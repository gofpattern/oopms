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inorHAnsi"/>
          <w:caps/>
          <w:sz w:val="24"/>
          <w:szCs w:val="24"/>
          <w:lang w:eastAsia="en-US"/>
        </w:rPr>
        <w:id w:val="642621628"/>
        <w:docPartObj>
          <w:docPartGallery w:val="Cover Pages"/>
          <w:docPartUnique/>
        </w:docPartObj>
      </w:sdtPr>
      <w:sdtEndPr>
        <w:rPr>
          <w:rFonts w:eastAsiaTheme="minorHAnsi"/>
          <w:caps w:val="0"/>
        </w:rPr>
      </w:sdtEndPr>
      <w:sdtContent>
        <w:tbl>
          <w:tblPr>
            <w:tblW w:w="5000" w:type="pct"/>
            <w:jc w:val="center"/>
            <w:tblLook w:val="04A0" w:firstRow="1" w:lastRow="0" w:firstColumn="1" w:lastColumn="0" w:noHBand="0" w:noVBand="1"/>
          </w:tblPr>
          <w:tblGrid>
            <w:gridCol w:w="9004"/>
          </w:tblGrid>
          <w:tr w:rsidR="00682754" w:rsidRPr="00303364" w:rsidTr="00D13050">
            <w:trPr>
              <w:trHeight w:val="2880"/>
              <w:jc w:val="center"/>
            </w:trPr>
            <w:tc>
              <w:tcPr>
                <w:tcW w:w="5000" w:type="pct"/>
              </w:tcPr>
              <w:p w:rsidR="00682754" w:rsidRPr="00303364" w:rsidRDefault="00E4189D" w:rsidP="00C73CB1">
                <w:pPr>
                  <w:pStyle w:val="NoSpacing"/>
                  <w:rPr>
                    <w:rFonts w:eastAsiaTheme="majorEastAsia" w:cstheme="minorHAnsi"/>
                    <w:caps/>
                    <w:sz w:val="24"/>
                    <w:szCs w:val="24"/>
                    <w:rPrChange w:id="0" w:author="DuyNgo" w:date="2012-08-10T08:15:00Z">
                      <w:rPr/>
                    </w:rPrChange>
                  </w:rPr>
                </w:pPr>
                <w:r w:rsidRPr="00E21D83">
                  <w:rPr>
                    <w:rFonts w:eastAsia="MS Gothic" w:cstheme="minorHAnsi"/>
                    <w:caps/>
                    <w:noProof/>
                    <w:sz w:val="24"/>
                    <w:szCs w:val="24"/>
                  </w:rPr>
                  <w:drawing>
                    <wp:anchor distT="0" distB="0" distL="114300" distR="114300" simplePos="0" relativeHeight="251659264" behindDoc="0" locked="0" layoutInCell="1" allowOverlap="1" wp14:anchorId="2864C523" wp14:editId="3CEB8CEF">
                      <wp:simplePos x="0" y="0"/>
                      <wp:positionH relativeFrom="column">
                        <wp:posOffset>2116455</wp:posOffset>
                      </wp:positionH>
                      <wp:positionV relativeFrom="paragraph">
                        <wp:posOffset>463550</wp:posOffset>
                      </wp:positionV>
                      <wp:extent cx="1409700" cy="1184275"/>
                      <wp:effectExtent l="0" t="0" r="0" b="0"/>
                      <wp:wrapSquare wrapText="bothSides"/>
                      <wp:docPr id="3" name="Picture 3"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0" cy="11842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4189D" w:rsidRPr="00303364" w:rsidTr="00946F40">
            <w:trPr>
              <w:trHeight w:val="1440"/>
              <w:jc w:val="center"/>
            </w:trPr>
            <w:tc>
              <w:tcPr>
                <w:tcW w:w="5000" w:type="pct"/>
                <w:tcBorders>
                  <w:bottom w:val="single" w:sz="4" w:space="0" w:color="4F81BD" w:themeColor="accent1"/>
                </w:tcBorders>
              </w:tcPr>
              <w:p w:rsidR="00E4189D" w:rsidRPr="00303364" w:rsidRDefault="00E4189D" w:rsidP="00E4189D">
                <w:pPr>
                  <w:pStyle w:val="NoSpacing"/>
                  <w:spacing w:line="276" w:lineRule="auto"/>
                  <w:rPr>
                    <w:rFonts w:eastAsia="MS Gothic" w:cstheme="minorHAnsi"/>
                    <w:sz w:val="24"/>
                    <w:szCs w:val="24"/>
                    <w:lang w:eastAsia="en-US"/>
                  </w:rPr>
                </w:pPr>
              </w:p>
              <w:p w:rsidR="00E4189D" w:rsidRPr="00303364" w:rsidRDefault="00E4189D" w:rsidP="00E4189D">
                <w:pPr>
                  <w:pStyle w:val="NoSpacing"/>
                  <w:spacing w:line="276" w:lineRule="auto"/>
                  <w:rPr>
                    <w:rFonts w:eastAsia="MS Gothic" w:cstheme="minorHAnsi"/>
                    <w:sz w:val="24"/>
                    <w:szCs w:val="24"/>
                    <w:lang w:eastAsia="en-US"/>
                  </w:rPr>
                </w:pPr>
              </w:p>
              <w:p w:rsidR="00E4189D" w:rsidRPr="00303364" w:rsidRDefault="00E4189D" w:rsidP="00E4189D">
                <w:pPr>
                  <w:pStyle w:val="NoSpacing"/>
                  <w:spacing w:line="276" w:lineRule="auto"/>
                  <w:rPr>
                    <w:rFonts w:eastAsia="MS Mincho" w:cstheme="minorHAnsi"/>
                    <w:caps/>
                    <w:sz w:val="24"/>
                    <w:szCs w:val="24"/>
                    <w:rPrChange w:id="1" w:author="DuyNgo" w:date="2012-08-10T08:15:00Z">
                      <w:rPr>
                        <w:rFonts w:eastAsia="MS Mincho" w:cstheme="minorHAnsi"/>
                        <w:caps/>
                        <w:sz w:val="24"/>
                        <w:szCs w:val="24"/>
                        <w:lang w:eastAsia="en-US"/>
                      </w:rPr>
                    </w:rPrChange>
                  </w:rPr>
                </w:pPr>
                <w:r w:rsidRPr="00303364">
                  <w:rPr>
                    <w:rFonts w:eastAsia="MS Gothic" w:cstheme="minorHAnsi"/>
                    <w:sz w:val="24"/>
                    <w:szCs w:val="24"/>
                    <w:lang w:eastAsia="en-US"/>
                  </w:rPr>
                  <w:t xml:space="preserve">                                                          Report 06: Final Report</w:t>
                </w:r>
              </w:p>
            </w:tc>
          </w:tr>
          <w:tr w:rsidR="00E4189D" w:rsidRPr="00303364" w:rsidTr="00D13050">
            <w:trPr>
              <w:trHeight w:val="720"/>
              <w:jc w:val="center"/>
            </w:trPr>
            <w:tc>
              <w:tcPr>
                <w:tcW w:w="5000" w:type="pct"/>
                <w:tcBorders>
                  <w:top w:val="single" w:sz="4" w:space="0" w:color="4F81BD" w:themeColor="accent1"/>
                </w:tcBorders>
                <w:vAlign w:val="center"/>
              </w:tcPr>
              <w:p w:rsidR="00E4189D" w:rsidRPr="00303364" w:rsidRDefault="00E4189D" w:rsidP="00946F40">
                <w:pPr>
                  <w:pStyle w:val="NoSpacing"/>
                  <w:spacing w:line="276" w:lineRule="auto"/>
                  <w:jc w:val="center"/>
                  <w:rPr>
                    <w:rFonts w:eastAsia="MS Gothic" w:cstheme="minorHAnsi"/>
                    <w:sz w:val="24"/>
                    <w:szCs w:val="24"/>
                    <w:lang w:eastAsia="en-US"/>
                  </w:rPr>
                </w:pPr>
              </w:p>
              <w:p w:rsidR="00E4189D" w:rsidRPr="00303364" w:rsidRDefault="00E4189D" w:rsidP="00946F40">
                <w:pPr>
                  <w:pStyle w:val="NoSpacing"/>
                  <w:spacing w:line="276" w:lineRule="auto"/>
                  <w:jc w:val="center"/>
                  <w:rPr>
                    <w:rFonts w:eastAsia="MS Mincho" w:cstheme="minorHAnsi"/>
                    <w:sz w:val="24"/>
                    <w:szCs w:val="24"/>
                    <w:rPrChange w:id="2" w:author="DuyNgo" w:date="2012-08-10T08:15:00Z">
                      <w:rPr>
                        <w:rFonts w:eastAsia="MS Mincho" w:cstheme="minorHAnsi"/>
                        <w:sz w:val="24"/>
                        <w:szCs w:val="24"/>
                        <w:lang w:eastAsia="en-US"/>
                      </w:rPr>
                    </w:rPrChange>
                  </w:rPr>
                </w:pPr>
              </w:p>
            </w:tc>
          </w:tr>
          <w:tr w:rsidR="00E4189D" w:rsidRPr="00303364" w:rsidTr="00D13050">
            <w:trPr>
              <w:trHeight w:val="360"/>
              <w:jc w:val="center"/>
            </w:trPr>
            <w:tc>
              <w:tcPr>
                <w:tcW w:w="5000" w:type="pct"/>
                <w:vAlign w:val="center"/>
              </w:tcPr>
              <w:p w:rsidR="00E4189D" w:rsidRPr="00303364" w:rsidRDefault="00E4189D" w:rsidP="00946F40">
                <w:pPr>
                  <w:pStyle w:val="NoSpacing"/>
                  <w:spacing w:line="276" w:lineRule="auto"/>
                  <w:rPr>
                    <w:rFonts w:eastAsia="MS Mincho" w:cstheme="minorHAnsi"/>
                    <w:sz w:val="24"/>
                    <w:szCs w:val="24"/>
                    <w:rPrChange w:id="3" w:author="DuyNgo" w:date="2012-08-10T08:15:00Z">
                      <w:rPr>
                        <w:rFonts w:eastAsia="MS Mincho" w:cstheme="minorHAnsi"/>
                        <w:sz w:val="24"/>
                        <w:szCs w:val="24"/>
                        <w:lang w:eastAsia="en-US"/>
                      </w:rPr>
                    </w:rPrChange>
                  </w:rPr>
                </w:pPr>
              </w:p>
            </w:tc>
          </w:tr>
          <w:tr w:rsidR="00E4189D" w:rsidRPr="00303364" w:rsidTr="00D13050">
            <w:trPr>
              <w:trHeight w:val="360"/>
              <w:jc w:val="center"/>
            </w:trPr>
            <w:tc>
              <w:tcPr>
                <w:tcW w:w="5000" w:type="pct"/>
                <w:vAlign w:val="center"/>
              </w:tcPr>
              <w:p w:rsidR="00E4189D" w:rsidRPr="00303364" w:rsidRDefault="00E4189D" w:rsidP="00946F40">
                <w:pPr>
                  <w:pStyle w:val="NoSpacing"/>
                  <w:spacing w:line="276" w:lineRule="auto"/>
                  <w:jc w:val="center"/>
                  <w:rPr>
                    <w:rFonts w:eastAsia="MS Mincho" w:cstheme="minorHAnsi"/>
                    <w:sz w:val="24"/>
                    <w:szCs w:val="24"/>
                    <w:lang w:eastAsia="en-US"/>
                  </w:rPr>
                </w:pPr>
              </w:p>
            </w:tc>
          </w:tr>
          <w:tr w:rsidR="00E4189D" w:rsidRPr="00303364" w:rsidTr="00D13050">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E4189D" w:rsidRPr="00303364" w:rsidTr="00946F4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hd w:val="clear" w:color="FFFFCC" w:fill="FFFFFF"/>
                        <w:spacing w:before="100" w:beforeAutospacing="1" w:after="120" w:afterAutospacing="1" w:line="240" w:lineRule="auto"/>
                        <w:jc w:val="center"/>
                        <w:rPr>
                          <w:rFonts w:cstheme="minorHAnsi"/>
                          <w:b/>
                          <w:bCs/>
                          <w:sz w:val="24"/>
                          <w:szCs w:val="24"/>
                          <w:rPrChange w:id="4" w:author="DuyNgo" w:date="2012-08-10T08:15:00Z">
                            <w:rPr>
                              <w:rFonts w:ascii="Tahoma" w:hAnsi="Tahoma" w:cstheme="minorHAnsi"/>
                              <w:b/>
                              <w:bCs/>
                              <w:color w:val="000000"/>
                              <w:sz w:val="24"/>
                              <w:szCs w:val="24"/>
                            </w:rPr>
                          </w:rPrChange>
                        </w:rPr>
                      </w:pPr>
                      <w:r w:rsidRPr="00303364">
                        <w:rPr>
                          <w:rFonts w:cstheme="minorHAnsi"/>
                          <w:b/>
                          <w:bCs/>
                          <w:sz w:val="24"/>
                          <w:szCs w:val="24"/>
                        </w:rPr>
                        <w:t>OOPMS Team</w:t>
                      </w:r>
                    </w:p>
                  </w:tc>
                </w:tr>
                <w:tr w:rsidR="00E4189D" w:rsidRPr="00303364" w:rsidTr="00946F4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pacing w:after="120"/>
                        <w:jc w:val="right"/>
                        <w:rPr>
                          <w:rFonts w:cstheme="minorHAnsi"/>
                          <w:b/>
                          <w:bCs/>
                          <w:sz w:val="24"/>
                          <w:szCs w:val="24"/>
                        </w:rPr>
                      </w:pPr>
                      <w:r w:rsidRPr="00303364">
                        <w:rPr>
                          <w:rFonts w:cstheme="minorHAnsi"/>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tcPr>
                    <w:p w:rsidR="00E4189D" w:rsidRPr="00303364" w:rsidRDefault="00E4189D" w:rsidP="00C41ED8">
                      <w:pPr>
                        <w:shd w:val="clear" w:color="FFFFCC" w:fill="FFFFFF"/>
                        <w:spacing w:before="100" w:beforeAutospacing="1" w:after="120" w:line="240" w:lineRule="auto"/>
                        <w:jc w:val="both"/>
                        <w:rPr>
                          <w:rFonts w:cstheme="minorHAnsi"/>
                          <w:bCs/>
                          <w:sz w:val="24"/>
                          <w:szCs w:val="24"/>
                          <w:rPrChange w:id="5" w:author="DuyNgo" w:date="2012-08-10T08:15:00Z">
                            <w:rPr>
                              <w:rFonts w:ascii="Tahoma" w:hAnsi="Tahoma" w:cstheme="minorHAnsi"/>
                              <w:bCs/>
                              <w:color w:val="000000"/>
                              <w:sz w:val="24"/>
                              <w:szCs w:val="24"/>
                            </w:rPr>
                          </w:rPrChange>
                        </w:rPr>
                      </w:pPr>
                      <w:proofErr w:type="spellStart"/>
                      <w:r w:rsidRPr="00303364">
                        <w:rPr>
                          <w:rFonts w:cstheme="minorHAnsi"/>
                          <w:bCs/>
                          <w:sz w:val="24"/>
                          <w:szCs w:val="24"/>
                        </w:rPr>
                        <w:t>Ngô</w:t>
                      </w:r>
                      <w:proofErr w:type="spellEnd"/>
                      <w:r w:rsidRPr="00303364">
                        <w:rPr>
                          <w:rFonts w:cstheme="minorHAnsi"/>
                          <w:bCs/>
                          <w:sz w:val="24"/>
                          <w:szCs w:val="24"/>
                        </w:rPr>
                        <w:t xml:space="preserve"> </w:t>
                      </w:r>
                      <w:proofErr w:type="spellStart"/>
                      <w:r w:rsidRPr="00303364">
                        <w:rPr>
                          <w:rFonts w:cstheme="minorHAnsi"/>
                          <w:bCs/>
                          <w:sz w:val="24"/>
                          <w:szCs w:val="24"/>
                        </w:rPr>
                        <w:t>Đức</w:t>
                      </w:r>
                      <w:proofErr w:type="spellEnd"/>
                      <w:r w:rsidRPr="00303364">
                        <w:rPr>
                          <w:rFonts w:cstheme="minorHAnsi"/>
                          <w:bCs/>
                          <w:sz w:val="24"/>
                          <w:szCs w:val="24"/>
                        </w:rPr>
                        <w:t xml:space="preserve"> Duy –  60163</w:t>
                      </w:r>
                    </w:p>
                    <w:p w:rsidR="00E4189D" w:rsidRPr="00303364" w:rsidRDefault="00E4189D" w:rsidP="00C41ED8">
                      <w:pPr>
                        <w:spacing w:after="120"/>
                        <w:jc w:val="both"/>
                        <w:rPr>
                          <w:rFonts w:cstheme="minorHAnsi"/>
                          <w:bCs/>
                          <w:sz w:val="24"/>
                          <w:szCs w:val="24"/>
                        </w:rPr>
                      </w:pPr>
                      <w:proofErr w:type="spellStart"/>
                      <w:r w:rsidRPr="00303364">
                        <w:rPr>
                          <w:rFonts w:cstheme="minorHAnsi"/>
                          <w:bCs/>
                          <w:sz w:val="24"/>
                          <w:szCs w:val="24"/>
                        </w:rPr>
                        <w:t>Phạm</w:t>
                      </w:r>
                      <w:proofErr w:type="spellEnd"/>
                      <w:r w:rsidRPr="00303364">
                        <w:rPr>
                          <w:rFonts w:cstheme="minorHAnsi"/>
                          <w:bCs/>
                          <w:sz w:val="24"/>
                          <w:szCs w:val="24"/>
                        </w:rPr>
                        <w:t xml:space="preserve"> </w:t>
                      </w:r>
                      <w:proofErr w:type="spellStart"/>
                      <w:r w:rsidRPr="00303364">
                        <w:rPr>
                          <w:rFonts w:cstheme="minorHAnsi"/>
                          <w:bCs/>
                          <w:sz w:val="24"/>
                          <w:szCs w:val="24"/>
                        </w:rPr>
                        <w:t>Nguyễn</w:t>
                      </w:r>
                      <w:proofErr w:type="spellEnd"/>
                      <w:r w:rsidRPr="00303364">
                        <w:rPr>
                          <w:rFonts w:cstheme="minorHAnsi"/>
                          <w:bCs/>
                          <w:sz w:val="24"/>
                          <w:szCs w:val="24"/>
                        </w:rPr>
                        <w:t xml:space="preserve"> </w:t>
                      </w:r>
                      <w:proofErr w:type="spellStart"/>
                      <w:r w:rsidRPr="00303364">
                        <w:rPr>
                          <w:rFonts w:cstheme="minorHAnsi"/>
                          <w:bCs/>
                          <w:sz w:val="24"/>
                          <w:szCs w:val="24"/>
                        </w:rPr>
                        <w:t>Trường</w:t>
                      </w:r>
                      <w:proofErr w:type="spellEnd"/>
                      <w:r w:rsidRPr="00303364">
                        <w:rPr>
                          <w:rFonts w:cstheme="minorHAnsi"/>
                          <w:bCs/>
                          <w:sz w:val="24"/>
                          <w:szCs w:val="24"/>
                        </w:rPr>
                        <w:t xml:space="preserve"> </w:t>
                      </w:r>
                      <w:proofErr w:type="spellStart"/>
                      <w:r w:rsidRPr="00303364">
                        <w:rPr>
                          <w:rFonts w:cstheme="minorHAnsi"/>
                          <w:bCs/>
                          <w:sz w:val="24"/>
                          <w:szCs w:val="24"/>
                        </w:rPr>
                        <w:t>Giang</w:t>
                      </w:r>
                      <w:proofErr w:type="spellEnd"/>
                      <w:r w:rsidRPr="00303364">
                        <w:rPr>
                          <w:rFonts w:cstheme="minorHAnsi"/>
                          <w:bCs/>
                          <w:sz w:val="24"/>
                          <w:szCs w:val="24"/>
                        </w:rPr>
                        <w:t xml:space="preserve"> – 60132</w:t>
                      </w:r>
                    </w:p>
                    <w:p w:rsidR="00E4189D" w:rsidRPr="00303364" w:rsidRDefault="00E4189D" w:rsidP="00C41ED8">
                      <w:pPr>
                        <w:spacing w:after="120"/>
                        <w:jc w:val="both"/>
                        <w:rPr>
                          <w:rFonts w:cstheme="minorHAnsi"/>
                          <w:bCs/>
                          <w:sz w:val="24"/>
                          <w:szCs w:val="24"/>
                        </w:rPr>
                      </w:pPr>
                      <w:proofErr w:type="spellStart"/>
                      <w:r w:rsidRPr="00303364">
                        <w:rPr>
                          <w:rFonts w:cstheme="minorHAnsi"/>
                          <w:bCs/>
                          <w:sz w:val="24"/>
                          <w:szCs w:val="24"/>
                        </w:rPr>
                        <w:t>Tô</w:t>
                      </w:r>
                      <w:proofErr w:type="spellEnd"/>
                      <w:r w:rsidRPr="00303364">
                        <w:rPr>
                          <w:rFonts w:cstheme="minorHAnsi"/>
                          <w:bCs/>
                          <w:sz w:val="24"/>
                          <w:szCs w:val="24"/>
                        </w:rPr>
                        <w:t xml:space="preserve"> </w:t>
                      </w:r>
                      <w:proofErr w:type="spellStart"/>
                      <w:r w:rsidRPr="00303364">
                        <w:rPr>
                          <w:rFonts w:cstheme="minorHAnsi"/>
                          <w:bCs/>
                          <w:sz w:val="24"/>
                          <w:szCs w:val="24"/>
                        </w:rPr>
                        <w:t>Công</w:t>
                      </w:r>
                      <w:proofErr w:type="spellEnd"/>
                      <w:r w:rsidRPr="00303364">
                        <w:rPr>
                          <w:rFonts w:cstheme="minorHAnsi"/>
                          <w:bCs/>
                          <w:sz w:val="24"/>
                          <w:szCs w:val="24"/>
                        </w:rPr>
                        <w:t xml:space="preserve"> Thanh </w:t>
                      </w:r>
                      <w:proofErr w:type="spellStart"/>
                      <w:r w:rsidRPr="00303364">
                        <w:rPr>
                          <w:rFonts w:cstheme="minorHAnsi"/>
                          <w:bCs/>
                          <w:sz w:val="24"/>
                          <w:szCs w:val="24"/>
                        </w:rPr>
                        <w:t>Hải</w:t>
                      </w:r>
                      <w:proofErr w:type="spellEnd"/>
                      <w:r w:rsidRPr="00303364">
                        <w:rPr>
                          <w:rFonts w:cstheme="minorHAnsi"/>
                          <w:bCs/>
                          <w:sz w:val="24"/>
                          <w:szCs w:val="24"/>
                        </w:rPr>
                        <w:t xml:space="preserve"> – 60140</w:t>
                      </w:r>
                    </w:p>
                    <w:p w:rsidR="00E4189D" w:rsidRPr="00303364" w:rsidRDefault="00E4189D" w:rsidP="00C41ED8">
                      <w:pPr>
                        <w:spacing w:after="120"/>
                        <w:jc w:val="both"/>
                        <w:rPr>
                          <w:rFonts w:cstheme="minorHAnsi"/>
                          <w:bCs/>
                          <w:sz w:val="24"/>
                          <w:szCs w:val="24"/>
                        </w:rPr>
                      </w:pPr>
                      <w:proofErr w:type="spellStart"/>
                      <w:r w:rsidRPr="00303364">
                        <w:rPr>
                          <w:rFonts w:cstheme="minorHAnsi"/>
                          <w:bCs/>
                          <w:sz w:val="24"/>
                          <w:szCs w:val="24"/>
                        </w:rPr>
                        <w:t>Mạnh</w:t>
                      </w:r>
                      <w:proofErr w:type="spellEnd"/>
                      <w:r w:rsidRPr="00303364">
                        <w:rPr>
                          <w:rFonts w:cstheme="minorHAnsi"/>
                          <w:bCs/>
                          <w:sz w:val="24"/>
                          <w:szCs w:val="24"/>
                        </w:rPr>
                        <w:t xml:space="preserve"> </w:t>
                      </w:r>
                      <w:proofErr w:type="spellStart"/>
                      <w:r w:rsidRPr="00303364">
                        <w:rPr>
                          <w:rFonts w:cstheme="minorHAnsi"/>
                          <w:bCs/>
                          <w:sz w:val="24"/>
                          <w:szCs w:val="24"/>
                        </w:rPr>
                        <w:t>Hoàng</w:t>
                      </w:r>
                      <w:proofErr w:type="spellEnd"/>
                      <w:r w:rsidRPr="00303364">
                        <w:rPr>
                          <w:rFonts w:cstheme="minorHAnsi"/>
                          <w:bCs/>
                          <w:sz w:val="24"/>
                          <w:szCs w:val="24"/>
                        </w:rPr>
                        <w:t xml:space="preserve"> </w:t>
                      </w:r>
                      <w:proofErr w:type="spellStart"/>
                      <w:r w:rsidRPr="00303364">
                        <w:rPr>
                          <w:rFonts w:cstheme="minorHAnsi"/>
                          <w:bCs/>
                          <w:sz w:val="24"/>
                          <w:szCs w:val="24"/>
                        </w:rPr>
                        <w:t>Trương</w:t>
                      </w:r>
                      <w:proofErr w:type="spellEnd"/>
                      <w:r w:rsidRPr="00303364">
                        <w:rPr>
                          <w:rFonts w:cstheme="minorHAnsi"/>
                          <w:bCs/>
                          <w:sz w:val="24"/>
                          <w:szCs w:val="24"/>
                        </w:rPr>
                        <w:t xml:space="preserve"> –  60003</w:t>
                      </w:r>
                    </w:p>
                  </w:tc>
                </w:tr>
                <w:tr w:rsidR="00E4189D" w:rsidRPr="00303364"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pacing w:after="120"/>
                        <w:jc w:val="right"/>
                        <w:rPr>
                          <w:rFonts w:cstheme="minorHAnsi"/>
                          <w:b/>
                          <w:bCs/>
                          <w:sz w:val="24"/>
                          <w:szCs w:val="24"/>
                        </w:rPr>
                      </w:pPr>
                      <w:r w:rsidRPr="00303364">
                        <w:rPr>
                          <w:rFonts w:cstheme="minorHAnsi"/>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hd w:val="clear" w:color="FFFFCC" w:fill="FFFFFF"/>
                        <w:spacing w:before="100" w:beforeAutospacing="1" w:after="120" w:afterAutospacing="1" w:line="240" w:lineRule="auto"/>
                        <w:rPr>
                          <w:rFonts w:cstheme="minorHAnsi"/>
                          <w:bCs/>
                          <w:sz w:val="24"/>
                          <w:szCs w:val="24"/>
                          <w:rPrChange w:id="6" w:author="DuyNgo" w:date="2012-08-10T08:15:00Z">
                            <w:rPr>
                              <w:rFonts w:ascii="Tahoma" w:hAnsi="Tahoma" w:cstheme="minorHAnsi"/>
                              <w:bCs/>
                              <w:color w:val="000000"/>
                              <w:sz w:val="24"/>
                              <w:szCs w:val="24"/>
                            </w:rPr>
                          </w:rPrChange>
                        </w:rPr>
                      </w:pPr>
                      <w:r w:rsidRPr="00303364">
                        <w:rPr>
                          <w:rFonts w:cstheme="minorHAnsi"/>
                          <w:bCs/>
                          <w:sz w:val="24"/>
                          <w:szCs w:val="24"/>
                        </w:rPr>
                        <w:t xml:space="preserve">Teacher </w:t>
                      </w:r>
                      <w:proofErr w:type="spellStart"/>
                      <w:r w:rsidRPr="00303364">
                        <w:rPr>
                          <w:rFonts w:cstheme="minorHAnsi"/>
                          <w:sz w:val="24"/>
                          <w:szCs w:val="24"/>
                        </w:rPr>
                        <w:t>Lê</w:t>
                      </w:r>
                      <w:proofErr w:type="spellEnd"/>
                      <w:r w:rsidRPr="00303364">
                        <w:rPr>
                          <w:rFonts w:cstheme="minorHAnsi"/>
                          <w:sz w:val="24"/>
                          <w:szCs w:val="24"/>
                        </w:rPr>
                        <w:t xml:space="preserve"> </w:t>
                      </w:r>
                      <w:proofErr w:type="spellStart"/>
                      <w:r w:rsidRPr="00303364">
                        <w:rPr>
                          <w:rFonts w:cstheme="minorHAnsi"/>
                          <w:sz w:val="24"/>
                          <w:szCs w:val="24"/>
                        </w:rPr>
                        <w:t>Ngọc</w:t>
                      </w:r>
                      <w:proofErr w:type="spellEnd"/>
                      <w:r w:rsidRPr="00303364">
                        <w:rPr>
                          <w:rFonts w:cstheme="minorHAnsi"/>
                          <w:sz w:val="24"/>
                          <w:szCs w:val="24"/>
                        </w:rPr>
                        <w:t xml:space="preserve"> </w:t>
                      </w:r>
                      <w:proofErr w:type="spellStart"/>
                      <w:r w:rsidRPr="00303364">
                        <w:rPr>
                          <w:rFonts w:cstheme="minorHAnsi"/>
                          <w:sz w:val="24"/>
                          <w:szCs w:val="24"/>
                        </w:rPr>
                        <w:t>Thạch</w:t>
                      </w:r>
                      <w:proofErr w:type="spellEnd"/>
                    </w:p>
                  </w:tc>
                </w:tr>
                <w:tr w:rsidR="00E4189D" w:rsidRPr="00303364"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hd w:val="clear" w:color="FFFFCC" w:fill="FFFFFF"/>
                        <w:spacing w:before="100" w:beforeAutospacing="1" w:after="120" w:afterAutospacing="1" w:line="240" w:lineRule="auto"/>
                        <w:jc w:val="right"/>
                        <w:rPr>
                          <w:rFonts w:cstheme="minorHAnsi"/>
                          <w:b/>
                          <w:bCs/>
                          <w:sz w:val="24"/>
                          <w:szCs w:val="24"/>
                          <w:rPrChange w:id="7" w:author="DuyNgo" w:date="2012-08-10T08:15:00Z">
                            <w:rPr>
                              <w:rFonts w:ascii="Tahoma" w:hAnsi="Tahoma" w:cstheme="minorHAnsi"/>
                              <w:b/>
                              <w:bCs/>
                              <w:color w:val="000000"/>
                              <w:sz w:val="24"/>
                              <w:szCs w:val="24"/>
                            </w:rPr>
                          </w:rPrChange>
                        </w:rPr>
                      </w:pPr>
                      <w:r w:rsidRPr="00303364">
                        <w:rPr>
                          <w:rFonts w:cstheme="minorHAnsi"/>
                          <w:b/>
                          <w:bCs/>
                          <w:sz w:val="24"/>
                          <w:szCs w:val="24"/>
                        </w:rPr>
                        <w:t>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hd w:val="clear" w:color="FFFFCC" w:fill="FFFFFF"/>
                        <w:spacing w:before="100" w:beforeAutospacing="1" w:after="120" w:afterAutospacing="1" w:line="240" w:lineRule="auto"/>
                        <w:rPr>
                          <w:rFonts w:cstheme="minorHAnsi"/>
                          <w:bCs/>
                          <w:sz w:val="24"/>
                          <w:szCs w:val="24"/>
                          <w:rPrChange w:id="8" w:author="DuyNgo" w:date="2012-08-10T08:15:00Z">
                            <w:rPr>
                              <w:rFonts w:ascii="Tahoma" w:hAnsi="Tahoma" w:cstheme="minorHAnsi"/>
                              <w:bCs/>
                              <w:color w:val="000000"/>
                              <w:sz w:val="24"/>
                              <w:szCs w:val="24"/>
                            </w:rPr>
                          </w:rPrChange>
                        </w:rPr>
                      </w:pPr>
                      <w:r w:rsidRPr="00303364">
                        <w:rPr>
                          <w:rFonts w:cstheme="minorHAnsi"/>
                          <w:bCs/>
                          <w:sz w:val="24"/>
                          <w:szCs w:val="24"/>
                        </w:rPr>
                        <w:t>OOPMS</w:t>
                      </w:r>
                    </w:p>
                  </w:tc>
                </w:tr>
                <w:tr w:rsidR="00E4189D" w:rsidRPr="00303364"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hd w:val="clear" w:color="FFFFCC" w:fill="FFFFFF"/>
                        <w:spacing w:before="100" w:beforeAutospacing="1" w:after="120" w:afterAutospacing="1" w:line="240" w:lineRule="auto"/>
                        <w:jc w:val="right"/>
                        <w:rPr>
                          <w:rFonts w:cstheme="minorHAnsi"/>
                          <w:b/>
                          <w:bCs/>
                          <w:sz w:val="24"/>
                          <w:szCs w:val="24"/>
                          <w:rPrChange w:id="9" w:author="DuyNgo" w:date="2012-08-10T08:15:00Z">
                            <w:rPr>
                              <w:rFonts w:ascii="Tahoma" w:hAnsi="Tahoma" w:cstheme="minorHAnsi"/>
                              <w:b/>
                              <w:bCs/>
                              <w:color w:val="000000"/>
                              <w:sz w:val="24"/>
                              <w:szCs w:val="24"/>
                            </w:rPr>
                          </w:rPrChange>
                        </w:rPr>
                      </w:pPr>
                      <w:r w:rsidRPr="00303364">
                        <w:rPr>
                          <w:rFonts w:cstheme="minorHAnsi"/>
                          <w:b/>
                          <w:bCs/>
                          <w:sz w:val="24"/>
                          <w:szCs w:val="24"/>
                        </w:rPr>
                        <w:t>Document Code</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5B55E3">
                      <w:pPr>
                        <w:shd w:val="clear" w:color="FFFFCC" w:fill="FFFFFF"/>
                        <w:spacing w:before="100" w:beforeAutospacing="1" w:after="120" w:afterAutospacing="1" w:line="240" w:lineRule="auto"/>
                        <w:rPr>
                          <w:rFonts w:cstheme="minorHAnsi"/>
                          <w:bCs/>
                          <w:sz w:val="24"/>
                          <w:szCs w:val="24"/>
                          <w:rPrChange w:id="10" w:author="DuyNgo" w:date="2012-08-10T08:15:00Z">
                            <w:rPr>
                              <w:rFonts w:ascii="Tahoma" w:hAnsi="Tahoma" w:cstheme="minorHAnsi"/>
                              <w:bCs/>
                              <w:color w:val="000000"/>
                              <w:sz w:val="24"/>
                              <w:szCs w:val="24"/>
                            </w:rPr>
                          </w:rPrChange>
                        </w:rPr>
                      </w:pPr>
                      <w:r w:rsidRPr="00303364">
                        <w:rPr>
                          <w:rFonts w:cstheme="minorHAnsi"/>
                          <w:bCs/>
                          <w:sz w:val="24"/>
                          <w:szCs w:val="24"/>
                        </w:rPr>
                        <w:t>OOPMS_</w:t>
                      </w:r>
                      <w:r w:rsidR="005B55E3" w:rsidRPr="00303364">
                        <w:rPr>
                          <w:rFonts w:cstheme="minorHAnsi"/>
                          <w:bCs/>
                          <w:sz w:val="24"/>
                          <w:szCs w:val="24"/>
                        </w:rPr>
                        <w:t>FinalReport</w:t>
                      </w:r>
                      <w:r w:rsidRPr="00303364">
                        <w:rPr>
                          <w:rFonts w:cstheme="minorHAnsi"/>
                          <w:bCs/>
                          <w:sz w:val="24"/>
                          <w:szCs w:val="24"/>
                        </w:rPr>
                        <w:t>_v1.0</w:t>
                      </w:r>
                    </w:p>
                  </w:tc>
                </w:tr>
              </w:tbl>
              <w:p w:rsidR="00E4189D" w:rsidRPr="00303364" w:rsidRDefault="00227BA2" w:rsidP="00946F40">
                <w:pPr>
                  <w:jc w:val="center"/>
                  <w:rPr>
                    <w:rFonts w:eastAsia="MS Mincho" w:cstheme="minorHAnsi"/>
                    <w:b/>
                    <w:bCs/>
                    <w:sz w:val="24"/>
                    <w:szCs w:val="24"/>
                  </w:rPr>
                </w:pPr>
              </w:p>
            </w:tc>
          </w:tr>
        </w:tbl>
      </w:sdtContent>
    </w:sdt>
    <w:p w:rsidR="00715FD7" w:rsidRPr="00303364" w:rsidRDefault="00715FD7" w:rsidP="000F5919">
      <w:pPr>
        <w:jc w:val="both"/>
        <w:rPr>
          <w:rFonts w:cstheme="minorHAnsi"/>
          <w:b/>
          <w:sz w:val="24"/>
          <w:szCs w:val="24"/>
        </w:rPr>
      </w:pPr>
    </w:p>
    <w:p w:rsidR="00E4189D" w:rsidRPr="00303364" w:rsidRDefault="00E4189D" w:rsidP="000F5919">
      <w:pPr>
        <w:jc w:val="both"/>
        <w:rPr>
          <w:rFonts w:eastAsia="MS Mincho" w:cstheme="minorHAnsi"/>
          <w:b/>
          <w:sz w:val="24"/>
          <w:szCs w:val="24"/>
        </w:rPr>
      </w:pPr>
      <w:r w:rsidRPr="00303364">
        <w:rPr>
          <w:rFonts w:eastAsia="MS Mincho" w:cstheme="minorHAnsi"/>
          <w:b/>
          <w:sz w:val="24"/>
          <w:szCs w:val="24"/>
        </w:rPr>
        <w:t xml:space="preserve">                                     </w:t>
      </w:r>
    </w:p>
    <w:p w:rsidR="00E4189D" w:rsidRPr="00303364" w:rsidRDefault="00E4189D" w:rsidP="000F5919">
      <w:pPr>
        <w:jc w:val="both"/>
        <w:rPr>
          <w:rFonts w:cstheme="minorHAnsi"/>
          <w:b/>
          <w:sz w:val="24"/>
          <w:szCs w:val="24"/>
        </w:rPr>
      </w:pPr>
      <w:r w:rsidRPr="00303364">
        <w:rPr>
          <w:rFonts w:eastAsia="MS Mincho" w:cstheme="minorHAnsi"/>
          <w:b/>
          <w:sz w:val="24"/>
          <w:szCs w:val="24"/>
        </w:rPr>
        <w:t xml:space="preserve">                                              Ho Chi Minh City, </w:t>
      </w:r>
      <w:proofErr w:type="gramStart"/>
      <w:r w:rsidRPr="00303364">
        <w:rPr>
          <w:rFonts w:eastAsia="MS Mincho" w:cstheme="minorHAnsi"/>
          <w:b/>
          <w:sz w:val="24"/>
          <w:szCs w:val="24"/>
        </w:rPr>
        <w:t>10</w:t>
      </w:r>
      <w:r w:rsidRPr="00303364">
        <w:rPr>
          <w:rFonts w:eastAsia="MS Mincho" w:cstheme="minorHAnsi"/>
          <w:b/>
          <w:sz w:val="24"/>
          <w:szCs w:val="24"/>
          <w:vertAlign w:val="superscript"/>
        </w:rPr>
        <w:t>th</w:t>
      </w:r>
      <w:proofErr w:type="gramEnd"/>
      <w:r w:rsidRPr="00303364">
        <w:rPr>
          <w:rFonts w:eastAsia="MS Mincho" w:cstheme="minorHAnsi"/>
          <w:b/>
          <w:sz w:val="24"/>
          <w:szCs w:val="24"/>
        </w:rPr>
        <w:t xml:space="preserve"> Aug, 2012</w:t>
      </w:r>
    </w:p>
    <w:p w:rsidR="00E4189D" w:rsidRPr="00303364" w:rsidRDefault="00E4189D" w:rsidP="000F5919">
      <w:pPr>
        <w:jc w:val="both"/>
        <w:rPr>
          <w:rFonts w:cstheme="minorHAnsi"/>
          <w:b/>
          <w:sz w:val="24"/>
          <w:szCs w:val="24"/>
        </w:rPr>
      </w:pPr>
    </w:p>
    <w:p w:rsidR="00E4189D" w:rsidRPr="00303364" w:rsidRDefault="00E4189D" w:rsidP="000F5919">
      <w:pPr>
        <w:jc w:val="both"/>
        <w:rPr>
          <w:rFonts w:cstheme="minorHAnsi"/>
          <w:b/>
          <w:sz w:val="24"/>
          <w:szCs w:val="24"/>
        </w:rPr>
      </w:pPr>
    </w:p>
    <w:p w:rsidR="00E4189D" w:rsidRPr="00303364" w:rsidRDefault="00E4189D" w:rsidP="000F5919">
      <w:pPr>
        <w:jc w:val="both"/>
        <w:rPr>
          <w:rFonts w:cstheme="minorHAnsi"/>
          <w:b/>
          <w:sz w:val="24"/>
          <w:szCs w:val="24"/>
        </w:rPr>
      </w:pPr>
    </w:p>
    <w:p w:rsidR="00E4189D" w:rsidRPr="00303364" w:rsidRDefault="00E4189D" w:rsidP="000F5919">
      <w:pPr>
        <w:jc w:val="both"/>
        <w:rPr>
          <w:rFonts w:cstheme="minorHAnsi"/>
          <w:b/>
          <w:sz w:val="24"/>
          <w:szCs w:val="24"/>
        </w:rPr>
      </w:pPr>
    </w:p>
    <w:p w:rsidR="00682754" w:rsidRPr="00303364" w:rsidRDefault="00682754" w:rsidP="000F5919">
      <w:pPr>
        <w:jc w:val="both"/>
        <w:rPr>
          <w:rFonts w:cstheme="minorHAnsi"/>
          <w:sz w:val="24"/>
          <w:szCs w:val="24"/>
        </w:rPr>
      </w:pPr>
      <w:r w:rsidRPr="00303364">
        <w:rPr>
          <w:rFonts w:cstheme="minorHAnsi"/>
          <w:b/>
          <w:sz w:val="24"/>
          <w:szCs w:val="24"/>
        </w:rPr>
        <w:lastRenderedPageBreak/>
        <w:t>Record of Changes</w:t>
      </w:r>
    </w:p>
    <w:tbl>
      <w:tblPr>
        <w:tblStyle w:val="TableGrid"/>
        <w:tblW w:w="0" w:type="auto"/>
        <w:tblInd w:w="108" w:type="dxa"/>
        <w:tblLook w:val="04A0" w:firstRow="1" w:lastRow="0" w:firstColumn="1" w:lastColumn="0" w:noHBand="0" w:noVBand="1"/>
      </w:tblPr>
      <w:tblGrid>
        <w:gridCol w:w="1418"/>
        <w:gridCol w:w="2268"/>
        <w:gridCol w:w="2268"/>
        <w:gridCol w:w="1417"/>
        <w:gridCol w:w="1418"/>
      </w:tblGrid>
      <w:tr w:rsidR="00682754" w:rsidRPr="00303364" w:rsidTr="009C63C1">
        <w:tc>
          <w:tcPr>
            <w:tcW w:w="1418" w:type="dxa"/>
          </w:tcPr>
          <w:p w:rsidR="00682754" w:rsidRPr="00303364" w:rsidRDefault="00682754" w:rsidP="000F5919">
            <w:pPr>
              <w:spacing w:after="200" w:line="276" w:lineRule="auto"/>
              <w:jc w:val="both"/>
              <w:rPr>
                <w:rFonts w:cstheme="minorHAnsi"/>
                <w:b/>
                <w:sz w:val="24"/>
                <w:szCs w:val="24"/>
              </w:rPr>
            </w:pPr>
            <w:r w:rsidRPr="00303364">
              <w:rPr>
                <w:rFonts w:cstheme="minorHAnsi"/>
                <w:b/>
                <w:sz w:val="24"/>
                <w:szCs w:val="24"/>
              </w:rPr>
              <w:t>Date</w:t>
            </w:r>
          </w:p>
        </w:tc>
        <w:tc>
          <w:tcPr>
            <w:tcW w:w="2268" w:type="dxa"/>
          </w:tcPr>
          <w:p w:rsidR="00682754" w:rsidRPr="00303364" w:rsidRDefault="00682754" w:rsidP="000F5919">
            <w:pPr>
              <w:spacing w:after="200" w:line="276" w:lineRule="auto"/>
              <w:jc w:val="both"/>
              <w:rPr>
                <w:rFonts w:cstheme="minorHAnsi"/>
                <w:b/>
                <w:sz w:val="24"/>
                <w:szCs w:val="24"/>
              </w:rPr>
            </w:pPr>
            <w:r w:rsidRPr="00303364">
              <w:rPr>
                <w:rFonts w:cstheme="minorHAnsi"/>
                <w:b/>
                <w:sz w:val="24"/>
                <w:szCs w:val="24"/>
              </w:rPr>
              <w:t>Change Item</w:t>
            </w:r>
          </w:p>
        </w:tc>
        <w:tc>
          <w:tcPr>
            <w:tcW w:w="2268" w:type="dxa"/>
          </w:tcPr>
          <w:p w:rsidR="00682754" w:rsidRPr="00303364" w:rsidRDefault="00682754" w:rsidP="000F5919">
            <w:pPr>
              <w:spacing w:after="200" w:line="276" w:lineRule="auto"/>
              <w:jc w:val="both"/>
              <w:rPr>
                <w:rFonts w:cstheme="minorHAnsi"/>
                <w:b/>
                <w:sz w:val="24"/>
                <w:szCs w:val="24"/>
              </w:rPr>
            </w:pPr>
            <w:r w:rsidRPr="00303364">
              <w:rPr>
                <w:rFonts w:cstheme="minorHAnsi"/>
                <w:b/>
                <w:sz w:val="24"/>
                <w:szCs w:val="24"/>
              </w:rPr>
              <w:t>Description</w:t>
            </w:r>
          </w:p>
        </w:tc>
        <w:tc>
          <w:tcPr>
            <w:tcW w:w="1417" w:type="dxa"/>
          </w:tcPr>
          <w:p w:rsidR="00682754" w:rsidRPr="00303364" w:rsidRDefault="00682754" w:rsidP="000F5919">
            <w:pPr>
              <w:spacing w:after="200" w:line="276" w:lineRule="auto"/>
              <w:jc w:val="both"/>
              <w:rPr>
                <w:rFonts w:cstheme="minorHAnsi"/>
                <w:b/>
                <w:sz w:val="24"/>
                <w:szCs w:val="24"/>
              </w:rPr>
            </w:pPr>
            <w:r w:rsidRPr="00303364">
              <w:rPr>
                <w:rFonts w:cstheme="minorHAnsi"/>
                <w:b/>
                <w:sz w:val="24"/>
                <w:szCs w:val="24"/>
              </w:rPr>
              <w:t>By</w:t>
            </w:r>
          </w:p>
        </w:tc>
        <w:tc>
          <w:tcPr>
            <w:tcW w:w="1418" w:type="dxa"/>
          </w:tcPr>
          <w:p w:rsidR="00682754" w:rsidRPr="00303364" w:rsidRDefault="00682754" w:rsidP="000F5919">
            <w:pPr>
              <w:spacing w:after="200" w:line="276" w:lineRule="auto"/>
              <w:jc w:val="both"/>
              <w:rPr>
                <w:rFonts w:cstheme="minorHAnsi"/>
                <w:b/>
                <w:sz w:val="24"/>
                <w:szCs w:val="24"/>
              </w:rPr>
            </w:pPr>
            <w:r w:rsidRPr="00303364">
              <w:rPr>
                <w:rFonts w:cstheme="minorHAnsi"/>
                <w:b/>
                <w:sz w:val="24"/>
                <w:szCs w:val="24"/>
              </w:rPr>
              <w:t>Version</w:t>
            </w:r>
          </w:p>
        </w:tc>
      </w:tr>
      <w:tr w:rsidR="00682754" w:rsidRPr="00303364" w:rsidTr="009C63C1">
        <w:tc>
          <w:tcPr>
            <w:tcW w:w="1418" w:type="dxa"/>
          </w:tcPr>
          <w:p w:rsidR="00682754" w:rsidRPr="00303364" w:rsidRDefault="00CC6C81" w:rsidP="00CC6C81">
            <w:pPr>
              <w:spacing w:after="200" w:line="276" w:lineRule="auto"/>
              <w:jc w:val="both"/>
              <w:rPr>
                <w:rFonts w:cstheme="minorHAnsi"/>
                <w:sz w:val="24"/>
                <w:szCs w:val="24"/>
              </w:rPr>
            </w:pPr>
            <w:r w:rsidRPr="00303364">
              <w:rPr>
                <w:rFonts w:cstheme="minorHAnsi"/>
                <w:sz w:val="24"/>
                <w:szCs w:val="24"/>
              </w:rPr>
              <w:t>20</w:t>
            </w:r>
            <w:r w:rsidR="00682754" w:rsidRPr="00303364">
              <w:rPr>
                <w:rFonts w:cstheme="minorHAnsi"/>
                <w:sz w:val="24"/>
                <w:szCs w:val="24"/>
              </w:rPr>
              <w:t>/0</w:t>
            </w:r>
            <w:r w:rsidRPr="00303364">
              <w:rPr>
                <w:rFonts w:cstheme="minorHAnsi"/>
                <w:sz w:val="24"/>
                <w:szCs w:val="24"/>
              </w:rPr>
              <w:t>7</w:t>
            </w:r>
            <w:r w:rsidR="00682754" w:rsidRPr="00303364">
              <w:rPr>
                <w:rFonts w:cstheme="minorHAnsi"/>
                <w:sz w:val="24"/>
                <w:szCs w:val="24"/>
              </w:rPr>
              <w:t>/2012</w:t>
            </w:r>
          </w:p>
        </w:tc>
        <w:tc>
          <w:tcPr>
            <w:tcW w:w="2268" w:type="dxa"/>
          </w:tcPr>
          <w:p w:rsidR="00682754" w:rsidRPr="00303364" w:rsidRDefault="00682754" w:rsidP="000F5919">
            <w:pPr>
              <w:shd w:val="clear" w:color="FFFFCC" w:fill="FFFFFF"/>
              <w:spacing w:before="100" w:beforeAutospacing="1" w:after="100" w:afterAutospacing="1"/>
              <w:jc w:val="both"/>
              <w:rPr>
                <w:rFonts w:cstheme="minorHAnsi"/>
                <w:sz w:val="24"/>
                <w:szCs w:val="24"/>
                <w:rPrChange w:id="11" w:author="DuyNgo" w:date="2012-08-10T08:15:00Z">
                  <w:rPr>
                    <w:rFonts w:ascii="Tahoma" w:hAnsi="Tahoma" w:cstheme="minorHAnsi"/>
                    <w:color w:val="000000"/>
                    <w:sz w:val="24"/>
                    <w:szCs w:val="24"/>
                  </w:rPr>
                </w:rPrChange>
              </w:rPr>
            </w:pPr>
            <w:r w:rsidRPr="00303364">
              <w:rPr>
                <w:rFonts w:cstheme="minorHAnsi"/>
                <w:sz w:val="24"/>
                <w:szCs w:val="24"/>
              </w:rPr>
              <w:t>Create outline</w:t>
            </w:r>
          </w:p>
        </w:tc>
        <w:tc>
          <w:tcPr>
            <w:tcW w:w="2268" w:type="dxa"/>
          </w:tcPr>
          <w:p w:rsidR="00682754" w:rsidRPr="00303364" w:rsidRDefault="00682754" w:rsidP="000F5919">
            <w:pPr>
              <w:shd w:val="clear" w:color="FFFFCC" w:fill="FFFFFF"/>
              <w:spacing w:before="100" w:beforeAutospacing="1" w:after="100" w:afterAutospacing="1"/>
              <w:jc w:val="both"/>
              <w:rPr>
                <w:rFonts w:cstheme="minorHAnsi"/>
                <w:sz w:val="24"/>
                <w:szCs w:val="24"/>
                <w:rPrChange w:id="12" w:author="DuyNgo" w:date="2012-08-10T08:15:00Z">
                  <w:rPr>
                    <w:rFonts w:ascii="Tahoma" w:hAnsi="Tahoma" w:cstheme="minorHAnsi"/>
                    <w:color w:val="000000"/>
                    <w:sz w:val="24"/>
                    <w:szCs w:val="24"/>
                  </w:rPr>
                </w:rPrChange>
              </w:rPr>
            </w:pPr>
            <w:r w:rsidRPr="00303364">
              <w:rPr>
                <w:rFonts w:cstheme="minorHAnsi"/>
                <w:sz w:val="24"/>
                <w:szCs w:val="24"/>
              </w:rPr>
              <w:t>Create the outline document</w:t>
            </w:r>
          </w:p>
        </w:tc>
        <w:tc>
          <w:tcPr>
            <w:tcW w:w="1417" w:type="dxa"/>
          </w:tcPr>
          <w:p w:rsidR="00682754" w:rsidRPr="00303364" w:rsidRDefault="00CC6C81" w:rsidP="000F5919">
            <w:pPr>
              <w:shd w:val="clear" w:color="FFFFCC" w:fill="FFFFFF"/>
              <w:spacing w:before="100" w:beforeAutospacing="1" w:after="100" w:afterAutospacing="1"/>
              <w:jc w:val="both"/>
              <w:rPr>
                <w:rFonts w:cstheme="minorHAnsi"/>
                <w:sz w:val="24"/>
                <w:szCs w:val="24"/>
                <w:rPrChange w:id="13" w:author="DuyNgo" w:date="2012-08-10T08:15:00Z">
                  <w:rPr>
                    <w:rFonts w:ascii="Tahoma" w:hAnsi="Tahoma" w:cstheme="minorHAnsi"/>
                    <w:color w:val="000000"/>
                    <w:sz w:val="24"/>
                    <w:szCs w:val="24"/>
                  </w:rPr>
                </w:rPrChange>
              </w:rPr>
            </w:pPr>
            <w:proofErr w:type="spellStart"/>
            <w:r w:rsidRPr="00303364">
              <w:rPr>
                <w:rFonts w:cstheme="minorHAnsi"/>
                <w:sz w:val="24"/>
                <w:szCs w:val="24"/>
              </w:rPr>
              <w:t>DuyND</w:t>
            </w:r>
            <w:proofErr w:type="spellEnd"/>
          </w:p>
        </w:tc>
        <w:tc>
          <w:tcPr>
            <w:tcW w:w="1418" w:type="dxa"/>
          </w:tcPr>
          <w:p w:rsidR="00682754" w:rsidRPr="00303364" w:rsidRDefault="00682754" w:rsidP="000F5919">
            <w:pPr>
              <w:shd w:val="clear" w:color="FFFFCC" w:fill="FFFFFF"/>
              <w:spacing w:before="100" w:beforeAutospacing="1" w:after="100" w:afterAutospacing="1"/>
              <w:jc w:val="both"/>
              <w:rPr>
                <w:rFonts w:cstheme="minorHAnsi"/>
                <w:sz w:val="24"/>
                <w:szCs w:val="24"/>
                <w:rPrChange w:id="14" w:author="DuyNgo" w:date="2012-08-10T08:15:00Z">
                  <w:rPr>
                    <w:rFonts w:ascii="Tahoma" w:hAnsi="Tahoma" w:cstheme="minorHAnsi"/>
                    <w:color w:val="000000"/>
                    <w:sz w:val="24"/>
                    <w:szCs w:val="24"/>
                  </w:rPr>
                </w:rPrChange>
              </w:rPr>
            </w:pPr>
            <w:r w:rsidRPr="00303364">
              <w:rPr>
                <w:rFonts w:cstheme="minorHAnsi"/>
                <w:sz w:val="24"/>
                <w:szCs w:val="24"/>
              </w:rPr>
              <w:t>0.1</w:t>
            </w:r>
          </w:p>
        </w:tc>
      </w:tr>
      <w:tr w:rsidR="000E6F25" w:rsidRPr="00303364" w:rsidTr="009C63C1">
        <w:tc>
          <w:tcPr>
            <w:tcW w:w="1418" w:type="dxa"/>
          </w:tcPr>
          <w:p w:rsidR="000E6F25" w:rsidRPr="00303364" w:rsidRDefault="000E6F25">
            <w:pPr>
              <w:spacing w:after="200" w:line="276" w:lineRule="auto"/>
              <w:jc w:val="both"/>
              <w:rPr>
                <w:rFonts w:cstheme="minorHAnsi"/>
                <w:sz w:val="24"/>
                <w:szCs w:val="24"/>
                <w:rPrChange w:id="15" w:author="DuyNgo" w:date="2012-08-10T08:15:00Z">
                  <w:rPr>
                    <w:rFonts w:ascii="Tahoma" w:hAnsi="Tahoma" w:cstheme="minorHAnsi"/>
                    <w:color w:val="000000"/>
                    <w:sz w:val="24"/>
                    <w:szCs w:val="24"/>
                  </w:rPr>
                </w:rPrChange>
              </w:rPr>
              <w:pPrChange w:id="16" w:author="DuyNgo" w:date="2012-08-10T08:05:00Z">
                <w:pPr>
                  <w:shd w:val="clear" w:color="FFFFCC" w:fill="FFFFFF"/>
                  <w:spacing w:before="100" w:beforeAutospacing="1" w:after="200" w:afterAutospacing="1" w:line="276" w:lineRule="auto"/>
                  <w:jc w:val="both"/>
                </w:pPr>
              </w:pPrChange>
            </w:pPr>
            <w:ins w:id="17" w:author="DuyNgo" w:date="2012-08-10T08:05:00Z">
              <w:r w:rsidRPr="00303364">
                <w:rPr>
                  <w:rFonts w:cstheme="minorHAnsi"/>
                  <w:sz w:val="24"/>
                  <w:szCs w:val="24"/>
                </w:rPr>
                <w:t>25/07/2012</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18" w:author="DuyNgo" w:date="2012-08-10T08:15:00Z">
                  <w:rPr>
                    <w:rFonts w:ascii="Tahoma" w:hAnsi="Tahoma" w:cstheme="minorHAnsi"/>
                    <w:color w:val="000000"/>
                    <w:sz w:val="24"/>
                    <w:szCs w:val="24"/>
                  </w:rPr>
                </w:rPrChange>
              </w:rPr>
            </w:pPr>
            <w:ins w:id="19" w:author="DuyNgo" w:date="2012-08-10T08:05:00Z">
              <w:r w:rsidRPr="00303364">
                <w:rPr>
                  <w:rFonts w:cstheme="minorHAnsi"/>
                  <w:sz w:val="24"/>
                  <w:szCs w:val="24"/>
                </w:rPr>
                <w:t>All</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20" w:author="DuyNgo" w:date="2012-08-10T08:15:00Z">
                  <w:rPr>
                    <w:rFonts w:ascii="Tahoma" w:hAnsi="Tahoma" w:cstheme="minorHAnsi"/>
                    <w:color w:val="000000"/>
                    <w:sz w:val="24"/>
                    <w:szCs w:val="24"/>
                  </w:rPr>
                </w:rPrChange>
              </w:rPr>
            </w:pPr>
            <w:ins w:id="21" w:author="DuyNgo" w:date="2012-08-10T08:05:00Z">
              <w:r w:rsidRPr="00303364">
                <w:rPr>
                  <w:rFonts w:cstheme="minorHAnsi"/>
                  <w:sz w:val="24"/>
                  <w:szCs w:val="24"/>
                </w:rPr>
                <w:t>Update</w:t>
              </w:r>
            </w:ins>
          </w:p>
        </w:tc>
        <w:tc>
          <w:tcPr>
            <w:tcW w:w="1417"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22" w:author="DuyNgo" w:date="2012-08-10T08:15:00Z">
                  <w:rPr>
                    <w:rFonts w:ascii="Tahoma" w:hAnsi="Tahoma" w:cstheme="minorHAnsi"/>
                    <w:color w:val="000000"/>
                    <w:sz w:val="24"/>
                    <w:szCs w:val="24"/>
                  </w:rPr>
                </w:rPrChange>
              </w:rPr>
            </w:pPr>
            <w:proofErr w:type="spellStart"/>
            <w:ins w:id="23" w:author="DuyNgo" w:date="2012-08-10T08:05:00Z">
              <w:r w:rsidRPr="00303364">
                <w:rPr>
                  <w:rFonts w:cstheme="minorHAnsi"/>
                  <w:sz w:val="24"/>
                  <w:szCs w:val="24"/>
                </w:rPr>
                <w:t>DuyND</w:t>
              </w:r>
            </w:ins>
            <w:proofErr w:type="spellEnd"/>
          </w:p>
        </w:tc>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24" w:author="DuyNgo" w:date="2012-08-10T08:15:00Z">
                  <w:rPr>
                    <w:rFonts w:ascii="Tahoma" w:hAnsi="Tahoma" w:cstheme="minorHAnsi"/>
                    <w:color w:val="000000"/>
                    <w:sz w:val="24"/>
                    <w:szCs w:val="24"/>
                  </w:rPr>
                </w:rPrChange>
              </w:rPr>
            </w:pPr>
            <w:ins w:id="25" w:author="DuyNgo" w:date="2012-08-10T08:05:00Z">
              <w:r w:rsidRPr="00303364">
                <w:rPr>
                  <w:rFonts w:cstheme="minorHAnsi"/>
                  <w:sz w:val="24"/>
                  <w:szCs w:val="24"/>
                </w:rPr>
                <w:t>0.2</w:t>
              </w:r>
            </w:ins>
          </w:p>
        </w:tc>
      </w:tr>
      <w:tr w:rsidR="000E6F25" w:rsidRPr="00303364" w:rsidTr="009C63C1">
        <w:tc>
          <w:tcPr>
            <w:tcW w:w="1418" w:type="dxa"/>
          </w:tcPr>
          <w:p w:rsidR="000E6F25" w:rsidRPr="00303364" w:rsidRDefault="000E6F25" w:rsidP="00A67A07">
            <w:pPr>
              <w:shd w:val="clear" w:color="FFFFCC" w:fill="FFFFFF"/>
              <w:spacing w:before="100" w:beforeAutospacing="1" w:after="200" w:afterAutospacing="1" w:line="276" w:lineRule="auto"/>
              <w:jc w:val="both"/>
              <w:rPr>
                <w:rFonts w:cstheme="minorHAnsi"/>
                <w:sz w:val="24"/>
                <w:szCs w:val="24"/>
                <w:rPrChange w:id="26" w:author="DuyNgo" w:date="2012-08-10T08:15:00Z">
                  <w:rPr>
                    <w:rFonts w:ascii="Tahoma" w:hAnsi="Tahoma" w:cstheme="minorHAnsi"/>
                    <w:color w:val="000000"/>
                    <w:sz w:val="24"/>
                    <w:szCs w:val="24"/>
                  </w:rPr>
                </w:rPrChange>
              </w:rPr>
            </w:pPr>
            <w:ins w:id="27" w:author="DuyNgo" w:date="2012-08-10T08:05:00Z">
              <w:r w:rsidRPr="00303364">
                <w:rPr>
                  <w:rFonts w:cstheme="minorHAnsi"/>
                  <w:sz w:val="24"/>
                  <w:szCs w:val="24"/>
                </w:rPr>
                <w:t>31/07/2012</w:t>
              </w:r>
            </w:ins>
          </w:p>
        </w:tc>
        <w:tc>
          <w:tcPr>
            <w:tcW w:w="2268" w:type="dxa"/>
          </w:tcPr>
          <w:p w:rsidR="000E6F25" w:rsidRPr="00303364" w:rsidRDefault="000E6F25" w:rsidP="00A67A07">
            <w:pPr>
              <w:shd w:val="clear" w:color="FFFFCC" w:fill="FFFFFF"/>
              <w:spacing w:before="100" w:beforeAutospacing="1" w:after="200" w:afterAutospacing="1" w:line="276" w:lineRule="auto"/>
              <w:jc w:val="both"/>
              <w:rPr>
                <w:rFonts w:cstheme="minorHAnsi"/>
                <w:sz w:val="24"/>
                <w:szCs w:val="24"/>
                <w:rPrChange w:id="28" w:author="DuyNgo" w:date="2012-08-10T08:15:00Z">
                  <w:rPr>
                    <w:rFonts w:ascii="Tahoma" w:hAnsi="Tahoma" w:cstheme="minorHAnsi"/>
                    <w:color w:val="000000"/>
                    <w:sz w:val="24"/>
                    <w:szCs w:val="24"/>
                  </w:rPr>
                </w:rPrChange>
              </w:rPr>
            </w:pPr>
            <w:ins w:id="29" w:author="DuyNgo" w:date="2012-08-10T08:05:00Z">
              <w:r w:rsidRPr="00303364">
                <w:rPr>
                  <w:rFonts w:cstheme="minorHAnsi"/>
                  <w:sz w:val="24"/>
                  <w:szCs w:val="24"/>
                </w:rPr>
                <w:t>All</w:t>
              </w:r>
            </w:ins>
          </w:p>
        </w:tc>
        <w:tc>
          <w:tcPr>
            <w:tcW w:w="2268" w:type="dxa"/>
          </w:tcPr>
          <w:p w:rsidR="000E6F25" w:rsidRPr="00303364" w:rsidRDefault="000E6F25" w:rsidP="00A67A07">
            <w:pPr>
              <w:shd w:val="clear" w:color="FFFFCC" w:fill="FFFFFF"/>
              <w:spacing w:before="100" w:beforeAutospacing="1" w:after="200" w:afterAutospacing="1" w:line="276" w:lineRule="auto"/>
              <w:jc w:val="both"/>
              <w:rPr>
                <w:rFonts w:cstheme="minorHAnsi"/>
                <w:sz w:val="24"/>
                <w:szCs w:val="24"/>
                <w:rPrChange w:id="30" w:author="DuyNgo" w:date="2012-08-10T08:15:00Z">
                  <w:rPr>
                    <w:rFonts w:ascii="Tahoma" w:hAnsi="Tahoma" w:cstheme="minorHAnsi"/>
                    <w:color w:val="000000"/>
                    <w:sz w:val="24"/>
                    <w:szCs w:val="24"/>
                  </w:rPr>
                </w:rPrChange>
              </w:rPr>
            </w:pPr>
            <w:ins w:id="31" w:author="DuyNgo" w:date="2012-08-10T08:05:00Z">
              <w:r w:rsidRPr="00303364">
                <w:rPr>
                  <w:rFonts w:cstheme="minorHAnsi"/>
                  <w:sz w:val="24"/>
                  <w:szCs w:val="24"/>
                </w:rPr>
                <w:t>Update</w:t>
              </w:r>
            </w:ins>
          </w:p>
        </w:tc>
        <w:tc>
          <w:tcPr>
            <w:tcW w:w="1417" w:type="dxa"/>
          </w:tcPr>
          <w:p w:rsidR="000E6F25" w:rsidRPr="00303364" w:rsidRDefault="000E6F25" w:rsidP="00A67A07">
            <w:pPr>
              <w:shd w:val="clear" w:color="FFFFCC" w:fill="FFFFFF"/>
              <w:spacing w:before="100" w:beforeAutospacing="1" w:after="200" w:afterAutospacing="1" w:line="276" w:lineRule="auto"/>
              <w:jc w:val="both"/>
              <w:rPr>
                <w:rFonts w:cstheme="minorHAnsi"/>
                <w:sz w:val="24"/>
                <w:szCs w:val="24"/>
                <w:rPrChange w:id="32" w:author="DuyNgo" w:date="2012-08-10T08:15:00Z">
                  <w:rPr>
                    <w:rFonts w:ascii="Tahoma" w:hAnsi="Tahoma" w:cstheme="minorHAnsi"/>
                    <w:color w:val="000000"/>
                    <w:sz w:val="24"/>
                    <w:szCs w:val="24"/>
                  </w:rPr>
                </w:rPrChange>
              </w:rPr>
            </w:pPr>
            <w:proofErr w:type="spellStart"/>
            <w:ins w:id="33" w:author="DuyNgo" w:date="2012-08-10T08:05:00Z">
              <w:r w:rsidRPr="00303364">
                <w:rPr>
                  <w:rFonts w:cstheme="minorHAnsi"/>
                  <w:sz w:val="24"/>
                  <w:szCs w:val="24"/>
                </w:rPr>
                <w:t>DuyND</w:t>
              </w:r>
            </w:ins>
            <w:proofErr w:type="spellEnd"/>
          </w:p>
        </w:tc>
        <w:tc>
          <w:tcPr>
            <w:tcW w:w="1418" w:type="dxa"/>
          </w:tcPr>
          <w:p w:rsidR="000E6F25" w:rsidRPr="00303364" w:rsidRDefault="000E6F25" w:rsidP="00A67A07">
            <w:pPr>
              <w:shd w:val="clear" w:color="FFFFCC" w:fill="FFFFFF"/>
              <w:spacing w:before="100" w:beforeAutospacing="1" w:after="200" w:afterAutospacing="1" w:line="276" w:lineRule="auto"/>
              <w:jc w:val="both"/>
              <w:rPr>
                <w:rFonts w:cstheme="minorHAnsi"/>
                <w:sz w:val="24"/>
                <w:szCs w:val="24"/>
                <w:rPrChange w:id="34" w:author="DuyNgo" w:date="2012-08-10T08:15:00Z">
                  <w:rPr>
                    <w:rFonts w:ascii="Tahoma" w:hAnsi="Tahoma" w:cstheme="minorHAnsi"/>
                    <w:color w:val="000000"/>
                    <w:sz w:val="24"/>
                    <w:szCs w:val="24"/>
                  </w:rPr>
                </w:rPrChange>
              </w:rPr>
            </w:pPr>
            <w:ins w:id="35" w:author="DuyNgo" w:date="2012-08-10T08:05:00Z">
              <w:r w:rsidRPr="00303364">
                <w:rPr>
                  <w:rFonts w:cstheme="minorHAnsi"/>
                  <w:sz w:val="24"/>
                  <w:szCs w:val="24"/>
                </w:rPr>
                <w:t>0.3</w:t>
              </w:r>
            </w:ins>
          </w:p>
        </w:tc>
      </w:tr>
      <w:tr w:rsidR="000E6F25" w:rsidRPr="00303364" w:rsidTr="009C63C1">
        <w:tc>
          <w:tcPr>
            <w:tcW w:w="1418" w:type="dxa"/>
          </w:tcPr>
          <w:p w:rsidR="000E6F25" w:rsidRPr="00303364" w:rsidRDefault="000E6F25" w:rsidP="009B1B4C">
            <w:pPr>
              <w:shd w:val="clear" w:color="FFFFCC" w:fill="FFFFFF"/>
              <w:spacing w:before="100" w:beforeAutospacing="1" w:after="200" w:afterAutospacing="1" w:line="276" w:lineRule="auto"/>
              <w:jc w:val="both"/>
              <w:rPr>
                <w:rFonts w:cstheme="minorHAnsi"/>
                <w:sz w:val="24"/>
                <w:szCs w:val="24"/>
                <w:rPrChange w:id="36" w:author="DuyNgo" w:date="2012-08-10T08:15:00Z">
                  <w:rPr>
                    <w:rFonts w:ascii="Tahoma" w:hAnsi="Tahoma" w:cstheme="minorHAnsi"/>
                    <w:color w:val="000000"/>
                    <w:sz w:val="24"/>
                    <w:szCs w:val="24"/>
                  </w:rPr>
                </w:rPrChange>
              </w:rPr>
            </w:pPr>
            <w:ins w:id="37" w:author="DuyNgo" w:date="2012-08-10T08:06:00Z">
              <w:r w:rsidRPr="00303364">
                <w:rPr>
                  <w:rFonts w:cstheme="minorHAnsi"/>
                  <w:sz w:val="24"/>
                  <w:szCs w:val="24"/>
                </w:rPr>
                <w:t>01</w:t>
              </w:r>
            </w:ins>
            <w:ins w:id="38" w:author="DuyNgo" w:date="2012-08-10T08:05:00Z">
              <w:r w:rsidRPr="00303364">
                <w:rPr>
                  <w:rFonts w:cstheme="minorHAnsi"/>
                  <w:sz w:val="24"/>
                  <w:szCs w:val="24"/>
                </w:rPr>
                <w:t>/0</w:t>
              </w:r>
            </w:ins>
            <w:ins w:id="39" w:author="DuyNgo" w:date="2012-08-10T08:06:00Z">
              <w:r w:rsidRPr="00303364">
                <w:rPr>
                  <w:rFonts w:cstheme="minorHAnsi"/>
                  <w:sz w:val="24"/>
                  <w:szCs w:val="24"/>
                </w:rPr>
                <w:t>8</w:t>
              </w:r>
            </w:ins>
            <w:ins w:id="40" w:author="DuyNgo" w:date="2012-08-10T08:05:00Z">
              <w:r w:rsidRPr="00303364">
                <w:rPr>
                  <w:rFonts w:cstheme="minorHAnsi"/>
                  <w:sz w:val="24"/>
                  <w:szCs w:val="24"/>
                </w:rPr>
                <w:t>/2012</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41" w:author="DuyNgo" w:date="2012-08-10T08:15:00Z">
                  <w:rPr>
                    <w:rFonts w:ascii="Tahoma" w:hAnsi="Tahoma" w:cstheme="minorHAnsi"/>
                    <w:color w:val="000000"/>
                    <w:sz w:val="24"/>
                    <w:szCs w:val="24"/>
                  </w:rPr>
                </w:rPrChange>
              </w:rPr>
            </w:pPr>
            <w:ins w:id="42" w:author="DuyNgo" w:date="2012-08-10T08:05:00Z">
              <w:r w:rsidRPr="00303364">
                <w:rPr>
                  <w:rFonts w:cstheme="minorHAnsi"/>
                  <w:sz w:val="24"/>
                  <w:szCs w:val="24"/>
                </w:rPr>
                <w:t>All</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43" w:author="DuyNgo" w:date="2012-08-10T08:15:00Z">
                  <w:rPr>
                    <w:rFonts w:ascii="Tahoma" w:hAnsi="Tahoma" w:cstheme="minorHAnsi"/>
                    <w:color w:val="000000"/>
                    <w:sz w:val="24"/>
                    <w:szCs w:val="24"/>
                  </w:rPr>
                </w:rPrChange>
              </w:rPr>
            </w:pPr>
            <w:ins w:id="44" w:author="DuyNgo" w:date="2012-08-10T08:05:00Z">
              <w:r w:rsidRPr="00303364">
                <w:rPr>
                  <w:rFonts w:cstheme="minorHAnsi"/>
                  <w:sz w:val="24"/>
                  <w:szCs w:val="24"/>
                </w:rPr>
                <w:t>Update</w:t>
              </w:r>
            </w:ins>
          </w:p>
        </w:tc>
        <w:tc>
          <w:tcPr>
            <w:tcW w:w="1417"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45" w:author="DuyNgo" w:date="2012-08-10T08:15:00Z">
                  <w:rPr>
                    <w:rFonts w:ascii="Tahoma" w:hAnsi="Tahoma" w:cstheme="minorHAnsi"/>
                    <w:color w:val="000000"/>
                    <w:sz w:val="24"/>
                    <w:szCs w:val="24"/>
                  </w:rPr>
                </w:rPrChange>
              </w:rPr>
            </w:pPr>
            <w:proofErr w:type="spellStart"/>
            <w:ins w:id="46" w:author="DuyNgo" w:date="2012-08-10T08:05:00Z">
              <w:r w:rsidRPr="00303364">
                <w:rPr>
                  <w:rFonts w:cstheme="minorHAnsi"/>
                  <w:sz w:val="24"/>
                  <w:szCs w:val="24"/>
                </w:rPr>
                <w:t>DuyND</w:t>
              </w:r>
            </w:ins>
            <w:proofErr w:type="spellEnd"/>
          </w:p>
        </w:tc>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47" w:author="DuyNgo" w:date="2012-08-10T08:15:00Z">
                  <w:rPr>
                    <w:rFonts w:ascii="Tahoma" w:hAnsi="Tahoma" w:cstheme="minorHAnsi"/>
                    <w:color w:val="000000"/>
                    <w:sz w:val="24"/>
                    <w:szCs w:val="24"/>
                  </w:rPr>
                </w:rPrChange>
              </w:rPr>
            </w:pPr>
            <w:ins w:id="48" w:author="DuyNgo" w:date="2012-08-10T08:05:00Z">
              <w:r w:rsidRPr="00303364">
                <w:rPr>
                  <w:rFonts w:cstheme="minorHAnsi"/>
                  <w:sz w:val="24"/>
                  <w:szCs w:val="24"/>
                </w:rPr>
                <w:t>0.</w:t>
              </w:r>
            </w:ins>
            <w:ins w:id="49" w:author="DuyNgo" w:date="2012-08-10T08:06:00Z">
              <w:r w:rsidRPr="00303364">
                <w:rPr>
                  <w:rFonts w:cstheme="minorHAnsi"/>
                  <w:sz w:val="24"/>
                  <w:szCs w:val="24"/>
                </w:rPr>
                <w:t>4</w:t>
              </w:r>
            </w:ins>
          </w:p>
        </w:tc>
      </w:tr>
      <w:tr w:rsidR="000E6F25" w:rsidRPr="00303364" w:rsidTr="009C63C1">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50" w:author="DuyNgo" w:date="2012-08-10T08:15:00Z">
                  <w:rPr>
                    <w:rFonts w:ascii="Tahoma" w:hAnsi="Tahoma" w:cstheme="minorHAnsi"/>
                    <w:color w:val="000000"/>
                    <w:sz w:val="24"/>
                    <w:szCs w:val="24"/>
                  </w:rPr>
                </w:rPrChange>
              </w:rPr>
            </w:pPr>
            <w:ins w:id="51" w:author="DuyNgo" w:date="2012-08-10T08:06:00Z">
              <w:r w:rsidRPr="00303364">
                <w:rPr>
                  <w:rFonts w:cstheme="minorHAnsi"/>
                  <w:sz w:val="24"/>
                  <w:szCs w:val="24"/>
                </w:rPr>
                <w:t>08/08/2012</w:t>
              </w:r>
            </w:ins>
          </w:p>
        </w:tc>
        <w:tc>
          <w:tcPr>
            <w:tcW w:w="2268" w:type="dxa"/>
          </w:tcPr>
          <w:p w:rsidR="000E6F25" w:rsidRPr="00303364" w:rsidRDefault="000E6F25" w:rsidP="009B1B4C">
            <w:pPr>
              <w:shd w:val="clear" w:color="FFFFCC" w:fill="FFFFFF"/>
              <w:spacing w:before="100" w:beforeAutospacing="1" w:after="200" w:afterAutospacing="1" w:line="276" w:lineRule="auto"/>
              <w:jc w:val="both"/>
              <w:rPr>
                <w:rFonts w:cstheme="minorHAnsi"/>
                <w:sz w:val="24"/>
                <w:szCs w:val="24"/>
                <w:rPrChange w:id="52" w:author="DuyNgo" w:date="2012-08-10T08:15:00Z">
                  <w:rPr>
                    <w:rFonts w:ascii="Tahoma" w:hAnsi="Tahoma" w:cstheme="minorHAnsi"/>
                    <w:color w:val="000000"/>
                    <w:sz w:val="24"/>
                    <w:szCs w:val="24"/>
                  </w:rPr>
                </w:rPrChange>
              </w:rPr>
            </w:pPr>
            <w:ins w:id="53" w:author="DuyNgo" w:date="2012-08-10T08:06:00Z">
              <w:r w:rsidRPr="00303364">
                <w:rPr>
                  <w:rFonts w:cstheme="minorHAnsi"/>
                  <w:sz w:val="24"/>
                  <w:szCs w:val="24"/>
                </w:rPr>
                <w:t>All</w:t>
              </w:r>
            </w:ins>
          </w:p>
        </w:tc>
        <w:tc>
          <w:tcPr>
            <w:tcW w:w="2268" w:type="dxa"/>
          </w:tcPr>
          <w:p w:rsidR="000E6F25" w:rsidRPr="00303364" w:rsidRDefault="000E6F25" w:rsidP="009B1B4C">
            <w:pPr>
              <w:shd w:val="clear" w:color="FFFFCC" w:fill="FFFFFF"/>
              <w:spacing w:before="100" w:beforeAutospacing="1" w:after="200" w:afterAutospacing="1" w:line="276" w:lineRule="auto"/>
              <w:jc w:val="both"/>
              <w:rPr>
                <w:rFonts w:cstheme="minorHAnsi"/>
                <w:sz w:val="24"/>
                <w:szCs w:val="24"/>
                <w:rPrChange w:id="54" w:author="DuyNgo" w:date="2012-08-10T08:15:00Z">
                  <w:rPr>
                    <w:rFonts w:ascii="Tahoma" w:hAnsi="Tahoma" w:cstheme="minorHAnsi"/>
                    <w:color w:val="000000"/>
                    <w:sz w:val="24"/>
                    <w:szCs w:val="24"/>
                  </w:rPr>
                </w:rPrChange>
              </w:rPr>
            </w:pPr>
            <w:ins w:id="55" w:author="DuyNgo" w:date="2012-08-10T08:06:00Z">
              <w:r w:rsidRPr="00303364">
                <w:rPr>
                  <w:rFonts w:cstheme="minorHAnsi"/>
                  <w:sz w:val="24"/>
                  <w:szCs w:val="24"/>
                </w:rPr>
                <w:t>Update</w:t>
              </w:r>
            </w:ins>
          </w:p>
        </w:tc>
        <w:tc>
          <w:tcPr>
            <w:tcW w:w="1417"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56" w:author="DuyNgo" w:date="2012-08-10T08:15:00Z">
                  <w:rPr>
                    <w:rFonts w:ascii="Tahoma" w:hAnsi="Tahoma" w:cstheme="minorHAnsi"/>
                    <w:color w:val="000000"/>
                    <w:sz w:val="24"/>
                    <w:szCs w:val="24"/>
                  </w:rPr>
                </w:rPrChange>
              </w:rPr>
            </w:pPr>
            <w:proofErr w:type="spellStart"/>
            <w:ins w:id="57" w:author="DuyNgo" w:date="2012-08-10T08:06:00Z">
              <w:r w:rsidRPr="00303364">
                <w:rPr>
                  <w:rFonts w:cstheme="minorHAnsi"/>
                  <w:sz w:val="24"/>
                  <w:szCs w:val="24"/>
                </w:rPr>
                <w:t>DuyND</w:t>
              </w:r>
            </w:ins>
            <w:proofErr w:type="spellEnd"/>
          </w:p>
        </w:tc>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58" w:author="DuyNgo" w:date="2012-08-10T08:15:00Z">
                  <w:rPr>
                    <w:rFonts w:ascii="Tahoma" w:hAnsi="Tahoma" w:cstheme="minorHAnsi"/>
                    <w:color w:val="000000"/>
                    <w:sz w:val="24"/>
                    <w:szCs w:val="24"/>
                  </w:rPr>
                </w:rPrChange>
              </w:rPr>
            </w:pPr>
            <w:ins w:id="59" w:author="DuyNgo" w:date="2012-08-10T08:06:00Z">
              <w:r w:rsidRPr="00303364">
                <w:rPr>
                  <w:rFonts w:cstheme="minorHAnsi"/>
                  <w:sz w:val="24"/>
                  <w:szCs w:val="24"/>
                </w:rPr>
                <w:t>0.5</w:t>
              </w:r>
            </w:ins>
          </w:p>
        </w:tc>
      </w:tr>
      <w:tr w:rsidR="000E6F25" w:rsidRPr="00303364" w:rsidTr="009C63C1">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60" w:author="DuyNgo" w:date="2012-08-10T08:15:00Z">
                  <w:rPr>
                    <w:rFonts w:ascii="Tahoma" w:hAnsi="Tahoma" w:cstheme="minorHAnsi"/>
                    <w:color w:val="000000"/>
                    <w:sz w:val="24"/>
                    <w:szCs w:val="24"/>
                  </w:rPr>
                </w:rPrChange>
              </w:rPr>
            </w:pPr>
            <w:ins w:id="61" w:author="DuyNgo" w:date="2012-08-10T08:06:00Z">
              <w:r w:rsidRPr="00303364">
                <w:rPr>
                  <w:rFonts w:cstheme="minorHAnsi"/>
                  <w:sz w:val="24"/>
                  <w:szCs w:val="24"/>
                </w:rPr>
                <w:t>09/08/2012</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62" w:author="DuyNgo" w:date="2012-08-10T08:15:00Z">
                  <w:rPr>
                    <w:rFonts w:ascii="Tahoma" w:hAnsi="Tahoma" w:cstheme="minorHAnsi"/>
                    <w:color w:val="000000"/>
                    <w:sz w:val="24"/>
                    <w:szCs w:val="24"/>
                  </w:rPr>
                </w:rPrChange>
              </w:rPr>
            </w:pPr>
            <w:ins w:id="63" w:author="DuyNgo" w:date="2012-08-10T08:06:00Z">
              <w:r w:rsidRPr="00303364">
                <w:rPr>
                  <w:rFonts w:cstheme="minorHAnsi"/>
                  <w:sz w:val="24"/>
                  <w:szCs w:val="24"/>
                </w:rPr>
                <w:t>All</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64" w:author="DuyNgo" w:date="2012-08-10T08:15:00Z">
                  <w:rPr>
                    <w:rFonts w:ascii="Tahoma" w:hAnsi="Tahoma" w:cstheme="minorHAnsi"/>
                    <w:color w:val="000000"/>
                    <w:sz w:val="24"/>
                    <w:szCs w:val="24"/>
                  </w:rPr>
                </w:rPrChange>
              </w:rPr>
            </w:pPr>
            <w:ins w:id="65" w:author="DuyNgo" w:date="2012-08-10T08:06:00Z">
              <w:r w:rsidRPr="00303364">
                <w:rPr>
                  <w:rFonts w:cstheme="minorHAnsi"/>
                  <w:sz w:val="24"/>
                  <w:szCs w:val="24"/>
                </w:rPr>
                <w:t>Update</w:t>
              </w:r>
            </w:ins>
          </w:p>
        </w:tc>
        <w:tc>
          <w:tcPr>
            <w:tcW w:w="1417"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66" w:author="DuyNgo" w:date="2012-08-10T08:15:00Z">
                  <w:rPr>
                    <w:rFonts w:ascii="Tahoma" w:hAnsi="Tahoma" w:cstheme="minorHAnsi"/>
                    <w:color w:val="000000"/>
                    <w:sz w:val="24"/>
                    <w:szCs w:val="24"/>
                  </w:rPr>
                </w:rPrChange>
              </w:rPr>
            </w:pPr>
            <w:proofErr w:type="spellStart"/>
            <w:ins w:id="67" w:author="DuyNgo" w:date="2012-08-10T08:06:00Z">
              <w:r w:rsidRPr="00303364">
                <w:rPr>
                  <w:rFonts w:cstheme="minorHAnsi"/>
                  <w:sz w:val="24"/>
                  <w:szCs w:val="24"/>
                </w:rPr>
                <w:t>DuyND</w:t>
              </w:r>
            </w:ins>
            <w:proofErr w:type="spellEnd"/>
          </w:p>
        </w:tc>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68" w:author="DuyNgo" w:date="2012-08-10T08:15:00Z">
                  <w:rPr>
                    <w:rFonts w:ascii="Tahoma" w:hAnsi="Tahoma" w:cstheme="minorHAnsi"/>
                    <w:color w:val="000000"/>
                    <w:sz w:val="24"/>
                    <w:szCs w:val="24"/>
                  </w:rPr>
                </w:rPrChange>
              </w:rPr>
            </w:pPr>
            <w:ins w:id="69" w:author="DuyNgo" w:date="2012-08-10T08:06:00Z">
              <w:r w:rsidRPr="00303364">
                <w:rPr>
                  <w:rFonts w:cstheme="minorHAnsi"/>
                  <w:sz w:val="24"/>
                  <w:szCs w:val="24"/>
                </w:rPr>
                <w:t>0.6</w:t>
              </w:r>
            </w:ins>
          </w:p>
        </w:tc>
      </w:tr>
      <w:tr w:rsidR="000E6F25" w:rsidRPr="00303364" w:rsidTr="009C63C1">
        <w:tc>
          <w:tcPr>
            <w:tcW w:w="141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1417" w:type="dxa"/>
          </w:tcPr>
          <w:p w:rsidR="000E6F25" w:rsidRPr="00303364" w:rsidRDefault="000E6F25" w:rsidP="000F5919">
            <w:pPr>
              <w:spacing w:after="200" w:line="276" w:lineRule="auto"/>
              <w:jc w:val="both"/>
              <w:rPr>
                <w:rFonts w:cstheme="minorHAnsi"/>
                <w:sz w:val="24"/>
                <w:szCs w:val="24"/>
              </w:rPr>
            </w:pPr>
          </w:p>
        </w:tc>
        <w:tc>
          <w:tcPr>
            <w:tcW w:w="1418" w:type="dxa"/>
          </w:tcPr>
          <w:p w:rsidR="000E6F25" w:rsidRPr="00303364" w:rsidRDefault="000E6F25" w:rsidP="000F5919">
            <w:pPr>
              <w:spacing w:after="200" w:line="276" w:lineRule="auto"/>
              <w:jc w:val="both"/>
              <w:rPr>
                <w:rFonts w:cstheme="minorHAnsi"/>
                <w:sz w:val="24"/>
                <w:szCs w:val="24"/>
              </w:rPr>
            </w:pPr>
          </w:p>
        </w:tc>
      </w:tr>
      <w:tr w:rsidR="000E6F25" w:rsidRPr="00303364" w:rsidTr="009C63C1">
        <w:tc>
          <w:tcPr>
            <w:tcW w:w="141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1417" w:type="dxa"/>
          </w:tcPr>
          <w:p w:rsidR="000E6F25" w:rsidRPr="00303364" w:rsidRDefault="000E6F25" w:rsidP="000F5919">
            <w:pPr>
              <w:spacing w:after="200" w:line="276" w:lineRule="auto"/>
              <w:jc w:val="both"/>
              <w:rPr>
                <w:rFonts w:cstheme="minorHAnsi"/>
                <w:sz w:val="24"/>
                <w:szCs w:val="24"/>
              </w:rPr>
            </w:pPr>
          </w:p>
        </w:tc>
        <w:tc>
          <w:tcPr>
            <w:tcW w:w="1418" w:type="dxa"/>
          </w:tcPr>
          <w:p w:rsidR="000E6F25" w:rsidRPr="00303364" w:rsidRDefault="000E6F25" w:rsidP="000F5919">
            <w:pPr>
              <w:spacing w:after="200" w:line="276" w:lineRule="auto"/>
              <w:jc w:val="both"/>
              <w:rPr>
                <w:rFonts w:cstheme="minorHAnsi"/>
                <w:sz w:val="24"/>
                <w:szCs w:val="24"/>
              </w:rPr>
            </w:pPr>
          </w:p>
        </w:tc>
      </w:tr>
      <w:tr w:rsidR="000E6F25" w:rsidRPr="00303364" w:rsidTr="009C63C1">
        <w:tc>
          <w:tcPr>
            <w:tcW w:w="141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1417" w:type="dxa"/>
          </w:tcPr>
          <w:p w:rsidR="000E6F25" w:rsidRPr="00303364" w:rsidRDefault="000E6F25" w:rsidP="000F5919">
            <w:pPr>
              <w:spacing w:after="200" w:line="276" w:lineRule="auto"/>
              <w:jc w:val="both"/>
              <w:rPr>
                <w:rFonts w:cstheme="minorHAnsi"/>
                <w:sz w:val="24"/>
                <w:szCs w:val="24"/>
              </w:rPr>
            </w:pPr>
          </w:p>
        </w:tc>
        <w:tc>
          <w:tcPr>
            <w:tcW w:w="1418" w:type="dxa"/>
          </w:tcPr>
          <w:p w:rsidR="000E6F25" w:rsidRPr="00303364" w:rsidRDefault="000E6F25" w:rsidP="000F5919">
            <w:pPr>
              <w:spacing w:after="200" w:line="276" w:lineRule="auto"/>
              <w:jc w:val="both"/>
              <w:rPr>
                <w:rFonts w:cstheme="minorHAnsi"/>
                <w:sz w:val="24"/>
                <w:szCs w:val="24"/>
              </w:rPr>
            </w:pPr>
          </w:p>
        </w:tc>
      </w:tr>
      <w:tr w:rsidR="000E6F25" w:rsidRPr="00303364" w:rsidTr="009C63C1">
        <w:tc>
          <w:tcPr>
            <w:tcW w:w="141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1417" w:type="dxa"/>
          </w:tcPr>
          <w:p w:rsidR="000E6F25" w:rsidRPr="00303364" w:rsidRDefault="000E6F25" w:rsidP="000F5919">
            <w:pPr>
              <w:spacing w:after="200" w:line="276" w:lineRule="auto"/>
              <w:jc w:val="both"/>
              <w:rPr>
                <w:rFonts w:cstheme="minorHAnsi"/>
                <w:sz w:val="24"/>
                <w:szCs w:val="24"/>
              </w:rPr>
            </w:pPr>
          </w:p>
        </w:tc>
        <w:tc>
          <w:tcPr>
            <w:tcW w:w="1418" w:type="dxa"/>
          </w:tcPr>
          <w:p w:rsidR="000E6F25" w:rsidRPr="00303364" w:rsidRDefault="000E6F25" w:rsidP="000F5919">
            <w:pPr>
              <w:spacing w:after="200" w:line="276" w:lineRule="auto"/>
              <w:jc w:val="both"/>
              <w:rPr>
                <w:rFonts w:cstheme="minorHAnsi"/>
                <w:sz w:val="24"/>
                <w:szCs w:val="24"/>
              </w:rPr>
            </w:pPr>
          </w:p>
        </w:tc>
      </w:tr>
      <w:tr w:rsidR="000E6F25" w:rsidRPr="00303364" w:rsidTr="009C63C1">
        <w:tc>
          <w:tcPr>
            <w:tcW w:w="141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1417" w:type="dxa"/>
          </w:tcPr>
          <w:p w:rsidR="000E6F25" w:rsidRPr="00303364" w:rsidRDefault="000E6F25" w:rsidP="000F5919">
            <w:pPr>
              <w:spacing w:after="200" w:line="276" w:lineRule="auto"/>
              <w:jc w:val="both"/>
              <w:rPr>
                <w:rFonts w:cstheme="minorHAnsi"/>
                <w:sz w:val="24"/>
                <w:szCs w:val="24"/>
              </w:rPr>
            </w:pPr>
          </w:p>
        </w:tc>
        <w:tc>
          <w:tcPr>
            <w:tcW w:w="1418" w:type="dxa"/>
          </w:tcPr>
          <w:p w:rsidR="000E6F25" w:rsidRPr="00303364" w:rsidRDefault="000E6F25" w:rsidP="000F5919">
            <w:pPr>
              <w:spacing w:after="200" w:line="276" w:lineRule="auto"/>
              <w:jc w:val="both"/>
              <w:rPr>
                <w:rFonts w:cstheme="minorHAnsi"/>
                <w:sz w:val="24"/>
                <w:szCs w:val="24"/>
              </w:rPr>
            </w:pPr>
          </w:p>
        </w:tc>
      </w:tr>
    </w:tbl>
    <w:p w:rsidR="00682754" w:rsidRPr="00303364" w:rsidRDefault="00682754" w:rsidP="000F5919">
      <w:pPr>
        <w:jc w:val="both"/>
        <w:rPr>
          <w:rFonts w:cstheme="minorHAnsi"/>
          <w:b/>
          <w:sz w:val="24"/>
          <w:szCs w:val="24"/>
        </w:rPr>
      </w:pPr>
    </w:p>
    <w:p w:rsidR="00682754" w:rsidRPr="00303364" w:rsidRDefault="00682754" w:rsidP="000F5919">
      <w:pPr>
        <w:jc w:val="both"/>
        <w:rPr>
          <w:rFonts w:cstheme="minorHAnsi"/>
          <w:sz w:val="24"/>
          <w:szCs w:val="24"/>
        </w:rPr>
      </w:pPr>
      <w:r w:rsidRPr="00303364">
        <w:rPr>
          <w:rFonts w:cstheme="minorHAnsi"/>
          <w:sz w:val="24"/>
          <w:szCs w:val="24"/>
        </w:rPr>
        <w:br w:type="page"/>
      </w:r>
    </w:p>
    <w:bookmarkStart w:id="70" w:name="_Toc332351081" w:displacedByCustomXml="next"/>
    <w:sdt>
      <w:sdtPr>
        <w:rPr>
          <w:rFonts w:asciiTheme="minorHAnsi" w:eastAsiaTheme="minorHAnsi" w:hAnsiTheme="minorHAnsi" w:cstheme="minorHAnsi"/>
          <w:b w:val="0"/>
          <w:bCs w:val="0"/>
          <w:color w:val="auto"/>
          <w:sz w:val="24"/>
          <w:szCs w:val="24"/>
        </w:rPr>
        <w:id w:val="-1814938044"/>
        <w:docPartObj>
          <w:docPartGallery w:val="Table of Contents"/>
          <w:docPartUnique/>
        </w:docPartObj>
      </w:sdtPr>
      <w:sdtEndPr>
        <w:rPr>
          <w:noProof/>
        </w:rPr>
      </w:sdtEndPr>
      <w:sdtContent>
        <w:p w:rsidR="00682754" w:rsidRPr="00303364" w:rsidRDefault="00682754" w:rsidP="000F5919">
          <w:pPr>
            <w:pStyle w:val="Heading1"/>
            <w:jc w:val="both"/>
            <w:rPr>
              <w:rFonts w:asciiTheme="minorHAnsi" w:hAnsiTheme="minorHAnsi" w:cstheme="minorHAnsi"/>
              <w:sz w:val="24"/>
              <w:szCs w:val="24"/>
            </w:rPr>
          </w:pPr>
          <w:r w:rsidRPr="00303364">
            <w:rPr>
              <w:rFonts w:asciiTheme="minorHAnsi" w:hAnsiTheme="minorHAnsi" w:cstheme="minorHAnsi"/>
              <w:sz w:val="24"/>
              <w:szCs w:val="24"/>
              <w:rPrChange w:id="71" w:author="DuyNgo" w:date="2012-08-10T08:15:00Z">
                <w:rPr>
                  <w:rFonts w:asciiTheme="minorHAnsi" w:eastAsiaTheme="minorHAnsi" w:hAnsiTheme="minorHAnsi" w:cstheme="minorHAnsi"/>
                  <w:b w:val="0"/>
                  <w:bCs w:val="0"/>
                  <w:color w:val="auto"/>
                  <w:sz w:val="24"/>
                  <w:szCs w:val="24"/>
                </w:rPr>
              </w:rPrChange>
            </w:rPr>
            <w:t>Table of Contents</w:t>
          </w:r>
          <w:bookmarkEnd w:id="70"/>
        </w:p>
        <w:p w:rsidR="00303364" w:rsidRPr="00303364" w:rsidRDefault="00682754">
          <w:pPr>
            <w:pStyle w:val="TOC1"/>
            <w:tabs>
              <w:tab w:val="right" w:leader="dot" w:pos="8778"/>
            </w:tabs>
            <w:rPr>
              <w:ins w:id="72" w:author="DuyNgo" w:date="2012-08-10T08:15:00Z"/>
              <w:rFonts w:eastAsiaTheme="minorEastAsia" w:cstheme="minorHAnsi"/>
              <w:noProof/>
              <w:sz w:val="24"/>
              <w:szCs w:val="24"/>
              <w:lang w:eastAsia="ja-JP"/>
              <w:rPrChange w:id="73" w:author="DuyNgo" w:date="2012-08-10T08:15:00Z">
                <w:rPr>
                  <w:ins w:id="74" w:author="DuyNgo" w:date="2012-08-10T08:15:00Z"/>
                  <w:rFonts w:eastAsiaTheme="minorEastAsia"/>
                  <w:noProof/>
                  <w:lang w:eastAsia="ja-JP"/>
                </w:rPr>
              </w:rPrChange>
            </w:rPr>
          </w:pPr>
          <w:r w:rsidRPr="00303364">
            <w:rPr>
              <w:rFonts w:cstheme="minorHAnsi"/>
              <w:sz w:val="24"/>
              <w:szCs w:val="24"/>
              <w:rPrChange w:id="75" w:author="DuyNgo" w:date="2012-08-10T08:15:00Z">
                <w:rPr>
                  <w:rFonts w:cstheme="minorHAnsi"/>
                  <w:sz w:val="24"/>
                  <w:szCs w:val="24"/>
                </w:rPr>
              </w:rPrChange>
            </w:rPr>
            <w:fldChar w:fldCharType="begin"/>
          </w:r>
          <w:r w:rsidRPr="00303364">
            <w:rPr>
              <w:rFonts w:cstheme="minorHAnsi"/>
              <w:sz w:val="24"/>
              <w:szCs w:val="24"/>
            </w:rPr>
            <w:instrText xml:space="preserve"> TOC \o "1-4" \h \z \u </w:instrText>
          </w:r>
          <w:r w:rsidRPr="00303364">
            <w:rPr>
              <w:rFonts w:cstheme="minorHAnsi"/>
              <w:sz w:val="24"/>
              <w:szCs w:val="24"/>
              <w:rPrChange w:id="76" w:author="DuyNgo" w:date="2012-08-10T08:15:00Z">
                <w:rPr>
                  <w:rFonts w:cstheme="minorHAnsi"/>
                  <w:sz w:val="24"/>
                  <w:szCs w:val="24"/>
                </w:rPr>
              </w:rPrChange>
            </w:rPr>
            <w:fldChar w:fldCharType="separate"/>
          </w:r>
          <w:ins w:id="77" w:author="DuyNgo" w:date="2012-08-10T08:15:00Z">
            <w:r w:rsidR="00303364" w:rsidRPr="00303364">
              <w:rPr>
                <w:rStyle w:val="Hyperlink"/>
                <w:rFonts w:cstheme="minorHAnsi"/>
                <w:noProof/>
                <w:sz w:val="24"/>
                <w:szCs w:val="24"/>
                <w:rPrChange w:id="78" w:author="DuyNgo" w:date="2012-08-10T08:15:00Z">
                  <w:rPr>
                    <w:rStyle w:val="Hyperlink"/>
                    <w:noProof/>
                  </w:rPr>
                </w:rPrChange>
              </w:rPr>
              <w:fldChar w:fldCharType="begin"/>
            </w:r>
            <w:r w:rsidR="00303364" w:rsidRPr="00303364">
              <w:rPr>
                <w:rStyle w:val="Hyperlink"/>
                <w:rFonts w:cstheme="minorHAnsi"/>
                <w:noProof/>
                <w:sz w:val="24"/>
                <w:szCs w:val="24"/>
                <w:rPrChange w:id="79" w:author="DuyNgo" w:date="2012-08-10T08:15:00Z">
                  <w:rPr>
                    <w:rStyle w:val="Hyperlink"/>
                    <w:noProof/>
                  </w:rPr>
                </w:rPrChange>
              </w:rPr>
              <w:instrText xml:space="preserve"> </w:instrText>
            </w:r>
            <w:r w:rsidR="00303364" w:rsidRPr="00303364">
              <w:rPr>
                <w:rFonts w:cstheme="minorHAnsi"/>
                <w:noProof/>
                <w:sz w:val="24"/>
                <w:szCs w:val="24"/>
                <w:rPrChange w:id="80" w:author="DuyNgo" w:date="2012-08-10T08:15:00Z">
                  <w:rPr>
                    <w:noProof/>
                  </w:rPr>
                </w:rPrChange>
              </w:rPr>
              <w:instrText>HYPERLINK \l "_Toc332351081"</w:instrText>
            </w:r>
            <w:r w:rsidR="00303364" w:rsidRPr="00303364">
              <w:rPr>
                <w:rStyle w:val="Hyperlink"/>
                <w:rFonts w:cstheme="minorHAnsi"/>
                <w:noProof/>
                <w:sz w:val="24"/>
                <w:szCs w:val="24"/>
                <w:rPrChange w:id="81" w:author="DuyNgo" w:date="2012-08-10T08:15:00Z">
                  <w:rPr>
                    <w:rStyle w:val="Hyperlink"/>
                    <w:noProof/>
                  </w:rPr>
                </w:rPrChange>
              </w:rPr>
              <w:instrText xml:space="preserve"> </w:instrText>
            </w:r>
            <w:r w:rsidR="00303364" w:rsidRPr="00303364">
              <w:rPr>
                <w:rStyle w:val="Hyperlink"/>
                <w:rFonts w:cstheme="minorHAnsi"/>
                <w:noProof/>
                <w:sz w:val="24"/>
                <w:szCs w:val="24"/>
                <w:rPrChange w:id="82" w:author="DuyNgo" w:date="2012-08-10T08:15:00Z">
                  <w:rPr>
                    <w:rStyle w:val="Hyperlink"/>
                    <w:noProof/>
                  </w:rPr>
                </w:rPrChange>
              </w:rPr>
              <w:fldChar w:fldCharType="separate"/>
            </w:r>
            <w:r w:rsidR="00303364" w:rsidRPr="00303364">
              <w:rPr>
                <w:rStyle w:val="Hyperlink"/>
                <w:rFonts w:cstheme="minorHAnsi"/>
                <w:noProof/>
                <w:sz w:val="24"/>
                <w:szCs w:val="24"/>
                <w:rPrChange w:id="83" w:author="DuyNgo" w:date="2012-08-10T08:15:00Z">
                  <w:rPr>
                    <w:rStyle w:val="Hyperlink"/>
                    <w:rFonts w:cstheme="minorHAnsi"/>
                    <w:noProof/>
                  </w:rPr>
                </w:rPrChange>
              </w:rPr>
              <w:t>Table of Contents</w:t>
            </w:r>
            <w:r w:rsidR="00303364" w:rsidRPr="00303364">
              <w:rPr>
                <w:rFonts w:cstheme="minorHAnsi"/>
                <w:noProof/>
                <w:webHidden/>
                <w:sz w:val="24"/>
                <w:szCs w:val="24"/>
                <w:rPrChange w:id="84" w:author="DuyNgo" w:date="2012-08-10T08:15:00Z">
                  <w:rPr>
                    <w:noProof/>
                    <w:webHidden/>
                  </w:rPr>
                </w:rPrChange>
              </w:rPr>
              <w:tab/>
            </w:r>
            <w:r w:rsidR="00303364" w:rsidRPr="00303364">
              <w:rPr>
                <w:rFonts w:cstheme="minorHAnsi"/>
                <w:noProof/>
                <w:webHidden/>
                <w:sz w:val="24"/>
                <w:szCs w:val="24"/>
                <w:rPrChange w:id="85" w:author="DuyNgo" w:date="2012-08-10T08:15:00Z">
                  <w:rPr>
                    <w:noProof/>
                    <w:webHidden/>
                  </w:rPr>
                </w:rPrChange>
              </w:rPr>
              <w:fldChar w:fldCharType="begin"/>
            </w:r>
            <w:r w:rsidR="00303364" w:rsidRPr="00303364">
              <w:rPr>
                <w:rFonts w:cstheme="minorHAnsi"/>
                <w:noProof/>
                <w:webHidden/>
                <w:sz w:val="24"/>
                <w:szCs w:val="24"/>
                <w:rPrChange w:id="86" w:author="DuyNgo" w:date="2012-08-10T08:15:00Z">
                  <w:rPr>
                    <w:noProof/>
                    <w:webHidden/>
                  </w:rPr>
                </w:rPrChange>
              </w:rPr>
              <w:instrText xml:space="preserve"> PAGEREF _Toc332351081 \h </w:instrText>
            </w:r>
          </w:ins>
          <w:r w:rsidR="00303364" w:rsidRPr="00303364">
            <w:rPr>
              <w:rFonts w:cstheme="minorHAnsi"/>
              <w:noProof/>
              <w:webHidden/>
              <w:sz w:val="24"/>
              <w:szCs w:val="24"/>
              <w:rPrChange w:id="87" w:author="DuyNgo" w:date="2012-08-10T08:15:00Z">
                <w:rPr>
                  <w:rFonts w:cstheme="minorHAnsi"/>
                  <w:noProof/>
                  <w:webHidden/>
                  <w:sz w:val="24"/>
                  <w:szCs w:val="24"/>
                </w:rPr>
              </w:rPrChange>
            </w:rPr>
          </w:r>
          <w:r w:rsidR="00303364" w:rsidRPr="00303364">
            <w:rPr>
              <w:rFonts w:cstheme="minorHAnsi"/>
              <w:noProof/>
              <w:webHidden/>
              <w:sz w:val="24"/>
              <w:szCs w:val="24"/>
              <w:rPrChange w:id="88" w:author="DuyNgo" w:date="2012-08-10T08:15:00Z">
                <w:rPr>
                  <w:noProof/>
                  <w:webHidden/>
                </w:rPr>
              </w:rPrChange>
            </w:rPr>
            <w:fldChar w:fldCharType="separate"/>
          </w:r>
          <w:ins w:id="89" w:author="DuyNgo" w:date="2012-08-10T08:15:00Z">
            <w:r w:rsidR="00303364" w:rsidRPr="00303364">
              <w:rPr>
                <w:rFonts w:cstheme="minorHAnsi"/>
                <w:noProof/>
                <w:webHidden/>
                <w:sz w:val="24"/>
                <w:szCs w:val="24"/>
                <w:rPrChange w:id="90" w:author="DuyNgo" w:date="2012-08-10T08:15:00Z">
                  <w:rPr>
                    <w:noProof/>
                    <w:webHidden/>
                  </w:rPr>
                </w:rPrChange>
              </w:rPr>
              <w:t>170</w:t>
            </w:r>
            <w:r w:rsidR="00303364" w:rsidRPr="00303364">
              <w:rPr>
                <w:rFonts w:cstheme="minorHAnsi"/>
                <w:noProof/>
                <w:webHidden/>
                <w:sz w:val="24"/>
                <w:szCs w:val="24"/>
                <w:rPrChange w:id="91" w:author="DuyNgo" w:date="2012-08-10T08:15:00Z">
                  <w:rPr>
                    <w:noProof/>
                    <w:webHidden/>
                  </w:rPr>
                </w:rPrChange>
              </w:rPr>
              <w:fldChar w:fldCharType="end"/>
            </w:r>
            <w:r w:rsidR="00303364" w:rsidRPr="00303364">
              <w:rPr>
                <w:rStyle w:val="Hyperlink"/>
                <w:rFonts w:cstheme="minorHAnsi"/>
                <w:noProof/>
                <w:sz w:val="24"/>
                <w:szCs w:val="24"/>
                <w:rPrChange w:id="92" w:author="DuyNgo" w:date="2012-08-10T08:15:00Z">
                  <w:rPr>
                    <w:rStyle w:val="Hyperlink"/>
                    <w:noProof/>
                  </w:rPr>
                </w:rPrChange>
              </w:rPr>
              <w:fldChar w:fldCharType="end"/>
            </w:r>
          </w:ins>
        </w:p>
        <w:p w:rsidR="00303364" w:rsidRPr="00303364" w:rsidRDefault="00303364">
          <w:pPr>
            <w:pStyle w:val="TOC1"/>
            <w:tabs>
              <w:tab w:val="left" w:pos="440"/>
              <w:tab w:val="right" w:leader="dot" w:pos="8778"/>
            </w:tabs>
            <w:rPr>
              <w:ins w:id="93" w:author="DuyNgo" w:date="2012-08-10T08:15:00Z"/>
              <w:rFonts w:eastAsiaTheme="minorEastAsia" w:cstheme="minorHAnsi"/>
              <w:noProof/>
              <w:sz w:val="24"/>
              <w:szCs w:val="24"/>
              <w:lang w:eastAsia="ja-JP"/>
              <w:rPrChange w:id="94" w:author="DuyNgo" w:date="2012-08-10T08:15:00Z">
                <w:rPr>
                  <w:ins w:id="95" w:author="DuyNgo" w:date="2012-08-10T08:15:00Z"/>
                  <w:rFonts w:eastAsiaTheme="minorEastAsia"/>
                  <w:noProof/>
                  <w:lang w:eastAsia="ja-JP"/>
                </w:rPr>
              </w:rPrChange>
            </w:rPr>
          </w:pPr>
          <w:ins w:id="96" w:author="DuyNgo" w:date="2012-08-10T08:15:00Z">
            <w:r w:rsidRPr="00303364">
              <w:rPr>
                <w:rStyle w:val="Hyperlink"/>
                <w:rFonts w:cstheme="minorHAnsi"/>
                <w:noProof/>
                <w:sz w:val="24"/>
                <w:szCs w:val="24"/>
                <w:rPrChange w:id="97" w:author="DuyNgo" w:date="2012-08-10T08:15:00Z">
                  <w:rPr>
                    <w:rStyle w:val="Hyperlink"/>
                    <w:noProof/>
                  </w:rPr>
                </w:rPrChange>
              </w:rPr>
              <w:fldChar w:fldCharType="begin"/>
            </w:r>
            <w:r w:rsidRPr="00303364">
              <w:rPr>
                <w:rStyle w:val="Hyperlink"/>
                <w:rFonts w:cstheme="minorHAnsi"/>
                <w:noProof/>
                <w:sz w:val="24"/>
                <w:szCs w:val="24"/>
                <w:rPrChange w:id="98" w:author="DuyNgo" w:date="2012-08-10T08:15:00Z">
                  <w:rPr>
                    <w:rStyle w:val="Hyperlink"/>
                    <w:noProof/>
                  </w:rPr>
                </w:rPrChange>
              </w:rPr>
              <w:instrText xml:space="preserve"> </w:instrText>
            </w:r>
            <w:r w:rsidRPr="00303364">
              <w:rPr>
                <w:rFonts w:cstheme="minorHAnsi"/>
                <w:noProof/>
                <w:sz w:val="24"/>
                <w:szCs w:val="24"/>
                <w:rPrChange w:id="99" w:author="DuyNgo" w:date="2012-08-10T08:15:00Z">
                  <w:rPr>
                    <w:noProof/>
                  </w:rPr>
                </w:rPrChange>
              </w:rPr>
              <w:instrText>HYPERLINK \l "_Toc332351082"</w:instrText>
            </w:r>
            <w:r w:rsidRPr="00303364">
              <w:rPr>
                <w:rStyle w:val="Hyperlink"/>
                <w:rFonts w:cstheme="minorHAnsi"/>
                <w:noProof/>
                <w:sz w:val="24"/>
                <w:szCs w:val="24"/>
                <w:rPrChange w:id="100" w:author="DuyNgo" w:date="2012-08-10T08:15:00Z">
                  <w:rPr>
                    <w:rStyle w:val="Hyperlink"/>
                    <w:noProof/>
                  </w:rPr>
                </w:rPrChange>
              </w:rPr>
              <w:instrText xml:space="preserve"> </w:instrText>
            </w:r>
            <w:r w:rsidRPr="00303364">
              <w:rPr>
                <w:rStyle w:val="Hyperlink"/>
                <w:rFonts w:cstheme="minorHAnsi"/>
                <w:noProof/>
                <w:sz w:val="24"/>
                <w:szCs w:val="24"/>
                <w:rPrChange w:id="101" w:author="DuyNgo" w:date="2012-08-10T08:15:00Z">
                  <w:rPr>
                    <w:rStyle w:val="Hyperlink"/>
                    <w:noProof/>
                  </w:rPr>
                </w:rPrChange>
              </w:rPr>
              <w:fldChar w:fldCharType="separate"/>
            </w:r>
            <w:r w:rsidRPr="00303364">
              <w:rPr>
                <w:rStyle w:val="Hyperlink"/>
                <w:rFonts w:cstheme="minorHAnsi"/>
                <w:noProof/>
                <w:sz w:val="24"/>
                <w:szCs w:val="24"/>
                <w:rPrChange w:id="102" w:author="DuyNgo" w:date="2012-08-10T08:15:00Z">
                  <w:rPr>
                    <w:rStyle w:val="Hyperlink"/>
                    <w:rFonts w:cstheme="minorHAnsi"/>
                    <w:noProof/>
                  </w:rPr>
                </w:rPrChange>
              </w:rPr>
              <w:t>A.</w:t>
            </w:r>
            <w:r w:rsidRPr="00303364">
              <w:rPr>
                <w:rFonts w:eastAsiaTheme="minorEastAsia" w:cstheme="minorHAnsi"/>
                <w:noProof/>
                <w:sz w:val="24"/>
                <w:szCs w:val="24"/>
                <w:lang w:eastAsia="ja-JP"/>
                <w:rPrChange w:id="103" w:author="DuyNgo" w:date="2012-08-10T08:15:00Z">
                  <w:rPr>
                    <w:rFonts w:eastAsiaTheme="minorEastAsia"/>
                    <w:noProof/>
                    <w:lang w:eastAsia="ja-JP"/>
                  </w:rPr>
                </w:rPrChange>
              </w:rPr>
              <w:tab/>
            </w:r>
            <w:r w:rsidRPr="00303364">
              <w:rPr>
                <w:rStyle w:val="Hyperlink"/>
                <w:rFonts w:cstheme="minorHAnsi"/>
                <w:noProof/>
                <w:sz w:val="24"/>
                <w:szCs w:val="24"/>
                <w:rPrChange w:id="104" w:author="DuyNgo" w:date="2012-08-10T08:15:00Z">
                  <w:rPr>
                    <w:rStyle w:val="Hyperlink"/>
                    <w:rFonts w:cstheme="minorHAnsi"/>
                    <w:noProof/>
                  </w:rPr>
                </w:rPrChange>
              </w:rPr>
              <w:t>Introduction</w:t>
            </w:r>
            <w:r w:rsidRPr="00303364">
              <w:rPr>
                <w:rFonts w:cstheme="minorHAnsi"/>
                <w:noProof/>
                <w:webHidden/>
                <w:sz w:val="24"/>
                <w:szCs w:val="24"/>
                <w:rPrChange w:id="105" w:author="DuyNgo" w:date="2012-08-10T08:15:00Z">
                  <w:rPr>
                    <w:noProof/>
                    <w:webHidden/>
                  </w:rPr>
                </w:rPrChange>
              </w:rPr>
              <w:tab/>
            </w:r>
            <w:r w:rsidRPr="00303364">
              <w:rPr>
                <w:rFonts w:cstheme="minorHAnsi"/>
                <w:noProof/>
                <w:webHidden/>
                <w:sz w:val="24"/>
                <w:szCs w:val="24"/>
                <w:rPrChange w:id="106" w:author="DuyNgo" w:date="2012-08-10T08:15:00Z">
                  <w:rPr>
                    <w:noProof/>
                    <w:webHidden/>
                  </w:rPr>
                </w:rPrChange>
              </w:rPr>
              <w:fldChar w:fldCharType="begin"/>
            </w:r>
            <w:r w:rsidRPr="00303364">
              <w:rPr>
                <w:rFonts w:cstheme="minorHAnsi"/>
                <w:noProof/>
                <w:webHidden/>
                <w:sz w:val="24"/>
                <w:szCs w:val="24"/>
                <w:rPrChange w:id="107" w:author="DuyNgo" w:date="2012-08-10T08:15:00Z">
                  <w:rPr>
                    <w:noProof/>
                    <w:webHidden/>
                  </w:rPr>
                </w:rPrChange>
              </w:rPr>
              <w:instrText xml:space="preserve"> PAGEREF _Toc332351082 \h </w:instrText>
            </w:r>
          </w:ins>
          <w:r w:rsidRPr="00303364">
            <w:rPr>
              <w:rFonts w:cstheme="minorHAnsi"/>
              <w:noProof/>
              <w:webHidden/>
              <w:sz w:val="24"/>
              <w:szCs w:val="24"/>
              <w:rPrChange w:id="108" w:author="DuyNgo" w:date="2012-08-10T08:15:00Z">
                <w:rPr>
                  <w:rFonts w:cstheme="minorHAnsi"/>
                  <w:noProof/>
                  <w:webHidden/>
                  <w:sz w:val="24"/>
                  <w:szCs w:val="24"/>
                </w:rPr>
              </w:rPrChange>
            </w:rPr>
          </w:r>
          <w:r w:rsidRPr="00303364">
            <w:rPr>
              <w:rFonts w:cstheme="minorHAnsi"/>
              <w:noProof/>
              <w:webHidden/>
              <w:sz w:val="24"/>
              <w:szCs w:val="24"/>
              <w:rPrChange w:id="109" w:author="DuyNgo" w:date="2012-08-10T08:15:00Z">
                <w:rPr>
                  <w:noProof/>
                  <w:webHidden/>
                </w:rPr>
              </w:rPrChange>
            </w:rPr>
            <w:fldChar w:fldCharType="separate"/>
          </w:r>
          <w:ins w:id="110" w:author="DuyNgo" w:date="2012-08-10T08:15:00Z">
            <w:r w:rsidRPr="00303364">
              <w:rPr>
                <w:rFonts w:cstheme="minorHAnsi"/>
                <w:noProof/>
                <w:webHidden/>
                <w:sz w:val="24"/>
                <w:szCs w:val="24"/>
                <w:rPrChange w:id="111" w:author="DuyNgo" w:date="2012-08-10T08:15:00Z">
                  <w:rPr>
                    <w:noProof/>
                    <w:webHidden/>
                  </w:rPr>
                </w:rPrChange>
              </w:rPr>
              <w:t>180</w:t>
            </w:r>
            <w:r w:rsidRPr="00303364">
              <w:rPr>
                <w:rFonts w:cstheme="minorHAnsi"/>
                <w:noProof/>
                <w:webHidden/>
                <w:sz w:val="24"/>
                <w:szCs w:val="24"/>
                <w:rPrChange w:id="112" w:author="DuyNgo" w:date="2012-08-10T08:15:00Z">
                  <w:rPr>
                    <w:noProof/>
                    <w:webHidden/>
                  </w:rPr>
                </w:rPrChange>
              </w:rPr>
              <w:fldChar w:fldCharType="end"/>
            </w:r>
            <w:r w:rsidRPr="00303364">
              <w:rPr>
                <w:rStyle w:val="Hyperlink"/>
                <w:rFonts w:cstheme="minorHAnsi"/>
                <w:noProof/>
                <w:sz w:val="24"/>
                <w:szCs w:val="24"/>
                <w:rPrChange w:id="11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14" w:author="DuyNgo" w:date="2012-08-10T08:15:00Z"/>
              <w:rFonts w:eastAsiaTheme="minorEastAsia" w:cstheme="minorHAnsi"/>
              <w:noProof/>
              <w:sz w:val="24"/>
              <w:szCs w:val="24"/>
              <w:lang w:eastAsia="ja-JP"/>
              <w:rPrChange w:id="115" w:author="DuyNgo" w:date="2012-08-10T08:15:00Z">
                <w:rPr>
                  <w:ins w:id="116" w:author="DuyNgo" w:date="2012-08-10T08:15:00Z"/>
                  <w:rFonts w:eastAsiaTheme="minorEastAsia"/>
                  <w:noProof/>
                  <w:lang w:eastAsia="ja-JP"/>
                </w:rPr>
              </w:rPrChange>
            </w:rPr>
          </w:pPr>
          <w:ins w:id="117" w:author="DuyNgo" w:date="2012-08-10T08:15:00Z">
            <w:r w:rsidRPr="00303364">
              <w:rPr>
                <w:rStyle w:val="Hyperlink"/>
                <w:rFonts w:cstheme="minorHAnsi"/>
                <w:noProof/>
                <w:sz w:val="24"/>
                <w:szCs w:val="24"/>
                <w:rPrChange w:id="118" w:author="DuyNgo" w:date="2012-08-10T08:15:00Z">
                  <w:rPr>
                    <w:rStyle w:val="Hyperlink"/>
                    <w:noProof/>
                  </w:rPr>
                </w:rPrChange>
              </w:rPr>
              <w:fldChar w:fldCharType="begin"/>
            </w:r>
            <w:r w:rsidRPr="00303364">
              <w:rPr>
                <w:rStyle w:val="Hyperlink"/>
                <w:rFonts w:cstheme="minorHAnsi"/>
                <w:noProof/>
                <w:sz w:val="24"/>
                <w:szCs w:val="24"/>
                <w:rPrChange w:id="119" w:author="DuyNgo" w:date="2012-08-10T08:15:00Z">
                  <w:rPr>
                    <w:rStyle w:val="Hyperlink"/>
                    <w:noProof/>
                  </w:rPr>
                </w:rPrChange>
              </w:rPr>
              <w:instrText xml:space="preserve"> </w:instrText>
            </w:r>
            <w:r w:rsidRPr="00303364">
              <w:rPr>
                <w:rFonts w:cstheme="minorHAnsi"/>
                <w:noProof/>
                <w:sz w:val="24"/>
                <w:szCs w:val="24"/>
                <w:rPrChange w:id="120" w:author="DuyNgo" w:date="2012-08-10T08:15:00Z">
                  <w:rPr>
                    <w:noProof/>
                  </w:rPr>
                </w:rPrChange>
              </w:rPr>
              <w:instrText>HYPERLINK \l "_Toc332351083"</w:instrText>
            </w:r>
            <w:r w:rsidRPr="00303364">
              <w:rPr>
                <w:rStyle w:val="Hyperlink"/>
                <w:rFonts w:cstheme="minorHAnsi"/>
                <w:noProof/>
                <w:sz w:val="24"/>
                <w:szCs w:val="24"/>
                <w:rPrChange w:id="121" w:author="DuyNgo" w:date="2012-08-10T08:15:00Z">
                  <w:rPr>
                    <w:rStyle w:val="Hyperlink"/>
                    <w:noProof/>
                  </w:rPr>
                </w:rPrChange>
              </w:rPr>
              <w:instrText xml:space="preserve"> </w:instrText>
            </w:r>
            <w:r w:rsidRPr="00303364">
              <w:rPr>
                <w:rStyle w:val="Hyperlink"/>
                <w:rFonts w:cstheme="minorHAnsi"/>
                <w:noProof/>
                <w:sz w:val="24"/>
                <w:szCs w:val="24"/>
                <w:rPrChange w:id="122" w:author="DuyNgo" w:date="2012-08-10T08:15:00Z">
                  <w:rPr>
                    <w:rStyle w:val="Hyperlink"/>
                    <w:noProof/>
                  </w:rPr>
                </w:rPrChange>
              </w:rPr>
              <w:fldChar w:fldCharType="separate"/>
            </w:r>
            <w:r w:rsidRPr="00303364">
              <w:rPr>
                <w:rStyle w:val="Hyperlink"/>
                <w:rFonts w:cstheme="minorHAnsi"/>
                <w:noProof/>
                <w:sz w:val="24"/>
                <w:szCs w:val="24"/>
                <w:rPrChange w:id="123" w:author="DuyNgo" w:date="2012-08-10T08:15:00Z">
                  <w:rPr>
                    <w:rStyle w:val="Hyperlink"/>
                    <w:rFonts w:cstheme="minorHAnsi"/>
                    <w:noProof/>
                  </w:rPr>
                </w:rPrChange>
              </w:rPr>
              <w:t>1.</w:t>
            </w:r>
            <w:r w:rsidRPr="00303364">
              <w:rPr>
                <w:rFonts w:eastAsiaTheme="minorEastAsia" w:cstheme="minorHAnsi"/>
                <w:noProof/>
                <w:sz w:val="24"/>
                <w:szCs w:val="24"/>
                <w:lang w:eastAsia="ja-JP"/>
                <w:rPrChange w:id="124" w:author="DuyNgo" w:date="2012-08-10T08:15:00Z">
                  <w:rPr>
                    <w:rFonts w:eastAsiaTheme="minorEastAsia"/>
                    <w:noProof/>
                    <w:lang w:eastAsia="ja-JP"/>
                  </w:rPr>
                </w:rPrChange>
              </w:rPr>
              <w:tab/>
            </w:r>
            <w:r w:rsidRPr="00303364">
              <w:rPr>
                <w:rStyle w:val="Hyperlink"/>
                <w:rFonts w:cstheme="minorHAnsi"/>
                <w:noProof/>
                <w:sz w:val="24"/>
                <w:szCs w:val="24"/>
                <w:rPrChange w:id="125" w:author="DuyNgo" w:date="2012-08-10T08:15:00Z">
                  <w:rPr>
                    <w:rStyle w:val="Hyperlink"/>
                    <w:rFonts w:cstheme="minorHAnsi"/>
                    <w:noProof/>
                  </w:rPr>
                </w:rPrChange>
              </w:rPr>
              <w:t>Overview</w:t>
            </w:r>
            <w:r w:rsidRPr="00303364">
              <w:rPr>
                <w:rFonts w:cstheme="minorHAnsi"/>
                <w:noProof/>
                <w:webHidden/>
                <w:sz w:val="24"/>
                <w:szCs w:val="24"/>
                <w:rPrChange w:id="126" w:author="DuyNgo" w:date="2012-08-10T08:15:00Z">
                  <w:rPr>
                    <w:noProof/>
                    <w:webHidden/>
                  </w:rPr>
                </w:rPrChange>
              </w:rPr>
              <w:tab/>
            </w:r>
            <w:r w:rsidRPr="00303364">
              <w:rPr>
                <w:rFonts w:cstheme="minorHAnsi"/>
                <w:noProof/>
                <w:webHidden/>
                <w:sz w:val="24"/>
                <w:szCs w:val="24"/>
                <w:rPrChange w:id="127" w:author="DuyNgo" w:date="2012-08-10T08:15:00Z">
                  <w:rPr>
                    <w:noProof/>
                    <w:webHidden/>
                  </w:rPr>
                </w:rPrChange>
              </w:rPr>
              <w:fldChar w:fldCharType="begin"/>
            </w:r>
            <w:r w:rsidRPr="00303364">
              <w:rPr>
                <w:rFonts w:cstheme="minorHAnsi"/>
                <w:noProof/>
                <w:webHidden/>
                <w:sz w:val="24"/>
                <w:szCs w:val="24"/>
                <w:rPrChange w:id="128" w:author="DuyNgo" w:date="2012-08-10T08:15:00Z">
                  <w:rPr>
                    <w:noProof/>
                    <w:webHidden/>
                  </w:rPr>
                </w:rPrChange>
              </w:rPr>
              <w:instrText xml:space="preserve"> PAGEREF _Toc332351083 \h </w:instrText>
            </w:r>
          </w:ins>
          <w:r w:rsidRPr="00303364">
            <w:rPr>
              <w:rFonts w:cstheme="minorHAnsi"/>
              <w:noProof/>
              <w:webHidden/>
              <w:sz w:val="24"/>
              <w:szCs w:val="24"/>
              <w:rPrChange w:id="129" w:author="DuyNgo" w:date="2012-08-10T08:15:00Z">
                <w:rPr>
                  <w:rFonts w:cstheme="minorHAnsi"/>
                  <w:noProof/>
                  <w:webHidden/>
                  <w:sz w:val="24"/>
                  <w:szCs w:val="24"/>
                </w:rPr>
              </w:rPrChange>
            </w:rPr>
          </w:r>
          <w:r w:rsidRPr="00303364">
            <w:rPr>
              <w:rFonts w:cstheme="minorHAnsi"/>
              <w:noProof/>
              <w:webHidden/>
              <w:sz w:val="24"/>
              <w:szCs w:val="24"/>
              <w:rPrChange w:id="130" w:author="DuyNgo" w:date="2012-08-10T08:15:00Z">
                <w:rPr>
                  <w:noProof/>
                  <w:webHidden/>
                </w:rPr>
              </w:rPrChange>
            </w:rPr>
            <w:fldChar w:fldCharType="separate"/>
          </w:r>
          <w:ins w:id="131" w:author="DuyNgo" w:date="2012-08-10T08:15:00Z">
            <w:r w:rsidRPr="00303364">
              <w:rPr>
                <w:rFonts w:cstheme="minorHAnsi"/>
                <w:noProof/>
                <w:webHidden/>
                <w:sz w:val="24"/>
                <w:szCs w:val="24"/>
                <w:rPrChange w:id="132" w:author="DuyNgo" w:date="2012-08-10T08:15:00Z">
                  <w:rPr>
                    <w:noProof/>
                    <w:webHidden/>
                  </w:rPr>
                </w:rPrChange>
              </w:rPr>
              <w:t>180</w:t>
            </w:r>
            <w:r w:rsidRPr="00303364">
              <w:rPr>
                <w:rFonts w:cstheme="minorHAnsi"/>
                <w:noProof/>
                <w:webHidden/>
                <w:sz w:val="24"/>
                <w:szCs w:val="24"/>
                <w:rPrChange w:id="133" w:author="DuyNgo" w:date="2012-08-10T08:15:00Z">
                  <w:rPr>
                    <w:noProof/>
                    <w:webHidden/>
                  </w:rPr>
                </w:rPrChange>
              </w:rPr>
              <w:fldChar w:fldCharType="end"/>
            </w:r>
            <w:r w:rsidRPr="00303364">
              <w:rPr>
                <w:rStyle w:val="Hyperlink"/>
                <w:rFonts w:cstheme="minorHAnsi"/>
                <w:noProof/>
                <w:sz w:val="24"/>
                <w:szCs w:val="24"/>
                <w:rPrChange w:id="134"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35" w:author="DuyNgo" w:date="2012-08-10T08:15:00Z"/>
              <w:rFonts w:eastAsiaTheme="minorEastAsia" w:cstheme="minorHAnsi"/>
              <w:noProof/>
              <w:sz w:val="24"/>
              <w:szCs w:val="24"/>
              <w:lang w:eastAsia="ja-JP"/>
              <w:rPrChange w:id="136" w:author="DuyNgo" w:date="2012-08-10T08:15:00Z">
                <w:rPr>
                  <w:ins w:id="137" w:author="DuyNgo" w:date="2012-08-10T08:15:00Z"/>
                  <w:rFonts w:eastAsiaTheme="minorEastAsia"/>
                  <w:noProof/>
                  <w:lang w:eastAsia="ja-JP"/>
                </w:rPr>
              </w:rPrChange>
            </w:rPr>
          </w:pPr>
          <w:ins w:id="138" w:author="DuyNgo" w:date="2012-08-10T08:15:00Z">
            <w:r w:rsidRPr="00303364">
              <w:rPr>
                <w:rStyle w:val="Hyperlink"/>
                <w:rFonts w:cstheme="minorHAnsi"/>
                <w:noProof/>
                <w:sz w:val="24"/>
                <w:szCs w:val="24"/>
                <w:rPrChange w:id="139" w:author="DuyNgo" w:date="2012-08-10T08:15:00Z">
                  <w:rPr>
                    <w:rStyle w:val="Hyperlink"/>
                    <w:noProof/>
                  </w:rPr>
                </w:rPrChange>
              </w:rPr>
              <w:fldChar w:fldCharType="begin"/>
            </w:r>
            <w:r w:rsidRPr="00303364">
              <w:rPr>
                <w:rStyle w:val="Hyperlink"/>
                <w:rFonts w:cstheme="minorHAnsi"/>
                <w:noProof/>
                <w:sz w:val="24"/>
                <w:szCs w:val="24"/>
                <w:rPrChange w:id="140" w:author="DuyNgo" w:date="2012-08-10T08:15:00Z">
                  <w:rPr>
                    <w:rStyle w:val="Hyperlink"/>
                    <w:noProof/>
                  </w:rPr>
                </w:rPrChange>
              </w:rPr>
              <w:instrText xml:space="preserve"> </w:instrText>
            </w:r>
            <w:r w:rsidRPr="00303364">
              <w:rPr>
                <w:rFonts w:cstheme="minorHAnsi"/>
                <w:noProof/>
                <w:sz w:val="24"/>
                <w:szCs w:val="24"/>
                <w:rPrChange w:id="141" w:author="DuyNgo" w:date="2012-08-10T08:15:00Z">
                  <w:rPr>
                    <w:noProof/>
                  </w:rPr>
                </w:rPrChange>
              </w:rPr>
              <w:instrText>HYPERLINK \l "_Toc332351084"</w:instrText>
            </w:r>
            <w:r w:rsidRPr="00303364">
              <w:rPr>
                <w:rStyle w:val="Hyperlink"/>
                <w:rFonts w:cstheme="minorHAnsi"/>
                <w:noProof/>
                <w:sz w:val="24"/>
                <w:szCs w:val="24"/>
                <w:rPrChange w:id="142" w:author="DuyNgo" w:date="2012-08-10T08:15:00Z">
                  <w:rPr>
                    <w:rStyle w:val="Hyperlink"/>
                    <w:noProof/>
                  </w:rPr>
                </w:rPrChange>
              </w:rPr>
              <w:instrText xml:space="preserve"> </w:instrText>
            </w:r>
            <w:r w:rsidRPr="00303364">
              <w:rPr>
                <w:rStyle w:val="Hyperlink"/>
                <w:rFonts w:cstheme="minorHAnsi"/>
                <w:noProof/>
                <w:sz w:val="24"/>
                <w:szCs w:val="24"/>
                <w:rPrChange w:id="143" w:author="DuyNgo" w:date="2012-08-10T08:15:00Z">
                  <w:rPr>
                    <w:rStyle w:val="Hyperlink"/>
                    <w:noProof/>
                  </w:rPr>
                </w:rPrChange>
              </w:rPr>
              <w:fldChar w:fldCharType="separate"/>
            </w:r>
            <w:r w:rsidRPr="00303364">
              <w:rPr>
                <w:rStyle w:val="Hyperlink"/>
                <w:rFonts w:cstheme="minorHAnsi"/>
                <w:noProof/>
                <w:sz w:val="24"/>
                <w:szCs w:val="24"/>
                <w:rPrChange w:id="144" w:author="DuyNgo" w:date="2012-08-10T08:15:00Z">
                  <w:rPr>
                    <w:rStyle w:val="Hyperlink"/>
                    <w:rFonts w:cstheme="minorHAnsi"/>
                    <w:noProof/>
                  </w:rPr>
                </w:rPrChange>
              </w:rPr>
              <w:t>2.</w:t>
            </w:r>
            <w:r w:rsidRPr="00303364">
              <w:rPr>
                <w:rFonts w:eastAsiaTheme="minorEastAsia" w:cstheme="minorHAnsi"/>
                <w:noProof/>
                <w:sz w:val="24"/>
                <w:szCs w:val="24"/>
                <w:lang w:eastAsia="ja-JP"/>
                <w:rPrChange w:id="145" w:author="DuyNgo" w:date="2012-08-10T08:15:00Z">
                  <w:rPr>
                    <w:rFonts w:eastAsiaTheme="minorEastAsia"/>
                    <w:noProof/>
                    <w:lang w:eastAsia="ja-JP"/>
                  </w:rPr>
                </w:rPrChange>
              </w:rPr>
              <w:tab/>
            </w:r>
            <w:r w:rsidRPr="00303364">
              <w:rPr>
                <w:rStyle w:val="Hyperlink"/>
                <w:rFonts w:cstheme="minorHAnsi"/>
                <w:noProof/>
                <w:sz w:val="24"/>
                <w:szCs w:val="24"/>
                <w:rPrChange w:id="146" w:author="DuyNgo" w:date="2012-08-10T08:15:00Z">
                  <w:rPr>
                    <w:rStyle w:val="Hyperlink"/>
                    <w:rFonts w:cstheme="minorHAnsi"/>
                    <w:noProof/>
                  </w:rPr>
                </w:rPrChange>
              </w:rPr>
              <w:t>Scope</w:t>
            </w:r>
            <w:r w:rsidRPr="00303364">
              <w:rPr>
                <w:rFonts w:cstheme="minorHAnsi"/>
                <w:noProof/>
                <w:webHidden/>
                <w:sz w:val="24"/>
                <w:szCs w:val="24"/>
                <w:rPrChange w:id="147" w:author="DuyNgo" w:date="2012-08-10T08:15:00Z">
                  <w:rPr>
                    <w:noProof/>
                    <w:webHidden/>
                  </w:rPr>
                </w:rPrChange>
              </w:rPr>
              <w:tab/>
            </w:r>
            <w:r w:rsidRPr="00303364">
              <w:rPr>
                <w:rFonts w:cstheme="minorHAnsi"/>
                <w:noProof/>
                <w:webHidden/>
                <w:sz w:val="24"/>
                <w:szCs w:val="24"/>
                <w:rPrChange w:id="148" w:author="DuyNgo" w:date="2012-08-10T08:15:00Z">
                  <w:rPr>
                    <w:noProof/>
                    <w:webHidden/>
                  </w:rPr>
                </w:rPrChange>
              </w:rPr>
              <w:fldChar w:fldCharType="begin"/>
            </w:r>
            <w:r w:rsidRPr="00303364">
              <w:rPr>
                <w:rFonts w:cstheme="minorHAnsi"/>
                <w:noProof/>
                <w:webHidden/>
                <w:sz w:val="24"/>
                <w:szCs w:val="24"/>
                <w:rPrChange w:id="149" w:author="DuyNgo" w:date="2012-08-10T08:15:00Z">
                  <w:rPr>
                    <w:noProof/>
                    <w:webHidden/>
                  </w:rPr>
                </w:rPrChange>
              </w:rPr>
              <w:instrText xml:space="preserve"> PAGEREF _Toc332351084 \h </w:instrText>
            </w:r>
          </w:ins>
          <w:r w:rsidRPr="00303364">
            <w:rPr>
              <w:rFonts w:cstheme="minorHAnsi"/>
              <w:noProof/>
              <w:webHidden/>
              <w:sz w:val="24"/>
              <w:szCs w:val="24"/>
              <w:rPrChange w:id="150" w:author="DuyNgo" w:date="2012-08-10T08:15:00Z">
                <w:rPr>
                  <w:rFonts w:cstheme="minorHAnsi"/>
                  <w:noProof/>
                  <w:webHidden/>
                  <w:sz w:val="24"/>
                  <w:szCs w:val="24"/>
                </w:rPr>
              </w:rPrChange>
            </w:rPr>
          </w:r>
          <w:r w:rsidRPr="00303364">
            <w:rPr>
              <w:rFonts w:cstheme="minorHAnsi"/>
              <w:noProof/>
              <w:webHidden/>
              <w:sz w:val="24"/>
              <w:szCs w:val="24"/>
              <w:rPrChange w:id="151" w:author="DuyNgo" w:date="2012-08-10T08:15:00Z">
                <w:rPr>
                  <w:noProof/>
                  <w:webHidden/>
                </w:rPr>
              </w:rPrChange>
            </w:rPr>
            <w:fldChar w:fldCharType="separate"/>
          </w:r>
          <w:ins w:id="152" w:author="DuyNgo" w:date="2012-08-10T08:15:00Z">
            <w:r w:rsidRPr="00303364">
              <w:rPr>
                <w:rFonts w:cstheme="minorHAnsi"/>
                <w:noProof/>
                <w:webHidden/>
                <w:sz w:val="24"/>
                <w:szCs w:val="24"/>
                <w:rPrChange w:id="153" w:author="DuyNgo" w:date="2012-08-10T08:15:00Z">
                  <w:rPr>
                    <w:noProof/>
                    <w:webHidden/>
                  </w:rPr>
                </w:rPrChange>
              </w:rPr>
              <w:t>180</w:t>
            </w:r>
            <w:r w:rsidRPr="00303364">
              <w:rPr>
                <w:rFonts w:cstheme="minorHAnsi"/>
                <w:noProof/>
                <w:webHidden/>
                <w:sz w:val="24"/>
                <w:szCs w:val="24"/>
                <w:rPrChange w:id="154" w:author="DuyNgo" w:date="2012-08-10T08:15:00Z">
                  <w:rPr>
                    <w:noProof/>
                    <w:webHidden/>
                  </w:rPr>
                </w:rPrChange>
              </w:rPr>
              <w:fldChar w:fldCharType="end"/>
            </w:r>
            <w:r w:rsidRPr="00303364">
              <w:rPr>
                <w:rStyle w:val="Hyperlink"/>
                <w:rFonts w:cstheme="minorHAnsi"/>
                <w:noProof/>
                <w:sz w:val="24"/>
                <w:szCs w:val="24"/>
                <w:rPrChange w:id="155"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56" w:author="DuyNgo" w:date="2012-08-10T08:15:00Z"/>
              <w:rFonts w:eastAsiaTheme="minorEastAsia" w:cstheme="minorHAnsi"/>
              <w:noProof/>
              <w:sz w:val="24"/>
              <w:szCs w:val="24"/>
              <w:lang w:eastAsia="ja-JP"/>
              <w:rPrChange w:id="157" w:author="DuyNgo" w:date="2012-08-10T08:15:00Z">
                <w:rPr>
                  <w:ins w:id="158" w:author="DuyNgo" w:date="2012-08-10T08:15:00Z"/>
                  <w:rFonts w:eastAsiaTheme="minorEastAsia"/>
                  <w:noProof/>
                  <w:lang w:eastAsia="ja-JP"/>
                </w:rPr>
              </w:rPrChange>
            </w:rPr>
          </w:pPr>
          <w:ins w:id="159" w:author="DuyNgo" w:date="2012-08-10T08:15:00Z">
            <w:r w:rsidRPr="00303364">
              <w:rPr>
                <w:rStyle w:val="Hyperlink"/>
                <w:rFonts w:cstheme="minorHAnsi"/>
                <w:noProof/>
                <w:sz w:val="24"/>
                <w:szCs w:val="24"/>
                <w:rPrChange w:id="160" w:author="DuyNgo" w:date="2012-08-10T08:15:00Z">
                  <w:rPr>
                    <w:rStyle w:val="Hyperlink"/>
                    <w:noProof/>
                  </w:rPr>
                </w:rPrChange>
              </w:rPr>
              <w:fldChar w:fldCharType="begin"/>
            </w:r>
            <w:r w:rsidRPr="00303364">
              <w:rPr>
                <w:rStyle w:val="Hyperlink"/>
                <w:rFonts w:cstheme="minorHAnsi"/>
                <w:noProof/>
                <w:sz w:val="24"/>
                <w:szCs w:val="24"/>
                <w:rPrChange w:id="161" w:author="DuyNgo" w:date="2012-08-10T08:15:00Z">
                  <w:rPr>
                    <w:rStyle w:val="Hyperlink"/>
                    <w:noProof/>
                  </w:rPr>
                </w:rPrChange>
              </w:rPr>
              <w:instrText xml:space="preserve"> </w:instrText>
            </w:r>
            <w:r w:rsidRPr="00303364">
              <w:rPr>
                <w:rFonts w:cstheme="minorHAnsi"/>
                <w:noProof/>
                <w:sz w:val="24"/>
                <w:szCs w:val="24"/>
                <w:rPrChange w:id="162" w:author="DuyNgo" w:date="2012-08-10T08:15:00Z">
                  <w:rPr>
                    <w:noProof/>
                  </w:rPr>
                </w:rPrChange>
              </w:rPr>
              <w:instrText>HYPERLINK \l "_Toc332351085"</w:instrText>
            </w:r>
            <w:r w:rsidRPr="00303364">
              <w:rPr>
                <w:rStyle w:val="Hyperlink"/>
                <w:rFonts w:cstheme="minorHAnsi"/>
                <w:noProof/>
                <w:sz w:val="24"/>
                <w:szCs w:val="24"/>
                <w:rPrChange w:id="163" w:author="DuyNgo" w:date="2012-08-10T08:15:00Z">
                  <w:rPr>
                    <w:rStyle w:val="Hyperlink"/>
                    <w:noProof/>
                  </w:rPr>
                </w:rPrChange>
              </w:rPr>
              <w:instrText xml:space="preserve"> </w:instrText>
            </w:r>
            <w:r w:rsidRPr="00303364">
              <w:rPr>
                <w:rStyle w:val="Hyperlink"/>
                <w:rFonts w:cstheme="minorHAnsi"/>
                <w:noProof/>
                <w:sz w:val="24"/>
                <w:szCs w:val="24"/>
                <w:rPrChange w:id="164" w:author="DuyNgo" w:date="2012-08-10T08:15:00Z">
                  <w:rPr>
                    <w:rStyle w:val="Hyperlink"/>
                    <w:noProof/>
                  </w:rPr>
                </w:rPrChange>
              </w:rPr>
              <w:fldChar w:fldCharType="separate"/>
            </w:r>
            <w:r w:rsidRPr="00303364">
              <w:rPr>
                <w:rStyle w:val="Hyperlink"/>
                <w:rFonts w:cstheme="minorHAnsi"/>
                <w:noProof/>
                <w:sz w:val="24"/>
                <w:szCs w:val="24"/>
                <w:rPrChange w:id="165" w:author="DuyNgo" w:date="2012-08-10T08:15:00Z">
                  <w:rPr>
                    <w:rStyle w:val="Hyperlink"/>
                    <w:rFonts w:cstheme="minorHAnsi"/>
                    <w:noProof/>
                  </w:rPr>
                </w:rPrChange>
              </w:rPr>
              <w:t>3.</w:t>
            </w:r>
            <w:r w:rsidRPr="00303364">
              <w:rPr>
                <w:rFonts w:eastAsiaTheme="minorEastAsia" w:cstheme="minorHAnsi"/>
                <w:noProof/>
                <w:sz w:val="24"/>
                <w:szCs w:val="24"/>
                <w:lang w:eastAsia="ja-JP"/>
                <w:rPrChange w:id="166" w:author="DuyNgo" w:date="2012-08-10T08:15:00Z">
                  <w:rPr>
                    <w:rFonts w:eastAsiaTheme="minorEastAsia"/>
                    <w:noProof/>
                    <w:lang w:eastAsia="ja-JP"/>
                  </w:rPr>
                </w:rPrChange>
              </w:rPr>
              <w:tab/>
            </w:r>
            <w:r w:rsidRPr="00303364">
              <w:rPr>
                <w:rStyle w:val="Hyperlink"/>
                <w:rFonts w:cstheme="minorHAnsi"/>
                <w:noProof/>
                <w:sz w:val="24"/>
                <w:szCs w:val="24"/>
                <w:rPrChange w:id="167" w:author="DuyNgo" w:date="2012-08-10T08:15:00Z">
                  <w:rPr>
                    <w:rStyle w:val="Hyperlink"/>
                    <w:rFonts w:cstheme="minorHAnsi"/>
                    <w:noProof/>
                  </w:rPr>
                </w:rPrChange>
              </w:rPr>
              <w:t>Project Title</w:t>
            </w:r>
            <w:r w:rsidRPr="00303364">
              <w:rPr>
                <w:rFonts w:cstheme="minorHAnsi"/>
                <w:noProof/>
                <w:webHidden/>
                <w:sz w:val="24"/>
                <w:szCs w:val="24"/>
                <w:rPrChange w:id="168" w:author="DuyNgo" w:date="2012-08-10T08:15:00Z">
                  <w:rPr>
                    <w:noProof/>
                    <w:webHidden/>
                  </w:rPr>
                </w:rPrChange>
              </w:rPr>
              <w:tab/>
            </w:r>
            <w:r w:rsidRPr="00303364">
              <w:rPr>
                <w:rFonts w:cstheme="minorHAnsi"/>
                <w:noProof/>
                <w:webHidden/>
                <w:sz w:val="24"/>
                <w:szCs w:val="24"/>
                <w:rPrChange w:id="169" w:author="DuyNgo" w:date="2012-08-10T08:15:00Z">
                  <w:rPr>
                    <w:noProof/>
                    <w:webHidden/>
                  </w:rPr>
                </w:rPrChange>
              </w:rPr>
              <w:fldChar w:fldCharType="begin"/>
            </w:r>
            <w:r w:rsidRPr="00303364">
              <w:rPr>
                <w:rFonts w:cstheme="minorHAnsi"/>
                <w:noProof/>
                <w:webHidden/>
                <w:sz w:val="24"/>
                <w:szCs w:val="24"/>
                <w:rPrChange w:id="170" w:author="DuyNgo" w:date="2012-08-10T08:15:00Z">
                  <w:rPr>
                    <w:noProof/>
                    <w:webHidden/>
                  </w:rPr>
                </w:rPrChange>
              </w:rPr>
              <w:instrText xml:space="preserve"> PAGEREF _Toc332351085 \h </w:instrText>
            </w:r>
          </w:ins>
          <w:r w:rsidRPr="00303364">
            <w:rPr>
              <w:rFonts w:cstheme="minorHAnsi"/>
              <w:noProof/>
              <w:webHidden/>
              <w:sz w:val="24"/>
              <w:szCs w:val="24"/>
              <w:rPrChange w:id="171" w:author="DuyNgo" w:date="2012-08-10T08:15:00Z">
                <w:rPr>
                  <w:rFonts w:cstheme="minorHAnsi"/>
                  <w:noProof/>
                  <w:webHidden/>
                  <w:sz w:val="24"/>
                  <w:szCs w:val="24"/>
                </w:rPr>
              </w:rPrChange>
            </w:rPr>
          </w:r>
          <w:r w:rsidRPr="00303364">
            <w:rPr>
              <w:rFonts w:cstheme="minorHAnsi"/>
              <w:noProof/>
              <w:webHidden/>
              <w:sz w:val="24"/>
              <w:szCs w:val="24"/>
              <w:rPrChange w:id="172" w:author="DuyNgo" w:date="2012-08-10T08:15:00Z">
                <w:rPr>
                  <w:noProof/>
                  <w:webHidden/>
                </w:rPr>
              </w:rPrChange>
            </w:rPr>
            <w:fldChar w:fldCharType="separate"/>
          </w:r>
          <w:ins w:id="173" w:author="DuyNgo" w:date="2012-08-10T08:15:00Z">
            <w:r w:rsidRPr="00303364">
              <w:rPr>
                <w:rFonts w:cstheme="minorHAnsi"/>
                <w:noProof/>
                <w:webHidden/>
                <w:sz w:val="24"/>
                <w:szCs w:val="24"/>
                <w:rPrChange w:id="174" w:author="DuyNgo" w:date="2012-08-10T08:15:00Z">
                  <w:rPr>
                    <w:noProof/>
                    <w:webHidden/>
                  </w:rPr>
                </w:rPrChange>
              </w:rPr>
              <w:t>180</w:t>
            </w:r>
            <w:r w:rsidRPr="00303364">
              <w:rPr>
                <w:rFonts w:cstheme="minorHAnsi"/>
                <w:noProof/>
                <w:webHidden/>
                <w:sz w:val="24"/>
                <w:szCs w:val="24"/>
                <w:rPrChange w:id="175" w:author="DuyNgo" w:date="2012-08-10T08:15:00Z">
                  <w:rPr>
                    <w:noProof/>
                    <w:webHidden/>
                  </w:rPr>
                </w:rPrChange>
              </w:rPr>
              <w:fldChar w:fldCharType="end"/>
            </w:r>
            <w:r w:rsidRPr="00303364">
              <w:rPr>
                <w:rStyle w:val="Hyperlink"/>
                <w:rFonts w:cstheme="minorHAnsi"/>
                <w:noProof/>
                <w:sz w:val="24"/>
                <w:szCs w:val="24"/>
                <w:rPrChange w:id="176"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77" w:author="DuyNgo" w:date="2012-08-10T08:15:00Z"/>
              <w:rFonts w:eastAsiaTheme="minorEastAsia" w:cstheme="minorHAnsi"/>
              <w:noProof/>
              <w:sz w:val="24"/>
              <w:szCs w:val="24"/>
              <w:lang w:eastAsia="ja-JP"/>
              <w:rPrChange w:id="178" w:author="DuyNgo" w:date="2012-08-10T08:15:00Z">
                <w:rPr>
                  <w:ins w:id="179" w:author="DuyNgo" w:date="2012-08-10T08:15:00Z"/>
                  <w:rFonts w:eastAsiaTheme="minorEastAsia"/>
                  <w:noProof/>
                  <w:lang w:eastAsia="ja-JP"/>
                </w:rPr>
              </w:rPrChange>
            </w:rPr>
          </w:pPr>
          <w:ins w:id="180" w:author="DuyNgo" w:date="2012-08-10T08:15:00Z">
            <w:r w:rsidRPr="00303364">
              <w:rPr>
                <w:rStyle w:val="Hyperlink"/>
                <w:rFonts w:cstheme="minorHAnsi"/>
                <w:noProof/>
                <w:sz w:val="24"/>
                <w:szCs w:val="24"/>
                <w:rPrChange w:id="181" w:author="DuyNgo" w:date="2012-08-10T08:15:00Z">
                  <w:rPr>
                    <w:rStyle w:val="Hyperlink"/>
                    <w:noProof/>
                  </w:rPr>
                </w:rPrChange>
              </w:rPr>
              <w:fldChar w:fldCharType="begin"/>
            </w:r>
            <w:r w:rsidRPr="00303364">
              <w:rPr>
                <w:rStyle w:val="Hyperlink"/>
                <w:rFonts w:cstheme="minorHAnsi"/>
                <w:noProof/>
                <w:sz w:val="24"/>
                <w:szCs w:val="24"/>
                <w:rPrChange w:id="182" w:author="DuyNgo" w:date="2012-08-10T08:15:00Z">
                  <w:rPr>
                    <w:rStyle w:val="Hyperlink"/>
                    <w:noProof/>
                  </w:rPr>
                </w:rPrChange>
              </w:rPr>
              <w:instrText xml:space="preserve"> </w:instrText>
            </w:r>
            <w:r w:rsidRPr="00303364">
              <w:rPr>
                <w:rFonts w:cstheme="minorHAnsi"/>
                <w:noProof/>
                <w:sz w:val="24"/>
                <w:szCs w:val="24"/>
                <w:rPrChange w:id="183" w:author="DuyNgo" w:date="2012-08-10T08:15:00Z">
                  <w:rPr>
                    <w:noProof/>
                  </w:rPr>
                </w:rPrChange>
              </w:rPr>
              <w:instrText>HYPERLINK \l "_Toc332351086"</w:instrText>
            </w:r>
            <w:r w:rsidRPr="00303364">
              <w:rPr>
                <w:rStyle w:val="Hyperlink"/>
                <w:rFonts w:cstheme="minorHAnsi"/>
                <w:noProof/>
                <w:sz w:val="24"/>
                <w:szCs w:val="24"/>
                <w:rPrChange w:id="184" w:author="DuyNgo" w:date="2012-08-10T08:15:00Z">
                  <w:rPr>
                    <w:rStyle w:val="Hyperlink"/>
                    <w:noProof/>
                  </w:rPr>
                </w:rPrChange>
              </w:rPr>
              <w:instrText xml:space="preserve"> </w:instrText>
            </w:r>
            <w:r w:rsidRPr="00303364">
              <w:rPr>
                <w:rStyle w:val="Hyperlink"/>
                <w:rFonts w:cstheme="minorHAnsi"/>
                <w:noProof/>
                <w:sz w:val="24"/>
                <w:szCs w:val="24"/>
                <w:rPrChange w:id="185" w:author="DuyNgo" w:date="2012-08-10T08:15:00Z">
                  <w:rPr>
                    <w:rStyle w:val="Hyperlink"/>
                    <w:noProof/>
                  </w:rPr>
                </w:rPrChange>
              </w:rPr>
              <w:fldChar w:fldCharType="separate"/>
            </w:r>
            <w:r w:rsidRPr="00303364">
              <w:rPr>
                <w:rStyle w:val="Hyperlink"/>
                <w:rFonts w:cstheme="minorHAnsi"/>
                <w:noProof/>
                <w:sz w:val="24"/>
                <w:szCs w:val="24"/>
                <w:rPrChange w:id="186" w:author="DuyNgo" w:date="2012-08-10T08:15:00Z">
                  <w:rPr>
                    <w:rStyle w:val="Hyperlink"/>
                    <w:rFonts w:cstheme="minorHAnsi"/>
                    <w:noProof/>
                  </w:rPr>
                </w:rPrChange>
              </w:rPr>
              <w:t>4.</w:t>
            </w:r>
            <w:r w:rsidRPr="00303364">
              <w:rPr>
                <w:rFonts w:eastAsiaTheme="minorEastAsia" w:cstheme="minorHAnsi"/>
                <w:noProof/>
                <w:sz w:val="24"/>
                <w:szCs w:val="24"/>
                <w:lang w:eastAsia="ja-JP"/>
                <w:rPrChange w:id="187" w:author="DuyNgo" w:date="2012-08-10T08:15:00Z">
                  <w:rPr>
                    <w:rFonts w:eastAsiaTheme="minorEastAsia"/>
                    <w:noProof/>
                    <w:lang w:eastAsia="ja-JP"/>
                  </w:rPr>
                </w:rPrChange>
              </w:rPr>
              <w:tab/>
            </w:r>
            <w:r w:rsidRPr="00303364">
              <w:rPr>
                <w:rStyle w:val="Hyperlink"/>
                <w:rFonts w:cstheme="minorHAnsi"/>
                <w:noProof/>
                <w:sz w:val="24"/>
                <w:szCs w:val="24"/>
                <w:rPrChange w:id="188" w:author="DuyNgo" w:date="2012-08-10T08:15:00Z">
                  <w:rPr>
                    <w:rStyle w:val="Hyperlink"/>
                    <w:rFonts w:cstheme="minorHAnsi"/>
                    <w:noProof/>
                  </w:rPr>
                </w:rPrChange>
              </w:rPr>
              <w:t>Project start date/finish date</w:t>
            </w:r>
            <w:r w:rsidRPr="00303364">
              <w:rPr>
                <w:rFonts w:cstheme="minorHAnsi"/>
                <w:noProof/>
                <w:webHidden/>
                <w:sz w:val="24"/>
                <w:szCs w:val="24"/>
                <w:rPrChange w:id="189" w:author="DuyNgo" w:date="2012-08-10T08:15:00Z">
                  <w:rPr>
                    <w:noProof/>
                    <w:webHidden/>
                  </w:rPr>
                </w:rPrChange>
              </w:rPr>
              <w:tab/>
            </w:r>
            <w:r w:rsidRPr="00303364">
              <w:rPr>
                <w:rFonts w:cstheme="minorHAnsi"/>
                <w:noProof/>
                <w:webHidden/>
                <w:sz w:val="24"/>
                <w:szCs w:val="24"/>
                <w:rPrChange w:id="190" w:author="DuyNgo" w:date="2012-08-10T08:15:00Z">
                  <w:rPr>
                    <w:noProof/>
                    <w:webHidden/>
                  </w:rPr>
                </w:rPrChange>
              </w:rPr>
              <w:fldChar w:fldCharType="begin"/>
            </w:r>
            <w:r w:rsidRPr="00303364">
              <w:rPr>
                <w:rFonts w:cstheme="minorHAnsi"/>
                <w:noProof/>
                <w:webHidden/>
                <w:sz w:val="24"/>
                <w:szCs w:val="24"/>
                <w:rPrChange w:id="191" w:author="DuyNgo" w:date="2012-08-10T08:15:00Z">
                  <w:rPr>
                    <w:noProof/>
                    <w:webHidden/>
                  </w:rPr>
                </w:rPrChange>
              </w:rPr>
              <w:instrText xml:space="preserve"> PAGEREF _Toc332351086 \h </w:instrText>
            </w:r>
          </w:ins>
          <w:r w:rsidRPr="00303364">
            <w:rPr>
              <w:rFonts w:cstheme="minorHAnsi"/>
              <w:noProof/>
              <w:webHidden/>
              <w:sz w:val="24"/>
              <w:szCs w:val="24"/>
              <w:rPrChange w:id="192" w:author="DuyNgo" w:date="2012-08-10T08:15:00Z">
                <w:rPr>
                  <w:rFonts w:cstheme="minorHAnsi"/>
                  <w:noProof/>
                  <w:webHidden/>
                  <w:sz w:val="24"/>
                  <w:szCs w:val="24"/>
                </w:rPr>
              </w:rPrChange>
            </w:rPr>
          </w:r>
          <w:r w:rsidRPr="00303364">
            <w:rPr>
              <w:rFonts w:cstheme="minorHAnsi"/>
              <w:noProof/>
              <w:webHidden/>
              <w:sz w:val="24"/>
              <w:szCs w:val="24"/>
              <w:rPrChange w:id="193" w:author="DuyNgo" w:date="2012-08-10T08:15:00Z">
                <w:rPr>
                  <w:noProof/>
                  <w:webHidden/>
                </w:rPr>
              </w:rPrChange>
            </w:rPr>
            <w:fldChar w:fldCharType="separate"/>
          </w:r>
          <w:ins w:id="194" w:author="DuyNgo" w:date="2012-08-10T08:15:00Z">
            <w:r w:rsidRPr="00303364">
              <w:rPr>
                <w:rFonts w:cstheme="minorHAnsi"/>
                <w:noProof/>
                <w:webHidden/>
                <w:sz w:val="24"/>
                <w:szCs w:val="24"/>
                <w:rPrChange w:id="195" w:author="DuyNgo" w:date="2012-08-10T08:15:00Z">
                  <w:rPr>
                    <w:noProof/>
                    <w:webHidden/>
                  </w:rPr>
                </w:rPrChange>
              </w:rPr>
              <w:t>180</w:t>
            </w:r>
            <w:r w:rsidRPr="00303364">
              <w:rPr>
                <w:rFonts w:cstheme="minorHAnsi"/>
                <w:noProof/>
                <w:webHidden/>
                <w:sz w:val="24"/>
                <w:szCs w:val="24"/>
                <w:rPrChange w:id="196" w:author="DuyNgo" w:date="2012-08-10T08:15:00Z">
                  <w:rPr>
                    <w:noProof/>
                    <w:webHidden/>
                  </w:rPr>
                </w:rPrChange>
              </w:rPr>
              <w:fldChar w:fldCharType="end"/>
            </w:r>
            <w:r w:rsidRPr="00303364">
              <w:rPr>
                <w:rStyle w:val="Hyperlink"/>
                <w:rFonts w:cstheme="minorHAnsi"/>
                <w:noProof/>
                <w:sz w:val="24"/>
                <w:szCs w:val="24"/>
                <w:rPrChange w:id="197"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98" w:author="DuyNgo" w:date="2012-08-10T08:15:00Z"/>
              <w:rFonts w:eastAsiaTheme="minorEastAsia" w:cstheme="minorHAnsi"/>
              <w:noProof/>
              <w:sz w:val="24"/>
              <w:szCs w:val="24"/>
              <w:lang w:eastAsia="ja-JP"/>
              <w:rPrChange w:id="199" w:author="DuyNgo" w:date="2012-08-10T08:15:00Z">
                <w:rPr>
                  <w:ins w:id="200" w:author="DuyNgo" w:date="2012-08-10T08:15:00Z"/>
                  <w:rFonts w:eastAsiaTheme="minorEastAsia"/>
                  <w:noProof/>
                  <w:lang w:eastAsia="ja-JP"/>
                </w:rPr>
              </w:rPrChange>
            </w:rPr>
          </w:pPr>
          <w:ins w:id="201" w:author="DuyNgo" w:date="2012-08-10T08:15:00Z">
            <w:r w:rsidRPr="00303364">
              <w:rPr>
                <w:rStyle w:val="Hyperlink"/>
                <w:rFonts w:cstheme="minorHAnsi"/>
                <w:noProof/>
                <w:sz w:val="24"/>
                <w:szCs w:val="24"/>
                <w:rPrChange w:id="202" w:author="DuyNgo" w:date="2012-08-10T08:15:00Z">
                  <w:rPr>
                    <w:rStyle w:val="Hyperlink"/>
                    <w:noProof/>
                  </w:rPr>
                </w:rPrChange>
              </w:rPr>
              <w:fldChar w:fldCharType="begin"/>
            </w:r>
            <w:r w:rsidRPr="00303364">
              <w:rPr>
                <w:rStyle w:val="Hyperlink"/>
                <w:rFonts w:cstheme="minorHAnsi"/>
                <w:noProof/>
                <w:sz w:val="24"/>
                <w:szCs w:val="24"/>
                <w:rPrChange w:id="203" w:author="DuyNgo" w:date="2012-08-10T08:15:00Z">
                  <w:rPr>
                    <w:rStyle w:val="Hyperlink"/>
                    <w:noProof/>
                  </w:rPr>
                </w:rPrChange>
              </w:rPr>
              <w:instrText xml:space="preserve"> </w:instrText>
            </w:r>
            <w:r w:rsidRPr="00303364">
              <w:rPr>
                <w:rFonts w:cstheme="minorHAnsi"/>
                <w:noProof/>
                <w:sz w:val="24"/>
                <w:szCs w:val="24"/>
                <w:rPrChange w:id="204" w:author="DuyNgo" w:date="2012-08-10T08:15:00Z">
                  <w:rPr>
                    <w:noProof/>
                  </w:rPr>
                </w:rPrChange>
              </w:rPr>
              <w:instrText>HYPERLINK \l "_Toc332351087"</w:instrText>
            </w:r>
            <w:r w:rsidRPr="00303364">
              <w:rPr>
                <w:rStyle w:val="Hyperlink"/>
                <w:rFonts w:cstheme="minorHAnsi"/>
                <w:noProof/>
                <w:sz w:val="24"/>
                <w:szCs w:val="24"/>
                <w:rPrChange w:id="205" w:author="DuyNgo" w:date="2012-08-10T08:15:00Z">
                  <w:rPr>
                    <w:rStyle w:val="Hyperlink"/>
                    <w:noProof/>
                  </w:rPr>
                </w:rPrChange>
              </w:rPr>
              <w:instrText xml:space="preserve"> </w:instrText>
            </w:r>
            <w:r w:rsidRPr="00303364">
              <w:rPr>
                <w:rStyle w:val="Hyperlink"/>
                <w:rFonts w:cstheme="minorHAnsi"/>
                <w:noProof/>
                <w:sz w:val="24"/>
                <w:szCs w:val="24"/>
                <w:rPrChange w:id="206" w:author="DuyNgo" w:date="2012-08-10T08:15:00Z">
                  <w:rPr>
                    <w:rStyle w:val="Hyperlink"/>
                    <w:noProof/>
                  </w:rPr>
                </w:rPrChange>
              </w:rPr>
              <w:fldChar w:fldCharType="separate"/>
            </w:r>
            <w:r w:rsidRPr="00303364">
              <w:rPr>
                <w:rStyle w:val="Hyperlink"/>
                <w:rFonts w:cstheme="minorHAnsi"/>
                <w:noProof/>
                <w:sz w:val="24"/>
                <w:szCs w:val="24"/>
                <w:rPrChange w:id="207" w:author="DuyNgo" w:date="2012-08-10T08:15:00Z">
                  <w:rPr>
                    <w:rStyle w:val="Hyperlink"/>
                    <w:rFonts w:cstheme="minorHAnsi"/>
                    <w:noProof/>
                  </w:rPr>
                </w:rPrChange>
              </w:rPr>
              <w:t>5.</w:t>
            </w:r>
            <w:r w:rsidRPr="00303364">
              <w:rPr>
                <w:rFonts w:eastAsiaTheme="minorEastAsia" w:cstheme="minorHAnsi"/>
                <w:noProof/>
                <w:sz w:val="24"/>
                <w:szCs w:val="24"/>
                <w:lang w:eastAsia="ja-JP"/>
                <w:rPrChange w:id="208" w:author="DuyNgo" w:date="2012-08-10T08:15:00Z">
                  <w:rPr>
                    <w:rFonts w:eastAsiaTheme="minorEastAsia"/>
                    <w:noProof/>
                    <w:lang w:eastAsia="ja-JP"/>
                  </w:rPr>
                </w:rPrChange>
              </w:rPr>
              <w:tab/>
            </w:r>
            <w:r w:rsidRPr="00303364">
              <w:rPr>
                <w:rStyle w:val="Hyperlink"/>
                <w:rFonts w:cstheme="minorHAnsi"/>
                <w:noProof/>
                <w:sz w:val="24"/>
                <w:szCs w:val="24"/>
                <w:rPrChange w:id="209" w:author="DuyNgo" w:date="2012-08-10T08:15:00Z">
                  <w:rPr>
                    <w:rStyle w:val="Hyperlink"/>
                    <w:rFonts w:cstheme="minorHAnsi"/>
                    <w:noProof/>
                  </w:rPr>
                </w:rPrChange>
              </w:rPr>
              <w:t>Team member (Role and Responsibility)</w:t>
            </w:r>
            <w:r w:rsidRPr="00303364">
              <w:rPr>
                <w:rFonts w:cstheme="minorHAnsi"/>
                <w:noProof/>
                <w:webHidden/>
                <w:sz w:val="24"/>
                <w:szCs w:val="24"/>
                <w:rPrChange w:id="210" w:author="DuyNgo" w:date="2012-08-10T08:15:00Z">
                  <w:rPr>
                    <w:noProof/>
                    <w:webHidden/>
                  </w:rPr>
                </w:rPrChange>
              </w:rPr>
              <w:tab/>
            </w:r>
            <w:r w:rsidRPr="00303364">
              <w:rPr>
                <w:rFonts w:cstheme="minorHAnsi"/>
                <w:noProof/>
                <w:webHidden/>
                <w:sz w:val="24"/>
                <w:szCs w:val="24"/>
                <w:rPrChange w:id="211" w:author="DuyNgo" w:date="2012-08-10T08:15:00Z">
                  <w:rPr>
                    <w:noProof/>
                    <w:webHidden/>
                  </w:rPr>
                </w:rPrChange>
              </w:rPr>
              <w:fldChar w:fldCharType="begin"/>
            </w:r>
            <w:r w:rsidRPr="00303364">
              <w:rPr>
                <w:rFonts w:cstheme="minorHAnsi"/>
                <w:noProof/>
                <w:webHidden/>
                <w:sz w:val="24"/>
                <w:szCs w:val="24"/>
                <w:rPrChange w:id="212" w:author="DuyNgo" w:date="2012-08-10T08:15:00Z">
                  <w:rPr>
                    <w:noProof/>
                    <w:webHidden/>
                  </w:rPr>
                </w:rPrChange>
              </w:rPr>
              <w:instrText xml:space="preserve"> PAGEREF _Toc332351087 \h </w:instrText>
            </w:r>
          </w:ins>
          <w:r w:rsidRPr="00303364">
            <w:rPr>
              <w:rFonts w:cstheme="minorHAnsi"/>
              <w:noProof/>
              <w:webHidden/>
              <w:sz w:val="24"/>
              <w:szCs w:val="24"/>
              <w:rPrChange w:id="213" w:author="DuyNgo" w:date="2012-08-10T08:15:00Z">
                <w:rPr>
                  <w:rFonts w:cstheme="minorHAnsi"/>
                  <w:noProof/>
                  <w:webHidden/>
                  <w:sz w:val="24"/>
                  <w:szCs w:val="24"/>
                </w:rPr>
              </w:rPrChange>
            </w:rPr>
          </w:r>
          <w:r w:rsidRPr="00303364">
            <w:rPr>
              <w:rFonts w:cstheme="minorHAnsi"/>
              <w:noProof/>
              <w:webHidden/>
              <w:sz w:val="24"/>
              <w:szCs w:val="24"/>
              <w:rPrChange w:id="214" w:author="DuyNgo" w:date="2012-08-10T08:15:00Z">
                <w:rPr>
                  <w:noProof/>
                  <w:webHidden/>
                </w:rPr>
              </w:rPrChange>
            </w:rPr>
            <w:fldChar w:fldCharType="separate"/>
          </w:r>
          <w:ins w:id="215" w:author="DuyNgo" w:date="2012-08-10T08:15:00Z">
            <w:r w:rsidRPr="00303364">
              <w:rPr>
                <w:rFonts w:cstheme="minorHAnsi"/>
                <w:noProof/>
                <w:webHidden/>
                <w:sz w:val="24"/>
                <w:szCs w:val="24"/>
                <w:rPrChange w:id="216" w:author="DuyNgo" w:date="2012-08-10T08:15:00Z">
                  <w:rPr>
                    <w:noProof/>
                    <w:webHidden/>
                  </w:rPr>
                </w:rPrChange>
              </w:rPr>
              <w:t>181</w:t>
            </w:r>
            <w:r w:rsidRPr="00303364">
              <w:rPr>
                <w:rFonts w:cstheme="minorHAnsi"/>
                <w:noProof/>
                <w:webHidden/>
                <w:sz w:val="24"/>
                <w:szCs w:val="24"/>
                <w:rPrChange w:id="217" w:author="DuyNgo" w:date="2012-08-10T08:15:00Z">
                  <w:rPr>
                    <w:noProof/>
                    <w:webHidden/>
                  </w:rPr>
                </w:rPrChange>
              </w:rPr>
              <w:fldChar w:fldCharType="end"/>
            </w:r>
            <w:r w:rsidRPr="00303364">
              <w:rPr>
                <w:rStyle w:val="Hyperlink"/>
                <w:rFonts w:cstheme="minorHAnsi"/>
                <w:noProof/>
                <w:sz w:val="24"/>
                <w:szCs w:val="24"/>
                <w:rPrChange w:id="218"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19" w:author="DuyNgo" w:date="2012-08-10T08:15:00Z"/>
              <w:rFonts w:eastAsiaTheme="minorEastAsia" w:cstheme="minorHAnsi"/>
              <w:noProof/>
              <w:sz w:val="24"/>
              <w:szCs w:val="24"/>
              <w:lang w:eastAsia="ja-JP"/>
              <w:rPrChange w:id="220" w:author="DuyNgo" w:date="2012-08-10T08:15:00Z">
                <w:rPr>
                  <w:ins w:id="221" w:author="DuyNgo" w:date="2012-08-10T08:15:00Z"/>
                  <w:rFonts w:eastAsiaTheme="minorEastAsia"/>
                  <w:noProof/>
                  <w:lang w:eastAsia="ja-JP"/>
                </w:rPr>
              </w:rPrChange>
            </w:rPr>
          </w:pPr>
          <w:ins w:id="222" w:author="DuyNgo" w:date="2012-08-10T08:15:00Z">
            <w:r w:rsidRPr="00303364">
              <w:rPr>
                <w:rStyle w:val="Hyperlink"/>
                <w:rFonts w:cstheme="minorHAnsi"/>
                <w:noProof/>
                <w:sz w:val="24"/>
                <w:szCs w:val="24"/>
                <w:rPrChange w:id="223" w:author="DuyNgo" w:date="2012-08-10T08:15:00Z">
                  <w:rPr>
                    <w:rStyle w:val="Hyperlink"/>
                    <w:noProof/>
                  </w:rPr>
                </w:rPrChange>
              </w:rPr>
              <w:fldChar w:fldCharType="begin"/>
            </w:r>
            <w:r w:rsidRPr="00303364">
              <w:rPr>
                <w:rStyle w:val="Hyperlink"/>
                <w:rFonts w:cstheme="minorHAnsi"/>
                <w:noProof/>
                <w:sz w:val="24"/>
                <w:szCs w:val="24"/>
                <w:rPrChange w:id="224" w:author="DuyNgo" w:date="2012-08-10T08:15:00Z">
                  <w:rPr>
                    <w:rStyle w:val="Hyperlink"/>
                    <w:noProof/>
                  </w:rPr>
                </w:rPrChange>
              </w:rPr>
              <w:instrText xml:space="preserve"> </w:instrText>
            </w:r>
            <w:r w:rsidRPr="00303364">
              <w:rPr>
                <w:rFonts w:cstheme="minorHAnsi"/>
                <w:noProof/>
                <w:sz w:val="24"/>
                <w:szCs w:val="24"/>
                <w:rPrChange w:id="225" w:author="DuyNgo" w:date="2012-08-10T08:15:00Z">
                  <w:rPr>
                    <w:noProof/>
                  </w:rPr>
                </w:rPrChange>
              </w:rPr>
              <w:instrText>HYPERLINK \l "_Toc332351088"</w:instrText>
            </w:r>
            <w:r w:rsidRPr="00303364">
              <w:rPr>
                <w:rStyle w:val="Hyperlink"/>
                <w:rFonts w:cstheme="minorHAnsi"/>
                <w:noProof/>
                <w:sz w:val="24"/>
                <w:szCs w:val="24"/>
                <w:rPrChange w:id="226" w:author="DuyNgo" w:date="2012-08-10T08:15:00Z">
                  <w:rPr>
                    <w:rStyle w:val="Hyperlink"/>
                    <w:noProof/>
                  </w:rPr>
                </w:rPrChange>
              </w:rPr>
              <w:instrText xml:space="preserve"> </w:instrText>
            </w:r>
            <w:r w:rsidRPr="00303364">
              <w:rPr>
                <w:rStyle w:val="Hyperlink"/>
                <w:rFonts w:cstheme="minorHAnsi"/>
                <w:noProof/>
                <w:sz w:val="24"/>
                <w:szCs w:val="24"/>
                <w:rPrChange w:id="227" w:author="DuyNgo" w:date="2012-08-10T08:15:00Z">
                  <w:rPr>
                    <w:rStyle w:val="Hyperlink"/>
                    <w:noProof/>
                  </w:rPr>
                </w:rPrChange>
              </w:rPr>
              <w:fldChar w:fldCharType="separate"/>
            </w:r>
            <w:r w:rsidRPr="00303364">
              <w:rPr>
                <w:rStyle w:val="Hyperlink"/>
                <w:rFonts w:cstheme="minorHAnsi"/>
                <w:noProof/>
                <w:sz w:val="24"/>
                <w:szCs w:val="24"/>
                <w:rPrChange w:id="228" w:author="DuyNgo" w:date="2012-08-10T08:15:00Z">
                  <w:rPr>
                    <w:rStyle w:val="Hyperlink"/>
                    <w:rFonts w:cstheme="minorHAnsi"/>
                    <w:noProof/>
                  </w:rPr>
                </w:rPrChange>
              </w:rPr>
              <w:t>6.</w:t>
            </w:r>
            <w:r w:rsidRPr="00303364">
              <w:rPr>
                <w:rFonts w:eastAsiaTheme="minorEastAsia" w:cstheme="minorHAnsi"/>
                <w:noProof/>
                <w:sz w:val="24"/>
                <w:szCs w:val="24"/>
                <w:lang w:eastAsia="ja-JP"/>
                <w:rPrChange w:id="229" w:author="DuyNgo" w:date="2012-08-10T08:15:00Z">
                  <w:rPr>
                    <w:rFonts w:eastAsiaTheme="minorEastAsia"/>
                    <w:noProof/>
                    <w:lang w:eastAsia="ja-JP"/>
                  </w:rPr>
                </w:rPrChange>
              </w:rPr>
              <w:tab/>
            </w:r>
            <w:r w:rsidRPr="00303364">
              <w:rPr>
                <w:rStyle w:val="Hyperlink"/>
                <w:rFonts w:cstheme="minorHAnsi"/>
                <w:noProof/>
                <w:sz w:val="24"/>
                <w:szCs w:val="24"/>
                <w:rPrChange w:id="230" w:author="DuyNgo" w:date="2012-08-10T08:15:00Z">
                  <w:rPr>
                    <w:rStyle w:val="Hyperlink"/>
                    <w:rFonts w:cstheme="minorHAnsi"/>
                    <w:noProof/>
                  </w:rPr>
                </w:rPrChange>
              </w:rPr>
              <w:t>Current System (Limit)</w:t>
            </w:r>
            <w:r w:rsidRPr="00303364">
              <w:rPr>
                <w:rFonts w:cstheme="minorHAnsi"/>
                <w:noProof/>
                <w:webHidden/>
                <w:sz w:val="24"/>
                <w:szCs w:val="24"/>
                <w:rPrChange w:id="231" w:author="DuyNgo" w:date="2012-08-10T08:15:00Z">
                  <w:rPr>
                    <w:noProof/>
                    <w:webHidden/>
                  </w:rPr>
                </w:rPrChange>
              </w:rPr>
              <w:tab/>
            </w:r>
            <w:r w:rsidRPr="00303364">
              <w:rPr>
                <w:rFonts w:cstheme="minorHAnsi"/>
                <w:noProof/>
                <w:webHidden/>
                <w:sz w:val="24"/>
                <w:szCs w:val="24"/>
                <w:rPrChange w:id="232" w:author="DuyNgo" w:date="2012-08-10T08:15:00Z">
                  <w:rPr>
                    <w:noProof/>
                    <w:webHidden/>
                  </w:rPr>
                </w:rPrChange>
              </w:rPr>
              <w:fldChar w:fldCharType="begin"/>
            </w:r>
            <w:r w:rsidRPr="00303364">
              <w:rPr>
                <w:rFonts w:cstheme="minorHAnsi"/>
                <w:noProof/>
                <w:webHidden/>
                <w:sz w:val="24"/>
                <w:szCs w:val="24"/>
                <w:rPrChange w:id="233" w:author="DuyNgo" w:date="2012-08-10T08:15:00Z">
                  <w:rPr>
                    <w:noProof/>
                    <w:webHidden/>
                  </w:rPr>
                </w:rPrChange>
              </w:rPr>
              <w:instrText xml:space="preserve"> PAGEREF _Toc332351088 \h </w:instrText>
            </w:r>
          </w:ins>
          <w:r w:rsidRPr="00303364">
            <w:rPr>
              <w:rFonts w:cstheme="minorHAnsi"/>
              <w:noProof/>
              <w:webHidden/>
              <w:sz w:val="24"/>
              <w:szCs w:val="24"/>
              <w:rPrChange w:id="234" w:author="DuyNgo" w:date="2012-08-10T08:15:00Z">
                <w:rPr>
                  <w:rFonts w:cstheme="minorHAnsi"/>
                  <w:noProof/>
                  <w:webHidden/>
                  <w:sz w:val="24"/>
                  <w:szCs w:val="24"/>
                </w:rPr>
              </w:rPrChange>
            </w:rPr>
          </w:r>
          <w:r w:rsidRPr="00303364">
            <w:rPr>
              <w:rFonts w:cstheme="minorHAnsi"/>
              <w:noProof/>
              <w:webHidden/>
              <w:sz w:val="24"/>
              <w:szCs w:val="24"/>
              <w:rPrChange w:id="235" w:author="DuyNgo" w:date="2012-08-10T08:15:00Z">
                <w:rPr>
                  <w:noProof/>
                  <w:webHidden/>
                </w:rPr>
              </w:rPrChange>
            </w:rPr>
            <w:fldChar w:fldCharType="separate"/>
          </w:r>
          <w:ins w:id="236" w:author="DuyNgo" w:date="2012-08-10T08:15:00Z">
            <w:r w:rsidRPr="00303364">
              <w:rPr>
                <w:rFonts w:cstheme="minorHAnsi"/>
                <w:noProof/>
                <w:webHidden/>
                <w:sz w:val="24"/>
                <w:szCs w:val="24"/>
                <w:rPrChange w:id="237" w:author="DuyNgo" w:date="2012-08-10T08:15:00Z">
                  <w:rPr>
                    <w:noProof/>
                    <w:webHidden/>
                  </w:rPr>
                </w:rPrChange>
              </w:rPr>
              <w:t>181</w:t>
            </w:r>
            <w:r w:rsidRPr="00303364">
              <w:rPr>
                <w:rFonts w:cstheme="minorHAnsi"/>
                <w:noProof/>
                <w:webHidden/>
                <w:sz w:val="24"/>
                <w:szCs w:val="24"/>
                <w:rPrChange w:id="238" w:author="DuyNgo" w:date="2012-08-10T08:15:00Z">
                  <w:rPr>
                    <w:noProof/>
                    <w:webHidden/>
                  </w:rPr>
                </w:rPrChange>
              </w:rPr>
              <w:fldChar w:fldCharType="end"/>
            </w:r>
            <w:r w:rsidRPr="00303364">
              <w:rPr>
                <w:rStyle w:val="Hyperlink"/>
                <w:rFonts w:cstheme="minorHAnsi"/>
                <w:noProof/>
                <w:sz w:val="24"/>
                <w:szCs w:val="24"/>
                <w:rPrChange w:id="239"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40" w:author="DuyNgo" w:date="2012-08-10T08:15:00Z"/>
              <w:rFonts w:eastAsiaTheme="minorEastAsia" w:cstheme="minorHAnsi"/>
              <w:noProof/>
              <w:sz w:val="24"/>
              <w:szCs w:val="24"/>
              <w:lang w:eastAsia="ja-JP"/>
              <w:rPrChange w:id="241" w:author="DuyNgo" w:date="2012-08-10T08:15:00Z">
                <w:rPr>
                  <w:ins w:id="242" w:author="DuyNgo" w:date="2012-08-10T08:15:00Z"/>
                  <w:rFonts w:eastAsiaTheme="minorEastAsia"/>
                  <w:noProof/>
                  <w:lang w:eastAsia="ja-JP"/>
                </w:rPr>
              </w:rPrChange>
            </w:rPr>
          </w:pPr>
          <w:ins w:id="243" w:author="DuyNgo" w:date="2012-08-10T08:15:00Z">
            <w:r w:rsidRPr="00303364">
              <w:rPr>
                <w:rStyle w:val="Hyperlink"/>
                <w:rFonts w:cstheme="minorHAnsi"/>
                <w:noProof/>
                <w:sz w:val="24"/>
                <w:szCs w:val="24"/>
                <w:rPrChange w:id="244" w:author="DuyNgo" w:date="2012-08-10T08:15:00Z">
                  <w:rPr>
                    <w:rStyle w:val="Hyperlink"/>
                    <w:noProof/>
                  </w:rPr>
                </w:rPrChange>
              </w:rPr>
              <w:fldChar w:fldCharType="begin"/>
            </w:r>
            <w:r w:rsidRPr="00303364">
              <w:rPr>
                <w:rStyle w:val="Hyperlink"/>
                <w:rFonts w:cstheme="minorHAnsi"/>
                <w:noProof/>
                <w:sz w:val="24"/>
                <w:szCs w:val="24"/>
                <w:rPrChange w:id="245" w:author="DuyNgo" w:date="2012-08-10T08:15:00Z">
                  <w:rPr>
                    <w:rStyle w:val="Hyperlink"/>
                    <w:noProof/>
                  </w:rPr>
                </w:rPrChange>
              </w:rPr>
              <w:instrText xml:space="preserve"> </w:instrText>
            </w:r>
            <w:r w:rsidRPr="00303364">
              <w:rPr>
                <w:rFonts w:cstheme="minorHAnsi"/>
                <w:noProof/>
                <w:sz w:val="24"/>
                <w:szCs w:val="24"/>
                <w:rPrChange w:id="246" w:author="DuyNgo" w:date="2012-08-10T08:15:00Z">
                  <w:rPr>
                    <w:noProof/>
                  </w:rPr>
                </w:rPrChange>
              </w:rPr>
              <w:instrText>HYPERLINK \l "_Toc332351089"</w:instrText>
            </w:r>
            <w:r w:rsidRPr="00303364">
              <w:rPr>
                <w:rStyle w:val="Hyperlink"/>
                <w:rFonts w:cstheme="minorHAnsi"/>
                <w:noProof/>
                <w:sz w:val="24"/>
                <w:szCs w:val="24"/>
                <w:rPrChange w:id="247" w:author="DuyNgo" w:date="2012-08-10T08:15:00Z">
                  <w:rPr>
                    <w:rStyle w:val="Hyperlink"/>
                    <w:noProof/>
                  </w:rPr>
                </w:rPrChange>
              </w:rPr>
              <w:instrText xml:space="preserve"> </w:instrText>
            </w:r>
            <w:r w:rsidRPr="00303364">
              <w:rPr>
                <w:rStyle w:val="Hyperlink"/>
                <w:rFonts w:cstheme="minorHAnsi"/>
                <w:noProof/>
                <w:sz w:val="24"/>
                <w:szCs w:val="24"/>
                <w:rPrChange w:id="248" w:author="DuyNgo" w:date="2012-08-10T08:15:00Z">
                  <w:rPr>
                    <w:rStyle w:val="Hyperlink"/>
                    <w:noProof/>
                  </w:rPr>
                </w:rPrChange>
              </w:rPr>
              <w:fldChar w:fldCharType="separate"/>
            </w:r>
            <w:r w:rsidRPr="00303364">
              <w:rPr>
                <w:rStyle w:val="Hyperlink"/>
                <w:rFonts w:cstheme="minorHAnsi"/>
                <w:noProof/>
                <w:sz w:val="24"/>
                <w:szCs w:val="24"/>
                <w:rPrChange w:id="249" w:author="DuyNgo" w:date="2012-08-10T08:15:00Z">
                  <w:rPr>
                    <w:rStyle w:val="Hyperlink"/>
                    <w:rFonts w:cstheme="minorHAnsi"/>
                    <w:noProof/>
                  </w:rPr>
                </w:rPrChange>
              </w:rPr>
              <w:t>7.</w:t>
            </w:r>
            <w:r w:rsidRPr="00303364">
              <w:rPr>
                <w:rFonts w:eastAsiaTheme="minorEastAsia" w:cstheme="minorHAnsi"/>
                <w:noProof/>
                <w:sz w:val="24"/>
                <w:szCs w:val="24"/>
                <w:lang w:eastAsia="ja-JP"/>
                <w:rPrChange w:id="250" w:author="DuyNgo" w:date="2012-08-10T08:15:00Z">
                  <w:rPr>
                    <w:rFonts w:eastAsiaTheme="minorEastAsia"/>
                    <w:noProof/>
                    <w:lang w:eastAsia="ja-JP"/>
                  </w:rPr>
                </w:rPrChange>
              </w:rPr>
              <w:tab/>
            </w:r>
            <w:r w:rsidRPr="00303364">
              <w:rPr>
                <w:rStyle w:val="Hyperlink"/>
                <w:rFonts w:cstheme="minorHAnsi"/>
                <w:noProof/>
                <w:sz w:val="24"/>
                <w:szCs w:val="24"/>
                <w:rPrChange w:id="251" w:author="DuyNgo" w:date="2012-08-10T08:15:00Z">
                  <w:rPr>
                    <w:rStyle w:val="Hyperlink"/>
                    <w:rFonts w:cstheme="minorHAnsi"/>
                    <w:noProof/>
                  </w:rPr>
                </w:rPrChange>
              </w:rPr>
              <w:t>Solution</w:t>
            </w:r>
            <w:r w:rsidRPr="00303364">
              <w:rPr>
                <w:rFonts w:cstheme="minorHAnsi"/>
                <w:noProof/>
                <w:webHidden/>
                <w:sz w:val="24"/>
                <w:szCs w:val="24"/>
                <w:rPrChange w:id="252" w:author="DuyNgo" w:date="2012-08-10T08:15:00Z">
                  <w:rPr>
                    <w:noProof/>
                    <w:webHidden/>
                  </w:rPr>
                </w:rPrChange>
              </w:rPr>
              <w:tab/>
            </w:r>
            <w:r w:rsidRPr="00303364">
              <w:rPr>
                <w:rFonts w:cstheme="minorHAnsi"/>
                <w:noProof/>
                <w:webHidden/>
                <w:sz w:val="24"/>
                <w:szCs w:val="24"/>
                <w:rPrChange w:id="253" w:author="DuyNgo" w:date="2012-08-10T08:15:00Z">
                  <w:rPr>
                    <w:noProof/>
                    <w:webHidden/>
                  </w:rPr>
                </w:rPrChange>
              </w:rPr>
              <w:fldChar w:fldCharType="begin"/>
            </w:r>
            <w:r w:rsidRPr="00303364">
              <w:rPr>
                <w:rFonts w:cstheme="minorHAnsi"/>
                <w:noProof/>
                <w:webHidden/>
                <w:sz w:val="24"/>
                <w:szCs w:val="24"/>
                <w:rPrChange w:id="254" w:author="DuyNgo" w:date="2012-08-10T08:15:00Z">
                  <w:rPr>
                    <w:noProof/>
                    <w:webHidden/>
                  </w:rPr>
                </w:rPrChange>
              </w:rPr>
              <w:instrText xml:space="preserve"> PAGEREF _Toc332351089 \h </w:instrText>
            </w:r>
          </w:ins>
          <w:r w:rsidRPr="00303364">
            <w:rPr>
              <w:rFonts w:cstheme="minorHAnsi"/>
              <w:noProof/>
              <w:webHidden/>
              <w:sz w:val="24"/>
              <w:szCs w:val="24"/>
              <w:rPrChange w:id="255" w:author="DuyNgo" w:date="2012-08-10T08:15:00Z">
                <w:rPr>
                  <w:rFonts w:cstheme="minorHAnsi"/>
                  <w:noProof/>
                  <w:webHidden/>
                  <w:sz w:val="24"/>
                  <w:szCs w:val="24"/>
                </w:rPr>
              </w:rPrChange>
            </w:rPr>
          </w:r>
          <w:r w:rsidRPr="00303364">
            <w:rPr>
              <w:rFonts w:cstheme="minorHAnsi"/>
              <w:noProof/>
              <w:webHidden/>
              <w:sz w:val="24"/>
              <w:szCs w:val="24"/>
              <w:rPrChange w:id="256" w:author="DuyNgo" w:date="2012-08-10T08:15:00Z">
                <w:rPr>
                  <w:noProof/>
                  <w:webHidden/>
                </w:rPr>
              </w:rPrChange>
            </w:rPr>
            <w:fldChar w:fldCharType="separate"/>
          </w:r>
          <w:ins w:id="257" w:author="DuyNgo" w:date="2012-08-10T08:15:00Z">
            <w:r w:rsidRPr="00303364">
              <w:rPr>
                <w:rFonts w:cstheme="minorHAnsi"/>
                <w:noProof/>
                <w:webHidden/>
                <w:sz w:val="24"/>
                <w:szCs w:val="24"/>
                <w:rPrChange w:id="258" w:author="DuyNgo" w:date="2012-08-10T08:15:00Z">
                  <w:rPr>
                    <w:noProof/>
                    <w:webHidden/>
                  </w:rPr>
                </w:rPrChange>
              </w:rPr>
              <w:t>181</w:t>
            </w:r>
            <w:r w:rsidRPr="00303364">
              <w:rPr>
                <w:rFonts w:cstheme="minorHAnsi"/>
                <w:noProof/>
                <w:webHidden/>
                <w:sz w:val="24"/>
                <w:szCs w:val="24"/>
                <w:rPrChange w:id="259" w:author="DuyNgo" w:date="2012-08-10T08:15:00Z">
                  <w:rPr>
                    <w:noProof/>
                    <w:webHidden/>
                  </w:rPr>
                </w:rPrChange>
              </w:rPr>
              <w:fldChar w:fldCharType="end"/>
            </w:r>
            <w:r w:rsidRPr="00303364">
              <w:rPr>
                <w:rStyle w:val="Hyperlink"/>
                <w:rFonts w:cstheme="minorHAnsi"/>
                <w:noProof/>
                <w:sz w:val="24"/>
                <w:szCs w:val="24"/>
                <w:rPrChange w:id="260"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61" w:author="DuyNgo" w:date="2012-08-10T08:15:00Z"/>
              <w:rFonts w:eastAsiaTheme="minorEastAsia" w:cstheme="minorHAnsi"/>
              <w:noProof/>
              <w:sz w:val="24"/>
              <w:szCs w:val="24"/>
              <w:lang w:eastAsia="ja-JP"/>
              <w:rPrChange w:id="262" w:author="DuyNgo" w:date="2012-08-10T08:15:00Z">
                <w:rPr>
                  <w:ins w:id="263" w:author="DuyNgo" w:date="2012-08-10T08:15:00Z"/>
                  <w:rFonts w:eastAsiaTheme="minorEastAsia"/>
                  <w:noProof/>
                  <w:lang w:eastAsia="ja-JP"/>
                </w:rPr>
              </w:rPrChange>
            </w:rPr>
          </w:pPr>
          <w:ins w:id="264" w:author="DuyNgo" w:date="2012-08-10T08:15:00Z">
            <w:r w:rsidRPr="00303364">
              <w:rPr>
                <w:rStyle w:val="Hyperlink"/>
                <w:rFonts w:cstheme="minorHAnsi"/>
                <w:noProof/>
                <w:sz w:val="24"/>
                <w:szCs w:val="24"/>
                <w:rPrChange w:id="265" w:author="DuyNgo" w:date="2012-08-10T08:15:00Z">
                  <w:rPr>
                    <w:rStyle w:val="Hyperlink"/>
                    <w:noProof/>
                  </w:rPr>
                </w:rPrChange>
              </w:rPr>
              <w:fldChar w:fldCharType="begin"/>
            </w:r>
            <w:r w:rsidRPr="00303364">
              <w:rPr>
                <w:rStyle w:val="Hyperlink"/>
                <w:rFonts w:cstheme="minorHAnsi"/>
                <w:noProof/>
                <w:sz w:val="24"/>
                <w:szCs w:val="24"/>
                <w:rPrChange w:id="266" w:author="DuyNgo" w:date="2012-08-10T08:15:00Z">
                  <w:rPr>
                    <w:rStyle w:val="Hyperlink"/>
                    <w:noProof/>
                  </w:rPr>
                </w:rPrChange>
              </w:rPr>
              <w:instrText xml:space="preserve"> </w:instrText>
            </w:r>
            <w:r w:rsidRPr="00303364">
              <w:rPr>
                <w:rFonts w:cstheme="minorHAnsi"/>
                <w:noProof/>
                <w:sz w:val="24"/>
                <w:szCs w:val="24"/>
                <w:rPrChange w:id="267" w:author="DuyNgo" w:date="2012-08-10T08:15:00Z">
                  <w:rPr>
                    <w:noProof/>
                  </w:rPr>
                </w:rPrChange>
              </w:rPr>
              <w:instrText>HYPERLINK \l "_Toc332351090"</w:instrText>
            </w:r>
            <w:r w:rsidRPr="00303364">
              <w:rPr>
                <w:rStyle w:val="Hyperlink"/>
                <w:rFonts w:cstheme="minorHAnsi"/>
                <w:noProof/>
                <w:sz w:val="24"/>
                <w:szCs w:val="24"/>
                <w:rPrChange w:id="268" w:author="DuyNgo" w:date="2012-08-10T08:15:00Z">
                  <w:rPr>
                    <w:rStyle w:val="Hyperlink"/>
                    <w:noProof/>
                  </w:rPr>
                </w:rPrChange>
              </w:rPr>
              <w:instrText xml:space="preserve"> </w:instrText>
            </w:r>
            <w:r w:rsidRPr="00303364">
              <w:rPr>
                <w:rStyle w:val="Hyperlink"/>
                <w:rFonts w:cstheme="minorHAnsi"/>
                <w:noProof/>
                <w:sz w:val="24"/>
                <w:szCs w:val="24"/>
                <w:rPrChange w:id="269" w:author="DuyNgo" w:date="2012-08-10T08:15:00Z">
                  <w:rPr>
                    <w:rStyle w:val="Hyperlink"/>
                    <w:noProof/>
                  </w:rPr>
                </w:rPrChange>
              </w:rPr>
              <w:fldChar w:fldCharType="separate"/>
            </w:r>
            <w:r w:rsidRPr="00303364">
              <w:rPr>
                <w:rStyle w:val="Hyperlink"/>
                <w:rFonts w:cstheme="minorHAnsi"/>
                <w:noProof/>
                <w:sz w:val="24"/>
                <w:szCs w:val="24"/>
                <w:rPrChange w:id="270" w:author="DuyNgo" w:date="2012-08-10T08:15:00Z">
                  <w:rPr>
                    <w:rStyle w:val="Hyperlink"/>
                    <w:rFonts w:cstheme="minorHAnsi"/>
                    <w:noProof/>
                  </w:rPr>
                </w:rPrChange>
              </w:rPr>
              <w:t>8.</w:t>
            </w:r>
            <w:r w:rsidRPr="00303364">
              <w:rPr>
                <w:rFonts w:eastAsiaTheme="minorEastAsia" w:cstheme="minorHAnsi"/>
                <w:noProof/>
                <w:sz w:val="24"/>
                <w:szCs w:val="24"/>
                <w:lang w:eastAsia="ja-JP"/>
                <w:rPrChange w:id="271" w:author="DuyNgo" w:date="2012-08-10T08:15:00Z">
                  <w:rPr>
                    <w:rFonts w:eastAsiaTheme="minorEastAsia"/>
                    <w:noProof/>
                    <w:lang w:eastAsia="ja-JP"/>
                  </w:rPr>
                </w:rPrChange>
              </w:rPr>
              <w:tab/>
            </w:r>
            <w:r w:rsidRPr="00303364">
              <w:rPr>
                <w:rStyle w:val="Hyperlink"/>
                <w:rFonts w:cstheme="minorHAnsi"/>
                <w:noProof/>
                <w:sz w:val="24"/>
                <w:szCs w:val="24"/>
                <w:rPrChange w:id="272" w:author="DuyNgo" w:date="2012-08-10T08:15:00Z">
                  <w:rPr>
                    <w:rStyle w:val="Hyperlink"/>
                    <w:rFonts w:cstheme="minorHAnsi"/>
                    <w:noProof/>
                  </w:rPr>
                </w:rPrChange>
              </w:rPr>
              <w:t>Product</w:t>
            </w:r>
            <w:r w:rsidRPr="00303364">
              <w:rPr>
                <w:rFonts w:cstheme="minorHAnsi"/>
                <w:noProof/>
                <w:webHidden/>
                <w:sz w:val="24"/>
                <w:szCs w:val="24"/>
                <w:rPrChange w:id="273" w:author="DuyNgo" w:date="2012-08-10T08:15:00Z">
                  <w:rPr>
                    <w:noProof/>
                    <w:webHidden/>
                  </w:rPr>
                </w:rPrChange>
              </w:rPr>
              <w:tab/>
            </w:r>
            <w:r w:rsidRPr="00303364">
              <w:rPr>
                <w:rFonts w:cstheme="minorHAnsi"/>
                <w:noProof/>
                <w:webHidden/>
                <w:sz w:val="24"/>
                <w:szCs w:val="24"/>
                <w:rPrChange w:id="274" w:author="DuyNgo" w:date="2012-08-10T08:15:00Z">
                  <w:rPr>
                    <w:noProof/>
                    <w:webHidden/>
                  </w:rPr>
                </w:rPrChange>
              </w:rPr>
              <w:fldChar w:fldCharType="begin"/>
            </w:r>
            <w:r w:rsidRPr="00303364">
              <w:rPr>
                <w:rFonts w:cstheme="minorHAnsi"/>
                <w:noProof/>
                <w:webHidden/>
                <w:sz w:val="24"/>
                <w:szCs w:val="24"/>
                <w:rPrChange w:id="275" w:author="DuyNgo" w:date="2012-08-10T08:15:00Z">
                  <w:rPr>
                    <w:noProof/>
                    <w:webHidden/>
                  </w:rPr>
                </w:rPrChange>
              </w:rPr>
              <w:instrText xml:space="preserve"> PAGEREF _Toc332351090 \h </w:instrText>
            </w:r>
          </w:ins>
          <w:r w:rsidRPr="00303364">
            <w:rPr>
              <w:rFonts w:cstheme="minorHAnsi"/>
              <w:noProof/>
              <w:webHidden/>
              <w:sz w:val="24"/>
              <w:szCs w:val="24"/>
              <w:rPrChange w:id="276" w:author="DuyNgo" w:date="2012-08-10T08:15:00Z">
                <w:rPr>
                  <w:rFonts w:cstheme="minorHAnsi"/>
                  <w:noProof/>
                  <w:webHidden/>
                  <w:sz w:val="24"/>
                  <w:szCs w:val="24"/>
                </w:rPr>
              </w:rPrChange>
            </w:rPr>
          </w:r>
          <w:r w:rsidRPr="00303364">
            <w:rPr>
              <w:rFonts w:cstheme="minorHAnsi"/>
              <w:noProof/>
              <w:webHidden/>
              <w:sz w:val="24"/>
              <w:szCs w:val="24"/>
              <w:rPrChange w:id="277" w:author="DuyNgo" w:date="2012-08-10T08:15:00Z">
                <w:rPr>
                  <w:noProof/>
                  <w:webHidden/>
                </w:rPr>
              </w:rPrChange>
            </w:rPr>
            <w:fldChar w:fldCharType="separate"/>
          </w:r>
          <w:ins w:id="278" w:author="DuyNgo" w:date="2012-08-10T08:15:00Z">
            <w:r w:rsidRPr="00303364">
              <w:rPr>
                <w:rFonts w:cstheme="minorHAnsi"/>
                <w:noProof/>
                <w:webHidden/>
                <w:sz w:val="24"/>
                <w:szCs w:val="24"/>
                <w:rPrChange w:id="279" w:author="DuyNgo" w:date="2012-08-10T08:15:00Z">
                  <w:rPr>
                    <w:noProof/>
                    <w:webHidden/>
                  </w:rPr>
                </w:rPrChange>
              </w:rPr>
              <w:t>182</w:t>
            </w:r>
            <w:r w:rsidRPr="00303364">
              <w:rPr>
                <w:rFonts w:cstheme="minorHAnsi"/>
                <w:noProof/>
                <w:webHidden/>
                <w:sz w:val="24"/>
                <w:szCs w:val="24"/>
                <w:rPrChange w:id="280" w:author="DuyNgo" w:date="2012-08-10T08:15:00Z">
                  <w:rPr>
                    <w:noProof/>
                    <w:webHidden/>
                  </w:rPr>
                </w:rPrChange>
              </w:rPr>
              <w:fldChar w:fldCharType="end"/>
            </w:r>
            <w:r w:rsidRPr="00303364">
              <w:rPr>
                <w:rStyle w:val="Hyperlink"/>
                <w:rFonts w:cstheme="minorHAnsi"/>
                <w:noProof/>
                <w:sz w:val="24"/>
                <w:szCs w:val="24"/>
                <w:rPrChange w:id="281"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82" w:author="DuyNgo" w:date="2012-08-10T08:15:00Z"/>
              <w:rFonts w:eastAsiaTheme="minorEastAsia" w:cstheme="minorHAnsi"/>
              <w:noProof/>
              <w:sz w:val="24"/>
              <w:szCs w:val="24"/>
              <w:lang w:eastAsia="ja-JP"/>
              <w:rPrChange w:id="283" w:author="DuyNgo" w:date="2012-08-10T08:15:00Z">
                <w:rPr>
                  <w:ins w:id="284" w:author="DuyNgo" w:date="2012-08-10T08:15:00Z"/>
                  <w:rFonts w:eastAsiaTheme="minorEastAsia"/>
                  <w:noProof/>
                  <w:lang w:eastAsia="ja-JP"/>
                </w:rPr>
              </w:rPrChange>
            </w:rPr>
          </w:pPr>
          <w:ins w:id="285" w:author="DuyNgo" w:date="2012-08-10T08:15:00Z">
            <w:r w:rsidRPr="00303364">
              <w:rPr>
                <w:rStyle w:val="Hyperlink"/>
                <w:rFonts w:cstheme="minorHAnsi"/>
                <w:noProof/>
                <w:sz w:val="24"/>
                <w:szCs w:val="24"/>
                <w:rPrChange w:id="286" w:author="DuyNgo" w:date="2012-08-10T08:15:00Z">
                  <w:rPr>
                    <w:rStyle w:val="Hyperlink"/>
                    <w:noProof/>
                  </w:rPr>
                </w:rPrChange>
              </w:rPr>
              <w:fldChar w:fldCharType="begin"/>
            </w:r>
            <w:r w:rsidRPr="00303364">
              <w:rPr>
                <w:rStyle w:val="Hyperlink"/>
                <w:rFonts w:cstheme="minorHAnsi"/>
                <w:noProof/>
                <w:sz w:val="24"/>
                <w:szCs w:val="24"/>
                <w:rPrChange w:id="287" w:author="DuyNgo" w:date="2012-08-10T08:15:00Z">
                  <w:rPr>
                    <w:rStyle w:val="Hyperlink"/>
                    <w:noProof/>
                  </w:rPr>
                </w:rPrChange>
              </w:rPr>
              <w:instrText xml:space="preserve"> </w:instrText>
            </w:r>
            <w:r w:rsidRPr="00303364">
              <w:rPr>
                <w:rFonts w:cstheme="minorHAnsi"/>
                <w:noProof/>
                <w:sz w:val="24"/>
                <w:szCs w:val="24"/>
                <w:rPrChange w:id="288" w:author="DuyNgo" w:date="2012-08-10T08:15:00Z">
                  <w:rPr>
                    <w:noProof/>
                  </w:rPr>
                </w:rPrChange>
              </w:rPr>
              <w:instrText>HYPERLINK \l "_Toc332351091"</w:instrText>
            </w:r>
            <w:r w:rsidRPr="00303364">
              <w:rPr>
                <w:rStyle w:val="Hyperlink"/>
                <w:rFonts w:cstheme="minorHAnsi"/>
                <w:noProof/>
                <w:sz w:val="24"/>
                <w:szCs w:val="24"/>
                <w:rPrChange w:id="289" w:author="DuyNgo" w:date="2012-08-10T08:15:00Z">
                  <w:rPr>
                    <w:rStyle w:val="Hyperlink"/>
                    <w:noProof/>
                  </w:rPr>
                </w:rPrChange>
              </w:rPr>
              <w:instrText xml:space="preserve"> </w:instrText>
            </w:r>
            <w:r w:rsidRPr="00303364">
              <w:rPr>
                <w:rStyle w:val="Hyperlink"/>
                <w:rFonts w:cstheme="minorHAnsi"/>
                <w:noProof/>
                <w:sz w:val="24"/>
                <w:szCs w:val="24"/>
                <w:rPrChange w:id="290" w:author="DuyNgo" w:date="2012-08-10T08:15:00Z">
                  <w:rPr>
                    <w:rStyle w:val="Hyperlink"/>
                    <w:noProof/>
                  </w:rPr>
                </w:rPrChange>
              </w:rPr>
              <w:fldChar w:fldCharType="separate"/>
            </w:r>
            <w:r w:rsidRPr="00303364">
              <w:rPr>
                <w:rStyle w:val="Hyperlink"/>
                <w:rFonts w:cstheme="minorHAnsi"/>
                <w:noProof/>
                <w:sz w:val="24"/>
                <w:szCs w:val="24"/>
                <w:rPrChange w:id="291" w:author="DuyNgo" w:date="2012-08-10T08:15:00Z">
                  <w:rPr>
                    <w:rStyle w:val="Hyperlink"/>
                    <w:rFonts w:cstheme="minorHAnsi"/>
                    <w:noProof/>
                  </w:rPr>
                </w:rPrChange>
              </w:rPr>
              <w:t>9.</w:t>
            </w:r>
            <w:r w:rsidRPr="00303364">
              <w:rPr>
                <w:rFonts w:eastAsiaTheme="minorEastAsia" w:cstheme="minorHAnsi"/>
                <w:noProof/>
                <w:sz w:val="24"/>
                <w:szCs w:val="24"/>
                <w:lang w:eastAsia="ja-JP"/>
                <w:rPrChange w:id="292" w:author="DuyNgo" w:date="2012-08-10T08:15:00Z">
                  <w:rPr>
                    <w:rFonts w:eastAsiaTheme="minorEastAsia"/>
                    <w:noProof/>
                    <w:lang w:eastAsia="ja-JP"/>
                  </w:rPr>
                </w:rPrChange>
              </w:rPr>
              <w:tab/>
            </w:r>
            <w:r w:rsidRPr="00303364">
              <w:rPr>
                <w:rStyle w:val="Hyperlink"/>
                <w:rFonts w:cstheme="minorHAnsi"/>
                <w:noProof/>
                <w:sz w:val="24"/>
                <w:szCs w:val="24"/>
                <w:rPrChange w:id="293" w:author="DuyNgo" w:date="2012-08-10T08:15:00Z">
                  <w:rPr>
                    <w:rStyle w:val="Hyperlink"/>
                    <w:rFonts w:cstheme="minorHAnsi"/>
                    <w:noProof/>
                  </w:rPr>
                </w:rPrChange>
              </w:rPr>
              <w:t>Main Acceptable Criteria</w:t>
            </w:r>
            <w:r w:rsidRPr="00303364">
              <w:rPr>
                <w:rFonts w:cstheme="minorHAnsi"/>
                <w:noProof/>
                <w:webHidden/>
                <w:sz w:val="24"/>
                <w:szCs w:val="24"/>
                <w:rPrChange w:id="294" w:author="DuyNgo" w:date="2012-08-10T08:15:00Z">
                  <w:rPr>
                    <w:noProof/>
                    <w:webHidden/>
                  </w:rPr>
                </w:rPrChange>
              </w:rPr>
              <w:tab/>
            </w:r>
            <w:r w:rsidRPr="00303364">
              <w:rPr>
                <w:rFonts w:cstheme="minorHAnsi"/>
                <w:noProof/>
                <w:webHidden/>
                <w:sz w:val="24"/>
                <w:szCs w:val="24"/>
                <w:rPrChange w:id="295" w:author="DuyNgo" w:date="2012-08-10T08:15:00Z">
                  <w:rPr>
                    <w:noProof/>
                    <w:webHidden/>
                  </w:rPr>
                </w:rPrChange>
              </w:rPr>
              <w:fldChar w:fldCharType="begin"/>
            </w:r>
            <w:r w:rsidRPr="00303364">
              <w:rPr>
                <w:rFonts w:cstheme="minorHAnsi"/>
                <w:noProof/>
                <w:webHidden/>
                <w:sz w:val="24"/>
                <w:szCs w:val="24"/>
                <w:rPrChange w:id="296" w:author="DuyNgo" w:date="2012-08-10T08:15:00Z">
                  <w:rPr>
                    <w:noProof/>
                    <w:webHidden/>
                  </w:rPr>
                </w:rPrChange>
              </w:rPr>
              <w:instrText xml:space="preserve"> PAGEREF _Toc332351091 \h </w:instrText>
            </w:r>
          </w:ins>
          <w:r w:rsidRPr="00303364">
            <w:rPr>
              <w:rFonts w:cstheme="minorHAnsi"/>
              <w:noProof/>
              <w:webHidden/>
              <w:sz w:val="24"/>
              <w:szCs w:val="24"/>
              <w:rPrChange w:id="297" w:author="DuyNgo" w:date="2012-08-10T08:15:00Z">
                <w:rPr>
                  <w:rFonts w:cstheme="minorHAnsi"/>
                  <w:noProof/>
                  <w:webHidden/>
                  <w:sz w:val="24"/>
                  <w:szCs w:val="24"/>
                </w:rPr>
              </w:rPrChange>
            </w:rPr>
          </w:r>
          <w:r w:rsidRPr="00303364">
            <w:rPr>
              <w:rFonts w:cstheme="minorHAnsi"/>
              <w:noProof/>
              <w:webHidden/>
              <w:sz w:val="24"/>
              <w:szCs w:val="24"/>
              <w:rPrChange w:id="298" w:author="DuyNgo" w:date="2012-08-10T08:15:00Z">
                <w:rPr>
                  <w:noProof/>
                  <w:webHidden/>
                </w:rPr>
              </w:rPrChange>
            </w:rPr>
            <w:fldChar w:fldCharType="separate"/>
          </w:r>
          <w:ins w:id="299" w:author="DuyNgo" w:date="2012-08-10T08:15:00Z">
            <w:r w:rsidRPr="00303364">
              <w:rPr>
                <w:rFonts w:cstheme="minorHAnsi"/>
                <w:noProof/>
                <w:webHidden/>
                <w:sz w:val="24"/>
                <w:szCs w:val="24"/>
                <w:rPrChange w:id="300" w:author="DuyNgo" w:date="2012-08-10T08:15:00Z">
                  <w:rPr>
                    <w:noProof/>
                    <w:webHidden/>
                  </w:rPr>
                </w:rPrChange>
              </w:rPr>
              <w:t>183</w:t>
            </w:r>
            <w:r w:rsidRPr="00303364">
              <w:rPr>
                <w:rFonts w:cstheme="minorHAnsi"/>
                <w:noProof/>
                <w:webHidden/>
                <w:sz w:val="24"/>
                <w:szCs w:val="24"/>
                <w:rPrChange w:id="301" w:author="DuyNgo" w:date="2012-08-10T08:15:00Z">
                  <w:rPr>
                    <w:noProof/>
                    <w:webHidden/>
                  </w:rPr>
                </w:rPrChange>
              </w:rPr>
              <w:fldChar w:fldCharType="end"/>
            </w:r>
            <w:r w:rsidRPr="00303364">
              <w:rPr>
                <w:rStyle w:val="Hyperlink"/>
                <w:rFonts w:cstheme="minorHAnsi"/>
                <w:noProof/>
                <w:sz w:val="24"/>
                <w:szCs w:val="24"/>
                <w:rPrChange w:id="302" w:author="DuyNgo" w:date="2012-08-10T08:15:00Z">
                  <w:rPr>
                    <w:rStyle w:val="Hyperlink"/>
                    <w:noProof/>
                  </w:rPr>
                </w:rPrChange>
              </w:rPr>
              <w:fldChar w:fldCharType="end"/>
            </w:r>
          </w:ins>
        </w:p>
        <w:p w:rsidR="00303364" w:rsidRPr="00303364" w:rsidRDefault="00303364">
          <w:pPr>
            <w:pStyle w:val="TOC2"/>
            <w:tabs>
              <w:tab w:val="right" w:leader="dot" w:pos="8778"/>
            </w:tabs>
            <w:rPr>
              <w:ins w:id="303" w:author="DuyNgo" w:date="2012-08-10T08:15:00Z"/>
              <w:rFonts w:eastAsiaTheme="minorEastAsia" w:cstheme="minorHAnsi"/>
              <w:noProof/>
              <w:sz w:val="24"/>
              <w:szCs w:val="24"/>
              <w:lang w:eastAsia="ja-JP"/>
              <w:rPrChange w:id="304" w:author="DuyNgo" w:date="2012-08-10T08:15:00Z">
                <w:rPr>
                  <w:ins w:id="305" w:author="DuyNgo" w:date="2012-08-10T08:15:00Z"/>
                  <w:rFonts w:eastAsiaTheme="minorEastAsia"/>
                  <w:noProof/>
                  <w:lang w:eastAsia="ja-JP"/>
                </w:rPr>
              </w:rPrChange>
            </w:rPr>
          </w:pPr>
          <w:ins w:id="306" w:author="DuyNgo" w:date="2012-08-10T08:15:00Z">
            <w:r w:rsidRPr="00303364">
              <w:rPr>
                <w:rStyle w:val="Hyperlink"/>
                <w:rFonts w:cstheme="minorHAnsi"/>
                <w:noProof/>
                <w:sz w:val="24"/>
                <w:szCs w:val="24"/>
                <w:rPrChange w:id="307" w:author="DuyNgo" w:date="2012-08-10T08:15:00Z">
                  <w:rPr>
                    <w:rStyle w:val="Hyperlink"/>
                    <w:noProof/>
                  </w:rPr>
                </w:rPrChange>
              </w:rPr>
              <w:fldChar w:fldCharType="begin"/>
            </w:r>
            <w:r w:rsidRPr="00303364">
              <w:rPr>
                <w:rStyle w:val="Hyperlink"/>
                <w:rFonts w:cstheme="minorHAnsi"/>
                <w:noProof/>
                <w:sz w:val="24"/>
                <w:szCs w:val="24"/>
                <w:rPrChange w:id="308" w:author="DuyNgo" w:date="2012-08-10T08:15:00Z">
                  <w:rPr>
                    <w:rStyle w:val="Hyperlink"/>
                    <w:noProof/>
                  </w:rPr>
                </w:rPrChange>
              </w:rPr>
              <w:instrText xml:space="preserve"> </w:instrText>
            </w:r>
            <w:r w:rsidRPr="00303364">
              <w:rPr>
                <w:rFonts w:cstheme="minorHAnsi"/>
                <w:noProof/>
                <w:sz w:val="24"/>
                <w:szCs w:val="24"/>
                <w:rPrChange w:id="309" w:author="DuyNgo" w:date="2012-08-10T08:15:00Z">
                  <w:rPr>
                    <w:noProof/>
                  </w:rPr>
                </w:rPrChange>
              </w:rPr>
              <w:instrText>HYPERLINK \l "_Toc332351092"</w:instrText>
            </w:r>
            <w:r w:rsidRPr="00303364">
              <w:rPr>
                <w:rStyle w:val="Hyperlink"/>
                <w:rFonts w:cstheme="minorHAnsi"/>
                <w:noProof/>
                <w:sz w:val="24"/>
                <w:szCs w:val="24"/>
                <w:rPrChange w:id="310" w:author="DuyNgo" w:date="2012-08-10T08:15:00Z">
                  <w:rPr>
                    <w:rStyle w:val="Hyperlink"/>
                    <w:noProof/>
                  </w:rPr>
                </w:rPrChange>
              </w:rPr>
              <w:instrText xml:space="preserve"> </w:instrText>
            </w:r>
            <w:r w:rsidRPr="00303364">
              <w:rPr>
                <w:rStyle w:val="Hyperlink"/>
                <w:rFonts w:cstheme="minorHAnsi"/>
                <w:noProof/>
                <w:sz w:val="24"/>
                <w:szCs w:val="24"/>
                <w:rPrChange w:id="311" w:author="DuyNgo" w:date="2012-08-10T08:15:00Z">
                  <w:rPr>
                    <w:rStyle w:val="Hyperlink"/>
                    <w:noProof/>
                  </w:rPr>
                </w:rPrChange>
              </w:rPr>
              <w:fldChar w:fldCharType="separate"/>
            </w:r>
            <w:r w:rsidRPr="00303364">
              <w:rPr>
                <w:rStyle w:val="Hyperlink"/>
                <w:rFonts w:cstheme="minorHAnsi"/>
                <w:noProof/>
                <w:sz w:val="24"/>
                <w:szCs w:val="24"/>
                <w:rPrChange w:id="312" w:author="DuyNgo" w:date="2012-08-10T08:15:00Z">
                  <w:rPr>
                    <w:rStyle w:val="Hyperlink"/>
                    <w:rFonts w:cstheme="minorHAnsi"/>
                    <w:noProof/>
                  </w:rPr>
                </w:rPrChange>
              </w:rPr>
              <w:t>10. License</w:t>
            </w:r>
            <w:r w:rsidRPr="00303364">
              <w:rPr>
                <w:rFonts w:cstheme="minorHAnsi"/>
                <w:noProof/>
                <w:webHidden/>
                <w:sz w:val="24"/>
                <w:szCs w:val="24"/>
                <w:rPrChange w:id="313" w:author="DuyNgo" w:date="2012-08-10T08:15:00Z">
                  <w:rPr>
                    <w:noProof/>
                    <w:webHidden/>
                  </w:rPr>
                </w:rPrChange>
              </w:rPr>
              <w:tab/>
            </w:r>
            <w:r w:rsidRPr="00303364">
              <w:rPr>
                <w:rFonts w:cstheme="minorHAnsi"/>
                <w:noProof/>
                <w:webHidden/>
                <w:sz w:val="24"/>
                <w:szCs w:val="24"/>
                <w:rPrChange w:id="314" w:author="DuyNgo" w:date="2012-08-10T08:15:00Z">
                  <w:rPr>
                    <w:noProof/>
                    <w:webHidden/>
                  </w:rPr>
                </w:rPrChange>
              </w:rPr>
              <w:fldChar w:fldCharType="begin"/>
            </w:r>
            <w:r w:rsidRPr="00303364">
              <w:rPr>
                <w:rFonts w:cstheme="minorHAnsi"/>
                <w:noProof/>
                <w:webHidden/>
                <w:sz w:val="24"/>
                <w:szCs w:val="24"/>
                <w:rPrChange w:id="315" w:author="DuyNgo" w:date="2012-08-10T08:15:00Z">
                  <w:rPr>
                    <w:noProof/>
                    <w:webHidden/>
                  </w:rPr>
                </w:rPrChange>
              </w:rPr>
              <w:instrText xml:space="preserve"> PAGEREF _Toc332351092 \h </w:instrText>
            </w:r>
          </w:ins>
          <w:r w:rsidRPr="00303364">
            <w:rPr>
              <w:rFonts w:cstheme="minorHAnsi"/>
              <w:noProof/>
              <w:webHidden/>
              <w:sz w:val="24"/>
              <w:szCs w:val="24"/>
              <w:rPrChange w:id="316" w:author="DuyNgo" w:date="2012-08-10T08:15:00Z">
                <w:rPr>
                  <w:rFonts w:cstheme="minorHAnsi"/>
                  <w:noProof/>
                  <w:webHidden/>
                  <w:sz w:val="24"/>
                  <w:szCs w:val="24"/>
                </w:rPr>
              </w:rPrChange>
            </w:rPr>
          </w:r>
          <w:r w:rsidRPr="00303364">
            <w:rPr>
              <w:rFonts w:cstheme="minorHAnsi"/>
              <w:noProof/>
              <w:webHidden/>
              <w:sz w:val="24"/>
              <w:szCs w:val="24"/>
              <w:rPrChange w:id="317" w:author="DuyNgo" w:date="2012-08-10T08:15:00Z">
                <w:rPr>
                  <w:noProof/>
                  <w:webHidden/>
                </w:rPr>
              </w:rPrChange>
            </w:rPr>
            <w:fldChar w:fldCharType="separate"/>
          </w:r>
          <w:ins w:id="318" w:author="DuyNgo" w:date="2012-08-10T08:15:00Z">
            <w:r w:rsidRPr="00303364">
              <w:rPr>
                <w:rFonts w:cstheme="minorHAnsi"/>
                <w:noProof/>
                <w:webHidden/>
                <w:sz w:val="24"/>
                <w:szCs w:val="24"/>
                <w:rPrChange w:id="319" w:author="DuyNgo" w:date="2012-08-10T08:15:00Z">
                  <w:rPr>
                    <w:noProof/>
                    <w:webHidden/>
                  </w:rPr>
                </w:rPrChange>
              </w:rPr>
              <w:t>183</w:t>
            </w:r>
            <w:r w:rsidRPr="00303364">
              <w:rPr>
                <w:rFonts w:cstheme="minorHAnsi"/>
                <w:noProof/>
                <w:webHidden/>
                <w:sz w:val="24"/>
                <w:szCs w:val="24"/>
                <w:rPrChange w:id="320" w:author="DuyNgo" w:date="2012-08-10T08:15:00Z">
                  <w:rPr>
                    <w:noProof/>
                    <w:webHidden/>
                  </w:rPr>
                </w:rPrChange>
              </w:rPr>
              <w:fldChar w:fldCharType="end"/>
            </w:r>
            <w:r w:rsidRPr="00303364">
              <w:rPr>
                <w:rStyle w:val="Hyperlink"/>
                <w:rFonts w:cstheme="minorHAnsi"/>
                <w:noProof/>
                <w:sz w:val="24"/>
                <w:szCs w:val="24"/>
                <w:rPrChange w:id="321"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22" w:author="DuyNgo" w:date="2012-08-10T08:15:00Z"/>
              <w:rFonts w:eastAsiaTheme="minorEastAsia" w:cstheme="minorHAnsi"/>
              <w:noProof/>
              <w:sz w:val="24"/>
              <w:szCs w:val="24"/>
              <w:lang w:eastAsia="ja-JP"/>
              <w:rPrChange w:id="323" w:author="DuyNgo" w:date="2012-08-10T08:15:00Z">
                <w:rPr>
                  <w:ins w:id="324" w:author="DuyNgo" w:date="2012-08-10T08:15:00Z"/>
                  <w:rFonts w:eastAsiaTheme="minorEastAsia"/>
                  <w:noProof/>
                  <w:lang w:eastAsia="ja-JP"/>
                </w:rPr>
              </w:rPrChange>
            </w:rPr>
          </w:pPr>
          <w:ins w:id="325" w:author="DuyNgo" w:date="2012-08-10T08:15:00Z">
            <w:r w:rsidRPr="00303364">
              <w:rPr>
                <w:rStyle w:val="Hyperlink"/>
                <w:rFonts w:cstheme="minorHAnsi"/>
                <w:noProof/>
                <w:sz w:val="24"/>
                <w:szCs w:val="24"/>
                <w:rPrChange w:id="326" w:author="DuyNgo" w:date="2012-08-10T08:15:00Z">
                  <w:rPr>
                    <w:rStyle w:val="Hyperlink"/>
                    <w:noProof/>
                  </w:rPr>
                </w:rPrChange>
              </w:rPr>
              <w:fldChar w:fldCharType="begin"/>
            </w:r>
            <w:r w:rsidRPr="00303364">
              <w:rPr>
                <w:rStyle w:val="Hyperlink"/>
                <w:rFonts w:cstheme="minorHAnsi"/>
                <w:noProof/>
                <w:sz w:val="24"/>
                <w:szCs w:val="24"/>
                <w:rPrChange w:id="327" w:author="DuyNgo" w:date="2012-08-10T08:15:00Z">
                  <w:rPr>
                    <w:rStyle w:val="Hyperlink"/>
                    <w:noProof/>
                  </w:rPr>
                </w:rPrChange>
              </w:rPr>
              <w:instrText xml:space="preserve"> </w:instrText>
            </w:r>
            <w:r w:rsidRPr="00303364">
              <w:rPr>
                <w:rFonts w:cstheme="minorHAnsi"/>
                <w:noProof/>
                <w:sz w:val="24"/>
                <w:szCs w:val="24"/>
                <w:rPrChange w:id="328" w:author="DuyNgo" w:date="2012-08-10T08:15:00Z">
                  <w:rPr>
                    <w:noProof/>
                  </w:rPr>
                </w:rPrChange>
              </w:rPr>
              <w:instrText>HYPERLINK \l "_Toc332351093"</w:instrText>
            </w:r>
            <w:r w:rsidRPr="00303364">
              <w:rPr>
                <w:rStyle w:val="Hyperlink"/>
                <w:rFonts w:cstheme="minorHAnsi"/>
                <w:noProof/>
                <w:sz w:val="24"/>
                <w:szCs w:val="24"/>
                <w:rPrChange w:id="329" w:author="DuyNgo" w:date="2012-08-10T08:15:00Z">
                  <w:rPr>
                    <w:rStyle w:val="Hyperlink"/>
                    <w:noProof/>
                  </w:rPr>
                </w:rPrChange>
              </w:rPr>
              <w:instrText xml:space="preserve"> </w:instrText>
            </w:r>
            <w:r w:rsidRPr="00303364">
              <w:rPr>
                <w:rStyle w:val="Hyperlink"/>
                <w:rFonts w:cstheme="minorHAnsi"/>
                <w:noProof/>
                <w:sz w:val="24"/>
                <w:szCs w:val="24"/>
                <w:rPrChange w:id="330" w:author="DuyNgo" w:date="2012-08-10T08:15:00Z">
                  <w:rPr>
                    <w:rStyle w:val="Hyperlink"/>
                    <w:noProof/>
                  </w:rPr>
                </w:rPrChange>
              </w:rPr>
              <w:fldChar w:fldCharType="separate"/>
            </w:r>
            <w:r w:rsidRPr="00303364">
              <w:rPr>
                <w:rStyle w:val="Hyperlink"/>
                <w:rFonts w:cstheme="minorHAnsi"/>
                <w:noProof/>
                <w:sz w:val="24"/>
                <w:szCs w:val="24"/>
                <w:rPrChange w:id="331" w:author="DuyNgo" w:date="2012-08-10T08:15:00Z">
                  <w:rPr>
                    <w:rStyle w:val="Hyperlink"/>
                    <w:rFonts w:cstheme="minorHAnsi"/>
                    <w:noProof/>
                  </w:rPr>
                </w:rPrChange>
              </w:rPr>
              <w:t>11.</w:t>
            </w:r>
            <w:r w:rsidRPr="00303364">
              <w:rPr>
                <w:rFonts w:eastAsiaTheme="minorEastAsia" w:cstheme="minorHAnsi"/>
                <w:noProof/>
                <w:sz w:val="24"/>
                <w:szCs w:val="24"/>
                <w:lang w:eastAsia="ja-JP"/>
                <w:rPrChange w:id="332" w:author="DuyNgo" w:date="2012-08-10T08:15:00Z">
                  <w:rPr>
                    <w:rFonts w:eastAsiaTheme="minorEastAsia"/>
                    <w:noProof/>
                    <w:lang w:eastAsia="ja-JP"/>
                  </w:rPr>
                </w:rPrChange>
              </w:rPr>
              <w:tab/>
            </w:r>
            <w:r w:rsidRPr="00303364">
              <w:rPr>
                <w:rStyle w:val="Hyperlink"/>
                <w:rFonts w:cstheme="minorHAnsi"/>
                <w:noProof/>
                <w:sz w:val="24"/>
                <w:szCs w:val="24"/>
                <w:rPrChange w:id="333" w:author="DuyNgo" w:date="2012-08-10T08:15:00Z">
                  <w:rPr>
                    <w:rStyle w:val="Hyperlink"/>
                    <w:rFonts w:cstheme="minorHAnsi"/>
                    <w:noProof/>
                  </w:rPr>
                </w:rPrChange>
              </w:rPr>
              <w:t>References</w:t>
            </w:r>
            <w:r w:rsidRPr="00303364">
              <w:rPr>
                <w:rFonts w:cstheme="minorHAnsi"/>
                <w:noProof/>
                <w:webHidden/>
                <w:sz w:val="24"/>
                <w:szCs w:val="24"/>
                <w:rPrChange w:id="334" w:author="DuyNgo" w:date="2012-08-10T08:15:00Z">
                  <w:rPr>
                    <w:noProof/>
                    <w:webHidden/>
                  </w:rPr>
                </w:rPrChange>
              </w:rPr>
              <w:tab/>
            </w:r>
            <w:r w:rsidRPr="00303364">
              <w:rPr>
                <w:rFonts w:cstheme="minorHAnsi"/>
                <w:noProof/>
                <w:webHidden/>
                <w:sz w:val="24"/>
                <w:szCs w:val="24"/>
                <w:rPrChange w:id="335" w:author="DuyNgo" w:date="2012-08-10T08:15:00Z">
                  <w:rPr>
                    <w:noProof/>
                    <w:webHidden/>
                  </w:rPr>
                </w:rPrChange>
              </w:rPr>
              <w:fldChar w:fldCharType="begin"/>
            </w:r>
            <w:r w:rsidRPr="00303364">
              <w:rPr>
                <w:rFonts w:cstheme="minorHAnsi"/>
                <w:noProof/>
                <w:webHidden/>
                <w:sz w:val="24"/>
                <w:szCs w:val="24"/>
                <w:rPrChange w:id="336" w:author="DuyNgo" w:date="2012-08-10T08:15:00Z">
                  <w:rPr>
                    <w:noProof/>
                    <w:webHidden/>
                  </w:rPr>
                </w:rPrChange>
              </w:rPr>
              <w:instrText xml:space="preserve"> PAGEREF _Toc332351093 \h </w:instrText>
            </w:r>
          </w:ins>
          <w:r w:rsidRPr="00303364">
            <w:rPr>
              <w:rFonts w:cstheme="minorHAnsi"/>
              <w:noProof/>
              <w:webHidden/>
              <w:sz w:val="24"/>
              <w:szCs w:val="24"/>
              <w:rPrChange w:id="337" w:author="DuyNgo" w:date="2012-08-10T08:15:00Z">
                <w:rPr>
                  <w:rFonts w:cstheme="minorHAnsi"/>
                  <w:noProof/>
                  <w:webHidden/>
                  <w:sz w:val="24"/>
                  <w:szCs w:val="24"/>
                </w:rPr>
              </w:rPrChange>
            </w:rPr>
          </w:r>
          <w:r w:rsidRPr="00303364">
            <w:rPr>
              <w:rFonts w:cstheme="minorHAnsi"/>
              <w:noProof/>
              <w:webHidden/>
              <w:sz w:val="24"/>
              <w:szCs w:val="24"/>
              <w:rPrChange w:id="338" w:author="DuyNgo" w:date="2012-08-10T08:15:00Z">
                <w:rPr>
                  <w:noProof/>
                  <w:webHidden/>
                </w:rPr>
              </w:rPrChange>
            </w:rPr>
            <w:fldChar w:fldCharType="separate"/>
          </w:r>
          <w:ins w:id="339" w:author="DuyNgo" w:date="2012-08-10T08:15:00Z">
            <w:r w:rsidRPr="00303364">
              <w:rPr>
                <w:rFonts w:cstheme="minorHAnsi"/>
                <w:noProof/>
                <w:webHidden/>
                <w:sz w:val="24"/>
                <w:szCs w:val="24"/>
                <w:rPrChange w:id="340" w:author="DuyNgo" w:date="2012-08-10T08:15:00Z">
                  <w:rPr>
                    <w:noProof/>
                    <w:webHidden/>
                  </w:rPr>
                </w:rPrChange>
              </w:rPr>
              <w:t>184</w:t>
            </w:r>
            <w:r w:rsidRPr="00303364">
              <w:rPr>
                <w:rFonts w:cstheme="minorHAnsi"/>
                <w:noProof/>
                <w:webHidden/>
                <w:sz w:val="24"/>
                <w:szCs w:val="24"/>
                <w:rPrChange w:id="341" w:author="DuyNgo" w:date="2012-08-10T08:15:00Z">
                  <w:rPr>
                    <w:noProof/>
                    <w:webHidden/>
                  </w:rPr>
                </w:rPrChange>
              </w:rPr>
              <w:fldChar w:fldCharType="end"/>
            </w:r>
            <w:r w:rsidRPr="00303364">
              <w:rPr>
                <w:rStyle w:val="Hyperlink"/>
                <w:rFonts w:cstheme="minorHAnsi"/>
                <w:noProof/>
                <w:sz w:val="24"/>
                <w:szCs w:val="24"/>
                <w:rPrChange w:id="342" w:author="DuyNgo" w:date="2012-08-10T08:15:00Z">
                  <w:rPr>
                    <w:rStyle w:val="Hyperlink"/>
                    <w:noProof/>
                  </w:rPr>
                </w:rPrChange>
              </w:rPr>
              <w:fldChar w:fldCharType="end"/>
            </w:r>
          </w:ins>
        </w:p>
        <w:p w:rsidR="00303364" w:rsidRPr="00303364" w:rsidRDefault="00303364">
          <w:pPr>
            <w:pStyle w:val="TOC1"/>
            <w:tabs>
              <w:tab w:val="left" w:pos="440"/>
              <w:tab w:val="right" w:leader="dot" w:pos="8778"/>
            </w:tabs>
            <w:rPr>
              <w:ins w:id="343" w:author="DuyNgo" w:date="2012-08-10T08:15:00Z"/>
              <w:rFonts w:eastAsiaTheme="minorEastAsia" w:cstheme="minorHAnsi"/>
              <w:noProof/>
              <w:sz w:val="24"/>
              <w:szCs w:val="24"/>
              <w:lang w:eastAsia="ja-JP"/>
              <w:rPrChange w:id="344" w:author="DuyNgo" w:date="2012-08-10T08:15:00Z">
                <w:rPr>
                  <w:ins w:id="345" w:author="DuyNgo" w:date="2012-08-10T08:15:00Z"/>
                  <w:rFonts w:eastAsiaTheme="minorEastAsia"/>
                  <w:noProof/>
                  <w:lang w:eastAsia="ja-JP"/>
                </w:rPr>
              </w:rPrChange>
            </w:rPr>
          </w:pPr>
          <w:ins w:id="346" w:author="DuyNgo" w:date="2012-08-10T08:15:00Z">
            <w:r w:rsidRPr="00303364">
              <w:rPr>
                <w:rStyle w:val="Hyperlink"/>
                <w:rFonts w:cstheme="minorHAnsi"/>
                <w:noProof/>
                <w:sz w:val="24"/>
                <w:szCs w:val="24"/>
                <w:rPrChange w:id="347" w:author="DuyNgo" w:date="2012-08-10T08:15:00Z">
                  <w:rPr>
                    <w:rStyle w:val="Hyperlink"/>
                    <w:noProof/>
                  </w:rPr>
                </w:rPrChange>
              </w:rPr>
              <w:fldChar w:fldCharType="begin"/>
            </w:r>
            <w:r w:rsidRPr="00303364">
              <w:rPr>
                <w:rStyle w:val="Hyperlink"/>
                <w:rFonts w:cstheme="minorHAnsi"/>
                <w:noProof/>
                <w:sz w:val="24"/>
                <w:szCs w:val="24"/>
                <w:rPrChange w:id="348" w:author="DuyNgo" w:date="2012-08-10T08:15:00Z">
                  <w:rPr>
                    <w:rStyle w:val="Hyperlink"/>
                    <w:noProof/>
                  </w:rPr>
                </w:rPrChange>
              </w:rPr>
              <w:instrText xml:space="preserve"> </w:instrText>
            </w:r>
            <w:r w:rsidRPr="00303364">
              <w:rPr>
                <w:rFonts w:cstheme="minorHAnsi"/>
                <w:noProof/>
                <w:sz w:val="24"/>
                <w:szCs w:val="24"/>
                <w:rPrChange w:id="349" w:author="DuyNgo" w:date="2012-08-10T08:15:00Z">
                  <w:rPr>
                    <w:noProof/>
                  </w:rPr>
                </w:rPrChange>
              </w:rPr>
              <w:instrText>HYPERLINK \l "_Toc332351094"</w:instrText>
            </w:r>
            <w:r w:rsidRPr="00303364">
              <w:rPr>
                <w:rStyle w:val="Hyperlink"/>
                <w:rFonts w:cstheme="minorHAnsi"/>
                <w:noProof/>
                <w:sz w:val="24"/>
                <w:szCs w:val="24"/>
                <w:rPrChange w:id="350" w:author="DuyNgo" w:date="2012-08-10T08:15:00Z">
                  <w:rPr>
                    <w:rStyle w:val="Hyperlink"/>
                    <w:noProof/>
                  </w:rPr>
                </w:rPrChange>
              </w:rPr>
              <w:instrText xml:space="preserve"> </w:instrText>
            </w:r>
            <w:r w:rsidRPr="00303364">
              <w:rPr>
                <w:rStyle w:val="Hyperlink"/>
                <w:rFonts w:cstheme="minorHAnsi"/>
                <w:noProof/>
                <w:sz w:val="24"/>
                <w:szCs w:val="24"/>
                <w:rPrChange w:id="351" w:author="DuyNgo" w:date="2012-08-10T08:15:00Z">
                  <w:rPr>
                    <w:rStyle w:val="Hyperlink"/>
                    <w:noProof/>
                  </w:rPr>
                </w:rPrChange>
              </w:rPr>
              <w:fldChar w:fldCharType="separate"/>
            </w:r>
            <w:r w:rsidRPr="00303364">
              <w:rPr>
                <w:rStyle w:val="Hyperlink"/>
                <w:rFonts w:cstheme="minorHAnsi"/>
                <w:noProof/>
                <w:sz w:val="24"/>
                <w:szCs w:val="24"/>
                <w:rPrChange w:id="352" w:author="DuyNgo" w:date="2012-08-10T08:15:00Z">
                  <w:rPr>
                    <w:rStyle w:val="Hyperlink"/>
                    <w:rFonts w:cstheme="minorHAnsi"/>
                    <w:noProof/>
                  </w:rPr>
                </w:rPrChange>
              </w:rPr>
              <w:t>B.</w:t>
            </w:r>
            <w:r w:rsidRPr="00303364">
              <w:rPr>
                <w:rFonts w:eastAsiaTheme="minorEastAsia" w:cstheme="minorHAnsi"/>
                <w:noProof/>
                <w:sz w:val="24"/>
                <w:szCs w:val="24"/>
                <w:lang w:eastAsia="ja-JP"/>
                <w:rPrChange w:id="353" w:author="DuyNgo" w:date="2012-08-10T08:15:00Z">
                  <w:rPr>
                    <w:rFonts w:eastAsiaTheme="minorEastAsia"/>
                    <w:noProof/>
                    <w:lang w:eastAsia="ja-JP"/>
                  </w:rPr>
                </w:rPrChange>
              </w:rPr>
              <w:tab/>
            </w:r>
            <w:r w:rsidRPr="00303364">
              <w:rPr>
                <w:rStyle w:val="Hyperlink"/>
                <w:rFonts w:cstheme="minorHAnsi"/>
                <w:noProof/>
                <w:sz w:val="24"/>
                <w:szCs w:val="24"/>
                <w:rPrChange w:id="354" w:author="DuyNgo" w:date="2012-08-10T08:15:00Z">
                  <w:rPr>
                    <w:rStyle w:val="Hyperlink"/>
                    <w:rFonts w:cstheme="minorHAnsi"/>
                    <w:noProof/>
                  </w:rPr>
                </w:rPrChange>
              </w:rPr>
              <w:t>Software Project Management Plan</w:t>
            </w:r>
            <w:r w:rsidRPr="00303364">
              <w:rPr>
                <w:rFonts w:cstheme="minorHAnsi"/>
                <w:noProof/>
                <w:webHidden/>
                <w:sz w:val="24"/>
                <w:szCs w:val="24"/>
                <w:rPrChange w:id="355" w:author="DuyNgo" w:date="2012-08-10T08:15:00Z">
                  <w:rPr>
                    <w:noProof/>
                    <w:webHidden/>
                  </w:rPr>
                </w:rPrChange>
              </w:rPr>
              <w:tab/>
            </w:r>
            <w:r w:rsidRPr="00303364">
              <w:rPr>
                <w:rFonts w:cstheme="minorHAnsi"/>
                <w:noProof/>
                <w:webHidden/>
                <w:sz w:val="24"/>
                <w:szCs w:val="24"/>
                <w:rPrChange w:id="356" w:author="DuyNgo" w:date="2012-08-10T08:15:00Z">
                  <w:rPr>
                    <w:noProof/>
                    <w:webHidden/>
                  </w:rPr>
                </w:rPrChange>
              </w:rPr>
              <w:fldChar w:fldCharType="begin"/>
            </w:r>
            <w:r w:rsidRPr="00303364">
              <w:rPr>
                <w:rFonts w:cstheme="minorHAnsi"/>
                <w:noProof/>
                <w:webHidden/>
                <w:sz w:val="24"/>
                <w:szCs w:val="24"/>
                <w:rPrChange w:id="357" w:author="DuyNgo" w:date="2012-08-10T08:15:00Z">
                  <w:rPr>
                    <w:noProof/>
                    <w:webHidden/>
                  </w:rPr>
                </w:rPrChange>
              </w:rPr>
              <w:instrText xml:space="preserve"> PAGEREF _Toc332351094 \h </w:instrText>
            </w:r>
          </w:ins>
          <w:r w:rsidRPr="00303364">
            <w:rPr>
              <w:rFonts w:cstheme="minorHAnsi"/>
              <w:noProof/>
              <w:webHidden/>
              <w:sz w:val="24"/>
              <w:szCs w:val="24"/>
              <w:rPrChange w:id="358" w:author="DuyNgo" w:date="2012-08-10T08:15:00Z">
                <w:rPr>
                  <w:rFonts w:cstheme="minorHAnsi"/>
                  <w:noProof/>
                  <w:webHidden/>
                  <w:sz w:val="24"/>
                  <w:szCs w:val="24"/>
                </w:rPr>
              </w:rPrChange>
            </w:rPr>
          </w:r>
          <w:r w:rsidRPr="00303364">
            <w:rPr>
              <w:rFonts w:cstheme="minorHAnsi"/>
              <w:noProof/>
              <w:webHidden/>
              <w:sz w:val="24"/>
              <w:szCs w:val="24"/>
              <w:rPrChange w:id="359" w:author="DuyNgo" w:date="2012-08-10T08:15:00Z">
                <w:rPr>
                  <w:noProof/>
                  <w:webHidden/>
                </w:rPr>
              </w:rPrChange>
            </w:rPr>
            <w:fldChar w:fldCharType="separate"/>
          </w:r>
          <w:ins w:id="360" w:author="DuyNgo" w:date="2012-08-10T08:15:00Z">
            <w:r w:rsidRPr="00303364">
              <w:rPr>
                <w:rFonts w:cstheme="minorHAnsi"/>
                <w:noProof/>
                <w:webHidden/>
                <w:sz w:val="24"/>
                <w:szCs w:val="24"/>
                <w:rPrChange w:id="361" w:author="DuyNgo" w:date="2012-08-10T08:15:00Z">
                  <w:rPr>
                    <w:noProof/>
                    <w:webHidden/>
                  </w:rPr>
                </w:rPrChange>
              </w:rPr>
              <w:t>184</w:t>
            </w:r>
            <w:r w:rsidRPr="00303364">
              <w:rPr>
                <w:rFonts w:cstheme="minorHAnsi"/>
                <w:noProof/>
                <w:webHidden/>
                <w:sz w:val="24"/>
                <w:szCs w:val="24"/>
                <w:rPrChange w:id="362" w:author="DuyNgo" w:date="2012-08-10T08:15:00Z">
                  <w:rPr>
                    <w:noProof/>
                    <w:webHidden/>
                  </w:rPr>
                </w:rPrChange>
              </w:rPr>
              <w:fldChar w:fldCharType="end"/>
            </w:r>
            <w:r w:rsidRPr="00303364">
              <w:rPr>
                <w:rStyle w:val="Hyperlink"/>
                <w:rFonts w:cstheme="minorHAnsi"/>
                <w:noProof/>
                <w:sz w:val="24"/>
                <w:szCs w:val="24"/>
                <w:rPrChange w:id="36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364" w:author="DuyNgo" w:date="2012-08-10T08:15:00Z"/>
              <w:rFonts w:eastAsiaTheme="minorEastAsia" w:cstheme="minorHAnsi"/>
              <w:noProof/>
              <w:sz w:val="24"/>
              <w:szCs w:val="24"/>
              <w:lang w:eastAsia="ja-JP"/>
              <w:rPrChange w:id="365" w:author="DuyNgo" w:date="2012-08-10T08:15:00Z">
                <w:rPr>
                  <w:ins w:id="366" w:author="DuyNgo" w:date="2012-08-10T08:15:00Z"/>
                  <w:rFonts w:eastAsiaTheme="minorEastAsia"/>
                  <w:noProof/>
                  <w:lang w:eastAsia="ja-JP"/>
                </w:rPr>
              </w:rPrChange>
            </w:rPr>
          </w:pPr>
          <w:ins w:id="367" w:author="DuyNgo" w:date="2012-08-10T08:15:00Z">
            <w:r w:rsidRPr="00303364">
              <w:rPr>
                <w:rStyle w:val="Hyperlink"/>
                <w:rFonts w:cstheme="minorHAnsi"/>
                <w:noProof/>
                <w:sz w:val="24"/>
                <w:szCs w:val="24"/>
                <w:rPrChange w:id="368" w:author="DuyNgo" w:date="2012-08-10T08:15:00Z">
                  <w:rPr>
                    <w:rStyle w:val="Hyperlink"/>
                    <w:noProof/>
                  </w:rPr>
                </w:rPrChange>
              </w:rPr>
              <w:fldChar w:fldCharType="begin"/>
            </w:r>
            <w:r w:rsidRPr="00303364">
              <w:rPr>
                <w:rStyle w:val="Hyperlink"/>
                <w:rFonts w:cstheme="minorHAnsi"/>
                <w:noProof/>
                <w:sz w:val="24"/>
                <w:szCs w:val="24"/>
                <w:rPrChange w:id="369" w:author="DuyNgo" w:date="2012-08-10T08:15:00Z">
                  <w:rPr>
                    <w:rStyle w:val="Hyperlink"/>
                    <w:noProof/>
                  </w:rPr>
                </w:rPrChange>
              </w:rPr>
              <w:instrText xml:space="preserve"> </w:instrText>
            </w:r>
            <w:r w:rsidRPr="00303364">
              <w:rPr>
                <w:rFonts w:cstheme="minorHAnsi"/>
                <w:noProof/>
                <w:sz w:val="24"/>
                <w:szCs w:val="24"/>
                <w:rPrChange w:id="370" w:author="DuyNgo" w:date="2012-08-10T08:15:00Z">
                  <w:rPr>
                    <w:noProof/>
                  </w:rPr>
                </w:rPrChange>
              </w:rPr>
              <w:instrText>HYPERLINK \l "_Toc332351095"</w:instrText>
            </w:r>
            <w:r w:rsidRPr="00303364">
              <w:rPr>
                <w:rStyle w:val="Hyperlink"/>
                <w:rFonts w:cstheme="minorHAnsi"/>
                <w:noProof/>
                <w:sz w:val="24"/>
                <w:szCs w:val="24"/>
                <w:rPrChange w:id="371" w:author="DuyNgo" w:date="2012-08-10T08:15:00Z">
                  <w:rPr>
                    <w:rStyle w:val="Hyperlink"/>
                    <w:noProof/>
                  </w:rPr>
                </w:rPrChange>
              </w:rPr>
              <w:instrText xml:space="preserve"> </w:instrText>
            </w:r>
            <w:r w:rsidRPr="00303364">
              <w:rPr>
                <w:rStyle w:val="Hyperlink"/>
                <w:rFonts w:cstheme="minorHAnsi"/>
                <w:noProof/>
                <w:sz w:val="24"/>
                <w:szCs w:val="24"/>
                <w:rPrChange w:id="372" w:author="DuyNgo" w:date="2012-08-10T08:15:00Z">
                  <w:rPr>
                    <w:rStyle w:val="Hyperlink"/>
                    <w:noProof/>
                  </w:rPr>
                </w:rPrChange>
              </w:rPr>
              <w:fldChar w:fldCharType="separate"/>
            </w:r>
            <w:r w:rsidRPr="00303364">
              <w:rPr>
                <w:rStyle w:val="Hyperlink"/>
                <w:rFonts w:cstheme="minorHAnsi"/>
                <w:noProof/>
                <w:sz w:val="24"/>
                <w:szCs w:val="24"/>
                <w:rPrChange w:id="373" w:author="DuyNgo" w:date="2012-08-10T08:15:00Z">
                  <w:rPr>
                    <w:rStyle w:val="Hyperlink"/>
                    <w:rFonts w:cstheme="minorHAnsi"/>
                    <w:noProof/>
                  </w:rPr>
                </w:rPrChange>
              </w:rPr>
              <w:t>I.</w:t>
            </w:r>
            <w:r w:rsidRPr="00303364">
              <w:rPr>
                <w:rFonts w:eastAsiaTheme="minorEastAsia" w:cstheme="minorHAnsi"/>
                <w:noProof/>
                <w:sz w:val="24"/>
                <w:szCs w:val="24"/>
                <w:lang w:eastAsia="ja-JP"/>
                <w:rPrChange w:id="374" w:author="DuyNgo" w:date="2012-08-10T08:15:00Z">
                  <w:rPr>
                    <w:rFonts w:eastAsiaTheme="minorEastAsia"/>
                    <w:noProof/>
                    <w:lang w:eastAsia="ja-JP"/>
                  </w:rPr>
                </w:rPrChange>
              </w:rPr>
              <w:tab/>
            </w:r>
            <w:r w:rsidRPr="00303364">
              <w:rPr>
                <w:rStyle w:val="Hyperlink"/>
                <w:rFonts w:cstheme="minorHAnsi"/>
                <w:noProof/>
                <w:sz w:val="24"/>
                <w:szCs w:val="24"/>
                <w:rPrChange w:id="375" w:author="DuyNgo" w:date="2012-08-10T08:15:00Z">
                  <w:rPr>
                    <w:rStyle w:val="Hyperlink"/>
                    <w:rFonts w:cstheme="minorHAnsi"/>
                    <w:noProof/>
                  </w:rPr>
                </w:rPrChange>
              </w:rPr>
              <w:t>Problem Definition</w:t>
            </w:r>
            <w:r w:rsidRPr="00303364">
              <w:rPr>
                <w:rFonts w:cstheme="minorHAnsi"/>
                <w:noProof/>
                <w:webHidden/>
                <w:sz w:val="24"/>
                <w:szCs w:val="24"/>
                <w:rPrChange w:id="376" w:author="DuyNgo" w:date="2012-08-10T08:15:00Z">
                  <w:rPr>
                    <w:noProof/>
                    <w:webHidden/>
                  </w:rPr>
                </w:rPrChange>
              </w:rPr>
              <w:tab/>
            </w:r>
            <w:r w:rsidRPr="00303364">
              <w:rPr>
                <w:rFonts w:cstheme="minorHAnsi"/>
                <w:noProof/>
                <w:webHidden/>
                <w:sz w:val="24"/>
                <w:szCs w:val="24"/>
                <w:rPrChange w:id="377" w:author="DuyNgo" w:date="2012-08-10T08:15:00Z">
                  <w:rPr>
                    <w:noProof/>
                    <w:webHidden/>
                  </w:rPr>
                </w:rPrChange>
              </w:rPr>
              <w:fldChar w:fldCharType="begin"/>
            </w:r>
            <w:r w:rsidRPr="00303364">
              <w:rPr>
                <w:rFonts w:cstheme="minorHAnsi"/>
                <w:noProof/>
                <w:webHidden/>
                <w:sz w:val="24"/>
                <w:szCs w:val="24"/>
                <w:rPrChange w:id="378" w:author="DuyNgo" w:date="2012-08-10T08:15:00Z">
                  <w:rPr>
                    <w:noProof/>
                    <w:webHidden/>
                  </w:rPr>
                </w:rPrChange>
              </w:rPr>
              <w:instrText xml:space="preserve"> PAGEREF _Toc332351095 \h </w:instrText>
            </w:r>
          </w:ins>
          <w:r w:rsidRPr="00303364">
            <w:rPr>
              <w:rFonts w:cstheme="minorHAnsi"/>
              <w:noProof/>
              <w:webHidden/>
              <w:sz w:val="24"/>
              <w:szCs w:val="24"/>
              <w:rPrChange w:id="379" w:author="DuyNgo" w:date="2012-08-10T08:15:00Z">
                <w:rPr>
                  <w:rFonts w:cstheme="minorHAnsi"/>
                  <w:noProof/>
                  <w:webHidden/>
                  <w:sz w:val="24"/>
                  <w:szCs w:val="24"/>
                </w:rPr>
              </w:rPrChange>
            </w:rPr>
          </w:r>
          <w:r w:rsidRPr="00303364">
            <w:rPr>
              <w:rFonts w:cstheme="minorHAnsi"/>
              <w:noProof/>
              <w:webHidden/>
              <w:sz w:val="24"/>
              <w:szCs w:val="24"/>
              <w:rPrChange w:id="380" w:author="DuyNgo" w:date="2012-08-10T08:15:00Z">
                <w:rPr>
                  <w:noProof/>
                  <w:webHidden/>
                </w:rPr>
              </w:rPrChange>
            </w:rPr>
            <w:fldChar w:fldCharType="separate"/>
          </w:r>
          <w:ins w:id="381" w:author="DuyNgo" w:date="2012-08-10T08:15:00Z">
            <w:r w:rsidRPr="00303364">
              <w:rPr>
                <w:rFonts w:cstheme="minorHAnsi"/>
                <w:noProof/>
                <w:webHidden/>
                <w:sz w:val="24"/>
                <w:szCs w:val="24"/>
                <w:rPrChange w:id="382" w:author="DuyNgo" w:date="2012-08-10T08:15:00Z">
                  <w:rPr>
                    <w:noProof/>
                    <w:webHidden/>
                  </w:rPr>
                </w:rPrChange>
              </w:rPr>
              <w:t>184</w:t>
            </w:r>
            <w:r w:rsidRPr="00303364">
              <w:rPr>
                <w:rFonts w:cstheme="minorHAnsi"/>
                <w:noProof/>
                <w:webHidden/>
                <w:sz w:val="24"/>
                <w:szCs w:val="24"/>
                <w:rPrChange w:id="383" w:author="DuyNgo" w:date="2012-08-10T08:15:00Z">
                  <w:rPr>
                    <w:noProof/>
                    <w:webHidden/>
                  </w:rPr>
                </w:rPrChange>
              </w:rPr>
              <w:fldChar w:fldCharType="end"/>
            </w:r>
            <w:r w:rsidRPr="00303364">
              <w:rPr>
                <w:rStyle w:val="Hyperlink"/>
                <w:rFonts w:cstheme="minorHAnsi"/>
                <w:noProof/>
                <w:sz w:val="24"/>
                <w:szCs w:val="24"/>
                <w:rPrChange w:id="384"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385" w:author="DuyNgo" w:date="2012-08-10T08:15:00Z"/>
              <w:rFonts w:eastAsiaTheme="minorEastAsia" w:cstheme="minorHAnsi"/>
              <w:noProof/>
              <w:sz w:val="24"/>
              <w:szCs w:val="24"/>
              <w:lang w:eastAsia="ja-JP"/>
              <w:rPrChange w:id="386" w:author="DuyNgo" w:date="2012-08-10T08:15:00Z">
                <w:rPr>
                  <w:ins w:id="387" w:author="DuyNgo" w:date="2012-08-10T08:15:00Z"/>
                  <w:rFonts w:eastAsiaTheme="minorEastAsia"/>
                  <w:noProof/>
                  <w:lang w:eastAsia="ja-JP"/>
                </w:rPr>
              </w:rPrChange>
            </w:rPr>
          </w:pPr>
          <w:ins w:id="388" w:author="DuyNgo" w:date="2012-08-10T08:15:00Z">
            <w:r w:rsidRPr="00303364">
              <w:rPr>
                <w:rStyle w:val="Hyperlink"/>
                <w:rFonts w:cstheme="minorHAnsi"/>
                <w:noProof/>
                <w:sz w:val="24"/>
                <w:szCs w:val="24"/>
                <w:rPrChange w:id="389" w:author="DuyNgo" w:date="2012-08-10T08:15:00Z">
                  <w:rPr>
                    <w:rStyle w:val="Hyperlink"/>
                    <w:noProof/>
                  </w:rPr>
                </w:rPrChange>
              </w:rPr>
              <w:fldChar w:fldCharType="begin"/>
            </w:r>
            <w:r w:rsidRPr="00303364">
              <w:rPr>
                <w:rStyle w:val="Hyperlink"/>
                <w:rFonts w:cstheme="minorHAnsi"/>
                <w:noProof/>
                <w:sz w:val="24"/>
                <w:szCs w:val="24"/>
                <w:rPrChange w:id="390" w:author="DuyNgo" w:date="2012-08-10T08:15:00Z">
                  <w:rPr>
                    <w:rStyle w:val="Hyperlink"/>
                    <w:noProof/>
                  </w:rPr>
                </w:rPrChange>
              </w:rPr>
              <w:instrText xml:space="preserve"> </w:instrText>
            </w:r>
            <w:r w:rsidRPr="00303364">
              <w:rPr>
                <w:rFonts w:cstheme="minorHAnsi"/>
                <w:noProof/>
                <w:sz w:val="24"/>
                <w:szCs w:val="24"/>
                <w:rPrChange w:id="391" w:author="DuyNgo" w:date="2012-08-10T08:15:00Z">
                  <w:rPr>
                    <w:noProof/>
                  </w:rPr>
                </w:rPrChange>
              </w:rPr>
              <w:instrText>HYPERLINK \l "_Toc332351096"</w:instrText>
            </w:r>
            <w:r w:rsidRPr="00303364">
              <w:rPr>
                <w:rStyle w:val="Hyperlink"/>
                <w:rFonts w:cstheme="minorHAnsi"/>
                <w:noProof/>
                <w:sz w:val="24"/>
                <w:szCs w:val="24"/>
                <w:rPrChange w:id="392" w:author="DuyNgo" w:date="2012-08-10T08:15:00Z">
                  <w:rPr>
                    <w:rStyle w:val="Hyperlink"/>
                    <w:noProof/>
                  </w:rPr>
                </w:rPrChange>
              </w:rPr>
              <w:instrText xml:space="preserve"> </w:instrText>
            </w:r>
            <w:r w:rsidRPr="00303364">
              <w:rPr>
                <w:rStyle w:val="Hyperlink"/>
                <w:rFonts w:cstheme="minorHAnsi"/>
                <w:noProof/>
                <w:sz w:val="24"/>
                <w:szCs w:val="24"/>
                <w:rPrChange w:id="393" w:author="DuyNgo" w:date="2012-08-10T08:15:00Z">
                  <w:rPr>
                    <w:rStyle w:val="Hyperlink"/>
                    <w:noProof/>
                  </w:rPr>
                </w:rPrChange>
              </w:rPr>
              <w:fldChar w:fldCharType="separate"/>
            </w:r>
            <w:r w:rsidRPr="00303364">
              <w:rPr>
                <w:rStyle w:val="Hyperlink"/>
                <w:rFonts w:cstheme="minorHAnsi"/>
                <w:noProof/>
                <w:sz w:val="24"/>
                <w:szCs w:val="24"/>
                <w:rPrChange w:id="394" w:author="DuyNgo" w:date="2012-08-10T08:15:00Z">
                  <w:rPr>
                    <w:rStyle w:val="Hyperlink"/>
                    <w:rFonts w:cstheme="minorHAnsi"/>
                    <w:noProof/>
                  </w:rPr>
                </w:rPrChange>
              </w:rPr>
              <w:t>1.</w:t>
            </w:r>
            <w:r w:rsidRPr="00303364">
              <w:rPr>
                <w:rFonts w:eastAsiaTheme="minorEastAsia" w:cstheme="minorHAnsi"/>
                <w:noProof/>
                <w:sz w:val="24"/>
                <w:szCs w:val="24"/>
                <w:lang w:eastAsia="ja-JP"/>
                <w:rPrChange w:id="395" w:author="DuyNgo" w:date="2012-08-10T08:15:00Z">
                  <w:rPr>
                    <w:rFonts w:eastAsiaTheme="minorEastAsia"/>
                    <w:noProof/>
                    <w:lang w:eastAsia="ja-JP"/>
                  </w:rPr>
                </w:rPrChange>
              </w:rPr>
              <w:tab/>
            </w:r>
            <w:r w:rsidRPr="00303364">
              <w:rPr>
                <w:rStyle w:val="Hyperlink"/>
                <w:rFonts w:cstheme="minorHAnsi"/>
                <w:noProof/>
                <w:sz w:val="24"/>
                <w:szCs w:val="24"/>
                <w:rPrChange w:id="396" w:author="DuyNgo" w:date="2012-08-10T08:15:00Z">
                  <w:rPr>
                    <w:rStyle w:val="Hyperlink"/>
                    <w:rFonts w:cstheme="minorHAnsi"/>
                    <w:noProof/>
                  </w:rPr>
                </w:rPrChange>
              </w:rPr>
              <w:t>Name of this Capstone Project</w:t>
            </w:r>
            <w:r w:rsidRPr="00303364">
              <w:rPr>
                <w:rFonts w:cstheme="minorHAnsi"/>
                <w:noProof/>
                <w:webHidden/>
                <w:sz w:val="24"/>
                <w:szCs w:val="24"/>
                <w:rPrChange w:id="397" w:author="DuyNgo" w:date="2012-08-10T08:15:00Z">
                  <w:rPr>
                    <w:noProof/>
                    <w:webHidden/>
                  </w:rPr>
                </w:rPrChange>
              </w:rPr>
              <w:tab/>
            </w:r>
            <w:r w:rsidRPr="00303364">
              <w:rPr>
                <w:rFonts w:cstheme="minorHAnsi"/>
                <w:noProof/>
                <w:webHidden/>
                <w:sz w:val="24"/>
                <w:szCs w:val="24"/>
                <w:rPrChange w:id="398" w:author="DuyNgo" w:date="2012-08-10T08:15:00Z">
                  <w:rPr>
                    <w:noProof/>
                    <w:webHidden/>
                  </w:rPr>
                </w:rPrChange>
              </w:rPr>
              <w:fldChar w:fldCharType="begin"/>
            </w:r>
            <w:r w:rsidRPr="00303364">
              <w:rPr>
                <w:rFonts w:cstheme="minorHAnsi"/>
                <w:noProof/>
                <w:webHidden/>
                <w:sz w:val="24"/>
                <w:szCs w:val="24"/>
                <w:rPrChange w:id="399" w:author="DuyNgo" w:date="2012-08-10T08:15:00Z">
                  <w:rPr>
                    <w:noProof/>
                    <w:webHidden/>
                  </w:rPr>
                </w:rPrChange>
              </w:rPr>
              <w:instrText xml:space="preserve"> PAGEREF _Toc332351096 \h </w:instrText>
            </w:r>
          </w:ins>
          <w:r w:rsidRPr="00303364">
            <w:rPr>
              <w:rFonts w:cstheme="minorHAnsi"/>
              <w:noProof/>
              <w:webHidden/>
              <w:sz w:val="24"/>
              <w:szCs w:val="24"/>
              <w:rPrChange w:id="400" w:author="DuyNgo" w:date="2012-08-10T08:15:00Z">
                <w:rPr>
                  <w:rFonts w:cstheme="minorHAnsi"/>
                  <w:noProof/>
                  <w:webHidden/>
                  <w:sz w:val="24"/>
                  <w:szCs w:val="24"/>
                </w:rPr>
              </w:rPrChange>
            </w:rPr>
          </w:r>
          <w:r w:rsidRPr="00303364">
            <w:rPr>
              <w:rFonts w:cstheme="minorHAnsi"/>
              <w:noProof/>
              <w:webHidden/>
              <w:sz w:val="24"/>
              <w:szCs w:val="24"/>
              <w:rPrChange w:id="401" w:author="DuyNgo" w:date="2012-08-10T08:15:00Z">
                <w:rPr>
                  <w:noProof/>
                  <w:webHidden/>
                </w:rPr>
              </w:rPrChange>
            </w:rPr>
            <w:fldChar w:fldCharType="separate"/>
          </w:r>
          <w:ins w:id="402" w:author="DuyNgo" w:date="2012-08-10T08:15:00Z">
            <w:r w:rsidRPr="00303364">
              <w:rPr>
                <w:rFonts w:cstheme="minorHAnsi"/>
                <w:noProof/>
                <w:webHidden/>
                <w:sz w:val="24"/>
                <w:szCs w:val="24"/>
                <w:rPrChange w:id="403" w:author="DuyNgo" w:date="2012-08-10T08:15:00Z">
                  <w:rPr>
                    <w:noProof/>
                    <w:webHidden/>
                  </w:rPr>
                </w:rPrChange>
              </w:rPr>
              <w:t>184</w:t>
            </w:r>
            <w:r w:rsidRPr="00303364">
              <w:rPr>
                <w:rFonts w:cstheme="minorHAnsi"/>
                <w:noProof/>
                <w:webHidden/>
                <w:sz w:val="24"/>
                <w:szCs w:val="24"/>
                <w:rPrChange w:id="404" w:author="DuyNgo" w:date="2012-08-10T08:15:00Z">
                  <w:rPr>
                    <w:noProof/>
                    <w:webHidden/>
                  </w:rPr>
                </w:rPrChange>
              </w:rPr>
              <w:fldChar w:fldCharType="end"/>
            </w:r>
            <w:r w:rsidRPr="00303364">
              <w:rPr>
                <w:rStyle w:val="Hyperlink"/>
                <w:rFonts w:cstheme="minorHAnsi"/>
                <w:noProof/>
                <w:sz w:val="24"/>
                <w:szCs w:val="24"/>
                <w:rPrChange w:id="405"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406" w:author="DuyNgo" w:date="2012-08-10T08:15:00Z"/>
              <w:rFonts w:eastAsiaTheme="minorEastAsia" w:cstheme="minorHAnsi"/>
              <w:noProof/>
              <w:sz w:val="24"/>
              <w:szCs w:val="24"/>
              <w:lang w:eastAsia="ja-JP"/>
              <w:rPrChange w:id="407" w:author="DuyNgo" w:date="2012-08-10T08:15:00Z">
                <w:rPr>
                  <w:ins w:id="408" w:author="DuyNgo" w:date="2012-08-10T08:15:00Z"/>
                  <w:rFonts w:eastAsiaTheme="minorEastAsia"/>
                  <w:noProof/>
                  <w:lang w:eastAsia="ja-JP"/>
                </w:rPr>
              </w:rPrChange>
            </w:rPr>
          </w:pPr>
          <w:ins w:id="409" w:author="DuyNgo" w:date="2012-08-10T08:15:00Z">
            <w:r w:rsidRPr="00303364">
              <w:rPr>
                <w:rStyle w:val="Hyperlink"/>
                <w:rFonts w:cstheme="minorHAnsi"/>
                <w:noProof/>
                <w:sz w:val="24"/>
                <w:szCs w:val="24"/>
                <w:rPrChange w:id="410" w:author="DuyNgo" w:date="2012-08-10T08:15:00Z">
                  <w:rPr>
                    <w:rStyle w:val="Hyperlink"/>
                    <w:noProof/>
                  </w:rPr>
                </w:rPrChange>
              </w:rPr>
              <w:fldChar w:fldCharType="begin"/>
            </w:r>
            <w:r w:rsidRPr="00303364">
              <w:rPr>
                <w:rStyle w:val="Hyperlink"/>
                <w:rFonts w:cstheme="minorHAnsi"/>
                <w:noProof/>
                <w:sz w:val="24"/>
                <w:szCs w:val="24"/>
                <w:rPrChange w:id="411" w:author="DuyNgo" w:date="2012-08-10T08:15:00Z">
                  <w:rPr>
                    <w:rStyle w:val="Hyperlink"/>
                    <w:noProof/>
                  </w:rPr>
                </w:rPrChange>
              </w:rPr>
              <w:instrText xml:space="preserve"> </w:instrText>
            </w:r>
            <w:r w:rsidRPr="00303364">
              <w:rPr>
                <w:rFonts w:cstheme="minorHAnsi"/>
                <w:noProof/>
                <w:sz w:val="24"/>
                <w:szCs w:val="24"/>
                <w:rPrChange w:id="412" w:author="DuyNgo" w:date="2012-08-10T08:15:00Z">
                  <w:rPr>
                    <w:noProof/>
                  </w:rPr>
                </w:rPrChange>
              </w:rPr>
              <w:instrText>HYPERLINK \l "_Toc332351097"</w:instrText>
            </w:r>
            <w:r w:rsidRPr="00303364">
              <w:rPr>
                <w:rStyle w:val="Hyperlink"/>
                <w:rFonts w:cstheme="minorHAnsi"/>
                <w:noProof/>
                <w:sz w:val="24"/>
                <w:szCs w:val="24"/>
                <w:rPrChange w:id="413" w:author="DuyNgo" w:date="2012-08-10T08:15:00Z">
                  <w:rPr>
                    <w:rStyle w:val="Hyperlink"/>
                    <w:noProof/>
                  </w:rPr>
                </w:rPrChange>
              </w:rPr>
              <w:instrText xml:space="preserve"> </w:instrText>
            </w:r>
            <w:r w:rsidRPr="00303364">
              <w:rPr>
                <w:rStyle w:val="Hyperlink"/>
                <w:rFonts w:cstheme="minorHAnsi"/>
                <w:noProof/>
                <w:sz w:val="24"/>
                <w:szCs w:val="24"/>
                <w:rPrChange w:id="414" w:author="DuyNgo" w:date="2012-08-10T08:15:00Z">
                  <w:rPr>
                    <w:rStyle w:val="Hyperlink"/>
                    <w:noProof/>
                  </w:rPr>
                </w:rPrChange>
              </w:rPr>
              <w:fldChar w:fldCharType="separate"/>
            </w:r>
            <w:r w:rsidRPr="00303364">
              <w:rPr>
                <w:rStyle w:val="Hyperlink"/>
                <w:rFonts w:cstheme="minorHAnsi"/>
                <w:noProof/>
                <w:sz w:val="24"/>
                <w:szCs w:val="24"/>
                <w:rPrChange w:id="415" w:author="DuyNgo" w:date="2012-08-10T08:15:00Z">
                  <w:rPr>
                    <w:rStyle w:val="Hyperlink"/>
                    <w:rFonts w:cstheme="minorHAnsi"/>
                    <w:noProof/>
                  </w:rPr>
                </w:rPrChange>
              </w:rPr>
              <w:t>2.</w:t>
            </w:r>
            <w:r w:rsidRPr="00303364">
              <w:rPr>
                <w:rFonts w:eastAsiaTheme="minorEastAsia" w:cstheme="minorHAnsi"/>
                <w:noProof/>
                <w:sz w:val="24"/>
                <w:szCs w:val="24"/>
                <w:lang w:eastAsia="ja-JP"/>
                <w:rPrChange w:id="416" w:author="DuyNgo" w:date="2012-08-10T08:15:00Z">
                  <w:rPr>
                    <w:rFonts w:eastAsiaTheme="minorEastAsia"/>
                    <w:noProof/>
                    <w:lang w:eastAsia="ja-JP"/>
                  </w:rPr>
                </w:rPrChange>
              </w:rPr>
              <w:tab/>
            </w:r>
            <w:r w:rsidRPr="00303364">
              <w:rPr>
                <w:rStyle w:val="Hyperlink"/>
                <w:rFonts w:cstheme="minorHAnsi"/>
                <w:noProof/>
                <w:sz w:val="24"/>
                <w:szCs w:val="24"/>
                <w:rPrChange w:id="417" w:author="DuyNgo" w:date="2012-08-10T08:15:00Z">
                  <w:rPr>
                    <w:rStyle w:val="Hyperlink"/>
                    <w:rFonts w:cstheme="minorHAnsi"/>
                    <w:noProof/>
                  </w:rPr>
                </w:rPrChange>
              </w:rPr>
              <w:t>Problem Abstract</w:t>
            </w:r>
            <w:r w:rsidRPr="00303364">
              <w:rPr>
                <w:rFonts w:cstheme="minorHAnsi"/>
                <w:noProof/>
                <w:webHidden/>
                <w:sz w:val="24"/>
                <w:szCs w:val="24"/>
                <w:rPrChange w:id="418" w:author="DuyNgo" w:date="2012-08-10T08:15:00Z">
                  <w:rPr>
                    <w:noProof/>
                    <w:webHidden/>
                  </w:rPr>
                </w:rPrChange>
              </w:rPr>
              <w:tab/>
            </w:r>
            <w:r w:rsidRPr="00303364">
              <w:rPr>
                <w:rFonts w:cstheme="minorHAnsi"/>
                <w:noProof/>
                <w:webHidden/>
                <w:sz w:val="24"/>
                <w:szCs w:val="24"/>
                <w:rPrChange w:id="419" w:author="DuyNgo" w:date="2012-08-10T08:15:00Z">
                  <w:rPr>
                    <w:noProof/>
                    <w:webHidden/>
                  </w:rPr>
                </w:rPrChange>
              </w:rPr>
              <w:fldChar w:fldCharType="begin"/>
            </w:r>
            <w:r w:rsidRPr="00303364">
              <w:rPr>
                <w:rFonts w:cstheme="minorHAnsi"/>
                <w:noProof/>
                <w:webHidden/>
                <w:sz w:val="24"/>
                <w:szCs w:val="24"/>
                <w:rPrChange w:id="420" w:author="DuyNgo" w:date="2012-08-10T08:15:00Z">
                  <w:rPr>
                    <w:noProof/>
                    <w:webHidden/>
                  </w:rPr>
                </w:rPrChange>
              </w:rPr>
              <w:instrText xml:space="preserve"> PAGEREF _Toc332351097 \h </w:instrText>
            </w:r>
          </w:ins>
          <w:r w:rsidRPr="00303364">
            <w:rPr>
              <w:rFonts w:cstheme="minorHAnsi"/>
              <w:noProof/>
              <w:webHidden/>
              <w:sz w:val="24"/>
              <w:szCs w:val="24"/>
              <w:rPrChange w:id="421" w:author="DuyNgo" w:date="2012-08-10T08:15:00Z">
                <w:rPr>
                  <w:rFonts w:cstheme="minorHAnsi"/>
                  <w:noProof/>
                  <w:webHidden/>
                  <w:sz w:val="24"/>
                  <w:szCs w:val="24"/>
                </w:rPr>
              </w:rPrChange>
            </w:rPr>
          </w:r>
          <w:r w:rsidRPr="00303364">
            <w:rPr>
              <w:rFonts w:cstheme="minorHAnsi"/>
              <w:noProof/>
              <w:webHidden/>
              <w:sz w:val="24"/>
              <w:szCs w:val="24"/>
              <w:rPrChange w:id="422" w:author="DuyNgo" w:date="2012-08-10T08:15:00Z">
                <w:rPr>
                  <w:noProof/>
                  <w:webHidden/>
                </w:rPr>
              </w:rPrChange>
            </w:rPr>
            <w:fldChar w:fldCharType="separate"/>
          </w:r>
          <w:ins w:id="423" w:author="DuyNgo" w:date="2012-08-10T08:15:00Z">
            <w:r w:rsidRPr="00303364">
              <w:rPr>
                <w:rFonts w:cstheme="minorHAnsi"/>
                <w:noProof/>
                <w:webHidden/>
                <w:sz w:val="24"/>
                <w:szCs w:val="24"/>
                <w:rPrChange w:id="424" w:author="DuyNgo" w:date="2012-08-10T08:15:00Z">
                  <w:rPr>
                    <w:noProof/>
                    <w:webHidden/>
                  </w:rPr>
                </w:rPrChange>
              </w:rPr>
              <w:t>184</w:t>
            </w:r>
            <w:r w:rsidRPr="00303364">
              <w:rPr>
                <w:rFonts w:cstheme="minorHAnsi"/>
                <w:noProof/>
                <w:webHidden/>
                <w:sz w:val="24"/>
                <w:szCs w:val="24"/>
                <w:rPrChange w:id="425" w:author="DuyNgo" w:date="2012-08-10T08:15:00Z">
                  <w:rPr>
                    <w:noProof/>
                    <w:webHidden/>
                  </w:rPr>
                </w:rPrChange>
              </w:rPr>
              <w:fldChar w:fldCharType="end"/>
            </w:r>
            <w:r w:rsidRPr="00303364">
              <w:rPr>
                <w:rStyle w:val="Hyperlink"/>
                <w:rFonts w:cstheme="minorHAnsi"/>
                <w:noProof/>
                <w:sz w:val="24"/>
                <w:szCs w:val="24"/>
                <w:rPrChange w:id="426"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427" w:author="DuyNgo" w:date="2012-08-10T08:15:00Z"/>
              <w:rFonts w:eastAsiaTheme="minorEastAsia" w:cstheme="minorHAnsi"/>
              <w:noProof/>
              <w:sz w:val="24"/>
              <w:szCs w:val="24"/>
              <w:lang w:eastAsia="ja-JP"/>
              <w:rPrChange w:id="428" w:author="DuyNgo" w:date="2012-08-10T08:15:00Z">
                <w:rPr>
                  <w:ins w:id="429" w:author="DuyNgo" w:date="2012-08-10T08:15:00Z"/>
                  <w:rFonts w:eastAsiaTheme="minorEastAsia"/>
                  <w:noProof/>
                  <w:lang w:eastAsia="ja-JP"/>
                </w:rPr>
              </w:rPrChange>
            </w:rPr>
          </w:pPr>
          <w:ins w:id="430" w:author="DuyNgo" w:date="2012-08-10T08:15:00Z">
            <w:r w:rsidRPr="00303364">
              <w:rPr>
                <w:rStyle w:val="Hyperlink"/>
                <w:rFonts w:cstheme="minorHAnsi"/>
                <w:noProof/>
                <w:sz w:val="24"/>
                <w:szCs w:val="24"/>
                <w:rPrChange w:id="431" w:author="DuyNgo" w:date="2012-08-10T08:15:00Z">
                  <w:rPr>
                    <w:rStyle w:val="Hyperlink"/>
                    <w:noProof/>
                  </w:rPr>
                </w:rPrChange>
              </w:rPr>
              <w:fldChar w:fldCharType="begin"/>
            </w:r>
            <w:r w:rsidRPr="00303364">
              <w:rPr>
                <w:rStyle w:val="Hyperlink"/>
                <w:rFonts w:cstheme="minorHAnsi"/>
                <w:noProof/>
                <w:sz w:val="24"/>
                <w:szCs w:val="24"/>
                <w:rPrChange w:id="432" w:author="DuyNgo" w:date="2012-08-10T08:15:00Z">
                  <w:rPr>
                    <w:rStyle w:val="Hyperlink"/>
                    <w:noProof/>
                  </w:rPr>
                </w:rPrChange>
              </w:rPr>
              <w:instrText xml:space="preserve"> </w:instrText>
            </w:r>
            <w:r w:rsidRPr="00303364">
              <w:rPr>
                <w:rFonts w:cstheme="minorHAnsi"/>
                <w:noProof/>
                <w:sz w:val="24"/>
                <w:szCs w:val="24"/>
                <w:rPrChange w:id="433" w:author="DuyNgo" w:date="2012-08-10T08:15:00Z">
                  <w:rPr>
                    <w:noProof/>
                  </w:rPr>
                </w:rPrChange>
              </w:rPr>
              <w:instrText>HYPERLINK \l "_Toc332351098"</w:instrText>
            </w:r>
            <w:r w:rsidRPr="00303364">
              <w:rPr>
                <w:rStyle w:val="Hyperlink"/>
                <w:rFonts w:cstheme="minorHAnsi"/>
                <w:noProof/>
                <w:sz w:val="24"/>
                <w:szCs w:val="24"/>
                <w:rPrChange w:id="434" w:author="DuyNgo" w:date="2012-08-10T08:15:00Z">
                  <w:rPr>
                    <w:rStyle w:val="Hyperlink"/>
                    <w:noProof/>
                  </w:rPr>
                </w:rPrChange>
              </w:rPr>
              <w:instrText xml:space="preserve"> </w:instrText>
            </w:r>
            <w:r w:rsidRPr="00303364">
              <w:rPr>
                <w:rStyle w:val="Hyperlink"/>
                <w:rFonts w:cstheme="minorHAnsi"/>
                <w:noProof/>
                <w:sz w:val="24"/>
                <w:szCs w:val="24"/>
                <w:rPrChange w:id="435" w:author="DuyNgo" w:date="2012-08-10T08:15:00Z">
                  <w:rPr>
                    <w:rStyle w:val="Hyperlink"/>
                    <w:noProof/>
                  </w:rPr>
                </w:rPrChange>
              </w:rPr>
              <w:fldChar w:fldCharType="separate"/>
            </w:r>
            <w:r w:rsidRPr="00303364">
              <w:rPr>
                <w:rStyle w:val="Hyperlink"/>
                <w:rFonts w:cstheme="minorHAnsi"/>
                <w:noProof/>
                <w:sz w:val="24"/>
                <w:szCs w:val="24"/>
                <w:rPrChange w:id="436" w:author="DuyNgo" w:date="2012-08-10T08:15:00Z">
                  <w:rPr>
                    <w:rStyle w:val="Hyperlink"/>
                    <w:rFonts w:cstheme="minorHAnsi"/>
                    <w:noProof/>
                  </w:rPr>
                </w:rPrChange>
              </w:rPr>
              <w:t>3.</w:t>
            </w:r>
            <w:r w:rsidRPr="00303364">
              <w:rPr>
                <w:rFonts w:eastAsiaTheme="minorEastAsia" w:cstheme="minorHAnsi"/>
                <w:noProof/>
                <w:sz w:val="24"/>
                <w:szCs w:val="24"/>
                <w:lang w:eastAsia="ja-JP"/>
                <w:rPrChange w:id="437" w:author="DuyNgo" w:date="2012-08-10T08:15:00Z">
                  <w:rPr>
                    <w:rFonts w:eastAsiaTheme="minorEastAsia"/>
                    <w:noProof/>
                    <w:lang w:eastAsia="ja-JP"/>
                  </w:rPr>
                </w:rPrChange>
              </w:rPr>
              <w:tab/>
            </w:r>
            <w:r w:rsidRPr="00303364">
              <w:rPr>
                <w:rStyle w:val="Hyperlink"/>
                <w:rFonts w:cstheme="minorHAnsi"/>
                <w:noProof/>
                <w:sz w:val="24"/>
                <w:szCs w:val="24"/>
                <w:rPrChange w:id="438" w:author="DuyNgo" w:date="2012-08-10T08:15:00Z">
                  <w:rPr>
                    <w:rStyle w:val="Hyperlink"/>
                    <w:rFonts w:cstheme="minorHAnsi"/>
                    <w:noProof/>
                  </w:rPr>
                </w:rPrChange>
              </w:rPr>
              <w:t>Project Overview</w:t>
            </w:r>
            <w:r w:rsidRPr="00303364">
              <w:rPr>
                <w:rFonts w:cstheme="minorHAnsi"/>
                <w:noProof/>
                <w:webHidden/>
                <w:sz w:val="24"/>
                <w:szCs w:val="24"/>
                <w:rPrChange w:id="439" w:author="DuyNgo" w:date="2012-08-10T08:15:00Z">
                  <w:rPr>
                    <w:noProof/>
                    <w:webHidden/>
                  </w:rPr>
                </w:rPrChange>
              </w:rPr>
              <w:tab/>
            </w:r>
            <w:r w:rsidRPr="00303364">
              <w:rPr>
                <w:rFonts w:cstheme="minorHAnsi"/>
                <w:noProof/>
                <w:webHidden/>
                <w:sz w:val="24"/>
                <w:szCs w:val="24"/>
                <w:rPrChange w:id="440" w:author="DuyNgo" w:date="2012-08-10T08:15:00Z">
                  <w:rPr>
                    <w:noProof/>
                    <w:webHidden/>
                  </w:rPr>
                </w:rPrChange>
              </w:rPr>
              <w:fldChar w:fldCharType="begin"/>
            </w:r>
            <w:r w:rsidRPr="00303364">
              <w:rPr>
                <w:rFonts w:cstheme="minorHAnsi"/>
                <w:noProof/>
                <w:webHidden/>
                <w:sz w:val="24"/>
                <w:szCs w:val="24"/>
                <w:rPrChange w:id="441" w:author="DuyNgo" w:date="2012-08-10T08:15:00Z">
                  <w:rPr>
                    <w:noProof/>
                    <w:webHidden/>
                  </w:rPr>
                </w:rPrChange>
              </w:rPr>
              <w:instrText xml:space="preserve"> PAGEREF _Toc332351098 \h </w:instrText>
            </w:r>
          </w:ins>
          <w:r w:rsidRPr="00303364">
            <w:rPr>
              <w:rFonts w:cstheme="minorHAnsi"/>
              <w:noProof/>
              <w:webHidden/>
              <w:sz w:val="24"/>
              <w:szCs w:val="24"/>
              <w:rPrChange w:id="442" w:author="DuyNgo" w:date="2012-08-10T08:15:00Z">
                <w:rPr>
                  <w:rFonts w:cstheme="minorHAnsi"/>
                  <w:noProof/>
                  <w:webHidden/>
                  <w:sz w:val="24"/>
                  <w:szCs w:val="24"/>
                </w:rPr>
              </w:rPrChange>
            </w:rPr>
          </w:r>
          <w:r w:rsidRPr="00303364">
            <w:rPr>
              <w:rFonts w:cstheme="minorHAnsi"/>
              <w:noProof/>
              <w:webHidden/>
              <w:sz w:val="24"/>
              <w:szCs w:val="24"/>
              <w:rPrChange w:id="443" w:author="DuyNgo" w:date="2012-08-10T08:15:00Z">
                <w:rPr>
                  <w:noProof/>
                  <w:webHidden/>
                </w:rPr>
              </w:rPrChange>
            </w:rPr>
            <w:fldChar w:fldCharType="separate"/>
          </w:r>
          <w:ins w:id="444" w:author="DuyNgo" w:date="2012-08-10T08:15:00Z">
            <w:r w:rsidRPr="00303364">
              <w:rPr>
                <w:rFonts w:cstheme="minorHAnsi"/>
                <w:noProof/>
                <w:webHidden/>
                <w:sz w:val="24"/>
                <w:szCs w:val="24"/>
                <w:rPrChange w:id="445" w:author="DuyNgo" w:date="2012-08-10T08:15:00Z">
                  <w:rPr>
                    <w:noProof/>
                    <w:webHidden/>
                  </w:rPr>
                </w:rPrChange>
              </w:rPr>
              <w:t>184</w:t>
            </w:r>
            <w:r w:rsidRPr="00303364">
              <w:rPr>
                <w:rFonts w:cstheme="minorHAnsi"/>
                <w:noProof/>
                <w:webHidden/>
                <w:sz w:val="24"/>
                <w:szCs w:val="24"/>
                <w:rPrChange w:id="446" w:author="DuyNgo" w:date="2012-08-10T08:15:00Z">
                  <w:rPr>
                    <w:noProof/>
                    <w:webHidden/>
                  </w:rPr>
                </w:rPrChange>
              </w:rPr>
              <w:fldChar w:fldCharType="end"/>
            </w:r>
            <w:r w:rsidRPr="00303364">
              <w:rPr>
                <w:rStyle w:val="Hyperlink"/>
                <w:rFonts w:cstheme="minorHAnsi"/>
                <w:noProof/>
                <w:sz w:val="24"/>
                <w:szCs w:val="24"/>
                <w:rPrChange w:id="447" w:author="DuyNgo" w:date="2012-08-10T08:15:00Z">
                  <w:rPr>
                    <w:rStyle w:val="Hyperlink"/>
                    <w:noProof/>
                  </w:rPr>
                </w:rPrChange>
              </w:rPr>
              <w:fldChar w:fldCharType="end"/>
            </w:r>
          </w:ins>
        </w:p>
        <w:p w:rsidR="00303364" w:rsidRPr="00303364" w:rsidRDefault="00303364">
          <w:pPr>
            <w:pStyle w:val="TOC4"/>
            <w:tabs>
              <w:tab w:val="left" w:pos="1320"/>
              <w:tab w:val="right" w:leader="dot" w:pos="8778"/>
            </w:tabs>
            <w:rPr>
              <w:ins w:id="448" w:author="DuyNgo" w:date="2012-08-10T08:15:00Z"/>
              <w:rFonts w:cstheme="minorHAnsi"/>
              <w:noProof/>
              <w:sz w:val="24"/>
              <w:szCs w:val="24"/>
              <w:lang w:eastAsia="ja-JP"/>
              <w:rPrChange w:id="449" w:author="DuyNgo" w:date="2012-08-10T08:15:00Z">
                <w:rPr>
                  <w:ins w:id="450" w:author="DuyNgo" w:date="2012-08-10T08:15:00Z"/>
                  <w:noProof/>
                  <w:lang w:eastAsia="ja-JP"/>
                </w:rPr>
              </w:rPrChange>
            </w:rPr>
          </w:pPr>
          <w:ins w:id="451" w:author="DuyNgo" w:date="2012-08-10T08:15:00Z">
            <w:r w:rsidRPr="00303364">
              <w:rPr>
                <w:rStyle w:val="Hyperlink"/>
                <w:rFonts w:cstheme="minorHAnsi"/>
                <w:noProof/>
                <w:sz w:val="24"/>
                <w:szCs w:val="24"/>
                <w:rPrChange w:id="452" w:author="DuyNgo" w:date="2012-08-10T08:15:00Z">
                  <w:rPr>
                    <w:rStyle w:val="Hyperlink"/>
                    <w:rFonts w:eastAsiaTheme="minorHAnsi"/>
                    <w:noProof/>
                  </w:rPr>
                </w:rPrChange>
              </w:rPr>
              <w:fldChar w:fldCharType="begin"/>
            </w:r>
            <w:r w:rsidRPr="00303364">
              <w:rPr>
                <w:rStyle w:val="Hyperlink"/>
                <w:rFonts w:cstheme="minorHAnsi"/>
                <w:noProof/>
                <w:sz w:val="24"/>
                <w:szCs w:val="24"/>
                <w:rPrChange w:id="453" w:author="DuyNgo" w:date="2012-08-10T08:15:00Z">
                  <w:rPr>
                    <w:rStyle w:val="Hyperlink"/>
                    <w:rFonts w:eastAsiaTheme="minorHAnsi"/>
                    <w:noProof/>
                  </w:rPr>
                </w:rPrChange>
              </w:rPr>
              <w:instrText xml:space="preserve"> </w:instrText>
            </w:r>
            <w:r w:rsidRPr="00303364">
              <w:rPr>
                <w:rFonts w:cstheme="minorHAnsi"/>
                <w:noProof/>
                <w:sz w:val="24"/>
                <w:szCs w:val="24"/>
                <w:rPrChange w:id="454" w:author="DuyNgo" w:date="2012-08-10T08:15:00Z">
                  <w:rPr>
                    <w:rFonts w:eastAsiaTheme="minorHAnsi"/>
                    <w:noProof/>
                  </w:rPr>
                </w:rPrChange>
              </w:rPr>
              <w:instrText>HYPERLINK \l "_Toc332351099"</w:instrText>
            </w:r>
            <w:r w:rsidRPr="00303364">
              <w:rPr>
                <w:rStyle w:val="Hyperlink"/>
                <w:rFonts w:cstheme="minorHAnsi"/>
                <w:noProof/>
                <w:sz w:val="24"/>
                <w:szCs w:val="24"/>
                <w:rPrChange w:id="45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45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457" w:author="DuyNgo" w:date="2012-08-10T08:15:00Z">
                  <w:rPr>
                    <w:rStyle w:val="Hyperlink"/>
                    <w:rFonts w:eastAsiaTheme="minorHAnsi" w:cstheme="minorHAnsi"/>
                    <w:noProof/>
                  </w:rPr>
                </w:rPrChange>
              </w:rPr>
              <w:t>3.1</w:t>
            </w:r>
            <w:r w:rsidRPr="00303364">
              <w:rPr>
                <w:rFonts w:cstheme="minorHAnsi"/>
                <w:noProof/>
                <w:sz w:val="24"/>
                <w:szCs w:val="24"/>
                <w:lang w:eastAsia="ja-JP"/>
                <w:rPrChange w:id="458" w:author="DuyNgo" w:date="2012-08-10T08:15:00Z">
                  <w:rPr>
                    <w:rFonts w:eastAsiaTheme="minorHAnsi"/>
                    <w:noProof/>
                    <w:lang w:eastAsia="ja-JP"/>
                  </w:rPr>
                </w:rPrChange>
              </w:rPr>
              <w:tab/>
            </w:r>
            <w:r w:rsidRPr="00303364">
              <w:rPr>
                <w:rStyle w:val="Hyperlink"/>
                <w:rFonts w:cstheme="minorHAnsi"/>
                <w:noProof/>
                <w:sz w:val="24"/>
                <w:szCs w:val="24"/>
                <w:rPrChange w:id="459" w:author="DuyNgo" w:date="2012-08-10T08:15:00Z">
                  <w:rPr>
                    <w:rStyle w:val="Hyperlink"/>
                    <w:rFonts w:eastAsiaTheme="minorHAnsi" w:cstheme="minorHAnsi"/>
                    <w:noProof/>
                  </w:rPr>
                </w:rPrChange>
              </w:rPr>
              <w:t>The Current System</w:t>
            </w:r>
            <w:r w:rsidRPr="00303364">
              <w:rPr>
                <w:rFonts w:cstheme="minorHAnsi"/>
                <w:noProof/>
                <w:webHidden/>
                <w:sz w:val="24"/>
                <w:szCs w:val="24"/>
                <w:rPrChange w:id="460" w:author="DuyNgo" w:date="2012-08-10T08:15:00Z">
                  <w:rPr>
                    <w:rFonts w:eastAsiaTheme="minorHAnsi"/>
                    <w:noProof/>
                    <w:webHidden/>
                  </w:rPr>
                </w:rPrChange>
              </w:rPr>
              <w:tab/>
            </w:r>
            <w:r w:rsidRPr="00303364">
              <w:rPr>
                <w:rFonts w:cstheme="minorHAnsi"/>
                <w:noProof/>
                <w:webHidden/>
                <w:sz w:val="24"/>
                <w:szCs w:val="24"/>
                <w:rPrChange w:id="461" w:author="DuyNgo" w:date="2012-08-10T08:15:00Z">
                  <w:rPr>
                    <w:rFonts w:eastAsiaTheme="minorHAnsi"/>
                    <w:noProof/>
                    <w:webHidden/>
                  </w:rPr>
                </w:rPrChange>
              </w:rPr>
              <w:fldChar w:fldCharType="begin"/>
            </w:r>
            <w:r w:rsidRPr="00303364">
              <w:rPr>
                <w:rFonts w:cstheme="minorHAnsi"/>
                <w:noProof/>
                <w:webHidden/>
                <w:sz w:val="24"/>
                <w:szCs w:val="24"/>
                <w:rPrChange w:id="462" w:author="DuyNgo" w:date="2012-08-10T08:15:00Z">
                  <w:rPr>
                    <w:rFonts w:eastAsiaTheme="minorHAnsi"/>
                    <w:noProof/>
                    <w:webHidden/>
                  </w:rPr>
                </w:rPrChange>
              </w:rPr>
              <w:instrText xml:space="preserve"> PAGEREF _Toc332351099 \h </w:instrText>
            </w:r>
          </w:ins>
          <w:r w:rsidRPr="00303364">
            <w:rPr>
              <w:rFonts w:cstheme="minorHAnsi"/>
              <w:noProof/>
              <w:webHidden/>
              <w:sz w:val="24"/>
              <w:szCs w:val="24"/>
              <w:rPrChange w:id="463" w:author="DuyNgo" w:date="2012-08-10T08:15:00Z">
                <w:rPr>
                  <w:rFonts w:cstheme="minorHAnsi"/>
                  <w:noProof/>
                  <w:webHidden/>
                  <w:sz w:val="24"/>
                  <w:szCs w:val="24"/>
                </w:rPr>
              </w:rPrChange>
            </w:rPr>
          </w:r>
          <w:r w:rsidRPr="00303364">
            <w:rPr>
              <w:rFonts w:cstheme="minorHAnsi"/>
              <w:noProof/>
              <w:webHidden/>
              <w:sz w:val="24"/>
              <w:szCs w:val="24"/>
              <w:rPrChange w:id="464" w:author="DuyNgo" w:date="2012-08-10T08:15:00Z">
                <w:rPr>
                  <w:rFonts w:eastAsiaTheme="minorHAnsi"/>
                  <w:noProof/>
                  <w:webHidden/>
                </w:rPr>
              </w:rPrChange>
            </w:rPr>
            <w:fldChar w:fldCharType="separate"/>
          </w:r>
          <w:ins w:id="465" w:author="DuyNgo" w:date="2012-08-10T08:15:00Z">
            <w:r w:rsidRPr="00303364">
              <w:rPr>
                <w:rFonts w:cstheme="minorHAnsi"/>
                <w:noProof/>
                <w:webHidden/>
                <w:sz w:val="24"/>
                <w:szCs w:val="24"/>
                <w:rPrChange w:id="466" w:author="DuyNgo" w:date="2012-08-10T08:15:00Z">
                  <w:rPr>
                    <w:rFonts w:eastAsiaTheme="minorHAnsi"/>
                    <w:noProof/>
                    <w:webHidden/>
                  </w:rPr>
                </w:rPrChange>
              </w:rPr>
              <w:t>184</w:t>
            </w:r>
            <w:r w:rsidRPr="00303364">
              <w:rPr>
                <w:rFonts w:cstheme="minorHAnsi"/>
                <w:noProof/>
                <w:webHidden/>
                <w:sz w:val="24"/>
                <w:szCs w:val="24"/>
                <w:rPrChange w:id="467" w:author="DuyNgo" w:date="2012-08-10T08:15:00Z">
                  <w:rPr>
                    <w:rFonts w:eastAsiaTheme="minorHAnsi"/>
                    <w:noProof/>
                    <w:webHidden/>
                  </w:rPr>
                </w:rPrChange>
              </w:rPr>
              <w:fldChar w:fldCharType="end"/>
            </w:r>
            <w:r w:rsidRPr="00303364">
              <w:rPr>
                <w:rStyle w:val="Hyperlink"/>
                <w:rFonts w:cstheme="minorHAnsi"/>
                <w:noProof/>
                <w:sz w:val="24"/>
                <w:szCs w:val="24"/>
                <w:rPrChange w:id="468"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469" w:author="DuyNgo" w:date="2012-08-10T08:15:00Z"/>
              <w:rFonts w:cstheme="minorHAnsi"/>
              <w:noProof/>
              <w:sz w:val="24"/>
              <w:szCs w:val="24"/>
              <w:lang w:eastAsia="ja-JP"/>
              <w:rPrChange w:id="470" w:author="DuyNgo" w:date="2012-08-10T08:15:00Z">
                <w:rPr>
                  <w:ins w:id="471" w:author="DuyNgo" w:date="2012-08-10T08:15:00Z"/>
                  <w:noProof/>
                  <w:lang w:eastAsia="ja-JP"/>
                </w:rPr>
              </w:rPrChange>
            </w:rPr>
          </w:pPr>
          <w:ins w:id="472" w:author="DuyNgo" w:date="2012-08-10T08:15:00Z">
            <w:r w:rsidRPr="00303364">
              <w:rPr>
                <w:rStyle w:val="Hyperlink"/>
                <w:rFonts w:cstheme="minorHAnsi"/>
                <w:noProof/>
                <w:sz w:val="24"/>
                <w:szCs w:val="24"/>
                <w:rPrChange w:id="473" w:author="DuyNgo" w:date="2012-08-10T08:15:00Z">
                  <w:rPr>
                    <w:rStyle w:val="Hyperlink"/>
                    <w:rFonts w:eastAsiaTheme="minorHAnsi"/>
                    <w:noProof/>
                  </w:rPr>
                </w:rPrChange>
              </w:rPr>
              <w:fldChar w:fldCharType="begin"/>
            </w:r>
            <w:r w:rsidRPr="00303364">
              <w:rPr>
                <w:rStyle w:val="Hyperlink"/>
                <w:rFonts w:cstheme="minorHAnsi"/>
                <w:noProof/>
                <w:sz w:val="24"/>
                <w:szCs w:val="24"/>
                <w:rPrChange w:id="474" w:author="DuyNgo" w:date="2012-08-10T08:15:00Z">
                  <w:rPr>
                    <w:rStyle w:val="Hyperlink"/>
                    <w:rFonts w:eastAsiaTheme="minorHAnsi"/>
                    <w:noProof/>
                  </w:rPr>
                </w:rPrChange>
              </w:rPr>
              <w:instrText xml:space="preserve"> </w:instrText>
            </w:r>
            <w:r w:rsidRPr="00303364">
              <w:rPr>
                <w:rFonts w:cstheme="minorHAnsi"/>
                <w:noProof/>
                <w:sz w:val="24"/>
                <w:szCs w:val="24"/>
                <w:rPrChange w:id="475" w:author="DuyNgo" w:date="2012-08-10T08:15:00Z">
                  <w:rPr>
                    <w:rFonts w:eastAsiaTheme="minorHAnsi"/>
                    <w:noProof/>
                  </w:rPr>
                </w:rPrChange>
              </w:rPr>
              <w:instrText>HYPERLINK \l "_Toc332351100"</w:instrText>
            </w:r>
            <w:r w:rsidRPr="00303364">
              <w:rPr>
                <w:rStyle w:val="Hyperlink"/>
                <w:rFonts w:cstheme="minorHAnsi"/>
                <w:noProof/>
                <w:sz w:val="24"/>
                <w:szCs w:val="24"/>
                <w:rPrChange w:id="47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47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478" w:author="DuyNgo" w:date="2012-08-10T08:15:00Z">
                  <w:rPr>
                    <w:rStyle w:val="Hyperlink"/>
                    <w:rFonts w:eastAsiaTheme="minorHAnsi" w:cstheme="minorHAnsi"/>
                    <w:noProof/>
                  </w:rPr>
                </w:rPrChange>
              </w:rPr>
              <w:t>3.2</w:t>
            </w:r>
            <w:r w:rsidRPr="00303364">
              <w:rPr>
                <w:rFonts w:cstheme="minorHAnsi"/>
                <w:noProof/>
                <w:sz w:val="24"/>
                <w:szCs w:val="24"/>
                <w:lang w:eastAsia="ja-JP"/>
                <w:rPrChange w:id="479" w:author="DuyNgo" w:date="2012-08-10T08:15:00Z">
                  <w:rPr>
                    <w:rFonts w:eastAsiaTheme="minorHAnsi"/>
                    <w:noProof/>
                    <w:lang w:eastAsia="ja-JP"/>
                  </w:rPr>
                </w:rPrChange>
              </w:rPr>
              <w:tab/>
            </w:r>
            <w:r w:rsidRPr="00303364">
              <w:rPr>
                <w:rStyle w:val="Hyperlink"/>
                <w:rFonts w:cstheme="minorHAnsi"/>
                <w:noProof/>
                <w:sz w:val="24"/>
                <w:szCs w:val="24"/>
                <w:rPrChange w:id="480" w:author="DuyNgo" w:date="2012-08-10T08:15:00Z">
                  <w:rPr>
                    <w:rStyle w:val="Hyperlink"/>
                    <w:rFonts w:eastAsiaTheme="minorHAnsi" w:cstheme="minorHAnsi"/>
                    <w:noProof/>
                  </w:rPr>
                </w:rPrChange>
              </w:rPr>
              <w:t>The Proposed System</w:t>
            </w:r>
            <w:r w:rsidRPr="00303364">
              <w:rPr>
                <w:rFonts w:cstheme="minorHAnsi"/>
                <w:noProof/>
                <w:webHidden/>
                <w:sz w:val="24"/>
                <w:szCs w:val="24"/>
                <w:rPrChange w:id="481" w:author="DuyNgo" w:date="2012-08-10T08:15:00Z">
                  <w:rPr>
                    <w:rFonts w:eastAsiaTheme="minorHAnsi"/>
                    <w:noProof/>
                    <w:webHidden/>
                  </w:rPr>
                </w:rPrChange>
              </w:rPr>
              <w:tab/>
            </w:r>
            <w:r w:rsidRPr="00303364">
              <w:rPr>
                <w:rFonts w:cstheme="minorHAnsi"/>
                <w:noProof/>
                <w:webHidden/>
                <w:sz w:val="24"/>
                <w:szCs w:val="24"/>
                <w:rPrChange w:id="482" w:author="DuyNgo" w:date="2012-08-10T08:15:00Z">
                  <w:rPr>
                    <w:rFonts w:eastAsiaTheme="minorHAnsi"/>
                    <w:noProof/>
                    <w:webHidden/>
                  </w:rPr>
                </w:rPrChange>
              </w:rPr>
              <w:fldChar w:fldCharType="begin"/>
            </w:r>
            <w:r w:rsidRPr="00303364">
              <w:rPr>
                <w:rFonts w:cstheme="minorHAnsi"/>
                <w:noProof/>
                <w:webHidden/>
                <w:sz w:val="24"/>
                <w:szCs w:val="24"/>
                <w:rPrChange w:id="483" w:author="DuyNgo" w:date="2012-08-10T08:15:00Z">
                  <w:rPr>
                    <w:rFonts w:eastAsiaTheme="minorHAnsi"/>
                    <w:noProof/>
                    <w:webHidden/>
                  </w:rPr>
                </w:rPrChange>
              </w:rPr>
              <w:instrText xml:space="preserve"> PAGEREF _Toc332351100 \h </w:instrText>
            </w:r>
          </w:ins>
          <w:r w:rsidRPr="00303364">
            <w:rPr>
              <w:rFonts w:cstheme="minorHAnsi"/>
              <w:noProof/>
              <w:webHidden/>
              <w:sz w:val="24"/>
              <w:szCs w:val="24"/>
              <w:rPrChange w:id="484" w:author="DuyNgo" w:date="2012-08-10T08:15:00Z">
                <w:rPr>
                  <w:rFonts w:cstheme="minorHAnsi"/>
                  <w:noProof/>
                  <w:webHidden/>
                  <w:sz w:val="24"/>
                  <w:szCs w:val="24"/>
                </w:rPr>
              </w:rPrChange>
            </w:rPr>
          </w:r>
          <w:r w:rsidRPr="00303364">
            <w:rPr>
              <w:rFonts w:cstheme="minorHAnsi"/>
              <w:noProof/>
              <w:webHidden/>
              <w:sz w:val="24"/>
              <w:szCs w:val="24"/>
              <w:rPrChange w:id="485" w:author="DuyNgo" w:date="2012-08-10T08:15:00Z">
                <w:rPr>
                  <w:rFonts w:eastAsiaTheme="minorHAnsi"/>
                  <w:noProof/>
                  <w:webHidden/>
                </w:rPr>
              </w:rPrChange>
            </w:rPr>
            <w:fldChar w:fldCharType="separate"/>
          </w:r>
          <w:ins w:id="486" w:author="DuyNgo" w:date="2012-08-10T08:15:00Z">
            <w:r w:rsidRPr="00303364">
              <w:rPr>
                <w:rFonts w:cstheme="minorHAnsi"/>
                <w:noProof/>
                <w:webHidden/>
                <w:sz w:val="24"/>
                <w:szCs w:val="24"/>
                <w:rPrChange w:id="487" w:author="DuyNgo" w:date="2012-08-10T08:15:00Z">
                  <w:rPr>
                    <w:rFonts w:eastAsiaTheme="minorHAnsi"/>
                    <w:noProof/>
                    <w:webHidden/>
                  </w:rPr>
                </w:rPrChange>
              </w:rPr>
              <w:t>184</w:t>
            </w:r>
            <w:r w:rsidRPr="00303364">
              <w:rPr>
                <w:rFonts w:cstheme="minorHAnsi"/>
                <w:noProof/>
                <w:webHidden/>
                <w:sz w:val="24"/>
                <w:szCs w:val="24"/>
                <w:rPrChange w:id="488" w:author="DuyNgo" w:date="2012-08-10T08:15:00Z">
                  <w:rPr>
                    <w:rFonts w:eastAsiaTheme="minorHAnsi"/>
                    <w:noProof/>
                    <w:webHidden/>
                  </w:rPr>
                </w:rPrChange>
              </w:rPr>
              <w:fldChar w:fldCharType="end"/>
            </w:r>
            <w:r w:rsidRPr="00303364">
              <w:rPr>
                <w:rStyle w:val="Hyperlink"/>
                <w:rFonts w:cstheme="minorHAnsi"/>
                <w:noProof/>
                <w:sz w:val="24"/>
                <w:szCs w:val="24"/>
                <w:rPrChange w:id="489"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490" w:author="DuyNgo" w:date="2012-08-10T08:15:00Z"/>
              <w:rFonts w:cstheme="minorHAnsi"/>
              <w:noProof/>
              <w:sz w:val="24"/>
              <w:szCs w:val="24"/>
              <w:lang w:eastAsia="ja-JP"/>
              <w:rPrChange w:id="491" w:author="DuyNgo" w:date="2012-08-10T08:15:00Z">
                <w:rPr>
                  <w:ins w:id="492" w:author="DuyNgo" w:date="2012-08-10T08:15:00Z"/>
                  <w:noProof/>
                  <w:lang w:eastAsia="ja-JP"/>
                </w:rPr>
              </w:rPrChange>
            </w:rPr>
          </w:pPr>
          <w:ins w:id="493" w:author="DuyNgo" w:date="2012-08-10T08:15:00Z">
            <w:r w:rsidRPr="00303364">
              <w:rPr>
                <w:rStyle w:val="Hyperlink"/>
                <w:rFonts w:cstheme="minorHAnsi"/>
                <w:noProof/>
                <w:sz w:val="24"/>
                <w:szCs w:val="24"/>
                <w:rPrChange w:id="494" w:author="DuyNgo" w:date="2012-08-10T08:15:00Z">
                  <w:rPr>
                    <w:rStyle w:val="Hyperlink"/>
                    <w:rFonts w:eastAsiaTheme="minorHAnsi"/>
                    <w:noProof/>
                  </w:rPr>
                </w:rPrChange>
              </w:rPr>
              <w:fldChar w:fldCharType="begin"/>
            </w:r>
            <w:r w:rsidRPr="00303364">
              <w:rPr>
                <w:rStyle w:val="Hyperlink"/>
                <w:rFonts w:cstheme="minorHAnsi"/>
                <w:noProof/>
                <w:sz w:val="24"/>
                <w:szCs w:val="24"/>
                <w:rPrChange w:id="495" w:author="DuyNgo" w:date="2012-08-10T08:15:00Z">
                  <w:rPr>
                    <w:rStyle w:val="Hyperlink"/>
                    <w:rFonts w:eastAsiaTheme="minorHAnsi"/>
                    <w:noProof/>
                  </w:rPr>
                </w:rPrChange>
              </w:rPr>
              <w:instrText xml:space="preserve"> </w:instrText>
            </w:r>
            <w:r w:rsidRPr="00303364">
              <w:rPr>
                <w:rFonts w:cstheme="minorHAnsi"/>
                <w:noProof/>
                <w:sz w:val="24"/>
                <w:szCs w:val="24"/>
                <w:rPrChange w:id="496" w:author="DuyNgo" w:date="2012-08-10T08:15:00Z">
                  <w:rPr>
                    <w:rFonts w:eastAsiaTheme="minorHAnsi"/>
                    <w:noProof/>
                  </w:rPr>
                </w:rPrChange>
              </w:rPr>
              <w:instrText>HYPERLINK \l "_Toc332351101"</w:instrText>
            </w:r>
            <w:r w:rsidRPr="00303364">
              <w:rPr>
                <w:rStyle w:val="Hyperlink"/>
                <w:rFonts w:cstheme="minorHAnsi"/>
                <w:noProof/>
                <w:sz w:val="24"/>
                <w:szCs w:val="24"/>
                <w:rPrChange w:id="49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49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499" w:author="DuyNgo" w:date="2012-08-10T08:15:00Z">
                  <w:rPr>
                    <w:rStyle w:val="Hyperlink"/>
                    <w:rFonts w:eastAsiaTheme="minorHAnsi" w:cstheme="minorHAnsi"/>
                    <w:noProof/>
                  </w:rPr>
                </w:rPrChange>
              </w:rPr>
              <w:t>3.3</w:t>
            </w:r>
            <w:r w:rsidRPr="00303364">
              <w:rPr>
                <w:rFonts w:cstheme="minorHAnsi"/>
                <w:noProof/>
                <w:sz w:val="24"/>
                <w:szCs w:val="24"/>
                <w:lang w:eastAsia="ja-JP"/>
                <w:rPrChange w:id="500" w:author="DuyNgo" w:date="2012-08-10T08:15:00Z">
                  <w:rPr>
                    <w:rFonts w:eastAsiaTheme="minorHAnsi"/>
                    <w:noProof/>
                    <w:lang w:eastAsia="ja-JP"/>
                  </w:rPr>
                </w:rPrChange>
              </w:rPr>
              <w:tab/>
            </w:r>
            <w:r w:rsidRPr="00303364">
              <w:rPr>
                <w:rStyle w:val="Hyperlink"/>
                <w:rFonts w:cstheme="minorHAnsi"/>
                <w:noProof/>
                <w:sz w:val="24"/>
                <w:szCs w:val="24"/>
                <w:rPrChange w:id="501" w:author="DuyNgo" w:date="2012-08-10T08:15:00Z">
                  <w:rPr>
                    <w:rStyle w:val="Hyperlink"/>
                    <w:rFonts w:eastAsiaTheme="minorHAnsi" w:cstheme="minorHAnsi"/>
                    <w:noProof/>
                  </w:rPr>
                </w:rPrChange>
              </w:rPr>
              <w:t>Boundaries of the System</w:t>
            </w:r>
            <w:r w:rsidRPr="00303364">
              <w:rPr>
                <w:rFonts w:cstheme="minorHAnsi"/>
                <w:noProof/>
                <w:webHidden/>
                <w:sz w:val="24"/>
                <w:szCs w:val="24"/>
                <w:rPrChange w:id="502" w:author="DuyNgo" w:date="2012-08-10T08:15:00Z">
                  <w:rPr>
                    <w:rFonts w:eastAsiaTheme="minorHAnsi"/>
                    <w:noProof/>
                    <w:webHidden/>
                  </w:rPr>
                </w:rPrChange>
              </w:rPr>
              <w:tab/>
            </w:r>
            <w:r w:rsidRPr="00303364">
              <w:rPr>
                <w:rFonts w:cstheme="minorHAnsi"/>
                <w:noProof/>
                <w:webHidden/>
                <w:sz w:val="24"/>
                <w:szCs w:val="24"/>
                <w:rPrChange w:id="503" w:author="DuyNgo" w:date="2012-08-10T08:15:00Z">
                  <w:rPr>
                    <w:rFonts w:eastAsiaTheme="minorHAnsi"/>
                    <w:noProof/>
                    <w:webHidden/>
                  </w:rPr>
                </w:rPrChange>
              </w:rPr>
              <w:fldChar w:fldCharType="begin"/>
            </w:r>
            <w:r w:rsidRPr="00303364">
              <w:rPr>
                <w:rFonts w:cstheme="minorHAnsi"/>
                <w:noProof/>
                <w:webHidden/>
                <w:sz w:val="24"/>
                <w:szCs w:val="24"/>
                <w:rPrChange w:id="504" w:author="DuyNgo" w:date="2012-08-10T08:15:00Z">
                  <w:rPr>
                    <w:rFonts w:eastAsiaTheme="minorHAnsi"/>
                    <w:noProof/>
                    <w:webHidden/>
                  </w:rPr>
                </w:rPrChange>
              </w:rPr>
              <w:instrText xml:space="preserve"> PAGEREF _Toc332351101 \h </w:instrText>
            </w:r>
          </w:ins>
          <w:r w:rsidRPr="00303364">
            <w:rPr>
              <w:rFonts w:cstheme="minorHAnsi"/>
              <w:noProof/>
              <w:webHidden/>
              <w:sz w:val="24"/>
              <w:szCs w:val="24"/>
              <w:rPrChange w:id="505" w:author="DuyNgo" w:date="2012-08-10T08:15:00Z">
                <w:rPr>
                  <w:rFonts w:cstheme="minorHAnsi"/>
                  <w:noProof/>
                  <w:webHidden/>
                  <w:sz w:val="24"/>
                  <w:szCs w:val="24"/>
                </w:rPr>
              </w:rPrChange>
            </w:rPr>
          </w:r>
          <w:r w:rsidRPr="00303364">
            <w:rPr>
              <w:rFonts w:cstheme="minorHAnsi"/>
              <w:noProof/>
              <w:webHidden/>
              <w:sz w:val="24"/>
              <w:szCs w:val="24"/>
              <w:rPrChange w:id="506" w:author="DuyNgo" w:date="2012-08-10T08:15:00Z">
                <w:rPr>
                  <w:rFonts w:eastAsiaTheme="minorHAnsi"/>
                  <w:noProof/>
                  <w:webHidden/>
                </w:rPr>
              </w:rPrChange>
            </w:rPr>
            <w:fldChar w:fldCharType="separate"/>
          </w:r>
          <w:ins w:id="507" w:author="DuyNgo" w:date="2012-08-10T08:15:00Z">
            <w:r w:rsidRPr="00303364">
              <w:rPr>
                <w:rFonts w:cstheme="minorHAnsi"/>
                <w:noProof/>
                <w:webHidden/>
                <w:sz w:val="24"/>
                <w:szCs w:val="24"/>
                <w:rPrChange w:id="508" w:author="DuyNgo" w:date="2012-08-10T08:15:00Z">
                  <w:rPr>
                    <w:rFonts w:eastAsiaTheme="minorHAnsi"/>
                    <w:noProof/>
                    <w:webHidden/>
                  </w:rPr>
                </w:rPrChange>
              </w:rPr>
              <w:t>185</w:t>
            </w:r>
            <w:r w:rsidRPr="00303364">
              <w:rPr>
                <w:rFonts w:cstheme="minorHAnsi"/>
                <w:noProof/>
                <w:webHidden/>
                <w:sz w:val="24"/>
                <w:szCs w:val="24"/>
                <w:rPrChange w:id="509" w:author="DuyNgo" w:date="2012-08-10T08:15:00Z">
                  <w:rPr>
                    <w:rFonts w:eastAsiaTheme="minorHAnsi"/>
                    <w:noProof/>
                    <w:webHidden/>
                  </w:rPr>
                </w:rPrChange>
              </w:rPr>
              <w:fldChar w:fldCharType="end"/>
            </w:r>
            <w:r w:rsidRPr="00303364">
              <w:rPr>
                <w:rStyle w:val="Hyperlink"/>
                <w:rFonts w:cstheme="minorHAnsi"/>
                <w:noProof/>
                <w:sz w:val="24"/>
                <w:szCs w:val="24"/>
                <w:rPrChange w:id="510"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511" w:author="DuyNgo" w:date="2012-08-10T08:15:00Z"/>
              <w:rFonts w:cstheme="minorHAnsi"/>
              <w:noProof/>
              <w:sz w:val="24"/>
              <w:szCs w:val="24"/>
              <w:lang w:eastAsia="ja-JP"/>
              <w:rPrChange w:id="512" w:author="DuyNgo" w:date="2012-08-10T08:15:00Z">
                <w:rPr>
                  <w:ins w:id="513" w:author="DuyNgo" w:date="2012-08-10T08:15:00Z"/>
                  <w:noProof/>
                  <w:lang w:eastAsia="ja-JP"/>
                </w:rPr>
              </w:rPrChange>
            </w:rPr>
          </w:pPr>
          <w:ins w:id="514" w:author="DuyNgo" w:date="2012-08-10T08:15:00Z">
            <w:r w:rsidRPr="00303364">
              <w:rPr>
                <w:rStyle w:val="Hyperlink"/>
                <w:rFonts w:cstheme="minorHAnsi"/>
                <w:noProof/>
                <w:sz w:val="24"/>
                <w:szCs w:val="24"/>
                <w:rPrChange w:id="515" w:author="DuyNgo" w:date="2012-08-10T08:15:00Z">
                  <w:rPr>
                    <w:rStyle w:val="Hyperlink"/>
                    <w:rFonts w:eastAsiaTheme="minorHAnsi"/>
                    <w:noProof/>
                  </w:rPr>
                </w:rPrChange>
              </w:rPr>
              <w:fldChar w:fldCharType="begin"/>
            </w:r>
            <w:r w:rsidRPr="00303364">
              <w:rPr>
                <w:rStyle w:val="Hyperlink"/>
                <w:rFonts w:cstheme="minorHAnsi"/>
                <w:noProof/>
                <w:sz w:val="24"/>
                <w:szCs w:val="24"/>
                <w:rPrChange w:id="516" w:author="DuyNgo" w:date="2012-08-10T08:15:00Z">
                  <w:rPr>
                    <w:rStyle w:val="Hyperlink"/>
                    <w:rFonts w:eastAsiaTheme="minorHAnsi"/>
                    <w:noProof/>
                  </w:rPr>
                </w:rPrChange>
              </w:rPr>
              <w:instrText xml:space="preserve"> </w:instrText>
            </w:r>
            <w:r w:rsidRPr="00303364">
              <w:rPr>
                <w:rFonts w:cstheme="minorHAnsi"/>
                <w:noProof/>
                <w:sz w:val="24"/>
                <w:szCs w:val="24"/>
                <w:rPrChange w:id="517" w:author="DuyNgo" w:date="2012-08-10T08:15:00Z">
                  <w:rPr>
                    <w:rFonts w:eastAsiaTheme="minorHAnsi"/>
                    <w:noProof/>
                  </w:rPr>
                </w:rPrChange>
              </w:rPr>
              <w:instrText>HYPERLINK \l "_Toc332351102"</w:instrText>
            </w:r>
            <w:r w:rsidRPr="00303364">
              <w:rPr>
                <w:rStyle w:val="Hyperlink"/>
                <w:rFonts w:cstheme="minorHAnsi"/>
                <w:noProof/>
                <w:sz w:val="24"/>
                <w:szCs w:val="24"/>
                <w:rPrChange w:id="51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51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520" w:author="DuyNgo" w:date="2012-08-10T08:15:00Z">
                  <w:rPr>
                    <w:rStyle w:val="Hyperlink"/>
                    <w:rFonts w:eastAsiaTheme="minorHAnsi" w:cstheme="minorHAnsi"/>
                    <w:noProof/>
                  </w:rPr>
                </w:rPrChange>
              </w:rPr>
              <w:t>3.4</w:t>
            </w:r>
            <w:r w:rsidRPr="00303364">
              <w:rPr>
                <w:rFonts w:cstheme="minorHAnsi"/>
                <w:noProof/>
                <w:sz w:val="24"/>
                <w:szCs w:val="24"/>
                <w:lang w:eastAsia="ja-JP"/>
                <w:rPrChange w:id="521" w:author="DuyNgo" w:date="2012-08-10T08:15:00Z">
                  <w:rPr>
                    <w:rFonts w:eastAsiaTheme="minorHAnsi"/>
                    <w:noProof/>
                    <w:lang w:eastAsia="ja-JP"/>
                  </w:rPr>
                </w:rPrChange>
              </w:rPr>
              <w:tab/>
            </w:r>
            <w:r w:rsidRPr="00303364">
              <w:rPr>
                <w:rStyle w:val="Hyperlink"/>
                <w:rFonts w:cstheme="minorHAnsi"/>
                <w:noProof/>
                <w:sz w:val="24"/>
                <w:szCs w:val="24"/>
                <w:rPrChange w:id="522" w:author="DuyNgo" w:date="2012-08-10T08:15:00Z">
                  <w:rPr>
                    <w:rStyle w:val="Hyperlink"/>
                    <w:rFonts w:eastAsiaTheme="minorHAnsi" w:cstheme="minorHAnsi"/>
                    <w:noProof/>
                  </w:rPr>
                </w:rPrChange>
              </w:rPr>
              <w:t>Development Environment</w:t>
            </w:r>
            <w:r w:rsidRPr="00303364">
              <w:rPr>
                <w:rFonts w:cstheme="minorHAnsi"/>
                <w:noProof/>
                <w:webHidden/>
                <w:sz w:val="24"/>
                <w:szCs w:val="24"/>
                <w:rPrChange w:id="523" w:author="DuyNgo" w:date="2012-08-10T08:15:00Z">
                  <w:rPr>
                    <w:rFonts w:eastAsiaTheme="minorHAnsi"/>
                    <w:noProof/>
                    <w:webHidden/>
                  </w:rPr>
                </w:rPrChange>
              </w:rPr>
              <w:tab/>
            </w:r>
            <w:r w:rsidRPr="00303364">
              <w:rPr>
                <w:rFonts w:cstheme="minorHAnsi"/>
                <w:noProof/>
                <w:webHidden/>
                <w:sz w:val="24"/>
                <w:szCs w:val="24"/>
                <w:rPrChange w:id="524" w:author="DuyNgo" w:date="2012-08-10T08:15:00Z">
                  <w:rPr>
                    <w:rFonts w:eastAsiaTheme="minorHAnsi"/>
                    <w:noProof/>
                    <w:webHidden/>
                  </w:rPr>
                </w:rPrChange>
              </w:rPr>
              <w:fldChar w:fldCharType="begin"/>
            </w:r>
            <w:r w:rsidRPr="00303364">
              <w:rPr>
                <w:rFonts w:cstheme="minorHAnsi"/>
                <w:noProof/>
                <w:webHidden/>
                <w:sz w:val="24"/>
                <w:szCs w:val="24"/>
                <w:rPrChange w:id="525" w:author="DuyNgo" w:date="2012-08-10T08:15:00Z">
                  <w:rPr>
                    <w:rFonts w:eastAsiaTheme="minorHAnsi"/>
                    <w:noProof/>
                    <w:webHidden/>
                  </w:rPr>
                </w:rPrChange>
              </w:rPr>
              <w:instrText xml:space="preserve"> PAGEREF _Toc332351102 \h </w:instrText>
            </w:r>
          </w:ins>
          <w:r w:rsidRPr="00303364">
            <w:rPr>
              <w:rFonts w:cstheme="minorHAnsi"/>
              <w:noProof/>
              <w:webHidden/>
              <w:sz w:val="24"/>
              <w:szCs w:val="24"/>
              <w:rPrChange w:id="526" w:author="DuyNgo" w:date="2012-08-10T08:15:00Z">
                <w:rPr>
                  <w:rFonts w:cstheme="minorHAnsi"/>
                  <w:noProof/>
                  <w:webHidden/>
                  <w:sz w:val="24"/>
                  <w:szCs w:val="24"/>
                </w:rPr>
              </w:rPrChange>
            </w:rPr>
          </w:r>
          <w:r w:rsidRPr="00303364">
            <w:rPr>
              <w:rFonts w:cstheme="minorHAnsi"/>
              <w:noProof/>
              <w:webHidden/>
              <w:sz w:val="24"/>
              <w:szCs w:val="24"/>
              <w:rPrChange w:id="527" w:author="DuyNgo" w:date="2012-08-10T08:15:00Z">
                <w:rPr>
                  <w:rFonts w:eastAsiaTheme="minorHAnsi"/>
                  <w:noProof/>
                  <w:webHidden/>
                </w:rPr>
              </w:rPrChange>
            </w:rPr>
            <w:fldChar w:fldCharType="separate"/>
          </w:r>
          <w:ins w:id="528" w:author="DuyNgo" w:date="2012-08-10T08:15:00Z">
            <w:r w:rsidRPr="00303364">
              <w:rPr>
                <w:rFonts w:cstheme="minorHAnsi"/>
                <w:noProof/>
                <w:webHidden/>
                <w:sz w:val="24"/>
                <w:szCs w:val="24"/>
                <w:rPrChange w:id="529" w:author="DuyNgo" w:date="2012-08-10T08:15:00Z">
                  <w:rPr>
                    <w:rFonts w:eastAsiaTheme="minorHAnsi"/>
                    <w:noProof/>
                    <w:webHidden/>
                  </w:rPr>
                </w:rPrChange>
              </w:rPr>
              <w:t>185</w:t>
            </w:r>
            <w:r w:rsidRPr="00303364">
              <w:rPr>
                <w:rFonts w:cstheme="minorHAnsi"/>
                <w:noProof/>
                <w:webHidden/>
                <w:sz w:val="24"/>
                <w:szCs w:val="24"/>
                <w:rPrChange w:id="530" w:author="DuyNgo" w:date="2012-08-10T08:15:00Z">
                  <w:rPr>
                    <w:rFonts w:eastAsiaTheme="minorHAnsi"/>
                    <w:noProof/>
                    <w:webHidden/>
                  </w:rPr>
                </w:rPrChange>
              </w:rPr>
              <w:fldChar w:fldCharType="end"/>
            </w:r>
            <w:r w:rsidRPr="00303364">
              <w:rPr>
                <w:rStyle w:val="Hyperlink"/>
                <w:rFonts w:cstheme="minorHAnsi"/>
                <w:noProof/>
                <w:sz w:val="24"/>
                <w:szCs w:val="24"/>
                <w:rPrChange w:id="531" w:author="DuyNgo" w:date="2012-08-10T08:15:00Z">
                  <w:rPr>
                    <w:rStyle w:val="Hyperlink"/>
                    <w:rFonts w:eastAsiaTheme="minorHAnsi"/>
                    <w:noProof/>
                  </w:rPr>
                </w:rPrChange>
              </w:rPr>
              <w:fldChar w:fldCharType="end"/>
            </w:r>
          </w:ins>
        </w:p>
        <w:p w:rsidR="00303364" w:rsidRPr="00303364" w:rsidRDefault="00303364">
          <w:pPr>
            <w:pStyle w:val="TOC2"/>
            <w:tabs>
              <w:tab w:val="left" w:pos="660"/>
              <w:tab w:val="right" w:leader="dot" w:pos="8778"/>
            </w:tabs>
            <w:rPr>
              <w:ins w:id="532" w:author="DuyNgo" w:date="2012-08-10T08:15:00Z"/>
              <w:rFonts w:eastAsiaTheme="minorEastAsia" w:cstheme="minorHAnsi"/>
              <w:noProof/>
              <w:sz w:val="24"/>
              <w:szCs w:val="24"/>
              <w:lang w:eastAsia="ja-JP"/>
              <w:rPrChange w:id="533" w:author="DuyNgo" w:date="2012-08-10T08:15:00Z">
                <w:rPr>
                  <w:ins w:id="534" w:author="DuyNgo" w:date="2012-08-10T08:15:00Z"/>
                  <w:rFonts w:eastAsiaTheme="minorEastAsia"/>
                  <w:noProof/>
                  <w:lang w:eastAsia="ja-JP"/>
                </w:rPr>
              </w:rPrChange>
            </w:rPr>
          </w:pPr>
          <w:ins w:id="535" w:author="DuyNgo" w:date="2012-08-10T08:15:00Z">
            <w:r w:rsidRPr="00303364">
              <w:rPr>
                <w:rStyle w:val="Hyperlink"/>
                <w:rFonts w:cstheme="minorHAnsi"/>
                <w:noProof/>
                <w:sz w:val="24"/>
                <w:szCs w:val="24"/>
                <w:rPrChange w:id="536" w:author="DuyNgo" w:date="2012-08-10T08:15:00Z">
                  <w:rPr>
                    <w:rStyle w:val="Hyperlink"/>
                    <w:noProof/>
                  </w:rPr>
                </w:rPrChange>
              </w:rPr>
              <w:fldChar w:fldCharType="begin"/>
            </w:r>
            <w:r w:rsidRPr="00303364">
              <w:rPr>
                <w:rStyle w:val="Hyperlink"/>
                <w:rFonts w:cstheme="minorHAnsi"/>
                <w:noProof/>
                <w:sz w:val="24"/>
                <w:szCs w:val="24"/>
                <w:rPrChange w:id="537" w:author="DuyNgo" w:date="2012-08-10T08:15:00Z">
                  <w:rPr>
                    <w:rStyle w:val="Hyperlink"/>
                    <w:noProof/>
                  </w:rPr>
                </w:rPrChange>
              </w:rPr>
              <w:instrText xml:space="preserve"> </w:instrText>
            </w:r>
            <w:r w:rsidRPr="00303364">
              <w:rPr>
                <w:rFonts w:cstheme="minorHAnsi"/>
                <w:noProof/>
                <w:sz w:val="24"/>
                <w:szCs w:val="24"/>
                <w:rPrChange w:id="538" w:author="DuyNgo" w:date="2012-08-10T08:15:00Z">
                  <w:rPr>
                    <w:noProof/>
                  </w:rPr>
                </w:rPrChange>
              </w:rPr>
              <w:instrText>HYPERLINK \l "_Toc332351103"</w:instrText>
            </w:r>
            <w:r w:rsidRPr="00303364">
              <w:rPr>
                <w:rStyle w:val="Hyperlink"/>
                <w:rFonts w:cstheme="minorHAnsi"/>
                <w:noProof/>
                <w:sz w:val="24"/>
                <w:szCs w:val="24"/>
                <w:rPrChange w:id="539" w:author="DuyNgo" w:date="2012-08-10T08:15:00Z">
                  <w:rPr>
                    <w:rStyle w:val="Hyperlink"/>
                    <w:noProof/>
                  </w:rPr>
                </w:rPrChange>
              </w:rPr>
              <w:instrText xml:space="preserve"> </w:instrText>
            </w:r>
            <w:r w:rsidRPr="00303364">
              <w:rPr>
                <w:rStyle w:val="Hyperlink"/>
                <w:rFonts w:cstheme="minorHAnsi"/>
                <w:noProof/>
                <w:sz w:val="24"/>
                <w:szCs w:val="24"/>
                <w:rPrChange w:id="540" w:author="DuyNgo" w:date="2012-08-10T08:15:00Z">
                  <w:rPr>
                    <w:rStyle w:val="Hyperlink"/>
                    <w:noProof/>
                  </w:rPr>
                </w:rPrChange>
              </w:rPr>
              <w:fldChar w:fldCharType="separate"/>
            </w:r>
            <w:r w:rsidRPr="00303364">
              <w:rPr>
                <w:rStyle w:val="Hyperlink"/>
                <w:rFonts w:cstheme="minorHAnsi"/>
                <w:noProof/>
                <w:sz w:val="24"/>
                <w:szCs w:val="24"/>
                <w:rPrChange w:id="541" w:author="DuyNgo" w:date="2012-08-10T08:15:00Z">
                  <w:rPr>
                    <w:rStyle w:val="Hyperlink"/>
                    <w:rFonts w:cstheme="minorHAnsi"/>
                    <w:noProof/>
                  </w:rPr>
                </w:rPrChange>
              </w:rPr>
              <w:t>II.</w:t>
            </w:r>
            <w:r w:rsidRPr="00303364">
              <w:rPr>
                <w:rFonts w:eastAsiaTheme="minorEastAsia" w:cstheme="minorHAnsi"/>
                <w:noProof/>
                <w:sz w:val="24"/>
                <w:szCs w:val="24"/>
                <w:lang w:eastAsia="ja-JP"/>
                <w:rPrChange w:id="542" w:author="DuyNgo" w:date="2012-08-10T08:15:00Z">
                  <w:rPr>
                    <w:rFonts w:eastAsiaTheme="minorEastAsia"/>
                    <w:noProof/>
                    <w:lang w:eastAsia="ja-JP"/>
                  </w:rPr>
                </w:rPrChange>
              </w:rPr>
              <w:tab/>
            </w:r>
            <w:r w:rsidRPr="00303364">
              <w:rPr>
                <w:rStyle w:val="Hyperlink"/>
                <w:rFonts w:cstheme="minorHAnsi"/>
                <w:noProof/>
                <w:sz w:val="24"/>
                <w:szCs w:val="24"/>
                <w:rPrChange w:id="543" w:author="DuyNgo" w:date="2012-08-10T08:15:00Z">
                  <w:rPr>
                    <w:rStyle w:val="Hyperlink"/>
                    <w:rFonts w:cstheme="minorHAnsi"/>
                    <w:noProof/>
                  </w:rPr>
                </w:rPrChange>
              </w:rPr>
              <w:t>Project Organization</w:t>
            </w:r>
            <w:r w:rsidRPr="00303364">
              <w:rPr>
                <w:rFonts w:cstheme="minorHAnsi"/>
                <w:noProof/>
                <w:webHidden/>
                <w:sz w:val="24"/>
                <w:szCs w:val="24"/>
                <w:rPrChange w:id="544" w:author="DuyNgo" w:date="2012-08-10T08:15:00Z">
                  <w:rPr>
                    <w:noProof/>
                    <w:webHidden/>
                  </w:rPr>
                </w:rPrChange>
              </w:rPr>
              <w:tab/>
            </w:r>
            <w:r w:rsidRPr="00303364">
              <w:rPr>
                <w:rFonts w:cstheme="minorHAnsi"/>
                <w:noProof/>
                <w:webHidden/>
                <w:sz w:val="24"/>
                <w:szCs w:val="24"/>
                <w:rPrChange w:id="545" w:author="DuyNgo" w:date="2012-08-10T08:15:00Z">
                  <w:rPr>
                    <w:noProof/>
                    <w:webHidden/>
                  </w:rPr>
                </w:rPrChange>
              </w:rPr>
              <w:fldChar w:fldCharType="begin"/>
            </w:r>
            <w:r w:rsidRPr="00303364">
              <w:rPr>
                <w:rFonts w:cstheme="minorHAnsi"/>
                <w:noProof/>
                <w:webHidden/>
                <w:sz w:val="24"/>
                <w:szCs w:val="24"/>
                <w:rPrChange w:id="546" w:author="DuyNgo" w:date="2012-08-10T08:15:00Z">
                  <w:rPr>
                    <w:noProof/>
                    <w:webHidden/>
                  </w:rPr>
                </w:rPrChange>
              </w:rPr>
              <w:instrText xml:space="preserve"> PAGEREF _Toc332351103 \h </w:instrText>
            </w:r>
          </w:ins>
          <w:r w:rsidRPr="00303364">
            <w:rPr>
              <w:rFonts w:cstheme="minorHAnsi"/>
              <w:noProof/>
              <w:webHidden/>
              <w:sz w:val="24"/>
              <w:szCs w:val="24"/>
              <w:rPrChange w:id="547" w:author="DuyNgo" w:date="2012-08-10T08:15:00Z">
                <w:rPr>
                  <w:rFonts w:cstheme="minorHAnsi"/>
                  <w:noProof/>
                  <w:webHidden/>
                  <w:sz w:val="24"/>
                  <w:szCs w:val="24"/>
                </w:rPr>
              </w:rPrChange>
            </w:rPr>
          </w:r>
          <w:r w:rsidRPr="00303364">
            <w:rPr>
              <w:rFonts w:cstheme="minorHAnsi"/>
              <w:noProof/>
              <w:webHidden/>
              <w:sz w:val="24"/>
              <w:szCs w:val="24"/>
              <w:rPrChange w:id="548" w:author="DuyNgo" w:date="2012-08-10T08:15:00Z">
                <w:rPr>
                  <w:noProof/>
                  <w:webHidden/>
                </w:rPr>
              </w:rPrChange>
            </w:rPr>
            <w:fldChar w:fldCharType="separate"/>
          </w:r>
          <w:ins w:id="549" w:author="DuyNgo" w:date="2012-08-10T08:15:00Z">
            <w:r w:rsidRPr="00303364">
              <w:rPr>
                <w:rFonts w:cstheme="minorHAnsi"/>
                <w:noProof/>
                <w:webHidden/>
                <w:sz w:val="24"/>
                <w:szCs w:val="24"/>
                <w:rPrChange w:id="550" w:author="DuyNgo" w:date="2012-08-10T08:15:00Z">
                  <w:rPr>
                    <w:noProof/>
                    <w:webHidden/>
                  </w:rPr>
                </w:rPrChange>
              </w:rPr>
              <w:t>185</w:t>
            </w:r>
            <w:r w:rsidRPr="00303364">
              <w:rPr>
                <w:rFonts w:cstheme="minorHAnsi"/>
                <w:noProof/>
                <w:webHidden/>
                <w:sz w:val="24"/>
                <w:szCs w:val="24"/>
                <w:rPrChange w:id="551" w:author="DuyNgo" w:date="2012-08-10T08:15:00Z">
                  <w:rPr>
                    <w:noProof/>
                    <w:webHidden/>
                  </w:rPr>
                </w:rPrChange>
              </w:rPr>
              <w:fldChar w:fldCharType="end"/>
            </w:r>
            <w:r w:rsidRPr="00303364">
              <w:rPr>
                <w:rStyle w:val="Hyperlink"/>
                <w:rFonts w:cstheme="minorHAnsi"/>
                <w:noProof/>
                <w:sz w:val="24"/>
                <w:szCs w:val="24"/>
                <w:rPrChange w:id="552"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553" w:author="DuyNgo" w:date="2012-08-10T08:15:00Z"/>
              <w:rFonts w:eastAsiaTheme="minorEastAsia" w:cstheme="minorHAnsi"/>
              <w:noProof/>
              <w:sz w:val="24"/>
              <w:szCs w:val="24"/>
              <w:lang w:eastAsia="ja-JP"/>
              <w:rPrChange w:id="554" w:author="DuyNgo" w:date="2012-08-10T08:15:00Z">
                <w:rPr>
                  <w:ins w:id="555" w:author="DuyNgo" w:date="2012-08-10T08:15:00Z"/>
                  <w:rFonts w:eastAsiaTheme="minorEastAsia"/>
                  <w:noProof/>
                  <w:lang w:eastAsia="ja-JP"/>
                </w:rPr>
              </w:rPrChange>
            </w:rPr>
          </w:pPr>
          <w:ins w:id="556" w:author="DuyNgo" w:date="2012-08-10T08:15:00Z">
            <w:r w:rsidRPr="00303364">
              <w:rPr>
                <w:rStyle w:val="Hyperlink"/>
                <w:rFonts w:cstheme="minorHAnsi"/>
                <w:noProof/>
                <w:sz w:val="24"/>
                <w:szCs w:val="24"/>
                <w:rPrChange w:id="557" w:author="DuyNgo" w:date="2012-08-10T08:15:00Z">
                  <w:rPr>
                    <w:rStyle w:val="Hyperlink"/>
                    <w:noProof/>
                  </w:rPr>
                </w:rPrChange>
              </w:rPr>
              <w:fldChar w:fldCharType="begin"/>
            </w:r>
            <w:r w:rsidRPr="00303364">
              <w:rPr>
                <w:rStyle w:val="Hyperlink"/>
                <w:rFonts w:cstheme="minorHAnsi"/>
                <w:noProof/>
                <w:sz w:val="24"/>
                <w:szCs w:val="24"/>
                <w:rPrChange w:id="558" w:author="DuyNgo" w:date="2012-08-10T08:15:00Z">
                  <w:rPr>
                    <w:rStyle w:val="Hyperlink"/>
                    <w:noProof/>
                  </w:rPr>
                </w:rPrChange>
              </w:rPr>
              <w:instrText xml:space="preserve"> </w:instrText>
            </w:r>
            <w:r w:rsidRPr="00303364">
              <w:rPr>
                <w:rFonts w:cstheme="minorHAnsi"/>
                <w:noProof/>
                <w:sz w:val="24"/>
                <w:szCs w:val="24"/>
                <w:rPrChange w:id="559" w:author="DuyNgo" w:date="2012-08-10T08:15:00Z">
                  <w:rPr>
                    <w:noProof/>
                  </w:rPr>
                </w:rPrChange>
              </w:rPr>
              <w:instrText>HYPERLINK \l "_Toc332351104"</w:instrText>
            </w:r>
            <w:r w:rsidRPr="00303364">
              <w:rPr>
                <w:rStyle w:val="Hyperlink"/>
                <w:rFonts w:cstheme="minorHAnsi"/>
                <w:noProof/>
                <w:sz w:val="24"/>
                <w:szCs w:val="24"/>
                <w:rPrChange w:id="560" w:author="DuyNgo" w:date="2012-08-10T08:15:00Z">
                  <w:rPr>
                    <w:rStyle w:val="Hyperlink"/>
                    <w:noProof/>
                  </w:rPr>
                </w:rPrChange>
              </w:rPr>
              <w:instrText xml:space="preserve"> </w:instrText>
            </w:r>
            <w:r w:rsidRPr="00303364">
              <w:rPr>
                <w:rStyle w:val="Hyperlink"/>
                <w:rFonts w:cstheme="minorHAnsi"/>
                <w:noProof/>
                <w:sz w:val="24"/>
                <w:szCs w:val="24"/>
                <w:rPrChange w:id="561" w:author="DuyNgo" w:date="2012-08-10T08:15:00Z">
                  <w:rPr>
                    <w:rStyle w:val="Hyperlink"/>
                    <w:noProof/>
                  </w:rPr>
                </w:rPrChange>
              </w:rPr>
              <w:fldChar w:fldCharType="separate"/>
            </w:r>
            <w:r w:rsidRPr="00303364">
              <w:rPr>
                <w:rStyle w:val="Hyperlink"/>
                <w:rFonts w:eastAsia="MS Gothic" w:cstheme="minorHAnsi"/>
                <w:bCs/>
                <w:noProof/>
                <w:sz w:val="24"/>
                <w:szCs w:val="24"/>
                <w:rPrChange w:id="562" w:author="DuyNgo" w:date="2012-08-10T08:15:00Z">
                  <w:rPr>
                    <w:rStyle w:val="Hyperlink"/>
                    <w:rFonts w:eastAsia="MS Gothic" w:cstheme="minorHAnsi"/>
                    <w:bCs/>
                    <w:noProof/>
                  </w:rPr>
                </w:rPrChange>
              </w:rPr>
              <w:t>1.</w:t>
            </w:r>
            <w:r w:rsidRPr="00303364">
              <w:rPr>
                <w:rFonts w:eastAsiaTheme="minorEastAsia" w:cstheme="minorHAnsi"/>
                <w:noProof/>
                <w:sz w:val="24"/>
                <w:szCs w:val="24"/>
                <w:lang w:eastAsia="ja-JP"/>
                <w:rPrChange w:id="563" w:author="DuyNgo" w:date="2012-08-10T08:15:00Z">
                  <w:rPr>
                    <w:rFonts w:eastAsiaTheme="minorEastAsia"/>
                    <w:noProof/>
                    <w:lang w:eastAsia="ja-JP"/>
                  </w:rPr>
                </w:rPrChange>
              </w:rPr>
              <w:tab/>
            </w:r>
            <w:r w:rsidRPr="00303364">
              <w:rPr>
                <w:rStyle w:val="Hyperlink"/>
                <w:rFonts w:eastAsia="MS Gothic" w:cstheme="minorHAnsi"/>
                <w:bCs/>
                <w:noProof/>
                <w:sz w:val="24"/>
                <w:szCs w:val="24"/>
                <w:rPrChange w:id="564" w:author="DuyNgo" w:date="2012-08-10T08:15:00Z">
                  <w:rPr>
                    <w:rStyle w:val="Hyperlink"/>
                    <w:rFonts w:eastAsia="MS Gothic" w:cstheme="minorHAnsi"/>
                    <w:bCs/>
                    <w:noProof/>
                  </w:rPr>
                </w:rPrChange>
              </w:rPr>
              <w:t>Software Process Model</w:t>
            </w:r>
            <w:r w:rsidRPr="00303364">
              <w:rPr>
                <w:rFonts w:cstheme="minorHAnsi"/>
                <w:noProof/>
                <w:webHidden/>
                <w:sz w:val="24"/>
                <w:szCs w:val="24"/>
                <w:rPrChange w:id="565" w:author="DuyNgo" w:date="2012-08-10T08:15:00Z">
                  <w:rPr>
                    <w:noProof/>
                    <w:webHidden/>
                  </w:rPr>
                </w:rPrChange>
              </w:rPr>
              <w:tab/>
            </w:r>
            <w:r w:rsidRPr="00303364">
              <w:rPr>
                <w:rFonts w:cstheme="minorHAnsi"/>
                <w:noProof/>
                <w:webHidden/>
                <w:sz w:val="24"/>
                <w:szCs w:val="24"/>
                <w:rPrChange w:id="566" w:author="DuyNgo" w:date="2012-08-10T08:15:00Z">
                  <w:rPr>
                    <w:noProof/>
                    <w:webHidden/>
                  </w:rPr>
                </w:rPrChange>
              </w:rPr>
              <w:fldChar w:fldCharType="begin"/>
            </w:r>
            <w:r w:rsidRPr="00303364">
              <w:rPr>
                <w:rFonts w:cstheme="minorHAnsi"/>
                <w:noProof/>
                <w:webHidden/>
                <w:sz w:val="24"/>
                <w:szCs w:val="24"/>
                <w:rPrChange w:id="567" w:author="DuyNgo" w:date="2012-08-10T08:15:00Z">
                  <w:rPr>
                    <w:noProof/>
                    <w:webHidden/>
                  </w:rPr>
                </w:rPrChange>
              </w:rPr>
              <w:instrText xml:space="preserve"> PAGEREF _Toc332351104 \h </w:instrText>
            </w:r>
          </w:ins>
          <w:r w:rsidRPr="00303364">
            <w:rPr>
              <w:rFonts w:cstheme="minorHAnsi"/>
              <w:noProof/>
              <w:webHidden/>
              <w:sz w:val="24"/>
              <w:szCs w:val="24"/>
              <w:rPrChange w:id="568" w:author="DuyNgo" w:date="2012-08-10T08:15:00Z">
                <w:rPr>
                  <w:rFonts w:cstheme="minorHAnsi"/>
                  <w:noProof/>
                  <w:webHidden/>
                  <w:sz w:val="24"/>
                  <w:szCs w:val="24"/>
                </w:rPr>
              </w:rPrChange>
            </w:rPr>
          </w:r>
          <w:r w:rsidRPr="00303364">
            <w:rPr>
              <w:rFonts w:cstheme="minorHAnsi"/>
              <w:noProof/>
              <w:webHidden/>
              <w:sz w:val="24"/>
              <w:szCs w:val="24"/>
              <w:rPrChange w:id="569" w:author="DuyNgo" w:date="2012-08-10T08:15:00Z">
                <w:rPr>
                  <w:noProof/>
                  <w:webHidden/>
                </w:rPr>
              </w:rPrChange>
            </w:rPr>
            <w:fldChar w:fldCharType="separate"/>
          </w:r>
          <w:ins w:id="570" w:author="DuyNgo" w:date="2012-08-10T08:15:00Z">
            <w:r w:rsidRPr="00303364">
              <w:rPr>
                <w:rFonts w:cstheme="minorHAnsi"/>
                <w:noProof/>
                <w:webHidden/>
                <w:sz w:val="24"/>
                <w:szCs w:val="24"/>
                <w:rPrChange w:id="571" w:author="DuyNgo" w:date="2012-08-10T08:15:00Z">
                  <w:rPr>
                    <w:noProof/>
                    <w:webHidden/>
                  </w:rPr>
                </w:rPrChange>
              </w:rPr>
              <w:t>185</w:t>
            </w:r>
            <w:r w:rsidRPr="00303364">
              <w:rPr>
                <w:rFonts w:cstheme="minorHAnsi"/>
                <w:noProof/>
                <w:webHidden/>
                <w:sz w:val="24"/>
                <w:szCs w:val="24"/>
                <w:rPrChange w:id="572" w:author="DuyNgo" w:date="2012-08-10T08:15:00Z">
                  <w:rPr>
                    <w:noProof/>
                    <w:webHidden/>
                  </w:rPr>
                </w:rPrChange>
              </w:rPr>
              <w:fldChar w:fldCharType="end"/>
            </w:r>
            <w:r w:rsidRPr="00303364">
              <w:rPr>
                <w:rStyle w:val="Hyperlink"/>
                <w:rFonts w:cstheme="minorHAnsi"/>
                <w:noProof/>
                <w:sz w:val="24"/>
                <w:szCs w:val="24"/>
                <w:rPrChange w:id="573"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574" w:author="DuyNgo" w:date="2012-08-10T08:15:00Z"/>
              <w:rFonts w:eastAsiaTheme="minorEastAsia" w:cstheme="minorHAnsi"/>
              <w:noProof/>
              <w:sz w:val="24"/>
              <w:szCs w:val="24"/>
              <w:lang w:eastAsia="ja-JP"/>
              <w:rPrChange w:id="575" w:author="DuyNgo" w:date="2012-08-10T08:15:00Z">
                <w:rPr>
                  <w:ins w:id="576" w:author="DuyNgo" w:date="2012-08-10T08:15:00Z"/>
                  <w:rFonts w:eastAsiaTheme="minorEastAsia"/>
                  <w:noProof/>
                  <w:lang w:eastAsia="ja-JP"/>
                </w:rPr>
              </w:rPrChange>
            </w:rPr>
          </w:pPr>
          <w:ins w:id="577" w:author="DuyNgo" w:date="2012-08-10T08:15:00Z">
            <w:r w:rsidRPr="00303364">
              <w:rPr>
                <w:rStyle w:val="Hyperlink"/>
                <w:rFonts w:cstheme="minorHAnsi"/>
                <w:noProof/>
                <w:sz w:val="24"/>
                <w:szCs w:val="24"/>
                <w:rPrChange w:id="578" w:author="DuyNgo" w:date="2012-08-10T08:15:00Z">
                  <w:rPr>
                    <w:rStyle w:val="Hyperlink"/>
                    <w:noProof/>
                  </w:rPr>
                </w:rPrChange>
              </w:rPr>
              <w:fldChar w:fldCharType="begin"/>
            </w:r>
            <w:r w:rsidRPr="00303364">
              <w:rPr>
                <w:rStyle w:val="Hyperlink"/>
                <w:rFonts w:cstheme="minorHAnsi"/>
                <w:noProof/>
                <w:sz w:val="24"/>
                <w:szCs w:val="24"/>
                <w:rPrChange w:id="579" w:author="DuyNgo" w:date="2012-08-10T08:15:00Z">
                  <w:rPr>
                    <w:rStyle w:val="Hyperlink"/>
                    <w:noProof/>
                  </w:rPr>
                </w:rPrChange>
              </w:rPr>
              <w:instrText xml:space="preserve"> </w:instrText>
            </w:r>
            <w:r w:rsidRPr="00303364">
              <w:rPr>
                <w:rFonts w:cstheme="minorHAnsi"/>
                <w:noProof/>
                <w:sz w:val="24"/>
                <w:szCs w:val="24"/>
                <w:rPrChange w:id="580" w:author="DuyNgo" w:date="2012-08-10T08:15:00Z">
                  <w:rPr>
                    <w:noProof/>
                  </w:rPr>
                </w:rPrChange>
              </w:rPr>
              <w:instrText>HYPERLINK \l "_Toc332351105"</w:instrText>
            </w:r>
            <w:r w:rsidRPr="00303364">
              <w:rPr>
                <w:rStyle w:val="Hyperlink"/>
                <w:rFonts w:cstheme="minorHAnsi"/>
                <w:noProof/>
                <w:sz w:val="24"/>
                <w:szCs w:val="24"/>
                <w:rPrChange w:id="581" w:author="DuyNgo" w:date="2012-08-10T08:15:00Z">
                  <w:rPr>
                    <w:rStyle w:val="Hyperlink"/>
                    <w:noProof/>
                  </w:rPr>
                </w:rPrChange>
              </w:rPr>
              <w:instrText xml:space="preserve"> </w:instrText>
            </w:r>
            <w:r w:rsidRPr="00303364">
              <w:rPr>
                <w:rStyle w:val="Hyperlink"/>
                <w:rFonts w:cstheme="minorHAnsi"/>
                <w:noProof/>
                <w:sz w:val="24"/>
                <w:szCs w:val="24"/>
                <w:rPrChange w:id="582" w:author="DuyNgo" w:date="2012-08-10T08:15:00Z">
                  <w:rPr>
                    <w:rStyle w:val="Hyperlink"/>
                    <w:noProof/>
                  </w:rPr>
                </w:rPrChange>
              </w:rPr>
              <w:fldChar w:fldCharType="separate"/>
            </w:r>
            <w:r w:rsidRPr="00303364">
              <w:rPr>
                <w:rStyle w:val="Hyperlink"/>
                <w:rFonts w:eastAsia="MS Gothic" w:cstheme="minorHAnsi"/>
                <w:bCs/>
                <w:noProof/>
                <w:sz w:val="24"/>
                <w:szCs w:val="24"/>
                <w:rPrChange w:id="583" w:author="DuyNgo" w:date="2012-08-10T08:15:00Z">
                  <w:rPr>
                    <w:rStyle w:val="Hyperlink"/>
                    <w:rFonts w:eastAsia="MS Gothic" w:cstheme="minorHAnsi"/>
                    <w:bCs/>
                    <w:noProof/>
                  </w:rPr>
                </w:rPrChange>
              </w:rPr>
              <w:t>2.</w:t>
            </w:r>
            <w:r w:rsidRPr="00303364">
              <w:rPr>
                <w:rFonts w:eastAsiaTheme="minorEastAsia" w:cstheme="minorHAnsi"/>
                <w:noProof/>
                <w:sz w:val="24"/>
                <w:szCs w:val="24"/>
                <w:lang w:eastAsia="ja-JP"/>
                <w:rPrChange w:id="584" w:author="DuyNgo" w:date="2012-08-10T08:15:00Z">
                  <w:rPr>
                    <w:rFonts w:eastAsiaTheme="minorEastAsia"/>
                    <w:noProof/>
                    <w:lang w:eastAsia="ja-JP"/>
                  </w:rPr>
                </w:rPrChange>
              </w:rPr>
              <w:tab/>
            </w:r>
            <w:r w:rsidRPr="00303364">
              <w:rPr>
                <w:rStyle w:val="Hyperlink"/>
                <w:rFonts w:eastAsia="MS Gothic" w:cstheme="minorHAnsi"/>
                <w:bCs/>
                <w:noProof/>
                <w:sz w:val="24"/>
                <w:szCs w:val="24"/>
                <w:rPrChange w:id="585" w:author="DuyNgo" w:date="2012-08-10T08:15:00Z">
                  <w:rPr>
                    <w:rStyle w:val="Hyperlink"/>
                    <w:rFonts w:eastAsia="MS Gothic" w:cstheme="minorHAnsi"/>
                    <w:bCs/>
                    <w:noProof/>
                  </w:rPr>
                </w:rPrChange>
              </w:rPr>
              <w:t>Roles and Responsibilities</w:t>
            </w:r>
            <w:r w:rsidRPr="00303364">
              <w:rPr>
                <w:rFonts w:cstheme="minorHAnsi"/>
                <w:noProof/>
                <w:webHidden/>
                <w:sz w:val="24"/>
                <w:szCs w:val="24"/>
                <w:rPrChange w:id="586" w:author="DuyNgo" w:date="2012-08-10T08:15:00Z">
                  <w:rPr>
                    <w:noProof/>
                    <w:webHidden/>
                  </w:rPr>
                </w:rPrChange>
              </w:rPr>
              <w:tab/>
            </w:r>
            <w:r w:rsidRPr="00303364">
              <w:rPr>
                <w:rFonts w:cstheme="minorHAnsi"/>
                <w:noProof/>
                <w:webHidden/>
                <w:sz w:val="24"/>
                <w:szCs w:val="24"/>
                <w:rPrChange w:id="587" w:author="DuyNgo" w:date="2012-08-10T08:15:00Z">
                  <w:rPr>
                    <w:noProof/>
                    <w:webHidden/>
                  </w:rPr>
                </w:rPrChange>
              </w:rPr>
              <w:fldChar w:fldCharType="begin"/>
            </w:r>
            <w:r w:rsidRPr="00303364">
              <w:rPr>
                <w:rFonts w:cstheme="minorHAnsi"/>
                <w:noProof/>
                <w:webHidden/>
                <w:sz w:val="24"/>
                <w:szCs w:val="24"/>
                <w:rPrChange w:id="588" w:author="DuyNgo" w:date="2012-08-10T08:15:00Z">
                  <w:rPr>
                    <w:noProof/>
                    <w:webHidden/>
                  </w:rPr>
                </w:rPrChange>
              </w:rPr>
              <w:instrText xml:space="preserve"> PAGEREF _Toc332351105 \h </w:instrText>
            </w:r>
          </w:ins>
          <w:r w:rsidRPr="00303364">
            <w:rPr>
              <w:rFonts w:cstheme="minorHAnsi"/>
              <w:noProof/>
              <w:webHidden/>
              <w:sz w:val="24"/>
              <w:szCs w:val="24"/>
              <w:rPrChange w:id="589" w:author="DuyNgo" w:date="2012-08-10T08:15:00Z">
                <w:rPr>
                  <w:rFonts w:cstheme="minorHAnsi"/>
                  <w:noProof/>
                  <w:webHidden/>
                  <w:sz w:val="24"/>
                  <w:szCs w:val="24"/>
                </w:rPr>
              </w:rPrChange>
            </w:rPr>
          </w:r>
          <w:r w:rsidRPr="00303364">
            <w:rPr>
              <w:rFonts w:cstheme="minorHAnsi"/>
              <w:noProof/>
              <w:webHidden/>
              <w:sz w:val="24"/>
              <w:szCs w:val="24"/>
              <w:rPrChange w:id="590" w:author="DuyNgo" w:date="2012-08-10T08:15:00Z">
                <w:rPr>
                  <w:noProof/>
                  <w:webHidden/>
                </w:rPr>
              </w:rPrChange>
            </w:rPr>
            <w:fldChar w:fldCharType="separate"/>
          </w:r>
          <w:ins w:id="591" w:author="DuyNgo" w:date="2012-08-10T08:15:00Z">
            <w:r w:rsidRPr="00303364">
              <w:rPr>
                <w:rFonts w:cstheme="minorHAnsi"/>
                <w:noProof/>
                <w:webHidden/>
                <w:sz w:val="24"/>
                <w:szCs w:val="24"/>
                <w:rPrChange w:id="592" w:author="DuyNgo" w:date="2012-08-10T08:15:00Z">
                  <w:rPr>
                    <w:noProof/>
                    <w:webHidden/>
                  </w:rPr>
                </w:rPrChange>
              </w:rPr>
              <w:t>186</w:t>
            </w:r>
            <w:r w:rsidRPr="00303364">
              <w:rPr>
                <w:rFonts w:cstheme="minorHAnsi"/>
                <w:noProof/>
                <w:webHidden/>
                <w:sz w:val="24"/>
                <w:szCs w:val="24"/>
                <w:rPrChange w:id="593" w:author="DuyNgo" w:date="2012-08-10T08:15:00Z">
                  <w:rPr>
                    <w:noProof/>
                    <w:webHidden/>
                  </w:rPr>
                </w:rPrChange>
              </w:rPr>
              <w:fldChar w:fldCharType="end"/>
            </w:r>
            <w:r w:rsidRPr="00303364">
              <w:rPr>
                <w:rStyle w:val="Hyperlink"/>
                <w:rFonts w:cstheme="minorHAnsi"/>
                <w:noProof/>
                <w:sz w:val="24"/>
                <w:szCs w:val="24"/>
                <w:rPrChange w:id="594"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595" w:author="DuyNgo" w:date="2012-08-10T08:15:00Z"/>
              <w:rFonts w:eastAsiaTheme="minorEastAsia" w:cstheme="minorHAnsi"/>
              <w:noProof/>
              <w:sz w:val="24"/>
              <w:szCs w:val="24"/>
              <w:lang w:eastAsia="ja-JP"/>
              <w:rPrChange w:id="596" w:author="DuyNgo" w:date="2012-08-10T08:15:00Z">
                <w:rPr>
                  <w:ins w:id="597" w:author="DuyNgo" w:date="2012-08-10T08:15:00Z"/>
                  <w:rFonts w:eastAsiaTheme="minorEastAsia"/>
                  <w:noProof/>
                  <w:lang w:eastAsia="ja-JP"/>
                </w:rPr>
              </w:rPrChange>
            </w:rPr>
          </w:pPr>
          <w:ins w:id="598" w:author="DuyNgo" w:date="2012-08-10T08:15:00Z">
            <w:r w:rsidRPr="00303364">
              <w:rPr>
                <w:rStyle w:val="Hyperlink"/>
                <w:rFonts w:cstheme="minorHAnsi"/>
                <w:noProof/>
                <w:sz w:val="24"/>
                <w:szCs w:val="24"/>
                <w:rPrChange w:id="599" w:author="DuyNgo" w:date="2012-08-10T08:15:00Z">
                  <w:rPr>
                    <w:rStyle w:val="Hyperlink"/>
                    <w:noProof/>
                  </w:rPr>
                </w:rPrChange>
              </w:rPr>
              <w:fldChar w:fldCharType="begin"/>
            </w:r>
            <w:r w:rsidRPr="00303364">
              <w:rPr>
                <w:rStyle w:val="Hyperlink"/>
                <w:rFonts w:cstheme="minorHAnsi"/>
                <w:noProof/>
                <w:sz w:val="24"/>
                <w:szCs w:val="24"/>
                <w:rPrChange w:id="600" w:author="DuyNgo" w:date="2012-08-10T08:15:00Z">
                  <w:rPr>
                    <w:rStyle w:val="Hyperlink"/>
                    <w:noProof/>
                  </w:rPr>
                </w:rPrChange>
              </w:rPr>
              <w:instrText xml:space="preserve"> </w:instrText>
            </w:r>
            <w:r w:rsidRPr="00303364">
              <w:rPr>
                <w:rFonts w:cstheme="minorHAnsi"/>
                <w:noProof/>
                <w:sz w:val="24"/>
                <w:szCs w:val="24"/>
                <w:rPrChange w:id="601" w:author="DuyNgo" w:date="2012-08-10T08:15:00Z">
                  <w:rPr>
                    <w:noProof/>
                  </w:rPr>
                </w:rPrChange>
              </w:rPr>
              <w:instrText>HYPERLINK \l "_Toc332351106"</w:instrText>
            </w:r>
            <w:r w:rsidRPr="00303364">
              <w:rPr>
                <w:rStyle w:val="Hyperlink"/>
                <w:rFonts w:cstheme="minorHAnsi"/>
                <w:noProof/>
                <w:sz w:val="24"/>
                <w:szCs w:val="24"/>
                <w:rPrChange w:id="602" w:author="DuyNgo" w:date="2012-08-10T08:15:00Z">
                  <w:rPr>
                    <w:rStyle w:val="Hyperlink"/>
                    <w:noProof/>
                  </w:rPr>
                </w:rPrChange>
              </w:rPr>
              <w:instrText xml:space="preserve"> </w:instrText>
            </w:r>
            <w:r w:rsidRPr="00303364">
              <w:rPr>
                <w:rStyle w:val="Hyperlink"/>
                <w:rFonts w:cstheme="minorHAnsi"/>
                <w:noProof/>
                <w:sz w:val="24"/>
                <w:szCs w:val="24"/>
                <w:rPrChange w:id="603" w:author="DuyNgo" w:date="2012-08-10T08:15:00Z">
                  <w:rPr>
                    <w:rStyle w:val="Hyperlink"/>
                    <w:noProof/>
                  </w:rPr>
                </w:rPrChange>
              </w:rPr>
              <w:fldChar w:fldCharType="separate"/>
            </w:r>
            <w:r w:rsidRPr="00303364">
              <w:rPr>
                <w:rStyle w:val="Hyperlink"/>
                <w:rFonts w:eastAsia="MS Gothic" w:cstheme="minorHAnsi"/>
                <w:bCs/>
                <w:noProof/>
                <w:sz w:val="24"/>
                <w:szCs w:val="24"/>
                <w:rPrChange w:id="604" w:author="DuyNgo" w:date="2012-08-10T08:15:00Z">
                  <w:rPr>
                    <w:rStyle w:val="Hyperlink"/>
                    <w:rFonts w:eastAsia="MS Gothic" w:cstheme="minorHAnsi"/>
                    <w:bCs/>
                    <w:noProof/>
                  </w:rPr>
                </w:rPrChange>
              </w:rPr>
              <w:t>3.</w:t>
            </w:r>
            <w:r w:rsidRPr="00303364">
              <w:rPr>
                <w:rFonts w:eastAsiaTheme="minorEastAsia" w:cstheme="minorHAnsi"/>
                <w:noProof/>
                <w:sz w:val="24"/>
                <w:szCs w:val="24"/>
                <w:lang w:eastAsia="ja-JP"/>
                <w:rPrChange w:id="605" w:author="DuyNgo" w:date="2012-08-10T08:15:00Z">
                  <w:rPr>
                    <w:rFonts w:eastAsiaTheme="minorEastAsia"/>
                    <w:noProof/>
                    <w:lang w:eastAsia="ja-JP"/>
                  </w:rPr>
                </w:rPrChange>
              </w:rPr>
              <w:tab/>
            </w:r>
            <w:r w:rsidRPr="00303364">
              <w:rPr>
                <w:rStyle w:val="Hyperlink"/>
                <w:rFonts w:eastAsia="MS Gothic" w:cstheme="minorHAnsi"/>
                <w:bCs/>
                <w:noProof/>
                <w:sz w:val="24"/>
                <w:szCs w:val="24"/>
                <w:rPrChange w:id="606" w:author="DuyNgo" w:date="2012-08-10T08:15:00Z">
                  <w:rPr>
                    <w:rStyle w:val="Hyperlink"/>
                    <w:rFonts w:eastAsia="MS Gothic" w:cstheme="minorHAnsi"/>
                    <w:bCs/>
                    <w:noProof/>
                  </w:rPr>
                </w:rPrChange>
              </w:rPr>
              <w:t>Tools and Techniques</w:t>
            </w:r>
            <w:r w:rsidRPr="00303364">
              <w:rPr>
                <w:rFonts w:cstheme="minorHAnsi"/>
                <w:noProof/>
                <w:webHidden/>
                <w:sz w:val="24"/>
                <w:szCs w:val="24"/>
                <w:rPrChange w:id="607" w:author="DuyNgo" w:date="2012-08-10T08:15:00Z">
                  <w:rPr>
                    <w:noProof/>
                    <w:webHidden/>
                  </w:rPr>
                </w:rPrChange>
              </w:rPr>
              <w:tab/>
            </w:r>
            <w:r w:rsidRPr="00303364">
              <w:rPr>
                <w:rFonts w:cstheme="minorHAnsi"/>
                <w:noProof/>
                <w:webHidden/>
                <w:sz w:val="24"/>
                <w:szCs w:val="24"/>
                <w:rPrChange w:id="608" w:author="DuyNgo" w:date="2012-08-10T08:15:00Z">
                  <w:rPr>
                    <w:noProof/>
                    <w:webHidden/>
                  </w:rPr>
                </w:rPrChange>
              </w:rPr>
              <w:fldChar w:fldCharType="begin"/>
            </w:r>
            <w:r w:rsidRPr="00303364">
              <w:rPr>
                <w:rFonts w:cstheme="minorHAnsi"/>
                <w:noProof/>
                <w:webHidden/>
                <w:sz w:val="24"/>
                <w:szCs w:val="24"/>
                <w:rPrChange w:id="609" w:author="DuyNgo" w:date="2012-08-10T08:15:00Z">
                  <w:rPr>
                    <w:noProof/>
                    <w:webHidden/>
                  </w:rPr>
                </w:rPrChange>
              </w:rPr>
              <w:instrText xml:space="preserve"> PAGEREF _Toc332351106 \h </w:instrText>
            </w:r>
          </w:ins>
          <w:r w:rsidRPr="00303364">
            <w:rPr>
              <w:rFonts w:cstheme="minorHAnsi"/>
              <w:noProof/>
              <w:webHidden/>
              <w:sz w:val="24"/>
              <w:szCs w:val="24"/>
              <w:rPrChange w:id="610" w:author="DuyNgo" w:date="2012-08-10T08:15:00Z">
                <w:rPr>
                  <w:rFonts w:cstheme="minorHAnsi"/>
                  <w:noProof/>
                  <w:webHidden/>
                  <w:sz w:val="24"/>
                  <w:szCs w:val="24"/>
                </w:rPr>
              </w:rPrChange>
            </w:rPr>
          </w:r>
          <w:r w:rsidRPr="00303364">
            <w:rPr>
              <w:rFonts w:cstheme="minorHAnsi"/>
              <w:noProof/>
              <w:webHidden/>
              <w:sz w:val="24"/>
              <w:szCs w:val="24"/>
              <w:rPrChange w:id="611" w:author="DuyNgo" w:date="2012-08-10T08:15:00Z">
                <w:rPr>
                  <w:noProof/>
                  <w:webHidden/>
                </w:rPr>
              </w:rPrChange>
            </w:rPr>
            <w:fldChar w:fldCharType="separate"/>
          </w:r>
          <w:ins w:id="612" w:author="DuyNgo" w:date="2012-08-10T08:15:00Z">
            <w:r w:rsidRPr="00303364">
              <w:rPr>
                <w:rFonts w:cstheme="minorHAnsi"/>
                <w:noProof/>
                <w:webHidden/>
                <w:sz w:val="24"/>
                <w:szCs w:val="24"/>
                <w:rPrChange w:id="613" w:author="DuyNgo" w:date="2012-08-10T08:15:00Z">
                  <w:rPr>
                    <w:noProof/>
                    <w:webHidden/>
                  </w:rPr>
                </w:rPrChange>
              </w:rPr>
              <w:t>187</w:t>
            </w:r>
            <w:r w:rsidRPr="00303364">
              <w:rPr>
                <w:rFonts w:cstheme="minorHAnsi"/>
                <w:noProof/>
                <w:webHidden/>
                <w:sz w:val="24"/>
                <w:szCs w:val="24"/>
                <w:rPrChange w:id="614" w:author="DuyNgo" w:date="2012-08-10T08:15:00Z">
                  <w:rPr>
                    <w:noProof/>
                    <w:webHidden/>
                  </w:rPr>
                </w:rPrChange>
              </w:rPr>
              <w:fldChar w:fldCharType="end"/>
            </w:r>
            <w:r w:rsidRPr="00303364">
              <w:rPr>
                <w:rStyle w:val="Hyperlink"/>
                <w:rFonts w:cstheme="minorHAnsi"/>
                <w:noProof/>
                <w:sz w:val="24"/>
                <w:szCs w:val="24"/>
                <w:rPrChange w:id="615"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616" w:author="DuyNgo" w:date="2012-08-10T08:15:00Z"/>
              <w:rFonts w:eastAsiaTheme="minorEastAsia" w:cstheme="minorHAnsi"/>
              <w:noProof/>
              <w:sz w:val="24"/>
              <w:szCs w:val="24"/>
              <w:lang w:eastAsia="ja-JP"/>
              <w:rPrChange w:id="617" w:author="DuyNgo" w:date="2012-08-10T08:15:00Z">
                <w:rPr>
                  <w:ins w:id="618" w:author="DuyNgo" w:date="2012-08-10T08:15:00Z"/>
                  <w:rFonts w:eastAsiaTheme="minorEastAsia"/>
                  <w:noProof/>
                  <w:lang w:eastAsia="ja-JP"/>
                </w:rPr>
              </w:rPrChange>
            </w:rPr>
          </w:pPr>
          <w:ins w:id="619" w:author="DuyNgo" w:date="2012-08-10T08:15:00Z">
            <w:r w:rsidRPr="00303364">
              <w:rPr>
                <w:rStyle w:val="Hyperlink"/>
                <w:rFonts w:cstheme="minorHAnsi"/>
                <w:noProof/>
                <w:sz w:val="24"/>
                <w:szCs w:val="24"/>
                <w:rPrChange w:id="620" w:author="DuyNgo" w:date="2012-08-10T08:15:00Z">
                  <w:rPr>
                    <w:rStyle w:val="Hyperlink"/>
                    <w:noProof/>
                  </w:rPr>
                </w:rPrChange>
              </w:rPr>
              <w:fldChar w:fldCharType="begin"/>
            </w:r>
            <w:r w:rsidRPr="00303364">
              <w:rPr>
                <w:rStyle w:val="Hyperlink"/>
                <w:rFonts w:cstheme="minorHAnsi"/>
                <w:noProof/>
                <w:sz w:val="24"/>
                <w:szCs w:val="24"/>
                <w:rPrChange w:id="621" w:author="DuyNgo" w:date="2012-08-10T08:15:00Z">
                  <w:rPr>
                    <w:rStyle w:val="Hyperlink"/>
                    <w:noProof/>
                  </w:rPr>
                </w:rPrChange>
              </w:rPr>
              <w:instrText xml:space="preserve"> </w:instrText>
            </w:r>
            <w:r w:rsidRPr="00303364">
              <w:rPr>
                <w:rFonts w:cstheme="minorHAnsi"/>
                <w:noProof/>
                <w:sz w:val="24"/>
                <w:szCs w:val="24"/>
                <w:rPrChange w:id="622" w:author="DuyNgo" w:date="2012-08-10T08:15:00Z">
                  <w:rPr>
                    <w:noProof/>
                  </w:rPr>
                </w:rPrChange>
              </w:rPr>
              <w:instrText>HYPERLINK \l "_Toc332351107"</w:instrText>
            </w:r>
            <w:r w:rsidRPr="00303364">
              <w:rPr>
                <w:rStyle w:val="Hyperlink"/>
                <w:rFonts w:cstheme="minorHAnsi"/>
                <w:noProof/>
                <w:sz w:val="24"/>
                <w:szCs w:val="24"/>
                <w:rPrChange w:id="623" w:author="DuyNgo" w:date="2012-08-10T08:15:00Z">
                  <w:rPr>
                    <w:rStyle w:val="Hyperlink"/>
                    <w:noProof/>
                  </w:rPr>
                </w:rPrChange>
              </w:rPr>
              <w:instrText xml:space="preserve"> </w:instrText>
            </w:r>
            <w:r w:rsidRPr="00303364">
              <w:rPr>
                <w:rStyle w:val="Hyperlink"/>
                <w:rFonts w:cstheme="minorHAnsi"/>
                <w:noProof/>
                <w:sz w:val="24"/>
                <w:szCs w:val="24"/>
                <w:rPrChange w:id="624" w:author="DuyNgo" w:date="2012-08-10T08:15:00Z">
                  <w:rPr>
                    <w:rStyle w:val="Hyperlink"/>
                    <w:noProof/>
                  </w:rPr>
                </w:rPrChange>
              </w:rPr>
              <w:fldChar w:fldCharType="separate"/>
            </w:r>
            <w:r w:rsidRPr="00303364">
              <w:rPr>
                <w:rStyle w:val="Hyperlink"/>
                <w:rFonts w:cstheme="minorHAnsi"/>
                <w:noProof/>
                <w:sz w:val="24"/>
                <w:szCs w:val="24"/>
                <w:rPrChange w:id="625" w:author="DuyNgo" w:date="2012-08-10T08:15:00Z">
                  <w:rPr>
                    <w:rStyle w:val="Hyperlink"/>
                    <w:rFonts w:cstheme="minorHAnsi"/>
                    <w:noProof/>
                  </w:rPr>
                </w:rPrChange>
              </w:rPr>
              <w:t>III.</w:t>
            </w:r>
            <w:r w:rsidRPr="00303364">
              <w:rPr>
                <w:rFonts w:eastAsiaTheme="minorEastAsia" w:cstheme="minorHAnsi"/>
                <w:noProof/>
                <w:sz w:val="24"/>
                <w:szCs w:val="24"/>
                <w:lang w:eastAsia="ja-JP"/>
                <w:rPrChange w:id="626" w:author="DuyNgo" w:date="2012-08-10T08:15:00Z">
                  <w:rPr>
                    <w:rFonts w:eastAsiaTheme="minorEastAsia"/>
                    <w:noProof/>
                    <w:lang w:eastAsia="ja-JP"/>
                  </w:rPr>
                </w:rPrChange>
              </w:rPr>
              <w:tab/>
            </w:r>
            <w:r w:rsidRPr="00303364">
              <w:rPr>
                <w:rStyle w:val="Hyperlink"/>
                <w:rFonts w:cstheme="minorHAnsi"/>
                <w:noProof/>
                <w:sz w:val="24"/>
                <w:szCs w:val="24"/>
                <w:rPrChange w:id="627" w:author="DuyNgo" w:date="2012-08-10T08:15:00Z">
                  <w:rPr>
                    <w:rStyle w:val="Hyperlink"/>
                    <w:rFonts w:cstheme="minorHAnsi"/>
                    <w:noProof/>
                  </w:rPr>
                </w:rPrChange>
              </w:rPr>
              <w:t>Project Management Plan</w:t>
            </w:r>
            <w:r w:rsidRPr="00303364">
              <w:rPr>
                <w:rFonts w:cstheme="minorHAnsi"/>
                <w:noProof/>
                <w:webHidden/>
                <w:sz w:val="24"/>
                <w:szCs w:val="24"/>
                <w:rPrChange w:id="628" w:author="DuyNgo" w:date="2012-08-10T08:15:00Z">
                  <w:rPr>
                    <w:noProof/>
                    <w:webHidden/>
                  </w:rPr>
                </w:rPrChange>
              </w:rPr>
              <w:tab/>
            </w:r>
            <w:r w:rsidRPr="00303364">
              <w:rPr>
                <w:rFonts w:cstheme="minorHAnsi"/>
                <w:noProof/>
                <w:webHidden/>
                <w:sz w:val="24"/>
                <w:szCs w:val="24"/>
                <w:rPrChange w:id="629" w:author="DuyNgo" w:date="2012-08-10T08:15:00Z">
                  <w:rPr>
                    <w:noProof/>
                    <w:webHidden/>
                  </w:rPr>
                </w:rPrChange>
              </w:rPr>
              <w:fldChar w:fldCharType="begin"/>
            </w:r>
            <w:r w:rsidRPr="00303364">
              <w:rPr>
                <w:rFonts w:cstheme="minorHAnsi"/>
                <w:noProof/>
                <w:webHidden/>
                <w:sz w:val="24"/>
                <w:szCs w:val="24"/>
                <w:rPrChange w:id="630" w:author="DuyNgo" w:date="2012-08-10T08:15:00Z">
                  <w:rPr>
                    <w:noProof/>
                    <w:webHidden/>
                  </w:rPr>
                </w:rPrChange>
              </w:rPr>
              <w:instrText xml:space="preserve"> PAGEREF _Toc332351107 \h </w:instrText>
            </w:r>
          </w:ins>
          <w:r w:rsidRPr="00303364">
            <w:rPr>
              <w:rFonts w:cstheme="minorHAnsi"/>
              <w:noProof/>
              <w:webHidden/>
              <w:sz w:val="24"/>
              <w:szCs w:val="24"/>
              <w:rPrChange w:id="631" w:author="DuyNgo" w:date="2012-08-10T08:15:00Z">
                <w:rPr>
                  <w:rFonts w:cstheme="minorHAnsi"/>
                  <w:noProof/>
                  <w:webHidden/>
                  <w:sz w:val="24"/>
                  <w:szCs w:val="24"/>
                </w:rPr>
              </w:rPrChange>
            </w:rPr>
          </w:r>
          <w:r w:rsidRPr="00303364">
            <w:rPr>
              <w:rFonts w:cstheme="minorHAnsi"/>
              <w:noProof/>
              <w:webHidden/>
              <w:sz w:val="24"/>
              <w:szCs w:val="24"/>
              <w:rPrChange w:id="632" w:author="DuyNgo" w:date="2012-08-10T08:15:00Z">
                <w:rPr>
                  <w:noProof/>
                  <w:webHidden/>
                </w:rPr>
              </w:rPrChange>
            </w:rPr>
            <w:fldChar w:fldCharType="separate"/>
          </w:r>
          <w:ins w:id="633" w:author="DuyNgo" w:date="2012-08-10T08:15:00Z">
            <w:r w:rsidRPr="00303364">
              <w:rPr>
                <w:rFonts w:cstheme="minorHAnsi"/>
                <w:noProof/>
                <w:webHidden/>
                <w:sz w:val="24"/>
                <w:szCs w:val="24"/>
                <w:rPrChange w:id="634" w:author="DuyNgo" w:date="2012-08-10T08:15:00Z">
                  <w:rPr>
                    <w:noProof/>
                    <w:webHidden/>
                  </w:rPr>
                </w:rPrChange>
              </w:rPr>
              <w:t>188</w:t>
            </w:r>
            <w:r w:rsidRPr="00303364">
              <w:rPr>
                <w:rFonts w:cstheme="minorHAnsi"/>
                <w:noProof/>
                <w:webHidden/>
                <w:sz w:val="24"/>
                <w:szCs w:val="24"/>
                <w:rPrChange w:id="635" w:author="DuyNgo" w:date="2012-08-10T08:15:00Z">
                  <w:rPr>
                    <w:noProof/>
                    <w:webHidden/>
                  </w:rPr>
                </w:rPrChange>
              </w:rPr>
              <w:fldChar w:fldCharType="end"/>
            </w:r>
            <w:r w:rsidRPr="00303364">
              <w:rPr>
                <w:rStyle w:val="Hyperlink"/>
                <w:rFonts w:cstheme="minorHAnsi"/>
                <w:noProof/>
                <w:sz w:val="24"/>
                <w:szCs w:val="24"/>
                <w:rPrChange w:id="636"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637" w:author="DuyNgo" w:date="2012-08-10T08:15:00Z"/>
              <w:rFonts w:eastAsiaTheme="minorEastAsia" w:cstheme="minorHAnsi"/>
              <w:noProof/>
              <w:sz w:val="24"/>
              <w:szCs w:val="24"/>
              <w:lang w:eastAsia="ja-JP"/>
              <w:rPrChange w:id="638" w:author="DuyNgo" w:date="2012-08-10T08:15:00Z">
                <w:rPr>
                  <w:ins w:id="639" w:author="DuyNgo" w:date="2012-08-10T08:15:00Z"/>
                  <w:rFonts w:eastAsiaTheme="minorEastAsia"/>
                  <w:noProof/>
                  <w:lang w:eastAsia="ja-JP"/>
                </w:rPr>
              </w:rPrChange>
            </w:rPr>
          </w:pPr>
          <w:ins w:id="640" w:author="DuyNgo" w:date="2012-08-10T08:15:00Z">
            <w:r w:rsidRPr="00303364">
              <w:rPr>
                <w:rStyle w:val="Hyperlink"/>
                <w:rFonts w:cstheme="minorHAnsi"/>
                <w:noProof/>
                <w:sz w:val="24"/>
                <w:szCs w:val="24"/>
                <w:rPrChange w:id="641" w:author="DuyNgo" w:date="2012-08-10T08:15:00Z">
                  <w:rPr>
                    <w:rStyle w:val="Hyperlink"/>
                    <w:noProof/>
                  </w:rPr>
                </w:rPrChange>
              </w:rPr>
              <w:fldChar w:fldCharType="begin"/>
            </w:r>
            <w:r w:rsidRPr="00303364">
              <w:rPr>
                <w:rStyle w:val="Hyperlink"/>
                <w:rFonts w:cstheme="minorHAnsi"/>
                <w:noProof/>
                <w:sz w:val="24"/>
                <w:szCs w:val="24"/>
                <w:rPrChange w:id="642" w:author="DuyNgo" w:date="2012-08-10T08:15:00Z">
                  <w:rPr>
                    <w:rStyle w:val="Hyperlink"/>
                    <w:noProof/>
                  </w:rPr>
                </w:rPrChange>
              </w:rPr>
              <w:instrText xml:space="preserve"> </w:instrText>
            </w:r>
            <w:r w:rsidRPr="00303364">
              <w:rPr>
                <w:rFonts w:cstheme="minorHAnsi"/>
                <w:noProof/>
                <w:sz w:val="24"/>
                <w:szCs w:val="24"/>
                <w:rPrChange w:id="643" w:author="DuyNgo" w:date="2012-08-10T08:15:00Z">
                  <w:rPr>
                    <w:noProof/>
                  </w:rPr>
                </w:rPrChange>
              </w:rPr>
              <w:instrText>HYPERLINK \l "_Toc332351108"</w:instrText>
            </w:r>
            <w:r w:rsidRPr="00303364">
              <w:rPr>
                <w:rStyle w:val="Hyperlink"/>
                <w:rFonts w:cstheme="minorHAnsi"/>
                <w:noProof/>
                <w:sz w:val="24"/>
                <w:szCs w:val="24"/>
                <w:rPrChange w:id="644" w:author="DuyNgo" w:date="2012-08-10T08:15:00Z">
                  <w:rPr>
                    <w:rStyle w:val="Hyperlink"/>
                    <w:noProof/>
                  </w:rPr>
                </w:rPrChange>
              </w:rPr>
              <w:instrText xml:space="preserve"> </w:instrText>
            </w:r>
            <w:r w:rsidRPr="00303364">
              <w:rPr>
                <w:rStyle w:val="Hyperlink"/>
                <w:rFonts w:cstheme="minorHAnsi"/>
                <w:noProof/>
                <w:sz w:val="24"/>
                <w:szCs w:val="24"/>
                <w:rPrChange w:id="645" w:author="DuyNgo" w:date="2012-08-10T08:15:00Z">
                  <w:rPr>
                    <w:rStyle w:val="Hyperlink"/>
                    <w:noProof/>
                  </w:rPr>
                </w:rPrChange>
              </w:rPr>
              <w:fldChar w:fldCharType="separate"/>
            </w:r>
            <w:r w:rsidRPr="00303364">
              <w:rPr>
                <w:rStyle w:val="Hyperlink"/>
                <w:rFonts w:eastAsia="MS Gothic" w:cstheme="minorHAnsi"/>
                <w:bCs/>
                <w:noProof/>
                <w:sz w:val="24"/>
                <w:szCs w:val="24"/>
                <w:rPrChange w:id="646" w:author="DuyNgo" w:date="2012-08-10T08:15:00Z">
                  <w:rPr>
                    <w:rStyle w:val="Hyperlink"/>
                    <w:rFonts w:eastAsia="MS Gothic" w:cstheme="minorHAnsi"/>
                    <w:bCs/>
                    <w:noProof/>
                  </w:rPr>
                </w:rPrChange>
              </w:rPr>
              <w:t>1.</w:t>
            </w:r>
            <w:r w:rsidRPr="00303364">
              <w:rPr>
                <w:rFonts w:eastAsiaTheme="minorEastAsia" w:cstheme="minorHAnsi"/>
                <w:noProof/>
                <w:sz w:val="24"/>
                <w:szCs w:val="24"/>
                <w:lang w:eastAsia="ja-JP"/>
                <w:rPrChange w:id="647" w:author="DuyNgo" w:date="2012-08-10T08:15:00Z">
                  <w:rPr>
                    <w:rFonts w:eastAsiaTheme="minorEastAsia"/>
                    <w:noProof/>
                    <w:lang w:eastAsia="ja-JP"/>
                  </w:rPr>
                </w:rPrChange>
              </w:rPr>
              <w:tab/>
            </w:r>
            <w:r w:rsidRPr="00303364">
              <w:rPr>
                <w:rStyle w:val="Hyperlink"/>
                <w:rFonts w:eastAsia="MS Gothic" w:cstheme="minorHAnsi"/>
                <w:bCs/>
                <w:noProof/>
                <w:sz w:val="24"/>
                <w:szCs w:val="24"/>
                <w:rPrChange w:id="648" w:author="DuyNgo" w:date="2012-08-10T08:15:00Z">
                  <w:rPr>
                    <w:rStyle w:val="Hyperlink"/>
                    <w:rFonts w:eastAsia="MS Gothic" w:cstheme="minorHAnsi"/>
                    <w:bCs/>
                    <w:noProof/>
                  </w:rPr>
                </w:rPrChange>
              </w:rPr>
              <w:t>Tasks</w:t>
            </w:r>
            <w:r w:rsidRPr="00303364">
              <w:rPr>
                <w:rFonts w:cstheme="minorHAnsi"/>
                <w:noProof/>
                <w:webHidden/>
                <w:sz w:val="24"/>
                <w:szCs w:val="24"/>
                <w:rPrChange w:id="649" w:author="DuyNgo" w:date="2012-08-10T08:15:00Z">
                  <w:rPr>
                    <w:noProof/>
                    <w:webHidden/>
                  </w:rPr>
                </w:rPrChange>
              </w:rPr>
              <w:tab/>
            </w:r>
            <w:r w:rsidRPr="00303364">
              <w:rPr>
                <w:rFonts w:cstheme="minorHAnsi"/>
                <w:noProof/>
                <w:webHidden/>
                <w:sz w:val="24"/>
                <w:szCs w:val="24"/>
                <w:rPrChange w:id="650" w:author="DuyNgo" w:date="2012-08-10T08:15:00Z">
                  <w:rPr>
                    <w:noProof/>
                    <w:webHidden/>
                  </w:rPr>
                </w:rPrChange>
              </w:rPr>
              <w:fldChar w:fldCharType="begin"/>
            </w:r>
            <w:r w:rsidRPr="00303364">
              <w:rPr>
                <w:rFonts w:cstheme="minorHAnsi"/>
                <w:noProof/>
                <w:webHidden/>
                <w:sz w:val="24"/>
                <w:szCs w:val="24"/>
                <w:rPrChange w:id="651" w:author="DuyNgo" w:date="2012-08-10T08:15:00Z">
                  <w:rPr>
                    <w:noProof/>
                    <w:webHidden/>
                  </w:rPr>
                </w:rPrChange>
              </w:rPr>
              <w:instrText xml:space="preserve"> PAGEREF _Toc332351108 \h </w:instrText>
            </w:r>
          </w:ins>
          <w:r w:rsidRPr="00303364">
            <w:rPr>
              <w:rFonts w:cstheme="minorHAnsi"/>
              <w:noProof/>
              <w:webHidden/>
              <w:sz w:val="24"/>
              <w:szCs w:val="24"/>
              <w:rPrChange w:id="652" w:author="DuyNgo" w:date="2012-08-10T08:15:00Z">
                <w:rPr>
                  <w:rFonts w:cstheme="minorHAnsi"/>
                  <w:noProof/>
                  <w:webHidden/>
                  <w:sz w:val="24"/>
                  <w:szCs w:val="24"/>
                </w:rPr>
              </w:rPrChange>
            </w:rPr>
          </w:r>
          <w:r w:rsidRPr="00303364">
            <w:rPr>
              <w:rFonts w:cstheme="minorHAnsi"/>
              <w:noProof/>
              <w:webHidden/>
              <w:sz w:val="24"/>
              <w:szCs w:val="24"/>
              <w:rPrChange w:id="653" w:author="DuyNgo" w:date="2012-08-10T08:15:00Z">
                <w:rPr>
                  <w:noProof/>
                  <w:webHidden/>
                </w:rPr>
              </w:rPrChange>
            </w:rPr>
            <w:fldChar w:fldCharType="separate"/>
          </w:r>
          <w:ins w:id="654" w:author="DuyNgo" w:date="2012-08-10T08:15:00Z">
            <w:r w:rsidRPr="00303364">
              <w:rPr>
                <w:rFonts w:cstheme="minorHAnsi"/>
                <w:noProof/>
                <w:webHidden/>
                <w:sz w:val="24"/>
                <w:szCs w:val="24"/>
                <w:rPrChange w:id="655" w:author="DuyNgo" w:date="2012-08-10T08:15:00Z">
                  <w:rPr>
                    <w:noProof/>
                    <w:webHidden/>
                  </w:rPr>
                </w:rPrChange>
              </w:rPr>
              <w:t>188</w:t>
            </w:r>
            <w:r w:rsidRPr="00303364">
              <w:rPr>
                <w:rFonts w:cstheme="minorHAnsi"/>
                <w:noProof/>
                <w:webHidden/>
                <w:sz w:val="24"/>
                <w:szCs w:val="24"/>
                <w:rPrChange w:id="656" w:author="DuyNgo" w:date="2012-08-10T08:15:00Z">
                  <w:rPr>
                    <w:noProof/>
                    <w:webHidden/>
                  </w:rPr>
                </w:rPrChange>
              </w:rPr>
              <w:fldChar w:fldCharType="end"/>
            </w:r>
            <w:r w:rsidRPr="00303364">
              <w:rPr>
                <w:rStyle w:val="Hyperlink"/>
                <w:rFonts w:cstheme="minorHAnsi"/>
                <w:noProof/>
                <w:sz w:val="24"/>
                <w:szCs w:val="24"/>
                <w:rPrChange w:id="657" w:author="DuyNgo" w:date="2012-08-10T08:15:00Z">
                  <w:rPr>
                    <w:rStyle w:val="Hyperlink"/>
                    <w:noProof/>
                  </w:rPr>
                </w:rPrChange>
              </w:rPr>
              <w:fldChar w:fldCharType="end"/>
            </w:r>
          </w:ins>
        </w:p>
        <w:p w:rsidR="00303364" w:rsidRPr="00303364" w:rsidRDefault="00303364">
          <w:pPr>
            <w:pStyle w:val="TOC4"/>
            <w:tabs>
              <w:tab w:val="left" w:pos="1320"/>
              <w:tab w:val="right" w:leader="dot" w:pos="8778"/>
            </w:tabs>
            <w:rPr>
              <w:ins w:id="658" w:author="DuyNgo" w:date="2012-08-10T08:15:00Z"/>
              <w:rFonts w:cstheme="minorHAnsi"/>
              <w:noProof/>
              <w:sz w:val="24"/>
              <w:szCs w:val="24"/>
              <w:lang w:eastAsia="ja-JP"/>
              <w:rPrChange w:id="659" w:author="DuyNgo" w:date="2012-08-10T08:15:00Z">
                <w:rPr>
                  <w:ins w:id="660" w:author="DuyNgo" w:date="2012-08-10T08:15:00Z"/>
                  <w:noProof/>
                  <w:lang w:eastAsia="ja-JP"/>
                </w:rPr>
              </w:rPrChange>
            </w:rPr>
          </w:pPr>
          <w:ins w:id="661" w:author="DuyNgo" w:date="2012-08-10T08:15:00Z">
            <w:r w:rsidRPr="00303364">
              <w:rPr>
                <w:rStyle w:val="Hyperlink"/>
                <w:rFonts w:cstheme="minorHAnsi"/>
                <w:noProof/>
                <w:sz w:val="24"/>
                <w:szCs w:val="24"/>
                <w:rPrChange w:id="662" w:author="DuyNgo" w:date="2012-08-10T08:15:00Z">
                  <w:rPr>
                    <w:rStyle w:val="Hyperlink"/>
                    <w:rFonts w:eastAsiaTheme="minorHAnsi"/>
                    <w:noProof/>
                  </w:rPr>
                </w:rPrChange>
              </w:rPr>
              <w:fldChar w:fldCharType="begin"/>
            </w:r>
            <w:r w:rsidRPr="00303364">
              <w:rPr>
                <w:rStyle w:val="Hyperlink"/>
                <w:rFonts w:cstheme="minorHAnsi"/>
                <w:noProof/>
                <w:sz w:val="24"/>
                <w:szCs w:val="24"/>
                <w:rPrChange w:id="663" w:author="DuyNgo" w:date="2012-08-10T08:15:00Z">
                  <w:rPr>
                    <w:rStyle w:val="Hyperlink"/>
                    <w:rFonts w:eastAsiaTheme="minorHAnsi"/>
                    <w:noProof/>
                  </w:rPr>
                </w:rPrChange>
              </w:rPr>
              <w:instrText xml:space="preserve"> </w:instrText>
            </w:r>
            <w:r w:rsidRPr="00303364">
              <w:rPr>
                <w:rFonts w:cstheme="minorHAnsi"/>
                <w:noProof/>
                <w:sz w:val="24"/>
                <w:szCs w:val="24"/>
                <w:rPrChange w:id="664" w:author="DuyNgo" w:date="2012-08-10T08:15:00Z">
                  <w:rPr>
                    <w:rFonts w:eastAsiaTheme="minorHAnsi"/>
                    <w:noProof/>
                  </w:rPr>
                </w:rPrChange>
              </w:rPr>
              <w:instrText>HYPERLINK \l "_Toc332351110"</w:instrText>
            </w:r>
            <w:r w:rsidRPr="00303364">
              <w:rPr>
                <w:rStyle w:val="Hyperlink"/>
                <w:rFonts w:cstheme="minorHAnsi"/>
                <w:noProof/>
                <w:sz w:val="24"/>
                <w:szCs w:val="24"/>
                <w:rPrChange w:id="66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66"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667" w:author="DuyNgo" w:date="2012-08-10T08:15:00Z">
                  <w:rPr>
                    <w:rStyle w:val="Hyperlink"/>
                    <w:rFonts w:eastAsia="MS Gothic" w:cstheme="minorHAnsi"/>
                    <w:bCs/>
                    <w:i/>
                    <w:iCs/>
                    <w:noProof/>
                  </w:rPr>
                </w:rPrChange>
              </w:rPr>
              <w:t>1.1</w:t>
            </w:r>
            <w:r w:rsidRPr="00303364">
              <w:rPr>
                <w:rFonts w:cstheme="minorHAnsi"/>
                <w:noProof/>
                <w:sz w:val="24"/>
                <w:szCs w:val="24"/>
                <w:lang w:eastAsia="ja-JP"/>
                <w:rPrChange w:id="668"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669" w:author="DuyNgo" w:date="2012-08-10T08:15:00Z">
                  <w:rPr>
                    <w:rStyle w:val="Hyperlink"/>
                    <w:rFonts w:eastAsia="MS Gothic" w:cstheme="minorHAnsi"/>
                    <w:bCs/>
                    <w:i/>
                    <w:iCs/>
                    <w:noProof/>
                  </w:rPr>
                </w:rPrChange>
              </w:rPr>
              <w:t>Develop Task List</w:t>
            </w:r>
            <w:r w:rsidRPr="00303364">
              <w:rPr>
                <w:rFonts w:cstheme="minorHAnsi"/>
                <w:noProof/>
                <w:webHidden/>
                <w:sz w:val="24"/>
                <w:szCs w:val="24"/>
                <w:rPrChange w:id="670" w:author="DuyNgo" w:date="2012-08-10T08:15:00Z">
                  <w:rPr>
                    <w:rFonts w:eastAsiaTheme="minorHAnsi"/>
                    <w:noProof/>
                    <w:webHidden/>
                  </w:rPr>
                </w:rPrChange>
              </w:rPr>
              <w:tab/>
            </w:r>
            <w:r w:rsidRPr="00303364">
              <w:rPr>
                <w:rFonts w:cstheme="minorHAnsi"/>
                <w:noProof/>
                <w:webHidden/>
                <w:sz w:val="24"/>
                <w:szCs w:val="24"/>
                <w:rPrChange w:id="671" w:author="DuyNgo" w:date="2012-08-10T08:15:00Z">
                  <w:rPr>
                    <w:rFonts w:eastAsiaTheme="minorHAnsi"/>
                    <w:noProof/>
                    <w:webHidden/>
                  </w:rPr>
                </w:rPrChange>
              </w:rPr>
              <w:fldChar w:fldCharType="begin"/>
            </w:r>
            <w:r w:rsidRPr="00303364">
              <w:rPr>
                <w:rFonts w:cstheme="minorHAnsi"/>
                <w:noProof/>
                <w:webHidden/>
                <w:sz w:val="24"/>
                <w:szCs w:val="24"/>
                <w:rPrChange w:id="672" w:author="DuyNgo" w:date="2012-08-10T08:15:00Z">
                  <w:rPr>
                    <w:rFonts w:eastAsiaTheme="minorHAnsi"/>
                    <w:noProof/>
                    <w:webHidden/>
                  </w:rPr>
                </w:rPrChange>
              </w:rPr>
              <w:instrText xml:space="preserve"> PAGEREF _Toc332351110 \h </w:instrText>
            </w:r>
          </w:ins>
          <w:r w:rsidRPr="00303364">
            <w:rPr>
              <w:rFonts w:cstheme="minorHAnsi"/>
              <w:noProof/>
              <w:webHidden/>
              <w:sz w:val="24"/>
              <w:szCs w:val="24"/>
              <w:rPrChange w:id="673" w:author="DuyNgo" w:date="2012-08-10T08:15:00Z">
                <w:rPr>
                  <w:rFonts w:cstheme="minorHAnsi"/>
                  <w:noProof/>
                  <w:webHidden/>
                  <w:sz w:val="24"/>
                  <w:szCs w:val="24"/>
                </w:rPr>
              </w:rPrChange>
            </w:rPr>
          </w:r>
          <w:r w:rsidRPr="00303364">
            <w:rPr>
              <w:rFonts w:cstheme="minorHAnsi"/>
              <w:noProof/>
              <w:webHidden/>
              <w:sz w:val="24"/>
              <w:szCs w:val="24"/>
              <w:rPrChange w:id="674" w:author="DuyNgo" w:date="2012-08-10T08:15:00Z">
                <w:rPr>
                  <w:rFonts w:eastAsiaTheme="minorHAnsi"/>
                  <w:noProof/>
                  <w:webHidden/>
                </w:rPr>
              </w:rPrChange>
            </w:rPr>
            <w:fldChar w:fldCharType="separate"/>
          </w:r>
          <w:ins w:id="675" w:author="DuyNgo" w:date="2012-08-10T08:15:00Z">
            <w:r w:rsidRPr="00303364">
              <w:rPr>
                <w:rFonts w:cstheme="minorHAnsi"/>
                <w:noProof/>
                <w:webHidden/>
                <w:sz w:val="24"/>
                <w:szCs w:val="24"/>
                <w:rPrChange w:id="676" w:author="DuyNgo" w:date="2012-08-10T08:15:00Z">
                  <w:rPr>
                    <w:rFonts w:eastAsiaTheme="minorHAnsi"/>
                    <w:noProof/>
                    <w:webHidden/>
                  </w:rPr>
                </w:rPrChange>
              </w:rPr>
              <w:t>188</w:t>
            </w:r>
            <w:r w:rsidRPr="00303364">
              <w:rPr>
                <w:rFonts w:cstheme="minorHAnsi"/>
                <w:noProof/>
                <w:webHidden/>
                <w:sz w:val="24"/>
                <w:szCs w:val="24"/>
                <w:rPrChange w:id="677" w:author="DuyNgo" w:date="2012-08-10T08:15:00Z">
                  <w:rPr>
                    <w:rFonts w:eastAsiaTheme="minorHAnsi"/>
                    <w:noProof/>
                    <w:webHidden/>
                  </w:rPr>
                </w:rPrChange>
              </w:rPr>
              <w:fldChar w:fldCharType="end"/>
            </w:r>
            <w:r w:rsidRPr="00303364">
              <w:rPr>
                <w:rStyle w:val="Hyperlink"/>
                <w:rFonts w:cstheme="minorHAnsi"/>
                <w:noProof/>
                <w:sz w:val="24"/>
                <w:szCs w:val="24"/>
                <w:rPrChange w:id="678"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679" w:author="DuyNgo" w:date="2012-08-10T08:15:00Z"/>
              <w:rFonts w:cstheme="minorHAnsi"/>
              <w:noProof/>
              <w:sz w:val="24"/>
              <w:szCs w:val="24"/>
              <w:lang w:eastAsia="ja-JP"/>
              <w:rPrChange w:id="680" w:author="DuyNgo" w:date="2012-08-10T08:15:00Z">
                <w:rPr>
                  <w:ins w:id="681" w:author="DuyNgo" w:date="2012-08-10T08:15:00Z"/>
                  <w:noProof/>
                  <w:lang w:eastAsia="ja-JP"/>
                </w:rPr>
              </w:rPrChange>
            </w:rPr>
          </w:pPr>
          <w:ins w:id="682" w:author="DuyNgo" w:date="2012-08-10T08:15:00Z">
            <w:r w:rsidRPr="00303364">
              <w:rPr>
                <w:rStyle w:val="Hyperlink"/>
                <w:rFonts w:cstheme="minorHAnsi"/>
                <w:noProof/>
                <w:sz w:val="24"/>
                <w:szCs w:val="24"/>
                <w:rPrChange w:id="683" w:author="DuyNgo" w:date="2012-08-10T08:15:00Z">
                  <w:rPr>
                    <w:rStyle w:val="Hyperlink"/>
                    <w:rFonts w:eastAsiaTheme="minorHAnsi"/>
                    <w:noProof/>
                  </w:rPr>
                </w:rPrChange>
              </w:rPr>
              <w:fldChar w:fldCharType="begin"/>
            </w:r>
            <w:r w:rsidRPr="00303364">
              <w:rPr>
                <w:rStyle w:val="Hyperlink"/>
                <w:rFonts w:cstheme="minorHAnsi"/>
                <w:noProof/>
                <w:sz w:val="24"/>
                <w:szCs w:val="24"/>
                <w:rPrChange w:id="684" w:author="DuyNgo" w:date="2012-08-10T08:15:00Z">
                  <w:rPr>
                    <w:rStyle w:val="Hyperlink"/>
                    <w:rFonts w:eastAsiaTheme="minorHAnsi"/>
                    <w:noProof/>
                  </w:rPr>
                </w:rPrChange>
              </w:rPr>
              <w:instrText xml:space="preserve"> </w:instrText>
            </w:r>
            <w:r w:rsidRPr="00303364">
              <w:rPr>
                <w:rFonts w:cstheme="minorHAnsi"/>
                <w:noProof/>
                <w:sz w:val="24"/>
                <w:szCs w:val="24"/>
                <w:rPrChange w:id="685" w:author="DuyNgo" w:date="2012-08-10T08:15:00Z">
                  <w:rPr>
                    <w:rFonts w:eastAsiaTheme="minorHAnsi"/>
                    <w:noProof/>
                  </w:rPr>
                </w:rPrChange>
              </w:rPr>
              <w:instrText>HYPERLINK \l "_Toc332351111"</w:instrText>
            </w:r>
            <w:r w:rsidRPr="00303364">
              <w:rPr>
                <w:rStyle w:val="Hyperlink"/>
                <w:rFonts w:cstheme="minorHAnsi"/>
                <w:noProof/>
                <w:sz w:val="24"/>
                <w:szCs w:val="24"/>
                <w:rPrChange w:id="68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87"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688" w:author="DuyNgo" w:date="2012-08-10T08:15:00Z">
                  <w:rPr>
                    <w:rStyle w:val="Hyperlink"/>
                    <w:rFonts w:eastAsia="MS Gothic" w:cstheme="minorHAnsi"/>
                    <w:bCs/>
                    <w:i/>
                    <w:iCs/>
                    <w:noProof/>
                  </w:rPr>
                </w:rPrChange>
              </w:rPr>
              <w:t>1.2</w:t>
            </w:r>
            <w:r w:rsidRPr="00303364">
              <w:rPr>
                <w:rFonts w:cstheme="minorHAnsi"/>
                <w:noProof/>
                <w:sz w:val="24"/>
                <w:szCs w:val="24"/>
                <w:lang w:eastAsia="ja-JP"/>
                <w:rPrChange w:id="689"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690" w:author="DuyNgo" w:date="2012-08-10T08:15:00Z">
                  <w:rPr>
                    <w:rStyle w:val="Hyperlink"/>
                    <w:rFonts w:eastAsia="MS Gothic" w:cstheme="minorHAnsi"/>
                    <w:bCs/>
                    <w:i/>
                    <w:iCs/>
                    <w:noProof/>
                  </w:rPr>
                </w:rPrChange>
              </w:rPr>
              <w:t>Create Software Project Plan</w:t>
            </w:r>
            <w:r w:rsidRPr="00303364">
              <w:rPr>
                <w:rFonts w:cstheme="minorHAnsi"/>
                <w:noProof/>
                <w:webHidden/>
                <w:sz w:val="24"/>
                <w:szCs w:val="24"/>
                <w:rPrChange w:id="691" w:author="DuyNgo" w:date="2012-08-10T08:15:00Z">
                  <w:rPr>
                    <w:rFonts w:eastAsiaTheme="minorHAnsi"/>
                    <w:noProof/>
                    <w:webHidden/>
                  </w:rPr>
                </w:rPrChange>
              </w:rPr>
              <w:tab/>
            </w:r>
            <w:r w:rsidRPr="00303364">
              <w:rPr>
                <w:rFonts w:cstheme="minorHAnsi"/>
                <w:noProof/>
                <w:webHidden/>
                <w:sz w:val="24"/>
                <w:szCs w:val="24"/>
                <w:rPrChange w:id="692" w:author="DuyNgo" w:date="2012-08-10T08:15:00Z">
                  <w:rPr>
                    <w:rFonts w:eastAsiaTheme="minorHAnsi"/>
                    <w:noProof/>
                    <w:webHidden/>
                  </w:rPr>
                </w:rPrChange>
              </w:rPr>
              <w:fldChar w:fldCharType="begin"/>
            </w:r>
            <w:r w:rsidRPr="00303364">
              <w:rPr>
                <w:rFonts w:cstheme="minorHAnsi"/>
                <w:noProof/>
                <w:webHidden/>
                <w:sz w:val="24"/>
                <w:szCs w:val="24"/>
                <w:rPrChange w:id="693" w:author="DuyNgo" w:date="2012-08-10T08:15:00Z">
                  <w:rPr>
                    <w:rFonts w:eastAsiaTheme="minorHAnsi"/>
                    <w:noProof/>
                    <w:webHidden/>
                  </w:rPr>
                </w:rPrChange>
              </w:rPr>
              <w:instrText xml:space="preserve"> PAGEREF _Toc332351111 \h </w:instrText>
            </w:r>
          </w:ins>
          <w:r w:rsidRPr="00303364">
            <w:rPr>
              <w:rFonts w:cstheme="minorHAnsi"/>
              <w:noProof/>
              <w:webHidden/>
              <w:sz w:val="24"/>
              <w:szCs w:val="24"/>
              <w:rPrChange w:id="694" w:author="DuyNgo" w:date="2012-08-10T08:15:00Z">
                <w:rPr>
                  <w:rFonts w:cstheme="minorHAnsi"/>
                  <w:noProof/>
                  <w:webHidden/>
                  <w:sz w:val="24"/>
                  <w:szCs w:val="24"/>
                </w:rPr>
              </w:rPrChange>
            </w:rPr>
          </w:r>
          <w:r w:rsidRPr="00303364">
            <w:rPr>
              <w:rFonts w:cstheme="minorHAnsi"/>
              <w:noProof/>
              <w:webHidden/>
              <w:sz w:val="24"/>
              <w:szCs w:val="24"/>
              <w:rPrChange w:id="695" w:author="DuyNgo" w:date="2012-08-10T08:15:00Z">
                <w:rPr>
                  <w:rFonts w:eastAsiaTheme="minorHAnsi"/>
                  <w:noProof/>
                  <w:webHidden/>
                </w:rPr>
              </w:rPrChange>
            </w:rPr>
            <w:fldChar w:fldCharType="separate"/>
          </w:r>
          <w:ins w:id="696" w:author="DuyNgo" w:date="2012-08-10T08:15:00Z">
            <w:r w:rsidRPr="00303364">
              <w:rPr>
                <w:rFonts w:cstheme="minorHAnsi"/>
                <w:noProof/>
                <w:webHidden/>
                <w:sz w:val="24"/>
                <w:szCs w:val="24"/>
                <w:rPrChange w:id="697" w:author="DuyNgo" w:date="2012-08-10T08:15:00Z">
                  <w:rPr>
                    <w:rFonts w:eastAsiaTheme="minorHAnsi"/>
                    <w:noProof/>
                    <w:webHidden/>
                  </w:rPr>
                </w:rPrChange>
              </w:rPr>
              <w:t>188</w:t>
            </w:r>
            <w:r w:rsidRPr="00303364">
              <w:rPr>
                <w:rFonts w:cstheme="minorHAnsi"/>
                <w:noProof/>
                <w:webHidden/>
                <w:sz w:val="24"/>
                <w:szCs w:val="24"/>
                <w:rPrChange w:id="698" w:author="DuyNgo" w:date="2012-08-10T08:15:00Z">
                  <w:rPr>
                    <w:rFonts w:eastAsiaTheme="minorHAnsi"/>
                    <w:noProof/>
                    <w:webHidden/>
                  </w:rPr>
                </w:rPrChange>
              </w:rPr>
              <w:fldChar w:fldCharType="end"/>
            </w:r>
            <w:r w:rsidRPr="00303364">
              <w:rPr>
                <w:rStyle w:val="Hyperlink"/>
                <w:rFonts w:cstheme="minorHAnsi"/>
                <w:noProof/>
                <w:sz w:val="24"/>
                <w:szCs w:val="24"/>
                <w:rPrChange w:id="699"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700" w:author="DuyNgo" w:date="2012-08-10T08:15:00Z"/>
              <w:rFonts w:cstheme="minorHAnsi"/>
              <w:noProof/>
              <w:sz w:val="24"/>
              <w:szCs w:val="24"/>
              <w:lang w:eastAsia="ja-JP"/>
              <w:rPrChange w:id="701" w:author="DuyNgo" w:date="2012-08-10T08:15:00Z">
                <w:rPr>
                  <w:ins w:id="702" w:author="DuyNgo" w:date="2012-08-10T08:15:00Z"/>
                  <w:noProof/>
                  <w:lang w:eastAsia="ja-JP"/>
                </w:rPr>
              </w:rPrChange>
            </w:rPr>
          </w:pPr>
          <w:ins w:id="703" w:author="DuyNgo" w:date="2012-08-10T08:15:00Z">
            <w:r w:rsidRPr="00303364">
              <w:rPr>
                <w:rStyle w:val="Hyperlink"/>
                <w:rFonts w:cstheme="minorHAnsi"/>
                <w:noProof/>
                <w:sz w:val="24"/>
                <w:szCs w:val="24"/>
                <w:rPrChange w:id="704" w:author="DuyNgo" w:date="2012-08-10T08:15:00Z">
                  <w:rPr>
                    <w:rStyle w:val="Hyperlink"/>
                    <w:rFonts w:eastAsiaTheme="minorHAnsi"/>
                    <w:noProof/>
                  </w:rPr>
                </w:rPrChange>
              </w:rPr>
              <w:fldChar w:fldCharType="begin"/>
            </w:r>
            <w:r w:rsidRPr="00303364">
              <w:rPr>
                <w:rStyle w:val="Hyperlink"/>
                <w:rFonts w:cstheme="minorHAnsi"/>
                <w:noProof/>
                <w:sz w:val="24"/>
                <w:szCs w:val="24"/>
                <w:rPrChange w:id="705" w:author="DuyNgo" w:date="2012-08-10T08:15:00Z">
                  <w:rPr>
                    <w:rStyle w:val="Hyperlink"/>
                    <w:rFonts w:eastAsiaTheme="minorHAnsi"/>
                    <w:noProof/>
                  </w:rPr>
                </w:rPrChange>
              </w:rPr>
              <w:instrText xml:space="preserve"> </w:instrText>
            </w:r>
            <w:r w:rsidRPr="00303364">
              <w:rPr>
                <w:rFonts w:cstheme="minorHAnsi"/>
                <w:noProof/>
                <w:sz w:val="24"/>
                <w:szCs w:val="24"/>
                <w:rPrChange w:id="706" w:author="DuyNgo" w:date="2012-08-10T08:15:00Z">
                  <w:rPr>
                    <w:rFonts w:eastAsiaTheme="minorHAnsi"/>
                    <w:noProof/>
                  </w:rPr>
                </w:rPrChange>
              </w:rPr>
              <w:instrText>HYPERLINK \l "_Toc332351112"</w:instrText>
            </w:r>
            <w:r w:rsidRPr="00303364">
              <w:rPr>
                <w:rStyle w:val="Hyperlink"/>
                <w:rFonts w:cstheme="minorHAnsi"/>
                <w:noProof/>
                <w:sz w:val="24"/>
                <w:szCs w:val="24"/>
                <w:rPrChange w:id="70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708"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709" w:author="DuyNgo" w:date="2012-08-10T08:15:00Z">
                  <w:rPr>
                    <w:rStyle w:val="Hyperlink"/>
                    <w:rFonts w:eastAsia="MS Gothic" w:cstheme="minorHAnsi"/>
                    <w:bCs/>
                    <w:i/>
                    <w:iCs/>
                    <w:noProof/>
                  </w:rPr>
                </w:rPrChange>
              </w:rPr>
              <w:t>1.3</w:t>
            </w:r>
            <w:r w:rsidRPr="00303364">
              <w:rPr>
                <w:rFonts w:cstheme="minorHAnsi"/>
                <w:noProof/>
                <w:sz w:val="24"/>
                <w:szCs w:val="24"/>
                <w:lang w:eastAsia="ja-JP"/>
                <w:rPrChange w:id="710"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711" w:author="DuyNgo" w:date="2012-08-10T08:15:00Z">
                  <w:rPr>
                    <w:rStyle w:val="Hyperlink"/>
                    <w:rFonts w:eastAsia="MS Gothic" w:cstheme="minorHAnsi"/>
                    <w:bCs/>
                    <w:i/>
                    <w:iCs/>
                    <w:noProof/>
                  </w:rPr>
                </w:rPrChange>
              </w:rPr>
              <w:t>Create Software Requirements Specification</w:t>
            </w:r>
            <w:r w:rsidRPr="00303364">
              <w:rPr>
                <w:rFonts w:cstheme="minorHAnsi"/>
                <w:noProof/>
                <w:webHidden/>
                <w:sz w:val="24"/>
                <w:szCs w:val="24"/>
                <w:rPrChange w:id="712" w:author="DuyNgo" w:date="2012-08-10T08:15:00Z">
                  <w:rPr>
                    <w:rFonts w:eastAsiaTheme="minorHAnsi"/>
                    <w:noProof/>
                    <w:webHidden/>
                  </w:rPr>
                </w:rPrChange>
              </w:rPr>
              <w:tab/>
            </w:r>
            <w:r w:rsidRPr="00303364">
              <w:rPr>
                <w:rFonts w:cstheme="minorHAnsi"/>
                <w:noProof/>
                <w:webHidden/>
                <w:sz w:val="24"/>
                <w:szCs w:val="24"/>
                <w:rPrChange w:id="713" w:author="DuyNgo" w:date="2012-08-10T08:15:00Z">
                  <w:rPr>
                    <w:rFonts w:eastAsiaTheme="minorHAnsi"/>
                    <w:noProof/>
                    <w:webHidden/>
                  </w:rPr>
                </w:rPrChange>
              </w:rPr>
              <w:fldChar w:fldCharType="begin"/>
            </w:r>
            <w:r w:rsidRPr="00303364">
              <w:rPr>
                <w:rFonts w:cstheme="minorHAnsi"/>
                <w:noProof/>
                <w:webHidden/>
                <w:sz w:val="24"/>
                <w:szCs w:val="24"/>
                <w:rPrChange w:id="714" w:author="DuyNgo" w:date="2012-08-10T08:15:00Z">
                  <w:rPr>
                    <w:rFonts w:eastAsiaTheme="minorHAnsi"/>
                    <w:noProof/>
                    <w:webHidden/>
                  </w:rPr>
                </w:rPrChange>
              </w:rPr>
              <w:instrText xml:space="preserve"> PAGEREF _Toc332351112 \h </w:instrText>
            </w:r>
          </w:ins>
          <w:r w:rsidRPr="00303364">
            <w:rPr>
              <w:rFonts w:cstheme="minorHAnsi"/>
              <w:noProof/>
              <w:webHidden/>
              <w:sz w:val="24"/>
              <w:szCs w:val="24"/>
              <w:rPrChange w:id="715" w:author="DuyNgo" w:date="2012-08-10T08:15:00Z">
                <w:rPr>
                  <w:rFonts w:cstheme="minorHAnsi"/>
                  <w:noProof/>
                  <w:webHidden/>
                  <w:sz w:val="24"/>
                  <w:szCs w:val="24"/>
                </w:rPr>
              </w:rPrChange>
            </w:rPr>
          </w:r>
          <w:r w:rsidRPr="00303364">
            <w:rPr>
              <w:rFonts w:cstheme="minorHAnsi"/>
              <w:noProof/>
              <w:webHidden/>
              <w:sz w:val="24"/>
              <w:szCs w:val="24"/>
              <w:rPrChange w:id="716" w:author="DuyNgo" w:date="2012-08-10T08:15:00Z">
                <w:rPr>
                  <w:rFonts w:eastAsiaTheme="minorHAnsi"/>
                  <w:noProof/>
                  <w:webHidden/>
                </w:rPr>
              </w:rPrChange>
            </w:rPr>
            <w:fldChar w:fldCharType="separate"/>
          </w:r>
          <w:ins w:id="717" w:author="DuyNgo" w:date="2012-08-10T08:15:00Z">
            <w:r w:rsidRPr="00303364">
              <w:rPr>
                <w:rFonts w:cstheme="minorHAnsi"/>
                <w:noProof/>
                <w:webHidden/>
                <w:sz w:val="24"/>
                <w:szCs w:val="24"/>
                <w:rPrChange w:id="718" w:author="DuyNgo" w:date="2012-08-10T08:15:00Z">
                  <w:rPr>
                    <w:rFonts w:eastAsiaTheme="minorHAnsi"/>
                    <w:noProof/>
                    <w:webHidden/>
                  </w:rPr>
                </w:rPrChange>
              </w:rPr>
              <w:t>189</w:t>
            </w:r>
            <w:r w:rsidRPr="00303364">
              <w:rPr>
                <w:rFonts w:cstheme="minorHAnsi"/>
                <w:noProof/>
                <w:webHidden/>
                <w:sz w:val="24"/>
                <w:szCs w:val="24"/>
                <w:rPrChange w:id="719" w:author="DuyNgo" w:date="2012-08-10T08:15:00Z">
                  <w:rPr>
                    <w:rFonts w:eastAsiaTheme="minorHAnsi"/>
                    <w:noProof/>
                    <w:webHidden/>
                  </w:rPr>
                </w:rPrChange>
              </w:rPr>
              <w:fldChar w:fldCharType="end"/>
            </w:r>
            <w:r w:rsidRPr="00303364">
              <w:rPr>
                <w:rStyle w:val="Hyperlink"/>
                <w:rFonts w:cstheme="minorHAnsi"/>
                <w:noProof/>
                <w:sz w:val="24"/>
                <w:szCs w:val="24"/>
                <w:rPrChange w:id="720"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721" w:author="DuyNgo" w:date="2012-08-10T08:15:00Z"/>
              <w:rFonts w:cstheme="minorHAnsi"/>
              <w:noProof/>
              <w:sz w:val="24"/>
              <w:szCs w:val="24"/>
              <w:lang w:eastAsia="ja-JP"/>
              <w:rPrChange w:id="722" w:author="DuyNgo" w:date="2012-08-10T08:15:00Z">
                <w:rPr>
                  <w:ins w:id="723" w:author="DuyNgo" w:date="2012-08-10T08:15:00Z"/>
                  <w:noProof/>
                  <w:lang w:eastAsia="ja-JP"/>
                </w:rPr>
              </w:rPrChange>
            </w:rPr>
          </w:pPr>
          <w:ins w:id="724" w:author="DuyNgo" w:date="2012-08-10T08:15:00Z">
            <w:r w:rsidRPr="00303364">
              <w:rPr>
                <w:rStyle w:val="Hyperlink"/>
                <w:rFonts w:cstheme="minorHAnsi"/>
                <w:noProof/>
                <w:sz w:val="24"/>
                <w:szCs w:val="24"/>
                <w:rPrChange w:id="725" w:author="DuyNgo" w:date="2012-08-10T08:15:00Z">
                  <w:rPr>
                    <w:rStyle w:val="Hyperlink"/>
                    <w:rFonts w:eastAsiaTheme="minorHAnsi"/>
                    <w:noProof/>
                  </w:rPr>
                </w:rPrChange>
              </w:rPr>
              <w:lastRenderedPageBreak/>
              <w:fldChar w:fldCharType="begin"/>
            </w:r>
            <w:r w:rsidRPr="00303364">
              <w:rPr>
                <w:rStyle w:val="Hyperlink"/>
                <w:rFonts w:cstheme="minorHAnsi"/>
                <w:noProof/>
                <w:sz w:val="24"/>
                <w:szCs w:val="24"/>
                <w:rPrChange w:id="726" w:author="DuyNgo" w:date="2012-08-10T08:15:00Z">
                  <w:rPr>
                    <w:rStyle w:val="Hyperlink"/>
                    <w:rFonts w:eastAsiaTheme="minorHAnsi"/>
                    <w:noProof/>
                  </w:rPr>
                </w:rPrChange>
              </w:rPr>
              <w:instrText xml:space="preserve"> </w:instrText>
            </w:r>
            <w:r w:rsidRPr="00303364">
              <w:rPr>
                <w:rFonts w:cstheme="minorHAnsi"/>
                <w:noProof/>
                <w:sz w:val="24"/>
                <w:szCs w:val="24"/>
                <w:rPrChange w:id="727" w:author="DuyNgo" w:date="2012-08-10T08:15:00Z">
                  <w:rPr>
                    <w:rFonts w:eastAsiaTheme="minorHAnsi"/>
                    <w:noProof/>
                  </w:rPr>
                </w:rPrChange>
              </w:rPr>
              <w:instrText>HYPERLINK \l "_Toc332351113"</w:instrText>
            </w:r>
            <w:r w:rsidRPr="00303364">
              <w:rPr>
                <w:rStyle w:val="Hyperlink"/>
                <w:rFonts w:cstheme="minorHAnsi"/>
                <w:noProof/>
                <w:sz w:val="24"/>
                <w:szCs w:val="24"/>
                <w:rPrChange w:id="72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729"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730" w:author="DuyNgo" w:date="2012-08-10T08:15:00Z">
                  <w:rPr>
                    <w:rStyle w:val="Hyperlink"/>
                    <w:rFonts w:eastAsia="MS Gothic" w:cstheme="minorHAnsi"/>
                    <w:bCs/>
                    <w:i/>
                    <w:iCs/>
                    <w:noProof/>
                  </w:rPr>
                </w:rPrChange>
              </w:rPr>
              <w:t>1.4</w:t>
            </w:r>
            <w:r w:rsidRPr="00303364">
              <w:rPr>
                <w:rFonts w:cstheme="minorHAnsi"/>
                <w:noProof/>
                <w:sz w:val="24"/>
                <w:szCs w:val="24"/>
                <w:lang w:eastAsia="ja-JP"/>
                <w:rPrChange w:id="731"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732" w:author="DuyNgo" w:date="2012-08-10T08:15:00Z">
                  <w:rPr>
                    <w:rStyle w:val="Hyperlink"/>
                    <w:rFonts w:eastAsia="MS Gothic" w:cstheme="minorHAnsi"/>
                    <w:bCs/>
                    <w:i/>
                    <w:iCs/>
                    <w:noProof/>
                  </w:rPr>
                </w:rPrChange>
              </w:rPr>
              <w:t>Design Database</w:t>
            </w:r>
            <w:r w:rsidRPr="00303364">
              <w:rPr>
                <w:rFonts w:cstheme="minorHAnsi"/>
                <w:noProof/>
                <w:webHidden/>
                <w:sz w:val="24"/>
                <w:szCs w:val="24"/>
                <w:rPrChange w:id="733" w:author="DuyNgo" w:date="2012-08-10T08:15:00Z">
                  <w:rPr>
                    <w:rFonts w:eastAsiaTheme="minorHAnsi"/>
                    <w:noProof/>
                    <w:webHidden/>
                  </w:rPr>
                </w:rPrChange>
              </w:rPr>
              <w:tab/>
            </w:r>
            <w:r w:rsidRPr="00303364">
              <w:rPr>
                <w:rFonts w:cstheme="minorHAnsi"/>
                <w:noProof/>
                <w:webHidden/>
                <w:sz w:val="24"/>
                <w:szCs w:val="24"/>
                <w:rPrChange w:id="734" w:author="DuyNgo" w:date="2012-08-10T08:15:00Z">
                  <w:rPr>
                    <w:rFonts w:eastAsiaTheme="minorHAnsi"/>
                    <w:noProof/>
                    <w:webHidden/>
                  </w:rPr>
                </w:rPrChange>
              </w:rPr>
              <w:fldChar w:fldCharType="begin"/>
            </w:r>
            <w:r w:rsidRPr="00303364">
              <w:rPr>
                <w:rFonts w:cstheme="minorHAnsi"/>
                <w:noProof/>
                <w:webHidden/>
                <w:sz w:val="24"/>
                <w:szCs w:val="24"/>
                <w:rPrChange w:id="735" w:author="DuyNgo" w:date="2012-08-10T08:15:00Z">
                  <w:rPr>
                    <w:rFonts w:eastAsiaTheme="minorHAnsi"/>
                    <w:noProof/>
                    <w:webHidden/>
                  </w:rPr>
                </w:rPrChange>
              </w:rPr>
              <w:instrText xml:space="preserve"> PAGEREF _Toc332351113 \h </w:instrText>
            </w:r>
          </w:ins>
          <w:r w:rsidRPr="00303364">
            <w:rPr>
              <w:rFonts w:cstheme="minorHAnsi"/>
              <w:noProof/>
              <w:webHidden/>
              <w:sz w:val="24"/>
              <w:szCs w:val="24"/>
              <w:rPrChange w:id="736" w:author="DuyNgo" w:date="2012-08-10T08:15:00Z">
                <w:rPr>
                  <w:rFonts w:cstheme="minorHAnsi"/>
                  <w:noProof/>
                  <w:webHidden/>
                  <w:sz w:val="24"/>
                  <w:szCs w:val="24"/>
                </w:rPr>
              </w:rPrChange>
            </w:rPr>
          </w:r>
          <w:r w:rsidRPr="00303364">
            <w:rPr>
              <w:rFonts w:cstheme="minorHAnsi"/>
              <w:noProof/>
              <w:webHidden/>
              <w:sz w:val="24"/>
              <w:szCs w:val="24"/>
              <w:rPrChange w:id="737" w:author="DuyNgo" w:date="2012-08-10T08:15:00Z">
                <w:rPr>
                  <w:rFonts w:eastAsiaTheme="minorHAnsi"/>
                  <w:noProof/>
                  <w:webHidden/>
                </w:rPr>
              </w:rPrChange>
            </w:rPr>
            <w:fldChar w:fldCharType="separate"/>
          </w:r>
          <w:ins w:id="738" w:author="DuyNgo" w:date="2012-08-10T08:15:00Z">
            <w:r w:rsidRPr="00303364">
              <w:rPr>
                <w:rFonts w:cstheme="minorHAnsi"/>
                <w:noProof/>
                <w:webHidden/>
                <w:sz w:val="24"/>
                <w:szCs w:val="24"/>
                <w:rPrChange w:id="739" w:author="DuyNgo" w:date="2012-08-10T08:15:00Z">
                  <w:rPr>
                    <w:rFonts w:eastAsiaTheme="minorHAnsi"/>
                    <w:noProof/>
                    <w:webHidden/>
                  </w:rPr>
                </w:rPrChange>
              </w:rPr>
              <w:t>189</w:t>
            </w:r>
            <w:r w:rsidRPr="00303364">
              <w:rPr>
                <w:rFonts w:cstheme="minorHAnsi"/>
                <w:noProof/>
                <w:webHidden/>
                <w:sz w:val="24"/>
                <w:szCs w:val="24"/>
                <w:rPrChange w:id="740" w:author="DuyNgo" w:date="2012-08-10T08:15:00Z">
                  <w:rPr>
                    <w:rFonts w:eastAsiaTheme="minorHAnsi"/>
                    <w:noProof/>
                    <w:webHidden/>
                  </w:rPr>
                </w:rPrChange>
              </w:rPr>
              <w:fldChar w:fldCharType="end"/>
            </w:r>
            <w:r w:rsidRPr="00303364">
              <w:rPr>
                <w:rStyle w:val="Hyperlink"/>
                <w:rFonts w:cstheme="minorHAnsi"/>
                <w:noProof/>
                <w:sz w:val="24"/>
                <w:szCs w:val="24"/>
                <w:rPrChange w:id="741"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742" w:author="DuyNgo" w:date="2012-08-10T08:15:00Z"/>
              <w:rFonts w:cstheme="minorHAnsi"/>
              <w:noProof/>
              <w:sz w:val="24"/>
              <w:szCs w:val="24"/>
              <w:lang w:eastAsia="ja-JP"/>
              <w:rPrChange w:id="743" w:author="DuyNgo" w:date="2012-08-10T08:15:00Z">
                <w:rPr>
                  <w:ins w:id="744" w:author="DuyNgo" w:date="2012-08-10T08:15:00Z"/>
                  <w:noProof/>
                  <w:lang w:eastAsia="ja-JP"/>
                </w:rPr>
              </w:rPrChange>
            </w:rPr>
          </w:pPr>
          <w:ins w:id="745" w:author="DuyNgo" w:date="2012-08-10T08:15:00Z">
            <w:r w:rsidRPr="00303364">
              <w:rPr>
                <w:rStyle w:val="Hyperlink"/>
                <w:rFonts w:cstheme="minorHAnsi"/>
                <w:noProof/>
                <w:sz w:val="24"/>
                <w:szCs w:val="24"/>
                <w:rPrChange w:id="746" w:author="DuyNgo" w:date="2012-08-10T08:15:00Z">
                  <w:rPr>
                    <w:rStyle w:val="Hyperlink"/>
                    <w:rFonts w:eastAsiaTheme="minorHAnsi"/>
                    <w:noProof/>
                  </w:rPr>
                </w:rPrChange>
              </w:rPr>
              <w:fldChar w:fldCharType="begin"/>
            </w:r>
            <w:r w:rsidRPr="00303364">
              <w:rPr>
                <w:rStyle w:val="Hyperlink"/>
                <w:rFonts w:cstheme="minorHAnsi"/>
                <w:noProof/>
                <w:sz w:val="24"/>
                <w:szCs w:val="24"/>
                <w:rPrChange w:id="747" w:author="DuyNgo" w:date="2012-08-10T08:15:00Z">
                  <w:rPr>
                    <w:rStyle w:val="Hyperlink"/>
                    <w:rFonts w:eastAsiaTheme="minorHAnsi"/>
                    <w:noProof/>
                  </w:rPr>
                </w:rPrChange>
              </w:rPr>
              <w:instrText xml:space="preserve"> </w:instrText>
            </w:r>
            <w:r w:rsidRPr="00303364">
              <w:rPr>
                <w:rFonts w:cstheme="minorHAnsi"/>
                <w:noProof/>
                <w:sz w:val="24"/>
                <w:szCs w:val="24"/>
                <w:rPrChange w:id="748" w:author="DuyNgo" w:date="2012-08-10T08:15:00Z">
                  <w:rPr>
                    <w:rFonts w:eastAsiaTheme="minorHAnsi"/>
                    <w:noProof/>
                  </w:rPr>
                </w:rPrChange>
              </w:rPr>
              <w:instrText>HYPERLINK \l "_Toc332351114"</w:instrText>
            </w:r>
            <w:r w:rsidRPr="00303364">
              <w:rPr>
                <w:rStyle w:val="Hyperlink"/>
                <w:rFonts w:cstheme="minorHAnsi"/>
                <w:noProof/>
                <w:sz w:val="24"/>
                <w:szCs w:val="24"/>
                <w:rPrChange w:id="74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750"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751" w:author="DuyNgo" w:date="2012-08-10T08:15:00Z">
                  <w:rPr>
                    <w:rStyle w:val="Hyperlink"/>
                    <w:rFonts w:eastAsia="MS Gothic" w:cstheme="minorHAnsi"/>
                    <w:bCs/>
                    <w:i/>
                    <w:iCs/>
                    <w:noProof/>
                  </w:rPr>
                </w:rPrChange>
              </w:rPr>
              <w:t>1.5</w:t>
            </w:r>
            <w:r w:rsidRPr="00303364">
              <w:rPr>
                <w:rFonts w:cstheme="minorHAnsi"/>
                <w:noProof/>
                <w:sz w:val="24"/>
                <w:szCs w:val="24"/>
                <w:lang w:eastAsia="ja-JP"/>
                <w:rPrChange w:id="752"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753" w:author="DuyNgo" w:date="2012-08-10T08:15:00Z">
                  <w:rPr>
                    <w:rStyle w:val="Hyperlink"/>
                    <w:rFonts w:eastAsia="MS Gothic" w:cstheme="minorHAnsi"/>
                    <w:bCs/>
                    <w:i/>
                    <w:iCs/>
                    <w:noProof/>
                  </w:rPr>
                </w:rPrChange>
              </w:rPr>
              <w:t>Create Software Design Description</w:t>
            </w:r>
            <w:r w:rsidRPr="00303364">
              <w:rPr>
                <w:rFonts w:cstheme="minorHAnsi"/>
                <w:noProof/>
                <w:webHidden/>
                <w:sz w:val="24"/>
                <w:szCs w:val="24"/>
                <w:rPrChange w:id="754" w:author="DuyNgo" w:date="2012-08-10T08:15:00Z">
                  <w:rPr>
                    <w:rFonts w:eastAsiaTheme="minorHAnsi"/>
                    <w:noProof/>
                    <w:webHidden/>
                  </w:rPr>
                </w:rPrChange>
              </w:rPr>
              <w:tab/>
            </w:r>
            <w:r w:rsidRPr="00303364">
              <w:rPr>
                <w:rFonts w:cstheme="minorHAnsi"/>
                <w:noProof/>
                <w:webHidden/>
                <w:sz w:val="24"/>
                <w:szCs w:val="24"/>
                <w:rPrChange w:id="755" w:author="DuyNgo" w:date="2012-08-10T08:15:00Z">
                  <w:rPr>
                    <w:rFonts w:eastAsiaTheme="minorHAnsi"/>
                    <w:noProof/>
                    <w:webHidden/>
                  </w:rPr>
                </w:rPrChange>
              </w:rPr>
              <w:fldChar w:fldCharType="begin"/>
            </w:r>
            <w:r w:rsidRPr="00303364">
              <w:rPr>
                <w:rFonts w:cstheme="minorHAnsi"/>
                <w:noProof/>
                <w:webHidden/>
                <w:sz w:val="24"/>
                <w:szCs w:val="24"/>
                <w:rPrChange w:id="756" w:author="DuyNgo" w:date="2012-08-10T08:15:00Z">
                  <w:rPr>
                    <w:rFonts w:eastAsiaTheme="minorHAnsi"/>
                    <w:noProof/>
                    <w:webHidden/>
                  </w:rPr>
                </w:rPrChange>
              </w:rPr>
              <w:instrText xml:space="preserve"> PAGEREF _Toc332351114 \h </w:instrText>
            </w:r>
          </w:ins>
          <w:r w:rsidRPr="00303364">
            <w:rPr>
              <w:rFonts w:cstheme="minorHAnsi"/>
              <w:noProof/>
              <w:webHidden/>
              <w:sz w:val="24"/>
              <w:szCs w:val="24"/>
              <w:rPrChange w:id="757" w:author="DuyNgo" w:date="2012-08-10T08:15:00Z">
                <w:rPr>
                  <w:rFonts w:cstheme="minorHAnsi"/>
                  <w:noProof/>
                  <w:webHidden/>
                  <w:sz w:val="24"/>
                  <w:szCs w:val="24"/>
                </w:rPr>
              </w:rPrChange>
            </w:rPr>
          </w:r>
          <w:r w:rsidRPr="00303364">
            <w:rPr>
              <w:rFonts w:cstheme="minorHAnsi"/>
              <w:noProof/>
              <w:webHidden/>
              <w:sz w:val="24"/>
              <w:szCs w:val="24"/>
              <w:rPrChange w:id="758" w:author="DuyNgo" w:date="2012-08-10T08:15:00Z">
                <w:rPr>
                  <w:rFonts w:eastAsiaTheme="minorHAnsi"/>
                  <w:noProof/>
                  <w:webHidden/>
                </w:rPr>
              </w:rPrChange>
            </w:rPr>
            <w:fldChar w:fldCharType="separate"/>
          </w:r>
          <w:ins w:id="759" w:author="DuyNgo" w:date="2012-08-10T08:15:00Z">
            <w:r w:rsidRPr="00303364">
              <w:rPr>
                <w:rFonts w:cstheme="minorHAnsi"/>
                <w:noProof/>
                <w:webHidden/>
                <w:sz w:val="24"/>
                <w:szCs w:val="24"/>
                <w:rPrChange w:id="760" w:author="DuyNgo" w:date="2012-08-10T08:15:00Z">
                  <w:rPr>
                    <w:rFonts w:eastAsiaTheme="minorHAnsi"/>
                    <w:noProof/>
                    <w:webHidden/>
                  </w:rPr>
                </w:rPrChange>
              </w:rPr>
              <w:t>189</w:t>
            </w:r>
            <w:r w:rsidRPr="00303364">
              <w:rPr>
                <w:rFonts w:cstheme="minorHAnsi"/>
                <w:noProof/>
                <w:webHidden/>
                <w:sz w:val="24"/>
                <w:szCs w:val="24"/>
                <w:rPrChange w:id="761" w:author="DuyNgo" w:date="2012-08-10T08:15:00Z">
                  <w:rPr>
                    <w:rFonts w:eastAsiaTheme="minorHAnsi"/>
                    <w:noProof/>
                    <w:webHidden/>
                  </w:rPr>
                </w:rPrChange>
              </w:rPr>
              <w:fldChar w:fldCharType="end"/>
            </w:r>
            <w:r w:rsidRPr="00303364">
              <w:rPr>
                <w:rStyle w:val="Hyperlink"/>
                <w:rFonts w:cstheme="minorHAnsi"/>
                <w:noProof/>
                <w:sz w:val="24"/>
                <w:szCs w:val="24"/>
                <w:rPrChange w:id="762"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763" w:author="DuyNgo" w:date="2012-08-10T08:15:00Z"/>
              <w:rFonts w:cstheme="minorHAnsi"/>
              <w:noProof/>
              <w:sz w:val="24"/>
              <w:szCs w:val="24"/>
              <w:lang w:eastAsia="ja-JP"/>
              <w:rPrChange w:id="764" w:author="DuyNgo" w:date="2012-08-10T08:15:00Z">
                <w:rPr>
                  <w:ins w:id="765" w:author="DuyNgo" w:date="2012-08-10T08:15:00Z"/>
                  <w:noProof/>
                  <w:lang w:eastAsia="ja-JP"/>
                </w:rPr>
              </w:rPrChange>
            </w:rPr>
          </w:pPr>
          <w:ins w:id="766" w:author="DuyNgo" w:date="2012-08-10T08:15:00Z">
            <w:r w:rsidRPr="00303364">
              <w:rPr>
                <w:rStyle w:val="Hyperlink"/>
                <w:rFonts w:cstheme="minorHAnsi"/>
                <w:noProof/>
                <w:sz w:val="24"/>
                <w:szCs w:val="24"/>
                <w:rPrChange w:id="767" w:author="DuyNgo" w:date="2012-08-10T08:15:00Z">
                  <w:rPr>
                    <w:rStyle w:val="Hyperlink"/>
                    <w:rFonts w:eastAsiaTheme="minorHAnsi"/>
                    <w:noProof/>
                  </w:rPr>
                </w:rPrChange>
              </w:rPr>
              <w:fldChar w:fldCharType="begin"/>
            </w:r>
            <w:r w:rsidRPr="00303364">
              <w:rPr>
                <w:rStyle w:val="Hyperlink"/>
                <w:rFonts w:cstheme="minorHAnsi"/>
                <w:noProof/>
                <w:sz w:val="24"/>
                <w:szCs w:val="24"/>
                <w:rPrChange w:id="768" w:author="DuyNgo" w:date="2012-08-10T08:15:00Z">
                  <w:rPr>
                    <w:rStyle w:val="Hyperlink"/>
                    <w:rFonts w:eastAsiaTheme="minorHAnsi"/>
                    <w:noProof/>
                  </w:rPr>
                </w:rPrChange>
              </w:rPr>
              <w:instrText xml:space="preserve"> </w:instrText>
            </w:r>
            <w:r w:rsidRPr="00303364">
              <w:rPr>
                <w:rFonts w:cstheme="minorHAnsi"/>
                <w:noProof/>
                <w:sz w:val="24"/>
                <w:szCs w:val="24"/>
                <w:rPrChange w:id="769" w:author="DuyNgo" w:date="2012-08-10T08:15:00Z">
                  <w:rPr>
                    <w:rFonts w:eastAsiaTheme="minorHAnsi"/>
                    <w:noProof/>
                  </w:rPr>
                </w:rPrChange>
              </w:rPr>
              <w:instrText>HYPERLINK \l "_Toc332351115"</w:instrText>
            </w:r>
            <w:r w:rsidRPr="00303364">
              <w:rPr>
                <w:rStyle w:val="Hyperlink"/>
                <w:rFonts w:cstheme="minorHAnsi"/>
                <w:noProof/>
                <w:sz w:val="24"/>
                <w:szCs w:val="24"/>
                <w:rPrChange w:id="77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771"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772" w:author="DuyNgo" w:date="2012-08-10T08:15:00Z">
                  <w:rPr>
                    <w:rStyle w:val="Hyperlink"/>
                    <w:rFonts w:eastAsia="MS Gothic" w:cstheme="minorHAnsi"/>
                    <w:bCs/>
                    <w:i/>
                    <w:iCs/>
                    <w:noProof/>
                  </w:rPr>
                </w:rPrChange>
              </w:rPr>
              <w:t>1.6</w:t>
            </w:r>
            <w:r w:rsidRPr="00303364">
              <w:rPr>
                <w:rFonts w:cstheme="minorHAnsi"/>
                <w:noProof/>
                <w:sz w:val="24"/>
                <w:szCs w:val="24"/>
                <w:lang w:eastAsia="ja-JP"/>
                <w:rPrChange w:id="773"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774" w:author="DuyNgo" w:date="2012-08-10T08:15:00Z">
                  <w:rPr>
                    <w:rStyle w:val="Hyperlink"/>
                    <w:rFonts w:eastAsia="MS Gothic" w:cstheme="minorHAnsi"/>
                    <w:bCs/>
                    <w:i/>
                    <w:iCs/>
                    <w:noProof/>
                  </w:rPr>
                </w:rPrChange>
              </w:rPr>
              <w:t>Coding</w:t>
            </w:r>
            <w:r w:rsidRPr="00303364">
              <w:rPr>
                <w:rFonts w:cstheme="minorHAnsi"/>
                <w:noProof/>
                <w:webHidden/>
                <w:sz w:val="24"/>
                <w:szCs w:val="24"/>
                <w:rPrChange w:id="775" w:author="DuyNgo" w:date="2012-08-10T08:15:00Z">
                  <w:rPr>
                    <w:rFonts w:eastAsiaTheme="minorHAnsi"/>
                    <w:noProof/>
                    <w:webHidden/>
                  </w:rPr>
                </w:rPrChange>
              </w:rPr>
              <w:tab/>
            </w:r>
            <w:r w:rsidRPr="00303364">
              <w:rPr>
                <w:rFonts w:cstheme="minorHAnsi"/>
                <w:noProof/>
                <w:webHidden/>
                <w:sz w:val="24"/>
                <w:szCs w:val="24"/>
                <w:rPrChange w:id="776" w:author="DuyNgo" w:date="2012-08-10T08:15:00Z">
                  <w:rPr>
                    <w:rFonts w:eastAsiaTheme="minorHAnsi"/>
                    <w:noProof/>
                    <w:webHidden/>
                  </w:rPr>
                </w:rPrChange>
              </w:rPr>
              <w:fldChar w:fldCharType="begin"/>
            </w:r>
            <w:r w:rsidRPr="00303364">
              <w:rPr>
                <w:rFonts w:cstheme="minorHAnsi"/>
                <w:noProof/>
                <w:webHidden/>
                <w:sz w:val="24"/>
                <w:szCs w:val="24"/>
                <w:rPrChange w:id="777" w:author="DuyNgo" w:date="2012-08-10T08:15:00Z">
                  <w:rPr>
                    <w:rFonts w:eastAsiaTheme="minorHAnsi"/>
                    <w:noProof/>
                    <w:webHidden/>
                  </w:rPr>
                </w:rPrChange>
              </w:rPr>
              <w:instrText xml:space="preserve"> PAGEREF _Toc332351115 \h </w:instrText>
            </w:r>
          </w:ins>
          <w:r w:rsidRPr="00303364">
            <w:rPr>
              <w:rFonts w:cstheme="minorHAnsi"/>
              <w:noProof/>
              <w:webHidden/>
              <w:sz w:val="24"/>
              <w:szCs w:val="24"/>
              <w:rPrChange w:id="778" w:author="DuyNgo" w:date="2012-08-10T08:15:00Z">
                <w:rPr>
                  <w:rFonts w:cstheme="minorHAnsi"/>
                  <w:noProof/>
                  <w:webHidden/>
                  <w:sz w:val="24"/>
                  <w:szCs w:val="24"/>
                </w:rPr>
              </w:rPrChange>
            </w:rPr>
          </w:r>
          <w:r w:rsidRPr="00303364">
            <w:rPr>
              <w:rFonts w:cstheme="minorHAnsi"/>
              <w:noProof/>
              <w:webHidden/>
              <w:sz w:val="24"/>
              <w:szCs w:val="24"/>
              <w:rPrChange w:id="779" w:author="DuyNgo" w:date="2012-08-10T08:15:00Z">
                <w:rPr>
                  <w:rFonts w:eastAsiaTheme="minorHAnsi"/>
                  <w:noProof/>
                  <w:webHidden/>
                </w:rPr>
              </w:rPrChange>
            </w:rPr>
            <w:fldChar w:fldCharType="separate"/>
          </w:r>
          <w:ins w:id="780" w:author="DuyNgo" w:date="2012-08-10T08:15:00Z">
            <w:r w:rsidRPr="00303364">
              <w:rPr>
                <w:rFonts w:cstheme="minorHAnsi"/>
                <w:noProof/>
                <w:webHidden/>
                <w:sz w:val="24"/>
                <w:szCs w:val="24"/>
                <w:rPrChange w:id="781" w:author="DuyNgo" w:date="2012-08-10T08:15:00Z">
                  <w:rPr>
                    <w:rFonts w:eastAsiaTheme="minorHAnsi"/>
                    <w:noProof/>
                    <w:webHidden/>
                  </w:rPr>
                </w:rPrChange>
              </w:rPr>
              <w:t>190</w:t>
            </w:r>
            <w:r w:rsidRPr="00303364">
              <w:rPr>
                <w:rFonts w:cstheme="minorHAnsi"/>
                <w:noProof/>
                <w:webHidden/>
                <w:sz w:val="24"/>
                <w:szCs w:val="24"/>
                <w:rPrChange w:id="782" w:author="DuyNgo" w:date="2012-08-10T08:15:00Z">
                  <w:rPr>
                    <w:rFonts w:eastAsiaTheme="minorHAnsi"/>
                    <w:noProof/>
                    <w:webHidden/>
                  </w:rPr>
                </w:rPrChange>
              </w:rPr>
              <w:fldChar w:fldCharType="end"/>
            </w:r>
            <w:r w:rsidRPr="00303364">
              <w:rPr>
                <w:rStyle w:val="Hyperlink"/>
                <w:rFonts w:cstheme="minorHAnsi"/>
                <w:noProof/>
                <w:sz w:val="24"/>
                <w:szCs w:val="24"/>
                <w:rPrChange w:id="783"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784" w:author="DuyNgo" w:date="2012-08-10T08:15:00Z"/>
              <w:rFonts w:cstheme="minorHAnsi"/>
              <w:noProof/>
              <w:sz w:val="24"/>
              <w:szCs w:val="24"/>
              <w:lang w:eastAsia="ja-JP"/>
              <w:rPrChange w:id="785" w:author="DuyNgo" w:date="2012-08-10T08:15:00Z">
                <w:rPr>
                  <w:ins w:id="786" w:author="DuyNgo" w:date="2012-08-10T08:15:00Z"/>
                  <w:noProof/>
                  <w:lang w:eastAsia="ja-JP"/>
                </w:rPr>
              </w:rPrChange>
            </w:rPr>
          </w:pPr>
          <w:ins w:id="787" w:author="DuyNgo" w:date="2012-08-10T08:15:00Z">
            <w:r w:rsidRPr="00303364">
              <w:rPr>
                <w:rStyle w:val="Hyperlink"/>
                <w:rFonts w:cstheme="minorHAnsi"/>
                <w:noProof/>
                <w:sz w:val="24"/>
                <w:szCs w:val="24"/>
                <w:rPrChange w:id="788" w:author="DuyNgo" w:date="2012-08-10T08:15:00Z">
                  <w:rPr>
                    <w:rStyle w:val="Hyperlink"/>
                    <w:rFonts w:eastAsiaTheme="minorHAnsi"/>
                    <w:noProof/>
                  </w:rPr>
                </w:rPrChange>
              </w:rPr>
              <w:fldChar w:fldCharType="begin"/>
            </w:r>
            <w:r w:rsidRPr="00303364">
              <w:rPr>
                <w:rStyle w:val="Hyperlink"/>
                <w:rFonts w:cstheme="minorHAnsi"/>
                <w:noProof/>
                <w:sz w:val="24"/>
                <w:szCs w:val="24"/>
                <w:rPrChange w:id="789" w:author="DuyNgo" w:date="2012-08-10T08:15:00Z">
                  <w:rPr>
                    <w:rStyle w:val="Hyperlink"/>
                    <w:rFonts w:eastAsiaTheme="minorHAnsi"/>
                    <w:noProof/>
                  </w:rPr>
                </w:rPrChange>
              </w:rPr>
              <w:instrText xml:space="preserve"> </w:instrText>
            </w:r>
            <w:r w:rsidRPr="00303364">
              <w:rPr>
                <w:rFonts w:cstheme="minorHAnsi"/>
                <w:noProof/>
                <w:sz w:val="24"/>
                <w:szCs w:val="24"/>
                <w:rPrChange w:id="790" w:author="DuyNgo" w:date="2012-08-10T08:15:00Z">
                  <w:rPr>
                    <w:rFonts w:eastAsiaTheme="minorHAnsi"/>
                    <w:noProof/>
                  </w:rPr>
                </w:rPrChange>
              </w:rPr>
              <w:instrText>HYPERLINK \l "_Toc332351116"</w:instrText>
            </w:r>
            <w:r w:rsidRPr="00303364">
              <w:rPr>
                <w:rStyle w:val="Hyperlink"/>
                <w:rFonts w:cstheme="minorHAnsi"/>
                <w:noProof/>
                <w:sz w:val="24"/>
                <w:szCs w:val="24"/>
                <w:rPrChange w:id="79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792"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793" w:author="DuyNgo" w:date="2012-08-10T08:15:00Z">
                  <w:rPr>
                    <w:rStyle w:val="Hyperlink"/>
                    <w:rFonts w:eastAsia="MS Gothic" w:cstheme="minorHAnsi"/>
                    <w:bCs/>
                    <w:i/>
                    <w:iCs/>
                    <w:noProof/>
                  </w:rPr>
                </w:rPrChange>
              </w:rPr>
              <w:t>1.7</w:t>
            </w:r>
            <w:r w:rsidRPr="00303364">
              <w:rPr>
                <w:rFonts w:cstheme="minorHAnsi"/>
                <w:noProof/>
                <w:sz w:val="24"/>
                <w:szCs w:val="24"/>
                <w:lang w:eastAsia="ja-JP"/>
                <w:rPrChange w:id="794"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795" w:author="DuyNgo" w:date="2012-08-10T08:15:00Z">
                  <w:rPr>
                    <w:rStyle w:val="Hyperlink"/>
                    <w:rFonts w:eastAsia="MS Gothic" w:cstheme="minorHAnsi"/>
                    <w:bCs/>
                    <w:i/>
                    <w:iCs/>
                    <w:noProof/>
                  </w:rPr>
                </w:rPrChange>
              </w:rPr>
              <w:t>System Test</w:t>
            </w:r>
            <w:r w:rsidRPr="00303364">
              <w:rPr>
                <w:rFonts w:cstheme="minorHAnsi"/>
                <w:noProof/>
                <w:webHidden/>
                <w:sz w:val="24"/>
                <w:szCs w:val="24"/>
                <w:rPrChange w:id="796" w:author="DuyNgo" w:date="2012-08-10T08:15:00Z">
                  <w:rPr>
                    <w:rFonts w:eastAsiaTheme="minorHAnsi"/>
                    <w:noProof/>
                    <w:webHidden/>
                  </w:rPr>
                </w:rPrChange>
              </w:rPr>
              <w:tab/>
            </w:r>
            <w:r w:rsidRPr="00303364">
              <w:rPr>
                <w:rFonts w:cstheme="minorHAnsi"/>
                <w:noProof/>
                <w:webHidden/>
                <w:sz w:val="24"/>
                <w:szCs w:val="24"/>
                <w:rPrChange w:id="797" w:author="DuyNgo" w:date="2012-08-10T08:15:00Z">
                  <w:rPr>
                    <w:rFonts w:eastAsiaTheme="minorHAnsi"/>
                    <w:noProof/>
                    <w:webHidden/>
                  </w:rPr>
                </w:rPrChange>
              </w:rPr>
              <w:fldChar w:fldCharType="begin"/>
            </w:r>
            <w:r w:rsidRPr="00303364">
              <w:rPr>
                <w:rFonts w:cstheme="minorHAnsi"/>
                <w:noProof/>
                <w:webHidden/>
                <w:sz w:val="24"/>
                <w:szCs w:val="24"/>
                <w:rPrChange w:id="798" w:author="DuyNgo" w:date="2012-08-10T08:15:00Z">
                  <w:rPr>
                    <w:rFonts w:eastAsiaTheme="minorHAnsi"/>
                    <w:noProof/>
                    <w:webHidden/>
                  </w:rPr>
                </w:rPrChange>
              </w:rPr>
              <w:instrText xml:space="preserve"> PAGEREF _Toc332351116 \h </w:instrText>
            </w:r>
          </w:ins>
          <w:r w:rsidRPr="00303364">
            <w:rPr>
              <w:rFonts w:cstheme="minorHAnsi"/>
              <w:noProof/>
              <w:webHidden/>
              <w:sz w:val="24"/>
              <w:szCs w:val="24"/>
              <w:rPrChange w:id="799" w:author="DuyNgo" w:date="2012-08-10T08:15:00Z">
                <w:rPr>
                  <w:rFonts w:cstheme="minorHAnsi"/>
                  <w:noProof/>
                  <w:webHidden/>
                  <w:sz w:val="24"/>
                  <w:szCs w:val="24"/>
                </w:rPr>
              </w:rPrChange>
            </w:rPr>
          </w:r>
          <w:r w:rsidRPr="00303364">
            <w:rPr>
              <w:rFonts w:cstheme="minorHAnsi"/>
              <w:noProof/>
              <w:webHidden/>
              <w:sz w:val="24"/>
              <w:szCs w:val="24"/>
              <w:rPrChange w:id="800" w:author="DuyNgo" w:date="2012-08-10T08:15:00Z">
                <w:rPr>
                  <w:rFonts w:eastAsiaTheme="minorHAnsi"/>
                  <w:noProof/>
                  <w:webHidden/>
                </w:rPr>
              </w:rPrChange>
            </w:rPr>
            <w:fldChar w:fldCharType="separate"/>
          </w:r>
          <w:ins w:id="801" w:author="DuyNgo" w:date="2012-08-10T08:15:00Z">
            <w:r w:rsidRPr="00303364">
              <w:rPr>
                <w:rFonts w:cstheme="minorHAnsi"/>
                <w:noProof/>
                <w:webHidden/>
                <w:sz w:val="24"/>
                <w:szCs w:val="24"/>
                <w:rPrChange w:id="802" w:author="DuyNgo" w:date="2012-08-10T08:15:00Z">
                  <w:rPr>
                    <w:rFonts w:eastAsiaTheme="minorHAnsi"/>
                    <w:noProof/>
                    <w:webHidden/>
                  </w:rPr>
                </w:rPrChange>
              </w:rPr>
              <w:t>190</w:t>
            </w:r>
            <w:r w:rsidRPr="00303364">
              <w:rPr>
                <w:rFonts w:cstheme="minorHAnsi"/>
                <w:noProof/>
                <w:webHidden/>
                <w:sz w:val="24"/>
                <w:szCs w:val="24"/>
                <w:rPrChange w:id="803" w:author="DuyNgo" w:date="2012-08-10T08:15:00Z">
                  <w:rPr>
                    <w:rFonts w:eastAsiaTheme="minorHAnsi"/>
                    <w:noProof/>
                    <w:webHidden/>
                  </w:rPr>
                </w:rPrChange>
              </w:rPr>
              <w:fldChar w:fldCharType="end"/>
            </w:r>
            <w:r w:rsidRPr="00303364">
              <w:rPr>
                <w:rStyle w:val="Hyperlink"/>
                <w:rFonts w:cstheme="minorHAnsi"/>
                <w:noProof/>
                <w:sz w:val="24"/>
                <w:szCs w:val="24"/>
                <w:rPrChange w:id="804"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805" w:author="DuyNgo" w:date="2012-08-10T08:15:00Z"/>
              <w:rFonts w:cstheme="minorHAnsi"/>
              <w:noProof/>
              <w:sz w:val="24"/>
              <w:szCs w:val="24"/>
              <w:lang w:eastAsia="ja-JP"/>
              <w:rPrChange w:id="806" w:author="DuyNgo" w:date="2012-08-10T08:15:00Z">
                <w:rPr>
                  <w:ins w:id="807" w:author="DuyNgo" w:date="2012-08-10T08:15:00Z"/>
                  <w:noProof/>
                  <w:lang w:eastAsia="ja-JP"/>
                </w:rPr>
              </w:rPrChange>
            </w:rPr>
          </w:pPr>
          <w:ins w:id="808" w:author="DuyNgo" w:date="2012-08-10T08:15:00Z">
            <w:r w:rsidRPr="00303364">
              <w:rPr>
                <w:rStyle w:val="Hyperlink"/>
                <w:rFonts w:cstheme="minorHAnsi"/>
                <w:noProof/>
                <w:sz w:val="24"/>
                <w:szCs w:val="24"/>
                <w:rPrChange w:id="809" w:author="DuyNgo" w:date="2012-08-10T08:15:00Z">
                  <w:rPr>
                    <w:rStyle w:val="Hyperlink"/>
                    <w:rFonts w:eastAsiaTheme="minorHAnsi"/>
                    <w:noProof/>
                  </w:rPr>
                </w:rPrChange>
              </w:rPr>
              <w:fldChar w:fldCharType="begin"/>
            </w:r>
            <w:r w:rsidRPr="00303364">
              <w:rPr>
                <w:rStyle w:val="Hyperlink"/>
                <w:rFonts w:cstheme="minorHAnsi"/>
                <w:noProof/>
                <w:sz w:val="24"/>
                <w:szCs w:val="24"/>
                <w:rPrChange w:id="810" w:author="DuyNgo" w:date="2012-08-10T08:15:00Z">
                  <w:rPr>
                    <w:rStyle w:val="Hyperlink"/>
                    <w:rFonts w:eastAsiaTheme="minorHAnsi"/>
                    <w:noProof/>
                  </w:rPr>
                </w:rPrChange>
              </w:rPr>
              <w:instrText xml:space="preserve"> </w:instrText>
            </w:r>
            <w:r w:rsidRPr="00303364">
              <w:rPr>
                <w:rFonts w:cstheme="minorHAnsi"/>
                <w:noProof/>
                <w:sz w:val="24"/>
                <w:szCs w:val="24"/>
                <w:rPrChange w:id="811" w:author="DuyNgo" w:date="2012-08-10T08:15:00Z">
                  <w:rPr>
                    <w:rFonts w:eastAsiaTheme="minorHAnsi"/>
                    <w:noProof/>
                  </w:rPr>
                </w:rPrChange>
              </w:rPr>
              <w:instrText>HYPERLINK \l "_Toc332351117"</w:instrText>
            </w:r>
            <w:r w:rsidRPr="00303364">
              <w:rPr>
                <w:rStyle w:val="Hyperlink"/>
                <w:rFonts w:cstheme="minorHAnsi"/>
                <w:noProof/>
                <w:sz w:val="24"/>
                <w:szCs w:val="24"/>
                <w:rPrChange w:id="81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813"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814" w:author="DuyNgo" w:date="2012-08-10T08:15:00Z">
                  <w:rPr>
                    <w:rStyle w:val="Hyperlink"/>
                    <w:rFonts w:eastAsia="MS Gothic" w:cstheme="minorHAnsi"/>
                    <w:bCs/>
                    <w:i/>
                    <w:iCs/>
                    <w:noProof/>
                  </w:rPr>
                </w:rPrChange>
              </w:rPr>
              <w:t>1.8</w:t>
            </w:r>
            <w:r w:rsidRPr="00303364">
              <w:rPr>
                <w:rFonts w:cstheme="minorHAnsi"/>
                <w:noProof/>
                <w:sz w:val="24"/>
                <w:szCs w:val="24"/>
                <w:lang w:eastAsia="ja-JP"/>
                <w:rPrChange w:id="815"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816" w:author="DuyNgo" w:date="2012-08-10T08:15:00Z">
                  <w:rPr>
                    <w:rStyle w:val="Hyperlink"/>
                    <w:rFonts w:eastAsia="MS Gothic" w:cstheme="minorHAnsi"/>
                    <w:bCs/>
                    <w:i/>
                    <w:iCs/>
                    <w:noProof/>
                  </w:rPr>
                </w:rPrChange>
              </w:rPr>
              <w:t>Deployment</w:t>
            </w:r>
            <w:r w:rsidRPr="00303364">
              <w:rPr>
                <w:rFonts w:cstheme="minorHAnsi"/>
                <w:noProof/>
                <w:webHidden/>
                <w:sz w:val="24"/>
                <w:szCs w:val="24"/>
                <w:rPrChange w:id="817" w:author="DuyNgo" w:date="2012-08-10T08:15:00Z">
                  <w:rPr>
                    <w:rFonts w:eastAsiaTheme="minorHAnsi"/>
                    <w:noProof/>
                    <w:webHidden/>
                  </w:rPr>
                </w:rPrChange>
              </w:rPr>
              <w:tab/>
            </w:r>
            <w:r w:rsidRPr="00303364">
              <w:rPr>
                <w:rFonts w:cstheme="minorHAnsi"/>
                <w:noProof/>
                <w:webHidden/>
                <w:sz w:val="24"/>
                <w:szCs w:val="24"/>
                <w:rPrChange w:id="818" w:author="DuyNgo" w:date="2012-08-10T08:15:00Z">
                  <w:rPr>
                    <w:rFonts w:eastAsiaTheme="minorHAnsi"/>
                    <w:noProof/>
                    <w:webHidden/>
                  </w:rPr>
                </w:rPrChange>
              </w:rPr>
              <w:fldChar w:fldCharType="begin"/>
            </w:r>
            <w:r w:rsidRPr="00303364">
              <w:rPr>
                <w:rFonts w:cstheme="minorHAnsi"/>
                <w:noProof/>
                <w:webHidden/>
                <w:sz w:val="24"/>
                <w:szCs w:val="24"/>
                <w:rPrChange w:id="819" w:author="DuyNgo" w:date="2012-08-10T08:15:00Z">
                  <w:rPr>
                    <w:rFonts w:eastAsiaTheme="minorHAnsi"/>
                    <w:noProof/>
                    <w:webHidden/>
                  </w:rPr>
                </w:rPrChange>
              </w:rPr>
              <w:instrText xml:space="preserve"> PAGEREF _Toc332351117 \h </w:instrText>
            </w:r>
          </w:ins>
          <w:r w:rsidRPr="00303364">
            <w:rPr>
              <w:rFonts w:cstheme="minorHAnsi"/>
              <w:noProof/>
              <w:webHidden/>
              <w:sz w:val="24"/>
              <w:szCs w:val="24"/>
              <w:rPrChange w:id="820" w:author="DuyNgo" w:date="2012-08-10T08:15:00Z">
                <w:rPr>
                  <w:rFonts w:cstheme="minorHAnsi"/>
                  <w:noProof/>
                  <w:webHidden/>
                  <w:sz w:val="24"/>
                  <w:szCs w:val="24"/>
                </w:rPr>
              </w:rPrChange>
            </w:rPr>
          </w:r>
          <w:r w:rsidRPr="00303364">
            <w:rPr>
              <w:rFonts w:cstheme="minorHAnsi"/>
              <w:noProof/>
              <w:webHidden/>
              <w:sz w:val="24"/>
              <w:szCs w:val="24"/>
              <w:rPrChange w:id="821" w:author="DuyNgo" w:date="2012-08-10T08:15:00Z">
                <w:rPr>
                  <w:rFonts w:eastAsiaTheme="minorHAnsi"/>
                  <w:noProof/>
                  <w:webHidden/>
                </w:rPr>
              </w:rPrChange>
            </w:rPr>
            <w:fldChar w:fldCharType="separate"/>
          </w:r>
          <w:ins w:id="822" w:author="DuyNgo" w:date="2012-08-10T08:15:00Z">
            <w:r w:rsidRPr="00303364">
              <w:rPr>
                <w:rFonts w:cstheme="minorHAnsi"/>
                <w:noProof/>
                <w:webHidden/>
                <w:sz w:val="24"/>
                <w:szCs w:val="24"/>
                <w:rPrChange w:id="823" w:author="DuyNgo" w:date="2012-08-10T08:15:00Z">
                  <w:rPr>
                    <w:rFonts w:eastAsiaTheme="minorHAnsi"/>
                    <w:noProof/>
                    <w:webHidden/>
                  </w:rPr>
                </w:rPrChange>
              </w:rPr>
              <w:t>191</w:t>
            </w:r>
            <w:r w:rsidRPr="00303364">
              <w:rPr>
                <w:rFonts w:cstheme="minorHAnsi"/>
                <w:noProof/>
                <w:webHidden/>
                <w:sz w:val="24"/>
                <w:szCs w:val="24"/>
                <w:rPrChange w:id="824" w:author="DuyNgo" w:date="2012-08-10T08:15:00Z">
                  <w:rPr>
                    <w:rFonts w:eastAsiaTheme="minorHAnsi"/>
                    <w:noProof/>
                    <w:webHidden/>
                  </w:rPr>
                </w:rPrChange>
              </w:rPr>
              <w:fldChar w:fldCharType="end"/>
            </w:r>
            <w:r w:rsidRPr="00303364">
              <w:rPr>
                <w:rStyle w:val="Hyperlink"/>
                <w:rFonts w:cstheme="minorHAnsi"/>
                <w:noProof/>
                <w:sz w:val="24"/>
                <w:szCs w:val="24"/>
                <w:rPrChange w:id="825" w:author="DuyNgo" w:date="2012-08-10T08:15:00Z">
                  <w:rPr>
                    <w:rStyle w:val="Hyperlink"/>
                    <w:rFonts w:eastAsiaTheme="minorHAnsi"/>
                    <w:noProof/>
                  </w:rPr>
                </w:rPrChange>
              </w:rPr>
              <w:fldChar w:fldCharType="end"/>
            </w:r>
          </w:ins>
        </w:p>
        <w:p w:rsidR="00303364" w:rsidRPr="00303364" w:rsidRDefault="00303364">
          <w:pPr>
            <w:pStyle w:val="TOC3"/>
            <w:tabs>
              <w:tab w:val="left" w:pos="880"/>
              <w:tab w:val="right" w:leader="dot" w:pos="8778"/>
            </w:tabs>
            <w:rPr>
              <w:ins w:id="826" w:author="DuyNgo" w:date="2012-08-10T08:15:00Z"/>
              <w:rFonts w:eastAsiaTheme="minorEastAsia" w:cstheme="minorHAnsi"/>
              <w:noProof/>
              <w:sz w:val="24"/>
              <w:szCs w:val="24"/>
              <w:lang w:eastAsia="ja-JP"/>
              <w:rPrChange w:id="827" w:author="DuyNgo" w:date="2012-08-10T08:15:00Z">
                <w:rPr>
                  <w:ins w:id="828" w:author="DuyNgo" w:date="2012-08-10T08:15:00Z"/>
                  <w:rFonts w:eastAsiaTheme="minorEastAsia"/>
                  <w:noProof/>
                  <w:lang w:eastAsia="ja-JP"/>
                </w:rPr>
              </w:rPrChange>
            </w:rPr>
          </w:pPr>
          <w:ins w:id="829" w:author="DuyNgo" w:date="2012-08-10T08:15:00Z">
            <w:r w:rsidRPr="00303364">
              <w:rPr>
                <w:rStyle w:val="Hyperlink"/>
                <w:rFonts w:cstheme="minorHAnsi"/>
                <w:noProof/>
                <w:sz w:val="24"/>
                <w:szCs w:val="24"/>
                <w:rPrChange w:id="830" w:author="DuyNgo" w:date="2012-08-10T08:15:00Z">
                  <w:rPr>
                    <w:rStyle w:val="Hyperlink"/>
                    <w:noProof/>
                  </w:rPr>
                </w:rPrChange>
              </w:rPr>
              <w:fldChar w:fldCharType="begin"/>
            </w:r>
            <w:r w:rsidRPr="00303364">
              <w:rPr>
                <w:rStyle w:val="Hyperlink"/>
                <w:rFonts w:cstheme="minorHAnsi"/>
                <w:noProof/>
                <w:sz w:val="24"/>
                <w:szCs w:val="24"/>
                <w:rPrChange w:id="831" w:author="DuyNgo" w:date="2012-08-10T08:15:00Z">
                  <w:rPr>
                    <w:rStyle w:val="Hyperlink"/>
                    <w:noProof/>
                  </w:rPr>
                </w:rPrChange>
              </w:rPr>
              <w:instrText xml:space="preserve"> </w:instrText>
            </w:r>
            <w:r w:rsidRPr="00303364">
              <w:rPr>
                <w:rFonts w:cstheme="minorHAnsi"/>
                <w:noProof/>
                <w:sz w:val="24"/>
                <w:szCs w:val="24"/>
                <w:rPrChange w:id="832" w:author="DuyNgo" w:date="2012-08-10T08:15:00Z">
                  <w:rPr>
                    <w:noProof/>
                  </w:rPr>
                </w:rPrChange>
              </w:rPr>
              <w:instrText>HYPERLINK \l "_Toc332351118"</w:instrText>
            </w:r>
            <w:r w:rsidRPr="00303364">
              <w:rPr>
                <w:rStyle w:val="Hyperlink"/>
                <w:rFonts w:cstheme="minorHAnsi"/>
                <w:noProof/>
                <w:sz w:val="24"/>
                <w:szCs w:val="24"/>
                <w:rPrChange w:id="833" w:author="DuyNgo" w:date="2012-08-10T08:15:00Z">
                  <w:rPr>
                    <w:rStyle w:val="Hyperlink"/>
                    <w:noProof/>
                  </w:rPr>
                </w:rPrChange>
              </w:rPr>
              <w:instrText xml:space="preserve"> </w:instrText>
            </w:r>
            <w:r w:rsidRPr="00303364">
              <w:rPr>
                <w:rStyle w:val="Hyperlink"/>
                <w:rFonts w:cstheme="minorHAnsi"/>
                <w:noProof/>
                <w:sz w:val="24"/>
                <w:szCs w:val="24"/>
                <w:rPrChange w:id="834" w:author="DuyNgo" w:date="2012-08-10T08:15:00Z">
                  <w:rPr>
                    <w:rStyle w:val="Hyperlink"/>
                    <w:noProof/>
                  </w:rPr>
                </w:rPrChange>
              </w:rPr>
              <w:fldChar w:fldCharType="separate"/>
            </w:r>
            <w:r w:rsidRPr="00303364">
              <w:rPr>
                <w:rStyle w:val="Hyperlink"/>
                <w:rFonts w:eastAsia="MS Gothic" w:cstheme="minorHAnsi"/>
                <w:bCs/>
                <w:noProof/>
                <w:sz w:val="24"/>
                <w:szCs w:val="24"/>
                <w:rPrChange w:id="835" w:author="DuyNgo" w:date="2012-08-10T08:15:00Z">
                  <w:rPr>
                    <w:rStyle w:val="Hyperlink"/>
                    <w:rFonts w:eastAsia="MS Gothic" w:cstheme="minorHAnsi"/>
                    <w:bCs/>
                    <w:noProof/>
                  </w:rPr>
                </w:rPrChange>
              </w:rPr>
              <w:t>2.</w:t>
            </w:r>
            <w:r w:rsidRPr="00303364">
              <w:rPr>
                <w:rFonts w:eastAsiaTheme="minorEastAsia" w:cstheme="minorHAnsi"/>
                <w:noProof/>
                <w:sz w:val="24"/>
                <w:szCs w:val="24"/>
                <w:lang w:eastAsia="ja-JP"/>
                <w:rPrChange w:id="836" w:author="DuyNgo" w:date="2012-08-10T08:15:00Z">
                  <w:rPr>
                    <w:rFonts w:eastAsiaTheme="minorEastAsia"/>
                    <w:noProof/>
                    <w:lang w:eastAsia="ja-JP"/>
                  </w:rPr>
                </w:rPrChange>
              </w:rPr>
              <w:tab/>
            </w:r>
            <w:r w:rsidRPr="00303364">
              <w:rPr>
                <w:rStyle w:val="Hyperlink"/>
                <w:rFonts w:eastAsia="MS Gothic" w:cstheme="minorHAnsi"/>
                <w:bCs/>
                <w:noProof/>
                <w:sz w:val="24"/>
                <w:szCs w:val="24"/>
                <w:rPrChange w:id="837" w:author="DuyNgo" w:date="2012-08-10T08:15:00Z">
                  <w:rPr>
                    <w:rStyle w:val="Hyperlink"/>
                    <w:rFonts w:eastAsia="MS Gothic" w:cstheme="minorHAnsi"/>
                    <w:bCs/>
                    <w:noProof/>
                  </w:rPr>
                </w:rPrChange>
              </w:rPr>
              <w:t>Task Sheet: Assignments and Timetable</w:t>
            </w:r>
            <w:r w:rsidRPr="00303364">
              <w:rPr>
                <w:rFonts w:cstheme="minorHAnsi"/>
                <w:noProof/>
                <w:webHidden/>
                <w:sz w:val="24"/>
                <w:szCs w:val="24"/>
                <w:rPrChange w:id="838" w:author="DuyNgo" w:date="2012-08-10T08:15:00Z">
                  <w:rPr>
                    <w:noProof/>
                    <w:webHidden/>
                  </w:rPr>
                </w:rPrChange>
              </w:rPr>
              <w:tab/>
            </w:r>
            <w:r w:rsidRPr="00303364">
              <w:rPr>
                <w:rFonts w:cstheme="minorHAnsi"/>
                <w:noProof/>
                <w:webHidden/>
                <w:sz w:val="24"/>
                <w:szCs w:val="24"/>
                <w:rPrChange w:id="839" w:author="DuyNgo" w:date="2012-08-10T08:15:00Z">
                  <w:rPr>
                    <w:noProof/>
                    <w:webHidden/>
                  </w:rPr>
                </w:rPrChange>
              </w:rPr>
              <w:fldChar w:fldCharType="begin"/>
            </w:r>
            <w:r w:rsidRPr="00303364">
              <w:rPr>
                <w:rFonts w:cstheme="minorHAnsi"/>
                <w:noProof/>
                <w:webHidden/>
                <w:sz w:val="24"/>
                <w:szCs w:val="24"/>
                <w:rPrChange w:id="840" w:author="DuyNgo" w:date="2012-08-10T08:15:00Z">
                  <w:rPr>
                    <w:noProof/>
                    <w:webHidden/>
                  </w:rPr>
                </w:rPrChange>
              </w:rPr>
              <w:instrText xml:space="preserve"> PAGEREF _Toc332351118 \h </w:instrText>
            </w:r>
          </w:ins>
          <w:r w:rsidRPr="00303364">
            <w:rPr>
              <w:rFonts w:cstheme="minorHAnsi"/>
              <w:noProof/>
              <w:webHidden/>
              <w:sz w:val="24"/>
              <w:szCs w:val="24"/>
              <w:rPrChange w:id="841" w:author="DuyNgo" w:date="2012-08-10T08:15:00Z">
                <w:rPr>
                  <w:rFonts w:cstheme="minorHAnsi"/>
                  <w:noProof/>
                  <w:webHidden/>
                  <w:sz w:val="24"/>
                  <w:szCs w:val="24"/>
                </w:rPr>
              </w:rPrChange>
            </w:rPr>
          </w:r>
          <w:r w:rsidRPr="00303364">
            <w:rPr>
              <w:rFonts w:cstheme="minorHAnsi"/>
              <w:noProof/>
              <w:webHidden/>
              <w:sz w:val="24"/>
              <w:szCs w:val="24"/>
              <w:rPrChange w:id="842" w:author="DuyNgo" w:date="2012-08-10T08:15:00Z">
                <w:rPr>
                  <w:noProof/>
                  <w:webHidden/>
                </w:rPr>
              </w:rPrChange>
            </w:rPr>
            <w:fldChar w:fldCharType="separate"/>
          </w:r>
          <w:ins w:id="843" w:author="DuyNgo" w:date="2012-08-10T08:15:00Z">
            <w:r w:rsidRPr="00303364">
              <w:rPr>
                <w:rFonts w:cstheme="minorHAnsi"/>
                <w:noProof/>
                <w:webHidden/>
                <w:sz w:val="24"/>
                <w:szCs w:val="24"/>
                <w:rPrChange w:id="844" w:author="DuyNgo" w:date="2012-08-10T08:15:00Z">
                  <w:rPr>
                    <w:noProof/>
                    <w:webHidden/>
                  </w:rPr>
                </w:rPrChange>
              </w:rPr>
              <w:t>191</w:t>
            </w:r>
            <w:r w:rsidRPr="00303364">
              <w:rPr>
                <w:rFonts w:cstheme="minorHAnsi"/>
                <w:noProof/>
                <w:webHidden/>
                <w:sz w:val="24"/>
                <w:szCs w:val="24"/>
                <w:rPrChange w:id="845" w:author="DuyNgo" w:date="2012-08-10T08:15:00Z">
                  <w:rPr>
                    <w:noProof/>
                    <w:webHidden/>
                  </w:rPr>
                </w:rPrChange>
              </w:rPr>
              <w:fldChar w:fldCharType="end"/>
            </w:r>
            <w:r w:rsidRPr="00303364">
              <w:rPr>
                <w:rStyle w:val="Hyperlink"/>
                <w:rFonts w:cstheme="minorHAnsi"/>
                <w:noProof/>
                <w:sz w:val="24"/>
                <w:szCs w:val="24"/>
                <w:rPrChange w:id="846"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847" w:author="DuyNgo" w:date="2012-08-10T08:15:00Z"/>
              <w:rFonts w:eastAsiaTheme="minorEastAsia" w:cstheme="minorHAnsi"/>
              <w:noProof/>
              <w:sz w:val="24"/>
              <w:szCs w:val="24"/>
              <w:lang w:eastAsia="ja-JP"/>
              <w:rPrChange w:id="848" w:author="DuyNgo" w:date="2012-08-10T08:15:00Z">
                <w:rPr>
                  <w:ins w:id="849" w:author="DuyNgo" w:date="2012-08-10T08:15:00Z"/>
                  <w:rFonts w:eastAsiaTheme="minorEastAsia"/>
                  <w:noProof/>
                  <w:lang w:eastAsia="ja-JP"/>
                </w:rPr>
              </w:rPrChange>
            </w:rPr>
          </w:pPr>
          <w:ins w:id="850" w:author="DuyNgo" w:date="2012-08-10T08:15:00Z">
            <w:r w:rsidRPr="00303364">
              <w:rPr>
                <w:rStyle w:val="Hyperlink"/>
                <w:rFonts w:cstheme="minorHAnsi"/>
                <w:noProof/>
                <w:sz w:val="24"/>
                <w:szCs w:val="24"/>
                <w:rPrChange w:id="851" w:author="DuyNgo" w:date="2012-08-10T08:15:00Z">
                  <w:rPr>
                    <w:rStyle w:val="Hyperlink"/>
                    <w:noProof/>
                  </w:rPr>
                </w:rPrChange>
              </w:rPr>
              <w:fldChar w:fldCharType="begin"/>
            </w:r>
            <w:r w:rsidRPr="00303364">
              <w:rPr>
                <w:rStyle w:val="Hyperlink"/>
                <w:rFonts w:cstheme="minorHAnsi"/>
                <w:noProof/>
                <w:sz w:val="24"/>
                <w:szCs w:val="24"/>
                <w:rPrChange w:id="852" w:author="DuyNgo" w:date="2012-08-10T08:15:00Z">
                  <w:rPr>
                    <w:rStyle w:val="Hyperlink"/>
                    <w:noProof/>
                  </w:rPr>
                </w:rPrChange>
              </w:rPr>
              <w:instrText xml:space="preserve"> </w:instrText>
            </w:r>
            <w:r w:rsidRPr="00303364">
              <w:rPr>
                <w:rFonts w:cstheme="minorHAnsi"/>
                <w:noProof/>
                <w:sz w:val="24"/>
                <w:szCs w:val="24"/>
                <w:rPrChange w:id="853" w:author="DuyNgo" w:date="2012-08-10T08:15:00Z">
                  <w:rPr>
                    <w:noProof/>
                  </w:rPr>
                </w:rPrChange>
              </w:rPr>
              <w:instrText>HYPERLINK \l "_Toc332351119"</w:instrText>
            </w:r>
            <w:r w:rsidRPr="00303364">
              <w:rPr>
                <w:rStyle w:val="Hyperlink"/>
                <w:rFonts w:cstheme="minorHAnsi"/>
                <w:noProof/>
                <w:sz w:val="24"/>
                <w:szCs w:val="24"/>
                <w:rPrChange w:id="854" w:author="DuyNgo" w:date="2012-08-10T08:15:00Z">
                  <w:rPr>
                    <w:rStyle w:val="Hyperlink"/>
                    <w:noProof/>
                  </w:rPr>
                </w:rPrChange>
              </w:rPr>
              <w:instrText xml:space="preserve"> </w:instrText>
            </w:r>
            <w:r w:rsidRPr="00303364">
              <w:rPr>
                <w:rStyle w:val="Hyperlink"/>
                <w:rFonts w:cstheme="minorHAnsi"/>
                <w:noProof/>
                <w:sz w:val="24"/>
                <w:szCs w:val="24"/>
                <w:rPrChange w:id="855" w:author="DuyNgo" w:date="2012-08-10T08:15:00Z">
                  <w:rPr>
                    <w:rStyle w:val="Hyperlink"/>
                    <w:noProof/>
                  </w:rPr>
                </w:rPrChange>
              </w:rPr>
              <w:fldChar w:fldCharType="separate"/>
            </w:r>
            <w:r w:rsidRPr="00303364">
              <w:rPr>
                <w:rStyle w:val="Hyperlink"/>
                <w:rFonts w:cstheme="minorHAnsi"/>
                <w:noProof/>
                <w:sz w:val="24"/>
                <w:szCs w:val="24"/>
                <w:rPrChange w:id="856" w:author="DuyNgo" w:date="2012-08-10T08:15:00Z">
                  <w:rPr>
                    <w:rStyle w:val="Hyperlink"/>
                    <w:rFonts w:cstheme="minorHAnsi"/>
                    <w:noProof/>
                  </w:rPr>
                </w:rPrChange>
              </w:rPr>
              <w:t>IV.</w:t>
            </w:r>
            <w:r w:rsidRPr="00303364">
              <w:rPr>
                <w:rFonts w:eastAsiaTheme="minorEastAsia" w:cstheme="minorHAnsi"/>
                <w:noProof/>
                <w:sz w:val="24"/>
                <w:szCs w:val="24"/>
                <w:lang w:eastAsia="ja-JP"/>
                <w:rPrChange w:id="857" w:author="DuyNgo" w:date="2012-08-10T08:15:00Z">
                  <w:rPr>
                    <w:rFonts w:eastAsiaTheme="minorEastAsia"/>
                    <w:noProof/>
                    <w:lang w:eastAsia="ja-JP"/>
                  </w:rPr>
                </w:rPrChange>
              </w:rPr>
              <w:tab/>
            </w:r>
            <w:r w:rsidRPr="00303364">
              <w:rPr>
                <w:rStyle w:val="Hyperlink"/>
                <w:rFonts w:cstheme="minorHAnsi"/>
                <w:noProof/>
                <w:sz w:val="24"/>
                <w:szCs w:val="24"/>
                <w:rPrChange w:id="858" w:author="DuyNgo" w:date="2012-08-10T08:15:00Z">
                  <w:rPr>
                    <w:rStyle w:val="Hyperlink"/>
                    <w:rFonts w:cstheme="minorHAnsi"/>
                    <w:noProof/>
                  </w:rPr>
                </w:rPrChange>
              </w:rPr>
              <w:t>Coding Conventions</w:t>
            </w:r>
            <w:r w:rsidRPr="00303364">
              <w:rPr>
                <w:rFonts w:cstheme="minorHAnsi"/>
                <w:noProof/>
                <w:webHidden/>
                <w:sz w:val="24"/>
                <w:szCs w:val="24"/>
                <w:rPrChange w:id="859" w:author="DuyNgo" w:date="2012-08-10T08:15:00Z">
                  <w:rPr>
                    <w:noProof/>
                    <w:webHidden/>
                  </w:rPr>
                </w:rPrChange>
              </w:rPr>
              <w:tab/>
            </w:r>
            <w:r w:rsidRPr="00303364">
              <w:rPr>
                <w:rFonts w:cstheme="minorHAnsi"/>
                <w:noProof/>
                <w:webHidden/>
                <w:sz w:val="24"/>
                <w:szCs w:val="24"/>
                <w:rPrChange w:id="860" w:author="DuyNgo" w:date="2012-08-10T08:15:00Z">
                  <w:rPr>
                    <w:noProof/>
                    <w:webHidden/>
                  </w:rPr>
                </w:rPrChange>
              </w:rPr>
              <w:fldChar w:fldCharType="begin"/>
            </w:r>
            <w:r w:rsidRPr="00303364">
              <w:rPr>
                <w:rFonts w:cstheme="minorHAnsi"/>
                <w:noProof/>
                <w:webHidden/>
                <w:sz w:val="24"/>
                <w:szCs w:val="24"/>
                <w:rPrChange w:id="861" w:author="DuyNgo" w:date="2012-08-10T08:15:00Z">
                  <w:rPr>
                    <w:noProof/>
                    <w:webHidden/>
                  </w:rPr>
                </w:rPrChange>
              </w:rPr>
              <w:instrText xml:space="preserve"> PAGEREF _Toc332351119 \h </w:instrText>
            </w:r>
          </w:ins>
          <w:r w:rsidRPr="00303364">
            <w:rPr>
              <w:rFonts w:cstheme="minorHAnsi"/>
              <w:noProof/>
              <w:webHidden/>
              <w:sz w:val="24"/>
              <w:szCs w:val="24"/>
              <w:rPrChange w:id="862" w:author="DuyNgo" w:date="2012-08-10T08:15:00Z">
                <w:rPr>
                  <w:rFonts w:cstheme="minorHAnsi"/>
                  <w:noProof/>
                  <w:webHidden/>
                  <w:sz w:val="24"/>
                  <w:szCs w:val="24"/>
                </w:rPr>
              </w:rPrChange>
            </w:rPr>
          </w:r>
          <w:r w:rsidRPr="00303364">
            <w:rPr>
              <w:rFonts w:cstheme="minorHAnsi"/>
              <w:noProof/>
              <w:webHidden/>
              <w:sz w:val="24"/>
              <w:szCs w:val="24"/>
              <w:rPrChange w:id="863" w:author="DuyNgo" w:date="2012-08-10T08:15:00Z">
                <w:rPr>
                  <w:noProof/>
                  <w:webHidden/>
                </w:rPr>
              </w:rPrChange>
            </w:rPr>
            <w:fldChar w:fldCharType="separate"/>
          </w:r>
          <w:ins w:id="864" w:author="DuyNgo" w:date="2012-08-10T08:15:00Z">
            <w:r w:rsidRPr="00303364">
              <w:rPr>
                <w:rFonts w:cstheme="minorHAnsi"/>
                <w:noProof/>
                <w:webHidden/>
                <w:sz w:val="24"/>
                <w:szCs w:val="24"/>
                <w:rPrChange w:id="865" w:author="DuyNgo" w:date="2012-08-10T08:15:00Z">
                  <w:rPr>
                    <w:noProof/>
                    <w:webHidden/>
                  </w:rPr>
                </w:rPrChange>
              </w:rPr>
              <w:t>191</w:t>
            </w:r>
            <w:r w:rsidRPr="00303364">
              <w:rPr>
                <w:rFonts w:cstheme="minorHAnsi"/>
                <w:noProof/>
                <w:webHidden/>
                <w:sz w:val="24"/>
                <w:szCs w:val="24"/>
                <w:rPrChange w:id="866" w:author="DuyNgo" w:date="2012-08-10T08:15:00Z">
                  <w:rPr>
                    <w:noProof/>
                    <w:webHidden/>
                  </w:rPr>
                </w:rPrChange>
              </w:rPr>
              <w:fldChar w:fldCharType="end"/>
            </w:r>
            <w:r w:rsidRPr="00303364">
              <w:rPr>
                <w:rStyle w:val="Hyperlink"/>
                <w:rFonts w:cstheme="minorHAnsi"/>
                <w:noProof/>
                <w:sz w:val="24"/>
                <w:szCs w:val="24"/>
                <w:rPrChange w:id="867" w:author="DuyNgo" w:date="2012-08-10T08:15:00Z">
                  <w:rPr>
                    <w:rStyle w:val="Hyperlink"/>
                    <w:noProof/>
                  </w:rPr>
                </w:rPrChange>
              </w:rPr>
              <w:fldChar w:fldCharType="end"/>
            </w:r>
          </w:ins>
        </w:p>
        <w:p w:rsidR="00303364" w:rsidRPr="00303364" w:rsidRDefault="00303364">
          <w:pPr>
            <w:pStyle w:val="TOC1"/>
            <w:tabs>
              <w:tab w:val="left" w:pos="440"/>
              <w:tab w:val="right" w:leader="dot" w:pos="8778"/>
            </w:tabs>
            <w:rPr>
              <w:ins w:id="868" w:author="DuyNgo" w:date="2012-08-10T08:15:00Z"/>
              <w:rFonts w:eastAsiaTheme="minorEastAsia" w:cstheme="minorHAnsi"/>
              <w:noProof/>
              <w:sz w:val="24"/>
              <w:szCs w:val="24"/>
              <w:lang w:eastAsia="ja-JP"/>
              <w:rPrChange w:id="869" w:author="DuyNgo" w:date="2012-08-10T08:15:00Z">
                <w:rPr>
                  <w:ins w:id="870" w:author="DuyNgo" w:date="2012-08-10T08:15:00Z"/>
                  <w:rFonts w:eastAsiaTheme="minorEastAsia"/>
                  <w:noProof/>
                  <w:lang w:eastAsia="ja-JP"/>
                </w:rPr>
              </w:rPrChange>
            </w:rPr>
          </w:pPr>
          <w:ins w:id="871" w:author="DuyNgo" w:date="2012-08-10T08:15:00Z">
            <w:r w:rsidRPr="00303364">
              <w:rPr>
                <w:rStyle w:val="Hyperlink"/>
                <w:rFonts w:cstheme="minorHAnsi"/>
                <w:noProof/>
                <w:sz w:val="24"/>
                <w:szCs w:val="24"/>
                <w:rPrChange w:id="872" w:author="DuyNgo" w:date="2012-08-10T08:15:00Z">
                  <w:rPr>
                    <w:rStyle w:val="Hyperlink"/>
                    <w:noProof/>
                  </w:rPr>
                </w:rPrChange>
              </w:rPr>
              <w:fldChar w:fldCharType="begin"/>
            </w:r>
            <w:r w:rsidRPr="00303364">
              <w:rPr>
                <w:rStyle w:val="Hyperlink"/>
                <w:rFonts w:cstheme="minorHAnsi"/>
                <w:noProof/>
                <w:sz w:val="24"/>
                <w:szCs w:val="24"/>
                <w:rPrChange w:id="873" w:author="DuyNgo" w:date="2012-08-10T08:15:00Z">
                  <w:rPr>
                    <w:rStyle w:val="Hyperlink"/>
                    <w:noProof/>
                  </w:rPr>
                </w:rPrChange>
              </w:rPr>
              <w:instrText xml:space="preserve"> </w:instrText>
            </w:r>
            <w:r w:rsidRPr="00303364">
              <w:rPr>
                <w:rFonts w:cstheme="minorHAnsi"/>
                <w:noProof/>
                <w:sz w:val="24"/>
                <w:szCs w:val="24"/>
                <w:rPrChange w:id="874" w:author="DuyNgo" w:date="2012-08-10T08:15:00Z">
                  <w:rPr>
                    <w:noProof/>
                  </w:rPr>
                </w:rPrChange>
              </w:rPr>
              <w:instrText>HYPERLINK \l "_Toc332351120"</w:instrText>
            </w:r>
            <w:r w:rsidRPr="00303364">
              <w:rPr>
                <w:rStyle w:val="Hyperlink"/>
                <w:rFonts w:cstheme="minorHAnsi"/>
                <w:noProof/>
                <w:sz w:val="24"/>
                <w:szCs w:val="24"/>
                <w:rPrChange w:id="875" w:author="DuyNgo" w:date="2012-08-10T08:15:00Z">
                  <w:rPr>
                    <w:rStyle w:val="Hyperlink"/>
                    <w:noProof/>
                  </w:rPr>
                </w:rPrChange>
              </w:rPr>
              <w:instrText xml:space="preserve"> </w:instrText>
            </w:r>
            <w:r w:rsidRPr="00303364">
              <w:rPr>
                <w:rStyle w:val="Hyperlink"/>
                <w:rFonts w:cstheme="minorHAnsi"/>
                <w:noProof/>
                <w:sz w:val="24"/>
                <w:szCs w:val="24"/>
                <w:rPrChange w:id="876" w:author="DuyNgo" w:date="2012-08-10T08:15:00Z">
                  <w:rPr>
                    <w:rStyle w:val="Hyperlink"/>
                    <w:noProof/>
                  </w:rPr>
                </w:rPrChange>
              </w:rPr>
              <w:fldChar w:fldCharType="separate"/>
            </w:r>
            <w:r w:rsidRPr="00303364">
              <w:rPr>
                <w:rStyle w:val="Hyperlink"/>
                <w:rFonts w:cstheme="minorHAnsi"/>
                <w:noProof/>
                <w:sz w:val="24"/>
                <w:szCs w:val="24"/>
                <w:rPrChange w:id="877" w:author="DuyNgo" w:date="2012-08-10T08:15:00Z">
                  <w:rPr>
                    <w:rStyle w:val="Hyperlink"/>
                    <w:rFonts w:cstheme="minorHAnsi"/>
                    <w:noProof/>
                  </w:rPr>
                </w:rPrChange>
              </w:rPr>
              <w:t>C.</w:t>
            </w:r>
            <w:r w:rsidRPr="00303364">
              <w:rPr>
                <w:rFonts w:eastAsiaTheme="minorEastAsia" w:cstheme="minorHAnsi"/>
                <w:noProof/>
                <w:sz w:val="24"/>
                <w:szCs w:val="24"/>
                <w:lang w:eastAsia="ja-JP"/>
                <w:rPrChange w:id="878" w:author="DuyNgo" w:date="2012-08-10T08:15:00Z">
                  <w:rPr>
                    <w:rFonts w:eastAsiaTheme="minorEastAsia"/>
                    <w:noProof/>
                    <w:lang w:eastAsia="ja-JP"/>
                  </w:rPr>
                </w:rPrChange>
              </w:rPr>
              <w:tab/>
            </w:r>
            <w:r w:rsidRPr="00303364">
              <w:rPr>
                <w:rStyle w:val="Hyperlink"/>
                <w:rFonts w:cstheme="minorHAnsi"/>
                <w:noProof/>
                <w:sz w:val="24"/>
                <w:szCs w:val="24"/>
                <w:rPrChange w:id="879" w:author="DuyNgo" w:date="2012-08-10T08:15:00Z">
                  <w:rPr>
                    <w:rStyle w:val="Hyperlink"/>
                    <w:rFonts w:cstheme="minorHAnsi"/>
                    <w:noProof/>
                  </w:rPr>
                </w:rPrChange>
              </w:rPr>
              <w:t>Software Requirement Specifications</w:t>
            </w:r>
            <w:r w:rsidRPr="00303364">
              <w:rPr>
                <w:rFonts w:cstheme="minorHAnsi"/>
                <w:noProof/>
                <w:webHidden/>
                <w:sz w:val="24"/>
                <w:szCs w:val="24"/>
                <w:rPrChange w:id="880" w:author="DuyNgo" w:date="2012-08-10T08:15:00Z">
                  <w:rPr>
                    <w:noProof/>
                    <w:webHidden/>
                  </w:rPr>
                </w:rPrChange>
              </w:rPr>
              <w:tab/>
            </w:r>
            <w:r w:rsidRPr="00303364">
              <w:rPr>
                <w:rFonts w:cstheme="minorHAnsi"/>
                <w:noProof/>
                <w:webHidden/>
                <w:sz w:val="24"/>
                <w:szCs w:val="24"/>
                <w:rPrChange w:id="881" w:author="DuyNgo" w:date="2012-08-10T08:15:00Z">
                  <w:rPr>
                    <w:noProof/>
                    <w:webHidden/>
                  </w:rPr>
                </w:rPrChange>
              </w:rPr>
              <w:fldChar w:fldCharType="begin"/>
            </w:r>
            <w:r w:rsidRPr="00303364">
              <w:rPr>
                <w:rFonts w:cstheme="minorHAnsi"/>
                <w:noProof/>
                <w:webHidden/>
                <w:sz w:val="24"/>
                <w:szCs w:val="24"/>
                <w:rPrChange w:id="882" w:author="DuyNgo" w:date="2012-08-10T08:15:00Z">
                  <w:rPr>
                    <w:noProof/>
                    <w:webHidden/>
                  </w:rPr>
                </w:rPrChange>
              </w:rPr>
              <w:instrText xml:space="preserve"> PAGEREF _Toc332351120 \h </w:instrText>
            </w:r>
          </w:ins>
          <w:r w:rsidRPr="00303364">
            <w:rPr>
              <w:rFonts w:cstheme="minorHAnsi"/>
              <w:noProof/>
              <w:webHidden/>
              <w:sz w:val="24"/>
              <w:szCs w:val="24"/>
              <w:rPrChange w:id="883" w:author="DuyNgo" w:date="2012-08-10T08:15:00Z">
                <w:rPr>
                  <w:rFonts w:cstheme="minorHAnsi"/>
                  <w:noProof/>
                  <w:webHidden/>
                  <w:sz w:val="24"/>
                  <w:szCs w:val="24"/>
                </w:rPr>
              </w:rPrChange>
            </w:rPr>
          </w:r>
          <w:r w:rsidRPr="00303364">
            <w:rPr>
              <w:rFonts w:cstheme="minorHAnsi"/>
              <w:noProof/>
              <w:webHidden/>
              <w:sz w:val="24"/>
              <w:szCs w:val="24"/>
              <w:rPrChange w:id="884" w:author="DuyNgo" w:date="2012-08-10T08:15:00Z">
                <w:rPr>
                  <w:noProof/>
                  <w:webHidden/>
                </w:rPr>
              </w:rPrChange>
            </w:rPr>
            <w:fldChar w:fldCharType="separate"/>
          </w:r>
          <w:ins w:id="885" w:author="DuyNgo" w:date="2012-08-10T08:15:00Z">
            <w:r w:rsidRPr="00303364">
              <w:rPr>
                <w:rFonts w:cstheme="minorHAnsi"/>
                <w:noProof/>
                <w:webHidden/>
                <w:sz w:val="24"/>
                <w:szCs w:val="24"/>
                <w:rPrChange w:id="886" w:author="DuyNgo" w:date="2012-08-10T08:15:00Z">
                  <w:rPr>
                    <w:noProof/>
                    <w:webHidden/>
                  </w:rPr>
                </w:rPrChange>
              </w:rPr>
              <w:t>192</w:t>
            </w:r>
            <w:r w:rsidRPr="00303364">
              <w:rPr>
                <w:rFonts w:cstheme="minorHAnsi"/>
                <w:noProof/>
                <w:webHidden/>
                <w:sz w:val="24"/>
                <w:szCs w:val="24"/>
                <w:rPrChange w:id="887" w:author="DuyNgo" w:date="2012-08-10T08:15:00Z">
                  <w:rPr>
                    <w:noProof/>
                    <w:webHidden/>
                  </w:rPr>
                </w:rPrChange>
              </w:rPr>
              <w:fldChar w:fldCharType="end"/>
            </w:r>
            <w:r w:rsidRPr="00303364">
              <w:rPr>
                <w:rStyle w:val="Hyperlink"/>
                <w:rFonts w:cstheme="minorHAnsi"/>
                <w:noProof/>
                <w:sz w:val="24"/>
                <w:szCs w:val="24"/>
                <w:rPrChange w:id="888"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889" w:author="DuyNgo" w:date="2012-08-10T08:15:00Z"/>
              <w:rFonts w:eastAsiaTheme="minorEastAsia" w:cstheme="minorHAnsi"/>
              <w:noProof/>
              <w:sz w:val="24"/>
              <w:szCs w:val="24"/>
              <w:lang w:eastAsia="ja-JP"/>
              <w:rPrChange w:id="890" w:author="DuyNgo" w:date="2012-08-10T08:15:00Z">
                <w:rPr>
                  <w:ins w:id="891" w:author="DuyNgo" w:date="2012-08-10T08:15:00Z"/>
                  <w:rFonts w:eastAsiaTheme="minorEastAsia"/>
                  <w:noProof/>
                  <w:lang w:eastAsia="ja-JP"/>
                </w:rPr>
              </w:rPrChange>
            </w:rPr>
          </w:pPr>
          <w:ins w:id="892" w:author="DuyNgo" w:date="2012-08-10T08:15:00Z">
            <w:r w:rsidRPr="00303364">
              <w:rPr>
                <w:rStyle w:val="Hyperlink"/>
                <w:rFonts w:cstheme="minorHAnsi"/>
                <w:noProof/>
                <w:sz w:val="24"/>
                <w:szCs w:val="24"/>
                <w:rPrChange w:id="893" w:author="DuyNgo" w:date="2012-08-10T08:15:00Z">
                  <w:rPr>
                    <w:rStyle w:val="Hyperlink"/>
                    <w:noProof/>
                  </w:rPr>
                </w:rPrChange>
              </w:rPr>
              <w:fldChar w:fldCharType="begin"/>
            </w:r>
            <w:r w:rsidRPr="00303364">
              <w:rPr>
                <w:rStyle w:val="Hyperlink"/>
                <w:rFonts w:cstheme="minorHAnsi"/>
                <w:noProof/>
                <w:sz w:val="24"/>
                <w:szCs w:val="24"/>
                <w:rPrChange w:id="894" w:author="DuyNgo" w:date="2012-08-10T08:15:00Z">
                  <w:rPr>
                    <w:rStyle w:val="Hyperlink"/>
                    <w:noProof/>
                  </w:rPr>
                </w:rPrChange>
              </w:rPr>
              <w:instrText xml:space="preserve"> </w:instrText>
            </w:r>
            <w:r w:rsidRPr="00303364">
              <w:rPr>
                <w:rFonts w:cstheme="minorHAnsi"/>
                <w:noProof/>
                <w:sz w:val="24"/>
                <w:szCs w:val="24"/>
                <w:rPrChange w:id="895" w:author="DuyNgo" w:date="2012-08-10T08:15:00Z">
                  <w:rPr>
                    <w:noProof/>
                  </w:rPr>
                </w:rPrChange>
              </w:rPr>
              <w:instrText>HYPERLINK \l "_Toc332351121"</w:instrText>
            </w:r>
            <w:r w:rsidRPr="00303364">
              <w:rPr>
                <w:rStyle w:val="Hyperlink"/>
                <w:rFonts w:cstheme="minorHAnsi"/>
                <w:noProof/>
                <w:sz w:val="24"/>
                <w:szCs w:val="24"/>
                <w:rPrChange w:id="896" w:author="DuyNgo" w:date="2012-08-10T08:15:00Z">
                  <w:rPr>
                    <w:rStyle w:val="Hyperlink"/>
                    <w:noProof/>
                  </w:rPr>
                </w:rPrChange>
              </w:rPr>
              <w:instrText xml:space="preserve"> </w:instrText>
            </w:r>
            <w:r w:rsidRPr="00303364">
              <w:rPr>
                <w:rStyle w:val="Hyperlink"/>
                <w:rFonts w:cstheme="minorHAnsi"/>
                <w:noProof/>
                <w:sz w:val="24"/>
                <w:szCs w:val="24"/>
                <w:rPrChange w:id="897" w:author="DuyNgo" w:date="2012-08-10T08:15:00Z">
                  <w:rPr>
                    <w:rStyle w:val="Hyperlink"/>
                    <w:noProof/>
                  </w:rPr>
                </w:rPrChange>
              </w:rPr>
              <w:fldChar w:fldCharType="separate"/>
            </w:r>
            <w:r w:rsidRPr="00303364">
              <w:rPr>
                <w:rStyle w:val="Hyperlink"/>
                <w:rFonts w:cstheme="minorHAnsi"/>
                <w:noProof/>
                <w:sz w:val="24"/>
                <w:szCs w:val="24"/>
                <w:rPrChange w:id="898" w:author="DuyNgo" w:date="2012-08-10T08:15:00Z">
                  <w:rPr>
                    <w:rStyle w:val="Hyperlink"/>
                    <w:rFonts w:cstheme="minorHAnsi"/>
                    <w:noProof/>
                  </w:rPr>
                </w:rPrChange>
              </w:rPr>
              <w:t>I.</w:t>
            </w:r>
            <w:r w:rsidRPr="00303364">
              <w:rPr>
                <w:rFonts w:eastAsiaTheme="minorEastAsia" w:cstheme="minorHAnsi"/>
                <w:noProof/>
                <w:sz w:val="24"/>
                <w:szCs w:val="24"/>
                <w:lang w:eastAsia="ja-JP"/>
                <w:rPrChange w:id="899" w:author="DuyNgo" w:date="2012-08-10T08:15:00Z">
                  <w:rPr>
                    <w:rFonts w:eastAsiaTheme="minorEastAsia"/>
                    <w:noProof/>
                    <w:lang w:eastAsia="ja-JP"/>
                  </w:rPr>
                </w:rPrChange>
              </w:rPr>
              <w:tab/>
            </w:r>
            <w:r w:rsidRPr="00303364">
              <w:rPr>
                <w:rStyle w:val="Hyperlink"/>
                <w:rFonts w:cstheme="minorHAnsi"/>
                <w:noProof/>
                <w:sz w:val="24"/>
                <w:szCs w:val="24"/>
                <w:rPrChange w:id="900" w:author="DuyNgo" w:date="2012-08-10T08:15:00Z">
                  <w:rPr>
                    <w:rStyle w:val="Hyperlink"/>
                    <w:rFonts w:cstheme="minorHAnsi"/>
                    <w:noProof/>
                  </w:rPr>
                </w:rPrChange>
              </w:rPr>
              <w:t>User Requirement Specification</w:t>
            </w:r>
            <w:r w:rsidRPr="00303364">
              <w:rPr>
                <w:rFonts w:cstheme="minorHAnsi"/>
                <w:noProof/>
                <w:webHidden/>
                <w:sz w:val="24"/>
                <w:szCs w:val="24"/>
                <w:rPrChange w:id="901" w:author="DuyNgo" w:date="2012-08-10T08:15:00Z">
                  <w:rPr>
                    <w:noProof/>
                    <w:webHidden/>
                  </w:rPr>
                </w:rPrChange>
              </w:rPr>
              <w:tab/>
            </w:r>
            <w:r w:rsidRPr="00303364">
              <w:rPr>
                <w:rFonts w:cstheme="minorHAnsi"/>
                <w:noProof/>
                <w:webHidden/>
                <w:sz w:val="24"/>
                <w:szCs w:val="24"/>
                <w:rPrChange w:id="902" w:author="DuyNgo" w:date="2012-08-10T08:15:00Z">
                  <w:rPr>
                    <w:noProof/>
                    <w:webHidden/>
                  </w:rPr>
                </w:rPrChange>
              </w:rPr>
              <w:fldChar w:fldCharType="begin"/>
            </w:r>
            <w:r w:rsidRPr="00303364">
              <w:rPr>
                <w:rFonts w:cstheme="minorHAnsi"/>
                <w:noProof/>
                <w:webHidden/>
                <w:sz w:val="24"/>
                <w:szCs w:val="24"/>
                <w:rPrChange w:id="903" w:author="DuyNgo" w:date="2012-08-10T08:15:00Z">
                  <w:rPr>
                    <w:noProof/>
                    <w:webHidden/>
                  </w:rPr>
                </w:rPrChange>
              </w:rPr>
              <w:instrText xml:space="preserve"> PAGEREF _Toc332351121 \h </w:instrText>
            </w:r>
          </w:ins>
          <w:r w:rsidRPr="00303364">
            <w:rPr>
              <w:rFonts w:cstheme="minorHAnsi"/>
              <w:noProof/>
              <w:webHidden/>
              <w:sz w:val="24"/>
              <w:szCs w:val="24"/>
              <w:rPrChange w:id="904" w:author="DuyNgo" w:date="2012-08-10T08:15:00Z">
                <w:rPr>
                  <w:rFonts w:cstheme="minorHAnsi"/>
                  <w:noProof/>
                  <w:webHidden/>
                  <w:sz w:val="24"/>
                  <w:szCs w:val="24"/>
                </w:rPr>
              </w:rPrChange>
            </w:rPr>
          </w:r>
          <w:r w:rsidRPr="00303364">
            <w:rPr>
              <w:rFonts w:cstheme="minorHAnsi"/>
              <w:noProof/>
              <w:webHidden/>
              <w:sz w:val="24"/>
              <w:szCs w:val="24"/>
              <w:rPrChange w:id="905" w:author="DuyNgo" w:date="2012-08-10T08:15:00Z">
                <w:rPr>
                  <w:noProof/>
                  <w:webHidden/>
                </w:rPr>
              </w:rPrChange>
            </w:rPr>
            <w:fldChar w:fldCharType="separate"/>
          </w:r>
          <w:ins w:id="906" w:author="DuyNgo" w:date="2012-08-10T08:15:00Z">
            <w:r w:rsidRPr="00303364">
              <w:rPr>
                <w:rFonts w:cstheme="minorHAnsi"/>
                <w:noProof/>
                <w:webHidden/>
                <w:sz w:val="24"/>
                <w:szCs w:val="24"/>
                <w:rPrChange w:id="907" w:author="DuyNgo" w:date="2012-08-10T08:15:00Z">
                  <w:rPr>
                    <w:noProof/>
                    <w:webHidden/>
                  </w:rPr>
                </w:rPrChange>
              </w:rPr>
              <w:t>192</w:t>
            </w:r>
            <w:r w:rsidRPr="00303364">
              <w:rPr>
                <w:rFonts w:cstheme="minorHAnsi"/>
                <w:noProof/>
                <w:webHidden/>
                <w:sz w:val="24"/>
                <w:szCs w:val="24"/>
                <w:rPrChange w:id="908" w:author="DuyNgo" w:date="2012-08-10T08:15:00Z">
                  <w:rPr>
                    <w:noProof/>
                    <w:webHidden/>
                  </w:rPr>
                </w:rPrChange>
              </w:rPr>
              <w:fldChar w:fldCharType="end"/>
            </w:r>
            <w:r w:rsidRPr="00303364">
              <w:rPr>
                <w:rStyle w:val="Hyperlink"/>
                <w:rFonts w:cstheme="minorHAnsi"/>
                <w:noProof/>
                <w:sz w:val="24"/>
                <w:szCs w:val="24"/>
                <w:rPrChange w:id="909" w:author="DuyNgo" w:date="2012-08-10T08:15:00Z">
                  <w:rPr>
                    <w:rStyle w:val="Hyperlink"/>
                    <w:noProof/>
                  </w:rPr>
                </w:rPrChange>
              </w:rPr>
              <w:fldChar w:fldCharType="end"/>
            </w:r>
          </w:ins>
        </w:p>
        <w:p w:rsidR="00303364" w:rsidRPr="00303364" w:rsidRDefault="00303364">
          <w:pPr>
            <w:pStyle w:val="TOC3"/>
            <w:tabs>
              <w:tab w:val="right" w:leader="dot" w:pos="8778"/>
            </w:tabs>
            <w:rPr>
              <w:ins w:id="910" w:author="DuyNgo" w:date="2012-08-10T08:15:00Z"/>
              <w:rFonts w:eastAsiaTheme="minorEastAsia" w:cstheme="minorHAnsi"/>
              <w:noProof/>
              <w:sz w:val="24"/>
              <w:szCs w:val="24"/>
              <w:lang w:eastAsia="ja-JP"/>
              <w:rPrChange w:id="911" w:author="DuyNgo" w:date="2012-08-10T08:15:00Z">
                <w:rPr>
                  <w:ins w:id="912" w:author="DuyNgo" w:date="2012-08-10T08:15:00Z"/>
                  <w:rFonts w:eastAsiaTheme="minorEastAsia"/>
                  <w:noProof/>
                  <w:lang w:eastAsia="ja-JP"/>
                </w:rPr>
              </w:rPrChange>
            </w:rPr>
          </w:pPr>
          <w:ins w:id="913" w:author="DuyNgo" w:date="2012-08-10T08:15:00Z">
            <w:r w:rsidRPr="00303364">
              <w:rPr>
                <w:rStyle w:val="Hyperlink"/>
                <w:rFonts w:cstheme="minorHAnsi"/>
                <w:noProof/>
                <w:sz w:val="24"/>
                <w:szCs w:val="24"/>
                <w:rPrChange w:id="914" w:author="DuyNgo" w:date="2012-08-10T08:15:00Z">
                  <w:rPr>
                    <w:rStyle w:val="Hyperlink"/>
                    <w:noProof/>
                  </w:rPr>
                </w:rPrChange>
              </w:rPr>
              <w:fldChar w:fldCharType="begin"/>
            </w:r>
            <w:r w:rsidRPr="00303364">
              <w:rPr>
                <w:rStyle w:val="Hyperlink"/>
                <w:rFonts w:cstheme="minorHAnsi"/>
                <w:noProof/>
                <w:sz w:val="24"/>
                <w:szCs w:val="24"/>
                <w:rPrChange w:id="915" w:author="DuyNgo" w:date="2012-08-10T08:15:00Z">
                  <w:rPr>
                    <w:rStyle w:val="Hyperlink"/>
                    <w:noProof/>
                  </w:rPr>
                </w:rPrChange>
              </w:rPr>
              <w:instrText xml:space="preserve"> </w:instrText>
            </w:r>
            <w:r w:rsidRPr="00303364">
              <w:rPr>
                <w:rFonts w:cstheme="minorHAnsi"/>
                <w:noProof/>
                <w:sz w:val="24"/>
                <w:szCs w:val="24"/>
                <w:rPrChange w:id="916" w:author="DuyNgo" w:date="2012-08-10T08:15:00Z">
                  <w:rPr>
                    <w:noProof/>
                  </w:rPr>
                </w:rPrChange>
              </w:rPr>
              <w:instrText>HYPERLINK \l "_Toc332351122"</w:instrText>
            </w:r>
            <w:r w:rsidRPr="00303364">
              <w:rPr>
                <w:rStyle w:val="Hyperlink"/>
                <w:rFonts w:cstheme="minorHAnsi"/>
                <w:noProof/>
                <w:sz w:val="24"/>
                <w:szCs w:val="24"/>
                <w:rPrChange w:id="917" w:author="DuyNgo" w:date="2012-08-10T08:15:00Z">
                  <w:rPr>
                    <w:rStyle w:val="Hyperlink"/>
                    <w:noProof/>
                  </w:rPr>
                </w:rPrChange>
              </w:rPr>
              <w:instrText xml:space="preserve"> </w:instrText>
            </w:r>
            <w:r w:rsidRPr="00303364">
              <w:rPr>
                <w:rStyle w:val="Hyperlink"/>
                <w:rFonts w:cstheme="minorHAnsi"/>
                <w:noProof/>
                <w:sz w:val="24"/>
                <w:szCs w:val="24"/>
                <w:rPrChange w:id="918" w:author="DuyNgo" w:date="2012-08-10T08:15:00Z">
                  <w:rPr>
                    <w:rStyle w:val="Hyperlink"/>
                    <w:noProof/>
                  </w:rPr>
                </w:rPrChange>
              </w:rPr>
              <w:fldChar w:fldCharType="separate"/>
            </w:r>
            <w:r w:rsidRPr="00303364">
              <w:rPr>
                <w:rStyle w:val="Hyperlink"/>
                <w:rFonts w:cstheme="minorHAnsi"/>
                <w:noProof/>
                <w:sz w:val="24"/>
                <w:szCs w:val="24"/>
                <w:rPrChange w:id="919" w:author="DuyNgo" w:date="2012-08-10T08:15:00Z">
                  <w:rPr>
                    <w:rStyle w:val="Hyperlink"/>
                    <w:rFonts w:cstheme="minorHAnsi"/>
                    <w:noProof/>
                  </w:rPr>
                </w:rPrChange>
              </w:rPr>
              <w:t>Overview OOPMS User requirement</w:t>
            </w:r>
            <w:r w:rsidRPr="00303364">
              <w:rPr>
                <w:rFonts w:cstheme="minorHAnsi"/>
                <w:noProof/>
                <w:webHidden/>
                <w:sz w:val="24"/>
                <w:szCs w:val="24"/>
                <w:rPrChange w:id="920" w:author="DuyNgo" w:date="2012-08-10T08:15:00Z">
                  <w:rPr>
                    <w:noProof/>
                    <w:webHidden/>
                  </w:rPr>
                </w:rPrChange>
              </w:rPr>
              <w:tab/>
            </w:r>
            <w:r w:rsidRPr="00303364">
              <w:rPr>
                <w:rFonts w:cstheme="minorHAnsi"/>
                <w:noProof/>
                <w:webHidden/>
                <w:sz w:val="24"/>
                <w:szCs w:val="24"/>
                <w:rPrChange w:id="921" w:author="DuyNgo" w:date="2012-08-10T08:15:00Z">
                  <w:rPr>
                    <w:noProof/>
                    <w:webHidden/>
                  </w:rPr>
                </w:rPrChange>
              </w:rPr>
              <w:fldChar w:fldCharType="begin"/>
            </w:r>
            <w:r w:rsidRPr="00303364">
              <w:rPr>
                <w:rFonts w:cstheme="minorHAnsi"/>
                <w:noProof/>
                <w:webHidden/>
                <w:sz w:val="24"/>
                <w:szCs w:val="24"/>
                <w:rPrChange w:id="922" w:author="DuyNgo" w:date="2012-08-10T08:15:00Z">
                  <w:rPr>
                    <w:noProof/>
                    <w:webHidden/>
                  </w:rPr>
                </w:rPrChange>
              </w:rPr>
              <w:instrText xml:space="preserve"> PAGEREF _Toc332351122 \h </w:instrText>
            </w:r>
          </w:ins>
          <w:r w:rsidRPr="00303364">
            <w:rPr>
              <w:rFonts w:cstheme="minorHAnsi"/>
              <w:noProof/>
              <w:webHidden/>
              <w:sz w:val="24"/>
              <w:szCs w:val="24"/>
              <w:rPrChange w:id="923" w:author="DuyNgo" w:date="2012-08-10T08:15:00Z">
                <w:rPr>
                  <w:rFonts w:cstheme="minorHAnsi"/>
                  <w:noProof/>
                  <w:webHidden/>
                  <w:sz w:val="24"/>
                  <w:szCs w:val="24"/>
                </w:rPr>
              </w:rPrChange>
            </w:rPr>
          </w:r>
          <w:r w:rsidRPr="00303364">
            <w:rPr>
              <w:rFonts w:cstheme="minorHAnsi"/>
              <w:noProof/>
              <w:webHidden/>
              <w:sz w:val="24"/>
              <w:szCs w:val="24"/>
              <w:rPrChange w:id="924" w:author="DuyNgo" w:date="2012-08-10T08:15:00Z">
                <w:rPr>
                  <w:noProof/>
                  <w:webHidden/>
                </w:rPr>
              </w:rPrChange>
            </w:rPr>
            <w:fldChar w:fldCharType="separate"/>
          </w:r>
          <w:ins w:id="925" w:author="DuyNgo" w:date="2012-08-10T08:15:00Z">
            <w:r w:rsidRPr="00303364">
              <w:rPr>
                <w:rFonts w:cstheme="minorHAnsi"/>
                <w:noProof/>
                <w:webHidden/>
                <w:sz w:val="24"/>
                <w:szCs w:val="24"/>
                <w:rPrChange w:id="926" w:author="DuyNgo" w:date="2012-08-10T08:15:00Z">
                  <w:rPr>
                    <w:noProof/>
                    <w:webHidden/>
                  </w:rPr>
                </w:rPrChange>
              </w:rPr>
              <w:t>192</w:t>
            </w:r>
            <w:r w:rsidRPr="00303364">
              <w:rPr>
                <w:rFonts w:cstheme="minorHAnsi"/>
                <w:noProof/>
                <w:webHidden/>
                <w:sz w:val="24"/>
                <w:szCs w:val="24"/>
                <w:rPrChange w:id="927" w:author="DuyNgo" w:date="2012-08-10T08:15:00Z">
                  <w:rPr>
                    <w:noProof/>
                    <w:webHidden/>
                  </w:rPr>
                </w:rPrChange>
              </w:rPr>
              <w:fldChar w:fldCharType="end"/>
            </w:r>
            <w:r w:rsidRPr="00303364">
              <w:rPr>
                <w:rStyle w:val="Hyperlink"/>
                <w:rFonts w:cstheme="minorHAnsi"/>
                <w:noProof/>
                <w:sz w:val="24"/>
                <w:szCs w:val="24"/>
                <w:rPrChange w:id="928"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929" w:author="DuyNgo" w:date="2012-08-10T08:15:00Z"/>
              <w:rFonts w:eastAsiaTheme="minorEastAsia" w:cstheme="minorHAnsi"/>
              <w:noProof/>
              <w:sz w:val="24"/>
              <w:szCs w:val="24"/>
              <w:lang w:eastAsia="ja-JP"/>
              <w:rPrChange w:id="930" w:author="DuyNgo" w:date="2012-08-10T08:15:00Z">
                <w:rPr>
                  <w:ins w:id="931" w:author="DuyNgo" w:date="2012-08-10T08:15:00Z"/>
                  <w:rFonts w:eastAsiaTheme="minorEastAsia"/>
                  <w:noProof/>
                  <w:lang w:eastAsia="ja-JP"/>
                </w:rPr>
              </w:rPrChange>
            </w:rPr>
          </w:pPr>
          <w:ins w:id="932" w:author="DuyNgo" w:date="2012-08-10T08:15:00Z">
            <w:r w:rsidRPr="00303364">
              <w:rPr>
                <w:rStyle w:val="Hyperlink"/>
                <w:rFonts w:cstheme="minorHAnsi"/>
                <w:noProof/>
                <w:sz w:val="24"/>
                <w:szCs w:val="24"/>
                <w:rPrChange w:id="933" w:author="DuyNgo" w:date="2012-08-10T08:15:00Z">
                  <w:rPr>
                    <w:rStyle w:val="Hyperlink"/>
                    <w:noProof/>
                  </w:rPr>
                </w:rPrChange>
              </w:rPr>
              <w:fldChar w:fldCharType="begin"/>
            </w:r>
            <w:r w:rsidRPr="00303364">
              <w:rPr>
                <w:rStyle w:val="Hyperlink"/>
                <w:rFonts w:cstheme="minorHAnsi"/>
                <w:noProof/>
                <w:sz w:val="24"/>
                <w:szCs w:val="24"/>
                <w:rPrChange w:id="934" w:author="DuyNgo" w:date="2012-08-10T08:15:00Z">
                  <w:rPr>
                    <w:rStyle w:val="Hyperlink"/>
                    <w:noProof/>
                  </w:rPr>
                </w:rPrChange>
              </w:rPr>
              <w:instrText xml:space="preserve"> </w:instrText>
            </w:r>
            <w:r w:rsidRPr="00303364">
              <w:rPr>
                <w:rFonts w:cstheme="minorHAnsi"/>
                <w:noProof/>
                <w:sz w:val="24"/>
                <w:szCs w:val="24"/>
                <w:rPrChange w:id="935" w:author="DuyNgo" w:date="2012-08-10T08:15:00Z">
                  <w:rPr>
                    <w:noProof/>
                  </w:rPr>
                </w:rPrChange>
              </w:rPr>
              <w:instrText>HYPERLINK \l "_Toc332351123"</w:instrText>
            </w:r>
            <w:r w:rsidRPr="00303364">
              <w:rPr>
                <w:rStyle w:val="Hyperlink"/>
                <w:rFonts w:cstheme="minorHAnsi"/>
                <w:noProof/>
                <w:sz w:val="24"/>
                <w:szCs w:val="24"/>
                <w:rPrChange w:id="936" w:author="DuyNgo" w:date="2012-08-10T08:15:00Z">
                  <w:rPr>
                    <w:rStyle w:val="Hyperlink"/>
                    <w:noProof/>
                  </w:rPr>
                </w:rPrChange>
              </w:rPr>
              <w:instrText xml:space="preserve"> </w:instrText>
            </w:r>
            <w:r w:rsidRPr="00303364">
              <w:rPr>
                <w:rStyle w:val="Hyperlink"/>
                <w:rFonts w:cstheme="minorHAnsi"/>
                <w:noProof/>
                <w:sz w:val="24"/>
                <w:szCs w:val="24"/>
                <w:rPrChange w:id="937" w:author="DuyNgo" w:date="2012-08-10T08:15:00Z">
                  <w:rPr>
                    <w:rStyle w:val="Hyperlink"/>
                    <w:noProof/>
                  </w:rPr>
                </w:rPrChange>
              </w:rPr>
              <w:fldChar w:fldCharType="separate"/>
            </w:r>
            <w:r w:rsidRPr="00303364">
              <w:rPr>
                <w:rStyle w:val="Hyperlink"/>
                <w:rFonts w:cstheme="minorHAnsi"/>
                <w:noProof/>
                <w:sz w:val="24"/>
                <w:szCs w:val="24"/>
                <w:rPrChange w:id="938" w:author="DuyNgo" w:date="2012-08-10T08:15:00Z">
                  <w:rPr>
                    <w:rStyle w:val="Hyperlink"/>
                    <w:rFonts w:cstheme="minorHAnsi"/>
                    <w:noProof/>
                  </w:rPr>
                </w:rPrChange>
              </w:rPr>
              <w:t>1.</w:t>
            </w:r>
            <w:r w:rsidRPr="00303364">
              <w:rPr>
                <w:rFonts w:eastAsiaTheme="minorEastAsia" w:cstheme="minorHAnsi"/>
                <w:noProof/>
                <w:sz w:val="24"/>
                <w:szCs w:val="24"/>
                <w:lang w:eastAsia="ja-JP"/>
                <w:rPrChange w:id="939" w:author="DuyNgo" w:date="2012-08-10T08:15:00Z">
                  <w:rPr>
                    <w:rFonts w:eastAsiaTheme="minorEastAsia"/>
                    <w:noProof/>
                    <w:lang w:eastAsia="ja-JP"/>
                  </w:rPr>
                </w:rPrChange>
              </w:rPr>
              <w:tab/>
            </w:r>
            <w:r w:rsidRPr="00303364">
              <w:rPr>
                <w:rStyle w:val="Hyperlink"/>
                <w:rFonts w:cstheme="minorHAnsi"/>
                <w:noProof/>
                <w:sz w:val="24"/>
                <w:szCs w:val="24"/>
                <w:rPrChange w:id="940" w:author="DuyNgo" w:date="2012-08-10T08:15:00Z">
                  <w:rPr>
                    <w:rStyle w:val="Hyperlink"/>
                    <w:rFonts w:cstheme="minorHAnsi"/>
                    <w:noProof/>
                  </w:rPr>
                </w:rPrChange>
              </w:rPr>
              <w:t>Dashboard</w:t>
            </w:r>
            <w:r w:rsidRPr="00303364">
              <w:rPr>
                <w:rFonts w:cstheme="minorHAnsi"/>
                <w:noProof/>
                <w:webHidden/>
                <w:sz w:val="24"/>
                <w:szCs w:val="24"/>
                <w:rPrChange w:id="941" w:author="DuyNgo" w:date="2012-08-10T08:15:00Z">
                  <w:rPr>
                    <w:noProof/>
                    <w:webHidden/>
                  </w:rPr>
                </w:rPrChange>
              </w:rPr>
              <w:tab/>
            </w:r>
            <w:r w:rsidRPr="00303364">
              <w:rPr>
                <w:rFonts w:cstheme="minorHAnsi"/>
                <w:noProof/>
                <w:webHidden/>
                <w:sz w:val="24"/>
                <w:szCs w:val="24"/>
                <w:rPrChange w:id="942" w:author="DuyNgo" w:date="2012-08-10T08:15:00Z">
                  <w:rPr>
                    <w:noProof/>
                    <w:webHidden/>
                  </w:rPr>
                </w:rPrChange>
              </w:rPr>
              <w:fldChar w:fldCharType="begin"/>
            </w:r>
            <w:r w:rsidRPr="00303364">
              <w:rPr>
                <w:rFonts w:cstheme="minorHAnsi"/>
                <w:noProof/>
                <w:webHidden/>
                <w:sz w:val="24"/>
                <w:szCs w:val="24"/>
                <w:rPrChange w:id="943" w:author="DuyNgo" w:date="2012-08-10T08:15:00Z">
                  <w:rPr>
                    <w:noProof/>
                    <w:webHidden/>
                  </w:rPr>
                </w:rPrChange>
              </w:rPr>
              <w:instrText xml:space="preserve"> PAGEREF _Toc332351123 \h </w:instrText>
            </w:r>
          </w:ins>
          <w:r w:rsidRPr="00303364">
            <w:rPr>
              <w:rFonts w:cstheme="minorHAnsi"/>
              <w:noProof/>
              <w:webHidden/>
              <w:sz w:val="24"/>
              <w:szCs w:val="24"/>
              <w:rPrChange w:id="944" w:author="DuyNgo" w:date="2012-08-10T08:15:00Z">
                <w:rPr>
                  <w:rFonts w:cstheme="minorHAnsi"/>
                  <w:noProof/>
                  <w:webHidden/>
                  <w:sz w:val="24"/>
                  <w:szCs w:val="24"/>
                </w:rPr>
              </w:rPrChange>
            </w:rPr>
          </w:r>
          <w:r w:rsidRPr="00303364">
            <w:rPr>
              <w:rFonts w:cstheme="minorHAnsi"/>
              <w:noProof/>
              <w:webHidden/>
              <w:sz w:val="24"/>
              <w:szCs w:val="24"/>
              <w:rPrChange w:id="945" w:author="DuyNgo" w:date="2012-08-10T08:15:00Z">
                <w:rPr>
                  <w:noProof/>
                  <w:webHidden/>
                </w:rPr>
              </w:rPrChange>
            </w:rPr>
            <w:fldChar w:fldCharType="separate"/>
          </w:r>
          <w:ins w:id="946" w:author="DuyNgo" w:date="2012-08-10T08:15:00Z">
            <w:r w:rsidRPr="00303364">
              <w:rPr>
                <w:rFonts w:cstheme="minorHAnsi"/>
                <w:noProof/>
                <w:webHidden/>
                <w:sz w:val="24"/>
                <w:szCs w:val="24"/>
                <w:rPrChange w:id="947" w:author="DuyNgo" w:date="2012-08-10T08:15:00Z">
                  <w:rPr>
                    <w:noProof/>
                    <w:webHidden/>
                  </w:rPr>
                </w:rPrChange>
              </w:rPr>
              <w:t>192</w:t>
            </w:r>
            <w:r w:rsidRPr="00303364">
              <w:rPr>
                <w:rFonts w:cstheme="minorHAnsi"/>
                <w:noProof/>
                <w:webHidden/>
                <w:sz w:val="24"/>
                <w:szCs w:val="24"/>
                <w:rPrChange w:id="948" w:author="DuyNgo" w:date="2012-08-10T08:15:00Z">
                  <w:rPr>
                    <w:noProof/>
                    <w:webHidden/>
                  </w:rPr>
                </w:rPrChange>
              </w:rPr>
              <w:fldChar w:fldCharType="end"/>
            </w:r>
            <w:r w:rsidRPr="00303364">
              <w:rPr>
                <w:rStyle w:val="Hyperlink"/>
                <w:rFonts w:cstheme="minorHAnsi"/>
                <w:noProof/>
                <w:sz w:val="24"/>
                <w:szCs w:val="24"/>
                <w:rPrChange w:id="949"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950" w:author="DuyNgo" w:date="2012-08-10T08:15:00Z"/>
              <w:rFonts w:eastAsiaTheme="minorEastAsia" w:cstheme="minorHAnsi"/>
              <w:noProof/>
              <w:sz w:val="24"/>
              <w:szCs w:val="24"/>
              <w:lang w:eastAsia="ja-JP"/>
              <w:rPrChange w:id="951" w:author="DuyNgo" w:date="2012-08-10T08:15:00Z">
                <w:rPr>
                  <w:ins w:id="952" w:author="DuyNgo" w:date="2012-08-10T08:15:00Z"/>
                  <w:rFonts w:eastAsiaTheme="minorEastAsia"/>
                  <w:noProof/>
                  <w:lang w:eastAsia="ja-JP"/>
                </w:rPr>
              </w:rPrChange>
            </w:rPr>
          </w:pPr>
          <w:ins w:id="953" w:author="DuyNgo" w:date="2012-08-10T08:15:00Z">
            <w:r w:rsidRPr="00303364">
              <w:rPr>
                <w:rStyle w:val="Hyperlink"/>
                <w:rFonts w:cstheme="minorHAnsi"/>
                <w:noProof/>
                <w:sz w:val="24"/>
                <w:szCs w:val="24"/>
                <w:rPrChange w:id="954" w:author="DuyNgo" w:date="2012-08-10T08:15:00Z">
                  <w:rPr>
                    <w:rStyle w:val="Hyperlink"/>
                    <w:noProof/>
                  </w:rPr>
                </w:rPrChange>
              </w:rPr>
              <w:fldChar w:fldCharType="begin"/>
            </w:r>
            <w:r w:rsidRPr="00303364">
              <w:rPr>
                <w:rStyle w:val="Hyperlink"/>
                <w:rFonts w:cstheme="minorHAnsi"/>
                <w:noProof/>
                <w:sz w:val="24"/>
                <w:szCs w:val="24"/>
                <w:rPrChange w:id="955" w:author="DuyNgo" w:date="2012-08-10T08:15:00Z">
                  <w:rPr>
                    <w:rStyle w:val="Hyperlink"/>
                    <w:noProof/>
                  </w:rPr>
                </w:rPrChange>
              </w:rPr>
              <w:instrText xml:space="preserve"> </w:instrText>
            </w:r>
            <w:r w:rsidRPr="00303364">
              <w:rPr>
                <w:rFonts w:cstheme="minorHAnsi"/>
                <w:noProof/>
                <w:sz w:val="24"/>
                <w:szCs w:val="24"/>
                <w:rPrChange w:id="956" w:author="DuyNgo" w:date="2012-08-10T08:15:00Z">
                  <w:rPr>
                    <w:noProof/>
                  </w:rPr>
                </w:rPrChange>
              </w:rPr>
              <w:instrText>HYPERLINK \l "_Toc332351124"</w:instrText>
            </w:r>
            <w:r w:rsidRPr="00303364">
              <w:rPr>
                <w:rStyle w:val="Hyperlink"/>
                <w:rFonts w:cstheme="minorHAnsi"/>
                <w:noProof/>
                <w:sz w:val="24"/>
                <w:szCs w:val="24"/>
                <w:rPrChange w:id="957" w:author="DuyNgo" w:date="2012-08-10T08:15:00Z">
                  <w:rPr>
                    <w:rStyle w:val="Hyperlink"/>
                    <w:noProof/>
                  </w:rPr>
                </w:rPrChange>
              </w:rPr>
              <w:instrText xml:space="preserve"> </w:instrText>
            </w:r>
            <w:r w:rsidRPr="00303364">
              <w:rPr>
                <w:rStyle w:val="Hyperlink"/>
                <w:rFonts w:cstheme="minorHAnsi"/>
                <w:noProof/>
                <w:sz w:val="24"/>
                <w:szCs w:val="24"/>
                <w:rPrChange w:id="958" w:author="DuyNgo" w:date="2012-08-10T08:15:00Z">
                  <w:rPr>
                    <w:rStyle w:val="Hyperlink"/>
                    <w:noProof/>
                  </w:rPr>
                </w:rPrChange>
              </w:rPr>
              <w:fldChar w:fldCharType="separate"/>
            </w:r>
            <w:r w:rsidRPr="00303364">
              <w:rPr>
                <w:rStyle w:val="Hyperlink"/>
                <w:rFonts w:cstheme="minorHAnsi"/>
                <w:noProof/>
                <w:sz w:val="24"/>
                <w:szCs w:val="24"/>
                <w:rPrChange w:id="959" w:author="DuyNgo" w:date="2012-08-10T08:15:00Z">
                  <w:rPr>
                    <w:rStyle w:val="Hyperlink"/>
                    <w:rFonts w:cstheme="minorHAnsi"/>
                    <w:noProof/>
                  </w:rPr>
                </w:rPrChange>
              </w:rPr>
              <w:t>2.</w:t>
            </w:r>
            <w:r w:rsidRPr="00303364">
              <w:rPr>
                <w:rFonts w:eastAsiaTheme="minorEastAsia" w:cstheme="minorHAnsi"/>
                <w:noProof/>
                <w:sz w:val="24"/>
                <w:szCs w:val="24"/>
                <w:lang w:eastAsia="ja-JP"/>
                <w:rPrChange w:id="960" w:author="DuyNgo" w:date="2012-08-10T08:15:00Z">
                  <w:rPr>
                    <w:rFonts w:eastAsiaTheme="minorEastAsia"/>
                    <w:noProof/>
                    <w:lang w:eastAsia="ja-JP"/>
                  </w:rPr>
                </w:rPrChange>
              </w:rPr>
              <w:tab/>
            </w:r>
            <w:r w:rsidRPr="00303364">
              <w:rPr>
                <w:rStyle w:val="Hyperlink"/>
                <w:rFonts w:cstheme="minorHAnsi"/>
                <w:noProof/>
                <w:sz w:val="24"/>
                <w:szCs w:val="24"/>
                <w:rPrChange w:id="961" w:author="DuyNgo" w:date="2012-08-10T08:15:00Z">
                  <w:rPr>
                    <w:rStyle w:val="Hyperlink"/>
                    <w:rFonts w:cstheme="minorHAnsi"/>
                    <w:noProof/>
                  </w:rPr>
                </w:rPrChange>
              </w:rPr>
              <w:t>Planner</w:t>
            </w:r>
            <w:r w:rsidRPr="00303364">
              <w:rPr>
                <w:rFonts w:cstheme="minorHAnsi"/>
                <w:noProof/>
                <w:webHidden/>
                <w:sz w:val="24"/>
                <w:szCs w:val="24"/>
                <w:rPrChange w:id="962" w:author="DuyNgo" w:date="2012-08-10T08:15:00Z">
                  <w:rPr>
                    <w:noProof/>
                    <w:webHidden/>
                  </w:rPr>
                </w:rPrChange>
              </w:rPr>
              <w:tab/>
            </w:r>
            <w:r w:rsidRPr="00303364">
              <w:rPr>
                <w:rFonts w:cstheme="minorHAnsi"/>
                <w:noProof/>
                <w:webHidden/>
                <w:sz w:val="24"/>
                <w:szCs w:val="24"/>
                <w:rPrChange w:id="963" w:author="DuyNgo" w:date="2012-08-10T08:15:00Z">
                  <w:rPr>
                    <w:noProof/>
                    <w:webHidden/>
                  </w:rPr>
                </w:rPrChange>
              </w:rPr>
              <w:fldChar w:fldCharType="begin"/>
            </w:r>
            <w:r w:rsidRPr="00303364">
              <w:rPr>
                <w:rFonts w:cstheme="minorHAnsi"/>
                <w:noProof/>
                <w:webHidden/>
                <w:sz w:val="24"/>
                <w:szCs w:val="24"/>
                <w:rPrChange w:id="964" w:author="DuyNgo" w:date="2012-08-10T08:15:00Z">
                  <w:rPr>
                    <w:noProof/>
                    <w:webHidden/>
                  </w:rPr>
                </w:rPrChange>
              </w:rPr>
              <w:instrText xml:space="preserve"> PAGEREF _Toc332351124 \h </w:instrText>
            </w:r>
          </w:ins>
          <w:r w:rsidRPr="00303364">
            <w:rPr>
              <w:rFonts w:cstheme="minorHAnsi"/>
              <w:noProof/>
              <w:webHidden/>
              <w:sz w:val="24"/>
              <w:szCs w:val="24"/>
              <w:rPrChange w:id="965" w:author="DuyNgo" w:date="2012-08-10T08:15:00Z">
                <w:rPr>
                  <w:rFonts w:cstheme="minorHAnsi"/>
                  <w:noProof/>
                  <w:webHidden/>
                  <w:sz w:val="24"/>
                  <w:szCs w:val="24"/>
                </w:rPr>
              </w:rPrChange>
            </w:rPr>
          </w:r>
          <w:r w:rsidRPr="00303364">
            <w:rPr>
              <w:rFonts w:cstheme="minorHAnsi"/>
              <w:noProof/>
              <w:webHidden/>
              <w:sz w:val="24"/>
              <w:szCs w:val="24"/>
              <w:rPrChange w:id="966" w:author="DuyNgo" w:date="2012-08-10T08:15:00Z">
                <w:rPr>
                  <w:noProof/>
                  <w:webHidden/>
                </w:rPr>
              </w:rPrChange>
            </w:rPr>
            <w:fldChar w:fldCharType="separate"/>
          </w:r>
          <w:ins w:id="967" w:author="DuyNgo" w:date="2012-08-10T08:15:00Z">
            <w:r w:rsidRPr="00303364">
              <w:rPr>
                <w:rFonts w:cstheme="minorHAnsi"/>
                <w:noProof/>
                <w:webHidden/>
                <w:sz w:val="24"/>
                <w:szCs w:val="24"/>
                <w:rPrChange w:id="968" w:author="DuyNgo" w:date="2012-08-10T08:15:00Z">
                  <w:rPr>
                    <w:noProof/>
                    <w:webHidden/>
                  </w:rPr>
                </w:rPrChange>
              </w:rPr>
              <w:t>192</w:t>
            </w:r>
            <w:r w:rsidRPr="00303364">
              <w:rPr>
                <w:rFonts w:cstheme="minorHAnsi"/>
                <w:noProof/>
                <w:webHidden/>
                <w:sz w:val="24"/>
                <w:szCs w:val="24"/>
                <w:rPrChange w:id="969" w:author="DuyNgo" w:date="2012-08-10T08:15:00Z">
                  <w:rPr>
                    <w:noProof/>
                    <w:webHidden/>
                  </w:rPr>
                </w:rPrChange>
              </w:rPr>
              <w:fldChar w:fldCharType="end"/>
            </w:r>
            <w:r w:rsidRPr="00303364">
              <w:rPr>
                <w:rStyle w:val="Hyperlink"/>
                <w:rFonts w:cstheme="minorHAnsi"/>
                <w:noProof/>
                <w:sz w:val="24"/>
                <w:szCs w:val="24"/>
                <w:rPrChange w:id="970"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971" w:author="DuyNgo" w:date="2012-08-10T08:15:00Z"/>
              <w:rFonts w:eastAsiaTheme="minorEastAsia" w:cstheme="minorHAnsi"/>
              <w:noProof/>
              <w:sz w:val="24"/>
              <w:szCs w:val="24"/>
              <w:lang w:eastAsia="ja-JP"/>
              <w:rPrChange w:id="972" w:author="DuyNgo" w:date="2012-08-10T08:15:00Z">
                <w:rPr>
                  <w:ins w:id="973" w:author="DuyNgo" w:date="2012-08-10T08:15:00Z"/>
                  <w:rFonts w:eastAsiaTheme="minorEastAsia"/>
                  <w:noProof/>
                  <w:lang w:eastAsia="ja-JP"/>
                </w:rPr>
              </w:rPrChange>
            </w:rPr>
          </w:pPr>
          <w:ins w:id="974" w:author="DuyNgo" w:date="2012-08-10T08:15:00Z">
            <w:r w:rsidRPr="00303364">
              <w:rPr>
                <w:rStyle w:val="Hyperlink"/>
                <w:rFonts w:cstheme="minorHAnsi"/>
                <w:noProof/>
                <w:sz w:val="24"/>
                <w:szCs w:val="24"/>
                <w:rPrChange w:id="975" w:author="DuyNgo" w:date="2012-08-10T08:15:00Z">
                  <w:rPr>
                    <w:rStyle w:val="Hyperlink"/>
                    <w:noProof/>
                  </w:rPr>
                </w:rPrChange>
              </w:rPr>
              <w:fldChar w:fldCharType="begin"/>
            </w:r>
            <w:r w:rsidRPr="00303364">
              <w:rPr>
                <w:rStyle w:val="Hyperlink"/>
                <w:rFonts w:cstheme="minorHAnsi"/>
                <w:noProof/>
                <w:sz w:val="24"/>
                <w:szCs w:val="24"/>
                <w:rPrChange w:id="976" w:author="DuyNgo" w:date="2012-08-10T08:15:00Z">
                  <w:rPr>
                    <w:rStyle w:val="Hyperlink"/>
                    <w:noProof/>
                  </w:rPr>
                </w:rPrChange>
              </w:rPr>
              <w:instrText xml:space="preserve"> </w:instrText>
            </w:r>
            <w:r w:rsidRPr="00303364">
              <w:rPr>
                <w:rFonts w:cstheme="minorHAnsi"/>
                <w:noProof/>
                <w:sz w:val="24"/>
                <w:szCs w:val="24"/>
                <w:rPrChange w:id="977" w:author="DuyNgo" w:date="2012-08-10T08:15:00Z">
                  <w:rPr>
                    <w:noProof/>
                  </w:rPr>
                </w:rPrChange>
              </w:rPr>
              <w:instrText>HYPERLINK \l "_Toc332351125"</w:instrText>
            </w:r>
            <w:r w:rsidRPr="00303364">
              <w:rPr>
                <w:rStyle w:val="Hyperlink"/>
                <w:rFonts w:cstheme="minorHAnsi"/>
                <w:noProof/>
                <w:sz w:val="24"/>
                <w:szCs w:val="24"/>
                <w:rPrChange w:id="978" w:author="DuyNgo" w:date="2012-08-10T08:15:00Z">
                  <w:rPr>
                    <w:rStyle w:val="Hyperlink"/>
                    <w:noProof/>
                  </w:rPr>
                </w:rPrChange>
              </w:rPr>
              <w:instrText xml:space="preserve"> </w:instrText>
            </w:r>
            <w:r w:rsidRPr="00303364">
              <w:rPr>
                <w:rStyle w:val="Hyperlink"/>
                <w:rFonts w:cstheme="minorHAnsi"/>
                <w:noProof/>
                <w:sz w:val="24"/>
                <w:szCs w:val="24"/>
                <w:rPrChange w:id="979" w:author="DuyNgo" w:date="2012-08-10T08:15:00Z">
                  <w:rPr>
                    <w:rStyle w:val="Hyperlink"/>
                    <w:noProof/>
                  </w:rPr>
                </w:rPrChange>
              </w:rPr>
              <w:fldChar w:fldCharType="separate"/>
            </w:r>
            <w:r w:rsidRPr="00303364">
              <w:rPr>
                <w:rStyle w:val="Hyperlink"/>
                <w:rFonts w:cstheme="minorHAnsi"/>
                <w:noProof/>
                <w:sz w:val="24"/>
                <w:szCs w:val="24"/>
                <w:rPrChange w:id="980" w:author="DuyNgo" w:date="2012-08-10T08:15:00Z">
                  <w:rPr>
                    <w:rStyle w:val="Hyperlink"/>
                    <w:rFonts w:cstheme="minorHAnsi"/>
                    <w:noProof/>
                  </w:rPr>
                </w:rPrChange>
              </w:rPr>
              <w:t>3.</w:t>
            </w:r>
            <w:r w:rsidRPr="00303364">
              <w:rPr>
                <w:rFonts w:eastAsiaTheme="minorEastAsia" w:cstheme="minorHAnsi"/>
                <w:noProof/>
                <w:sz w:val="24"/>
                <w:szCs w:val="24"/>
                <w:lang w:eastAsia="ja-JP"/>
                <w:rPrChange w:id="981" w:author="DuyNgo" w:date="2012-08-10T08:15:00Z">
                  <w:rPr>
                    <w:rFonts w:eastAsiaTheme="minorEastAsia"/>
                    <w:noProof/>
                    <w:lang w:eastAsia="ja-JP"/>
                  </w:rPr>
                </w:rPrChange>
              </w:rPr>
              <w:tab/>
            </w:r>
            <w:r w:rsidRPr="00303364">
              <w:rPr>
                <w:rStyle w:val="Hyperlink"/>
                <w:rFonts w:cstheme="minorHAnsi"/>
                <w:noProof/>
                <w:sz w:val="24"/>
                <w:szCs w:val="24"/>
                <w:rPrChange w:id="982" w:author="DuyNgo" w:date="2012-08-10T08:15:00Z">
                  <w:rPr>
                    <w:rStyle w:val="Hyperlink"/>
                    <w:rFonts w:cstheme="minorHAnsi"/>
                    <w:noProof/>
                  </w:rPr>
                </w:rPrChange>
              </w:rPr>
              <w:t>Report</w:t>
            </w:r>
            <w:r w:rsidRPr="00303364">
              <w:rPr>
                <w:rFonts w:cstheme="minorHAnsi"/>
                <w:noProof/>
                <w:webHidden/>
                <w:sz w:val="24"/>
                <w:szCs w:val="24"/>
                <w:rPrChange w:id="983" w:author="DuyNgo" w:date="2012-08-10T08:15:00Z">
                  <w:rPr>
                    <w:noProof/>
                    <w:webHidden/>
                  </w:rPr>
                </w:rPrChange>
              </w:rPr>
              <w:tab/>
            </w:r>
            <w:r w:rsidRPr="00303364">
              <w:rPr>
                <w:rFonts w:cstheme="minorHAnsi"/>
                <w:noProof/>
                <w:webHidden/>
                <w:sz w:val="24"/>
                <w:szCs w:val="24"/>
                <w:rPrChange w:id="984" w:author="DuyNgo" w:date="2012-08-10T08:15:00Z">
                  <w:rPr>
                    <w:noProof/>
                    <w:webHidden/>
                  </w:rPr>
                </w:rPrChange>
              </w:rPr>
              <w:fldChar w:fldCharType="begin"/>
            </w:r>
            <w:r w:rsidRPr="00303364">
              <w:rPr>
                <w:rFonts w:cstheme="minorHAnsi"/>
                <w:noProof/>
                <w:webHidden/>
                <w:sz w:val="24"/>
                <w:szCs w:val="24"/>
                <w:rPrChange w:id="985" w:author="DuyNgo" w:date="2012-08-10T08:15:00Z">
                  <w:rPr>
                    <w:noProof/>
                    <w:webHidden/>
                  </w:rPr>
                </w:rPrChange>
              </w:rPr>
              <w:instrText xml:space="preserve"> PAGEREF _Toc332351125 \h </w:instrText>
            </w:r>
          </w:ins>
          <w:r w:rsidRPr="00303364">
            <w:rPr>
              <w:rFonts w:cstheme="minorHAnsi"/>
              <w:noProof/>
              <w:webHidden/>
              <w:sz w:val="24"/>
              <w:szCs w:val="24"/>
              <w:rPrChange w:id="986" w:author="DuyNgo" w:date="2012-08-10T08:15:00Z">
                <w:rPr>
                  <w:rFonts w:cstheme="minorHAnsi"/>
                  <w:noProof/>
                  <w:webHidden/>
                  <w:sz w:val="24"/>
                  <w:szCs w:val="24"/>
                </w:rPr>
              </w:rPrChange>
            </w:rPr>
          </w:r>
          <w:r w:rsidRPr="00303364">
            <w:rPr>
              <w:rFonts w:cstheme="minorHAnsi"/>
              <w:noProof/>
              <w:webHidden/>
              <w:sz w:val="24"/>
              <w:szCs w:val="24"/>
              <w:rPrChange w:id="987" w:author="DuyNgo" w:date="2012-08-10T08:15:00Z">
                <w:rPr>
                  <w:noProof/>
                  <w:webHidden/>
                </w:rPr>
              </w:rPrChange>
            </w:rPr>
            <w:fldChar w:fldCharType="separate"/>
          </w:r>
          <w:ins w:id="988" w:author="DuyNgo" w:date="2012-08-10T08:15:00Z">
            <w:r w:rsidRPr="00303364">
              <w:rPr>
                <w:rFonts w:cstheme="minorHAnsi"/>
                <w:noProof/>
                <w:webHidden/>
                <w:sz w:val="24"/>
                <w:szCs w:val="24"/>
                <w:rPrChange w:id="989" w:author="DuyNgo" w:date="2012-08-10T08:15:00Z">
                  <w:rPr>
                    <w:noProof/>
                    <w:webHidden/>
                  </w:rPr>
                </w:rPrChange>
              </w:rPr>
              <w:t>192</w:t>
            </w:r>
            <w:r w:rsidRPr="00303364">
              <w:rPr>
                <w:rFonts w:cstheme="minorHAnsi"/>
                <w:noProof/>
                <w:webHidden/>
                <w:sz w:val="24"/>
                <w:szCs w:val="24"/>
                <w:rPrChange w:id="990" w:author="DuyNgo" w:date="2012-08-10T08:15:00Z">
                  <w:rPr>
                    <w:noProof/>
                    <w:webHidden/>
                  </w:rPr>
                </w:rPrChange>
              </w:rPr>
              <w:fldChar w:fldCharType="end"/>
            </w:r>
            <w:r w:rsidRPr="00303364">
              <w:rPr>
                <w:rStyle w:val="Hyperlink"/>
                <w:rFonts w:cstheme="minorHAnsi"/>
                <w:noProof/>
                <w:sz w:val="24"/>
                <w:szCs w:val="24"/>
                <w:rPrChange w:id="991"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992" w:author="DuyNgo" w:date="2012-08-10T08:15:00Z"/>
              <w:rFonts w:eastAsiaTheme="minorEastAsia" w:cstheme="minorHAnsi"/>
              <w:noProof/>
              <w:sz w:val="24"/>
              <w:szCs w:val="24"/>
              <w:lang w:eastAsia="ja-JP"/>
              <w:rPrChange w:id="993" w:author="DuyNgo" w:date="2012-08-10T08:15:00Z">
                <w:rPr>
                  <w:ins w:id="994" w:author="DuyNgo" w:date="2012-08-10T08:15:00Z"/>
                  <w:rFonts w:eastAsiaTheme="minorEastAsia"/>
                  <w:noProof/>
                  <w:lang w:eastAsia="ja-JP"/>
                </w:rPr>
              </w:rPrChange>
            </w:rPr>
          </w:pPr>
          <w:ins w:id="995" w:author="DuyNgo" w:date="2012-08-10T08:15:00Z">
            <w:r w:rsidRPr="00303364">
              <w:rPr>
                <w:rStyle w:val="Hyperlink"/>
                <w:rFonts w:cstheme="minorHAnsi"/>
                <w:noProof/>
                <w:sz w:val="24"/>
                <w:szCs w:val="24"/>
                <w:rPrChange w:id="996" w:author="DuyNgo" w:date="2012-08-10T08:15:00Z">
                  <w:rPr>
                    <w:rStyle w:val="Hyperlink"/>
                    <w:noProof/>
                  </w:rPr>
                </w:rPrChange>
              </w:rPr>
              <w:fldChar w:fldCharType="begin"/>
            </w:r>
            <w:r w:rsidRPr="00303364">
              <w:rPr>
                <w:rStyle w:val="Hyperlink"/>
                <w:rFonts w:cstheme="minorHAnsi"/>
                <w:noProof/>
                <w:sz w:val="24"/>
                <w:szCs w:val="24"/>
                <w:rPrChange w:id="997" w:author="DuyNgo" w:date="2012-08-10T08:15:00Z">
                  <w:rPr>
                    <w:rStyle w:val="Hyperlink"/>
                    <w:noProof/>
                  </w:rPr>
                </w:rPrChange>
              </w:rPr>
              <w:instrText xml:space="preserve"> </w:instrText>
            </w:r>
            <w:r w:rsidRPr="00303364">
              <w:rPr>
                <w:rFonts w:cstheme="minorHAnsi"/>
                <w:noProof/>
                <w:sz w:val="24"/>
                <w:szCs w:val="24"/>
                <w:rPrChange w:id="998" w:author="DuyNgo" w:date="2012-08-10T08:15:00Z">
                  <w:rPr>
                    <w:noProof/>
                  </w:rPr>
                </w:rPrChange>
              </w:rPr>
              <w:instrText>HYPERLINK \l "_Toc332351126"</w:instrText>
            </w:r>
            <w:r w:rsidRPr="00303364">
              <w:rPr>
                <w:rStyle w:val="Hyperlink"/>
                <w:rFonts w:cstheme="minorHAnsi"/>
                <w:noProof/>
                <w:sz w:val="24"/>
                <w:szCs w:val="24"/>
                <w:rPrChange w:id="999" w:author="DuyNgo" w:date="2012-08-10T08:15:00Z">
                  <w:rPr>
                    <w:rStyle w:val="Hyperlink"/>
                    <w:noProof/>
                  </w:rPr>
                </w:rPrChange>
              </w:rPr>
              <w:instrText xml:space="preserve"> </w:instrText>
            </w:r>
            <w:r w:rsidRPr="00303364">
              <w:rPr>
                <w:rStyle w:val="Hyperlink"/>
                <w:rFonts w:cstheme="minorHAnsi"/>
                <w:noProof/>
                <w:sz w:val="24"/>
                <w:szCs w:val="24"/>
                <w:rPrChange w:id="1000" w:author="DuyNgo" w:date="2012-08-10T08:15:00Z">
                  <w:rPr>
                    <w:rStyle w:val="Hyperlink"/>
                    <w:noProof/>
                  </w:rPr>
                </w:rPrChange>
              </w:rPr>
              <w:fldChar w:fldCharType="separate"/>
            </w:r>
            <w:r w:rsidRPr="00303364">
              <w:rPr>
                <w:rStyle w:val="Hyperlink"/>
                <w:rFonts w:cstheme="minorHAnsi"/>
                <w:noProof/>
                <w:sz w:val="24"/>
                <w:szCs w:val="24"/>
                <w:rPrChange w:id="1001" w:author="DuyNgo" w:date="2012-08-10T08:15:00Z">
                  <w:rPr>
                    <w:rStyle w:val="Hyperlink"/>
                    <w:rFonts w:cstheme="minorHAnsi"/>
                    <w:noProof/>
                  </w:rPr>
                </w:rPrChange>
              </w:rPr>
              <w:t>4.</w:t>
            </w:r>
            <w:r w:rsidRPr="00303364">
              <w:rPr>
                <w:rFonts w:eastAsiaTheme="minorEastAsia" w:cstheme="minorHAnsi"/>
                <w:noProof/>
                <w:sz w:val="24"/>
                <w:szCs w:val="24"/>
                <w:lang w:eastAsia="ja-JP"/>
                <w:rPrChange w:id="1002" w:author="DuyNgo" w:date="2012-08-10T08:15:00Z">
                  <w:rPr>
                    <w:rFonts w:eastAsiaTheme="minorEastAsia"/>
                    <w:noProof/>
                    <w:lang w:eastAsia="ja-JP"/>
                  </w:rPr>
                </w:rPrChange>
              </w:rPr>
              <w:tab/>
            </w:r>
            <w:r w:rsidRPr="00303364">
              <w:rPr>
                <w:rStyle w:val="Hyperlink"/>
                <w:rFonts w:cstheme="minorHAnsi"/>
                <w:noProof/>
                <w:sz w:val="24"/>
                <w:szCs w:val="24"/>
                <w:rPrChange w:id="1003" w:author="DuyNgo" w:date="2012-08-10T08:15:00Z">
                  <w:rPr>
                    <w:rStyle w:val="Hyperlink"/>
                    <w:rFonts w:cstheme="minorHAnsi"/>
                    <w:noProof/>
                  </w:rPr>
                </w:rPrChange>
              </w:rPr>
              <w:t>Project Eye</w:t>
            </w:r>
            <w:r w:rsidRPr="00303364">
              <w:rPr>
                <w:rFonts w:cstheme="minorHAnsi"/>
                <w:noProof/>
                <w:webHidden/>
                <w:sz w:val="24"/>
                <w:szCs w:val="24"/>
                <w:rPrChange w:id="1004" w:author="DuyNgo" w:date="2012-08-10T08:15:00Z">
                  <w:rPr>
                    <w:noProof/>
                    <w:webHidden/>
                  </w:rPr>
                </w:rPrChange>
              </w:rPr>
              <w:tab/>
            </w:r>
            <w:r w:rsidRPr="00303364">
              <w:rPr>
                <w:rFonts w:cstheme="minorHAnsi"/>
                <w:noProof/>
                <w:webHidden/>
                <w:sz w:val="24"/>
                <w:szCs w:val="24"/>
                <w:rPrChange w:id="1005" w:author="DuyNgo" w:date="2012-08-10T08:15:00Z">
                  <w:rPr>
                    <w:noProof/>
                    <w:webHidden/>
                  </w:rPr>
                </w:rPrChange>
              </w:rPr>
              <w:fldChar w:fldCharType="begin"/>
            </w:r>
            <w:r w:rsidRPr="00303364">
              <w:rPr>
                <w:rFonts w:cstheme="minorHAnsi"/>
                <w:noProof/>
                <w:webHidden/>
                <w:sz w:val="24"/>
                <w:szCs w:val="24"/>
                <w:rPrChange w:id="1006" w:author="DuyNgo" w:date="2012-08-10T08:15:00Z">
                  <w:rPr>
                    <w:noProof/>
                    <w:webHidden/>
                  </w:rPr>
                </w:rPrChange>
              </w:rPr>
              <w:instrText xml:space="preserve"> PAGEREF _Toc332351126 \h </w:instrText>
            </w:r>
          </w:ins>
          <w:r w:rsidRPr="00303364">
            <w:rPr>
              <w:rFonts w:cstheme="minorHAnsi"/>
              <w:noProof/>
              <w:webHidden/>
              <w:sz w:val="24"/>
              <w:szCs w:val="24"/>
              <w:rPrChange w:id="1007" w:author="DuyNgo" w:date="2012-08-10T08:15:00Z">
                <w:rPr>
                  <w:rFonts w:cstheme="minorHAnsi"/>
                  <w:noProof/>
                  <w:webHidden/>
                  <w:sz w:val="24"/>
                  <w:szCs w:val="24"/>
                </w:rPr>
              </w:rPrChange>
            </w:rPr>
          </w:r>
          <w:r w:rsidRPr="00303364">
            <w:rPr>
              <w:rFonts w:cstheme="minorHAnsi"/>
              <w:noProof/>
              <w:webHidden/>
              <w:sz w:val="24"/>
              <w:szCs w:val="24"/>
              <w:rPrChange w:id="1008" w:author="DuyNgo" w:date="2012-08-10T08:15:00Z">
                <w:rPr>
                  <w:noProof/>
                  <w:webHidden/>
                </w:rPr>
              </w:rPrChange>
            </w:rPr>
            <w:fldChar w:fldCharType="separate"/>
          </w:r>
          <w:ins w:id="1009" w:author="DuyNgo" w:date="2012-08-10T08:15:00Z">
            <w:r w:rsidRPr="00303364">
              <w:rPr>
                <w:rFonts w:cstheme="minorHAnsi"/>
                <w:noProof/>
                <w:webHidden/>
                <w:sz w:val="24"/>
                <w:szCs w:val="24"/>
                <w:rPrChange w:id="1010" w:author="DuyNgo" w:date="2012-08-10T08:15:00Z">
                  <w:rPr>
                    <w:noProof/>
                    <w:webHidden/>
                  </w:rPr>
                </w:rPrChange>
              </w:rPr>
              <w:t>192</w:t>
            </w:r>
            <w:r w:rsidRPr="00303364">
              <w:rPr>
                <w:rFonts w:cstheme="minorHAnsi"/>
                <w:noProof/>
                <w:webHidden/>
                <w:sz w:val="24"/>
                <w:szCs w:val="24"/>
                <w:rPrChange w:id="1011" w:author="DuyNgo" w:date="2012-08-10T08:15:00Z">
                  <w:rPr>
                    <w:noProof/>
                    <w:webHidden/>
                  </w:rPr>
                </w:rPrChange>
              </w:rPr>
              <w:fldChar w:fldCharType="end"/>
            </w:r>
            <w:r w:rsidRPr="00303364">
              <w:rPr>
                <w:rStyle w:val="Hyperlink"/>
                <w:rFonts w:cstheme="minorHAnsi"/>
                <w:noProof/>
                <w:sz w:val="24"/>
                <w:szCs w:val="24"/>
                <w:rPrChange w:id="1012"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1013" w:author="DuyNgo" w:date="2012-08-10T08:15:00Z"/>
              <w:rFonts w:eastAsiaTheme="minorEastAsia" w:cstheme="minorHAnsi"/>
              <w:noProof/>
              <w:sz w:val="24"/>
              <w:szCs w:val="24"/>
              <w:lang w:eastAsia="ja-JP"/>
              <w:rPrChange w:id="1014" w:author="DuyNgo" w:date="2012-08-10T08:15:00Z">
                <w:rPr>
                  <w:ins w:id="1015" w:author="DuyNgo" w:date="2012-08-10T08:15:00Z"/>
                  <w:rFonts w:eastAsiaTheme="minorEastAsia"/>
                  <w:noProof/>
                  <w:lang w:eastAsia="ja-JP"/>
                </w:rPr>
              </w:rPrChange>
            </w:rPr>
          </w:pPr>
          <w:ins w:id="1016" w:author="DuyNgo" w:date="2012-08-10T08:15:00Z">
            <w:r w:rsidRPr="00303364">
              <w:rPr>
                <w:rStyle w:val="Hyperlink"/>
                <w:rFonts w:cstheme="minorHAnsi"/>
                <w:noProof/>
                <w:sz w:val="24"/>
                <w:szCs w:val="24"/>
                <w:rPrChange w:id="1017" w:author="DuyNgo" w:date="2012-08-10T08:15:00Z">
                  <w:rPr>
                    <w:rStyle w:val="Hyperlink"/>
                    <w:noProof/>
                  </w:rPr>
                </w:rPrChange>
              </w:rPr>
              <w:fldChar w:fldCharType="begin"/>
            </w:r>
            <w:r w:rsidRPr="00303364">
              <w:rPr>
                <w:rStyle w:val="Hyperlink"/>
                <w:rFonts w:cstheme="minorHAnsi"/>
                <w:noProof/>
                <w:sz w:val="24"/>
                <w:szCs w:val="24"/>
                <w:rPrChange w:id="1018" w:author="DuyNgo" w:date="2012-08-10T08:15:00Z">
                  <w:rPr>
                    <w:rStyle w:val="Hyperlink"/>
                    <w:noProof/>
                  </w:rPr>
                </w:rPrChange>
              </w:rPr>
              <w:instrText xml:space="preserve"> </w:instrText>
            </w:r>
            <w:r w:rsidRPr="00303364">
              <w:rPr>
                <w:rFonts w:cstheme="minorHAnsi"/>
                <w:noProof/>
                <w:sz w:val="24"/>
                <w:szCs w:val="24"/>
                <w:rPrChange w:id="1019" w:author="DuyNgo" w:date="2012-08-10T08:15:00Z">
                  <w:rPr>
                    <w:noProof/>
                  </w:rPr>
                </w:rPrChange>
              </w:rPr>
              <w:instrText>HYPERLINK \l "_Toc332351127"</w:instrText>
            </w:r>
            <w:r w:rsidRPr="00303364">
              <w:rPr>
                <w:rStyle w:val="Hyperlink"/>
                <w:rFonts w:cstheme="minorHAnsi"/>
                <w:noProof/>
                <w:sz w:val="24"/>
                <w:szCs w:val="24"/>
                <w:rPrChange w:id="1020" w:author="DuyNgo" w:date="2012-08-10T08:15:00Z">
                  <w:rPr>
                    <w:rStyle w:val="Hyperlink"/>
                    <w:noProof/>
                  </w:rPr>
                </w:rPrChange>
              </w:rPr>
              <w:instrText xml:space="preserve"> </w:instrText>
            </w:r>
            <w:r w:rsidRPr="00303364">
              <w:rPr>
                <w:rStyle w:val="Hyperlink"/>
                <w:rFonts w:cstheme="minorHAnsi"/>
                <w:noProof/>
                <w:sz w:val="24"/>
                <w:szCs w:val="24"/>
                <w:rPrChange w:id="1021" w:author="DuyNgo" w:date="2012-08-10T08:15:00Z">
                  <w:rPr>
                    <w:rStyle w:val="Hyperlink"/>
                    <w:noProof/>
                  </w:rPr>
                </w:rPrChange>
              </w:rPr>
              <w:fldChar w:fldCharType="separate"/>
            </w:r>
            <w:r w:rsidRPr="00303364">
              <w:rPr>
                <w:rStyle w:val="Hyperlink"/>
                <w:rFonts w:cstheme="minorHAnsi"/>
                <w:noProof/>
                <w:sz w:val="24"/>
                <w:szCs w:val="24"/>
                <w:rPrChange w:id="1022" w:author="DuyNgo" w:date="2012-08-10T08:15:00Z">
                  <w:rPr>
                    <w:rStyle w:val="Hyperlink"/>
                    <w:rFonts w:cstheme="minorHAnsi"/>
                    <w:noProof/>
                  </w:rPr>
                </w:rPrChange>
              </w:rPr>
              <w:t>5.</w:t>
            </w:r>
            <w:r w:rsidRPr="00303364">
              <w:rPr>
                <w:rFonts w:eastAsiaTheme="minorEastAsia" w:cstheme="minorHAnsi"/>
                <w:noProof/>
                <w:sz w:val="24"/>
                <w:szCs w:val="24"/>
                <w:lang w:eastAsia="ja-JP"/>
                <w:rPrChange w:id="1023" w:author="DuyNgo" w:date="2012-08-10T08:15:00Z">
                  <w:rPr>
                    <w:rFonts w:eastAsiaTheme="minorEastAsia"/>
                    <w:noProof/>
                    <w:lang w:eastAsia="ja-JP"/>
                  </w:rPr>
                </w:rPrChange>
              </w:rPr>
              <w:tab/>
            </w:r>
            <w:r w:rsidRPr="00303364">
              <w:rPr>
                <w:rStyle w:val="Hyperlink"/>
                <w:rFonts w:cstheme="minorHAnsi"/>
                <w:noProof/>
                <w:sz w:val="24"/>
                <w:szCs w:val="24"/>
                <w:rPrChange w:id="1024" w:author="DuyNgo" w:date="2012-08-10T08:15:00Z">
                  <w:rPr>
                    <w:rStyle w:val="Hyperlink"/>
                    <w:rFonts w:cstheme="minorHAnsi"/>
                    <w:noProof/>
                  </w:rPr>
                </w:rPrChange>
              </w:rPr>
              <w:t>Timesheet</w:t>
            </w:r>
            <w:r w:rsidRPr="00303364">
              <w:rPr>
                <w:rFonts w:cstheme="minorHAnsi"/>
                <w:noProof/>
                <w:webHidden/>
                <w:sz w:val="24"/>
                <w:szCs w:val="24"/>
                <w:rPrChange w:id="1025" w:author="DuyNgo" w:date="2012-08-10T08:15:00Z">
                  <w:rPr>
                    <w:noProof/>
                    <w:webHidden/>
                  </w:rPr>
                </w:rPrChange>
              </w:rPr>
              <w:tab/>
            </w:r>
            <w:r w:rsidRPr="00303364">
              <w:rPr>
                <w:rFonts w:cstheme="minorHAnsi"/>
                <w:noProof/>
                <w:webHidden/>
                <w:sz w:val="24"/>
                <w:szCs w:val="24"/>
                <w:rPrChange w:id="1026" w:author="DuyNgo" w:date="2012-08-10T08:15:00Z">
                  <w:rPr>
                    <w:noProof/>
                    <w:webHidden/>
                  </w:rPr>
                </w:rPrChange>
              </w:rPr>
              <w:fldChar w:fldCharType="begin"/>
            </w:r>
            <w:r w:rsidRPr="00303364">
              <w:rPr>
                <w:rFonts w:cstheme="minorHAnsi"/>
                <w:noProof/>
                <w:webHidden/>
                <w:sz w:val="24"/>
                <w:szCs w:val="24"/>
                <w:rPrChange w:id="1027" w:author="DuyNgo" w:date="2012-08-10T08:15:00Z">
                  <w:rPr>
                    <w:noProof/>
                    <w:webHidden/>
                  </w:rPr>
                </w:rPrChange>
              </w:rPr>
              <w:instrText xml:space="preserve"> PAGEREF _Toc332351127 \h </w:instrText>
            </w:r>
          </w:ins>
          <w:r w:rsidRPr="00303364">
            <w:rPr>
              <w:rFonts w:cstheme="minorHAnsi"/>
              <w:noProof/>
              <w:webHidden/>
              <w:sz w:val="24"/>
              <w:szCs w:val="24"/>
              <w:rPrChange w:id="1028" w:author="DuyNgo" w:date="2012-08-10T08:15:00Z">
                <w:rPr>
                  <w:rFonts w:cstheme="minorHAnsi"/>
                  <w:noProof/>
                  <w:webHidden/>
                  <w:sz w:val="24"/>
                  <w:szCs w:val="24"/>
                </w:rPr>
              </w:rPrChange>
            </w:rPr>
          </w:r>
          <w:r w:rsidRPr="00303364">
            <w:rPr>
              <w:rFonts w:cstheme="minorHAnsi"/>
              <w:noProof/>
              <w:webHidden/>
              <w:sz w:val="24"/>
              <w:szCs w:val="24"/>
              <w:rPrChange w:id="1029" w:author="DuyNgo" w:date="2012-08-10T08:15:00Z">
                <w:rPr>
                  <w:noProof/>
                  <w:webHidden/>
                </w:rPr>
              </w:rPrChange>
            </w:rPr>
            <w:fldChar w:fldCharType="separate"/>
          </w:r>
          <w:ins w:id="1030" w:author="DuyNgo" w:date="2012-08-10T08:15:00Z">
            <w:r w:rsidRPr="00303364">
              <w:rPr>
                <w:rFonts w:cstheme="minorHAnsi"/>
                <w:noProof/>
                <w:webHidden/>
                <w:sz w:val="24"/>
                <w:szCs w:val="24"/>
                <w:rPrChange w:id="1031" w:author="DuyNgo" w:date="2012-08-10T08:15:00Z">
                  <w:rPr>
                    <w:noProof/>
                    <w:webHidden/>
                  </w:rPr>
                </w:rPrChange>
              </w:rPr>
              <w:t>194</w:t>
            </w:r>
            <w:r w:rsidRPr="00303364">
              <w:rPr>
                <w:rFonts w:cstheme="minorHAnsi"/>
                <w:noProof/>
                <w:webHidden/>
                <w:sz w:val="24"/>
                <w:szCs w:val="24"/>
                <w:rPrChange w:id="1032" w:author="DuyNgo" w:date="2012-08-10T08:15:00Z">
                  <w:rPr>
                    <w:noProof/>
                    <w:webHidden/>
                  </w:rPr>
                </w:rPrChange>
              </w:rPr>
              <w:fldChar w:fldCharType="end"/>
            </w:r>
            <w:r w:rsidRPr="00303364">
              <w:rPr>
                <w:rStyle w:val="Hyperlink"/>
                <w:rFonts w:cstheme="minorHAnsi"/>
                <w:noProof/>
                <w:sz w:val="24"/>
                <w:szCs w:val="24"/>
                <w:rPrChange w:id="1033"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1034" w:author="DuyNgo" w:date="2012-08-10T08:15:00Z"/>
              <w:rFonts w:eastAsiaTheme="minorEastAsia" w:cstheme="minorHAnsi"/>
              <w:noProof/>
              <w:sz w:val="24"/>
              <w:szCs w:val="24"/>
              <w:lang w:eastAsia="ja-JP"/>
              <w:rPrChange w:id="1035" w:author="DuyNgo" w:date="2012-08-10T08:15:00Z">
                <w:rPr>
                  <w:ins w:id="1036" w:author="DuyNgo" w:date="2012-08-10T08:15:00Z"/>
                  <w:rFonts w:eastAsiaTheme="minorEastAsia"/>
                  <w:noProof/>
                  <w:lang w:eastAsia="ja-JP"/>
                </w:rPr>
              </w:rPrChange>
            </w:rPr>
          </w:pPr>
          <w:ins w:id="1037" w:author="DuyNgo" w:date="2012-08-10T08:15:00Z">
            <w:r w:rsidRPr="00303364">
              <w:rPr>
                <w:rStyle w:val="Hyperlink"/>
                <w:rFonts w:cstheme="minorHAnsi"/>
                <w:noProof/>
                <w:sz w:val="24"/>
                <w:szCs w:val="24"/>
                <w:rPrChange w:id="1038" w:author="DuyNgo" w:date="2012-08-10T08:15:00Z">
                  <w:rPr>
                    <w:rStyle w:val="Hyperlink"/>
                    <w:noProof/>
                  </w:rPr>
                </w:rPrChange>
              </w:rPr>
              <w:fldChar w:fldCharType="begin"/>
            </w:r>
            <w:r w:rsidRPr="00303364">
              <w:rPr>
                <w:rStyle w:val="Hyperlink"/>
                <w:rFonts w:cstheme="minorHAnsi"/>
                <w:noProof/>
                <w:sz w:val="24"/>
                <w:szCs w:val="24"/>
                <w:rPrChange w:id="1039" w:author="DuyNgo" w:date="2012-08-10T08:15:00Z">
                  <w:rPr>
                    <w:rStyle w:val="Hyperlink"/>
                    <w:noProof/>
                  </w:rPr>
                </w:rPrChange>
              </w:rPr>
              <w:instrText xml:space="preserve"> </w:instrText>
            </w:r>
            <w:r w:rsidRPr="00303364">
              <w:rPr>
                <w:rFonts w:cstheme="minorHAnsi"/>
                <w:noProof/>
                <w:sz w:val="24"/>
                <w:szCs w:val="24"/>
                <w:rPrChange w:id="1040" w:author="DuyNgo" w:date="2012-08-10T08:15:00Z">
                  <w:rPr>
                    <w:noProof/>
                  </w:rPr>
                </w:rPrChange>
              </w:rPr>
              <w:instrText>HYPERLINK \l "_Toc332351128"</w:instrText>
            </w:r>
            <w:r w:rsidRPr="00303364">
              <w:rPr>
                <w:rStyle w:val="Hyperlink"/>
                <w:rFonts w:cstheme="minorHAnsi"/>
                <w:noProof/>
                <w:sz w:val="24"/>
                <w:szCs w:val="24"/>
                <w:rPrChange w:id="1041" w:author="DuyNgo" w:date="2012-08-10T08:15:00Z">
                  <w:rPr>
                    <w:rStyle w:val="Hyperlink"/>
                    <w:noProof/>
                  </w:rPr>
                </w:rPrChange>
              </w:rPr>
              <w:instrText xml:space="preserve"> </w:instrText>
            </w:r>
            <w:r w:rsidRPr="00303364">
              <w:rPr>
                <w:rStyle w:val="Hyperlink"/>
                <w:rFonts w:cstheme="minorHAnsi"/>
                <w:noProof/>
                <w:sz w:val="24"/>
                <w:szCs w:val="24"/>
                <w:rPrChange w:id="1042" w:author="DuyNgo" w:date="2012-08-10T08:15:00Z">
                  <w:rPr>
                    <w:rStyle w:val="Hyperlink"/>
                    <w:noProof/>
                  </w:rPr>
                </w:rPrChange>
              </w:rPr>
              <w:fldChar w:fldCharType="separate"/>
            </w:r>
            <w:r w:rsidRPr="00303364">
              <w:rPr>
                <w:rStyle w:val="Hyperlink"/>
                <w:rFonts w:cstheme="minorHAnsi"/>
                <w:noProof/>
                <w:sz w:val="24"/>
                <w:szCs w:val="24"/>
                <w:rPrChange w:id="1043" w:author="DuyNgo" w:date="2012-08-10T08:15:00Z">
                  <w:rPr>
                    <w:rStyle w:val="Hyperlink"/>
                    <w:rFonts w:cstheme="minorHAnsi"/>
                    <w:noProof/>
                  </w:rPr>
                </w:rPrChange>
              </w:rPr>
              <w:t>6.</w:t>
            </w:r>
            <w:r w:rsidRPr="00303364">
              <w:rPr>
                <w:rFonts w:eastAsiaTheme="minorEastAsia" w:cstheme="minorHAnsi"/>
                <w:noProof/>
                <w:sz w:val="24"/>
                <w:szCs w:val="24"/>
                <w:lang w:eastAsia="ja-JP"/>
                <w:rPrChange w:id="1044" w:author="DuyNgo" w:date="2012-08-10T08:15:00Z">
                  <w:rPr>
                    <w:rFonts w:eastAsiaTheme="minorEastAsia"/>
                    <w:noProof/>
                    <w:lang w:eastAsia="ja-JP"/>
                  </w:rPr>
                </w:rPrChange>
              </w:rPr>
              <w:tab/>
            </w:r>
            <w:r w:rsidRPr="00303364">
              <w:rPr>
                <w:rStyle w:val="Hyperlink"/>
                <w:rFonts w:cstheme="minorHAnsi"/>
                <w:noProof/>
                <w:sz w:val="24"/>
                <w:szCs w:val="24"/>
                <w:rPrChange w:id="1045" w:author="DuyNgo" w:date="2012-08-10T08:15:00Z">
                  <w:rPr>
                    <w:rStyle w:val="Hyperlink"/>
                    <w:rFonts w:cstheme="minorHAnsi"/>
                    <w:noProof/>
                  </w:rPr>
                </w:rPrChange>
              </w:rPr>
              <w:t>DMS</w:t>
            </w:r>
            <w:r w:rsidRPr="00303364">
              <w:rPr>
                <w:rFonts w:cstheme="minorHAnsi"/>
                <w:noProof/>
                <w:webHidden/>
                <w:sz w:val="24"/>
                <w:szCs w:val="24"/>
                <w:rPrChange w:id="1046" w:author="DuyNgo" w:date="2012-08-10T08:15:00Z">
                  <w:rPr>
                    <w:noProof/>
                    <w:webHidden/>
                  </w:rPr>
                </w:rPrChange>
              </w:rPr>
              <w:tab/>
            </w:r>
            <w:r w:rsidRPr="00303364">
              <w:rPr>
                <w:rFonts w:cstheme="minorHAnsi"/>
                <w:noProof/>
                <w:webHidden/>
                <w:sz w:val="24"/>
                <w:szCs w:val="24"/>
                <w:rPrChange w:id="1047" w:author="DuyNgo" w:date="2012-08-10T08:15:00Z">
                  <w:rPr>
                    <w:noProof/>
                    <w:webHidden/>
                  </w:rPr>
                </w:rPrChange>
              </w:rPr>
              <w:fldChar w:fldCharType="begin"/>
            </w:r>
            <w:r w:rsidRPr="00303364">
              <w:rPr>
                <w:rFonts w:cstheme="minorHAnsi"/>
                <w:noProof/>
                <w:webHidden/>
                <w:sz w:val="24"/>
                <w:szCs w:val="24"/>
                <w:rPrChange w:id="1048" w:author="DuyNgo" w:date="2012-08-10T08:15:00Z">
                  <w:rPr>
                    <w:noProof/>
                    <w:webHidden/>
                  </w:rPr>
                </w:rPrChange>
              </w:rPr>
              <w:instrText xml:space="preserve"> PAGEREF _Toc332351128 \h </w:instrText>
            </w:r>
          </w:ins>
          <w:r w:rsidRPr="00303364">
            <w:rPr>
              <w:rFonts w:cstheme="minorHAnsi"/>
              <w:noProof/>
              <w:webHidden/>
              <w:sz w:val="24"/>
              <w:szCs w:val="24"/>
              <w:rPrChange w:id="1049" w:author="DuyNgo" w:date="2012-08-10T08:15:00Z">
                <w:rPr>
                  <w:rFonts w:cstheme="minorHAnsi"/>
                  <w:noProof/>
                  <w:webHidden/>
                  <w:sz w:val="24"/>
                  <w:szCs w:val="24"/>
                </w:rPr>
              </w:rPrChange>
            </w:rPr>
          </w:r>
          <w:r w:rsidRPr="00303364">
            <w:rPr>
              <w:rFonts w:cstheme="minorHAnsi"/>
              <w:noProof/>
              <w:webHidden/>
              <w:sz w:val="24"/>
              <w:szCs w:val="24"/>
              <w:rPrChange w:id="1050" w:author="DuyNgo" w:date="2012-08-10T08:15:00Z">
                <w:rPr>
                  <w:noProof/>
                  <w:webHidden/>
                </w:rPr>
              </w:rPrChange>
            </w:rPr>
            <w:fldChar w:fldCharType="separate"/>
          </w:r>
          <w:ins w:id="1051" w:author="DuyNgo" w:date="2012-08-10T08:15:00Z">
            <w:r w:rsidRPr="00303364">
              <w:rPr>
                <w:rFonts w:cstheme="minorHAnsi"/>
                <w:noProof/>
                <w:webHidden/>
                <w:sz w:val="24"/>
                <w:szCs w:val="24"/>
                <w:rPrChange w:id="1052" w:author="DuyNgo" w:date="2012-08-10T08:15:00Z">
                  <w:rPr>
                    <w:noProof/>
                    <w:webHidden/>
                  </w:rPr>
                </w:rPrChange>
              </w:rPr>
              <w:t>194</w:t>
            </w:r>
            <w:r w:rsidRPr="00303364">
              <w:rPr>
                <w:rFonts w:cstheme="minorHAnsi"/>
                <w:noProof/>
                <w:webHidden/>
                <w:sz w:val="24"/>
                <w:szCs w:val="24"/>
                <w:rPrChange w:id="1053" w:author="DuyNgo" w:date="2012-08-10T08:15:00Z">
                  <w:rPr>
                    <w:noProof/>
                    <w:webHidden/>
                  </w:rPr>
                </w:rPrChange>
              </w:rPr>
              <w:fldChar w:fldCharType="end"/>
            </w:r>
            <w:r w:rsidRPr="00303364">
              <w:rPr>
                <w:rStyle w:val="Hyperlink"/>
                <w:rFonts w:cstheme="minorHAnsi"/>
                <w:noProof/>
                <w:sz w:val="24"/>
                <w:szCs w:val="24"/>
                <w:rPrChange w:id="1054" w:author="DuyNgo" w:date="2012-08-10T08:15:00Z">
                  <w:rPr>
                    <w:rStyle w:val="Hyperlink"/>
                    <w:noProof/>
                  </w:rPr>
                </w:rPrChange>
              </w:rPr>
              <w:fldChar w:fldCharType="end"/>
            </w:r>
          </w:ins>
        </w:p>
        <w:p w:rsidR="00303364" w:rsidRPr="00303364" w:rsidRDefault="00303364">
          <w:pPr>
            <w:pStyle w:val="TOC3"/>
            <w:tabs>
              <w:tab w:val="right" w:leader="dot" w:pos="8778"/>
            </w:tabs>
            <w:rPr>
              <w:ins w:id="1055" w:author="DuyNgo" w:date="2012-08-10T08:15:00Z"/>
              <w:rFonts w:eastAsiaTheme="minorEastAsia" w:cstheme="minorHAnsi"/>
              <w:noProof/>
              <w:sz w:val="24"/>
              <w:szCs w:val="24"/>
              <w:lang w:eastAsia="ja-JP"/>
              <w:rPrChange w:id="1056" w:author="DuyNgo" w:date="2012-08-10T08:15:00Z">
                <w:rPr>
                  <w:ins w:id="1057" w:author="DuyNgo" w:date="2012-08-10T08:15:00Z"/>
                  <w:rFonts w:eastAsiaTheme="minorEastAsia"/>
                  <w:noProof/>
                  <w:lang w:eastAsia="ja-JP"/>
                </w:rPr>
              </w:rPrChange>
            </w:rPr>
          </w:pPr>
          <w:ins w:id="1058" w:author="DuyNgo" w:date="2012-08-10T08:15:00Z">
            <w:r w:rsidRPr="00303364">
              <w:rPr>
                <w:rStyle w:val="Hyperlink"/>
                <w:rFonts w:cstheme="minorHAnsi"/>
                <w:noProof/>
                <w:sz w:val="24"/>
                <w:szCs w:val="24"/>
                <w:rPrChange w:id="1059" w:author="DuyNgo" w:date="2012-08-10T08:15:00Z">
                  <w:rPr>
                    <w:rStyle w:val="Hyperlink"/>
                    <w:noProof/>
                  </w:rPr>
                </w:rPrChange>
              </w:rPr>
              <w:fldChar w:fldCharType="begin"/>
            </w:r>
            <w:r w:rsidRPr="00303364">
              <w:rPr>
                <w:rStyle w:val="Hyperlink"/>
                <w:rFonts w:cstheme="minorHAnsi"/>
                <w:noProof/>
                <w:sz w:val="24"/>
                <w:szCs w:val="24"/>
                <w:rPrChange w:id="1060" w:author="DuyNgo" w:date="2012-08-10T08:15:00Z">
                  <w:rPr>
                    <w:rStyle w:val="Hyperlink"/>
                    <w:noProof/>
                  </w:rPr>
                </w:rPrChange>
              </w:rPr>
              <w:instrText xml:space="preserve"> </w:instrText>
            </w:r>
            <w:r w:rsidRPr="00303364">
              <w:rPr>
                <w:rFonts w:cstheme="minorHAnsi"/>
                <w:noProof/>
                <w:sz w:val="24"/>
                <w:szCs w:val="24"/>
                <w:rPrChange w:id="1061" w:author="DuyNgo" w:date="2012-08-10T08:15:00Z">
                  <w:rPr>
                    <w:noProof/>
                  </w:rPr>
                </w:rPrChange>
              </w:rPr>
              <w:instrText>HYPERLINK \l "_Toc332351129"</w:instrText>
            </w:r>
            <w:r w:rsidRPr="00303364">
              <w:rPr>
                <w:rStyle w:val="Hyperlink"/>
                <w:rFonts w:cstheme="minorHAnsi"/>
                <w:noProof/>
                <w:sz w:val="24"/>
                <w:szCs w:val="24"/>
                <w:rPrChange w:id="1062" w:author="DuyNgo" w:date="2012-08-10T08:15:00Z">
                  <w:rPr>
                    <w:rStyle w:val="Hyperlink"/>
                    <w:noProof/>
                  </w:rPr>
                </w:rPrChange>
              </w:rPr>
              <w:instrText xml:space="preserve"> </w:instrText>
            </w:r>
            <w:r w:rsidRPr="00303364">
              <w:rPr>
                <w:rStyle w:val="Hyperlink"/>
                <w:rFonts w:cstheme="minorHAnsi"/>
                <w:noProof/>
                <w:sz w:val="24"/>
                <w:szCs w:val="24"/>
                <w:rPrChange w:id="1063" w:author="DuyNgo" w:date="2012-08-10T08:15:00Z">
                  <w:rPr>
                    <w:rStyle w:val="Hyperlink"/>
                    <w:noProof/>
                  </w:rPr>
                </w:rPrChange>
              </w:rPr>
              <w:fldChar w:fldCharType="separate"/>
            </w:r>
            <w:r w:rsidRPr="00303364">
              <w:rPr>
                <w:rStyle w:val="Hyperlink"/>
                <w:rFonts w:cstheme="minorHAnsi"/>
                <w:noProof/>
                <w:sz w:val="24"/>
                <w:szCs w:val="24"/>
                <w:rPrChange w:id="1064" w:author="DuyNgo" w:date="2012-08-10T08:15:00Z">
                  <w:rPr>
                    <w:rStyle w:val="Hyperlink"/>
                    <w:rFonts w:cstheme="minorHAnsi"/>
                    <w:noProof/>
                  </w:rPr>
                </w:rPrChange>
              </w:rPr>
              <w:t>7. Admin</w:t>
            </w:r>
            <w:r w:rsidRPr="00303364">
              <w:rPr>
                <w:rFonts w:cstheme="minorHAnsi"/>
                <w:noProof/>
                <w:webHidden/>
                <w:sz w:val="24"/>
                <w:szCs w:val="24"/>
                <w:rPrChange w:id="1065" w:author="DuyNgo" w:date="2012-08-10T08:15:00Z">
                  <w:rPr>
                    <w:noProof/>
                    <w:webHidden/>
                  </w:rPr>
                </w:rPrChange>
              </w:rPr>
              <w:tab/>
            </w:r>
            <w:r w:rsidRPr="00303364">
              <w:rPr>
                <w:rFonts w:cstheme="minorHAnsi"/>
                <w:noProof/>
                <w:webHidden/>
                <w:sz w:val="24"/>
                <w:szCs w:val="24"/>
                <w:rPrChange w:id="1066" w:author="DuyNgo" w:date="2012-08-10T08:15:00Z">
                  <w:rPr>
                    <w:noProof/>
                    <w:webHidden/>
                  </w:rPr>
                </w:rPrChange>
              </w:rPr>
              <w:fldChar w:fldCharType="begin"/>
            </w:r>
            <w:r w:rsidRPr="00303364">
              <w:rPr>
                <w:rFonts w:cstheme="minorHAnsi"/>
                <w:noProof/>
                <w:webHidden/>
                <w:sz w:val="24"/>
                <w:szCs w:val="24"/>
                <w:rPrChange w:id="1067" w:author="DuyNgo" w:date="2012-08-10T08:15:00Z">
                  <w:rPr>
                    <w:noProof/>
                    <w:webHidden/>
                  </w:rPr>
                </w:rPrChange>
              </w:rPr>
              <w:instrText xml:space="preserve"> PAGEREF _Toc332351129 \h </w:instrText>
            </w:r>
          </w:ins>
          <w:r w:rsidRPr="00303364">
            <w:rPr>
              <w:rFonts w:cstheme="minorHAnsi"/>
              <w:noProof/>
              <w:webHidden/>
              <w:sz w:val="24"/>
              <w:szCs w:val="24"/>
              <w:rPrChange w:id="1068" w:author="DuyNgo" w:date="2012-08-10T08:15:00Z">
                <w:rPr>
                  <w:rFonts w:cstheme="minorHAnsi"/>
                  <w:noProof/>
                  <w:webHidden/>
                  <w:sz w:val="24"/>
                  <w:szCs w:val="24"/>
                </w:rPr>
              </w:rPrChange>
            </w:rPr>
          </w:r>
          <w:r w:rsidRPr="00303364">
            <w:rPr>
              <w:rFonts w:cstheme="minorHAnsi"/>
              <w:noProof/>
              <w:webHidden/>
              <w:sz w:val="24"/>
              <w:szCs w:val="24"/>
              <w:rPrChange w:id="1069" w:author="DuyNgo" w:date="2012-08-10T08:15:00Z">
                <w:rPr>
                  <w:noProof/>
                  <w:webHidden/>
                </w:rPr>
              </w:rPrChange>
            </w:rPr>
            <w:fldChar w:fldCharType="separate"/>
          </w:r>
          <w:ins w:id="1070" w:author="DuyNgo" w:date="2012-08-10T08:15:00Z">
            <w:r w:rsidRPr="00303364">
              <w:rPr>
                <w:rFonts w:cstheme="minorHAnsi"/>
                <w:noProof/>
                <w:webHidden/>
                <w:sz w:val="24"/>
                <w:szCs w:val="24"/>
                <w:rPrChange w:id="1071" w:author="DuyNgo" w:date="2012-08-10T08:15:00Z">
                  <w:rPr>
                    <w:noProof/>
                    <w:webHidden/>
                  </w:rPr>
                </w:rPrChange>
              </w:rPr>
              <w:t>194</w:t>
            </w:r>
            <w:r w:rsidRPr="00303364">
              <w:rPr>
                <w:rFonts w:cstheme="minorHAnsi"/>
                <w:noProof/>
                <w:webHidden/>
                <w:sz w:val="24"/>
                <w:szCs w:val="24"/>
                <w:rPrChange w:id="1072" w:author="DuyNgo" w:date="2012-08-10T08:15:00Z">
                  <w:rPr>
                    <w:noProof/>
                    <w:webHidden/>
                  </w:rPr>
                </w:rPrChange>
              </w:rPr>
              <w:fldChar w:fldCharType="end"/>
            </w:r>
            <w:r w:rsidRPr="00303364">
              <w:rPr>
                <w:rStyle w:val="Hyperlink"/>
                <w:rFonts w:cstheme="minorHAnsi"/>
                <w:noProof/>
                <w:sz w:val="24"/>
                <w:szCs w:val="24"/>
                <w:rPrChange w:id="1073"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1074" w:author="DuyNgo" w:date="2012-08-10T08:15:00Z"/>
              <w:rFonts w:eastAsiaTheme="minorEastAsia" w:cstheme="minorHAnsi"/>
              <w:noProof/>
              <w:sz w:val="24"/>
              <w:szCs w:val="24"/>
              <w:lang w:eastAsia="ja-JP"/>
              <w:rPrChange w:id="1075" w:author="DuyNgo" w:date="2012-08-10T08:15:00Z">
                <w:rPr>
                  <w:ins w:id="1076" w:author="DuyNgo" w:date="2012-08-10T08:15:00Z"/>
                  <w:rFonts w:eastAsiaTheme="minorEastAsia"/>
                  <w:noProof/>
                  <w:lang w:eastAsia="ja-JP"/>
                </w:rPr>
              </w:rPrChange>
            </w:rPr>
          </w:pPr>
          <w:ins w:id="1077" w:author="DuyNgo" w:date="2012-08-10T08:15:00Z">
            <w:r w:rsidRPr="00303364">
              <w:rPr>
                <w:rStyle w:val="Hyperlink"/>
                <w:rFonts w:cstheme="minorHAnsi"/>
                <w:noProof/>
                <w:sz w:val="24"/>
                <w:szCs w:val="24"/>
                <w:rPrChange w:id="1078" w:author="DuyNgo" w:date="2012-08-10T08:15:00Z">
                  <w:rPr>
                    <w:rStyle w:val="Hyperlink"/>
                    <w:noProof/>
                  </w:rPr>
                </w:rPrChange>
              </w:rPr>
              <w:fldChar w:fldCharType="begin"/>
            </w:r>
            <w:r w:rsidRPr="00303364">
              <w:rPr>
                <w:rStyle w:val="Hyperlink"/>
                <w:rFonts w:cstheme="minorHAnsi"/>
                <w:noProof/>
                <w:sz w:val="24"/>
                <w:szCs w:val="24"/>
                <w:rPrChange w:id="1079" w:author="DuyNgo" w:date="2012-08-10T08:15:00Z">
                  <w:rPr>
                    <w:rStyle w:val="Hyperlink"/>
                    <w:noProof/>
                  </w:rPr>
                </w:rPrChange>
              </w:rPr>
              <w:instrText xml:space="preserve"> </w:instrText>
            </w:r>
            <w:r w:rsidRPr="00303364">
              <w:rPr>
                <w:rFonts w:cstheme="minorHAnsi"/>
                <w:noProof/>
                <w:sz w:val="24"/>
                <w:szCs w:val="24"/>
                <w:rPrChange w:id="1080" w:author="DuyNgo" w:date="2012-08-10T08:15:00Z">
                  <w:rPr>
                    <w:noProof/>
                  </w:rPr>
                </w:rPrChange>
              </w:rPr>
              <w:instrText>HYPERLINK \l "_Toc332351130"</w:instrText>
            </w:r>
            <w:r w:rsidRPr="00303364">
              <w:rPr>
                <w:rStyle w:val="Hyperlink"/>
                <w:rFonts w:cstheme="minorHAnsi"/>
                <w:noProof/>
                <w:sz w:val="24"/>
                <w:szCs w:val="24"/>
                <w:rPrChange w:id="1081" w:author="DuyNgo" w:date="2012-08-10T08:15:00Z">
                  <w:rPr>
                    <w:rStyle w:val="Hyperlink"/>
                    <w:noProof/>
                  </w:rPr>
                </w:rPrChange>
              </w:rPr>
              <w:instrText xml:space="preserve"> </w:instrText>
            </w:r>
            <w:r w:rsidRPr="00303364">
              <w:rPr>
                <w:rStyle w:val="Hyperlink"/>
                <w:rFonts w:cstheme="minorHAnsi"/>
                <w:noProof/>
                <w:sz w:val="24"/>
                <w:szCs w:val="24"/>
                <w:rPrChange w:id="1082" w:author="DuyNgo" w:date="2012-08-10T08:15:00Z">
                  <w:rPr>
                    <w:rStyle w:val="Hyperlink"/>
                    <w:noProof/>
                  </w:rPr>
                </w:rPrChange>
              </w:rPr>
              <w:fldChar w:fldCharType="separate"/>
            </w:r>
            <w:r w:rsidRPr="00303364">
              <w:rPr>
                <w:rStyle w:val="Hyperlink"/>
                <w:rFonts w:cstheme="minorHAnsi"/>
                <w:noProof/>
                <w:sz w:val="24"/>
                <w:szCs w:val="24"/>
                <w:rPrChange w:id="1083" w:author="DuyNgo" w:date="2012-08-10T08:15:00Z">
                  <w:rPr>
                    <w:rStyle w:val="Hyperlink"/>
                    <w:rFonts w:cstheme="minorHAnsi"/>
                    <w:noProof/>
                  </w:rPr>
                </w:rPrChange>
              </w:rPr>
              <w:t>8.</w:t>
            </w:r>
            <w:r w:rsidRPr="00303364">
              <w:rPr>
                <w:rFonts w:eastAsiaTheme="minorEastAsia" w:cstheme="minorHAnsi"/>
                <w:noProof/>
                <w:sz w:val="24"/>
                <w:szCs w:val="24"/>
                <w:lang w:eastAsia="ja-JP"/>
                <w:rPrChange w:id="1084" w:author="DuyNgo" w:date="2012-08-10T08:15:00Z">
                  <w:rPr>
                    <w:rFonts w:eastAsiaTheme="minorEastAsia"/>
                    <w:noProof/>
                    <w:lang w:eastAsia="ja-JP"/>
                  </w:rPr>
                </w:rPrChange>
              </w:rPr>
              <w:tab/>
            </w:r>
            <w:r w:rsidRPr="00303364">
              <w:rPr>
                <w:rStyle w:val="Hyperlink"/>
                <w:rFonts w:cstheme="minorHAnsi"/>
                <w:noProof/>
                <w:sz w:val="24"/>
                <w:szCs w:val="24"/>
                <w:rPrChange w:id="1085" w:author="DuyNgo" w:date="2012-08-10T08:15:00Z">
                  <w:rPr>
                    <w:rStyle w:val="Hyperlink"/>
                    <w:rFonts w:cstheme="minorHAnsi"/>
                    <w:noProof/>
                  </w:rPr>
                </w:rPrChange>
              </w:rPr>
              <w:t>Requirements</w:t>
            </w:r>
            <w:r w:rsidRPr="00303364">
              <w:rPr>
                <w:rFonts w:cstheme="minorHAnsi"/>
                <w:noProof/>
                <w:webHidden/>
                <w:sz w:val="24"/>
                <w:szCs w:val="24"/>
                <w:rPrChange w:id="1086" w:author="DuyNgo" w:date="2012-08-10T08:15:00Z">
                  <w:rPr>
                    <w:noProof/>
                    <w:webHidden/>
                  </w:rPr>
                </w:rPrChange>
              </w:rPr>
              <w:tab/>
            </w:r>
            <w:r w:rsidRPr="00303364">
              <w:rPr>
                <w:rFonts w:cstheme="minorHAnsi"/>
                <w:noProof/>
                <w:webHidden/>
                <w:sz w:val="24"/>
                <w:szCs w:val="24"/>
                <w:rPrChange w:id="1087" w:author="DuyNgo" w:date="2012-08-10T08:15:00Z">
                  <w:rPr>
                    <w:noProof/>
                    <w:webHidden/>
                  </w:rPr>
                </w:rPrChange>
              </w:rPr>
              <w:fldChar w:fldCharType="begin"/>
            </w:r>
            <w:r w:rsidRPr="00303364">
              <w:rPr>
                <w:rFonts w:cstheme="minorHAnsi"/>
                <w:noProof/>
                <w:webHidden/>
                <w:sz w:val="24"/>
                <w:szCs w:val="24"/>
                <w:rPrChange w:id="1088" w:author="DuyNgo" w:date="2012-08-10T08:15:00Z">
                  <w:rPr>
                    <w:noProof/>
                    <w:webHidden/>
                  </w:rPr>
                </w:rPrChange>
              </w:rPr>
              <w:instrText xml:space="preserve"> PAGEREF _Toc332351130 \h </w:instrText>
            </w:r>
          </w:ins>
          <w:r w:rsidRPr="00303364">
            <w:rPr>
              <w:rFonts w:cstheme="minorHAnsi"/>
              <w:noProof/>
              <w:webHidden/>
              <w:sz w:val="24"/>
              <w:szCs w:val="24"/>
              <w:rPrChange w:id="1089" w:author="DuyNgo" w:date="2012-08-10T08:15:00Z">
                <w:rPr>
                  <w:rFonts w:cstheme="minorHAnsi"/>
                  <w:noProof/>
                  <w:webHidden/>
                  <w:sz w:val="24"/>
                  <w:szCs w:val="24"/>
                </w:rPr>
              </w:rPrChange>
            </w:rPr>
          </w:r>
          <w:r w:rsidRPr="00303364">
            <w:rPr>
              <w:rFonts w:cstheme="minorHAnsi"/>
              <w:noProof/>
              <w:webHidden/>
              <w:sz w:val="24"/>
              <w:szCs w:val="24"/>
              <w:rPrChange w:id="1090" w:author="DuyNgo" w:date="2012-08-10T08:15:00Z">
                <w:rPr>
                  <w:noProof/>
                  <w:webHidden/>
                </w:rPr>
              </w:rPrChange>
            </w:rPr>
            <w:fldChar w:fldCharType="separate"/>
          </w:r>
          <w:ins w:id="1091" w:author="DuyNgo" w:date="2012-08-10T08:15:00Z">
            <w:r w:rsidRPr="00303364">
              <w:rPr>
                <w:rFonts w:cstheme="minorHAnsi"/>
                <w:noProof/>
                <w:webHidden/>
                <w:sz w:val="24"/>
                <w:szCs w:val="24"/>
                <w:rPrChange w:id="1092" w:author="DuyNgo" w:date="2012-08-10T08:15:00Z">
                  <w:rPr>
                    <w:noProof/>
                    <w:webHidden/>
                  </w:rPr>
                </w:rPrChange>
              </w:rPr>
              <w:t>195</w:t>
            </w:r>
            <w:r w:rsidRPr="00303364">
              <w:rPr>
                <w:rFonts w:cstheme="minorHAnsi"/>
                <w:noProof/>
                <w:webHidden/>
                <w:sz w:val="24"/>
                <w:szCs w:val="24"/>
                <w:rPrChange w:id="1093" w:author="DuyNgo" w:date="2012-08-10T08:15:00Z">
                  <w:rPr>
                    <w:noProof/>
                    <w:webHidden/>
                  </w:rPr>
                </w:rPrChange>
              </w:rPr>
              <w:fldChar w:fldCharType="end"/>
            </w:r>
            <w:r w:rsidRPr="00303364">
              <w:rPr>
                <w:rStyle w:val="Hyperlink"/>
                <w:rFonts w:cstheme="minorHAnsi"/>
                <w:noProof/>
                <w:sz w:val="24"/>
                <w:szCs w:val="24"/>
                <w:rPrChange w:id="1094"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095" w:author="DuyNgo" w:date="2012-08-10T08:15:00Z"/>
              <w:rFonts w:eastAsiaTheme="minorEastAsia" w:cstheme="minorHAnsi"/>
              <w:noProof/>
              <w:sz w:val="24"/>
              <w:szCs w:val="24"/>
              <w:lang w:eastAsia="ja-JP"/>
              <w:rPrChange w:id="1096" w:author="DuyNgo" w:date="2012-08-10T08:15:00Z">
                <w:rPr>
                  <w:ins w:id="1097" w:author="DuyNgo" w:date="2012-08-10T08:15:00Z"/>
                  <w:rFonts w:eastAsiaTheme="minorEastAsia"/>
                  <w:noProof/>
                  <w:lang w:eastAsia="ja-JP"/>
                </w:rPr>
              </w:rPrChange>
            </w:rPr>
          </w:pPr>
          <w:ins w:id="1098" w:author="DuyNgo" w:date="2012-08-10T08:15:00Z">
            <w:r w:rsidRPr="00303364">
              <w:rPr>
                <w:rStyle w:val="Hyperlink"/>
                <w:rFonts w:cstheme="minorHAnsi"/>
                <w:noProof/>
                <w:sz w:val="24"/>
                <w:szCs w:val="24"/>
                <w:rPrChange w:id="1099" w:author="DuyNgo" w:date="2012-08-10T08:15:00Z">
                  <w:rPr>
                    <w:rStyle w:val="Hyperlink"/>
                    <w:noProof/>
                  </w:rPr>
                </w:rPrChange>
              </w:rPr>
              <w:fldChar w:fldCharType="begin"/>
            </w:r>
            <w:r w:rsidRPr="00303364">
              <w:rPr>
                <w:rStyle w:val="Hyperlink"/>
                <w:rFonts w:cstheme="minorHAnsi"/>
                <w:noProof/>
                <w:sz w:val="24"/>
                <w:szCs w:val="24"/>
                <w:rPrChange w:id="1100" w:author="DuyNgo" w:date="2012-08-10T08:15:00Z">
                  <w:rPr>
                    <w:rStyle w:val="Hyperlink"/>
                    <w:noProof/>
                  </w:rPr>
                </w:rPrChange>
              </w:rPr>
              <w:instrText xml:space="preserve"> </w:instrText>
            </w:r>
            <w:r w:rsidRPr="00303364">
              <w:rPr>
                <w:rFonts w:cstheme="minorHAnsi"/>
                <w:noProof/>
                <w:sz w:val="24"/>
                <w:szCs w:val="24"/>
                <w:rPrChange w:id="1101" w:author="DuyNgo" w:date="2012-08-10T08:15:00Z">
                  <w:rPr>
                    <w:noProof/>
                  </w:rPr>
                </w:rPrChange>
              </w:rPr>
              <w:instrText>HYPERLINK \l "_Toc332351131"</w:instrText>
            </w:r>
            <w:r w:rsidRPr="00303364">
              <w:rPr>
                <w:rStyle w:val="Hyperlink"/>
                <w:rFonts w:cstheme="minorHAnsi"/>
                <w:noProof/>
                <w:sz w:val="24"/>
                <w:szCs w:val="24"/>
                <w:rPrChange w:id="1102" w:author="DuyNgo" w:date="2012-08-10T08:15:00Z">
                  <w:rPr>
                    <w:rStyle w:val="Hyperlink"/>
                    <w:noProof/>
                  </w:rPr>
                </w:rPrChange>
              </w:rPr>
              <w:instrText xml:space="preserve"> </w:instrText>
            </w:r>
            <w:r w:rsidRPr="00303364">
              <w:rPr>
                <w:rStyle w:val="Hyperlink"/>
                <w:rFonts w:cstheme="minorHAnsi"/>
                <w:noProof/>
                <w:sz w:val="24"/>
                <w:szCs w:val="24"/>
                <w:rPrChange w:id="1103" w:author="DuyNgo" w:date="2012-08-10T08:15:00Z">
                  <w:rPr>
                    <w:rStyle w:val="Hyperlink"/>
                    <w:noProof/>
                  </w:rPr>
                </w:rPrChange>
              </w:rPr>
              <w:fldChar w:fldCharType="separate"/>
            </w:r>
            <w:r w:rsidRPr="00303364">
              <w:rPr>
                <w:rStyle w:val="Hyperlink"/>
                <w:rFonts w:cstheme="minorHAnsi"/>
                <w:noProof/>
                <w:sz w:val="24"/>
                <w:szCs w:val="24"/>
                <w:rPrChange w:id="1104" w:author="DuyNgo" w:date="2012-08-10T08:15:00Z">
                  <w:rPr>
                    <w:rStyle w:val="Hyperlink"/>
                    <w:rFonts w:cstheme="minorHAnsi"/>
                    <w:noProof/>
                  </w:rPr>
                </w:rPrChange>
              </w:rPr>
              <w:t>II.</w:t>
            </w:r>
            <w:r w:rsidRPr="00303364">
              <w:rPr>
                <w:rFonts w:eastAsiaTheme="minorEastAsia" w:cstheme="minorHAnsi"/>
                <w:noProof/>
                <w:sz w:val="24"/>
                <w:szCs w:val="24"/>
                <w:lang w:eastAsia="ja-JP"/>
                <w:rPrChange w:id="1105" w:author="DuyNgo" w:date="2012-08-10T08:15:00Z">
                  <w:rPr>
                    <w:rFonts w:eastAsiaTheme="minorEastAsia"/>
                    <w:noProof/>
                    <w:lang w:eastAsia="ja-JP"/>
                  </w:rPr>
                </w:rPrChange>
              </w:rPr>
              <w:tab/>
            </w:r>
            <w:r w:rsidRPr="00303364">
              <w:rPr>
                <w:rStyle w:val="Hyperlink"/>
                <w:rFonts w:cstheme="minorHAnsi"/>
                <w:noProof/>
                <w:sz w:val="24"/>
                <w:szCs w:val="24"/>
                <w:rPrChange w:id="1106" w:author="DuyNgo" w:date="2012-08-10T08:15:00Z">
                  <w:rPr>
                    <w:rStyle w:val="Hyperlink"/>
                    <w:rFonts w:cstheme="minorHAnsi"/>
                    <w:noProof/>
                  </w:rPr>
                </w:rPrChange>
              </w:rPr>
              <w:t>System Requirement Specification (Specific Requirements)</w:t>
            </w:r>
            <w:r w:rsidRPr="00303364">
              <w:rPr>
                <w:rFonts w:cstheme="minorHAnsi"/>
                <w:noProof/>
                <w:webHidden/>
                <w:sz w:val="24"/>
                <w:szCs w:val="24"/>
                <w:rPrChange w:id="1107" w:author="DuyNgo" w:date="2012-08-10T08:15:00Z">
                  <w:rPr>
                    <w:noProof/>
                    <w:webHidden/>
                  </w:rPr>
                </w:rPrChange>
              </w:rPr>
              <w:tab/>
            </w:r>
            <w:r w:rsidRPr="00303364">
              <w:rPr>
                <w:rFonts w:cstheme="minorHAnsi"/>
                <w:noProof/>
                <w:webHidden/>
                <w:sz w:val="24"/>
                <w:szCs w:val="24"/>
                <w:rPrChange w:id="1108" w:author="DuyNgo" w:date="2012-08-10T08:15:00Z">
                  <w:rPr>
                    <w:noProof/>
                    <w:webHidden/>
                  </w:rPr>
                </w:rPrChange>
              </w:rPr>
              <w:fldChar w:fldCharType="begin"/>
            </w:r>
            <w:r w:rsidRPr="00303364">
              <w:rPr>
                <w:rFonts w:cstheme="minorHAnsi"/>
                <w:noProof/>
                <w:webHidden/>
                <w:sz w:val="24"/>
                <w:szCs w:val="24"/>
                <w:rPrChange w:id="1109" w:author="DuyNgo" w:date="2012-08-10T08:15:00Z">
                  <w:rPr>
                    <w:noProof/>
                    <w:webHidden/>
                  </w:rPr>
                </w:rPrChange>
              </w:rPr>
              <w:instrText xml:space="preserve"> PAGEREF _Toc332351131 \h </w:instrText>
            </w:r>
          </w:ins>
          <w:r w:rsidRPr="00303364">
            <w:rPr>
              <w:rFonts w:cstheme="minorHAnsi"/>
              <w:noProof/>
              <w:webHidden/>
              <w:sz w:val="24"/>
              <w:szCs w:val="24"/>
              <w:rPrChange w:id="1110" w:author="DuyNgo" w:date="2012-08-10T08:15:00Z">
                <w:rPr>
                  <w:rFonts w:cstheme="minorHAnsi"/>
                  <w:noProof/>
                  <w:webHidden/>
                  <w:sz w:val="24"/>
                  <w:szCs w:val="24"/>
                </w:rPr>
              </w:rPrChange>
            </w:rPr>
          </w:r>
          <w:r w:rsidRPr="00303364">
            <w:rPr>
              <w:rFonts w:cstheme="minorHAnsi"/>
              <w:noProof/>
              <w:webHidden/>
              <w:sz w:val="24"/>
              <w:szCs w:val="24"/>
              <w:rPrChange w:id="1111" w:author="DuyNgo" w:date="2012-08-10T08:15:00Z">
                <w:rPr>
                  <w:noProof/>
                  <w:webHidden/>
                </w:rPr>
              </w:rPrChange>
            </w:rPr>
            <w:fldChar w:fldCharType="separate"/>
          </w:r>
          <w:ins w:id="1112" w:author="DuyNgo" w:date="2012-08-10T08:15:00Z">
            <w:r w:rsidRPr="00303364">
              <w:rPr>
                <w:rFonts w:cstheme="minorHAnsi"/>
                <w:noProof/>
                <w:webHidden/>
                <w:sz w:val="24"/>
                <w:szCs w:val="24"/>
                <w:rPrChange w:id="1113" w:author="DuyNgo" w:date="2012-08-10T08:15:00Z">
                  <w:rPr>
                    <w:noProof/>
                    <w:webHidden/>
                  </w:rPr>
                </w:rPrChange>
              </w:rPr>
              <w:t>195</w:t>
            </w:r>
            <w:r w:rsidRPr="00303364">
              <w:rPr>
                <w:rFonts w:cstheme="minorHAnsi"/>
                <w:noProof/>
                <w:webHidden/>
                <w:sz w:val="24"/>
                <w:szCs w:val="24"/>
                <w:rPrChange w:id="1114" w:author="DuyNgo" w:date="2012-08-10T08:15:00Z">
                  <w:rPr>
                    <w:noProof/>
                    <w:webHidden/>
                  </w:rPr>
                </w:rPrChange>
              </w:rPr>
              <w:fldChar w:fldCharType="end"/>
            </w:r>
            <w:r w:rsidRPr="00303364">
              <w:rPr>
                <w:rStyle w:val="Hyperlink"/>
                <w:rFonts w:cstheme="minorHAnsi"/>
                <w:noProof/>
                <w:sz w:val="24"/>
                <w:szCs w:val="24"/>
                <w:rPrChange w:id="1115" w:author="DuyNgo" w:date="2012-08-10T08:15:00Z">
                  <w:rPr>
                    <w:rStyle w:val="Hyperlink"/>
                    <w:noProof/>
                  </w:rPr>
                </w:rPrChange>
              </w:rPr>
              <w:fldChar w:fldCharType="end"/>
            </w:r>
          </w:ins>
        </w:p>
        <w:p w:rsidR="00303364" w:rsidRPr="00303364" w:rsidRDefault="00303364">
          <w:pPr>
            <w:pStyle w:val="TOC3"/>
            <w:tabs>
              <w:tab w:val="right" w:leader="dot" w:pos="8778"/>
            </w:tabs>
            <w:rPr>
              <w:ins w:id="1116" w:author="DuyNgo" w:date="2012-08-10T08:15:00Z"/>
              <w:rFonts w:eastAsiaTheme="minorEastAsia" w:cstheme="minorHAnsi"/>
              <w:noProof/>
              <w:sz w:val="24"/>
              <w:szCs w:val="24"/>
              <w:lang w:eastAsia="ja-JP"/>
              <w:rPrChange w:id="1117" w:author="DuyNgo" w:date="2012-08-10T08:15:00Z">
                <w:rPr>
                  <w:ins w:id="1118" w:author="DuyNgo" w:date="2012-08-10T08:15:00Z"/>
                  <w:rFonts w:eastAsiaTheme="minorEastAsia"/>
                  <w:noProof/>
                  <w:lang w:eastAsia="ja-JP"/>
                </w:rPr>
              </w:rPrChange>
            </w:rPr>
          </w:pPr>
          <w:ins w:id="1119" w:author="DuyNgo" w:date="2012-08-10T08:15:00Z">
            <w:r w:rsidRPr="00303364">
              <w:rPr>
                <w:rStyle w:val="Hyperlink"/>
                <w:rFonts w:cstheme="minorHAnsi"/>
                <w:noProof/>
                <w:sz w:val="24"/>
                <w:szCs w:val="24"/>
                <w:rPrChange w:id="1120" w:author="DuyNgo" w:date="2012-08-10T08:15:00Z">
                  <w:rPr>
                    <w:rStyle w:val="Hyperlink"/>
                    <w:noProof/>
                  </w:rPr>
                </w:rPrChange>
              </w:rPr>
              <w:fldChar w:fldCharType="begin"/>
            </w:r>
            <w:r w:rsidRPr="00303364">
              <w:rPr>
                <w:rStyle w:val="Hyperlink"/>
                <w:rFonts w:cstheme="minorHAnsi"/>
                <w:noProof/>
                <w:sz w:val="24"/>
                <w:szCs w:val="24"/>
                <w:rPrChange w:id="1121" w:author="DuyNgo" w:date="2012-08-10T08:15:00Z">
                  <w:rPr>
                    <w:rStyle w:val="Hyperlink"/>
                    <w:noProof/>
                  </w:rPr>
                </w:rPrChange>
              </w:rPr>
              <w:instrText xml:space="preserve"> </w:instrText>
            </w:r>
            <w:r w:rsidRPr="00303364">
              <w:rPr>
                <w:rFonts w:cstheme="minorHAnsi"/>
                <w:noProof/>
                <w:sz w:val="24"/>
                <w:szCs w:val="24"/>
                <w:rPrChange w:id="1122" w:author="DuyNgo" w:date="2012-08-10T08:15:00Z">
                  <w:rPr>
                    <w:noProof/>
                  </w:rPr>
                </w:rPrChange>
              </w:rPr>
              <w:instrText>HYPERLINK \l "_Toc332351132"</w:instrText>
            </w:r>
            <w:r w:rsidRPr="00303364">
              <w:rPr>
                <w:rStyle w:val="Hyperlink"/>
                <w:rFonts w:cstheme="minorHAnsi"/>
                <w:noProof/>
                <w:sz w:val="24"/>
                <w:szCs w:val="24"/>
                <w:rPrChange w:id="1123" w:author="DuyNgo" w:date="2012-08-10T08:15:00Z">
                  <w:rPr>
                    <w:rStyle w:val="Hyperlink"/>
                    <w:noProof/>
                  </w:rPr>
                </w:rPrChange>
              </w:rPr>
              <w:instrText xml:space="preserve"> </w:instrText>
            </w:r>
            <w:r w:rsidRPr="00303364">
              <w:rPr>
                <w:rStyle w:val="Hyperlink"/>
                <w:rFonts w:cstheme="minorHAnsi"/>
                <w:noProof/>
                <w:sz w:val="24"/>
                <w:szCs w:val="24"/>
                <w:rPrChange w:id="1124" w:author="DuyNgo" w:date="2012-08-10T08:15:00Z">
                  <w:rPr>
                    <w:rStyle w:val="Hyperlink"/>
                    <w:noProof/>
                  </w:rPr>
                </w:rPrChange>
              </w:rPr>
              <w:fldChar w:fldCharType="separate"/>
            </w:r>
            <w:r w:rsidRPr="00303364">
              <w:rPr>
                <w:rStyle w:val="Hyperlink"/>
                <w:rFonts w:cstheme="minorHAnsi"/>
                <w:noProof/>
                <w:sz w:val="24"/>
                <w:szCs w:val="24"/>
                <w:rPrChange w:id="1125" w:author="DuyNgo" w:date="2012-08-10T08:15:00Z">
                  <w:rPr>
                    <w:rStyle w:val="Hyperlink"/>
                    <w:rFonts w:cstheme="minorHAnsi"/>
                    <w:noProof/>
                  </w:rPr>
                </w:rPrChange>
              </w:rPr>
              <w:t>2.1 Introduction</w:t>
            </w:r>
            <w:r w:rsidRPr="00303364">
              <w:rPr>
                <w:rFonts w:cstheme="minorHAnsi"/>
                <w:noProof/>
                <w:webHidden/>
                <w:sz w:val="24"/>
                <w:szCs w:val="24"/>
                <w:rPrChange w:id="1126" w:author="DuyNgo" w:date="2012-08-10T08:15:00Z">
                  <w:rPr>
                    <w:noProof/>
                    <w:webHidden/>
                  </w:rPr>
                </w:rPrChange>
              </w:rPr>
              <w:tab/>
            </w:r>
            <w:r w:rsidRPr="00303364">
              <w:rPr>
                <w:rFonts w:cstheme="minorHAnsi"/>
                <w:noProof/>
                <w:webHidden/>
                <w:sz w:val="24"/>
                <w:szCs w:val="24"/>
                <w:rPrChange w:id="1127" w:author="DuyNgo" w:date="2012-08-10T08:15:00Z">
                  <w:rPr>
                    <w:noProof/>
                    <w:webHidden/>
                  </w:rPr>
                </w:rPrChange>
              </w:rPr>
              <w:fldChar w:fldCharType="begin"/>
            </w:r>
            <w:r w:rsidRPr="00303364">
              <w:rPr>
                <w:rFonts w:cstheme="minorHAnsi"/>
                <w:noProof/>
                <w:webHidden/>
                <w:sz w:val="24"/>
                <w:szCs w:val="24"/>
                <w:rPrChange w:id="1128" w:author="DuyNgo" w:date="2012-08-10T08:15:00Z">
                  <w:rPr>
                    <w:noProof/>
                    <w:webHidden/>
                  </w:rPr>
                </w:rPrChange>
              </w:rPr>
              <w:instrText xml:space="preserve"> PAGEREF _Toc332351132 \h </w:instrText>
            </w:r>
          </w:ins>
          <w:r w:rsidRPr="00303364">
            <w:rPr>
              <w:rFonts w:cstheme="minorHAnsi"/>
              <w:noProof/>
              <w:webHidden/>
              <w:sz w:val="24"/>
              <w:szCs w:val="24"/>
              <w:rPrChange w:id="1129" w:author="DuyNgo" w:date="2012-08-10T08:15:00Z">
                <w:rPr>
                  <w:rFonts w:cstheme="minorHAnsi"/>
                  <w:noProof/>
                  <w:webHidden/>
                  <w:sz w:val="24"/>
                  <w:szCs w:val="24"/>
                </w:rPr>
              </w:rPrChange>
            </w:rPr>
          </w:r>
          <w:r w:rsidRPr="00303364">
            <w:rPr>
              <w:rFonts w:cstheme="minorHAnsi"/>
              <w:noProof/>
              <w:webHidden/>
              <w:sz w:val="24"/>
              <w:szCs w:val="24"/>
              <w:rPrChange w:id="1130" w:author="DuyNgo" w:date="2012-08-10T08:15:00Z">
                <w:rPr>
                  <w:noProof/>
                  <w:webHidden/>
                </w:rPr>
              </w:rPrChange>
            </w:rPr>
            <w:fldChar w:fldCharType="separate"/>
          </w:r>
          <w:ins w:id="1131" w:author="DuyNgo" w:date="2012-08-10T08:15:00Z">
            <w:r w:rsidRPr="00303364">
              <w:rPr>
                <w:rFonts w:cstheme="minorHAnsi"/>
                <w:noProof/>
                <w:webHidden/>
                <w:sz w:val="24"/>
                <w:szCs w:val="24"/>
                <w:rPrChange w:id="1132" w:author="DuyNgo" w:date="2012-08-10T08:15:00Z">
                  <w:rPr>
                    <w:noProof/>
                    <w:webHidden/>
                  </w:rPr>
                </w:rPrChange>
              </w:rPr>
              <w:t>195</w:t>
            </w:r>
            <w:r w:rsidRPr="00303364">
              <w:rPr>
                <w:rFonts w:cstheme="minorHAnsi"/>
                <w:noProof/>
                <w:webHidden/>
                <w:sz w:val="24"/>
                <w:szCs w:val="24"/>
                <w:rPrChange w:id="1133" w:author="DuyNgo" w:date="2012-08-10T08:15:00Z">
                  <w:rPr>
                    <w:noProof/>
                    <w:webHidden/>
                  </w:rPr>
                </w:rPrChange>
              </w:rPr>
              <w:fldChar w:fldCharType="end"/>
            </w:r>
            <w:r w:rsidRPr="00303364">
              <w:rPr>
                <w:rStyle w:val="Hyperlink"/>
                <w:rFonts w:cstheme="minorHAnsi"/>
                <w:noProof/>
                <w:sz w:val="24"/>
                <w:szCs w:val="24"/>
                <w:rPrChange w:id="1134" w:author="DuyNgo" w:date="2012-08-10T08:15:00Z">
                  <w:rPr>
                    <w:rStyle w:val="Hyperlink"/>
                    <w:noProof/>
                  </w:rPr>
                </w:rPrChange>
              </w:rPr>
              <w:fldChar w:fldCharType="end"/>
            </w:r>
          </w:ins>
        </w:p>
        <w:p w:rsidR="00303364" w:rsidRPr="00303364" w:rsidRDefault="00303364">
          <w:pPr>
            <w:pStyle w:val="TOC4"/>
            <w:tabs>
              <w:tab w:val="right" w:leader="dot" w:pos="8778"/>
            </w:tabs>
            <w:rPr>
              <w:ins w:id="1135" w:author="DuyNgo" w:date="2012-08-10T08:15:00Z"/>
              <w:rFonts w:cstheme="minorHAnsi"/>
              <w:noProof/>
              <w:sz w:val="24"/>
              <w:szCs w:val="24"/>
              <w:lang w:eastAsia="ja-JP"/>
              <w:rPrChange w:id="1136" w:author="DuyNgo" w:date="2012-08-10T08:15:00Z">
                <w:rPr>
                  <w:ins w:id="1137" w:author="DuyNgo" w:date="2012-08-10T08:15:00Z"/>
                  <w:noProof/>
                  <w:lang w:eastAsia="ja-JP"/>
                </w:rPr>
              </w:rPrChange>
            </w:rPr>
          </w:pPr>
          <w:ins w:id="1138" w:author="DuyNgo" w:date="2012-08-10T08:15:00Z">
            <w:r w:rsidRPr="00303364">
              <w:rPr>
                <w:rStyle w:val="Hyperlink"/>
                <w:rFonts w:cstheme="minorHAnsi"/>
                <w:noProof/>
                <w:sz w:val="24"/>
                <w:szCs w:val="24"/>
                <w:rPrChange w:id="1139" w:author="DuyNgo" w:date="2012-08-10T08:15:00Z">
                  <w:rPr>
                    <w:rStyle w:val="Hyperlink"/>
                    <w:rFonts w:eastAsiaTheme="minorHAnsi"/>
                    <w:noProof/>
                  </w:rPr>
                </w:rPrChange>
              </w:rPr>
              <w:fldChar w:fldCharType="begin"/>
            </w:r>
            <w:r w:rsidRPr="00303364">
              <w:rPr>
                <w:rStyle w:val="Hyperlink"/>
                <w:rFonts w:cstheme="minorHAnsi"/>
                <w:noProof/>
                <w:sz w:val="24"/>
                <w:szCs w:val="24"/>
                <w:rPrChange w:id="1140" w:author="DuyNgo" w:date="2012-08-10T08:15:00Z">
                  <w:rPr>
                    <w:rStyle w:val="Hyperlink"/>
                    <w:rFonts w:eastAsiaTheme="minorHAnsi"/>
                    <w:noProof/>
                  </w:rPr>
                </w:rPrChange>
              </w:rPr>
              <w:instrText xml:space="preserve"> </w:instrText>
            </w:r>
            <w:r w:rsidRPr="00303364">
              <w:rPr>
                <w:rFonts w:cstheme="minorHAnsi"/>
                <w:noProof/>
                <w:sz w:val="24"/>
                <w:szCs w:val="24"/>
                <w:rPrChange w:id="1141" w:author="DuyNgo" w:date="2012-08-10T08:15:00Z">
                  <w:rPr>
                    <w:rFonts w:eastAsiaTheme="minorHAnsi"/>
                    <w:noProof/>
                  </w:rPr>
                </w:rPrChange>
              </w:rPr>
              <w:instrText>HYPERLINK \l "_Toc332351133"</w:instrText>
            </w:r>
            <w:r w:rsidRPr="00303364">
              <w:rPr>
                <w:rStyle w:val="Hyperlink"/>
                <w:rFonts w:cstheme="minorHAnsi"/>
                <w:noProof/>
                <w:sz w:val="24"/>
                <w:szCs w:val="24"/>
                <w:rPrChange w:id="114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14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144" w:author="DuyNgo" w:date="2012-08-10T08:15:00Z">
                  <w:rPr>
                    <w:rStyle w:val="Hyperlink"/>
                    <w:rFonts w:eastAsiaTheme="minorHAnsi" w:cstheme="minorHAnsi"/>
                    <w:noProof/>
                  </w:rPr>
                </w:rPrChange>
              </w:rPr>
              <w:t>2.1.1 Purpose</w:t>
            </w:r>
            <w:r w:rsidRPr="00303364">
              <w:rPr>
                <w:rFonts w:cstheme="minorHAnsi"/>
                <w:noProof/>
                <w:webHidden/>
                <w:sz w:val="24"/>
                <w:szCs w:val="24"/>
                <w:rPrChange w:id="1145" w:author="DuyNgo" w:date="2012-08-10T08:15:00Z">
                  <w:rPr>
                    <w:rFonts w:eastAsiaTheme="minorHAnsi"/>
                    <w:noProof/>
                    <w:webHidden/>
                  </w:rPr>
                </w:rPrChange>
              </w:rPr>
              <w:tab/>
            </w:r>
            <w:r w:rsidRPr="00303364">
              <w:rPr>
                <w:rFonts w:cstheme="minorHAnsi"/>
                <w:noProof/>
                <w:webHidden/>
                <w:sz w:val="24"/>
                <w:szCs w:val="24"/>
                <w:rPrChange w:id="1146" w:author="DuyNgo" w:date="2012-08-10T08:15:00Z">
                  <w:rPr>
                    <w:rFonts w:eastAsiaTheme="minorHAnsi"/>
                    <w:noProof/>
                    <w:webHidden/>
                  </w:rPr>
                </w:rPrChange>
              </w:rPr>
              <w:fldChar w:fldCharType="begin"/>
            </w:r>
            <w:r w:rsidRPr="00303364">
              <w:rPr>
                <w:rFonts w:cstheme="minorHAnsi"/>
                <w:noProof/>
                <w:webHidden/>
                <w:sz w:val="24"/>
                <w:szCs w:val="24"/>
                <w:rPrChange w:id="1147" w:author="DuyNgo" w:date="2012-08-10T08:15:00Z">
                  <w:rPr>
                    <w:rFonts w:eastAsiaTheme="minorHAnsi"/>
                    <w:noProof/>
                    <w:webHidden/>
                  </w:rPr>
                </w:rPrChange>
              </w:rPr>
              <w:instrText xml:space="preserve"> PAGEREF _Toc332351133 \h </w:instrText>
            </w:r>
          </w:ins>
          <w:r w:rsidRPr="00303364">
            <w:rPr>
              <w:rFonts w:cstheme="minorHAnsi"/>
              <w:noProof/>
              <w:webHidden/>
              <w:sz w:val="24"/>
              <w:szCs w:val="24"/>
              <w:rPrChange w:id="1148" w:author="DuyNgo" w:date="2012-08-10T08:15:00Z">
                <w:rPr>
                  <w:rFonts w:cstheme="minorHAnsi"/>
                  <w:noProof/>
                  <w:webHidden/>
                  <w:sz w:val="24"/>
                  <w:szCs w:val="24"/>
                </w:rPr>
              </w:rPrChange>
            </w:rPr>
          </w:r>
          <w:r w:rsidRPr="00303364">
            <w:rPr>
              <w:rFonts w:cstheme="minorHAnsi"/>
              <w:noProof/>
              <w:webHidden/>
              <w:sz w:val="24"/>
              <w:szCs w:val="24"/>
              <w:rPrChange w:id="1149" w:author="DuyNgo" w:date="2012-08-10T08:15:00Z">
                <w:rPr>
                  <w:rFonts w:eastAsiaTheme="minorHAnsi"/>
                  <w:noProof/>
                  <w:webHidden/>
                </w:rPr>
              </w:rPrChange>
            </w:rPr>
            <w:fldChar w:fldCharType="separate"/>
          </w:r>
          <w:ins w:id="1150" w:author="DuyNgo" w:date="2012-08-10T08:15:00Z">
            <w:r w:rsidRPr="00303364">
              <w:rPr>
                <w:rFonts w:cstheme="minorHAnsi"/>
                <w:noProof/>
                <w:webHidden/>
                <w:sz w:val="24"/>
                <w:szCs w:val="24"/>
                <w:rPrChange w:id="1151" w:author="DuyNgo" w:date="2012-08-10T08:15:00Z">
                  <w:rPr>
                    <w:rFonts w:eastAsiaTheme="minorHAnsi"/>
                    <w:noProof/>
                    <w:webHidden/>
                  </w:rPr>
                </w:rPrChange>
              </w:rPr>
              <w:t>195</w:t>
            </w:r>
            <w:r w:rsidRPr="00303364">
              <w:rPr>
                <w:rFonts w:cstheme="minorHAnsi"/>
                <w:noProof/>
                <w:webHidden/>
                <w:sz w:val="24"/>
                <w:szCs w:val="24"/>
                <w:rPrChange w:id="1152" w:author="DuyNgo" w:date="2012-08-10T08:15:00Z">
                  <w:rPr>
                    <w:rFonts w:eastAsiaTheme="minorHAnsi"/>
                    <w:noProof/>
                    <w:webHidden/>
                  </w:rPr>
                </w:rPrChange>
              </w:rPr>
              <w:fldChar w:fldCharType="end"/>
            </w:r>
            <w:r w:rsidRPr="00303364">
              <w:rPr>
                <w:rStyle w:val="Hyperlink"/>
                <w:rFonts w:cstheme="minorHAnsi"/>
                <w:noProof/>
                <w:sz w:val="24"/>
                <w:szCs w:val="24"/>
                <w:rPrChange w:id="1153"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154" w:author="DuyNgo" w:date="2012-08-10T08:15:00Z"/>
              <w:rFonts w:cstheme="minorHAnsi"/>
              <w:noProof/>
              <w:sz w:val="24"/>
              <w:szCs w:val="24"/>
              <w:lang w:eastAsia="ja-JP"/>
              <w:rPrChange w:id="1155" w:author="DuyNgo" w:date="2012-08-10T08:15:00Z">
                <w:rPr>
                  <w:ins w:id="1156" w:author="DuyNgo" w:date="2012-08-10T08:15:00Z"/>
                  <w:noProof/>
                  <w:lang w:eastAsia="ja-JP"/>
                </w:rPr>
              </w:rPrChange>
            </w:rPr>
          </w:pPr>
          <w:ins w:id="1157" w:author="DuyNgo" w:date="2012-08-10T08:15:00Z">
            <w:r w:rsidRPr="00303364">
              <w:rPr>
                <w:rStyle w:val="Hyperlink"/>
                <w:rFonts w:cstheme="minorHAnsi"/>
                <w:noProof/>
                <w:sz w:val="24"/>
                <w:szCs w:val="24"/>
                <w:rPrChange w:id="1158" w:author="DuyNgo" w:date="2012-08-10T08:15:00Z">
                  <w:rPr>
                    <w:rStyle w:val="Hyperlink"/>
                    <w:rFonts w:eastAsiaTheme="minorHAnsi"/>
                    <w:noProof/>
                  </w:rPr>
                </w:rPrChange>
              </w:rPr>
              <w:fldChar w:fldCharType="begin"/>
            </w:r>
            <w:r w:rsidRPr="00303364">
              <w:rPr>
                <w:rStyle w:val="Hyperlink"/>
                <w:rFonts w:cstheme="minorHAnsi"/>
                <w:noProof/>
                <w:sz w:val="24"/>
                <w:szCs w:val="24"/>
                <w:rPrChange w:id="1159" w:author="DuyNgo" w:date="2012-08-10T08:15:00Z">
                  <w:rPr>
                    <w:rStyle w:val="Hyperlink"/>
                    <w:rFonts w:eastAsiaTheme="minorHAnsi"/>
                    <w:noProof/>
                  </w:rPr>
                </w:rPrChange>
              </w:rPr>
              <w:instrText xml:space="preserve"> </w:instrText>
            </w:r>
            <w:r w:rsidRPr="00303364">
              <w:rPr>
                <w:rFonts w:cstheme="minorHAnsi"/>
                <w:noProof/>
                <w:sz w:val="24"/>
                <w:szCs w:val="24"/>
                <w:rPrChange w:id="1160" w:author="DuyNgo" w:date="2012-08-10T08:15:00Z">
                  <w:rPr>
                    <w:rFonts w:eastAsiaTheme="minorHAnsi"/>
                    <w:noProof/>
                  </w:rPr>
                </w:rPrChange>
              </w:rPr>
              <w:instrText>HYPERLINK \l "_Toc332351134"</w:instrText>
            </w:r>
            <w:r w:rsidRPr="00303364">
              <w:rPr>
                <w:rStyle w:val="Hyperlink"/>
                <w:rFonts w:cstheme="minorHAnsi"/>
                <w:noProof/>
                <w:sz w:val="24"/>
                <w:szCs w:val="24"/>
                <w:rPrChange w:id="116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16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163" w:author="DuyNgo" w:date="2012-08-10T08:15:00Z">
                  <w:rPr>
                    <w:rStyle w:val="Hyperlink"/>
                    <w:rFonts w:eastAsiaTheme="minorHAnsi" w:cstheme="minorHAnsi"/>
                    <w:noProof/>
                  </w:rPr>
                </w:rPrChange>
              </w:rPr>
              <w:t>2.1.2 Scope</w:t>
            </w:r>
            <w:r w:rsidRPr="00303364">
              <w:rPr>
                <w:rFonts w:cstheme="minorHAnsi"/>
                <w:noProof/>
                <w:webHidden/>
                <w:sz w:val="24"/>
                <w:szCs w:val="24"/>
                <w:rPrChange w:id="1164" w:author="DuyNgo" w:date="2012-08-10T08:15:00Z">
                  <w:rPr>
                    <w:rFonts w:eastAsiaTheme="minorHAnsi"/>
                    <w:noProof/>
                    <w:webHidden/>
                  </w:rPr>
                </w:rPrChange>
              </w:rPr>
              <w:tab/>
            </w:r>
            <w:r w:rsidRPr="00303364">
              <w:rPr>
                <w:rFonts w:cstheme="minorHAnsi"/>
                <w:noProof/>
                <w:webHidden/>
                <w:sz w:val="24"/>
                <w:szCs w:val="24"/>
                <w:rPrChange w:id="1165" w:author="DuyNgo" w:date="2012-08-10T08:15:00Z">
                  <w:rPr>
                    <w:rFonts w:eastAsiaTheme="minorHAnsi"/>
                    <w:noProof/>
                    <w:webHidden/>
                  </w:rPr>
                </w:rPrChange>
              </w:rPr>
              <w:fldChar w:fldCharType="begin"/>
            </w:r>
            <w:r w:rsidRPr="00303364">
              <w:rPr>
                <w:rFonts w:cstheme="minorHAnsi"/>
                <w:noProof/>
                <w:webHidden/>
                <w:sz w:val="24"/>
                <w:szCs w:val="24"/>
                <w:rPrChange w:id="1166" w:author="DuyNgo" w:date="2012-08-10T08:15:00Z">
                  <w:rPr>
                    <w:rFonts w:eastAsiaTheme="minorHAnsi"/>
                    <w:noProof/>
                    <w:webHidden/>
                  </w:rPr>
                </w:rPrChange>
              </w:rPr>
              <w:instrText xml:space="preserve"> PAGEREF _Toc332351134 \h </w:instrText>
            </w:r>
          </w:ins>
          <w:r w:rsidRPr="00303364">
            <w:rPr>
              <w:rFonts w:cstheme="minorHAnsi"/>
              <w:noProof/>
              <w:webHidden/>
              <w:sz w:val="24"/>
              <w:szCs w:val="24"/>
              <w:rPrChange w:id="1167" w:author="DuyNgo" w:date="2012-08-10T08:15:00Z">
                <w:rPr>
                  <w:rFonts w:cstheme="minorHAnsi"/>
                  <w:noProof/>
                  <w:webHidden/>
                  <w:sz w:val="24"/>
                  <w:szCs w:val="24"/>
                </w:rPr>
              </w:rPrChange>
            </w:rPr>
          </w:r>
          <w:r w:rsidRPr="00303364">
            <w:rPr>
              <w:rFonts w:cstheme="minorHAnsi"/>
              <w:noProof/>
              <w:webHidden/>
              <w:sz w:val="24"/>
              <w:szCs w:val="24"/>
              <w:rPrChange w:id="1168" w:author="DuyNgo" w:date="2012-08-10T08:15:00Z">
                <w:rPr>
                  <w:rFonts w:eastAsiaTheme="minorHAnsi"/>
                  <w:noProof/>
                  <w:webHidden/>
                </w:rPr>
              </w:rPrChange>
            </w:rPr>
            <w:fldChar w:fldCharType="separate"/>
          </w:r>
          <w:ins w:id="1169" w:author="DuyNgo" w:date="2012-08-10T08:15:00Z">
            <w:r w:rsidRPr="00303364">
              <w:rPr>
                <w:rFonts w:cstheme="minorHAnsi"/>
                <w:noProof/>
                <w:webHidden/>
                <w:sz w:val="24"/>
                <w:szCs w:val="24"/>
                <w:rPrChange w:id="1170" w:author="DuyNgo" w:date="2012-08-10T08:15:00Z">
                  <w:rPr>
                    <w:rFonts w:eastAsiaTheme="minorHAnsi"/>
                    <w:noProof/>
                    <w:webHidden/>
                  </w:rPr>
                </w:rPrChange>
              </w:rPr>
              <w:t>196</w:t>
            </w:r>
            <w:r w:rsidRPr="00303364">
              <w:rPr>
                <w:rFonts w:cstheme="minorHAnsi"/>
                <w:noProof/>
                <w:webHidden/>
                <w:sz w:val="24"/>
                <w:szCs w:val="24"/>
                <w:rPrChange w:id="1171" w:author="DuyNgo" w:date="2012-08-10T08:15:00Z">
                  <w:rPr>
                    <w:rFonts w:eastAsiaTheme="minorHAnsi"/>
                    <w:noProof/>
                    <w:webHidden/>
                  </w:rPr>
                </w:rPrChange>
              </w:rPr>
              <w:fldChar w:fldCharType="end"/>
            </w:r>
            <w:r w:rsidRPr="00303364">
              <w:rPr>
                <w:rStyle w:val="Hyperlink"/>
                <w:rFonts w:cstheme="minorHAnsi"/>
                <w:noProof/>
                <w:sz w:val="24"/>
                <w:szCs w:val="24"/>
                <w:rPrChange w:id="117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173" w:author="DuyNgo" w:date="2012-08-10T08:15:00Z"/>
              <w:rFonts w:cstheme="minorHAnsi"/>
              <w:noProof/>
              <w:sz w:val="24"/>
              <w:szCs w:val="24"/>
              <w:lang w:eastAsia="ja-JP"/>
              <w:rPrChange w:id="1174" w:author="DuyNgo" w:date="2012-08-10T08:15:00Z">
                <w:rPr>
                  <w:ins w:id="1175" w:author="DuyNgo" w:date="2012-08-10T08:15:00Z"/>
                  <w:noProof/>
                  <w:lang w:eastAsia="ja-JP"/>
                </w:rPr>
              </w:rPrChange>
            </w:rPr>
          </w:pPr>
          <w:ins w:id="1176" w:author="DuyNgo" w:date="2012-08-10T08:15:00Z">
            <w:r w:rsidRPr="00303364">
              <w:rPr>
                <w:rStyle w:val="Hyperlink"/>
                <w:rFonts w:cstheme="minorHAnsi"/>
                <w:noProof/>
                <w:sz w:val="24"/>
                <w:szCs w:val="24"/>
                <w:rPrChange w:id="1177" w:author="DuyNgo" w:date="2012-08-10T08:15:00Z">
                  <w:rPr>
                    <w:rStyle w:val="Hyperlink"/>
                    <w:rFonts w:eastAsiaTheme="minorHAnsi"/>
                    <w:noProof/>
                  </w:rPr>
                </w:rPrChange>
              </w:rPr>
              <w:fldChar w:fldCharType="begin"/>
            </w:r>
            <w:r w:rsidRPr="00303364">
              <w:rPr>
                <w:rStyle w:val="Hyperlink"/>
                <w:rFonts w:cstheme="minorHAnsi"/>
                <w:noProof/>
                <w:sz w:val="24"/>
                <w:szCs w:val="24"/>
                <w:rPrChange w:id="1178" w:author="DuyNgo" w:date="2012-08-10T08:15:00Z">
                  <w:rPr>
                    <w:rStyle w:val="Hyperlink"/>
                    <w:rFonts w:eastAsiaTheme="minorHAnsi"/>
                    <w:noProof/>
                  </w:rPr>
                </w:rPrChange>
              </w:rPr>
              <w:instrText xml:space="preserve"> </w:instrText>
            </w:r>
            <w:r w:rsidRPr="00303364">
              <w:rPr>
                <w:rFonts w:cstheme="minorHAnsi"/>
                <w:noProof/>
                <w:sz w:val="24"/>
                <w:szCs w:val="24"/>
                <w:rPrChange w:id="1179" w:author="DuyNgo" w:date="2012-08-10T08:15:00Z">
                  <w:rPr>
                    <w:rFonts w:eastAsiaTheme="minorHAnsi"/>
                    <w:noProof/>
                  </w:rPr>
                </w:rPrChange>
              </w:rPr>
              <w:instrText>HYPERLINK \l "_Toc332351135"</w:instrText>
            </w:r>
            <w:r w:rsidRPr="00303364">
              <w:rPr>
                <w:rStyle w:val="Hyperlink"/>
                <w:rFonts w:cstheme="minorHAnsi"/>
                <w:noProof/>
                <w:sz w:val="24"/>
                <w:szCs w:val="24"/>
                <w:rPrChange w:id="118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18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182" w:author="DuyNgo" w:date="2012-08-10T08:15:00Z">
                  <w:rPr>
                    <w:rStyle w:val="Hyperlink"/>
                    <w:rFonts w:eastAsiaTheme="minorHAnsi" w:cstheme="minorHAnsi"/>
                    <w:noProof/>
                  </w:rPr>
                </w:rPrChange>
              </w:rPr>
              <w:t>2.1.3Definitions, Acronyms, and Abbreviations</w:t>
            </w:r>
            <w:r w:rsidRPr="00303364">
              <w:rPr>
                <w:rFonts w:cstheme="minorHAnsi"/>
                <w:noProof/>
                <w:webHidden/>
                <w:sz w:val="24"/>
                <w:szCs w:val="24"/>
                <w:rPrChange w:id="1183" w:author="DuyNgo" w:date="2012-08-10T08:15:00Z">
                  <w:rPr>
                    <w:rFonts w:eastAsiaTheme="minorHAnsi"/>
                    <w:noProof/>
                    <w:webHidden/>
                  </w:rPr>
                </w:rPrChange>
              </w:rPr>
              <w:tab/>
            </w:r>
            <w:r w:rsidRPr="00303364">
              <w:rPr>
                <w:rFonts w:cstheme="minorHAnsi"/>
                <w:noProof/>
                <w:webHidden/>
                <w:sz w:val="24"/>
                <w:szCs w:val="24"/>
                <w:rPrChange w:id="1184" w:author="DuyNgo" w:date="2012-08-10T08:15:00Z">
                  <w:rPr>
                    <w:rFonts w:eastAsiaTheme="minorHAnsi"/>
                    <w:noProof/>
                    <w:webHidden/>
                  </w:rPr>
                </w:rPrChange>
              </w:rPr>
              <w:fldChar w:fldCharType="begin"/>
            </w:r>
            <w:r w:rsidRPr="00303364">
              <w:rPr>
                <w:rFonts w:cstheme="minorHAnsi"/>
                <w:noProof/>
                <w:webHidden/>
                <w:sz w:val="24"/>
                <w:szCs w:val="24"/>
                <w:rPrChange w:id="1185" w:author="DuyNgo" w:date="2012-08-10T08:15:00Z">
                  <w:rPr>
                    <w:rFonts w:eastAsiaTheme="minorHAnsi"/>
                    <w:noProof/>
                    <w:webHidden/>
                  </w:rPr>
                </w:rPrChange>
              </w:rPr>
              <w:instrText xml:space="preserve"> PAGEREF _Toc332351135 \h </w:instrText>
            </w:r>
          </w:ins>
          <w:r w:rsidRPr="00303364">
            <w:rPr>
              <w:rFonts w:cstheme="minorHAnsi"/>
              <w:noProof/>
              <w:webHidden/>
              <w:sz w:val="24"/>
              <w:szCs w:val="24"/>
              <w:rPrChange w:id="1186" w:author="DuyNgo" w:date="2012-08-10T08:15:00Z">
                <w:rPr>
                  <w:rFonts w:cstheme="minorHAnsi"/>
                  <w:noProof/>
                  <w:webHidden/>
                  <w:sz w:val="24"/>
                  <w:szCs w:val="24"/>
                </w:rPr>
              </w:rPrChange>
            </w:rPr>
          </w:r>
          <w:r w:rsidRPr="00303364">
            <w:rPr>
              <w:rFonts w:cstheme="minorHAnsi"/>
              <w:noProof/>
              <w:webHidden/>
              <w:sz w:val="24"/>
              <w:szCs w:val="24"/>
              <w:rPrChange w:id="1187" w:author="DuyNgo" w:date="2012-08-10T08:15:00Z">
                <w:rPr>
                  <w:rFonts w:eastAsiaTheme="minorHAnsi"/>
                  <w:noProof/>
                  <w:webHidden/>
                </w:rPr>
              </w:rPrChange>
            </w:rPr>
            <w:fldChar w:fldCharType="separate"/>
          </w:r>
          <w:ins w:id="1188" w:author="DuyNgo" w:date="2012-08-10T08:15:00Z">
            <w:r w:rsidRPr="00303364">
              <w:rPr>
                <w:rFonts w:cstheme="minorHAnsi"/>
                <w:noProof/>
                <w:webHidden/>
                <w:sz w:val="24"/>
                <w:szCs w:val="24"/>
                <w:rPrChange w:id="1189" w:author="DuyNgo" w:date="2012-08-10T08:15:00Z">
                  <w:rPr>
                    <w:rFonts w:eastAsiaTheme="minorHAnsi"/>
                    <w:noProof/>
                    <w:webHidden/>
                  </w:rPr>
                </w:rPrChange>
              </w:rPr>
              <w:t>196</w:t>
            </w:r>
            <w:r w:rsidRPr="00303364">
              <w:rPr>
                <w:rFonts w:cstheme="minorHAnsi"/>
                <w:noProof/>
                <w:webHidden/>
                <w:sz w:val="24"/>
                <w:szCs w:val="24"/>
                <w:rPrChange w:id="1190" w:author="DuyNgo" w:date="2012-08-10T08:15:00Z">
                  <w:rPr>
                    <w:rFonts w:eastAsiaTheme="minorHAnsi"/>
                    <w:noProof/>
                    <w:webHidden/>
                  </w:rPr>
                </w:rPrChange>
              </w:rPr>
              <w:fldChar w:fldCharType="end"/>
            </w:r>
            <w:r w:rsidRPr="00303364">
              <w:rPr>
                <w:rStyle w:val="Hyperlink"/>
                <w:rFonts w:cstheme="minorHAnsi"/>
                <w:noProof/>
                <w:sz w:val="24"/>
                <w:szCs w:val="24"/>
                <w:rPrChange w:id="119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192" w:author="DuyNgo" w:date="2012-08-10T08:15:00Z"/>
              <w:rFonts w:cstheme="minorHAnsi"/>
              <w:noProof/>
              <w:sz w:val="24"/>
              <w:szCs w:val="24"/>
              <w:lang w:eastAsia="ja-JP"/>
              <w:rPrChange w:id="1193" w:author="DuyNgo" w:date="2012-08-10T08:15:00Z">
                <w:rPr>
                  <w:ins w:id="1194" w:author="DuyNgo" w:date="2012-08-10T08:15:00Z"/>
                  <w:noProof/>
                  <w:lang w:eastAsia="ja-JP"/>
                </w:rPr>
              </w:rPrChange>
            </w:rPr>
          </w:pPr>
          <w:ins w:id="1195" w:author="DuyNgo" w:date="2012-08-10T08:15:00Z">
            <w:r w:rsidRPr="00303364">
              <w:rPr>
                <w:rStyle w:val="Hyperlink"/>
                <w:rFonts w:cstheme="minorHAnsi"/>
                <w:noProof/>
                <w:sz w:val="24"/>
                <w:szCs w:val="24"/>
                <w:rPrChange w:id="1196" w:author="DuyNgo" w:date="2012-08-10T08:15:00Z">
                  <w:rPr>
                    <w:rStyle w:val="Hyperlink"/>
                    <w:rFonts w:eastAsiaTheme="minorHAnsi"/>
                    <w:noProof/>
                  </w:rPr>
                </w:rPrChange>
              </w:rPr>
              <w:fldChar w:fldCharType="begin"/>
            </w:r>
            <w:r w:rsidRPr="00303364">
              <w:rPr>
                <w:rStyle w:val="Hyperlink"/>
                <w:rFonts w:cstheme="minorHAnsi"/>
                <w:noProof/>
                <w:sz w:val="24"/>
                <w:szCs w:val="24"/>
                <w:rPrChange w:id="1197" w:author="DuyNgo" w:date="2012-08-10T08:15:00Z">
                  <w:rPr>
                    <w:rStyle w:val="Hyperlink"/>
                    <w:rFonts w:eastAsiaTheme="minorHAnsi"/>
                    <w:noProof/>
                  </w:rPr>
                </w:rPrChange>
              </w:rPr>
              <w:instrText xml:space="preserve"> </w:instrText>
            </w:r>
            <w:r w:rsidRPr="00303364">
              <w:rPr>
                <w:rFonts w:cstheme="minorHAnsi"/>
                <w:noProof/>
                <w:sz w:val="24"/>
                <w:szCs w:val="24"/>
                <w:rPrChange w:id="1198" w:author="DuyNgo" w:date="2012-08-10T08:15:00Z">
                  <w:rPr>
                    <w:rFonts w:eastAsiaTheme="minorHAnsi"/>
                    <w:noProof/>
                  </w:rPr>
                </w:rPrChange>
              </w:rPr>
              <w:instrText>HYPERLINK \l "_Toc332351136"</w:instrText>
            </w:r>
            <w:r w:rsidRPr="00303364">
              <w:rPr>
                <w:rStyle w:val="Hyperlink"/>
                <w:rFonts w:cstheme="minorHAnsi"/>
                <w:noProof/>
                <w:sz w:val="24"/>
                <w:szCs w:val="24"/>
                <w:rPrChange w:id="119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20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201" w:author="DuyNgo" w:date="2012-08-10T08:15:00Z">
                  <w:rPr>
                    <w:rStyle w:val="Hyperlink"/>
                    <w:rFonts w:eastAsiaTheme="minorHAnsi" w:cstheme="minorHAnsi"/>
                    <w:noProof/>
                  </w:rPr>
                </w:rPrChange>
              </w:rPr>
              <w:t>2.1.4 References</w:t>
            </w:r>
            <w:r w:rsidRPr="00303364">
              <w:rPr>
                <w:rFonts w:cstheme="minorHAnsi"/>
                <w:noProof/>
                <w:webHidden/>
                <w:sz w:val="24"/>
                <w:szCs w:val="24"/>
                <w:rPrChange w:id="1202" w:author="DuyNgo" w:date="2012-08-10T08:15:00Z">
                  <w:rPr>
                    <w:rFonts w:eastAsiaTheme="minorHAnsi"/>
                    <w:noProof/>
                    <w:webHidden/>
                  </w:rPr>
                </w:rPrChange>
              </w:rPr>
              <w:tab/>
            </w:r>
            <w:r w:rsidRPr="00303364">
              <w:rPr>
                <w:rFonts w:cstheme="minorHAnsi"/>
                <w:noProof/>
                <w:webHidden/>
                <w:sz w:val="24"/>
                <w:szCs w:val="24"/>
                <w:rPrChange w:id="1203" w:author="DuyNgo" w:date="2012-08-10T08:15:00Z">
                  <w:rPr>
                    <w:rFonts w:eastAsiaTheme="minorHAnsi"/>
                    <w:noProof/>
                    <w:webHidden/>
                  </w:rPr>
                </w:rPrChange>
              </w:rPr>
              <w:fldChar w:fldCharType="begin"/>
            </w:r>
            <w:r w:rsidRPr="00303364">
              <w:rPr>
                <w:rFonts w:cstheme="minorHAnsi"/>
                <w:noProof/>
                <w:webHidden/>
                <w:sz w:val="24"/>
                <w:szCs w:val="24"/>
                <w:rPrChange w:id="1204" w:author="DuyNgo" w:date="2012-08-10T08:15:00Z">
                  <w:rPr>
                    <w:rFonts w:eastAsiaTheme="minorHAnsi"/>
                    <w:noProof/>
                    <w:webHidden/>
                  </w:rPr>
                </w:rPrChange>
              </w:rPr>
              <w:instrText xml:space="preserve"> PAGEREF _Toc332351136 \h </w:instrText>
            </w:r>
          </w:ins>
          <w:r w:rsidRPr="00303364">
            <w:rPr>
              <w:rFonts w:cstheme="minorHAnsi"/>
              <w:noProof/>
              <w:webHidden/>
              <w:sz w:val="24"/>
              <w:szCs w:val="24"/>
              <w:rPrChange w:id="1205" w:author="DuyNgo" w:date="2012-08-10T08:15:00Z">
                <w:rPr>
                  <w:rFonts w:cstheme="minorHAnsi"/>
                  <w:noProof/>
                  <w:webHidden/>
                  <w:sz w:val="24"/>
                  <w:szCs w:val="24"/>
                </w:rPr>
              </w:rPrChange>
            </w:rPr>
          </w:r>
          <w:r w:rsidRPr="00303364">
            <w:rPr>
              <w:rFonts w:cstheme="minorHAnsi"/>
              <w:noProof/>
              <w:webHidden/>
              <w:sz w:val="24"/>
              <w:szCs w:val="24"/>
              <w:rPrChange w:id="1206" w:author="DuyNgo" w:date="2012-08-10T08:15:00Z">
                <w:rPr>
                  <w:rFonts w:eastAsiaTheme="minorHAnsi"/>
                  <w:noProof/>
                  <w:webHidden/>
                </w:rPr>
              </w:rPrChange>
            </w:rPr>
            <w:fldChar w:fldCharType="separate"/>
          </w:r>
          <w:ins w:id="1207" w:author="DuyNgo" w:date="2012-08-10T08:15:00Z">
            <w:r w:rsidRPr="00303364">
              <w:rPr>
                <w:rFonts w:cstheme="minorHAnsi"/>
                <w:noProof/>
                <w:webHidden/>
                <w:sz w:val="24"/>
                <w:szCs w:val="24"/>
                <w:rPrChange w:id="1208" w:author="DuyNgo" w:date="2012-08-10T08:15:00Z">
                  <w:rPr>
                    <w:rFonts w:eastAsiaTheme="minorHAnsi"/>
                    <w:noProof/>
                    <w:webHidden/>
                  </w:rPr>
                </w:rPrChange>
              </w:rPr>
              <w:t>196</w:t>
            </w:r>
            <w:r w:rsidRPr="00303364">
              <w:rPr>
                <w:rFonts w:cstheme="minorHAnsi"/>
                <w:noProof/>
                <w:webHidden/>
                <w:sz w:val="24"/>
                <w:szCs w:val="24"/>
                <w:rPrChange w:id="1209" w:author="DuyNgo" w:date="2012-08-10T08:15:00Z">
                  <w:rPr>
                    <w:rFonts w:eastAsiaTheme="minorHAnsi"/>
                    <w:noProof/>
                    <w:webHidden/>
                  </w:rPr>
                </w:rPrChange>
              </w:rPr>
              <w:fldChar w:fldCharType="end"/>
            </w:r>
            <w:r w:rsidRPr="00303364">
              <w:rPr>
                <w:rStyle w:val="Hyperlink"/>
                <w:rFonts w:cstheme="minorHAnsi"/>
                <w:noProof/>
                <w:sz w:val="24"/>
                <w:szCs w:val="24"/>
                <w:rPrChange w:id="1210" w:author="DuyNgo" w:date="2012-08-10T08:15:00Z">
                  <w:rPr>
                    <w:rStyle w:val="Hyperlink"/>
                    <w:rFonts w:eastAsiaTheme="minorHAnsi"/>
                    <w:noProof/>
                  </w:rPr>
                </w:rPrChange>
              </w:rPr>
              <w:fldChar w:fldCharType="end"/>
            </w:r>
          </w:ins>
        </w:p>
        <w:p w:rsidR="00303364" w:rsidRPr="00303364" w:rsidRDefault="00303364">
          <w:pPr>
            <w:pStyle w:val="TOC3"/>
            <w:tabs>
              <w:tab w:val="right" w:leader="dot" w:pos="8778"/>
            </w:tabs>
            <w:rPr>
              <w:ins w:id="1211" w:author="DuyNgo" w:date="2012-08-10T08:15:00Z"/>
              <w:rFonts w:eastAsiaTheme="minorEastAsia" w:cstheme="minorHAnsi"/>
              <w:noProof/>
              <w:sz w:val="24"/>
              <w:szCs w:val="24"/>
              <w:lang w:eastAsia="ja-JP"/>
              <w:rPrChange w:id="1212" w:author="DuyNgo" w:date="2012-08-10T08:15:00Z">
                <w:rPr>
                  <w:ins w:id="1213" w:author="DuyNgo" w:date="2012-08-10T08:15:00Z"/>
                  <w:rFonts w:eastAsiaTheme="minorEastAsia"/>
                  <w:noProof/>
                  <w:lang w:eastAsia="ja-JP"/>
                </w:rPr>
              </w:rPrChange>
            </w:rPr>
          </w:pPr>
          <w:ins w:id="1214" w:author="DuyNgo" w:date="2012-08-10T08:15:00Z">
            <w:r w:rsidRPr="00303364">
              <w:rPr>
                <w:rStyle w:val="Hyperlink"/>
                <w:rFonts w:cstheme="minorHAnsi"/>
                <w:noProof/>
                <w:sz w:val="24"/>
                <w:szCs w:val="24"/>
                <w:rPrChange w:id="1215" w:author="DuyNgo" w:date="2012-08-10T08:15:00Z">
                  <w:rPr>
                    <w:rStyle w:val="Hyperlink"/>
                    <w:noProof/>
                  </w:rPr>
                </w:rPrChange>
              </w:rPr>
              <w:fldChar w:fldCharType="begin"/>
            </w:r>
            <w:r w:rsidRPr="00303364">
              <w:rPr>
                <w:rStyle w:val="Hyperlink"/>
                <w:rFonts w:cstheme="minorHAnsi"/>
                <w:noProof/>
                <w:sz w:val="24"/>
                <w:szCs w:val="24"/>
                <w:rPrChange w:id="1216" w:author="DuyNgo" w:date="2012-08-10T08:15:00Z">
                  <w:rPr>
                    <w:rStyle w:val="Hyperlink"/>
                    <w:noProof/>
                  </w:rPr>
                </w:rPrChange>
              </w:rPr>
              <w:instrText xml:space="preserve"> </w:instrText>
            </w:r>
            <w:r w:rsidRPr="00303364">
              <w:rPr>
                <w:rFonts w:cstheme="minorHAnsi"/>
                <w:noProof/>
                <w:sz w:val="24"/>
                <w:szCs w:val="24"/>
                <w:rPrChange w:id="1217" w:author="DuyNgo" w:date="2012-08-10T08:15:00Z">
                  <w:rPr>
                    <w:noProof/>
                  </w:rPr>
                </w:rPrChange>
              </w:rPr>
              <w:instrText>HYPERLINK \l "_Toc332351137"</w:instrText>
            </w:r>
            <w:r w:rsidRPr="00303364">
              <w:rPr>
                <w:rStyle w:val="Hyperlink"/>
                <w:rFonts w:cstheme="minorHAnsi"/>
                <w:noProof/>
                <w:sz w:val="24"/>
                <w:szCs w:val="24"/>
                <w:rPrChange w:id="1218" w:author="DuyNgo" w:date="2012-08-10T08:15:00Z">
                  <w:rPr>
                    <w:rStyle w:val="Hyperlink"/>
                    <w:noProof/>
                  </w:rPr>
                </w:rPrChange>
              </w:rPr>
              <w:instrText xml:space="preserve"> </w:instrText>
            </w:r>
            <w:r w:rsidRPr="00303364">
              <w:rPr>
                <w:rStyle w:val="Hyperlink"/>
                <w:rFonts w:cstheme="minorHAnsi"/>
                <w:noProof/>
                <w:sz w:val="24"/>
                <w:szCs w:val="24"/>
                <w:rPrChange w:id="1219" w:author="DuyNgo" w:date="2012-08-10T08:15:00Z">
                  <w:rPr>
                    <w:rStyle w:val="Hyperlink"/>
                    <w:noProof/>
                  </w:rPr>
                </w:rPrChange>
              </w:rPr>
              <w:fldChar w:fldCharType="separate"/>
            </w:r>
            <w:r w:rsidRPr="00303364">
              <w:rPr>
                <w:rStyle w:val="Hyperlink"/>
                <w:rFonts w:cstheme="minorHAnsi"/>
                <w:noProof/>
                <w:sz w:val="24"/>
                <w:szCs w:val="24"/>
                <w:rPrChange w:id="1220" w:author="DuyNgo" w:date="2012-08-10T08:15:00Z">
                  <w:rPr>
                    <w:rStyle w:val="Hyperlink"/>
                    <w:rFonts w:cstheme="minorHAnsi"/>
                    <w:noProof/>
                  </w:rPr>
                </w:rPrChange>
              </w:rPr>
              <w:t>2.2 Overall Description</w:t>
            </w:r>
            <w:r w:rsidRPr="00303364">
              <w:rPr>
                <w:rFonts w:cstheme="minorHAnsi"/>
                <w:noProof/>
                <w:webHidden/>
                <w:sz w:val="24"/>
                <w:szCs w:val="24"/>
                <w:rPrChange w:id="1221" w:author="DuyNgo" w:date="2012-08-10T08:15:00Z">
                  <w:rPr>
                    <w:noProof/>
                    <w:webHidden/>
                  </w:rPr>
                </w:rPrChange>
              </w:rPr>
              <w:tab/>
            </w:r>
            <w:r w:rsidRPr="00303364">
              <w:rPr>
                <w:rFonts w:cstheme="minorHAnsi"/>
                <w:noProof/>
                <w:webHidden/>
                <w:sz w:val="24"/>
                <w:szCs w:val="24"/>
                <w:rPrChange w:id="1222" w:author="DuyNgo" w:date="2012-08-10T08:15:00Z">
                  <w:rPr>
                    <w:noProof/>
                    <w:webHidden/>
                  </w:rPr>
                </w:rPrChange>
              </w:rPr>
              <w:fldChar w:fldCharType="begin"/>
            </w:r>
            <w:r w:rsidRPr="00303364">
              <w:rPr>
                <w:rFonts w:cstheme="minorHAnsi"/>
                <w:noProof/>
                <w:webHidden/>
                <w:sz w:val="24"/>
                <w:szCs w:val="24"/>
                <w:rPrChange w:id="1223" w:author="DuyNgo" w:date="2012-08-10T08:15:00Z">
                  <w:rPr>
                    <w:noProof/>
                    <w:webHidden/>
                  </w:rPr>
                </w:rPrChange>
              </w:rPr>
              <w:instrText xml:space="preserve"> PAGEREF _Toc332351137 \h </w:instrText>
            </w:r>
          </w:ins>
          <w:r w:rsidRPr="00303364">
            <w:rPr>
              <w:rFonts w:cstheme="minorHAnsi"/>
              <w:noProof/>
              <w:webHidden/>
              <w:sz w:val="24"/>
              <w:szCs w:val="24"/>
              <w:rPrChange w:id="1224" w:author="DuyNgo" w:date="2012-08-10T08:15:00Z">
                <w:rPr>
                  <w:rFonts w:cstheme="minorHAnsi"/>
                  <w:noProof/>
                  <w:webHidden/>
                  <w:sz w:val="24"/>
                  <w:szCs w:val="24"/>
                </w:rPr>
              </w:rPrChange>
            </w:rPr>
          </w:r>
          <w:r w:rsidRPr="00303364">
            <w:rPr>
              <w:rFonts w:cstheme="minorHAnsi"/>
              <w:noProof/>
              <w:webHidden/>
              <w:sz w:val="24"/>
              <w:szCs w:val="24"/>
              <w:rPrChange w:id="1225" w:author="DuyNgo" w:date="2012-08-10T08:15:00Z">
                <w:rPr>
                  <w:noProof/>
                  <w:webHidden/>
                </w:rPr>
              </w:rPrChange>
            </w:rPr>
            <w:fldChar w:fldCharType="separate"/>
          </w:r>
          <w:ins w:id="1226" w:author="DuyNgo" w:date="2012-08-10T08:15:00Z">
            <w:r w:rsidRPr="00303364">
              <w:rPr>
                <w:rFonts w:cstheme="minorHAnsi"/>
                <w:noProof/>
                <w:webHidden/>
                <w:sz w:val="24"/>
                <w:szCs w:val="24"/>
                <w:rPrChange w:id="1227" w:author="DuyNgo" w:date="2012-08-10T08:15:00Z">
                  <w:rPr>
                    <w:noProof/>
                    <w:webHidden/>
                  </w:rPr>
                </w:rPrChange>
              </w:rPr>
              <w:t>196</w:t>
            </w:r>
            <w:r w:rsidRPr="00303364">
              <w:rPr>
                <w:rFonts w:cstheme="minorHAnsi"/>
                <w:noProof/>
                <w:webHidden/>
                <w:sz w:val="24"/>
                <w:szCs w:val="24"/>
                <w:rPrChange w:id="1228" w:author="DuyNgo" w:date="2012-08-10T08:15:00Z">
                  <w:rPr>
                    <w:noProof/>
                    <w:webHidden/>
                  </w:rPr>
                </w:rPrChange>
              </w:rPr>
              <w:fldChar w:fldCharType="end"/>
            </w:r>
            <w:r w:rsidRPr="00303364">
              <w:rPr>
                <w:rStyle w:val="Hyperlink"/>
                <w:rFonts w:cstheme="minorHAnsi"/>
                <w:noProof/>
                <w:sz w:val="24"/>
                <w:szCs w:val="24"/>
                <w:rPrChange w:id="1229" w:author="DuyNgo" w:date="2012-08-10T08:15:00Z">
                  <w:rPr>
                    <w:rStyle w:val="Hyperlink"/>
                    <w:noProof/>
                  </w:rPr>
                </w:rPrChange>
              </w:rPr>
              <w:fldChar w:fldCharType="end"/>
            </w:r>
          </w:ins>
        </w:p>
        <w:p w:rsidR="00303364" w:rsidRPr="00303364" w:rsidRDefault="00303364">
          <w:pPr>
            <w:pStyle w:val="TOC4"/>
            <w:tabs>
              <w:tab w:val="right" w:leader="dot" w:pos="8778"/>
            </w:tabs>
            <w:rPr>
              <w:ins w:id="1230" w:author="DuyNgo" w:date="2012-08-10T08:15:00Z"/>
              <w:rFonts w:cstheme="minorHAnsi"/>
              <w:noProof/>
              <w:sz w:val="24"/>
              <w:szCs w:val="24"/>
              <w:lang w:eastAsia="ja-JP"/>
              <w:rPrChange w:id="1231" w:author="DuyNgo" w:date="2012-08-10T08:15:00Z">
                <w:rPr>
                  <w:ins w:id="1232" w:author="DuyNgo" w:date="2012-08-10T08:15:00Z"/>
                  <w:noProof/>
                  <w:lang w:eastAsia="ja-JP"/>
                </w:rPr>
              </w:rPrChange>
            </w:rPr>
          </w:pPr>
          <w:ins w:id="1233" w:author="DuyNgo" w:date="2012-08-10T08:15:00Z">
            <w:r w:rsidRPr="00303364">
              <w:rPr>
                <w:rStyle w:val="Hyperlink"/>
                <w:rFonts w:cstheme="minorHAnsi"/>
                <w:noProof/>
                <w:sz w:val="24"/>
                <w:szCs w:val="24"/>
                <w:rPrChange w:id="1234" w:author="DuyNgo" w:date="2012-08-10T08:15:00Z">
                  <w:rPr>
                    <w:rStyle w:val="Hyperlink"/>
                    <w:rFonts w:eastAsiaTheme="minorHAnsi"/>
                    <w:noProof/>
                  </w:rPr>
                </w:rPrChange>
              </w:rPr>
              <w:fldChar w:fldCharType="begin"/>
            </w:r>
            <w:r w:rsidRPr="00303364">
              <w:rPr>
                <w:rStyle w:val="Hyperlink"/>
                <w:rFonts w:cstheme="minorHAnsi"/>
                <w:noProof/>
                <w:sz w:val="24"/>
                <w:szCs w:val="24"/>
                <w:rPrChange w:id="1235" w:author="DuyNgo" w:date="2012-08-10T08:15:00Z">
                  <w:rPr>
                    <w:rStyle w:val="Hyperlink"/>
                    <w:rFonts w:eastAsiaTheme="minorHAnsi"/>
                    <w:noProof/>
                  </w:rPr>
                </w:rPrChange>
              </w:rPr>
              <w:instrText xml:space="preserve"> </w:instrText>
            </w:r>
            <w:r w:rsidRPr="00303364">
              <w:rPr>
                <w:rFonts w:cstheme="minorHAnsi"/>
                <w:noProof/>
                <w:sz w:val="24"/>
                <w:szCs w:val="24"/>
                <w:rPrChange w:id="1236" w:author="DuyNgo" w:date="2012-08-10T08:15:00Z">
                  <w:rPr>
                    <w:rFonts w:eastAsiaTheme="minorHAnsi"/>
                    <w:noProof/>
                  </w:rPr>
                </w:rPrChange>
              </w:rPr>
              <w:instrText>HYPERLINK \l "_Toc332351138"</w:instrText>
            </w:r>
            <w:r w:rsidRPr="00303364">
              <w:rPr>
                <w:rStyle w:val="Hyperlink"/>
                <w:rFonts w:cstheme="minorHAnsi"/>
                <w:noProof/>
                <w:sz w:val="24"/>
                <w:szCs w:val="24"/>
                <w:rPrChange w:id="123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23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239" w:author="DuyNgo" w:date="2012-08-10T08:15:00Z">
                  <w:rPr>
                    <w:rStyle w:val="Hyperlink"/>
                    <w:rFonts w:eastAsiaTheme="minorHAnsi" w:cstheme="minorHAnsi"/>
                    <w:noProof/>
                  </w:rPr>
                </w:rPrChange>
              </w:rPr>
              <w:t>2.2.1 Product perspective:</w:t>
            </w:r>
            <w:r w:rsidRPr="00303364">
              <w:rPr>
                <w:rFonts w:cstheme="minorHAnsi"/>
                <w:noProof/>
                <w:webHidden/>
                <w:sz w:val="24"/>
                <w:szCs w:val="24"/>
                <w:rPrChange w:id="1240" w:author="DuyNgo" w:date="2012-08-10T08:15:00Z">
                  <w:rPr>
                    <w:rFonts w:eastAsiaTheme="minorHAnsi"/>
                    <w:noProof/>
                    <w:webHidden/>
                  </w:rPr>
                </w:rPrChange>
              </w:rPr>
              <w:tab/>
            </w:r>
            <w:r w:rsidRPr="00303364">
              <w:rPr>
                <w:rFonts w:cstheme="minorHAnsi"/>
                <w:noProof/>
                <w:webHidden/>
                <w:sz w:val="24"/>
                <w:szCs w:val="24"/>
                <w:rPrChange w:id="1241" w:author="DuyNgo" w:date="2012-08-10T08:15:00Z">
                  <w:rPr>
                    <w:rFonts w:eastAsiaTheme="minorHAnsi"/>
                    <w:noProof/>
                    <w:webHidden/>
                  </w:rPr>
                </w:rPrChange>
              </w:rPr>
              <w:fldChar w:fldCharType="begin"/>
            </w:r>
            <w:r w:rsidRPr="00303364">
              <w:rPr>
                <w:rFonts w:cstheme="minorHAnsi"/>
                <w:noProof/>
                <w:webHidden/>
                <w:sz w:val="24"/>
                <w:szCs w:val="24"/>
                <w:rPrChange w:id="1242" w:author="DuyNgo" w:date="2012-08-10T08:15:00Z">
                  <w:rPr>
                    <w:rFonts w:eastAsiaTheme="minorHAnsi"/>
                    <w:noProof/>
                    <w:webHidden/>
                  </w:rPr>
                </w:rPrChange>
              </w:rPr>
              <w:instrText xml:space="preserve"> PAGEREF _Toc332351138 \h </w:instrText>
            </w:r>
          </w:ins>
          <w:r w:rsidRPr="00303364">
            <w:rPr>
              <w:rFonts w:cstheme="minorHAnsi"/>
              <w:noProof/>
              <w:webHidden/>
              <w:sz w:val="24"/>
              <w:szCs w:val="24"/>
              <w:rPrChange w:id="1243" w:author="DuyNgo" w:date="2012-08-10T08:15:00Z">
                <w:rPr>
                  <w:rFonts w:cstheme="minorHAnsi"/>
                  <w:noProof/>
                  <w:webHidden/>
                  <w:sz w:val="24"/>
                  <w:szCs w:val="24"/>
                </w:rPr>
              </w:rPrChange>
            </w:rPr>
          </w:r>
          <w:r w:rsidRPr="00303364">
            <w:rPr>
              <w:rFonts w:cstheme="minorHAnsi"/>
              <w:noProof/>
              <w:webHidden/>
              <w:sz w:val="24"/>
              <w:szCs w:val="24"/>
              <w:rPrChange w:id="1244" w:author="DuyNgo" w:date="2012-08-10T08:15:00Z">
                <w:rPr>
                  <w:rFonts w:eastAsiaTheme="minorHAnsi"/>
                  <w:noProof/>
                  <w:webHidden/>
                </w:rPr>
              </w:rPrChange>
            </w:rPr>
            <w:fldChar w:fldCharType="separate"/>
          </w:r>
          <w:ins w:id="1245" w:author="DuyNgo" w:date="2012-08-10T08:15:00Z">
            <w:r w:rsidRPr="00303364">
              <w:rPr>
                <w:rFonts w:cstheme="minorHAnsi"/>
                <w:noProof/>
                <w:webHidden/>
                <w:sz w:val="24"/>
                <w:szCs w:val="24"/>
                <w:rPrChange w:id="1246" w:author="DuyNgo" w:date="2012-08-10T08:15:00Z">
                  <w:rPr>
                    <w:rFonts w:eastAsiaTheme="minorHAnsi"/>
                    <w:noProof/>
                    <w:webHidden/>
                  </w:rPr>
                </w:rPrChange>
              </w:rPr>
              <w:t>197</w:t>
            </w:r>
            <w:r w:rsidRPr="00303364">
              <w:rPr>
                <w:rFonts w:cstheme="minorHAnsi"/>
                <w:noProof/>
                <w:webHidden/>
                <w:sz w:val="24"/>
                <w:szCs w:val="24"/>
                <w:rPrChange w:id="1247" w:author="DuyNgo" w:date="2012-08-10T08:15:00Z">
                  <w:rPr>
                    <w:rFonts w:eastAsiaTheme="minorHAnsi"/>
                    <w:noProof/>
                    <w:webHidden/>
                  </w:rPr>
                </w:rPrChange>
              </w:rPr>
              <w:fldChar w:fldCharType="end"/>
            </w:r>
            <w:r w:rsidRPr="00303364">
              <w:rPr>
                <w:rStyle w:val="Hyperlink"/>
                <w:rFonts w:cstheme="minorHAnsi"/>
                <w:noProof/>
                <w:sz w:val="24"/>
                <w:szCs w:val="24"/>
                <w:rPrChange w:id="124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249" w:author="DuyNgo" w:date="2012-08-10T08:15:00Z"/>
              <w:rFonts w:cstheme="minorHAnsi"/>
              <w:noProof/>
              <w:sz w:val="24"/>
              <w:szCs w:val="24"/>
              <w:lang w:eastAsia="ja-JP"/>
              <w:rPrChange w:id="1250" w:author="DuyNgo" w:date="2012-08-10T08:15:00Z">
                <w:rPr>
                  <w:ins w:id="1251" w:author="DuyNgo" w:date="2012-08-10T08:15:00Z"/>
                  <w:noProof/>
                  <w:lang w:eastAsia="ja-JP"/>
                </w:rPr>
              </w:rPrChange>
            </w:rPr>
          </w:pPr>
          <w:ins w:id="1252" w:author="DuyNgo" w:date="2012-08-10T08:15:00Z">
            <w:r w:rsidRPr="00303364">
              <w:rPr>
                <w:rStyle w:val="Hyperlink"/>
                <w:rFonts w:cstheme="minorHAnsi"/>
                <w:noProof/>
                <w:sz w:val="24"/>
                <w:szCs w:val="24"/>
                <w:rPrChange w:id="1253" w:author="DuyNgo" w:date="2012-08-10T08:15:00Z">
                  <w:rPr>
                    <w:rStyle w:val="Hyperlink"/>
                    <w:rFonts w:eastAsiaTheme="minorHAnsi"/>
                    <w:noProof/>
                  </w:rPr>
                </w:rPrChange>
              </w:rPr>
              <w:fldChar w:fldCharType="begin"/>
            </w:r>
            <w:r w:rsidRPr="00303364">
              <w:rPr>
                <w:rStyle w:val="Hyperlink"/>
                <w:rFonts w:cstheme="minorHAnsi"/>
                <w:noProof/>
                <w:sz w:val="24"/>
                <w:szCs w:val="24"/>
                <w:rPrChange w:id="1254" w:author="DuyNgo" w:date="2012-08-10T08:15:00Z">
                  <w:rPr>
                    <w:rStyle w:val="Hyperlink"/>
                    <w:rFonts w:eastAsiaTheme="minorHAnsi"/>
                    <w:noProof/>
                  </w:rPr>
                </w:rPrChange>
              </w:rPr>
              <w:instrText xml:space="preserve"> </w:instrText>
            </w:r>
            <w:r w:rsidRPr="00303364">
              <w:rPr>
                <w:rFonts w:cstheme="minorHAnsi"/>
                <w:noProof/>
                <w:sz w:val="24"/>
                <w:szCs w:val="24"/>
                <w:rPrChange w:id="1255" w:author="DuyNgo" w:date="2012-08-10T08:15:00Z">
                  <w:rPr>
                    <w:rFonts w:eastAsiaTheme="minorHAnsi"/>
                    <w:noProof/>
                  </w:rPr>
                </w:rPrChange>
              </w:rPr>
              <w:instrText>HYPERLINK \l "_Toc332351139"</w:instrText>
            </w:r>
            <w:r w:rsidRPr="00303364">
              <w:rPr>
                <w:rStyle w:val="Hyperlink"/>
                <w:rFonts w:cstheme="minorHAnsi"/>
                <w:noProof/>
                <w:sz w:val="24"/>
                <w:szCs w:val="24"/>
                <w:rPrChange w:id="125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25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258" w:author="DuyNgo" w:date="2012-08-10T08:15:00Z">
                  <w:rPr>
                    <w:rStyle w:val="Hyperlink"/>
                    <w:rFonts w:eastAsiaTheme="minorHAnsi" w:cstheme="minorHAnsi"/>
                    <w:noProof/>
                  </w:rPr>
                </w:rPrChange>
              </w:rPr>
              <w:t>2.2.2 Product functions:</w:t>
            </w:r>
            <w:r w:rsidRPr="00303364">
              <w:rPr>
                <w:rFonts w:cstheme="minorHAnsi"/>
                <w:noProof/>
                <w:webHidden/>
                <w:sz w:val="24"/>
                <w:szCs w:val="24"/>
                <w:rPrChange w:id="1259" w:author="DuyNgo" w:date="2012-08-10T08:15:00Z">
                  <w:rPr>
                    <w:rFonts w:eastAsiaTheme="minorHAnsi"/>
                    <w:noProof/>
                    <w:webHidden/>
                  </w:rPr>
                </w:rPrChange>
              </w:rPr>
              <w:tab/>
            </w:r>
            <w:r w:rsidRPr="00303364">
              <w:rPr>
                <w:rFonts w:cstheme="minorHAnsi"/>
                <w:noProof/>
                <w:webHidden/>
                <w:sz w:val="24"/>
                <w:szCs w:val="24"/>
                <w:rPrChange w:id="1260" w:author="DuyNgo" w:date="2012-08-10T08:15:00Z">
                  <w:rPr>
                    <w:rFonts w:eastAsiaTheme="minorHAnsi"/>
                    <w:noProof/>
                    <w:webHidden/>
                  </w:rPr>
                </w:rPrChange>
              </w:rPr>
              <w:fldChar w:fldCharType="begin"/>
            </w:r>
            <w:r w:rsidRPr="00303364">
              <w:rPr>
                <w:rFonts w:cstheme="minorHAnsi"/>
                <w:noProof/>
                <w:webHidden/>
                <w:sz w:val="24"/>
                <w:szCs w:val="24"/>
                <w:rPrChange w:id="1261" w:author="DuyNgo" w:date="2012-08-10T08:15:00Z">
                  <w:rPr>
                    <w:rFonts w:eastAsiaTheme="minorHAnsi"/>
                    <w:noProof/>
                    <w:webHidden/>
                  </w:rPr>
                </w:rPrChange>
              </w:rPr>
              <w:instrText xml:space="preserve"> PAGEREF _Toc332351139 \h </w:instrText>
            </w:r>
          </w:ins>
          <w:r w:rsidRPr="00303364">
            <w:rPr>
              <w:rFonts w:cstheme="minorHAnsi"/>
              <w:noProof/>
              <w:webHidden/>
              <w:sz w:val="24"/>
              <w:szCs w:val="24"/>
              <w:rPrChange w:id="1262" w:author="DuyNgo" w:date="2012-08-10T08:15:00Z">
                <w:rPr>
                  <w:rFonts w:cstheme="minorHAnsi"/>
                  <w:noProof/>
                  <w:webHidden/>
                  <w:sz w:val="24"/>
                  <w:szCs w:val="24"/>
                </w:rPr>
              </w:rPrChange>
            </w:rPr>
          </w:r>
          <w:r w:rsidRPr="00303364">
            <w:rPr>
              <w:rFonts w:cstheme="minorHAnsi"/>
              <w:noProof/>
              <w:webHidden/>
              <w:sz w:val="24"/>
              <w:szCs w:val="24"/>
              <w:rPrChange w:id="1263" w:author="DuyNgo" w:date="2012-08-10T08:15:00Z">
                <w:rPr>
                  <w:rFonts w:eastAsiaTheme="minorHAnsi"/>
                  <w:noProof/>
                  <w:webHidden/>
                </w:rPr>
              </w:rPrChange>
            </w:rPr>
            <w:fldChar w:fldCharType="separate"/>
          </w:r>
          <w:ins w:id="1264" w:author="DuyNgo" w:date="2012-08-10T08:15:00Z">
            <w:r w:rsidRPr="00303364">
              <w:rPr>
                <w:rFonts w:cstheme="minorHAnsi"/>
                <w:noProof/>
                <w:webHidden/>
                <w:sz w:val="24"/>
                <w:szCs w:val="24"/>
                <w:rPrChange w:id="1265" w:author="DuyNgo" w:date="2012-08-10T08:15:00Z">
                  <w:rPr>
                    <w:rFonts w:eastAsiaTheme="minorHAnsi"/>
                    <w:noProof/>
                    <w:webHidden/>
                  </w:rPr>
                </w:rPrChange>
              </w:rPr>
              <w:t>197</w:t>
            </w:r>
            <w:r w:rsidRPr="00303364">
              <w:rPr>
                <w:rFonts w:cstheme="minorHAnsi"/>
                <w:noProof/>
                <w:webHidden/>
                <w:sz w:val="24"/>
                <w:szCs w:val="24"/>
                <w:rPrChange w:id="1266" w:author="DuyNgo" w:date="2012-08-10T08:15:00Z">
                  <w:rPr>
                    <w:rFonts w:eastAsiaTheme="minorHAnsi"/>
                    <w:noProof/>
                    <w:webHidden/>
                  </w:rPr>
                </w:rPrChange>
              </w:rPr>
              <w:fldChar w:fldCharType="end"/>
            </w:r>
            <w:r w:rsidRPr="00303364">
              <w:rPr>
                <w:rStyle w:val="Hyperlink"/>
                <w:rFonts w:cstheme="minorHAnsi"/>
                <w:noProof/>
                <w:sz w:val="24"/>
                <w:szCs w:val="24"/>
                <w:rPrChange w:id="126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268" w:author="DuyNgo" w:date="2012-08-10T08:15:00Z"/>
              <w:rFonts w:cstheme="minorHAnsi"/>
              <w:noProof/>
              <w:sz w:val="24"/>
              <w:szCs w:val="24"/>
              <w:lang w:eastAsia="ja-JP"/>
              <w:rPrChange w:id="1269" w:author="DuyNgo" w:date="2012-08-10T08:15:00Z">
                <w:rPr>
                  <w:ins w:id="1270" w:author="DuyNgo" w:date="2012-08-10T08:15:00Z"/>
                  <w:noProof/>
                  <w:lang w:eastAsia="ja-JP"/>
                </w:rPr>
              </w:rPrChange>
            </w:rPr>
          </w:pPr>
          <w:ins w:id="1271" w:author="DuyNgo" w:date="2012-08-10T08:15:00Z">
            <w:r w:rsidRPr="00303364">
              <w:rPr>
                <w:rStyle w:val="Hyperlink"/>
                <w:rFonts w:cstheme="minorHAnsi"/>
                <w:noProof/>
                <w:sz w:val="24"/>
                <w:szCs w:val="24"/>
                <w:rPrChange w:id="1272" w:author="DuyNgo" w:date="2012-08-10T08:15:00Z">
                  <w:rPr>
                    <w:rStyle w:val="Hyperlink"/>
                    <w:rFonts w:eastAsiaTheme="minorHAnsi"/>
                    <w:noProof/>
                  </w:rPr>
                </w:rPrChange>
              </w:rPr>
              <w:fldChar w:fldCharType="begin"/>
            </w:r>
            <w:r w:rsidRPr="00303364">
              <w:rPr>
                <w:rStyle w:val="Hyperlink"/>
                <w:rFonts w:cstheme="minorHAnsi"/>
                <w:noProof/>
                <w:sz w:val="24"/>
                <w:szCs w:val="24"/>
                <w:rPrChange w:id="1273" w:author="DuyNgo" w:date="2012-08-10T08:15:00Z">
                  <w:rPr>
                    <w:rStyle w:val="Hyperlink"/>
                    <w:rFonts w:eastAsiaTheme="minorHAnsi"/>
                    <w:noProof/>
                  </w:rPr>
                </w:rPrChange>
              </w:rPr>
              <w:instrText xml:space="preserve"> </w:instrText>
            </w:r>
            <w:r w:rsidRPr="00303364">
              <w:rPr>
                <w:rFonts w:cstheme="minorHAnsi"/>
                <w:noProof/>
                <w:sz w:val="24"/>
                <w:szCs w:val="24"/>
                <w:rPrChange w:id="1274" w:author="DuyNgo" w:date="2012-08-10T08:15:00Z">
                  <w:rPr>
                    <w:rFonts w:eastAsiaTheme="minorHAnsi"/>
                    <w:noProof/>
                  </w:rPr>
                </w:rPrChange>
              </w:rPr>
              <w:instrText>HYPERLINK \l "_Toc332351140"</w:instrText>
            </w:r>
            <w:r w:rsidRPr="00303364">
              <w:rPr>
                <w:rStyle w:val="Hyperlink"/>
                <w:rFonts w:cstheme="minorHAnsi"/>
                <w:noProof/>
                <w:sz w:val="24"/>
                <w:szCs w:val="24"/>
                <w:rPrChange w:id="127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27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277" w:author="DuyNgo" w:date="2012-08-10T08:15:00Z">
                  <w:rPr>
                    <w:rStyle w:val="Hyperlink"/>
                    <w:rFonts w:eastAsiaTheme="minorHAnsi" w:cstheme="minorHAnsi"/>
                    <w:noProof/>
                  </w:rPr>
                </w:rPrChange>
              </w:rPr>
              <w:t>2.2.3 User characteristics:</w:t>
            </w:r>
            <w:r w:rsidRPr="00303364">
              <w:rPr>
                <w:rFonts w:cstheme="minorHAnsi"/>
                <w:noProof/>
                <w:webHidden/>
                <w:sz w:val="24"/>
                <w:szCs w:val="24"/>
                <w:rPrChange w:id="1278" w:author="DuyNgo" w:date="2012-08-10T08:15:00Z">
                  <w:rPr>
                    <w:rFonts w:eastAsiaTheme="minorHAnsi"/>
                    <w:noProof/>
                    <w:webHidden/>
                  </w:rPr>
                </w:rPrChange>
              </w:rPr>
              <w:tab/>
            </w:r>
            <w:r w:rsidRPr="00303364">
              <w:rPr>
                <w:rFonts w:cstheme="minorHAnsi"/>
                <w:noProof/>
                <w:webHidden/>
                <w:sz w:val="24"/>
                <w:szCs w:val="24"/>
                <w:rPrChange w:id="1279" w:author="DuyNgo" w:date="2012-08-10T08:15:00Z">
                  <w:rPr>
                    <w:rFonts w:eastAsiaTheme="minorHAnsi"/>
                    <w:noProof/>
                    <w:webHidden/>
                  </w:rPr>
                </w:rPrChange>
              </w:rPr>
              <w:fldChar w:fldCharType="begin"/>
            </w:r>
            <w:r w:rsidRPr="00303364">
              <w:rPr>
                <w:rFonts w:cstheme="minorHAnsi"/>
                <w:noProof/>
                <w:webHidden/>
                <w:sz w:val="24"/>
                <w:szCs w:val="24"/>
                <w:rPrChange w:id="1280" w:author="DuyNgo" w:date="2012-08-10T08:15:00Z">
                  <w:rPr>
                    <w:rFonts w:eastAsiaTheme="minorHAnsi"/>
                    <w:noProof/>
                    <w:webHidden/>
                  </w:rPr>
                </w:rPrChange>
              </w:rPr>
              <w:instrText xml:space="preserve"> PAGEREF _Toc332351140 \h </w:instrText>
            </w:r>
          </w:ins>
          <w:r w:rsidRPr="00303364">
            <w:rPr>
              <w:rFonts w:cstheme="minorHAnsi"/>
              <w:noProof/>
              <w:webHidden/>
              <w:sz w:val="24"/>
              <w:szCs w:val="24"/>
              <w:rPrChange w:id="1281" w:author="DuyNgo" w:date="2012-08-10T08:15:00Z">
                <w:rPr>
                  <w:rFonts w:cstheme="minorHAnsi"/>
                  <w:noProof/>
                  <w:webHidden/>
                  <w:sz w:val="24"/>
                  <w:szCs w:val="24"/>
                </w:rPr>
              </w:rPrChange>
            </w:rPr>
          </w:r>
          <w:r w:rsidRPr="00303364">
            <w:rPr>
              <w:rFonts w:cstheme="minorHAnsi"/>
              <w:noProof/>
              <w:webHidden/>
              <w:sz w:val="24"/>
              <w:szCs w:val="24"/>
              <w:rPrChange w:id="1282" w:author="DuyNgo" w:date="2012-08-10T08:15:00Z">
                <w:rPr>
                  <w:rFonts w:eastAsiaTheme="minorHAnsi"/>
                  <w:noProof/>
                  <w:webHidden/>
                </w:rPr>
              </w:rPrChange>
            </w:rPr>
            <w:fldChar w:fldCharType="separate"/>
          </w:r>
          <w:ins w:id="1283" w:author="DuyNgo" w:date="2012-08-10T08:15:00Z">
            <w:r w:rsidRPr="00303364">
              <w:rPr>
                <w:rFonts w:cstheme="minorHAnsi"/>
                <w:noProof/>
                <w:webHidden/>
                <w:sz w:val="24"/>
                <w:szCs w:val="24"/>
                <w:rPrChange w:id="1284" w:author="DuyNgo" w:date="2012-08-10T08:15:00Z">
                  <w:rPr>
                    <w:rFonts w:eastAsiaTheme="minorHAnsi"/>
                    <w:noProof/>
                    <w:webHidden/>
                  </w:rPr>
                </w:rPrChange>
              </w:rPr>
              <w:t>197</w:t>
            </w:r>
            <w:r w:rsidRPr="00303364">
              <w:rPr>
                <w:rFonts w:cstheme="minorHAnsi"/>
                <w:noProof/>
                <w:webHidden/>
                <w:sz w:val="24"/>
                <w:szCs w:val="24"/>
                <w:rPrChange w:id="1285" w:author="DuyNgo" w:date="2012-08-10T08:15:00Z">
                  <w:rPr>
                    <w:rFonts w:eastAsiaTheme="minorHAnsi"/>
                    <w:noProof/>
                    <w:webHidden/>
                  </w:rPr>
                </w:rPrChange>
              </w:rPr>
              <w:fldChar w:fldCharType="end"/>
            </w:r>
            <w:r w:rsidRPr="00303364">
              <w:rPr>
                <w:rStyle w:val="Hyperlink"/>
                <w:rFonts w:cstheme="minorHAnsi"/>
                <w:noProof/>
                <w:sz w:val="24"/>
                <w:szCs w:val="24"/>
                <w:rPrChange w:id="128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287" w:author="DuyNgo" w:date="2012-08-10T08:15:00Z"/>
              <w:rFonts w:cstheme="minorHAnsi"/>
              <w:noProof/>
              <w:sz w:val="24"/>
              <w:szCs w:val="24"/>
              <w:lang w:eastAsia="ja-JP"/>
              <w:rPrChange w:id="1288" w:author="DuyNgo" w:date="2012-08-10T08:15:00Z">
                <w:rPr>
                  <w:ins w:id="1289" w:author="DuyNgo" w:date="2012-08-10T08:15:00Z"/>
                  <w:noProof/>
                  <w:lang w:eastAsia="ja-JP"/>
                </w:rPr>
              </w:rPrChange>
            </w:rPr>
          </w:pPr>
          <w:ins w:id="1290" w:author="DuyNgo" w:date="2012-08-10T08:15:00Z">
            <w:r w:rsidRPr="00303364">
              <w:rPr>
                <w:rStyle w:val="Hyperlink"/>
                <w:rFonts w:cstheme="minorHAnsi"/>
                <w:noProof/>
                <w:sz w:val="24"/>
                <w:szCs w:val="24"/>
                <w:rPrChange w:id="1291" w:author="DuyNgo" w:date="2012-08-10T08:15:00Z">
                  <w:rPr>
                    <w:rStyle w:val="Hyperlink"/>
                    <w:rFonts w:eastAsiaTheme="minorHAnsi"/>
                    <w:noProof/>
                  </w:rPr>
                </w:rPrChange>
              </w:rPr>
              <w:fldChar w:fldCharType="begin"/>
            </w:r>
            <w:r w:rsidRPr="00303364">
              <w:rPr>
                <w:rStyle w:val="Hyperlink"/>
                <w:rFonts w:cstheme="minorHAnsi"/>
                <w:noProof/>
                <w:sz w:val="24"/>
                <w:szCs w:val="24"/>
                <w:rPrChange w:id="1292" w:author="DuyNgo" w:date="2012-08-10T08:15:00Z">
                  <w:rPr>
                    <w:rStyle w:val="Hyperlink"/>
                    <w:rFonts w:eastAsiaTheme="minorHAnsi"/>
                    <w:noProof/>
                  </w:rPr>
                </w:rPrChange>
              </w:rPr>
              <w:instrText xml:space="preserve"> </w:instrText>
            </w:r>
            <w:r w:rsidRPr="00303364">
              <w:rPr>
                <w:rFonts w:cstheme="minorHAnsi"/>
                <w:noProof/>
                <w:sz w:val="24"/>
                <w:szCs w:val="24"/>
                <w:rPrChange w:id="1293" w:author="DuyNgo" w:date="2012-08-10T08:15:00Z">
                  <w:rPr>
                    <w:rFonts w:eastAsiaTheme="minorHAnsi"/>
                    <w:noProof/>
                  </w:rPr>
                </w:rPrChange>
              </w:rPr>
              <w:instrText>HYPERLINK \l "_Toc332351141"</w:instrText>
            </w:r>
            <w:r w:rsidRPr="00303364">
              <w:rPr>
                <w:rStyle w:val="Hyperlink"/>
                <w:rFonts w:cstheme="minorHAnsi"/>
                <w:noProof/>
                <w:sz w:val="24"/>
                <w:szCs w:val="24"/>
                <w:rPrChange w:id="129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29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296" w:author="DuyNgo" w:date="2012-08-10T08:15:00Z">
                  <w:rPr>
                    <w:rStyle w:val="Hyperlink"/>
                    <w:rFonts w:eastAsiaTheme="minorHAnsi" w:cstheme="minorHAnsi"/>
                    <w:noProof/>
                  </w:rPr>
                </w:rPrChange>
              </w:rPr>
              <w:t>2.2.4 Constraints:</w:t>
            </w:r>
            <w:r w:rsidRPr="00303364">
              <w:rPr>
                <w:rFonts w:cstheme="minorHAnsi"/>
                <w:noProof/>
                <w:webHidden/>
                <w:sz w:val="24"/>
                <w:szCs w:val="24"/>
                <w:rPrChange w:id="1297" w:author="DuyNgo" w:date="2012-08-10T08:15:00Z">
                  <w:rPr>
                    <w:rFonts w:eastAsiaTheme="minorHAnsi"/>
                    <w:noProof/>
                    <w:webHidden/>
                  </w:rPr>
                </w:rPrChange>
              </w:rPr>
              <w:tab/>
            </w:r>
            <w:r w:rsidRPr="00303364">
              <w:rPr>
                <w:rFonts w:cstheme="minorHAnsi"/>
                <w:noProof/>
                <w:webHidden/>
                <w:sz w:val="24"/>
                <w:szCs w:val="24"/>
                <w:rPrChange w:id="1298" w:author="DuyNgo" w:date="2012-08-10T08:15:00Z">
                  <w:rPr>
                    <w:rFonts w:eastAsiaTheme="minorHAnsi"/>
                    <w:noProof/>
                    <w:webHidden/>
                  </w:rPr>
                </w:rPrChange>
              </w:rPr>
              <w:fldChar w:fldCharType="begin"/>
            </w:r>
            <w:r w:rsidRPr="00303364">
              <w:rPr>
                <w:rFonts w:cstheme="minorHAnsi"/>
                <w:noProof/>
                <w:webHidden/>
                <w:sz w:val="24"/>
                <w:szCs w:val="24"/>
                <w:rPrChange w:id="1299" w:author="DuyNgo" w:date="2012-08-10T08:15:00Z">
                  <w:rPr>
                    <w:rFonts w:eastAsiaTheme="minorHAnsi"/>
                    <w:noProof/>
                    <w:webHidden/>
                  </w:rPr>
                </w:rPrChange>
              </w:rPr>
              <w:instrText xml:space="preserve"> PAGEREF _Toc332351141 \h </w:instrText>
            </w:r>
          </w:ins>
          <w:r w:rsidRPr="00303364">
            <w:rPr>
              <w:rFonts w:cstheme="minorHAnsi"/>
              <w:noProof/>
              <w:webHidden/>
              <w:sz w:val="24"/>
              <w:szCs w:val="24"/>
              <w:rPrChange w:id="1300" w:author="DuyNgo" w:date="2012-08-10T08:15:00Z">
                <w:rPr>
                  <w:rFonts w:cstheme="minorHAnsi"/>
                  <w:noProof/>
                  <w:webHidden/>
                  <w:sz w:val="24"/>
                  <w:szCs w:val="24"/>
                </w:rPr>
              </w:rPrChange>
            </w:rPr>
          </w:r>
          <w:r w:rsidRPr="00303364">
            <w:rPr>
              <w:rFonts w:cstheme="minorHAnsi"/>
              <w:noProof/>
              <w:webHidden/>
              <w:sz w:val="24"/>
              <w:szCs w:val="24"/>
              <w:rPrChange w:id="1301" w:author="DuyNgo" w:date="2012-08-10T08:15:00Z">
                <w:rPr>
                  <w:rFonts w:eastAsiaTheme="minorHAnsi"/>
                  <w:noProof/>
                  <w:webHidden/>
                </w:rPr>
              </w:rPrChange>
            </w:rPr>
            <w:fldChar w:fldCharType="separate"/>
          </w:r>
          <w:ins w:id="1302" w:author="DuyNgo" w:date="2012-08-10T08:15:00Z">
            <w:r w:rsidRPr="00303364">
              <w:rPr>
                <w:rFonts w:cstheme="minorHAnsi"/>
                <w:noProof/>
                <w:webHidden/>
                <w:sz w:val="24"/>
                <w:szCs w:val="24"/>
                <w:rPrChange w:id="1303" w:author="DuyNgo" w:date="2012-08-10T08:15:00Z">
                  <w:rPr>
                    <w:rFonts w:eastAsiaTheme="minorHAnsi"/>
                    <w:noProof/>
                    <w:webHidden/>
                  </w:rPr>
                </w:rPrChange>
              </w:rPr>
              <w:t>198</w:t>
            </w:r>
            <w:r w:rsidRPr="00303364">
              <w:rPr>
                <w:rFonts w:cstheme="minorHAnsi"/>
                <w:noProof/>
                <w:webHidden/>
                <w:sz w:val="24"/>
                <w:szCs w:val="24"/>
                <w:rPrChange w:id="1304" w:author="DuyNgo" w:date="2012-08-10T08:15:00Z">
                  <w:rPr>
                    <w:rFonts w:eastAsiaTheme="minorHAnsi"/>
                    <w:noProof/>
                    <w:webHidden/>
                  </w:rPr>
                </w:rPrChange>
              </w:rPr>
              <w:fldChar w:fldCharType="end"/>
            </w:r>
            <w:r w:rsidRPr="00303364">
              <w:rPr>
                <w:rStyle w:val="Hyperlink"/>
                <w:rFonts w:cstheme="minorHAnsi"/>
                <w:noProof/>
                <w:sz w:val="24"/>
                <w:szCs w:val="24"/>
                <w:rPrChange w:id="130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306" w:author="DuyNgo" w:date="2012-08-10T08:15:00Z"/>
              <w:rFonts w:cstheme="minorHAnsi"/>
              <w:noProof/>
              <w:sz w:val="24"/>
              <w:szCs w:val="24"/>
              <w:lang w:eastAsia="ja-JP"/>
              <w:rPrChange w:id="1307" w:author="DuyNgo" w:date="2012-08-10T08:15:00Z">
                <w:rPr>
                  <w:ins w:id="1308" w:author="DuyNgo" w:date="2012-08-10T08:15:00Z"/>
                  <w:noProof/>
                  <w:lang w:eastAsia="ja-JP"/>
                </w:rPr>
              </w:rPrChange>
            </w:rPr>
          </w:pPr>
          <w:ins w:id="1309" w:author="DuyNgo" w:date="2012-08-10T08:15:00Z">
            <w:r w:rsidRPr="00303364">
              <w:rPr>
                <w:rStyle w:val="Hyperlink"/>
                <w:rFonts w:cstheme="minorHAnsi"/>
                <w:noProof/>
                <w:sz w:val="24"/>
                <w:szCs w:val="24"/>
                <w:rPrChange w:id="1310" w:author="DuyNgo" w:date="2012-08-10T08:15:00Z">
                  <w:rPr>
                    <w:rStyle w:val="Hyperlink"/>
                    <w:rFonts w:eastAsiaTheme="minorHAnsi"/>
                    <w:noProof/>
                  </w:rPr>
                </w:rPrChange>
              </w:rPr>
              <w:fldChar w:fldCharType="begin"/>
            </w:r>
            <w:r w:rsidRPr="00303364">
              <w:rPr>
                <w:rStyle w:val="Hyperlink"/>
                <w:rFonts w:cstheme="minorHAnsi"/>
                <w:noProof/>
                <w:sz w:val="24"/>
                <w:szCs w:val="24"/>
                <w:rPrChange w:id="1311" w:author="DuyNgo" w:date="2012-08-10T08:15:00Z">
                  <w:rPr>
                    <w:rStyle w:val="Hyperlink"/>
                    <w:rFonts w:eastAsiaTheme="minorHAnsi"/>
                    <w:noProof/>
                  </w:rPr>
                </w:rPrChange>
              </w:rPr>
              <w:instrText xml:space="preserve"> </w:instrText>
            </w:r>
            <w:r w:rsidRPr="00303364">
              <w:rPr>
                <w:rFonts w:cstheme="minorHAnsi"/>
                <w:noProof/>
                <w:sz w:val="24"/>
                <w:szCs w:val="24"/>
                <w:rPrChange w:id="1312" w:author="DuyNgo" w:date="2012-08-10T08:15:00Z">
                  <w:rPr>
                    <w:rFonts w:eastAsiaTheme="minorHAnsi"/>
                    <w:noProof/>
                  </w:rPr>
                </w:rPrChange>
              </w:rPr>
              <w:instrText>HYPERLINK \l "_Toc332351142"</w:instrText>
            </w:r>
            <w:r w:rsidRPr="00303364">
              <w:rPr>
                <w:rStyle w:val="Hyperlink"/>
                <w:rFonts w:cstheme="minorHAnsi"/>
                <w:noProof/>
                <w:sz w:val="24"/>
                <w:szCs w:val="24"/>
                <w:rPrChange w:id="131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31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315" w:author="DuyNgo" w:date="2012-08-10T08:15:00Z">
                  <w:rPr>
                    <w:rStyle w:val="Hyperlink"/>
                    <w:rFonts w:eastAsiaTheme="minorHAnsi" w:cstheme="minorHAnsi"/>
                    <w:noProof/>
                  </w:rPr>
                </w:rPrChange>
              </w:rPr>
              <w:t>2.2.5 Assumptions and dependencies:</w:t>
            </w:r>
            <w:r w:rsidRPr="00303364">
              <w:rPr>
                <w:rFonts w:cstheme="minorHAnsi"/>
                <w:noProof/>
                <w:webHidden/>
                <w:sz w:val="24"/>
                <w:szCs w:val="24"/>
                <w:rPrChange w:id="1316" w:author="DuyNgo" w:date="2012-08-10T08:15:00Z">
                  <w:rPr>
                    <w:rFonts w:eastAsiaTheme="minorHAnsi"/>
                    <w:noProof/>
                    <w:webHidden/>
                  </w:rPr>
                </w:rPrChange>
              </w:rPr>
              <w:tab/>
            </w:r>
            <w:r w:rsidRPr="00303364">
              <w:rPr>
                <w:rFonts w:cstheme="minorHAnsi"/>
                <w:noProof/>
                <w:webHidden/>
                <w:sz w:val="24"/>
                <w:szCs w:val="24"/>
                <w:rPrChange w:id="1317" w:author="DuyNgo" w:date="2012-08-10T08:15:00Z">
                  <w:rPr>
                    <w:rFonts w:eastAsiaTheme="minorHAnsi"/>
                    <w:noProof/>
                    <w:webHidden/>
                  </w:rPr>
                </w:rPrChange>
              </w:rPr>
              <w:fldChar w:fldCharType="begin"/>
            </w:r>
            <w:r w:rsidRPr="00303364">
              <w:rPr>
                <w:rFonts w:cstheme="minorHAnsi"/>
                <w:noProof/>
                <w:webHidden/>
                <w:sz w:val="24"/>
                <w:szCs w:val="24"/>
                <w:rPrChange w:id="1318" w:author="DuyNgo" w:date="2012-08-10T08:15:00Z">
                  <w:rPr>
                    <w:rFonts w:eastAsiaTheme="minorHAnsi"/>
                    <w:noProof/>
                    <w:webHidden/>
                  </w:rPr>
                </w:rPrChange>
              </w:rPr>
              <w:instrText xml:space="preserve"> PAGEREF _Toc332351142 \h </w:instrText>
            </w:r>
          </w:ins>
          <w:r w:rsidRPr="00303364">
            <w:rPr>
              <w:rFonts w:cstheme="minorHAnsi"/>
              <w:noProof/>
              <w:webHidden/>
              <w:sz w:val="24"/>
              <w:szCs w:val="24"/>
              <w:rPrChange w:id="1319" w:author="DuyNgo" w:date="2012-08-10T08:15:00Z">
                <w:rPr>
                  <w:rFonts w:cstheme="minorHAnsi"/>
                  <w:noProof/>
                  <w:webHidden/>
                  <w:sz w:val="24"/>
                  <w:szCs w:val="24"/>
                </w:rPr>
              </w:rPrChange>
            </w:rPr>
          </w:r>
          <w:r w:rsidRPr="00303364">
            <w:rPr>
              <w:rFonts w:cstheme="minorHAnsi"/>
              <w:noProof/>
              <w:webHidden/>
              <w:sz w:val="24"/>
              <w:szCs w:val="24"/>
              <w:rPrChange w:id="1320" w:author="DuyNgo" w:date="2012-08-10T08:15:00Z">
                <w:rPr>
                  <w:rFonts w:eastAsiaTheme="minorHAnsi"/>
                  <w:noProof/>
                  <w:webHidden/>
                </w:rPr>
              </w:rPrChange>
            </w:rPr>
            <w:fldChar w:fldCharType="separate"/>
          </w:r>
          <w:ins w:id="1321" w:author="DuyNgo" w:date="2012-08-10T08:15:00Z">
            <w:r w:rsidRPr="00303364">
              <w:rPr>
                <w:rFonts w:cstheme="minorHAnsi"/>
                <w:noProof/>
                <w:webHidden/>
                <w:sz w:val="24"/>
                <w:szCs w:val="24"/>
                <w:rPrChange w:id="1322" w:author="DuyNgo" w:date="2012-08-10T08:15:00Z">
                  <w:rPr>
                    <w:rFonts w:eastAsiaTheme="minorHAnsi"/>
                    <w:noProof/>
                    <w:webHidden/>
                  </w:rPr>
                </w:rPrChange>
              </w:rPr>
              <w:t>198</w:t>
            </w:r>
            <w:r w:rsidRPr="00303364">
              <w:rPr>
                <w:rFonts w:cstheme="minorHAnsi"/>
                <w:noProof/>
                <w:webHidden/>
                <w:sz w:val="24"/>
                <w:szCs w:val="24"/>
                <w:rPrChange w:id="1323" w:author="DuyNgo" w:date="2012-08-10T08:15:00Z">
                  <w:rPr>
                    <w:rFonts w:eastAsiaTheme="minorHAnsi"/>
                    <w:noProof/>
                    <w:webHidden/>
                  </w:rPr>
                </w:rPrChange>
              </w:rPr>
              <w:fldChar w:fldCharType="end"/>
            </w:r>
            <w:r w:rsidRPr="00303364">
              <w:rPr>
                <w:rStyle w:val="Hyperlink"/>
                <w:rFonts w:cstheme="minorHAnsi"/>
                <w:noProof/>
                <w:sz w:val="24"/>
                <w:szCs w:val="24"/>
                <w:rPrChange w:id="1324" w:author="DuyNgo" w:date="2012-08-10T08:15:00Z">
                  <w:rPr>
                    <w:rStyle w:val="Hyperlink"/>
                    <w:rFonts w:eastAsiaTheme="minorHAnsi"/>
                    <w:noProof/>
                  </w:rPr>
                </w:rPrChange>
              </w:rPr>
              <w:fldChar w:fldCharType="end"/>
            </w:r>
          </w:ins>
        </w:p>
        <w:p w:rsidR="00303364" w:rsidRPr="00303364" w:rsidRDefault="00303364">
          <w:pPr>
            <w:pStyle w:val="TOC3"/>
            <w:tabs>
              <w:tab w:val="right" w:leader="dot" w:pos="8778"/>
            </w:tabs>
            <w:rPr>
              <w:ins w:id="1325" w:author="DuyNgo" w:date="2012-08-10T08:15:00Z"/>
              <w:rFonts w:eastAsiaTheme="minorEastAsia" w:cstheme="minorHAnsi"/>
              <w:noProof/>
              <w:sz w:val="24"/>
              <w:szCs w:val="24"/>
              <w:lang w:eastAsia="ja-JP"/>
              <w:rPrChange w:id="1326" w:author="DuyNgo" w:date="2012-08-10T08:15:00Z">
                <w:rPr>
                  <w:ins w:id="1327" w:author="DuyNgo" w:date="2012-08-10T08:15:00Z"/>
                  <w:rFonts w:eastAsiaTheme="minorEastAsia"/>
                  <w:noProof/>
                  <w:lang w:eastAsia="ja-JP"/>
                </w:rPr>
              </w:rPrChange>
            </w:rPr>
          </w:pPr>
          <w:ins w:id="1328" w:author="DuyNgo" w:date="2012-08-10T08:15:00Z">
            <w:r w:rsidRPr="00303364">
              <w:rPr>
                <w:rStyle w:val="Hyperlink"/>
                <w:rFonts w:cstheme="minorHAnsi"/>
                <w:noProof/>
                <w:sz w:val="24"/>
                <w:szCs w:val="24"/>
                <w:rPrChange w:id="1329" w:author="DuyNgo" w:date="2012-08-10T08:15:00Z">
                  <w:rPr>
                    <w:rStyle w:val="Hyperlink"/>
                    <w:noProof/>
                  </w:rPr>
                </w:rPrChange>
              </w:rPr>
              <w:fldChar w:fldCharType="begin"/>
            </w:r>
            <w:r w:rsidRPr="00303364">
              <w:rPr>
                <w:rStyle w:val="Hyperlink"/>
                <w:rFonts w:cstheme="minorHAnsi"/>
                <w:noProof/>
                <w:sz w:val="24"/>
                <w:szCs w:val="24"/>
                <w:rPrChange w:id="1330" w:author="DuyNgo" w:date="2012-08-10T08:15:00Z">
                  <w:rPr>
                    <w:rStyle w:val="Hyperlink"/>
                    <w:noProof/>
                  </w:rPr>
                </w:rPrChange>
              </w:rPr>
              <w:instrText xml:space="preserve"> </w:instrText>
            </w:r>
            <w:r w:rsidRPr="00303364">
              <w:rPr>
                <w:rFonts w:cstheme="minorHAnsi"/>
                <w:noProof/>
                <w:sz w:val="24"/>
                <w:szCs w:val="24"/>
                <w:rPrChange w:id="1331" w:author="DuyNgo" w:date="2012-08-10T08:15:00Z">
                  <w:rPr>
                    <w:noProof/>
                  </w:rPr>
                </w:rPrChange>
              </w:rPr>
              <w:instrText>HYPERLINK \l "_Toc332351143"</w:instrText>
            </w:r>
            <w:r w:rsidRPr="00303364">
              <w:rPr>
                <w:rStyle w:val="Hyperlink"/>
                <w:rFonts w:cstheme="minorHAnsi"/>
                <w:noProof/>
                <w:sz w:val="24"/>
                <w:szCs w:val="24"/>
                <w:rPrChange w:id="1332" w:author="DuyNgo" w:date="2012-08-10T08:15:00Z">
                  <w:rPr>
                    <w:rStyle w:val="Hyperlink"/>
                    <w:noProof/>
                  </w:rPr>
                </w:rPrChange>
              </w:rPr>
              <w:instrText xml:space="preserve"> </w:instrText>
            </w:r>
            <w:r w:rsidRPr="00303364">
              <w:rPr>
                <w:rStyle w:val="Hyperlink"/>
                <w:rFonts w:cstheme="minorHAnsi"/>
                <w:noProof/>
                <w:sz w:val="24"/>
                <w:szCs w:val="24"/>
                <w:rPrChange w:id="1333" w:author="DuyNgo" w:date="2012-08-10T08:15:00Z">
                  <w:rPr>
                    <w:rStyle w:val="Hyperlink"/>
                    <w:noProof/>
                  </w:rPr>
                </w:rPrChange>
              </w:rPr>
              <w:fldChar w:fldCharType="separate"/>
            </w:r>
            <w:r w:rsidRPr="00303364">
              <w:rPr>
                <w:rStyle w:val="Hyperlink"/>
                <w:rFonts w:cstheme="minorHAnsi"/>
                <w:noProof/>
                <w:sz w:val="24"/>
                <w:szCs w:val="24"/>
                <w:rPrChange w:id="1334" w:author="DuyNgo" w:date="2012-08-10T08:15:00Z">
                  <w:rPr>
                    <w:rStyle w:val="Hyperlink"/>
                    <w:rFonts w:cstheme="minorHAnsi"/>
                    <w:noProof/>
                  </w:rPr>
                </w:rPrChange>
              </w:rPr>
              <w:t>2.3 FUNCTIONAL Requirements</w:t>
            </w:r>
            <w:r w:rsidRPr="00303364">
              <w:rPr>
                <w:rFonts w:cstheme="minorHAnsi"/>
                <w:noProof/>
                <w:webHidden/>
                <w:sz w:val="24"/>
                <w:szCs w:val="24"/>
                <w:rPrChange w:id="1335" w:author="DuyNgo" w:date="2012-08-10T08:15:00Z">
                  <w:rPr>
                    <w:noProof/>
                    <w:webHidden/>
                  </w:rPr>
                </w:rPrChange>
              </w:rPr>
              <w:tab/>
            </w:r>
            <w:r w:rsidRPr="00303364">
              <w:rPr>
                <w:rFonts w:cstheme="minorHAnsi"/>
                <w:noProof/>
                <w:webHidden/>
                <w:sz w:val="24"/>
                <w:szCs w:val="24"/>
                <w:rPrChange w:id="1336" w:author="DuyNgo" w:date="2012-08-10T08:15:00Z">
                  <w:rPr>
                    <w:noProof/>
                    <w:webHidden/>
                  </w:rPr>
                </w:rPrChange>
              </w:rPr>
              <w:fldChar w:fldCharType="begin"/>
            </w:r>
            <w:r w:rsidRPr="00303364">
              <w:rPr>
                <w:rFonts w:cstheme="minorHAnsi"/>
                <w:noProof/>
                <w:webHidden/>
                <w:sz w:val="24"/>
                <w:szCs w:val="24"/>
                <w:rPrChange w:id="1337" w:author="DuyNgo" w:date="2012-08-10T08:15:00Z">
                  <w:rPr>
                    <w:noProof/>
                    <w:webHidden/>
                  </w:rPr>
                </w:rPrChange>
              </w:rPr>
              <w:instrText xml:space="preserve"> PAGEREF _Toc332351143 \h </w:instrText>
            </w:r>
          </w:ins>
          <w:r w:rsidRPr="00303364">
            <w:rPr>
              <w:rFonts w:cstheme="minorHAnsi"/>
              <w:noProof/>
              <w:webHidden/>
              <w:sz w:val="24"/>
              <w:szCs w:val="24"/>
              <w:rPrChange w:id="1338" w:author="DuyNgo" w:date="2012-08-10T08:15:00Z">
                <w:rPr>
                  <w:rFonts w:cstheme="minorHAnsi"/>
                  <w:noProof/>
                  <w:webHidden/>
                  <w:sz w:val="24"/>
                  <w:szCs w:val="24"/>
                </w:rPr>
              </w:rPrChange>
            </w:rPr>
          </w:r>
          <w:r w:rsidRPr="00303364">
            <w:rPr>
              <w:rFonts w:cstheme="minorHAnsi"/>
              <w:noProof/>
              <w:webHidden/>
              <w:sz w:val="24"/>
              <w:szCs w:val="24"/>
              <w:rPrChange w:id="1339" w:author="DuyNgo" w:date="2012-08-10T08:15:00Z">
                <w:rPr>
                  <w:noProof/>
                  <w:webHidden/>
                </w:rPr>
              </w:rPrChange>
            </w:rPr>
            <w:fldChar w:fldCharType="separate"/>
          </w:r>
          <w:ins w:id="1340" w:author="DuyNgo" w:date="2012-08-10T08:15:00Z">
            <w:r w:rsidRPr="00303364">
              <w:rPr>
                <w:rFonts w:cstheme="minorHAnsi"/>
                <w:noProof/>
                <w:webHidden/>
                <w:sz w:val="24"/>
                <w:szCs w:val="24"/>
                <w:rPrChange w:id="1341" w:author="DuyNgo" w:date="2012-08-10T08:15:00Z">
                  <w:rPr>
                    <w:noProof/>
                    <w:webHidden/>
                  </w:rPr>
                </w:rPrChange>
              </w:rPr>
              <w:t>198</w:t>
            </w:r>
            <w:r w:rsidRPr="00303364">
              <w:rPr>
                <w:rFonts w:cstheme="minorHAnsi"/>
                <w:noProof/>
                <w:webHidden/>
                <w:sz w:val="24"/>
                <w:szCs w:val="24"/>
                <w:rPrChange w:id="1342" w:author="DuyNgo" w:date="2012-08-10T08:15:00Z">
                  <w:rPr>
                    <w:noProof/>
                    <w:webHidden/>
                  </w:rPr>
                </w:rPrChange>
              </w:rPr>
              <w:fldChar w:fldCharType="end"/>
            </w:r>
            <w:r w:rsidRPr="00303364">
              <w:rPr>
                <w:rStyle w:val="Hyperlink"/>
                <w:rFonts w:cstheme="minorHAnsi"/>
                <w:noProof/>
                <w:sz w:val="24"/>
                <w:szCs w:val="24"/>
                <w:rPrChange w:id="1343" w:author="DuyNgo" w:date="2012-08-10T08:15:00Z">
                  <w:rPr>
                    <w:rStyle w:val="Hyperlink"/>
                    <w:noProof/>
                  </w:rPr>
                </w:rPrChange>
              </w:rPr>
              <w:fldChar w:fldCharType="end"/>
            </w:r>
          </w:ins>
        </w:p>
        <w:p w:rsidR="00303364" w:rsidRPr="00303364" w:rsidRDefault="00303364">
          <w:pPr>
            <w:pStyle w:val="TOC4"/>
            <w:tabs>
              <w:tab w:val="right" w:leader="dot" w:pos="8778"/>
            </w:tabs>
            <w:rPr>
              <w:ins w:id="1344" w:author="DuyNgo" w:date="2012-08-10T08:15:00Z"/>
              <w:rFonts w:cstheme="minorHAnsi"/>
              <w:noProof/>
              <w:sz w:val="24"/>
              <w:szCs w:val="24"/>
              <w:lang w:eastAsia="ja-JP"/>
              <w:rPrChange w:id="1345" w:author="DuyNgo" w:date="2012-08-10T08:15:00Z">
                <w:rPr>
                  <w:ins w:id="1346" w:author="DuyNgo" w:date="2012-08-10T08:15:00Z"/>
                  <w:noProof/>
                  <w:lang w:eastAsia="ja-JP"/>
                </w:rPr>
              </w:rPrChange>
            </w:rPr>
          </w:pPr>
          <w:ins w:id="1347" w:author="DuyNgo" w:date="2012-08-10T08:15:00Z">
            <w:r w:rsidRPr="00303364">
              <w:rPr>
                <w:rStyle w:val="Hyperlink"/>
                <w:rFonts w:cstheme="minorHAnsi"/>
                <w:noProof/>
                <w:sz w:val="24"/>
                <w:szCs w:val="24"/>
                <w:rPrChange w:id="1348" w:author="DuyNgo" w:date="2012-08-10T08:15:00Z">
                  <w:rPr>
                    <w:rStyle w:val="Hyperlink"/>
                    <w:rFonts w:eastAsiaTheme="minorHAnsi"/>
                    <w:noProof/>
                  </w:rPr>
                </w:rPrChange>
              </w:rPr>
              <w:lastRenderedPageBreak/>
              <w:fldChar w:fldCharType="begin"/>
            </w:r>
            <w:r w:rsidRPr="00303364">
              <w:rPr>
                <w:rStyle w:val="Hyperlink"/>
                <w:rFonts w:cstheme="minorHAnsi"/>
                <w:noProof/>
                <w:sz w:val="24"/>
                <w:szCs w:val="24"/>
                <w:rPrChange w:id="1349" w:author="DuyNgo" w:date="2012-08-10T08:15:00Z">
                  <w:rPr>
                    <w:rStyle w:val="Hyperlink"/>
                    <w:rFonts w:eastAsiaTheme="minorHAnsi"/>
                    <w:noProof/>
                  </w:rPr>
                </w:rPrChange>
              </w:rPr>
              <w:instrText xml:space="preserve"> </w:instrText>
            </w:r>
            <w:r w:rsidRPr="00303364">
              <w:rPr>
                <w:rFonts w:cstheme="minorHAnsi"/>
                <w:noProof/>
                <w:sz w:val="24"/>
                <w:szCs w:val="24"/>
                <w:rPrChange w:id="1350" w:author="DuyNgo" w:date="2012-08-10T08:15:00Z">
                  <w:rPr>
                    <w:rFonts w:eastAsiaTheme="minorHAnsi"/>
                    <w:noProof/>
                  </w:rPr>
                </w:rPrChange>
              </w:rPr>
              <w:instrText>HYPERLINK \l "_Toc332351144"</w:instrText>
            </w:r>
            <w:r w:rsidRPr="00303364">
              <w:rPr>
                <w:rStyle w:val="Hyperlink"/>
                <w:rFonts w:cstheme="minorHAnsi"/>
                <w:noProof/>
                <w:sz w:val="24"/>
                <w:szCs w:val="24"/>
                <w:rPrChange w:id="135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35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353" w:author="DuyNgo" w:date="2012-08-10T08:15:00Z">
                  <w:rPr>
                    <w:rStyle w:val="Hyperlink"/>
                    <w:rFonts w:eastAsiaTheme="minorHAnsi" w:cstheme="minorHAnsi"/>
                    <w:noProof/>
                  </w:rPr>
                </w:rPrChange>
              </w:rPr>
              <w:t>2.3.1 Dashboard</w:t>
            </w:r>
            <w:r w:rsidRPr="00303364">
              <w:rPr>
                <w:rFonts w:cstheme="minorHAnsi"/>
                <w:noProof/>
                <w:webHidden/>
                <w:sz w:val="24"/>
                <w:szCs w:val="24"/>
                <w:rPrChange w:id="1354" w:author="DuyNgo" w:date="2012-08-10T08:15:00Z">
                  <w:rPr>
                    <w:rFonts w:eastAsiaTheme="minorHAnsi"/>
                    <w:noProof/>
                    <w:webHidden/>
                  </w:rPr>
                </w:rPrChange>
              </w:rPr>
              <w:tab/>
            </w:r>
            <w:r w:rsidRPr="00303364">
              <w:rPr>
                <w:rFonts w:cstheme="minorHAnsi"/>
                <w:noProof/>
                <w:webHidden/>
                <w:sz w:val="24"/>
                <w:szCs w:val="24"/>
                <w:rPrChange w:id="1355" w:author="DuyNgo" w:date="2012-08-10T08:15:00Z">
                  <w:rPr>
                    <w:rFonts w:eastAsiaTheme="minorHAnsi"/>
                    <w:noProof/>
                    <w:webHidden/>
                  </w:rPr>
                </w:rPrChange>
              </w:rPr>
              <w:fldChar w:fldCharType="begin"/>
            </w:r>
            <w:r w:rsidRPr="00303364">
              <w:rPr>
                <w:rFonts w:cstheme="minorHAnsi"/>
                <w:noProof/>
                <w:webHidden/>
                <w:sz w:val="24"/>
                <w:szCs w:val="24"/>
                <w:rPrChange w:id="1356" w:author="DuyNgo" w:date="2012-08-10T08:15:00Z">
                  <w:rPr>
                    <w:rFonts w:eastAsiaTheme="minorHAnsi"/>
                    <w:noProof/>
                    <w:webHidden/>
                  </w:rPr>
                </w:rPrChange>
              </w:rPr>
              <w:instrText xml:space="preserve"> PAGEREF _Toc332351144 \h </w:instrText>
            </w:r>
          </w:ins>
          <w:r w:rsidRPr="00303364">
            <w:rPr>
              <w:rFonts w:cstheme="minorHAnsi"/>
              <w:noProof/>
              <w:webHidden/>
              <w:sz w:val="24"/>
              <w:szCs w:val="24"/>
              <w:rPrChange w:id="1357" w:author="DuyNgo" w:date="2012-08-10T08:15:00Z">
                <w:rPr>
                  <w:rFonts w:cstheme="minorHAnsi"/>
                  <w:noProof/>
                  <w:webHidden/>
                  <w:sz w:val="24"/>
                  <w:szCs w:val="24"/>
                </w:rPr>
              </w:rPrChange>
            </w:rPr>
          </w:r>
          <w:r w:rsidRPr="00303364">
            <w:rPr>
              <w:rFonts w:cstheme="minorHAnsi"/>
              <w:noProof/>
              <w:webHidden/>
              <w:sz w:val="24"/>
              <w:szCs w:val="24"/>
              <w:rPrChange w:id="1358" w:author="DuyNgo" w:date="2012-08-10T08:15:00Z">
                <w:rPr>
                  <w:rFonts w:eastAsiaTheme="minorHAnsi"/>
                  <w:noProof/>
                  <w:webHidden/>
                </w:rPr>
              </w:rPrChange>
            </w:rPr>
            <w:fldChar w:fldCharType="separate"/>
          </w:r>
          <w:ins w:id="1359" w:author="DuyNgo" w:date="2012-08-10T08:15:00Z">
            <w:r w:rsidRPr="00303364">
              <w:rPr>
                <w:rFonts w:cstheme="minorHAnsi"/>
                <w:noProof/>
                <w:webHidden/>
                <w:sz w:val="24"/>
                <w:szCs w:val="24"/>
                <w:rPrChange w:id="1360" w:author="DuyNgo" w:date="2012-08-10T08:15:00Z">
                  <w:rPr>
                    <w:rFonts w:eastAsiaTheme="minorHAnsi"/>
                    <w:noProof/>
                    <w:webHidden/>
                  </w:rPr>
                </w:rPrChange>
              </w:rPr>
              <w:t>198</w:t>
            </w:r>
            <w:r w:rsidRPr="00303364">
              <w:rPr>
                <w:rFonts w:cstheme="minorHAnsi"/>
                <w:noProof/>
                <w:webHidden/>
                <w:sz w:val="24"/>
                <w:szCs w:val="24"/>
                <w:rPrChange w:id="1361" w:author="DuyNgo" w:date="2012-08-10T08:15:00Z">
                  <w:rPr>
                    <w:rFonts w:eastAsiaTheme="minorHAnsi"/>
                    <w:noProof/>
                    <w:webHidden/>
                  </w:rPr>
                </w:rPrChange>
              </w:rPr>
              <w:fldChar w:fldCharType="end"/>
            </w:r>
            <w:r w:rsidRPr="00303364">
              <w:rPr>
                <w:rStyle w:val="Hyperlink"/>
                <w:rFonts w:cstheme="minorHAnsi"/>
                <w:noProof/>
                <w:sz w:val="24"/>
                <w:szCs w:val="24"/>
                <w:rPrChange w:id="136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363" w:author="DuyNgo" w:date="2012-08-10T08:15:00Z"/>
              <w:rFonts w:cstheme="minorHAnsi"/>
              <w:noProof/>
              <w:sz w:val="24"/>
              <w:szCs w:val="24"/>
              <w:lang w:eastAsia="ja-JP"/>
              <w:rPrChange w:id="1364" w:author="DuyNgo" w:date="2012-08-10T08:15:00Z">
                <w:rPr>
                  <w:ins w:id="1365" w:author="DuyNgo" w:date="2012-08-10T08:15:00Z"/>
                  <w:noProof/>
                  <w:lang w:eastAsia="ja-JP"/>
                </w:rPr>
              </w:rPrChange>
            </w:rPr>
          </w:pPr>
          <w:ins w:id="1366" w:author="DuyNgo" w:date="2012-08-10T08:15:00Z">
            <w:r w:rsidRPr="00303364">
              <w:rPr>
                <w:rStyle w:val="Hyperlink"/>
                <w:rFonts w:cstheme="minorHAnsi"/>
                <w:noProof/>
                <w:sz w:val="24"/>
                <w:szCs w:val="24"/>
                <w:rPrChange w:id="1367" w:author="DuyNgo" w:date="2012-08-10T08:15:00Z">
                  <w:rPr>
                    <w:rStyle w:val="Hyperlink"/>
                    <w:rFonts w:eastAsiaTheme="minorHAnsi"/>
                    <w:noProof/>
                  </w:rPr>
                </w:rPrChange>
              </w:rPr>
              <w:fldChar w:fldCharType="begin"/>
            </w:r>
            <w:r w:rsidRPr="00303364">
              <w:rPr>
                <w:rStyle w:val="Hyperlink"/>
                <w:rFonts w:cstheme="minorHAnsi"/>
                <w:noProof/>
                <w:sz w:val="24"/>
                <w:szCs w:val="24"/>
                <w:rPrChange w:id="1368" w:author="DuyNgo" w:date="2012-08-10T08:15:00Z">
                  <w:rPr>
                    <w:rStyle w:val="Hyperlink"/>
                    <w:rFonts w:eastAsiaTheme="minorHAnsi"/>
                    <w:noProof/>
                  </w:rPr>
                </w:rPrChange>
              </w:rPr>
              <w:instrText xml:space="preserve"> </w:instrText>
            </w:r>
            <w:r w:rsidRPr="00303364">
              <w:rPr>
                <w:rFonts w:cstheme="minorHAnsi"/>
                <w:noProof/>
                <w:sz w:val="24"/>
                <w:szCs w:val="24"/>
                <w:rPrChange w:id="1369" w:author="DuyNgo" w:date="2012-08-10T08:15:00Z">
                  <w:rPr>
                    <w:rFonts w:eastAsiaTheme="minorHAnsi"/>
                    <w:noProof/>
                  </w:rPr>
                </w:rPrChange>
              </w:rPr>
              <w:instrText>HYPERLINK \l "_Toc332351145"</w:instrText>
            </w:r>
            <w:r w:rsidRPr="00303364">
              <w:rPr>
                <w:rStyle w:val="Hyperlink"/>
                <w:rFonts w:cstheme="minorHAnsi"/>
                <w:noProof/>
                <w:sz w:val="24"/>
                <w:szCs w:val="24"/>
                <w:rPrChange w:id="137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37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372" w:author="DuyNgo" w:date="2012-08-10T08:15:00Z">
                  <w:rPr>
                    <w:rStyle w:val="Hyperlink"/>
                    <w:rFonts w:eastAsiaTheme="minorHAnsi" w:cstheme="minorHAnsi"/>
                    <w:noProof/>
                  </w:rPr>
                </w:rPrChange>
              </w:rPr>
              <w:t>2.3.2 Planner</w:t>
            </w:r>
            <w:r w:rsidRPr="00303364">
              <w:rPr>
                <w:rFonts w:cstheme="minorHAnsi"/>
                <w:noProof/>
                <w:webHidden/>
                <w:sz w:val="24"/>
                <w:szCs w:val="24"/>
                <w:rPrChange w:id="1373" w:author="DuyNgo" w:date="2012-08-10T08:15:00Z">
                  <w:rPr>
                    <w:rFonts w:eastAsiaTheme="minorHAnsi"/>
                    <w:noProof/>
                    <w:webHidden/>
                  </w:rPr>
                </w:rPrChange>
              </w:rPr>
              <w:tab/>
            </w:r>
            <w:r w:rsidRPr="00303364">
              <w:rPr>
                <w:rFonts w:cstheme="minorHAnsi"/>
                <w:noProof/>
                <w:webHidden/>
                <w:sz w:val="24"/>
                <w:szCs w:val="24"/>
                <w:rPrChange w:id="1374" w:author="DuyNgo" w:date="2012-08-10T08:15:00Z">
                  <w:rPr>
                    <w:rFonts w:eastAsiaTheme="minorHAnsi"/>
                    <w:noProof/>
                    <w:webHidden/>
                  </w:rPr>
                </w:rPrChange>
              </w:rPr>
              <w:fldChar w:fldCharType="begin"/>
            </w:r>
            <w:r w:rsidRPr="00303364">
              <w:rPr>
                <w:rFonts w:cstheme="minorHAnsi"/>
                <w:noProof/>
                <w:webHidden/>
                <w:sz w:val="24"/>
                <w:szCs w:val="24"/>
                <w:rPrChange w:id="1375" w:author="DuyNgo" w:date="2012-08-10T08:15:00Z">
                  <w:rPr>
                    <w:rFonts w:eastAsiaTheme="minorHAnsi"/>
                    <w:noProof/>
                    <w:webHidden/>
                  </w:rPr>
                </w:rPrChange>
              </w:rPr>
              <w:instrText xml:space="preserve"> PAGEREF _Toc332351145 \h </w:instrText>
            </w:r>
          </w:ins>
          <w:r w:rsidRPr="00303364">
            <w:rPr>
              <w:rFonts w:cstheme="minorHAnsi"/>
              <w:noProof/>
              <w:webHidden/>
              <w:sz w:val="24"/>
              <w:szCs w:val="24"/>
              <w:rPrChange w:id="1376" w:author="DuyNgo" w:date="2012-08-10T08:15:00Z">
                <w:rPr>
                  <w:rFonts w:cstheme="minorHAnsi"/>
                  <w:noProof/>
                  <w:webHidden/>
                  <w:sz w:val="24"/>
                  <w:szCs w:val="24"/>
                </w:rPr>
              </w:rPrChange>
            </w:rPr>
          </w:r>
          <w:r w:rsidRPr="00303364">
            <w:rPr>
              <w:rFonts w:cstheme="minorHAnsi"/>
              <w:noProof/>
              <w:webHidden/>
              <w:sz w:val="24"/>
              <w:szCs w:val="24"/>
              <w:rPrChange w:id="1377" w:author="DuyNgo" w:date="2012-08-10T08:15:00Z">
                <w:rPr>
                  <w:rFonts w:eastAsiaTheme="minorHAnsi"/>
                  <w:noProof/>
                  <w:webHidden/>
                </w:rPr>
              </w:rPrChange>
            </w:rPr>
            <w:fldChar w:fldCharType="separate"/>
          </w:r>
          <w:ins w:id="1378" w:author="DuyNgo" w:date="2012-08-10T08:15:00Z">
            <w:r w:rsidRPr="00303364">
              <w:rPr>
                <w:rFonts w:cstheme="minorHAnsi"/>
                <w:noProof/>
                <w:webHidden/>
                <w:sz w:val="24"/>
                <w:szCs w:val="24"/>
                <w:rPrChange w:id="1379" w:author="DuyNgo" w:date="2012-08-10T08:15:00Z">
                  <w:rPr>
                    <w:rFonts w:eastAsiaTheme="minorHAnsi"/>
                    <w:noProof/>
                    <w:webHidden/>
                  </w:rPr>
                </w:rPrChange>
              </w:rPr>
              <w:t>198</w:t>
            </w:r>
            <w:r w:rsidRPr="00303364">
              <w:rPr>
                <w:rFonts w:cstheme="minorHAnsi"/>
                <w:noProof/>
                <w:webHidden/>
                <w:sz w:val="24"/>
                <w:szCs w:val="24"/>
                <w:rPrChange w:id="1380" w:author="DuyNgo" w:date="2012-08-10T08:15:00Z">
                  <w:rPr>
                    <w:rFonts w:eastAsiaTheme="minorHAnsi"/>
                    <w:noProof/>
                    <w:webHidden/>
                  </w:rPr>
                </w:rPrChange>
              </w:rPr>
              <w:fldChar w:fldCharType="end"/>
            </w:r>
            <w:r w:rsidRPr="00303364">
              <w:rPr>
                <w:rStyle w:val="Hyperlink"/>
                <w:rFonts w:cstheme="minorHAnsi"/>
                <w:noProof/>
                <w:sz w:val="24"/>
                <w:szCs w:val="24"/>
                <w:rPrChange w:id="138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382" w:author="DuyNgo" w:date="2012-08-10T08:15:00Z"/>
              <w:rFonts w:cstheme="minorHAnsi"/>
              <w:noProof/>
              <w:sz w:val="24"/>
              <w:szCs w:val="24"/>
              <w:lang w:eastAsia="ja-JP"/>
              <w:rPrChange w:id="1383" w:author="DuyNgo" w:date="2012-08-10T08:15:00Z">
                <w:rPr>
                  <w:ins w:id="1384" w:author="DuyNgo" w:date="2012-08-10T08:15:00Z"/>
                  <w:noProof/>
                  <w:lang w:eastAsia="ja-JP"/>
                </w:rPr>
              </w:rPrChange>
            </w:rPr>
          </w:pPr>
          <w:ins w:id="1385" w:author="DuyNgo" w:date="2012-08-10T08:15:00Z">
            <w:r w:rsidRPr="00303364">
              <w:rPr>
                <w:rStyle w:val="Hyperlink"/>
                <w:rFonts w:cstheme="minorHAnsi"/>
                <w:noProof/>
                <w:sz w:val="24"/>
                <w:szCs w:val="24"/>
                <w:rPrChange w:id="1386" w:author="DuyNgo" w:date="2012-08-10T08:15:00Z">
                  <w:rPr>
                    <w:rStyle w:val="Hyperlink"/>
                    <w:rFonts w:eastAsiaTheme="minorHAnsi"/>
                    <w:noProof/>
                  </w:rPr>
                </w:rPrChange>
              </w:rPr>
              <w:fldChar w:fldCharType="begin"/>
            </w:r>
            <w:r w:rsidRPr="00303364">
              <w:rPr>
                <w:rStyle w:val="Hyperlink"/>
                <w:rFonts w:cstheme="minorHAnsi"/>
                <w:noProof/>
                <w:sz w:val="24"/>
                <w:szCs w:val="24"/>
                <w:rPrChange w:id="1387" w:author="DuyNgo" w:date="2012-08-10T08:15:00Z">
                  <w:rPr>
                    <w:rStyle w:val="Hyperlink"/>
                    <w:rFonts w:eastAsiaTheme="minorHAnsi"/>
                    <w:noProof/>
                  </w:rPr>
                </w:rPrChange>
              </w:rPr>
              <w:instrText xml:space="preserve"> </w:instrText>
            </w:r>
            <w:r w:rsidRPr="00303364">
              <w:rPr>
                <w:rFonts w:cstheme="minorHAnsi"/>
                <w:noProof/>
                <w:sz w:val="24"/>
                <w:szCs w:val="24"/>
                <w:rPrChange w:id="1388" w:author="DuyNgo" w:date="2012-08-10T08:15:00Z">
                  <w:rPr>
                    <w:rFonts w:eastAsiaTheme="minorHAnsi"/>
                    <w:noProof/>
                  </w:rPr>
                </w:rPrChange>
              </w:rPr>
              <w:instrText>HYPERLINK \l "_Toc332351146"</w:instrText>
            </w:r>
            <w:r w:rsidRPr="00303364">
              <w:rPr>
                <w:rStyle w:val="Hyperlink"/>
                <w:rFonts w:cstheme="minorHAnsi"/>
                <w:noProof/>
                <w:sz w:val="24"/>
                <w:szCs w:val="24"/>
                <w:rPrChange w:id="138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39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391" w:author="DuyNgo" w:date="2012-08-10T08:15:00Z">
                  <w:rPr>
                    <w:rStyle w:val="Hyperlink"/>
                    <w:rFonts w:eastAsiaTheme="minorHAnsi" w:cstheme="minorHAnsi"/>
                    <w:noProof/>
                  </w:rPr>
                </w:rPrChange>
              </w:rPr>
              <w:t>2.3.3 Report</w:t>
            </w:r>
            <w:r w:rsidRPr="00303364">
              <w:rPr>
                <w:rFonts w:cstheme="minorHAnsi"/>
                <w:noProof/>
                <w:webHidden/>
                <w:sz w:val="24"/>
                <w:szCs w:val="24"/>
                <w:rPrChange w:id="1392" w:author="DuyNgo" w:date="2012-08-10T08:15:00Z">
                  <w:rPr>
                    <w:rFonts w:eastAsiaTheme="minorHAnsi"/>
                    <w:noProof/>
                    <w:webHidden/>
                  </w:rPr>
                </w:rPrChange>
              </w:rPr>
              <w:tab/>
            </w:r>
            <w:r w:rsidRPr="00303364">
              <w:rPr>
                <w:rFonts w:cstheme="minorHAnsi"/>
                <w:noProof/>
                <w:webHidden/>
                <w:sz w:val="24"/>
                <w:szCs w:val="24"/>
                <w:rPrChange w:id="1393" w:author="DuyNgo" w:date="2012-08-10T08:15:00Z">
                  <w:rPr>
                    <w:rFonts w:eastAsiaTheme="minorHAnsi"/>
                    <w:noProof/>
                    <w:webHidden/>
                  </w:rPr>
                </w:rPrChange>
              </w:rPr>
              <w:fldChar w:fldCharType="begin"/>
            </w:r>
            <w:r w:rsidRPr="00303364">
              <w:rPr>
                <w:rFonts w:cstheme="minorHAnsi"/>
                <w:noProof/>
                <w:webHidden/>
                <w:sz w:val="24"/>
                <w:szCs w:val="24"/>
                <w:rPrChange w:id="1394" w:author="DuyNgo" w:date="2012-08-10T08:15:00Z">
                  <w:rPr>
                    <w:rFonts w:eastAsiaTheme="minorHAnsi"/>
                    <w:noProof/>
                    <w:webHidden/>
                  </w:rPr>
                </w:rPrChange>
              </w:rPr>
              <w:instrText xml:space="preserve"> PAGEREF _Toc332351146 \h </w:instrText>
            </w:r>
          </w:ins>
          <w:r w:rsidRPr="00303364">
            <w:rPr>
              <w:rFonts w:cstheme="minorHAnsi"/>
              <w:noProof/>
              <w:webHidden/>
              <w:sz w:val="24"/>
              <w:szCs w:val="24"/>
              <w:rPrChange w:id="1395" w:author="DuyNgo" w:date="2012-08-10T08:15:00Z">
                <w:rPr>
                  <w:rFonts w:cstheme="minorHAnsi"/>
                  <w:noProof/>
                  <w:webHidden/>
                  <w:sz w:val="24"/>
                  <w:szCs w:val="24"/>
                </w:rPr>
              </w:rPrChange>
            </w:rPr>
          </w:r>
          <w:r w:rsidRPr="00303364">
            <w:rPr>
              <w:rFonts w:cstheme="minorHAnsi"/>
              <w:noProof/>
              <w:webHidden/>
              <w:sz w:val="24"/>
              <w:szCs w:val="24"/>
              <w:rPrChange w:id="1396" w:author="DuyNgo" w:date="2012-08-10T08:15:00Z">
                <w:rPr>
                  <w:rFonts w:eastAsiaTheme="minorHAnsi"/>
                  <w:noProof/>
                  <w:webHidden/>
                </w:rPr>
              </w:rPrChange>
            </w:rPr>
            <w:fldChar w:fldCharType="separate"/>
          </w:r>
          <w:ins w:id="1397" w:author="DuyNgo" w:date="2012-08-10T08:15:00Z">
            <w:r w:rsidRPr="00303364">
              <w:rPr>
                <w:rFonts w:cstheme="minorHAnsi"/>
                <w:noProof/>
                <w:webHidden/>
                <w:sz w:val="24"/>
                <w:szCs w:val="24"/>
                <w:rPrChange w:id="1398" w:author="DuyNgo" w:date="2012-08-10T08:15:00Z">
                  <w:rPr>
                    <w:rFonts w:eastAsiaTheme="minorHAnsi"/>
                    <w:noProof/>
                    <w:webHidden/>
                  </w:rPr>
                </w:rPrChange>
              </w:rPr>
              <w:t>198</w:t>
            </w:r>
            <w:r w:rsidRPr="00303364">
              <w:rPr>
                <w:rFonts w:cstheme="minorHAnsi"/>
                <w:noProof/>
                <w:webHidden/>
                <w:sz w:val="24"/>
                <w:szCs w:val="24"/>
                <w:rPrChange w:id="1399" w:author="DuyNgo" w:date="2012-08-10T08:15:00Z">
                  <w:rPr>
                    <w:rFonts w:eastAsiaTheme="minorHAnsi"/>
                    <w:noProof/>
                    <w:webHidden/>
                  </w:rPr>
                </w:rPrChange>
              </w:rPr>
              <w:fldChar w:fldCharType="end"/>
            </w:r>
            <w:r w:rsidRPr="00303364">
              <w:rPr>
                <w:rStyle w:val="Hyperlink"/>
                <w:rFonts w:cstheme="minorHAnsi"/>
                <w:noProof/>
                <w:sz w:val="24"/>
                <w:szCs w:val="24"/>
                <w:rPrChange w:id="140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401" w:author="DuyNgo" w:date="2012-08-10T08:15:00Z"/>
              <w:rFonts w:cstheme="minorHAnsi"/>
              <w:noProof/>
              <w:sz w:val="24"/>
              <w:szCs w:val="24"/>
              <w:lang w:eastAsia="ja-JP"/>
              <w:rPrChange w:id="1402" w:author="DuyNgo" w:date="2012-08-10T08:15:00Z">
                <w:rPr>
                  <w:ins w:id="1403" w:author="DuyNgo" w:date="2012-08-10T08:15:00Z"/>
                  <w:noProof/>
                  <w:lang w:eastAsia="ja-JP"/>
                </w:rPr>
              </w:rPrChange>
            </w:rPr>
          </w:pPr>
          <w:ins w:id="1404" w:author="DuyNgo" w:date="2012-08-10T08:15:00Z">
            <w:r w:rsidRPr="00303364">
              <w:rPr>
                <w:rStyle w:val="Hyperlink"/>
                <w:rFonts w:cstheme="minorHAnsi"/>
                <w:noProof/>
                <w:sz w:val="24"/>
                <w:szCs w:val="24"/>
                <w:rPrChange w:id="1405" w:author="DuyNgo" w:date="2012-08-10T08:15:00Z">
                  <w:rPr>
                    <w:rStyle w:val="Hyperlink"/>
                    <w:rFonts w:eastAsiaTheme="minorHAnsi"/>
                    <w:noProof/>
                  </w:rPr>
                </w:rPrChange>
              </w:rPr>
              <w:fldChar w:fldCharType="begin"/>
            </w:r>
            <w:r w:rsidRPr="00303364">
              <w:rPr>
                <w:rStyle w:val="Hyperlink"/>
                <w:rFonts w:cstheme="minorHAnsi"/>
                <w:noProof/>
                <w:sz w:val="24"/>
                <w:szCs w:val="24"/>
                <w:rPrChange w:id="1406" w:author="DuyNgo" w:date="2012-08-10T08:15:00Z">
                  <w:rPr>
                    <w:rStyle w:val="Hyperlink"/>
                    <w:rFonts w:eastAsiaTheme="minorHAnsi"/>
                    <w:noProof/>
                  </w:rPr>
                </w:rPrChange>
              </w:rPr>
              <w:instrText xml:space="preserve"> </w:instrText>
            </w:r>
            <w:r w:rsidRPr="00303364">
              <w:rPr>
                <w:rFonts w:cstheme="minorHAnsi"/>
                <w:noProof/>
                <w:sz w:val="24"/>
                <w:szCs w:val="24"/>
                <w:rPrChange w:id="1407" w:author="DuyNgo" w:date="2012-08-10T08:15:00Z">
                  <w:rPr>
                    <w:rFonts w:eastAsiaTheme="minorHAnsi"/>
                    <w:noProof/>
                  </w:rPr>
                </w:rPrChange>
              </w:rPr>
              <w:instrText>HYPERLINK \l "_Toc332351147"</w:instrText>
            </w:r>
            <w:r w:rsidRPr="00303364">
              <w:rPr>
                <w:rStyle w:val="Hyperlink"/>
                <w:rFonts w:cstheme="minorHAnsi"/>
                <w:noProof/>
                <w:sz w:val="24"/>
                <w:szCs w:val="24"/>
                <w:rPrChange w:id="140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40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410" w:author="DuyNgo" w:date="2012-08-10T08:15:00Z">
                  <w:rPr>
                    <w:rStyle w:val="Hyperlink"/>
                    <w:rFonts w:eastAsiaTheme="minorHAnsi" w:cstheme="minorHAnsi"/>
                    <w:noProof/>
                  </w:rPr>
                </w:rPrChange>
              </w:rPr>
              <w:t>2.3.4 Project Eye</w:t>
            </w:r>
            <w:r w:rsidRPr="00303364">
              <w:rPr>
                <w:rFonts w:cstheme="minorHAnsi"/>
                <w:noProof/>
                <w:webHidden/>
                <w:sz w:val="24"/>
                <w:szCs w:val="24"/>
                <w:rPrChange w:id="1411" w:author="DuyNgo" w:date="2012-08-10T08:15:00Z">
                  <w:rPr>
                    <w:rFonts w:eastAsiaTheme="minorHAnsi"/>
                    <w:noProof/>
                    <w:webHidden/>
                  </w:rPr>
                </w:rPrChange>
              </w:rPr>
              <w:tab/>
            </w:r>
            <w:r w:rsidRPr="00303364">
              <w:rPr>
                <w:rFonts w:cstheme="minorHAnsi"/>
                <w:noProof/>
                <w:webHidden/>
                <w:sz w:val="24"/>
                <w:szCs w:val="24"/>
                <w:rPrChange w:id="1412" w:author="DuyNgo" w:date="2012-08-10T08:15:00Z">
                  <w:rPr>
                    <w:rFonts w:eastAsiaTheme="minorHAnsi"/>
                    <w:noProof/>
                    <w:webHidden/>
                  </w:rPr>
                </w:rPrChange>
              </w:rPr>
              <w:fldChar w:fldCharType="begin"/>
            </w:r>
            <w:r w:rsidRPr="00303364">
              <w:rPr>
                <w:rFonts w:cstheme="minorHAnsi"/>
                <w:noProof/>
                <w:webHidden/>
                <w:sz w:val="24"/>
                <w:szCs w:val="24"/>
                <w:rPrChange w:id="1413" w:author="DuyNgo" w:date="2012-08-10T08:15:00Z">
                  <w:rPr>
                    <w:rFonts w:eastAsiaTheme="minorHAnsi"/>
                    <w:noProof/>
                    <w:webHidden/>
                  </w:rPr>
                </w:rPrChange>
              </w:rPr>
              <w:instrText xml:space="preserve"> PAGEREF _Toc332351147 \h </w:instrText>
            </w:r>
          </w:ins>
          <w:r w:rsidRPr="00303364">
            <w:rPr>
              <w:rFonts w:cstheme="minorHAnsi"/>
              <w:noProof/>
              <w:webHidden/>
              <w:sz w:val="24"/>
              <w:szCs w:val="24"/>
              <w:rPrChange w:id="1414" w:author="DuyNgo" w:date="2012-08-10T08:15:00Z">
                <w:rPr>
                  <w:rFonts w:cstheme="minorHAnsi"/>
                  <w:noProof/>
                  <w:webHidden/>
                  <w:sz w:val="24"/>
                  <w:szCs w:val="24"/>
                </w:rPr>
              </w:rPrChange>
            </w:rPr>
          </w:r>
          <w:r w:rsidRPr="00303364">
            <w:rPr>
              <w:rFonts w:cstheme="minorHAnsi"/>
              <w:noProof/>
              <w:webHidden/>
              <w:sz w:val="24"/>
              <w:szCs w:val="24"/>
              <w:rPrChange w:id="1415" w:author="DuyNgo" w:date="2012-08-10T08:15:00Z">
                <w:rPr>
                  <w:rFonts w:eastAsiaTheme="minorHAnsi"/>
                  <w:noProof/>
                  <w:webHidden/>
                </w:rPr>
              </w:rPrChange>
            </w:rPr>
            <w:fldChar w:fldCharType="separate"/>
          </w:r>
          <w:ins w:id="1416" w:author="DuyNgo" w:date="2012-08-10T08:15:00Z">
            <w:r w:rsidRPr="00303364">
              <w:rPr>
                <w:rFonts w:cstheme="minorHAnsi"/>
                <w:noProof/>
                <w:webHidden/>
                <w:sz w:val="24"/>
                <w:szCs w:val="24"/>
                <w:rPrChange w:id="1417" w:author="DuyNgo" w:date="2012-08-10T08:15:00Z">
                  <w:rPr>
                    <w:rFonts w:eastAsiaTheme="minorHAnsi"/>
                    <w:noProof/>
                    <w:webHidden/>
                  </w:rPr>
                </w:rPrChange>
              </w:rPr>
              <w:t>199</w:t>
            </w:r>
            <w:r w:rsidRPr="00303364">
              <w:rPr>
                <w:rFonts w:cstheme="minorHAnsi"/>
                <w:noProof/>
                <w:webHidden/>
                <w:sz w:val="24"/>
                <w:szCs w:val="24"/>
                <w:rPrChange w:id="1418" w:author="DuyNgo" w:date="2012-08-10T08:15:00Z">
                  <w:rPr>
                    <w:rFonts w:eastAsiaTheme="minorHAnsi"/>
                    <w:noProof/>
                    <w:webHidden/>
                  </w:rPr>
                </w:rPrChange>
              </w:rPr>
              <w:fldChar w:fldCharType="end"/>
            </w:r>
            <w:r w:rsidRPr="00303364">
              <w:rPr>
                <w:rStyle w:val="Hyperlink"/>
                <w:rFonts w:cstheme="minorHAnsi"/>
                <w:noProof/>
                <w:sz w:val="24"/>
                <w:szCs w:val="24"/>
                <w:rPrChange w:id="141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420" w:author="DuyNgo" w:date="2012-08-10T08:15:00Z"/>
              <w:rFonts w:cstheme="minorHAnsi"/>
              <w:noProof/>
              <w:sz w:val="24"/>
              <w:szCs w:val="24"/>
              <w:lang w:eastAsia="ja-JP"/>
              <w:rPrChange w:id="1421" w:author="DuyNgo" w:date="2012-08-10T08:15:00Z">
                <w:rPr>
                  <w:ins w:id="1422" w:author="DuyNgo" w:date="2012-08-10T08:15:00Z"/>
                  <w:noProof/>
                  <w:lang w:eastAsia="ja-JP"/>
                </w:rPr>
              </w:rPrChange>
            </w:rPr>
          </w:pPr>
          <w:ins w:id="1423" w:author="DuyNgo" w:date="2012-08-10T08:15:00Z">
            <w:r w:rsidRPr="00303364">
              <w:rPr>
                <w:rStyle w:val="Hyperlink"/>
                <w:rFonts w:cstheme="minorHAnsi"/>
                <w:noProof/>
                <w:sz w:val="24"/>
                <w:szCs w:val="24"/>
                <w:rPrChange w:id="1424" w:author="DuyNgo" w:date="2012-08-10T08:15:00Z">
                  <w:rPr>
                    <w:rStyle w:val="Hyperlink"/>
                    <w:rFonts w:eastAsiaTheme="minorHAnsi"/>
                    <w:noProof/>
                  </w:rPr>
                </w:rPrChange>
              </w:rPr>
              <w:fldChar w:fldCharType="begin"/>
            </w:r>
            <w:r w:rsidRPr="00303364">
              <w:rPr>
                <w:rStyle w:val="Hyperlink"/>
                <w:rFonts w:cstheme="minorHAnsi"/>
                <w:noProof/>
                <w:sz w:val="24"/>
                <w:szCs w:val="24"/>
                <w:rPrChange w:id="1425" w:author="DuyNgo" w:date="2012-08-10T08:15:00Z">
                  <w:rPr>
                    <w:rStyle w:val="Hyperlink"/>
                    <w:rFonts w:eastAsiaTheme="minorHAnsi"/>
                    <w:noProof/>
                  </w:rPr>
                </w:rPrChange>
              </w:rPr>
              <w:instrText xml:space="preserve"> </w:instrText>
            </w:r>
            <w:r w:rsidRPr="00303364">
              <w:rPr>
                <w:rFonts w:cstheme="minorHAnsi"/>
                <w:noProof/>
                <w:sz w:val="24"/>
                <w:szCs w:val="24"/>
                <w:rPrChange w:id="1426" w:author="DuyNgo" w:date="2012-08-10T08:15:00Z">
                  <w:rPr>
                    <w:rFonts w:eastAsiaTheme="minorHAnsi"/>
                    <w:noProof/>
                  </w:rPr>
                </w:rPrChange>
              </w:rPr>
              <w:instrText>HYPERLINK \l "_Toc332351148"</w:instrText>
            </w:r>
            <w:r w:rsidRPr="00303364">
              <w:rPr>
                <w:rStyle w:val="Hyperlink"/>
                <w:rFonts w:cstheme="minorHAnsi"/>
                <w:noProof/>
                <w:sz w:val="24"/>
                <w:szCs w:val="24"/>
                <w:rPrChange w:id="142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42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429" w:author="DuyNgo" w:date="2012-08-10T08:15:00Z">
                  <w:rPr>
                    <w:rStyle w:val="Hyperlink"/>
                    <w:rFonts w:eastAsiaTheme="minorHAnsi" w:cstheme="minorHAnsi"/>
                    <w:noProof/>
                  </w:rPr>
                </w:rPrChange>
              </w:rPr>
              <w:t>2.3.5 Timesheet</w:t>
            </w:r>
            <w:r w:rsidRPr="00303364">
              <w:rPr>
                <w:rFonts w:cstheme="minorHAnsi"/>
                <w:noProof/>
                <w:webHidden/>
                <w:sz w:val="24"/>
                <w:szCs w:val="24"/>
                <w:rPrChange w:id="1430" w:author="DuyNgo" w:date="2012-08-10T08:15:00Z">
                  <w:rPr>
                    <w:rFonts w:eastAsiaTheme="minorHAnsi"/>
                    <w:noProof/>
                    <w:webHidden/>
                  </w:rPr>
                </w:rPrChange>
              </w:rPr>
              <w:tab/>
            </w:r>
            <w:r w:rsidRPr="00303364">
              <w:rPr>
                <w:rFonts w:cstheme="minorHAnsi"/>
                <w:noProof/>
                <w:webHidden/>
                <w:sz w:val="24"/>
                <w:szCs w:val="24"/>
                <w:rPrChange w:id="1431" w:author="DuyNgo" w:date="2012-08-10T08:15:00Z">
                  <w:rPr>
                    <w:rFonts w:eastAsiaTheme="minorHAnsi"/>
                    <w:noProof/>
                    <w:webHidden/>
                  </w:rPr>
                </w:rPrChange>
              </w:rPr>
              <w:fldChar w:fldCharType="begin"/>
            </w:r>
            <w:r w:rsidRPr="00303364">
              <w:rPr>
                <w:rFonts w:cstheme="minorHAnsi"/>
                <w:noProof/>
                <w:webHidden/>
                <w:sz w:val="24"/>
                <w:szCs w:val="24"/>
                <w:rPrChange w:id="1432" w:author="DuyNgo" w:date="2012-08-10T08:15:00Z">
                  <w:rPr>
                    <w:rFonts w:eastAsiaTheme="minorHAnsi"/>
                    <w:noProof/>
                    <w:webHidden/>
                  </w:rPr>
                </w:rPrChange>
              </w:rPr>
              <w:instrText xml:space="preserve"> PAGEREF _Toc332351148 \h </w:instrText>
            </w:r>
          </w:ins>
          <w:r w:rsidRPr="00303364">
            <w:rPr>
              <w:rFonts w:cstheme="minorHAnsi"/>
              <w:noProof/>
              <w:webHidden/>
              <w:sz w:val="24"/>
              <w:szCs w:val="24"/>
              <w:rPrChange w:id="1433" w:author="DuyNgo" w:date="2012-08-10T08:15:00Z">
                <w:rPr>
                  <w:rFonts w:cstheme="minorHAnsi"/>
                  <w:noProof/>
                  <w:webHidden/>
                  <w:sz w:val="24"/>
                  <w:szCs w:val="24"/>
                </w:rPr>
              </w:rPrChange>
            </w:rPr>
          </w:r>
          <w:r w:rsidRPr="00303364">
            <w:rPr>
              <w:rFonts w:cstheme="minorHAnsi"/>
              <w:noProof/>
              <w:webHidden/>
              <w:sz w:val="24"/>
              <w:szCs w:val="24"/>
              <w:rPrChange w:id="1434" w:author="DuyNgo" w:date="2012-08-10T08:15:00Z">
                <w:rPr>
                  <w:rFonts w:eastAsiaTheme="minorHAnsi"/>
                  <w:noProof/>
                  <w:webHidden/>
                </w:rPr>
              </w:rPrChange>
            </w:rPr>
            <w:fldChar w:fldCharType="separate"/>
          </w:r>
          <w:ins w:id="1435" w:author="DuyNgo" w:date="2012-08-10T08:15:00Z">
            <w:r w:rsidRPr="00303364">
              <w:rPr>
                <w:rFonts w:cstheme="minorHAnsi"/>
                <w:noProof/>
                <w:webHidden/>
                <w:sz w:val="24"/>
                <w:szCs w:val="24"/>
                <w:rPrChange w:id="1436" w:author="DuyNgo" w:date="2012-08-10T08:15:00Z">
                  <w:rPr>
                    <w:rFonts w:eastAsiaTheme="minorHAnsi"/>
                    <w:noProof/>
                    <w:webHidden/>
                  </w:rPr>
                </w:rPrChange>
              </w:rPr>
              <w:t>200</w:t>
            </w:r>
            <w:r w:rsidRPr="00303364">
              <w:rPr>
                <w:rFonts w:cstheme="minorHAnsi"/>
                <w:noProof/>
                <w:webHidden/>
                <w:sz w:val="24"/>
                <w:szCs w:val="24"/>
                <w:rPrChange w:id="1437" w:author="DuyNgo" w:date="2012-08-10T08:15:00Z">
                  <w:rPr>
                    <w:rFonts w:eastAsiaTheme="minorHAnsi"/>
                    <w:noProof/>
                    <w:webHidden/>
                  </w:rPr>
                </w:rPrChange>
              </w:rPr>
              <w:fldChar w:fldCharType="end"/>
            </w:r>
            <w:r w:rsidRPr="00303364">
              <w:rPr>
                <w:rStyle w:val="Hyperlink"/>
                <w:rFonts w:cstheme="minorHAnsi"/>
                <w:noProof/>
                <w:sz w:val="24"/>
                <w:szCs w:val="24"/>
                <w:rPrChange w:id="143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439" w:author="DuyNgo" w:date="2012-08-10T08:15:00Z"/>
              <w:rFonts w:cstheme="minorHAnsi"/>
              <w:noProof/>
              <w:sz w:val="24"/>
              <w:szCs w:val="24"/>
              <w:lang w:eastAsia="ja-JP"/>
              <w:rPrChange w:id="1440" w:author="DuyNgo" w:date="2012-08-10T08:15:00Z">
                <w:rPr>
                  <w:ins w:id="1441" w:author="DuyNgo" w:date="2012-08-10T08:15:00Z"/>
                  <w:noProof/>
                  <w:lang w:eastAsia="ja-JP"/>
                </w:rPr>
              </w:rPrChange>
            </w:rPr>
          </w:pPr>
          <w:ins w:id="1442" w:author="DuyNgo" w:date="2012-08-10T08:15:00Z">
            <w:r w:rsidRPr="00303364">
              <w:rPr>
                <w:rStyle w:val="Hyperlink"/>
                <w:rFonts w:cstheme="minorHAnsi"/>
                <w:noProof/>
                <w:sz w:val="24"/>
                <w:szCs w:val="24"/>
                <w:rPrChange w:id="1443" w:author="DuyNgo" w:date="2012-08-10T08:15:00Z">
                  <w:rPr>
                    <w:rStyle w:val="Hyperlink"/>
                    <w:rFonts w:eastAsiaTheme="minorHAnsi"/>
                    <w:noProof/>
                  </w:rPr>
                </w:rPrChange>
              </w:rPr>
              <w:fldChar w:fldCharType="begin"/>
            </w:r>
            <w:r w:rsidRPr="00303364">
              <w:rPr>
                <w:rStyle w:val="Hyperlink"/>
                <w:rFonts w:cstheme="minorHAnsi"/>
                <w:noProof/>
                <w:sz w:val="24"/>
                <w:szCs w:val="24"/>
                <w:rPrChange w:id="1444" w:author="DuyNgo" w:date="2012-08-10T08:15:00Z">
                  <w:rPr>
                    <w:rStyle w:val="Hyperlink"/>
                    <w:rFonts w:eastAsiaTheme="minorHAnsi"/>
                    <w:noProof/>
                  </w:rPr>
                </w:rPrChange>
              </w:rPr>
              <w:instrText xml:space="preserve"> </w:instrText>
            </w:r>
            <w:r w:rsidRPr="00303364">
              <w:rPr>
                <w:rFonts w:cstheme="minorHAnsi"/>
                <w:noProof/>
                <w:sz w:val="24"/>
                <w:szCs w:val="24"/>
                <w:rPrChange w:id="1445" w:author="DuyNgo" w:date="2012-08-10T08:15:00Z">
                  <w:rPr>
                    <w:rFonts w:eastAsiaTheme="minorHAnsi"/>
                    <w:noProof/>
                  </w:rPr>
                </w:rPrChange>
              </w:rPr>
              <w:instrText>HYPERLINK \l "_Toc332351149"</w:instrText>
            </w:r>
            <w:r w:rsidRPr="00303364">
              <w:rPr>
                <w:rStyle w:val="Hyperlink"/>
                <w:rFonts w:cstheme="minorHAnsi"/>
                <w:noProof/>
                <w:sz w:val="24"/>
                <w:szCs w:val="24"/>
                <w:rPrChange w:id="144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44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448" w:author="DuyNgo" w:date="2012-08-10T08:15:00Z">
                  <w:rPr>
                    <w:rStyle w:val="Hyperlink"/>
                    <w:rFonts w:eastAsiaTheme="minorHAnsi" w:cstheme="minorHAnsi"/>
                    <w:noProof/>
                  </w:rPr>
                </w:rPrChange>
              </w:rPr>
              <w:t>2.3.6 DMS</w:t>
            </w:r>
            <w:r w:rsidRPr="00303364">
              <w:rPr>
                <w:rFonts w:cstheme="minorHAnsi"/>
                <w:noProof/>
                <w:webHidden/>
                <w:sz w:val="24"/>
                <w:szCs w:val="24"/>
                <w:rPrChange w:id="1449" w:author="DuyNgo" w:date="2012-08-10T08:15:00Z">
                  <w:rPr>
                    <w:rFonts w:eastAsiaTheme="minorHAnsi"/>
                    <w:noProof/>
                    <w:webHidden/>
                  </w:rPr>
                </w:rPrChange>
              </w:rPr>
              <w:tab/>
            </w:r>
            <w:r w:rsidRPr="00303364">
              <w:rPr>
                <w:rFonts w:cstheme="minorHAnsi"/>
                <w:noProof/>
                <w:webHidden/>
                <w:sz w:val="24"/>
                <w:szCs w:val="24"/>
                <w:rPrChange w:id="1450" w:author="DuyNgo" w:date="2012-08-10T08:15:00Z">
                  <w:rPr>
                    <w:rFonts w:eastAsiaTheme="minorHAnsi"/>
                    <w:noProof/>
                    <w:webHidden/>
                  </w:rPr>
                </w:rPrChange>
              </w:rPr>
              <w:fldChar w:fldCharType="begin"/>
            </w:r>
            <w:r w:rsidRPr="00303364">
              <w:rPr>
                <w:rFonts w:cstheme="minorHAnsi"/>
                <w:noProof/>
                <w:webHidden/>
                <w:sz w:val="24"/>
                <w:szCs w:val="24"/>
                <w:rPrChange w:id="1451" w:author="DuyNgo" w:date="2012-08-10T08:15:00Z">
                  <w:rPr>
                    <w:rFonts w:eastAsiaTheme="minorHAnsi"/>
                    <w:noProof/>
                    <w:webHidden/>
                  </w:rPr>
                </w:rPrChange>
              </w:rPr>
              <w:instrText xml:space="preserve"> PAGEREF _Toc332351149 \h </w:instrText>
            </w:r>
          </w:ins>
          <w:r w:rsidRPr="00303364">
            <w:rPr>
              <w:rFonts w:cstheme="minorHAnsi"/>
              <w:noProof/>
              <w:webHidden/>
              <w:sz w:val="24"/>
              <w:szCs w:val="24"/>
              <w:rPrChange w:id="1452" w:author="DuyNgo" w:date="2012-08-10T08:15:00Z">
                <w:rPr>
                  <w:rFonts w:cstheme="minorHAnsi"/>
                  <w:noProof/>
                  <w:webHidden/>
                  <w:sz w:val="24"/>
                  <w:szCs w:val="24"/>
                </w:rPr>
              </w:rPrChange>
            </w:rPr>
          </w:r>
          <w:r w:rsidRPr="00303364">
            <w:rPr>
              <w:rFonts w:cstheme="minorHAnsi"/>
              <w:noProof/>
              <w:webHidden/>
              <w:sz w:val="24"/>
              <w:szCs w:val="24"/>
              <w:rPrChange w:id="1453" w:author="DuyNgo" w:date="2012-08-10T08:15:00Z">
                <w:rPr>
                  <w:rFonts w:eastAsiaTheme="minorHAnsi"/>
                  <w:noProof/>
                  <w:webHidden/>
                </w:rPr>
              </w:rPrChange>
            </w:rPr>
            <w:fldChar w:fldCharType="separate"/>
          </w:r>
          <w:ins w:id="1454" w:author="DuyNgo" w:date="2012-08-10T08:15:00Z">
            <w:r w:rsidRPr="00303364">
              <w:rPr>
                <w:rFonts w:cstheme="minorHAnsi"/>
                <w:noProof/>
                <w:webHidden/>
                <w:sz w:val="24"/>
                <w:szCs w:val="24"/>
                <w:rPrChange w:id="1455" w:author="DuyNgo" w:date="2012-08-10T08:15:00Z">
                  <w:rPr>
                    <w:rFonts w:eastAsiaTheme="minorHAnsi"/>
                    <w:noProof/>
                    <w:webHidden/>
                  </w:rPr>
                </w:rPrChange>
              </w:rPr>
              <w:t>200</w:t>
            </w:r>
            <w:r w:rsidRPr="00303364">
              <w:rPr>
                <w:rFonts w:cstheme="minorHAnsi"/>
                <w:noProof/>
                <w:webHidden/>
                <w:sz w:val="24"/>
                <w:szCs w:val="24"/>
                <w:rPrChange w:id="1456" w:author="DuyNgo" w:date="2012-08-10T08:15:00Z">
                  <w:rPr>
                    <w:rFonts w:eastAsiaTheme="minorHAnsi"/>
                    <w:noProof/>
                    <w:webHidden/>
                  </w:rPr>
                </w:rPrChange>
              </w:rPr>
              <w:fldChar w:fldCharType="end"/>
            </w:r>
            <w:r w:rsidRPr="00303364">
              <w:rPr>
                <w:rStyle w:val="Hyperlink"/>
                <w:rFonts w:cstheme="minorHAnsi"/>
                <w:noProof/>
                <w:sz w:val="24"/>
                <w:szCs w:val="24"/>
                <w:rPrChange w:id="145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458" w:author="DuyNgo" w:date="2012-08-10T08:15:00Z"/>
              <w:rFonts w:cstheme="minorHAnsi"/>
              <w:noProof/>
              <w:sz w:val="24"/>
              <w:szCs w:val="24"/>
              <w:lang w:eastAsia="ja-JP"/>
              <w:rPrChange w:id="1459" w:author="DuyNgo" w:date="2012-08-10T08:15:00Z">
                <w:rPr>
                  <w:ins w:id="1460" w:author="DuyNgo" w:date="2012-08-10T08:15:00Z"/>
                  <w:noProof/>
                  <w:lang w:eastAsia="ja-JP"/>
                </w:rPr>
              </w:rPrChange>
            </w:rPr>
          </w:pPr>
          <w:ins w:id="1461" w:author="DuyNgo" w:date="2012-08-10T08:15:00Z">
            <w:r w:rsidRPr="00303364">
              <w:rPr>
                <w:rStyle w:val="Hyperlink"/>
                <w:rFonts w:cstheme="minorHAnsi"/>
                <w:noProof/>
                <w:sz w:val="24"/>
                <w:szCs w:val="24"/>
                <w:rPrChange w:id="1462" w:author="DuyNgo" w:date="2012-08-10T08:15:00Z">
                  <w:rPr>
                    <w:rStyle w:val="Hyperlink"/>
                    <w:rFonts w:eastAsiaTheme="minorHAnsi"/>
                    <w:noProof/>
                  </w:rPr>
                </w:rPrChange>
              </w:rPr>
              <w:fldChar w:fldCharType="begin"/>
            </w:r>
            <w:r w:rsidRPr="00303364">
              <w:rPr>
                <w:rStyle w:val="Hyperlink"/>
                <w:rFonts w:cstheme="minorHAnsi"/>
                <w:noProof/>
                <w:sz w:val="24"/>
                <w:szCs w:val="24"/>
                <w:rPrChange w:id="1463" w:author="DuyNgo" w:date="2012-08-10T08:15:00Z">
                  <w:rPr>
                    <w:rStyle w:val="Hyperlink"/>
                    <w:rFonts w:eastAsiaTheme="minorHAnsi"/>
                    <w:noProof/>
                  </w:rPr>
                </w:rPrChange>
              </w:rPr>
              <w:instrText xml:space="preserve"> </w:instrText>
            </w:r>
            <w:r w:rsidRPr="00303364">
              <w:rPr>
                <w:rFonts w:cstheme="minorHAnsi"/>
                <w:noProof/>
                <w:sz w:val="24"/>
                <w:szCs w:val="24"/>
                <w:rPrChange w:id="1464" w:author="DuyNgo" w:date="2012-08-10T08:15:00Z">
                  <w:rPr>
                    <w:rFonts w:eastAsiaTheme="minorHAnsi"/>
                    <w:noProof/>
                  </w:rPr>
                </w:rPrChange>
              </w:rPr>
              <w:instrText>HYPERLINK \l "_Toc332351150"</w:instrText>
            </w:r>
            <w:r w:rsidRPr="00303364">
              <w:rPr>
                <w:rStyle w:val="Hyperlink"/>
                <w:rFonts w:cstheme="minorHAnsi"/>
                <w:noProof/>
                <w:sz w:val="24"/>
                <w:szCs w:val="24"/>
                <w:rPrChange w:id="146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46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467" w:author="DuyNgo" w:date="2012-08-10T08:15:00Z">
                  <w:rPr>
                    <w:rStyle w:val="Hyperlink"/>
                    <w:rFonts w:eastAsiaTheme="minorHAnsi" w:cstheme="minorHAnsi"/>
                    <w:noProof/>
                  </w:rPr>
                </w:rPrChange>
              </w:rPr>
              <w:t>2.3.7 Admin</w:t>
            </w:r>
            <w:r w:rsidRPr="00303364">
              <w:rPr>
                <w:rFonts w:cstheme="minorHAnsi"/>
                <w:noProof/>
                <w:webHidden/>
                <w:sz w:val="24"/>
                <w:szCs w:val="24"/>
                <w:rPrChange w:id="1468" w:author="DuyNgo" w:date="2012-08-10T08:15:00Z">
                  <w:rPr>
                    <w:rFonts w:eastAsiaTheme="minorHAnsi"/>
                    <w:noProof/>
                    <w:webHidden/>
                  </w:rPr>
                </w:rPrChange>
              </w:rPr>
              <w:tab/>
            </w:r>
            <w:r w:rsidRPr="00303364">
              <w:rPr>
                <w:rFonts w:cstheme="minorHAnsi"/>
                <w:noProof/>
                <w:webHidden/>
                <w:sz w:val="24"/>
                <w:szCs w:val="24"/>
                <w:rPrChange w:id="1469" w:author="DuyNgo" w:date="2012-08-10T08:15:00Z">
                  <w:rPr>
                    <w:rFonts w:eastAsiaTheme="minorHAnsi"/>
                    <w:noProof/>
                    <w:webHidden/>
                  </w:rPr>
                </w:rPrChange>
              </w:rPr>
              <w:fldChar w:fldCharType="begin"/>
            </w:r>
            <w:r w:rsidRPr="00303364">
              <w:rPr>
                <w:rFonts w:cstheme="minorHAnsi"/>
                <w:noProof/>
                <w:webHidden/>
                <w:sz w:val="24"/>
                <w:szCs w:val="24"/>
                <w:rPrChange w:id="1470" w:author="DuyNgo" w:date="2012-08-10T08:15:00Z">
                  <w:rPr>
                    <w:rFonts w:eastAsiaTheme="minorHAnsi"/>
                    <w:noProof/>
                    <w:webHidden/>
                  </w:rPr>
                </w:rPrChange>
              </w:rPr>
              <w:instrText xml:space="preserve"> PAGEREF _Toc332351150 \h </w:instrText>
            </w:r>
          </w:ins>
          <w:r w:rsidRPr="00303364">
            <w:rPr>
              <w:rFonts w:cstheme="minorHAnsi"/>
              <w:noProof/>
              <w:webHidden/>
              <w:sz w:val="24"/>
              <w:szCs w:val="24"/>
              <w:rPrChange w:id="1471" w:author="DuyNgo" w:date="2012-08-10T08:15:00Z">
                <w:rPr>
                  <w:rFonts w:cstheme="minorHAnsi"/>
                  <w:noProof/>
                  <w:webHidden/>
                  <w:sz w:val="24"/>
                  <w:szCs w:val="24"/>
                </w:rPr>
              </w:rPrChange>
            </w:rPr>
          </w:r>
          <w:r w:rsidRPr="00303364">
            <w:rPr>
              <w:rFonts w:cstheme="minorHAnsi"/>
              <w:noProof/>
              <w:webHidden/>
              <w:sz w:val="24"/>
              <w:szCs w:val="24"/>
              <w:rPrChange w:id="1472" w:author="DuyNgo" w:date="2012-08-10T08:15:00Z">
                <w:rPr>
                  <w:rFonts w:eastAsiaTheme="minorHAnsi"/>
                  <w:noProof/>
                  <w:webHidden/>
                </w:rPr>
              </w:rPrChange>
            </w:rPr>
            <w:fldChar w:fldCharType="separate"/>
          </w:r>
          <w:ins w:id="1473" w:author="DuyNgo" w:date="2012-08-10T08:15:00Z">
            <w:r w:rsidRPr="00303364">
              <w:rPr>
                <w:rFonts w:cstheme="minorHAnsi"/>
                <w:noProof/>
                <w:webHidden/>
                <w:sz w:val="24"/>
                <w:szCs w:val="24"/>
                <w:rPrChange w:id="1474" w:author="DuyNgo" w:date="2012-08-10T08:15:00Z">
                  <w:rPr>
                    <w:rFonts w:eastAsiaTheme="minorHAnsi"/>
                    <w:noProof/>
                    <w:webHidden/>
                  </w:rPr>
                </w:rPrChange>
              </w:rPr>
              <w:t>201</w:t>
            </w:r>
            <w:r w:rsidRPr="00303364">
              <w:rPr>
                <w:rFonts w:cstheme="minorHAnsi"/>
                <w:noProof/>
                <w:webHidden/>
                <w:sz w:val="24"/>
                <w:szCs w:val="24"/>
                <w:rPrChange w:id="1475" w:author="DuyNgo" w:date="2012-08-10T08:15:00Z">
                  <w:rPr>
                    <w:rFonts w:eastAsiaTheme="minorHAnsi"/>
                    <w:noProof/>
                    <w:webHidden/>
                  </w:rPr>
                </w:rPrChange>
              </w:rPr>
              <w:fldChar w:fldCharType="end"/>
            </w:r>
            <w:r w:rsidRPr="00303364">
              <w:rPr>
                <w:rStyle w:val="Hyperlink"/>
                <w:rFonts w:cstheme="minorHAnsi"/>
                <w:noProof/>
                <w:sz w:val="24"/>
                <w:szCs w:val="24"/>
                <w:rPrChange w:id="147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477" w:author="DuyNgo" w:date="2012-08-10T08:15:00Z"/>
              <w:rFonts w:cstheme="minorHAnsi"/>
              <w:noProof/>
              <w:sz w:val="24"/>
              <w:szCs w:val="24"/>
              <w:lang w:eastAsia="ja-JP"/>
              <w:rPrChange w:id="1478" w:author="DuyNgo" w:date="2012-08-10T08:15:00Z">
                <w:rPr>
                  <w:ins w:id="1479" w:author="DuyNgo" w:date="2012-08-10T08:15:00Z"/>
                  <w:noProof/>
                  <w:lang w:eastAsia="ja-JP"/>
                </w:rPr>
              </w:rPrChange>
            </w:rPr>
          </w:pPr>
          <w:ins w:id="1480" w:author="DuyNgo" w:date="2012-08-10T08:15:00Z">
            <w:r w:rsidRPr="00303364">
              <w:rPr>
                <w:rStyle w:val="Hyperlink"/>
                <w:rFonts w:cstheme="minorHAnsi"/>
                <w:noProof/>
                <w:sz w:val="24"/>
                <w:szCs w:val="24"/>
                <w:rPrChange w:id="1481" w:author="DuyNgo" w:date="2012-08-10T08:15:00Z">
                  <w:rPr>
                    <w:rStyle w:val="Hyperlink"/>
                    <w:rFonts w:eastAsiaTheme="minorHAnsi"/>
                    <w:noProof/>
                  </w:rPr>
                </w:rPrChange>
              </w:rPr>
              <w:fldChar w:fldCharType="begin"/>
            </w:r>
            <w:r w:rsidRPr="00303364">
              <w:rPr>
                <w:rStyle w:val="Hyperlink"/>
                <w:rFonts w:cstheme="minorHAnsi"/>
                <w:noProof/>
                <w:sz w:val="24"/>
                <w:szCs w:val="24"/>
                <w:rPrChange w:id="1482" w:author="DuyNgo" w:date="2012-08-10T08:15:00Z">
                  <w:rPr>
                    <w:rStyle w:val="Hyperlink"/>
                    <w:rFonts w:eastAsiaTheme="minorHAnsi"/>
                    <w:noProof/>
                  </w:rPr>
                </w:rPrChange>
              </w:rPr>
              <w:instrText xml:space="preserve"> </w:instrText>
            </w:r>
            <w:r w:rsidRPr="00303364">
              <w:rPr>
                <w:rFonts w:cstheme="minorHAnsi"/>
                <w:noProof/>
                <w:sz w:val="24"/>
                <w:szCs w:val="24"/>
                <w:rPrChange w:id="1483" w:author="DuyNgo" w:date="2012-08-10T08:15:00Z">
                  <w:rPr>
                    <w:rFonts w:eastAsiaTheme="minorHAnsi"/>
                    <w:noProof/>
                  </w:rPr>
                </w:rPrChange>
              </w:rPr>
              <w:instrText>HYPERLINK \l "_Toc332351151"</w:instrText>
            </w:r>
            <w:r w:rsidRPr="00303364">
              <w:rPr>
                <w:rStyle w:val="Hyperlink"/>
                <w:rFonts w:cstheme="minorHAnsi"/>
                <w:noProof/>
                <w:sz w:val="24"/>
                <w:szCs w:val="24"/>
                <w:rPrChange w:id="148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48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486" w:author="DuyNgo" w:date="2012-08-10T08:15:00Z">
                  <w:rPr>
                    <w:rStyle w:val="Hyperlink"/>
                    <w:rFonts w:eastAsiaTheme="minorHAnsi" w:cstheme="minorHAnsi"/>
                    <w:noProof/>
                  </w:rPr>
                </w:rPrChange>
              </w:rPr>
              <w:t>2.3.8 Requirements</w:t>
            </w:r>
            <w:r w:rsidRPr="00303364">
              <w:rPr>
                <w:rFonts w:cstheme="minorHAnsi"/>
                <w:noProof/>
                <w:webHidden/>
                <w:sz w:val="24"/>
                <w:szCs w:val="24"/>
                <w:rPrChange w:id="1487" w:author="DuyNgo" w:date="2012-08-10T08:15:00Z">
                  <w:rPr>
                    <w:rFonts w:eastAsiaTheme="minorHAnsi"/>
                    <w:noProof/>
                    <w:webHidden/>
                  </w:rPr>
                </w:rPrChange>
              </w:rPr>
              <w:tab/>
            </w:r>
            <w:r w:rsidRPr="00303364">
              <w:rPr>
                <w:rFonts w:cstheme="minorHAnsi"/>
                <w:noProof/>
                <w:webHidden/>
                <w:sz w:val="24"/>
                <w:szCs w:val="24"/>
                <w:rPrChange w:id="1488" w:author="DuyNgo" w:date="2012-08-10T08:15:00Z">
                  <w:rPr>
                    <w:rFonts w:eastAsiaTheme="minorHAnsi"/>
                    <w:noProof/>
                    <w:webHidden/>
                  </w:rPr>
                </w:rPrChange>
              </w:rPr>
              <w:fldChar w:fldCharType="begin"/>
            </w:r>
            <w:r w:rsidRPr="00303364">
              <w:rPr>
                <w:rFonts w:cstheme="minorHAnsi"/>
                <w:noProof/>
                <w:webHidden/>
                <w:sz w:val="24"/>
                <w:szCs w:val="24"/>
                <w:rPrChange w:id="1489" w:author="DuyNgo" w:date="2012-08-10T08:15:00Z">
                  <w:rPr>
                    <w:rFonts w:eastAsiaTheme="minorHAnsi"/>
                    <w:noProof/>
                    <w:webHidden/>
                  </w:rPr>
                </w:rPrChange>
              </w:rPr>
              <w:instrText xml:space="preserve"> PAGEREF _Toc332351151 \h </w:instrText>
            </w:r>
          </w:ins>
          <w:r w:rsidRPr="00303364">
            <w:rPr>
              <w:rFonts w:cstheme="minorHAnsi"/>
              <w:noProof/>
              <w:webHidden/>
              <w:sz w:val="24"/>
              <w:szCs w:val="24"/>
              <w:rPrChange w:id="1490" w:author="DuyNgo" w:date="2012-08-10T08:15:00Z">
                <w:rPr>
                  <w:rFonts w:cstheme="minorHAnsi"/>
                  <w:noProof/>
                  <w:webHidden/>
                  <w:sz w:val="24"/>
                  <w:szCs w:val="24"/>
                </w:rPr>
              </w:rPrChange>
            </w:rPr>
          </w:r>
          <w:r w:rsidRPr="00303364">
            <w:rPr>
              <w:rFonts w:cstheme="minorHAnsi"/>
              <w:noProof/>
              <w:webHidden/>
              <w:sz w:val="24"/>
              <w:szCs w:val="24"/>
              <w:rPrChange w:id="1491" w:author="DuyNgo" w:date="2012-08-10T08:15:00Z">
                <w:rPr>
                  <w:rFonts w:eastAsiaTheme="minorHAnsi"/>
                  <w:noProof/>
                  <w:webHidden/>
                </w:rPr>
              </w:rPrChange>
            </w:rPr>
            <w:fldChar w:fldCharType="separate"/>
          </w:r>
          <w:ins w:id="1492" w:author="DuyNgo" w:date="2012-08-10T08:15:00Z">
            <w:r w:rsidRPr="00303364">
              <w:rPr>
                <w:rFonts w:cstheme="minorHAnsi"/>
                <w:noProof/>
                <w:webHidden/>
                <w:sz w:val="24"/>
                <w:szCs w:val="24"/>
                <w:rPrChange w:id="1493" w:author="DuyNgo" w:date="2012-08-10T08:15:00Z">
                  <w:rPr>
                    <w:rFonts w:eastAsiaTheme="minorHAnsi"/>
                    <w:noProof/>
                    <w:webHidden/>
                  </w:rPr>
                </w:rPrChange>
              </w:rPr>
              <w:t>201</w:t>
            </w:r>
            <w:r w:rsidRPr="00303364">
              <w:rPr>
                <w:rFonts w:cstheme="minorHAnsi"/>
                <w:noProof/>
                <w:webHidden/>
                <w:sz w:val="24"/>
                <w:szCs w:val="24"/>
                <w:rPrChange w:id="1494" w:author="DuyNgo" w:date="2012-08-10T08:15:00Z">
                  <w:rPr>
                    <w:rFonts w:eastAsiaTheme="minorHAnsi"/>
                    <w:noProof/>
                    <w:webHidden/>
                  </w:rPr>
                </w:rPrChange>
              </w:rPr>
              <w:fldChar w:fldCharType="end"/>
            </w:r>
            <w:r w:rsidRPr="00303364">
              <w:rPr>
                <w:rStyle w:val="Hyperlink"/>
                <w:rFonts w:cstheme="minorHAnsi"/>
                <w:noProof/>
                <w:sz w:val="24"/>
                <w:szCs w:val="24"/>
                <w:rPrChange w:id="1495" w:author="DuyNgo" w:date="2012-08-10T08:15:00Z">
                  <w:rPr>
                    <w:rStyle w:val="Hyperlink"/>
                    <w:rFonts w:eastAsiaTheme="minorHAnsi"/>
                    <w:noProof/>
                  </w:rPr>
                </w:rPrChange>
              </w:rPr>
              <w:fldChar w:fldCharType="end"/>
            </w:r>
          </w:ins>
        </w:p>
        <w:p w:rsidR="00303364" w:rsidRPr="00303364" w:rsidRDefault="00303364">
          <w:pPr>
            <w:pStyle w:val="TOC3"/>
            <w:tabs>
              <w:tab w:val="right" w:leader="dot" w:pos="8778"/>
            </w:tabs>
            <w:rPr>
              <w:ins w:id="1496" w:author="DuyNgo" w:date="2012-08-10T08:15:00Z"/>
              <w:rFonts w:eastAsiaTheme="minorEastAsia" w:cstheme="minorHAnsi"/>
              <w:noProof/>
              <w:sz w:val="24"/>
              <w:szCs w:val="24"/>
              <w:lang w:eastAsia="ja-JP"/>
              <w:rPrChange w:id="1497" w:author="DuyNgo" w:date="2012-08-10T08:15:00Z">
                <w:rPr>
                  <w:ins w:id="1498" w:author="DuyNgo" w:date="2012-08-10T08:15:00Z"/>
                  <w:rFonts w:eastAsiaTheme="minorEastAsia"/>
                  <w:noProof/>
                  <w:lang w:eastAsia="ja-JP"/>
                </w:rPr>
              </w:rPrChange>
            </w:rPr>
          </w:pPr>
          <w:ins w:id="1499" w:author="DuyNgo" w:date="2012-08-10T08:15:00Z">
            <w:r w:rsidRPr="00303364">
              <w:rPr>
                <w:rStyle w:val="Hyperlink"/>
                <w:rFonts w:cstheme="minorHAnsi"/>
                <w:noProof/>
                <w:sz w:val="24"/>
                <w:szCs w:val="24"/>
                <w:rPrChange w:id="1500" w:author="DuyNgo" w:date="2012-08-10T08:15:00Z">
                  <w:rPr>
                    <w:rStyle w:val="Hyperlink"/>
                    <w:noProof/>
                  </w:rPr>
                </w:rPrChange>
              </w:rPr>
              <w:fldChar w:fldCharType="begin"/>
            </w:r>
            <w:r w:rsidRPr="00303364">
              <w:rPr>
                <w:rStyle w:val="Hyperlink"/>
                <w:rFonts w:cstheme="minorHAnsi"/>
                <w:noProof/>
                <w:sz w:val="24"/>
                <w:szCs w:val="24"/>
                <w:rPrChange w:id="1501" w:author="DuyNgo" w:date="2012-08-10T08:15:00Z">
                  <w:rPr>
                    <w:rStyle w:val="Hyperlink"/>
                    <w:noProof/>
                  </w:rPr>
                </w:rPrChange>
              </w:rPr>
              <w:instrText xml:space="preserve"> </w:instrText>
            </w:r>
            <w:r w:rsidRPr="00303364">
              <w:rPr>
                <w:rFonts w:cstheme="minorHAnsi"/>
                <w:noProof/>
                <w:sz w:val="24"/>
                <w:szCs w:val="24"/>
                <w:rPrChange w:id="1502" w:author="DuyNgo" w:date="2012-08-10T08:15:00Z">
                  <w:rPr>
                    <w:noProof/>
                  </w:rPr>
                </w:rPrChange>
              </w:rPr>
              <w:instrText>HYPERLINK \l "_Toc332351152"</w:instrText>
            </w:r>
            <w:r w:rsidRPr="00303364">
              <w:rPr>
                <w:rStyle w:val="Hyperlink"/>
                <w:rFonts w:cstheme="minorHAnsi"/>
                <w:noProof/>
                <w:sz w:val="24"/>
                <w:szCs w:val="24"/>
                <w:rPrChange w:id="1503" w:author="DuyNgo" w:date="2012-08-10T08:15:00Z">
                  <w:rPr>
                    <w:rStyle w:val="Hyperlink"/>
                    <w:noProof/>
                  </w:rPr>
                </w:rPrChange>
              </w:rPr>
              <w:instrText xml:space="preserve"> </w:instrText>
            </w:r>
            <w:r w:rsidRPr="00303364">
              <w:rPr>
                <w:rStyle w:val="Hyperlink"/>
                <w:rFonts w:cstheme="minorHAnsi"/>
                <w:noProof/>
                <w:sz w:val="24"/>
                <w:szCs w:val="24"/>
                <w:rPrChange w:id="1504" w:author="DuyNgo" w:date="2012-08-10T08:15:00Z">
                  <w:rPr>
                    <w:rStyle w:val="Hyperlink"/>
                    <w:noProof/>
                  </w:rPr>
                </w:rPrChange>
              </w:rPr>
              <w:fldChar w:fldCharType="separate"/>
            </w:r>
            <w:r w:rsidRPr="00303364">
              <w:rPr>
                <w:rStyle w:val="Hyperlink"/>
                <w:rFonts w:cstheme="minorHAnsi"/>
                <w:noProof/>
                <w:sz w:val="24"/>
                <w:szCs w:val="24"/>
                <w:rPrChange w:id="1505" w:author="DuyNgo" w:date="2012-08-10T08:15:00Z">
                  <w:rPr>
                    <w:rStyle w:val="Hyperlink"/>
                    <w:rFonts w:cstheme="minorHAnsi"/>
                    <w:noProof/>
                  </w:rPr>
                </w:rPrChange>
              </w:rPr>
              <w:t>2.4 Use case model</w:t>
            </w:r>
            <w:r w:rsidRPr="00303364">
              <w:rPr>
                <w:rFonts w:cstheme="minorHAnsi"/>
                <w:noProof/>
                <w:webHidden/>
                <w:sz w:val="24"/>
                <w:szCs w:val="24"/>
                <w:rPrChange w:id="1506" w:author="DuyNgo" w:date="2012-08-10T08:15:00Z">
                  <w:rPr>
                    <w:noProof/>
                    <w:webHidden/>
                  </w:rPr>
                </w:rPrChange>
              </w:rPr>
              <w:tab/>
            </w:r>
            <w:r w:rsidRPr="00303364">
              <w:rPr>
                <w:rFonts w:cstheme="minorHAnsi"/>
                <w:noProof/>
                <w:webHidden/>
                <w:sz w:val="24"/>
                <w:szCs w:val="24"/>
                <w:rPrChange w:id="1507" w:author="DuyNgo" w:date="2012-08-10T08:15:00Z">
                  <w:rPr>
                    <w:noProof/>
                    <w:webHidden/>
                  </w:rPr>
                </w:rPrChange>
              </w:rPr>
              <w:fldChar w:fldCharType="begin"/>
            </w:r>
            <w:r w:rsidRPr="00303364">
              <w:rPr>
                <w:rFonts w:cstheme="minorHAnsi"/>
                <w:noProof/>
                <w:webHidden/>
                <w:sz w:val="24"/>
                <w:szCs w:val="24"/>
                <w:rPrChange w:id="1508" w:author="DuyNgo" w:date="2012-08-10T08:15:00Z">
                  <w:rPr>
                    <w:noProof/>
                    <w:webHidden/>
                  </w:rPr>
                </w:rPrChange>
              </w:rPr>
              <w:instrText xml:space="preserve"> PAGEREF _Toc332351152 \h </w:instrText>
            </w:r>
          </w:ins>
          <w:r w:rsidRPr="00303364">
            <w:rPr>
              <w:rFonts w:cstheme="minorHAnsi"/>
              <w:noProof/>
              <w:webHidden/>
              <w:sz w:val="24"/>
              <w:szCs w:val="24"/>
              <w:rPrChange w:id="1509" w:author="DuyNgo" w:date="2012-08-10T08:15:00Z">
                <w:rPr>
                  <w:rFonts w:cstheme="minorHAnsi"/>
                  <w:noProof/>
                  <w:webHidden/>
                  <w:sz w:val="24"/>
                  <w:szCs w:val="24"/>
                </w:rPr>
              </w:rPrChange>
            </w:rPr>
          </w:r>
          <w:r w:rsidRPr="00303364">
            <w:rPr>
              <w:rFonts w:cstheme="minorHAnsi"/>
              <w:noProof/>
              <w:webHidden/>
              <w:sz w:val="24"/>
              <w:szCs w:val="24"/>
              <w:rPrChange w:id="1510" w:author="DuyNgo" w:date="2012-08-10T08:15:00Z">
                <w:rPr>
                  <w:noProof/>
                  <w:webHidden/>
                </w:rPr>
              </w:rPrChange>
            </w:rPr>
            <w:fldChar w:fldCharType="separate"/>
          </w:r>
          <w:ins w:id="1511" w:author="DuyNgo" w:date="2012-08-10T08:15:00Z">
            <w:r w:rsidRPr="00303364">
              <w:rPr>
                <w:rFonts w:cstheme="minorHAnsi"/>
                <w:noProof/>
                <w:webHidden/>
                <w:sz w:val="24"/>
                <w:szCs w:val="24"/>
                <w:rPrChange w:id="1512" w:author="DuyNgo" w:date="2012-08-10T08:15:00Z">
                  <w:rPr>
                    <w:noProof/>
                    <w:webHidden/>
                  </w:rPr>
                </w:rPrChange>
              </w:rPr>
              <w:t>201</w:t>
            </w:r>
            <w:r w:rsidRPr="00303364">
              <w:rPr>
                <w:rFonts w:cstheme="minorHAnsi"/>
                <w:noProof/>
                <w:webHidden/>
                <w:sz w:val="24"/>
                <w:szCs w:val="24"/>
                <w:rPrChange w:id="1513" w:author="DuyNgo" w:date="2012-08-10T08:15:00Z">
                  <w:rPr>
                    <w:noProof/>
                    <w:webHidden/>
                  </w:rPr>
                </w:rPrChange>
              </w:rPr>
              <w:fldChar w:fldCharType="end"/>
            </w:r>
            <w:r w:rsidRPr="00303364">
              <w:rPr>
                <w:rStyle w:val="Hyperlink"/>
                <w:rFonts w:cstheme="minorHAnsi"/>
                <w:noProof/>
                <w:sz w:val="24"/>
                <w:szCs w:val="24"/>
                <w:rPrChange w:id="1514" w:author="DuyNgo" w:date="2012-08-10T08:15:00Z">
                  <w:rPr>
                    <w:rStyle w:val="Hyperlink"/>
                    <w:noProof/>
                  </w:rPr>
                </w:rPrChange>
              </w:rPr>
              <w:fldChar w:fldCharType="end"/>
            </w:r>
          </w:ins>
        </w:p>
        <w:p w:rsidR="00303364" w:rsidRPr="00303364" w:rsidRDefault="00303364">
          <w:pPr>
            <w:pStyle w:val="TOC4"/>
            <w:tabs>
              <w:tab w:val="right" w:leader="dot" w:pos="8778"/>
            </w:tabs>
            <w:rPr>
              <w:ins w:id="1515" w:author="DuyNgo" w:date="2012-08-10T08:15:00Z"/>
              <w:rFonts w:cstheme="minorHAnsi"/>
              <w:noProof/>
              <w:sz w:val="24"/>
              <w:szCs w:val="24"/>
              <w:lang w:eastAsia="ja-JP"/>
              <w:rPrChange w:id="1516" w:author="DuyNgo" w:date="2012-08-10T08:15:00Z">
                <w:rPr>
                  <w:ins w:id="1517" w:author="DuyNgo" w:date="2012-08-10T08:15:00Z"/>
                  <w:noProof/>
                  <w:lang w:eastAsia="ja-JP"/>
                </w:rPr>
              </w:rPrChange>
            </w:rPr>
          </w:pPr>
          <w:ins w:id="1518" w:author="DuyNgo" w:date="2012-08-10T08:15:00Z">
            <w:r w:rsidRPr="00303364">
              <w:rPr>
                <w:rStyle w:val="Hyperlink"/>
                <w:rFonts w:cstheme="minorHAnsi"/>
                <w:noProof/>
                <w:sz w:val="24"/>
                <w:szCs w:val="24"/>
                <w:rPrChange w:id="1519" w:author="DuyNgo" w:date="2012-08-10T08:15:00Z">
                  <w:rPr>
                    <w:rStyle w:val="Hyperlink"/>
                    <w:rFonts w:eastAsiaTheme="minorHAnsi"/>
                    <w:noProof/>
                  </w:rPr>
                </w:rPrChange>
              </w:rPr>
              <w:fldChar w:fldCharType="begin"/>
            </w:r>
            <w:r w:rsidRPr="00303364">
              <w:rPr>
                <w:rStyle w:val="Hyperlink"/>
                <w:rFonts w:cstheme="minorHAnsi"/>
                <w:noProof/>
                <w:sz w:val="24"/>
                <w:szCs w:val="24"/>
                <w:rPrChange w:id="1520" w:author="DuyNgo" w:date="2012-08-10T08:15:00Z">
                  <w:rPr>
                    <w:rStyle w:val="Hyperlink"/>
                    <w:rFonts w:eastAsiaTheme="minorHAnsi"/>
                    <w:noProof/>
                  </w:rPr>
                </w:rPrChange>
              </w:rPr>
              <w:instrText xml:space="preserve"> </w:instrText>
            </w:r>
            <w:r w:rsidRPr="00303364">
              <w:rPr>
                <w:rFonts w:cstheme="minorHAnsi"/>
                <w:noProof/>
                <w:sz w:val="24"/>
                <w:szCs w:val="24"/>
                <w:rPrChange w:id="1521" w:author="DuyNgo" w:date="2012-08-10T08:15:00Z">
                  <w:rPr>
                    <w:rFonts w:eastAsiaTheme="minorHAnsi"/>
                    <w:noProof/>
                  </w:rPr>
                </w:rPrChange>
              </w:rPr>
              <w:instrText>HYPERLINK \l "_Toc332351153"</w:instrText>
            </w:r>
            <w:r w:rsidRPr="00303364">
              <w:rPr>
                <w:rStyle w:val="Hyperlink"/>
                <w:rFonts w:cstheme="minorHAnsi"/>
                <w:noProof/>
                <w:sz w:val="24"/>
                <w:szCs w:val="24"/>
                <w:rPrChange w:id="152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52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524" w:author="DuyNgo" w:date="2012-08-10T08:15:00Z">
                  <w:rPr>
                    <w:rStyle w:val="Hyperlink"/>
                    <w:rFonts w:eastAsiaTheme="minorHAnsi" w:cstheme="minorHAnsi"/>
                    <w:noProof/>
                  </w:rPr>
                </w:rPrChange>
              </w:rPr>
              <w:t>2.4.1 General</w:t>
            </w:r>
            <w:r w:rsidRPr="00303364">
              <w:rPr>
                <w:rFonts w:cstheme="minorHAnsi"/>
                <w:noProof/>
                <w:webHidden/>
                <w:sz w:val="24"/>
                <w:szCs w:val="24"/>
                <w:rPrChange w:id="1525" w:author="DuyNgo" w:date="2012-08-10T08:15:00Z">
                  <w:rPr>
                    <w:rFonts w:eastAsiaTheme="minorHAnsi"/>
                    <w:noProof/>
                    <w:webHidden/>
                  </w:rPr>
                </w:rPrChange>
              </w:rPr>
              <w:tab/>
            </w:r>
            <w:r w:rsidRPr="00303364">
              <w:rPr>
                <w:rFonts w:cstheme="minorHAnsi"/>
                <w:noProof/>
                <w:webHidden/>
                <w:sz w:val="24"/>
                <w:szCs w:val="24"/>
                <w:rPrChange w:id="1526" w:author="DuyNgo" w:date="2012-08-10T08:15:00Z">
                  <w:rPr>
                    <w:rFonts w:eastAsiaTheme="minorHAnsi"/>
                    <w:noProof/>
                    <w:webHidden/>
                  </w:rPr>
                </w:rPrChange>
              </w:rPr>
              <w:fldChar w:fldCharType="begin"/>
            </w:r>
            <w:r w:rsidRPr="00303364">
              <w:rPr>
                <w:rFonts w:cstheme="minorHAnsi"/>
                <w:noProof/>
                <w:webHidden/>
                <w:sz w:val="24"/>
                <w:szCs w:val="24"/>
                <w:rPrChange w:id="1527" w:author="DuyNgo" w:date="2012-08-10T08:15:00Z">
                  <w:rPr>
                    <w:rFonts w:eastAsiaTheme="minorHAnsi"/>
                    <w:noProof/>
                    <w:webHidden/>
                  </w:rPr>
                </w:rPrChange>
              </w:rPr>
              <w:instrText xml:space="preserve"> PAGEREF _Toc332351153 \h </w:instrText>
            </w:r>
          </w:ins>
          <w:r w:rsidRPr="00303364">
            <w:rPr>
              <w:rFonts w:cstheme="minorHAnsi"/>
              <w:noProof/>
              <w:webHidden/>
              <w:sz w:val="24"/>
              <w:szCs w:val="24"/>
              <w:rPrChange w:id="1528" w:author="DuyNgo" w:date="2012-08-10T08:15:00Z">
                <w:rPr>
                  <w:rFonts w:cstheme="minorHAnsi"/>
                  <w:noProof/>
                  <w:webHidden/>
                  <w:sz w:val="24"/>
                  <w:szCs w:val="24"/>
                </w:rPr>
              </w:rPrChange>
            </w:rPr>
          </w:r>
          <w:r w:rsidRPr="00303364">
            <w:rPr>
              <w:rFonts w:cstheme="minorHAnsi"/>
              <w:noProof/>
              <w:webHidden/>
              <w:sz w:val="24"/>
              <w:szCs w:val="24"/>
              <w:rPrChange w:id="1529" w:author="DuyNgo" w:date="2012-08-10T08:15:00Z">
                <w:rPr>
                  <w:rFonts w:eastAsiaTheme="minorHAnsi"/>
                  <w:noProof/>
                  <w:webHidden/>
                </w:rPr>
              </w:rPrChange>
            </w:rPr>
            <w:fldChar w:fldCharType="separate"/>
          </w:r>
          <w:ins w:id="1530" w:author="DuyNgo" w:date="2012-08-10T08:15:00Z">
            <w:r w:rsidRPr="00303364">
              <w:rPr>
                <w:rFonts w:cstheme="minorHAnsi"/>
                <w:noProof/>
                <w:webHidden/>
                <w:sz w:val="24"/>
                <w:szCs w:val="24"/>
                <w:rPrChange w:id="1531" w:author="DuyNgo" w:date="2012-08-10T08:15:00Z">
                  <w:rPr>
                    <w:rFonts w:eastAsiaTheme="minorHAnsi"/>
                    <w:noProof/>
                    <w:webHidden/>
                  </w:rPr>
                </w:rPrChange>
              </w:rPr>
              <w:t>203</w:t>
            </w:r>
            <w:r w:rsidRPr="00303364">
              <w:rPr>
                <w:rFonts w:cstheme="minorHAnsi"/>
                <w:noProof/>
                <w:webHidden/>
                <w:sz w:val="24"/>
                <w:szCs w:val="24"/>
                <w:rPrChange w:id="1532" w:author="DuyNgo" w:date="2012-08-10T08:15:00Z">
                  <w:rPr>
                    <w:rFonts w:eastAsiaTheme="minorHAnsi"/>
                    <w:noProof/>
                    <w:webHidden/>
                  </w:rPr>
                </w:rPrChange>
              </w:rPr>
              <w:fldChar w:fldCharType="end"/>
            </w:r>
            <w:r w:rsidRPr="00303364">
              <w:rPr>
                <w:rStyle w:val="Hyperlink"/>
                <w:rFonts w:cstheme="minorHAnsi"/>
                <w:noProof/>
                <w:sz w:val="24"/>
                <w:szCs w:val="24"/>
                <w:rPrChange w:id="1533"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534" w:author="DuyNgo" w:date="2012-08-10T08:15:00Z"/>
              <w:rFonts w:cstheme="minorHAnsi"/>
              <w:noProof/>
              <w:sz w:val="24"/>
              <w:szCs w:val="24"/>
              <w:lang w:eastAsia="ja-JP"/>
              <w:rPrChange w:id="1535" w:author="DuyNgo" w:date="2012-08-10T08:15:00Z">
                <w:rPr>
                  <w:ins w:id="1536" w:author="DuyNgo" w:date="2012-08-10T08:15:00Z"/>
                  <w:noProof/>
                  <w:lang w:eastAsia="ja-JP"/>
                </w:rPr>
              </w:rPrChange>
            </w:rPr>
          </w:pPr>
          <w:ins w:id="1537" w:author="DuyNgo" w:date="2012-08-10T08:15:00Z">
            <w:r w:rsidRPr="00303364">
              <w:rPr>
                <w:rStyle w:val="Hyperlink"/>
                <w:rFonts w:cstheme="minorHAnsi"/>
                <w:noProof/>
                <w:sz w:val="24"/>
                <w:szCs w:val="24"/>
                <w:rPrChange w:id="1538" w:author="DuyNgo" w:date="2012-08-10T08:15:00Z">
                  <w:rPr>
                    <w:rStyle w:val="Hyperlink"/>
                    <w:rFonts w:eastAsiaTheme="minorHAnsi"/>
                    <w:noProof/>
                  </w:rPr>
                </w:rPrChange>
              </w:rPr>
              <w:fldChar w:fldCharType="begin"/>
            </w:r>
            <w:r w:rsidRPr="00303364">
              <w:rPr>
                <w:rStyle w:val="Hyperlink"/>
                <w:rFonts w:cstheme="minorHAnsi"/>
                <w:noProof/>
                <w:sz w:val="24"/>
                <w:szCs w:val="24"/>
                <w:rPrChange w:id="1539" w:author="DuyNgo" w:date="2012-08-10T08:15:00Z">
                  <w:rPr>
                    <w:rStyle w:val="Hyperlink"/>
                    <w:rFonts w:eastAsiaTheme="minorHAnsi"/>
                    <w:noProof/>
                  </w:rPr>
                </w:rPrChange>
              </w:rPr>
              <w:instrText xml:space="preserve"> </w:instrText>
            </w:r>
            <w:r w:rsidRPr="00303364">
              <w:rPr>
                <w:rFonts w:cstheme="minorHAnsi"/>
                <w:noProof/>
                <w:sz w:val="24"/>
                <w:szCs w:val="24"/>
                <w:rPrChange w:id="1540" w:author="DuyNgo" w:date="2012-08-10T08:15:00Z">
                  <w:rPr>
                    <w:rFonts w:eastAsiaTheme="minorHAnsi"/>
                    <w:noProof/>
                  </w:rPr>
                </w:rPrChange>
              </w:rPr>
              <w:instrText>HYPERLINK \l "_Toc332351154"</w:instrText>
            </w:r>
            <w:r w:rsidRPr="00303364">
              <w:rPr>
                <w:rStyle w:val="Hyperlink"/>
                <w:rFonts w:cstheme="minorHAnsi"/>
                <w:noProof/>
                <w:sz w:val="24"/>
                <w:szCs w:val="24"/>
                <w:rPrChange w:id="154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542" w:author="DuyNgo" w:date="2012-08-10T08:15:00Z">
                  <w:rPr>
                    <w:rStyle w:val="Hyperlink"/>
                    <w:rFonts w:eastAsiaTheme="minorHAnsi"/>
                    <w:noProof/>
                  </w:rPr>
                </w:rPrChange>
              </w:rPr>
              <w:fldChar w:fldCharType="separate"/>
            </w:r>
            <w:r w:rsidRPr="00303364">
              <w:rPr>
                <w:rStyle w:val="Hyperlink"/>
                <w:rFonts w:cstheme="minorHAnsi"/>
                <w:noProof/>
                <w:snapToGrid w:val="0"/>
                <w:sz w:val="24"/>
                <w:szCs w:val="24"/>
                <w:rPrChange w:id="1543" w:author="DuyNgo" w:date="2012-08-10T08:15:00Z">
                  <w:rPr>
                    <w:rStyle w:val="Hyperlink"/>
                    <w:rFonts w:eastAsiaTheme="minorHAnsi" w:cstheme="minorHAnsi"/>
                    <w:noProof/>
                    <w:snapToGrid w:val="0"/>
                  </w:rPr>
                </w:rPrChange>
              </w:rPr>
              <w:t>2.4.2 Admin</w:t>
            </w:r>
            <w:r w:rsidRPr="00303364">
              <w:rPr>
                <w:rFonts w:cstheme="minorHAnsi"/>
                <w:noProof/>
                <w:webHidden/>
                <w:sz w:val="24"/>
                <w:szCs w:val="24"/>
                <w:rPrChange w:id="1544" w:author="DuyNgo" w:date="2012-08-10T08:15:00Z">
                  <w:rPr>
                    <w:rFonts w:eastAsiaTheme="minorHAnsi"/>
                    <w:noProof/>
                    <w:webHidden/>
                  </w:rPr>
                </w:rPrChange>
              </w:rPr>
              <w:tab/>
            </w:r>
            <w:r w:rsidRPr="00303364">
              <w:rPr>
                <w:rFonts w:cstheme="minorHAnsi"/>
                <w:noProof/>
                <w:webHidden/>
                <w:sz w:val="24"/>
                <w:szCs w:val="24"/>
                <w:rPrChange w:id="1545" w:author="DuyNgo" w:date="2012-08-10T08:15:00Z">
                  <w:rPr>
                    <w:rFonts w:eastAsiaTheme="minorHAnsi"/>
                    <w:noProof/>
                    <w:webHidden/>
                  </w:rPr>
                </w:rPrChange>
              </w:rPr>
              <w:fldChar w:fldCharType="begin"/>
            </w:r>
            <w:r w:rsidRPr="00303364">
              <w:rPr>
                <w:rFonts w:cstheme="minorHAnsi"/>
                <w:noProof/>
                <w:webHidden/>
                <w:sz w:val="24"/>
                <w:szCs w:val="24"/>
                <w:rPrChange w:id="1546" w:author="DuyNgo" w:date="2012-08-10T08:15:00Z">
                  <w:rPr>
                    <w:rFonts w:eastAsiaTheme="minorHAnsi"/>
                    <w:noProof/>
                    <w:webHidden/>
                  </w:rPr>
                </w:rPrChange>
              </w:rPr>
              <w:instrText xml:space="preserve"> PAGEREF _Toc332351154 \h </w:instrText>
            </w:r>
          </w:ins>
          <w:r w:rsidRPr="00303364">
            <w:rPr>
              <w:rFonts w:cstheme="minorHAnsi"/>
              <w:noProof/>
              <w:webHidden/>
              <w:sz w:val="24"/>
              <w:szCs w:val="24"/>
              <w:rPrChange w:id="1547" w:author="DuyNgo" w:date="2012-08-10T08:15:00Z">
                <w:rPr>
                  <w:rFonts w:cstheme="minorHAnsi"/>
                  <w:noProof/>
                  <w:webHidden/>
                  <w:sz w:val="24"/>
                  <w:szCs w:val="24"/>
                </w:rPr>
              </w:rPrChange>
            </w:rPr>
          </w:r>
          <w:r w:rsidRPr="00303364">
            <w:rPr>
              <w:rFonts w:cstheme="minorHAnsi"/>
              <w:noProof/>
              <w:webHidden/>
              <w:sz w:val="24"/>
              <w:szCs w:val="24"/>
              <w:rPrChange w:id="1548" w:author="DuyNgo" w:date="2012-08-10T08:15:00Z">
                <w:rPr>
                  <w:rFonts w:eastAsiaTheme="minorHAnsi"/>
                  <w:noProof/>
                  <w:webHidden/>
                </w:rPr>
              </w:rPrChange>
            </w:rPr>
            <w:fldChar w:fldCharType="separate"/>
          </w:r>
          <w:ins w:id="1549" w:author="DuyNgo" w:date="2012-08-10T08:15:00Z">
            <w:r w:rsidRPr="00303364">
              <w:rPr>
                <w:rFonts w:cstheme="minorHAnsi"/>
                <w:noProof/>
                <w:webHidden/>
                <w:sz w:val="24"/>
                <w:szCs w:val="24"/>
                <w:rPrChange w:id="1550" w:author="DuyNgo" w:date="2012-08-10T08:15:00Z">
                  <w:rPr>
                    <w:rFonts w:eastAsiaTheme="minorHAnsi"/>
                    <w:noProof/>
                    <w:webHidden/>
                  </w:rPr>
                </w:rPrChange>
              </w:rPr>
              <w:t>210</w:t>
            </w:r>
            <w:r w:rsidRPr="00303364">
              <w:rPr>
                <w:rFonts w:cstheme="minorHAnsi"/>
                <w:noProof/>
                <w:webHidden/>
                <w:sz w:val="24"/>
                <w:szCs w:val="24"/>
                <w:rPrChange w:id="1551" w:author="DuyNgo" w:date="2012-08-10T08:15:00Z">
                  <w:rPr>
                    <w:rFonts w:eastAsiaTheme="minorHAnsi"/>
                    <w:noProof/>
                    <w:webHidden/>
                  </w:rPr>
                </w:rPrChange>
              </w:rPr>
              <w:fldChar w:fldCharType="end"/>
            </w:r>
            <w:r w:rsidRPr="00303364">
              <w:rPr>
                <w:rStyle w:val="Hyperlink"/>
                <w:rFonts w:cstheme="minorHAnsi"/>
                <w:noProof/>
                <w:sz w:val="24"/>
                <w:szCs w:val="24"/>
                <w:rPrChange w:id="155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553" w:author="DuyNgo" w:date="2012-08-10T08:15:00Z"/>
              <w:rFonts w:cstheme="minorHAnsi"/>
              <w:noProof/>
              <w:sz w:val="24"/>
              <w:szCs w:val="24"/>
              <w:lang w:eastAsia="ja-JP"/>
              <w:rPrChange w:id="1554" w:author="DuyNgo" w:date="2012-08-10T08:15:00Z">
                <w:rPr>
                  <w:ins w:id="1555" w:author="DuyNgo" w:date="2012-08-10T08:15:00Z"/>
                  <w:noProof/>
                  <w:lang w:eastAsia="ja-JP"/>
                </w:rPr>
              </w:rPrChange>
            </w:rPr>
          </w:pPr>
          <w:ins w:id="1556" w:author="DuyNgo" w:date="2012-08-10T08:15:00Z">
            <w:r w:rsidRPr="00303364">
              <w:rPr>
                <w:rStyle w:val="Hyperlink"/>
                <w:rFonts w:cstheme="minorHAnsi"/>
                <w:noProof/>
                <w:sz w:val="24"/>
                <w:szCs w:val="24"/>
                <w:rPrChange w:id="1557" w:author="DuyNgo" w:date="2012-08-10T08:15:00Z">
                  <w:rPr>
                    <w:rStyle w:val="Hyperlink"/>
                    <w:rFonts w:eastAsiaTheme="minorHAnsi"/>
                    <w:noProof/>
                  </w:rPr>
                </w:rPrChange>
              </w:rPr>
              <w:fldChar w:fldCharType="begin"/>
            </w:r>
            <w:r w:rsidRPr="00303364">
              <w:rPr>
                <w:rStyle w:val="Hyperlink"/>
                <w:rFonts w:cstheme="minorHAnsi"/>
                <w:noProof/>
                <w:sz w:val="24"/>
                <w:szCs w:val="24"/>
                <w:rPrChange w:id="1558" w:author="DuyNgo" w:date="2012-08-10T08:15:00Z">
                  <w:rPr>
                    <w:rStyle w:val="Hyperlink"/>
                    <w:rFonts w:eastAsiaTheme="minorHAnsi"/>
                    <w:noProof/>
                  </w:rPr>
                </w:rPrChange>
              </w:rPr>
              <w:instrText xml:space="preserve"> </w:instrText>
            </w:r>
            <w:r w:rsidRPr="00303364">
              <w:rPr>
                <w:rFonts w:cstheme="minorHAnsi"/>
                <w:noProof/>
                <w:sz w:val="24"/>
                <w:szCs w:val="24"/>
                <w:rPrChange w:id="1559" w:author="DuyNgo" w:date="2012-08-10T08:15:00Z">
                  <w:rPr>
                    <w:rFonts w:eastAsiaTheme="minorHAnsi"/>
                    <w:noProof/>
                  </w:rPr>
                </w:rPrChange>
              </w:rPr>
              <w:instrText>HYPERLINK \l "_Toc332351155"</w:instrText>
            </w:r>
            <w:r w:rsidRPr="00303364">
              <w:rPr>
                <w:rStyle w:val="Hyperlink"/>
                <w:rFonts w:cstheme="minorHAnsi"/>
                <w:noProof/>
                <w:sz w:val="24"/>
                <w:szCs w:val="24"/>
                <w:rPrChange w:id="156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561" w:author="DuyNgo" w:date="2012-08-10T08:15:00Z">
                  <w:rPr>
                    <w:rStyle w:val="Hyperlink"/>
                    <w:rFonts w:eastAsiaTheme="minorHAnsi"/>
                    <w:noProof/>
                  </w:rPr>
                </w:rPrChange>
              </w:rPr>
              <w:fldChar w:fldCharType="separate"/>
            </w:r>
            <w:r w:rsidRPr="00303364">
              <w:rPr>
                <w:rStyle w:val="Hyperlink"/>
                <w:rFonts w:cstheme="minorHAnsi"/>
                <w:noProof/>
                <w:snapToGrid w:val="0"/>
                <w:sz w:val="24"/>
                <w:szCs w:val="24"/>
                <w:rPrChange w:id="1562" w:author="DuyNgo" w:date="2012-08-10T08:15:00Z">
                  <w:rPr>
                    <w:rStyle w:val="Hyperlink"/>
                    <w:rFonts w:eastAsiaTheme="minorHAnsi" w:cstheme="minorHAnsi"/>
                    <w:noProof/>
                    <w:snapToGrid w:val="0"/>
                  </w:rPr>
                </w:rPrChange>
              </w:rPr>
              <w:t>2.4.3 Planner</w:t>
            </w:r>
            <w:r w:rsidRPr="00303364">
              <w:rPr>
                <w:rFonts w:cstheme="minorHAnsi"/>
                <w:noProof/>
                <w:webHidden/>
                <w:sz w:val="24"/>
                <w:szCs w:val="24"/>
                <w:rPrChange w:id="1563" w:author="DuyNgo" w:date="2012-08-10T08:15:00Z">
                  <w:rPr>
                    <w:rFonts w:eastAsiaTheme="minorHAnsi"/>
                    <w:noProof/>
                    <w:webHidden/>
                  </w:rPr>
                </w:rPrChange>
              </w:rPr>
              <w:tab/>
            </w:r>
            <w:r w:rsidRPr="00303364">
              <w:rPr>
                <w:rFonts w:cstheme="minorHAnsi"/>
                <w:noProof/>
                <w:webHidden/>
                <w:sz w:val="24"/>
                <w:szCs w:val="24"/>
                <w:rPrChange w:id="1564" w:author="DuyNgo" w:date="2012-08-10T08:15:00Z">
                  <w:rPr>
                    <w:rFonts w:eastAsiaTheme="minorHAnsi"/>
                    <w:noProof/>
                    <w:webHidden/>
                  </w:rPr>
                </w:rPrChange>
              </w:rPr>
              <w:fldChar w:fldCharType="begin"/>
            </w:r>
            <w:r w:rsidRPr="00303364">
              <w:rPr>
                <w:rFonts w:cstheme="minorHAnsi"/>
                <w:noProof/>
                <w:webHidden/>
                <w:sz w:val="24"/>
                <w:szCs w:val="24"/>
                <w:rPrChange w:id="1565" w:author="DuyNgo" w:date="2012-08-10T08:15:00Z">
                  <w:rPr>
                    <w:rFonts w:eastAsiaTheme="minorHAnsi"/>
                    <w:noProof/>
                    <w:webHidden/>
                  </w:rPr>
                </w:rPrChange>
              </w:rPr>
              <w:instrText xml:space="preserve"> PAGEREF _Toc332351155 \h </w:instrText>
            </w:r>
          </w:ins>
          <w:r w:rsidRPr="00303364">
            <w:rPr>
              <w:rFonts w:cstheme="minorHAnsi"/>
              <w:noProof/>
              <w:webHidden/>
              <w:sz w:val="24"/>
              <w:szCs w:val="24"/>
              <w:rPrChange w:id="1566" w:author="DuyNgo" w:date="2012-08-10T08:15:00Z">
                <w:rPr>
                  <w:rFonts w:cstheme="minorHAnsi"/>
                  <w:noProof/>
                  <w:webHidden/>
                  <w:sz w:val="24"/>
                  <w:szCs w:val="24"/>
                </w:rPr>
              </w:rPrChange>
            </w:rPr>
          </w:r>
          <w:r w:rsidRPr="00303364">
            <w:rPr>
              <w:rFonts w:cstheme="minorHAnsi"/>
              <w:noProof/>
              <w:webHidden/>
              <w:sz w:val="24"/>
              <w:szCs w:val="24"/>
              <w:rPrChange w:id="1567" w:author="DuyNgo" w:date="2012-08-10T08:15:00Z">
                <w:rPr>
                  <w:rFonts w:eastAsiaTheme="minorHAnsi"/>
                  <w:noProof/>
                  <w:webHidden/>
                </w:rPr>
              </w:rPrChange>
            </w:rPr>
            <w:fldChar w:fldCharType="separate"/>
          </w:r>
          <w:ins w:id="1568" w:author="DuyNgo" w:date="2012-08-10T08:15:00Z">
            <w:r w:rsidRPr="00303364">
              <w:rPr>
                <w:rFonts w:cstheme="minorHAnsi"/>
                <w:noProof/>
                <w:webHidden/>
                <w:sz w:val="24"/>
                <w:szCs w:val="24"/>
                <w:rPrChange w:id="1569" w:author="DuyNgo" w:date="2012-08-10T08:15:00Z">
                  <w:rPr>
                    <w:rFonts w:eastAsiaTheme="minorHAnsi"/>
                    <w:noProof/>
                    <w:webHidden/>
                  </w:rPr>
                </w:rPrChange>
              </w:rPr>
              <w:t>219</w:t>
            </w:r>
            <w:r w:rsidRPr="00303364">
              <w:rPr>
                <w:rFonts w:cstheme="minorHAnsi"/>
                <w:noProof/>
                <w:webHidden/>
                <w:sz w:val="24"/>
                <w:szCs w:val="24"/>
                <w:rPrChange w:id="1570" w:author="DuyNgo" w:date="2012-08-10T08:15:00Z">
                  <w:rPr>
                    <w:rFonts w:eastAsiaTheme="minorHAnsi"/>
                    <w:noProof/>
                    <w:webHidden/>
                  </w:rPr>
                </w:rPrChange>
              </w:rPr>
              <w:fldChar w:fldCharType="end"/>
            </w:r>
            <w:r w:rsidRPr="00303364">
              <w:rPr>
                <w:rStyle w:val="Hyperlink"/>
                <w:rFonts w:cstheme="minorHAnsi"/>
                <w:noProof/>
                <w:sz w:val="24"/>
                <w:szCs w:val="24"/>
                <w:rPrChange w:id="157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572" w:author="DuyNgo" w:date="2012-08-10T08:15:00Z"/>
              <w:rFonts w:cstheme="minorHAnsi"/>
              <w:noProof/>
              <w:sz w:val="24"/>
              <w:szCs w:val="24"/>
              <w:lang w:eastAsia="ja-JP"/>
              <w:rPrChange w:id="1573" w:author="DuyNgo" w:date="2012-08-10T08:15:00Z">
                <w:rPr>
                  <w:ins w:id="1574" w:author="DuyNgo" w:date="2012-08-10T08:15:00Z"/>
                  <w:noProof/>
                  <w:lang w:eastAsia="ja-JP"/>
                </w:rPr>
              </w:rPrChange>
            </w:rPr>
          </w:pPr>
          <w:ins w:id="1575" w:author="DuyNgo" w:date="2012-08-10T08:15:00Z">
            <w:r w:rsidRPr="00303364">
              <w:rPr>
                <w:rStyle w:val="Hyperlink"/>
                <w:rFonts w:cstheme="minorHAnsi"/>
                <w:noProof/>
                <w:sz w:val="24"/>
                <w:szCs w:val="24"/>
                <w:rPrChange w:id="1576" w:author="DuyNgo" w:date="2012-08-10T08:15:00Z">
                  <w:rPr>
                    <w:rStyle w:val="Hyperlink"/>
                    <w:rFonts w:eastAsiaTheme="minorHAnsi"/>
                    <w:noProof/>
                  </w:rPr>
                </w:rPrChange>
              </w:rPr>
              <w:fldChar w:fldCharType="begin"/>
            </w:r>
            <w:r w:rsidRPr="00303364">
              <w:rPr>
                <w:rStyle w:val="Hyperlink"/>
                <w:rFonts w:cstheme="minorHAnsi"/>
                <w:noProof/>
                <w:sz w:val="24"/>
                <w:szCs w:val="24"/>
                <w:rPrChange w:id="1577" w:author="DuyNgo" w:date="2012-08-10T08:15:00Z">
                  <w:rPr>
                    <w:rStyle w:val="Hyperlink"/>
                    <w:rFonts w:eastAsiaTheme="minorHAnsi"/>
                    <w:noProof/>
                  </w:rPr>
                </w:rPrChange>
              </w:rPr>
              <w:instrText xml:space="preserve"> </w:instrText>
            </w:r>
            <w:r w:rsidRPr="00303364">
              <w:rPr>
                <w:rFonts w:cstheme="minorHAnsi"/>
                <w:noProof/>
                <w:sz w:val="24"/>
                <w:szCs w:val="24"/>
                <w:rPrChange w:id="1578" w:author="DuyNgo" w:date="2012-08-10T08:15:00Z">
                  <w:rPr>
                    <w:rFonts w:eastAsiaTheme="minorHAnsi"/>
                    <w:noProof/>
                  </w:rPr>
                </w:rPrChange>
              </w:rPr>
              <w:instrText>HYPERLINK \l "_Toc332351156"</w:instrText>
            </w:r>
            <w:r w:rsidRPr="00303364">
              <w:rPr>
                <w:rStyle w:val="Hyperlink"/>
                <w:rFonts w:cstheme="minorHAnsi"/>
                <w:noProof/>
                <w:sz w:val="24"/>
                <w:szCs w:val="24"/>
                <w:rPrChange w:id="157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580" w:author="DuyNgo" w:date="2012-08-10T08:15:00Z">
                  <w:rPr>
                    <w:rStyle w:val="Hyperlink"/>
                    <w:rFonts w:eastAsiaTheme="minorHAnsi"/>
                    <w:noProof/>
                  </w:rPr>
                </w:rPrChange>
              </w:rPr>
              <w:fldChar w:fldCharType="separate"/>
            </w:r>
            <w:r w:rsidRPr="00303364">
              <w:rPr>
                <w:rStyle w:val="Hyperlink"/>
                <w:rFonts w:cstheme="minorHAnsi"/>
                <w:noProof/>
                <w:snapToGrid w:val="0"/>
                <w:sz w:val="24"/>
                <w:szCs w:val="24"/>
                <w:rPrChange w:id="1581" w:author="DuyNgo" w:date="2012-08-10T08:15:00Z">
                  <w:rPr>
                    <w:rStyle w:val="Hyperlink"/>
                    <w:rFonts w:eastAsiaTheme="minorHAnsi" w:cstheme="minorHAnsi"/>
                    <w:noProof/>
                    <w:snapToGrid w:val="0"/>
                  </w:rPr>
                </w:rPrChange>
              </w:rPr>
              <w:t>2.4.4 Project Eye</w:t>
            </w:r>
            <w:r w:rsidRPr="00303364">
              <w:rPr>
                <w:rFonts w:cstheme="minorHAnsi"/>
                <w:noProof/>
                <w:webHidden/>
                <w:sz w:val="24"/>
                <w:szCs w:val="24"/>
                <w:rPrChange w:id="1582" w:author="DuyNgo" w:date="2012-08-10T08:15:00Z">
                  <w:rPr>
                    <w:rFonts w:eastAsiaTheme="minorHAnsi"/>
                    <w:noProof/>
                    <w:webHidden/>
                  </w:rPr>
                </w:rPrChange>
              </w:rPr>
              <w:tab/>
            </w:r>
            <w:r w:rsidRPr="00303364">
              <w:rPr>
                <w:rFonts w:cstheme="minorHAnsi"/>
                <w:noProof/>
                <w:webHidden/>
                <w:sz w:val="24"/>
                <w:szCs w:val="24"/>
                <w:rPrChange w:id="1583" w:author="DuyNgo" w:date="2012-08-10T08:15:00Z">
                  <w:rPr>
                    <w:rFonts w:eastAsiaTheme="minorHAnsi"/>
                    <w:noProof/>
                    <w:webHidden/>
                  </w:rPr>
                </w:rPrChange>
              </w:rPr>
              <w:fldChar w:fldCharType="begin"/>
            </w:r>
            <w:r w:rsidRPr="00303364">
              <w:rPr>
                <w:rFonts w:cstheme="minorHAnsi"/>
                <w:noProof/>
                <w:webHidden/>
                <w:sz w:val="24"/>
                <w:szCs w:val="24"/>
                <w:rPrChange w:id="1584" w:author="DuyNgo" w:date="2012-08-10T08:15:00Z">
                  <w:rPr>
                    <w:rFonts w:eastAsiaTheme="minorHAnsi"/>
                    <w:noProof/>
                    <w:webHidden/>
                  </w:rPr>
                </w:rPrChange>
              </w:rPr>
              <w:instrText xml:space="preserve"> PAGEREF _Toc332351156 \h </w:instrText>
            </w:r>
          </w:ins>
          <w:r w:rsidRPr="00303364">
            <w:rPr>
              <w:rFonts w:cstheme="minorHAnsi"/>
              <w:noProof/>
              <w:webHidden/>
              <w:sz w:val="24"/>
              <w:szCs w:val="24"/>
              <w:rPrChange w:id="1585" w:author="DuyNgo" w:date="2012-08-10T08:15:00Z">
                <w:rPr>
                  <w:rFonts w:cstheme="minorHAnsi"/>
                  <w:noProof/>
                  <w:webHidden/>
                  <w:sz w:val="24"/>
                  <w:szCs w:val="24"/>
                </w:rPr>
              </w:rPrChange>
            </w:rPr>
          </w:r>
          <w:r w:rsidRPr="00303364">
            <w:rPr>
              <w:rFonts w:cstheme="minorHAnsi"/>
              <w:noProof/>
              <w:webHidden/>
              <w:sz w:val="24"/>
              <w:szCs w:val="24"/>
              <w:rPrChange w:id="1586" w:author="DuyNgo" w:date="2012-08-10T08:15:00Z">
                <w:rPr>
                  <w:rFonts w:eastAsiaTheme="minorHAnsi"/>
                  <w:noProof/>
                  <w:webHidden/>
                </w:rPr>
              </w:rPrChange>
            </w:rPr>
            <w:fldChar w:fldCharType="separate"/>
          </w:r>
          <w:ins w:id="1587" w:author="DuyNgo" w:date="2012-08-10T08:15:00Z">
            <w:r w:rsidRPr="00303364">
              <w:rPr>
                <w:rFonts w:cstheme="minorHAnsi"/>
                <w:noProof/>
                <w:webHidden/>
                <w:sz w:val="24"/>
                <w:szCs w:val="24"/>
                <w:rPrChange w:id="1588" w:author="DuyNgo" w:date="2012-08-10T08:15:00Z">
                  <w:rPr>
                    <w:rFonts w:eastAsiaTheme="minorHAnsi"/>
                    <w:noProof/>
                    <w:webHidden/>
                  </w:rPr>
                </w:rPrChange>
              </w:rPr>
              <w:t>225</w:t>
            </w:r>
            <w:r w:rsidRPr="00303364">
              <w:rPr>
                <w:rFonts w:cstheme="minorHAnsi"/>
                <w:noProof/>
                <w:webHidden/>
                <w:sz w:val="24"/>
                <w:szCs w:val="24"/>
                <w:rPrChange w:id="1589" w:author="DuyNgo" w:date="2012-08-10T08:15:00Z">
                  <w:rPr>
                    <w:rFonts w:eastAsiaTheme="minorHAnsi"/>
                    <w:noProof/>
                    <w:webHidden/>
                  </w:rPr>
                </w:rPrChange>
              </w:rPr>
              <w:fldChar w:fldCharType="end"/>
            </w:r>
            <w:r w:rsidRPr="00303364">
              <w:rPr>
                <w:rStyle w:val="Hyperlink"/>
                <w:rFonts w:cstheme="minorHAnsi"/>
                <w:noProof/>
                <w:sz w:val="24"/>
                <w:szCs w:val="24"/>
                <w:rPrChange w:id="159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591" w:author="DuyNgo" w:date="2012-08-10T08:15:00Z"/>
              <w:rFonts w:cstheme="minorHAnsi"/>
              <w:noProof/>
              <w:sz w:val="24"/>
              <w:szCs w:val="24"/>
              <w:lang w:eastAsia="ja-JP"/>
              <w:rPrChange w:id="1592" w:author="DuyNgo" w:date="2012-08-10T08:15:00Z">
                <w:rPr>
                  <w:ins w:id="1593" w:author="DuyNgo" w:date="2012-08-10T08:15:00Z"/>
                  <w:noProof/>
                  <w:lang w:eastAsia="ja-JP"/>
                </w:rPr>
              </w:rPrChange>
            </w:rPr>
          </w:pPr>
          <w:ins w:id="1594" w:author="DuyNgo" w:date="2012-08-10T08:15:00Z">
            <w:r w:rsidRPr="00303364">
              <w:rPr>
                <w:rStyle w:val="Hyperlink"/>
                <w:rFonts w:cstheme="minorHAnsi"/>
                <w:noProof/>
                <w:sz w:val="24"/>
                <w:szCs w:val="24"/>
                <w:rPrChange w:id="1595" w:author="DuyNgo" w:date="2012-08-10T08:15:00Z">
                  <w:rPr>
                    <w:rStyle w:val="Hyperlink"/>
                    <w:rFonts w:eastAsiaTheme="minorHAnsi"/>
                    <w:noProof/>
                  </w:rPr>
                </w:rPrChange>
              </w:rPr>
              <w:fldChar w:fldCharType="begin"/>
            </w:r>
            <w:r w:rsidRPr="00303364">
              <w:rPr>
                <w:rStyle w:val="Hyperlink"/>
                <w:rFonts w:cstheme="minorHAnsi"/>
                <w:noProof/>
                <w:sz w:val="24"/>
                <w:szCs w:val="24"/>
                <w:rPrChange w:id="1596" w:author="DuyNgo" w:date="2012-08-10T08:15:00Z">
                  <w:rPr>
                    <w:rStyle w:val="Hyperlink"/>
                    <w:rFonts w:eastAsiaTheme="minorHAnsi"/>
                    <w:noProof/>
                  </w:rPr>
                </w:rPrChange>
              </w:rPr>
              <w:instrText xml:space="preserve"> </w:instrText>
            </w:r>
            <w:r w:rsidRPr="00303364">
              <w:rPr>
                <w:rFonts w:cstheme="minorHAnsi"/>
                <w:noProof/>
                <w:sz w:val="24"/>
                <w:szCs w:val="24"/>
                <w:rPrChange w:id="1597" w:author="DuyNgo" w:date="2012-08-10T08:15:00Z">
                  <w:rPr>
                    <w:rFonts w:eastAsiaTheme="minorHAnsi"/>
                    <w:noProof/>
                  </w:rPr>
                </w:rPrChange>
              </w:rPr>
              <w:instrText>HYPERLINK \l "_Toc332351157"</w:instrText>
            </w:r>
            <w:r w:rsidRPr="00303364">
              <w:rPr>
                <w:rStyle w:val="Hyperlink"/>
                <w:rFonts w:cstheme="minorHAnsi"/>
                <w:noProof/>
                <w:sz w:val="24"/>
                <w:szCs w:val="24"/>
                <w:rPrChange w:id="159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59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600" w:author="DuyNgo" w:date="2012-08-10T08:15:00Z">
                  <w:rPr>
                    <w:rStyle w:val="Hyperlink"/>
                    <w:rFonts w:eastAsiaTheme="minorHAnsi" w:cstheme="minorHAnsi"/>
                    <w:noProof/>
                  </w:rPr>
                </w:rPrChange>
              </w:rPr>
              <w:t>2.4.5 Change Budget</w:t>
            </w:r>
            <w:r w:rsidRPr="00303364">
              <w:rPr>
                <w:rFonts w:cstheme="minorHAnsi"/>
                <w:noProof/>
                <w:webHidden/>
                <w:sz w:val="24"/>
                <w:szCs w:val="24"/>
                <w:rPrChange w:id="1601" w:author="DuyNgo" w:date="2012-08-10T08:15:00Z">
                  <w:rPr>
                    <w:rFonts w:eastAsiaTheme="minorHAnsi"/>
                    <w:noProof/>
                    <w:webHidden/>
                  </w:rPr>
                </w:rPrChange>
              </w:rPr>
              <w:tab/>
            </w:r>
            <w:r w:rsidRPr="00303364">
              <w:rPr>
                <w:rFonts w:cstheme="minorHAnsi"/>
                <w:noProof/>
                <w:webHidden/>
                <w:sz w:val="24"/>
                <w:szCs w:val="24"/>
                <w:rPrChange w:id="1602" w:author="DuyNgo" w:date="2012-08-10T08:15:00Z">
                  <w:rPr>
                    <w:rFonts w:eastAsiaTheme="minorHAnsi"/>
                    <w:noProof/>
                    <w:webHidden/>
                  </w:rPr>
                </w:rPrChange>
              </w:rPr>
              <w:fldChar w:fldCharType="begin"/>
            </w:r>
            <w:r w:rsidRPr="00303364">
              <w:rPr>
                <w:rFonts w:cstheme="minorHAnsi"/>
                <w:noProof/>
                <w:webHidden/>
                <w:sz w:val="24"/>
                <w:szCs w:val="24"/>
                <w:rPrChange w:id="1603" w:author="DuyNgo" w:date="2012-08-10T08:15:00Z">
                  <w:rPr>
                    <w:rFonts w:eastAsiaTheme="minorHAnsi"/>
                    <w:noProof/>
                    <w:webHidden/>
                  </w:rPr>
                </w:rPrChange>
              </w:rPr>
              <w:instrText xml:space="preserve"> PAGEREF _Toc332351157 \h </w:instrText>
            </w:r>
          </w:ins>
          <w:r w:rsidRPr="00303364">
            <w:rPr>
              <w:rFonts w:cstheme="minorHAnsi"/>
              <w:noProof/>
              <w:webHidden/>
              <w:sz w:val="24"/>
              <w:szCs w:val="24"/>
              <w:rPrChange w:id="1604" w:author="DuyNgo" w:date="2012-08-10T08:15:00Z">
                <w:rPr>
                  <w:rFonts w:cstheme="minorHAnsi"/>
                  <w:noProof/>
                  <w:webHidden/>
                  <w:sz w:val="24"/>
                  <w:szCs w:val="24"/>
                </w:rPr>
              </w:rPrChange>
            </w:rPr>
          </w:r>
          <w:r w:rsidRPr="00303364">
            <w:rPr>
              <w:rFonts w:cstheme="minorHAnsi"/>
              <w:noProof/>
              <w:webHidden/>
              <w:sz w:val="24"/>
              <w:szCs w:val="24"/>
              <w:rPrChange w:id="1605" w:author="DuyNgo" w:date="2012-08-10T08:15:00Z">
                <w:rPr>
                  <w:rFonts w:eastAsiaTheme="minorHAnsi"/>
                  <w:noProof/>
                  <w:webHidden/>
                </w:rPr>
              </w:rPrChange>
            </w:rPr>
            <w:fldChar w:fldCharType="separate"/>
          </w:r>
          <w:ins w:id="1606" w:author="DuyNgo" w:date="2012-08-10T08:15:00Z">
            <w:r w:rsidRPr="00303364">
              <w:rPr>
                <w:rFonts w:cstheme="minorHAnsi"/>
                <w:noProof/>
                <w:webHidden/>
                <w:sz w:val="24"/>
                <w:szCs w:val="24"/>
                <w:rPrChange w:id="1607" w:author="DuyNgo" w:date="2012-08-10T08:15:00Z">
                  <w:rPr>
                    <w:rFonts w:eastAsiaTheme="minorHAnsi"/>
                    <w:noProof/>
                    <w:webHidden/>
                  </w:rPr>
                </w:rPrChange>
              </w:rPr>
              <w:t>230</w:t>
            </w:r>
            <w:r w:rsidRPr="00303364">
              <w:rPr>
                <w:rFonts w:cstheme="minorHAnsi"/>
                <w:noProof/>
                <w:webHidden/>
                <w:sz w:val="24"/>
                <w:szCs w:val="24"/>
                <w:rPrChange w:id="1608" w:author="DuyNgo" w:date="2012-08-10T08:15:00Z">
                  <w:rPr>
                    <w:rFonts w:eastAsiaTheme="minorHAnsi"/>
                    <w:noProof/>
                    <w:webHidden/>
                  </w:rPr>
                </w:rPrChange>
              </w:rPr>
              <w:fldChar w:fldCharType="end"/>
            </w:r>
            <w:r w:rsidRPr="00303364">
              <w:rPr>
                <w:rStyle w:val="Hyperlink"/>
                <w:rFonts w:cstheme="minorHAnsi"/>
                <w:noProof/>
                <w:sz w:val="24"/>
                <w:szCs w:val="24"/>
                <w:rPrChange w:id="160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610" w:author="DuyNgo" w:date="2012-08-10T08:15:00Z"/>
              <w:rFonts w:cstheme="minorHAnsi"/>
              <w:noProof/>
              <w:sz w:val="24"/>
              <w:szCs w:val="24"/>
              <w:lang w:eastAsia="ja-JP"/>
              <w:rPrChange w:id="1611" w:author="DuyNgo" w:date="2012-08-10T08:15:00Z">
                <w:rPr>
                  <w:ins w:id="1612" w:author="DuyNgo" w:date="2012-08-10T08:15:00Z"/>
                  <w:noProof/>
                  <w:lang w:eastAsia="ja-JP"/>
                </w:rPr>
              </w:rPrChange>
            </w:rPr>
          </w:pPr>
          <w:ins w:id="1613" w:author="DuyNgo" w:date="2012-08-10T08:15:00Z">
            <w:r w:rsidRPr="00303364">
              <w:rPr>
                <w:rStyle w:val="Hyperlink"/>
                <w:rFonts w:cstheme="minorHAnsi"/>
                <w:noProof/>
                <w:sz w:val="24"/>
                <w:szCs w:val="24"/>
                <w:rPrChange w:id="1614" w:author="DuyNgo" w:date="2012-08-10T08:15:00Z">
                  <w:rPr>
                    <w:rStyle w:val="Hyperlink"/>
                    <w:rFonts w:eastAsiaTheme="minorHAnsi"/>
                    <w:noProof/>
                  </w:rPr>
                </w:rPrChange>
              </w:rPr>
              <w:fldChar w:fldCharType="begin"/>
            </w:r>
            <w:r w:rsidRPr="00303364">
              <w:rPr>
                <w:rStyle w:val="Hyperlink"/>
                <w:rFonts w:cstheme="minorHAnsi"/>
                <w:noProof/>
                <w:sz w:val="24"/>
                <w:szCs w:val="24"/>
                <w:rPrChange w:id="1615" w:author="DuyNgo" w:date="2012-08-10T08:15:00Z">
                  <w:rPr>
                    <w:rStyle w:val="Hyperlink"/>
                    <w:rFonts w:eastAsiaTheme="minorHAnsi"/>
                    <w:noProof/>
                  </w:rPr>
                </w:rPrChange>
              </w:rPr>
              <w:instrText xml:space="preserve"> </w:instrText>
            </w:r>
            <w:r w:rsidRPr="00303364">
              <w:rPr>
                <w:rFonts w:cstheme="minorHAnsi"/>
                <w:noProof/>
                <w:sz w:val="24"/>
                <w:szCs w:val="24"/>
                <w:rPrChange w:id="1616" w:author="DuyNgo" w:date="2012-08-10T08:15:00Z">
                  <w:rPr>
                    <w:rFonts w:eastAsiaTheme="minorHAnsi"/>
                    <w:noProof/>
                  </w:rPr>
                </w:rPrChange>
              </w:rPr>
              <w:instrText>HYPERLINK \l "_Toc332351158"</w:instrText>
            </w:r>
            <w:r w:rsidRPr="00303364">
              <w:rPr>
                <w:rStyle w:val="Hyperlink"/>
                <w:rFonts w:cstheme="minorHAnsi"/>
                <w:noProof/>
                <w:sz w:val="24"/>
                <w:szCs w:val="24"/>
                <w:rPrChange w:id="161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61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619" w:author="DuyNgo" w:date="2012-08-10T08:15:00Z">
                  <w:rPr>
                    <w:rStyle w:val="Hyperlink"/>
                    <w:rFonts w:eastAsiaTheme="minorHAnsi" w:cstheme="minorHAnsi"/>
                    <w:noProof/>
                  </w:rPr>
                </w:rPrChange>
              </w:rPr>
              <w:t>2.4.6 Add Expense</w:t>
            </w:r>
            <w:r w:rsidRPr="00303364">
              <w:rPr>
                <w:rFonts w:cstheme="minorHAnsi"/>
                <w:noProof/>
                <w:webHidden/>
                <w:sz w:val="24"/>
                <w:szCs w:val="24"/>
                <w:rPrChange w:id="1620" w:author="DuyNgo" w:date="2012-08-10T08:15:00Z">
                  <w:rPr>
                    <w:rFonts w:eastAsiaTheme="minorHAnsi"/>
                    <w:noProof/>
                    <w:webHidden/>
                  </w:rPr>
                </w:rPrChange>
              </w:rPr>
              <w:tab/>
            </w:r>
            <w:r w:rsidRPr="00303364">
              <w:rPr>
                <w:rFonts w:cstheme="minorHAnsi"/>
                <w:noProof/>
                <w:webHidden/>
                <w:sz w:val="24"/>
                <w:szCs w:val="24"/>
                <w:rPrChange w:id="1621" w:author="DuyNgo" w:date="2012-08-10T08:15:00Z">
                  <w:rPr>
                    <w:rFonts w:eastAsiaTheme="minorHAnsi"/>
                    <w:noProof/>
                    <w:webHidden/>
                  </w:rPr>
                </w:rPrChange>
              </w:rPr>
              <w:fldChar w:fldCharType="begin"/>
            </w:r>
            <w:r w:rsidRPr="00303364">
              <w:rPr>
                <w:rFonts w:cstheme="minorHAnsi"/>
                <w:noProof/>
                <w:webHidden/>
                <w:sz w:val="24"/>
                <w:szCs w:val="24"/>
                <w:rPrChange w:id="1622" w:author="DuyNgo" w:date="2012-08-10T08:15:00Z">
                  <w:rPr>
                    <w:rFonts w:eastAsiaTheme="minorHAnsi"/>
                    <w:noProof/>
                    <w:webHidden/>
                  </w:rPr>
                </w:rPrChange>
              </w:rPr>
              <w:instrText xml:space="preserve"> PAGEREF _Toc332351158 \h </w:instrText>
            </w:r>
          </w:ins>
          <w:r w:rsidRPr="00303364">
            <w:rPr>
              <w:rFonts w:cstheme="minorHAnsi"/>
              <w:noProof/>
              <w:webHidden/>
              <w:sz w:val="24"/>
              <w:szCs w:val="24"/>
              <w:rPrChange w:id="1623" w:author="DuyNgo" w:date="2012-08-10T08:15:00Z">
                <w:rPr>
                  <w:rFonts w:cstheme="minorHAnsi"/>
                  <w:noProof/>
                  <w:webHidden/>
                  <w:sz w:val="24"/>
                  <w:szCs w:val="24"/>
                </w:rPr>
              </w:rPrChange>
            </w:rPr>
          </w:r>
          <w:r w:rsidRPr="00303364">
            <w:rPr>
              <w:rFonts w:cstheme="minorHAnsi"/>
              <w:noProof/>
              <w:webHidden/>
              <w:sz w:val="24"/>
              <w:szCs w:val="24"/>
              <w:rPrChange w:id="1624" w:author="DuyNgo" w:date="2012-08-10T08:15:00Z">
                <w:rPr>
                  <w:rFonts w:eastAsiaTheme="minorHAnsi"/>
                  <w:noProof/>
                  <w:webHidden/>
                </w:rPr>
              </w:rPrChange>
            </w:rPr>
            <w:fldChar w:fldCharType="separate"/>
          </w:r>
          <w:ins w:id="1625" w:author="DuyNgo" w:date="2012-08-10T08:15:00Z">
            <w:r w:rsidRPr="00303364">
              <w:rPr>
                <w:rFonts w:cstheme="minorHAnsi"/>
                <w:noProof/>
                <w:webHidden/>
                <w:sz w:val="24"/>
                <w:szCs w:val="24"/>
                <w:rPrChange w:id="1626" w:author="DuyNgo" w:date="2012-08-10T08:15:00Z">
                  <w:rPr>
                    <w:rFonts w:eastAsiaTheme="minorHAnsi"/>
                    <w:noProof/>
                    <w:webHidden/>
                  </w:rPr>
                </w:rPrChange>
              </w:rPr>
              <w:t>231</w:t>
            </w:r>
            <w:r w:rsidRPr="00303364">
              <w:rPr>
                <w:rFonts w:cstheme="minorHAnsi"/>
                <w:noProof/>
                <w:webHidden/>
                <w:sz w:val="24"/>
                <w:szCs w:val="24"/>
                <w:rPrChange w:id="1627" w:author="DuyNgo" w:date="2012-08-10T08:15:00Z">
                  <w:rPr>
                    <w:rFonts w:eastAsiaTheme="minorHAnsi"/>
                    <w:noProof/>
                    <w:webHidden/>
                  </w:rPr>
                </w:rPrChange>
              </w:rPr>
              <w:fldChar w:fldCharType="end"/>
            </w:r>
            <w:r w:rsidRPr="00303364">
              <w:rPr>
                <w:rStyle w:val="Hyperlink"/>
                <w:rFonts w:cstheme="minorHAnsi"/>
                <w:noProof/>
                <w:sz w:val="24"/>
                <w:szCs w:val="24"/>
                <w:rPrChange w:id="162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629" w:author="DuyNgo" w:date="2012-08-10T08:15:00Z"/>
              <w:rFonts w:cstheme="minorHAnsi"/>
              <w:noProof/>
              <w:sz w:val="24"/>
              <w:szCs w:val="24"/>
              <w:lang w:eastAsia="ja-JP"/>
              <w:rPrChange w:id="1630" w:author="DuyNgo" w:date="2012-08-10T08:15:00Z">
                <w:rPr>
                  <w:ins w:id="1631" w:author="DuyNgo" w:date="2012-08-10T08:15:00Z"/>
                  <w:noProof/>
                  <w:lang w:eastAsia="ja-JP"/>
                </w:rPr>
              </w:rPrChange>
            </w:rPr>
          </w:pPr>
          <w:ins w:id="1632" w:author="DuyNgo" w:date="2012-08-10T08:15:00Z">
            <w:r w:rsidRPr="00303364">
              <w:rPr>
                <w:rStyle w:val="Hyperlink"/>
                <w:rFonts w:cstheme="minorHAnsi"/>
                <w:noProof/>
                <w:sz w:val="24"/>
                <w:szCs w:val="24"/>
                <w:rPrChange w:id="1633" w:author="DuyNgo" w:date="2012-08-10T08:15:00Z">
                  <w:rPr>
                    <w:rStyle w:val="Hyperlink"/>
                    <w:rFonts w:eastAsiaTheme="minorHAnsi"/>
                    <w:noProof/>
                  </w:rPr>
                </w:rPrChange>
              </w:rPr>
              <w:fldChar w:fldCharType="begin"/>
            </w:r>
            <w:r w:rsidRPr="00303364">
              <w:rPr>
                <w:rStyle w:val="Hyperlink"/>
                <w:rFonts w:cstheme="minorHAnsi"/>
                <w:noProof/>
                <w:sz w:val="24"/>
                <w:szCs w:val="24"/>
                <w:rPrChange w:id="1634" w:author="DuyNgo" w:date="2012-08-10T08:15:00Z">
                  <w:rPr>
                    <w:rStyle w:val="Hyperlink"/>
                    <w:rFonts w:eastAsiaTheme="minorHAnsi"/>
                    <w:noProof/>
                  </w:rPr>
                </w:rPrChange>
              </w:rPr>
              <w:instrText xml:space="preserve"> </w:instrText>
            </w:r>
            <w:r w:rsidRPr="00303364">
              <w:rPr>
                <w:rFonts w:cstheme="minorHAnsi"/>
                <w:noProof/>
                <w:sz w:val="24"/>
                <w:szCs w:val="24"/>
                <w:rPrChange w:id="1635" w:author="DuyNgo" w:date="2012-08-10T08:15:00Z">
                  <w:rPr>
                    <w:rFonts w:eastAsiaTheme="minorHAnsi"/>
                    <w:noProof/>
                  </w:rPr>
                </w:rPrChange>
              </w:rPr>
              <w:instrText>HYPERLINK \l "_Toc332351159"</w:instrText>
            </w:r>
            <w:r w:rsidRPr="00303364">
              <w:rPr>
                <w:rStyle w:val="Hyperlink"/>
                <w:rFonts w:cstheme="minorHAnsi"/>
                <w:noProof/>
                <w:sz w:val="24"/>
                <w:szCs w:val="24"/>
                <w:rPrChange w:id="163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63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638" w:author="DuyNgo" w:date="2012-08-10T08:15:00Z">
                  <w:rPr>
                    <w:rStyle w:val="Hyperlink"/>
                    <w:rFonts w:eastAsiaTheme="minorHAnsi" w:cstheme="minorHAnsi"/>
                    <w:noProof/>
                  </w:rPr>
                </w:rPrChange>
              </w:rPr>
              <w:t>2.4.7 Edit Expense</w:t>
            </w:r>
            <w:r w:rsidRPr="00303364">
              <w:rPr>
                <w:rFonts w:cstheme="minorHAnsi"/>
                <w:noProof/>
                <w:webHidden/>
                <w:sz w:val="24"/>
                <w:szCs w:val="24"/>
                <w:rPrChange w:id="1639" w:author="DuyNgo" w:date="2012-08-10T08:15:00Z">
                  <w:rPr>
                    <w:rFonts w:eastAsiaTheme="minorHAnsi"/>
                    <w:noProof/>
                    <w:webHidden/>
                  </w:rPr>
                </w:rPrChange>
              </w:rPr>
              <w:tab/>
            </w:r>
            <w:r w:rsidRPr="00303364">
              <w:rPr>
                <w:rFonts w:cstheme="minorHAnsi"/>
                <w:noProof/>
                <w:webHidden/>
                <w:sz w:val="24"/>
                <w:szCs w:val="24"/>
                <w:rPrChange w:id="1640" w:author="DuyNgo" w:date="2012-08-10T08:15:00Z">
                  <w:rPr>
                    <w:rFonts w:eastAsiaTheme="minorHAnsi"/>
                    <w:noProof/>
                    <w:webHidden/>
                  </w:rPr>
                </w:rPrChange>
              </w:rPr>
              <w:fldChar w:fldCharType="begin"/>
            </w:r>
            <w:r w:rsidRPr="00303364">
              <w:rPr>
                <w:rFonts w:cstheme="minorHAnsi"/>
                <w:noProof/>
                <w:webHidden/>
                <w:sz w:val="24"/>
                <w:szCs w:val="24"/>
                <w:rPrChange w:id="1641" w:author="DuyNgo" w:date="2012-08-10T08:15:00Z">
                  <w:rPr>
                    <w:rFonts w:eastAsiaTheme="minorHAnsi"/>
                    <w:noProof/>
                    <w:webHidden/>
                  </w:rPr>
                </w:rPrChange>
              </w:rPr>
              <w:instrText xml:space="preserve"> PAGEREF _Toc332351159 \h </w:instrText>
            </w:r>
          </w:ins>
          <w:r w:rsidRPr="00303364">
            <w:rPr>
              <w:rFonts w:cstheme="minorHAnsi"/>
              <w:noProof/>
              <w:webHidden/>
              <w:sz w:val="24"/>
              <w:szCs w:val="24"/>
              <w:rPrChange w:id="1642" w:author="DuyNgo" w:date="2012-08-10T08:15:00Z">
                <w:rPr>
                  <w:rFonts w:cstheme="minorHAnsi"/>
                  <w:noProof/>
                  <w:webHidden/>
                  <w:sz w:val="24"/>
                  <w:szCs w:val="24"/>
                </w:rPr>
              </w:rPrChange>
            </w:rPr>
          </w:r>
          <w:r w:rsidRPr="00303364">
            <w:rPr>
              <w:rFonts w:cstheme="minorHAnsi"/>
              <w:noProof/>
              <w:webHidden/>
              <w:sz w:val="24"/>
              <w:szCs w:val="24"/>
              <w:rPrChange w:id="1643" w:author="DuyNgo" w:date="2012-08-10T08:15:00Z">
                <w:rPr>
                  <w:rFonts w:eastAsiaTheme="minorHAnsi"/>
                  <w:noProof/>
                  <w:webHidden/>
                </w:rPr>
              </w:rPrChange>
            </w:rPr>
            <w:fldChar w:fldCharType="separate"/>
          </w:r>
          <w:ins w:id="1644" w:author="DuyNgo" w:date="2012-08-10T08:15:00Z">
            <w:r w:rsidRPr="00303364">
              <w:rPr>
                <w:rFonts w:cstheme="minorHAnsi"/>
                <w:noProof/>
                <w:webHidden/>
                <w:sz w:val="24"/>
                <w:szCs w:val="24"/>
                <w:rPrChange w:id="1645" w:author="DuyNgo" w:date="2012-08-10T08:15:00Z">
                  <w:rPr>
                    <w:rFonts w:eastAsiaTheme="minorHAnsi"/>
                    <w:noProof/>
                    <w:webHidden/>
                  </w:rPr>
                </w:rPrChange>
              </w:rPr>
              <w:t>232</w:t>
            </w:r>
            <w:r w:rsidRPr="00303364">
              <w:rPr>
                <w:rFonts w:cstheme="minorHAnsi"/>
                <w:noProof/>
                <w:webHidden/>
                <w:sz w:val="24"/>
                <w:szCs w:val="24"/>
                <w:rPrChange w:id="1646" w:author="DuyNgo" w:date="2012-08-10T08:15:00Z">
                  <w:rPr>
                    <w:rFonts w:eastAsiaTheme="minorHAnsi"/>
                    <w:noProof/>
                    <w:webHidden/>
                  </w:rPr>
                </w:rPrChange>
              </w:rPr>
              <w:fldChar w:fldCharType="end"/>
            </w:r>
            <w:r w:rsidRPr="00303364">
              <w:rPr>
                <w:rStyle w:val="Hyperlink"/>
                <w:rFonts w:cstheme="minorHAnsi"/>
                <w:noProof/>
                <w:sz w:val="24"/>
                <w:szCs w:val="24"/>
                <w:rPrChange w:id="164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648" w:author="DuyNgo" w:date="2012-08-10T08:15:00Z"/>
              <w:rFonts w:cstheme="minorHAnsi"/>
              <w:noProof/>
              <w:sz w:val="24"/>
              <w:szCs w:val="24"/>
              <w:lang w:eastAsia="ja-JP"/>
              <w:rPrChange w:id="1649" w:author="DuyNgo" w:date="2012-08-10T08:15:00Z">
                <w:rPr>
                  <w:ins w:id="1650" w:author="DuyNgo" w:date="2012-08-10T08:15:00Z"/>
                  <w:noProof/>
                  <w:lang w:eastAsia="ja-JP"/>
                </w:rPr>
              </w:rPrChange>
            </w:rPr>
          </w:pPr>
          <w:ins w:id="1651" w:author="DuyNgo" w:date="2012-08-10T08:15:00Z">
            <w:r w:rsidRPr="00303364">
              <w:rPr>
                <w:rStyle w:val="Hyperlink"/>
                <w:rFonts w:cstheme="minorHAnsi"/>
                <w:noProof/>
                <w:sz w:val="24"/>
                <w:szCs w:val="24"/>
                <w:rPrChange w:id="1652" w:author="DuyNgo" w:date="2012-08-10T08:15:00Z">
                  <w:rPr>
                    <w:rStyle w:val="Hyperlink"/>
                    <w:rFonts w:eastAsiaTheme="minorHAnsi"/>
                    <w:noProof/>
                  </w:rPr>
                </w:rPrChange>
              </w:rPr>
              <w:fldChar w:fldCharType="begin"/>
            </w:r>
            <w:r w:rsidRPr="00303364">
              <w:rPr>
                <w:rStyle w:val="Hyperlink"/>
                <w:rFonts w:cstheme="minorHAnsi"/>
                <w:noProof/>
                <w:sz w:val="24"/>
                <w:szCs w:val="24"/>
                <w:rPrChange w:id="1653" w:author="DuyNgo" w:date="2012-08-10T08:15:00Z">
                  <w:rPr>
                    <w:rStyle w:val="Hyperlink"/>
                    <w:rFonts w:eastAsiaTheme="minorHAnsi"/>
                    <w:noProof/>
                  </w:rPr>
                </w:rPrChange>
              </w:rPr>
              <w:instrText xml:space="preserve"> </w:instrText>
            </w:r>
            <w:r w:rsidRPr="00303364">
              <w:rPr>
                <w:rFonts w:cstheme="minorHAnsi"/>
                <w:noProof/>
                <w:sz w:val="24"/>
                <w:szCs w:val="24"/>
                <w:rPrChange w:id="1654" w:author="DuyNgo" w:date="2012-08-10T08:15:00Z">
                  <w:rPr>
                    <w:rFonts w:eastAsiaTheme="minorHAnsi"/>
                    <w:noProof/>
                  </w:rPr>
                </w:rPrChange>
              </w:rPr>
              <w:instrText>HYPERLINK \l "_Toc332351160"</w:instrText>
            </w:r>
            <w:r w:rsidRPr="00303364">
              <w:rPr>
                <w:rStyle w:val="Hyperlink"/>
                <w:rFonts w:cstheme="minorHAnsi"/>
                <w:noProof/>
                <w:sz w:val="24"/>
                <w:szCs w:val="24"/>
                <w:rPrChange w:id="165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65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657" w:author="DuyNgo" w:date="2012-08-10T08:15:00Z">
                  <w:rPr>
                    <w:rStyle w:val="Hyperlink"/>
                    <w:rFonts w:eastAsiaTheme="minorHAnsi" w:cstheme="minorHAnsi"/>
                    <w:noProof/>
                  </w:rPr>
                </w:rPrChange>
              </w:rPr>
              <w:t>2.4.8 Delete Expense</w:t>
            </w:r>
            <w:r w:rsidRPr="00303364">
              <w:rPr>
                <w:rFonts w:cstheme="minorHAnsi"/>
                <w:noProof/>
                <w:webHidden/>
                <w:sz w:val="24"/>
                <w:szCs w:val="24"/>
                <w:rPrChange w:id="1658" w:author="DuyNgo" w:date="2012-08-10T08:15:00Z">
                  <w:rPr>
                    <w:rFonts w:eastAsiaTheme="minorHAnsi"/>
                    <w:noProof/>
                    <w:webHidden/>
                  </w:rPr>
                </w:rPrChange>
              </w:rPr>
              <w:tab/>
            </w:r>
            <w:r w:rsidRPr="00303364">
              <w:rPr>
                <w:rFonts w:cstheme="minorHAnsi"/>
                <w:noProof/>
                <w:webHidden/>
                <w:sz w:val="24"/>
                <w:szCs w:val="24"/>
                <w:rPrChange w:id="1659" w:author="DuyNgo" w:date="2012-08-10T08:15:00Z">
                  <w:rPr>
                    <w:rFonts w:eastAsiaTheme="minorHAnsi"/>
                    <w:noProof/>
                    <w:webHidden/>
                  </w:rPr>
                </w:rPrChange>
              </w:rPr>
              <w:fldChar w:fldCharType="begin"/>
            </w:r>
            <w:r w:rsidRPr="00303364">
              <w:rPr>
                <w:rFonts w:cstheme="minorHAnsi"/>
                <w:noProof/>
                <w:webHidden/>
                <w:sz w:val="24"/>
                <w:szCs w:val="24"/>
                <w:rPrChange w:id="1660" w:author="DuyNgo" w:date="2012-08-10T08:15:00Z">
                  <w:rPr>
                    <w:rFonts w:eastAsiaTheme="minorHAnsi"/>
                    <w:noProof/>
                    <w:webHidden/>
                  </w:rPr>
                </w:rPrChange>
              </w:rPr>
              <w:instrText xml:space="preserve"> PAGEREF _Toc332351160 \h </w:instrText>
            </w:r>
          </w:ins>
          <w:r w:rsidRPr="00303364">
            <w:rPr>
              <w:rFonts w:cstheme="minorHAnsi"/>
              <w:noProof/>
              <w:webHidden/>
              <w:sz w:val="24"/>
              <w:szCs w:val="24"/>
              <w:rPrChange w:id="1661" w:author="DuyNgo" w:date="2012-08-10T08:15:00Z">
                <w:rPr>
                  <w:rFonts w:cstheme="minorHAnsi"/>
                  <w:noProof/>
                  <w:webHidden/>
                  <w:sz w:val="24"/>
                  <w:szCs w:val="24"/>
                </w:rPr>
              </w:rPrChange>
            </w:rPr>
          </w:r>
          <w:r w:rsidRPr="00303364">
            <w:rPr>
              <w:rFonts w:cstheme="minorHAnsi"/>
              <w:noProof/>
              <w:webHidden/>
              <w:sz w:val="24"/>
              <w:szCs w:val="24"/>
              <w:rPrChange w:id="1662" w:author="DuyNgo" w:date="2012-08-10T08:15:00Z">
                <w:rPr>
                  <w:rFonts w:eastAsiaTheme="minorHAnsi"/>
                  <w:noProof/>
                  <w:webHidden/>
                </w:rPr>
              </w:rPrChange>
            </w:rPr>
            <w:fldChar w:fldCharType="separate"/>
          </w:r>
          <w:ins w:id="1663" w:author="DuyNgo" w:date="2012-08-10T08:15:00Z">
            <w:r w:rsidRPr="00303364">
              <w:rPr>
                <w:rFonts w:cstheme="minorHAnsi"/>
                <w:noProof/>
                <w:webHidden/>
                <w:sz w:val="24"/>
                <w:szCs w:val="24"/>
                <w:rPrChange w:id="1664" w:author="DuyNgo" w:date="2012-08-10T08:15:00Z">
                  <w:rPr>
                    <w:rFonts w:eastAsiaTheme="minorHAnsi"/>
                    <w:noProof/>
                    <w:webHidden/>
                  </w:rPr>
                </w:rPrChange>
              </w:rPr>
              <w:t>233</w:t>
            </w:r>
            <w:r w:rsidRPr="00303364">
              <w:rPr>
                <w:rFonts w:cstheme="minorHAnsi"/>
                <w:noProof/>
                <w:webHidden/>
                <w:sz w:val="24"/>
                <w:szCs w:val="24"/>
                <w:rPrChange w:id="1665" w:author="DuyNgo" w:date="2012-08-10T08:15:00Z">
                  <w:rPr>
                    <w:rFonts w:eastAsiaTheme="minorHAnsi"/>
                    <w:noProof/>
                    <w:webHidden/>
                  </w:rPr>
                </w:rPrChange>
              </w:rPr>
              <w:fldChar w:fldCharType="end"/>
            </w:r>
            <w:r w:rsidRPr="00303364">
              <w:rPr>
                <w:rStyle w:val="Hyperlink"/>
                <w:rFonts w:cstheme="minorHAnsi"/>
                <w:noProof/>
                <w:sz w:val="24"/>
                <w:szCs w:val="24"/>
                <w:rPrChange w:id="166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667" w:author="DuyNgo" w:date="2012-08-10T08:15:00Z"/>
              <w:rFonts w:cstheme="minorHAnsi"/>
              <w:noProof/>
              <w:sz w:val="24"/>
              <w:szCs w:val="24"/>
              <w:lang w:eastAsia="ja-JP"/>
              <w:rPrChange w:id="1668" w:author="DuyNgo" w:date="2012-08-10T08:15:00Z">
                <w:rPr>
                  <w:ins w:id="1669" w:author="DuyNgo" w:date="2012-08-10T08:15:00Z"/>
                  <w:noProof/>
                  <w:lang w:eastAsia="ja-JP"/>
                </w:rPr>
              </w:rPrChange>
            </w:rPr>
          </w:pPr>
          <w:ins w:id="1670" w:author="DuyNgo" w:date="2012-08-10T08:15:00Z">
            <w:r w:rsidRPr="00303364">
              <w:rPr>
                <w:rStyle w:val="Hyperlink"/>
                <w:rFonts w:cstheme="minorHAnsi"/>
                <w:noProof/>
                <w:sz w:val="24"/>
                <w:szCs w:val="24"/>
                <w:rPrChange w:id="1671" w:author="DuyNgo" w:date="2012-08-10T08:15:00Z">
                  <w:rPr>
                    <w:rStyle w:val="Hyperlink"/>
                    <w:rFonts w:eastAsiaTheme="minorHAnsi"/>
                    <w:noProof/>
                  </w:rPr>
                </w:rPrChange>
              </w:rPr>
              <w:fldChar w:fldCharType="begin"/>
            </w:r>
            <w:r w:rsidRPr="00303364">
              <w:rPr>
                <w:rStyle w:val="Hyperlink"/>
                <w:rFonts w:cstheme="minorHAnsi"/>
                <w:noProof/>
                <w:sz w:val="24"/>
                <w:szCs w:val="24"/>
                <w:rPrChange w:id="1672" w:author="DuyNgo" w:date="2012-08-10T08:15:00Z">
                  <w:rPr>
                    <w:rStyle w:val="Hyperlink"/>
                    <w:rFonts w:eastAsiaTheme="minorHAnsi"/>
                    <w:noProof/>
                  </w:rPr>
                </w:rPrChange>
              </w:rPr>
              <w:instrText xml:space="preserve"> </w:instrText>
            </w:r>
            <w:r w:rsidRPr="00303364">
              <w:rPr>
                <w:rFonts w:cstheme="minorHAnsi"/>
                <w:noProof/>
                <w:sz w:val="24"/>
                <w:szCs w:val="24"/>
                <w:rPrChange w:id="1673" w:author="DuyNgo" w:date="2012-08-10T08:15:00Z">
                  <w:rPr>
                    <w:rFonts w:eastAsiaTheme="minorHAnsi"/>
                    <w:noProof/>
                  </w:rPr>
                </w:rPrChange>
              </w:rPr>
              <w:instrText>HYPERLINK \l "_Toc332351161"</w:instrText>
            </w:r>
            <w:r w:rsidRPr="00303364">
              <w:rPr>
                <w:rStyle w:val="Hyperlink"/>
                <w:rFonts w:cstheme="minorHAnsi"/>
                <w:noProof/>
                <w:sz w:val="24"/>
                <w:szCs w:val="24"/>
                <w:rPrChange w:id="167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67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676" w:author="DuyNgo" w:date="2012-08-10T08:15:00Z">
                  <w:rPr>
                    <w:rStyle w:val="Hyperlink"/>
                    <w:rFonts w:eastAsiaTheme="minorHAnsi" w:cstheme="minorHAnsi"/>
                    <w:noProof/>
                  </w:rPr>
                </w:rPrChange>
              </w:rPr>
              <w:t>2.4.9 Add Risk, Issue</w:t>
            </w:r>
            <w:r w:rsidRPr="00303364">
              <w:rPr>
                <w:rFonts w:cstheme="minorHAnsi"/>
                <w:noProof/>
                <w:webHidden/>
                <w:sz w:val="24"/>
                <w:szCs w:val="24"/>
                <w:rPrChange w:id="1677" w:author="DuyNgo" w:date="2012-08-10T08:15:00Z">
                  <w:rPr>
                    <w:rFonts w:eastAsiaTheme="minorHAnsi"/>
                    <w:noProof/>
                    <w:webHidden/>
                  </w:rPr>
                </w:rPrChange>
              </w:rPr>
              <w:tab/>
            </w:r>
            <w:r w:rsidRPr="00303364">
              <w:rPr>
                <w:rFonts w:cstheme="minorHAnsi"/>
                <w:noProof/>
                <w:webHidden/>
                <w:sz w:val="24"/>
                <w:szCs w:val="24"/>
                <w:rPrChange w:id="1678" w:author="DuyNgo" w:date="2012-08-10T08:15:00Z">
                  <w:rPr>
                    <w:rFonts w:eastAsiaTheme="minorHAnsi"/>
                    <w:noProof/>
                    <w:webHidden/>
                  </w:rPr>
                </w:rPrChange>
              </w:rPr>
              <w:fldChar w:fldCharType="begin"/>
            </w:r>
            <w:r w:rsidRPr="00303364">
              <w:rPr>
                <w:rFonts w:cstheme="minorHAnsi"/>
                <w:noProof/>
                <w:webHidden/>
                <w:sz w:val="24"/>
                <w:szCs w:val="24"/>
                <w:rPrChange w:id="1679" w:author="DuyNgo" w:date="2012-08-10T08:15:00Z">
                  <w:rPr>
                    <w:rFonts w:eastAsiaTheme="minorHAnsi"/>
                    <w:noProof/>
                    <w:webHidden/>
                  </w:rPr>
                </w:rPrChange>
              </w:rPr>
              <w:instrText xml:space="preserve"> PAGEREF _Toc332351161 \h </w:instrText>
            </w:r>
          </w:ins>
          <w:r w:rsidRPr="00303364">
            <w:rPr>
              <w:rFonts w:cstheme="minorHAnsi"/>
              <w:noProof/>
              <w:webHidden/>
              <w:sz w:val="24"/>
              <w:szCs w:val="24"/>
              <w:rPrChange w:id="1680" w:author="DuyNgo" w:date="2012-08-10T08:15:00Z">
                <w:rPr>
                  <w:rFonts w:cstheme="minorHAnsi"/>
                  <w:noProof/>
                  <w:webHidden/>
                  <w:sz w:val="24"/>
                  <w:szCs w:val="24"/>
                </w:rPr>
              </w:rPrChange>
            </w:rPr>
          </w:r>
          <w:r w:rsidRPr="00303364">
            <w:rPr>
              <w:rFonts w:cstheme="minorHAnsi"/>
              <w:noProof/>
              <w:webHidden/>
              <w:sz w:val="24"/>
              <w:szCs w:val="24"/>
              <w:rPrChange w:id="1681" w:author="DuyNgo" w:date="2012-08-10T08:15:00Z">
                <w:rPr>
                  <w:rFonts w:eastAsiaTheme="minorHAnsi"/>
                  <w:noProof/>
                  <w:webHidden/>
                </w:rPr>
              </w:rPrChange>
            </w:rPr>
            <w:fldChar w:fldCharType="separate"/>
          </w:r>
          <w:ins w:id="1682" w:author="DuyNgo" w:date="2012-08-10T08:15:00Z">
            <w:r w:rsidRPr="00303364">
              <w:rPr>
                <w:rFonts w:cstheme="minorHAnsi"/>
                <w:noProof/>
                <w:webHidden/>
                <w:sz w:val="24"/>
                <w:szCs w:val="24"/>
                <w:rPrChange w:id="1683" w:author="DuyNgo" w:date="2012-08-10T08:15:00Z">
                  <w:rPr>
                    <w:rFonts w:eastAsiaTheme="minorHAnsi"/>
                    <w:noProof/>
                    <w:webHidden/>
                  </w:rPr>
                </w:rPrChange>
              </w:rPr>
              <w:t>234</w:t>
            </w:r>
            <w:r w:rsidRPr="00303364">
              <w:rPr>
                <w:rFonts w:cstheme="minorHAnsi"/>
                <w:noProof/>
                <w:webHidden/>
                <w:sz w:val="24"/>
                <w:szCs w:val="24"/>
                <w:rPrChange w:id="1684" w:author="DuyNgo" w:date="2012-08-10T08:15:00Z">
                  <w:rPr>
                    <w:rFonts w:eastAsiaTheme="minorHAnsi"/>
                    <w:noProof/>
                    <w:webHidden/>
                  </w:rPr>
                </w:rPrChange>
              </w:rPr>
              <w:fldChar w:fldCharType="end"/>
            </w:r>
            <w:r w:rsidRPr="00303364">
              <w:rPr>
                <w:rStyle w:val="Hyperlink"/>
                <w:rFonts w:cstheme="minorHAnsi"/>
                <w:noProof/>
                <w:sz w:val="24"/>
                <w:szCs w:val="24"/>
                <w:rPrChange w:id="168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686" w:author="DuyNgo" w:date="2012-08-10T08:15:00Z"/>
              <w:rFonts w:cstheme="minorHAnsi"/>
              <w:noProof/>
              <w:sz w:val="24"/>
              <w:szCs w:val="24"/>
              <w:lang w:eastAsia="ja-JP"/>
              <w:rPrChange w:id="1687" w:author="DuyNgo" w:date="2012-08-10T08:15:00Z">
                <w:rPr>
                  <w:ins w:id="1688" w:author="DuyNgo" w:date="2012-08-10T08:15:00Z"/>
                  <w:noProof/>
                  <w:lang w:eastAsia="ja-JP"/>
                </w:rPr>
              </w:rPrChange>
            </w:rPr>
          </w:pPr>
          <w:ins w:id="1689" w:author="DuyNgo" w:date="2012-08-10T08:15:00Z">
            <w:r w:rsidRPr="00303364">
              <w:rPr>
                <w:rStyle w:val="Hyperlink"/>
                <w:rFonts w:cstheme="minorHAnsi"/>
                <w:noProof/>
                <w:sz w:val="24"/>
                <w:szCs w:val="24"/>
                <w:rPrChange w:id="1690" w:author="DuyNgo" w:date="2012-08-10T08:15:00Z">
                  <w:rPr>
                    <w:rStyle w:val="Hyperlink"/>
                    <w:rFonts w:eastAsiaTheme="minorHAnsi"/>
                    <w:noProof/>
                  </w:rPr>
                </w:rPrChange>
              </w:rPr>
              <w:fldChar w:fldCharType="begin"/>
            </w:r>
            <w:r w:rsidRPr="00303364">
              <w:rPr>
                <w:rStyle w:val="Hyperlink"/>
                <w:rFonts w:cstheme="minorHAnsi"/>
                <w:noProof/>
                <w:sz w:val="24"/>
                <w:szCs w:val="24"/>
                <w:rPrChange w:id="1691" w:author="DuyNgo" w:date="2012-08-10T08:15:00Z">
                  <w:rPr>
                    <w:rStyle w:val="Hyperlink"/>
                    <w:rFonts w:eastAsiaTheme="minorHAnsi"/>
                    <w:noProof/>
                  </w:rPr>
                </w:rPrChange>
              </w:rPr>
              <w:instrText xml:space="preserve"> </w:instrText>
            </w:r>
            <w:r w:rsidRPr="00303364">
              <w:rPr>
                <w:rFonts w:cstheme="minorHAnsi"/>
                <w:noProof/>
                <w:sz w:val="24"/>
                <w:szCs w:val="24"/>
                <w:rPrChange w:id="1692" w:author="DuyNgo" w:date="2012-08-10T08:15:00Z">
                  <w:rPr>
                    <w:rFonts w:eastAsiaTheme="minorHAnsi"/>
                    <w:noProof/>
                  </w:rPr>
                </w:rPrChange>
              </w:rPr>
              <w:instrText>HYPERLINK \l "_Toc332351162"</w:instrText>
            </w:r>
            <w:r w:rsidRPr="00303364">
              <w:rPr>
                <w:rStyle w:val="Hyperlink"/>
                <w:rFonts w:cstheme="minorHAnsi"/>
                <w:noProof/>
                <w:sz w:val="24"/>
                <w:szCs w:val="24"/>
                <w:rPrChange w:id="169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69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695" w:author="DuyNgo" w:date="2012-08-10T08:15:00Z">
                  <w:rPr>
                    <w:rStyle w:val="Hyperlink"/>
                    <w:rFonts w:eastAsiaTheme="minorHAnsi" w:cstheme="minorHAnsi"/>
                    <w:noProof/>
                  </w:rPr>
                </w:rPrChange>
              </w:rPr>
              <w:t>2.4.10 Edit Risk, Issue</w:t>
            </w:r>
            <w:r w:rsidRPr="00303364">
              <w:rPr>
                <w:rFonts w:cstheme="minorHAnsi"/>
                <w:noProof/>
                <w:webHidden/>
                <w:sz w:val="24"/>
                <w:szCs w:val="24"/>
                <w:rPrChange w:id="1696" w:author="DuyNgo" w:date="2012-08-10T08:15:00Z">
                  <w:rPr>
                    <w:rFonts w:eastAsiaTheme="minorHAnsi"/>
                    <w:noProof/>
                    <w:webHidden/>
                  </w:rPr>
                </w:rPrChange>
              </w:rPr>
              <w:tab/>
            </w:r>
            <w:r w:rsidRPr="00303364">
              <w:rPr>
                <w:rFonts w:cstheme="minorHAnsi"/>
                <w:noProof/>
                <w:webHidden/>
                <w:sz w:val="24"/>
                <w:szCs w:val="24"/>
                <w:rPrChange w:id="1697" w:author="DuyNgo" w:date="2012-08-10T08:15:00Z">
                  <w:rPr>
                    <w:rFonts w:eastAsiaTheme="minorHAnsi"/>
                    <w:noProof/>
                    <w:webHidden/>
                  </w:rPr>
                </w:rPrChange>
              </w:rPr>
              <w:fldChar w:fldCharType="begin"/>
            </w:r>
            <w:r w:rsidRPr="00303364">
              <w:rPr>
                <w:rFonts w:cstheme="minorHAnsi"/>
                <w:noProof/>
                <w:webHidden/>
                <w:sz w:val="24"/>
                <w:szCs w:val="24"/>
                <w:rPrChange w:id="1698" w:author="DuyNgo" w:date="2012-08-10T08:15:00Z">
                  <w:rPr>
                    <w:rFonts w:eastAsiaTheme="minorHAnsi"/>
                    <w:noProof/>
                    <w:webHidden/>
                  </w:rPr>
                </w:rPrChange>
              </w:rPr>
              <w:instrText xml:space="preserve"> PAGEREF _Toc332351162 \h </w:instrText>
            </w:r>
          </w:ins>
          <w:r w:rsidRPr="00303364">
            <w:rPr>
              <w:rFonts w:cstheme="minorHAnsi"/>
              <w:noProof/>
              <w:webHidden/>
              <w:sz w:val="24"/>
              <w:szCs w:val="24"/>
              <w:rPrChange w:id="1699" w:author="DuyNgo" w:date="2012-08-10T08:15:00Z">
                <w:rPr>
                  <w:rFonts w:cstheme="minorHAnsi"/>
                  <w:noProof/>
                  <w:webHidden/>
                  <w:sz w:val="24"/>
                  <w:szCs w:val="24"/>
                </w:rPr>
              </w:rPrChange>
            </w:rPr>
          </w:r>
          <w:r w:rsidRPr="00303364">
            <w:rPr>
              <w:rFonts w:cstheme="minorHAnsi"/>
              <w:noProof/>
              <w:webHidden/>
              <w:sz w:val="24"/>
              <w:szCs w:val="24"/>
              <w:rPrChange w:id="1700" w:author="DuyNgo" w:date="2012-08-10T08:15:00Z">
                <w:rPr>
                  <w:rFonts w:eastAsiaTheme="minorHAnsi"/>
                  <w:noProof/>
                  <w:webHidden/>
                </w:rPr>
              </w:rPrChange>
            </w:rPr>
            <w:fldChar w:fldCharType="separate"/>
          </w:r>
          <w:ins w:id="1701" w:author="DuyNgo" w:date="2012-08-10T08:15:00Z">
            <w:r w:rsidRPr="00303364">
              <w:rPr>
                <w:rFonts w:cstheme="minorHAnsi"/>
                <w:noProof/>
                <w:webHidden/>
                <w:sz w:val="24"/>
                <w:szCs w:val="24"/>
                <w:rPrChange w:id="1702" w:author="DuyNgo" w:date="2012-08-10T08:15:00Z">
                  <w:rPr>
                    <w:rFonts w:eastAsiaTheme="minorHAnsi"/>
                    <w:noProof/>
                    <w:webHidden/>
                  </w:rPr>
                </w:rPrChange>
              </w:rPr>
              <w:t>235</w:t>
            </w:r>
            <w:r w:rsidRPr="00303364">
              <w:rPr>
                <w:rFonts w:cstheme="minorHAnsi"/>
                <w:noProof/>
                <w:webHidden/>
                <w:sz w:val="24"/>
                <w:szCs w:val="24"/>
                <w:rPrChange w:id="1703" w:author="DuyNgo" w:date="2012-08-10T08:15:00Z">
                  <w:rPr>
                    <w:rFonts w:eastAsiaTheme="minorHAnsi"/>
                    <w:noProof/>
                    <w:webHidden/>
                  </w:rPr>
                </w:rPrChange>
              </w:rPr>
              <w:fldChar w:fldCharType="end"/>
            </w:r>
            <w:r w:rsidRPr="00303364">
              <w:rPr>
                <w:rStyle w:val="Hyperlink"/>
                <w:rFonts w:cstheme="minorHAnsi"/>
                <w:noProof/>
                <w:sz w:val="24"/>
                <w:szCs w:val="24"/>
                <w:rPrChange w:id="170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05" w:author="DuyNgo" w:date="2012-08-10T08:15:00Z"/>
              <w:rFonts w:cstheme="minorHAnsi"/>
              <w:noProof/>
              <w:sz w:val="24"/>
              <w:szCs w:val="24"/>
              <w:lang w:eastAsia="ja-JP"/>
              <w:rPrChange w:id="1706" w:author="DuyNgo" w:date="2012-08-10T08:15:00Z">
                <w:rPr>
                  <w:ins w:id="1707" w:author="DuyNgo" w:date="2012-08-10T08:15:00Z"/>
                  <w:noProof/>
                  <w:lang w:eastAsia="ja-JP"/>
                </w:rPr>
              </w:rPrChange>
            </w:rPr>
          </w:pPr>
          <w:ins w:id="1708" w:author="DuyNgo" w:date="2012-08-10T08:15:00Z">
            <w:r w:rsidRPr="00303364">
              <w:rPr>
                <w:rStyle w:val="Hyperlink"/>
                <w:rFonts w:cstheme="minorHAnsi"/>
                <w:noProof/>
                <w:sz w:val="24"/>
                <w:szCs w:val="24"/>
                <w:rPrChange w:id="1709" w:author="DuyNgo" w:date="2012-08-10T08:15:00Z">
                  <w:rPr>
                    <w:rStyle w:val="Hyperlink"/>
                    <w:rFonts w:eastAsiaTheme="minorHAnsi"/>
                    <w:noProof/>
                  </w:rPr>
                </w:rPrChange>
              </w:rPr>
              <w:fldChar w:fldCharType="begin"/>
            </w:r>
            <w:r w:rsidRPr="00303364">
              <w:rPr>
                <w:rStyle w:val="Hyperlink"/>
                <w:rFonts w:cstheme="minorHAnsi"/>
                <w:noProof/>
                <w:sz w:val="24"/>
                <w:szCs w:val="24"/>
                <w:rPrChange w:id="1710" w:author="DuyNgo" w:date="2012-08-10T08:15:00Z">
                  <w:rPr>
                    <w:rStyle w:val="Hyperlink"/>
                    <w:rFonts w:eastAsiaTheme="minorHAnsi"/>
                    <w:noProof/>
                  </w:rPr>
                </w:rPrChange>
              </w:rPr>
              <w:instrText xml:space="preserve"> </w:instrText>
            </w:r>
            <w:r w:rsidRPr="00303364">
              <w:rPr>
                <w:rFonts w:cstheme="minorHAnsi"/>
                <w:noProof/>
                <w:sz w:val="24"/>
                <w:szCs w:val="24"/>
                <w:rPrChange w:id="1711" w:author="DuyNgo" w:date="2012-08-10T08:15:00Z">
                  <w:rPr>
                    <w:rFonts w:eastAsiaTheme="minorHAnsi"/>
                    <w:noProof/>
                  </w:rPr>
                </w:rPrChange>
              </w:rPr>
              <w:instrText>HYPERLINK \l "_Toc332351163"</w:instrText>
            </w:r>
            <w:r w:rsidRPr="00303364">
              <w:rPr>
                <w:rStyle w:val="Hyperlink"/>
                <w:rFonts w:cstheme="minorHAnsi"/>
                <w:noProof/>
                <w:sz w:val="24"/>
                <w:szCs w:val="24"/>
                <w:rPrChange w:id="171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71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714" w:author="DuyNgo" w:date="2012-08-10T08:15:00Z">
                  <w:rPr>
                    <w:rStyle w:val="Hyperlink"/>
                    <w:rFonts w:eastAsiaTheme="minorHAnsi" w:cstheme="minorHAnsi"/>
                    <w:noProof/>
                  </w:rPr>
                </w:rPrChange>
              </w:rPr>
              <w:t>2.4.11 Delete Risk, Issue</w:t>
            </w:r>
            <w:r w:rsidRPr="00303364">
              <w:rPr>
                <w:rFonts w:cstheme="minorHAnsi"/>
                <w:noProof/>
                <w:webHidden/>
                <w:sz w:val="24"/>
                <w:szCs w:val="24"/>
                <w:rPrChange w:id="1715" w:author="DuyNgo" w:date="2012-08-10T08:15:00Z">
                  <w:rPr>
                    <w:rFonts w:eastAsiaTheme="minorHAnsi"/>
                    <w:noProof/>
                    <w:webHidden/>
                  </w:rPr>
                </w:rPrChange>
              </w:rPr>
              <w:tab/>
            </w:r>
            <w:r w:rsidRPr="00303364">
              <w:rPr>
                <w:rFonts w:cstheme="minorHAnsi"/>
                <w:noProof/>
                <w:webHidden/>
                <w:sz w:val="24"/>
                <w:szCs w:val="24"/>
                <w:rPrChange w:id="1716" w:author="DuyNgo" w:date="2012-08-10T08:15:00Z">
                  <w:rPr>
                    <w:rFonts w:eastAsiaTheme="minorHAnsi"/>
                    <w:noProof/>
                    <w:webHidden/>
                  </w:rPr>
                </w:rPrChange>
              </w:rPr>
              <w:fldChar w:fldCharType="begin"/>
            </w:r>
            <w:r w:rsidRPr="00303364">
              <w:rPr>
                <w:rFonts w:cstheme="minorHAnsi"/>
                <w:noProof/>
                <w:webHidden/>
                <w:sz w:val="24"/>
                <w:szCs w:val="24"/>
                <w:rPrChange w:id="1717" w:author="DuyNgo" w:date="2012-08-10T08:15:00Z">
                  <w:rPr>
                    <w:rFonts w:eastAsiaTheme="minorHAnsi"/>
                    <w:noProof/>
                    <w:webHidden/>
                  </w:rPr>
                </w:rPrChange>
              </w:rPr>
              <w:instrText xml:space="preserve"> PAGEREF _Toc332351163 \h </w:instrText>
            </w:r>
          </w:ins>
          <w:r w:rsidRPr="00303364">
            <w:rPr>
              <w:rFonts w:cstheme="minorHAnsi"/>
              <w:noProof/>
              <w:webHidden/>
              <w:sz w:val="24"/>
              <w:szCs w:val="24"/>
              <w:rPrChange w:id="1718" w:author="DuyNgo" w:date="2012-08-10T08:15:00Z">
                <w:rPr>
                  <w:rFonts w:cstheme="minorHAnsi"/>
                  <w:noProof/>
                  <w:webHidden/>
                  <w:sz w:val="24"/>
                  <w:szCs w:val="24"/>
                </w:rPr>
              </w:rPrChange>
            </w:rPr>
          </w:r>
          <w:r w:rsidRPr="00303364">
            <w:rPr>
              <w:rFonts w:cstheme="minorHAnsi"/>
              <w:noProof/>
              <w:webHidden/>
              <w:sz w:val="24"/>
              <w:szCs w:val="24"/>
              <w:rPrChange w:id="1719" w:author="DuyNgo" w:date="2012-08-10T08:15:00Z">
                <w:rPr>
                  <w:rFonts w:eastAsiaTheme="minorHAnsi"/>
                  <w:noProof/>
                  <w:webHidden/>
                </w:rPr>
              </w:rPrChange>
            </w:rPr>
            <w:fldChar w:fldCharType="separate"/>
          </w:r>
          <w:ins w:id="1720" w:author="DuyNgo" w:date="2012-08-10T08:15:00Z">
            <w:r w:rsidRPr="00303364">
              <w:rPr>
                <w:rFonts w:cstheme="minorHAnsi"/>
                <w:noProof/>
                <w:webHidden/>
                <w:sz w:val="24"/>
                <w:szCs w:val="24"/>
                <w:rPrChange w:id="1721" w:author="DuyNgo" w:date="2012-08-10T08:15:00Z">
                  <w:rPr>
                    <w:rFonts w:eastAsiaTheme="minorHAnsi"/>
                    <w:noProof/>
                    <w:webHidden/>
                  </w:rPr>
                </w:rPrChange>
              </w:rPr>
              <w:t>236</w:t>
            </w:r>
            <w:r w:rsidRPr="00303364">
              <w:rPr>
                <w:rFonts w:cstheme="minorHAnsi"/>
                <w:noProof/>
                <w:webHidden/>
                <w:sz w:val="24"/>
                <w:szCs w:val="24"/>
                <w:rPrChange w:id="1722" w:author="DuyNgo" w:date="2012-08-10T08:15:00Z">
                  <w:rPr>
                    <w:rFonts w:eastAsiaTheme="minorHAnsi"/>
                    <w:noProof/>
                    <w:webHidden/>
                  </w:rPr>
                </w:rPrChange>
              </w:rPr>
              <w:fldChar w:fldCharType="end"/>
            </w:r>
            <w:r w:rsidRPr="00303364">
              <w:rPr>
                <w:rStyle w:val="Hyperlink"/>
                <w:rFonts w:cstheme="minorHAnsi"/>
                <w:noProof/>
                <w:sz w:val="24"/>
                <w:szCs w:val="24"/>
                <w:rPrChange w:id="1723"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24" w:author="DuyNgo" w:date="2012-08-10T08:15:00Z"/>
              <w:rFonts w:cstheme="minorHAnsi"/>
              <w:noProof/>
              <w:sz w:val="24"/>
              <w:szCs w:val="24"/>
              <w:lang w:eastAsia="ja-JP"/>
              <w:rPrChange w:id="1725" w:author="DuyNgo" w:date="2012-08-10T08:15:00Z">
                <w:rPr>
                  <w:ins w:id="1726" w:author="DuyNgo" w:date="2012-08-10T08:15:00Z"/>
                  <w:noProof/>
                  <w:lang w:eastAsia="ja-JP"/>
                </w:rPr>
              </w:rPrChange>
            </w:rPr>
          </w:pPr>
          <w:ins w:id="1727" w:author="DuyNgo" w:date="2012-08-10T08:15:00Z">
            <w:r w:rsidRPr="00303364">
              <w:rPr>
                <w:rStyle w:val="Hyperlink"/>
                <w:rFonts w:cstheme="minorHAnsi"/>
                <w:noProof/>
                <w:sz w:val="24"/>
                <w:szCs w:val="24"/>
                <w:rPrChange w:id="1728" w:author="DuyNgo" w:date="2012-08-10T08:15:00Z">
                  <w:rPr>
                    <w:rStyle w:val="Hyperlink"/>
                    <w:rFonts w:eastAsiaTheme="minorHAnsi"/>
                    <w:noProof/>
                  </w:rPr>
                </w:rPrChange>
              </w:rPr>
              <w:fldChar w:fldCharType="begin"/>
            </w:r>
            <w:r w:rsidRPr="00303364">
              <w:rPr>
                <w:rStyle w:val="Hyperlink"/>
                <w:rFonts w:cstheme="minorHAnsi"/>
                <w:noProof/>
                <w:sz w:val="24"/>
                <w:szCs w:val="24"/>
                <w:rPrChange w:id="1729" w:author="DuyNgo" w:date="2012-08-10T08:15:00Z">
                  <w:rPr>
                    <w:rStyle w:val="Hyperlink"/>
                    <w:rFonts w:eastAsiaTheme="minorHAnsi"/>
                    <w:noProof/>
                  </w:rPr>
                </w:rPrChange>
              </w:rPr>
              <w:instrText xml:space="preserve"> </w:instrText>
            </w:r>
            <w:r w:rsidRPr="00303364">
              <w:rPr>
                <w:rFonts w:cstheme="minorHAnsi"/>
                <w:noProof/>
                <w:sz w:val="24"/>
                <w:szCs w:val="24"/>
                <w:rPrChange w:id="1730" w:author="DuyNgo" w:date="2012-08-10T08:15:00Z">
                  <w:rPr>
                    <w:rFonts w:eastAsiaTheme="minorHAnsi"/>
                    <w:noProof/>
                  </w:rPr>
                </w:rPrChange>
              </w:rPr>
              <w:instrText>HYPERLINK \l "_Toc332351164"</w:instrText>
            </w:r>
            <w:r w:rsidRPr="00303364">
              <w:rPr>
                <w:rStyle w:val="Hyperlink"/>
                <w:rFonts w:cstheme="minorHAnsi"/>
                <w:noProof/>
                <w:sz w:val="24"/>
                <w:szCs w:val="24"/>
                <w:rPrChange w:id="173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73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733" w:author="DuyNgo" w:date="2012-08-10T08:15:00Z">
                  <w:rPr>
                    <w:rStyle w:val="Hyperlink"/>
                    <w:rFonts w:eastAsiaTheme="minorHAnsi" w:cstheme="minorHAnsi"/>
                    <w:noProof/>
                  </w:rPr>
                </w:rPrChange>
              </w:rPr>
              <w:t>2.4.12 Add Change Request</w:t>
            </w:r>
            <w:r w:rsidRPr="00303364">
              <w:rPr>
                <w:rFonts w:cstheme="minorHAnsi"/>
                <w:noProof/>
                <w:webHidden/>
                <w:sz w:val="24"/>
                <w:szCs w:val="24"/>
                <w:rPrChange w:id="1734" w:author="DuyNgo" w:date="2012-08-10T08:15:00Z">
                  <w:rPr>
                    <w:rFonts w:eastAsiaTheme="minorHAnsi"/>
                    <w:noProof/>
                    <w:webHidden/>
                  </w:rPr>
                </w:rPrChange>
              </w:rPr>
              <w:tab/>
            </w:r>
            <w:r w:rsidRPr="00303364">
              <w:rPr>
                <w:rFonts w:cstheme="minorHAnsi"/>
                <w:noProof/>
                <w:webHidden/>
                <w:sz w:val="24"/>
                <w:szCs w:val="24"/>
                <w:rPrChange w:id="1735" w:author="DuyNgo" w:date="2012-08-10T08:15:00Z">
                  <w:rPr>
                    <w:rFonts w:eastAsiaTheme="minorHAnsi"/>
                    <w:noProof/>
                    <w:webHidden/>
                  </w:rPr>
                </w:rPrChange>
              </w:rPr>
              <w:fldChar w:fldCharType="begin"/>
            </w:r>
            <w:r w:rsidRPr="00303364">
              <w:rPr>
                <w:rFonts w:cstheme="minorHAnsi"/>
                <w:noProof/>
                <w:webHidden/>
                <w:sz w:val="24"/>
                <w:szCs w:val="24"/>
                <w:rPrChange w:id="1736" w:author="DuyNgo" w:date="2012-08-10T08:15:00Z">
                  <w:rPr>
                    <w:rFonts w:eastAsiaTheme="minorHAnsi"/>
                    <w:noProof/>
                    <w:webHidden/>
                  </w:rPr>
                </w:rPrChange>
              </w:rPr>
              <w:instrText xml:space="preserve"> PAGEREF _Toc332351164 \h </w:instrText>
            </w:r>
          </w:ins>
          <w:r w:rsidRPr="00303364">
            <w:rPr>
              <w:rFonts w:cstheme="minorHAnsi"/>
              <w:noProof/>
              <w:webHidden/>
              <w:sz w:val="24"/>
              <w:szCs w:val="24"/>
              <w:rPrChange w:id="1737" w:author="DuyNgo" w:date="2012-08-10T08:15:00Z">
                <w:rPr>
                  <w:rFonts w:cstheme="minorHAnsi"/>
                  <w:noProof/>
                  <w:webHidden/>
                  <w:sz w:val="24"/>
                  <w:szCs w:val="24"/>
                </w:rPr>
              </w:rPrChange>
            </w:rPr>
          </w:r>
          <w:r w:rsidRPr="00303364">
            <w:rPr>
              <w:rFonts w:cstheme="minorHAnsi"/>
              <w:noProof/>
              <w:webHidden/>
              <w:sz w:val="24"/>
              <w:szCs w:val="24"/>
              <w:rPrChange w:id="1738" w:author="DuyNgo" w:date="2012-08-10T08:15:00Z">
                <w:rPr>
                  <w:rFonts w:eastAsiaTheme="minorHAnsi"/>
                  <w:noProof/>
                  <w:webHidden/>
                </w:rPr>
              </w:rPrChange>
            </w:rPr>
            <w:fldChar w:fldCharType="separate"/>
          </w:r>
          <w:ins w:id="1739" w:author="DuyNgo" w:date="2012-08-10T08:15:00Z">
            <w:r w:rsidRPr="00303364">
              <w:rPr>
                <w:rFonts w:cstheme="minorHAnsi"/>
                <w:noProof/>
                <w:webHidden/>
                <w:sz w:val="24"/>
                <w:szCs w:val="24"/>
                <w:rPrChange w:id="1740" w:author="DuyNgo" w:date="2012-08-10T08:15:00Z">
                  <w:rPr>
                    <w:rFonts w:eastAsiaTheme="minorHAnsi"/>
                    <w:noProof/>
                    <w:webHidden/>
                  </w:rPr>
                </w:rPrChange>
              </w:rPr>
              <w:t>237</w:t>
            </w:r>
            <w:r w:rsidRPr="00303364">
              <w:rPr>
                <w:rFonts w:cstheme="minorHAnsi"/>
                <w:noProof/>
                <w:webHidden/>
                <w:sz w:val="24"/>
                <w:szCs w:val="24"/>
                <w:rPrChange w:id="1741" w:author="DuyNgo" w:date="2012-08-10T08:15:00Z">
                  <w:rPr>
                    <w:rFonts w:eastAsiaTheme="minorHAnsi"/>
                    <w:noProof/>
                    <w:webHidden/>
                  </w:rPr>
                </w:rPrChange>
              </w:rPr>
              <w:fldChar w:fldCharType="end"/>
            </w:r>
            <w:r w:rsidRPr="00303364">
              <w:rPr>
                <w:rStyle w:val="Hyperlink"/>
                <w:rFonts w:cstheme="minorHAnsi"/>
                <w:noProof/>
                <w:sz w:val="24"/>
                <w:szCs w:val="24"/>
                <w:rPrChange w:id="174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43" w:author="DuyNgo" w:date="2012-08-10T08:15:00Z"/>
              <w:rFonts w:cstheme="minorHAnsi"/>
              <w:noProof/>
              <w:sz w:val="24"/>
              <w:szCs w:val="24"/>
              <w:lang w:eastAsia="ja-JP"/>
              <w:rPrChange w:id="1744" w:author="DuyNgo" w:date="2012-08-10T08:15:00Z">
                <w:rPr>
                  <w:ins w:id="1745" w:author="DuyNgo" w:date="2012-08-10T08:15:00Z"/>
                  <w:noProof/>
                  <w:lang w:eastAsia="ja-JP"/>
                </w:rPr>
              </w:rPrChange>
            </w:rPr>
          </w:pPr>
          <w:ins w:id="1746" w:author="DuyNgo" w:date="2012-08-10T08:15:00Z">
            <w:r w:rsidRPr="00303364">
              <w:rPr>
                <w:rStyle w:val="Hyperlink"/>
                <w:rFonts w:cstheme="minorHAnsi"/>
                <w:noProof/>
                <w:sz w:val="24"/>
                <w:szCs w:val="24"/>
                <w:rPrChange w:id="1747" w:author="DuyNgo" w:date="2012-08-10T08:15:00Z">
                  <w:rPr>
                    <w:rStyle w:val="Hyperlink"/>
                    <w:rFonts w:eastAsiaTheme="minorHAnsi"/>
                    <w:noProof/>
                  </w:rPr>
                </w:rPrChange>
              </w:rPr>
              <w:fldChar w:fldCharType="begin"/>
            </w:r>
            <w:r w:rsidRPr="00303364">
              <w:rPr>
                <w:rStyle w:val="Hyperlink"/>
                <w:rFonts w:cstheme="minorHAnsi"/>
                <w:noProof/>
                <w:sz w:val="24"/>
                <w:szCs w:val="24"/>
                <w:rPrChange w:id="1748" w:author="DuyNgo" w:date="2012-08-10T08:15:00Z">
                  <w:rPr>
                    <w:rStyle w:val="Hyperlink"/>
                    <w:rFonts w:eastAsiaTheme="minorHAnsi"/>
                    <w:noProof/>
                  </w:rPr>
                </w:rPrChange>
              </w:rPr>
              <w:instrText xml:space="preserve"> </w:instrText>
            </w:r>
            <w:r w:rsidRPr="00303364">
              <w:rPr>
                <w:rFonts w:cstheme="minorHAnsi"/>
                <w:noProof/>
                <w:sz w:val="24"/>
                <w:szCs w:val="24"/>
                <w:rPrChange w:id="1749" w:author="DuyNgo" w:date="2012-08-10T08:15:00Z">
                  <w:rPr>
                    <w:rFonts w:eastAsiaTheme="minorHAnsi"/>
                    <w:noProof/>
                  </w:rPr>
                </w:rPrChange>
              </w:rPr>
              <w:instrText>HYPERLINK \l "_Toc332351165"</w:instrText>
            </w:r>
            <w:r w:rsidRPr="00303364">
              <w:rPr>
                <w:rStyle w:val="Hyperlink"/>
                <w:rFonts w:cstheme="minorHAnsi"/>
                <w:noProof/>
                <w:sz w:val="24"/>
                <w:szCs w:val="24"/>
                <w:rPrChange w:id="175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75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752" w:author="DuyNgo" w:date="2012-08-10T08:15:00Z">
                  <w:rPr>
                    <w:rStyle w:val="Hyperlink"/>
                    <w:rFonts w:eastAsiaTheme="minorHAnsi" w:cstheme="minorHAnsi"/>
                    <w:noProof/>
                  </w:rPr>
                </w:rPrChange>
              </w:rPr>
              <w:t>2.4.13 Edit Change Request</w:t>
            </w:r>
            <w:r w:rsidRPr="00303364">
              <w:rPr>
                <w:rFonts w:cstheme="minorHAnsi"/>
                <w:noProof/>
                <w:webHidden/>
                <w:sz w:val="24"/>
                <w:szCs w:val="24"/>
                <w:rPrChange w:id="1753" w:author="DuyNgo" w:date="2012-08-10T08:15:00Z">
                  <w:rPr>
                    <w:rFonts w:eastAsiaTheme="minorHAnsi"/>
                    <w:noProof/>
                    <w:webHidden/>
                  </w:rPr>
                </w:rPrChange>
              </w:rPr>
              <w:tab/>
            </w:r>
            <w:r w:rsidRPr="00303364">
              <w:rPr>
                <w:rFonts w:cstheme="minorHAnsi"/>
                <w:noProof/>
                <w:webHidden/>
                <w:sz w:val="24"/>
                <w:szCs w:val="24"/>
                <w:rPrChange w:id="1754" w:author="DuyNgo" w:date="2012-08-10T08:15:00Z">
                  <w:rPr>
                    <w:rFonts w:eastAsiaTheme="minorHAnsi"/>
                    <w:noProof/>
                    <w:webHidden/>
                  </w:rPr>
                </w:rPrChange>
              </w:rPr>
              <w:fldChar w:fldCharType="begin"/>
            </w:r>
            <w:r w:rsidRPr="00303364">
              <w:rPr>
                <w:rFonts w:cstheme="minorHAnsi"/>
                <w:noProof/>
                <w:webHidden/>
                <w:sz w:val="24"/>
                <w:szCs w:val="24"/>
                <w:rPrChange w:id="1755" w:author="DuyNgo" w:date="2012-08-10T08:15:00Z">
                  <w:rPr>
                    <w:rFonts w:eastAsiaTheme="minorHAnsi"/>
                    <w:noProof/>
                    <w:webHidden/>
                  </w:rPr>
                </w:rPrChange>
              </w:rPr>
              <w:instrText xml:space="preserve"> PAGEREF _Toc332351165 \h </w:instrText>
            </w:r>
          </w:ins>
          <w:r w:rsidRPr="00303364">
            <w:rPr>
              <w:rFonts w:cstheme="minorHAnsi"/>
              <w:noProof/>
              <w:webHidden/>
              <w:sz w:val="24"/>
              <w:szCs w:val="24"/>
              <w:rPrChange w:id="1756" w:author="DuyNgo" w:date="2012-08-10T08:15:00Z">
                <w:rPr>
                  <w:rFonts w:cstheme="minorHAnsi"/>
                  <w:noProof/>
                  <w:webHidden/>
                  <w:sz w:val="24"/>
                  <w:szCs w:val="24"/>
                </w:rPr>
              </w:rPrChange>
            </w:rPr>
          </w:r>
          <w:r w:rsidRPr="00303364">
            <w:rPr>
              <w:rFonts w:cstheme="minorHAnsi"/>
              <w:noProof/>
              <w:webHidden/>
              <w:sz w:val="24"/>
              <w:szCs w:val="24"/>
              <w:rPrChange w:id="1757" w:author="DuyNgo" w:date="2012-08-10T08:15:00Z">
                <w:rPr>
                  <w:rFonts w:eastAsiaTheme="minorHAnsi"/>
                  <w:noProof/>
                  <w:webHidden/>
                </w:rPr>
              </w:rPrChange>
            </w:rPr>
            <w:fldChar w:fldCharType="separate"/>
          </w:r>
          <w:ins w:id="1758" w:author="DuyNgo" w:date="2012-08-10T08:15:00Z">
            <w:r w:rsidRPr="00303364">
              <w:rPr>
                <w:rFonts w:cstheme="minorHAnsi"/>
                <w:noProof/>
                <w:webHidden/>
                <w:sz w:val="24"/>
                <w:szCs w:val="24"/>
                <w:rPrChange w:id="1759" w:author="DuyNgo" w:date="2012-08-10T08:15:00Z">
                  <w:rPr>
                    <w:rFonts w:eastAsiaTheme="minorHAnsi"/>
                    <w:noProof/>
                    <w:webHidden/>
                  </w:rPr>
                </w:rPrChange>
              </w:rPr>
              <w:t>239</w:t>
            </w:r>
            <w:r w:rsidRPr="00303364">
              <w:rPr>
                <w:rFonts w:cstheme="minorHAnsi"/>
                <w:noProof/>
                <w:webHidden/>
                <w:sz w:val="24"/>
                <w:szCs w:val="24"/>
                <w:rPrChange w:id="1760" w:author="DuyNgo" w:date="2012-08-10T08:15:00Z">
                  <w:rPr>
                    <w:rFonts w:eastAsiaTheme="minorHAnsi"/>
                    <w:noProof/>
                    <w:webHidden/>
                  </w:rPr>
                </w:rPrChange>
              </w:rPr>
              <w:fldChar w:fldCharType="end"/>
            </w:r>
            <w:r w:rsidRPr="00303364">
              <w:rPr>
                <w:rStyle w:val="Hyperlink"/>
                <w:rFonts w:cstheme="minorHAnsi"/>
                <w:noProof/>
                <w:sz w:val="24"/>
                <w:szCs w:val="24"/>
                <w:rPrChange w:id="176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62" w:author="DuyNgo" w:date="2012-08-10T08:15:00Z"/>
              <w:rFonts w:cstheme="minorHAnsi"/>
              <w:noProof/>
              <w:sz w:val="24"/>
              <w:szCs w:val="24"/>
              <w:lang w:eastAsia="ja-JP"/>
              <w:rPrChange w:id="1763" w:author="DuyNgo" w:date="2012-08-10T08:15:00Z">
                <w:rPr>
                  <w:ins w:id="1764" w:author="DuyNgo" w:date="2012-08-10T08:15:00Z"/>
                  <w:noProof/>
                  <w:lang w:eastAsia="ja-JP"/>
                </w:rPr>
              </w:rPrChange>
            </w:rPr>
          </w:pPr>
          <w:ins w:id="1765" w:author="DuyNgo" w:date="2012-08-10T08:15:00Z">
            <w:r w:rsidRPr="00303364">
              <w:rPr>
                <w:rStyle w:val="Hyperlink"/>
                <w:rFonts w:cstheme="minorHAnsi"/>
                <w:noProof/>
                <w:sz w:val="24"/>
                <w:szCs w:val="24"/>
                <w:rPrChange w:id="1766" w:author="DuyNgo" w:date="2012-08-10T08:15:00Z">
                  <w:rPr>
                    <w:rStyle w:val="Hyperlink"/>
                    <w:rFonts w:eastAsiaTheme="minorHAnsi"/>
                    <w:noProof/>
                  </w:rPr>
                </w:rPrChange>
              </w:rPr>
              <w:fldChar w:fldCharType="begin"/>
            </w:r>
            <w:r w:rsidRPr="00303364">
              <w:rPr>
                <w:rStyle w:val="Hyperlink"/>
                <w:rFonts w:cstheme="minorHAnsi"/>
                <w:noProof/>
                <w:sz w:val="24"/>
                <w:szCs w:val="24"/>
                <w:rPrChange w:id="1767" w:author="DuyNgo" w:date="2012-08-10T08:15:00Z">
                  <w:rPr>
                    <w:rStyle w:val="Hyperlink"/>
                    <w:rFonts w:eastAsiaTheme="minorHAnsi"/>
                    <w:noProof/>
                  </w:rPr>
                </w:rPrChange>
              </w:rPr>
              <w:instrText xml:space="preserve"> </w:instrText>
            </w:r>
            <w:r w:rsidRPr="00303364">
              <w:rPr>
                <w:rFonts w:cstheme="minorHAnsi"/>
                <w:noProof/>
                <w:sz w:val="24"/>
                <w:szCs w:val="24"/>
                <w:rPrChange w:id="1768" w:author="DuyNgo" w:date="2012-08-10T08:15:00Z">
                  <w:rPr>
                    <w:rFonts w:eastAsiaTheme="minorHAnsi"/>
                    <w:noProof/>
                  </w:rPr>
                </w:rPrChange>
              </w:rPr>
              <w:instrText>HYPERLINK \l "_Toc332351166"</w:instrText>
            </w:r>
            <w:r w:rsidRPr="00303364">
              <w:rPr>
                <w:rStyle w:val="Hyperlink"/>
                <w:rFonts w:cstheme="minorHAnsi"/>
                <w:noProof/>
                <w:sz w:val="24"/>
                <w:szCs w:val="24"/>
                <w:rPrChange w:id="176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77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771" w:author="DuyNgo" w:date="2012-08-10T08:15:00Z">
                  <w:rPr>
                    <w:rStyle w:val="Hyperlink"/>
                    <w:rFonts w:eastAsiaTheme="minorHAnsi" w:cstheme="minorHAnsi"/>
                    <w:noProof/>
                  </w:rPr>
                </w:rPrChange>
              </w:rPr>
              <w:t>2.4.14 Delete Change Request</w:t>
            </w:r>
            <w:r w:rsidRPr="00303364">
              <w:rPr>
                <w:rFonts w:cstheme="minorHAnsi"/>
                <w:noProof/>
                <w:webHidden/>
                <w:sz w:val="24"/>
                <w:szCs w:val="24"/>
                <w:rPrChange w:id="1772" w:author="DuyNgo" w:date="2012-08-10T08:15:00Z">
                  <w:rPr>
                    <w:rFonts w:eastAsiaTheme="minorHAnsi"/>
                    <w:noProof/>
                    <w:webHidden/>
                  </w:rPr>
                </w:rPrChange>
              </w:rPr>
              <w:tab/>
            </w:r>
            <w:r w:rsidRPr="00303364">
              <w:rPr>
                <w:rFonts w:cstheme="minorHAnsi"/>
                <w:noProof/>
                <w:webHidden/>
                <w:sz w:val="24"/>
                <w:szCs w:val="24"/>
                <w:rPrChange w:id="1773" w:author="DuyNgo" w:date="2012-08-10T08:15:00Z">
                  <w:rPr>
                    <w:rFonts w:eastAsiaTheme="minorHAnsi"/>
                    <w:noProof/>
                    <w:webHidden/>
                  </w:rPr>
                </w:rPrChange>
              </w:rPr>
              <w:fldChar w:fldCharType="begin"/>
            </w:r>
            <w:r w:rsidRPr="00303364">
              <w:rPr>
                <w:rFonts w:cstheme="minorHAnsi"/>
                <w:noProof/>
                <w:webHidden/>
                <w:sz w:val="24"/>
                <w:szCs w:val="24"/>
                <w:rPrChange w:id="1774" w:author="DuyNgo" w:date="2012-08-10T08:15:00Z">
                  <w:rPr>
                    <w:rFonts w:eastAsiaTheme="minorHAnsi"/>
                    <w:noProof/>
                    <w:webHidden/>
                  </w:rPr>
                </w:rPrChange>
              </w:rPr>
              <w:instrText xml:space="preserve"> PAGEREF _Toc332351166 \h </w:instrText>
            </w:r>
          </w:ins>
          <w:r w:rsidRPr="00303364">
            <w:rPr>
              <w:rFonts w:cstheme="minorHAnsi"/>
              <w:noProof/>
              <w:webHidden/>
              <w:sz w:val="24"/>
              <w:szCs w:val="24"/>
              <w:rPrChange w:id="1775" w:author="DuyNgo" w:date="2012-08-10T08:15:00Z">
                <w:rPr>
                  <w:rFonts w:cstheme="minorHAnsi"/>
                  <w:noProof/>
                  <w:webHidden/>
                  <w:sz w:val="24"/>
                  <w:szCs w:val="24"/>
                </w:rPr>
              </w:rPrChange>
            </w:rPr>
          </w:r>
          <w:r w:rsidRPr="00303364">
            <w:rPr>
              <w:rFonts w:cstheme="minorHAnsi"/>
              <w:noProof/>
              <w:webHidden/>
              <w:sz w:val="24"/>
              <w:szCs w:val="24"/>
              <w:rPrChange w:id="1776" w:author="DuyNgo" w:date="2012-08-10T08:15:00Z">
                <w:rPr>
                  <w:rFonts w:eastAsiaTheme="minorHAnsi"/>
                  <w:noProof/>
                  <w:webHidden/>
                </w:rPr>
              </w:rPrChange>
            </w:rPr>
            <w:fldChar w:fldCharType="separate"/>
          </w:r>
          <w:ins w:id="1777" w:author="DuyNgo" w:date="2012-08-10T08:15:00Z">
            <w:r w:rsidRPr="00303364">
              <w:rPr>
                <w:rFonts w:cstheme="minorHAnsi"/>
                <w:noProof/>
                <w:webHidden/>
                <w:sz w:val="24"/>
                <w:szCs w:val="24"/>
                <w:rPrChange w:id="1778" w:author="DuyNgo" w:date="2012-08-10T08:15:00Z">
                  <w:rPr>
                    <w:rFonts w:eastAsiaTheme="minorHAnsi"/>
                    <w:noProof/>
                    <w:webHidden/>
                  </w:rPr>
                </w:rPrChange>
              </w:rPr>
              <w:t>240</w:t>
            </w:r>
            <w:r w:rsidRPr="00303364">
              <w:rPr>
                <w:rFonts w:cstheme="minorHAnsi"/>
                <w:noProof/>
                <w:webHidden/>
                <w:sz w:val="24"/>
                <w:szCs w:val="24"/>
                <w:rPrChange w:id="1779" w:author="DuyNgo" w:date="2012-08-10T08:15:00Z">
                  <w:rPr>
                    <w:rFonts w:eastAsiaTheme="minorHAnsi"/>
                    <w:noProof/>
                    <w:webHidden/>
                  </w:rPr>
                </w:rPrChange>
              </w:rPr>
              <w:fldChar w:fldCharType="end"/>
            </w:r>
            <w:r w:rsidRPr="00303364">
              <w:rPr>
                <w:rStyle w:val="Hyperlink"/>
                <w:rFonts w:cstheme="minorHAnsi"/>
                <w:noProof/>
                <w:sz w:val="24"/>
                <w:szCs w:val="24"/>
                <w:rPrChange w:id="178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81" w:author="DuyNgo" w:date="2012-08-10T08:15:00Z"/>
              <w:rFonts w:cstheme="minorHAnsi"/>
              <w:noProof/>
              <w:sz w:val="24"/>
              <w:szCs w:val="24"/>
              <w:lang w:eastAsia="ja-JP"/>
              <w:rPrChange w:id="1782" w:author="DuyNgo" w:date="2012-08-10T08:15:00Z">
                <w:rPr>
                  <w:ins w:id="1783" w:author="DuyNgo" w:date="2012-08-10T08:15:00Z"/>
                  <w:noProof/>
                  <w:lang w:eastAsia="ja-JP"/>
                </w:rPr>
              </w:rPrChange>
            </w:rPr>
          </w:pPr>
          <w:ins w:id="1784" w:author="DuyNgo" w:date="2012-08-10T08:15:00Z">
            <w:r w:rsidRPr="00303364">
              <w:rPr>
                <w:rStyle w:val="Hyperlink"/>
                <w:rFonts w:cstheme="minorHAnsi"/>
                <w:noProof/>
                <w:sz w:val="24"/>
                <w:szCs w:val="24"/>
                <w:rPrChange w:id="1785" w:author="DuyNgo" w:date="2012-08-10T08:15:00Z">
                  <w:rPr>
                    <w:rStyle w:val="Hyperlink"/>
                    <w:rFonts w:eastAsiaTheme="minorHAnsi"/>
                    <w:noProof/>
                  </w:rPr>
                </w:rPrChange>
              </w:rPr>
              <w:fldChar w:fldCharType="begin"/>
            </w:r>
            <w:r w:rsidRPr="00303364">
              <w:rPr>
                <w:rStyle w:val="Hyperlink"/>
                <w:rFonts w:cstheme="minorHAnsi"/>
                <w:noProof/>
                <w:sz w:val="24"/>
                <w:szCs w:val="24"/>
                <w:rPrChange w:id="1786" w:author="DuyNgo" w:date="2012-08-10T08:15:00Z">
                  <w:rPr>
                    <w:rStyle w:val="Hyperlink"/>
                    <w:rFonts w:eastAsiaTheme="minorHAnsi"/>
                    <w:noProof/>
                  </w:rPr>
                </w:rPrChange>
              </w:rPr>
              <w:instrText xml:space="preserve"> </w:instrText>
            </w:r>
            <w:r w:rsidRPr="00303364">
              <w:rPr>
                <w:rFonts w:cstheme="minorHAnsi"/>
                <w:noProof/>
                <w:sz w:val="24"/>
                <w:szCs w:val="24"/>
                <w:rPrChange w:id="1787" w:author="DuyNgo" w:date="2012-08-10T08:15:00Z">
                  <w:rPr>
                    <w:rFonts w:eastAsiaTheme="minorHAnsi"/>
                    <w:noProof/>
                  </w:rPr>
                </w:rPrChange>
              </w:rPr>
              <w:instrText>HYPERLINK \l "_Toc332351167"</w:instrText>
            </w:r>
            <w:r w:rsidRPr="00303364">
              <w:rPr>
                <w:rStyle w:val="Hyperlink"/>
                <w:rFonts w:cstheme="minorHAnsi"/>
                <w:noProof/>
                <w:sz w:val="24"/>
                <w:szCs w:val="24"/>
                <w:rPrChange w:id="178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78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790" w:author="DuyNgo" w:date="2012-08-10T08:15:00Z">
                  <w:rPr>
                    <w:rStyle w:val="Hyperlink"/>
                    <w:rFonts w:eastAsiaTheme="minorHAnsi" w:cstheme="minorHAnsi"/>
                    <w:noProof/>
                  </w:rPr>
                </w:rPrChange>
              </w:rPr>
              <w:t>2.4.15 Add Product</w:t>
            </w:r>
            <w:r w:rsidRPr="00303364">
              <w:rPr>
                <w:rFonts w:cstheme="minorHAnsi"/>
                <w:noProof/>
                <w:webHidden/>
                <w:sz w:val="24"/>
                <w:szCs w:val="24"/>
                <w:rPrChange w:id="1791" w:author="DuyNgo" w:date="2012-08-10T08:15:00Z">
                  <w:rPr>
                    <w:rFonts w:eastAsiaTheme="minorHAnsi"/>
                    <w:noProof/>
                    <w:webHidden/>
                  </w:rPr>
                </w:rPrChange>
              </w:rPr>
              <w:tab/>
            </w:r>
            <w:r w:rsidRPr="00303364">
              <w:rPr>
                <w:rFonts w:cstheme="minorHAnsi"/>
                <w:noProof/>
                <w:webHidden/>
                <w:sz w:val="24"/>
                <w:szCs w:val="24"/>
                <w:rPrChange w:id="1792" w:author="DuyNgo" w:date="2012-08-10T08:15:00Z">
                  <w:rPr>
                    <w:rFonts w:eastAsiaTheme="minorHAnsi"/>
                    <w:noProof/>
                    <w:webHidden/>
                  </w:rPr>
                </w:rPrChange>
              </w:rPr>
              <w:fldChar w:fldCharType="begin"/>
            </w:r>
            <w:r w:rsidRPr="00303364">
              <w:rPr>
                <w:rFonts w:cstheme="minorHAnsi"/>
                <w:noProof/>
                <w:webHidden/>
                <w:sz w:val="24"/>
                <w:szCs w:val="24"/>
                <w:rPrChange w:id="1793" w:author="DuyNgo" w:date="2012-08-10T08:15:00Z">
                  <w:rPr>
                    <w:rFonts w:eastAsiaTheme="minorHAnsi"/>
                    <w:noProof/>
                    <w:webHidden/>
                  </w:rPr>
                </w:rPrChange>
              </w:rPr>
              <w:instrText xml:space="preserve"> PAGEREF _Toc332351167 \h </w:instrText>
            </w:r>
          </w:ins>
          <w:r w:rsidRPr="00303364">
            <w:rPr>
              <w:rFonts w:cstheme="minorHAnsi"/>
              <w:noProof/>
              <w:webHidden/>
              <w:sz w:val="24"/>
              <w:szCs w:val="24"/>
              <w:rPrChange w:id="1794" w:author="DuyNgo" w:date="2012-08-10T08:15:00Z">
                <w:rPr>
                  <w:rFonts w:cstheme="minorHAnsi"/>
                  <w:noProof/>
                  <w:webHidden/>
                  <w:sz w:val="24"/>
                  <w:szCs w:val="24"/>
                </w:rPr>
              </w:rPrChange>
            </w:rPr>
          </w:r>
          <w:r w:rsidRPr="00303364">
            <w:rPr>
              <w:rFonts w:cstheme="minorHAnsi"/>
              <w:noProof/>
              <w:webHidden/>
              <w:sz w:val="24"/>
              <w:szCs w:val="24"/>
              <w:rPrChange w:id="1795" w:author="DuyNgo" w:date="2012-08-10T08:15:00Z">
                <w:rPr>
                  <w:rFonts w:eastAsiaTheme="minorHAnsi"/>
                  <w:noProof/>
                  <w:webHidden/>
                </w:rPr>
              </w:rPrChange>
            </w:rPr>
            <w:fldChar w:fldCharType="separate"/>
          </w:r>
          <w:ins w:id="1796" w:author="DuyNgo" w:date="2012-08-10T08:15:00Z">
            <w:r w:rsidRPr="00303364">
              <w:rPr>
                <w:rFonts w:cstheme="minorHAnsi"/>
                <w:noProof/>
                <w:webHidden/>
                <w:sz w:val="24"/>
                <w:szCs w:val="24"/>
                <w:rPrChange w:id="1797" w:author="DuyNgo" w:date="2012-08-10T08:15:00Z">
                  <w:rPr>
                    <w:rFonts w:eastAsiaTheme="minorHAnsi"/>
                    <w:noProof/>
                    <w:webHidden/>
                  </w:rPr>
                </w:rPrChange>
              </w:rPr>
              <w:t>241</w:t>
            </w:r>
            <w:r w:rsidRPr="00303364">
              <w:rPr>
                <w:rFonts w:cstheme="minorHAnsi"/>
                <w:noProof/>
                <w:webHidden/>
                <w:sz w:val="24"/>
                <w:szCs w:val="24"/>
                <w:rPrChange w:id="1798" w:author="DuyNgo" w:date="2012-08-10T08:15:00Z">
                  <w:rPr>
                    <w:rFonts w:eastAsiaTheme="minorHAnsi"/>
                    <w:noProof/>
                    <w:webHidden/>
                  </w:rPr>
                </w:rPrChange>
              </w:rPr>
              <w:fldChar w:fldCharType="end"/>
            </w:r>
            <w:r w:rsidRPr="00303364">
              <w:rPr>
                <w:rStyle w:val="Hyperlink"/>
                <w:rFonts w:cstheme="minorHAnsi"/>
                <w:noProof/>
                <w:sz w:val="24"/>
                <w:szCs w:val="24"/>
                <w:rPrChange w:id="179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800" w:author="DuyNgo" w:date="2012-08-10T08:15:00Z"/>
              <w:rFonts w:cstheme="minorHAnsi"/>
              <w:noProof/>
              <w:sz w:val="24"/>
              <w:szCs w:val="24"/>
              <w:lang w:eastAsia="ja-JP"/>
              <w:rPrChange w:id="1801" w:author="DuyNgo" w:date="2012-08-10T08:15:00Z">
                <w:rPr>
                  <w:ins w:id="1802" w:author="DuyNgo" w:date="2012-08-10T08:15:00Z"/>
                  <w:noProof/>
                  <w:lang w:eastAsia="ja-JP"/>
                </w:rPr>
              </w:rPrChange>
            </w:rPr>
          </w:pPr>
          <w:ins w:id="1803" w:author="DuyNgo" w:date="2012-08-10T08:15:00Z">
            <w:r w:rsidRPr="00303364">
              <w:rPr>
                <w:rStyle w:val="Hyperlink"/>
                <w:rFonts w:cstheme="minorHAnsi"/>
                <w:noProof/>
                <w:sz w:val="24"/>
                <w:szCs w:val="24"/>
                <w:rPrChange w:id="1804"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05" w:author="DuyNgo" w:date="2012-08-10T08:15:00Z">
                  <w:rPr>
                    <w:rStyle w:val="Hyperlink"/>
                    <w:rFonts w:eastAsiaTheme="minorHAnsi"/>
                    <w:noProof/>
                  </w:rPr>
                </w:rPrChange>
              </w:rPr>
              <w:instrText xml:space="preserve"> </w:instrText>
            </w:r>
            <w:r w:rsidRPr="00303364">
              <w:rPr>
                <w:rFonts w:cstheme="minorHAnsi"/>
                <w:noProof/>
                <w:sz w:val="24"/>
                <w:szCs w:val="24"/>
                <w:rPrChange w:id="1806" w:author="DuyNgo" w:date="2012-08-10T08:15:00Z">
                  <w:rPr>
                    <w:rFonts w:eastAsiaTheme="minorHAnsi"/>
                    <w:noProof/>
                  </w:rPr>
                </w:rPrChange>
              </w:rPr>
              <w:instrText>HYPERLINK \l "_Toc332351168"</w:instrText>
            </w:r>
            <w:r w:rsidRPr="00303364">
              <w:rPr>
                <w:rStyle w:val="Hyperlink"/>
                <w:rFonts w:cstheme="minorHAnsi"/>
                <w:noProof/>
                <w:sz w:val="24"/>
                <w:szCs w:val="24"/>
                <w:rPrChange w:id="180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80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809" w:author="DuyNgo" w:date="2012-08-10T08:15:00Z">
                  <w:rPr>
                    <w:rStyle w:val="Hyperlink"/>
                    <w:rFonts w:eastAsiaTheme="minorHAnsi" w:cstheme="minorHAnsi"/>
                    <w:noProof/>
                  </w:rPr>
                </w:rPrChange>
              </w:rPr>
              <w:t>2.4.16 Edit Product</w:t>
            </w:r>
            <w:r w:rsidRPr="00303364">
              <w:rPr>
                <w:rFonts w:cstheme="minorHAnsi"/>
                <w:noProof/>
                <w:webHidden/>
                <w:sz w:val="24"/>
                <w:szCs w:val="24"/>
                <w:rPrChange w:id="1810" w:author="DuyNgo" w:date="2012-08-10T08:15:00Z">
                  <w:rPr>
                    <w:rFonts w:eastAsiaTheme="minorHAnsi"/>
                    <w:noProof/>
                    <w:webHidden/>
                  </w:rPr>
                </w:rPrChange>
              </w:rPr>
              <w:tab/>
            </w:r>
            <w:r w:rsidRPr="00303364">
              <w:rPr>
                <w:rFonts w:cstheme="minorHAnsi"/>
                <w:noProof/>
                <w:webHidden/>
                <w:sz w:val="24"/>
                <w:szCs w:val="24"/>
                <w:rPrChange w:id="1811" w:author="DuyNgo" w:date="2012-08-10T08:15:00Z">
                  <w:rPr>
                    <w:rFonts w:eastAsiaTheme="minorHAnsi"/>
                    <w:noProof/>
                    <w:webHidden/>
                  </w:rPr>
                </w:rPrChange>
              </w:rPr>
              <w:fldChar w:fldCharType="begin"/>
            </w:r>
            <w:r w:rsidRPr="00303364">
              <w:rPr>
                <w:rFonts w:cstheme="minorHAnsi"/>
                <w:noProof/>
                <w:webHidden/>
                <w:sz w:val="24"/>
                <w:szCs w:val="24"/>
                <w:rPrChange w:id="1812" w:author="DuyNgo" w:date="2012-08-10T08:15:00Z">
                  <w:rPr>
                    <w:rFonts w:eastAsiaTheme="minorHAnsi"/>
                    <w:noProof/>
                    <w:webHidden/>
                  </w:rPr>
                </w:rPrChange>
              </w:rPr>
              <w:instrText xml:space="preserve"> PAGEREF _Toc332351168 \h </w:instrText>
            </w:r>
          </w:ins>
          <w:r w:rsidRPr="00303364">
            <w:rPr>
              <w:rFonts w:cstheme="minorHAnsi"/>
              <w:noProof/>
              <w:webHidden/>
              <w:sz w:val="24"/>
              <w:szCs w:val="24"/>
              <w:rPrChange w:id="1813" w:author="DuyNgo" w:date="2012-08-10T08:15:00Z">
                <w:rPr>
                  <w:rFonts w:cstheme="minorHAnsi"/>
                  <w:noProof/>
                  <w:webHidden/>
                  <w:sz w:val="24"/>
                  <w:szCs w:val="24"/>
                </w:rPr>
              </w:rPrChange>
            </w:rPr>
          </w:r>
          <w:r w:rsidRPr="00303364">
            <w:rPr>
              <w:rFonts w:cstheme="minorHAnsi"/>
              <w:noProof/>
              <w:webHidden/>
              <w:sz w:val="24"/>
              <w:szCs w:val="24"/>
              <w:rPrChange w:id="1814" w:author="DuyNgo" w:date="2012-08-10T08:15:00Z">
                <w:rPr>
                  <w:rFonts w:eastAsiaTheme="minorHAnsi"/>
                  <w:noProof/>
                  <w:webHidden/>
                </w:rPr>
              </w:rPrChange>
            </w:rPr>
            <w:fldChar w:fldCharType="separate"/>
          </w:r>
          <w:ins w:id="1815" w:author="DuyNgo" w:date="2012-08-10T08:15:00Z">
            <w:r w:rsidRPr="00303364">
              <w:rPr>
                <w:rFonts w:cstheme="minorHAnsi"/>
                <w:noProof/>
                <w:webHidden/>
                <w:sz w:val="24"/>
                <w:szCs w:val="24"/>
                <w:rPrChange w:id="1816" w:author="DuyNgo" w:date="2012-08-10T08:15:00Z">
                  <w:rPr>
                    <w:rFonts w:eastAsiaTheme="minorHAnsi"/>
                    <w:noProof/>
                    <w:webHidden/>
                  </w:rPr>
                </w:rPrChange>
              </w:rPr>
              <w:t>241</w:t>
            </w:r>
            <w:r w:rsidRPr="00303364">
              <w:rPr>
                <w:rFonts w:cstheme="minorHAnsi"/>
                <w:noProof/>
                <w:webHidden/>
                <w:sz w:val="24"/>
                <w:szCs w:val="24"/>
                <w:rPrChange w:id="1817" w:author="DuyNgo" w:date="2012-08-10T08:15:00Z">
                  <w:rPr>
                    <w:rFonts w:eastAsiaTheme="minorHAnsi"/>
                    <w:noProof/>
                    <w:webHidden/>
                  </w:rPr>
                </w:rPrChange>
              </w:rPr>
              <w:fldChar w:fldCharType="end"/>
            </w:r>
            <w:r w:rsidRPr="00303364">
              <w:rPr>
                <w:rStyle w:val="Hyperlink"/>
                <w:rFonts w:cstheme="minorHAnsi"/>
                <w:noProof/>
                <w:sz w:val="24"/>
                <w:szCs w:val="24"/>
                <w:rPrChange w:id="181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819" w:author="DuyNgo" w:date="2012-08-10T08:15:00Z"/>
              <w:rFonts w:cstheme="minorHAnsi"/>
              <w:noProof/>
              <w:sz w:val="24"/>
              <w:szCs w:val="24"/>
              <w:lang w:eastAsia="ja-JP"/>
              <w:rPrChange w:id="1820" w:author="DuyNgo" w:date="2012-08-10T08:15:00Z">
                <w:rPr>
                  <w:ins w:id="1821" w:author="DuyNgo" w:date="2012-08-10T08:15:00Z"/>
                  <w:noProof/>
                  <w:lang w:eastAsia="ja-JP"/>
                </w:rPr>
              </w:rPrChange>
            </w:rPr>
          </w:pPr>
          <w:ins w:id="1822" w:author="DuyNgo" w:date="2012-08-10T08:15:00Z">
            <w:r w:rsidRPr="00303364">
              <w:rPr>
                <w:rStyle w:val="Hyperlink"/>
                <w:rFonts w:cstheme="minorHAnsi"/>
                <w:noProof/>
                <w:sz w:val="24"/>
                <w:szCs w:val="24"/>
                <w:rPrChange w:id="1823"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24" w:author="DuyNgo" w:date="2012-08-10T08:15:00Z">
                  <w:rPr>
                    <w:rStyle w:val="Hyperlink"/>
                    <w:rFonts w:eastAsiaTheme="minorHAnsi"/>
                    <w:noProof/>
                  </w:rPr>
                </w:rPrChange>
              </w:rPr>
              <w:instrText xml:space="preserve"> </w:instrText>
            </w:r>
            <w:r w:rsidRPr="00303364">
              <w:rPr>
                <w:rFonts w:cstheme="minorHAnsi"/>
                <w:noProof/>
                <w:sz w:val="24"/>
                <w:szCs w:val="24"/>
                <w:rPrChange w:id="1825" w:author="DuyNgo" w:date="2012-08-10T08:15:00Z">
                  <w:rPr>
                    <w:rFonts w:eastAsiaTheme="minorHAnsi"/>
                    <w:noProof/>
                  </w:rPr>
                </w:rPrChange>
              </w:rPr>
              <w:instrText>HYPERLINK \l "_Toc332351169"</w:instrText>
            </w:r>
            <w:r w:rsidRPr="00303364">
              <w:rPr>
                <w:rStyle w:val="Hyperlink"/>
                <w:rFonts w:cstheme="minorHAnsi"/>
                <w:noProof/>
                <w:sz w:val="24"/>
                <w:szCs w:val="24"/>
                <w:rPrChange w:id="182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82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828" w:author="DuyNgo" w:date="2012-08-10T08:15:00Z">
                  <w:rPr>
                    <w:rStyle w:val="Hyperlink"/>
                    <w:rFonts w:eastAsiaTheme="minorHAnsi" w:cstheme="minorHAnsi"/>
                    <w:noProof/>
                  </w:rPr>
                </w:rPrChange>
              </w:rPr>
              <w:t>2.4.17 Delete Product</w:t>
            </w:r>
            <w:r w:rsidRPr="00303364">
              <w:rPr>
                <w:rFonts w:cstheme="minorHAnsi"/>
                <w:noProof/>
                <w:webHidden/>
                <w:sz w:val="24"/>
                <w:szCs w:val="24"/>
                <w:rPrChange w:id="1829" w:author="DuyNgo" w:date="2012-08-10T08:15:00Z">
                  <w:rPr>
                    <w:rFonts w:eastAsiaTheme="minorHAnsi"/>
                    <w:noProof/>
                    <w:webHidden/>
                  </w:rPr>
                </w:rPrChange>
              </w:rPr>
              <w:tab/>
            </w:r>
            <w:r w:rsidRPr="00303364">
              <w:rPr>
                <w:rFonts w:cstheme="minorHAnsi"/>
                <w:noProof/>
                <w:webHidden/>
                <w:sz w:val="24"/>
                <w:szCs w:val="24"/>
                <w:rPrChange w:id="1830" w:author="DuyNgo" w:date="2012-08-10T08:15:00Z">
                  <w:rPr>
                    <w:rFonts w:eastAsiaTheme="minorHAnsi"/>
                    <w:noProof/>
                    <w:webHidden/>
                  </w:rPr>
                </w:rPrChange>
              </w:rPr>
              <w:fldChar w:fldCharType="begin"/>
            </w:r>
            <w:r w:rsidRPr="00303364">
              <w:rPr>
                <w:rFonts w:cstheme="minorHAnsi"/>
                <w:noProof/>
                <w:webHidden/>
                <w:sz w:val="24"/>
                <w:szCs w:val="24"/>
                <w:rPrChange w:id="1831" w:author="DuyNgo" w:date="2012-08-10T08:15:00Z">
                  <w:rPr>
                    <w:rFonts w:eastAsiaTheme="minorHAnsi"/>
                    <w:noProof/>
                    <w:webHidden/>
                  </w:rPr>
                </w:rPrChange>
              </w:rPr>
              <w:instrText xml:space="preserve"> PAGEREF _Toc332351169 \h </w:instrText>
            </w:r>
          </w:ins>
          <w:r w:rsidRPr="00303364">
            <w:rPr>
              <w:rFonts w:cstheme="minorHAnsi"/>
              <w:noProof/>
              <w:webHidden/>
              <w:sz w:val="24"/>
              <w:szCs w:val="24"/>
              <w:rPrChange w:id="1832" w:author="DuyNgo" w:date="2012-08-10T08:15:00Z">
                <w:rPr>
                  <w:rFonts w:cstheme="minorHAnsi"/>
                  <w:noProof/>
                  <w:webHidden/>
                  <w:sz w:val="24"/>
                  <w:szCs w:val="24"/>
                </w:rPr>
              </w:rPrChange>
            </w:rPr>
          </w:r>
          <w:r w:rsidRPr="00303364">
            <w:rPr>
              <w:rFonts w:cstheme="minorHAnsi"/>
              <w:noProof/>
              <w:webHidden/>
              <w:sz w:val="24"/>
              <w:szCs w:val="24"/>
              <w:rPrChange w:id="1833" w:author="DuyNgo" w:date="2012-08-10T08:15:00Z">
                <w:rPr>
                  <w:rFonts w:eastAsiaTheme="minorHAnsi"/>
                  <w:noProof/>
                  <w:webHidden/>
                </w:rPr>
              </w:rPrChange>
            </w:rPr>
            <w:fldChar w:fldCharType="separate"/>
          </w:r>
          <w:ins w:id="1834" w:author="DuyNgo" w:date="2012-08-10T08:15:00Z">
            <w:r w:rsidRPr="00303364">
              <w:rPr>
                <w:rFonts w:cstheme="minorHAnsi"/>
                <w:noProof/>
                <w:webHidden/>
                <w:sz w:val="24"/>
                <w:szCs w:val="24"/>
                <w:rPrChange w:id="1835" w:author="DuyNgo" w:date="2012-08-10T08:15:00Z">
                  <w:rPr>
                    <w:rFonts w:eastAsiaTheme="minorHAnsi"/>
                    <w:noProof/>
                    <w:webHidden/>
                  </w:rPr>
                </w:rPrChange>
              </w:rPr>
              <w:t>242</w:t>
            </w:r>
            <w:r w:rsidRPr="00303364">
              <w:rPr>
                <w:rFonts w:cstheme="minorHAnsi"/>
                <w:noProof/>
                <w:webHidden/>
                <w:sz w:val="24"/>
                <w:szCs w:val="24"/>
                <w:rPrChange w:id="1836" w:author="DuyNgo" w:date="2012-08-10T08:15:00Z">
                  <w:rPr>
                    <w:rFonts w:eastAsiaTheme="minorHAnsi"/>
                    <w:noProof/>
                    <w:webHidden/>
                  </w:rPr>
                </w:rPrChange>
              </w:rPr>
              <w:fldChar w:fldCharType="end"/>
            </w:r>
            <w:r w:rsidRPr="00303364">
              <w:rPr>
                <w:rStyle w:val="Hyperlink"/>
                <w:rFonts w:cstheme="minorHAnsi"/>
                <w:noProof/>
                <w:sz w:val="24"/>
                <w:szCs w:val="24"/>
                <w:rPrChange w:id="183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838" w:author="DuyNgo" w:date="2012-08-10T08:15:00Z"/>
              <w:rFonts w:cstheme="minorHAnsi"/>
              <w:noProof/>
              <w:sz w:val="24"/>
              <w:szCs w:val="24"/>
              <w:lang w:eastAsia="ja-JP"/>
              <w:rPrChange w:id="1839" w:author="DuyNgo" w:date="2012-08-10T08:15:00Z">
                <w:rPr>
                  <w:ins w:id="1840" w:author="DuyNgo" w:date="2012-08-10T08:15:00Z"/>
                  <w:noProof/>
                  <w:lang w:eastAsia="ja-JP"/>
                </w:rPr>
              </w:rPrChange>
            </w:rPr>
          </w:pPr>
          <w:ins w:id="1841" w:author="DuyNgo" w:date="2012-08-10T08:15:00Z">
            <w:r w:rsidRPr="00303364">
              <w:rPr>
                <w:rStyle w:val="Hyperlink"/>
                <w:rFonts w:cstheme="minorHAnsi"/>
                <w:noProof/>
                <w:sz w:val="24"/>
                <w:szCs w:val="24"/>
                <w:rPrChange w:id="1842"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43" w:author="DuyNgo" w:date="2012-08-10T08:15:00Z">
                  <w:rPr>
                    <w:rStyle w:val="Hyperlink"/>
                    <w:rFonts w:eastAsiaTheme="minorHAnsi"/>
                    <w:noProof/>
                  </w:rPr>
                </w:rPrChange>
              </w:rPr>
              <w:instrText xml:space="preserve"> </w:instrText>
            </w:r>
            <w:r w:rsidRPr="00303364">
              <w:rPr>
                <w:rFonts w:cstheme="minorHAnsi"/>
                <w:noProof/>
                <w:sz w:val="24"/>
                <w:szCs w:val="24"/>
                <w:rPrChange w:id="1844" w:author="DuyNgo" w:date="2012-08-10T08:15:00Z">
                  <w:rPr>
                    <w:rFonts w:eastAsiaTheme="minorHAnsi"/>
                    <w:noProof/>
                  </w:rPr>
                </w:rPrChange>
              </w:rPr>
              <w:instrText>HYPERLINK \l "_Toc332351170"</w:instrText>
            </w:r>
            <w:r w:rsidRPr="00303364">
              <w:rPr>
                <w:rStyle w:val="Hyperlink"/>
                <w:rFonts w:cstheme="minorHAnsi"/>
                <w:noProof/>
                <w:sz w:val="24"/>
                <w:szCs w:val="24"/>
                <w:rPrChange w:id="184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84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847" w:author="DuyNgo" w:date="2012-08-10T08:15:00Z">
                  <w:rPr>
                    <w:rStyle w:val="Hyperlink"/>
                    <w:rFonts w:eastAsiaTheme="minorHAnsi" w:cstheme="minorHAnsi"/>
                    <w:noProof/>
                  </w:rPr>
                </w:rPrChange>
              </w:rPr>
              <w:t>2.4.18 Add Stage</w:t>
            </w:r>
            <w:r w:rsidRPr="00303364">
              <w:rPr>
                <w:rFonts w:cstheme="minorHAnsi"/>
                <w:noProof/>
                <w:webHidden/>
                <w:sz w:val="24"/>
                <w:szCs w:val="24"/>
                <w:rPrChange w:id="1848" w:author="DuyNgo" w:date="2012-08-10T08:15:00Z">
                  <w:rPr>
                    <w:rFonts w:eastAsiaTheme="minorHAnsi"/>
                    <w:noProof/>
                    <w:webHidden/>
                  </w:rPr>
                </w:rPrChange>
              </w:rPr>
              <w:tab/>
            </w:r>
            <w:r w:rsidRPr="00303364">
              <w:rPr>
                <w:rFonts w:cstheme="minorHAnsi"/>
                <w:noProof/>
                <w:webHidden/>
                <w:sz w:val="24"/>
                <w:szCs w:val="24"/>
                <w:rPrChange w:id="1849" w:author="DuyNgo" w:date="2012-08-10T08:15:00Z">
                  <w:rPr>
                    <w:rFonts w:eastAsiaTheme="minorHAnsi"/>
                    <w:noProof/>
                    <w:webHidden/>
                  </w:rPr>
                </w:rPrChange>
              </w:rPr>
              <w:fldChar w:fldCharType="begin"/>
            </w:r>
            <w:r w:rsidRPr="00303364">
              <w:rPr>
                <w:rFonts w:cstheme="minorHAnsi"/>
                <w:noProof/>
                <w:webHidden/>
                <w:sz w:val="24"/>
                <w:szCs w:val="24"/>
                <w:rPrChange w:id="1850" w:author="DuyNgo" w:date="2012-08-10T08:15:00Z">
                  <w:rPr>
                    <w:rFonts w:eastAsiaTheme="minorHAnsi"/>
                    <w:noProof/>
                    <w:webHidden/>
                  </w:rPr>
                </w:rPrChange>
              </w:rPr>
              <w:instrText xml:space="preserve"> PAGEREF _Toc332351170 \h </w:instrText>
            </w:r>
          </w:ins>
          <w:r w:rsidRPr="00303364">
            <w:rPr>
              <w:rFonts w:cstheme="minorHAnsi"/>
              <w:noProof/>
              <w:webHidden/>
              <w:sz w:val="24"/>
              <w:szCs w:val="24"/>
              <w:rPrChange w:id="1851" w:author="DuyNgo" w:date="2012-08-10T08:15:00Z">
                <w:rPr>
                  <w:rFonts w:cstheme="minorHAnsi"/>
                  <w:noProof/>
                  <w:webHidden/>
                  <w:sz w:val="24"/>
                  <w:szCs w:val="24"/>
                </w:rPr>
              </w:rPrChange>
            </w:rPr>
          </w:r>
          <w:r w:rsidRPr="00303364">
            <w:rPr>
              <w:rFonts w:cstheme="minorHAnsi"/>
              <w:noProof/>
              <w:webHidden/>
              <w:sz w:val="24"/>
              <w:szCs w:val="24"/>
              <w:rPrChange w:id="1852" w:author="DuyNgo" w:date="2012-08-10T08:15:00Z">
                <w:rPr>
                  <w:rFonts w:eastAsiaTheme="minorHAnsi"/>
                  <w:noProof/>
                  <w:webHidden/>
                </w:rPr>
              </w:rPrChange>
            </w:rPr>
            <w:fldChar w:fldCharType="separate"/>
          </w:r>
          <w:ins w:id="1853" w:author="DuyNgo" w:date="2012-08-10T08:15:00Z">
            <w:r w:rsidRPr="00303364">
              <w:rPr>
                <w:rFonts w:cstheme="minorHAnsi"/>
                <w:noProof/>
                <w:webHidden/>
                <w:sz w:val="24"/>
                <w:szCs w:val="24"/>
                <w:rPrChange w:id="1854" w:author="DuyNgo" w:date="2012-08-10T08:15:00Z">
                  <w:rPr>
                    <w:rFonts w:eastAsiaTheme="minorHAnsi"/>
                    <w:noProof/>
                    <w:webHidden/>
                  </w:rPr>
                </w:rPrChange>
              </w:rPr>
              <w:t>243</w:t>
            </w:r>
            <w:r w:rsidRPr="00303364">
              <w:rPr>
                <w:rFonts w:cstheme="minorHAnsi"/>
                <w:noProof/>
                <w:webHidden/>
                <w:sz w:val="24"/>
                <w:szCs w:val="24"/>
                <w:rPrChange w:id="1855" w:author="DuyNgo" w:date="2012-08-10T08:15:00Z">
                  <w:rPr>
                    <w:rFonts w:eastAsiaTheme="minorHAnsi"/>
                    <w:noProof/>
                    <w:webHidden/>
                  </w:rPr>
                </w:rPrChange>
              </w:rPr>
              <w:fldChar w:fldCharType="end"/>
            </w:r>
            <w:r w:rsidRPr="00303364">
              <w:rPr>
                <w:rStyle w:val="Hyperlink"/>
                <w:rFonts w:cstheme="minorHAnsi"/>
                <w:noProof/>
                <w:sz w:val="24"/>
                <w:szCs w:val="24"/>
                <w:rPrChange w:id="185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857" w:author="DuyNgo" w:date="2012-08-10T08:15:00Z"/>
              <w:rFonts w:cstheme="minorHAnsi"/>
              <w:noProof/>
              <w:sz w:val="24"/>
              <w:szCs w:val="24"/>
              <w:lang w:eastAsia="ja-JP"/>
              <w:rPrChange w:id="1858" w:author="DuyNgo" w:date="2012-08-10T08:15:00Z">
                <w:rPr>
                  <w:ins w:id="1859" w:author="DuyNgo" w:date="2012-08-10T08:15:00Z"/>
                  <w:noProof/>
                  <w:lang w:eastAsia="ja-JP"/>
                </w:rPr>
              </w:rPrChange>
            </w:rPr>
          </w:pPr>
          <w:ins w:id="1860" w:author="DuyNgo" w:date="2012-08-10T08:15:00Z">
            <w:r w:rsidRPr="00303364">
              <w:rPr>
                <w:rStyle w:val="Hyperlink"/>
                <w:rFonts w:cstheme="minorHAnsi"/>
                <w:noProof/>
                <w:sz w:val="24"/>
                <w:szCs w:val="24"/>
                <w:rPrChange w:id="1861"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62" w:author="DuyNgo" w:date="2012-08-10T08:15:00Z">
                  <w:rPr>
                    <w:rStyle w:val="Hyperlink"/>
                    <w:rFonts w:eastAsiaTheme="minorHAnsi"/>
                    <w:noProof/>
                  </w:rPr>
                </w:rPrChange>
              </w:rPr>
              <w:instrText xml:space="preserve"> </w:instrText>
            </w:r>
            <w:r w:rsidRPr="00303364">
              <w:rPr>
                <w:rFonts w:cstheme="minorHAnsi"/>
                <w:noProof/>
                <w:sz w:val="24"/>
                <w:szCs w:val="24"/>
                <w:rPrChange w:id="1863" w:author="DuyNgo" w:date="2012-08-10T08:15:00Z">
                  <w:rPr>
                    <w:rFonts w:eastAsiaTheme="minorHAnsi"/>
                    <w:noProof/>
                  </w:rPr>
                </w:rPrChange>
              </w:rPr>
              <w:instrText>HYPERLINK \l "_Toc332351171"</w:instrText>
            </w:r>
            <w:r w:rsidRPr="00303364">
              <w:rPr>
                <w:rStyle w:val="Hyperlink"/>
                <w:rFonts w:cstheme="minorHAnsi"/>
                <w:noProof/>
                <w:sz w:val="24"/>
                <w:szCs w:val="24"/>
                <w:rPrChange w:id="186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86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866" w:author="DuyNgo" w:date="2012-08-10T08:15:00Z">
                  <w:rPr>
                    <w:rStyle w:val="Hyperlink"/>
                    <w:rFonts w:eastAsiaTheme="minorHAnsi" w:cstheme="minorHAnsi"/>
                    <w:noProof/>
                  </w:rPr>
                </w:rPrChange>
              </w:rPr>
              <w:t>2.4.19 Edit Stage</w:t>
            </w:r>
            <w:r w:rsidRPr="00303364">
              <w:rPr>
                <w:rFonts w:cstheme="minorHAnsi"/>
                <w:noProof/>
                <w:webHidden/>
                <w:sz w:val="24"/>
                <w:szCs w:val="24"/>
                <w:rPrChange w:id="1867" w:author="DuyNgo" w:date="2012-08-10T08:15:00Z">
                  <w:rPr>
                    <w:rFonts w:eastAsiaTheme="minorHAnsi"/>
                    <w:noProof/>
                    <w:webHidden/>
                  </w:rPr>
                </w:rPrChange>
              </w:rPr>
              <w:tab/>
            </w:r>
            <w:r w:rsidRPr="00303364">
              <w:rPr>
                <w:rFonts w:cstheme="minorHAnsi"/>
                <w:noProof/>
                <w:webHidden/>
                <w:sz w:val="24"/>
                <w:szCs w:val="24"/>
                <w:rPrChange w:id="1868" w:author="DuyNgo" w:date="2012-08-10T08:15:00Z">
                  <w:rPr>
                    <w:rFonts w:eastAsiaTheme="minorHAnsi"/>
                    <w:noProof/>
                    <w:webHidden/>
                  </w:rPr>
                </w:rPrChange>
              </w:rPr>
              <w:fldChar w:fldCharType="begin"/>
            </w:r>
            <w:r w:rsidRPr="00303364">
              <w:rPr>
                <w:rFonts w:cstheme="minorHAnsi"/>
                <w:noProof/>
                <w:webHidden/>
                <w:sz w:val="24"/>
                <w:szCs w:val="24"/>
                <w:rPrChange w:id="1869" w:author="DuyNgo" w:date="2012-08-10T08:15:00Z">
                  <w:rPr>
                    <w:rFonts w:eastAsiaTheme="minorHAnsi"/>
                    <w:noProof/>
                    <w:webHidden/>
                  </w:rPr>
                </w:rPrChange>
              </w:rPr>
              <w:instrText xml:space="preserve"> PAGEREF _Toc332351171 \h </w:instrText>
            </w:r>
          </w:ins>
          <w:r w:rsidRPr="00303364">
            <w:rPr>
              <w:rFonts w:cstheme="minorHAnsi"/>
              <w:noProof/>
              <w:webHidden/>
              <w:sz w:val="24"/>
              <w:szCs w:val="24"/>
              <w:rPrChange w:id="1870" w:author="DuyNgo" w:date="2012-08-10T08:15:00Z">
                <w:rPr>
                  <w:rFonts w:cstheme="minorHAnsi"/>
                  <w:noProof/>
                  <w:webHidden/>
                  <w:sz w:val="24"/>
                  <w:szCs w:val="24"/>
                </w:rPr>
              </w:rPrChange>
            </w:rPr>
          </w:r>
          <w:r w:rsidRPr="00303364">
            <w:rPr>
              <w:rFonts w:cstheme="minorHAnsi"/>
              <w:noProof/>
              <w:webHidden/>
              <w:sz w:val="24"/>
              <w:szCs w:val="24"/>
              <w:rPrChange w:id="1871" w:author="DuyNgo" w:date="2012-08-10T08:15:00Z">
                <w:rPr>
                  <w:rFonts w:eastAsiaTheme="minorHAnsi"/>
                  <w:noProof/>
                  <w:webHidden/>
                </w:rPr>
              </w:rPrChange>
            </w:rPr>
            <w:fldChar w:fldCharType="separate"/>
          </w:r>
          <w:ins w:id="1872" w:author="DuyNgo" w:date="2012-08-10T08:15:00Z">
            <w:r w:rsidRPr="00303364">
              <w:rPr>
                <w:rFonts w:cstheme="minorHAnsi"/>
                <w:noProof/>
                <w:webHidden/>
                <w:sz w:val="24"/>
                <w:szCs w:val="24"/>
                <w:rPrChange w:id="1873" w:author="DuyNgo" w:date="2012-08-10T08:15:00Z">
                  <w:rPr>
                    <w:rFonts w:eastAsiaTheme="minorHAnsi"/>
                    <w:noProof/>
                    <w:webHidden/>
                  </w:rPr>
                </w:rPrChange>
              </w:rPr>
              <w:t>244</w:t>
            </w:r>
            <w:r w:rsidRPr="00303364">
              <w:rPr>
                <w:rFonts w:cstheme="minorHAnsi"/>
                <w:noProof/>
                <w:webHidden/>
                <w:sz w:val="24"/>
                <w:szCs w:val="24"/>
                <w:rPrChange w:id="1874" w:author="DuyNgo" w:date="2012-08-10T08:15:00Z">
                  <w:rPr>
                    <w:rFonts w:eastAsiaTheme="minorHAnsi"/>
                    <w:noProof/>
                    <w:webHidden/>
                  </w:rPr>
                </w:rPrChange>
              </w:rPr>
              <w:fldChar w:fldCharType="end"/>
            </w:r>
            <w:r w:rsidRPr="00303364">
              <w:rPr>
                <w:rStyle w:val="Hyperlink"/>
                <w:rFonts w:cstheme="minorHAnsi"/>
                <w:noProof/>
                <w:sz w:val="24"/>
                <w:szCs w:val="24"/>
                <w:rPrChange w:id="187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876" w:author="DuyNgo" w:date="2012-08-10T08:15:00Z"/>
              <w:rFonts w:cstheme="minorHAnsi"/>
              <w:noProof/>
              <w:sz w:val="24"/>
              <w:szCs w:val="24"/>
              <w:lang w:eastAsia="ja-JP"/>
              <w:rPrChange w:id="1877" w:author="DuyNgo" w:date="2012-08-10T08:15:00Z">
                <w:rPr>
                  <w:ins w:id="1878" w:author="DuyNgo" w:date="2012-08-10T08:15:00Z"/>
                  <w:noProof/>
                  <w:lang w:eastAsia="ja-JP"/>
                </w:rPr>
              </w:rPrChange>
            </w:rPr>
          </w:pPr>
          <w:ins w:id="1879" w:author="DuyNgo" w:date="2012-08-10T08:15:00Z">
            <w:r w:rsidRPr="00303364">
              <w:rPr>
                <w:rStyle w:val="Hyperlink"/>
                <w:rFonts w:cstheme="minorHAnsi"/>
                <w:noProof/>
                <w:sz w:val="24"/>
                <w:szCs w:val="24"/>
                <w:rPrChange w:id="1880"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81" w:author="DuyNgo" w:date="2012-08-10T08:15:00Z">
                  <w:rPr>
                    <w:rStyle w:val="Hyperlink"/>
                    <w:rFonts w:eastAsiaTheme="minorHAnsi"/>
                    <w:noProof/>
                  </w:rPr>
                </w:rPrChange>
              </w:rPr>
              <w:instrText xml:space="preserve"> </w:instrText>
            </w:r>
            <w:r w:rsidRPr="00303364">
              <w:rPr>
                <w:rFonts w:cstheme="minorHAnsi"/>
                <w:noProof/>
                <w:sz w:val="24"/>
                <w:szCs w:val="24"/>
                <w:rPrChange w:id="1882" w:author="DuyNgo" w:date="2012-08-10T08:15:00Z">
                  <w:rPr>
                    <w:rFonts w:eastAsiaTheme="minorHAnsi"/>
                    <w:noProof/>
                  </w:rPr>
                </w:rPrChange>
              </w:rPr>
              <w:instrText>HYPERLINK \l "_Toc332351172"</w:instrText>
            </w:r>
            <w:r w:rsidRPr="00303364">
              <w:rPr>
                <w:rStyle w:val="Hyperlink"/>
                <w:rFonts w:cstheme="minorHAnsi"/>
                <w:noProof/>
                <w:sz w:val="24"/>
                <w:szCs w:val="24"/>
                <w:rPrChange w:id="188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88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885" w:author="DuyNgo" w:date="2012-08-10T08:15:00Z">
                  <w:rPr>
                    <w:rStyle w:val="Hyperlink"/>
                    <w:rFonts w:eastAsiaTheme="minorHAnsi" w:cstheme="minorHAnsi"/>
                    <w:noProof/>
                  </w:rPr>
                </w:rPrChange>
              </w:rPr>
              <w:t>2.4.20 Delete Stage</w:t>
            </w:r>
            <w:r w:rsidRPr="00303364">
              <w:rPr>
                <w:rFonts w:cstheme="minorHAnsi"/>
                <w:noProof/>
                <w:webHidden/>
                <w:sz w:val="24"/>
                <w:szCs w:val="24"/>
                <w:rPrChange w:id="1886" w:author="DuyNgo" w:date="2012-08-10T08:15:00Z">
                  <w:rPr>
                    <w:rFonts w:eastAsiaTheme="minorHAnsi"/>
                    <w:noProof/>
                    <w:webHidden/>
                  </w:rPr>
                </w:rPrChange>
              </w:rPr>
              <w:tab/>
            </w:r>
            <w:r w:rsidRPr="00303364">
              <w:rPr>
                <w:rFonts w:cstheme="minorHAnsi"/>
                <w:noProof/>
                <w:webHidden/>
                <w:sz w:val="24"/>
                <w:szCs w:val="24"/>
                <w:rPrChange w:id="1887" w:author="DuyNgo" w:date="2012-08-10T08:15:00Z">
                  <w:rPr>
                    <w:rFonts w:eastAsiaTheme="minorHAnsi"/>
                    <w:noProof/>
                    <w:webHidden/>
                  </w:rPr>
                </w:rPrChange>
              </w:rPr>
              <w:fldChar w:fldCharType="begin"/>
            </w:r>
            <w:r w:rsidRPr="00303364">
              <w:rPr>
                <w:rFonts w:cstheme="minorHAnsi"/>
                <w:noProof/>
                <w:webHidden/>
                <w:sz w:val="24"/>
                <w:szCs w:val="24"/>
                <w:rPrChange w:id="1888" w:author="DuyNgo" w:date="2012-08-10T08:15:00Z">
                  <w:rPr>
                    <w:rFonts w:eastAsiaTheme="minorHAnsi"/>
                    <w:noProof/>
                    <w:webHidden/>
                  </w:rPr>
                </w:rPrChange>
              </w:rPr>
              <w:instrText xml:space="preserve"> PAGEREF _Toc332351172 \h </w:instrText>
            </w:r>
          </w:ins>
          <w:r w:rsidRPr="00303364">
            <w:rPr>
              <w:rFonts w:cstheme="minorHAnsi"/>
              <w:noProof/>
              <w:webHidden/>
              <w:sz w:val="24"/>
              <w:szCs w:val="24"/>
              <w:rPrChange w:id="1889" w:author="DuyNgo" w:date="2012-08-10T08:15:00Z">
                <w:rPr>
                  <w:rFonts w:cstheme="minorHAnsi"/>
                  <w:noProof/>
                  <w:webHidden/>
                  <w:sz w:val="24"/>
                  <w:szCs w:val="24"/>
                </w:rPr>
              </w:rPrChange>
            </w:rPr>
          </w:r>
          <w:r w:rsidRPr="00303364">
            <w:rPr>
              <w:rFonts w:cstheme="minorHAnsi"/>
              <w:noProof/>
              <w:webHidden/>
              <w:sz w:val="24"/>
              <w:szCs w:val="24"/>
              <w:rPrChange w:id="1890" w:author="DuyNgo" w:date="2012-08-10T08:15:00Z">
                <w:rPr>
                  <w:rFonts w:eastAsiaTheme="minorHAnsi"/>
                  <w:noProof/>
                  <w:webHidden/>
                </w:rPr>
              </w:rPrChange>
            </w:rPr>
            <w:fldChar w:fldCharType="separate"/>
          </w:r>
          <w:ins w:id="1891" w:author="DuyNgo" w:date="2012-08-10T08:15:00Z">
            <w:r w:rsidRPr="00303364">
              <w:rPr>
                <w:rFonts w:cstheme="minorHAnsi"/>
                <w:noProof/>
                <w:webHidden/>
                <w:sz w:val="24"/>
                <w:szCs w:val="24"/>
                <w:rPrChange w:id="1892" w:author="DuyNgo" w:date="2012-08-10T08:15:00Z">
                  <w:rPr>
                    <w:rFonts w:eastAsiaTheme="minorHAnsi"/>
                    <w:noProof/>
                    <w:webHidden/>
                  </w:rPr>
                </w:rPrChange>
              </w:rPr>
              <w:t>245</w:t>
            </w:r>
            <w:r w:rsidRPr="00303364">
              <w:rPr>
                <w:rFonts w:cstheme="minorHAnsi"/>
                <w:noProof/>
                <w:webHidden/>
                <w:sz w:val="24"/>
                <w:szCs w:val="24"/>
                <w:rPrChange w:id="1893" w:author="DuyNgo" w:date="2012-08-10T08:15:00Z">
                  <w:rPr>
                    <w:rFonts w:eastAsiaTheme="minorHAnsi"/>
                    <w:noProof/>
                    <w:webHidden/>
                  </w:rPr>
                </w:rPrChange>
              </w:rPr>
              <w:fldChar w:fldCharType="end"/>
            </w:r>
            <w:r w:rsidRPr="00303364">
              <w:rPr>
                <w:rStyle w:val="Hyperlink"/>
                <w:rFonts w:cstheme="minorHAnsi"/>
                <w:noProof/>
                <w:sz w:val="24"/>
                <w:szCs w:val="24"/>
                <w:rPrChange w:id="189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895" w:author="DuyNgo" w:date="2012-08-10T08:15:00Z"/>
              <w:rFonts w:cstheme="minorHAnsi"/>
              <w:noProof/>
              <w:sz w:val="24"/>
              <w:szCs w:val="24"/>
              <w:lang w:eastAsia="ja-JP"/>
              <w:rPrChange w:id="1896" w:author="DuyNgo" w:date="2012-08-10T08:15:00Z">
                <w:rPr>
                  <w:ins w:id="1897" w:author="DuyNgo" w:date="2012-08-10T08:15:00Z"/>
                  <w:noProof/>
                  <w:lang w:eastAsia="ja-JP"/>
                </w:rPr>
              </w:rPrChange>
            </w:rPr>
          </w:pPr>
          <w:ins w:id="1898" w:author="DuyNgo" w:date="2012-08-10T08:15:00Z">
            <w:r w:rsidRPr="00303364">
              <w:rPr>
                <w:rStyle w:val="Hyperlink"/>
                <w:rFonts w:cstheme="minorHAnsi"/>
                <w:noProof/>
                <w:sz w:val="24"/>
                <w:szCs w:val="24"/>
                <w:rPrChange w:id="1899" w:author="DuyNgo" w:date="2012-08-10T08:15:00Z">
                  <w:rPr>
                    <w:rStyle w:val="Hyperlink"/>
                    <w:rFonts w:eastAsiaTheme="minorHAnsi"/>
                    <w:noProof/>
                  </w:rPr>
                </w:rPrChange>
              </w:rPr>
              <w:fldChar w:fldCharType="begin"/>
            </w:r>
            <w:r w:rsidRPr="00303364">
              <w:rPr>
                <w:rStyle w:val="Hyperlink"/>
                <w:rFonts w:cstheme="minorHAnsi"/>
                <w:noProof/>
                <w:sz w:val="24"/>
                <w:szCs w:val="24"/>
                <w:rPrChange w:id="1900" w:author="DuyNgo" w:date="2012-08-10T08:15:00Z">
                  <w:rPr>
                    <w:rStyle w:val="Hyperlink"/>
                    <w:rFonts w:eastAsiaTheme="minorHAnsi"/>
                    <w:noProof/>
                  </w:rPr>
                </w:rPrChange>
              </w:rPr>
              <w:instrText xml:space="preserve"> </w:instrText>
            </w:r>
            <w:r w:rsidRPr="00303364">
              <w:rPr>
                <w:rFonts w:cstheme="minorHAnsi"/>
                <w:noProof/>
                <w:sz w:val="24"/>
                <w:szCs w:val="24"/>
                <w:rPrChange w:id="1901" w:author="DuyNgo" w:date="2012-08-10T08:15:00Z">
                  <w:rPr>
                    <w:rFonts w:eastAsiaTheme="minorHAnsi"/>
                    <w:noProof/>
                  </w:rPr>
                </w:rPrChange>
              </w:rPr>
              <w:instrText>HYPERLINK \l "_Toc332351173"</w:instrText>
            </w:r>
            <w:r w:rsidRPr="00303364">
              <w:rPr>
                <w:rStyle w:val="Hyperlink"/>
                <w:rFonts w:cstheme="minorHAnsi"/>
                <w:noProof/>
                <w:sz w:val="24"/>
                <w:szCs w:val="24"/>
                <w:rPrChange w:id="190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0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04" w:author="DuyNgo" w:date="2012-08-10T08:15:00Z">
                  <w:rPr>
                    <w:rStyle w:val="Hyperlink"/>
                    <w:rFonts w:eastAsiaTheme="minorHAnsi" w:cstheme="minorHAnsi"/>
                    <w:noProof/>
                  </w:rPr>
                </w:rPrChange>
              </w:rPr>
              <w:t>2.4.21 Add Deliverable</w:t>
            </w:r>
            <w:r w:rsidRPr="00303364">
              <w:rPr>
                <w:rFonts w:cstheme="minorHAnsi"/>
                <w:noProof/>
                <w:webHidden/>
                <w:sz w:val="24"/>
                <w:szCs w:val="24"/>
                <w:rPrChange w:id="1905" w:author="DuyNgo" w:date="2012-08-10T08:15:00Z">
                  <w:rPr>
                    <w:rFonts w:eastAsiaTheme="minorHAnsi"/>
                    <w:noProof/>
                    <w:webHidden/>
                  </w:rPr>
                </w:rPrChange>
              </w:rPr>
              <w:tab/>
            </w:r>
            <w:r w:rsidRPr="00303364">
              <w:rPr>
                <w:rFonts w:cstheme="minorHAnsi"/>
                <w:noProof/>
                <w:webHidden/>
                <w:sz w:val="24"/>
                <w:szCs w:val="24"/>
                <w:rPrChange w:id="1906" w:author="DuyNgo" w:date="2012-08-10T08:15:00Z">
                  <w:rPr>
                    <w:rFonts w:eastAsiaTheme="minorHAnsi"/>
                    <w:noProof/>
                    <w:webHidden/>
                  </w:rPr>
                </w:rPrChange>
              </w:rPr>
              <w:fldChar w:fldCharType="begin"/>
            </w:r>
            <w:r w:rsidRPr="00303364">
              <w:rPr>
                <w:rFonts w:cstheme="minorHAnsi"/>
                <w:noProof/>
                <w:webHidden/>
                <w:sz w:val="24"/>
                <w:szCs w:val="24"/>
                <w:rPrChange w:id="1907" w:author="DuyNgo" w:date="2012-08-10T08:15:00Z">
                  <w:rPr>
                    <w:rFonts w:eastAsiaTheme="minorHAnsi"/>
                    <w:noProof/>
                    <w:webHidden/>
                  </w:rPr>
                </w:rPrChange>
              </w:rPr>
              <w:instrText xml:space="preserve"> PAGEREF _Toc332351173 \h </w:instrText>
            </w:r>
          </w:ins>
          <w:r w:rsidRPr="00303364">
            <w:rPr>
              <w:rFonts w:cstheme="minorHAnsi"/>
              <w:noProof/>
              <w:webHidden/>
              <w:sz w:val="24"/>
              <w:szCs w:val="24"/>
              <w:rPrChange w:id="1908" w:author="DuyNgo" w:date="2012-08-10T08:15:00Z">
                <w:rPr>
                  <w:rFonts w:cstheme="minorHAnsi"/>
                  <w:noProof/>
                  <w:webHidden/>
                  <w:sz w:val="24"/>
                  <w:szCs w:val="24"/>
                </w:rPr>
              </w:rPrChange>
            </w:rPr>
          </w:r>
          <w:r w:rsidRPr="00303364">
            <w:rPr>
              <w:rFonts w:cstheme="minorHAnsi"/>
              <w:noProof/>
              <w:webHidden/>
              <w:sz w:val="24"/>
              <w:szCs w:val="24"/>
              <w:rPrChange w:id="1909" w:author="DuyNgo" w:date="2012-08-10T08:15:00Z">
                <w:rPr>
                  <w:rFonts w:eastAsiaTheme="minorHAnsi"/>
                  <w:noProof/>
                  <w:webHidden/>
                </w:rPr>
              </w:rPrChange>
            </w:rPr>
            <w:fldChar w:fldCharType="separate"/>
          </w:r>
          <w:ins w:id="1910" w:author="DuyNgo" w:date="2012-08-10T08:15:00Z">
            <w:r w:rsidRPr="00303364">
              <w:rPr>
                <w:rFonts w:cstheme="minorHAnsi"/>
                <w:noProof/>
                <w:webHidden/>
                <w:sz w:val="24"/>
                <w:szCs w:val="24"/>
                <w:rPrChange w:id="1911" w:author="DuyNgo" w:date="2012-08-10T08:15:00Z">
                  <w:rPr>
                    <w:rFonts w:eastAsiaTheme="minorHAnsi"/>
                    <w:noProof/>
                    <w:webHidden/>
                  </w:rPr>
                </w:rPrChange>
              </w:rPr>
              <w:t>247</w:t>
            </w:r>
            <w:r w:rsidRPr="00303364">
              <w:rPr>
                <w:rFonts w:cstheme="minorHAnsi"/>
                <w:noProof/>
                <w:webHidden/>
                <w:sz w:val="24"/>
                <w:szCs w:val="24"/>
                <w:rPrChange w:id="1912" w:author="DuyNgo" w:date="2012-08-10T08:15:00Z">
                  <w:rPr>
                    <w:rFonts w:eastAsiaTheme="minorHAnsi"/>
                    <w:noProof/>
                    <w:webHidden/>
                  </w:rPr>
                </w:rPrChange>
              </w:rPr>
              <w:fldChar w:fldCharType="end"/>
            </w:r>
            <w:r w:rsidRPr="00303364">
              <w:rPr>
                <w:rStyle w:val="Hyperlink"/>
                <w:rFonts w:cstheme="minorHAnsi"/>
                <w:noProof/>
                <w:sz w:val="24"/>
                <w:szCs w:val="24"/>
                <w:rPrChange w:id="1913"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914" w:author="DuyNgo" w:date="2012-08-10T08:15:00Z"/>
              <w:rFonts w:cstheme="minorHAnsi"/>
              <w:noProof/>
              <w:sz w:val="24"/>
              <w:szCs w:val="24"/>
              <w:lang w:eastAsia="ja-JP"/>
              <w:rPrChange w:id="1915" w:author="DuyNgo" w:date="2012-08-10T08:15:00Z">
                <w:rPr>
                  <w:ins w:id="1916" w:author="DuyNgo" w:date="2012-08-10T08:15:00Z"/>
                  <w:noProof/>
                  <w:lang w:eastAsia="ja-JP"/>
                </w:rPr>
              </w:rPrChange>
            </w:rPr>
          </w:pPr>
          <w:ins w:id="1917" w:author="DuyNgo" w:date="2012-08-10T08:15:00Z">
            <w:r w:rsidRPr="00303364">
              <w:rPr>
                <w:rStyle w:val="Hyperlink"/>
                <w:rFonts w:cstheme="minorHAnsi"/>
                <w:noProof/>
                <w:sz w:val="24"/>
                <w:szCs w:val="24"/>
                <w:rPrChange w:id="1918" w:author="DuyNgo" w:date="2012-08-10T08:15:00Z">
                  <w:rPr>
                    <w:rStyle w:val="Hyperlink"/>
                    <w:rFonts w:eastAsiaTheme="minorHAnsi"/>
                    <w:noProof/>
                  </w:rPr>
                </w:rPrChange>
              </w:rPr>
              <w:fldChar w:fldCharType="begin"/>
            </w:r>
            <w:r w:rsidRPr="00303364">
              <w:rPr>
                <w:rStyle w:val="Hyperlink"/>
                <w:rFonts w:cstheme="minorHAnsi"/>
                <w:noProof/>
                <w:sz w:val="24"/>
                <w:szCs w:val="24"/>
                <w:rPrChange w:id="1919" w:author="DuyNgo" w:date="2012-08-10T08:15:00Z">
                  <w:rPr>
                    <w:rStyle w:val="Hyperlink"/>
                    <w:rFonts w:eastAsiaTheme="minorHAnsi"/>
                    <w:noProof/>
                  </w:rPr>
                </w:rPrChange>
              </w:rPr>
              <w:instrText xml:space="preserve"> </w:instrText>
            </w:r>
            <w:r w:rsidRPr="00303364">
              <w:rPr>
                <w:rFonts w:cstheme="minorHAnsi"/>
                <w:noProof/>
                <w:sz w:val="24"/>
                <w:szCs w:val="24"/>
                <w:rPrChange w:id="1920" w:author="DuyNgo" w:date="2012-08-10T08:15:00Z">
                  <w:rPr>
                    <w:rFonts w:eastAsiaTheme="minorHAnsi"/>
                    <w:noProof/>
                  </w:rPr>
                </w:rPrChange>
              </w:rPr>
              <w:instrText>HYPERLINK \l "_Toc332351174"</w:instrText>
            </w:r>
            <w:r w:rsidRPr="00303364">
              <w:rPr>
                <w:rStyle w:val="Hyperlink"/>
                <w:rFonts w:cstheme="minorHAnsi"/>
                <w:noProof/>
                <w:sz w:val="24"/>
                <w:szCs w:val="24"/>
                <w:rPrChange w:id="192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2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23" w:author="DuyNgo" w:date="2012-08-10T08:15:00Z">
                  <w:rPr>
                    <w:rStyle w:val="Hyperlink"/>
                    <w:rFonts w:eastAsiaTheme="minorHAnsi" w:cstheme="minorHAnsi"/>
                    <w:noProof/>
                  </w:rPr>
                </w:rPrChange>
              </w:rPr>
              <w:t>2.4.22 Edit Deliverable</w:t>
            </w:r>
            <w:r w:rsidRPr="00303364">
              <w:rPr>
                <w:rFonts w:cstheme="minorHAnsi"/>
                <w:noProof/>
                <w:webHidden/>
                <w:sz w:val="24"/>
                <w:szCs w:val="24"/>
                <w:rPrChange w:id="1924" w:author="DuyNgo" w:date="2012-08-10T08:15:00Z">
                  <w:rPr>
                    <w:rFonts w:eastAsiaTheme="minorHAnsi"/>
                    <w:noProof/>
                    <w:webHidden/>
                  </w:rPr>
                </w:rPrChange>
              </w:rPr>
              <w:tab/>
            </w:r>
            <w:r w:rsidRPr="00303364">
              <w:rPr>
                <w:rFonts w:cstheme="minorHAnsi"/>
                <w:noProof/>
                <w:webHidden/>
                <w:sz w:val="24"/>
                <w:szCs w:val="24"/>
                <w:rPrChange w:id="1925" w:author="DuyNgo" w:date="2012-08-10T08:15:00Z">
                  <w:rPr>
                    <w:rFonts w:eastAsiaTheme="minorHAnsi"/>
                    <w:noProof/>
                    <w:webHidden/>
                  </w:rPr>
                </w:rPrChange>
              </w:rPr>
              <w:fldChar w:fldCharType="begin"/>
            </w:r>
            <w:r w:rsidRPr="00303364">
              <w:rPr>
                <w:rFonts w:cstheme="minorHAnsi"/>
                <w:noProof/>
                <w:webHidden/>
                <w:sz w:val="24"/>
                <w:szCs w:val="24"/>
                <w:rPrChange w:id="1926" w:author="DuyNgo" w:date="2012-08-10T08:15:00Z">
                  <w:rPr>
                    <w:rFonts w:eastAsiaTheme="minorHAnsi"/>
                    <w:noProof/>
                    <w:webHidden/>
                  </w:rPr>
                </w:rPrChange>
              </w:rPr>
              <w:instrText xml:space="preserve"> PAGEREF _Toc332351174 \h </w:instrText>
            </w:r>
          </w:ins>
          <w:r w:rsidRPr="00303364">
            <w:rPr>
              <w:rFonts w:cstheme="minorHAnsi"/>
              <w:noProof/>
              <w:webHidden/>
              <w:sz w:val="24"/>
              <w:szCs w:val="24"/>
              <w:rPrChange w:id="1927" w:author="DuyNgo" w:date="2012-08-10T08:15:00Z">
                <w:rPr>
                  <w:rFonts w:cstheme="minorHAnsi"/>
                  <w:noProof/>
                  <w:webHidden/>
                  <w:sz w:val="24"/>
                  <w:szCs w:val="24"/>
                </w:rPr>
              </w:rPrChange>
            </w:rPr>
          </w:r>
          <w:r w:rsidRPr="00303364">
            <w:rPr>
              <w:rFonts w:cstheme="minorHAnsi"/>
              <w:noProof/>
              <w:webHidden/>
              <w:sz w:val="24"/>
              <w:szCs w:val="24"/>
              <w:rPrChange w:id="1928" w:author="DuyNgo" w:date="2012-08-10T08:15:00Z">
                <w:rPr>
                  <w:rFonts w:eastAsiaTheme="minorHAnsi"/>
                  <w:noProof/>
                  <w:webHidden/>
                </w:rPr>
              </w:rPrChange>
            </w:rPr>
            <w:fldChar w:fldCharType="separate"/>
          </w:r>
          <w:ins w:id="1929" w:author="DuyNgo" w:date="2012-08-10T08:15:00Z">
            <w:r w:rsidRPr="00303364">
              <w:rPr>
                <w:rFonts w:cstheme="minorHAnsi"/>
                <w:noProof/>
                <w:webHidden/>
                <w:sz w:val="24"/>
                <w:szCs w:val="24"/>
                <w:rPrChange w:id="1930" w:author="DuyNgo" w:date="2012-08-10T08:15:00Z">
                  <w:rPr>
                    <w:rFonts w:eastAsiaTheme="minorHAnsi"/>
                    <w:noProof/>
                    <w:webHidden/>
                  </w:rPr>
                </w:rPrChange>
              </w:rPr>
              <w:t>248</w:t>
            </w:r>
            <w:r w:rsidRPr="00303364">
              <w:rPr>
                <w:rFonts w:cstheme="minorHAnsi"/>
                <w:noProof/>
                <w:webHidden/>
                <w:sz w:val="24"/>
                <w:szCs w:val="24"/>
                <w:rPrChange w:id="1931" w:author="DuyNgo" w:date="2012-08-10T08:15:00Z">
                  <w:rPr>
                    <w:rFonts w:eastAsiaTheme="minorHAnsi"/>
                    <w:noProof/>
                    <w:webHidden/>
                  </w:rPr>
                </w:rPrChange>
              </w:rPr>
              <w:fldChar w:fldCharType="end"/>
            </w:r>
            <w:r w:rsidRPr="00303364">
              <w:rPr>
                <w:rStyle w:val="Hyperlink"/>
                <w:rFonts w:cstheme="minorHAnsi"/>
                <w:noProof/>
                <w:sz w:val="24"/>
                <w:szCs w:val="24"/>
                <w:rPrChange w:id="193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933" w:author="DuyNgo" w:date="2012-08-10T08:15:00Z"/>
              <w:rFonts w:cstheme="minorHAnsi"/>
              <w:noProof/>
              <w:sz w:val="24"/>
              <w:szCs w:val="24"/>
              <w:lang w:eastAsia="ja-JP"/>
              <w:rPrChange w:id="1934" w:author="DuyNgo" w:date="2012-08-10T08:15:00Z">
                <w:rPr>
                  <w:ins w:id="1935" w:author="DuyNgo" w:date="2012-08-10T08:15:00Z"/>
                  <w:noProof/>
                  <w:lang w:eastAsia="ja-JP"/>
                </w:rPr>
              </w:rPrChange>
            </w:rPr>
          </w:pPr>
          <w:ins w:id="1936" w:author="DuyNgo" w:date="2012-08-10T08:15:00Z">
            <w:r w:rsidRPr="00303364">
              <w:rPr>
                <w:rStyle w:val="Hyperlink"/>
                <w:rFonts w:cstheme="minorHAnsi"/>
                <w:noProof/>
                <w:sz w:val="24"/>
                <w:szCs w:val="24"/>
                <w:rPrChange w:id="1937" w:author="DuyNgo" w:date="2012-08-10T08:15:00Z">
                  <w:rPr>
                    <w:rStyle w:val="Hyperlink"/>
                    <w:rFonts w:eastAsiaTheme="minorHAnsi"/>
                    <w:noProof/>
                  </w:rPr>
                </w:rPrChange>
              </w:rPr>
              <w:lastRenderedPageBreak/>
              <w:fldChar w:fldCharType="begin"/>
            </w:r>
            <w:r w:rsidRPr="00303364">
              <w:rPr>
                <w:rStyle w:val="Hyperlink"/>
                <w:rFonts w:cstheme="minorHAnsi"/>
                <w:noProof/>
                <w:sz w:val="24"/>
                <w:szCs w:val="24"/>
                <w:rPrChange w:id="1938" w:author="DuyNgo" w:date="2012-08-10T08:15:00Z">
                  <w:rPr>
                    <w:rStyle w:val="Hyperlink"/>
                    <w:rFonts w:eastAsiaTheme="minorHAnsi"/>
                    <w:noProof/>
                  </w:rPr>
                </w:rPrChange>
              </w:rPr>
              <w:instrText xml:space="preserve"> </w:instrText>
            </w:r>
            <w:r w:rsidRPr="00303364">
              <w:rPr>
                <w:rFonts w:cstheme="minorHAnsi"/>
                <w:noProof/>
                <w:sz w:val="24"/>
                <w:szCs w:val="24"/>
                <w:rPrChange w:id="1939" w:author="DuyNgo" w:date="2012-08-10T08:15:00Z">
                  <w:rPr>
                    <w:rFonts w:eastAsiaTheme="minorHAnsi"/>
                    <w:noProof/>
                  </w:rPr>
                </w:rPrChange>
              </w:rPr>
              <w:instrText>HYPERLINK \l "_Toc332351175"</w:instrText>
            </w:r>
            <w:r w:rsidRPr="00303364">
              <w:rPr>
                <w:rStyle w:val="Hyperlink"/>
                <w:rFonts w:cstheme="minorHAnsi"/>
                <w:noProof/>
                <w:sz w:val="24"/>
                <w:szCs w:val="24"/>
                <w:rPrChange w:id="194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4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42" w:author="DuyNgo" w:date="2012-08-10T08:15:00Z">
                  <w:rPr>
                    <w:rStyle w:val="Hyperlink"/>
                    <w:rFonts w:eastAsiaTheme="minorHAnsi" w:cstheme="minorHAnsi"/>
                    <w:noProof/>
                  </w:rPr>
                </w:rPrChange>
              </w:rPr>
              <w:t>2.4.23 Delete Deliverable</w:t>
            </w:r>
            <w:r w:rsidRPr="00303364">
              <w:rPr>
                <w:rFonts w:cstheme="minorHAnsi"/>
                <w:noProof/>
                <w:webHidden/>
                <w:sz w:val="24"/>
                <w:szCs w:val="24"/>
                <w:rPrChange w:id="1943" w:author="DuyNgo" w:date="2012-08-10T08:15:00Z">
                  <w:rPr>
                    <w:rFonts w:eastAsiaTheme="minorHAnsi"/>
                    <w:noProof/>
                    <w:webHidden/>
                  </w:rPr>
                </w:rPrChange>
              </w:rPr>
              <w:tab/>
            </w:r>
            <w:r w:rsidRPr="00303364">
              <w:rPr>
                <w:rFonts w:cstheme="minorHAnsi"/>
                <w:noProof/>
                <w:webHidden/>
                <w:sz w:val="24"/>
                <w:szCs w:val="24"/>
                <w:rPrChange w:id="1944" w:author="DuyNgo" w:date="2012-08-10T08:15:00Z">
                  <w:rPr>
                    <w:rFonts w:eastAsiaTheme="minorHAnsi"/>
                    <w:noProof/>
                    <w:webHidden/>
                  </w:rPr>
                </w:rPrChange>
              </w:rPr>
              <w:fldChar w:fldCharType="begin"/>
            </w:r>
            <w:r w:rsidRPr="00303364">
              <w:rPr>
                <w:rFonts w:cstheme="minorHAnsi"/>
                <w:noProof/>
                <w:webHidden/>
                <w:sz w:val="24"/>
                <w:szCs w:val="24"/>
                <w:rPrChange w:id="1945" w:author="DuyNgo" w:date="2012-08-10T08:15:00Z">
                  <w:rPr>
                    <w:rFonts w:eastAsiaTheme="minorHAnsi"/>
                    <w:noProof/>
                    <w:webHidden/>
                  </w:rPr>
                </w:rPrChange>
              </w:rPr>
              <w:instrText xml:space="preserve"> PAGEREF _Toc332351175 \h </w:instrText>
            </w:r>
          </w:ins>
          <w:r w:rsidRPr="00303364">
            <w:rPr>
              <w:rFonts w:cstheme="minorHAnsi"/>
              <w:noProof/>
              <w:webHidden/>
              <w:sz w:val="24"/>
              <w:szCs w:val="24"/>
              <w:rPrChange w:id="1946" w:author="DuyNgo" w:date="2012-08-10T08:15:00Z">
                <w:rPr>
                  <w:rFonts w:cstheme="minorHAnsi"/>
                  <w:noProof/>
                  <w:webHidden/>
                  <w:sz w:val="24"/>
                  <w:szCs w:val="24"/>
                </w:rPr>
              </w:rPrChange>
            </w:rPr>
          </w:r>
          <w:r w:rsidRPr="00303364">
            <w:rPr>
              <w:rFonts w:cstheme="minorHAnsi"/>
              <w:noProof/>
              <w:webHidden/>
              <w:sz w:val="24"/>
              <w:szCs w:val="24"/>
              <w:rPrChange w:id="1947" w:author="DuyNgo" w:date="2012-08-10T08:15:00Z">
                <w:rPr>
                  <w:rFonts w:eastAsiaTheme="minorHAnsi"/>
                  <w:noProof/>
                  <w:webHidden/>
                </w:rPr>
              </w:rPrChange>
            </w:rPr>
            <w:fldChar w:fldCharType="separate"/>
          </w:r>
          <w:ins w:id="1948" w:author="DuyNgo" w:date="2012-08-10T08:15:00Z">
            <w:r w:rsidRPr="00303364">
              <w:rPr>
                <w:rFonts w:cstheme="minorHAnsi"/>
                <w:noProof/>
                <w:webHidden/>
                <w:sz w:val="24"/>
                <w:szCs w:val="24"/>
                <w:rPrChange w:id="1949" w:author="DuyNgo" w:date="2012-08-10T08:15:00Z">
                  <w:rPr>
                    <w:rFonts w:eastAsiaTheme="minorHAnsi"/>
                    <w:noProof/>
                    <w:webHidden/>
                  </w:rPr>
                </w:rPrChange>
              </w:rPr>
              <w:t>249</w:t>
            </w:r>
            <w:r w:rsidRPr="00303364">
              <w:rPr>
                <w:rFonts w:cstheme="minorHAnsi"/>
                <w:noProof/>
                <w:webHidden/>
                <w:sz w:val="24"/>
                <w:szCs w:val="24"/>
                <w:rPrChange w:id="1950" w:author="DuyNgo" w:date="2012-08-10T08:15:00Z">
                  <w:rPr>
                    <w:rFonts w:eastAsiaTheme="minorHAnsi"/>
                    <w:noProof/>
                    <w:webHidden/>
                  </w:rPr>
                </w:rPrChange>
              </w:rPr>
              <w:fldChar w:fldCharType="end"/>
            </w:r>
            <w:r w:rsidRPr="00303364">
              <w:rPr>
                <w:rStyle w:val="Hyperlink"/>
                <w:rFonts w:cstheme="minorHAnsi"/>
                <w:noProof/>
                <w:sz w:val="24"/>
                <w:szCs w:val="24"/>
                <w:rPrChange w:id="195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952" w:author="DuyNgo" w:date="2012-08-10T08:15:00Z"/>
              <w:rFonts w:cstheme="minorHAnsi"/>
              <w:noProof/>
              <w:sz w:val="24"/>
              <w:szCs w:val="24"/>
              <w:lang w:eastAsia="ja-JP"/>
              <w:rPrChange w:id="1953" w:author="DuyNgo" w:date="2012-08-10T08:15:00Z">
                <w:rPr>
                  <w:ins w:id="1954" w:author="DuyNgo" w:date="2012-08-10T08:15:00Z"/>
                  <w:noProof/>
                  <w:lang w:eastAsia="ja-JP"/>
                </w:rPr>
              </w:rPrChange>
            </w:rPr>
          </w:pPr>
          <w:ins w:id="1955" w:author="DuyNgo" w:date="2012-08-10T08:15:00Z">
            <w:r w:rsidRPr="00303364">
              <w:rPr>
                <w:rStyle w:val="Hyperlink"/>
                <w:rFonts w:cstheme="minorHAnsi"/>
                <w:noProof/>
                <w:sz w:val="24"/>
                <w:szCs w:val="24"/>
                <w:rPrChange w:id="1956" w:author="DuyNgo" w:date="2012-08-10T08:15:00Z">
                  <w:rPr>
                    <w:rStyle w:val="Hyperlink"/>
                    <w:rFonts w:eastAsiaTheme="minorHAnsi"/>
                    <w:noProof/>
                  </w:rPr>
                </w:rPrChange>
              </w:rPr>
              <w:fldChar w:fldCharType="begin"/>
            </w:r>
            <w:r w:rsidRPr="00303364">
              <w:rPr>
                <w:rStyle w:val="Hyperlink"/>
                <w:rFonts w:cstheme="minorHAnsi"/>
                <w:noProof/>
                <w:sz w:val="24"/>
                <w:szCs w:val="24"/>
                <w:rPrChange w:id="1957" w:author="DuyNgo" w:date="2012-08-10T08:15:00Z">
                  <w:rPr>
                    <w:rStyle w:val="Hyperlink"/>
                    <w:rFonts w:eastAsiaTheme="minorHAnsi"/>
                    <w:noProof/>
                  </w:rPr>
                </w:rPrChange>
              </w:rPr>
              <w:instrText xml:space="preserve"> </w:instrText>
            </w:r>
            <w:r w:rsidRPr="00303364">
              <w:rPr>
                <w:rFonts w:cstheme="minorHAnsi"/>
                <w:noProof/>
                <w:sz w:val="24"/>
                <w:szCs w:val="24"/>
                <w:rPrChange w:id="1958" w:author="DuyNgo" w:date="2012-08-10T08:15:00Z">
                  <w:rPr>
                    <w:rFonts w:eastAsiaTheme="minorHAnsi"/>
                    <w:noProof/>
                  </w:rPr>
                </w:rPrChange>
              </w:rPr>
              <w:instrText>HYPERLINK \l "_Toc332351176"</w:instrText>
            </w:r>
            <w:r w:rsidRPr="00303364">
              <w:rPr>
                <w:rStyle w:val="Hyperlink"/>
                <w:rFonts w:cstheme="minorHAnsi"/>
                <w:noProof/>
                <w:sz w:val="24"/>
                <w:szCs w:val="24"/>
                <w:rPrChange w:id="195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6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61" w:author="DuyNgo" w:date="2012-08-10T08:15:00Z">
                  <w:rPr>
                    <w:rStyle w:val="Hyperlink"/>
                    <w:rFonts w:eastAsiaTheme="minorHAnsi" w:cstheme="minorHAnsi"/>
                    <w:noProof/>
                  </w:rPr>
                </w:rPrChange>
              </w:rPr>
              <w:t>2.4.24 View Info</w:t>
            </w:r>
            <w:r w:rsidRPr="00303364">
              <w:rPr>
                <w:rFonts w:cstheme="minorHAnsi"/>
                <w:noProof/>
                <w:webHidden/>
                <w:sz w:val="24"/>
                <w:szCs w:val="24"/>
                <w:rPrChange w:id="1962" w:author="DuyNgo" w:date="2012-08-10T08:15:00Z">
                  <w:rPr>
                    <w:rFonts w:eastAsiaTheme="minorHAnsi"/>
                    <w:noProof/>
                    <w:webHidden/>
                  </w:rPr>
                </w:rPrChange>
              </w:rPr>
              <w:tab/>
            </w:r>
            <w:r w:rsidRPr="00303364">
              <w:rPr>
                <w:rFonts w:cstheme="minorHAnsi"/>
                <w:noProof/>
                <w:webHidden/>
                <w:sz w:val="24"/>
                <w:szCs w:val="24"/>
                <w:rPrChange w:id="1963" w:author="DuyNgo" w:date="2012-08-10T08:15:00Z">
                  <w:rPr>
                    <w:rFonts w:eastAsiaTheme="minorHAnsi"/>
                    <w:noProof/>
                    <w:webHidden/>
                  </w:rPr>
                </w:rPrChange>
              </w:rPr>
              <w:fldChar w:fldCharType="begin"/>
            </w:r>
            <w:r w:rsidRPr="00303364">
              <w:rPr>
                <w:rFonts w:cstheme="minorHAnsi"/>
                <w:noProof/>
                <w:webHidden/>
                <w:sz w:val="24"/>
                <w:szCs w:val="24"/>
                <w:rPrChange w:id="1964" w:author="DuyNgo" w:date="2012-08-10T08:15:00Z">
                  <w:rPr>
                    <w:rFonts w:eastAsiaTheme="minorHAnsi"/>
                    <w:noProof/>
                    <w:webHidden/>
                  </w:rPr>
                </w:rPrChange>
              </w:rPr>
              <w:instrText xml:space="preserve"> PAGEREF _Toc332351176 \h </w:instrText>
            </w:r>
          </w:ins>
          <w:r w:rsidRPr="00303364">
            <w:rPr>
              <w:rFonts w:cstheme="minorHAnsi"/>
              <w:noProof/>
              <w:webHidden/>
              <w:sz w:val="24"/>
              <w:szCs w:val="24"/>
              <w:rPrChange w:id="1965" w:author="DuyNgo" w:date="2012-08-10T08:15:00Z">
                <w:rPr>
                  <w:rFonts w:cstheme="minorHAnsi"/>
                  <w:noProof/>
                  <w:webHidden/>
                  <w:sz w:val="24"/>
                  <w:szCs w:val="24"/>
                </w:rPr>
              </w:rPrChange>
            </w:rPr>
          </w:r>
          <w:r w:rsidRPr="00303364">
            <w:rPr>
              <w:rFonts w:cstheme="minorHAnsi"/>
              <w:noProof/>
              <w:webHidden/>
              <w:sz w:val="24"/>
              <w:szCs w:val="24"/>
              <w:rPrChange w:id="1966" w:author="DuyNgo" w:date="2012-08-10T08:15:00Z">
                <w:rPr>
                  <w:rFonts w:eastAsiaTheme="minorHAnsi"/>
                  <w:noProof/>
                  <w:webHidden/>
                </w:rPr>
              </w:rPrChange>
            </w:rPr>
            <w:fldChar w:fldCharType="separate"/>
          </w:r>
          <w:ins w:id="1967" w:author="DuyNgo" w:date="2012-08-10T08:15:00Z">
            <w:r w:rsidRPr="00303364">
              <w:rPr>
                <w:rFonts w:cstheme="minorHAnsi"/>
                <w:noProof/>
                <w:webHidden/>
                <w:sz w:val="24"/>
                <w:szCs w:val="24"/>
                <w:rPrChange w:id="1968" w:author="DuyNgo" w:date="2012-08-10T08:15:00Z">
                  <w:rPr>
                    <w:rFonts w:eastAsiaTheme="minorHAnsi"/>
                    <w:noProof/>
                    <w:webHidden/>
                  </w:rPr>
                </w:rPrChange>
              </w:rPr>
              <w:t>250</w:t>
            </w:r>
            <w:r w:rsidRPr="00303364">
              <w:rPr>
                <w:rFonts w:cstheme="minorHAnsi"/>
                <w:noProof/>
                <w:webHidden/>
                <w:sz w:val="24"/>
                <w:szCs w:val="24"/>
                <w:rPrChange w:id="1969" w:author="DuyNgo" w:date="2012-08-10T08:15:00Z">
                  <w:rPr>
                    <w:rFonts w:eastAsiaTheme="minorHAnsi"/>
                    <w:noProof/>
                    <w:webHidden/>
                  </w:rPr>
                </w:rPrChange>
              </w:rPr>
              <w:fldChar w:fldCharType="end"/>
            </w:r>
            <w:r w:rsidRPr="00303364">
              <w:rPr>
                <w:rStyle w:val="Hyperlink"/>
                <w:rFonts w:cstheme="minorHAnsi"/>
                <w:noProof/>
                <w:sz w:val="24"/>
                <w:szCs w:val="24"/>
                <w:rPrChange w:id="197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971" w:author="DuyNgo" w:date="2012-08-10T08:15:00Z"/>
              <w:rFonts w:cstheme="minorHAnsi"/>
              <w:noProof/>
              <w:sz w:val="24"/>
              <w:szCs w:val="24"/>
              <w:lang w:eastAsia="ja-JP"/>
              <w:rPrChange w:id="1972" w:author="DuyNgo" w:date="2012-08-10T08:15:00Z">
                <w:rPr>
                  <w:ins w:id="1973" w:author="DuyNgo" w:date="2012-08-10T08:15:00Z"/>
                  <w:noProof/>
                  <w:lang w:eastAsia="ja-JP"/>
                </w:rPr>
              </w:rPrChange>
            </w:rPr>
          </w:pPr>
          <w:ins w:id="1974" w:author="DuyNgo" w:date="2012-08-10T08:15:00Z">
            <w:r w:rsidRPr="00303364">
              <w:rPr>
                <w:rStyle w:val="Hyperlink"/>
                <w:rFonts w:cstheme="minorHAnsi"/>
                <w:noProof/>
                <w:sz w:val="24"/>
                <w:szCs w:val="24"/>
                <w:rPrChange w:id="1975" w:author="DuyNgo" w:date="2012-08-10T08:15:00Z">
                  <w:rPr>
                    <w:rStyle w:val="Hyperlink"/>
                    <w:rFonts w:eastAsiaTheme="minorHAnsi"/>
                    <w:noProof/>
                  </w:rPr>
                </w:rPrChange>
              </w:rPr>
              <w:fldChar w:fldCharType="begin"/>
            </w:r>
            <w:r w:rsidRPr="00303364">
              <w:rPr>
                <w:rStyle w:val="Hyperlink"/>
                <w:rFonts w:cstheme="minorHAnsi"/>
                <w:noProof/>
                <w:sz w:val="24"/>
                <w:szCs w:val="24"/>
                <w:rPrChange w:id="1976" w:author="DuyNgo" w:date="2012-08-10T08:15:00Z">
                  <w:rPr>
                    <w:rStyle w:val="Hyperlink"/>
                    <w:rFonts w:eastAsiaTheme="minorHAnsi"/>
                    <w:noProof/>
                  </w:rPr>
                </w:rPrChange>
              </w:rPr>
              <w:instrText xml:space="preserve"> </w:instrText>
            </w:r>
            <w:r w:rsidRPr="00303364">
              <w:rPr>
                <w:rFonts w:cstheme="minorHAnsi"/>
                <w:noProof/>
                <w:sz w:val="24"/>
                <w:szCs w:val="24"/>
                <w:rPrChange w:id="1977" w:author="DuyNgo" w:date="2012-08-10T08:15:00Z">
                  <w:rPr>
                    <w:rFonts w:eastAsiaTheme="minorHAnsi"/>
                    <w:noProof/>
                  </w:rPr>
                </w:rPrChange>
              </w:rPr>
              <w:instrText>HYPERLINK \l "_Toc332351177"</w:instrText>
            </w:r>
            <w:r w:rsidRPr="00303364">
              <w:rPr>
                <w:rStyle w:val="Hyperlink"/>
                <w:rFonts w:cstheme="minorHAnsi"/>
                <w:noProof/>
                <w:sz w:val="24"/>
                <w:szCs w:val="24"/>
                <w:rPrChange w:id="197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7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80" w:author="DuyNgo" w:date="2012-08-10T08:15:00Z">
                  <w:rPr>
                    <w:rStyle w:val="Hyperlink"/>
                    <w:rFonts w:eastAsiaTheme="minorHAnsi" w:cstheme="minorHAnsi"/>
                    <w:noProof/>
                  </w:rPr>
                </w:rPrChange>
              </w:rPr>
              <w:t>2.4.25 Report</w:t>
            </w:r>
            <w:r w:rsidRPr="00303364">
              <w:rPr>
                <w:rFonts w:cstheme="minorHAnsi"/>
                <w:noProof/>
                <w:webHidden/>
                <w:sz w:val="24"/>
                <w:szCs w:val="24"/>
                <w:rPrChange w:id="1981" w:author="DuyNgo" w:date="2012-08-10T08:15:00Z">
                  <w:rPr>
                    <w:rFonts w:eastAsiaTheme="minorHAnsi"/>
                    <w:noProof/>
                    <w:webHidden/>
                  </w:rPr>
                </w:rPrChange>
              </w:rPr>
              <w:tab/>
            </w:r>
            <w:r w:rsidRPr="00303364">
              <w:rPr>
                <w:rFonts w:cstheme="minorHAnsi"/>
                <w:noProof/>
                <w:webHidden/>
                <w:sz w:val="24"/>
                <w:szCs w:val="24"/>
                <w:rPrChange w:id="1982" w:author="DuyNgo" w:date="2012-08-10T08:15:00Z">
                  <w:rPr>
                    <w:rFonts w:eastAsiaTheme="minorHAnsi"/>
                    <w:noProof/>
                    <w:webHidden/>
                  </w:rPr>
                </w:rPrChange>
              </w:rPr>
              <w:fldChar w:fldCharType="begin"/>
            </w:r>
            <w:r w:rsidRPr="00303364">
              <w:rPr>
                <w:rFonts w:cstheme="minorHAnsi"/>
                <w:noProof/>
                <w:webHidden/>
                <w:sz w:val="24"/>
                <w:szCs w:val="24"/>
                <w:rPrChange w:id="1983" w:author="DuyNgo" w:date="2012-08-10T08:15:00Z">
                  <w:rPr>
                    <w:rFonts w:eastAsiaTheme="minorHAnsi"/>
                    <w:noProof/>
                    <w:webHidden/>
                  </w:rPr>
                </w:rPrChange>
              </w:rPr>
              <w:instrText xml:space="preserve"> PAGEREF _Toc332351177 \h </w:instrText>
            </w:r>
          </w:ins>
          <w:r w:rsidRPr="00303364">
            <w:rPr>
              <w:rFonts w:cstheme="minorHAnsi"/>
              <w:noProof/>
              <w:webHidden/>
              <w:sz w:val="24"/>
              <w:szCs w:val="24"/>
              <w:rPrChange w:id="1984" w:author="DuyNgo" w:date="2012-08-10T08:15:00Z">
                <w:rPr>
                  <w:rFonts w:cstheme="minorHAnsi"/>
                  <w:noProof/>
                  <w:webHidden/>
                  <w:sz w:val="24"/>
                  <w:szCs w:val="24"/>
                </w:rPr>
              </w:rPrChange>
            </w:rPr>
          </w:r>
          <w:r w:rsidRPr="00303364">
            <w:rPr>
              <w:rFonts w:cstheme="minorHAnsi"/>
              <w:noProof/>
              <w:webHidden/>
              <w:sz w:val="24"/>
              <w:szCs w:val="24"/>
              <w:rPrChange w:id="1985" w:author="DuyNgo" w:date="2012-08-10T08:15:00Z">
                <w:rPr>
                  <w:rFonts w:eastAsiaTheme="minorHAnsi"/>
                  <w:noProof/>
                  <w:webHidden/>
                </w:rPr>
              </w:rPrChange>
            </w:rPr>
            <w:fldChar w:fldCharType="separate"/>
          </w:r>
          <w:ins w:id="1986" w:author="DuyNgo" w:date="2012-08-10T08:15:00Z">
            <w:r w:rsidRPr="00303364">
              <w:rPr>
                <w:rFonts w:cstheme="minorHAnsi"/>
                <w:noProof/>
                <w:webHidden/>
                <w:sz w:val="24"/>
                <w:szCs w:val="24"/>
                <w:rPrChange w:id="1987" w:author="DuyNgo" w:date="2012-08-10T08:15:00Z">
                  <w:rPr>
                    <w:rFonts w:eastAsiaTheme="minorHAnsi"/>
                    <w:noProof/>
                    <w:webHidden/>
                  </w:rPr>
                </w:rPrChange>
              </w:rPr>
              <w:t>251</w:t>
            </w:r>
            <w:r w:rsidRPr="00303364">
              <w:rPr>
                <w:rFonts w:cstheme="minorHAnsi"/>
                <w:noProof/>
                <w:webHidden/>
                <w:sz w:val="24"/>
                <w:szCs w:val="24"/>
                <w:rPrChange w:id="1988" w:author="DuyNgo" w:date="2012-08-10T08:15:00Z">
                  <w:rPr>
                    <w:rFonts w:eastAsiaTheme="minorHAnsi"/>
                    <w:noProof/>
                    <w:webHidden/>
                  </w:rPr>
                </w:rPrChange>
              </w:rPr>
              <w:fldChar w:fldCharType="end"/>
            </w:r>
            <w:r w:rsidRPr="00303364">
              <w:rPr>
                <w:rStyle w:val="Hyperlink"/>
                <w:rFonts w:cstheme="minorHAnsi"/>
                <w:noProof/>
                <w:sz w:val="24"/>
                <w:szCs w:val="24"/>
                <w:rPrChange w:id="198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990" w:author="DuyNgo" w:date="2012-08-10T08:15:00Z"/>
              <w:rFonts w:cstheme="minorHAnsi"/>
              <w:noProof/>
              <w:sz w:val="24"/>
              <w:szCs w:val="24"/>
              <w:lang w:eastAsia="ja-JP"/>
              <w:rPrChange w:id="1991" w:author="DuyNgo" w:date="2012-08-10T08:15:00Z">
                <w:rPr>
                  <w:ins w:id="1992" w:author="DuyNgo" w:date="2012-08-10T08:15:00Z"/>
                  <w:noProof/>
                  <w:lang w:eastAsia="ja-JP"/>
                </w:rPr>
              </w:rPrChange>
            </w:rPr>
          </w:pPr>
          <w:ins w:id="1993" w:author="DuyNgo" w:date="2012-08-10T08:15:00Z">
            <w:r w:rsidRPr="00303364">
              <w:rPr>
                <w:rStyle w:val="Hyperlink"/>
                <w:rFonts w:cstheme="minorHAnsi"/>
                <w:noProof/>
                <w:sz w:val="24"/>
                <w:szCs w:val="24"/>
                <w:rPrChange w:id="1994" w:author="DuyNgo" w:date="2012-08-10T08:15:00Z">
                  <w:rPr>
                    <w:rStyle w:val="Hyperlink"/>
                    <w:rFonts w:eastAsiaTheme="minorHAnsi"/>
                    <w:noProof/>
                  </w:rPr>
                </w:rPrChange>
              </w:rPr>
              <w:fldChar w:fldCharType="begin"/>
            </w:r>
            <w:r w:rsidRPr="00303364">
              <w:rPr>
                <w:rStyle w:val="Hyperlink"/>
                <w:rFonts w:cstheme="minorHAnsi"/>
                <w:noProof/>
                <w:sz w:val="24"/>
                <w:szCs w:val="24"/>
                <w:rPrChange w:id="1995" w:author="DuyNgo" w:date="2012-08-10T08:15:00Z">
                  <w:rPr>
                    <w:rStyle w:val="Hyperlink"/>
                    <w:rFonts w:eastAsiaTheme="minorHAnsi"/>
                    <w:noProof/>
                  </w:rPr>
                </w:rPrChange>
              </w:rPr>
              <w:instrText xml:space="preserve"> </w:instrText>
            </w:r>
            <w:r w:rsidRPr="00303364">
              <w:rPr>
                <w:rFonts w:cstheme="minorHAnsi"/>
                <w:noProof/>
                <w:sz w:val="24"/>
                <w:szCs w:val="24"/>
                <w:rPrChange w:id="1996" w:author="DuyNgo" w:date="2012-08-10T08:15:00Z">
                  <w:rPr>
                    <w:rFonts w:eastAsiaTheme="minorHAnsi"/>
                    <w:noProof/>
                  </w:rPr>
                </w:rPrChange>
              </w:rPr>
              <w:instrText>HYPERLINK \l "_Toc332351178"</w:instrText>
            </w:r>
            <w:r w:rsidRPr="00303364">
              <w:rPr>
                <w:rStyle w:val="Hyperlink"/>
                <w:rFonts w:cstheme="minorHAnsi"/>
                <w:noProof/>
                <w:sz w:val="24"/>
                <w:szCs w:val="24"/>
                <w:rPrChange w:id="199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9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99" w:author="DuyNgo" w:date="2012-08-10T08:15:00Z">
                  <w:rPr>
                    <w:rStyle w:val="Hyperlink"/>
                    <w:rFonts w:eastAsiaTheme="minorHAnsi" w:cstheme="minorHAnsi"/>
                    <w:noProof/>
                  </w:rPr>
                </w:rPrChange>
              </w:rPr>
              <w:t>2.4.26 Add Requirement</w:t>
            </w:r>
            <w:r w:rsidRPr="00303364">
              <w:rPr>
                <w:rFonts w:cstheme="minorHAnsi"/>
                <w:noProof/>
                <w:webHidden/>
                <w:sz w:val="24"/>
                <w:szCs w:val="24"/>
                <w:rPrChange w:id="2000" w:author="DuyNgo" w:date="2012-08-10T08:15:00Z">
                  <w:rPr>
                    <w:rFonts w:eastAsiaTheme="minorHAnsi"/>
                    <w:noProof/>
                    <w:webHidden/>
                  </w:rPr>
                </w:rPrChange>
              </w:rPr>
              <w:tab/>
            </w:r>
            <w:r w:rsidRPr="00303364">
              <w:rPr>
                <w:rFonts w:cstheme="minorHAnsi"/>
                <w:noProof/>
                <w:webHidden/>
                <w:sz w:val="24"/>
                <w:szCs w:val="24"/>
                <w:rPrChange w:id="2001" w:author="DuyNgo" w:date="2012-08-10T08:15:00Z">
                  <w:rPr>
                    <w:rFonts w:eastAsiaTheme="minorHAnsi"/>
                    <w:noProof/>
                    <w:webHidden/>
                  </w:rPr>
                </w:rPrChange>
              </w:rPr>
              <w:fldChar w:fldCharType="begin"/>
            </w:r>
            <w:r w:rsidRPr="00303364">
              <w:rPr>
                <w:rFonts w:cstheme="minorHAnsi"/>
                <w:noProof/>
                <w:webHidden/>
                <w:sz w:val="24"/>
                <w:szCs w:val="24"/>
                <w:rPrChange w:id="2002" w:author="DuyNgo" w:date="2012-08-10T08:15:00Z">
                  <w:rPr>
                    <w:rFonts w:eastAsiaTheme="minorHAnsi"/>
                    <w:noProof/>
                    <w:webHidden/>
                  </w:rPr>
                </w:rPrChange>
              </w:rPr>
              <w:instrText xml:space="preserve"> PAGEREF _Toc332351178 \h </w:instrText>
            </w:r>
          </w:ins>
          <w:r w:rsidRPr="00303364">
            <w:rPr>
              <w:rFonts w:cstheme="minorHAnsi"/>
              <w:noProof/>
              <w:webHidden/>
              <w:sz w:val="24"/>
              <w:szCs w:val="24"/>
              <w:rPrChange w:id="2003" w:author="DuyNgo" w:date="2012-08-10T08:15:00Z">
                <w:rPr>
                  <w:rFonts w:cstheme="minorHAnsi"/>
                  <w:noProof/>
                  <w:webHidden/>
                  <w:sz w:val="24"/>
                  <w:szCs w:val="24"/>
                </w:rPr>
              </w:rPrChange>
            </w:rPr>
          </w:r>
          <w:r w:rsidRPr="00303364">
            <w:rPr>
              <w:rFonts w:cstheme="minorHAnsi"/>
              <w:noProof/>
              <w:webHidden/>
              <w:sz w:val="24"/>
              <w:szCs w:val="24"/>
              <w:rPrChange w:id="2004" w:author="DuyNgo" w:date="2012-08-10T08:15:00Z">
                <w:rPr>
                  <w:rFonts w:eastAsiaTheme="minorHAnsi"/>
                  <w:noProof/>
                  <w:webHidden/>
                </w:rPr>
              </w:rPrChange>
            </w:rPr>
            <w:fldChar w:fldCharType="separate"/>
          </w:r>
          <w:ins w:id="2005" w:author="DuyNgo" w:date="2012-08-10T08:15:00Z">
            <w:r w:rsidRPr="00303364">
              <w:rPr>
                <w:rFonts w:cstheme="minorHAnsi"/>
                <w:noProof/>
                <w:webHidden/>
                <w:sz w:val="24"/>
                <w:szCs w:val="24"/>
                <w:rPrChange w:id="2006" w:author="DuyNgo" w:date="2012-08-10T08:15:00Z">
                  <w:rPr>
                    <w:rFonts w:eastAsiaTheme="minorHAnsi"/>
                    <w:noProof/>
                    <w:webHidden/>
                  </w:rPr>
                </w:rPrChange>
              </w:rPr>
              <w:t>257</w:t>
            </w:r>
            <w:r w:rsidRPr="00303364">
              <w:rPr>
                <w:rFonts w:cstheme="minorHAnsi"/>
                <w:noProof/>
                <w:webHidden/>
                <w:sz w:val="24"/>
                <w:szCs w:val="24"/>
                <w:rPrChange w:id="2007" w:author="DuyNgo" w:date="2012-08-10T08:15:00Z">
                  <w:rPr>
                    <w:rFonts w:eastAsiaTheme="minorHAnsi"/>
                    <w:noProof/>
                    <w:webHidden/>
                  </w:rPr>
                </w:rPrChange>
              </w:rPr>
              <w:fldChar w:fldCharType="end"/>
            </w:r>
            <w:r w:rsidRPr="00303364">
              <w:rPr>
                <w:rStyle w:val="Hyperlink"/>
                <w:rFonts w:cstheme="minorHAnsi"/>
                <w:noProof/>
                <w:sz w:val="24"/>
                <w:szCs w:val="24"/>
                <w:rPrChange w:id="200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009" w:author="DuyNgo" w:date="2012-08-10T08:15:00Z"/>
              <w:rFonts w:cstheme="minorHAnsi"/>
              <w:noProof/>
              <w:sz w:val="24"/>
              <w:szCs w:val="24"/>
              <w:lang w:eastAsia="ja-JP"/>
              <w:rPrChange w:id="2010" w:author="DuyNgo" w:date="2012-08-10T08:15:00Z">
                <w:rPr>
                  <w:ins w:id="2011" w:author="DuyNgo" w:date="2012-08-10T08:15:00Z"/>
                  <w:noProof/>
                  <w:lang w:eastAsia="ja-JP"/>
                </w:rPr>
              </w:rPrChange>
            </w:rPr>
          </w:pPr>
          <w:ins w:id="2012" w:author="DuyNgo" w:date="2012-08-10T08:15:00Z">
            <w:r w:rsidRPr="00303364">
              <w:rPr>
                <w:rStyle w:val="Hyperlink"/>
                <w:rFonts w:cstheme="minorHAnsi"/>
                <w:noProof/>
                <w:sz w:val="24"/>
                <w:szCs w:val="24"/>
                <w:rPrChange w:id="2013" w:author="DuyNgo" w:date="2012-08-10T08:15:00Z">
                  <w:rPr>
                    <w:rStyle w:val="Hyperlink"/>
                    <w:rFonts w:eastAsiaTheme="minorHAnsi"/>
                    <w:noProof/>
                  </w:rPr>
                </w:rPrChange>
              </w:rPr>
              <w:fldChar w:fldCharType="begin"/>
            </w:r>
            <w:r w:rsidRPr="00303364">
              <w:rPr>
                <w:rStyle w:val="Hyperlink"/>
                <w:rFonts w:cstheme="minorHAnsi"/>
                <w:noProof/>
                <w:sz w:val="24"/>
                <w:szCs w:val="24"/>
                <w:rPrChange w:id="2014" w:author="DuyNgo" w:date="2012-08-10T08:15:00Z">
                  <w:rPr>
                    <w:rStyle w:val="Hyperlink"/>
                    <w:rFonts w:eastAsiaTheme="minorHAnsi"/>
                    <w:noProof/>
                  </w:rPr>
                </w:rPrChange>
              </w:rPr>
              <w:instrText xml:space="preserve"> </w:instrText>
            </w:r>
            <w:r w:rsidRPr="00303364">
              <w:rPr>
                <w:rFonts w:cstheme="minorHAnsi"/>
                <w:noProof/>
                <w:sz w:val="24"/>
                <w:szCs w:val="24"/>
                <w:rPrChange w:id="2015" w:author="DuyNgo" w:date="2012-08-10T08:15:00Z">
                  <w:rPr>
                    <w:rFonts w:eastAsiaTheme="minorHAnsi"/>
                    <w:noProof/>
                  </w:rPr>
                </w:rPrChange>
              </w:rPr>
              <w:instrText>HYPERLINK \l "_Toc332351179"</w:instrText>
            </w:r>
            <w:r w:rsidRPr="00303364">
              <w:rPr>
                <w:rStyle w:val="Hyperlink"/>
                <w:rFonts w:cstheme="minorHAnsi"/>
                <w:noProof/>
                <w:sz w:val="24"/>
                <w:szCs w:val="24"/>
                <w:rPrChange w:id="201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01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018" w:author="DuyNgo" w:date="2012-08-10T08:15:00Z">
                  <w:rPr>
                    <w:rStyle w:val="Hyperlink"/>
                    <w:rFonts w:eastAsiaTheme="minorHAnsi" w:cstheme="minorHAnsi"/>
                    <w:noProof/>
                  </w:rPr>
                </w:rPrChange>
              </w:rPr>
              <w:t>2.4.27 Update Requirement</w:t>
            </w:r>
            <w:r w:rsidRPr="00303364">
              <w:rPr>
                <w:rFonts w:cstheme="minorHAnsi"/>
                <w:noProof/>
                <w:webHidden/>
                <w:sz w:val="24"/>
                <w:szCs w:val="24"/>
                <w:rPrChange w:id="2019" w:author="DuyNgo" w:date="2012-08-10T08:15:00Z">
                  <w:rPr>
                    <w:rFonts w:eastAsiaTheme="minorHAnsi"/>
                    <w:noProof/>
                    <w:webHidden/>
                  </w:rPr>
                </w:rPrChange>
              </w:rPr>
              <w:tab/>
            </w:r>
            <w:r w:rsidRPr="00303364">
              <w:rPr>
                <w:rFonts w:cstheme="minorHAnsi"/>
                <w:noProof/>
                <w:webHidden/>
                <w:sz w:val="24"/>
                <w:szCs w:val="24"/>
                <w:rPrChange w:id="2020" w:author="DuyNgo" w:date="2012-08-10T08:15:00Z">
                  <w:rPr>
                    <w:rFonts w:eastAsiaTheme="minorHAnsi"/>
                    <w:noProof/>
                    <w:webHidden/>
                  </w:rPr>
                </w:rPrChange>
              </w:rPr>
              <w:fldChar w:fldCharType="begin"/>
            </w:r>
            <w:r w:rsidRPr="00303364">
              <w:rPr>
                <w:rFonts w:cstheme="minorHAnsi"/>
                <w:noProof/>
                <w:webHidden/>
                <w:sz w:val="24"/>
                <w:szCs w:val="24"/>
                <w:rPrChange w:id="2021" w:author="DuyNgo" w:date="2012-08-10T08:15:00Z">
                  <w:rPr>
                    <w:rFonts w:eastAsiaTheme="minorHAnsi"/>
                    <w:noProof/>
                    <w:webHidden/>
                  </w:rPr>
                </w:rPrChange>
              </w:rPr>
              <w:instrText xml:space="preserve"> PAGEREF _Toc332351179 \h </w:instrText>
            </w:r>
          </w:ins>
          <w:r w:rsidRPr="00303364">
            <w:rPr>
              <w:rFonts w:cstheme="minorHAnsi"/>
              <w:noProof/>
              <w:webHidden/>
              <w:sz w:val="24"/>
              <w:szCs w:val="24"/>
              <w:rPrChange w:id="2022" w:author="DuyNgo" w:date="2012-08-10T08:15:00Z">
                <w:rPr>
                  <w:rFonts w:cstheme="minorHAnsi"/>
                  <w:noProof/>
                  <w:webHidden/>
                  <w:sz w:val="24"/>
                  <w:szCs w:val="24"/>
                </w:rPr>
              </w:rPrChange>
            </w:rPr>
          </w:r>
          <w:r w:rsidRPr="00303364">
            <w:rPr>
              <w:rFonts w:cstheme="minorHAnsi"/>
              <w:noProof/>
              <w:webHidden/>
              <w:sz w:val="24"/>
              <w:szCs w:val="24"/>
              <w:rPrChange w:id="2023" w:author="DuyNgo" w:date="2012-08-10T08:15:00Z">
                <w:rPr>
                  <w:rFonts w:eastAsiaTheme="minorHAnsi"/>
                  <w:noProof/>
                  <w:webHidden/>
                </w:rPr>
              </w:rPrChange>
            </w:rPr>
            <w:fldChar w:fldCharType="separate"/>
          </w:r>
          <w:ins w:id="2024" w:author="DuyNgo" w:date="2012-08-10T08:15:00Z">
            <w:r w:rsidRPr="00303364">
              <w:rPr>
                <w:rFonts w:cstheme="minorHAnsi"/>
                <w:noProof/>
                <w:webHidden/>
                <w:sz w:val="24"/>
                <w:szCs w:val="24"/>
                <w:rPrChange w:id="2025" w:author="DuyNgo" w:date="2012-08-10T08:15:00Z">
                  <w:rPr>
                    <w:rFonts w:eastAsiaTheme="minorHAnsi"/>
                    <w:noProof/>
                    <w:webHidden/>
                  </w:rPr>
                </w:rPrChange>
              </w:rPr>
              <w:t>258</w:t>
            </w:r>
            <w:r w:rsidRPr="00303364">
              <w:rPr>
                <w:rFonts w:cstheme="minorHAnsi"/>
                <w:noProof/>
                <w:webHidden/>
                <w:sz w:val="24"/>
                <w:szCs w:val="24"/>
                <w:rPrChange w:id="2026" w:author="DuyNgo" w:date="2012-08-10T08:15:00Z">
                  <w:rPr>
                    <w:rFonts w:eastAsiaTheme="minorHAnsi"/>
                    <w:noProof/>
                    <w:webHidden/>
                  </w:rPr>
                </w:rPrChange>
              </w:rPr>
              <w:fldChar w:fldCharType="end"/>
            </w:r>
            <w:r w:rsidRPr="00303364">
              <w:rPr>
                <w:rStyle w:val="Hyperlink"/>
                <w:rFonts w:cstheme="minorHAnsi"/>
                <w:noProof/>
                <w:sz w:val="24"/>
                <w:szCs w:val="24"/>
                <w:rPrChange w:id="202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028" w:author="DuyNgo" w:date="2012-08-10T08:15:00Z"/>
              <w:rFonts w:cstheme="minorHAnsi"/>
              <w:noProof/>
              <w:sz w:val="24"/>
              <w:szCs w:val="24"/>
              <w:lang w:eastAsia="ja-JP"/>
              <w:rPrChange w:id="2029" w:author="DuyNgo" w:date="2012-08-10T08:15:00Z">
                <w:rPr>
                  <w:ins w:id="2030" w:author="DuyNgo" w:date="2012-08-10T08:15:00Z"/>
                  <w:noProof/>
                  <w:lang w:eastAsia="ja-JP"/>
                </w:rPr>
              </w:rPrChange>
            </w:rPr>
          </w:pPr>
          <w:ins w:id="2031" w:author="DuyNgo" w:date="2012-08-10T08:15:00Z">
            <w:r w:rsidRPr="00303364">
              <w:rPr>
                <w:rStyle w:val="Hyperlink"/>
                <w:rFonts w:cstheme="minorHAnsi"/>
                <w:noProof/>
                <w:sz w:val="24"/>
                <w:szCs w:val="24"/>
                <w:rPrChange w:id="2032" w:author="DuyNgo" w:date="2012-08-10T08:15:00Z">
                  <w:rPr>
                    <w:rStyle w:val="Hyperlink"/>
                    <w:rFonts w:eastAsiaTheme="minorHAnsi"/>
                    <w:noProof/>
                  </w:rPr>
                </w:rPrChange>
              </w:rPr>
              <w:fldChar w:fldCharType="begin"/>
            </w:r>
            <w:r w:rsidRPr="00303364">
              <w:rPr>
                <w:rStyle w:val="Hyperlink"/>
                <w:rFonts w:cstheme="minorHAnsi"/>
                <w:noProof/>
                <w:sz w:val="24"/>
                <w:szCs w:val="24"/>
                <w:rPrChange w:id="2033" w:author="DuyNgo" w:date="2012-08-10T08:15:00Z">
                  <w:rPr>
                    <w:rStyle w:val="Hyperlink"/>
                    <w:rFonts w:eastAsiaTheme="minorHAnsi"/>
                    <w:noProof/>
                  </w:rPr>
                </w:rPrChange>
              </w:rPr>
              <w:instrText xml:space="preserve"> </w:instrText>
            </w:r>
            <w:r w:rsidRPr="00303364">
              <w:rPr>
                <w:rFonts w:cstheme="minorHAnsi"/>
                <w:noProof/>
                <w:sz w:val="24"/>
                <w:szCs w:val="24"/>
                <w:rPrChange w:id="2034" w:author="DuyNgo" w:date="2012-08-10T08:15:00Z">
                  <w:rPr>
                    <w:rFonts w:eastAsiaTheme="minorHAnsi"/>
                    <w:noProof/>
                  </w:rPr>
                </w:rPrChange>
              </w:rPr>
              <w:instrText>HYPERLINK \l "_Toc332351180"</w:instrText>
            </w:r>
            <w:r w:rsidRPr="00303364">
              <w:rPr>
                <w:rStyle w:val="Hyperlink"/>
                <w:rFonts w:cstheme="minorHAnsi"/>
                <w:noProof/>
                <w:sz w:val="24"/>
                <w:szCs w:val="24"/>
                <w:rPrChange w:id="203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03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037" w:author="DuyNgo" w:date="2012-08-10T08:15:00Z">
                  <w:rPr>
                    <w:rStyle w:val="Hyperlink"/>
                    <w:rFonts w:eastAsiaTheme="minorHAnsi" w:cstheme="minorHAnsi"/>
                    <w:noProof/>
                  </w:rPr>
                </w:rPrChange>
              </w:rPr>
              <w:t>2.4.28 Delete Requirement</w:t>
            </w:r>
            <w:r w:rsidRPr="00303364">
              <w:rPr>
                <w:rFonts w:cstheme="minorHAnsi"/>
                <w:noProof/>
                <w:webHidden/>
                <w:sz w:val="24"/>
                <w:szCs w:val="24"/>
                <w:rPrChange w:id="2038" w:author="DuyNgo" w:date="2012-08-10T08:15:00Z">
                  <w:rPr>
                    <w:rFonts w:eastAsiaTheme="minorHAnsi"/>
                    <w:noProof/>
                    <w:webHidden/>
                  </w:rPr>
                </w:rPrChange>
              </w:rPr>
              <w:tab/>
            </w:r>
            <w:r w:rsidRPr="00303364">
              <w:rPr>
                <w:rFonts w:cstheme="minorHAnsi"/>
                <w:noProof/>
                <w:webHidden/>
                <w:sz w:val="24"/>
                <w:szCs w:val="24"/>
                <w:rPrChange w:id="2039" w:author="DuyNgo" w:date="2012-08-10T08:15:00Z">
                  <w:rPr>
                    <w:rFonts w:eastAsiaTheme="minorHAnsi"/>
                    <w:noProof/>
                    <w:webHidden/>
                  </w:rPr>
                </w:rPrChange>
              </w:rPr>
              <w:fldChar w:fldCharType="begin"/>
            </w:r>
            <w:r w:rsidRPr="00303364">
              <w:rPr>
                <w:rFonts w:cstheme="minorHAnsi"/>
                <w:noProof/>
                <w:webHidden/>
                <w:sz w:val="24"/>
                <w:szCs w:val="24"/>
                <w:rPrChange w:id="2040" w:author="DuyNgo" w:date="2012-08-10T08:15:00Z">
                  <w:rPr>
                    <w:rFonts w:eastAsiaTheme="minorHAnsi"/>
                    <w:noProof/>
                    <w:webHidden/>
                  </w:rPr>
                </w:rPrChange>
              </w:rPr>
              <w:instrText xml:space="preserve"> PAGEREF _Toc332351180 \h </w:instrText>
            </w:r>
          </w:ins>
          <w:r w:rsidRPr="00303364">
            <w:rPr>
              <w:rFonts w:cstheme="minorHAnsi"/>
              <w:noProof/>
              <w:webHidden/>
              <w:sz w:val="24"/>
              <w:szCs w:val="24"/>
              <w:rPrChange w:id="2041" w:author="DuyNgo" w:date="2012-08-10T08:15:00Z">
                <w:rPr>
                  <w:rFonts w:cstheme="minorHAnsi"/>
                  <w:noProof/>
                  <w:webHidden/>
                  <w:sz w:val="24"/>
                  <w:szCs w:val="24"/>
                </w:rPr>
              </w:rPrChange>
            </w:rPr>
          </w:r>
          <w:r w:rsidRPr="00303364">
            <w:rPr>
              <w:rFonts w:cstheme="minorHAnsi"/>
              <w:noProof/>
              <w:webHidden/>
              <w:sz w:val="24"/>
              <w:szCs w:val="24"/>
              <w:rPrChange w:id="2042" w:author="DuyNgo" w:date="2012-08-10T08:15:00Z">
                <w:rPr>
                  <w:rFonts w:eastAsiaTheme="minorHAnsi"/>
                  <w:noProof/>
                  <w:webHidden/>
                </w:rPr>
              </w:rPrChange>
            </w:rPr>
            <w:fldChar w:fldCharType="separate"/>
          </w:r>
          <w:ins w:id="2043" w:author="DuyNgo" w:date="2012-08-10T08:15:00Z">
            <w:r w:rsidRPr="00303364">
              <w:rPr>
                <w:rFonts w:cstheme="minorHAnsi"/>
                <w:noProof/>
                <w:webHidden/>
                <w:sz w:val="24"/>
                <w:szCs w:val="24"/>
                <w:rPrChange w:id="2044" w:author="DuyNgo" w:date="2012-08-10T08:15:00Z">
                  <w:rPr>
                    <w:rFonts w:eastAsiaTheme="minorHAnsi"/>
                    <w:noProof/>
                    <w:webHidden/>
                  </w:rPr>
                </w:rPrChange>
              </w:rPr>
              <w:t>259</w:t>
            </w:r>
            <w:r w:rsidRPr="00303364">
              <w:rPr>
                <w:rFonts w:cstheme="minorHAnsi"/>
                <w:noProof/>
                <w:webHidden/>
                <w:sz w:val="24"/>
                <w:szCs w:val="24"/>
                <w:rPrChange w:id="2045" w:author="DuyNgo" w:date="2012-08-10T08:15:00Z">
                  <w:rPr>
                    <w:rFonts w:eastAsiaTheme="minorHAnsi"/>
                    <w:noProof/>
                    <w:webHidden/>
                  </w:rPr>
                </w:rPrChange>
              </w:rPr>
              <w:fldChar w:fldCharType="end"/>
            </w:r>
            <w:r w:rsidRPr="00303364">
              <w:rPr>
                <w:rStyle w:val="Hyperlink"/>
                <w:rFonts w:cstheme="minorHAnsi"/>
                <w:noProof/>
                <w:sz w:val="24"/>
                <w:szCs w:val="24"/>
                <w:rPrChange w:id="204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047" w:author="DuyNgo" w:date="2012-08-10T08:15:00Z"/>
              <w:rFonts w:cstheme="minorHAnsi"/>
              <w:noProof/>
              <w:sz w:val="24"/>
              <w:szCs w:val="24"/>
              <w:lang w:eastAsia="ja-JP"/>
              <w:rPrChange w:id="2048" w:author="DuyNgo" w:date="2012-08-10T08:15:00Z">
                <w:rPr>
                  <w:ins w:id="2049" w:author="DuyNgo" w:date="2012-08-10T08:15:00Z"/>
                  <w:noProof/>
                  <w:lang w:eastAsia="ja-JP"/>
                </w:rPr>
              </w:rPrChange>
            </w:rPr>
          </w:pPr>
          <w:ins w:id="2050" w:author="DuyNgo" w:date="2012-08-10T08:15:00Z">
            <w:r w:rsidRPr="00303364">
              <w:rPr>
                <w:rStyle w:val="Hyperlink"/>
                <w:rFonts w:cstheme="minorHAnsi"/>
                <w:noProof/>
                <w:sz w:val="24"/>
                <w:szCs w:val="24"/>
                <w:rPrChange w:id="2051" w:author="DuyNgo" w:date="2012-08-10T08:15:00Z">
                  <w:rPr>
                    <w:rStyle w:val="Hyperlink"/>
                    <w:rFonts w:eastAsiaTheme="minorHAnsi"/>
                    <w:noProof/>
                  </w:rPr>
                </w:rPrChange>
              </w:rPr>
              <w:fldChar w:fldCharType="begin"/>
            </w:r>
            <w:r w:rsidRPr="00303364">
              <w:rPr>
                <w:rStyle w:val="Hyperlink"/>
                <w:rFonts w:cstheme="minorHAnsi"/>
                <w:noProof/>
                <w:sz w:val="24"/>
                <w:szCs w:val="24"/>
                <w:rPrChange w:id="2052" w:author="DuyNgo" w:date="2012-08-10T08:15:00Z">
                  <w:rPr>
                    <w:rStyle w:val="Hyperlink"/>
                    <w:rFonts w:eastAsiaTheme="minorHAnsi"/>
                    <w:noProof/>
                  </w:rPr>
                </w:rPrChange>
              </w:rPr>
              <w:instrText xml:space="preserve"> </w:instrText>
            </w:r>
            <w:r w:rsidRPr="00303364">
              <w:rPr>
                <w:rFonts w:cstheme="minorHAnsi"/>
                <w:noProof/>
                <w:sz w:val="24"/>
                <w:szCs w:val="24"/>
                <w:rPrChange w:id="2053" w:author="DuyNgo" w:date="2012-08-10T08:15:00Z">
                  <w:rPr>
                    <w:rFonts w:eastAsiaTheme="minorHAnsi"/>
                    <w:noProof/>
                  </w:rPr>
                </w:rPrChange>
              </w:rPr>
              <w:instrText>HYPERLINK \l "_Toc332351181"</w:instrText>
            </w:r>
            <w:r w:rsidRPr="00303364">
              <w:rPr>
                <w:rStyle w:val="Hyperlink"/>
                <w:rFonts w:cstheme="minorHAnsi"/>
                <w:noProof/>
                <w:sz w:val="24"/>
                <w:szCs w:val="24"/>
                <w:rPrChange w:id="205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05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056" w:author="DuyNgo" w:date="2012-08-10T08:15:00Z">
                  <w:rPr>
                    <w:rStyle w:val="Hyperlink"/>
                    <w:rFonts w:eastAsiaTheme="minorHAnsi" w:cstheme="minorHAnsi"/>
                    <w:noProof/>
                  </w:rPr>
                </w:rPrChange>
              </w:rPr>
              <w:t>2.4.29 Sort Requirements</w:t>
            </w:r>
            <w:r w:rsidRPr="00303364">
              <w:rPr>
                <w:rFonts w:cstheme="minorHAnsi"/>
                <w:noProof/>
                <w:webHidden/>
                <w:sz w:val="24"/>
                <w:szCs w:val="24"/>
                <w:rPrChange w:id="2057" w:author="DuyNgo" w:date="2012-08-10T08:15:00Z">
                  <w:rPr>
                    <w:rFonts w:eastAsiaTheme="minorHAnsi"/>
                    <w:noProof/>
                    <w:webHidden/>
                  </w:rPr>
                </w:rPrChange>
              </w:rPr>
              <w:tab/>
            </w:r>
            <w:r w:rsidRPr="00303364">
              <w:rPr>
                <w:rFonts w:cstheme="minorHAnsi"/>
                <w:noProof/>
                <w:webHidden/>
                <w:sz w:val="24"/>
                <w:szCs w:val="24"/>
                <w:rPrChange w:id="2058" w:author="DuyNgo" w:date="2012-08-10T08:15:00Z">
                  <w:rPr>
                    <w:rFonts w:eastAsiaTheme="minorHAnsi"/>
                    <w:noProof/>
                    <w:webHidden/>
                  </w:rPr>
                </w:rPrChange>
              </w:rPr>
              <w:fldChar w:fldCharType="begin"/>
            </w:r>
            <w:r w:rsidRPr="00303364">
              <w:rPr>
                <w:rFonts w:cstheme="minorHAnsi"/>
                <w:noProof/>
                <w:webHidden/>
                <w:sz w:val="24"/>
                <w:szCs w:val="24"/>
                <w:rPrChange w:id="2059" w:author="DuyNgo" w:date="2012-08-10T08:15:00Z">
                  <w:rPr>
                    <w:rFonts w:eastAsiaTheme="minorHAnsi"/>
                    <w:noProof/>
                    <w:webHidden/>
                  </w:rPr>
                </w:rPrChange>
              </w:rPr>
              <w:instrText xml:space="preserve"> PAGEREF _Toc332351181 \h </w:instrText>
            </w:r>
          </w:ins>
          <w:r w:rsidRPr="00303364">
            <w:rPr>
              <w:rFonts w:cstheme="minorHAnsi"/>
              <w:noProof/>
              <w:webHidden/>
              <w:sz w:val="24"/>
              <w:szCs w:val="24"/>
              <w:rPrChange w:id="2060" w:author="DuyNgo" w:date="2012-08-10T08:15:00Z">
                <w:rPr>
                  <w:rFonts w:cstheme="minorHAnsi"/>
                  <w:noProof/>
                  <w:webHidden/>
                  <w:sz w:val="24"/>
                  <w:szCs w:val="24"/>
                </w:rPr>
              </w:rPrChange>
            </w:rPr>
          </w:r>
          <w:r w:rsidRPr="00303364">
            <w:rPr>
              <w:rFonts w:cstheme="minorHAnsi"/>
              <w:noProof/>
              <w:webHidden/>
              <w:sz w:val="24"/>
              <w:szCs w:val="24"/>
              <w:rPrChange w:id="2061" w:author="DuyNgo" w:date="2012-08-10T08:15:00Z">
                <w:rPr>
                  <w:rFonts w:eastAsiaTheme="minorHAnsi"/>
                  <w:noProof/>
                  <w:webHidden/>
                </w:rPr>
              </w:rPrChange>
            </w:rPr>
            <w:fldChar w:fldCharType="separate"/>
          </w:r>
          <w:ins w:id="2062" w:author="DuyNgo" w:date="2012-08-10T08:15:00Z">
            <w:r w:rsidRPr="00303364">
              <w:rPr>
                <w:rFonts w:cstheme="minorHAnsi"/>
                <w:noProof/>
                <w:webHidden/>
                <w:sz w:val="24"/>
                <w:szCs w:val="24"/>
                <w:rPrChange w:id="2063" w:author="DuyNgo" w:date="2012-08-10T08:15:00Z">
                  <w:rPr>
                    <w:rFonts w:eastAsiaTheme="minorHAnsi"/>
                    <w:noProof/>
                    <w:webHidden/>
                  </w:rPr>
                </w:rPrChange>
              </w:rPr>
              <w:t>260</w:t>
            </w:r>
            <w:r w:rsidRPr="00303364">
              <w:rPr>
                <w:rFonts w:cstheme="minorHAnsi"/>
                <w:noProof/>
                <w:webHidden/>
                <w:sz w:val="24"/>
                <w:szCs w:val="24"/>
                <w:rPrChange w:id="2064" w:author="DuyNgo" w:date="2012-08-10T08:15:00Z">
                  <w:rPr>
                    <w:rFonts w:eastAsiaTheme="minorHAnsi"/>
                    <w:noProof/>
                    <w:webHidden/>
                  </w:rPr>
                </w:rPrChange>
              </w:rPr>
              <w:fldChar w:fldCharType="end"/>
            </w:r>
            <w:r w:rsidRPr="00303364">
              <w:rPr>
                <w:rStyle w:val="Hyperlink"/>
                <w:rFonts w:cstheme="minorHAnsi"/>
                <w:noProof/>
                <w:sz w:val="24"/>
                <w:szCs w:val="24"/>
                <w:rPrChange w:id="206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066" w:author="DuyNgo" w:date="2012-08-10T08:15:00Z"/>
              <w:rFonts w:cstheme="minorHAnsi"/>
              <w:noProof/>
              <w:sz w:val="24"/>
              <w:szCs w:val="24"/>
              <w:lang w:eastAsia="ja-JP"/>
              <w:rPrChange w:id="2067" w:author="DuyNgo" w:date="2012-08-10T08:15:00Z">
                <w:rPr>
                  <w:ins w:id="2068" w:author="DuyNgo" w:date="2012-08-10T08:15:00Z"/>
                  <w:noProof/>
                  <w:lang w:eastAsia="ja-JP"/>
                </w:rPr>
              </w:rPrChange>
            </w:rPr>
          </w:pPr>
          <w:ins w:id="2069" w:author="DuyNgo" w:date="2012-08-10T08:15:00Z">
            <w:r w:rsidRPr="00303364">
              <w:rPr>
                <w:rStyle w:val="Hyperlink"/>
                <w:rFonts w:cstheme="minorHAnsi"/>
                <w:noProof/>
                <w:sz w:val="24"/>
                <w:szCs w:val="24"/>
                <w:rPrChange w:id="2070" w:author="DuyNgo" w:date="2012-08-10T08:15:00Z">
                  <w:rPr>
                    <w:rStyle w:val="Hyperlink"/>
                    <w:rFonts w:eastAsiaTheme="minorHAnsi"/>
                    <w:noProof/>
                  </w:rPr>
                </w:rPrChange>
              </w:rPr>
              <w:fldChar w:fldCharType="begin"/>
            </w:r>
            <w:r w:rsidRPr="00303364">
              <w:rPr>
                <w:rStyle w:val="Hyperlink"/>
                <w:rFonts w:cstheme="minorHAnsi"/>
                <w:noProof/>
                <w:sz w:val="24"/>
                <w:szCs w:val="24"/>
                <w:rPrChange w:id="2071" w:author="DuyNgo" w:date="2012-08-10T08:15:00Z">
                  <w:rPr>
                    <w:rStyle w:val="Hyperlink"/>
                    <w:rFonts w:eastAsiaTheme="minorHAnsi"/>
                    <w:noProof/>
                  </w:rPr>
                </w:rPrChange>
              </w:rPr>
              <w:instrText xml:space="preserve"> </w:instrText>
            </w:r>
            <w:r w:rsidRPr="00303364">
              <w:rPr>
                <w:rFonts w:cstheme="minorHAnsi"/>
                <w:noProof/>
                <w:sz w:val="24"/>
                <w:szCs w:val="24"/>
                <w:rPrChange w:id="2072" w:author="DuyNgo" w:date="2012-08-10T08:15:00Z">
                  <w:rPr>
                    <w:rFonts w:eastAsiaTheme="minorHAnsi"/>
                    <w:noProof/>
                  </w:rPr>
                </w:rPrChange>
              </w:rPr>
              <w:instrText>HYPERLINK \l "_Toc332351182"</w:instrText>
            </w:r>
            <w:r w:rsidRPr="00303364">
              <w:rPr>
                <w:rStyle w:val="Hyperlink"/>
                <w:rFonts w:cstheme="minorHAnsi"/>
                <w:noProof/>
                <w:sz w:val="24"/>
                <w:szCs w:val="24"/>
                <w:rPrChange w:id="207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07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075" w:author="DuyNgo" w:date="2012-08-10T08:15:00Z">
                  <w:rPr>
                    <w:rStyle w:val="Hyperlink"/>
                    <w:rFonts w:eastAsiaTheme="minorHAnsi" w:cstheme="minorHAnsi"/>
                    <w:noProof/>
                  </w:rPr>
                </w:rPrChange>
              </w:rPr>
              <w:t>2.4.30 Search defect</w:t>
            </w:r>
            <w:r w:rsidRPr="00303364">
              <w:rPr>
                <w:rFonts w:cstheme="minorHAnsi"/>
                <w:noProof/>
                <w:webHidden/>
                <w:sz w:val="24"/>
                <w:szCs w:val="24"/>
                <w:rPrChange w:id="2076" w:author="DuyNgo" w:date="2012-08-10T08:15:00Z">
                  <w:rPr>
                    <w:rFonts w:eastAsiaTheme="minorHAnsi"/>
                    <w:noProof/>
                    <w:webHidden/>
                  </w:rPr>
                </w:rPrChange>
              </w:rPr>
              <w:tab/>
            </w:r>
            <w:r w:rsidRPr="00303364">
              <w:rPr>
                <w:rFonts w:cstheme="minorHAnsi"/>
                <w:noProof/>
                <w:webHidden/>
                <w:sz w:val="24"/>
                <w:szCs w:val="24"/>
                <w:rPrChange w:id="2077" w:author="DuyNgo" w:date="2012-08-10T08:15:00Z">
                  <w:rPr>
                    <w:rFonts w:eastAsiaTheme="minorHAnsi"/>
                    <w:noProof/>
                    <w:webHidden/>
                  </w:rPr>
                </w:rPrChange>
              </w:rPr>
              <w:fldChar w:fldCharType="begin"/>
            </w:r>
            <w:r w:rsidRPr="00303364">
              <w:rPr>
                <w:rFonts w:cstheme="minorHAnsi"/>
                <w:noProof/>
                <w:webHidden/>
                <w:sz w:val="24"/>
                <w:szCs w:val="24"/>
                <w:rPrChange w:id="2078" w:author="DuyNgo" w:date="2012-08-10T08:15:00Z">
                  <w:rPr>
                    <w:rFonts w:eastAsiaTheme="minorHAnsi"/>
                    <w:noProof/>
                    <w:webHidden/>
                  </w:rPr>
                </w:rPrChange>
              </w:rPr>
              <w:instrText xml:space="preserve"> PAGEREF _Toc332351182 \h </w:instrText>
            </w:r>
          </w:ins>
          <w:r w:rsidRPr="00303364">
            <w:rPr>
              <w:rFonts w:cstheme="minorHAnsi"/>
              <w:noProof/>
              <w:webHidden/>
              <w:sz w:val="24"/>
              <w:szCs w:val="24"/>
              <w:rPrChange w:id="2079" w:author="DuyNgo" w:date="2012-08-10T08:15:00Z">
                <w:rPr>
                  <w:rFonts w:cstheme="minorHAnsi"/>
                  <w:noProof/>
                  <w:webHidden/>
                  <w:sz w:val="24"/>
                  <w:szCs w:val="24"/>
                </w:rPr>
              </w:rPrChange>
            </w:rPr>
          </w:r>
          <w:r w:rsidRPr="00303364">
            <w:rPr>
              <w:rFonts w:cstheme="minorHAnsi"/>
              <w:noProof/>
              <w:webHidden/>
              <w:sz w:val="24"/>
              <w:szCs w:val="24"/>
              <w:rPrChange w:id="2080" w:author="DuyNgo" w:date="2012-08-10T08:15:00Z">
                <w:rPr>
                  <w:rFonts w:eastAsiaTheme="minorHAnsi"/>
                  <w:noProof/>
                  <w:webHidden/>
                </w:rPr>
              </w:rPrChange>
            </w:rPr>
            <w:fldChar w:fldCharType="separate"/>
          </w:r>
          <w:ins w:id="2081" w:author="DuyNgo" w:date="2012-08-10T08:15:00Z">
            <w:r w:rsidRPr="00303364">
              <w:rPr>
                <w:rFonts w:cstheme="minorHAnsi"/>
                <w:noProof/>
                <w:webHidden/>
                <w:sz w:val="24"/>
                <w:szCs w:val="24"/>
                <w:rPrChange w:id="2082" w:author="DuyNgo" w:date="2012-08-10T08:15:00Z">
                  <w:rPr>
                    <w:rFonts w:eastAsiaTheme="minorHAnsi"/>
                    <w:noProof/>
                    <w:webHidden/>
                  </w:rPr>
                </w:rPrChange>
              </w:rPr>
              <w:t>262</w:t>
            </w:r>
            <w:r w:rsidRPr="00303364">
              <w:rPr>
                <w:rFonts w:cstheme="minorHAnsi"/>
                <w:noProof/>
                <w:webHidden/>
                <w:sz w:val="24"/>
                <w:szCs w:val="24"/>
                <w:rPrChange w:id="2083" w:author="DuyNgo" w:date="2012-08-10T08:15:00Z">
                  <w:rPr>
                    <w:rFonts w:eastAsiaTheme="minorHAnsi"/>
                    <w:noProof/>
                    <w:webHidden/>
                  </w:rPr>
                </w:rPrChange>
              </w:rPr>
              <w:fldChar w:fldCharType="end"/>
            </w:r>
            <w:r w:rsidRPr="00303364">
              <w:rPr>
                <w:rStyle w:val="Hyperlink"/>
                <w:rFonts w:cstheme="minorHAnsi"/>
                <w:noProof/>
                <w:sz w:val="24"/>
                <w:szCs w:val="24"/>
                <w:rPrChange w:id="208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085" w:author="DuyNgo" w:date="2012-08-10T08:15:00Z"/>
              <w:rFonts w:cstheme="minorHAnsi"/>
              <w:noProof/>
              <w:sz w:val="24"/>
              <w:szCs w:val="24"/>
              <w:lang w:eastAsia="ja-JP"/>
              <w:rPrChange w:id="2086" w:author="DuyNgo" w:date="2012-08-10T08:15:00Z">
                <w:rPr>
                  <w:ins w:id="2087" w:author="DuyNgo" w:date="2012-08-10T08:15:00Z"/>
                  <w:noProof/>
                  <w:lang w:eastAsia="ja-JP"/>
                </w:rPr>
              </w:rPrChange>
            </w:rPr>
          </w:pPr>
          <w:ins w:id="2088" w:author="DuyNgo" w:date="2012-08-10T08:15:00Z">
            <w:r w:rsidRPr="00303364">
              <w:rPr>
                <w:rStyle w:val="Hyperlink"/>
                <w:rFonts w:cstheme="minorHAnsi"/>
                <w:noProof/>
                <w:sz w:val="24"/>
                <w:szCs w:val="24"/>
                <w:rPrChange w:id="2089" w:author="DuyNgo" w:date="2012-08-10T08:15:00Z">
                  <w:rPr>
                    <w:rStyle w:val="Hyperlink"/>
                    <w:rFonts w:eastAsiaTheme="minorHAnsi"/>
                    <w:noProof/>
                  </w:rPr>
                </w:rPrChange>
              </w:rPr>
              <w:fldChar w:fldCharType="begin"/>
            </w:r>
            <w:r w:rsidRPr="00303364">
              <w:rPr>
                <w:rStyle w:val="Hyperlink"/>
                <w:rFonts w:cstheme="minorHAnsi"/>
                <w:noProof/>
                <w:sz w:val="24"/>
                <w:szCs w:val="24"/>
                <w:rPrChange w:id="2090" w:author="DuyNgo" w:date="2012-08-10T08:15:00Z">
                  <w:rPr>
                    <w:rStyle w:val="Hyperlink"/>
                    <w:rFonts w:eastAsiaTheme="minorHAnsi"/>
                    <w:noProof/>
                  </w:rPr>
                </w:rPrChange>
              </w:rPr>
              <w:instrText xml:space="preserve"> </w:instrText>
            </w:r>
            <w:r w:rsidRPr="00303364">
              <w:rPr>
                <w:rFonts w:cstheme="minorHAnsi"/>
                <w:noProof/>
                <w:sz w:val="24"/>
                <w:szCs w:val="24"/>
                <w:rPrChange w:id="2091" w:author="DuyNgo" w:date="2012-08-10T08:15:00Z">
                  <w:rPr>
                    <w:rFonts w:eastAsiaTheme="minorHAnsi"/>
                    <w:noProof/>
                  </w:rPr>
                </w:rPrChange>
              </w:rPr>
              <w:instrText>HYPERLINK \l "_Toc332351183"</w:instrText>
            </w:r>
            <w:r w:rsidRPr="00303364">
              <w:rPr>
                <w:rStyle w:val="Hyperlink"/>
                <w:rFonts w:cstheme="minorHAnsi"/>
                <w:noProof/>
                <w:sz w:val="24"/>
                <w:szCs w:val="24"/>
                <w:rPrChange w:id="209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09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094" w:author="DuyNgo" w:date="2012-08-10T08:15:00Z">
                  <w:rPr>
                    <w:rStyle w:val="Hyperlink"/>
                    <w:rFonts w:eastAsiaTheme="minorHAnsi" w:cstheme="minorHAnsi"/>
                    <w:noProof/>
                  </w:rPr>
                </w:rPrChange>
              </w:rPr>
              <w:t>2.4.31 Add defect</w:t>
            </w:r>
            <w:r w:rsidRPr="00303364">
              <w:rPr>
                <w:rFonts w:cstheme="minorHAnsi"/>
                <w:noProof/>
                <w:webHidden/>
                <w:sz w:val="24"/>
                <w:szCs w:val="24"/>
                <w:rPrChange w:id="2095" w:author="DuyNgo" w:date="2012-08-10T08:15:00Z">
                  <w:rPr>
                    <w:rFonts w:eastAsiaTheme="minorHAnsi"/>
                    <w:noProof/>
                    <w:webHidden/>
                  </w:rPr>
                </w:rPrChange>
              </w:rPr>
              <w:tab/>
            </w:r>
            <w:r w:rsidRPr="00303364">
              <w:rPr>
                <w:rFonts w:cstheme="minorHAnsi"/>
                <w:noProof/>
                <w:webHidden/>
                <w:sz w:val="24"/>
                <w:szCs w:val="24"/>
                <w:rPrChange w:id="2096" w:author="DuyNgo" w:date="2012-08-10T08:15:00Z">
                  <w:rPr>
                    <w:rFonts w:eastAsiaTheme="minorHAnsi"/>
                    <w:noProof/>
                    <w:webHidden/>
                  </w:rPr>
                </w:rPrChange>
              </w:rPr>
              <w:fldChar w:fldCharType="begin"/>
            </w:r>
            <w:r w:rsidRPr="00303364">
              <w:rPr>
                <w:rFonts w:cstheme="minorHAnsi"/>
                <w:noProof/>
                <w:webHidden/>
                <w:sz w:val="24"/>
                <w:szCs w:val="24"/>
                <w:rPrChange w:id="2097" w:author="DuyNgo" w:date="2012-08-10T08:15:00Z">
                  <w:rPr>
                    <w:rFonts w:eastAsiaTheme="minorHAnsi"/>
                    <w:noProof/>
                    <w:webHidden/>
                  </w:rPr>
                </w:rPrChange>
              </w:rPr>
              <w:instrText xml:space="preserve"> PAGEREF _Toc332351183 \h </w:instrText>
            </w:r>
          </w:ins>
          <w:r w:rsidRPr="00303364">
            <w:rPr>
              <w:rFonts w:cstheme="minorHAnsi"/>
              <w:noProof/>
              <w:webHidden/>
              <w:sz w:val="24"/>
              <w:szCs w:val="24"/>
              <w:rPrChange w:id="2098" w:author="DuyNgo" w:date="2012-08-10T08:15:00Z">
                <w:rPr>
                  <w:rFonts w:cstheme="minorHAnsi"/>
                  <w:noProof/>
                  <w:webHidden/>
                  <w:sz w:val="24"/>
                  <w:szCs w:val="24"/>
                </w:rPr>
              </w:rPrChange>
            </w:rPr>
          </w:r>
          <w:r w:rsidRPr="00303364">
            <w:rPr>
              <w:rFonts w:cstheme="minorHAnsi"/>
              <w:noProof/>
              <w:webHidden/>
              <w:sz w:val="24"/>
              <w:szCs w:val="24"/>
              <w:rPrChange w:id="2099" w:author="DuyNgo" w:date="2012-08-10T08:15:00Z">
                <w:rPr>
                  <w:rFonts w:eastAsiaTheme="minorHAnsi"/>
                  <w:noProof/>
                  <w:webHidden/>
                </w:rPr>
              </w:rPrChange>
            </w:rPr>
            <w:fldChar w:fldCharType="separate"/>
          </w:r>
          <w:ins w:id="2100" w:author="DuyNgo" w:date="2012-08-10T08:15:00Z">
            <w:r w:rsidRPr="00303364">
              <w:rPr>
                <w:rFonts w:cstheme="minorHAnsi"/>
                <w:noProof/>
                <w:webHidden/>
                <w:sz w:val="24"/>
                <w:szCs w:val="24"/>
                <w:rPrChange w:id="2101" w:author="DuyNgo" w:date="2012-08-10T08:15:00Z">
                  <w:rPr>
                    <w:rFonts w:eastAsiaTheme="minorHAnsi"/>
                    <w:noProof/>
                    <w:webHidden/>
                  </w:rPr>
                </w:rPrChange>
              </w:rPr>
              <w:t>263</w:t>
            </w:r>
            <w:r w:rsidRPr="00303364">
              <w:rPr>
                <w:rFonts w:cstheme="minorHAnsi"/>
                <w:noProof/>
                <w:webHidden/>
                <w:sz w:val="24"/>
                <w:szCs w:val="24"/>
                <w:rPrChange w:id="2102" w:author="DuyNgo" w:date="2012-08-10T08:15:00Z">
                  <w:rPr>
                    <w:rFonts w:eastAsiaTheme="minorHAnsi"/>
                    <w:noProof/>
                    <w:webHidden/>
                  </w:rPr>
                </w:rPrChange>
              </w:rPr>
              <w:fldChar w:fldCharType="end"/>
            </w:r>
            <w:r w:rsidRPr="00303364">
              <w:rPr>
                <w:rStyle w:val="Hyperlink"/>
                <w:rFonts w:cstheme="minorHAnsi"/>
                <w:noProof/>
                <w:sz w:val="24"/>
                <w:szCs w:val="24"/>
                <w:rPrChange w:id="2103"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104" w:author="DuyNgo" w:date="2012-08-10T08:15:00Z"/>
              <w:rFonts w:cstheme="minorHAnsi"/>
              <w:noProof/>
              <w:sz w:val="24"/>
              <w:szCs w:val="24"/>
              <w:lang w:eastAsia="ja-JP"/>
              <w:rPrChange w:id="2105" w:author="DuyNgo" w:date="2012-08-10T08:15:00Z">
                <w:rPr>
                  <w:ins w:id="2106" w:author="DuyNgo" w:date="2012-08-10T08:15:00Z"/>
                  <w:noProof/>
                  <w:lang w:eastAsia="ja-JP"/>
                </w:rPr>
              </w:rPrChange>
            </w:rPr>
          </w:pPr>
          <w:ins w:id="2107" w:author="DuyNgo" w:date="2012-08-10T08:15:00Z">
            <w:r w:rsidRPr="00303364">
              <w:rPr>
                <w:rStyle w:val="Hyperlink"/>
                <w:rFonts w:cstheme="minorHAnsi"/>
                <w:noProof/>
                <w:sz w:val="24"/>
                <w:szCs w:val="24"/>
                <w:rPrChange w:id="2108" w:author="DuyNgo" w:date="2012-08-10T08:15:00Z">
                  <w:rPr>
                    <w:rStyle w:val="Hyperlink"/>
                    <w:rFonts w:eastAsiaTheme="minorHAnsi"/>
                    <w:noProof/>
                  </w:rPr>
                </w:rPrChange>
              </w:rPr>
              <w:fldChar w:fldCharType="begin"/>
            </w:r>
            <w:r w:rsidRPr="00303364">
              <w:rPr>
                <w:rStyle w:val="Hyperlink"/>
                <w:rFonts w:cstheme="minorHAnsi"/>
                <w:noProof/>
                <w:sz w:val="24"/>
                <w:szCs w:val="24"/>
                <w:rPrChange w:id="2109" w:author="DuyNgo" w:date="2012-08-10T08:15:00Z">
                  <w:rPr>
                    <w:rStyle w:val="Hyperlink"/>
                    <w:rFonts w:eastAsiaTheme="minorHAnsi"/>
                    <w:noProof/>
                  </w:rPr>
                </w:rPrChange>
              </w:rPr>
              <w:instrText xml:space="preserve"> </w:instrText>
            </w:r>
            <w:r w:rsidRPr="00303364">
              <w:rPr>
                <w:rFonts w:cstheme="minorHAnsi"/>
                <w:noProof/>
                <w:sz w:val="24"/>
                <w:szCs w:val="24"/>
                <w:rPrChange w:id="2110" w:author="DuyNgo" w:date="2012-08-10T08:15:00Z">
                  <w:rPr>
                    <w:rFonts w:eastAsiaTheme="minorHAnsi"/>
                    <w:noProof/>
                  </w:rPr>
                </w:rPrChange>
              </w:rPr>
              <w:instrText>HYPERLINK \l "_Toc332351184"</w:instrText>
            </w:r>
            <w:r w:rsidRPr="00303364">
              <w:rPr>
                <w:rStyle w:val="Hyperlink"/>
                <w:rFonts w:cstheme="minorHAnsi"/>
                <w:noProof/>
                <w:sz w:val="24"/>
                <w:szCs w:val="24"/>
                <w:rPrChange w:id="211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11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113" w:author="DuyNgo" w:date="2012-08-10T08:15:00Z">
                  <w:rPr>
                    <w:rStyle w:val="Hyperlink"/>
                    <w:rFonts w:eastAsiaTheme="minorHAnsi" w:cstheme="minorHAnsi"/>
                    <w:noProof/>
                  </w:rPr>
                </w:rPrChange>
              </w:rPr>
              <w:t>2.4.32 Update defect</w:t>
            </w:r>
            <w:r w:rsidRPr="00303364">
              <w:rPr>
                <w:rFonts w:cstheme="minorHAnsi"/>
                <w:noProof/>
                <w:webHidden/>
                <w:sz w:val="24"/>
                <w:szCs w:val="24"/>
                <w:rPrChange w:id="2114" w:author="DuyNgo" w:date="2012-08-10T08:15:00Z">
                  <w:rPr>
                    <w:rFonts w:eastAsiaTheme="minorHAnsi"/>
                    <w:noProof/>
                    <w:webHidden/>
                  </w:rPr>
                </w:rPrChange>
              </w:rPr>
              <w:tab/>
            </w:r>
            <w:r w:rsidRPr="00303364">
              <w:rPr>
                <w:rFonts w:cstheme="minorHAnsi"/>
                <w:noProof/>
                <w:webHidden/>
                <w:sz w:val="24"/>
                <w:szCs w:val="24"/>
                <w:rPrChange w:id="2115" w:author="DuyNgo" w:date="2012-08-10T08:15:00Z">
                  <w:rPr>
                    <w:rFonts w:eastAsiaTheme="minorHAnsi"/>
                    <w:noProof/>
                    <w:webHidden/>
                  </w:rPr>
                </w:rPrChange>
              </w:rPr>
              <w:fldChar w:fldCharType="begin"/>
            </w:r>
            <w:r w:rsidRPr="00303364">
              <w:rPr>
                <w:rFonts w:cstheme="minorHAnsi"/>
                <w:noProof/>
                <w:webHidden/>
                <w:sz w:val="24"/>
                <w:szCs w:val="24"/>
                <w:rPrChange w:id="2116" w:author="DuyNgo" w:date="2012-08-10T08:15:00Z">
                  <w:rPr>
                    <w:rFonts w:eastAsiaTheme="minorHAnsi"/>
                    <w:noProof/>
                    <w:webHidden/>
                  </w:rPr>
                </w:rPrChange>
              </w:rPr>
              <w:instrText xml:space="preserve"> PAGEREF _Toc332351184 \h </w:instrText>
            </w:r>
          </w:ins>
          <w:r w:rsidRPr="00303364">
            <w:rPr>
              <w:rFonts w:cstheme="minorHAnsi"/>
              <w:noProof/>
              <w:webHidden/>
              <w:sz w:val="24"/>
              <w:szCs w:val="24"/>
              <w:rPrChange w:id="2117" w:author="DuyNgo" w:date="2012-08-10T08:15:00Z">
                <w:rPr>
                  <w:rFonts w:cstheme="minorHAnsi"/>
                  <w:noProof/>
                  <w:webHidden/>
                  <w:sz w:val="24"/>
                  <w:szCs w:val="24"/>
                </w:rPr>
              </w:rPrChange>
            </w:rPr>
          </w:r>
          <w:r w:rsidRPr="00303364">
            <w:rPr>
              <w:rFonts w:cstheme="minorHAnsi"/>
              <w:noProof/>
              <w:webHidden/>
              <w:sz w:val="24"/>
              <w:szCs w:val="24"/>
              <w:rPrChange w:id="2118" w:author="DuyNgo" w:date="2012-08-10T08:15:00Z">
                <w:rPr>
                  <w:rFonts w:eastAsiaTheme="minorHAnsi"/>
                  <w:noProof/>
                  <w:webHidden/>
                </w:rPr>
              </w:rPrChange>
            </w:rPr>
            <w:fldChar w:fldCharType="separate"/>
          </w:r>
          <w:ins w:id="2119" w:author="DuyNgo" w:date="2012-08-10T08:15:00Z">
            <w:r w:rsidRPr="00303364">
              <w:rPr>
                <w:rFonts w:cstheme="minorHAnsi"/>
                <w:noProof/>
                <w:webHidden/>
                <w:sz w:val="24"/>
                <w:szCs w:val="24"/>
                <w:rPrChange w:id="2120" w:author="DuyNgo" w:date="2012-08-10T08:15:00Z">
                  <w:rPr>
                    <w:rFonts w:eastAsiaTheme="minorHAnsi"/>
                    <w:noProof/>
                    <w:webHidden/>
                  </w:rPr>
                </w:rPrChange>
              </w:rPr>
              <w:t>265</w:t>
            </w:r>
            <w:r w:rsidRPr="00303364">
              <w:rPr>
                <w:rFonts w:cstheme="minorHAnsi"/>
                <w:noProof/>
                <w:webHidden/>
                <w:sz w:val="24"/>
                <w:szCs w:val="24"/>
                <w:rPrChange w:id="2121" w:author="DuyNgo" w:date="2012-08-10T08:15:00Z">
                  <w:rPr>
                    <w:rFonts w:eastAsiaTheme="minorHAnsi"/>
                    <w:noProof/>
                    <w:webHidden/>
                  </w:rPr>
                </w:rPrChange>
              </w:rPr>
              <w:fldChar w:fldCharType="end"/>
            </w:r>
            <w:r w:rsidRPr="00303364">
              <w:rPr>
                <w:rStyle w:val="Hyperlink"/>
                <w:rFonts w:cstheme="minorHAnsi"/>
                <w:noProof/>
                <w:sz w:val="24"/>
                <w:szCs w:val="24"/>
                <w:rPrChange w:id="212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123" w:author="DuyNgo" w:date="2012-08-10T08:15:00Z"/>
              <w:rFonts w:cstheme="minorHAnsi"/>
              <w:noProof/>
              <w:sz w:val="24"/>
              <w:szCs w:val="24"/>
              <w:lang w:eastAsia="ja-JP"/>
              <w:rPrChange w:id="2124" w:author="DuyNgo" w:date="2012-08-10T08:15:00Z">
                <w:rPr>
                  <w:ins w:id="2125" w:author="DuyNgo" w:date="2012-08-10T08:15:00Z"/>
                  <w:noProof/>
                  <w:lang w:eastAsia="ja-JP"/>
                </w:rPr>
              </w:rPrChange>
            </w:rPr>
          </w:pPr>
          <w:ins w:id="2126" w:author="DuyNgo" w:date="2012-08-10T08:15:00Z">
            <w:r w:rsidRPr="00303364">
              <w:rPr>
                <w:rStyle w:val="Hyperlink"/>
                <w:rFonts w:cstheme="minorHAnsi"/>
                <w:noProof/>
                <w:sz w:val="24"/>
                <w:szCs w:val="24"/>
                <w:rPrChange w:id="2127" w:author="DuyNgo" w:date="2012-08-10T08:15:00Z">
                  <w:rPr>
                    <w:rStyle w:val="Hyperlink"/>
                    <w:rFonts w:eastAsiaTheme="minorHAnsi"/>
                    <w:noProof/>
                  </w:rPr>
                </w:rPrChange>
              </w:rPr>
              <w:fldChar w:fldCharType="begin"/>
            </w:r>
            <w:r w:rsidRPr="00303364">
              <w:rPr>
                <w:rStyle w:val="Hyperlink"/>
                <w:rFonts w:cstheme="minorHAnsi"/>
                <w:noProof/>
                <w:sz w:val="24"/>
                <w:szCs w:val="24"/>
                <w:rPrChange w:id="2128" w:author="DuyNgo" w:date="2012-08-10T08:15:00Z">
                  <w:rPr>
                    <w:rStyle w:val="Hyperlink"/>
                    <w:rFonts w:eastAsiaTheme="minorHAnsi"/>
                    <w:noProof/>
                  </w:rPr>
                </w:rPrChange>
              </w:rPr>
              <w:instrText xml:space="preserve"> </w:instrText>
            </w:r>
            <w:r w:rsidRPr="00303364">
              <w:rPr>
                <w:rFonts w:cstheme="minorHAnsi"/>
                <w:noProof/>
                <w:sz w:val="24"/>
                <w:szCs w:val="24"/>
                <w:rPrChange w:id="2129" w:author="DuyNgo" w:date="2012-08-10T08:15:00Z">
                  <w:rPr>
                    <w:rFonts w:eastAsiaTheme="minorHAnsi"/>
                    <w:noProof/>
                  </w:rPr>
                </w:rPrChange>
              </w:rPr>
              <w:instrText>HYPERLINK \l "_Toc332351185"</w:instrText>
            </w:r>
            <w:r w:rsidRPr="00303364">
              <w:rPr>
                <w:rStyle w:val="Hyperlink"/>
                <w:rFonts w:cstheme="minorHAnsi"/>
                <w:noProof/>
                <w:sz w:val="24"/>
                <w:szCs w:val="24"/>
                <w:rPrChange w:id="213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13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132" w:author="DuyNgo" w:date="2012-08-10T08:15:00Z">
                  <w:rPr>
                    <w:rStyle w:val="Hyperlink"/>
                    <w:rFonts w:eastAsiaTheme="minorHAnsi" w:cstheme="minorHAnsi"/>
                    <w:noProof/>
                  </w:rPr>
                </w:rPrChange>
              </w:rPr>
              <w:t>2.4.33 Timesheet Module</w:t>
            </w:r>
            <w:r w:rsidRPr="00303364">
              <w:rPr>
                <w:rFonts w:cstheme="minorHAnsi"/>
                <w:noProof/>
                <w:webHidden/>
                <w:sz w:val="24"/>
                <w:szCs w:val="24"/>
                <w:rPrChange w:id="2133" w:author="DuyNgo" w:date="2012-08-10T08:15:00Z">
                  <w:rPr>
                    <w:rFonts w:eastAsiaTheme="minorHAnsi"/>
                    <w:noProof/>
                    <w:webHidden/>
                  </w:rPr>
                </w:rPrChange>
              </w:rPr>
              <w:tab/>
            </w:r>
            <w:r w:rsidRPr="00303364">
              <w:rPr>
                <w:rFonts w:cstheme="minorHAnsi"/>
                <w:noProof/>
                <w:webHidden/>
                <w:sz w:val="24"/>
                <w:szCs w:val="24"/>
                <w:rPrChange w:id="2134" w:author="DuyNgo" w:date="2012-08-10T08:15:00Z">
                  <w:rPr>
                    <w:rFonts w:eastAsiaTheme="minorHAnsi"/>
                    <w:noProof/>
                    <w:webHidden/>
                  </w:rPr>
                </w:rPrChange>
              </w:rPr>
              <w:fldChar w:fldCharType="begin"/>
            </w:r>
            <w:r w:rsidRPr="00303364">
              <w:rPr>
                <w:rFonts w:cstheme="minorHAnsi"/>
                <w:noProof/>
                <w:webHidden/>
                <w:sz w:val="24"/>
                <w:szCs w:val="24"/>
                <w:rPrChange w:id="2135" w:author="DuyNgo" w:date="2012-08-10T08:15:00Z">
                  <w:rPr>
                    <w:rFonts w:eastAsiaTheme="minorHAnsi"/>
                    <w:noProof/>
                    <w:webHidden/>
                  </w:rPr>
                </w:rPrChange>
              </w:rPr>
              <w:instrText xml:space="preserve"> PAGEREF _Toc332351185 \h </w:instrText>
            </w:r>
          </w:ins>
          <w:r w:rsidRPr="00303364">
            <w:rPr>
              <w:rFonts w:cstheme="minorHAnsi"/>
              <w:noProof/>
              <w:webHidden/>
              <w:sz w:val="24"/>
              <w:szCs w:val="24"/>
              <w:rPrChange w:id="2136" w:author="DuyNgo" w:date="2012-08-10T08:15:00Z">
                <w:rPr>
                  <w:rFonts w:cstheme="minorHAnsi"/>
                  <w:noProof/>
                  <w:webHidden/>
                  <w:sz w:val="24"/>
                  <w:szCs w:val="24"/>
                </w:rPr>
              </w:rPrChange>
            </w:rPr>
          </w:r>
          <w:r w:rsidRPr="00303364">
            <w:rPr>
              <w:rFonts w:cstheme="minorHAnsi"/>
              <w:noProof/>
              <w:webHidden/>
              <w:sz w:val="24"/>
              <w:szCs w:val="24"/>
              <w:rPrChange w:id="2137" w:author="DuyNgo" w:date="2012-08-10T08:15:00Z">
                <w:rPr>
                  <w:rFonts w:eastAsiaTheme="minorHAnsi"/>
                  <w:noProof/>
                  <w:webHidden/>
                </w:rPr>
              </w:rPrChange>
            </w:rPr>
            <w:fldChar w:fldCharType="separate"/>
          </w:r>
          <w:ins w:id="2138" w:author="DuyNgo" w:date="2012-08-10T08:15:00Z">
            <w:r w:rsidRPr="00303364">
              <w:rPr>
                <w:rFonts w:cstheme="minorHAnsi"/>
                <w:noProof/>
                <w:webHidden/>
                <w:sz w:val="24"/>
                <w:szCs w:val="24"/>
                <w:rPrChange w:id="2139" w:author="DuyNgo" w:date="2012-08-10T08:15:00Z">
                  <w:rPr>
                    <w:rFonts w:eastAsiaTheme="minorHAnsi"/>
                    <w:noProof/>
                    <w:webHidden/>
                  </w:rPr>
                </w:rPrChange>
              </w:rPr>
              <w:t>266</w:t>
            </w:r>
            <w:r w:rsidRPr="00303364">
              <w:rPr>
                <w:rFonts w:cstheme="minorHAnsi"/>
                <w:noProof/>
                <w:webHidden/>
                <w:sz w:val="24"/>
                <w:szCs w:val="24"/>
                <w:rPrChange w:id="2140" w:author="DuyNgo" w:date="2012-08-10T08:15:00Z">
                  <w:rPr>
                    <w:rFonts w:eastAsiaTheme="minorHAnsi"/>
                    <w:noProof/>
                    <w:webHidden/>
                  </w:rPr>
                </w:rPrChange>
              </w:rPr>
              <w:fldChar w:fldCharType="end"/>
            </w:r>
            <w:r w:rsidRPr="00303364">
              <w:rPr>
                <w:rStyle w:val="Hyperlink"/>
                <w:rFonts w:cstheme="minorHAnsi"/>
                <w:noProof/>
                <w:sz w:val="24"/>
                <w:szCs w:val="24"/>
                <w:rPrChange w:id="2141" w:author="DuyNgo" w:date="2012-08-10T08:15:00Z">
                  <w:rPr>
                    <w:rStyle w:val="Hyperlink"/>
                    <w:rFonts w:eastAsiaTheme="minorHAnsi"/>
                    <w:noProof/>
                  </w:rPr>
                </w:rPrChange>
              </w:rPr>
              <w:fldChar w:fldCharType="end"/>
            </w:r>
          </w:ins>
        </w:p>
        <w:p w:rsidR="00303364" w:rsidRPr="00303364" w:rsidRDefault="00303364">
          <w:pPr>
            <w:pStyle w:val="TOC3"/>
            <w:tabs>
              <w:tab w:val="right" w:leader="dot" w:pos="8778"/>
            </w:tabs>
            <w:rPr>
              <w:ins w:id="2142" w:author="DuyNgo" w:date="2012-08-10T08:15:00Z"/>
              <w:rFonts w:eastAsiaTheme="minorEastAsia" w:cstheme="minorHAnsi"/>
              <w:noProof/>
              <w:sz w:val="24"/>
              <w:szCs w:val="24"/>
              <w:lang w:eastAsia="ja-JP"/>
              <w:rPrChange w:id="2143" w:author="DuyNgo" w:date="2012-08-10T08:15:00Z">
                <w:rPr>
                  <w:ins w:id="2144" w:author="DuyNgo" w:date="2012-08-10T08:15:00Z"/>
                  <w:rFonts w:eastAsiaTheme="minorEastAsia"/>
                  <w:noProof/>
                  <w:lang w:eastAsia="ja-JP"/>
                </w:rPr>
              </w:rPrChange>
            </w:rPr>
          </w:pPr>
          <w:ins w:id="2145" w:author="DuyNgo" w:date="2012-08-10T08:15:00Z">
            <w:r w:rsidRPr="00303364">
              <w:rPr>
                <w:rStyle w:val="Hyperlink"/>
                <w:rFonts w:cstheme="minorHAnsi"/>
                <w:noProof/>
                <w:sz w:val="24"/>
                <w:szCs w:val="24"/>
                <w:rPrChange w:id="2146" w:author="DuyNgo" w:date="2012-08-10T08:15:00Z">
                  <w:rPr>
                    <w:rStyle w:val="Hyperlink"/>
                    <w:noProof/>
                  </w:rPr>
                </w:rPrChange>
              </w:rPr>
              <w:fldChar w:fldCharType="begin"/>
            </w:r>
            <w:r w:rsidRPr="00303364">
              <w:rPr>
                <w:rStyle w:val="Hyperlink"/>
                <w:rFonts w:cstheme="minorHAnsi"/>
                <w:noProof/>
                <w:sz w:val="24"/>
                <w:szCs w:val="24"/>
                <w:rPrChange w:id="2147" w:author="DuyNgo" w:date="2012-08-10T08:15:00Z">
                  <w:rPr>
                    <w:rStyle w:val="Hyperlink"/>
                    <w:noProof/>
                  </w:rPr>
                </w:rPrChange>
              </w:rPr>
              <w:instrText xml:space="preserve"> </w:instrText>
            </w:r>
            <w:r w:rsidRPr="00303364">
              <w:rPr>
                <w:rFonts w:cstheme="minorHAnsi"/>
                <w:noProof/>
                <w:sz w:val="24"/>
                <w:szCs w:val="24"/>
                <w:rPrChange w:id="2148" w:author="DuyNgo" w:date="2012-08-10T08:15:00Z">
                  <w:rPr>
                    <w:noProof/>
                  </w:rPr>
                </w:rPrChange>
              </w:rPr>
              <w:instrText>HYPERLINK \l "_Toc332351186"</w:instrText>
            </w:r>
            <w:r w:rsidRPr="00303364">
              <w:rPr>
                <w:rStyle w:val="Hyperlink"/>
                <w:rFonts w:cstheme="minorHAnsi"/>
                <w:noProof/>
                <w:sz w:val="24"/>
                <w:szCs w:val="24"/>
                <w:rPrChange w:id="2149" w:author="DuyNgo" w:date="2012-08-10T08:15:00Z">
                  <w:rPr>
                    <w:rStyle w:val="Hyperlink"/>
                    <w:noProof/>
                  </w:rPr>
                </w:rPrChange>
              </w:rPr>
              <w:instrText xml:space="preserve"> </w:instrText>
            </w:r>
            <w:r w:rsidRPr="00303364">
              <w:rPr>
                <w:rStyle w:val="Hyperlink"/>
                <w:rFonts w:cstheme="minorHAnsi"/>
                <w:noProof/>
                <w:sz w:val="24"/>
                <w:szCs w:val="24"/>
                <w:rPrChange w:id="2150" w:author="DuyNgo" w:date="2012-08-10T08:15:00Z">
                  <w:rPr>
                    <w:rStyle w:val="Hyperlink"/>
                    <w:noProof/>
                  </w:rPr>
                </w:rPrChange>
              </w:rPr>
              <w:fldChar w:fldCharType="separate"/>
            </w:r>
            <w:r w:rsidRPr="00303364">
              <w:rPr>
                <w:rStyle w:val="Hyperlink"/>
                <w:rFonts w:cstheme="minorHAnsi"/>
                <w:noProof/>
                <w:sz w:val="24"/>
                <w:szCs w:val="24"/>
                <w:rPrChange w:id="2151" w:author="DuyNgo" w:date="2012-08-10T08:15:00Z">
                  <w:rPr>
                    <w:rStyle w:val="Hyperlink"/>
                    <w:rFonts w:cstheme="minorHAnsi"/>
                    <w:noProof/>
                  </w:rPr>
                </w:rPrChange>
              </w:rPr>
              <w:t>2.5 NON-FUNCTIONAL Requirements</w:t>
            </w:r>
            <w:r w:rsidRPr="00303364">
              <w:rPr>
                <w:rFonts w:cstheme="minorHAnsi"/>
                <w:noProof/>
                <w:webHidden/>
                <w:sz w:val="24"/>
                <w:szCs w:val="24"/>
                <w:rPrChange w:id="2152" w:author="DuyNgo" w:date="2012-08-10T08:15:00Z">
                  <w:rPr>
                    <w:noProof/>
                    <w:webHidden/>
                  </w:rPr>
                </w:rPrChange>
              </w:rPr>
              <w:tab/>
            </w:r>
            <w:r w:rsidRPr="00303364">
              <w:rPr>
                <w:rFonts w:cstheme="minorHAnsi"/>
                <w:noProof/>
                <w:webHidden/>
                <w:sz w:val="24"/>
                <w:szCs w:val="24"/>
                <w:rPrChange w:id="2153" w:author="DuyNgo" w:date="2012-08-10T08:15:00Z">
                  <w:rPr>
                    <w:noProof/>
                    <w:webHidden/>
                  </w:rPr>
                </w:rPrChange>
              </w:rPr>
              <w:fldChar w:fldCharType="begin"/>
            </w:r>
            <w:r w:rsidRPr="00303364">
              <w:rPr>
                <w:rFonts w:cstheme="minorHAnsi"/>
                <w:noProof/>
                <w:webHidden/>
                <w:sz w:val="24"/>
                <w:szCs w:val="24"/>
                <w:rPrChange w:id="2154" w:author="DuyNgo" w:date="2012-08-10T08:15:00Z">
                  <w:rPr>
                    <w:noProof/>
                    <w:webHidden/>
                  </w:rPr>
                </w:rPrChange>
              </w:rPr>
              <w:instrText xml:space="preserve"> PAGEREF _Toc332351186 \h </w:instrText>
            </w:r>
          </w:ins>
          <w:r w:rsidRPr="00303364">
            <w:rPr>
              <w:rFonts w:cstheme="minorHAnsi"/>
              <w:noProof/>
              <w:webHidden/>
              <w:sz w:val="24"/>
              <w:szCs w:val="24"/>
              <w:rPrChange w:id="2155" w:author="DuyNgo" w:date="2012-08-10T08:15:00Z">
                <w:rPr>
                  <w:rFonts w:cstheme="minorHAnsi"/>
                  <w:noProof/>
                  <w:webHidden/>
                  <w:sz w:val="24"/>
                  <w:szCs w:val="24"/>
                </w:rPr>
              </w:rPrChange>
            </w:rPr>
          </w:r>
          <w:r w:rsidRPr="00303364">
            <w:rPr>
              <w:rFonts w:cstheme="minorHAnsi"/>
              <w:noProof/>
              <w:webHidden/>
              <w:sz w:val="24"/>
              <w:szCs w:val="24"/>
              <w:rPrChange w:id="2156" w:author="DuyNgo" w:date="2012-08-10T08:15:00Z">
                <w:rPr>
                  <w:noProof/>
                  <w:webHidden/>
                </w:rPr>
              </w:rPrChange>
            </w:rPr>
            <w:fldChar w:fldCharType="separate"/>
          </w:r>
          <w:ins w:id="2157" w:author="DuyNgo" w:date="2012-08-10T08:15:00Z">
            <w:r w:rsidRPr="00303364">
              <w:rPr>
                <w:rFonts w:cstheme="minorHAnsi"/>
                <w:noProof/>
                <w:webHidden/>
                <w:sz w:val="24"/>
                <w:szCs w:val="24"/>
                <w:rPrChange w:id="2158" w:author="DuyNgo" w:date="2012-08-10T08:15:00Z">
                  <w:rPr>
                    <w:noProof/>
                    <w:webHidden/>
                  </w:rPr>
                </w:rPrChange>
              </w:rPr>
              <w:t>274</w:t>
            </w:r>
            <w:r w:rsidRPr="00303364">
              <w:rPr>
                <w:rFonts w:cstheme="minorHAnsi"/>
                <w:noProof/>
                <w:webHidden/>
                <w:sz w:val="24"/>
                <w:szCs w:val="24"/>
                <w:rPrChange w:id="2159" w:author="DuyNgo" w:date="2012-08-10T08:15:00Z">
                  <w:rPr>
                    <w:noProof/>
                    <w:webHidden/>
                  </w:rPr>
                </w:rPrChange>
              </w:rPr>
              <w:fldChar w:fldCharType="end"/>
            </w:r>
            <w:r w:rsidRPr="00303364">
              <w:rPr>
                <w:rStyle w:val="Hyperlink"/>
                <w:rFonts w:cstheme="minorHAnsi"/>
                <w:noProof/>
                <w:sz w:val="24"/>
                <w:szCs w:val="24"/>
                <w:rPrChange w:id="2160" w:author="DuyNgo" w:date="2012-08-10T08:15:00Z">
                  <w:rPr>
                    <w:rStyle w:val="Hyperlink"/>
                    <w:noProof/>
                  </w:rPr>
                </w:rPrChange>
              </w:rPr>
              <w:fldChar w:fldCharType="end"/>
            </w:r>
          </w:ins>
        </w:p>
        <w:p w:rsidR="00303364" w:rsidRPr="00303364" w:rsidRDefault="00303364">
          <w:pPr>
            <w:pStyle w:val="TOC4"/>
            <w:tabs>
              <w:tab w:val="right" w:leader="dot" w:pos="8778"/>
            </w:tabs>
            <w:rPr>
              <w:ins w:id="2161" w:author="DuyNgo" w:date="2012-08-10T08:15:00Z"/>
              <w:rFonts w:cstheme="minorHAnsi"/>
              <w:noProof/>
              <w:sz w:val="24"/>
              <w:szCs w:val="24"/>
              <w:lang w:eastAsia="ja-JP"/>
              <w:rPrChange w:id="2162" w:author="DuyNgo" w:date="2012-08-10T08:15:00Z">
                <w:rPr>
                  <w:ins w:id="2163" w:author="DuyNgo" w:date="2012-08-10T08:15:00Z"/>
                  <w:noProof/>
                  <w:lang w:eastAsia="ja-JP"/>
                </w:rPr>
              </w:rPrChange>
            </w:rPr>
          </w:pPr>
          <w:ins w:id="2164" w:author="DuyNgo" w:date="2012-08-10T08:15:00Z">
            <w:r w:rsidRPr="00303364">
              <w:rPr>
                <w:rStyle w:val="Hyperlink"/>
                <w:rFonts w:cstheme="minorHAnsi"/>
                <w:noProof/>
                <w:sz w:val="24"/>
                <w:szCs w:val="24"/>
                <w:rPrChange w:id="2165" w:author="DuyNgo" w:date="2012-08-10T08:15:00Z">
                  <w:rPr>
                    <w:rStyle w:val="Hyperlink"/>
                    <w:rFonts w:eastAsiaTheme="minorHAnsi"/>
                    <w:noProof/>
                  </w:rPr>
                </w:rPrChange>
              </w:rPr>
              <w:fldChar w:fldCharType="begin"/>
            </w:r>
            <w:r w:rsidRPr="00303364">
              <w:rPr>
                <w:rStyle w:val="Hyperlink"/>
                <w:rFonts w:cstheme="minorHAnsi"/>
                <w:noProof/>
                <w:sz w:val="24"/>
                <w:szCs w:val="24"/>
                <w:rPrChange w:id="2166" w:author="DuyNgo" w:date="2012-08-10T08:15:00Z">
                  <w:rPr>
                    <w:rStyle w:val="Hyperlink"/>
                    <w:rFonts w:eastAsiaTheme="minorHAnsi"/>
                    <w:noProof/>
                  </w:rPr>
                </w:rPrChange>
              </w:rPr>
              <w:instrText xml:space="preserve"> </w:instrText>
            </w:r>
            <w:r w:rsidRPr="00303364">
              <w:rPr>
                <w:rFonts w:cstheme="minorHAnsi"/>
                <w:noProof/>
                <w:sz w:val="24"/>
                <w:szCs w:val="24"/>
                <w:rPrChange w:id="2167" w:author="DuyNgo" w:date="2012-08-10T08:15:00Z">
                  <w:rPr>
                    <w:rFonts w:eastAsiaTheme="minorHAnsi"/>
                    <w:noProof/>
                  </w:rPr>
                </w:rPrChange>
              </w:rPr>
              <w:instrText>HYPERLINK \l "_Toc332351187"</w:instrText>
            </w:r>
            <w:r w:rsidRPr="00303364">
              <w:rPr>
                <w:rStyle w:val="Hyperlink"/>
                <w:rFonts w:cstheme="minorHAnsi"/>
                <w:noProof/>
                <w:sz w:val="24"/>
                <w:szCs w:val="24"/>
                <w:rPrChange w:id="216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16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170" w:author="DuyNgo" w:date="2012-08-10T08:15:00Z">
                  <w:rPr>
                    <w:rStyle w:val="Hyperlink"/>
                    <w:rFonts w:eastAsiaTheme="minorHAnsi" w:cstheme="minorHAnsi"/>
                    <w:noProof/>
                  </w:rPr>
                </w:rPrChange>
              </w:rPr>
              <w:t>2.5.1 Usability</w:t>
            </w:r>
            <w:r w:rsidRPr="00303364">
              <w:rPr>
                <w:rFonts w:cstheme="minorHAnsi"/>
                <w:noProof/>
                <w:webHidden/>
                <w:sz w:val="24"/>
                <w:szCs w:val="24"/>
                <w:rPrChange w:id="2171" w:author="DuyNgo" w:date="2012-08-10T08:15:00Z">
                  <w:rPr>
                    <w:rFonts w:eastAsiaTheme="minorHAnsi"/>
                    <w:noProof/>
                    <w:webHidden/>
                  </w:rPr>
                </w:rPrChange>
              </w:rPr>
              <w:tab/>
            </w:r>
            <w:r w:rsidRPr="00303364">
              <w:rPr>
                <w:rFonts w:cstheme="minorHAnsi"/>
                <w:noProof/>
                <w:webHidden/>
                <w:sz w:val="24"/>
                <w:szCs w:val="24"/>
                <w:rPrChange w:id="2172" w:author="DuyNgo" w:date="2012-08-10T08:15:00Z">
                  <w:rPr>
                    <w:rFonts w:eastAsiaTheme="minorHAnsi"/>
                    <w:noProof/>
                    <w:webHidden/>
                  </w:rPr>
                </w:rPrChange>
              </w:rPr>
              <w:fldChar w:fldCharType="begin"/>
            </w:r>
            <w:r w:rsidRPr="00303364">
              <w:rPr>
                <w:rFonts w:cstheme="minorHAnsi"/>
                <w:noProof/>
                <w:webHidden/>
                <w:sz w:val="24"/>
                <w:szCs w:val="24"/>
                <w:rPrChange w:id="2173" w:author="DuyNgo" w:date="2012-08-10T08:15:00Z">
                  <w:rPr>
                    <w:rFonts w:eastAsiaTheme="minorHAnsi"/>
                    <w:noProof/>
                    <w:webHidden/>
                  </w:rPr>
                </w:rPrChange>
              </w:rPr>
              <w:instrText xml:space="preserve"> PAGEREF _Toc332351187 \h </w:instrText>
            </w:r>
          </w:ins>
          <w:r w:rsidRPr="00303364">
            <w:rPr>
              <w:rFonts w:cstheme="minorHAnsi"/>
              <w:noProof/>
              <w:webHidden/>
              <w:sz w:val="24"/>
              <w:szCs w:val="24"/>
              <w:rPrChange w:id="2174" w:author="DuyNgo" w:date="2012-08-10T08:15:00Z">
                <w:rPr>
                  <w:rFonts w:cstheme="minorHAnsi"/>
                  <w:noProof/>
                  <w:webHidden/>
                  <w:sz w:val="24"/>
                  <w:szCs w:val="24"/>
                </w:rPr>
              </w:rPrChange>
            </w:rPr>
          </w:r>
          <w:r w:rsidRPr="00303364">
            <w:rPr>
              <w:rFonts w:cstheme="minorHAnsi"/>
              <w:noProof/>
              <w:webHidden/>
              <w:sz w:val="24"/>
              <w:szCs w:val="24"/>
              <w:rPrChange w:id="2175" w:author="DuyNgo" w:date="2012-08-10T08:15:00Z">
                <w:rPr>
                  <w:rFonts w:eastAsiaTheme="minorHAnsi"/>
                  <w:noProof/>
                  <w:webHidden/>
                </w:rPr>
              </w:rPrChange>
            </w:rPr>
            <w:fldChar w:fldCharType="separate"/>
          </w:r>
          <w:ins w:id="2176" w:author="DuyNgo" w:date="2012-08-10T08:15:00Z">
            <w:r w:rsidRPr="00303364">
              <w:rPr>
                <w:rFonts w:cstheme="minorHAnsi"/>
                <w:noProof/>
                <w:webHidden/>
                <w:sz w:val="24"/>
                <w:szCs w:val="24"/>
                <w:rPrChange w:id="2177" w:author="DuyNgo" w:date="2012-08-10T08:15:00Z">
                  <w:rPr>
                    <w:rFonts w:eastAsiaTheme="minorHAnsi"/>
                    <w:noProof/>
                    <w:webHidden/>
                  </w:rPr>
                </w:rPrChange>
              </w:rPr>
              <w:t>274</w:t>
            </w:r>
            <w:r w:rsidRPr="00303364">
              <w:rPr>
                <w:rFonts w:cstheme="minorHAnsi"/>
                <w:noProof/>
                <w:webHidden/>
                <w:sz w:val="24"/>
                <w:szCs w:val="24"/>
                <w:rPrChange w:id="2178" w:author="DuyNgo" w:date="2012-08-10T08:15:00Z">
                  <w:rPr>
                    <w:rFonts w:eastAsiaTheme="minorHAnsi"/>
                    <w:noProof/>
                    <w:webHidden/>
                  </w:rPr>
                </w:rPrChange>
              </w:rPr>
              <w:fldChar w:fldCharType="end"/>
            </w:r>
            <w:r w:rsidRPr="00303364">
              <w:rPr>
                <w:rStyle w:val="Hyperlink"/>
                <w:rFonts w:cstheme="minorHAnsi"/>
                <w:noProof/>
                <w:sz w:val="24"/>
                <w:szCs w:val="24"/>
                <w:rPrChange w:id="217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180" w:author="DuyNgo" w:date="2012-08-10T08:15:00Z"/>
              <w:rFonts w:cstheme="minorHAnsi"/>
              <w:noProof/>
              <w:sz w:val="24"/>
              <w:szCs w:val="24"/>
              <w:lang w:eastAsia="ja-JP"/>
              <w:rPrChange w:id="2181" w:author="DuyNgo" w:date="2012-08-10T08:15:00Z">
                <w:rPr>
                  <w:ins w:id="2182" w:author="DuyNgo" w:date="2012-08-10T08:15:00Z"/>
                  <w:noProof/>
                  <w:lang w:eastAsia="ja-JP"/>
                </w:rPr>
              </w:rPrChange>
            </w:rPr>
          </w:pPr>
          <w:ins w:id="2183" w:author="DuyNgo" w:date="2012-08-10T08:15:00Z">
            <w:r w:rsidRPr="00303364">
              <w:rPr>
                <w:rStyle w:val="Hyperlink"/>
                <w:rFonts w:cstheme="minorHAnsi"/>
                <w:noProof/>
                <w:sz w:val="24"/>
                <w:szCs w:val="24"/>
                <w:rPrChange w:id="2184" w:author="DuyNgo" w:date="2012-08-10T08:15:00Z">
                  <w:rPr>
                    <w:rStyle w:val="Hyperlink"/>
                    <w:rFonts w:eastAsiaTheme="minorHAnsi"/>
                    <w:noProof/>
                  </w:rPr>
                </w:rPrChange>
              </w:rPr>
              <w:fldChar w:fldCharType="begin"/>
            </w:r>
            <w:r w:rsidRPr="00303364">
              <w:rPr>
                <w:rStyle w:val="Hyperlink"/>
                <w:rFonts w:cstheme="minorHAnsi"/>
                <w:noProof/>
                <w:sz w:val="24"/>
                <w:szCs w:val="24"/>
                <w:rPrChange w:id="2185" w:author="DuyNgo" w:date="2012-08-10T08:15:00Z">
                  <w:rPr>
                    <w:rStyle w:val="Hyperlink"/>
                    <w:rFonts w:eastAsiaTheme="minorHAnsi"/>
                    <w:noProof/>
                  </w:rPr>
                </w:rPrChange>
              </w:rPr>
              <w:instrText xml:space="preserve"> </w:instrText>
            </w:r>
            <w:r w:rsidRPr="00303364">
              <w:rPr>
                <w:rFonts w:cstheme="minorHAnsi"/>
                <w:noProof/>
                <w:sz w:val="24"/>
                <w:szCs w:val="24"/>
                <w:rPrChange w:id="2186" w:author="DuyNgo" w:date="2012-08-10T08:15:00Z">
                  <w:rPr>
                    <w:rFonts w:eastAsiaTheme="minorHAnsi"/>
                    <w:noProof/>
                  </w:rPr>
                </w:rPrChange>
              </w:rPr>
              <w:instrText>HYPERLINK \l "_Toc332351188"</w:instrText>
            </w:r>
            <w:r w:rsidRPr="00303364">
              <w:rPr>
                <w:rStyle w:val="Hyperlink"/>
                <w:rFonts w:cstheme="minorHAnsi"/>
                <w:noProof/>
                <w:sz w:val="24"/>
                <w:szCs w:val="24"/>
                <w:rPrChange w:id="218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18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189" w:author="DuyNgo" w:date="2012-08-10T08:15:00Z">
                  <w:rPr>
                    <w:rStyle w:val="Hyperlink"/>
                    <w:rFonts w:eastAsiaTheme="minorHAnsi" w:cstheme="minorHAnsi"/>
                    <w:noProof/>
                  </w:rPr>
                </w:rPrChange>
              </w:rPr>
              <w:t>2.5.2 Reliability</w:t>
            </w:r>
            <w:r w:rsidRPr="00303364">
              <w:rPr>
                <w:rFonts w:cstheme="minorHAnsi"/>
                <w:noProof/>
                <w:webHidden/>
                <w:sz w:val="24"/>
                <w:szCs w:val="24"/>
                <w:rPrChange w:id="2190" w:author="DuyNgo" w:date="2012-08-10T08:15:00Z">
                  <w:rPr>
                    <w:rFonts w:eastAsiaTheme="minorHAnsi"/>
                    <w:noProof/>
                    <w:webHidden/>
                  </w:rPr>
                </w:rPrChange>
              </w:rPr>
              <w:tab/>
            </w:r>
            <w:r w:rsidRPr="00303364">
              <w:rPr>
                <w:rFonts w:cstheme="minorHAnsi"/>
                <w:noProof/>
                <w:webHidden/>
                <w:sz w:val="24"/>
                <w:szCs w:val="24"/>
                <w:rPrChange w:id="2191" w:author="DuyNgo" w:date="2012-08-10T08:15:00Z">
                  <w:rPr>
                    <w:rFonts w:eastAsiaTheme="minorHAnsi"/>
                    <w:noProof/>
                    <w:webHidden/>
                  </w:rPr>
                </w:rPrChange>
              </w:rPr>
              <w:fldChar w:fldCharType="begin"/>
            </w:r>
            <w:r w:rsidRPr="00303364">
              <w:rPr>
                <w:rFonts w:cstheme="minorHAnsi"/>
                <w:noProof/>
                <w:webHidden/>
                <w:sz w:val="24"/>
                <w:szCs w:val="24"/>
                <w:rPrChange w:id="2192" w:author="DuyNgo" w:date="2012-08-10T08:15:00Z">
                  <w:rPr>
                    <w:rFonts w:eastAsiaTheme="minorHAnsi"/>
                    <w:noProof/>
                    <w:webHidden/>
                  </w:rPr>
                </w:rPrChange>
              </w:rPr>
              <w:instrText xml:space="preserve"> PAGEREF _Toc332351188 \h </w:instrText>
            </w:r>
          </w:ins>
          <w:r w:rsidRPr="00303364">
            <w:rPr>
              <w:rFonts w:cstheme="minorHAnsi"/>
              <w:noProof/>
              <w:webHidden/>
              <w:sz w:val="24"/>
              <w:szCs w:val="24"/>
              <w:rPrChange w:id="2193" w:author="DuyNgo" w:date="2012-08-10T08:15:00Z">
                <w:rPr>
                  <w:rFonts w:cstheme="minorHAnsi"/>
                  <w:noProof/>
                  <w:webHidden/>
                  <w:sz w:val="24"/>
                  <w:szCs w:val="24"/>
                </w:rPr>
              </w:rPrChange>
            </w:rPr>
          </w:r>
          <w:r w:rsidRPr="00303364">
            <w:rPr>
              <w:rFonts w:cstheme="minorHAnsi"/>
              <w:noProof/>
              <w:webHidden/>
              <w:sz w:val="24"/>
              <w:szCs w:val="24"/>
              <w:rPrChange w:id="2194" w:author="DuyNgo" w:date="2012-08-10T08:15:00Z">
                <w:rPr>
                  <w:rFonts w:eastAsiaTheme="minorHAnsi"/>
                  <w:noProof/>
                  <w:webHidden/>
                </w:rPr>
              </w:rPrChange>
            </w:rPr>
            <w:fldChar w:fldCharType="separate"/>
          </w:r>
          <w:ins w:id="2195" w:author="DuyNgo" w:date="2012-08-10T08:15:00Z">
            <w:r w:rsidRPr="00303364">
              <w:rPr>
                <w:rFonts w:cstheme="minorHAnsi"/>
                <w:noProof/>
                <w:webHidden/>
                <w:sz w:val="24"/>
                <w:szCs w:val="24"/>
                <w:rPrChange w:id="2196" w:author="DuyNgo" w:date="2012-08-10T08:15:00Z">
                  <w:rPr>
                    <w:rFonts w:eastAsiaTheme="minorHAnsi"/>
                    <w:noProof/>
                    <w:webHidden/>
                  </w:rPr>
                </w:rPrChange>
              </w:rPr>
              <w:t>274</w:t>
            </w:r>
            <w:r w:rsidRPr="00303364">
              <w:rPr>
                <w:rFonts w:cstheme="minorHAnsi"/>
                <w:noProof/>
                <w:webHidden/>
                <w:sz w:val="24"/>
                <w:szCs w:val="24"/>
                <w:rPrChange w:id="2197" w:author="DuyNgo" w:date="2012-08-10T08:15:00Z">
                  <w:rPr>
                    <w:rFonts w:eastAsiaTheme="minorHAnsi"/>
                    <w:noProof/>
                    <w:webHidden/>
                  </w:rPr>
                </w:rPrChange>
              </w:rPr>
              <w:fldChar w:fldCharType="end"/>
            </w:r>
            <w:r w:rsidRPr="00303364">
              <w:rPr>
                <w:rStyle w:val="Hyperlink"/>
                <w:rFonts w:cstheme="minorHAnsi"/>
                <w:noProof/>
                <w:sz w:val="24"/>
                <w:szCs w:val="24"/>
                <w:rPrChange w:id="219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199" w:author="DuyNgo" w:date="2012-08-10T08:15:00Z"/>
              <w:rFonts w:cstheme="minorHAnsi"/>
              <w:noProof/>
              <w:sz w:val="24"/>
              <w:szCs w:val="24"/>
              <w:lang w:eastAsia="ja-JP"/>
              <w:rPrChange w:id="2200" w:author="DuyNgo" w:date="2012-08-10T08:15:00Z">
                <w:rPr>
                  <w:ins w:id="2201" w:author="DuyNgo" w:date="2012-08-10T08:15:00Z"/>
                  <w:noProof/>
                  <w:lang w:eastAsia="ja-JP"/>
                </w:rPr>
              </w:rPrChange>
            </w:rPr>
          </w:pPr>
          <w:ins w:id="2202" w:author="DuyNgo" w:date="2012-08-10T08:15:00Z">
            <w:r w:rsidRPr="00303364">
              <w:rPr>
                <w:rStyle w:val="Hyperlink"/>
                <w:rFonts w:cstheme="minorHAnsi"/>
                <w:noProof/>
                <w:sz w:val="24"/>
                <w:szCs w:val="24"/>
                <w:rPrChange w:id="2203"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04" w:author="DuyNgo" w:date="2012-08-10T08:15:00Z">
                  <w:rPr>
                    <w:rStyle w:val="Hyperlink"/>
                    <w:rFonts w:eastAsiaTheme="minorHAnsi"/>
                    <w:noProof/>
                  </w:rPr>
                </w:rPrChange>
              </w:rPr>
              <w:instrText xml:space="preserve"> </w:instrText>
            </w:r>
            <w:r w:rsidRPr="00303364">
              <w:rPr>
                <w:rFonts w:cstheme="minorHAnsi"/>
                <w:noProof/>
                <w:sz w:val="24"/>
                <w:szCs w:val="24"/>
                <w:rPrChange w:id="2205" w:author="DuyNgo" w:date="2012-08-10T08:15:00Z">
                  <w:rPr>
                    <w:rFonts w:eastAsiaTheme="minorHAnsi"/>
                    <w:noProof/>
                  </w:rPr>
                </w:rPrChange>
              </w:rPr>
              <w:instrText>HYPERLINK \l "_Toc332351189"</w:instrText>
            </w:r>
            <w:r w:rsidRPr="00303364">
              <w:rPr>
                <w:rStyle w:val="Hyperlink"/>
                <w:rFonts w:cstheme="minorHAnsi"/>
                <w:noProof/>
                <w:sz w:val="24"/>
                <w:szCs w:val="24"/>
                <w:rPrChange w:id="220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20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208" w:author="DuyNgo" w:date="2012-08-10T08:15:00Z">
                  <w:rPr>
                    <w:rStyle w:val="Hyperlink"/>
                    <w:rFonts w:eastAsiaTheme="minorHAnsi" w:cstheme="minorHAnsi"/>
                    <w:noProof/>
                  </w:rPr>
                </w:rPrChange>
              </w:rPr>
              <w:t>2.5.3 Performance</w:t>
            </w:r>
            <w:r w:rsidRPr="00303364">
              <w:rPr>
                <w:rFonts w:cstheme="minorHAnsi"/>
                <w:noProof/>
                <w:webHidden/>
                <w:sz w:val="24"/>
                <w:szCs w:val="24"/>
                <w:rPrChange w:id="2209" w:author="DuyNgo" w:date="2012-08-10T08:15:00Z">
                  <w:rPr>
                    <w:rFonts w:eastAsiaTheme="minorHAnsi"/>
                    <w:noProof/>
                    <w:webHidden/>
                  </w:rPr>
                </w:rPrChange>
              </w:rPr>
              <w:tab/>
            </w:r>
            <w:r w:rsidRPr="00303364">
              <w:rPr>
                <w:rFonts w:cstheme="minorHAnsi"/>
                <w:noProof/>
                <w:webHidden/>
                <w:sz w:val="24"/>
                <w:szCs w:val="24"/>
                <w:rPrChange w:id="2210" w:author="DuyNgo" w:date="2012-08-10T08:15:00Z">
                  <w:rPr>
                    <w:rFonts w:eastAsiaTheme="minorHAnsi"/>
                    <w:noProof/>
                    <w:webHidden/>
                  </w:rPr>
                </w:rPrChange>
              </w:rPr>
              <w:fldChar w:fldCharType="begin"/>
            </w:r>
            <w:r w:rsidRPr="00303364">
              <w:rPr>
                <w:rFonts w:cstheme="minorHAnsi"/>
                <w:noProof/>
                <w:webHidden/>
                <w:sz w:val="24"/>
                <w:szCs w:val="24"/>
                <w:rPrChange w:id="2211" w:author="DuyNgo" w:date="2012-08-10T08:15:00Z">
                  <w:rPr>
                    <w:rFonts w:eastAsiaTheme="minorHAnsi"/>
                    <w:noProof/>
                    <w:webHidden/>
                  </w:rPr>
                </w:rPrChange>
              </w:rPr>
              <w:instrText xml:space="preserve"> PAGEREF _Toc332351189 \h </w:instrText>
            </w:r>
          </w:ins>
          <w:r w:rsidRPr="00303364">
            <w:rPr>
              <w:rFonts w:cstheme="minorHAnsi"/>
              <w:noProof/>
              <w:webHidden/>
              <w:sz w:val="24"/>
              <w:szCs w:val="24"/>
              <w:rPrChange w:id="2212" w:author="DuyNgo" w:date="2012-08-10T08:15:00Z">
                <w:rPr>
                  <w:rFonts w:cstheme="minorHAnsi"/>
                  <w:noProof/>
                  <w:webHidden/>
                  <w:sz w:val="24"/>
                  <w:szCs w:val="24"/>
                </w:rPr>
              </w:rPrChange>
            </w:rPr>
          </w:r>
          <w:r w:rsidRPr="00303364">
            <w:rPr>
              <w:rFonts w:cstheme="minorHAnsi"/>
              <w:noProof/>
              <w:webHidden/>
              <w:sz w:val="24"/>
              <w:szCs w:val="24"/>
              <w:rPrChange w:id="2213" w:author="DuyNgo" w:date="2012-08-10T08:15:00Z">
                <w:rPr>
                  <w:rFonts w:eastAsiaTheme="minorHAnsi"/>
                  <w:noProof/>
                  <w:webHidden/>
                </w:rPr>
              </w:rPrChange>
            </w:rPr>
            <w:fldChar w:fldCharType="separate"/>
          </w:r>
          <w:ins w:id="2214" w:author="DuyNgo" w:date="2012-08-10T08:15:00Z">
            <w:r w:rsidRPr="00303364">
              <w:rPr>
                <w:rFonts w:cstheme="minorHAnsi"/>
                <w:noProof/>
                <w:webHidden/>
                <w:sz w:val="24"/>
                <w:szCs w:val="24"/>
                <w:rPrChange w:id="2215" w:author="DuyNgo" w:date="2012-08-10T08:15:00Z">
                  <w:rPr>
                    <w:rFonts w:eastAsiaTheme="minorHAnsi"/>
                    <w:noProof/>
                    <w:webHidden/>
                  </w:rPr>
                </w:rPrChange>
              </w:rPr>
              <w:t>275</w:t>
            </w:r>
            <w:r w:rsidRPr="00303364">
              <w:rPr>
                <w:rFonts w:cstheme="minorHAnsi"/>
                <w:noProof/>
                <w:webHidden/>
                <w:sz w:val="24"/>
                <w:szCs w:val="24"/>
                <w:rPrChange w:id="2216" w:author="DuyNgo" w:date="2012-08-10T08:15:00Z">
                  <w:rPr>
                    <w:rFonts w:eastAsiaTheme="minorHAnsi"/>
                    <w:noProof/>
                    <w:webHidden/>
                  </w:rPr>
                </w:rPrChange>
              </w:rPr>
              <w:fldChar w:fldCharType="end"/>
            </w:r>
            <w:r w:rsidRPr="00303364">
              <w:rPr>
                <w:rStyle w:val="Hyperlink"/>
                <w:rFonts w:cstheme="minorHAnsi"/>
                <w:noProof/>
                <w:sz w:val="24"/>
                <w:szCs w:val="24"/>
                <w:rPrChange w:id="221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218" w:author="DuyNgo" w:date="2012-08-10T08:15:00Z"/>
              <w:rFonts w:cstheme="minorHAnsi"/>
              <w:noProof/>
              <w:sz w:val="24"/>
              <w:szCs w:val="24"/>
              <w:lang w:eastAsia="ja-JP"/>
              <w:rPrChange w:id="2219" w:author="DuyNgo" w:date="2012-08-10T08:15:00Z">
                <w:rPr>
                  <w:ins w:id="2220" w:author="DuyNgo" w:date="2012-08-10T08:15:00Z"/>
                  <w:noProof/>
                  <w:lang w:eastAsia="ja-JP"/>
                </w:rPr>
              </w:rPrChange>
            </w:rPr>
          </w:pPr>
          <w:ins w:id="2221" w:author="DuyNgo" w:date="2012-08-10T08:15:00Z">
            <w:r w:rsidRPr="00303364">
              <w:rPr>
                <w:rStyle w:val="Hyperlink"/>
                <w:rFonts w:cstheme="minorHAnsi"/>
                <w:noProof/>
                <w:sz w:val="24"/>
                <w:szCs w:val="24"/>
                <w:rPrChange w:id="2222"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23" w:author="DuyNgo" w:date="2012-08-10T08:15:00Z">
                  <w:rPr>
                    <w:rStyle w:val="Hyperlink"/>
                    <w:rFonts w:eastAsiaTheme="minorHAnsi"/>
                    <w:noProof/>
                  </w:rPr>
                </w:rPrChange>
              </w:rPr>
              <w:instrText xml:space="preserve"> </w:instrText>
            </w:r>
            <w:r w:rsidRPr="00303364">
              <w:rPr>
                <w:rFonts w:cstheme="minorHAnsi"/>
                <w:noProof/>
                <w:sz w:val="24"/>
                <w:szCs w:val="24"/>
                <w:rPrChange w:id="2224" w:author="DuyNgo" w:date="2012-08-10T08:15:00Z">
                  <w:rPr>
                    <w:rFonts w:eastAsiaTheme="minorHAnsi"/>
                    <w:noProof/>
                  </w:rPr>
                </w:rPrChange>
              </w:rPr>
              <w:instrText>HYPERLINK \l "_Toc332351190"</w:instrText>
            </w:r>
            <w:r w:rsidRPr="00303364">
              <w:rPr>
                <w:rStyle w:val="Hyperlink"/>
                <w:rFonts w:cstheme="minorHAnsi"/>
                <w:noProof/>
                <w:sz w:val="24"/>
                <w:szCs w:val="24"/>
                <w:rPrChange w:id="222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22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227" w:author="DuyNgo" w:date="2012-08-10T08:15:00Z">
                  <w:rPr>
                    <w:rStyle w:val="Hyperlink"/>
                    <w:rFonts w:eastAsiaTheme="minorHAnsi" w:cstheme="minorHAnsi"/>
                    <w:noProof/>
                  </w:rPr>
                </w:rPrChange>
              </w:rPr>
              <w:t>2.5.4 Supportability</w:t>
            </w:r>
            <w:r w:rsidRPr="00303364">
              <w:rPr>
                <w:rFonts w:cstheme="minorHAnsi"/>
                <w:noProof/>
                <w:webHidden/>
                <w:sz w:val="24"/>
                <w:szCs w:val="24"/>
                <w:rPrChange w:id="2228" w:author="DuyNgo" w:date="2012-08-10T08:15:00Z">
                  <w:rPr>
                    <w:rFonts w:eastAsiaTheme="minorHAnsi"/>
                    <w:noProof/>
                    <w:webHidden/>
                  </w:rPr>
                </w:rPrChange>
              </w:rPr>
              <w:tab/>
            </w:r>
            <w:r w:rsidRPr="00303364">
              <w:rPr>
                <w:rFonts w:cstheme="minorHAnsi"/>
                <w:noProof/>
                <w:webHidden/>
                <w:sz w:val="24"/>
                <w:szCs w:val="24"/>
                <w:rPrChange w:id="2229" w:author="DuyNgo" w:date="2012-08-10T08:15:00Z">
                  <w:rPr>
                    <w:rFonts w:eastAsiaTheme="minorHAnsi"/>
                    <w:noProof/>
                    <w:webHidden/>
                  </w:rPr>
                </w:rPrChange>
              </w:rPr>
              <w:fldChar w:fldCharType="begin"/>
            </w:r>
            <w:r w:rsidRPr="00303364">
              <w:rPr>
                <w:rFonts w:cstheme="minorHAnsi"/>
                <w:noProof/>
                <w:webHidden/>
                <w:sz w:val="24"/>
                <w:szCs w:val="24"/>
                <w:rPrChange w:id="2230" w:author="DuyNgo" w:date="2012-08-10T08:15:00Z">
                  <w:rPr>
                    <w:rFonts w:eastAsiaTheme="minorHAnsi"/>
                    <w:noProof/>
                    <w:webHidden/>
                  </w:rPr>
                </w:rPrChange>
              </w:rPr>
              <w:instrText xml:space="preserve"> PAGEREF _Toc332351190 \h </w:instrText>
            </w:r>
          </w:ins>
          <w:r w:rsidRPr="00303364">
            <w:rPr>
              <w:rFonts w:cstheme="minorHAnsi"/>
              <w:noProof/>
              <w:webHidden/>
              <w:sz w:val="24"/>
              <w:szCs w:val="24"/>
              <w:rPrChange w:id="2231" w:author="DuyNgo" w:date="2012-08-10T08:15:00Z">
                <w:rPr>
                  <w:rFonts w:cstheme="minorHAnsi"/>
                  <w:noProof/>
                  <w:webHidden/>
                  <w:sz w:val="24"/>
                  <w:szCs w:val="24"/>
                </w:rPr>
              </w:rPrChange>
            </w:rPr>
          </w:r>
          <w:r w:rsidRPr="00303364">
            <w:rPr>
              <w:rFonts w:cstheme="minorHAnsi"/>
              <w:noProof/>
              <w:webHidden/>
              <w:sz w:val="24"/>
              <w:szCs w:val="24"/>
              <w:rPrChange w:id="2232" w:author="DuyNgo" w:date="2012-08-10T08:15:00Z">
                <w:rPr>
                  <w:rFonts w:eastAsiaTheme="minorHAnsi"/>
                  <w:noProof/>
                  <w:webHidden/>
                </w:rPr>
              </w:rPrChange>
            </w:rPr>
            <w:fldChar w:fldCharType="separate"/>
          </w:r>
          <w:ins w:id="2233" w:author="DuyNgo" w:date="2012-08-10T08:15:00Z">
            <w:r w:rsidRPr="00303364">
              <w:rPr>
                <w:rFonts w:cstheme="minorHAnsi"/>
                <w:noProof/>
                <w:webHidden/>
                <w:sz w:val="24"/>
                <w:szCs w:val="24"/>
                <w:rPrChange w:id="2234" w:author="DuyNgo" w:date="2012-08-10T08:15:00Z">
                  <w:rPr>
                    <w:rFonts w:eastAsiaTheme="minorHAnsi"/>
                    <w:noProof/>
                    <w:webHidden/>
                  </w:rPr>
                </w:rPrChange>
              </w:rPr>
              <w:t>275</w:t>
            </w:r>
            <w:r w:rsidRPr="00303364">
              <w:rPr>
                <w:rFonts w:cstheme="minorHAnsi"/>
                <w:noProof/>
                <w:webHidden/>
                <w:sz w:val="24"/>
                <w:szCs w:val="24"/>
                <w:rPrChange w:id="2235" w:author="DuyNgo" w:date="2012-08-10T08:15:00Z">
                  <w:rPr>
                    <w:rFonts w:eastAsiaTheme="minorHAnsi"/>
                    <w:noProof/>
                    <w:webHidden/>
                  </w:rPr>
                </w:rPrChange>
              </w:rPr>
              <w:fldChar w:fldCharType="end"/>
            </w:r>
            <w:r w:rsidRPr="00303364">
              <w:rPr>
                <w:rStyle w:val="Hyperlink"/>
                <w:rFonts w:cstheme="minorHAnsi"/>
                <w:noProof/>
                <w:sz w:val="24"/>
                <w:szCs w:val="24"/>
                <w:rPrChange w:id="223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237" w:author="DuyNgo" w:date="2012-08-10T08:15:00Z"/>
              <w:rFonts w:cstheme="minorHAnsi"/>
              <w:noProof/>
              <w:sz w:val="24"/>
              <w:szCs w:val="24"/>
              <w:lang w:eastAsia="ja-JP"/>
              <w:rPrChange w:id="2238" w:author="DuyNgo" w:date="2012-08-10T08:15:00Z">
                <w:rPr>
                  <w:ins w:id="2239" w:author="DuyNgo" w:date="2012-08-10T08:15:00Z"/>
                  <w:noProof/>
                  <w:lang w:eastAsia="ja-JP"/>
                </w:rPr>
              </w:rPrChange>
            </w:rPr>
          </w:pPr>
          <w:ins w:id="2240" w:author="DuyNgo" w:date="2012-08-10T08:15:00Z">
            <w:r w:rsidRPr="00303364">
              <w:rPr>
                <w:rStyle w:val="Hyperlink"/>
                <w:rFonts w:cstheme="minorHAnsi"/>
                <w:noProof/>
                <w:sz w:val="24"/>
                <w:szCs w:val="24"/>
                <w:rPrChange w:id="2241"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42" w:author="DuyNgo" w:date="2012-08-10T08:15:00Z">
                  <w:rPr>
                    <w:rStyle w:val="Hyperlink"/>
                    <w:rFonts w:eastAsiaTheme="minorHAnsi"/>
                    <w:noProof/>
                  </w:rPr>
                </w:rPrChange>
              </w:rPr>
              <w:instrText xml:space="preserve"> </w:instrText>
            </w:r>
            <w:r w:rsidRPr="00303364">
              <w:rPr>
                <w:rFonts w:cstheme="minorHAnsi"/>
                <w:noProof/>
                <w:sz w:val="24"/>
                <w:szCs w:val="24"/>
                <w:rPrChange w:id="2243" w:author="DuyNgo" w:date="2012-08-10T08:15:00Z">
                  <w:rPr>
                    <w:rFonts w:eastAsiaTheme="minorHAnsi"/>
                    <w:noProof/>
                  </w:rPr>
                </w:rPrChange>
              </w:rPr>
              <w:instrText>HYPERLINK \l "_Toc332351191"</w:instrText>
            </w:r>
            <w:r w:rsidRPr="00303364">
              <w:rPr>
                <w:rStyle w:val="Hyperlink"/>
                <w:rFonts w:cstheme="minorHAnsi"/>
                <w:noProof/>
                <w:sz w:val="24"/>
                <w:szCs w:val="24"/>
                <w:rPrChange w:id="224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24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246" w:author="DuyNgo" w:date="2012-08-10T08:15:00Z">
                  <w:rPr>
                    <w:rStyle w:val="Hyperlink"/>
                    <w:rFonts w:eastAsiaTheme="minorHAnsi" w:cstheme="minorHAnsi"/>
                    <w:noProof/>
                  </w:rPr>
                </w:rPrChange>
              </w:rPr>
              <w:t>2.5.6 On-line User Documentation and Help System Requirements</w:t>
            </w:r>
            <w:r w:rsidRPr="00303364">
              <w:rPr>
                <w:rFonts w:cstheme="minorHAnsi"/>
                <w:noProof/>
                <w:webHidden/>
                <w:sz w:val="24"/>
                <w:szCs w:val="24"/>
                <w:rPrChange w:id="2247" w:author="DuyNgo" w:date="2012-08-10T08:15:00Z">
                  <w:rPr>
                    <w:rFonts w:eastAsiaTheme="minorHAnsi"/>
                    <w:noProof/>
                    <w:webHidden/>
                  </w:rPr>
                </w:rPrChange>
              </w:rPr>
              <w:tab/>
            </w:r>
            <w:r w:rsidRPr="00303364">
              <w:rPr>
                <w:rFonts w:cstheme="minorHAnsi"/>
                <w:noProof/>
                <w:webHidden/>
                <w:sz w:val="24"/>
                <w:szCs w:val="24"/>
                <w:rPrChange w:id="2248" w:author="DuyNgo" w:date="2012-08-10T08:15:00Z">
                  <w:rPr>
                    <w:rFonts w:eastAsiaTheme="minorHAnsi"/>
                    <w:noProof/>
                    <w:webHidden/>
                  </w:rPr>
                </w:rPrChange>
              </w:rPr>
              <w:fldChar w:fldCharType="begin"/>
            </w:r>
            <w:r w:rsidRPr="00303364">
              <w:rPr>
                <w:rFonts w:cstheme="minorHAnsi"/>
                <w:noProof/>
                <w:webHidden/>
                <w:sz w:val="24"/>
                <w:szCs w:val="24"/>
                <w:rPrChange w:id="2249" w:author="DuyNgo" w:date="2012-08-10T08:15:00Z">
                  <w:rPr>
                    <w:rFonts w:eastAsiaTheme="minorHAnsi"/>
                    <w:noProof/>
                    <w:webHidden/>
                  </w:rPr>
                </w:rPrChange>
              </w:rPr>
              <w:instrText xml:space="preserve"> PAGEREF _Toc332351191 \h </w:instrText>
            </w:r>
          </w:ins>
          <w:r w:rsidRPr="00303364">
            <w:rPr>
              <w:rFonts w:cstheme="minorHAnsi"/>
              <w:noProof/>
              <w:webHidden/>
              <w:sz w:val="24"/>
              <w:szCs w:val="24"/>
              <w:rPrChange w:id="2250" w:author="DuyNgo" w:date="2012-08-10T08:15:00Z">
                <w:rPr>
                  <w:rFonts w:cstheme="minorHAnsi"/>
                  <w:noProof/>
                  <w:webHidden/>
                  <w:sz w:val="24"/>
                  <w:szCs w:val="24"/>
                </w:rPr>
              </w:rPrChange>
            </w:rPr>
          </w:r>
          <w:r w:rsidRPr="00303364">
            <w:rPr>
              <w:rFonts w:cstheme="minorHAnsi"/>
              <w:noProof/>
              <w:webHidden/>
              <w:sz w:val="24"/>
              <w:szCs w:val="24"/>
              <w:rPrChange w:id="2251" w:author="DuyNgo" w:date="2012-08-10T08:15:00Z">
                <w:rPr>
                  <w:rFonts w:eastAsiaTheme="minorHAnsi"/>
                  <w:noProof/>
                  <w:webHidden/>
                </w:rPr>
              </w:rPrChange>
            </w:rPr>
            <w:fldChar w:fldCharType="separate"/>
          </w:r>
          <w:ins w:id="2252" w:author="DuyNgo" w:date="2012-08-10T08:15:00Z">
            <w:r w:rsidRPr="00303364">
              <w:rPr>
                <w:rFonts w:cstheme="minorHAnsi"/>
                <w:noProof/>
                <w:webHidden/>
                <w:sz w:val="24"/>
                <w:szCs w:val="24"/>
                <w:rPrChange w:id="2253" w:author="DuyNgo" w:date="2012-08-10T08:15:00Z">
                  <w:rPr>
                    <w:rFonts w:eastAsiaTheme="minorHAnsi"/>
                    <w:noProof/>
                    <w:webHidden/>
                  </w:rPr>
                </w:rPrChange>
              </w:rPr>
              <w:t>276</w:t>
            </w:r>
            <w:r w:rsidRPr="00303364">
              <w:rPr>
                <w:rFonts w:cstheme="minorHAnsi"/>
                <w:noProof/>
                <w:webHidden/>
                <w:sz w:val="24"/>
                <w:szCs w:val="24"/>
                <w:rPrChange w:id="2254" w:author="DuyNgo" w:date="2012-08-10T08:15:00Z">
                  <w:rPr>
                    <w:rFonts w:eastAsiaTheme="minorHAnsi"/>
                    <w:noProof/>
                    <w:webHidden/>
                  </w:rPr>
                </w:rPrChange>
              </w:rPr>
              <w:fldChar w:fldCharType="end"/>
            </w:r>
            <w:r w:rsidRPr="00303364">
              <w:rPr>
                <w:rStyle w:val="Hyperlink"/>
                <w:rFonts w:cstheme="minorHAnsi"/>
                <w:noProof/>
                <w:sz w:val="24"/>
                <w:szCs w:val="24"/>
                <w:rPrChange w:id="225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256" w:author="DuyNgo" w:date="2012-08-10T08:15:00Z"/>
              <w:rFonts w:cstheme="minorHAnsi"/>
              <w:noProof/>
              <w:sz w:val="24"/>
              <w:szCs w:val="24"/>
              <w:lang w:eastAsia="ja-JP"/>
              <w:rPrChange w:id="2257" w:author="DuyNgo" w:date="2012-08-10T08:15:00Z">
                <w:rPr>
                  <w:ins w:id="2258" w:author="DuyNgo" w:date="2012-08-10T08:15:00Z"/>
                  <w:noProof/>
                  <w:lang w:eastAsia="ja-JP"/>
                </w:rPr>
              </w:rPrChange>
            </w:rPr>
          </w:pPr>
          <w:ins w:id="2259" w:author="DuyNgo" w:date="2012-08-10T08:15:00Z">
            <w:r w:rsidRPr="00303364">
              <w:rPr>
                <w:rStyle w:val="Hyperlink"/>
                <w:rFonts w:cstheme="minorHAnsi"/>
                <w:noProof/>
                <w:sz w:val="24"/>
                <w:szCs w:val="24"/>
                <w:rPrChange w:id="2260"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61" w:author="DuyNgo" w:date="2012-08-10T08:15:00Z">
                  <w:rPr>
                    <w:rStyle w:val="Hyperlink"/>
                    <w:rFonts w:eastAsiaTheme="minorHAnsi"/>
                    <w:noProof/>
                  </w:rPr>
                </w:rPrChange>
              </w:rPr>
              <w:instrText xml:space="preserve"> </w:instrText>
            </w:r>
            <w:r w:rsidRPr="00303364">
              <w:rPr>
                <w:rFonts w:cstheme="minorHAnsi"/>
                <w:noProof/>
                <w:sz w:val="24"/>
                <w:szCs w:val="24"/>
                <w:rPrChange w:id="2262" w:author="DuyNgo" w:date="2012-08-10T08:15:00Z">
                  <w:rPr>
                    <w:rFonts w:eastAsiaTheme="minorHAnsi"/>
                    <w:noProof/>
                  </w:rPr>
                </w:rPrChange>
              </w:rPr>
              <w:instrText>HYPERLINK \l "_Toc332351192"</w:instrText>
            </w:r>
            <w:r w:rsidRPr="00303364">
              <w:rPr>
                <w:rStyle w:val="Hyperlink"/>
                <w:rFonts w:cstheme="minorHAnsi"/>
                <w:noProof/>
                <w:sz w:val="24"/>
                <w:szCs w:val="24"/>
                <w:rPrChange w:id="226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26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265" w:author="DuyNgo" w:date="2012-08-10T08:15:00Z">
                  <w:rPr>
                    <w:rStyle w:val="Hyperlink"/>
                    <w:rFonts w:eastAsiaTheme="minorHAnsi" w:cstheme="minorHAnsi"/>
                    <w:noProof/>
                  </w:rPr>
                </w:rPrChange>
              </w:rPr>
              <w:t>2.5.7 Purchased Components</w:t>
            </w:r>
            <w:r w:rsidRPr="00303364">
              <w:rPr>
                <w:rFonts w:cstheme="minorHAnsi"/>
                <w:noProof/>
                <w:webHidden/>
                <w:sz w:val="24"/>
                <w:szCs w:val="24"/>
                <w:rPrChange w:id="2266" w:author="DuyNgo" w:date="2012-08-10T08:15:00Z">
                  <w:rPr>
                    <w:rFonts w:eastAsiaTheme="minorHAnsi"/>
                    <w:noProof/>
                    <w:webHidden/>
                  </w:rPr>
                </w:rPrChange>
              </w:rPr>
              <w:tab/>
            </w:r>
            <w:r w:rsidRPr="00303364">
              <w:rPr>
                <w:rFonts w:cstheme="minorHAnsi"/>
                <w:noProof/>
                <w:webHidden/>
                <w:sz w:val="24"/>
                <w:szCs w:val="24"/>
                <w:rPrChange w:id="2267" w:author="DuyNgo" w:date="2012-08-10T08:15:00Z">
                  <w:rPr>
                    <w:rFonts w:eastAsiaTheme="minorHAnsi"/>
                    <w:noProof/>
                    <w:webHidden/>
                  </w:rPr>
                </w:rPrChange>
              </w:rPr>
              <w:fldChar w:fldCharType="begin"/>
            </w:r>
            <w:r w:rsidRPr="00303364">
              <w:rPr>
                <w:rFonts w:cstheme="minorHAnsi"/>
                <w:noProof/>
                <w:webHidden/>
                <w:sz w:val="24"/>
                <w:szCs w:val="24"/>
                <w:rPrChange w:id="2268" w:author="DuyNgo" w:date="2012-08-10T08:15:00Z">
                  <w:rPr>
                    <w:rFonts w:eastAsiaTheme="minorHAnsi"/>
                    <w:noProof/>
                    <w:webHidden/>
                  </w:rPr>
                </w:rPrChange>
              </w:rPr>
              <w:instrText xml:space="preserve"> PAGEREF _Toc332351192 \h </w:instrText>
            </w:r>
          </w:ins>
          <w:r w:rsidRPr="00303364">
            <w:rPr>
              <w:rFonts w:cstheme="minorHAnsi"/>
              <w:noProof/>
              <w:webHidden/>
              <w:sz w:val="24"/>
              <w:szCs w:val="24"/>
              <w:rPrChange w:id="2269" w:author="DuyNgo" w:date="2012-08-10T08:15:00Z">
                <w:rPr>
                  <w:rFonts w:cstheme="minorHAnsi"/>
                  <w:noProof/>
                  <w:webHidden/>
                  <w:sz w:val="24"/>
                  <w:szCs w:val="24"/>
                </w:rPr>
              </w:rPrChange>
            </w:rPr>
          </w:r>
          <w:r w:rsidRPr="00303364">
            <w:rPr>
              <w:rFonts w:cstheme="minorHAnsi"/>
              <w:noProof/>
              <w:webHidden/>
              <w:sz w:val="24"/>
              <w:szCs w:val="24"/>
              <w:rPrChange w:id="2270" w:author="DuyNgo" w:date="2012-08-10T08:15:00Z">
                <w:rPr>
                  <w:rFonts w:eastAsiaTheme="minorHAnsi"/>
                  <w:noProof/>
                  <w:webHidden/>
                </w:rPr>
              </w:rPrChange>
            </w:rPr>
            <w:fldChar w:fldCharType="separate"/>
          </w:r>
          <w:ins w:id="2271" w:author="DuyNgo" w:date="2012-08-10T08:15:00Z">
            <w:r w:rsidRPr="00303364">
              <w:rPr>
                <w:rFonts w:cstheme="minorHAnsi"/>
                <w:noProof/>
                <w:webHidden/>
                <w:sz w:val="24"/>
                <w:szCs w:val="24"/>
                <w:rPrChange w:id="2272" w:author="DuyNgo" w:date="2012-08-10T08:15:00Z">
                  <w:rPr>
                    <w:rFonts w:eastAsiaTheme="minorHAnsi"/>
                    <w:noProof/>
                    <w:webHidden/>
                  </w:rPr>
                </w:rPrChange>
              </w:rPr>
              <w:t>276</w:t>
            </w:r>
            <w:r w:rsidRPr="00303364">
              <w:rPr>
                <w:rFonts w:cstheme="minorHAnsi"/>
                <w:noProof/>
                <w:webHidden/>
                <w:sz w:val="24"/>
                <w:szCs w:val="24"/>
                <w:rPrChange w:id="2273" w:author="DuyNgo" w:date="2012-08-10T08:15:00Z">
                  <w:rPr>
                    <w:rFonts w:eastAsiaTheme="minorHAnsi"/>
                    <w:noProof/>
                    <w:webHidden/>
                  </w:rPr>
                </w:rPrChange>
              </w:rPr>
              <w:fldChar w:fldCharType="end"/>
            </w:r>
            <w:r w:rsidRPr="00303364">
              <w:rPr>
                <w:rStyle w:val="Hyperlink"/>
                <w:rFonts w:cstheme="minorHAnsi"/>
                <w:noProof/>
                <w:sz w:val="24"/>
                <w:szCs w:val="24"/>
                <w:rPrChange w:id="227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275" w:author="DuyNgo" w:date="2012-08-10T08:15:00Z"/>
              <w:rFonts w:cstheme="minorHAnsi"/>
              <w:noProof/>
              <w:sz w:val="24"/>
              <w:szCs w:val="24"/>
              <w:lang w:eastAsia="ja-JP"/>
              <w:rPrChange w:id="2276" w:author="DuyNgo" w:date="2012-08-10T08:15:00Z">
                <w:rPr>
                  <w:ins w:id="2277" w:author="DuyNgo" w:date="2012-08-10T08:15:00Z"/>
                  <w:noProof/>
                  <w:lang w:eastAsia="ja-JP"/>
                </w:rPr>
              </w:rPrChange>
            </w:rPr>
          </w:pPr>
          <w:ins w:id="2278" w:author="DuyNgo" w:date="2012-08-10T08:15:00Z">
            <w:r w:rsidRPr="00303364">
              <w:rPr>
                <w:rStyle w:val="Hyperlink"/>
                <w:rFonts w:cstheme="minorHAnsi"/>
                <w:noProof/>
                <w:sz w:val="24"/>
                <w:szCs w:val="24"/>
                <w:rPrChange w:id="2279"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80" w:author="DuyNgo" w:date="2012-08-10T08:15:00Z">
                  <w:rPr>
                    <w:rStyle w:val="Hyperlink"/>
                    <w:rFonts w:eastAsiaTheme="minorHAnsi"/>
                    <w:noProof/>
                  </w:rPr>
                </w:rPrChange>
              </w:rPr>
              <w:instrText xml:space="preserve"> </w:instrText>
            </w:r>
            <w:r w:rsidRPr="00303364">
              <w:rPr>
                <w:rFonts w:cstheme="minorHAnsi"/>
                <w:noProof/>
                <w:sz w:val="24"/>
                <w:szCs w:val="24"/>
                <w:rPrChange w:id="2281" w:author="DuyNgo" w:date="2012-08-10T08:15:00Z">
                  <w:rPr>
                    <w:rFonts w:eastAsiaTheme="minorHAnsi"/>
                    <w:noProof/>
                  </w:rPr>
                </w:rPrChange>
              </w:rPr>
              <w:instrText>HYPERLINK \l "_Toc332351193"</w:instrText>
            </w:r>
            <w:r w:rsidRPr="00303364">
              <w:rPr>
                <w:rStyle w:val="Hyperlink"/>
                <w:rFonts w:cstheme="minorHAnsi"/>
                <w:noProof/>
                <w:sz w:val="24"/>
                <w:szCs w:val="24"/>
                <w:rPrChange w:id="228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28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284" w:author="DuyNgo" w:date="2012-08-10T08:15:00Z">
                  <w:rPr>
                    <w:rStyle w:val="Hyperlink"/>
                    <w:rFonts w:eastAsiaTheme="minorHAnsi" w:cstheme="minorHAnsi"/>
                    <w:noProof/>
                  </w:rPr>
                </w:rPrChange>
              </w:rPr>
              <w:t>2.5.8 Interfaces</w:t>
            </w:r>
            <w:r w:rsidRPr="00303364">
              <w:rPr>
                <w:rFonts w:cstheme="minorHAnsi"/>
                <w:noProof/>
                <w:webHidden/>
                <w:sz w:val="24"/>
                <w:szCs w:val="24"/>
                <w:rPrChange w:id="2285" w:author="DuyNgo" w:date="2012-08-10T08:15:00Z">
                  <w:rPr>
                    <w:rFonts w:eastAsiaTheme="minorHAnsi"/>
                    <w:noProof/>
                    <w:webHidden/>
                  </w:rPr>
                </w:rPrChange>
              </w:rPr>
              <w:tab/>
            </w:r>
            <w:r w:rsidRPr="00303364">
              <w:rPr>
                <w:rFonts w:cstheme="minorHAnsi"/>
                <w:noProof/>
                <w:webHidden/>
                <w:sz w:val="24"/>
                <w:szCs w:val="24"/>
                <w:rPrChange w:id="2286" w:author="DuyNgo" w:date="2012-08-10T08:15:00Z">
                  <w:rPr>
                    <w:rFonts w:eastAsiaTheme="minorHAnsi"/>
                    <w:noProof/>
                    <w:webHidden/>
                  </w:rPr>
                </w:rPrChange>
              </w:rPr>
              <w:fldChar w:fldCharType="begin"/>
            </w:r>
            <w:r w:rsidRPr="00303364">
              <w:rPr>
                <w:rFonts w:cstheme="minorHAnsi"/>
                <w:noProof/>
                <w:webHidden/>
                <w:sz w:val="24"/>
                <w:szCs w:val="24"/>
                <w:rPrChange w:id="2287" w:author="DuyNgo" w:date="2012-08-10T08:15:00Z">
                  <w:rPr>
                    <w:rFonts w:eastAsiaTheme="minorHAnsi"/>
                    <w:noProof/>
                    <w:webHidden/>
                  </w:rPr>
                </w:rPrChange>
              </w:rPr>
              <w:instrText xml:space="preserve"> PAGEREF _Toc332351193 \h </w:instrText>
            </w:r>
          </w:ins>
          <w:r w:rsidRPr="00303364">
            <w:rPr>
              <w:rFonts w:cstheme="minorHAnsi"/>
              <w:noProof/>
              <w:webHidden/>
              <w:sz w:val="24"/>
              <w:szCs w:val="24"/>
              <w:rPrChange w:id="2288" w:author="DuyNgo" w:date="2012-08-10T08:15:00Z">
                <w:rPr>
                  <w:rFonts w:cstheme="minorHAnsi"/>
                  <w:noProof/>
                  <w:webHidden/>
                  <w:sz w:val="24"/>
                  <w:szCs w:val="24"/>
                </w:rPr>
              </w:rPrChange>
            </w:rPr>
          </w:r>
          <w:r w:rsidRPr="00303364">
            <w:rPr>
              <w:rFonts w:cstheme="minorHAnsi"/>
              <w:noProof/>
              <w:webHidden/>
              <w:sz w:val="24"/>
              <w:szCs w:val="24"/>
              <w:rPrChange w:id="2289" w:author="DuyNgo" w:date="2012-08-10T08:15:00Z">
                <w:rPr>
                  <w:rFonts w:eastAsiaTheme="minorHAnsi"/>
                  <w:noProof/>
                  <w:webHidden/>
                </w:rPr>
              </w:rPrChange>
            </w:rPr>
            <w:fldChar w:fldCharType="separate"/>
          </w:r>
          <w:ins w:id="2290" w:author="DuyNgo" w:date="2012-08-10T08:15:00Z">
            <w:r w:rsidRPr="00303364">
              <w:rPr>
                <w:rFonts w:cstheme="minorHAnsi"/>
                <w:noProof/>
                <w:webHidden/>
                <w:sz w:val="24"/>
                <w:szCs w:val="24"/>
                <w:rPrChange w:id="2291" w:author="DuyNgo" w:date="2012-08-10T08:15:00Z">
                  <w:rPr>
                    <w:rFonts w:eastAsiaTheme="minorHAnsi"/>
                    <w:noProof/>
                    <w:webHidden/>
                  </w:rPr>
                </w:rPrChange>
              </w:rPr>
              <w:t>276</w:t>
            </w:r>
            <w:r w:rsidRPr="00303364">
              <w:rPr>
                <w:rFonts w:cstheme="minorHAnsi"/>
                <w:noProof/>
                <w:webHidden/>
                <w:sz w:val="24"/>
                <w:szCs w:val="24"/>
                <w:rPrChange w:id="2292" w:author="DuyNgo" w:date="2012-08-10T08:15:00Z">
                  <w:rPr>
                    <w:rFonts w:eastAsiaTheme="minorHAnsi"/>
                    <w:noProof/>
                    <w:webHidden/>
                  </w:rPr>
                </w:rPrChange>
              </w:rPr>
              <w:fldChar w:fldCharType="end"/>
            </w:r>
            <w:r w:rsidRPr="00303364">
              <w:rPr>
                <w:rStyle w:val="Hyperlink"/>
                <w:rFonts w:cstheme="minorHAnsi"/>
                <w:noProof/>
                <w:sz w:val="24"/>
                <w:szCs w:val="24"/>
                <w:rPrChange w:id="2293"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294" w:author="DuyNgo" w:date="2012-08-10T08:15:00Z"/>
              <w:rFonts w:cstheme="minorHAnsi"/>
              <w:noProof/>
              <w:sz w:val="24"/>
              <w:szCs w:val="24"/>
              <w:lang w:eastAsia="ja-JP"/>
              <w:rPrChange w:id="2295" w:author="DuyNgo" w:date="2012-08-10T08:15:00Z">
                <w:rPr>
                  <w:ins w:id="2296" w:author="DuyNgo" w:date="2012-08-10T08:15:00Z"/>
                  <w:noProof/>
                  <w:lang w:eastAsia="ja-JP"/>
                </w:rPr>
              </w:rPrChange>
            </w:rPr>
          </w:pPr>
          <w:ins w:id="2297" w:author="DuyNgo" w:date="2012-08-10T08:15:00Z">
            <w:r w:rsidRPr="00303364">
              <w:rPr>
                <w:rStyle w:val="Hyperlink"/>
                <w:rFonts w:cstheme="minorHAnsi"/>
                <w:noProof/>
                <w:sz w:val="24"/>
                <w:szCs w:val="24"/>
                <w:rPrChange w:id="2298"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99" w:author="DuyNgo" w:date="2012-08-10T08:15:00Z">
                  <w:rPr>
                    <w:rStyle w:val="Hyperlink"/>
                    <w:rFonts w:eastAsiaTheme="minorHAnsi"/>
                    <w:noProof/>
                  </w:rPr>
                </w:rPrChange>
              </w:rPr>
              <w:instrText xml:space="preserve"> </w:instrText>
            </w:r>
            <w:r w:rsidRPr="00303364">
              <w:rPr>
                <w:rFonts w:cstheme="minorHAnsi"/>
                <w:noProof/>
                <w:sz w:val="24"/>
                <w:szCs w:val="24"/>
                <w:rPrChange w:id="2300" w:author="DuyNgo" w:date="2012-08-10T08:15:00Z">
                  <w:rPr>
                    <w:rFonts w:eastAsiaTheme="minorHAnsi"/>
                    <w:noProof/>
                  </w:rPr>
                </w:rPrChange>
              </w:rPr>
              <w:instrText>HYPERLINK \l "_Toc332351194"</w:instrText>
            </w:r>
            <w:r w:rsidRPr="00303364">
              <w:rPr>
                <w:rStyle w:val="Hyperlink"/>
                <w:rFonts w:cstheme="minorHAnsi"/>
                <w:noProof/>
                <w:sz w:val="24"/>
                <w:szCs w:val="24"/>
                <w:rPrChange w:id="230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30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303" w:author="DuyNgo" w:date="2012-08-10T08:15:00Z">
                  <w:rPr>
                    <w:rStyle w:val="Hyperlink"/>
                    <w:rFonts w:eastAsiaTheme="minorHAnsi" w:cstheme="minorHAnsi"/>
                    <w:noProof/>
                  </w:rPr>
                </w:rPrChange>
              </w:rPr>
              <w:t>2.5.9 Licensing Requirements</w:t>
            </w:r>
            <w:r w:rsidRPr="00303364">
              <w:rPr>
                <w:rFonts w:cstheme="minorHAnsi"/>
                <w:noProof/>
                <w:webHidden/>
                <w:sz w:val="24"/>
                <w:szCs w:val="24"/>
                <w:rPrChange w:id="2304" w:author="DuyNgo" w:date="2012-08-10T08:15:00Z">
                  <w:rPr>
                    <w:rFonts w:eastAsiaTheme="minorHAnsi"/>
                    <w:noProof/>
                    <w:webHidden/>
                  </w:rPr>
                </w:rPrChange>
              </w:rPr>
              <w:tab/>
            </w:r>
            <w:r w:rsidRPr="00303364">
              <w:rPr>
                <w:rFonts w:cstheme="minorHAnsi"/>
                <w:noProof/>
                <w:webHidden/>
                <w:sz w:val="24"/>
                <w:szCs w:val="24"/>
                <w:rPrChange w:id="2305" w:author="DuyNgo" w:date="2012-08-10T08:15:00Z">
                  <w:rPr>
                    <w:rFonts w:eastAsiaTheme="minorHAnsi"/>
                    <w:noProof/>
                    <w:webHidden/>
                  </w:rPr>
                </w:rPrChange>
              </w:rPr>
              <w:fldChar w:fldCharType="begin"/>
            </w:r>
            <w:r w:rsidRPr="00303364">
              <w:rPr>
                <w:rFonts w:cstheme="minorHAnsi"/>
                <w:noProof/>
                <w:webHidden/>
                <w:sz w:val="24"/>
                <w:szCs w:val="24"/>
                <w:rPrChange w:id="2306" w:author="DuyNgo" w:date="2012-08-10T08:15:00Z">
                  <w:rPr>
                    <w:rFonts w:eastAsiaTheme="minorHAnsi"/>
                    <w:noProof/>
                    <w:webHidden/>
                  </w:rPr>
                </w:rPrChange>
              </w:rPr>
              <w:instrText xml:space="preserve"> PAGEREF _Toc332351194 \h </w:instrText>
            </w:r>
          </w:ins>
          <w:r w:rsidRPr="00303364">
            <w:rPr>
              <w:rFonts w:cstheme="minorHAnsi"/>
              <w:noProof/>
              <w:webHidden/>
              <w:sz w:val="24"/>
              <w:szCs w:val="24"/>
              <w:rPrChange w:id="2307" w:author="DuyNgo" w:date="2012-08-10T08:15:00Z">
                <w:rPr>
                  <w:rFonts w:cstheme="minorHAnsi"/>
                  <w:noProof/>
                  <w:webHidden/>
                  <w:sz w:val="24"/>
                  <w:szCs w:val="24"/>
                </w:rPr>
              </w:rPrChange>
            </w:rPr>
          </w:r>
          <w:r w:rsidRPr="00303364">
            <w:rPr>
              <w:rFonts w:cstheme="minorHAnsi"/>
              <w:noProof/>
              <w:webHidden/>
              <w:sz w:val="24"/>
              <w:szCs w:val="24"/>
              <w:rPrChange w:id="2308" w:author="DuyNgo" w:date="2012-08-10T08:15:00Z">
                <w:rPr>
                  <w:rFonts w:eastAsiaTheme="minorHAnsi"/>
                  <w:noProof/>
                  <w:webHidden/>
                </w:rPr>
              </w:rPrChange>
            </w:rPr>
            <w:fldChar w:fldCharType="separate"/>
          </w:r>
          <w:ins w:id="2309" w:author="DuyNgo" w:date="2012-08-10T08:15:00Z">
            <w:r w:rsidRPr="00303364">
              <w:rPr>
                <w:rFonts w:cstheme="minorHAnsi"/>
                <w:noProof/>
                <w:webHidden/>
                <w:sz w:val="24"/>
                <w:szCs w:val="24"/>
                <w:rPrChange w:id="2310" w:author="DuyNgo" w:date="2012-08-10T08:15:00Z">
                  <w:rPr>
                    <w:rFonts w:eastAsiaTheme="minorHAnsi"/>
                    <w:noProof/>
                    <w:webHidden/>
                  </w:rPr>
                </w:rPrChange>
              </w:rPr>
              <w:t>276</w:t>
            </w:r>
            <w:r w:rsidRPr="00303364">
              <w:rPr>
                <w:rFonts w:cstheme="minorHAnsi"/>
                <w:noProof/>
                <w:webHidden/>
                <w:sz w:val="24"/>
                <w:szCs w:val="24"/>
                <w:rPrChange w:id="2311" w:author="DuyNgo" w:date="2012-08-10T08:15:00Z">
                  <w:rPr>
                    <w:rFonts w:eastAsiaTheme="minorHAnsi"/>
                    <w:noProof/>
                    <w:webHidden/>
                  </w:rPr>
                </w:rPrChange>
              </w:rPr>
              <w:fldChar w:fldCharType="end"/>
            </w:r>
            <w:r w:rsidRPr="00303364">
              <w:rPr>
                <w:rStyle w:val="Hyperlink"/>
                <w:rFonts w:cstheme="minorHAnsi"/>
                <w:noProof/>
                <w:sz w:val="24"/>
                <w:szCs w:val="24"/>
                <w:rPrChange w:id="231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313" w:author="DuyNgo" w:date="2012-08-10T08:15:00Z"/>
              <w:rFonts w:cstheme="minorHAnsi"/>
              <w:noProof/>
              <w:sz w:val="24"/>
              <w:szCs w:val="24"/>
              <w:lang w:eastAsia="ja-JP"/>
              <w:rPrChange w:id="2314" w:author="DuyNgo" w:date="2012-08-10T08:15:00Z">
                <w:rPr>
                  <w:ins w:id="2315" w:author="DuyNgo" w:date="2012-08-10T08:15:00Z"/>
                  <w:noProof/>
                  <w:lang w:eastAsia="ja-JP"/>
                </w:rPr>
              </w:rPrChange>
            </w:rPr>
          </w:pPr>
          <w:ins w:id="2316" w:author="DuyNgo" w:date="2012-08-10T08:15:00Z">
            <w:r w:rsidRPr="00303364">
              <w:rPr>
                <w:rStyle w:val="Hyperlink"/>
                <w:rFonts w:cstheme="minorHAnsi"/>
                <w:noProof/>
                <w:sz w:val="24"/>
                <w:szCs w:val="24"/>
                <w:rPrChange w:id="2317" w:author="DuyNgo" w:date="2012-08-10T08:15:00Z">
                  <w:rPr>
                    <w:rStyle w:val="Hyperlink"/>
                    <w:rFonts w:eastAsiaTheme="minorHAnsi"/>
                    <w:noProof/>
                  </w:rPr>
                </w:rPrChange>
              </w:rPr>
              <w:fldChar w:fldCharType="begin"/>
            </w:r>
            <w:r w:rsidRPr="00303364">
              <w:rPr>
                <w:rStyle w:val="Hyperlink"/>
                <w:rFonts w:cstheme="minorHAnsi"/>
                <w:noProof/>
                <w:sz w:val="24"/>
                <w:szCs w:val="24"/>
                <w:rPrChange w:id="2318" w:author="DuyNgo" w:date="2012-08-10T08:15:00Z">
                  <w:rPr>
                    <w:rStyle w:val="Hyperlink"/>
                    <w:rFonts w:eastAsiaTheme="minorHAnsi"/>
                    <w:noProof/>
                  </w:rPr>
                </w:rPrChange>
              </w:rPr>
              <w:instrText xml:space="preserve"> </w:instrText>
            </w:r>
            <w:r w:rsidRPr="00303364">
              <w:rPr>
                <w:rFonts w:cstheme="minorHAnsi"/>
                <w:noProof/>
                <w:sz w:val="24"/>
                <w:szCs w:val="24"/>
                <w:rPrChange w:id="2319" w:author="DuyNgo" w:date="2012-08-10T08:15:00Z">
                  <w:rPr>
                    <w:rFonts w:eastAsiaTheme="minorHAnsi"/>
                    <w:noProof/>
                  </w:rPr>
                </w:rPrChange>
              </w:rPr>
              <w:instrText>HYPERLINK \l "_Toc332351195"</w:instrText>
            </w:r>
            <w:r w:rsidRPr="00303364">
              <w:rPr>
                <w:rStyle w:val="Hyperlink"/>
                <w:rFonts w:cstheme="minorHAnsi"/>
                <w:noProof/>
                <w:sz w:val="24"/>
                <w:szCs w:val="24"/>
                <w:rPrChange w:id="232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32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322" w:author="DuyNgo" w:date="2012-08-10T08:15:00Z">
                  <w:rPr>
                    <w:rStyle w:val="Hyperlink"/>
                    <w:rFonts w:eastAsiaTheme="minorHAnsi" w:cstheme="minorHAnsi"/>
                    <w:noProof/>
                  </w:rPr>
                </w:rPrChange>
              </w:rPr>
              <w:t>2.5.10 Legal, Copyright, and Other Notices</w:t>
            </w:r>
            <w:r w:rsidRPr="00303364">
              <w:rPr>
                <w:rFonts w:cstheme="minorHAnsi"/>
                <w:noProof/>
                <w:webHidden/>
                <w:sz w:val="24"/>
                <w:szCs w:val="24"/>
                <w:rPrChange w:id="2323" w:author="DuyNgo" w:date="2012-08-10T08:15:00Z">
                  <w:rPr>
                    <w:rFonts w:eastAsiaTheme="minorHAnsi"/>
                    <w:noProof/>
                    <w:webHidden/>
                  </w:rPr>
                </w:rPrChange>
              </w:rPr>
              <w:tab/>
            </w:r>
            <w:r w:rsidRPr="00303364">
              <w:rPr>
                <w:rFonts w:cstheme="minorHAnsi"/>
                <w:noProof/>
                <w:webHidden/>
                <w:sz w:val="24"/>
                <w:szCs w:val="24"/>
                <w:rPrChange w:id="2324" w:author="DuyNgo" w:date="2012-08-10T08:15:00Z">
                  <w:rPr>
                    <w:rFonts w:eastAsiaTheme="minorHAnsi"/>
                    <w:noProof/>
                    <w:webHidden/>
                  </w:rPr>
                </w:rPrChange>
              </w:rPr>
              <w:fldChar w:fldCharType="begin"/>
            </w:r>
            <w:r w:rsidRPr="00303364">
              <w:rPr>
                <w:rFonts w:cstheme="minorHAnsi"/>
                <w:noProof/>
                <w:webHidden/>
                <w:sz w:val="24"/>
                <w:szCs w:val="24"/>
                <w:rPrChange w:id="2325" w:author="DuyNgo" w:date="2012-08-10T08:15:00Z">
                  <w:rPr>
                    <w:rFonts w:eastAsiaTheme="minorHAnsi"/>
                    <w:noProof/>
                    <w:webHidden/>
                  </w:rPr>
                </w:rPrChange>
              </w:rPr>
              <w:instrText xml:space="preserve"> PAGEREF _Toc332351195 \h </w:instrText>
            </w:r>
          </w:ins>
          <w:r w:rsidRPr="00303364">
            <w:rPr>
              <w:rFonts w:cstheme="minorHAnsi"/>
              <w:noProof/>
              <w:webHidden/>
              <w:sz w:val="24"/>
              <w:szCs w:val="24"/>
              <w:rPrChange w:id="2326" w:author="DuyNgo" w:date="2012-08-10T08:15:00Z">
                <w:rPr>
                  <w:rFonts w:cstheme="minorHAnsi"/>
                  <w:noProof/>
                  <w:webHidden/>
                  <w:sz w:val="24"/>
                  <w:szCs w:val="24"/>
                </w:rPr>
              </w:rPrChange>
            </w:rPr>
          </w:r>
          <w:r w:rsidRPr="00303364">
            <w:rPr>
              <w:rFonts w:cstheme="minorHAnsi"/>
              <w:noProof/>
              <w:webHidden/>
              <w:sz w:val="24"/>
              <w:szCs w:val="24"/>
              <w:rPrChange w:id="2327" w:author="DuyNgo" w:date="2012-08-10T08:15:00Z">
                <w:rPr>
                  <w:rFonts w:eastAsiaTheme="minorHAnsi"/>
                  <w:noProof/>
                  <w:webHidden/>
                </w:rPr>
              </w:rPrChange>
            </w:rPr>
            <w:fldChar w:fldCharType="separate"/>
          </w:r>
          <w:ins w:id="2328" w:author="DuyNgo" w:date="2012-08-10T08:15:00Z">
            <w:r w:rsidRPr="00303364">
              <w:rPr>
                <w:rFonts w:cstheme="minorHAnsi"/>
                <w:noProof/>
                <w:webHidden/>
                <w:sz w:val="24"/>
                <w:szCs w:val="24"/>
                <w:rPrChange w:id="2329" w:author="DuyNgo" w:date="2012-08-10T08:15:00Z">
                  <w:rPr>
                    <w:rFonts w:eastAsiaTheme="minorHAnsi"/>
                    <w:noProof/>
                    <w:webHidden/>
                  </w:rPr>
                </w:rPrChange>
              </w:rPr>
              <w:t>276</w:t>
            </w:r>
            <w:r w:rsidRPr="00303364">
              <w:rPr>
                <w:rFonts w:cstheme="minorHAnsi"/>
                <w:noProof/>
                <w:webHidden/>
                <w:sz w:val="24"/>
                <w:szCs w:val="24"/>
                <w:rPrChange w:id="2330" w:author="DuyNgo" w:date="2012-08-10T08:15:00Z">
                  <w:rPr>
                    <w:rFonts w:eastAsiaTheme="minorHAnsi"/>
                    <w:noProof/>
                    <w:webHidden/>
                  </w:rPr>
                </w:rPrChange>
              </w:rPr>
              <w:fldChar w:fldCharType="end"/>
            </w:r>
            <w:r w:rsidRPr="00303364">
              <w:rPr>
                <w:rStyle w:val="Hyperlink"/>
                <w:rFonts w:cstheme="minorHAnsi"/>
                <w:noProof/>
                <w:sz w:val="24"/>
                <w:szCs w:val="24"/>
                <w:rPrChange w:id="233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332" w:author="DuyNgo" w:date="2012-08-10T08:15:00Z"/>
              <w:rFonts w:cstheme="minorHAnsi"/>
              <w:noProof/>
              <w:sz w:val="24"/>
              <w:szCs w:val="24"/>
              <w:lang w:eastAsia="ja-JP"/>
              <w:rPrChange w:id="2333" w:author="DuyNgo" w:date="2012-08-10T08:15:00Z">
                <w:rPr>
                  <w:ins w:id="2334" w:author="DuyNgo" w:date="2012-08-10T08:15:00Z"/>
                  <w:noProof/>
                  <w:lang w:eastAsia="ja-JP"/>
                </w:rPr>
              </w:rPrChange>
            </w:rPr>
          </w:pPr>
          <w:ins w:id="2335" w:author="DuyNgo" w:date="2012-08-10T08:15:00Z">
            <w:r w:rsidRPr="00303364">
              <w:rPr>
                <w:rStyle w:val="Hyperlink"/>
                <w:rFonts w:cstheme="minorHAnsi"/>
                <w:noProof/>
                <w:sz w:val="24"/>
                <w:szCs w:val="24"/>
                <w:rPrChange w:id="2336" w:author="DuyNgo" w:date="2012-08-10T08:15:00Z">
                  <w:rPr>
                    <w:rStyle w:val="Hyperlink"/>
                    <w:rFonts w:eastAsiaTheme="minorHAnsi"/>
                    <w:noProof/>
                  </w:rPr>
                </w:rPrChange>
              </w:rPr>
              <w:fldChar w:fldCharType="begin"/>
            </w:r>
            <w:r w:rsidRPr="00303364">
              <w:rPr>
                <w:rStyle w:val="Hyperlink"/>
                <w:rFonts w:cstheme="minorHAnsi"/>
                <w:noProof/>
                <w:sz w:val="24"/>
                <w:szCs w:val="24"/>
                <w:rPrChange w:id="2337" w:author="DuyNgo" w:date="2012-08-10T08:15:00Z">
                  <w:rPr>
                    <w:rStyle w:val="Hyperlink"/>
                    <w:rFonts w:eastAsiaTheme="minorHAnsi"/>
                    <w:noProof/>
                  </w:rPr>
                </w:rPrChange>
              </w:rPr>
              <w:instrText xml:space="preserve"> </w:instrText>
            </w:r>
            <w:r w:rsidRPr="00303364">
              <w:rPr>
                <w:rFonts w:cstheme="minorHAnsi"/>
                <w:noProof/>
                <w:sz w:val="24"/>
                <w:szCs w:val="24"/>
                <w:rPrChange w:id="2338" w:author="DuyNgo" w:date="2012-08-10T08:15:00Z">
                  <w:rPr>
                    <w:rFonts w:eastAsiaTheme="minorHAnsi"/>
                    <w:noProof/>
                  </w:rPr>
                </w:rPrChange>
              </w:rPr>
              <w:instrText>HYPERLINK \l "_Toc332351196"</w:instrText>
            </w:r>
            <w:r w:rsidRPr="00303364">
              <w:rPr>
                <w:rStyle w:val="Hyperlink"/>
                <w:rFonts w:cstheme="minorHAnsi"/>
                <w:noProof/>
                <w:sz w:val="24"/>
                <w:szCs w:val="24"/>
                <w:rPrChange w:id="233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34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341" w:author="DuyNgo" w:date="2012-08-10T08:15:00Z">
                  <w:rPr>
                    <w:rStyle w:val="Hyperlink"/>
                    <w:rFonts w:eastAsiaTheme="minorHAnsi" w:cstheme="minorHAnsi"/>
                    <w:noProof/>
                  </w:rPr>
                </w:rPrChange>
              </w:rPr>
              <w:t>2.5.11 Applicable Standards</w:t>
            </w:r>
            <w:r w:rsidRPr="00303364">
              <w:rPr>
                <w:rFonts w:cstheme="minorHAnsi"/>
                <w:noProof/>
                <w:webHidden/>
                <w:sz w:val="24"/>
                <w:szCs w:val="24"/>
                <w:rPrChange w:id="2342" w:author="DuyNgo" w:date="2012-08-10T08:15:00Z">
                  <w:rPr>
                    <w:rFonts w:eastAsiaTheme="minorHAnsi"/>
                    <w:noProof/>
                    <w:webHidden/>
                  </w:rPr>
                </w:rPrChange>
              </w:rPr>
              <w:tab/>
            </w:r>
            <w:r w:rsidRPr="00303364">
              <w:rPr>
                <w:rFonts w:cstheme="minorHAnsi"/>
                <w:noProof/>
                <w:webHidden/>
                <w:sz w:val="24"/>
                <w:szCs w:val="24"/>
                <w:rPrChange w:id="2343" w:author="DuyNgo" w:date="2012-08-10T08:15:00Z">
                  <w:rPr>
                    <w:rFonts w:eastAsiaTheme="minorHAnsi"/>
                    <w:noProof/>
                    <w:webHidden/>
                  </w:rPr>
                </w:rPrChange>
              </w:rPr>
              <w:fldChar w:fldCharType="begin"/>
            </w:r>
            <w:r w:rsidRPr="00303364">
              <w:rPr>
                <w:rFonts w:cstheme="minorHAnsi"/>
                <w:noProof/>
                <w:webHidden/>
                <w:sz w:val="24"/>
                <w:szCs w:val="24"/>
                <w:rPrChange w:id="2344" w:author="DuyNgo" w:date="2012-08-10T08:15:00Z">
                  <w:rPr>
                    <w:rFonts w:eastAsiaTheme="minorHAnsi"/>
                    <w:noProof/>
                    <w:webHidden/>
                  </w:rPr>
                </w:rPrChange>
              </w:rPr>
              <w:instrText xml:space="preserve"> PAGEREF _Toc332351196 \h </w:instrText>
            </w:r>
          </w:ins>
          <w:r w:rsidRPr="00303364">
            <w:rPr>
              <w:rFonts w:cstheme="minorHAnsi"/>
              <w:noProof/>
              <w:webHidden/>
              <w:sz w:val="24"/>
              <w:szCs w:val="24"/>
              <w:rPrChange w:id="2345" w:author="DuyNgo" w:date="2012-08-10T08:15:00Z">
                <w:rPr>
                  <w:rFonts w:cstheme="minorHAnsi"/>
                  <w:noProof/>
                  <w:webHidden/>
                  <w:sz w:val="24"/>
                  <w:szCs w:val="24"/>
                </w:rPr>
              </w:rPrChange>
            </w:rPr>
          </w:r>
          <w:r w:rsidRPr="00303364">
            <w:rPr>
              <w:rFonts w:cstheme="minorHAnsi"/>
              <w:noProof/>
              <w:webHidden/>
              <w:sz w:val="24"/>
              <w:szCs w:val="24"/>
              <w:rPrChange w:id="2346" w:author="DuyNgo" w:date="2012-08-10T08:15:00Z">
                <w:rPr>
                  <w:rFonts w:eastAsiaTheme="minorHAnsi"/>
                  <w:noProof/>
                  <w:webHidden/>
                </w:rPr>
              </w:rPrChange>
            </w:rPr>
            <w:fldChar w:fldCharType="separate"/>
          </w:r>
          <w:ins w:id="2347" w:author="DuyNgo" w:date="2012-08-10T08:15:00Z">
            <w:r w:rsidRPr="00303364">
              <w:rPr>
                <w:rFonts w:cstheme="minorHAnsi"/>
                <w:noProof/>
                <w:webHidden/>
                <w:sz w:val="24"/>
                <w:szCs w:val="24"/>
                <w:rPrChange w:id="2348" w:author="DuyNgo" w:date="2012-08-10T08:15:00Z">
                  <w:rPr>
                    <w:rFonts w:eastAsiaTheme="minorHAnsi"/>
                    <w:noProof/>
                    <w:webHidden/>
                  </w:rPr>
                </w:rPrChange>
              </w:rPr>
              <w:t>276</w:t>
            </w:r>
            <w:r w:rsidRPr="00303364">
              <w:rPr>
                <w:rFonts w:cstheme="minorHAnsi"/>
                <w:noProof/>
                <w:webHidden/>
                <w:sz w:val="24"/>
                <w:szCs w:val="24"/>
                <w:rPrChange w:id="2349" w:author="DuyNgo" w:date="2012-08-10T08:15:00Z">
                  <w:rPr>
                    <w:rFonts w:eastAsiaTheme="minorHAnsi"/>
                    <w:noProof/>
                    <w:webHidden/>
                  </w:rPr>
                </w:rPrChange>
              </w:rPr>
              <w:fldChar w:fldCharType="end"/>
            </w:r>
            <w:r w:rsidRPr="00303364">
              <w:rPr>
                <w:rStyle w:val="Hyperlink"/>
                <w:rFonts w:cstheme="minorHAnsi"/>
                <w:noProof/>
                <w:sz w:val="24"/>
                <w:szCs w:val="24"/>
                <w:rPrChange w:id="2350" w:author="DuyNgo" w:date="2012-08-10T08:15:00Z">
                  <w:rPr>
                    <w:rStyle w:val="Hyperlink"/>
                    <w:rFonts w:eastAsiaTheme="minorHAnsi"/>
                    <w:noProof/>
                  </w:rPr>
                </w:rPrChange>
              </w:rPr>
              <w:fldChar w:fldCharType="end"/>
            </w:r>
          </w:ins>
        </w:p>
        <w:p w:rsidR="00303364" w:rsidRPr="00303364" w:rsidRDefault="00303364">
          <w:pPr>
            <w:pStyle w:val="TOC1"/>
            <w:tabs>
              <w:tab w:val="left" w:pos="440"/>
              <w:tab w:val="right" w:leader="dot" w:pos="8778"/>
            </w:tabs>
            <w:rPr>
              <w:ins w:id="2351" w:author="DuyNgo" w:date="2012-08-10T08:15:00Z"/>
              <w:rFonts w:eastAsiaTheme="minorEastAsia" w:cstheme="minorHAnsi"/>
              <w:noProof/>
              <w:sz w:val="24"/>
              <w:szCs w:val="24"/>
              <w:lang w:eastAsia="ja-JP"/>
              <w:rPrChange w:id="2352" w:author="DuyNgo" w:date="2012-08-10T08:15:00Z">
                <w:rPr>
                  <w:ins w:id="2353" w:author="DuyNgo" w:date="2012-08-10T08:15:00Z"/>
                  <w:rFonts w:eastAsiaTheme="minorEastAsia"/>
                  <w:noProof/>
                  <w:lang w:eastAsia="ja-JP"/>
                </w:rPr>
              </w:rPrChange>
            </w:rPr>
          </w:pPr>
          <w:ins w:id="2354" w:author="DuyNgo" w:date="2012-08-10T08:15:00Z">
            <w:r w:rsidRPr="00303364">
              <w:rPr>
                <w:rStyle w:val="Hyperlink"/>
                <w:rFonts w:cstheme="minorHAnsi"/>
                <w:noProof/>
                <w:sz w:val="24"/>
                <w:szCs w:val="24"/>
                <w:rPrChange w:id="2355" w:author="DuyNgo" w:date="2012-08-10T08:15:00Z">
                  <w:rPr>
                    <w:rStyle w:val="Hyperlink"/>
                    <w:noProof/>
                  </w:rPr>
                </w:rPrChange>
              </w:rPr>
              <w:fldChar w:fldCharType="begin"/>
            </w:r>
            <w:r w:rsidRPr="00303364">
              <w:rPr>
                <w:rStyle w:val="Hyperlink"/>
                <w:rFonts w:cstheme="minorHAnsi"/>
                <w:noProof/>
                <w:sz w:val="24"/>
                <w:szCs w:val="24"/>
                <w:rPrChange w:id="2356" w:author="DuyNgo" w:date="2012-08-10T08:15:00Z">
                  <w:rPr>
                    <w:rStyle w:val="Hyperlink"/>
                    <w:noProof/>
                  </w:rPr>
                </w:rPrChange>
              </w:rPr>
              <w:instrText xml:space="preserve"> </w:instrText>
            </w:r>
            <w:r w:rsidRPr="00303364">
              <w:rPr>
                <w:rFonts w:cstheme="minorHAnsi"/>
                <w:noProof/>
                <w:sz w:val="24"/>
                <w:szCs w:val="24"/>
                <w:rPrChange w:id="2357" w:author="DuyNgo" w:date="2012-08-10T08:15:00Z">
                  <w:rPr>
                    <w:noProof/>
                  </w:rPr>
                </w:rPrChange>
              </w:rPr>
              <w:instrText>HYPERLINK \l "_Toc332351197"</w:instrText>
            </w:r>
            <w:r w:rsidRPr="00303364">
              <w:rPr>
                <w:rStyle w:val="Hyperlink"/>
                <w:rFonts w:cstheme="minorHAnsi"/>
                <w:noProof/>
                <w:sz w:val="24"/>
                <w:szCs w:val="24"/>
                <w:rPrChange w:id="2358" w:author="DuyNgo" w:date="2012-08-10T08:15:00Z">
                  <w:rPr>
                    <w:rStyle w:val="Hyperlink"/>
                    <w:noProof/>
                  </w:rPr>
                </w:rPrChange>
              </w:rPr>
              <w:instrText xml:space="preserve"> </w:instrText>
            </w:r>
            <w:r w:rsidRPr="00303364">
              <w:rPr>
                <w:rStyle w:val="Hyperlink"/>
                <w:rFonts w:cstheme="minorHAnsi"/>
                <w:noProof/>
                <w:sz w:val="24"/>
                <w:szCs w:val="24"/>
                <w:rPrChange w:id="2359" w:author="DuyNgo" w:date="2012-08-10T08:15:00Z">
                  <w:rPr>
                    <w:rStyle w:val="Hyperlink"/>
                    <w:noProof/>
                  </w:rPr>
                </w:rPrChange>
              </w:rPr>
              <w:fldChar w:fldCharType="separate"/>
            </w:r>
            <w:r w:rsidRPr="00303364">
              <w:rPr>
                <w:rStyle w:val="Hyperlink"/>
                <w:rFonts w:cstheme="minorHAnsi"/>
                <w:noProof/>
                <w:sz w:val="24"/>
                <w:szCs w:val="24"/>
                <w:rPrChange w:id="2360" w:author="DuyNgo" w:date="2012-08-10T08:15:00Z">
                  <w:rPr>
                    <w:rStyle w:val="Hyperlink"/>
                    <w:rFonts w:cstheme="minorHAnsi"/>
                    <w:noProof/>
                  </w:rPr>
                </w:rPrChange>
              </w:rPr>
              <w:t>D.</w:t>
            </w:r>
            <w:r w:rsidRPr="00303364">
              <w:rPr>
                <w:rFonts w:eastAsiaTheme="minorEastAsia" w:cstheme="minorHAnsi"/>
                <w:noProof/>
                <w:sz w:val="24"/>
                <w:szCs w:val="24"/>
                <w:lang w:eastAsia="ja-JP"/>
                <w:rPrChange w:id="2361" w:author="DuyNgo" w:date="2012-08-10T08:15:00Z">
                  <w:rPr>
                    <w:rFonts w:eastAsiaTheme="minorEastAsia"/>
                    <w:noProof/>
                    <w:lang w:eastAsia="ja-JP"/>
                  </w:rPr>
                </w:rPrChange>
              </w:rPr>
              <w:tab/>
            </w:r>
            <w:r w:rsidRPr="00303364">
              <w:rPr>
                <w:rStyle w:val="Hyperlink"/>
                <w:rFonts w:cstheme="minorHAnsi"/>
                <w:noProof/>
                <w:sz w:val="24"/>
                <w:szCs w:val="24"/>
                <w:rPrChange w:id="2362" w:author="DuyNgo" w:date="2012-08-10T08:15:00Z">
                  <w:rPr>
                    <w:rStyle w:val="Hyperlink"/>
                    <w:rFonts w:cstheme="minorHAnsi"/>
                    <w:noProof/>
                  </w:rPr>
                </w:rPrChange>
              </w:rPr>
              <w:t>Software Design Description</w:t>
            </w:r>
            <w:r w:rsidRPr="00303364">
              <w:rPr>
                <w:rFonts w:cstheme="minorHAnsi"/>
                <w:noProof/>
                <w:webHidden/>
                <w:sz w:val="24"/>
                <w:szCs w:val="24"/>
                <w:rPrChange w:id="2363" w:author="DuyNgo" w:date="2012-08-10T08:15:00Z">
                  <w:rPr>
                    <w:noProof/>
                    <w:webHidden/>
                  </w:rPr>
                </w:rPrChange>
              </w:rPr>
              <w:tab/>
            </w:r>
            <w:r w:rsidRPr="00303364">
              <w:rPr>
                <w:rFonts w:cstheme="minorHAnsi"/>
                <w:noProof/>
                <w:webHidden/>
                <w:sz w:val="24"/>
                <w:szCs w:val="24"/>
                <w:rPrChange w:id="2364" w:author="DuyNgo" w:date="2012-08-10T08:15:00Z">
                  <w:rPr>
                    <w:noProof/>
                    <w:webHidden/>
                  </w:rPr>
                </w:rPrChange>
              </w:rPr>
              <w:fldChar w:fldCharType="begin"/>
            </w:r>
            <w:r w:rsidRPr="00303364">
              <w:rPr>
                <w:rFonts w:cstheme="minorHAnsi"/>
                <w:noProof/>
                <w:webHidden/>
                <w:sz w:val="24"/>
                <w:szCs w:val="24"/>
                <w:rPrChange w:id="2365" w:author="DuyNgo" w:date="2012-08-10T08:15:00Z">
                  <w:rPr>
                    <w:noProof/>
                    <w:webHidden/>
                  </w:rPr>
                </w:rPrChange>
              </w:rPr>
              <w:instrText xml:space="preserve"> PAGEREF _Toc332351197 \h </w:instrText>
            </w:r>
          </w:ins>
          <w:r w:rsidRPr="00303364">
            <w:rPr>
              <w:rFonts w:cstheme="minorHAnsi"/>
              <w:noProof/>
              <w:webHidden/>
              <w:sz w:val="24"/>
              <w:szCs w:val="24"/>
              <w:rPrChange w:id="2366" w:author="DuyNgo" w:date="2012-08-10T08:15:00Z">
                <w:rPr>
                  <w:rFonts w:cstheme="minorHAnsi"/>
                  <w:noProof/>
                  <w:webHidden/>
                  <w:sz w:val="24"/>
                  <w:szCs w:val="24"/>
                </w:rPr>
              </w:rPrChange>
            </w:rPr>
          </w:r>
          <w:r w:rsidRPr="00303364">
            <w:rPr>
              <w:rFonts w:cstheme="minorHAnsi"/>
              <w:noProof/>
              <w:webHidden/>
              <w:sz w:val="24"/>
              <w:szCs w:val="24"/>
              <w:rPrChange w:id="2367" w:author="DuyNgo" w:date="2012-08-10T08:15:00Z">
                <w:rPr>
                  <w:noProof/>
                  <w:webHidden/>
                </w:rPr>
              </w:rPrChange>
            </w:rPr>
            <w:fldChar w:fldCharType="separate"/>
          </w:r>
          <w:ins w:id="2368" w:author="DuyNgo" w:date="2012-08-10T08:15:00Z">
            <w:r w:rsidRPr="00303364">
              <w:rPr>
                <w:rFonts w:cstheme="minorHAnsi"/>
                <w:noProof/>
                <w:webHidden/>
                <w:sz w:val="24"/>
                <w:szCs w:val="24"/>
                <w:rPrChange w:id="2369" w:author="DuyNgo" w:date="2012-08-10T08:15:00Z">
                  <w:rPr>
                    <w:noProof/>
                    <w:webHidden/>
                  </w:rPr>
                </w:rPrChange>
              </w:rPr>
              <w:t>276</w:t>
            </w:r>
            <w:r w:rsidRPr="00303364">
              <w:rPr>
                <w:rFonts w:cstheme="minorHAnsi"/>
                <w:noProof/>
                <w:webHidden/>
                <w:sz w:val="24"/>
                <w:szCs w:val="24"/>
                <w:rPrChange w:id="2370" w:author="DuyNgo" w:date="2012-08-10T08:15:00Z">
                  <w:rPr>
                    <w:noProof/>
                    <w:webHidden/>
                  </w:rPr>
                </w:rPrChange>
              </w:rPr>
              <w:fldChar w:fldCharType="end"/>
            </w:r>
            <w:r w:rsidRPr="00303364">
              <w:rPr>
                <w:rStyle w:val="Hyperlink"/>
                <w:rFonts w:cstheme="minorHAnsi"/>
                <w:noProof/>
                <w:sz w:val="24"/>
                <w:szCs w:val="24"/>
                <w:rPrChange w:id="2371"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372" w:author="DuyNgo" w:date="2012-08-10T08:15:00Z"/>
              <w:rFonts w:eastAsiaTheme="minorEastAsia" w:cstheme="minorHAnsi"/>
              <w:noProof/>
              <w:sz w:val="24"/>
              <w:szCs w:val="24"/>
              <w:lang w:eastAsia="ja-JP"/>
              <w:rPrChange w:id="2373" w:author="DuyNgo" w:date="2012-08-10T08:15:00Z">
                <w:rPr>
                  <w:ins w:id="2374" w:author="DuyNgo" w:date="2012-08-10T08:15:00Z"/>
                  <w:rFonts w:eastAsiaTheme="minorEastAsia"/>
                  <w:noProof/>
                  <w:lang w:eastAsia="ja-JP"/>
                </w:rPr>
              </w:rPrChange>
            </w:rPr>
          </w:pPr>
          <w:ins w:id="2375" w:author="DuyNgo" w:date="2012-08-10T08:15:00Z">
            <w:r w:rsidRPr="00303364">
              <w:rPr>
                <w:rStyle w:val="Hyperlink"/>
                <w:rFonts w:cstheme="minorHAnsi"/>
                <w:noProof/>
                <w:sz w:val="24"/>
                <w:szCs w:val="24"/>
                <w:rPrChange w:id="2376" w:author="DuyNgo" w:date="2012-08-10T08:15:00Z">
                  <w:rPr>
                    <w:rStyle w:val="Hyperlink"/>
                    <w:noProof/>
                  </w:rPr>
                </w:rPrChange>
              </w:rPr>
              <w:fldChar w:fldCharType="begin"/>
            </w:r>
            <w:r w:rsidRPr="00303364">
              <w:rPr>
                <w:rStyle w:val="Hyperlink"/>
                <w:rFonts w:cstheme="minorHAnsi"/>
                <w:noProof/>
                <w:sz w:val="24"/>
                <w:szCs w:val="24"/>
                <w:rPrChange w:id="2377" w:author="DuyNgo" w:date="2012-08-10T08:15:00Z">
                  <w:rPr>
                    <w:rStyle w:val="Hyperlink"/>
                    <w:noProof/>
                  </w:rPr>
                </w:rPrChange>
              </w:rPr>
              <w:instrText xml:space="preserve"> </w:instrText>
            </w:r>
            <w:r w:rsidRPr="00303364">
              <w:rPr>
                <w:rFonts w:cstheme="minorHAnsi"/>
                <w:noProof/>
                <w:sz w:val="24"/>
                <w:szCs w:val="24"/>
                <w:rPrChange w:id="2378" w:author="DuyNgo" w:date="2012-08-10T08:15:00Z">
                  <w:rPr>
                    <w:noProof/>
                  </w:rPr>
                </w:rPrChange>
              </w:rPr>
              <w:instrText>HYPERLINK \l "_Toc332351198"</w:instrText>
            </w:r>
            <w:r w:rsidRPr="00303364">
              <w:rPr>
                <w:rStyle w:val="Hyperlink"/>
                <w:rFonts w:cstheme="minorHAnsi"/>
                <w:noProof/>
                <w:sz w:val="24"/>
                <w:szCs w:val="24"/>
                <w:rPrChange w:id="2379" w:author="DuyNgo" w:date="2012-08-10T08:15:00Z">
                  <w:rPr>
                    <w:rStyle w:val="Hyperlink"/>
                    <w:noProof/>
                  </w:rPr>
                </w:rPrChange>
              </w:rPr>
              <w:instrText xml:space="preserve"> </w:instrText>
            </w:r>
            <w:r w:rsidRPr="00303364">
              <w:rPr>
                <w:rStyle w:val="Hyperlink"/>
                <w:rFonts w:cstheme="minorHAnsi"/>
                <w:noProof/>
                <w:sz w:val="24"/>
                <w:szCs w:val="24"/>
                <w:rPrChange w:id="2380" w:author="DuyNgo" w:date="2012-08-10T08:15:00Z">
                  <w:rPr>
                    <w:rStyle w:val="Hyperlink"/>
                    <w:noProof/>
                  </w:rPr>
                </w:rPrChange>
              </w:rPr>
              <w:fldChar w:fldCharType="separate"/>
            </w:r>
            <w:r w:rsidRPr="00303364">
              <w:rPr>
                <w:rStyle w:val="Hyperlink"/>
                <w:rFonts w:cstheme="minorHAnsi"/>
                <w:noProof/>
                <w:sz w:val="24"/>
                <w:szCs w:val="24"/>
                <w:rPrChange w:id="2381" w:author="DuyNgo" w:date="2012-08-10T08:15:00Z">
                  <w:rPr>
                    <w:rStyle w:val="Hyperlink"/>
                    <w:noProof/>
                  </w:rPr>
                </w:rPrChange>
              </w:rPr>
              <w:t>1.</w:t>
            </w:r>
            <w:r w:rsidRPr="00303364">
              <w:rPr>
                <w:rFonts w:eastAsiaTheme="minorEastAsia" w:cstheme="minorHAnsi"/>
                <w:noProof/>
                <w:sz w:val="24"/>
                <w:szCs w:val="24"/>
                <w:lang w:eastAsia="ja-JP"/>
                <w:rPrChange w:id="2382" w:author="DuyNgo" w:date="2012-08-10T08:15:00Z">
                  <w:rPr>
                    <w:rFonts w:eastAsiaTheme="minorEastAsia"/>
                    <w:noProof/>
                    <w:lang w:eastAsia="ja-JP"/>
                  </w:rPr>
                </w:rPrChange>
              </w:rPr>
              <w:tab/>
            </w:r>
            <w:r w:rsidRPr="00303364">
              <w:rPr>
                <w:rStyle w:val="Hyperlink"/>
                <w:rFonts w:cstheme="minorHAnsi"/>
                <w:noProof/>
                <w:sz w:val="24"/>
                <w:szCs w:val="24"/>
                <w:rPrChange w:id="2383" w:author="DuyNgo" w:date="2012-08-10T08:15:00Z">
                  <w:rPr>
                    <w:rStyle w:val="Hyperlink"/>
                    <w:noProof/>
                  </w:rPr>
                </w:rPrChange>
              </w:rPr>
              <w:t>Introduction</w:t>
            </w:r>
            <w:r w:rsidRPr="00303364">
              <w:rPr>
                <w:rFonts w:cstheme="minorHAnsi"/>
                <w:noProof/>
                <w:webHidden/>
                <w:sz w:val="24"/>
                <w:szCs w:val="24"/>
                <w:rPrChange w:id="2384" w:author="DuyNgo" w:date="2012-08-10T08:15:00Z">
                  <w:rPr>
                    <w:noProof/>
                    <w:webHidden/>
                  </w:rPr>
                </w:rPrChange>
              </w:rPr>
              <w:tab/>
            </w:r>
            <w:r w:rsidRPr="00303364">
              <w:rPr>
                <w:rFonts w:cstheme="minorHAnsi"/>
                <w:noProof/>
                <w:webHidden/>
                <w:sz w:val="24"/>
                <w:szCs w:val="24"/>
                <w:rPrChange w:id="2385" w:author="DuyNgo" w:date="2012-08-10T08:15:00Z">
                  <w:rPr>
                    <w:noProof/>
                    <w:webHidden/>
                  </w:rPr>
                </w:rPrChange>
              </w:rPr>
              <w:fldChar w:fldCharType="begin"/>
            </w:r>
            <w:r w:rsidRPr="00303364">
              <w:rPr>
                <w:rFonts w:cstheme="minorHAnsi"/>
                <w:noProof/>
                <w:webHidden/>
                <w:sz w:val="24"/>
                <w:szCs w:val="24"/>
                <w:rPrChange w:id="2386" w:author="DuyNgo" w:date="2012-08-10T08:15:00Z">
                  <w:rPr>
                    <w:noProof/>
                    <w:webHidden/>
                  </w:rPr>
                </w:rPrChange>
              </w:rPr>
              <w:instrText xml:space="preserve"> PAGEREF _Toc332351198 \h </w:instrText>
            </w:r>
          </w:ins>
          <w:r w:rsidRPr="00303364">
            <w:rPr>
              <w:rFonts w:cstheme="minorHAnsi"/>
              <w:noProof/>
              <w:webHidden/>
              <w:sz w:val="24"/>
              <w:szCs w:val="24"/>
              <w:rPrChange w:id="2387" w:author="DuyNgo" w:date="2012-08-10T08:15:00Z">
                <w:rPr>
                  <w:rFonts w:cstheme="minorHAnsi"/>
                  <w:noProof/>
                  <w:webHidden/>
                  <w:sz w:val="24"/>
                  <w:szCs w:val="24"/>
                </w:rPr>
              </w:rPrChange>
            </w:rPr>
          </w:r>
          <w:r w:rsidRPr="00303364">
            <w:rPr>
              <w:rFonts w:cstheme="minorHAnsi"/>
              <w:noProof/>
              <w:webHidden/>
              <w:sz w:val="24"/>
              <w:szCs w:val="24"/>
              <w:rPrChange w:id="2388" w:author="DuyNgo" w:date="2012-08-10T08:15:00Z">
                <w:rPr>
                  <w:noProof/>
                  <w:webHidden/>
                </w:rPr>
              </w:rPrChange>
            </w:rPr>
            <w:fldChar w:fldCharType="separate"/>
          </w:r>
          <w:ins w:id="2389" w:author="DuyNgo" w:date="2012-08-10T08:15:00Z">
            <w:r w:rsidRPr="00303364">
              <w:rPr>
                <w:rFonts w:cstheme="minorHAnsi"/>
                <w:noProof/>
                <w:webHidden/>
                <w:sz w:val="24"/>
                <w:szCs w:val="24"/>
                <w:rPrChange w:id="2390" w:author="DuyNgo" w:date="2012-08-10T08:15:00Z">
                  <w:rPr>
                    <w:noProof/>
                    <w:webHidden/>
                  </w:rPr>
                </w:rPrChange>
              </w:rPr>
              <w:t>277</w:t>
            </w:r>
            <w:r w:rsidRPr="00303364">
              <w:rPr>
                <w:rFonts w:cstheme="minorHAnsi"/>
                <w:noProof/>
                <w:webHidden/>
                <w:sz w:val="24"/>
                <w:szCs w:val="24"/>
                <w:rPrChange w:id="2391" w:author="DuyNgo" w:date="2012-08-10T08:15:00Z">
                  <w:rPr>
                    <w:noProof/>
                    <w:webHidden/>
                  </w:rPr>
                </w:rPrChange>
              </w:rPr>
              <w:fldChar w:fldCharType="end"/>
            </w:r>
            <w:r w:rsidRPr="00303364">
              <w:rPr>
                <w:rStyle w:val="Hyperlink"/>
                <w:rFonts w:cstheme="minorHAnsi"/>
                <w:noProof/>
                <w:sz w:val="24"/>
                <w:szCs w:val="24"/>
                <w:rPrChange w:id="2392" w:author="DuyNgo" w:date="2012-08-10T08:15:00Z">
                  <w:rPr>
                    <w:rStyle w:val="Hyperlink"/>
                    <w:noProof/>
                  </w:rPr>
                </w:rPrChange>
              </w:rPr>
              <w:fldChar w:fldCharType="end"/>
            </w:r>
          </w:ins>
        </w:p>
        <w:p w:rsidR="00303364" w:rsidRPr="00303364" w:rsidRDefault="00303364">
          <w:pPr>
            <w:pStyle w:val="TOC3"/>
            <w:tabs>
              <w:tab w:val="right" w:leader="dot" w:pos="8778"/>
            </w:tabs>
            <w:rPr>
              <w:ins w:id="2393" w:author="DuyNgo" w:date="2012-08-10T08:15:00Z"/>
              <w:rFonts w:eastAsiaTheme="minorEastAsia" w:cstheme="minorHAnsi"/>
              <w:noProof/>
              <w:sz w:val="24"/>
              <w:szCs w:val="24"/>
              <w:lang w:eastAsia="ja-JP"/>
              <w:rPrChange w:id="2394" w:author="DuyNgo" w:date="2012-08-10T08:15:00Z">
                <w:rPr>
                  <w:ins w:id="2395" w:author="DuyNgo" w:date="2012-08-10T08:15:00Z"/>
                  <w:rFonts w:eastAsiaTheme="minorEastAsia"/>
                  <w:noProof/>
                  <w:lang w:eastAsia="ja-JP"/>
                </w:rPr>
              </w:rPrChange>
            </w:rPr>
          </w:pPr>
          <w:ins w:id="2396" w:author="DuyNgo" w:date="2012-08-10T08:15:00Z">
            <w:r w:rsidRPr="00303364">
              <w:rPr>
                <w:rStyle w:val="Hyperlink"/>
                <w:rFonts w:cstheme="minorHAnsi"/>
                <w:noProof/>
                <w:sz w:val="24"/>
                <w:szCs w:val="24"/>
                <w:rPrChange w:id="2397" w:author="DuyNgo" w:date="2012-08-10T08:15:00Z">
                  <w:rPr>
                    <w:rStyle w:val="Hyperlink"/>
                    <w:noProof/>
                  </w:rPr>
                </w:rPrChange>
              </w:rPr>
              <w:fldChar w:fldCharType="begin"/>
            </w:r>
            <w:r w:rsidRPr="00303364">
              <w:rPr>
                <w:rStyle w:val="Hyperlink"/>
                <w:rFonts w:cstheme="minorHAnsi"/>
                <w:noProof/>
                <w:sz w:val="24"/>
                <w:szCs w:val="24"/>
                <w:rPrChange w:id="2398" w:author="DuyNgo" w:date="2012-08-10T08:15:00Z">
                  <w:rPr>
                    <w:rStyle w:val="Hyperlink"/>
                    <w:noProof/>
                  </w:rPr>
                </w:rPrChange>
              </w:rPr>
              <w:instrText xml:space="preserve"> </w:instrText>
            </w:r>
            <w:r w:rsidRPr="00303364">
              <w:rPr>
                <w:rFonts w:cstheme="minorHAnsi"/>
                <w:noProof/>
                <w:sz w:val="24"/>
                <w:szCs w:val="24"/>
                <w:rPrChange w:id="2399" w:author="DuyNgo" w:date="2012-08-10T08:15:00Z">
                  <w:rPr>
                    <w:noProof/>
                  </w:rPr>
                </w:rPrChange>
              </w:rPr>
              <w:instrText>HYPERLINK \l "_Toc332351199"</w:instrText>
            </w:r>
            <w:r w:rsidRPr="00303364">
              <w:rPr>
                <w:rStyle w:val="Hyperlink"/>
                <w:rFonts w:cstheme="minorHAnsi"/>
                <w:noProof/>
                <w:sz w:val="24"/>
                <w:szCs w:val="24"/>
                <w:rPrChange w:id="2400" w:author="DuyNgo" w:date="2012-08-10T08:15:00Z">
                  <w:rPr>
                    <w:rStyle w:val="Hyperlink"/>
                    <w:noProof/>
                  </w:rPr>
                </w:rPrChange>
              </w:rPr>
              <w:instrText xml:space="preserve"> </w:instrText>
            </w:r>
            <w:r w:rsidRPr="00303364">
              <w:rPr>
                <w:rStyle w:val="Hyperlink"/>
                <w:rFonts w:cstheme="minorHAnsi"/>
                <w:noProof/>
                <w:sz w:val="24"/>
                <w:szCs w:val="24"/>
                <w:rPrChange w:id="2401" w:author="DuyNgo" w:date="2012-08-10T08:15:00Z">
                  <w:rPr>
                    <w:rStyle w:val="Hyperlink"/>
                    <w:noProof/>
                  </w:rPr>
                </w:rPrChange>
              </w:rPr>
              <w:fldChar w:fldCharType="separate"/>
            </w:r>
            <w:r w:rsidRPr="00303364">
              <w:rPr>
                <w:rStyle w:val="Hyperlink"/>
                <w:rFonts w:cstheme="minorHAnsi"/>
                <w:noProof/>
                <w:sz w:val="24"/>
                <w:szCs w:val="24"/>
                <w:rPrChange w:id="2402" w:author="DuyNgo" w:date="2012-08-10T08:15:00Z">
                  <w:rPr>
                    <w:rStyle w:val="Hyperlink"/>
                    <w:noProof/>
                  </w:rPr>
                </w:rPrChange>
              </w:rPr>
              <w:t>1.1 Purpose</w:t>
            </w:r>
            <w:r w:rsidRPr="00303364">
              <w:rPr>
                <w:rFonts w:cstheme="minorHAnsi"/>
                <w:noProof/>
                <w:webHidden/>
                <w:sz w:val="24"/>
                <w:szCs w:val="24"/>
                <w:rPrChange w:id="2403" w:author="DuyNgo" w:date="2012-08-10T08:15:00Z">
                  <w:rPr>
                    <w:noProof/>
                    <w:webHidden/>
                  </w:rPr>
                </w:rPrChange>
              </w:rPr>
              <w:tab/>
            </w:r>
            <w:r w:rsidRPr="00303364">
              <w:rPr>
                <w:rFonts w:cstheme="minorHAnsi"/>
                <w:noProof/>
                <w:webHidden/>
                <w:sz w:val="24"/>
                <w:szCs w:val="24"/>
                <w:rPrChange w:id="2404" w:author="DuyNgo" w:date="2012-08-10T08:15:00Z">
                  <w:rPr>
                    <w:noProof/>
                    <w:webHidden/>
                  </w:rPr>
                </w:rPrChange>
              </w:rPr>
              <w:fldChar w:fldCharType="begin"/>
            </w:r>
            <w:r w:rsidRPr="00303364">
              <w:rPr>
                <w:rFonts w:cstheme="minorHAnsi"/>
                <w:noProof/>
                <w:webHidden/>
                <w:sz w:val="24"/>
                <w:szCs w:val="24"/>
                <w:rPrChange w:id="2405" w:author="DuyNgo" w:date="2012-08-10T08:15:00Z">
                  <w:rPr>
                    <w:noProof/>
                    <w:webHidden/>
                  </w:rPr>
                </w:rPrChange>
              </w:rPr>
              <w:instrText xml:space="preserve"> PAGEREF _Toc332351199 \h </w:instrText>
            </w:r>
          </w:ins>
          <w:r w:rsidRPr="00303364">
            <w:rPr>
              <w:rFonts w:cstheme="minorHAnsi"/>
              <w:noProof/>
              <w:webHidden/>
              <w:sz w:val="24"/>
              <w:szCs w:val="24"/>
              <w:rPrChange w:id="2406" w:author="DuyNgo" w:date="2012-08-10T08:15:00Z">
                <w:rPr>
                  <w:rFonts w:cstheme="minorHAnsi"/>
                  <w:noProof/>
                  <w:webHidden/>
                  <w:sz w:val="24"/>
                  <w:szCs w:val="24"/>
                </w:rPr>
              </w:rPrChange>
            </w:rPr>
          </w:r>
          <w:r w:rsidRPr="00303364">
            <w:rPr>
              <w:rFonts w:cstheme="minorHAnsi"/>
              <w:noProof/>
              <w:webHidden/>
              <w:sz w:val="24"/>
              <w:szCs w:val="24"/>
              <w:rPrChange w:id="2407" w:author="DuyNgo" w:date="2012-08-10T08:15:00Z">
                <w:rPr>
                  <w:noProof/>
                  <w:webHidden/>
                </w:rPr>
              </w:rPrChange>
            </w:rPr>
            <w:fldChar w:fldCharType="separate"/>
          </w:r>
          <w:ins w:id="2408" w:author="DuyNgo" w:date="2012-08-10T08:15:00Z">
            <w:r w:rsidRPr="00303364">
              <w:rPr>
                <w:rFonts w:cstheme="minorHAnsi"/>
                <w:noProof/>
                <w:webHidden/>
                <w:sz w:val="24"/>
                <w:szCs w:val="24"/>
                <w:rPrChange w:id="2409" w:author="DuyNgo" w:date="2012-08-10T08:15:00Z">
                  <w:rPr>
                    <w:noProof/>
                    <w:webHidden/>
                  </w:rPr>
                </w:rPrChange>
              </w:rPr>
              <w:t>277</w:t>
            </w:r>
            <w:r w:rsidRPr="00303364">
              <w:rPr>
                <w:rFonts w:cstheme="minorHAnsi"/>
                <w:noProof/>
                <w:webHidden/>
                <w:sz w:val="24"/>
                <w:szCs w:val="24"/>
                <w:rPrChange w:id="2410" w:author="DuyNgo" w:date="2012-08-10T08:15:00Z">
                  <w:rPr>
                    <w:noProof/>
                    <w:webHidden/>
                  </w:rPr>
                </w:rPrChange>
              </w:rPr>
              <w:fldChar w:fldCharType="end"/>
            </w:r>
            <w:r w:rsidRPr="00303364">
              <w:rPr>
                <w:rStyle w:val="Hyperlink"/>
                <w:rFonts w:cstheme="minorHAnsi"/>
                <w:noProof/>
                <w:sz w:val="24"/>
                <w:szCs w:val="24"/>
                <w:rPrChange w:id="2411" w:author="DuyNgo" w:date="2012-08-10T08:15:00Z">
                  <w:rPr>
                    <w:rStyle w:val="Hyperlink"/>
                    <w:noProof/>
                  </w:rPr>
                </w:rPrChange>
              </w:rPr>
              <w:fldChar w:fldCharType="end"/>
            </w:r>
          </w:ins>
        </w:p>
        <w:p w:rsidR="00303364" w:rsidRPr="00303364" w:rsidRDefault="00303364">
          <w:pPr>
            <w:pStyle w:val="TOC3"/>
            <w:tabs>
              <w:tab w:val="right" w:leader="dot" w:pos="8778"/>
            </w:tabs>
            <w:rPr>
              <w:ins w:id="2412" w:author="DuyNgo" w:date="2012-08-10T08:15:00Z"/>
              <w:rFonts w:eastAsiaTheme="minorEastAsia" w:cstheme="minorHAnsi"/>
              <w:noProof/>
              <w:sz w:val="24"/>
              <w:szCs w:val="24"/>
              <w:lang w:eastAsia="ja-JP"/>
              <w:rPrChange w:id="2413" w:author="DuyNgo" w:date="2012-08-10T08:15:00Z">
                <w:rPr>
                  <w:ins w:id="2414" w:author="DuyNgo" w:date="2012-08-10T08:15:00Z"/>
                  <w:rFonts w:eastAsiaTheme="minorEastAsia"/>
                  <w:noProof/>
                  <w:lang w:eastAsia="ja-JP"/>
                </w:rPr>
              </w:rPrChange>
            </w:rPr>
          </w:pPr>
          <w:ins w:id="2415" w:author="DuyNgo" w:date="2012-08-10T08:15:00Z">
            <w:r w:rsidRPr="00303364">
              <w:rPr>
                <w:rStyle w:val="Hyperlink"/>
                <w:rFonts w:cstheme="minorHAnsi"/>
                <w:noProof/>
                <w:sz w:val="24"/>
                <w:szCs w:val="24"/>
                <w:rPrChange w:id="2416" w:author="DuyNgo" w:date="2012-08-10T08:15:00Z">
                  <w:rPr>
                    <w:rStyle w:val="Hyperlink"/>
                    <w:noProof/>
                  </w:rPr>
                </w:rPrChange>
              </w:rPr>
              <w:fldChar w:fldCharType="begin"/>
            </w:r>
            <w:r w:rsidRPr="00303364">
              <w:rPr>
                <w:rStyle w:val="Hyperlink"/>
                <w:rFonts w:cstheme="minorHAnsi"/>
                <w:noProof/>
                <w:sz w:val="24"/>
                <w:szCs w:val="24"/>
                <w:rPrChange w:id="2417" w:author="DuyNgo" w:date="2012-08-10T08:15:00Z">
                  <w:rPr>
                    <w:rStyle w:val="Hyperlink"/>
                    <w:noProof/>
                  </w:rPr>
                </w:rPrChange>
              </w:rPr>
              <w:instrText xml:space="preserve"> </w:instrText>
            </w:r>
            <w:r w:rsidRPr="00303364">
              <w:rPr>
                <w:rFonts w:cstheme="minorHAnsi"/>
                <w:noProof/>
                <w:sz w:val="24"/>
                <w:szCs w:val="24"/>
                <w:rPrChange w:id="2418" w:author="DuyNgo" w:date="2012-08-10T08:15:00Z">
                  <w:rPr>
                    <w:noProof/>
                  </w:rPr>
                </w:rPrChange>
              </w:rPr>
              <w:instrText>HYPERLINK \l "_Toc332351200"</w:instrText>
            </w:r>
            <w:r w:rsidRPr="00303364">
              <w:rPr>
                <w:rStyle w:val="Hyperlink"/>
                <w:rFonts w:cstheme="minorHAnsi"/>
                <w:noProof/>
                <w:sz w:val="24"/>
                <w:szCs w:val="24"/>
                <w:rPrChange w:id="2419" w:author="DuyNgo" w:date="2012-08-10T08:15:00Z">
                  <w:rPr>
                    <w:rStyle w:val="Hyperlink"/>
                    <w:noProof/>
                  </w:rPr>
                </w:rPrChange>
              </w:rPr>
              <w:instrText xml:space="preserve"> </w:instrText>
            </w:r>
            <w:r w:rsidRPr="00303364">
              <w:rPr>
                <w:rStyle w:val="Hyperlink"/>
                <w:rFonts w:cstheme="minorHAnsi"/>
                <w:noProof/>
                <w:sz w:val="24"/>
                <w:szCs w:val="24"/>
                <w:rPrChange w:id="2420" w:author="DuyNgo" w:date="2012-08-10T08:15:00Z">
                  <w:rPr>
                    <w:rStyle w:val="Hyperlink"/>
                    <w:noProof/>
                  </w:rPr>
                </w:rPrChange>
              </w:rPr>
              <w:fldChar w:fldCharType="separate"/>
            </w:r>
            <w:r w:rsidRPr="00303364">
              <w:rPr>
                <w:rStyle w:val="Hyperlink"/>
                <w:rFonts w:cstheme="minorHAnsi"/>
                <w:noProof/>
                <w:sz w:val="24"/>
                <w:szCs w:val="24"/>
                <w:rPrChange w:id="2421" w:author="DuyNgo" w:date="2012-08-10T08:15:00Z">
                  <w:rPr>
                    <w:rStyle w:val="Hyperlink"/>
                    <w:noProof/>
                  </w:rPr>
                </w:rPrChange>
              </w:rPr>
              <w:t>1.2 Scope</w:t>
            </w:r>
            <w:r w:rsidRPr="00303364">
              <w:rPr>
                <w:rFonts w:cstheme="minorHAnsi"/>
                <w:noProof/>
                <w:webHidden/>
                <w:sz w:val="24"/>
                <w:szCs w:val="24"/>
                <w:rPrChange w:id="2422" w:author="DuyNgo" w:date="2012-08-10T08:15:00Z">
                  <w:rPr>
                    <w:noProof/>
                    <w:webHidden/>
                  </w:rPr>
                </w:rPrChange>
              </w:rPr>
              <w:tab/>
            </w:r>
            <w:r w:rsidRPr="00303364">
              <w:rPr>
                <w:rFonts w:cstheme="minorHAnsi"/>
                <w:noProof/>
                <w:webHidden/>
                <w:sz w:val="24"/>
                <w:szCs w:val="24"/>
                <w:rPrChange w:id="2423" w:author="DuyNgo" w:date="2012-08-10T08:15:00Z">
                  <w:rPr>
                    <w:noProof/>
                    <w:webHidden/>
                  </w:rPr>
                </w:rPrChange>
              </w:rPr>
              <w:fldChar w:fldCharType="begin"/>
            </w:r>
            <w:r w:rsidRPr="00303364">
              <w:rPr>
                <w:rFonts w:cstheme="minorHAnsi"/>
                <w:noProof/>
                <w:webHidden/>
                <w:sz w:val="24"/>
                <w:szCs w:val="24"/>
                <w:rPrChange w:id="2424" w:author="DuyNgo" w:date="2012-08-10T08:15:00Z">
                  <w:rPr>
                    <w:noProof/>
                    <w:webHidden/>
                  </w:rPr>
                </w:rPrChange>
              </w:rPr>
              <w:instrText xml:space="preserve"> PAGEREF _Toc332351200 \h </w:instrText>
            </w:r>
          </w:ins>
          <w:r w:rsidRPr="00303364">
            <w:rPr>
              <w:rFonts w:cstheme="minorHAnsi"/>
              <w:noProof/>
              <w:webHidden/>
              <w:sz w:val="24"/>
              <w:szCs w:val="24"/>
              <w:rPrChange w:id="2425" w:author="DuyNgo" w:date="2012-08-10T08:15:00Z">
                <w:rPr>
                  <w:rFonts w:cstheme="minorHAnsi"/>
                  <w:noProof/>
                  <w:webHidden/>
                  <w:sz w:val="24"/>
                  <w:szCs w:val="24"/>
                </w:rPr>
              </w:rPrChange>
            </w:rPr>
          </w:r>
          <w:r w:rsidRPr="00303364">
            <w:rPr>
              <w:rFonts w:cstheme="minorHAnsi"/>
              <w:noProof/>
              <w:webHidden/>
              <w:sz w:val="24"/>
              <w:szCs w:val="24"/>
              <w:rPrChange w:id="2426" w:author="DuyNgo" w:date="2012-08-10T08:15:00Z">
                <w:rPr>
                  <w:noProof/>
                  <w:webHidden/>
                </w:rPr>
              </w:rPrChange>
            </w:rPr>
            <w:fldChar w:fldCharType="separate"/>
          </w:r>
          <w:ins w:id="2427" w:author="DuyNgo" w:date="2012-08-10T08:15:00Z">
            <w:r w:rsidRPr="00303364">
              <w:rPr>
                <w:rFonts w:cstheme="minorHAnsi"/>
                <w:noProof/>
                <w:webHidden/>
                <w:sz w:val="24"/>
                <w:szCs w:val="24"/>
                <w:rPrChange w:id="2428" w:author="DuyNgo" w:date="2012-08-10T08:15:00Z">
                  <w:rPr>
                    <w:noProof/>
                    <w:webHidden/>
                  </w:rPr>
                </w:rPrChange>
              </w:rPr>
              <w:t>277</w:t>
            </w:r>
            <w:r w:rsidRPr="00303364">
              <w:rPr>
                <w:rFonts w:cstheme="minorHAnsi"/>
                <w:noProof/>
                <w:webHidden/>
                <w:sz w:val="24"/>
                <w:szCs w:val="24"/>
                <w:rPrChange w:id="2429" w:author="DuyNgo" w:date="2012-08-10T08:15:00Z">
                  <w:rPr>
                    <w:noProof/>
                    <w:webHidden/>
                  </w:rPr>
                </w:rPrChange>
              </w:rPr>
              <w:fldChar w:fldCharType="end"/>
            </w:r>
            <w:r w:rsidRPr="00303364">
              <w:rPr>
                <w:rStyle w:val="Hyperlink"/>
                <w:rFonts w:cstheme="minorHAnsi"/>
                <w:noProof/>
                <w:sz w:val="24"/>
                <w:szCs w:val="24"/>
                <w:rPrChange w:id="2430" w:author="DuyNgo" w:date="2012-08-10T08:15:00Z">
                  <w:rPr>
                    <w:rStyle w:val="Hyperlink"/>
                    <w:noProof/>
                  </w:rPr>
                </w:rPrChange>
              </w:rPr>
              <w:fldChar w:fldCharType="end"/>
            </w:r>
          </w:ins>
        </w:p>
        <w:p w:rsidR="00303364" w:rsidRPr="00303364" w:rsidRDefault="00303364">
          <w:pPr>
            <w:pStyle w:val="TOC3"/>
            <w:tabs>
              <w:tab w:val="right" w:leader="dot" w:pos="8778"/>
            </w:tabs>
            <w:rPr>
              <w:ins w:id="2431" w:author="DuyNgo" w:date="2012-08-10T08:15:00Z"/>
              <w:rFonts w:eastAsiaTheme="minorEastAsia" w:cstheme="minorHAnsi"/>
              <w:noProof/>
              <w:sz w:val="24"/>
              <w:szCs w:val="24"/>
              <w:lang w:eastAsia="ja-JP"/>
              <w:rPrChange w:id="2432" w:author="DuyNgo" w:date="2012-08-10T08:15:00Z">
                <w:rPr>
                  <w:ins w:id="2433" w:author="DuyNgo" w:date="2012-08-10T08:15:00Z"/>
                  <w:rFonts w:eastAsiaTheme="minorEastAsia"/>
                  <w:noProof/>
                  <w:lang w:eastAsia="ja-JP"/>
                </w:rPr>
              </w:rPrChange>
            </w:rPr>
          </w:pPr>
          <w:ins w:id="2434" w:author="DuyNgo" w:date="2012-08-10T08:15:00Z">
            <w:r w:rsidRPr="00303364">
              <w:rPr>
                <w:rStyle w:val="Hyperlink"/>
                <w:rFonts w:cstheme="minorHAnsi"/>
                <w:noProof/>
                <w:sz w:val="24"/>
                <w:szCs w:val="24"/>
                <w:rPrChange w:id="2435" w:author="DuyNgo" w:date="2012-08-10T08:15:00Z">
                  <w:rPr>
                    <w:rStyle w:val="Hyperlink"/>
                    <w:noProof/>
                  </w:rPr>
                </w:rPrChange>
              </w:rPr>
              <w:fldChar w:fldCharType="begin"/>
            </w:r>
            <w:r w:rsidRPr="00303364">
              <w:rPr>
                <w:rStyle w:val="Hyperlink"/>
                <w:rFonts w:cstheme="minorHAnsi"/>
                <w:noProof/>
                <w:sz w:val="24"/>
                <w:szCs w:val="24"/>
                <w:rPrChange w:id="2436" w:author="DuyNgo" w:date="2012-08-10T08:15:00Z">
                  <w:rPr>
                    <w:rStyle w:val="Hyperlink"/>
                    <w:noProof/>
                  </w:rPr>
                </w:rPrChange>
              </w:rPr>
              <w:instrText xml:space="preserve"> </w:instrText>
            </w:r>
            <w:r w:rsidRPr="00303364">
              <w:rPr>
                <w:rFonts w:cstheme="minorHAnsi"/>
                <w:noProof/>
                <w:sz w:val="24"/>
                <w:szCs w:val="24"/>
                <w:rPrChange w:id="2437" w:author="DuyNgo" w:date="2012-08-10T08:15:00Z">
                  <w:rPr>
                    <w:noProof/>
                  </w:rPr>
                </w:rPrChange>
              </w:rPr>
              <w:instrText>HYPERLINK \l "_Toc332351201"</w:instrText>
            </w:r>
            <w:r w:rsidRPr="00303364">
              <w:rPr>
                <w:rStyle w:val="Hyperlink"/>
                <w:rFonts w:cstheme="minorHAnsi"/>
                <w:noProof/>
                <w:sz w:val="24"/>
                <w:szCs w:val="24"/>
                <w:rPrChange w:id="2438" w:author="DuyNgo" w:date="2012-08-10T08:15:00Z">
                  <w:rPr>
                    <w:rStyle w:val="Hyperlink"/>
                    <w:noProof/>
                  </w:rPr>
                </w:rPrChange>
              </w:rPr>
              <w:instrText xml:space="preserve"> </w:instrText>
            </w:r>
            <w:r w:rsidRPr="00303364">
              <w:rPr>
                <w:rStyle w:val="Hyperlink"/>
                <w:rFonts w:cstheme="minorHAnsi"/>
                <w:noProof/>
                <w:sz w:val="24"/>
                <w:szCs w:val="24"/>
                <w:rPrChange w:id="2439" w:author="DuyNgo" w:date="2012-08-10T08:15:00Z">
                  <w:rPr>
                    <w:rStyle w:val="Hyperlink"/>
                    <w:noProof/>
                  </w:rPr>
                </w:rPrChange>
              </w:rPr>
              <w:fldChar w:fldCharType="separate"/>
            </w:r>
            <w:r w:rsidRPr="00303364">
              <w:rPr>
                <w:rStyle w:val="Hyperlink"/>
                <w:rFonts w:cstheme="minorHAnsi"/>
                <w:noProof/>
                <w:sz w:val="24"/>
                <w:szCs w:val="24"/>
                <w:rPrChange w:id="2440" w:author="DuyNgo" w:date="2012-08-10T08:15:00Z">
                  <w:rPr>
                    <w:rStyle w:val="Hyperlink"/>
                    <w:noProof/>
                  </w:rPr>
                </w:rPrChange>
              </w:rPr>
              <w:t>1.3 Intended Audiences and Document Organization</w:t>
            </w:r>
            <w:r w:rsidRPr="00303364">
              <w:rPr>
                <w:rFonts w:cstheme="minorHAnsi"/>
                <w:noProof/>
                <w:webHidden/>
                <w:sz w:val="24"/>
                <w:szCs w:val="24"/>
                <w:rPrChange w:id="2441" w:author="DuyNgo" w:date="2012-08-10T08:15:00Z">
                  <w:rPr>
                    <w:noProof/>
                    <w:webHidden/>
                  </w:rPr>
                </w:rPrChange>
              </w:rPr>
              <w:tab/>
            </w:r>
            <w:r w:rsidRPr="00303364">
              <w:rPr>
                <w:rFonts w:cstheme="minorHAnsi"/>
                <w:noProof/>
                <w:webHidden/>
                <w:sz w:val="24"/>
                <w:szCs w:val="24"/>
                <w:rPrChange w:id="2442" w:author="DuyNgo" w:date="2012-08-10T08:15:00Z">
                  <w:rPr>
                    <w:noProof/>
                    <w:webHidden/>
                  </w:rPr>
                </w:rPrChange>
              </w:rPr>
              <w:fldChar w:fldCharType="begin"/>
            </w:r>
            <w:r w:rsidRPr="00303364">
              <w:rPr>
                <w:rFonts w:cstheme="minorHAnsi"/>
                <w:noProof/>
                <w:webHidden/>
                <w:sz w:val="24"/>
                <w:szCs w:val="24"/>
                <w:rPrChange w:id="2443" w:author="DuyNgo" w:date="2012-08-10T08:15:00Z">
                  <w:rPr>
                    <w:noProof/>
                    <w:webHidden/>
                  </w:rPr>
                </w:rPrChange>
              </w:rPr>
              <w:instrText xml:space="preserve"> PAGEREF _Toc332351201 \h </w:instrText>
            </w:r>
          </w:ins>
          <w:r w:rsidRPr="00303364">
            <w:rPr>
              <w:rFonts w:cstheme="minorHAnsi"/>
              <w:noProof/>
              <w:webHidden/>
              <w:sz w:val="24"/>
              <w:szCs w:val="24"/>
              <w:rPrChange w:id="2444" w:author="DuyNgo" w:date="2012-08-10T08:15:00Z">
                <w:rPr>
                  <w:rFonts w:cstheme="minorHAnsi"/>
                  <w:noProof/>
                  <w:webHidden/>
                  <w:sz w:val="24"/>
                  <w:szCs w:val="24"/>
                </w:rPr>
              </w:rPrChange>
            </w:rPr>
          </w:r>
          <w:r w:rsidRPr="00303364">
            <w:rPr>
              <w:rFonts w:cstheme="minorHAnsi"/>
              <w:noProof/>
              <w:webHidden/>
              <w:sz w:val="24"/>
              <w:szCs w:val="24"/>
              <w:rPrChange w:id="2445" w:author="DuyNgo" w:date="2012-08-10T08:15:00Z">
                <w:rPr>
                  <w:noProof/>
                  <w:webHidden/>
                </w:rPr>
              </w:rPrChange>
            </w:rPr>
            <w:fldChar w:fldCharType="separate"/>
          </w:r>
          <w:ins w:id="2446" w:author="DuyNgo" w:date="2012-08-10T08:15:00Z">
            <w:r w:rsidRPr="00303364">
              <w:rPr>
                <w:rFonts w:cstheme="minorHAnsi"/>
                <w:noProof/>
                <w:webHidden/>
                <w:sz w:val="24"/>
                <w:szCs w:val="24"/>
                <w:rPrChange w:id="2447" w:author="DuyNgo" w:date="2012-08-10T08:15:00Z">
                  <w:rPr>
                    <w:noProof/>
                    <w:webHidden/>
                  </w:rPr>
                </w:rPrChange>
              </w:rPr>
              <w:t>277</w:t>
            </w:r>
            <w:r w:rsidRPr="00303364">
              <w:rPr>
                <w:rFonts w:cstheme="minorHAnsi"/>
                <w:noProof/>
                <w:webHidden/>
                <w:sz w:val="24"/>
                <w:szCs w:val="24"/>
                <w:rPrChange w:id="2448" w:author="DuyNgo" w:date="2012-08-10T08:15:00Z">
                  <w:rPr>
                    <w:noProof/>
                    <w:webHidden/>
                  </w:rPr>
                </w:rPrChange>
              </w:rPr>
              <w:fldChar w:fldCharType="end"/>
            </w:r>
            <w:r w:rsidRPr="00303364">
              <w:rPr>
                <w:rStyle w:val="Hyperlink"/>
                <w:rFonts w:cstheme="minorHAnsi"/>
                <w:noProof/>
                <w:sz w:val="24"/>
                <w:szCs w:val="24"/>
                <w:rPrChange w:id="2449" w:author="DuyNgo" w:date="2012-08-10T08:15:00Z">
                  <w:rPr>
                    <w:rStyle w:val="Hyperlink"/>
                    <w:noProof/>
                  </w:rPr>
                </w:rPrChange>
              </w:rPr>
              <w:fldChar w:fldCharType="end"/>
            </w:r>
          </w:ins>
        </w:p>
        <w:p w:rsidR="00303364" w:rsidRPr="00303364" w:rsidRDefault="00303364">
          <w:pPr>
            <w:pStyle w:val="TOC3"/>
            <w:tabs>
              <w:tab w:val="right" w:leader="dot" w:pos="8778"/>
            </w:tabs>
            <w:rPr>
              <w:ins w:id="2450" w:author="DuyNgo" w:date="2012-08-10T08:15:00Z"/>
              <w:rFonts w:eastAsiaTheme="minorEastAsia" w:cstheme="minorHAnsi"/>
              <w:noProof/>
              <w:sz w:val="24"/>
              <w:szCs w:val="24"/>
              <w:lang w:eastAsia="ja-JP"/>
              <w:rPrChange w:id="2451" w:author="DuyNgo" w:date="2012-08-10T08:15:00Z">
                <w:rPr>
                  <w:ins w:id="2452" w:author="DuyNgo" w:date="2012-08-10T08:15:00Z"/>
                  <w:rFonts w:eastAsiaTheme="minorEastAsia"/>
                  <w:noProof/>
                  <w:lang w:eastAsia="ja-JP"/>
                </w:rPr>
              </w:rPrChange>
            </w:rPr>
          </w:pPr>
          <w:ins w:id="2453" w:author="DuyNgo" w:date="2012-08-10T08:15:00Z">
            <w:r w:rsidRPr="00303364">
              <w:rPr>
                <w:rStyle w:val="Hyperlink"/>
                <w:rFonts w:cstheme="minorHAnsi"/>
                <w:noProof/>
                <w:sz w:val="24"/>
                <w:szCs w:val="24"/>
                <w:rPrChange w:id="2454" w:author="DuyNgo" w:date="2012-08-10T08:15:00Z">
                  <w:rPr>
                    <w:rStyle w:val="Hyperlink"/>
                    <w:noProof/>
                  </w:rPr>
                </w:rPrChange>
              </w:rPr>
              <w:fldChar w:fldCharType="begin"/>
            </w:r>
            <w:r w:rsidRPr="00303364">
              <w:rPr>
                <w:rStyle w:val="Hyperlink"/>
                <w:rFonts w:cstheme="minorHAnsi"/>
                <w:noProof/>
                <w:sz w:val="24"/>
                <w:szCs w:val="24"/>
                <w:rPrChange w:id="2455" w:author="DuyNgo" w:date="2012-08-10T08:15:00Z">
                  <w:rPr>
                    <w:rStyle w:val="Hyperlink"/>
                    <w:noProof/>
                  </w:rPr>
                </w:rPrChange>
              </w:rPr>
              <w:instrText xml:space="preserve"> </w:instrText>
            </w:r>
            <w:r w:rsidRPr="00303364">
              <w:rPr>
                <w:rFonts w:cstheme="minorHAnsi"/>
                <w:noProof/>
                <w:sz w:val="24"/>
                <w:szCs w:val="24"/>
                <w:rPrChange w:id="2456" w:author="DuyNgo" w:date="2012-08-10T08:15:00Z">
                  <w:rPr>
                    <w:noProof/>
                  </w:rPr>
                </w:rPrChange>
              </w:rPr>
              <w:instrText>HYPERLINK \l "_Toc332351202"</w:instrText>
            </w:r>
            <w:r w:rsidRPr="00303364">
              <w:rPr>
                <w:rStyle w:val="Hyperlink"/>
                <w:rFonts w:cstheme="minorHAnsi"/>
                <w:noProof/>
                <w:sz w:val="24"/>
                <w:szCs w:val="24"/>
                <w:rPrChange w:id="2457" w:author="DuyNgo" w:date="2012-08-10T08:15:00Z">
                  <w:rPr>
                    <w:rStyle w:val="Hyperlink"/>
                    <w:noProof/>
                  </w:rPr>
                </w:rPrChange>
              </w:rPr>
              <w:instrText xml:space="preserve"> </w:instrText>
            </w:r>
            <w:r w:rsidRPr="00303364">
              <w:rPr>
                <w:rStyle w:val="Hyperlink"/>
                <w:rFonts w:cstheme="minorHAnsi"/>
                <w:noProof/>
                <w:sz w:val="24"/>
                <w:szCs w:val="24"/>
                <w:rPrChange w:id="2458" w:author="DuyNgo" w:date="2012-08-10T08:15:00Z">
                  <w:rPr>
                    <w:rStyle w:val="Hyperlink"/>
                    <w:noProof/>
                  </w:rPr>
                </w:rPrChange>
              </w:rPr>
              <w:fldChar w:fldCharType="separate"/>
            </w:r>
            <w:r w:rsidRPr="00303364">
              <w:rPr>
                <w:rStyle w:val="Hyperlink"/>
                <w:rFonts w:cstheme="minorHAnsi"/>
                <w:noProof/>
                <w:sz w:val="24"/>
                <w:szCs w:val="24"/>
                <w:rPrChange w:id="2459" w:author="DuyNgo" w:date="2012-08-10T08:15:00Z">
                  <w:rPr>
                    <w:rStyle w:val="Hyperlink"/>
                    <w:noProof/>
                  </w:rPr>
                </w:rPrChange>
              </w:rPr>
              <w:t>1.4 Acronyms and Abbreviations</w:t>
            </w:r>
            <w:r w:rsidRPr="00303364">
              <w:rPr>
                <w:rFonts w:cstheme="minorHAnsi"/>
                <w:noProof/>
                <w:webHidden/>
                <w:sz w:val="24"/>
                <w:szCs w:val="24"/>
                <w:rPrChange w:id="2460" w:author="DuyNgo" w:date="2012-08-10T08:15:00Z">
                  <w:rPr>
                    <w:noProof/>
                    <w:webHidden/>
                  </w:rPr>
                </w:rPrChange>
              </w:rPr>
              <w:tab/>
            </w:r>
            <w:r w:rsidRPr="00303364">
              <w:rPr>
                <w:rFonts w:cstheme="minorHAnsi"/>
                <w:noProof/>
                <w:webHidden/>
                <w:sz w:val="24"/>
                <w:szCs w:val="24"/>
                <w:rPrChange w:id="2461" w:author="DuyNgo" w:date="2012-08-10T08:15:00Z">
                  <w:rPr>
                    <w:noProof/>
                    <w:webHidden/>
                  </w:rPr>
                </w:rPrChange>
              </w:rPr>
              <w:fldChar w:fldCharType="begin"/>
            </w:r>
            <w:r w:rsidRPr="00303364">
              <w:rPr>
                <w:rFonts w:cstheme="minorHAnsi"/>
                <w:noProof/>
                <w:webHidden/>
                <w:sz w:val="24"/>
                <w:szCs w:val="24"/>
                <w:rPrChange w:id="2462" w:author="DuyNgo" w:date="2012-08-10T08:15:00Z">
                  <w:rPr>
                    <w:noProof/>
                    <w:webHidden/>
                  </w:rPr>
                </w:rPrChange>
              </w:rPr>
              <w:instrText xml:space="preserve"> PAGEREF _Toc332351202 \h </w:instrText>
            </w:r>
          </w:ins>
          <w:r w:rsidRPr="00303364">
            <w:rPr>
              <w:rFonts w:cstheme="minorHAnsi"/>
              <w:noProof/>
              <w:webHidden/>
              <w:sz w:val="24"/>
              <w:szCs w:val="24"/>
              <w:rPrChange w:id="2463" w:author="DuyNgo" w:date="2012-08-10T08:15:00Z">
                <w:rPr>
                  <w:rFonts w:cstheme="minorHAnsi"/>
                  <w:noProof/>
                  <w:webHidden/>
                  <w:sz w:val="24"/>
                  <w:szCs w:val="24"/>
                </w:rPr>
              </w:rPrChange>
            </w:rPr>
          </w:r>
          <w:r w:rsidRPr="00303364">
            <w:rPr>
              <w:rFonts w:cstheme="minorHAnsi"/>
              <w:noProof/>
              <w:webHidden/>
              <w:sz w:val="24"/>
              <w:szCs w:val="24"/>
              <w:rPrChange w:id="2464" w:author="DuyNgo" w:date="2012-08-10T08:15:00Z">
                <w:rPr>
                  <w:noProof/>
                  <w:webHidden/>
                </w:rPr>
              </w:rPrChange>
            </w:rPr>
            <w:fldChar w:fldCharType="separate"/>
          </w:r>
          <w:ins w:id="2465" w:author="DuyNgo" w:date="2012-08-10T08:15:00Z">
            <w:r w:rsidRPr="00303364">
              <w:rPr>
                <w:rFonts w:cstheme="minorHAnsi"/>
                <w:noProof/>
                <w:webHidden/>
                <w:sz w:val="24"/>
                <w:szCs w:val="24"/>
                <w:rPrChange w:id="2466" w:author="DuyNgo" w:date="2012-08-10T08:15:00Z">
                  <w:rPr>
                    <w:noProof/>
                    <w:webHidden/>
                  </w:rPr>
                </w:rPrChange>
              </w:rPr>
              <w:t>278</w:t>
            </w:r>
            <w:r w:rsidRPr="00303364">
              <w:rPr>
                <w:rFonts w:cstheme="minorHAnsi"/>
                <w:noProof/>
                <w:webHidden/>
                <w:sz w:val="24"/>
                <w:szCs w:val="24"/>
                <w:rPrChange w:id="2467" w:author="DuyNgo" w:date="2012-08-10T08:15:00Z">
                  <w:rPr>
                    <w:noProof/>
                    <w:webHidden/>
                  </w:rPr>
                </w:rPrChange>
              </w:rPr>
              <w:fldChar w:fldCharType="end"/>
            </w:r>
            <w:r w:rsidRPr="00303364">
              <w:rPr>
                <w:rStyle w:val="Hyperlink"/>
                <w:rFonts w:cstheme="minorHAnsi"/>
                <w:noProof/>
                <w:sz w:val="24"/>
                <w:szCs w:val="24"/>
                <w:rPrChange w:id="2468" w:author="DuyNgo" w:date="2012-08-10T08:15:00Z">
                  <w:rPr>
                    <w:rStyle w:val="Hyperlink"/>
                    <w:noProof/>
                  </w:rPr>
                </w:rPrChange>
              </w:rPr>
              <w:fldChar w:fldCharType="end"/>
            </w:r>
          </w:ins>
        </w:p>
        <w:p w:rsidR="00303364" w:rsidRPr="00303364" w:rsidRDefault="00303364">
          <w:pPr>
            <w:pStyle w:val="TOC3"/>
            <w:tabs>
              <w:tab w:val="right" w:leader="dot" w:pos="8778"/>
            </w:tabs>
            <w:rPr>
              <w:ins w:id="2469" w:author="DuyNgo" w:date="2012-08-10T08:15:00Z"/>
              <w:rFonts w:eastAsiaTheme="minorEastAsia" w:cstheme="minorHAnsi"/>
              <w:noProof/>
              <w:sz w:val="24"/>
              <w:szCs w:val="24"/>
              <w:lang w:eastAsia="ja-JP"/>
              <w:rPrChange w:id="2470" w:author="DuyNgo" w:date="2012-08-10T08:15:00Z">
                <w:rPr>
                  <w:ins w:id="2471" w:author="DuyNgo" w:date="2012-08-10T08:15:00Z"/>
                  <w:rFonts w:eastAsiaTheme="minorEastAsia"/>
                  <w:noProof/>
                  <w:lang w:eastAsia="ja-JP"/>
                </w:rPr>
              </w:rPrChange>
            </w:rPr>
          </w:pPr>
          <w:ins w:id="2472" w:author="DuyNgo" w:date="2012-08-10T08:15:00Z">
            <w:r w:rsidRPr="00303364">
              <w:rPr>
                <w:rStyle w:val="Hyperlink"/>
                <w:rFonts w:cstheme="minorHAnsi"/>
                <w:noProof/>
                <w:sz w:val="24"/>
                <w:szCs w:val="24"/>
                <w:rPrChange w:id="2473" w:author="DuyNgo" w:date="2012-08-10T08:15:00Z">
                  <w:rPr>
                    <w:rStyle w:val="Hyperlink"/>
                    <w:noProof/>
                  </w:rPr>
                </w:rPrChange>
              </w:rPr>
              <w:fldChar w:fldCharType="begin"/>
            </w:r>
            <w:r w:rsidRPr="00303364">
              <w:rPr>
                <w:rStyle w:val="Hyperlink"/>
                <w:rFonts w:cstheme="minorHAnsi"/>
                <w:noProof/>
                <w:sz w:val="24"/>
                <w:szCs w:val="24"/>
                <w:rPrChange w:id="2474" w:author="DuyNgo" w:date="2012-08-10T08:15:00Z">
                  <w:rPr>
                    <w:rStyle w:val="Hyperlink"/>
                    <w:noProof/>
                  </w:rPr>
                </w:rPrChange>
              </w:rPr>
              <w:instrText xml:space="preserve"> </w:instrText>
            </w:r>
            <w:r w:rsidRPr="00303364">
              <w:rPr>
                <w:rFonts w:cstheme="minorHAnsi"/>
                <w:noProof/>
                <w:sz w:val="24"/>
                <w:szCs w:val="24"/>
                <w:rPrChange w:id="2475" w:author="DuyNgo" w:date="2012-08-10T08:15:00Z">
                  <w:rPr>
                    <w:noProof/>
                  </w:rPr>
                </w:rPrChange>
              </w:rPr>
              <w:instrText>HYPERLINK \l "_Toc332351203"</w:instrText>
            </w:r>
            <w:r w:rsidRPr="00303364">
              <w:rPr>
                <w:rStyle w:val="Hyperlink"/>
                <w:rFonts w:cstheme="minorHAnsi"/>
                <w:noProof/>
                <w:sz w:val="24"/>
                <w:szCs w:val="24"/>
                <w:rPrChange w:id="2476" w:author="DuyNgo" w:date="2012-08-10T08:15:00Z">
                  <w:rPr>
                    <w:rStyle w:val="Hyperlink"/>
                    <w:noProof/>
                  </w:rPr>
                </w:rPrChange>
              </w:rPr>
              <w:instrText xml:space="preserve"> </w:instrText>
            </w:r>
            <w:r w:rsidRPr="00303364">
              <w:rPr>
                <w:rStyle w:val="Hyperlink"/>
                <w:rFonts w:cstheme="minorHAnsi"/>
                <w:noProof/>
                <w:sz w:val="24"/>
                <w:szCs w:val="24"/>
                <w:rPrChange w:id="2477" w:author="DuyNgo" w:date="2012-08-10T08:15:00Z">
                  <w:rPr>
                    <w:rStyle w:val="Hyperlink"/>
                    <w:noProof/>
                  </w:rPr>
                </w:rPrChange>
              </w:rPr>
              <w:fldChar w:fldCharType="separate"/>
            </w:r>
            <w:r w:rsidRPr="00303364">
              <w:rPr>
                <w:rStyle w:val="Hyperlink"/>
                <w:rFonts w:cstheme="minorHAnsi"/>
                <w:noProof/>
                <w:sz w:val="24"/>
                <w:szCs w:val="24"/>
                <w:rPrChange w:id="2478" w:author="DuyNgo" w:date="2012-08-10T08:15:00Z">
                  <w:rPr>
                    <w:rStyle w:val="Hyperlink"/>
                    <w:noProof/>
                  </w:rPr>
                </w:rPrChange>
              </w:rPr>
              <w:t>1.5 References</w:t>
            </w:r>
            <w:r w:rsidRPr="00303364">
              <w:rPr>
                <w:rFonts w:cstheme="minorHAnsi"/>
                <w:noProof/>
                <w:webHidden/>
                <w:sz w:val="24"/>
                <w:szCs w:val="24"/>
                <w:rPrChange w:id="2479" w:author="DuyNgo" w:date="2012-08-10T08:15:00Z">
                  <w:rPr>
                    <w:noProof/>
                    <w:webHidden/>
                  </w:rPr>
                </w:rPrChange>
              </w:rPr>
              <w:tab/>
            </w:r>
            <w:r w:rsidRPr="00303364">
              <w:rPr>
                <w:rFonts w:cstheme="minorHAnsi"/>
                <w:noProof/>
                <w:webHidden/>
                <w:sz w:val="24"/>
                <w:szCs w:val="24"/>
                <w:rPrChange w:id="2480" w:author="DuyNgo" w:date="2012-08-10T08:15:00Z">
                  <w:rPr>
                    <w:noProof/>
                    <w:webHidden/>
                  </w:rPr>
                </w:rPrChange>
              </w:rPr>
              <w:fldChar w:fldCharType="begin"/>
            </w:r>
            <w:r w:rsidRPr="00303364">
              <w:rPr>
                <w:rFonts w:cstheme="minorHAnsi"/>
                <w:noProof/>
                <w:webHidden/>
                <w:sz w:val="24"/>
                <w:szCs w:val="24"/>
                <w:rPrChange w:id="2481" w:author="DuyNgo" w:date="2012-08-10T08:15:00Z">
                  <w:rPr>
                    <w:noProof/>
                    <w:webHidden/>
                  </w:rPr>
                </w:rPrChange>
              </w:rPr>
              <w:instrText xml:space="preserve"> PAGEREF _Toc332351203 \h </w:instrText>
            </w:r>
          </w:ins>
          <w:r w:rsidRPr="00303364">
            <w:rPr>
              <w:rFonts w:cstheme="minorHAnsi"/>
              <w:noProof/>
              <w:webHidden/>
              <w:sz w:val="24"/>
              <w:szCs w:val="24"/>
              <w:rPrChange w:id="2482" w:author="DuyNgo" w:date="2012-08-10T08:15:00Z">
                <w:rPr>
                  <w:rFonts w:cstheme="minorHAnsi"/>
                  <w:noProof/>
                  <w:webHidden/>
                  <w:sz w:val="24"/>
                  <w:szCs w:val="24"/>
                </w:rPr>
              </w:rPrChange>
            </w:rPr>
          </w:r>
          <w:r w:rsidRPr="00303364">
            <w:rPr>
              <w:rFonts w:cstheme="minorHAnsi"/>
              <w:noProof/>
              <w:webHidden/>
              <w:sz w:val="24"/>
              <w:szCs w:val="24"/>
              <w:rPrChange w:id="2483" w:author="DuyNgo" w:date="2012-08-10T08:15:00Z">
                <w:rPr>
                  <w:noProof/>
                  <w:webHidden/>
                </w:rPr>
              </w:rPrChange>
            </w:rPr>
            <w:fldChar w:fldCharType="separate"/>
          </w:r>
          <w:ins w:id="2484" w:author="DuyNgo" w:date="2012-08-10T08:15:00Z">
            <w:r w:rsidRPr="00303364">
              <w:rPr>
                <w:rFonts w:cstheme="minorHAnsi"/>
                <w:noProof/>
                <w:webHidden/>
                <w:sz w:val="24"/>
                <w:szCs w:val="24"/>
                <w:rPrChange w:id="2485" w:author="DuyNgo" w:date="2012-08-10T08:15:00Z">
                  <w:rPr>
                    <w:noProof/>
                    <w:webHidden/>
                  </w:rPr>
                </w:rPrChange>
              </w:rPr>
              <w:t>278</w:t>
            </w:r>
            <w:r w:rsidRPr="00303364">
              <w:rPr>
                <w:rFonts w:cstheme="minorHAnsi"/>
                <w:noProof/>
                <w:webHidden/>
                <w:sz w:val="24"/>
                <w:szCs w:val="24"/>
                <w:rPrChange w:id="2486" w:author="DuyNgo" w:date="2012-08-10T08:15:00Z">
                  <w:rPr>
                    <w:noProof/>
                    <w:webHidden/>
                  </w:rPr>
                </w:rPrChange>
              </w:rPr>
              <w:fldChar w:fldCharType="end"/>
            </w:r>
            <w:r w:rsidRPr="00303364">
              <w:rPr>
                <w:rStyle w:val="Hyperlink"/>
                <w:rFonts w:cstheme="minorHAnsi"/>
                <w:noProof/>
                <w:sz w:val="24"/>
                <w:szCs w:val="24"/>
                <w:rPrChange w:id="2487"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488" w:author="DuyNgo" w:date="2012-08-10T08:15:00Z"/>
              <w:rFonts w:eastAsiaTheme="minorEastAsia" w:cstheme="minorHAnsi"/>
              <w:noProof/>
              <w:sz w:val="24"/>
              <w:szCs w:val="24"/>
              <w:lang w:eastAsia="ja-JP"/>
              <w:rPrChange w:id="2489" w:author="DuyNgo" w:date="2012-08-10T08:15:00Z">
                <w:rPr>
                  <w:ins w:id="2490" w:author="DuyNgo" w:date="2012-08-10T08:15:00Z"/>
                  <w:rFonts w:eastAsiaTheme="minorEastAsia"/>
                  <w:noProof/>
                  <w:lang w:eastAsia="ja-JP"/>
                </w:rPr>
              </w:rPrChange>
            </w:rPr>
          </w:pPr>
          <w:ins w:id="2491" w:author="DuyNgo" w:date="2012-08-10T08:15:00Z">
            <w:r w:rsidRPr="00303364">
              <w:rPr>
                <w:rStyle w:val="Hyperlink"/>
                <w:rFonts w:cstheme="minorHAnsi"/>
                <w:noProof/>
                <w:sz w:val="24"/>
                <w:szCs w:val="24"/>
                <w:rPrChange w:id="2492" w:author="DuyNgo" w:date="2012-08-10T08:15:00Z">
                  <w:rPr>
                    <w:rStyle w:val="Hyperlink"/>
                    <w:noProof/>
                  </w:rPr>
                </w:rPrChange>
              </w:rPr>
              <w:fldChar w:fldCharType="begin"/>
            </w:r>
            <w:r w:rsidRPr="00303364">
              <w:rPr>
                <w:rStyle w:val="Hyperlink"/>
                <w:rFonts w:cstheme="minorHAnsi"/>
                <w:noProof/>
                <w:sz w:val="24"/>
                <w:szCs w:val="24"/>
                <w:rPrChange w:id="2493" w:author="DuyNgo" w:date="2012-08-10T08:15:00Z">
                  <w:rPr>
                    <w:rStyle w:val="Hyperlink"/>
                    <w:noProof/>
                  </w:rPr>
                </w:rPrChange>
              </w:rPr>
              <w:instrText xml:space="preserve"> </w:instrText>
            </w:r>
            <w:r w:rsidRPr="00303364">
              <w:rPr>
                <w:rFonts w:cstheme="minorHAnsi"/>
                <w:noProof/>
                <w:sz w:val="24"/>
                <w:szCs w:val="24"/>
                <w:rPrChange w:id="2494" w:author="DuyNgo" w:date="2012-08-10T08:15:00Z">
                  <w:rPr>
                    <w:noProof/>
                  </w:rPr>
                </w:rPrChange>
              </w:rPr>
              <w:instrText>HYPERLINK \l "_Toc332351204"</w:instrText>
            </w:r>
            <w:r w:rsidRPr="00303364">
              <w:rPr>
                <w:rStyle w:val="Hyperlink"/>
                <w:rFonts w:cstheme="minorHAnsi"/>
                <w:noProof/>
                <w:sz w:val="24"/>
                <w:szCs w:val="24"/>
                <w:rPrChange w:id="2495" w:author="DuyNgo" w:date="2012-08-10T08:15:00Z">
                  <w:rPr>
                    <w:rStyle w:val="Hyperlink"/>
                    <w:noProof/>
                  </w:rPr>
                </w:rPrChange>
              </w:rPr>
              <w:instrText xml:space="preserve"> </w:instrText>
            </w:r>
            <w:r w:rsidRPr="00303364">
              <w:rPr>
                <w:rStyle w:val="Hyperlink"/>
                <w:rFonts w:cstheme="minorHAnsi"/>
                <w:noProof/>
                <w:sz w:val="24"/>
                <w:szCs w:val="24"/>
                <w:rPrChange w:id="2496" w:author="DuyNgo" w:date="2012-08-10T08:15:00Z">
                  <w:rPr>
                    <w:rStyle w:val="Hyperlink"/>
                    <w:noProof/>
                  </w:rPr>
                </w:rPrChange>
              </w:rPr>
              <w:fldChar w:fldCharType="separate"/>
            </w:r>
            <w:r w:rsidRPr="00303364">
              <w:rPr>
                <w:rStyle w:val="Hyperlink"/>
                <w:rFonts w:cstheme="minorHAnsi"/>
                <w:noProof/>
                <w:sz w:val="24"/>
                <w:szCs w:val="24"/>
                <w:rPrChange w:id="2497" w:author="DuyNgo" w:date="2012-08-10T08:15:00Z">
                  <w:rPr>
                    <w:rStyle w:val="Hyperlink"/>
                    <w:noProof/>
                  </w:rPr>
                </w:rPrChange>
              </w:rPr>
              <w:t>2.</w:t>
            </w:r>
            <w:r w:rsidRPr="00303364">
              <w:rPr>
                <w:rFonts w:eastAsiaTheme="minorEastAsia" w:cstheme="minorHAnsi"/>
                <w:noProof/>
                <w:sz w:val="24"/>
                <w:szCs w:val="24"/>
                <w:lang w:eastAsia="ja-JP"/>
                <w:rPrChange w:id="2498" w:author="DuyNgo" w:date="2012-08-10T08:15:00Z">
                  <w:rPr>
                    <w:rFonts w:eastAsiaTheme="minorEastAsia"/>
                    <w:noProof/>
                    <w:lang w:eastAsia="ja-JP"/>
                  </w:rPr>
                </w:rPrChange>
              </w:rPr>
              <w:tab/>
            </w:r>
            <w:r w:rsidRPr="00303364">
              <w:rPr>
                <w:rStyle w:val="Hyperlink"/>
                <w:rFonts w:cstheme="minorHAnsi"/>
                <w:noProof/>
                <w:sz w:val="24"/>
                <w:szCs w:val="24"/>
                <w:rPrChange w:id="2499" w:author="DuyNgo" w:date="2012-08-10T08:15:00Z">
                  <w:rPr>
                    <w:rStyle w:val="Hyperlink"/>
                    <w:noProof/>
                  </w:rPr>
                </w:rPrChange>
              </w:rPr>
              <w:t>Architecture design</w:t>
            </w:r>
            <w:r w:rsidRPr="00303364">
              <w:rPr>
                <w:rFonts w:cstheme="minorHAnsi"/>
                <w:noProof/>
                <w:webHidden/>
                <w:sz w:val="24"/>
                <w:szCs w:val="24"/>
                <w:rPrChange w:id="2500" w:author="DuyNgo" w:date="2012-08-10T08:15:00Z">
                  <w:rPr>
                    <w:noProof/>
                    <w:webHidden/>
                  </w:rPr>
                </w:rPrChange>
              </w:rPr>
              <w:tab/>
            </w:r>
            <w:r w:rsidRPr="00303364">
              <w:rPr>
                <w:rFonts w:cstheme="minorHAnsi"/>
                <w:noProof/>
                <w:webHidden/>
                <w:sz w:val="24"/>
                <w:szCs w:val="24"/>
                <w:rPrChange w:id="2501" w:author="DuyNgo" w:date="2012-08-10T08:15:00Z">
                  <w:rPr>
                    <w:noProof/>
                    <w:webHidden/>
                  </w:rPr>
                </w:rPrChange>
              </w:rPr>
              <w:fldChar w:fldCharType="begin"/>
            </w:r>
            <w:r w:rsidRPr="00303364">
              <w:rPr>
                <w:rFonts w:cstheme="minorHAnsi"/>
                <w:noProof/>
                <w:webHidden/>
                <w:sz w:val="24"/>
                <w:szCs w:val="24"/>
                <w:rPrChange w:id="2502" w:author="DuyNgo" w:date="2012-08-10T08:15:00Z">
                  <w:rPr>
                    <w:noProof/>
                    <w:webHidden/>
                  </w:rPr>
                </w:rPrChange>
              </w:rPr>
              <w:instrText xml:space="preserve"> PAGEREF _Toc332351204 \h </w:instrText>
            </w:r>
          </w:ins>
          <w:r w:rsidRPr="00303364">
            <w:rPr>
              <w:rFonts w:cstheme="minorHAnsi"/>
              <w:noProof/>
              <w:webHidden/>
              <w:sz w:val="24"/>
              <w:szCs w:val="24"/>
              <w:rPrChange w:id="2503" w:author="DuyNgo" w:date="2012-08-10T08:15:00Z">
                <w:rPr>
                  <w:rFonts w:cstheme="minorHAnsi"/>
                  <w:noProof/>
                  <w:webHidden/>
                  <w:sz w:val="24"/>
                  <w:szCs w:val="24"/>
                </w:rPr>
              </w:rPrChange>
            </w:rPr>
          </w:r>
          <w:r w:rsidRPr="00303364">
            <w:rPr>
              <w:rFonts w:cstheme="minorHAnsi"/>
              <w:noProof/>
              <w:webHidden/>
              <w:sz w:val="24"/>
              <w:szCs w:val="24"/>
              <w:rPrChange w:id="2504" w:author="DuyNgo" w:date="2012-08-10T08:15:00Z">
                <w:rPr>
                  <w:noProof/>
                  <w:webHidden/>
                </w:rPr>
              </w:rPrChange>
            </w:rPr>
            <w:fldChar w:fldCharType="separate"/>
          </w:r>
          <w:ins w:id="2505" w:author="DuyNgo" w:date="2012-08-10T08:15:00Z">
            <w:r w:rsidRPr="00303364">
              <w:rPr>
                <w:rFonts w:cstheme="minorHAnsi"/>
                <w:noProof/>
                <w:webHidden/>
                <w:sz w:val="24"/>
                <w:szCs w:val="24"/>
                <w:rPrChange w:id="2506" w:author="DuyNgo" w:date="2012-08-10T08:15:00Z">
                  <w:rPr>
                    <w:noProof/>
                    <w:webHidden/>
                  </w:rPr>
                </w:rPrChange>
              </w:rPr>
              <w:t>278</w:t>
            </w:r>
            <w:r w:rsidRPr="00303364">
              <w:rPr>
                <w:rFonts w:cstheme="minorHAnsi"/>
                <w:noProof/>
                <w:webHidden/>
                <w:sz w:val="24"/>
                <w:szCs w:val="24"/>
                <w:rPrChange w:id="2507" w:author="DuyNgo" w:date="2012-08-10T08:15:00Z">
                  <w:rPr>
                    <w:noProof/>
                    <w:webHidden/>
                  </w:rPr>
                </w:rPrChange>
              </w:rPr>
              <w:fldChar w:fldCharType="end"/>
            </w:r>
            <w:r w:rsidRPr="00303364">
              <w:rPr>
                <w:rStyle w:val="Hyperlink"/>
                <w:rFonts w:cstheme="minorHAnsi"/>
                <w:noProof/>
                <w:sz w:val="24"/>
                <w:szCs w:val="24"/>
                <w:rPrChange w:id="2508" w:author="DuyNgo" w:date="2012-08-10T08:15:00Z">
                  <w:rPr>
                    <w:rStyle w:val="Hyperlink"/>
                    <w:noProof/>
                  </w:rPr>
                </w:rPrChange>
              </w:rPr>
              <w:fldChar w:fldCharType="end"/>
            </w:r>
          </w:ins>
        </w:p>
        <w:p w:rsidR="00303364" w:rsidRPr="00303364" w:rsidRDefault="00303364">
          <w:pPr>
            <w:pStyle w:val="TOC3"/>
            <w:tabs>
              <w:tab w:val="right" w:leader="dot" w:pos="8778"/>
            </w:tabs>
            <w:rPr>
              <w:ins w:id="2509" w:author="DuyNgo" w:date="2012-08-10T08:15:00Z"/>
              <w:rFonts w:eastAsiaTheme="minorEastAsia" w:cstheme="minorHAnsi"/>
              <w:noProof/>
              <w:sz w:val="24"/>
              <w:szCs w:val="24"/>
              <w:lang w:eastAsia="ja-JP"/>
              <w:rPrChange w:id="2510" w:author="DuyNgo" w:date="2012-08-10T08:15:00Z">
                <w:rPr>
                  <w:ins w:id="2511" w:author="DuyNgo" w:date="2012-08-10T08:15:00Z"/>
                  <w:rFonts w:eastAsiaTheme="minorEastAsia"/>
                  <w:noProof/>
                  <w:lang w:eastAsia="ja-JP"/>
                </w:rPr>
              </w:rPrChange>
            </w:rPr>
          </w:pPr>
          <w:ins w:id="2512" w:author="DuyNgo" w:date="2012-08-10T08:15:00Z">
            <w:r w:rsidRPr="00303364">
              <w:rPr>
                <w:rStyle w:val="Hyperlink"/>
                <w:rFonts w:cstheme="minorHAnsi"/>
                <w:noProof/>
                <w:sz w:val="24"/>
                <w:szCs w:val="24"/>
                <w:rPrChange w:id="2513" w:author="DuyNgo" w:date="2012-08-10T08:15:00Z">
                  <w:rPr>
                    <w:rStyle w:val="Hyperlink"/>
                    <w:noProof/>
                  </w:rPr>
                </w:rPrChange>
              </w:rPr>
              <w:fldChar w:fldCharType="begin"/>
            </w:r>
            <w:r w:rsidRPr="00303364">
              <w:rPr>
                <w:rStyle w:val="Hyperlink"/>
                <w:rFonts w:cstheme="minorHAnsi"/>
                <w:noProof/>
                <w:sz w:val="24"/>
                <w:szCs w:val="24"/>
                <w:rPrChange w:id="2514" w:author="DuyNgo" w:date="2012-08-10T08:15:00Z">
                  <w:rPr>
                    <w:rStyle w:val="Hyperlink"/>
                    <w:noProof/>
                  </w:rPr>
                </w:rPrChange>
              </w:rPr>
              <w:instrText xml:space="preserve"> </w:instrText>
            </w:r>
            <w:r w:rsidRPr="00303364">
              <w:rPr>
                <w:rFonts w:cstheme="minorHAnsi"/>
                <w:noProof/>
                <w:sz w:val="24"/>
                <w:szCs w:val="24"/>
                <w:rPrChange w:id="2515" w:author="DuyNgo" w:date="2012-08-10T08:15:00Z">
                  <w:rPr>
                    <w:noProof/>
                  </w:rPr>
                </w:rPrChange>
              </w:rPr>
              <w:instrText>HYPERLINK \l "_Toc332351205"</w:instrText>
            </w:r>
            <w:r w:rsidRPr="00303364">
              <w:rPr>
                <w:rStyle w:val="Hyperlink"/>
                <w:rFonts w:cstheme="minorHAnsi"/>
                <w:noProof/>
                <w:sz w:val="24"/>
                <w:szCs w:val="24"/>
                <w:rPrChange w:id="2516" w:author="DuyNgo" w:date="2012-08-10T08:15:00Z">
                  <w:rPr>
                    <w:rStyle w:val="Hyperlink"/>
                    <w:noProof/>
                  </w:rPr>
                </w:rPrChange>
              </w:rPr>
              <w:instrText xml:space="preserve"> </w:instrText>
            </w:r>
            <w:r w:rsidRPr="00303364">
              <w:rPr>
                <w:rStyle w:val="Hyperlink"/>
                <w:rFonts w:cstheme="minorHAnsi"/>
                <w:noProof/>
                <w:sz w:val="24"/>
                <w:szCs w:val="24"/>
                <w:rPrChange w:id="2517" w:author="DuyNgo" w:date="2012-08-10T08:15:00Z">
                  <w:rPr>
                    <w:rStyle w:val="Hyperlink"/>
                    <w:noProof/>
                  </w:rPr>
                </w:rPrChange>
              </w:rPr>
              <w:fldChar w:fldCharType="separate"/>
            </w:r>
            <w:r w:rsidRPr="00303364">
              <w:rPr>
                <w:rStyle w:val="Hyperlink"/>
                <w:rFonts w:cstheme="minorHAnsi"/>
                <w:noProof/>
                <w:sz w:val="24"/>
                <w:szCs w:val="24"/>
                <w:rPrChange w:id="2518" w:author="DuyNgo" w:date="2012-08-10T08:15:00Z">
                  <w:rPr>
                    <w:rStyle w:val="Hyperlink"/>
                    <w:noProof/>
                  </w:rPr>
                </w:rPrChange>
              </w:rPr>
              <w:t>2.1 User case view</w:t>
            </w:r>
            <w:r w:rsidRPr="00303364">
              <w:rPr>
                <w:rFonts w:cstheme="minorHAnsi"/>
                <w:noProof/>
                <w:webHidden/>
                <w:sz w:val="24"/>
                <w:szCs w:val="24"/>
                <w:rPrChange w:id="2519" w:author="DuyNgo" w:date="2012-08-10T08:15:00Z">
                  <w:rPr>
                    <w:noProof/>
                    <w:webHidden/>
                  </w:rPr>
                </w:rPrChange>
              </w:rPr>
              <w:tab/>
            </w:r>
            <w:r w:rsidRPr="00303364">
              <w:rPr>
                <w:rFonts w:cstheme="minorHAnsi"/>
                <w:noProof/>
                <w:webHidden/>
                <w:sz w:val="24"/>
                <w:szCs w:val="24"/>
                <w:rPrChange w:id="2520" w:author="DuyNgo" w:date="2012-08-10T08:15:00Z">
                  <w:rPr>
                    <w:noProof/>
                    <w:webHidden/>
                  </w:rPr>
                </w:rPrChange>
              </w:rPr>
              <w:fldChar w:fldCharType="begin"/>
            </w:r>
            <w:r w:rsidRPr="00303364">
              <w:rPr>
                <w:rFonts w:cstheme="minorHAnsi"/>
                <w:noProof/>
                <w:webHidden/>
                <w:sz w:val="24"/>
                <w:szCs w:val="24"/>
                <w:rPrChange w:id="2521" w:author="DuyNgo" w:date="2012-08-10T08:15:00Z">
                  <w:rPr>
                    <w:noProof/>
                    <w:webHidden/>
                  </w:rPr>
                </w:rPrChange>
              </w:rPr>
              <w:instrText xml:space="preserve"> PAGEREF _Toc332351205 \h </w:instrText>
            </w:r>
          </w:ins>
          <w:r w:rsidRPr="00303364">
            <w:rPr>
              <w:rFonts w:cstheme="minorHAnsi"/>
              <w:noProof/>
              <w:webHidden/>
              <w:sz w:val="24"/>
              <w:szCs w:val="24"/>
              <w:rPrChange w:id="2522" w:author="DuyNgo" w:date="2012-08-10T08:15:00Z">
                <w:rPr>
                  <w:rFonts w:cstheme="minorHAnsi"/>
                  <w:noProof/>
                  <w:webHidden/>
                  <w:sz w:val="24"/>
                  <w:szCs w:val="24"/>
                </w:rPr>
              </w:rPrChange>
            </w:rPr>
          </w:r>
          <w:r w:rsidRPr="00303364">
            <w:rPr>
              <w:rFonts w:cstheme="minorHAnsi"/>
              <w:noProof/>
              <w:webHidden/>
              <w:sz w:val="24"/>
              <w:szCs w:val="24"/>
              <w:rPrChange w:id="2523" w:author="DuyNgo" w:date="2012-08-10T08:15:00Z">
                <w:rPr>
                  <w:noProof/>
                  <w:webHidden/>
                </w:rPr>
              </w:rPrChange>
            </w:rPr>
            <w:fldChar w:fldCharType="separate"/>
          </w:r>
          <w:ins w:id="2524" w:author="DuyNgo" w:date="2012-08-10T08:15:00Z">
            <w:r w:rsidRPr="00303364">
              <w:rPr>
                <w:rFonts w:cstheme="minorHAnsi"/>
                <w:noProof/>
                <w:webHidden/>
                <w:sz w:val="24"/>
                <w:szCs w:val="24"/>
                <w:rPrChange w:id="2525" w:author="DuyNgo" w:date="2012-08-10T08:15:00Z">
                  <w:rPr>
                    <w:noProof/>
                    <w:webHidden/>
                  </w:rPr>
                </w:rPrChange>
              </w:rPr>
              <w:t>278</w:t>
            </w:r>
            <w:r w:rsidRPr="00303364">
              <w:rPr>
                <w:rFonts w:cstheme="minorHAnsi"/>
                <w:noProof/>
                <w:webHidden/>
                <w:sz w:val="24"/>
                <w:szCs w:val="24"/>
                <w:rPrChange w:id="2526" w:author="DuyNgo" w:date="2012-08-10T08:15:00Z">
                  <w:rPr>
                    <w:noProof/>
                    <w:webHidden/>
                  </w:rPr>
                </w:rPrChange>
              </w:rPr>
              <w:fldChar w:fldCharType="end"/>
            </w:r>
            <w:r w:rsidRPr="00303364">
              <w:rPr>
                <w:rStyle w:val="Hyperlink"/>
                <w:rFonts w:cstheme="minorHAnsi"/>
                <w:noProof/>
                <w:sz w:val="24"/>
                <w:szCs w:val="24"/>
                <w:rPrChange w:id="2527"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2528" w:author="DuyNgo" w:date="2012-08-10T08:15:00Z"/>
              <w:rFonts w:eastAsiaTheme="minorEastAsia" w:cstheme="minorHAnsi"/>
              <w:noProof/>
              <w:sz w:val="24"/>
              <w:szCs w:val="24"/>
              <w:lang w:eastAsia="ja-JP"/>
              <w:rPrChange w:id="2529" w:author="DuyNgo" w:date="2012-08-10T08:15:00Z">
                <w:rPr>
                  <w:ins w:id="2530" w:author="DuyNgo" w:date="2012-08-10T08:15:00Z"/>
                  <w:rFonts w:eastAsiaTheme="minorEastAsia"/>
                  <w:noProof/>
                  <w:lang w:eastAsia="ja-JP"/>
                </w:rPr>
              </w:rPrChange>
            </w:rPr>
          </w:pPr>
          <w:ins w:id="2531" w:author="DuyNgo" w:date="2012-08-10T08:15:00Z">
            <w:r w:rsidRPr="00303364">
              <w:rPr>
                <w:rStyle w:val="Hyperlink"/>
                <w:rFonts w:cstheme="minorHAnsi"/>
                <w:noProof/>
                <w:sz w:val="24"/>
                <w:szCs w:val="24"/>
                <w:rPrChange w:id="2532" w:author="DuyNgo" w:date="2012-08-10T08:15:00Z">
                  <w:rPr>
                    <w:rStyle w:val="Hyperlink"/>
                    <w:noProof/>
                  </w:rPr>
                </w:rPrChange>
              </w:rPr>
              <w:lastRenderedPageBreak/>
              <w:fldChar w:fldCharType="begin"/>
            </w:r>
            <w:r w:rsidRPr="00303364">
              <w:rPr>
                <w:rStyle w:val="Hyperlink"/>
                <w:rFonts w:cstheme="minorHAnsi"/>
                <w:noProof/>
                <w:sz w:val="24"/>
                <w:szCs w:val="24"/>
                <w:rPrChange w:id="2533" w:author="DuyNgo" w:date="2012-08-10T08:15:00Z">
                  <w:rPr>
                    <w:rStyle w:val="Hyperlink"/>
                    <w:noProof/>
                  </w:rPr>
                </w:rPrChange>
              </w:rPr>
              <w:instrText xml:space="preserve"> </w:instrText>
            </w:r>
            <w:r w:rsidRPr="00303364">
              <w:rPr>
                <w:rFonts w:cstheme="minorHAnsi"/>
                <w:noProof/>
                <w:sz w:val="24"/>
                <w:szCs w:val="24"/>
                <w:rPrChange w:id="2534" w:author="DuyNgo" w:date="2012-08-10T08:15:00Z">
                  <w:rPr>
                    <w:noProof/>
                  </w:rPr>
                </w:rPrChange>
              </w:rPr>
              <w:instrText>HYPERLINK \l "_Toc332351206"</w:instrText>
            </w:r>
            <w:r w:rsidRPr="00303364">
              <w:rPr>
                <w:rStyle w:val="Hyperlink"/>
                <w:rFonts w:cstheme="minorHAnsi"/>
                <w:noProof/>
                <w:sz w:val="24"/>
                <w:szCs w:val="24"/>
                <w:rPrChange w:id="2535" w:author="DuyNgo" w:date="2012-08-10T08:15:00Z">
                  <w:rPr>
                    <w:rStyle w:val="Hyperlink"/>
                    <w:noProof/>
                  </w:rPr>
                </w:rPrChange>
              </w:rPr>
              <w:instrText xml:space="preserve"> </w:instrText>
            </w:r>
            <w:r w:rsidRPr="00303364">
              <w:rPr>
                <w:rStyle w:val="Hyperlink"/>
                <w:rFonts w:cstheme="minorHAnsi"/>
                <w:noProof/>
                <w:sz w:val="24"/>
                <w:szCs w:val="24"/>
                <w:rPrChange w:id="2536" w:author="DuyNgo" w:date="2012-08-10T08:15:00Z">
                  <w:rPr>
                    <w:rStyle w:val="Hyperlink"/>
                    <w:noProof/>
                  </w:rPr>
                </w:rPrChange>
              </w:rPr>
              <w:fldChar w:fldCharType="separate"/>
            </w:r>
            <w:r w:rsidRPr="00303364">
              <w:rPr>
                <w:rStyle w:val="Hyperlink"/>
                <w:rFonts w:cstheme="minorHAnsi"/>
                <w:noProof/>
                <w:sz w:val="24"/>
                <w:szCs w:val="24"/>
                <w:rPrChange w:id="2537" w:author="DuyNgo" w:date="2012-08-10T08:15:00Z">
                  <w:rPr>
                    <w:rStyle w:val="Hyperlink"/>
                    <w:noProof/>
                  </w:rPr>
                </w:rPrChange>
              </w:rPr>
              <w:t>2.2</w:t>
            </w:r>
            <w:r w:rsidRPr="00303364">
              <w:rPr>
                <w:rFonts w:eastAsiaTheme="minorEastAsia" w:cstheme="minorHAnsi"/>
                <w:noProof/>
                <w:sz w:val="24"/>
                <w:szCs w:val="24"/>
                <w:lang w:eastAsia="ja-JP"/>
                <w:rPrChange w:id="2538" w:author="DuyNgo" w:date="2012-08-10T08:15:00Z">
                  <w:rPr>
                    <w:rFonts w:eastAsiaTheme="minorEastAsia"/>
                    <w:noProof/>
                    <w:lang w:eastAsia="ja-JP"/>
                  </w:rPr>
                </w:rPrChange>
              </w:rPr>
              <w:tab/>
            </w:r>
            <w:r w:rsidRPr="00303364">
              <w:rPr>
                <w:rStyle w:val="Hyperlink"/>
                <w:rFonts w:cstheme="minorHAnsi"/>
                <w:noProof/>
                <w:sz w:val="24"/>
                <w:szCs w:val="24"/>
                <w:rPrChange w:id="2539" w:author="DuyNgo" w:date="2012-08-10T08:15:00Z">
                  <w:rPr>
                    <w:rStyle w:val="Hyperlink"/>
                    <w:noProof/>
                  </w:rPr>
                </w:rPrChange>
              </w:rPr>
              <w:t>Architectural Representation</w:t>
            </w:r>
            <w:r w:rsidRPr="00303364">
              <w:rPr>
                <w:rFonts w:cstheme="minorHAnsi"/>
                <w:noProof/>
                <w:webHidden/>
                <w:sz w:val="24"/>
                <w:szCs w:val="24"/>
                <w:rPrChange w:id="2540" w:author="DuyNgo" w:date="2012-08-10T08:15:00Z">
                  <w:rPr>
                    <w:noProof/>
                    <w:webHidden/>
                  </w:rPr>
                </w:rPrChange>
              </w:rPr>
              <w:tab/>
            </w:r>
            <w:r w:rsidRPr="00303364">
              <w:rPr>
                <w:rFonts w:cstheme="minorHAnsi"/>
                <w:noProof/>
                <w:webHidden/>
                <w:sz w:val="24"/>
                <w:szCs w:val="24"/>
                <w:rPrChange w:id="2541" w:author="DuyNgo" w:date="2012-08-10T08:15:00Z">
                  <w:rPr>
                    <w:noProof/>
                    <w:webHidden/>
                  </w:rPr>
                </w:rPrChange>
              </w:rPr>
              <w:fldChar w:fldCharType="begin"/>
            </w:r>
            <w:r w:rsidRPr="00303364">
              <w:rPr>
                <w:rFonts w:cstheme="minorHAnsi"/>
                <w:noProof/>
                <w:webHidden/>
                <w:sz w:val="24"/>
                <w:szCs w:val="24"/>
                <w:rPrChange w:id="2542" w:author="DuyNgo" w:date="2012-08-10T08:15:00Z">
                  <w:rPr>
                    <w:noProof/>
                    <w:webHidden/>
                  </w:rPr>
                </w:rPrChange>
              </w:rPr>
              <w:instrText xml:space="preserve"> PAGEREF _Toc332351206 \h </w:instrText>
            </w:r>
          </w:ins>
          <w:r w:rsidRPr="00303364">
            <w:rPr>
              <w:rFonts w:cstheme="minorHAnsi"/>
              <w:noProof/>
              <w:webHidden/>
              <w:sz w:val="24"/>
              <w:szCs w:val="24"/>
              <w:rPrChange w:id="2543" w:author="DuyNgo" w:date="2012-08-10T08:15:00Z">
                <w:rPr>
                  <w:rFonts w:cstheme="minorHAnsi"/>
                  <w:noProof/>
                  <w:webHidden/>
                  <w:sz w:val="24"/>
                  <w:szCs w:val="24"/>
                </w:rPr>
              </w:rPrChange>
            </w:rPr>
          </w:r>
          <w:r w:rsidRPr="00303364">
            <w:rPr>
              <w:rFonts w:cstheme="minorHAnsi"/>
              <w:noProof/>
              <w:webHidden/>
              <w:sz w:val="24"/>
              <w:szCs w:val="24"/>
              <w:rPrChange w:id="2544" w:author="DuyNgo" w:date="2012-08-10T08:15:00Z">
                <w:rPr>
                  <w:noProof/>
                  <w:webHidden/>
                </w:rPr>
              </w:rPrChange>
            </w:rPr>
            <w:fldChar w:fldCharType="separate"/>
          </w:r>
          <w:ins w:id="2545" w:author="DuyNgo" w:date="2012-08-10T08:15:00Z">
            <w:r w:rsidRPr="00303364">
              <w:rPr>
                <w:rFonts w:cstheme="minorHAnsi"/>
                <w:noProof/>
                <w:webHidden/>
                <w:sz w:val="24"/>
                <w:szCs w:val="24"/>
                <w:rPrChange w:id="2546" w:author="DuyNgo" w:date="2012-08-10T08:15:00Z">
                  <w:rPr>
                    <w:noProof/>
                    <w:webHidden/>
                  </w:rPr>
                </w:rPrChange>
              </w:rPr>
              <w:t>280</w:t>
            </w:r>
            <w:r w:rsidRPr="00303364">
              <w:rPr>
                <w:rFonts w:cstheme="minorHAnsi"/>
                <w:noProof/>
                <w:webHidden/>
                <w:sz w:val="24"/>
                <w:szCs w:val="24"/>
                <w:rPrChange w:id="2547" w:author="DuyNgo" w:date="2012-08-10T08:15:00Z">
                  <w:rPr>
                    <w:noProof/>
                    <w:webHidden/>
                  </w:rPr>
                </w:rPrChange>
              </w:rPr>
              <w:fldChar w:fldCharType="end"/>
            </w:r>
            <w:r w:rsidRPr="00303364">
              <w:rPr>
                <w:rStyle w:val="Hyperlink"/>
                <w:rFonts w:cstheme="minorHAnsi"/>
                <w:noProof/>
                <w:sz w:val="24"/>
                <w:szCs w:val="24"/>
                <w:rPrChange w:id="2548" w:author="DuyNgo" w:date="2012-08-10T08:15:00Z">
                  <w:rPr>
                    <w:rStyle w:val="Hyperlink"/>
                    <w:noProof/>
                  </w:rPr>
                </w:rPrChange>
              </w:rPr>
              <w:fldChar w:fldCharType="end"/>
            </w:r>
          </w:ins>
        </w:p>
        <w:p w:rsidR="00303364" w:rsidRPr="00303364" w:rsidRDefault="00303364">
          <w:pPr>
            <w:pStyle w:val="TOC4"/>
            <w:tabs>
              <w:tab w:val="right" w:leader="dot" w:pos="8778"/>
            </w:tabs>
            <w:rPr>
              <w:ins w:id="2549" w:author="DuyNgo" w:date="2012-08-10T08:15:00Z"/>
              <w:rFonts w:cstheme="minorHAnsi"/>
              <w:noProof/>
              <w:sz w:val="24"/>
              <w:szCs w:val="24"/>
              <w:lang w:eastAsia="ja-JP"/>
              <w:rPrChange w:id="2550" w:author="DuyNgo" w:date="2012-08-10T08:15:00Z">
                <w:rPr>
                  <w:ins w:id="2551" w:author="DuyNgo" w:date="2012-08-10T08:15:00Z"/>
                  <w:noProof/>
                  <w:lang w:eastAsia="ja-JP"/>
                </w:rPr>
              </w:rPrChange>
            </w:rPr>
          </w:pPr>
          <w:ins w:id="2552" w:author="DuyNgo" w:date="2012-08-10T08:15:00Z">
            <w:r w:rsidRPr="00303364">
              <w:rPr>
                <w:rStyle w:val="Hyperlink"/>
                <w:rFonts w:cstheme="minorHAnsi"/>
                <w:noProof/>
                <w:sz w:val="24"/>
                <w:szCs w:val="24"/>
                <w:rPrChange w:id="2553" w:author="DuyNgo" w:date="2012-08-10T08:15:00Z">
                  <w:rPr>
                    <w:rStyle w:val="Hyperlink"/>
                    <w:rFonts w:eastAsiaTheme="minorHAnsi"/>
                    <w:noProof/>
                  </w:rPr>
                </w:rPrChange>
              </w:rPr>
              <w:fldChar w:fldCharType="begin"/>
            </w:r>
            <w:r w:rsidRPr="00303364">
              <w:rPr>
                <w:rStyle w:val="Hyperlink"/>
                <w:rFonts w:cstheme="minorHAnsi"/>
                <w:noProof/>
                <w:sz w:val="24"/>
                <w:szCs w:val="24"/>
                <w:rPrChange w:id="2554" w:author="DuyNgo" w:date="2012-08-10T08:15:00Z">
                  <w:rPr>
                    <w:rStyle w:val="Hyperlink"/>
                    <w:rFonts w:eastAsiaTheme="minorHAnsi"/>
                    <w:noProof/>
                  </w:rPr>
                </w:rPrChange>
              </w:rPr>
              <w:instrText xml:space="preserve"> </w:instrText>
            </w:r>
            <w:r w:rsidRPr="00303364">
              <w:rPr>
                <w:rFonts w:cstheme="minorHAnsi"/>
                <w:noProof/>
                <w:sz w:val="24"/>
                <w:szCs w:val="24"/>
                <w:rPrChange w:id="2555" w:author="DuyNgo" w:date="2012-08-10T08:15:00Z">
                  <w:rPr>
                    <w:rFonts w:eastAsiaTheme="minorHAnsi"/>
                    <w:noProof/>
                  </w:rPr>
                </w:rPrChange>
              </w:rPr>
              <w:instrText>HYPERLINK \l "_Toc332351207"</w:instrText>
            </w:r>
            <w:r w:rsidRPr="00303364">
              <w:rPr>
                <w:rStyle w:val="Hyperlink"/>
                <w:rFonts w:cstheme="minorHAnsi"/>
                <w:noProof/>
                <w:sz w:val="24"/>
                <w:szCs w:val="24"/>
                <w:rPrChange w:id="255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55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558" w:author="DuyNgo" w:date="2012-08-10T08:15:00Z">
                  <w:rPr>
                    <w:rStyle w:val="Hyperlink"/>
                    <w:rFonts w:eastAsiaTheme="minorHAnsi"/>
                    <w:noProof/>
                  </w:rPr>
                </w:rPrChange>
              </w:rPr>
              <w:t>2.2.1 Presentation Layer</w:t>
            </w:r>
            <w:r w:rsidRPr="00303364">
              <w:rPr>
                <w:rFonts w:cstheme="minorHAnsi"/>
                <w:noProof/>
                <w:webHidden/>
                <w:sz w:val="24"/>
                <w:szCs w:val="24"/>
                <w:rPrChange w:id="2559" w:author="DuyNgo" w:date="2012-08-10T08:15:00Z">
                  <w:rPr>
                    <w:rFonts w:eastAsiaTheme="minorHAnsi"/>
                    <w:noProof/>
                    <w:webHidden/>
                  </w:rPr>
                </w:rPrChange>
              </w:rPr>
              <w:tab/>
            </w:r>
            <w:r w:rsidRPr="00303364">
              <w:rPr>
                <w:rFonts w:cstheme="minorHAnsi"/>
                <w:noProof/>
                <w:webHidden/>
                <w:sz w:val="24"/>
                <w:szCs w:val="24"/>
                <w:rPrChange w:id="2560" w:author="DuyNgo" w:date="2012-08-10T08:15:00Z">
                  <w:rPr>
                    <w:rFonts w:eastAsiaTheme="minorHAnsi"/>
                    <w:noProof/>
                    <w:webHidden/>
                  </w:rPr>
                </w:rPrChange>
              </w:rPr>
              <w:fldChar w:fldCharType="begin"/>
            </w:r>
            <w:r w:rsidRPr="00303364">
              <w:rPr>
                <w:rFonts w:cstheme="minorHAnsi"/>
                <w:noProof/>
                <w:webHidden/>
                <w:sz w:val="24"/>
                <w:szCs w:val="24"/>
                <w:rPrChange w:id="2561" w:author="DuyNgo" w:date="2012-08-10T08:15:00Z">
                  <w:rPr>
                    <w:rFonts w:eastAsiaTheme="minorHAnsi"/>
                    <w:noProof/>
                    <w:webHidden/>
                  </w:rPr>
                </w:rPrChange>
              </w:rPr>
              <w:instrText xml:space="preserve"> PAGEREF _Toc332351207 \h </w:instrText>
            </w:r>
          </w:ins>
          <w:r w:rsidRPr="00303364">
            <w:rPr>
              <w:rFonts w:cstheme="minorHAnsi"/>
              <w:noProof/>
              <w:webHidden/>
              <w:sz w:val="24"/>
              <w:szCs w:val="24"/>
              <w:rPrChange w:id="2562" w:author="DuyNgo" w:date="2012-08-10T08:15:00Z">
                <w:rPr>
                  <w:rFonts w:cstheme="minorHAnsi"/>
                  <w:noProof/>
                  <w:webHidden/>
                  <w:sz w:val="24"/>
                  <w:szCs w:val="24"/>
                </w:rPr>
              </w:rPrChange>
            </w:rPr>
          </w:r>
          <w:r w:rsidRPr="00303364">
            <w:rPr>
              <w:rFonts w:cstheme="minorHAnsi"/>
              <w:noProof/>
              <w:webHidden/>
              <w:sz w:val="24"/>
              <w:szCs w:val="24"/>
              <w:rPrChange w:id="2563" w:author="DuyNgo" w:date="2012-08-10T08:15:00Z">
                <w:rPr>
                  <w:rFonts w:eastAsiaTheme="minorHAnsi"/>
                  <w:noProof/>
                  <w:webHidden/>
                </w:rPr>
              </w:rPrChange>
            </w:rPr>
            <w:fldChar w:fldCharType="separate"/>
          </w:r>
          <w:ins w:id="2564" w:author="DuyNgo" w:date="2012-08-10T08:15:00Z">
            <w:r w:rsidRPr="00303364">
              <w:rPr>
                <w:rFonts w:cstheme="minorHAnsi"/>
                <w:noProof/>
                <w:webHidden/>
                <w:sz w:val="24"/>
                <w:szCs w:val="24"/>
                <w:rPrChange w:id="2565" w:author="DuyNgo" w:date="2012-08-10T08:15:00Z">
                  <w:rPr>
                    <w:rFonts w:eastAsiaTheme="minorHAnsi"/>
                    <w:noProof/>
                    <w:webHidden/>
                  </w:rPr>
                </w:rPrChange>
              </w:rPr>
              <w:t>281</w:t>
            </w:r>
            <w:r w:rsidRPr="00303364">
              <w:rPr>
                <w:rFonts w:cstheme="minorHAnsi"/>
                <w:noProof/>
                <w:webHidden/>
                <w:sz w:val="24"/>
                <w:szCs w:val="24"/>
                <w:rPrChange w:id="2566" w:author="DuyNgo" w:date="2012-08-10T08:15:00Z">
                  <w:rPr>
                    <w:rFonts w:eastAsiaTheme="minorHAnsi"/>
                    <w:noProof/>
                    <w:webHidden/>
                  </w:rPr>
                </w:rPrChange>
              </w:rPr>
              <w:fldChar w:fldCharType="end"/>
            </w:r>
            <w:r w:rsidRPr="00303364">
              <w:rPr>
                <w:rStyle w:val="Hyperlink"/>
                <w:rFonts w:cstheme="minorHAnsi"/>
                <w:noProof/>
                <w:sz w:val="24"/>
                <w:szCs w:val="24"/>
                <w:rPrChange w:id="256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568" w:author="DuyNgo" w:date="2012-08-10T08:15:00Z"/>
              <w:rFonts w:cstheme="minorHAnsi"/>
              <w:noProof/>
              <w:sz w:val="24"/>
              <w:szCs w:val="24"/>
              <w:lang w:eastAsia="ja-JP"/>
              <w:rPrChange w:id="2569" w:author="DuyNgo" w:date="2012-08-10T08:15:00Z">
                <w:rPr>
                  <w:ins w:id="2570" w:author="DuyNgo" w:date="2012-08-10T08:15:00Z"/>
                  <w:noProof/>
                  <w:lang w:eastAsia="ja-JP"/>
                </w:rPr>
              </w:rPrChange>
            </w:rPr>
          </w:pPr>
          <w:ins w:id="2571" w:author="DuyNgo" w:date="2012-08-10T08:15:00Z">
            <w:r w:rsidRPr="00303364">
              <w:rPr>
                <w:rStyle w:val="Hyperlink"/>
                <w:rFonts w:cstheme="minorHAnsi"/>
                <w:noProof/>
                <w:sz w:val="24"/>
                <w:szCs w:val="24"/>
                <w:rPrChange w:id="2572" w:author="DuyNgo" w:date="2012-08-10T08:15:00Z">
                  <w:rPr>
                    <w:rStyle w:val="Hyperlink"/>
                    <w:rFonts w:eastAsiaTheme="minorHAnsi"/>
                    <w:noProof/>
                  </w:rPr>
                </w:rPrChange>
              </w:rPr>
              <w:fldChar w:fldCharType="begin"/>
            </w:r>
            <w:r w:rsidRPr="00303364">
              <w:rPr>
                <w:rStyle w:val="Hyperlink"/>
                <w:rFonts w:cstheme="minorHAnsi"/>
                <w:noProof/>
                <w:sz w:val="24"/>
                <w:szCs w:val="24"/>
                <w:rPrChange w:id="2573" w:author="DuyNgo" w:date="2012-08-10T08:15:00Z">
                  <w:rPr>
                    <w:rStyle w:val="Hyperlink"/>
                    <w:rFonts w:eastAsiaTheme="minorHAnsi"/>
                    <w:noProof/>
                  </w:rPr>
                </w:rPrChange>
              </w:rPr>
              <w:instrText xml:space="preserve"> </w:instrText>
            </w:r>
            <w:r w:rsidRPr="00303364">
              <w:rPr>
                <w:rFonts w:cstheme="minorHAnsi"/>
                <w:noProof/>
                <w:sz w:val="24"/>
                <w:szCs w:val="24"/>
                <w:rPrChange w:id="2574" w:author="DuyNgo" w:date="2012-08-10T08:15:00Z">
                  <w:rPr>
                    <w:rFonts w:eastAsiaTheme="minorHAnsi"/>
                    <w:noProof/>
                  </w:rPr>
                </w:rPrChange>
              </w:rPr>
              <w:instrText>HYPERLINK \l "_Toc332351208"</w:instrText>
            </w:r>
            <w:r w:rsidRPr="00303364">
              <w:rPr>
                <w:rStyle w:val="Hyperlink"/>
                <w:rFonts w:cstheme="minorHAnsi"/>
                <w:noProof/>
                <w:sz w:val="24"/>
                <w:szCs w:val="24"/>
                <w:rPrChange w:id="257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57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577" w:author="DuyNgo" w:date="2012-08-10T08:15:00Z">
                  <w:rPr>
                    <w:rStyle w:val="Hyperlink"/>
                    <w:rFonts w:eastAsiaTheme="minorHAnsi"/>
                    <w:noProof/>
                  </w:rPr>
                </w:rPrChange>
              </w:rPr>
              <w:t>2.2.2 Business Layer</w:t>
            </w:r>
            <w:r w:rsidRPr="00303364">
              <w:rPr>
                <w:rFonts w:cstheme="minorHAnsi"/>
                <w:noProof/>
                <w:webHidden/>
                <w:sz w:val="24"/>
                <w:szCs w:val="24"/>
                <w:rPrChange w:id="2578" w:author="DuyNgo" w:date="2012-08-10T08:15:00Z">
                  <w:rPr>
                    <w:rFonts w:eastAsiaTheme="minorHAnsi"/>
                    <w:noProof/>
                    <w:webHidden/>
                  </w:rPr>
                </w:rPrChange>
              </w:rPr>
              <w:tab/>
            </w:r>
            <w:r w:rsidRPr="00303364">
              <w:rPr>
                <w:rFonts w:cstheme="minorHAnsi"/>
                <w:noProof/>
                <w:webHidden/>
                <w:sz w:val="24"/>
                <w:szCs w:val="24"/>
                <w:rPrChange w:id="2579" w:author="DuyNgo" w:date="2012-08-10T08:15:00Z">
                  <w:rPr>
                    <w:rFonts w:eastAsiaTheme="minorHAnsi"/>
                    <w:noProof/>
                    <w:webHidden/>
                  </w:rPr>
                </w:rPrChange>
              </w:rPr>
              <w:fldChar w:fldCharType="begin"/>
            </w:r>
            <w:r w:rsidRPr="00303364">
              <w:rPr>
                <w:rFonts w:cstheme="minorHAnsi"/>
                <w:noProof/>
                <w:webHidden/>
                <w:sz w:val="24"/>
                <w:szCs w:val="24"/>
                <w:rPrChange w:id="2580" w:author="DuyNgo" w:date="2012-08-10T08:15:00Z">
                  <w:rPr>
                    <w:rFonts w:eastAsiaTheme="minorHAnsi"/>
                    <w:noProof/>
                    <w:webHidden/>
                  </w:rPr>
                </w:rPrChange>
              </w:rPr>
              <w:instrText xml:space="preserve"> PAGEREF _Toc332351208 \h </w:instrText>
            </w:r>
          </w:ins>
          <w:r w:rsidRPr="00303364">
            <w:rPr>
              <w:rFonts w:cstheme="minorHAnsi"/>
              <w:noProof/>
              <w:webHidden/>
              <w:sz w:val="24"/>
              <w:szCs w:val="24"/>
              <w:rPrChange w:id="2581" w:author="DuyNgo" w:date="2012-08-10T08:15:00Z">
                <w:rPr>
                  <w:rFonts w:cstheme="minorHAnsi"/>
                  <w:noProof/>
                  <w:webHidden/>
                  <w:sz w:val="24"/>
                  <w:szCs w:val="24"/>
                </w:rPr>
              </w:rPrChange>
            </w:rPr>
          </w:r>
          <w:r w:rsidRPr="00303364">
            <w:rPr>
              <w:rFonts w:cstheme="minorHAnsi"/>
              <w:noProof/>
              <w:webHidden/>
              <w:sz w:val="24"/>
              <w:szCs w:val="24"/>
              <w:rPrChange w:id="2582" w:author="DuyNgo" w:date="2012-08-10T08:15:00Z">
                <w:rPr>
                  <w:rFonts w:eastAsiaTheme="minorHAnsi"/>
                  <w:noProof/>
                  <w:webHidden/>
                </w:rPr>
              </w:rPrChange>
            </w:rPr>
            <w:fldChar w:fldCharType="separate"/>
          </w:r>
          <w:ins w:id="2583" w:author="DuyNgo" w:date="2012-08-10T08:15:00Z">
            <w:r w:rsidRPr="00303364">
              <w:rPr>
                <w:rFonts w:cstheme="minorHAnsi"/>
                <w:noProof/>
                <w:webHidden/>
                <w:sz w:val="24"/>
                <w:szCs w:val="24"/>
                <w:rPrChange w:id="2584" w:author="DuyNgo" w:date="2012-08-10T08:15:00Z">
                  <w:rPr>
                    <w:rFonts w:eastAsiaTheme="minorHAnsi"/>
                    <w:noProof/>
                    <w:webHidden/>
                  </w:rPr>
                </w:rPrChange>
              </w:rPr>
              <w:t>282</w:t>
            </w:r>
            <w:r w:rsidRPr="00303364">
              <w:rPr>
                <w:rFonts w:cstheme="minorHAnsi"/>
                <w:noProof/>
                <w:webHidden/>
                <w:sz w:val="24"/>
                <w:szCs w:val="24"/>
                <w:rPrChange w:id="2585" w:author="DuyNgo" w:date="2012-08-10T08:15:00Z">
                  <w:rPr>
                    <w:rFonts w:eastAsiaTheme="minorHAnsi"/>
                    <w:noProof/>
                    <w:webHidden/>
                  </w:rPr>
                </w:rPrChange>
              </w:rPr>
              <w:fldChar w:fldCharType="end"/>
            </w:r>
            <w:r w:rsidRPr="00303364">
              <w:rPr>
                <w:rStyle w:val="Hyperlink"/>
                <w:rFonts w:cstheme="minorHAnsi"/>
                <w:noProof/>
                <w:sz w:val="24"/>
                <w:szCs w:val="24"/>
                <w:rPrChange w:id="258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587" w:author="DuyNgo" w:date="2012-08-10T08:15:00Z"/>
              <w:rFonts w:cstheme="minorHAnsi"/>
              <w:noProof/>
              <w:sz w:val="24"/>
              <w:szCs w:val="24"/>
              <w:lang w:eastAsia="ja-JP"/>
              <w:rPrChange w:id="2588" w:author="DuyNgo" w:date="2012-08-10T08:15:00Z">
                <w:rPr>
                  <w:ins w:id="2589" w:author="DuyNgo" w:date="2012-08-10T08:15:00Z"/>
                  <w:noProof/>
                  <w:lang w:eastAsia="ja-JP"/>
                </w:rPr>
              </w:rPrChange>
            </w:rPr>
          </w:pPr>
          <w:ins w:id="2590" w:author="DuyNgo" w:date="2012-08-10T08:15:00Z">
            <w:r w:rsidRPr="00303364">
              <w:rPr>
                <w:rStyle w:val="Hyperlink"/>
                <w:rFonts w:cstheme="minorHAnsi"/>
                <w:noProof/>
                <w:sz w:val="24"/>
                <w:szCs w:val="24"/>
                <w:rPrChange w:id="2591" w:author="DuyNgo" w:date="2012-08-10T08:15:00Z">
                  <w:rPr>
                    <w:rStyle w:val="Hyperlink"/>
                    <w:rFonts w:eastAsiaTheme="minorHAnsi"/>
                    <w:noProof/>
                  </w:rPr>
                </w:rPrChange>
              </w:rPr>
              <w:fldChar w:fldCharType="begin"/>
            </w:r>
            <w:r w:rsidRPr="00303364">
              <w:rPr>
                <w:rStyle w:val="Hyperlink"/>
                <w:rFonts w:cstheme="minorHAnsi"/>
                <w:noProof/>
                <w:sz w:val="24"/>
                <w:szCs w:val="24"/>
                <w:rPrChange w:id="2592" w:author="DuyNgo" w:date="2012-08-10T08:15:00Z">
                  <w:rPr>
                    <w:rStyle w:val="Hyperlink"/>
                    <w:rFonts w:eastAsiaTheme="minorHAnsi"/>
                    <w:noProof/>
                  </w:rPr>
                </w:rPrChange>
              </w:rPr>
              <w:instrText xml:space="preserve"> </w:instrText>
            </w:r>
            <w:r w:rsidRPr="00303364">
              <w:rPr>
                <w:rFonts w:cstheme="minorHAnsi"/>
                <w:noProof/>
                <w:sz w:val="24"/>
                <w:szCs w:val="24"/>
                <w:rPrChange w:id="2593" w:author="DuyNgo" w:date="2012-08-10T08:15:00Z">
                  <w:rPr>
                    <w:rFonts w:eastAsiaTheme="minorHAnsi"/>
                    <w:noProof/>
                  </w:rPr>
                </w:rPrChange>
              </w:rPr>
              <w:instrText>HYPERLINK \l "_Toc332351209"</w:instrText>
            </w:r>
            <w:r w:rsidRPr="00303364">
              <w:rPr>
                <w:rStyle w:val="Hyperlink"/>
                <w:rFonts w:cstheme="minorHAnsi"/>
                <w:noProof/>
                <w:sz w:val="24"/>
                <w:szCs w:val="24"/>
                <w:rPrChange w:id="259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59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596" w:author="DuyNgo" w:date="2012-08-10T08:15:00Z">
                  <w:rPr>
                    <w:rStyle w:val="Hyperlink"/>
                    <w:rFonts w:eastAsiaTheme="minorHAnsi"/>
                    <w:noProof/>
                  </w:rPr>
                </w:rPrChange>
              </w:rPr>
              <w:t>2.2.3 Data Access Layer</w:t>
            </w:r>
            <w:r w:rsidRPr="00303364">
              <w:rPr>
                <w:rFonts w:cstheme="minorHAnsi"/>
                <w:noProof/>
                <w:webHidden/>
                <w:sz w:val="24"/>
                <w:szCs w:val="24"/>
                <w:rPrChange w:id="2597" w:author="DuyNgo" w:date="2012-08-10T08:15:00Z">
                  <w:rPr>
                    <w:rFonts w:eastAsiaTheme="minorHAnsi"/>
                    <w:noProof/>
                    <w:webHidden/>
                  </w:rPr>
                </w:rPrChange>
              </w:rPr>
              <w:tab/>
            </w:r>
            <w:r w:rsidRPr="00303364">
              <w:rPr>
                <w:rFonts w:cstheme="minorHAnsi"/>
                <w:noProof/>
                <w:webHidden/>
                <w:sz w:val="24"/>
                <w:szCs w:val="24"/>
                <w:rPrChange w:id="2598" w:author="DuyNgo" w:date="2012-08-10T08:15:00Z">
                  <w:rPr>
                    <w:rFonts w:eastAsiaTheme="minorHAnsi"/>
                    <w:noProof/>
                    <w:webHidden/>
                  </w:rPr>
                </w:rPrChange>
              </w:rPr>
              <w:fldChar w:fldCharType="begin"/>
            </w:r>
            <w:r w:rsidRPr="00303364">
              <w:rPr>
                <w:rFonts w:cstheme="minorHAnsi"/>
                <w:noProof/>
                <w:webHidden/>
                <w:sz w:val="24"/>
                <w:szCs w:val="24"/>
                <w:rPrChange w:id="2599" w:author="DuyNgo" w:date="2012-08-10T08:15:00Z">
                  <w:rPr>
                    <w:rFonts w:eastAsiaTheme="minorHAnsi"/>
                    <w:noProof/>
                    <w:webHidden/>
                  </w:rPr>
                </w:rPrChange>
              </w:rPr>
              <w:instrText xml:space="preserve"> PAGEREF _Toc332351209 \h </w:instrText>
            </w:r>
          </w:ins>
          <w:r w:rsidRPr="00303364">
            <w:rPr>
              <w:rFonts w:cstheme="minorHAnsi"/>
              <w:noProof/>
              <w:webHidden/>
              <w:sz w:val="24"/>
              <w:szCs w:val="24"/>
              <w:rPrChange w:id="2600" w:author="DuyNgo" w:date="2012-08-10T08:15:00Z">
                <w:rPr>
                  <w:rFonts w:cstheme="minorHAnsi"/>
                  <w:noProof/>
                  <w:webHidden/>
                  <w:sz w:val="24"/>
                  <w:szCs w:val="24"/>
                </w:rPr>
              </w:rPrChange>
            </w:rPr>
          </w:r>
          <w:r w:rsidRPr="00303364">
            <w:rPr>
              <w:rFonts w:cstheme="minorHAnsi"/>
              <w:noProof/>
              <w:webHidden/>
              <w:sz w:val="24"/>
              <w:szCs w:val="24"/>
              <w:rPrChange w:id="2601" w:author="DuyNgo" w:date="2012-08-10T08:15:00Z">
                <w:rPr>
                  <w:rFonts w:eastAsiaTheme="minorHAnsi"/>
                  <w:noProof/>
                  <w:webHidden/>
                </w:rPr>
              </w:rPrChange>
            </w:rPr>
            <w:fldChar w:fldCharType="separate"/>
          </w:r>
          <w:ins w:id="2602" w:author="DuyNgo" w:date="2012-08-10T08:15:00Z">
            <w:r w:rsidRPr="00303364">
              <w:rPr>
                <w:rFonts w:cstheme="minorHAnsi"/>
                <w:noProof/>
                <w:webHidden/>
                <w:sz w:val="24"/>
                <w:szCs w:val="24"/>
                <w:rPrChange w:id="2603" w:author="DuyNgo" w:date="2012-08-10T08:15:00Z">
                  <w:rPr>
                    <w:rFonts w:eastAsiaTheme="minorHAnsi"/>
                    <w:noProof/>
                    <w:webHidden/>
                  </w:rPr>
                </w:rPrChange>
              </w:rPr>
              <w:t>282</w:t>
            </w:r>
            <w:r w:rsidRPr="00303364">
              <w:rPr>
                <w:rFonts w:cstheme="minorHAnsi"/>
                <w:noProof/>
                <w:webHidden/>
                <w:sz w:val="24"/>
                <w:szCs w:val="24"/>
                <w:rPrChange w:id="2604" w:author="DuyNgo" w:date="2012-08-10T08:15:00Z">
                  <w:rPr>
                    <w:rFonts w:eastAsiaTheme="minorHAnsi"/>
                    <w:noProof/>
                    <w:webHidden/>
                  </w:rPr>
                </w:rPrChange>
              </w:rPr>
              <w:fldChar w:fldCharType="end"/>
            </w:r>
            <w:r w:rsidRPr="00303364">
              <w:rPr>
                <w:rStyle w:val="Hyperlink"/>
                <w:rFonts w:cstheme="minorHAnsi"/>
                <w:noProof/>
                <w:sz w:val="24"/>
                <w:szCs w:val="24"/>
                <w:rPrChange w:id="260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606" w:author="DuyNgo" w:date="2012-08-10T08:15:00Z"/>
              <w:rFonts w:cstheme="minorHAnsi"/>
              <w:noProof/>
              <w:sz w:val="24"/>
              <w:szCs w:val="24"/>
              <w:lang w:eastAsia="ja-JP"/>
              <w:rPrChange w:id="2607" w:author="DuyNgo" w:date="2012-08-10T08:15:00Z">
                <w:rPr>
                  <w:ins w:id="2608" w:author="DuyNgo" w:date="2012-08-10T08:15:00Z"/>
                  <w:noProof/>
                  <w:lang w:eastAsia="ja-JP"/>
                </w:rPr>
              </w:rPrChange>
            </w:rPr>
          </w:pPr>
          <w:ins w:id="2609" w:author="DuyNgo" w:date="2012-08-10T08:15:00Z">
            <w:r w:rsidRPr="00303364">
              <w:rPr>
                <w:rStyle w:val="Hyperlink"/>
                <w:rFonts w:cstheme="minorHAnsi"/>
                <w:noProof/>
                <w:sz w:val="24"/>
                <w:szCs w:val="24"/>
                <w:rPrChange w:id="2610" w:author="DuyNgo" w:date="2012-08-10T08:15:00Z">
                  <w:rPr>
                    <w:rStyle w:val="Hyperlink"/>
                    <w:rFonts w:eastAsiaTheme="minorHAnsi"/>
                    <w:noProof/>
                  </w:rPr>
                </w:rPrChange>
              </w:rPr>
              <w:fldChar w:fldCharType="begin"/>
            </w:r>
            <w:r w:rsidRPr="00303364">
              <w:rPr>
                <w:rStyle w:val="Hyperlink"/>
                <w:rFonts w:cstheme="minorHAnsi"/>
                <w:noProof/>
                <w:sz w:val="24"/>
                <w:szCs w:val="24"/>
                <w:rPrChange w:id="2611" w:author="DuyNgo" w:date="2012-08-10T08:15:00Z">
                  <w:rPr>
                    <w:rStyle w:val="Hyperlink"/>
                    <w:rFonts w:eastAsiaTheme="minorHAnsi"/>
                    <w:noProof/>
                  </w:rPr>
                </w:rPrChange>
              </w:rPr>
              <w:instrText xml:space="preserve"> </w:instrText>
            </w:r>
            <w:r w:rsidRPr="00303364">
              <w:rPr>
                <w:rFonts w:cstheme="minorHAnsi"/>
                <w:noProof/>
                <w:sz w:val="24"/>
                <w:szCs w:val="24"/>
                <w:rPrChange w:id="2612" w:author="DuyNgo" w:date="2012-08-10T08:15:00Z">
                  <w:rPr>
                    <w:rFonts w:eastAsiaTheme="minorHAnsi"/>
                    <w:noProof/>
                  </w:rPr>
                </w:rPrChange>
              </w:rPr>
              <w:instrText>HYPERLINK \l "_Toc332351210"</w:instrText>
            </w:r>
            <w:r w:rsidRPr="00303364">
              <w:rPr>
                <w:rStyle w:val="Hyperlink"/>
                <w:rFonts w:cstheme="minorHAnsi"/>
                <w:noProof/>
                <w:sz w:val="24"/>
                <w:szCs w:val="24"/>
                <w:rPrChange w:id="261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61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615" w:author="DuyNgo" w:date="2012-08-10T08:15:00Z">
                  <w:rPr>
                    <w:rStyle w:val="Hyperlink"/>
                    <w:rFonts w:eastAsiaTheme="minorHAnsi"/>
                    <w:noProof/>
                  </w:rPr>
                </w:rPrChange>
              </w:rPr>
              <w:t>2.2.4 Data Layer</w:t>
            </w:r>
            <w:r w:rsidRPr="00303364">
              <w:rPr>
                <w:rFonts w:cstheme="minorHAnsi"/>
                <w:noProof/>
                <w:webHidden/>
                <w:sz w:val="24"/>
                <w:szCs w:val="24"/>
                <w:rPrChange w:id="2616" w:author="DuyNgo" w:date="2012-08-10T08:15:00Z">
                  <w:rPr>
                    <w:rFonts w:eastAsiaTheme="minorHAnsi"/>
                    <w:noProof/>
                    <w:webHidden/>
                  </w:rPr>
                </w:rPrChange>
              </w:rPr>
              <w:tab/>
            </w:r>
            <w:r w:rsidRPr="00303364">
              <w:rPr>
                <w:rFonts w:cstheme="minorHAnsi"/>
                <w:noProof/>
                <w:webHidden/>
                <w:sz w:val="24"/>
                <w:szCs w:val="24"/>
                <w:rPrChange w:id="2617" w:author="DuyNgo" w:date="2012-08-10T08:15:00Z">
                  <w:rPr>
                    <w:rFonts w:eastAsiaTheme="minorHAnsi"/>
                    <w:noProof/>
                    <w:webHidden/>
                  </w:rPr>
                </w:rPrChange>
              </w:rPr>
              <w:fldChar w:fldCharType="begin"/>
            </w:r>
            <w:r w:rsidRPr="00303364">
              <w:rPr>
                <w:rFonts w:cstheme="minorHAnsi"/>
                <w:noProof/>
                <w:webHidden/>
                <w:sz w:val="24"/>
                <w:szCs w:val="24"/>
                <w:rPrChange w:id="2618" w:author="DuyNgo" w:date="2012-08-10T08:15:00Z">
                  <w:rPr>
                    <w:rFonts w:eastAsiaTheme="minorHAnsi"/>
                    <w:noProof/>
                    <w:webHidden/>
                  </w:rPr>
                </w:rPrChange>
              </w:rPr>
              <w:instrText xml:space="preserve"> PAGEREF _Toc332351210 \h </w:instrText>
            </w:r>
          </w:ins>
          <w:r w:rsidRPr="00303364">
            <w:rPr>
              <w:rFonts w:cstheme="minorHAnsi"/>
              <w:noProof/>
              <w:webHidden/>
              <w:sz w:val="24"/>
              <w:szCs w:val="24"/>
              <w:rPrChange w:id="2619" w:author="DuyNgo" w:date="2012-08-10T08:15:00Z">
                <w:rPr>
                  <w:rFonts w:cstheme="minorHAnsi"/>
                  <w:noProof/>
                  <w:webHidden/>
                  <w:sz w:val="24"/>
                  <w:szCs w:val="24"/>
                </w:rPr>
              </w:rPrChange>
            </w:rPr>
          </w:r>
          <w:r w:rsidRPr="00303364">
            <w:rPr>
              <w:rFonts w:cstheme="minorHAnsi"/>
              <w:noProof/>
              <w:webHidden/>
              <w:sz w:val="24"/>
              <w:szCs w:val="24"/>
              <w:rPrChange w:id="2620" w:author="DuyNgo" w:date="2012-08-10T08:15:00Z">
                <w:rPr>
                  <w:rFonts w:eastAsiaTheme="minorHAnsi"/>
                  <w:noProof/>
                  <w:webHidden/>
                </w:rPr>
              </w:rPrChange>
            </w:rPr>
            <w:fldChar w:fldCharType="separate"/>
          </w:r>
          <w:ins w:id="2621" w:author="DuyNgo" w:date="2012-08-10T08:15:00Z">
            <w:r w:rsidRPr="00303364">
              <w:rPr>
                <w:rFonts w:cstheme="minorHAnsi"/>
                <w:noProof/>
                <w:webHidden/>
                <w:sz w:val="24"/>
                <w:szCs w:val="24"/>
                <w:rPrChange w:id="2622" w:author="DuyNgo" w:date="2012-08-10T08:15:00Z">
                  <w:rPr>
                    <w:rFonts w:eastAsiaTheme="minorHAnsi"/>
                    <w:noProof/>
                    <w:webHidden/>
                  </w:rPr>
                </w:rPrChange>
              </w:rPr>
              <w:t>282</w:t>
            </w:r>
            <w:r w:rsidRPr="00303364">
              <w:rPr>
                <w:rFonts w:cstheme="minorHAnsi"/>
                <w:noProof/>
                <w:webHidden/>
                <w:sz w:val="24"/>
                <w:szCs w:val="24"/>
                <w:rPrChange w:id="2623" w:author="DuyNgo" w:date="2012-08-10T08:15:00Z">
                  <w:rPr>
                    <w:rFonts w:eastAsiaTheme="minorHAnsi"/>
                    <w:noProof/>
                    <w:webHidden/>
                  </w:rPr>
                </w:rPrChange>
              </w:rPr>
              <w:fldChar w:fldCharType="end"/>
            </w:r>
            <w:r w:rsidRPr="00303364">
              <w:rPr>
                <w:rStyle w:val="Hyperlink"/>
                <w:rFonts w:cstheme="minorHAnsi"/>
                <w:noProof/>
                <w:sz w:val="24"/>
                <w:szCs w:val="24"/>
                <w:rPrChange w:id="2624" w:author="DuyNgo" w:date="2012-08-10T08:15:00Z">
                  <w:rPr>
                    <w:rStyle w:val="Hyperlink"/>
                    <w:rFonts w:eastAsiaTheme="minorHAnsi"/>
                    <w:noProof/>
                  </w:rPr>
                </w:rPrChange>
              </w:rPr>
              <w:fldChar w:fldCharType="end"/>
            </w:r>
          </w:ins>
        </w:p>
        <w:p w:rsidR="00303364" w:rsidRPr="00303364" w:rsidRDefault="00303364">
          <w:pPr>
            <w:pStyle w:val="TOC3"/>
            <w:tabs>
              <w:tab w:val="right" w:leader="dot" w:pos="8778"/>
            </w:tabs>
            <w:rPr>
              <w:ins w:id="2625" w:author="DuyNgo" w:date="2012-08-10T08:15:00Z"/>
              <w:rFonts w:eastAsiaTheme="minorEastAsia" w:cstheme="minorHAnsi"/>
              <w:noProof/>
              <w:sz w:val="24"/>
              <w:szCs w:val="24"/>
              <w:lang w:eastAsia="ja-JP"/>
              <w:rPrChange w:id="2626" w:author="DuyNgo" w:date="2012-08-10T08:15:00Z">
                <w:rPr>
                  <w:ins w:id="2627" w:author="DuyNgo" w:date="2012-08-10T08:15:00Z"/>
                  <w:rFonts w:eastAsiaTheme="minorEastAsia"/>
                  <w:noProof/>
                  <w:lang w:eastAsia="ja-JP"/>
                </w:rPr>
              </w:rPrChange>
            </w:rPr>
          </w:pPr>
          <w:ins w:id="2628" w:author="DuyNgo" w:date="2012-08-10T08:15:00Z">
            <w:r w:rsidRPr="00303364">
              <w:rPr>
                <w:rStyle w:val="Hyperlink"/>
                <w:rFonts w:cstheme="minorHAnsi"/>
                <w:noProof/>
                <w:sz w:val="24"/>
                <w:szCs w:val="24"/>
                <w:rPrChange w:id="2629" w:author="DuyNgo" w:date="2012-08-10T08:15:00Z">
                  <w:rPr>
                    <w:rStyle w:val="Hyperlink"/>
                    <w:noProof/>
                  </w:rPr>
                </w:rPrChange>
              </w:rPr>
              <w:fldChar w:fldCharType="begin"/>
            </w:r>
            <w:r w:rsidRPr="00303364">
              <w:rPr>
                <w:rStyle w:val="Hyperlink"/>
                <w:rFonts w:cstheme="minorHAnsi"/>
                <w:noProof/>
                <w:sz w:val="24"/>
                <w:szCs w:val="24"/>
                <w:rPrChange w:id="2630" w:author="DuyNgo" w:date="2012-08-10T08:15:00Z">
                  <w:rPr>
                    <w:rStyle w:val="Hyperlink"/>
                    <w:noProof/>
                  </w:rPr>
                </w:rPrChange>
              </w:rPr>
              <w:instrText xml:space="preserve"> </w:instrText>
            </w:r>
            <w:r w:rsidRPr="00303364">
              <w:rPr>
                <w:rFonts w:cstheme="minorHAnsi"/>
                <w:noProof/>
                <w:sz w:val="24"/>
                <w:szCs w:val="24"/>
                <w:rPrChange w:id="2631" w:author="DuyNgo" w:date="2012-08-10T08:15:00Z">
                  <w:rPr>
                    <w:noProof/>
                  </w:rPr>
                </w:rPrChange>
              </w:rPr>
              <w:instrText>HYPERLINK \l "_Toc332351211"</w:instrText>
            </w:r>
            <w:r w:rsidRPr="00303364">
              <w:rPr>
                <w:rStyle w:val="Hyperlink"/>
                <w:rFonts w:cstheme="minorHAnsi"/>
                <w:noProof/>
                <w:sz w:val="24"/>
                <w:szCs w:val="24"/>
                <w:rPrChange w:id="2632" w:author="DuyNgo" w:date="2012-08-10T08:15:00Z">
                  <w:rPr>
                    <w:rStyle w:val="Hyperlink"/>
                    <w:noProof/>
                  </w:rPr>
                </w:rPrChange>
              </w:rPr>
              <w:instrText xml:space="preserve"> </w:instrText>
            </w:r>
            <w:r w:rsidRPr="00303364">
              <w:rPr>
                <w:rStyle w:val="Hyperlink"/>
                <w:rFonts w:cstheme="minorHAnsi"/>
                <w:noProof/>
                <w:sz w:val="24"/>
                <w:szCs w:val="24"/>
                <w:rPrChange w:id="2633" w:author="DuyNgo" w:date="2012-08-10T08:15:00Z">
                  <w:rPr>
                    <w:rStyle w:val="Hyperlink"/>
                    <w:noProof/>
                  </w:rPr>
                </w:rPrChange>
              </w:rPr>
              <w:fldChar w:fldCharType="separate"/>
            </w:r>
            <w:r w:rsidRPr="00303364">
              <w:rPr>
                <w:rStyle w:val="Hyperlink"/>
                <w:rFonts w:cstheme="minorHAnsi"/>
                <w:noProof/>
                <w:sz w:val="24"/>
                <w:szCs w:val="24"/>
                <w:rPrChange w:id="2634" w:author="DuyNgo" w:date="2012-08-10T08:15:00Z">
                  <w:rPr>
                    <w:rStyle w:val="Hyperlink"/>
                    <w:noProof/>
                  </w:rPr>
                </w:rPrChange>
              </w:rPr>
              <w:t>2.3 Packages/Components view</w:t>
            </w:r>
            <w:r w:rsidRPr="00303364">
              <w:rPr>
                <w:rFonts w:cstheme="minorHAnsi"/>
                <w:noProof/>
                <w:webHidden/>
                <w:sz w:val="24"/>
                <w:szCs w:val="24"/>
                <w:rPrChange w:id="2635" w:author="DuyNgo" w:date="2012-08-10T08:15:00Z">
                  <w:rPr>
                    <w:noProof/>
                    <w:webHidden/>
                  </w:rPr>
                </w:rPrChange>
              </w:rPr>
              <w:tab/>
            </w:r>
            <w:r w:rsidRPr="00303364">
              <w:rPr>
                <w:rFonts w:cstheme="minorHAnsi"/>
                <w:noProof/>
                <w:webHidden/>
                <w:sz w:val="24"/>
                <w:szCs w:val="24"/>
                <w:rPrChange w:id="2636" w:author="DuyNgo" w:date="2012-08-10T08:15:00Z">
                  <w:rPr>
                    <w:noProof/>
                    <w:webHidden/>
                  </w:rPr>
                </w:rPrChange>
              </w:rPr>
              <w:fldChar w:fldCharType="begin"/>
            </w:r>
            <w:r w:rsidRPr="00303364">
              <w:rPr>
                <w:rFonts w:cstheme="minorHAnsi"/>
                <w:noProof/>
                <w:webHidden/>
                <w:sz w:val="24"/>
                <w:szCs w:val="24"/>
                <w:rPrChange w:id="2637" w:author="DuyNgo" w:date="2012-08-10T08:15:00Z">
                  <w:rPr>
                    <w:noProof/>
                    <w:webHidden/>
                  </w:rPr>
                </w:rPrChange>
              </w:rPr>
              <w:instrText xml:space="preserve"> PAGEREF _Toc332351211 \h </w:instrText>
            </w:r>
          </w:ins>
          <w:r w:rsidRPr="00303364">
            <w:rPr>
              <w:rFonts w:cstheme="minorHAnsi"/>
              <w:noProof/>
              <w:webHidden/>
              <w:sz w:val="24"/>
              <w:szCs w:val="24"/>
              <w:rPrChange w:id="2638" w:author="DuyNgo" w:date="2012-08-10T08:15:00Z">
                <w:rPr>
                  <w:rFonts w:cstheme="minorHAnsi"/>
                  <w:noProof/>
                  <w:webHidden/>
                  <w:sz w:val="24"/>
                  <w:szCs w:val="24"/>
                </w:rPr>
              </w:rPrChange>
            </w:rPr>
          </w:r>
          <w:r w:rsidRPr="00303364">
            <w:rPr>
              <w:rFonts w:cstheme="minorHAnsi"/>
              <w:noProof/>
              <w:webHidden/>
              <w:sz w:val="24"/>
              <w:szCs w:val="24"/>
              <w:rPrChange w:id="2639" w:author="DuyNgo" w:date="2012-08-10T08:15:00Z">
                <w:rPr>
                  <w:noProof/>
                  <w:webHidden/>
                </w:rPr>
              </w:rPrChange>
            </w:rPr>
            <w:fldChar w:fldCharType="separate"/>
          </w:r>
          <w:ins w:id="2640" w:author="DuyNgo" w:date="2012-08-10T08:15:00Z">
            <w:r w:rsidRPr="00303364">
              <w:rPr>
                <w:rFonts w:cstheme="minorHAnsi"/>
                <w:noProof/>
                <w:webHidden/>
                <w:sz w:val="24"/>
                <w:szCs w:val="24"/>
                <w:rPrChange w:id="2641" w:author="DuyNgo" w:date="2012-08-10T08:15:00Z">
                  <w:rPr>
                    <w:noProof/>
                    <w:webHidden/>
                  </w:rPr>
                </w:rPrChange>
              </w:rPr>
              <w:t>283</w:t>
            </w:r>
            <w:r w:rsidRPr="00303364">
              <w:rPr>
                <w:rFonts w:cstheme="minorHAnsi"/>
                <w:noProof/>
                <w:webHidden/>
                <w:sz w:val="24"/>
                <w:szCs w:val="24"/>
                <w:rPrChange w:id="2642" w:author="DuyNgo" w:date="2012-08-10T08:15:00Z">
                  <w:rPr>
                    <w:noProof/>
                    <w:webHidden/>
                  </w:rPr>
                </w:rPrChange>
              </w:rPr>
              <w:fldChar w:fldCharType="end"/>
            </w:r>
            <w:r w:rsidRPr="00303364">
              <w:rPr>
                <w:rStyle w:val="Hyperlink"/>
                <w:rFonts w:cstheme="minorHAnsi"/>
                <w:noProof/>
                <w:sz w:val="24"/>
                <w:szCs w:val="24"/>
                <w:rPrChange w:id="2643" w:author="DuyNgo" w:date="2012-08-10T08:15:00Z">
                  <w:rPr>
                    <w:rStyle w:val="Hyperlink"/>
                    <w:noProof/>
                  </w:rPr>
                </w:rPrChange>
              </w:rPr>
              <w:fldChar w:fldCharType="end"/>
            </w:r>
          </w:ins>
        </w:p>
        <w:p w:rsidR="00303364" w:rsidRPr="00303364" w:rsidRDefault="00303364">
          <w:pPr>
            <w:pStyle w:val="TOC4"/>
            <w:tabs>
              <w:tab w:val="right" w:leader="dot" w:pos="8778"/>
            </w:tabs>
            <w:rPr>
              <w:ins w:id="2644" w:author="DuyNgo" w:date="2012-08-10T08:15:00Z"/>
              <w:rFonts w:cstheme="minorHAnsi"/>
              <w:noProof/>
              <w:sz w:val="24"/>
              <w:szCs w:val="24"/>
              <w:lang w:eastAsia="ja-JP"/>
              <w:rPrChange w:id="2645" w:author="DuyNgo" w:date="2012-08-10T08:15:00Z">
                <w:rPr>
                  <w:ins w:id="2646" w:author="DuyNgo" w:date="2012-08-10T08:15:00Z"/>
                  <w:noProof/>
                  <w:lang w:eastAsia="ja-JP"/>
                </w:rPr>
              </w:rPrChange>
            </w:rPr>
          </w:pPr>
          <w:ins w:id="2647" w:author="DuyNgo" w:date="2012-08-10T08:15:00Z">
            <w:r w:rsidRPr="00303364">
              <w:rPr>
                <w:rStyle w:val="Hyperlink"/>
                <w:rFonts w:cstheme="minorHAnsi"/>
                <w:noProof/>
                <w:sz w:val="24"/>
                <w:szCs w:val="24"/>
                <w:rPrChange w:id="2648" w:author="DuyNgo" w:date="2012-08-10T08:15:00Z">
                  <w:rPr>
                    <w:rStyle w:val="Hyperlink"/>
                    <w:rFonts w:eastAsiaTheme="minorHAnsi"/>
                    <w:noProof/>
                  </w:rPr>
                </w:rPrChange>
              </w:rPr>
              <w:fldChar w:fldCharType="begin"/>
            </w:r>
            <w:r w:rsidRPr="00303364">
              <w:rPr>
                <w:rStyle w:val="Hyperlink"/>
                <w:rFonts w:cstheme="minorHAnsi"/>
                <w:noProof/>
                <w:sz w:val="24"/>
                <w:szCs w:val="24"/>
                <w:rPrChange w:id="2649" w:author="DuyNgo" w:date="2012-08-10T08:15:00Z">
                  <w:rPr>
                    <w:rStyle w:val="Hyperlink"/>
                    <w:rFonts w:eastAsiaTheme="minorHAnsi"/>
                    <w:noProof/>
                  </w:rPr>
                </w:rPrChange>
              </w:rPr>
              <w:instrText xml:space="preserve"> </w:instrText>
            </w:r>
            <w:r w:rsidRPr="00303364">
              <w:rPr>
                <w:rFonts w:cstheme="minorHAnsi"/>
                <w:noProof/>
                <w:sz w:val="24"/>
                <w:szCs w:val="24"/>
                <w:rPrChange w:id="2650" w:author="DuyNgo" w:date="2012-08-10T08:15:00Z">
                  <w:rPr>
                    <w:rFonts w:eastAsiaTheme="minorHAnsi"/>
                    <w:noProof/>
                  </w:rPr>
                </w:rPrChange>
              </w:rPr>
              <w:instrText>HYPERLINK \l "_Toc332351212"</w:instrText>
            </w:r>
            <w:r w:rsidRPr="00303364">
              <w:rPr>
                <w:rStyle w:val="Hyperlink"/>
                <w:rFonts w:cstheme="minorHAnsi"/>
                <w:noProof/>
                <w:sz w:val="24"/>
                <w:szCs w:val="24"/>
                <w:rPrChange w:id="265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65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653" w:author="DuyNgo" w:date="2012-08-10T08:15:00Z">
                  <w:rPr>
                    <w:rStyle w:val="Hyperlink"/>
                    <w:rFonts w:eastAsiaTheme="minorHAnsi"/>
                    <w:noProof/>
                  </w:rPr>
                </w:rPrChange>
              </w:rPr>
              <w:t>2.3.1 UI Components</w:t>
            </w:r>
            <w:r w:rsidRPr="00303364">
              <w:rPr>
                <w:rFonts w:cstheme="minorHAnsi"/>
                <w:noProof/>
                <w:webHidden/>
                <w:sz w:val="24"/>
                <w:szCs w:val="24"/>
                <w:rPrChange w:id="2654" w:author="DuyNgo" w:date="2012-08-10T08:15:00Z">
                  <w:rPr>
                    <w:rFonts w:eastAsiaTheme="minorHAnsi"/>
                    <w:noProof/>
                    <w:webHidden/>
                  </w:rPr>
                </w:rPrChange>
              </w:rPr>
              <w:tab/>
            </w:r>
            <w:r w:rsidRPr="00303364">
              <w:rPr>
                <w:rFonts w:cstheme="minorHAnsi"/>
                <w:noProof/>
                <w:webHidden/>
                <w:sz w:val="24"/>
                <w:szCs w:val="24"/>
                <w:rPrChange w:id="2655" w:author="DuyNgo" w:date="2012-08-10T08:15:00Z">
                  <w:rPr>
                    <w:rFonts w:eastAsiaTheme="minorHAnsi"/>
                    <w:noProof/>
                    <w:webHidden/>
                  </w:rPr>
                </w:rPrChange>
              </w:rPr>
              <w:fldChar w:fldCharType="begin"/>
            </w:r>
            <w:r w:rsidRPr="00303364">
              <w:rPr>
                <w:rFonts w:cstheme="minorHAnsi"/>
                <w:noProof/>
                <w:webHidden/>
                <w:sz w:val="24"/>
                <w:szCs w:val="24"/>
                <w:rPrChange w:id="2656" w:author="DuyNgo" w:date="2012-08-10T08:15:00Z">
                  <w:rPr>
                    <w:rFonts w:eastAsiaTheme="minorHAnsi"/>
                    <w:noProof/>
                    <w:webHidden/>
                  </w:rPr>
                </w:rPrChange>
              </w:rPr>
              <w:instrText xml:space="preserve"> PAGEREF _Toc332351212 \h </w:instrText>
            </w:r>
          </w:ins>
          <w:r w:rsidRPr="00303364">
            <w:rPr>
              <w:rFonts w:cstheme="minorHAnsi"/>
              <w:noProof/>
              <w:webHidden/>
              <w:sz w:val="24"/>
              <w:szCs w:val="24"/>
              <w:rPrChange w:id="2657" w:author="DuyNgo" w:date="2012-08-10T08:15:00Z">
                <w:rPr>
                  <w:rFonts w:cstheme="minorHAnsi"/>
                  <w:noProof/>
                  <w:webHidden/>
                  <w:sz w:val="24"/>
                  <w:szCs w:val="24"/>
                </w:rPr>
              </w:rPrChange>
            </w:rPr>
          </w:r>
          <w:r w:rsidRPr="00303364">
            <w:rPr>
              <w:rFonts w:cstheme="minorHAnsi"/>
              <w:noProof/>
              <w:webHidden/>
              <w:sz w:val="24"/>
              <w:szCs w:val="24"/>
              <w:rPrChange w:id="2658" w:author="DuyNgo" w:date="2012-08-10T08:15:00Z">
                <w:rPr>
                  <w:rFonts w:eastAsiaTheme="minorHAnsi"/>
                  <w:noProof/>
                  <w:webHidden/>
                </w:rPr>
              </w:rPrChange>
            </w:rPr>
            <w:fldChar w:fldCharType="separate"/>
          </w:r>
          <w:ins w:id="2659" w:author="DuyNgo" w:date="2012-08-10T08:15:00Z">
            <w:r w:rsidRPr="00303364">
              <w:rPr>
                <w:rFonts w:cstheme="minorHAnsi"/>
                <w:noProof/>
                <w:webHidden/>
                <w:sz w:val="24"/>
                <w:szCs w:val="24"/>
                <w:rPrChange w:id="2660" w:author="DuyNgo" w:date="2012-08-10T08:15:00Z">
                  <w:rPr>
                    <w:rFonts w:eastAsiaTheme="minorHAnsi"/>
                    <w:noProof/>
                    <w:webHidden/>
                  </w:rPr>
                </w:rPrChange>
              </w:rPr>
              <w:t>283</w:t>
            </w:r>
            <w:r w:rsidRPr="00303364">
              <w:rPr>
                <w:rFonts w:cstheme="minorHAnsi"/>
                <w:noProof/>
                <w:webHidden/>
                <w:sz w:val="24"/>
                <w:szCs w:val="24"/>
                <w:rPrChange w:id="2661" w:author="DuyNgo" w:date="2012-08-10T08:15:00Z">
                  <w:rPr>
                    <w:rFonts w:eastAsiaTheme="minorHAnsi"/>
                    <w:noProof/>
                    <w:webHidden/>
                  </w:rPr>
                </w:rPrChange>
              </w:rPr>
              <w:fldChar w:fldCharType="end"/>
            </w:r>
            <w:r w:rsidRPr="00303364">
              <w:rPr>
                <w:rStyle w:val="Hyperlink"/>
                <w:rFonts w:cstheme="minorHAnsi"/>
                <w:noProof/>
                <w:sz w:val="24"/>
                <w:szCs w:val="24"/>
                <w:rPrChange w:id="266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663" w:author="DuyNgo" w:date="2012-08-10T08:15:00Z"/>
              <w:rFonts w:cstheme="minorHAnsi"/>
              <w:noProof/>
              <w:sz w:val="24"/>
              <w:szCs w:val="24"/>
              <w:lang w:eastAsia="ja-JP"/>
              <w:rPrChange w:id="2664" w:author="DuyNgo" w:date="2012-08-10T08:15:00Z">
                <w:rPr>
                  <w:ins w:id="2665" w:author="DuyNgo" w:date="2012-08-10T08:15:00Z"/>
                  <w:noProof/>
                  <w:lang w:eastAsia="ja-JP"/>
                </w:rPr>
              </w:rPrChange>
            </w:rPr>
          </w:pPr>
          <w:ins w:id="2666" w:author="DuyNgo" w:date="2012-08-10T08:15:00Z">
            <w:r w:rsidRPr="00303364">
              <w:rPr>
                <w:rStyle w:val="Hyperlink"/>
                <w:rFonts w:cstheme="minorHAnsi"/>
                <w:noProof/>
                <w:sz w:val="24"/>
                <w:szCs w:val="24"/>
                <w:rPrChange w:id="2667" w:author="DuyNgo" w:date="2012-08-10T08:15:00Z">
                  <w:rPr>
                    <w:rStyle w:val="Hyperlink"/>
                    <w:rFonts w:eastAsiaTheme="minorHAnsi"/>
                    <w:noProof/>
                  </w:rPr>
                </w:rPrChange>
              </w:rPr>
              <w:fldChar w:fldCharType="begin"/>
            </w:r>
            <w:r w:rsidRPr="00303364">
              <w:rPr>
                <w:rStyle w:val="Hyperlink"/>
                <w:rFonts w:cstheme="minorHAnsi"/>
                <w:noProof/>
                <w:sz w:val="24"/>
                <w:szCs w:val="24"/>
                <w:rPrChange w:id="2668" w:author="DuyNgo" w:date="2012-08-10T08:15:00Z">
                  <w:rPr>
                    <w:rStyle w:val="Hyperlink"/>
                    <w:rFonts w:eastAsiaTheme="minorHAnsi"/>
                    <w:noProof/>
                  </w:rPr>
                </w:rPrChange>
              </w:rPr>
              <w:instrText xml:space="preserve"> </w:instrText>
            </w:r>
            <w:r w:rsidRPr="00303364">
              <w:rPr>
                <w:rFonts w:cstheme="minorHAnsi"/>
                <w:noProof/>
                <w:sz w:val="24"/>
                <w:szCs w:val="24"/>
                <w:rPrChange w:id="2669" w:author="DuyNgo" w:date="2012-08-10T08:15:00Z">
                  <w:rPr>
                    <w:rFonts w:eastAsiaTheme="minorHAnsi"/>
                    <w:noProof/>
                  </w:rPr>
                </w:rPrChange>
              </w:rPr>
              <w:instrText>HYPERLINK \l "_Toc332351213"</w:instrText>
            </w:r>
            <w:r w:rsidRPr="00303364">
              <w:rPr>
                <w:rStyle w:val="Hyperlink"/>
                <w:rFonts w:cstheme="minorHAnsi"/>
                <w:noProof/>
                <w:sz w:val="24"/>
                <w:szCs w:val="24"/>
                <w:rPrChange w:id="267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67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672" w:author="DuyNgo" w:date="2012-08-10T08:15:00Z">
                  <w:rPr>
                    <w:rStyle w:val="Hyperlink"/>
                    <w:rFonts w:eastAsiaTheme="minorHAnsi"/>
                    <w:noProof/>
                  </w:rPr>
                </w:rPrChange>
              </w:rPr>
              <w:t>2.3.2 Business Object</w:t>
            </w:r>
            <w:r w:rsidRPr="00303364">
              <w:rPr>
                <w:rFonts w:cstheme="minorHAnsi"/>
                <w:noProof/>
                <w:webHidden/>
                <w:sz w:val="24"/>
                <w:szCs w:val="24"/>
                <w:rPrChange w:id="2673" w:author="DuyNgo" w:date="2012-08-10T08:15:00Z">
                  <w:rPr>
                    <w:rFonts w:eastAsiaTheme="minorHAnsi"/>
                    <w:noProof/>
                    <w:webHidden/>
                  </w:rPr>
                </w:rPrChange>
              </w:rPr>
              <w:tab/>
            </w:r>
            <w:r w:rsidRPr="00303364">
              <w:rPr>
                <w:rFonts w:cstheme="minorHAnsi"/>
                <w:noProof/>
                <w:webHidden/>
                <w:sz w:val="24"/>
                <w:szCs w:val="24"/>
                <w:rPrChange w:id="2674" w:author="DuyNgo" w:date="2012-08-10T08:15:00Z">
                  <w:rPr>
                    <w:rFonts w:eastAsiaTheme="minorHAnsi"/>
                    <w:noProof/>
                    <w:webHidden/>
                  </w:rPr>
                </w:rPrChange>
              </w:rPr>
              <w:fldChar w:fldCharType="begin"/>
            </w:r>
            <w:r w:rsidRPr="00303364">
              <w:rPr>
                <w:rFonts w:cstheme="minorHAnsi"/>
                <w:noProof/>
                <w:webHidden/>
                <w:sz w:val="24"/>
                <w:szCs w:val="24"/>
                <w:rPrChange w:id="2675" w:author="DuyNgo" w:date="2012-08-10T08:15:00Z">
                  <w:rPr>
                    <w:rFonts w:eastAsiaTheme="minorHAnsi"/>
                    <w:noProof/>
                    <w:webHidden/>
                  </w:rPr>
                </w:rPrChange>
              </w:rPr>
              <w:instrText xml:space="preserve"> PAGEREF _Toc332351213 \h </w:instrText>
            </w:r>
          </w:ins>
          <w:r w:rsidRPr="00303364">
            <w:rPr>
              <w:rFonts w:cstheme="minorHAnsi"/>
              <w:noProof/>
              <w:webHidden/>
              <w:sz w:val="24"/>
              <w:szCs w:val="24"/>
              <w:rPrChange w:id="2676" w:author="DuyNgo" w:date="2012-08-10T08:15:00Z">
                <w:rPr>
                  <w:rFonts w:cstheme="minorHAnsi"/>
                  <w:noProof/>
                  <w:webHidden/>
                  <w:sz w:val="24"/>
                  <w:szCs w:val="24"/>
                </w:rPr>
              </w:rPrChange>
            </w:rPr>
          </w:r>
          <w:r w:rsidRPr="00303364">
            <w:rPr>
              <w:rFonts w:cstheme="minorHAnsi"/>
              <w:noProof/>
              <w:webHidden/>
              <w:sz w:val="24"/>
              <w:szCs w:val="24"/>
              <w:rPrChange w:id="2677" w:author="DuyNgo" w:date="2012-08-10T08:15:00Z">
                <w:rPr>
                  <w:rFonts w:eastAsiaTheme="minorHAnsi"/>
                  <w:noProof/>
                  <w:webHidden/>
                </w:rPr>
              </w:rPrChange>
            </w:rPr>
            <w:fldChar w:fldCharType="separate"/>
          </w:r>
          <w:ins w:id="2678" w:author="DuyNgo" w:date="2012-08-10T08:15:00Z">
            <w:r w:rsidRPr="00303364">
              <w:rPr>
                <w:rFonts w:cstheme="minorHAnsi"/>
                <w:noProof/>
                <w:webHidden/>
                <w:sz w:val="24"/>
                <w:szCs w:val="24"/>
                <w:rPrChange w:id="2679" w:author="DuyNgo" w:date="2012-08-10T08:15:00Z">
                  <w:rPr>
                    <w:rFonts w:eastAsiaTheme="minorHAnsi"/>
                    <w:noProof/>
                    <w:webHidden/>
                  </w:rPr>
                </w:rPrChange>
              </w:rPr>
              <w:t>284</w:t>
            </w:r>
            <w:r w:rsidRPr="00303364">
              <w:rPr>
                <w:rFonts w:cstheme="minorHAnsi"/>
                <w:noProof/>
                <w:webHidden/>
                <w:sz w:val="24"/>
                <w:szCs w:val="24"/>
                <w:rPrChange w:id="2680" w:author="DuyNgo" w:date="2012-08-10T08:15:00Z">
                  <w:rPr>
                    <w:rFonts w:eastAsiaTheme="minorHAnsi"/>
                    <w:noProof/>
                    <w:webHidden/>
                  </w:rPr>
                </w:rPrChange>
              </w:rPr>
              <w:fldChar w:fldCharType="end"/>
            </w:r>
            <w:r w:rsidRPr="00303364">
              <w:rPr>
                <w:rStyle w:val="Hyperlink"/>
                <w:rFonts w:cstheme="minorHAnsi"/>
                <w:noProof/>
                <w:sz w:val="24"/>
                <w:szCs w:val="24"/>
                <w:rPrChange w:id="268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682" w:author="DuyNgo" w:date="2012-08-10T08:15:00Z"/>
              <w:rFonts w:cstheme="minorHAnsi"/>
              <w:noProof/>
              <w:sz w:val="24"/>
              <w:szCs w:val="24"/>
              <w:lang w:eastAsia="ja-JP"/>
              <w:rPrChange w:id="2683" w:author="DuyNgo" w:date="2012-08-10T08:15:00Z">
                <w:rPr>
                  <w:ins w:id="2684" w:author="DuyNgo" w:date="2012-08-10T08:15:00Z"/>
                  <w:noProof/>
                  <w:lang w:eastAsia="ja-JP"/>
                </w:rPr>
              </w:rPrChange>
            </w:rPr>
          </w:pPr>
          <w:ins w:id="2685" w:author="DuyNgo" w:date="2012-08-10T08:15:00Z">
            <w:r w:rsidRPr="00303364">
              <w:rPr>
                <w:rStyle w:val="Hyperlink"/>
                <w:rFonts w:cstheme="minorHAnsi"/>
                <w:noProof/>
                <w:sz w:val="24"/>
                <w:szCs w:val="24"/>
                <w:rPrChange w:id="2686" w:author="DuyNgo" w:date="2012-08-10T08:15:00Z">
                  <w:rPr>
                    <w:rStyle w:val="Hyperlink"/>
                    <w:rFonts w:eastAsiaTheme="minorHAnsi"/>
                    <w:noProof/>
                  </w:rPr>
                </w:rPrChange>
              </w:rPr>
              <w:fldChar w:fldCharType="begin"/>
            </w:r>
            <w:r w:rsidRPr="00303364">
              <w:rPr>
                <w:rStyle w:val="Hyperlink"/>
                <w:rFonts w:cstheme="minorHAnsi"/>
                <w:noProof/>
                <w:sz w:val="24"/>
                <w:szCs w:val="24"/>
                <w:rPrChange w:id="2687" w:author="DuyNgo" w:date="2012-08-10T08:15:00Z">
                  <w:rPr>
                    <w:rStyle w:val="Hyperlink"/>
                    <w:rFonts w:eastAsiaTheme="minorHAnsi"/>
                    <w:noProof/>
                  </w:rPr>
                </w:rPrChange>
              </w:rPr>
              <w:instrText xml:space="preserve"> </w:instrText>
            </w:r>
            <w:r w:rsidRPr="00303364">
              <w:rPr>
                <w:rFonts w:cstheme="minorHAnsi"/>
                <w:noProof/>
                <w:sz w:val="24"/>
                <w:szCs w:val="24"/>
                <w:rPrChange w:id="2688" w:author="DuyNgo" w:date="2012-08-10T08:15:00Z">
                  <w:rPr>
                    <w:rFonts w:eastAsiaTheme="minorHAnsi"/>
                    <w:noProof/>
                  </w:rPr>
                </w:rPrChange>
              </w:rPr>
              <w:instrText>HYPERLINK \l "_Toc332351214"</w:instrText>
            </w:r>
            <w:r w:rsidRPr="00303364">
              <w:rPr>
                <w:rStyle w:val="Hyperlink"/>
                <w:rFonts w:cstheme="minorHAnsi"/>
                <w:noProof/>
                <w:sz w:val="24"/>
                <w:szCs w:val="24"/>
                <w:rPrChange w:id="268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69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691" w:author="DuyNgo" w:date="2012-08-10T08:15:00Z">
                  <w:rPr>
                    <w:rStyle w:val="Hyperlink"/>
                    <w:rFonts w:eastAsiaTheme="minorHAnsi"/>
                    <w:noProof/>
                  </w:rPr>
                </w:rPrChange>
              </w:rPr>
              <w:t>2.3.4 Transfer Data Objects ( Entity )</w:t>
            </w:r>
            <w:r w:rsidRPr="00303364">
              <w:rPr>
                <w:rFonts w:cstheme="minorHAnsi"/>
                <w:noProof/>
                <w:webHidden/>
                <w:sz w:val="24"/>
                <w:szCs w:val="24"/>
                <w:rPrChange w:id="2692" w:author="DuyNgo" w:date="2012-08-10T08:15:00Z">
                  <w:rPr>
                    <w:rFonts w:eastAsiaTheme="minorHAnsi"/>
                    <w:noProof/>
                    <w:webHidden/>
                  </w:rPr>
                </w:rPrChange>
              </w:rPr>
              <w:tab/>
            </w:r>
            <w:r w:rsidRPr="00303364">
              <w:rPr>
                <w:rFonts w:cstheme="minorHAnsi"/>
                <w:noProof/>
                <w:webHidden/>
                <w:sz w:val="24"/>
                <w:szCs w:val="24"/>
                <w:rPrChange w:id="2693" w:author="DuyNgo" w:date="2012-08-10T08:15:00Z">
                  <w:rPr>
                    <w:rFonts w:eastAsiaTheme="minorHAnsi"/>
                    <w:noProof/>
                    <w:webHidden/>
                  </w:rPr>
                </w:rPrChange>
              </w:rPr>
              <w:fldChar w:fldCharType="begin"/>
            </w:r>
            <w:r w:rsidRPr="00303364">
              <w:rPr>
                <w:rFonts w:cstheme="minorHAnsi"/>
                <w:noProof/>
                <w:webHidden/>
                <w:sz w:val="24"/>
                <w:szCs w:val="24"/>
                <w:rPrChange w:id="2694" w:author="DuyNgo" w:date="2012-08-10T08:15:00Z">
                  <w:rPr>
                    <w:rFonts w:eastAsiaTheme="minorHAnsi"/>
                    <w:noProof/>
                    <w:webHidden/>
                  </w:rPr>
                </w:rPrChange>
              </w:rPr>
              <w:instrText xml:space="preserve"> PAGEREF _Toc332351214 \h </w:instrText>
            </w:r>
          </w:ins>
          <w:r w:rsidRPr="00303364">
            <w:rPr>
              <w:rFonts w:cstheme="minorHAnsi"/>
              <w:noProof/>
              <w:webHidden/>
              <w:sz w:val="24"/>
              <w:szCs w:val="24"/>
              <w:rPrChange w:id="2695" w:author="DuyNgo" w:date="2012-08-10T08:15:00Z">
                <w:rPr>
                  <w:rFonts w:cstheme="minorHAnsi"/>
                  <w:noProof/>
                  <w:webHidden/>
                  <w:sz w:val="24"/>
                  <w:szCs w:val="24"/>
                </w:rPr>
              </w:rPrChange>
            </w:rPr>
          </w:r>
          <w:r w:rsidRPr="00303364">
            <w:rPr>
              <w:rFonts w:cstheme="minorHAnsi"/>
              <w:noProof/>
              <w:webHidden/>
              <w:sz w:val="24"/>
              <w:szCs w:val="24"/>
              <w:rPrChange w:id="2696" w:author="DuyNgo" w:date="2012-08-10T08:15:00Z">
                <w:rPr>
                  <w:rFonts w:eastAsiaTheme="minorHAnsi"/>
                  <w:noProof/>
                  <w:webHidden/>
                </w:rPr>
              </w:rPrChange>
            </w:rPr>
            <w:fldChar w:fldCharType="separate"/>
          </w:r>
          <w:ins w:id="2697" w:author="DuyNgo" w:date="2012-08-10T08:15:00Z">
            <w:r w:rsidRPr="00303364">
              <w:rPr>
                <w:rFonts w:cstheme="minorHAnsi"/>
                <w:noProof/>
                <w:webHidden/>
                <w:sz w:val="24"/>
                <w:szCs w:val="24"/>
                <w:rPrChange w:id="2698" w:author="DuyNgo" w:date="2012-08-10T08:15:00Z">
                  <w:rPr>
                    <w:rFonts w:eastAsiaTheme="minorHAnsi"/>
                    <w:noProof/>
                    <w:webHidden/>
                  </w:rPr>
                </w:rPrChange>
              </w:rPr>
              <w:t>284</w:t>
            </w:r>
            <w:r w:rsidRPr="00303364">
              <w:rPr>
                <w:rFonts w:cstheme="minorHAnsi"/>
                <w:noProof/>
                <w:webHidden/>
                <w:sz w:val="24"/>
                <w:szCs w:val="24"/>
                <w:rPrChange w:id="2699" w:author="DuyNgo" w:date="2012-08-10T08:15:00Z">
                  <w:rPr>
                    <w:rFonts w:eastAsiaTheme="minorHAnsi"/>
                    <w:noProof/>
                    <w:webHidden/>
                  </w:rPr>
                </w:rPrChange>
              </w:rPr>
              <w:fldChar w:fldCharType="end"/>
            </w:r>
            <w:r w:rsidRPr="00303364">
              <w:rPr>
                <w:rStyle w:val="Hyperlink"/>
                <w:rFonts w:cstheme="minorHAnsi"/>
                <w:noProof/>
                <w:sz w:val="24"/>
                <w:szCs w:val="24"/>
                <w:rPrChange w:id="270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701" w:author="DuyNgo" w:date="2012-08-10T08:15:00Z"/>
              <w:rFonts w:cstheme="minorHAnsi"/>
              <w:noProof/>
              <w:sz w:val="24"/>
              <w:szCs w:val="24"/>
              <w:lang w:eastAsia="ja-JP"/>
              <w:rPrChange w:id="2702" w:author="DuyNgo" w:date="2012-08-10T08:15:00Z">
                <w:rPr>
                  <w:ins w:id="2703" w:author="DuyNgo" w:date="2012-08-10T08:15:00Z"/>
                  <w:noProof/>
                  <w:lang w:eastAsia="ja-JP"/>
                </w:rPr>
              </w:rPrChange>
            </w:rPr>
          </w:pPr>
          <w:ins w:id="2704" w:author="DuyNgo" w:date="2012-08-10T08:15:00Z">
            <w:r w:rsidRPr="00303364">
              <w:rPr>
                <w:rStyle w:val="Hyperlink"/>
                <w:rFonts w:cstheme="minorHAnsi"/>
                <w:noProof/>
                <w:sz w:val="24"/>
                <w:szCs w:val="24"/>
                <w:rPrChange w:id="2705" w:author="DuyNgo" w:date="2012-08-10T08:15:00Z">
                  <w:rPr>
                    <w:rStyle w:val="Hyperlink"/>
                    <w:rFonts w:eastAsiaTheme="minorHAnsi"/>
                    <w:noProof/>
                  </w:rPr>
                </w:rPrChange>
              </w:rPr>
              <w:fldChar w:fldCharType="begin"/>
            </w:r>
            <w:r w:rsidRPr="00303364">
              <w:rPr>
                <w:rStyle w:val="Hyperlink"/>
                <w:rFonts w:cstheme="minorHAnsi"/>
                <w:noProof/>
                <w:sz w:val="24"/>
                <w:szCs w:val="24"/>
                <w:rPrChange w:id="2706" w:author="DuyNgo" w:date="2012-08-10T08:15:00Z">
                  <w:rPr>
                    <w:rStyle w:val="Hyperlink"/>
                    <w:rFonts w:eastAsiaTheme="minorHAnsi"/>
                    <w:noProof/>
                  </w:rPr>
                </w:rPrChange>
              </w:rPr>
              <w:instrText xml:space="preserve"> </w:instrText>
            </w:r>
            <w:r w:rsidRPr="00303364">
              <w:rPr>
                <w:rFonts w:cstheme="minorHAnsi"/>
                <w:noProof/>
                <w:sz w:val="24"/>
                <w:szCs w:val="24"/>
                <w:rPrChange w:id="2707" w:author="DuyNgo" w:date="2012-08-10T08:15:00Z">
                  <w:rPr>
                    <w:rFonts w:eastAsiaTheme="minorHAnsi"/>
                    <w:noProof/>
                  </w:rPr>
                </w:rPrChange>
              </w:rPr>
              <w:instrText>HYPERLINK \l "_Toc332351215"</w:instrText>
            </w:r>
            <w:r w:rsidRPr="00303364">
              <w:rPr>
                <w:rStyle w:val="Hyperlink"/>
                <w:rFonts w:cstheme="minorHAnsi"/>
                <w:noProof/>
                <w:sz w:val="24"/>
                <w:szCs w:val="24"/>
                <w:rPrChange w:id="270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70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710" w:author="DuyNgo" w:date="2012-08-10T08:15:00Z">
                  <w:rPr>
                    <w:rStyle w:val="Hyperlink"/>
                    <w:rFonts w:eastAsiaTheme="minorHAnsi"/>
                    <w:noProof/>
                  </w:rPr>
                </w:rPrChange>
              </w:rPr>
              <w:t>2.3.5 Data Access Object</w:t>
            </w:r>
            <w:r w:rsidRPr="00303364">
              <w:rPr>
                <w:rFonts w:cstheme="minorHAnsi"/>
                <w:noProof/>
                <w:webHidden/>
                <w:sz w:val="24"/>
                <w:szCs w:val="24"/>
                <w:rPrChange w:id="2711" w:author="DuyNgo" w:date="2012-08-10T08:15:00Z">
                  <w:rPr>
                    <w:rFonts w:eastAsiaTheme="minorHAnsi"/>
                    <w:noProof/>
                    <w:webHidden/>
                  </w:rPr>
                </w:rPrChange>
              </w:rPr>
              <w:tab/>
            </w:r>
            <w:r w:rsidRPr="00303364">
              <w:rPr>
                <w:rFonts w:cstheme="minorHAnsi"/>
                <w:noProof/>
                <w:webHidden/>
                <w:sz w:val="24"/>
                <w:szCs w:val="24"/>
                <w:rPrChange w:id="2712" w:author="DuyNgo" w:date="2012-08-10T08:15:00Z">
                  <w:rPr>
                    <w:rFonts w:eastAsiaTheme="minorHAnsi"/>
                    <w:noProof/>
                    <w:webHidden/>
                  </w:rPr>
                </w:rPrChange>
              </w:rPr>
              <w:fldChar w:fldCharType="begin"/>
            </w:r>
            <w:r w:rsidRPr="00303364">
              <w:rPr>
                <w:rFonts w:cstheme="minorHAnsi"/>
                <w:noProof/>
                <w:webHidden/>
                <w:sz w:val="24"/>
                <w:szCs w:val="24"/>
                <w:rPrChange w:id="2713" w:author="DuyNgo" w:date="2012-08-10T08:15:00Z">
                  <w:rPr>
                    <w:rFonts w:eastAsiaTheme="minorHAnsi"/>
                    <w:noProof/>
                    <w:webHidden/>
                  </w:rPr>
                </w:rPrChange>
              </w:rPr>
              <w:instrText xml:space="preserve"> PAGEREF _Toc332351215 \h </w:instrText>
            </w:r>
          </w:ins>
          <w:r w:rsidRPr="00303364">
            <w:rPr>
              <w:rFonts w:cstheme="minorHAnsi"/>
              <w:noProof/>
              <w:webHidden/>
              <w:sz w:val="24"/>
              <w:szCs w:val="24"/>
              <w:rPrChange w:id="2714" w:author="DuyNgo" w:date="2012-08-10T08:15:00Z">
                <w:rPr>
                  <w:rFonts w:cstheme="minorHAnsi"/>
                  <w:noProof/>
                  <w:webHidden/>
                  <w:sz w:val="24"/>
                  <w:szCs w:val="24"/>
                </w:rPr>
              </w:rPrChange>
            </w:rPr>
          </w:r>
          <w:r w:rsidRPr="00303364">
            <w:rPr>
              <w:rFonts w:cstheme="minorHAnsi"/>
              <w:noProof/>
              <w:webHidden/>
              <w:sz w:val="24"/>
              <w:szCs w:val="24"/>
              <w:rPrChange w:id="2715" w:author="DuyNgo" w:date="2012-08-10T08:15:00Z">
                <w:rPr>
                  <w:rFonts w:eastAsiaTheme="minorHAnsi"/>
                  <w:noProof/>
                  <w:webHidden/>
                </w:rPr>
              </w:rPrChange>
            </w:rPr>
            <w:fldChar w:fldCharType="separate"/>
          </w:r>
          <w:ins w:id="2716" w:author="DuyNgo" w:date="2012-08-10T08:15:00Z">
            <w:r w:rsidRPr="00303364">
              <w:rPr>
                <w:rFonts w:cstheme="minorHAnsi"/>
                <w:noProof/>
                <w:webHidden/>
                <w:sz w:val="24"/>
                <w:szCs w:val="24"/>
                <w:rPrChange w:id="2717" w:author="DuyNgo" w:date="2012-08-10T08:15:00Z">
                  <w:rPr>
                    <w:rFonts w:eastAsiaTheme="minorHAnsi"/>
                    <w:noProof/>
                    <w:webHidden/>
                  </w:rPr>
                </w:rPrChange>
              </w:rPr>
              <w:t>284</w:t>
            </w:r>
            <w:r w:rsidRPr="00303364">
              <w:rPr>
                <w:rFonts w:cstheme="minorHAnsi"/>
                <w:noProof/>
                <w:webHidden/>
                <w:sz w:val="24"/>
                <w:szCs w:val="24"/>
                <w:rPrChange w:id="2718" w:author="DuyNgo" w:date="2012-08-10T08:15:00Z">
                  <w:rPr>
                    <w:rFonts w:eastAsiaTheme="minorHAnsi"/>
                    <w:noProof/>
                    <w:webHidden/>
                  </w:rPr>
                </w:rPrChange>
              </w:rPr>
              <w:fldChar w:fldCharType="end"/>
            </w:r>
            <w:r w:rsidRPr="00303364">
              <w:rPr>
                <w:rStyle w:val="Hyperlink"/>
                <w:rFonts w:cstheme="minorHAnsi"/>
                <w:noProof/>
                <w:sz w:val="24"/>
                <w:szCs w:val="24"/>
                <w:rPrChange w:id="271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720" w:author="DuyNgo" w:date="2012-08-10T08:15:00Z"/>
              <w:rFonts w:cstheme="minorHAnsi"/>
              <w:noProof/>
              <w:sz w:val="24"/>
              <w:szCs w:val="24"/>
              <w:lang w:eastAsia="ja-JP"/>
              <w:rPrChange w:id="2721" w:author="DuyNgo" w:date="2012-08-10T08:15:00Z">
                <w:rPr>
                  <w:ins w:id="2722" w:author="DuyNgo" w:date="2012-08-10T08:15:00Z"/>
                  <w:noProof/>
                  <w:lang w:eastAsia="ja-JP"/>
                </w:rPr>
              </w:rPrChange>
            </w:rPr>
          </w:pPr>
          <w:ins w:id="2723" w:author="DuyNgo" w:date="2012-08-10T08:15:00Z">
            <w:r w:rsidRPr="00303364">
              <w:rPr>
                <w:rStyle w:val="Hyperlink"/>
                <w:rFonts w:cstheme="minorHAnsi"/>
                <w:noProof/>
                <w:sz w:val="24"/>
                <w:szCs w:val="24"/>
                <w:rPrChange w:id="2724" w:author="DuyNgo" w:date="2012-08-10T08:15:00Z">
                  <w:rPr>
                    <w:rStyle w:val="Hyperlink"/>
                    <w:rFonts w:eastAsiaTheme="minorHAnsi"/>
                    <w:noProof/>
                  </w:rPr>
                </w:rPrChange>
              </w:rPr>
              <w:fldChar w:fldCharType="begin"/>
            </w:r>
            <w:r w:rsidRPr="00303364">
              <w:rPr>
                <w:rStyle w:val="Hyperlink"/>
                <w:rFonts w:cstheme="minorHAnsi"/>
                <w:noProof/>
                <w:sz w:val="24"/>
                <w:szCs w:val="24"/>
                <w:rPrChange w:id="2725" w:author="DuyNgo" w:date="2012-08-10T08:15:00Z">
                  <w:rPr>
                    <w:rStyle w:val="Hyperlink"/>
                    <w:rFonts w:eastAsiaTheme="minorHAnsi"/>
                    <w:noProof/>
                  </w:rPr>
                </w:rPrChange>
              </w:rPr>
              <w:instrText xml:space="preserve"> </w:instrText>
            </w:r>
            <w:r w:rsidRPr="00303364">
              <w:rPr>
                <w:rFonts w:cstheme="minorHAnsi"/>
                <w:noProof/>
                <w:sz w:val="24"/>
                <w:szCs w:val="24"/>
                <w:rPrChange w:id="2726" w:author="DuyNgo" w:date="2012-08-10T08:15:00Z">
                  <w:rPr>
                    <w:rFonts w:eastAsiaTheme="minorHAnsi"/>
                    <w:noProof/>
                  </w:rPr>
                </w:rPrChange>
              </w:rPr>
              <w:instrText>HYPERLINK \l "_Toc332351216"</w:instrText>
            </w:r>
            <w:r w:rsidRPr="00303364">
              <w:rPr>
                <w:rStyle w:val="Hyperlink"/>
                <w:rFonts w:cstheme="minorHAnsi"/>
                <w:noProof/>
                <w:sz w:val="24"/>
                <w:szCs w:val="24"/>
                <w:rPrChange w:id="272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72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729" w:author="DuyNgo" w:date="2012-08-10T08:15:00Z">
                  <w:rPr>
                    <w:rStyle w:val="Hyperlink"/>
                    <w:rFonts w:eastAsiaTheme="minorHAnsi"/>
                    <w:noProof/>
                  </w:rPr>
                </w:rPrChange>
              </w:rPr>
              <w:t>2.3.6 Exceptions</w:t>
            </w:r>
            <w:r w:rsidRPr="00303364">
              <w:rPr>
                <w:rFonts w:cstheme="minorHAnsi"/>
                <w:noProof/>
                <w:webHidden/>
                <w:sz w:val="24"/>
                <w:szCs w:val="24"/>
                <w:rPrChange w:id="2730" w:author="DuyNgo" w:date="2012-08-10T08:15:00Z">
                  <w:rPr>
                    <w:rFonts w:eastAsiaTheme="minorHAnsi"/>
                    <w:noProof/>
                    <w:webHidden/>
                  </w:rPr>
                </w:rPrChange>
              </w:rPr>
              <w:tab/>
            </w:r>
            <w:r w:rsidRPr="00303364">
              <w:rPr>
                <w:rFonts w:cstheme="minorHAnsi"/>
                <w:noProof/>
                <w:webHidden/>
                <w:sz w:val="24"/>
                <w:szCs w:val="24"/>
                <w:rPrChange w:id="2731" w:author="DuyNgo" w:date="2012-08-10T08:15:00Z">
                  <w:rPr>
                    <w:rFonts w:eastAsiaTheme="minorHAnsi"/>
                    <w:noProof/>
                    <w:webHidden/>
                  </w:rPr>
                </w:rPrChange>
              </w:rPr>
              <w:fldChar w:fldCharType="begin"/>
            </w:r>
            <w:r w:rsidRPr="00303364">
              <w:rPr>
                <w:rFonts w:cstheme="minorHAnsi"/>
                <w:noProof/>
                <w:webHidden/>
                <w:sz w:val="24"/>
                <w:szCs w:val="24"/>
                <w:rPrChange w:id="2732" w:author="DuyNgo" w:date="2012-08-10T08:15:00Z">
                  <w:rPr>
                    <w:rFonts w:eastAsiaTheme="minorHAnsi"/>
                    <w:noProof/>
                    <w:webHidden/>
                  </w:rPr>
                </w:rPrChange>
              </w:rPr>
              <w:instrText xml:space="preserve"> PAGEREF _Toc332351216 \h </w:instrText>
            </w:r>
          </w:ins>
          <w:r w:rsidRPr="00303364">
            <w:rPr>
              <w:rFonts w:cstheme="minorHAnsi"/>
              <w:noProof/>
              <w:webHidden/>
              <w:sz w:val="24"/>
              <w:szCs w:val="24"/>
              <w:rPrChange w:id="2733" w:author="DuyNgo" w:date="2012-08-10T08:15:00Z">
                <w:rPr>
                  <w:rFonts w:cstheme="minorHAnsi"/>
                  <w:noProof/>
                  <w:webHidden/>
                  <w:sz w:val="24"/>
                  <w:szCs w:val="24"/>
                </w:rPr>
              </w:rPrChange>
            </w:rPr>
          </w:r>
          <w:r w:rsidRPr="00303364">
            <w:rPr>
              <w:rFonts w:cstheme="minorHAnsi"/>
              <w:noProof/>
              <w:webHidden/>
              <w:sz w:val="24"/>
              <w:szCs w:val="24"/>
              <w:rPrChange w:id="2734" w:author="DuyNgo" w:date="2012-08-10T08:15:00Z">
                <w:rPr>
                  <w:rFonts w:eastAsiaTheme="minorHAnsi"/>
                  <w:noProof/>
                  <w:webHidden/>
                </w:rPr>
              </w:rPrChange>
            </w:rPr>
            <w:fldChar w:fldCharType="separate"/>
          </w:r>
          <w:ins w:id="2735" w:author="DuyNgo" w:date="2012-08-10T08:15:00Z">
            <w:r w:rsidRPr="00303364">
              <w:rPr>
                <w:rFonts w:cstheme="minorHAnsi"/>
                <w:noProof/>
                <w:webHidden/>
                <w:sz w:val="24"/>
                <w:szCs w:val="24"/>
                <w:rPrChange w:id="2736" w:author="DuyNgo" w:date="2012-08-10T08:15:00Z">
                  <w:rPr>
                    <w:rFonts w:eastAsiaTheme="minorHAnsi"/>
                    <w:noProof/>
                    <w:webHidden/>
                  </w:rPr>
                </w:rPrChange>
              </w:rPr>
              <w:t>284</w:t>
            </w:r>
            <w:r w:rsidRPr="00303364">
              <w:rPr>
                <w:rFonts w:cstheme="minorHAnsi"/>
                <w:noProof/>
                <w:webHidden/>
                <w:sz w:val="24"/>
                <w:szCs w:val="24"/>
                <w:rPrChange w:id="2737" w:author="DuyNgo" w:date="2012-08-10T08:15:00Z">
                  <w:rPr>
                    <w:rFonts w:eastAsiaTheme="minorHAnsi"/>
                    <w:noProof/>
                    <w:webHidden/>
                  </w:rPr>
                </w:rPrChange>
              </w:rPr>
              <w:fldChar w:fldCharType="end"/>
            </w:r>
            <w:r w:rsidRPr="00303364">
              <w:rPr>
                <w:rStyle w:val="Hyperlink"/>
                <w:rFonts w:cstheme="minorHAnsi"/>
                <w:noProof/>
                <w:sz w:val="24"/>
                <w:szCs w:val="24"/>
                <w:rPrChange w:id="273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739" w:author="DuyNgo" w:date="2012-08-10T08:15:00Z"/>
              <w:rFonts w:cstheme="minorHAnsi"/>
              <w:noProof/>
              <w:sz w:val="24"/>
              <w:szCs w:val="24"/>
              <w:lang w:eastAsia="ja-JP"/>
              <w:rPrChange w:id="2740" w:author="DuyNgo" w:date="2012-08-10T08:15:00Z">
                <w:rPr>
                  <w:ins w:id="2741" w:author="DuyNgo" w:date="2012-08-10T08:15:00Z"/>
                  <w:noProof/>
                  <w:lang w:eastAsia="ja-JP"/>
                </w:rPr>
              </w:rPrChange>
            </w:rPr>
          </w:pPr>
          <w:ins w:id="2742" w:author="DuyNgo" w:date="2012-08-10T08:15:00Z">
            <w:r w:rsidRPr="00303364">
              <w:rPr>
                <w:rStyle w:val="Hyperlink"/>
                <w:rFonts w:cstheme="minorHAnsi"/>
                <w:noProof/>
                <w:sz w:val="24"/>
                <w:szCs w:val="24"/>
                <w:rPrChange w:id="2743" w:author="DuyNgo" w:date="2012-08-10T08:15:00Z">
                  <w:rPr>
                    <w:rStyle w:val="Hyperlink"/>
                    <w:rFonts w:eastAsiaTheme="minorHAnsi"/>
                    <w:noProof/>
                  </w:rPr>
                </w:rPrChange>
              </w:rPr>
              <w:fldChar w:fldCharType="begin"/>
            </w:r>
            <w:r w:rsidRPr="00303364">
              <w:rPr>
                <w:rStyle w:val="Hyperlink"/>
                <w:rFonts w:cstheme="minorHAnsi"/>
                <w:noProof/>
                <w:sz w:val="24"/>
                <w:szCs w:val="24"/>
                <w:rPrChange w:id="2744" w:author="DuyNgo" w:date="2012-08-10T08:15:00Z">
                  <w:rPr>
                    <w:rStyle w:val="Hyperlink"/>
                    <w:rFonts w:eastAsiaTheme="minorHAnsi"/>
                    <w:noProof/>
                  </w:rPr>
                </w:rPrChange>
              </w:rPr>
              <w:instrText xml:space="preserve"> </w:instrText>
            </w:r>
            <w:r w:rsidRPr="00303364">
              <w:rPr>
                <w:rFonts w:cstheme="minorHAnsi"/>
                <w:noProof/>
                <w:sz w:val="24"/>
                <w:szCs w:val="24"/>
                <w:rPrChange w:id="2745" w:author="DuyNgo" w:date="2012-08-10T08:15:00Z">
                  <w:rPr>
                    <w:rFonts w:eastAsiaTheme="minorHAnsi"/>
                    <w:noProof/>
                  </w:rPr>
                </w:rPrChange>
              </w:rPr>
              <w:instrText>HYPERLINK \l "_Toc332351217"</w:instrText>
            </w:r>
            <w:r w:rsidRPr="00303364">
              <w:rPr>
                <w:rStyle w:val="Hyperlink"/>
                <w:rFonts w:cstheme="minorHAnsi"/>
                <w:noProof/>
                <w:sz w:val="24"/>
                <w:szCs w:val="24"/>
                <w:rPrChange w:id="274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74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748" w:author="DuyNgo" w:date="2012-08-10T08:15:00Z">
                  <w:rPr>
                    <w:rStyle w:val="Hyperlink"/>
                    <w:rFonts w:eastAsiaTheme="minorHAnsi"/>
                    <w:noProof/>
                  </w:rPr>
                </w:rPrChange>
              </w:rPr>
              <w:t>2.3.7 Utils</w:t>
            </w:r>
            <w:r w:rsidRPr="00303364">
              <w:rPr>
                <w:rFonts w:cstheme="minorHAnsi"/>
                <w:noProof/>
                <w:webHidden/>
                <w:sz w:val="24"/>
                <w:szCs w:val="24"/>
                <w:rPrChange w:id="2749" w:author="DuyNgo" w:date="2012-08-10T08:15:00Z">
                  <w:rPr>
                    <w:rFonts w:eastAsiaTheme="minorHAnsi"/>
                    <w:noProof/>
                    <w:webHidden/>
                  </w:rPr>
                </w:rPrChange>
              </w:rPr>
              <w:tab/>
            </w:r>
            <w:r w:rsidRPr="00303364">
              <w:rPr>
                <w:rFonts w:cstheme="minorHAnsi"/>
                <w:noProof/>
                <w:webHidden/>
                <w:sz w:val="24"/>
                <w:szCs w:val="24"/>
                <w:rPrChange w:id="2750" w:author="DuyNgo" w:date="2012-08-10T08:15:00Z">
                  <w:rPr>
                    <w:rFonts w:eastAsiaTheme="minorHAnsi"/>
                    <w:noProof/>
                    <w:webHidden/>
                  </w:rPr>
                </w:rPrChange>
              </w:rPr>
              <w:fldChar w:fldCharType="begin"/>
            </w:r>
            <w:r w:rsidRPr="00303364">
              <w:rPr>
                <w:rFonts w:cstheme="minorHAnsi"/>
                <w:noProof/>
                <w:webHidden/>
                <w:sz w:val="24"/>
                <w:szCs w:val="24"/>
                <w:rPrChange w:id="2751" w:author="DuyNgo" w:date="2012-08-10T08:15:00Z">
                  <w:rPr>
                    <w:rFonts w:eastAsiaTheme="minorHAnsi"/>
                    <w:noProof/>
                    <w:webHidden/>
                  </w:rPr>
                </w:rPrChange>
              </w:rPr>
              <w:instrText xml:space="preserve"> PAGEREF _Toc332351217 \h </w:instrText>
            </w:r>
          </w:ins>
          <w:r w:rsidRPr="00303364">
            <w:rPr>
              <w:rFonts w:cstheme="minorHAnsi"/>
              <w:noProof/>
              <w:webHidden/>
              <w:sz w:val="24"/>
              <w:szCs w:val="24"/>
              <w:rPrChange w:id="2752" w:author="DuyNgo" w:date="2012-08-10T08:15:00Z">
                <w:rPr>
                  <w:rFonts w:cstheme="minorHAnsi"/>
                  <w:noProof/>
                  <w:webHidden/>
                  <w:sz w:val="24"/>
                  <w:szCs w:val="24"/>
                </w:rPr>
              </w:rPrChange>
            </w:rPr>
          </w:r>
          <w:r w:rsidRPr="00303364">
            <w:rPr>
              <w:rFonts w:cstheme="minorHAnsi"/>
              <w:noProof/>
              <w:webHidden/>
              <w:sz w:val="24"/>
              <w:szCs w:val="24"/>
              <w:rPrChange w:id="2753" w:author="DuyNgo" w:date="2012-08-10T08:15:00Z">
                <w:rPr>
                  <w:rFonts w:eastAsiaTheme="minorHAnsi"/>
                  <w:noProof/>
                  <w:webHidden/>
                </w:rPr>
              </w:rPrChange>
            </w:rPr>
            <w:fldChar w:fldCharType="separate"/>
          </w:r>
          <w:ins w:id="2754" w:author="DuyNgo" w:date="2012-08-10T08:15:00Z">
            <w:r w:rsidRPr="00303364">
              <w:rPr>
                <w:rFonts w:cstheme="minorHAnsi"/>
                <w:noProof/>
                <w:webHidden/>
                <w:sz w:val="24"/>
                <w:szCs w:val="24"/>
                <w:rPrChange w:id="2755" w:author="DuyNgo" w:date="2012-08-10T08:15:00Z">
                  <w:rPr>
                    <w:rFonts w:eastAsiaTheme="minorHAnsi"/>
                    <w:noProof/>
                    <w:webHidden/>
                  </w:rPr>
                </w:rPrChange>
              </w:rPr>
              <w:t>284</w:t>
            </w:r>
            <w:r w:rsidRPr="00303364">
              <w:rPr>
                <w:rFonts w:cstheme="minorHAnsi"/>
                <w:noProof/>
                <w:webHidden/>
                <w:sz w:val="24"/>
                <w:szCs w:val="24"/>
                <w:rPrChange w:id="2756" w:author="DuyNgo" w:date="2012-08-10T08:15:00Z">
                  <w:rPr>
                    <w:rFonts w:eastAsiaTheme="minorHAnsi"/>
                    <w:noProof/>
                    <w:webHidden/>
                  </w:rPr>
                </w:rPrChange>
              </w:rPr>
              <w:fldChar w:fldCharType="end"/>
            </w:r>
            <w:r w:rsidRPr="00303364">
              <w:rPr>
                <w:rStyle w:val="Hyperlink"/>
                <w:rFonts w:cstheme="minorHAnsi"/>
                <w:noProof/>
                <w:sz w:val="24"/>
                <w:szCs w:val="24"/>
                <w:rPrChange w:id="275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758" w:author="DuyNgo" w:date="2012-08-10T08:15:00Z"/>
              <w:rFonts w:cstheme="minorHAnsi"/>
              <w:noProof/>
              <w:sz w:val="24"/>
              <w:szCs w:val="24"/>
              <w:lang w:eastAsia="ja-JP"/>
              <w:rPrChange w:id="2759" w:author="DuyNgo" w:date="2012-08-10T08:15:00Z">
                <w:rPr>
                  <w:ins w:id="2760" w:author="DuyNgo" w:date="2012-08-10T08:15:00Z"/>
                  <w:noProof/>
                  <w:lang w:eastAsia="ja-JP"/>
                </w:rPr>
              </w:rPrChange>
            </w:rPr>
          </w:pPr>
          <w:ins w:id="2761" w:author="DuyNgo" w:date="2012-08-10T08:15:00Z">
            <w:r w:rsidRPr="00303364">
              <w:rPr>
                <w:rStyle w:val="Hyperlink"/>
                <w:rFonts w:cstheme="minorHAnsi"/>
                <w:noProof/>
                <w:sz w:val="24"/>
                <w:szCs w:val="24"/>
                <w:rPrChange w:id="2762" w:author="DuyNgo" w:date="2012-08-10T08:15:00Z">
                  <w:rPr>
                    <w:rStyle w:val="Hyperlink"/>
                    <w:rFonts w:eastAsiaTheme="minorHAnsi"/>
                    <w:noProof/>
                  </w:rPr>
                </w:rPrChange>
              </w:rPr>
              <w:fldChar w:fldCharType="begin"/>
            </w:r>
            <w:r w:rsidRPr="00303364">
              <w:rPr>
                <w:rStyle w:val="Hyperlink"/>
                <w:rFonts w:cstheme="minorHAnsi"/>
                <w:noProof/>
                <w:sz w:val="24"/>
                <w:szCs w:val="24"/>
                <w:rPrChange w:id="2763" w:author="DuyNgo" w:date="2012-08-10T08:15:00Z">
                  <w:rPr>
                    <w:rStyle w:val="Hyperlink"/>
                    <w:rFonts w:eastAsiaTheme="minorHAnsi"/>
                    <w:noProof/>
                  </w:rPr>
                </w:rPrChange>
              </w:rPr>
              <w:instrText xml:space="preserve"> </w:instrText>
            </w:r>
            <w:r w:rsidRPr="00303364">
              <w:rPr>
                <w:rFonts w:cstheme="minorHAnsi"/>
                <w:noProof/>
                <w:sz w:val="24"/>
                <w:szCs w:val="24"/>
                <w:rPrChange w:id="2764" w:author="DuyNgo" w:date="2012-08-10T08:15:00Z">
                  <w:rPr>
                    <w:rFonts w:eastAsiaTheme="minorHAnsi"/>
                    <w:noProof/>
                  </w:rPr>
                </w:rPrChange>
              </w:rPr>
              <w:instrText>HYPERLINK \l "_Toc332351218"</w:instrText>
            </w:r>
            <w:r w:rsidRPr="00303364">
              <w:rPr>
                <w:rStyle w:val="Hyperlink"/>
                <w:rFonts w:cstheme="minorHAnsi"/>
                <w:noProof/>
                <w:sz w:val="24"/>
                <w:szCs w:val="24"/>
                <w:rPrChange w:id="276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76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767" w:author="DuyNgo" w:date="2012-08-10T08:15:00Z">
                  <w:rPr>
                    <w:rStyle w:val="Hyperlink"/>
                    <w:rFonts w:eastAsiaTheme="minorHAnsi"/>
                    <w:noProof/>
                  </w:rPr>
                </w:rPrChange>
              </w:rPr>
              <w:t>2.3.8 Logging</w:t>
            </w:r>
            <w:r w:rsidRPr="00303364">
              <w:rPr>
                <w:rFonts w:cstheme="minorHAnsi"/>
                <w:noProof/>
                <w:webHidden/>
                <w:sz w:val="24"/>
                <w:szCs w:val="24"/>
                <w:rPrChange w:id="2768" w:author="DuyNgo" w:date="2012-08-10T08:15:00Z">
                  <w:rPr>
                    <w:rFonts w:eastAsiaTheme="minorHAnsi"/>
                    <w:noProof/>
                    <w:webHidden/>
                  </w:rPr>
                </w:rPrChange>
              </w:rPr>
              <w:tab/>
            </w:r>
            <w:r w:rsidRPr="00303364">
              <w:rPr>
                <w:rFonts w:cstheme="minorHAnsi"/>
                <w:noProof/>
                <w:webHidden/>
                <w:sz w:val="24"/>
                <w:szCs w:val="24"/>
                <w:rPrChange w:id="2769" w:author="DuyNgo" w:date="2012-08-10T08:15:00Z">
                  <w:rPr>
                    <w:rFonts w:eastAsiaTheme="minorHAnsi"/>
                    <w:noProof/>
                    <w:webHidden/>
                  </w:rPr>
                </w:rPrChange>
              </w:rPr>
              <w:fldChar w:fldCharType="begin"/>
            </w:r>
            <w:r w:rsidRPr="00303364">
              <w:rPr>
                <w:rFonts w:cstheme="minorHAnsi"/>
                <w:noProof/>
                <w:webHidden/>
                <w:sz w:val="24"/>
                <w:szCs w:val="24"/>
                <w:rPrChange w:id="2770" w:author="DuyNgo" w:date="2012-08-10T08:15:00Z">
                  <w:rPr>
                    <w:rFonts w:eastAsiaTheme="minorHAnsi"/>
                    <w:noProof/>
                    <w:webHidden/>
                  </w:rPr>
                </w:rPrChange>
              </w:rPr>
              <w:instrText xml:space="preserve"> PAGEREF _Toc332351218 \h </w:instrText>
            </w:r>
          </w:ins>
          <w:r w:rsidRPr="00303364">
            <w:rPr>
              <w:rFonts w:cstheme="minorHAnsi"/>
              <w:noProof/>
              <w:webHidden/>
              <w:sz w:val="24"/>
              <w:szCs w:val="24"/>
              <w:rPrChange w:id="2771" w:author="DuyNgo" w:date="2012-08-10T08:15:00Z">
                <w:rPr>
                  <w:rFonts w:cstheme="minorHAnsi"/>
                  <w:noProof/>
                  <w:webHidden/>
                  <w:sz w:val="24"/>
                  <w:szCs w:val="24"/>
                </w:rPr>
              </w:rPrChange>
            </w:rPr>
          </w:r>
          <w:r w:rsidRPr="00303364">
            <w:rPr>
              <w:rFonts w:cstheme="minorHAnsi"/>
              <w:noProof/>
              <w:webHidden/>
              <w:sz w:val="24"/>
              <w:szCs w:val="24"/>
              <w:rPrChange w:id="2772" w:author="DuyNgo" w:date="2012-08-10T08:15:00Z">
                <w:rPr>
                  <w:rFonts w:eastAsiaTheme="minorHAnsi"/>
                  <w:noProof/>
                  <w:webHidden/>
                </w:rPr>
              </w:rPrChange>
            </w:rPr>
            <w:fldChar w:fldCharType="separate"/>
          </w:r>
          <w:ins w:id="2773" w:author="DuyNgo" w:date="2012-08-10T08:15:00Z">
            <w:r w:rsidRPr="00303364">
              <w:rPr>
                <w:rFonts w:cstheme="minorHAnsi"/>
                <w:noProof/>
                <w:webHidden/>
                <w:sz w:val="24"/>
                <w:szCs w:val="24"/>
                <w:rPrChange w:id="2774" w:author="DuyNgo" w:date="2012-08-10T08:15:00Z">
                  <w:rPr>
                    <w:rFonts w:eastAsiaTheme="minorHAnsi"/>
                    <w:noProof/>
                    <w:webHidden/>
                  </w:rPr>
                </w:rPrChange>
              </w:rPr>
              <w:t>284</w:t>
            </w:r>
            <w:r w:rsidRPr="00303364">
              <w:rPr>
                <w:rFonts w:cstheme="minorHAnsi"/>
                <w:noProof/>
                <w:webHidden/>
                <w:sz w:val="24"/>
                <w:szCs w:val="24"/>
                <w:rPrChange w:id="2775" w:author="DuyNgo" w:date="2012-08-10T08:15:00Z">
                  <w:rPr>
                    <w:rFonts w:eastAsiaTheme="minorHAnsi"/>
                    <w:noProof/>
                    <w:webHidden/>
                  </w:rPr>
                </w:rPrChange>
              </w:rPr>
              <w:fldChar w:fldCharType="end"/>
            </w:r>
            <w:r w:rsidRPr="00303364">
              <w:rPr>
                <w:rStyle w:val="Hyperlink"/>
                <w:rFonts w:cstheme="minorHAnsi"/>
                <w:noProof/>
                <w:sz w:val="24"/>
                <w:szCs w:val="24"/>
                <w:rPrChange w:id="2776" w:author="DuyNgo" w:date="2012-08-10T08:15:00Z">
                  <w:rPr>
                    <w:rStyle w:val="Hyperlink"/>
                    <w:rFonts w:eastAsiaTheme="minorHAnsi"/>
                    <w:noProof/>
                  </w:rPr>
                </w:rPrChange>
              </w:rPr>
              <w:fldChar w:fldCharType="end"/>
            </w:r>
          </w:ins>
        </w:p>
        <w:p w:rsidR="00303364" w:rsidRPr="00303364" w:rsidRDefault="00303364">
          <w:pPr>
            <w:pStyle w:val="TOC2"/>
            <w:tabs>
              <w:tab w:val="left" w:pos="660"/>
              <w:tab w:val="right" w:leader="dot" w:pos="8778"/>
            </w:tabs>
            <w:rPr>
              <w:ins w:id="2777" w:author="DuyNgo" w:date="2012-08-10T08:15:00Z"/>
              <w:rFonts w:eastAsiaTheme="minorEastAsia" w:cstheme="minorHAnsi"/>
              <w:noProof/>
              <w:sz w:val="24"/>
              <w:szCs w:val="24"/>
              <w:lang w:eastAsia="ja-JP"/>
              <w:rPrChange w:id="2778" w:author="DuyNgo" w:date="2012-08-10T08:15:00Z">
                <w:rPr>
                  <w:ins w:id="2779" w:author="DuyNgo" w:date="2012-08-10T08:15:00Z"/>
                  <w:rFonts w:eastAsiaTheme="minorEastAsia"/>
                  <w:noProof/>
                  <w:lang w:eastAsia="ja-JP"/>
                </w:rPr>
              </w:rPrChange>
            </w:rPr>
          </w:pPr>
          <w:ins w:id="2780" w:author="DuyNgo" w:date="2012-08-10T08:15:00Z">
            <w:r w:rsidRPr="00303364">
              <w:rPr>
                <w:rStyle w:val="Hyperlink"/>
                <w:rFonts w:cstheme="minorHAnsi"/>
                <w:noProof/>
                <w:sz w:val="24"/>
                <w:szCs w:val="24"/>
                <w:rPrChange w:id="2781" w:author="DuyNgo" w:date="2012-08-10T08:15:00Z">
                  <w:rPr>
                    <w:rStyle w:val="Hyperlink"/>
                    <w:noProof/>
                  </w:rPr>
                </w:rPrChange>
              </w:rPr>
              <w:fldChar w:fldCharType="begin"/>
            </w:r>
            <w:r w:rsidRPr="00303364">
              <w:rPr>
                <w:rStyle w:val="Hyperlink"/>
                <w:rFonts w:cstheme="minorHAnsi"/>
                <w:noProof/>
                <w:sz w:val="24"/>
                <w:szCs w:val="24"/>
                <w:rPrChange w:id="2782" w:author="DuyNgo" w:date="2012-08-10T08:15:00Z">
                  <w:rPr>
                    <w:rStyle w:val="Hyperlink"/>
                    <w:noProof/>
                  </w:rPr>
                </w:rPrChange>
              </w:rPr>
              <w:instrText xml:space="preserve"> </w:instrText>
            </w:r>
            <w:r w:rsidRPr="00303364">
              <w:rPr>
                <w:rFonts w:cstheme="minorHAnsi"/>
                <w:noProof/>
                <w:sz w:val="24"/>
                <w:szCs w:val="24"/>
                <w:rPrChange w:id="2783" w:author="DuyNgo" w:date="2012-08-10T08:15:00Z">
                  <w:rPr>
                    <w:noProof/>
                  </w:rPr>
                </w:rPrChange>
              </w:rPr>
              <w:instrText>HYPERLINK \l "_Toc332351219"</w:instrText>
            </w:r>
            <w:r w:rsidRPr="00303364">
              <w:rPr>
                <w:rStyle w:val="Hyperlink"/>
                <w:rFonts w:cstheme="minorHAnsi"/>
                <w:noProof/>
                <w:sz w:val="24"/>
                <w:szCs w:val="24"/>
                <w:rPrChange w:id="2784" w:author="DuyNgo" w:date="2012-08-10T08:15:00Z">
                  <w:rPr>
                    <w:rStyle w:val="Hyperlink"/>
                    <w:noProof/>
                  </w:rPr>
                </w:rPrChange>
              </w:rPr>
              <w:instrText xml:space="preserve"> </w:instrText>
            </w:r>
            <w:r w:rsidRPr="00303364">
              <w:rPr>
                <w:rStyle w:val="Hyperlink"/>
                <w:rFonts w:cstheme="minorHAnsi"/>
                <w:noProof/>
                <w:sz w:val="24"/>
                <w:szCs w:val="24"/>
                <w:rPrChange w:id="2785" w:author="DuyNgo" w:date="2012-08-10T08:15:00Z">
                  <w:rPr>
                    <w:rStyle w:val="Hyperlink"/>
                    <w:noProof/>
                  </w:rPr>
                </w:rPrChange>
              </w:rPr>
              <w:fldChar w:fldCharType="separate"/>
            </w:r>
            <w:r w:rsidRPr="00303364">
              <w:rPr>
                <w:rStyle w:val="Hyperlink"/>
                <w:rFonts w:cstheme="minorHAnsi"/>
                <w:noProof/>
                <w:sz w:val="24"/>
                <w:szCs w:val="24"/>
                <w:rPrChange w:id="2786" w:author="DuyNgo" w:date="2012-08-10T08:15:00Z">
                  <w:rPr>
                    <w:rStyle w:val="Hyperlink"/>
                    <w:noProof/>
                  </w:rPr>
                </w:rPrChange>
              </w:rPr>
              <w:t>3.</w:t>
            </w:r>
            <w:r w:rsidRPr="00303364">
              <w:rPr>
                <w:rFonts w:eastAsiaTheme="minorEastAsia" w:cstheme="minorHAnsi"/>
                <w:noProof/>
                <w:sz w:val="24"/>
                <w:szCs w:val="24"/>
                <w:lang w:eastAsia="ja-JP"/>
                <w:rPrChange w:id="2787" w:author="DuyNgo" w:date="2012-08-10T08:15:00Z">
                  <w:rPr>
                    <w:rFonts w:eastAsiaTheme="minorEastAsia"/>
                    <w:noProof/>
                    <w:lang w:eastAsia="ja-JP"/>
                  </w:rPr>
                </w:rPrChange>
              </w:rPr>
              <w:tab/>
            </w:r>
            <w:r w:rsidRPr="00303364">
              <w:rPr>
                <w:rStyle w:val="Hyperlink"/>
                <w:rFonts w:cstheme="minorHAnsi"/>
                <w:noProof/>
                <w:sz w:val="24"/>
                <w:szCs w:val="24"/>
                <w:rPrChange w:id="2788" w:author="DuyNgo" w:date="2012-08-10T08:15:00Z">
                  <w:rPr>
                    <w:rStyle w:val="Hyperlink"/>
                    <w:noProof/>
                  </w:rPr>
                </w:rPrChange>
              </w:rPr>
              <w:t>Technical Solutions</w:t>
            </w:r>
            <w:r w:rsidRPr="00303364">
              <w:rPr>
                <w:rFonts w:cstheme="minorHAnsi"/>
                <w:noProof/>
                <w:webHidden/>
                <w:sz w:val="24"/>
                <w:szCs w:val="24"/>
                <w:rPrChange w:id="2789" w:author="DuyNgo" w:date="2012-08-10T08:15:00Z">
                  <w:rPr>
                    <w:noProof/>
                    <w:webHidden/>
                  </w:rPr>
                </w:rPrChange>
              </w:rPr>
              <w:tab/>
            </w:r>
            <w:r w:rsidRPr="00303364">
              <w:rPr>
                <w:rFonts w:cstheme="minorHAnsi"/>
                <w:noProof/>
                <w:webHidden/>
                <w:sz w:val="24"/>
                <w:szCs w:val="24"/>
                <w:rPrChange w:id="2790" w:author="DuyNgo" w:date="2012-08-10T08:15:00Z">
                  <w:rPr>
                    <w:noProof/>
                    <w:webHidden/>
                  </w:rPr>
                </w:rPrChange>
              </w:rPr>
              <w:fldChar w:fldCharType="begin"/>
            </w:r>
            <w:r w:rsidRPr="00303364">
              <w:rPr>
                <w:rFonts w:cstheme="minorHAnsi"/>
                <w:noProof/>
                <w:webHidden/>
                <w:sz w:val="24"/>
                <w:szCs w:val="24"/>
                <w:rPrChange w:id="2791" w:author="DuyNgo" w:date="2012-08-10T08:15:00Z">
                  <w:rPr>
                    <w:noProof/>
                    <w:webHidden/>
                  </w:rPr>
                </w:rPrChange>
              </w:rPr>
              <w:instrText xml:space="preserve"> PAGEREF _Toc332351219 \h </w:instrText>
            </w:r>
          </w:ins>
          <w:r w:rsidRPr="00303364">
            <w:rPr>
              <w:rFonts w:cstheme="minorHAnsi"/>
              <w:noProof/>
              <w:webHidden/>
              <w:sz w:val="24"/>
              <w:szCs w:val="24"/>
              <w:rPrChange w:id="2792" w:author="DuyNgo" w:date="2012-08-10T08:15:00Z">
                <w:rPr>
                  <w:rFonts w:cstheme="minorHAnsi"/>
                  <w:noProof/>
                  <w:webHidden/>
                  <w:sz w:val="24"/>
                  <w:szCs w:val="24"/>
                </w:rPr>
              </w:rPrChange>
            </w:rPr>
          </w:r>
          <w:r w:rsidRPr="00303364">
            <w:rPr>
              <w:rFonts w:cstheme="minorHAnsi"/>
              <w:noProof/>
              <w:webHidden/>
              <w:sz w:val="24"/>
              <w:szCs w:val="24"/>
              <w:rPrChange w:id="2793" w:author="DuyNgo" w:date="2012-08-10T08:15:00Z">
                <w:rPr>
                  <w:noProof/>
                  <w:webHidden/>
                </w:rPr>
              </w:rPrChange>
            </w:rPr>
            <w:fldChar w:fldCharType="separate"/>
          </w:r>
          <w:ins w:id="2794" w:author="DuyNgo" w:date="2012-08-10T08:15:00Z">
            <w:r w:rsidRPr="00303364">
              <w:rPr>
                <w:rFonts w:cstheme="minorHAnsi"/>
                <w:noProof/>
                <w:webHidden/>
                <w:sz w:val="24"/>
                <w:szCs w:val="24"/>
                <w:rPrChange w:id="2795" w:author="DuyNgo" w:date="2012-08-10T08:15:00Z">
                  <w:rPr>
                    <w:noProof/>
                    <w:webHidden/>
                  </w:rPr>
                </w:rPrChange>
              </w:rPr>
              <w:t>284</w:t>
            </w:r>
            <w:r w:rsidRPr="00303364">
              <w:rPr>
                <w:rFonts w:cstheme="minorHAnsi"/>
                <w:noProof/>
                <w:webHidden/>
                <w:sz w:val="24"/>
                <w:szCs w:val="24"/>
                <w:rPrChange w:id="2796" w:author="DuyNgo" w:date="2012-08-10T08:15:00Z">
                  <w:rPr>
                    <w:noProof/>
                    <w:webHidden/>
                  </w:rPr>
                </w:rPrChange>
              </w:rPr>
              <w:fldChar w:fldCharType="end"/>
            </w:r>
            <w:r w:rsidRPr="00303364">
              <w:rPr>
                <w:rStyle w:val="Hyperlink"/>
                <w:rFonts w:cstheme="minorHAnsi"/>
                <w:noProof/>
                <w:sz w:val="24"/>
                <w:szCs w:val="24"/>
                <w:rPrChange w:id="2797" w:author="DuyNgo" w:date="2012-08-10T08:15:00Z">
                  <w:rPr>
                    <w:rStyle w:val="Hyperlink"/>
                    <w:noProof/>
                  </w:rPr>
                </w:rPrChange>
              </w:rPr>
              <w:fldChar w:fldCharType="end"/>
            </w:r>
          </w:ins>
        </w:p>
        <w:p w:rsidR="00303364" w:rsidRPr="00303364" w:rsidRDefault="00303364">
          <w:pPr>
            <w:pStyle w:val="TOC3"/>
            <w:tabs>
              <w:tab w:val="right" w:leader="dot" w:pos="8778"/>
            </w:tabs>
            <w:rPr>
              <w:ins w:id="2798" w:author="DuyNgo" w:date="2012-08-10T08:15:00Z"/>
              <w:rFonts w:eastAsiaTheme="minorEastAsia" w:cstheme="minorHAnsi"/>
              <w:noProof/>
              <w:sz w:val="24"/>
              <w:szCs w:val="24"/>
              <w:lang w:eastAsia="ja-JP"/>
              <w:rPrChange w:id="2799" w:author="DuyNgo" w:date="2012-08-10T08:15:00Z">
                <w:rPr>
                  <w:ins w:id="2800" w:author="DuyNgo" w:date="2012-08-10T08:15:00Z"/>
                  <w:rFonts w:eastAsiaTheme="minorEastAsia"/>
                  <w:noProof/>
                  <w:lang w:eastAsia="ja-JP"/>
                </w:rPr>
              </w:rPrChange>
            </w:rPr>
          </w:pPr>
          <w:ins w:id="2801" w:author="DuyNgo" w:date="2012-08-10T08:15:00Z">
            <w:r w:rsidRPr="00303364">
              <w:rPr>
                <w:rStyle w:val="Hyperlink"/>
                <w:rFonts w:cstheme="minorHAnsi"/>
                <w:noProof/>
                <w:sz w:val="24"/>
                <w:szCs w:val="24"/>
                <w:rPrChange w:id="2802" w:author="DuyNgo" w:date="2012-08-10T08:15:00Z">
                  <w:rPr>
                    <w:rStyle w:val="Hyperlink"/>
                    <w:noProof/>
                  </w:rPr>
                </w:rPrChange>
              </w:rPr>
              <w:fldChar w:fldCharType="begin"/>
            </w:r>
            <w:r w:rsidRPr="00303364">
              <w:rPr>
                <w:rStyle w:val="Hyperlink"/>
                <w:rFonts w:cstheme="minorHAnsi"/>
                <w:noProof/>
                <w:sz w:val="24"/>
                <w:szCs w:val="24"/>
                <w:rPrChange w:id="2803" w:author="DuyNgo" w:date="2012-08-10T08:15:00Z">
                  <w:rPr>
                    <w:rStyle w:val="Hyperlink"/>
                    <w:noProof/>
                  </w:rPr>
                </w:rPrChange>
              </w:rPr>
              <w:instrText xml:space="preserve"> </w:instrText>
            </w:r>
            <w:r w:rsidRPr="00303364">
              <w:rPr>
                <w:rFonts w:cstheme="minorHAnsi"/>
                <w:noProof/>
                <w:sz w:val="24"/>
                <w:szCs w:val="24"/>
                <w:rPrChange w:id="2804" w:author="DuyNgo" w:date="2012-08-10T08:15:00Z">
                  <w:rPr>
                    <w:noProof/>
                  </w:rPr>
                </w:rPrChange>
              </w:rPr>
              <w:instrText>HYPERLINK \l "_Toc332351220"</w:instrText>
            </w:r>
            <w:r w:rsidRPr="00303364">
              <w:rPr>
                <w:rStyle w:val="Hyperlink"/>
                <w:rFonts w:cstheme="minorHAnsi"/>
                <w:noProof/>
                <w:sz w:val="24"/>
                <w:szCs w:val="24"/>
                <w:rPrChange w:id="2805" w:author="DuyNgo" w:date="2012-08-10T08:15:00Z">
                  <w:rPr>
                    <w:rStyle w:val="Hyperlink"/>
                    <w:noProof/>
                  </w:rPr>
                </w:rPrChange>
              </w:rPr>
              <w:instrText xml:space="preserve"> </w:instrText>
            </w:r>
            <w:r w:rsidRPr="00303364">
              <w:rPr>
                <w:rStyle w:val="Hyperlink"/>
                <w:rFonts w:cstheme="minorHAnsi"/>
                <w:noProof/>
                <w:sz w:val="24"/>
                <w:szCs w:val="24"/>
                <w:rPrChange w:id="2806" w:author="DuyNgo" w:date="2012-08-10T08:15:00Z">
                  <w:rPr>
                    <w:rStyle w:val="Hyperlink"/>
                    <w:noProof/>
                  </w:rPr>
                </w:rPrChange>
              </w:rPr>
              <w:fldChar w:fldCharType="separate"/>
            </w:r>
            <w:r w:rsidRPr="00303364">
              <w:rPr>
                <w:rStyle w:val="Hyperlink"/>
                <w:rFonts w:cstheme="minorHAnsi"/>
                <w:noProof/>
                <w:sz w:val="24"/>
                <w:szCs w:val="24"/>
                <w:rPrChange w:id="2807" w:author="DuyNgo" w:date="2012-08-10T08:15:00Z">
                  <w:rPr>
                    <w:rStyle w:val="Hyperlink"/>
                    <w:noProof/>
                  </w:rPr>
                </w:rPrChange>
              </w:rPr>
              <w:t>3.1 Exception handling mechanism</w:t>
            </w:r>
            <w:r w:rsidRPr="00303364">
              <w:rPr>
                <w:rFonts w:cstheme="minorHAnsi"/>
                <w:noProof/>
                <w:webHidden/>
                <w:sz w:val="24"/>
                <w:szCs w:val="24"/>
                <w:rPrChange w:id="2808" w:author="DuyNgo" w:date="2012-08-10T08:15:00Z">
                  <w:rPr>
                    <w:noProof/>
                    <w:webHidden/>
                  </w:rPr>
                </w:rPrChange>
              </w:rPr>
              <w:tab/>
            </w:r>
            <w:r w:rsidRPr="00303364">
              <w:rPr>
                <w:rFonts w:cstheme="minorHAnsi"/>
                <w:noProof/>
                <w:webHidden/>
                <w:sz w:val="24"/>
                <w:szCs w:val="24"/>
                <w:rPrChange w:id="2809" w:author="DuyNgo" w:date="2012-08-10T08:15:00Z">
                  <w:rPr>
                    <w:noProof/>
                    <w:webHidden/>
                  </w:rPr>
                </w:rPrChange>
              </w:rPr>
              <w:fldChar w:fldCharType="begin"/>
            </w:r>
            <w:r w:rsidRPr="00303364">
              <w:rPr>
                <w:rFonts w:cstheme="minorHAnsi"/>
                <w:noProof/>
                <w:webHidden/>
                <w:sz w:val="24"/>
                <w:szCs w:val="24"/>
                <w:rPrChange w:id="2810" w:author="DuyNgo" w:date="2012-08-10T08:15:00Z">
                  <w:rPr>
                    <w:noProof/>
                    <w:webHidden/>
                  </w:rPr>
                </w:rPrChange>
              </w:rPr>
              <w:instrText xml:space="preserve"> PAGEREF _Toc332351220 \h </w:instrText>
            </w:r>
          </w:ins>
          <w:r w:rsidRPr="00303364">
            <w:rPr>
              <w:rFonts w:cstheme="minorHAnsi"/>
              <w:noProof/>
              <w:webHidden/>
              <w:sz w:val="24"/>
              <w:szCs w:val="24"/>
              <w:rPrChange w:id="2811" w:author="DuyNgo" w:date="2012-08-10T08:15:00Z">
                <w:rPr>
                  <w:rFonts w:cstheme="minorHAnsi"/>
                  <w:noProof/>
                  <w:webHidden/>
                  <w:sz w:val="24"/>
                  <w:szCs w:val="24"/>
                </w:rPr>
              </w:rPrChange>
            </w:rPr>
          </w:r>
          <w:r w:rsidRPr="00303364">
            <w:rPr>
              <w:rFonts w:cstheme="minorHAnsi"/>
              <w:noProof/>
              <w:webHidden/>
              <w:sz w:val="24"/>
              <w:szCs w:val="24"/>
              <w:rPrChange w:id="2812" w:author="DuyNgo" w:date="2012-08-10T08:15:00Z">
                <w:rPr>
                  <w:noProof/>
                  <w:webHidden/>
                </w:rPr>
              </w:rPrChange>
            </w:rPr>
            <w:fldChar w:fldCharType="separate"/>
          </w:r>
          <w:ins w:id="2813" w:author="DuyNgo" w:date="2012-08-10T08:15:00Z">
            <w:r w:rsidRPr="00303364">
              <w:rPr>
                <w:rFonts w:cstheme="minorHAnsi"/>
                <w:noProof/>
                <w:webHidden/>
                <w:sz w:val="24"/>
                <w:szCs w:val="24"/>
                <w:rPrChange w:id="2814" w:author="DuyNgo" w:date="2012-08-10T08:15:00Z">
                  <w:rPr>
                    <w:noProof/>
                    <w:webHidden/>
                  </w:rPr>
                </w:rPrChange>
              </w:rPr>
              <w:t>284</w:t>
            </w:r>
            <w:r w:rsidRPr="00303364">
              <w:rPr>
                <w:rFonts w:cstheme="minorHAnsi"/>
                <w:noProof/>
                <w:webHidden/>
                <w:sz w:val="24"/>
                <w:szCs w:val="24"/>
                <w:rPrChange w:id="2815" w:author="DuyNgo" w:date="2012-08-10T08:15:00Z">
                  <w:rPr>
                    <w:noProof/>
                    <w:webHidden/>
                  </w:rPr>
                </w:rPrChange>
              </w:rPr>
              <w:fldChar w:fldCharType="end"/>
            </w:r>
            <w:r w:rsidRPr="00303364">
              <w:rPr>
                <w:rStyle w:val="Hyperlink"/>
                <w:rFonts w:cstheme="minorHAnsi"/>
                <w:noProof/>
                <w:sz w:val="24"/>
                <w:szCs w:val="24"/>
                <w:rPrChange w:id="2816" w:author="DuyNgo" w:date="2012-08-10T08:15:00Z">
                  <w:rPr>
                    <w:rStyle w:val="Hyperlink"/>
                    <w:noProof/>
                  </w:rPr>
                </w:rPrChange>
              </w:rPr>
              <w:fldChar w:fldCharType="end"/>
            </w:r>
          </w:ins>
        </w:p>
        <w:p w:rsidR="00303364" w:rsidRPr="00303364" w:rsidRDefault="00303364">
          <w:pPr>
            <w:pStyle w:val="TOC3"/>
            <w:tabs>
              <w:tab w:val="right" w:leader="dot" w:pos="8778"/>
            </w:tabs>
            <w:rPr>
              <w:ins w:id="2817" w:author="DuyNgo" w:date="2012-08-10T08:15:00Z"/>
              <w:rFonts w:eastAsiaTheme="minorEastAsia" w:cstheme="minorHAnsi"/>
              <w:noProof/>
              <w:sz w:val="24"/>
              <w:szCs w:val="24"/>
              <w:lang w:eastAsia="ja-JP"/>
              <w:rPrChange w:id="2818" w:author="DuyNgo" w:date="2012-08-10T08:15:00Z">
                <w:rPr>
                  <w:ins w:id="2819" w:author="DuyNgo" w:date="2012-08-10T08:15:00Z"/>
                  <w:rFonts w:eastAsiaTheme="minorEastAsia"/>
                  <w:noProof/>
                  <w:lang w:eastAsia="ja-JP"/>
                </w:rPr>
              </w:rPrChange>
            </w:rPr>
          </w:pPr>
          <w:ins w:id="2820" w:author="DuyNgo" w:date="2012-08-10T08:15:00Z">
            <w:r w:rsidRPr="00303364">
              <w:rPr>
                <w:rStyle w:val="Hyperlink"/>
                <w:rFonts w:cstheme="minorHAnsi"/>
                <w:noProof/>
                <w:sz w:val="24"/>
                <w:szCs w:val="24"/>
                <w:rPrChange w:id="2821" w:author="DuyNgo" w:date="2012-08-10T08:15:00Z">
                  <w:rPr>
                    <w:rStyle w:val="Hyperlink"/>
                    <w:noProof/>
                  </w:rPr>
                </w:rPrChange>
              </w:rPr>
              <w:fldChar w:fldCharType="begin"/>
            </w:r>
            <w:r w:rsidRPr="00303364">
              <w:rPr>
                <w:rStyle w:val="Hyperlink"/>
                <w:rFonts w:cstheme="minorHAnsi"/>
                <w:noProof/>
                <w:sz w:val="24"/>
                <w:szCs w:val="24"/>
                <w:rPrChange w:id="2822" w:author="DuyNgo" w:date="2012-08-10T08:15:00Z">
                  <w:rPr>
                    <w:rStyle w:val="Hyperlink"/>
                    <w:noProof/>
                  </w:rPr>
                </w:rPrChange>
              </w:rPr>
              <w:instrText xml:space="preserve"> </w:instrText>
            </w:r>
            <w:r w:rsidRPr="00303364">
              <w:rPr>
                <w:rFonts w:cstheme="minorHAnsi"/>
                <w:noProof/>
                <w:sz w:val="24"/>
                <w:szCs w:val="24"/>
                <w:rPrChange w:id="2823" w:author="DuyNgo" w:date="2012-08-10T08:15:00Z">
                  <w:rPr>
                    <w:noProof/>
                  </w:rPr>
                </w:rPrChange>
              </w:rPr>
              <w:instrText>HYPERLINK \l "_Toc332351221"</w:instrText>
            </w:r>
            <w:r w:rsidRPr="00303364">
              <w:rPr>
                <w:rStyle w:val="Hyperlink"/>
                <w:rFonts w:cstheme="minorHAnsi"/>
                <w:noProof/>
                <w:sz w:val="24"/>
                <w:szCs w:val="24"/>
                <w:rPrChange w:id="2824" w:author="DuyNgo" w:date="2012-08-10T08:15:00Z">
                  <w:rPr>
                    <w:rStyle w:val="Hyperlink"/>
                    <w:noProof/>
                  </w:rPr>
                </w:rPrChange>
              </w:rPr>
              <w:instrText xml:space="preserve"> </w:instrText>
            </w:r>
            <w:r w:rsidRPr="00303364">
              <w:rPr>
                <w:rStyle w:val="Hyperlink"/>
                <w:rFonts w:cstheme="minorHAnsi"/>
                <w:noProof/>
                <w:sz w:val="24"/>
                <w:szCs w:val="24"/>
                <w:rPrChange w:id="2825" w:author="DuyNgo" w:date="2012-08-10T08:15:00Z">
                  <w:rPr>
                    <w:rStyle w:val="Hyperlink"/>
                    <w:noProof/>
                  </w:rPr>
                </w:rPrChange>
              </w:rPr>
              <w:fldChar w:fldCharType="separate"/>
            </w:r>
            <w:r w:rsidRPr="00303364">
              <w:rPr>
                <w:rStyle w:val="Hyperlink"/>
                <w:rFonts w:cstheme="minorHAnsi"/>
                <w:noProof/>
                <w:sz w:val="24"/>
                <w:szCs w:val="24"/>
                <w:rPrChange w:id="2826" w:author="DuyNgo" w:date="2012-08-10T08:15:00Z">
                  <w:rPr>
                    <w:rStyle w:val="Hyperlink"/>
                    <w:noProof/>
                  </w:rPr>
                </w:rPrChange>
              </w:rPr>
              <w:t>3.2 Logging mechanism</w:t>
            </w:r>
            <w:r w:rsidRPr="00303364">
              <w:rPr>
                <w:rFonts w:cstheme="minorHAnsi"/>
                <w:noProof/>
                <w:webHidden/>
                <w:sz w:val="24"/>
                <w:szCs w:val="24"/>
                <w:rPrChange w:id="2827" w:author="DuyNgo" w:date="2012-08-10T08:15:00Z">
                  <w:rPr>
                    <w:noProof/>
                    <w:webHidden/>
                  </w:rPr>
                </w:rPrChange>
              </w:rPr>
              <w:tab/>
            </w:r>
            <w:r w:rsidRPr="00303364">
              <w:rPr>
                <w:rFonts w:cstheme="minorHAnsi"/>
                <w:noProof/>
                <w:webHidden/>
                <w:sz w:val="24"/>
                <w:szCs w:val="24"/>
                <w:rPrChange w:id="2828" w:author="DuyNgo" w:date="2012-08-10T08:15:00Z">
                  <w:rPr>
                    <w:noProof/>
                    <w:webHidden/>
                  </w:rPr>
                </w:rPrChange>
              </w:rPr>
              <w:fldChar w:fldCharType="begin"/>
            </w:r>
            <w:r w:rsidRPr="00303364">
              <w:rPr>
                <w:rFonts w:cstheme="minorHAnsi"/>
                <w:noProof/>
                <w:webHidden/>
                <w:sz w:val="24"/>
                <w:szCs w:val="24"/>
                <w:rPrChange w:id="2829" w:author="DuyNgo" w:date="2012-08-10T08:15:00Z">
                  <w:rPr>
                    <w:noProof/>
                    <w:webHidden/>
                  </w:rPr>
                </w:rPrChange>
              </w:rPr>
              <w:instrText xml:space="preserve"> PAGEREF _Toc332351221 \h </w:instrText>
            </w:r>
          </w:ins>
          <w:r w:rsidRPr="00303364">
            <w:rPr>
              <w:rFonts w:cstheme="minorHAnsi"/>
              <w:noProof/>
              <w:webHidden/>
              <w:sz w:val="24"/>
              <w:szCs w:val="24"/>
              <w:rPrChange w:id="2830" w:author="DuyNgo" w:date="2012-08-10T08:15:00Z">
                <w:rPr>
                  <w:rFonts w:cstheme="minorHAnsi"/>
                  <w:noProof/>
                  <w:webHidden/>
                  <w:sz w:val="24"/>
                  <w:szCs w:val="24"/>
                </w:rPr>
              </w:rPrChange>
            </w:rPr>
          </w:r>
          <w:r w:rsidRPr="00303364">
            <w:rPr>
              <w:rFonts w:cstheme="minorHAnsi"/>
              <w:noProof/>
              <w:webHidden/>
              <w:sz w:val="24"/>
              <w:szCs w:val="24"/>
              <w:rPrChange w:id="2831" w:author="DuyNgo" w:date="2012-08-10T08:15:00Z">
                <w:rPr>
                  <w:noProof/>
                  <w:webHidden/>
                </w:rPr>
              </w:rPrChange>
            </w:rPr>
            <w:fldChar w:fldCharType="separate"/>
          </w:r>
          <w:ins w:id="2832" w:author="DuyNgo" w:date="2012-08-10T08:15:00Z">
            <w:r w:rsidRPr="00303364">
              <w:rPr>
                <w:rFonts w:cstheme="minorHAnsi"/>
                <w:noProof/>
                <w:webHidden/>
                <w:sz w:val="24"/>
                <w:szCs w:val="24"/>
                <w:rPrChange w:id="2833" w:author="DuyNgo" w:date="2012-08-10T08:15:00Z">
                  <w:rPr>
                    <w:noProof/>
                    <w:webHidden/>
                  </w:rPr>
                </w:rPrChange>
              </w:rPr>
              <w:t>284</w:t>
            </w:r>
            <w:r w:rsidRPr="00303364">
              <w:rPr>
                <w:rFonts w:cstheme="minorHAnsi"/>
                <w:noProof/>
                <w:webHidden/>
                <w:sz w:val="24"/>
                <w:szCs w:val="24"/>
                <w:rPrChange w:id="2834" w:author="DuyNgo" w:date="2012-08-10T08:15:00Z">
                  <w:rPr>
                    <w:noProof/>
                    <w:webHidden/>
                  </w:rPr>
                </w:rPrChange>
              </w:rPr>
              <w:fldChar w:fldCharType="end"/>
            </w:r>
            <w:r w:rsidRPr="00303364">
              <w:rPr>
                <w:rStyle w:val="Hyperlink"/>
                <w:rFonts w:cstheme="minorHAnsi"/>
                <w:noProof/>
                <w:sz w:val="24"/>
                <w:szCs w:val="24"/>
                <w:rPrChange w:id="2835"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836" w:author="DuyNgo" w:date="2012-08-10T08:15:00Z"/>
              <w:rFonts w:eastAsiaTheme="minorEastAsia" w:cstheme="minorHAnsi"/>
              <w:noProof/>
              <w:sz w:val="24"/>
              <w:szCs w:val="24"/>
              <w:lang w:eastAsia="ja-JP"/>
              <w:rPrChange w:id="2837" w:author="DuyNgo" w:date="2012-08-10T08:15:00Z">
                <w:rPr>
                  <w:ins w:id="2838" w:author="DuyNgo" w:date="2012-08-10T08:15:00Z"/>
                  <w:rFonts w:eastAsiaTheme="minorEastAsia"/>
                  <w:noProof/>
                  <w:lang w:eastAsia="ja-JP"/>
                </w:rPr>
              </w:rPrChange>
            </w:rPr>
          </w:pPr>
          <w:ins w:id="2839" w:author="DuyNgo" w:date="2012-08-10T08:15:00Z">
            <w:r w:rsidRPr="00303364">
              <w:rPr>
                <w:rStyle w:val="Hyperlink"/>
                <w:rFonts w:cstheme="minorHAnsi"/>
                <w:noProof/>
                <w:sz w:val="24"/>
                <w:szCs w:val="24"/>
                <w:rPrChange w:id="2840" w:author="DuyNgo" w:date="2012-08-10T08:15:00Z">
                  <w:rPr>
                    <w:rStyle w:val="Hyperlink"/>
                    <w:noProof/>
                  </w:rPr>
                </w:rPrChange>
              </w:rPr>
              <w:fldChar w:fldCharType="begin"/>
            </w:r>
            <w:r w:rsidRPr="00303364">
              <w:rPr>
                <w:rStyle w:val="Hyperlink"/>
                <w:rFonts w:cstheme="minorHAnsi"/>
                <w:noProof/>
                <w:sz w:val="24"/>
                <w:szCs w:val="24"/>
                <w:rPrChange w:id="2841" w:author="DuyNgo" w:date="2012-08-10T08:15:00Z">
                  <w:rPr>
                    <w:rStyle w:val="Hyperlink"/>
                    <w:noProof/>
                  </w:rPr>
                </w:rPrChange>
              </w:rPr>
              <w:instrText xml:space="preserve"> </w:instrText>
            </w:r>
            <w:r w:rsidRPr="00303364">
              <w:rPr>
                <w:rFonts w:cstheme="minorHAnsi"/>
                <w:noProof/>
                <w:sz w:val="24"/>
                <w:szCs w:val="24"/>
                <w:rPrChange w:id="2842" w:author="DuyNgo" w:date="2012-08-10T08:15:00Z">
                  <w:rPr>
                    <w:noProof/>
                  </w:rPr>
                </w:rPrChange>
              </w:rPr>
              <w:instrText>HYPERLINK \l "_Toc332351222"</w:instrText>
            </w:r>
            <w:r w:rsidRPr="00303364">
              <w:rPr>
                <w:rStyle w:val="Hyperlink"/>
                <w:rFonts w:cstheme="minorHAnsi"/>
                <w:noProof/>
                <w:sz w:val="24"/>
                <w:szCs w:val="24"/>
                <w:rPrChange w:id="2843" w:author="DuyNgo" w:date="2012-08-10T08:15:00Z">
                  <w:rPr>
                    <w:rStyle w:val="Hyperlink"/>
                    <w:noProof/>
                  </w:rPr>
                </w:rPrChange>
              </w:rPr>
              <w:instrText xml:space="preserve"> </w:instrText>
            </w:r>
            <w:r w:rsidRPr="00303364">
              <w:rPr>
                <w:rStyle w:val="Hyperlink"/>
                <w:rFonts w:cstheme="minorHAnsi"/>
                <w:noProof/>
                <w:sz w:val="24"/>
                <w:szCs w:val="24"/>
                <w:rPrChange w:id="2844" w:author="DuyNgo" w:date="2012-08-10T08:15:00Z">
                  <w:rPr>
                    <w:rStyle w:val="Hyperlink"/>
                    <w:noProof/>
                  </w:rPr>
                </w:rPrChange>
              </w:rPr>
              <w:fldChar w:fldCharType="separate"/>
            </w:r>
            <w:r w:rsidRPr="00303364">
              <w:rPr>
                <w:rStyle w:val="Hyperlink"/>
                <w:rFonts w:cstheme="minorHAnsi"/>
                <w:noProof/>
                <w:sz w:val="24"/>
                <w:szCs w:val="24"/>
                <w:rPrChange w:id="2845" w:author="DuyNgo" w:date="2012-08-10T08:15:00Z">
                  <w:rPr>
                    <w:rStyle w:val="Hyperlink"/>
                    <w:noProof/>
                  </w:rPr>
                </w:rPrChange>
              </w:rPr>
              <w:t>4.</w:t>
            </w:r>
            <w:r w:rsidRPr="00303364">
              <w:rPr>
                <w:rFonts w:eastAsiaTheme="minorEastAsia" w:cstheme="minorHAnsi"/>
                <w:noProof/>
                <w:sz w:val="24"/>
                <w:szCs w:val="24"/>
                <w:lang w:eastAsia="ja-JP"/>
                <w:rPrChange w:id="2846" w:author="DuyNgo" w:date="2012-08-10T08:15:00Z">
                  <w:rPr>
                    <w:rFonts w:eastAsiaTheme="minorEastAsia"/>
                    <w:noProof/>
                    <w:lang w:eastAsia="ja-JP"/>
                  </w:rPr>
                </w:rPrChange>
              </w:rPr>
              <w:tab/>
            </w:r>
            <w:r w:rsidRPr="00303364">
              <w:rPr>
                <w:rStyle w:val="Hyperlink"/>
                <w:rFonts w:cstheme="minorHAnsi"/>
                <w:noProof/>
                <w:sz w:val="24"/>
                <w:szCs w:val="24"/>
                <w:rPrChange w:id="2847" w:author="DuyNgo" w:date="2012-08-10T08:15:00Z">
                  <w:rPr>
                    <w:rStyle w:val="Hyperlink"/>
                    <w:noProof/>
                  </w:rPr>
                </w:rPrChange>
              </w:rPr>
              <w:t>Database design</w:t>
            </w:r>
            <w:r w:rsidRPr="00303364">
              <w:rPr>
                <w:rFonts w:cstheme="minorHAnsi"/>
                <w:noProof/>
                <w:webHidden/>
                <w:sz w:val="24"/>
                <w:szCs w:val="24"/>
                <w:rPrChange w:id="2848" w:author="DuyNgo" w:date="2012-08-10T08:15:00Z">
                  <w:rPr>
                    <w:noProof/>
                    <w:webHidden/>
                  </w:rPr>
                </w:rPrChange>
              </w:rPr>
              <w:tab/>
            </w:r>
            <w:r w:rsidRPr="00303364">
              <w:rPr>
                <w:rFonts w:cstheme="minorHAnsi"/>
                <w:noProof/>
                <w:webHidden/>
                <w:sz w:val="24"/>
                <w:szCs w:val="24"/>
                <w:rPrChange w:id="2849" w:author="DuyNgo" w:date="2012-08-10T08:15:00Z">
                  <w:rPr>
                    <w:noProof/>
                    <w:webHidden/>
                  </w:rPr>
                </w:rPrChange>
              </w:rPr>
              <w:fldChar w:fldCharType="begin"/>
            </w:r>
            <w:r w:rsidRPr="00303364">
              <w:rPr>
                <w:rFonts w:cstheme="minorHAnsi"/>
                <w:noProof/>
                <w:webHidden/>
                <w:sz w:val="24"/>
                <w:szCs w:val="24"/>
                <w:rPrChange w:id="2850" w:author="DuyNgo" w:date="2012-08-10T08:15:00Z">
                  <w:rPr>
                    <w:noProof/>
                    <w:webHidden/>
                  </w:rPr>
                </w:rPrChange>
              </w:rPr>
              <w:instrText xml:space="preserve"> PAGEREF _Toc332351222 \h </w:instrText>
            </w:r>
          </w:ins>
          <w:r w:rsidRPr="00303364">
            <w:rPr>
              <w:rFonts w:cstheme="minorHAnsi"/>
              <w:noProof/>
              <w:webHidden/>
              <w:sz w:val="24"/>
              <w:szCs w:val="24"/>
              <w:rPrChange w:id="2851" w:author="DuyNgo" w:date="2012-08-10T08:15:00Z">
                <w:rPr>
                  <w:rFonts w:cstheme="minorHAnsi"/>
                  <w:noProof/>
                  <w:webHidden/>
                  <w:sz w:val="24"/>
                  <w:szCs w:val="24"/>
                </w:rPr>
              </w:rPrChange>
            </w:rPr>
          </w:r>
          <w:r w:rsidRPr="00303364">
            <w:rPr>
              <w:rFonts w:cstheme="minorHAnsi"/>
              <w:noProof/>
              <w:webHidden/>
              <w:sz w:val="24"/>
              <w:szCs w:val="24"/>
              <w:rPrChange w:id="2852" w:author="DuyNgo" w:date="2012-08-10T08:15:00Z">
                <w:rPr>
                  <w:noProof/>
                  <w:webHidden/>
                </w:rPr>
              </w:rPrChange>
            </w:rPr>
            <w:fldChar w:fldCharType="separate"/>
          </w:r>
          <w:ins w:id="2853" w:author="DuyNgo" w:date="2012-08-10T08:15:00Z">
            <w:r w:rsidRPr="00303364">
              <w:rPr>
                <w:rFonts w:cstheme="minorHAnsi"/>
                <w:noProof/>
                <w:webHidden/>
                <w:sz w:val="24"/>
                <w:szCs w:val="24"/>
                <w:rPrChange w:id="2854" w:author="DuyNgo" w:date="2012-08-10T08:15:00Z">
                  <w:rPr>
                    <w:noProof/>
                    <w:webHidden/>
                  </w:rPr>
                </w:rPrChange>
              </w:rPr>
              <w:t>285</w:t>
            </w:r>
            <w:r w:rsidRPr="00303364">
              <w:rPr>
                <w:rFonts w:cstheme="minorHAnsi"/>
                <w:noProof/>
                <w:webHidden/>
                <w:sz w:val="24"/>
                <w:szCs w:val="24"/>
                <w:rPrChange w:id="2855" w:author="DuyNgo" w:date="2012-08-10T08:15:00Z">
                  <w:rPr>
                    <w:noProof/>
                    <w:webHidden/>
                  </w:rPr>
                </w:rPrChange>
              </w:rPr>
              <w:fldChar w:fldCharType="end"/>
            </w:r>
            <w:r w:rsidRPr="00303364">
              <w:rPr>
                <w:rStyle w:val="Hyperlink"/>
                <w:rFonts w:cstheme="minorHAnsi"/>
                <w:noProof/>
                <w:sz w:val="24"/>
                <w:szCs w:val="24"/>
                <w:rPrChange w:id="2856" w:author="DuyNgo" w:date="2012-08-10T08:15:00Z">
                  <w:rPr>
                    <w:rStyle w:val="Hyperlink"/>
                    <w:noProof/>
                  </w:rPr>
                </w:rPrChange>
              </w:rPr>
              <w:fldChar w:fldCharType="end"/>
            </w:r>
          </w:ins>
        </w:p>
        <w:p w:rsidR="00303364" w:rsidRPr="00303364" w:rsidRDefault="00303364">
          <w:pPr>
            <w:pStyle w:val="TOC3"/>
            <w:tabs>
              <w:tab w:val="right" w:leader="dot" w:pos="8778"/>
            </w:tabs>
            <w:rPr>
              <w:ins w:id="2857" w:author="DuyNgo" w:date="2012-08-10T08:15:00Z"/>
              <w:rFonts w:eastAsiaTheme="minorEastAsia" w:cstheme="minorHAnsi"/>
              <w:noProof/>
              <w:sz w:val="24"/>
              <w:szCs w:val="24"/>
              <w:lang w:eastAsia="ja-JP"/>
              <w:rPrChange w:id="2858" w:author="DuyNgo" w:date="2012-08-10T08:15:00Z">
                <w:rPr>
                  <w:ins w:id="2859" w:author="DuyNgo" w:date="2012-08-10T08:15:00Z"/>
                  <w:rFonts w:eastAsiaTheme="minorEastAsia"/>
                  <w:noProof/>
                  <w:lang w:eastAsia="ja-JP"/>
                </w:rPr>
              </w:rPrChange>
            </w:rPr>
          </w:pPr>
          <w:ins w:id="2860" w:author="DuyNgo" w:date="2012-08-10T08:15:00Z">
            <w:r w:rsidRPr="00303364">
              <w:rPr>
                <w:rStyle w:val="Hyperlink"/>
                <w:rFonts w:cstheme="minorHAnsi"/>
                <w:noProof/>
                <w:sz w:val="24"/>
                <w:szCs w:val="24"/>
                <w:rPrChange w:id="2861" w:author="DuyNgo" w:date="2012-08-10T08:15:00Z">
                  <w:rPr>
                    <w:rStyle w:val="Hyperlink"/>
                    <w:noProof/>
                  </w:rPr>
                </w:rPrChange>
              </w:rPr>
              <w:fldChar w:fldCharType="begin"/>
            </w:r>
            <w:r w:rsidRPr="00303364">
              <w:rPr>
                <w:rStyle w:val="Hyperlink"/>
                <w:rFonts w:cstheme="minorHAnsi"/>
                <w:noProof/>
                <w:sz w:val="24"/>
                <w:szCs w:val="24"/>
                <w:rPrChange w:id="2862" w:author="DuyNgo" w:date="2012-08-10T08:15:00Z">
                  <w:rPr>
                    <w:rStyle w:val="Hyperlink"/>
                    <w:noProof/>
                  </w:rPr>
                </w:rPrChange>
              </w:rPr>
              <w:instrText xml:space="preserve"> </w:instrText>
            </w:r>
            <w:r w:rsidRPr="00303364">
              <w:rPr>
                <w:rFonts w:cstheme="minorHAnsi"/>
                <w:noProof/>
                <w:sz w:val="24"/>
                <w:szCs w:val="24"/>
                <w:rPrChange w:id="2863" w:author="DuyNgo" w:date="2012-08-10T08:15:00Z">
                  <w:rPr>
                    <w:noProof/>
                  </w:rPr>
                </w:rPrChange>
              </w:rPr>
              <w:instrText>HYPERLINK \l "_Toc332351223"</w:instrText>
            </w:r>
            <w:r w:rsidRPr="00303364">
              <w:rPr>
                <w:rStyle w:val="Hyperlink"/>
                <w:rFonts w:cstheme="minorHAnsi"/>
                <w:noProof/>
                <w:sz w:val="24"/>
                <w:szCs w:val="24"/>
                <w:rPrChange w:id="2864" w:author="DuyNgo" w:date="2012-08-10T08:15:00Z">
                  <w:rPr>
                    <w:rStyle w:val="Hyperlink"/>
                    <w:noProof/>
                  </w:rPr>
                </w:rPrChange>
              </w:rPr>
              <w:instrText xml:space="preserve"> </w:instrText>
            </w:r>
            <w:r w:rsidRPr="00303364">
              <w:rPr>
                <w:rStyle w:val="Hyperlink"/>
                <w:rFonts w:cstheme="minorHAnsi"/>
                <w:noProof/>
                <w:sz w:val="24"/>
                <w:szCs w:val="24"/>
                <w:rPrChange w:id="2865" w:author="DuyNgo" w:date="2012-08-10T08:15:00Z">
                  <w:rPr>
                    <w:rStyle w:val="Hyperlink"/>
                    <w:noProof/>
                  </w:rPr>
                </w:rPrChange>
              </w:rPr>
              <w:fldChar w:fldCharType="separate"/>
            </w:r>
            <w:r w:rsidRPr="00303364">
              <w:rPr>
                <w:rStyle w:val="Hyperlink"/>
                <w:rFonts w:cstheme="minorHAnsi"/>
                <w:noProof/>
                <w:sz w:val="24"/>
                <w:szCs w:val="24"/>
                <w:rPrChange w:id="2866" w:author="DuyNgo" w:date="2012-08-10T08:15:00Z">
                  <w:rPr>
                    <w:rStyle w:val="Hyperlink"/>
                    <w:noProof/>
                  </w:rPr>
                </w:rPrChange>
              </w:rPr>
              <w:t>4.1 Entity Relationship Diagram</w:t>
            </w:r>
            <w:r w:rsidRPr="00303364">
              <w:rPr>
                <w:rFonts w:cstheme="minorHAnsi"/>
                <w:noProof/>
                <w:webHidden/>
                <w:sz w:val="24"/>
                <w:szCs w:val="24"/>
                <w:rPrChange w:id="2867" w:author="DuyNgo" w:date="2012-08-10T08:15:00Z">
                  <w:rPr>
                    <w:noProof/>
                    <w:webHidden/>
                  </w:rPr>
                </w:rPrChange>
              </w:rPr>
              <w:tab/>
            </w:r>
            <w:r w:rsidRPr="00303364">
              <w:rPr>
                <w:rFonts w:cstheme="minorHAnsi"/>
                <w:noProof/>
                <w:webHidden/>
                <w:sz w:val="24"/>
                <w:szCs w:val="24"/>
                <w:rPrChange w:id="2868" w:author="DuyNgo" w:date="2012-08-10T08:15:00Z">
                  <w:rPr>
                    <w:noProof/>
                    <w:webHidden/>
                  </w:rPr>
                </w:rPrChange>
              </w:rPr>
              <w:fldChar w:fldCharType="begin"/>
            </w:r>
            <w:r w:rsidRPr="00303364">
              <w:rPr>
                <w:rFonts w:cstheme="minorHAnsi"/>
                <w:noProof/>
                <w:webHidden/>
                <w:sz w:val="24"/>
                <w:szCs w:val="24"/>
                <w:rPrChange w:id="2869" w:author="DuyNgo" w:date="2012-08-10T08:15:00Z">
                  <w:rPr>
                    <w:noProof/>
                    <w:webHidden/>
                  </w:rPr>
                </w:rPrChange>
              </w:rPr>
              <w:instrText xml:space="preserve"> PAGEREF _Toc332351223 \h </w:instrText>
            </w:r>
          </w:ins>
          <w:r w:rsidRPr="00303364">
            <w:rPr>
              <w:rFonts w:cstheme="minorHAnsi"/>
              <w:noProof/>
              <w:webHidden/>
              <w:sz w:val="24"/>
              <w:szCs w:val="24"/>
              <w:rPrChange w:id="2870" w:author="DuyNgo" w:date="2012-08-10T08:15:00Z">
                <w:rPr>
                  <w:rFonts w:cstheme="minorHAnsi"/>
                  <w:noProof/>
                  <w:webHidden/>
                  <w:sz w:val="24"/>
                  <w:szCs w:val="24"/>
                </w:rPr>
              </w:rPrChange>
            </w:rPr>
          </w:r>
          <w:r w:rsidRPr="00303364">
            <w:rPr>
              <w:rFonts w:cstheme="minorHAnsi"/>
              <w:noProof/>
              <w:webHidden/>
              <w:sz w:val="24"/>
              <w:szCs w:val="24"/>
              <w:rPrChange w:id="2871" w:author="DuyNgo" w:date="2012-08-10T08:15:00Z">
                <w:rPr>
                  <w:noProof/>
                  <w:webHidden/>
                </w:rPr>
              </w:rPrChange>
            </w:rPr>
            <w:fldChar w:fldCharType="separate"/>
          </w:r>
          <w:ins w:id="2872" w:author="DuyNgo" w:date="2012-08-10T08:15:00Z">
            <w:r w:rsidRPr="00303364">
              <w:rPr>
                <w:rFonts w:cstheme="minorHAnsi"/>
                <w:noProof/>
                <w:webHidden/>
                <w:sz w:val="24"/>
                <w:szCs w:val="24"/>
                <w:rPrChange w:id="2873" w:author="DuyNgo" w:date="2012-08-10T08:15:00Z">
                  <w:rPr>
                    <w:noProof/>
                    <w:webHidden/>
                  </w:rPr>
                </w:rPrChange>
              </w:rPr>
              <w:t>285</w:t>
            </w:r>
            <w:r w:rsidRPr="00303364">
              <w:rPr>
                <w:rFonts w:cstheme="minorHAnsi"/>
                <w:noProof/>
                <w:webHidden/>
                <w:sz w:val="24"/>
                <w:szCs w:val="24"/>
                <w:rPrChange w:id="2874" w:author="DuyNgo" w:date="2012-08-10T08:15:00Z">
                  <w:rPr>
                    <w:noProof/>
                    <w:webHidden/>
                  </w:rPr>
                </w:rPrChange>
              </w:rPr>
              <w:fldChar w:fldCharType="end"/>
            </w:r>
            <w:r w:rsidRPr="00303364">
              <w:rPr>
                <w:rStyle w:val="Hyperlink"/>
                <w:rFonts w:cstheme="minorHAnsi"/>
                <w:noProof/>
                <w:sz w:val="24"/>
                <w:szCs w:val="24"/>
                <w:rPrChange w:id="2875" w:author="DuyNgo" w:date="2012-08-10T08:15:00Z">
                  <w:rPr>
                    <w:rStyle w:val="Hyperlink"/>
                    <w:noProof/>
                  </w:rPr>
                </w:rPrChange>
              </w:rPr>
              <w:fldChar w:fldCharType="end"/>
            </w:r>
          </w:ins>
        </w:p>
        <w:p w:rsidR="00303364" w:rsidRPr="00303364" w:rsidRDefault="00303364">
          <w:pPr>
            <w:pStyle w:val="TOC3"/>
            <w:tabs>
              <w:tab w:val="right" w:leader="dot" w:pos="8778"/>
            </w:tabs>
            <w:rPr>
              <w:ins w:id="2876" w:author="DuyNgo" w:date="2012-08-10T08:15:00Z"/>
              <w:rFonts w:eastAsiaTheme="minorEastAsia" w:cstheme="minorHAnsi"/>
              <w:noProof/>
              <w:sz w:val="24"/>
              <w:szCs w:val="24"/>
              <w:lang w:eastAsia="ja-JP"/>
              <w:rPrChange w:id="2877" w:author="DuyNgo" w:date="2012-08-10T08:15:00Z">
                <w:rPr>
                  <w:ins w:id="2878" w:author="DuyNgo" w:date="2012-08-10T08:15:00Z"/>
                  <w:rFonts w:eastAsiaTheme="minorEastAsia"/>
                  <w:noProof/>
                  <w:lang w:eastAsia="ja-JP"/>
                </w:rPr>
              </w:rPrChange>
            </w:rPr>
          </w:pPr>
          <w:ins w:id="2879" w:author="DuyNgo" w:date="2012-08-10T08:15:00Z">
            <w:r w:rsidRPr="00303364">
              <w:rPr>
                <w:rStyle w:val="Hyperlink"/>
                <w:rFonts w:cstheme="minorHAnsi"/>
                <w:noProof/>
                <w:sz w:val="24"/>
                <w:szCs w:val="24"/>
                <w:rPrChange w:id="2880" w:author="DuyNgo" w:date="2012-08-10T08:15:00Z">
                  <w:rPr>
                    <w:rStyle w:val="Hyperlink"/>
                    <w:noProof/>
                  </w:rPr>
                </w:rPrChange>
              </w:rPr>
              <w:fldChar w:fldCharType="begin"/>
            </w:r>
            <w:r w:rsidRPr="00303364">
              <w:rPr>
                <w:rStyle w:val="Hyperlink"/>
                <w:rFonts w:cstheme="minorHAnsi"/>
                <w:noProof/>
                <w:sz w:val="24"/>
                <w:szCs w:val="24"/>
                <w:rPrChange w:id="2881" w:author="DuyNgo" w:date="2012-08-10T08:15:00Z">
                  <w:rPr>
                    <w:rStyle w:val="Hyperlink"/>
                    <w:noProof/>
                  </w:rPr>
                </w:rPrChange>
              </w:rPr>
              <w:instrText xml:space="preserve"> </w:instrText>
            </w:r>
            <w:r w:rsidRPr="00303364">
              <w:rPr>
                <w:rFonts w:cstheme="minorHAnsi"/>
                <w:noProof/>
                <w:sz w:val="24"/>
                <w:szCs w:val="24"/>
                <w:rPrChange w:id="2882" w:author="DuyNgo" w:date="2012-08-10T08:15:00Z">
                  <w:rPr>
                    <w:noProof/>
                  </w:rPr>
                </w:rPrChange>
              </w:rPr>
              <w:instrText>HYPERLINK \l "_Toc332351224"</w:instrText>
            </w:r>
            <w:r w:rsidRPr="00303364">
              <w:rPr>
                <w:rStyle w:val="Hyperlink"/>
                <w:rFonts w:cstheme="minorHAnsi"/>
                <w:noProof/>
                <w:sz w:val="24"/>
                <w:szCs w:val="24"/>
                <w:rPrChange w:id="2883" w:author="DuyNgo" w:date="2012-08-10T08:15:00Z">
                  <w:rPr>
                    <w:rStyle w:val="Hyperlink"/>
                    <w:noProof/>
                  </w:rPr>
                </w:rPrChange>
              </w:rPr>
              <w:instrText xml:space="preserve"> </w:instrText>
            </w:r>
            <w:r w:rsidRPr="00303364">
              <w:rPr>
                <w:rStyle w:val="Hyperlink"/>
                <w:rFonts w:cstheme="minorHAnsi"/>
                <w:noProof/>
                <w:sz w:val="24"/>
                <w:szCs w:val="24"/>
                <w:rPrChange w:id="2884" w:author="DuyNgo" w:date="2012-08-10T08:15:00Z">
                  <w:rPr>
                    <w:rStyle w:val="Hyperlink"/>
                    <w:noProof/>
                  </w:rPr>
                </w:rPrChange>
              </w:rPr>
              <w:fldChar w:fldCharType="separate"/>
            </w:r>
            <w:r w:rsidRPr="00303364">
              <w:rPr>
                <w:rStyle w:val="Hyperlink"/>
                <w:rFonts w:cstheme="minorHAnsi"/>
                <w:noProof/>
                <w:sz w:val="24"/>
                <w:szCs w:val="24"/>
                <w:rPrChange w:id="2885" w:author="DuyNgo" w:date="2012-08-10T08:15:00Z">
                  <w:rPr>
                    <w:rStyle w:val="Hyperlink"/>
                    <w:noProof/>
                  </w:rPr>
                </w:rPrChange>
              </w:rPr>
              <w:t>4.2 Schema</w:t>
            </w:r>
            <w:r w:rsidRPr="00303364">
              <w:rPr>
                <w:rFonts w:cstheme="minorHAnsi"/>
                <w:noProof/>
                <w:webHidden/>
                <w:sz w:val="24"/>
                <w:szCs w:val="24"/>
                <w:rPrChange w:id="2886" w:author="DuyNgo" w:date="2012-08-10T08:15:00Z">
                  <w:rPr>
                    <w:noProof/>
                    <w:webHidden/>
                  </w:rPr>
                </w:rPrChange>
              </w:rPr>
              <w:tab/>
            </w:r>
            <w:r w:rsidRPr="00303364">
              <w:rPr>
                <w:rFonts w:cstheme="minorHAnsi"/>
                <w:noProof/>
                <w:webHidden/>
                <w:sz w:val="24"/>
                <w:szCs w:val="24"/>
                <w:rPrChange w:id="2887" w:author="DuyNgo" w:date="2012-08-10T08:15:00Z">
                  <w:rPr>
                    <w:noProof/>
                    <w:webHidden/>
                  </w:rPr>
                </w:rPrChange>
              </w:rPr>
              <w:fldChar w:fldCharType="begin"/>
            </w:r>
            <w:r w:rsidRPr="00303364">
              <w:rPr>
                <w:rFonts w:cstheme="minorHAnsi"/>
                <w:noProof/>
                <w:webHidden/>
                <w:sz w:val="24"/>
                <w:szCs w:val="24"/>
                <w:rPrChange w:id="2888" w:author="DuyNgo" w:date="2012-08-10T08:15:00Z">
                  <w:rPr>
                    <w:noProof/>
                    <w:webHidden/>
                  </w:rPr>
                </w:rPrChange>
              </w:rPr>
              <w:instrText xml:space="preserve"> PAGEREF _Toc332351224 \h </w:instrText>
            </w:r>
          </w:ins>
          <w:r w:rsidRPr="00303364">
            <w:rPr>
              <w:rFonts w:cstheme="minorHAnsi"/>
              <w:noProof/>
              <w:webHidden/>
              <w:sz w:val="24"/>
              <w:szCs w:val="24"/>
              <w:rPrChange w:id="2889" w:author="DuyNgo" w:date="2012-08-10T08:15:00Z">
                <w:rPr>
                  <w:rFonts w:cstheme="minorHAnsi"/>
                  <w:noProof/>
                  <w:webHidden/>
                  <w:sz w:val="24"/>
                  <w:szCs w:val="24"/>
                </w:rPr>
              </w:rPrChange>
            </w:rPr>
          </w:r>
          <w:r w:rsidRPr="00303364">
            <w:rPr>
              <w:rFonts w:cstheme="minorHAnsi"/>
              <w:noProof/>
              <w:webHidden/>
              <w:sz w:val="24"/>
              <w:szCs w:val="24"/>
              <w:rPrChange w:id="2890" w:author="DuyNgo" w:date="2012-08-10T08:15:00Z">
                <w:rPr>
                  <w:noProof/>
                  <w:webHidden/>
                </w:rPr>
              </w:rPrChange>
            </w:rPr>
            <w:fldChar w:fldCharType="separate"/>
          </w:r>
          <w:ins w:id="2891" w:author="DuyNgo" w:date="2012-08-10T08:15:00Z">
            <w:r w:rsidRPr="00303364">
              <w:rPr>
                <w:rFonts w:cstheme="minorHAnsi"/>
                <w:noProof/>
                <w:webHidden/>
                <w:sz w:val="24"/>
                <w:szCs w:val="24"/>
                <w:rPrChange w:id="2892" w:author="DuyNgo" w:date="2012-08-10T08:15:00Z">
                  <w:rPr>
                    <w:noProof/>
                    <w:webHidden/>
                  </w:rPr>
                </w:rPrChange>
              </w:rPr>
              <w:t>285</w:t>
            </w:r>
            <w:r w:rsidRPr="00303364">
              <w:rPr>
                <w:rFonts w:cstheme="minorHAnsi"/>
                <w:noProof/>
                <w:webHidden/>
                <w:sz w:val="24"/>
                <w:szCs w:val="24"/>
                <w:rPrChange w:id="2893" w:author="DuyNgo" w:date="2012-08-10T08:15:00Z">
                  <w:rPr>
                    <w:noProof/>
                    <w:webHidden/>
                  </w:rPr>
                </w:rPrChange>
              </w:rPr>
              <w:fldChar w:fldCharType="end"/>
            </w:r>
            <w:r w:rsidRPr="00303364">
              <w:rPr>
                <w:rStyle w:val="Hyperlink"/>
                <w:rFonts w:cstheme="minorHAnsi"/>
                <w:noProof/>
                <w:sz w:val="24"/>
                <w:szCs w:val="24"/>
                <w:rPrChange w:id="2894" w:author="DuyNgo" w:date="2012-08-10T08:15:00Z">
                  <w:rPr>
                    <w:rStyle w:val="Hyperlink"/>
                    <w:noProof/>
                  </w:rPr>
                </w:rPrChange>
              </w:rPr>
              <w:fldChar w:fldCharType="end"/>
            </w:r>
          </w:ins>
        </w:p>
        <w:p w:rsidR="00303364" w:rsidRPr="00303364" w:rsidRDefault="00303364">
          <w:pPr>
            <w:pStyle w:val="TOC3"/>
            <w:tabs>
              <w:tab w:val="right" w:leader="dot" w:pos="8778"/>
            </w:tabs>
            <w:rPr>
              <w:ins w:id="2895" w:author="DuyNgo" w:date="2012-08-10T08:15:00Z"/>
              <w:rFonts w:eastAsiaTheme="minorEastAsia" w:cstheme="minorHAnsi"/>
              <w:noProof/>
              <w:sz w:val="24"/>
              <w:szCs w:val="24"/>
              <w:lang w:eastAsia="ja-JP"/>
              <w:rPrChange w:id="2896" w:author="DuyNgo" w:date="2012-08-10T08:15:00Z">
                <w:rPr>
                  <w:ins w:id="2897" w:author="DuyNgo" w:date="2012-08-10T08:15:00Z"/>
                  <w:rFonts w:eastAsiaTheme="minorEastAsia"/>
                  <w:noProof/>
                  <w:lang w:eastAsia="ja-JP"/>
                </w:rPr>
              </w:rPrChange>
            </w:rPr>
          </w:pPr>
          <w:ins w:id="2898" w:author="DuyNgo" w:date="2012-08-10T08:15:00Z">
            <w:r w:rsidRPr="00303364">
              <w:rPr>
                <w:rStyle w:val="Hyperlink"/>
                <w:rFonts w:cstheme="minorHAnsi"/>
                <w:noProof/>
                <w:sz w:val="24"/>
                <w:szCs w:val="24"/>
                <w:rPrChange w:id="2899" w:author="DuyNgo" w:date="2012-08-10T08:15:00Z">
                  <w:rPr>
                    <w:rStyle w:val="Hyperlink"/>
                    <w:noProof/>
                  </w:rPr>
                </w:rPrChange>
              </w:rPr>
              <w:fldChar w:fldCharType="begin"/>
            </w:r>
            <w:r w:rsidRPr="00303364">
              <w:rPr>
                <w:rStyle w:val="Hyperlink"/>
                <w:rFonts w:cstheme="minorHAnsi"/>
                <w:noProof/>
                <w:sz w:val="24"/>
                <w:szCs w:val="24"/>
                <w:rPrChange w:id="2900" w:author="DuyNgo" w:date="2012-08-10T08:15:00Z">
                  <w:rPr>
                    <w:rStyle w:val="Hyperlink"/>
                    <w:noProof/>
                  </w:rPr>
                </w:rPrChange>
              </w:rPr>
              <w:instrText xml:space="preserve"> </w:instrText>
            </w:r>
            <w:r w:rsidRPr="00303364">
              <w:rPr>
                <w:rFonts w:cstheme="minorHAnsi"/>
                <w:noProof/>
                <w:sz w:val="24"/>
                <w:szCs w:val="24"/>
                <w:rPrChange w:id="2901" w:author="DuyNgo" w:date="2012-08-10T08:15:00Z">
                  <w:rPr>
                    <w:noProof/>
                  </w:rPr>
                </w:rPrChange>
              </w:rPr>
              <w:instrText>HYPERLINK \l "_Toc332351225"</w:instrText>
            </w:r>
            <w:r w:rsidRPr="00303364">
              <w:rPr>
                <w:rStyle w:val="Hyperlink"/>
                <w:rFonts w:cstheme="minorHAnsi"/>
                <w:noProof/>
                <w:sz w:val="24"/>
                <w:szCs w:val="24"/>
                <w:rPrChange w:id="2902" w:author="DuyNgo" w:date="2012-08-10T08:15:00Z">
                  <w:rPr>
                    <w:rStyle w:val="Hyperlink"/>
                    <w:noProof/>
                  </w:rPr>
                </w:rPrChange>
              </w:rPr>
              <w:instrText xml:space="preserve"> </w:instrText>
            </w:r>
            <w:r w:rsidRPr="00303364">
              <w:rPr>
                <w:rStyle w:val="Hyperlink"/>
                <w:rFonts w:cstheme="minorHAnsi"/>
                <w:noProof/>
                <w:sz w:val="24"/>
                <w:szCs w:val="24"/>
                <w:rPrChange w:id="2903" w:author="DuyNgo" w:date="2012-08-10T08:15:00Z">
                  <w:rPr>
                    <w:rStyle w:val="Hyperlink"/>
                    <w:noProof/>
                  </w:rPr>
                </w:rPrChange>
              </w:rPr>
              <w:fldChar w:fldCharType="separate"/>
            </w:r>
            <w:r w:rsidRPr="00303364">
              <w:rPr>
                <w:rStyle w:val="Hyperlink"/>
                <w:rFonts w:cstheme="minorHAnsi"/>
                <w:noProof/>
                <w:sz w:val="24"/>
                <w:szCs w:val="24"/>
                <w:rPrChange w:id="2904" w:author="DuyNgo" w:date="2012-08-10T08:15:00Z">
                  <w:rPr>
                    <w:rStyle w:val="Hyperlink"/>
                    <w:noProof/>
                  </w:rPr>
                </w:rPrChange>
              </w:rPr>
              <w:t>4.3 Detail Schema</w:t>
            </w:r>
            <w:r w:rsidRPr="00303364">
              <w:rPr>
                <w:rFonts w:cstheme="minorHAnsi"/>
                <w:noProof/>
                <w:webHidden/>
                <w:sz w:val="24"/>
                <w:szCs w:val="24"/>
                <w:rPrChange w:id="2905" w:author="DuyNgo" w:date="2012-08-10T08:15:00Z">
                  <w:rPr>
                    <w:noProof/>
                    <w:webHidden/>
                  </w:rPr>
                </w:rPrChange>
              </w:rPr>
              <w:tab/>
            </w:r>
            <w:r w:rsidRPr="00303364">
              <w:rPr>
                <w:rFonts w:cstheme="minorHAnsi"/>
                <w:noProof/>
                <w:webHidden/>
                <w:sz w:val="24"/>
                <w:szCs w:val="24"/>
                <w:rPrChange w:id="2906" w:author="DuyNgo" w:date="2012-08-10T08:15:00Z">
                  <w:rPr>
                    <w:noProof/>
                    <w:webHidden/>
                  </w:rPr>
                </w:rPrChange>
              </w:rPr>
              <w:fldChar w:fldCharType="begin"/>
            </w:r>
            <w:r w:rsidRPr="00303364">
              <w:rPr>
                <w:rFonts w:cstheme="minorHAnsi"/>
                <w:noProof/>
                <w:webHidden/>
                <w:sz w:val="24"/>
                <w:szCs w:val="24"/>
                <w:rPrChange w:id="2907" w:author="DuyNgo" w:date="2012-08-10T08:15:00Z">
                  <w:rPr>
                    <w:noProof/>
                    <w:webHidden/>
                  </w:rPr>
                </w:rPrChange>
              </w:rPr>
              <w:instrText xml:space="preserve"> PAGEREF _Toc332351225 \h </w:instrText>
            </w:r>
          </w:ins>
          <w:r w:rsidRPr="00303364">
            <w:rPr>
              <w:rFonts w:cstheme="minorHAnsi"/>
              <w:noProof/>
              <w:webHidden/>
              <w:sz w:val="24"/>
              <w:szCs w:val="24"/>
              <w:rPrChange w:id="2908" w:author="DuyNgo" w:date="2012-08-10T08:15:00Z">
                <w:rPr>
                  <w:rFonts w:cstheme="minorHAnsi"/>
                  <w:noProof/>
                  <w:webHidden/>
                  <w:sz w:val="24"/>
                  <w:szCs w:val="24"/>
                </w:rPr>
              </w:rPrChange>
            </w:rPr>
          </w:r>
          <w:r w:rsidRPr="00303364">
            <w:rPr>
              <w:rFonts w:cstheme="minorHAnsi"/>
              <w:noProof/>
              <w:webHidden/>
              <w:sz w:val="24"/>
              <w:szCs w:val="24"/>
              <w:rPrChange w:id="2909" w:author="DuyNgo" w:date="2012-08-10T08:15:00Z">
                <w:rPr>
                  <w:noProof/>
                  <w:webHidden/>
                </w:rPr>
              </w:rPrChange>
            </w:rPr>
            <w:fldChar w:fldCharType="separate"/>
          </w:r>
          <w:ins w:id="2910" w:author="DuyNgo" w:date="2012-08-10T08:15:00Z">
            <w:r w:rsidRPr="00303364">
              <w:rPr>
                <w:rFonts w:cstheme="minorHAnsi"/>
                <w:noProof/>
                <w:webHidden/>
                <w:sz w:val="24"/>
                <w:szCs w:val="24"/>
                <w:rPrChange w:id="2911" w:author="DuyNgo" w:date="2012-08-10T08:15:00Z">
                  <w:rPr>
                    <w:noProof/>
                    <w:webHidden/>
                  </w:rPr>
                </w:rPrChange>
              </w:rPr>
              <w:t>286</w:t>
            </w:r>
            <w:r w:rsidRPr="00303364">
              <w:rPr>
                <w:rFonts w:cstheme="minorHAnsi"/>
                <w:noProof/>
                <w:webHidden/>
                <w:sz w:val="24"/>
                <w:szCs w:val="24"/>
                <w:rPrChange w:id="2912" w:author="DuyNgo" w:date="2012-08-10T08:15:00Z">
                  <w:rPr>
                    <w:noProof/>
                    <w:webHidden/>
                  </w:rPr>
                </w:rPrChange>
              </w:rPr>
              <w:fldChar w:fldCharType="end"/>
            </w:r>
            <w:r w:rsidRPr="00303364">
              <w:rPr>
                <w:rStyle w:val="Hyperlink"/>
                <w:rFonts w:cstheme="minorHAnsi"/>
                <w:noProof/>
                <w:sz w:val="24"/>
                <w:szCs w:val="24"/>
                <w:rPrChange w:id="291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914" w:author="DuyNgo" w:date="2012-08-10T08:15:00Z"/>
              <w:rFonts w:eastAsiaTheme="minorEastAsia" w:cstheme="minorHAnsi"/>
              <w:noProof/>
              <w:sz w:val="24"/>
              <w:szCs w:val="24"/>
              <w:lang w:eastAsia="ja-JP"/>
              <w:rPrChange w:id="2915" w:author="DuyNgo" w:date="2012-08-10T08:15:00Z">
                <w:rPr>
                  <w:ins w:id="2916" w:author="DuyNgo" w:date="2012-08-10T08:15:00Z"/>
                  <w:rFonts w:eastAsiaTheme="minorEastAsia"/>
                  <w:noProof/>
                  <w:lang w:eastAsia="ja-JP"/>
                </w:rPr>
              </w:rPrChange>
            </w:rPr>
          </w:pPr>
          <w:ins w:id="2917" w:author="DuyNgo" w:date="2012-08-10T08:15:00Z">
            <w:r w:rsidRPr="00303364">
              <w:rPr>
                <w:rStyle w:val="Hyperlink"/>
                <w:rFonts w:cstheme="minorHAnsi"/>
                <w:noProof/>
                <w:sz w:val="24"/>
                <w:szCs w:val="24"/>
                <w:rPrChange w:id="2918" w:author="DuyNgo" w:date="2012-08-10T08:15:00Z">
                  <w:rPr>
                    <w:rStyle w:val="Hyperlink"/>
                    <w:noProof/>
                  </w:rPr>
                </w:rPrChange>
              </w:rPr>
              <w:fldChar w:fldCharType="begin"/>
            </w:r>
            <w:r w:rsidRPr="00303364">
              <w:rPr>
                <w:rStyle w:val="Hyperlink"/>
                <w:rFonts w:cstheme="minorHAnsi"/>
                <w:noProof/>
                <w:sz w:val="24"/>
                <w:szCs w:val="24"/>
                <w:rPrChange w:id="2919" w:author="DuyNgo" w:date="2012-08-10T08:15:00Z">
                  <w:rPr>
                    <w:rStyle w:val="Hyperlink"/>
                    <w:noProof/>
                  </w:rPr>
                </w:rPrChange>
              </w:rPr>
              <w:instrText xml:space="preserve"> </w:instrText>
            </w:r>
            <w:r w:rsidRPr="00303364">
              <w:rPr>
                <w:rFonts w:cstheme="minorHAnsi"/>
                <w:noProof/>
                <w:sz w:val="24"/>
                <w:szCs w:val="24"/>
                <w:rPrChange w:id="2920" w:author="DuyNgo" w:date="2012-08-10T08:15:00Z">
                  <w:rPr>
                    <w:noProof/>
                  </w:rPr>
                </w:rPrChange>
              </w:rPr>
              <w:instrText>HYPERLINK \l "_Toc332351226"</w:instrText>
            </w:r>
            <w:r w:rsidRPr="00303364">
              <w:rPr>
                <w:rStyle w:val="Hyperlink"/>
                <w:rFonts w:cstheme="minorHAnsi"/>
                <w:noProof/>
                <w:sz w:val="24"/>
                <w:szCs w:val="24"/>
                <w:rPrChange w:id="2921" w:author="DuyNgo" w:date="2012-08-10T08:15:00Z">
                  <w:rPr>
                    <w:rStyle w:val="Hyperlink"/>
                    <w:noProof/>
                  </w:rPr>
                </w:rPrChange>
              </w:rPr>
              <w:instrText xml:space="preserve"> </w:instrText>
            </w:r>
            <w:r w:rsidRPr="00303364">
              <w:rPr>
                <w:rStyle w:val="Hyperlink"/>
                <w:rFonts w:cstheme="minorHAnsi"/>
                <w:noProof/>
                <w:sz w:val="24"/>
                <w:szCs w:val="24"/>
                <w:rPrChange w:id="2922" w:author="DuyNgo" w:date="2012-08-10T08:15:00Z">
                  <w:rPr>
                    <w:rStyle w:val="Hyperlink"/>
                    <w:noProof/>
                  </w:rPr>
                </w:rPrChange>
              </w:rPr>
              <w:fldChar w:fldCharType="separate"/>
            </w:r>
            <w:r w:rsidRPr="00303364">
              <w:rPr>
                <w:rStyle w:val="Hyperlink"/>
                <w:rFonts w:cstheme="minorHAnsi"/>
                <w:noProof/>
                <w:sz w:val="24"/>
                <w:szCs w:val="24"/>
                <w:rPrChange w:id="2923" w:author="DuyNgo" w:date="2012-08-10T08:15:00Z">
                  <w:rPr>
                    <w:rStyle w:val="Hyperlink"/>
                    <w:noProof/>
                  </w:rPr>
                </w:rPrChange>
              </w:rPr>
              <w:t>5.</w:t>
            </w:r>
            <w:r w:rsidRPr="00303364">
              <w:rPr>
                <w:rFonts w:eastAsiaTheme="minorEastAsia" w:cstheme="minorHAnsi"/>
                <w:noProof/>
                <w:sz w:val="24"/>
                <w:szCs w:val="24"/>
                <w:lang w:eastAsia="ja-JP"/>
                <w:rPrChange w:id="2924" w:author="DuyNgo" w:date="2012-08-10T08:15:00Z">
                  <w:rPr>
                    <w:rFonts w:eastAsiaTheme="minorEastAsia"/>
                    <w:noProof/>
                    <w:lang w:eastAsia="ja-JP"/>
                  </w:rPr>
                </w:rPrChange>
              </w:rPr>
              <w:tab/>
            </w:r>
            <w:r w:rsidRPr="00303364">
              <w:rPr>
                <w:rStyle w:val="Hyperlink"/>
                <w:rFonts w:cstheme="minorHAnsi"/>
                <w:noProof/>
                <w:sz w:val="24"/>
                <w:szCs w:val="24"/>
                <w:rPrChange w:id="2925" w:author="DuyNgo" w:date="2012-08-10T08:15:00Z">
                  <w:rPr>
                    <w:rStyle w:val="Hyperlink"/>
                    <w:noProof/>
                  </w:rPr>
                </w:rPrChange>
              </w:rPr>
              <w:t>CRC Card Model</w:t>
            </w:r>
            <w:r w:rsidRPr="00303364">
              <w:rPr>
                <w:rFonts w:cstheme="minorHAnsi"/>
                <w:noProof/>
                <w:webHidden/>
                <w:sz w:val="24"/>
                <w:szCs w:val="24"/>
                <w:rPrChange w:id="2926" w:author="DuyNgo" w:date="2012-08-10T08:15:00Z">
                  <w:rPr>
                    <w:noProof/>
                    <w:webHidden/>
                  </w:rPr>
                </w:rPrChange>
              </w:rPr>
              <w:tab/>
            </w:r>
            <w:r w:rsidRPr="00303364">
              <w:rPr>
                <w:rFonts w:cstheme="minorHAnsi"/>
                <w:noProof/>
                <w:webHidden/>
                <w:sz w:val="24"/>
                <w:szCs w:val="24"/>
                <w:rPrChange w:id="2927" w:author="DuyNgo" w:date="2012-08-10T08:15:00Z">
                  <w:rPr>
                    <w:noProof/>
                    <w:webHidden/>
                  </w:rPr>
                </w:rPrChange>
              </w:rPr>
              <w:fldChar w:fldCharType="begin"/>
            </w:r>
            <w:r w:rsidRPr="00303364">
              <w:rPr>
                <w:rFonts w:cstheme="minorHAnsi"/>
                <w:noProof/>
                <w:webHidden/>
                <w:sz w:val="24"/>
                <w:szCs w:val="24"/>
                <w:rPrChange w:id="2928" w:author="DuyNgo" w:date="2012-08-10T08:15:00Z">
                  <w:rPr>
                    <w:noProof/>
                    <w:webHidden/>
                  </w:rPr>
                </w:rPrChange>
              </w:rPr>
              <w:instrText xml:space="preserve"> PAGEREF _Toc332351226 \h </w:instrText>
            </w:r>
          </w:ins>
          <w:r w:rsidRPr="00303364">
            <w:rPr>
              <w:rFonts w:cstheme="minorHAnsi"/>
              <w:noProof/>
              <w:webHidden/>
              <w:sz w:val="24"/>
              <w:szCs w:val="24"/>
              <w:rPrChange w:id="2929" w:author="DuyNgo" w:date="2012-08-10T08:15:00Z">
                <w:rPr>
                  <w:rFonts w:cstheme="minorHAnsi"/>
                  <w:noProof/>
                  <w:webHidden/>
                  <w:sz w:val="24"/>
                  <w:szCs w:val="24"/>
                </w:rPr>
              </w:rPrChange>
            </w:rPr>
          </w:r>
          <w:r w:rsidRPr="00303364">
            <w:rPr>
              <w:rFonts w:cstheme="minorHAnsi"/>
              <w:noProof/>
              <w:webHidden/>
              <w:sz w:val="24"/>
              <w:szCs w:val="24"/>
              <w:rPrChange w:id="2930" w:author="DuyNgo" w:date="2012-08-10T08:15:00Z">
                <w:rPr>
                  <w:noProof/>
                  <w:webHidden/>
                </w:rPr>
              </w:rPrChange>
            </w:rPr>
            <w:fldChar w:fldCharType="separate"/>
          </w:r>
          <w:ins w:id="2931" w:author="DuyNgo" w:date="2012-08-10T08:15:00Z">
            <w:r w:rsidRPr="00303364">
              <w:rPr>
                <w:rFonts w:cstheme="minorHAnsi"/>
                <w:noProof/>
                <w:webHidden/>
                <w:sz w:val="24"/>
                <w:szCs w:val="24"/>
                <w:rPrChange w:id="2932" w:author="DuyNgo" w:date="2012-08-10T08:15:00Z">
                  <w:rPr>
                    <w:noProof/>
                    <w:webHidden/>
                  </w:rPr>
                </w:rPrChange>
              </w:rPr>
              <w:t>295</w:t>
            </w:r>
            <w:r w:rsidRPr="00303364">
              <w:rPr>
                <w:rFonts w:cstheme="minorHAnsi"/>
                <w:noProof/>
                <w:webHidden/>
                <w:sz w:val="24"/>
                <w:szCs w:val="24"/>
                <w:rPrChange w:id="2933" w:author="DuyNgo" w:date="2012-08-10T08:15:00Z">
                  <w:rPr>
                    <w:noProof/>
                    <w:webHidden/>
                  </w:rPr>
                </w:rPrChange>
              </w:rPr>
              <w:fldChar w:fldCharType="end"/>
            </w:r>
            <w:r w:rsidRPr="00303364">
              <w:rPr>
                <w:rStyle w:val="Hyperlink"/>
                <w:rFonts w:cstheme="minorHAnsi"/>
                <w:noProof/>
                <w:sz w:val="24"/>
                <w:szCs w:val="24"/>
                <w:rPrChange w:id="2934"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935" w:author="DuyNgo" w:date="2012-08-10T08:15:00Z"/>
              <w:rFonts w:eastAsiaTheme="minorEastAsia" w:cstheme="minorHAnsi"/>
              <w:noProof/>
              <w:sz w:val="24"/>
              <w:szCs w:val="24"/>
              <w:lang w:eastAsia="ja-JP"/>
              <w:rPrChange w:id="2936" w:author="DuyNgo" w:date="2012-08-10T08:15:00Z">
                <w:rPr>
                  <w:ins w:id="2937" w:author="DuyNgo" w:date="2012-08-10T08:15:00Z"/>
                  <w:rFonts w:eastAsiaTheme="minorEastAsia"/>
                  <w:noProof/>
                  <w:lang w:eastAsia="ja-JP"/>
                </w:rPr>
              </w:rPrChange>
            </w:rPr>
          </w:pPr>
          <w:ins w:id="2938" w:author="DuyNgo" w:date="2012-08-10T08:15:00Z">
            <w:r w:rsidRPr="00303364">
              <w:rPr>
                <w:rStyle w:val="Hyperlink"/>
                <w:rFonts w:cstheme="minorHAnsi"/>
                <w:noProof/>
                <w:sz w:val="24"/>
                <w:szCs w:val="24"/>
                <w:rPrChange w:id="2939" w:author="DuyNgo" w:date="2012-08-10T08:15:00Z">
                  <w:rPr>
                    <w:rStyle w:val="Hyperlink"/>
                    <w:noProof/>
                  </w:rPr>
                </w:rPrChange>
              </w:rPr>
              <w:fldChar w:fldCharType="begin"/>
            </w:r>
            <w:r w:rsidRPr="00303364">
              <w:rPr>
                <w:rStyle w:val="Hyperlink"/>
                <w:rFonts w:cstheme="minorHAnsi"/>
                <w:noProof/>
                <w:sz w:val="24"/>
                <w:szCs w:val="24"/>
                <w:rPrChange w:id="2940" w:author="DuyNgo" w:date="2012-08-10T08:15:00Z">
                  <w:rPr>
                    <w:rStyle w:val="Hyperlink"/>
                    <w:noProof/>
                  </w:rPr>
                </w:rPrChange>
              </w:rPr>
              <w:instrText xml:space="preserve"> </w:instrText>
            </w:r>
            <w:r w:rsidRPr="00303364">
              <w:rPr>
                <w:rFonts w:cstheme="minorHAnsi"/>
                <w:noProof/>
                <w:sz w:val="24"/>
                <w:szCs w:val="24"/>
                <w:rPrChange w:id="2941" w:author="DuyNgo" w:date="2012-08-10T08:15:00Z">
                  <w:rPr>
                    <w:noProof/>
                  </w:rPr>
                </w:rPrChange>
              </w:rPr>
              <w:instrText>HYPERLINK \l "_Toc332351227"</w:instrText>
            </w:r>
            <w:r w:rsidRPr="00303364">
              <w:rPr>
                <w:rStyle w:val="Hyperlink"/>
                <w:rFonts w:cstheme="minorHAnsi"/>
                <w:noProof/>
                <w:sz w:val="24"/>
                <w:szCs w:val="24"/>
                <w:rPrChange w:id="2942" w:author="DuyNgo" w:date="2012-08-10T08:15:00Z">
                  <w:rPr>
                    <w:rStyle w:val="Hyperlink"/>
                    <w:noProof/>
                  </w:rPr>
                </w:rPrChange>
              </w:rPr>
              <w:instrText xml:space="preserve"> </w:instrText>
            </w:r>
            <w:r w:rsidRPr="00303364">
              <w:rPr>
                <w:rStyle w:val="Hyperlink"/>
                <w:rFonts w:cstheme="minorHAnsi"/>
                <w:noProof/>
                <w:sz w:val="24"/>
                <w:szCs w:val="24"/>
                <w:rPrChange w:id="2943" w:author="DuyNgo" w:date="2012-08-10T08:15:00Z">
                  <w:rPr>
                    <w:rStyle w:val="Hyperlink"/>
                    <w:noProof/>
                  </w:rPr>
                </w:rPrChange>
              </w:rPr>
              <w:fldChar w:fldCharType="separate"/>
            </w:r>
            <w:r w:rsidRPr="00303364">
              <w:rPr>
                <w:rStyle w:val="Hyperlink"/>
                <w:rFonts w:cstheme="minorHAnsi"/>
                <w:noProof/>
                <w:sz w:val="24"/>
                <w:szCs w:val="24"/>
                <w:rPrChange w:id="2944" w:author="DuyNgo" w:date="2012-08-10T08:15:00Z">
                  <w:rPr>
                    <w:rStyle w:val="Hyperlink"/>
                    <w:noProof/>
                  </w:rPr>
                </w:rPrChange>
              </w:rPr>
              <w:t>6</w:t>
            </w:r>
            <w:r w:rsidRPr="00303364">
              <w:rPr>
                <w:rFonts w:eastAsiaTheme="minorEastAsia" w:cstheme="minorHAnsi"/>
                <w:noProof/>
                <w:sz w:val="24"/>
                <w:szCs w:val="24"/>
                <w:lang w:eastAsia="ja-JP"/>
                <w:rPrChange w:id="2945" w:author="DuyNgo" w:date="2012-08-10T08:15:00Z">
                  <w:rPr>
                    <w:rFonts w:eastAsiaTheme="minorEastAsia"/>
                    <w:noProof/>
                    <w:lang w:eastAsia="ja-JP"/>
                  </w:rPr>
                </w:rPrChange>
              </w:rPr>
              <w:tab/>
            </w:r>
            <w:r w:rsidRPr="00303364">
              <w:rPr>
                <w:rStyle w:val="Hyperlink"/>
                <w:rFonts w:cstheme="minorHAnsi"/>
                <w:noProof/>
                <w:sz w:val="24"/>
                <w:szCs w:val="24"/>
                <w:rPrChange w:id="2946" w:author="DuyNgo" w:date="2012-08-10T08:15:00Z">
                  <w:rPr>
                    <w:rStyle w:val="Hyperlink"/>
                    <w:noProof/>
                  </w:rPr>
                </w:rPrChange>
              </w:rPr>
              <w:t>Application Security</w:t>
            </w:r>
            <w:r w:rsidRPr="00303364">
              <w:rPr>
                <w:rFonts w:cstheme="minorHAnsi"/>
                <w:noProof/>
                <w:webHidden/>
                <w:sz w:val="24"/>
                <w:szCs w:val="24"/>
                <w:rPrChange w:id="2947" w:author="DuyNgo" w:date="2012-08-10T08:15:00Z">
                  <w:rPr>
                    <w:noProof/>
                    <w:webHidden/>
                  </w:rPr>
                </w:rPrChange>
              </w:rPr>
              <w:tab/>
            </w:r>
            <w:r w:rsidRPr="00303364">
              <w:rPr>
                <w:rFonts w:cstheme="minorHAnsi"/>
                <w:noProof/>
                <w:webHidden/>
                <w:sz w:val="24"/>
                <w:szCs w:val="24"/>
                <w:rPrChange w:id="2948" w:author="DuyNgo" w:date="2012-08-10T08:15:00Z">
                  <w:rPr>
                    <w:noProof/>
                    <w:webHidden/>
                  </w:rPr>
                </w:rPrChange>
              </w:rPr>
              <w:fldChar w:fldCharType="begin"/>
            </w:r>
            <w:r w:rsidRPr="00303364">
              <w:rPr>
                <w:rFonts w:cstheme="minorHAnsi"/>
                <w:noProof/>
                <w:webHidden/>
                <w:sz w:val="24"/>
                <w:szCs w:val="24"/>
                <w:rPrChange w:id="2949" w:author="DuyNgo" w:date="2012-08-10T08:15:00Z">
                  <w:rPr>
                    <w:noProof/>
                    <w:webHidden/>
                  </w:rPr>
                </w:rPrChange>
              </w:rPr>
              <w:instrText xml:space="preserve"> PAGEREF _Toc332351227 \h </w:instrText>
            </w:r>
          </w:ins>
          <w:r w:rsidRPr="00303364">
            <w:rPr>
              <w:rFonts w:cstheme="minorHAnsi"/>
              <w:noProof/>
              <w:webHidden/>
              <w:sz w:val="24"/>
              <w:szCs w:val="24"/>
              <w:rPrChange w:id="2950" w:author="DuyNgo" w:date="2012-08-10T08:15:00Z">
                <w:rPr>
                  <w:rFonts w:cstheme="minorHAnsi"/>
                  <w:noProof/>
                  <w:webHidden/>
                  <w:sz w:val="24"/>
                  <w:szCs w:val="24"/>
                </w:rPr>
              </w:rPrChange>
            </w:rPr>
          </w:r>
          <w:r w:rsidRPr="00303364">
            <w:rPr>
              <w:rFonts w:cstheme="minorHAnsi"/>
              <w:noProof/>
              <w:webHidden/>
              <w:sz w:val="24"/>
              <w:szCs w:val="24"/>
              <w:rPrChange w:id="2951" w:author="DuyNgo" w:date="2012-08-10T08:15:00Z">
                <w:rPr>
                  <w:noProof/>
                  <w:webHidden/>
                </w:rPr>
              </w:rPrChange>
            </w:rPr>
            <w:fldChar w:fldCharType="separate"/>
          </w:r>
          <w:ins w:id="2952" w:author="DuyNgo" w:date="2012-08-10T08:15:00Z">
            <w:r w:rsidRPr="00303364">
              <w:rPr>
                <w:rFonts w:cstheme="minorHAnsi"/>
                <w:noProof/>
                <w:webHidden/>
                <w:sz w:val="24"/>
                <w:szCs w:val="24"/>
                <w:rPrChange w:id="2953" w:author="DuyNgo" w:date="2012-08-10T08:15:00Z">
                  <w:rPr>
                    <w:noProof/>
                    <w:webHidden/>
                  </w:rPr>
                </w:rPrChange>
              </w:rPr>
              <w:t>300</w:t>
            </w:r>
            <w:r w:rsidRPr="00303364">
              <w:rPr>
                <w:rFonts w:cstheme="minorHAnsi"/>
                <w:noProof/>
                <w:webHidden/>
                <w:sz w:val="24"/>
                <w:szCs w:val="24"/>
                <w:rPrChange w:id="2954" w:author="DuyNgo" w:date="2012-08-10T08:15:00Z">
                  <w:rPr>
                    <w:noProof/>
                    <w:webHidden/>
                  </w:rPr>
                </w:rPrChange>
              </w:rPr>
              <w:fldChar w:fldCharType="end"/>
            </w:r>
            <w:r w:rsidRPr="00303364">
              <w:rPr>
                <w:rStyle w:val="Hyperlink"/>
                <w:rFonts w:cstheme="minorHAnsi"/>
                <w:noProof/>
                <w:sz w:val="24"/>
                <w:szCs w:val="24"/>
                <w:rPrChange w:id="2955" w:author="DuyNgo" w:date="2012-08-10T08:15:00Z">
                  <w:rPr>
                    <w:rStyle w:val="Hyperlink"/>
                    <w:noProof/>
                  </w:rPr>
                </w:rPrChange>
              </w:rPr>
              <w:fldChar w:fldCharType="end"/>
            </w:r>
          </w:ins>
        </w:p>
        <w:p w:rsidR="00303364" w:rsidRPr="00303364" w:rsidRDefault="00303364">
          <w:pPr>
            <w:pStyle w:val="TOC3"/>
            <w:tabs>
              <w:tab w:val="right" w:leader="dot" w:pos="8778"/>
            </w:tabs>
            <w:rPr>
              <w:ins w:id="2956" w:author="DuyNgo" w:date="2012-08-10T08:15:00Z"/>
              <w:rFonts w:eastAsiaTheme="minorEastAsia" w:cstheme="minorHAnsi"/>
              <w:noProof/>
              <w:sz w:val="24"/>
              <w:szCs w:val="24"/>
              <w:lang w:eastAsia="ja-JP"/>
              <w:rPrChange w:id="2957" w:author="DuyNgo" w:date="2012-08-10T08:15:00Z">
                <w:rPr>
                  <w:ins w:id="2958" w:author="DuyNgo" w:date="2012-08-10T08:15:00Z"/>
                  <w:rFonts w:eastAsiaTheme="minorEastAsia"/>
                  <w:noProof/>
                  <w:lang w:eastAsia="ja-JP"/>
                </w:rPr>
              </w:rPrChange>
            </w:rPr>
          </w:pPr>
          <w:ins w:id="2959" w:author="DuyNgo" w:date="2012-08-10T08:15:00Z">
            <w:r w:rsidRPr="00303364">
              <w:rPr>
                <w:rStyle w:val="Hyperlink"/>
                <w:rFonts w:cstheme="minorHAnsi"/>
                <w:noProof/>
                <w:sz w:val="24"/>
                <w:szCs w:val="24"/>
                <w:rPrChange w:id="2960" w:author="DuyNgo" w:date="2012-08-10T08:15:00Z">
                  <w:rPr>
                    <w:rStyle w:val="Hyperlink"/>
                    <w:noProof/>
                  </w:rPr>
                </w:rPrChange>
              </w:rPr>
              <w:fldChar w:fldCharType="begin"/>
            </w:r>
            <w:r w:rsidRPr="00303364">
              <w:rPr>
                <w:rStyle w:val="Hyperlink"/>
                <w:rFonts w:cstheme="minorHAnsi"/>
                <w:noProof/>
                <w:sz w:val="24"/>
                <w:szCs w:val="24"/>
                <w:rPrChange w:id="2961" w:author="DuyNgo" w:date="2012-08-10T08:15:00Z">
                  <w:rPr>
                    <w:rStyle w:val="Hyperlink"/>
                    <w:noProof/>
                  </w:rPr>
                </w:rPrChange>
              </w:rPr>
              <w:instrText xml:space="preserve"> </w:instrText>
            </w:r>
            <w:r w:rsidRPr="00303364">
              <w:rPr>
                <w:rFonts w:cstheme="minorHAnsi"/>
                <w:noProof/>
                <w:sz w:val="24"/>
                <w:szCs w:val="24"/>
                <w:rPrChange w:id="2962" w:author="DuyNgo" w:date="2012-08-10T08:15:00Z">
                  <w:rPr>
                    <w:noProof/>
                  </w:rPr>
                </w:rPrChange>
              </w:rPr>
              <w:instrText>HYPERLINK \l "_Toc332351228"</w:instrText>
            </w:r>
            <w:r w:rsidRPr="00303364">
              <w:rPr>
                <w:rStyle w:val="Hyperlink"/>
                <w:rFonts w:cstheme="minorHAnsi"/>
                <w:noProof/>
                <w:sz w:val="24"/>
                <w:szCs w:val="24"/>
                <w:rPrChange w:id="2963" w:author="DuyNgo" w:date="2012-08-10T08:15:00Z">
                  <w:rPr>
                    <w:rStyle w:val="Hyperlink"/>
                    <w:noProof/>
                  </w:rPr>
                </w:rPrChange>
              </w:rPr>
              <w:instrText xml:space="preserve"> </w:instrText>
            </w:r>
            <w:r w:rsidRPr="00303364">
              <w:rPr>
                <w:rStyle w:val="Hyperlink"/>
                <w:rFonts w:cstheme="minorHAnsi"/>
                <w:noProof/>
                <w:sz w:val="24"/>
                <w:szCs w:val="24"/>
                <w:rPrChange w:id="2964" w:author="DuyNgo" w:date="2012-08-10T08:15:00Z">
                  <w:rPr>
                    <w:rStyle w:val="Hyperlink"/>
                    <w:noProof/>
                  </w:rPr>
                </w:rPrChange>
              </w:rPr>
              <w:fldChar w:fldCharType="separate"/>
            </w:r>
            <w:r w:rsidRPr="00303364">
              <w:rPr>
                <w:rStyle w:val="Hyperlink"/>
                <w:rFonts w:cstheme="minorHAnsi"/>
                <w:noProof/>
                <w:sz w:val="24"/>
                <w:szCs w:val="24"/>
                <w:rPrChange w:id="2965" w:author="DuyNgo" w:date="2012-08-10T08:15:00Z">
                  <w:rPr>
                    <w:rStyle w:val="Hyperlink"/>
                    <w:noProof/>
                  </w:rPr>
                </w:rPrChange>
              </w:rPr>
              <w:t>6.1 User Permission</w:t>
            </w:r>
            <w:r w:rsidRPr="00303364">
              <w:rPr>
                <w:rFonts w:cstheme="minorHAnsi"/>
                <w:noProof/>
                <w:webHidden/>
                <w:sz w:val="24"/>
                <w:szCs w:val="24"/>
                <w:rPrChange w:id="2966" w:author="DuyNgo" w:date="2012-08-10T08:15:00Z">
                  <w:rPr>
                    <w:noProof/>
                    <w:webHidden/>
                  </w:rPr>
                </w:rPrChange>
              </w:rPr>
              <w:tab/>
            </w:r>
            <w:r w:rsidRPr="00303364">
              <w:rPr>
                <w:rFonts w:cstheme="minorHAnsi"/>
                <w:noProof/>
                <w:webHidden/>
                <w:sz w:val="24"/>
                <w:szCs w:val="24"/>
                <w:rPrChange w:id="2967" w:author="DuyNgo" w:date="2012-08-10T08:15:00Z">
                  <w:rPr>
                    <w:noProof/>
                    <w:webHidden/>
                  </w:rPr>
                </w:rPrChange>
              </w:rPr>
              <w:fldChar w:fldCharType="begin"/>
            </w:r>
            <w:r w:rsidRPr="00303364">
              <w:rPr>
                <w:rFonts w:cstheme="minorHAnsi"/>
                <w:noProof/>
                <w:webHidden/>
                <w:sz w:val="24"/>
                <w:szCs w:val="24"/>
                <w:rPrChange w:id="2968" w:author="DuyNgo" w:date="2012-08-10T08:15:00Z">
                  <w:rPr>
                    <w:noProof/>
                    <w:webHidden/>
                  </w:rPr>
                </w:rPrChange>
              </w:rPr>
              <w:instrText xml:space="preserve"> PAGEREF _Toc332351228 \h </w:instrText>
            </w:r>
          </w:ins>
          <w:r w:rsidRPr="00303364">
            <w:rPr>
              <w:rFonts w:cstheme="minorHAnsi"/>
              <w:noProof/>
              <w:webHidden/>
              <w:sz w:val="24"/>
              <w:szCs w:val="24"/>
              <w:rPrChange w:id="2969" w:author="DuyNgo" w:date="2012-08-10T08:15:00Z">
                <w:rPr>
                  <w:rFonts w:cstheme="minorHAnsi"/>
                  <w:noProof/>
                  <w:webHidden/>
                  <w:sz w:val="24"/>
                  <w:szCs w:val="24"/>
                </w:rPr>
              </w:rPrChange>
            </w:rPr>
          </w:r>
          <w:r w:rsidRPr="00303364">
            <w:rPr>
              <w:rFonts w:cstheme="minorHAnsi"/>
              <w:noProof/>
              <w:webHidden/>
              <w:sz w:val="24"/>
              <w:szCs w:val="24"/>
              <w:rPrChange w:id="2970" w:author="DuyNgo" w:date="2012-08-10T08:15:00Z">
                <w:rPr>
                  <w:noProof/>
                  <w:webHidden/>
                </w:rPr>
              </w:rPrChange>
            </w:rPr>
            <w:fldChar w:fldCharType="separate"/>
          </w:r>
          <w:ins w:id="2971" w:author="DuyNgo" w:date="2012-08-10T08:15:00Z">
            <w:r w:rsidRPr="00303364">
              <w:rPr>
                <w:rFonts w:cstheme="minorHAnsi"/>
                <w:noProof/>
                <w:webHidden/>
                <w:sz w:val="24"/>
                <w:szCs w:val="24"/>
                <w:rPrChange w:id="2972" w:author="DuyNgo" w:date="2012-08-10T08:15:00Z">
                  <w:rPr>
                    <w:noProof/>
                    <w:webHidden/>
                  </w:rPr>
                </w:rPrChange>
              </w:rPr>
              <w:t>300</w:t>
            </w:r>
            <w:r w:rsidRPr="00303364">
              <w:rPr>
                <w:rFonts w:cstheme="minorHAnsi"/>
                <w:noProof/>
                <w:webHidden/>
                <w:sz w:val="24"/>
                <w:szCs w:val="24"/>
                <w:rPrChange w:id="2973" w:author="DuyNgo" w:date="2012-08-10T08:15:00Z">
                  <w:rPr>
                    <w:noProof/>
                    <w:webHidden/>
                  </w:rPr>
                </w:rPrChange>
              </w:rPr>
              <w:fldChar w:fldCharType="end"/>
            </w:r>
            <w:r w:rsidRPr="00303364">
              <w:rPr>
                <w:rStyle w:val="Hyperlink"/>
                <w:rFonts w:cstheme="minorHAnsi"/>
                <w:noProof/>
                <w:sz w:val="24"/>
                <w:szCs w:val="24"/>
                <w:rPrChange w:id="2974" w:author="DuyNgo" w:date="2012-08-10T08:15:00Z">
                  <w:rPr>
                    <w:rStyle w:val="Hyperlink"/>
                    <w:noProof/>
                  </w:rPr>
                </w:rPrChange>
              </w:rPr>
              <w:fldChar w:fldCharType="end"/>
            </w:r>
          </w:ins>
        </w:p>
        <w:p w:rsidR="00303364" w:rsidRPr="00303364" w:rsidRDefault="00303364">
          <w:pPr>
            <w:pStyle w:val="TOC3"/>
            <w:tabs>
              <w:tab w:val="right" w:leader="dot" w:pos="8778"/>
            </w:tabs>
            <w:rPr>
              <w:ins w:id="2975" w:author="DuyNgo" w:date="2012-08-10T08:15:00Z"/>
              <w:rFonts w:eastAsiaTheme="minorEastAsia" w:cstheme="minorHAnsi"/>
              <w:noProof/>
              <w:sz w:val="24"/>
              <w:szCs w:val="24"/>
              <w:lang w:eastAsia="ja-JP"/>
              <w:rPrChange w:id="2976" w:author="DuyNgo" w:date="2012-08-10T08:15:00Z">
                <w:rPr>
                  <w:ins w:id="2977" w:author="DuyNgo" w:date="2012-08-10T08:15:00Z"/>
                  <w:rFonts w:eastAsiaTheme="minorEastAsia"/>
                  <w:noProof/>
                  <w:lang w:eastAsia="ja-JP"/>
                </w:rPr>
              </w:rPrChange>
            </w:rPr>
          </w:pPr>
          <w:ins w:id="2978" w:author="DuyNgo" w:date="2012-08-10T08:15:00Z">
            <w:r w:rsidRPr="00303364">
              <w:rPr>
                <w:rStyle w:val="Hyperlink"/>
                <w:rFonts w:cstheme="minorHAnsi"/>
                <w:noProof/>
                <w:sz w:val="24"/>
                <w:szCs w:val="24"/>
                <w:rPrChange w:id="2979" w:author="DuyNgo" w:date="2012-08-10T08:15:00Z">
                  <w:rPr>
                    <w:rStyle w:val="Hyperlink"/>
                    <w:noProof/>
                  </w:rPr>
                </w:rPrChange>
              </w:rPr>
              <w:fldChar w:fldCharType="begin"/>
            </w:r>
            <w:r w:rsidRPr="00303364">
              <w:rPr>
                <w:rStyle w:val="Hyperlink"/>
                <w:rFonts w:cstheme="minorHAnsi"/>
                <w:noProof/>
                <w:sz w:val="24"/>
                <w:szCs w:val="24"/>
                <w:rPrChange w:id="2980" w:author="DuyNgo" w:date="2012-08-10T08:15:00Z">
                  <w:rPr>
                    <w:rStyle w:val="Hyperlink"/>
                    <w:noProof/>
                  </w:rPr>
                </w:rPrChange>
              </w:rPr>
              <w:instrText xml:space="preserve"> </w:instrText>
            </w:r>
            <w:r w:rsidRPr="00303364">
              <w:rPr>
                <w:rFonts w:cstheme="minorHAnsi"/>
                <w:noProof/>
                <w:sz w:val="24"/>
                <w:szCs w:val="24"/>
                <w:rPrChange w:id="2981" w:author="DuyNgo" w:date="2012-08-10T08:15:00Z">
                  <w:rPr>
                    <w:noProof/>
                  </w:rPr>
                </w:rPrChange>
              </w:rPr>
              <w:instrText>HYPERLINK \l "_Toc332351229"</w:instrText>
            </w:r>
            <w:r w:rsidRPr="00303364">
              <w:rPr>
                <w:rStyle w:val="Hyperlink"/>
                <w:rFonts w:cstheme="minorHAnsi"/>
                <w:noProof/>
                <w:sz w:val="24"/>
                <w:szCs w:val="24"/>
                <w:rPrChange w:id="2982" w:author="DuyNgo" w:date="2012-08-10T08:15:00Z">
                  <w:rPr>
                    <w:rStyle w:val="Hyperlink"/>
                    <w:noProof/>
                  </w:rPr>
                </w:rPrChange>
              </w:rPr>
              <w:instrText xml:space="preserve"> </w:instrText>
            </w:r>
            <w:r w:rsidRPr="00303364">
              <w:rPr>
                <w:rStyle w:val="Hyperlink"/>
                <w:rFonts w:cstheme="minorHAnsi"/>
                <w:noProof/>
                <w:sz w:val="24"/>
                <w:szCs w:val="24"/>
                <w:rPrChange w:id="2983" w:author="DuyNgo" w:date="2012-08-10T08:15:00Z">
                  <w:rPr>
                    <w:rStyle w:val="Hyperlink"/>
                    <w:noProof/>
                  </w:rPr>
                </w:rPrChange>
              </w:rPr>
              <w:fldChar w:fldCharType="separate"/>
            </w:r>
            <w:r w:rsidRPr="00303364">
              <w:rPr>
                <w:rStyle w:val="Hyperlink"/>
                <w:rFonts w:cstheme="minorHAnsi"/>
                <w:noProof/>
                <w:sz w:val="24"/>
                <w:szCs w:val="24"/>
                <w:rPrChange w:id="2984" w:author="DuyNgo" w:date="2012-08-10T08:15:00Z">
                  <w:rPr>
                    <w:rStyle w:val="Hyperlink"/>
                    <w:noProof/>
                  </w:rPr>
                </w:rPrChange>
              </w:rPr>
              <w:t>6.2 Security Group</w:t>
            </w:r>
            <w:r w:rsidRPr="00303364">
              <w:rPr>
                <w:rFonts w:cstheme="minorHAnsi"/>
                <w:noProof/>
                <w:webHidden/>
                <w:sz w:val="24"/>
                <w:szCs w:val="24"/>
                <w:rPrChange w:id="2985" w:author="DuyNgo" w:date="2012-08-10T08:15:00Z">
                  <w:rPr>
                    <w:noProof/>
                    <w:webHidden/>
                  </w:rPr>
                </w:rPrChange>
              </w:rPr>
              <w:tab/>
            </w:r>
            <w:r w:rsidRPr="00303364">
              <w:rPr>
                <w:rFonts w:cstheme="minorHAnsi"/>
                <w:noProof/>
                <w:webHidden/>
                <w:sz w:val="24"/>
                <w:szCs w:val="24"/>
                <w:rPrChange w:id="2986" w:author="DuyNgo" w:date="2012-08-10T08:15:00Z">
                  <w:rPr>
                    <w:noProof/>
                    <w:webHidden/>
                  </w:rPr>
                </w:rPrChange>
              </w:rPr>
              <w:fldChar w:fldCharType="begin"/>
            </w:r>
            <w:r w:rsidRPr="00303364">
              <w:rPr>
                <w:rFonts w:cstheme="minorHAnsi"/>
                <w:noProof/>
                <w:webHidden/>
                <w:sz w:val="24"/>
                <w:szCs w:val="24"/>
                <w:rPrChange w:id="2987" w:author="DuyNgo" w:date="2012-08-10T08:15:00Z">
                  <w:rPr>
                    <w:noProof/>
                    <w:webHidden/>
                  </w:rPr>
                </w:rPrChange>
              </w:rPr>
              <w:instrText xml:space="preserve"> PAGEREF _Toc332351229 \h </w:instrText>
            </w:r>
          </w:ins>
          <w:r w:rsidRPr="00303364">
            <w:rPr>
              <w:rFonts w:cstheme="minorHAnsi"/>
              <w:noProof/>
              <w:webHidden/>
              <w:sz w:val="24"/>
              <w:szCs w:val="24"/>
              <w:rPrChange w:id="2988" w:author="DuyNgo" w:date="2012-08-10T08:15:00Z">
                <w:rPr>
                  <w:rFonts w:cstheme="minorHAnsi"/>
                  <w:noProof/>
                  <w:webHidden/>
                  <w:sz w:val="24"/>
                  <w:szCs w:val="24"/>
                </w:rPr>
              </w:rPrChange>
            </w:rPr>
          </w:r>
          <w:r w:rsidRPr="00303364">
            <w:rPr>
              <w:rFonts w:cstheme="minorHAnsi"/>
              <w:noProof/>
              <w:webHidden/>
              <w:sz w:val="24"/>
              <w:szCs w:val="24"/>
              <w:rPrChange w:id="2989" w:author="DuyNgo" w:date="2012-08-10T08:15:00Z">
                <w:rPr>
                  <w:noProof/>
                  <w:webHidden/>
                </w:rPr>
              </w:rPrChange>
            </w:rPr>
            <w:fldChar w:fldCharType="separate"/>
          </w:r>
          <w:ins w:id="2990" w:author="DuyNgo" w:date="2012-08-10T08:15:00Z">
            <w:r w:rsidRPr="00303364">
              <w:rPr>
                <w:rFonts w:cstheme="minorHAnsi"/>
                <w:noProof/>
                <w:webHidden/>
                <w:sz w:val="24"/>
                <w:szCs w:val="24"/>
                <w:rPrChange w:id="2991" w:author="DuyNgo" w:date="2012-08-10T08:15:00Z">
                  <w:rPr>
                    <w:noProof/>
                    <w:webHidden/>
                  </w:rPr>
                </w:rPrChange>
              </w:rPr>
              <w:t>300</w:t>
            </w:r>
            <w:r w:rsidRPr="00303364">
              <w:rPr>
                <w:rFonts w:cstheme="minorHAnsi"/>
                <w:noProof/>
                <w:webHidden/>
                <w:sz w:val="24"/>
                <w:szCs w:val="24"/>
                <w:rPrChange w:id="2992" w:author="DuyNgo" w:date="2012-08-10T08:15:00Z">
                  <w:rPr>
                    <w:noProof/>
                    <w:webHidden/>
                  </w:rPr>
                </w:rPrChange>
              </w:rPr>
              <w:fldChar w:fldCharType="end"/>
            </w:r>
            <w:r w:rsidRPr="00303364">
              <w:rPr>
                <w:rStyle w:val="Hyperlink"/>
                <w:rFonts w:cstheme="minorHAnsi"/>
                <w:noProof/>
                <w:sz w:val="24"/>
                <w:szCs w:val="24"/>
                <w:rPrChange w:id="299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994" w:author="DuyNgo" w:date="2012-08-10T08:15:00Z"/>
              <w:rFonts w:eastAsiaTheme="minorEastAsia" w:cstheme="minorHAnsi"/>
              <w:noProof/>
              <w:sz w:val="24"/>
              <w:szCs w:val="24"/>
              <w:lang w:eastAsia="ja-JP"/>
              <w:rPrChange w:id="2995" w:author="DuyNgo" w:date="2012-08-10T08:15:00Z">
                <w:rPr>
                  <w:ins w:id="2996" w:author="DuyNgo" w:date="2012-08-10T08:15:00Z"/>
                  <w:rFonts w:eastAsiaTheme="minorEastAsia"/>
                  <w:noProof/>
                  <w:lang w:eastAsia="ja-JP"/>
                </w:rPr>
              </w:rPrChange>
            </w:rPr>
          </w:pPr>
          <w:ins w:id="2997" w:author="DuyNgo" w:date="2012-08-10T08:15:00Z">
            <w:r w:rsidRPr="00303364">
              <w:rPr>
                <w:rStyle w:val="Hyperlink"/>
                <w:rFonts w:cstheme="minorHAnsi"/>
                <w:noProof/>
                <w:sz w:val="24"/>
                <w:szCs w:val="24"/>
                <w:rPrChange w:id="2998" w:author="DuyNgo" w:date="2012-08-10T08:15:00Z">
                  <w:rPr>
                    <w:rStyle w:val="Hyperlink"/>
                    <w:noProof/>
                  </w:rPr>
                </w:rPrChange>
              </w:rPr>
              <w:fldChar w:fldCharType="begin"/>
            </w:r>
            <w:r w:rsidRPr="00303364">
              <w:rPr>
                <w:rStyle w:val="Hyperlink"/>
                <w:rFonts w:cstheme="minorHAnsi"/>
                <w:noProof/>
                <w:sz w:val="24"/>
                <w:szCs w:val="24"/>
                <w:rPrChange w:id="2999" w:author="DuyNgo" w:date="2012-08-10T08:15:00Z">
                  <w:rPr>
                    <w:rStyle w:val="Hyperlink"/>
                    <w:noProof/>
                  </w:rPr>
                </w:rPrChange>
              </w:rPr>
              <w:instrText xml:space="preserve"> </w:instrText>
            </w:r>
            <w:r w:rsidRPr="00303364">
              <w:rPr>
                <w:rFonts w:cstheme="minorHAnsi"/>
                <w:noProof/>
                <w:sz w:val="24"/>
                <w:szCs w:val="24"/>
                <w:rPrChange w:id="3000" w:author="DuyNgo" w:date="2012-08-10T08:15:00Z">
                  <w:rPr>
                    <w:noProof/>
                  </w:rPr>
                </w:rPrChange>
              </w:rPr>
              <w:instrText>HYPERLINK \l "_Toc332351230"</w:instrText>
            </w:r>
            <w:r w:rsidRPr="00303364">
              <w:rPr>
                <w:rStyle w:val="Hyperlink"/>
                <w:rFonts w:cstheme="minorHAnsi"/>
                <w:noProof/>
                <w:sz w:val="24"/>
                <w:szCs w:val="24"/>
                <w:rPrChange w:id="3001" w:author="DuyNgo" w:date="2012-08-10T08:15:00Z">
                  <w:rPr>
                    <w:rStyle w:val="Hyperlink"/>
                    <w:noProof/>
                  </w:rPr>
                </w:rPrChange>
              </w:rPr>
              <w:instrText xml:space="preserve"> </w:instrText>
            </w:r>
            <w:r w:rsidRPr="00303364">
              <w:rPr>
                <w:rStyle w:val="Hyperlink"/>
                <w:rFonts w:cstheme="minorHAnsi"/>
                <w:noProof/>
                <w:sz w:val="24"/>
                <w:szCs w:val="24"/>
                <w:rPrChange w:id="3002" w:author="DuyNgo" w:date="2012-08-10T08:15:00Z">
                  <w:rPr>
                    <w:rStyle w:val="Hyperlink"/>
                    <w:noProof/>
                  </w:rPr>
                </w:rPrChange>
              </w:rPr>
              <w:fldChar w:fldCharType="separate"/>
            </w:r>
            <w:r w:rsidRPr="00303364">
              <w:rPr>
                <w:rStyle w:val="Hyperlink"/>
                <w:rFonts w:cstheme="minorHAnsi"/>
                <w:noProof/>
                <w:sz w:val="24"/>
                <w:szCs w:val="24"/>
                <w:rPrChange w:id="3003" w:author="DuyNgo" w:date="2012-08-10T08:15:00Z">
                  <w:rPr>
                    <w:rStyle w:val="Hyperlink"/>
                    <w:noProof/>
                  </w:rPr>
                </w:rPrChange>
              </w:rPr>
              <w:t>7</w:t>
            </w:r>
            <w:r w:rsidRPr="00303364">
              <w:rPr>
                <w:rFonts w:eastAsiaTheme="minorEastAsia" w:cstheme="minorHAnsi"/>
                <w:noProof/>
                <w:sz w:val="24"/>
                <w:szCs w:val="24"/>
                <w:lang w:eastAsia="ja-JP"/>
                <w:rPrChange w:id="3004" w:author="DuyNgo" w:date="2012-08-10T08:15:00Z">
                  <w:rPr>
                    <w:rFonts w:eastAsiaTheme="minorEastAsia"/>
                    <w:noProof/>
                    <w:lang w:eastAsia="ja-JP"/>
                  </w:rPr>
                </w:rPrChange>
              </w:rPr>
              <w:tab/>
            </w:r>
            <w:r w:rsidRPr="00303364">
              <w:rPr>
                <w:rStyle w:val="Hyperlink"/>
                <w:rFonts w:cstheme="minorHAnsi"/>
                <w:noProof/>
                <w:sz w:val="24"/>
                <w:szCs w:val="24"/>
                <w:rPrChange w:id="3005" w:author="DuyNgo" w:date="2012-08-10T08:15:00Z">
                  <w:rPr>
                    <w:rStyle w:val="Hyperlink"/>
                    <w:noProof/>
                  </w:rPr>
                </w:rPrChange>
              </w:rPr>
              <w:t>Details function design</w:t>
            </w:r>
            <w:r w:rsidRPr="00303364">
              <w:rPr>
                <w:rFonts w:cstheme="minorHAnsi"/>
                <w:noProof/>
                <w:webHidden/>
                <w:sz w:val="24"/>
                <w:szCs w:val="24"/>
                <w:rPrChange w:id="3006" w:author="DuyNgo" w:date="2012-08-10T08:15:00Z">
                  <w:rPr>
                    <w:noProof/>
                    <w:webHidden/>
                  </w:rPr>
                </w:rPrChange>
              </w:rPr>
              <w:tab/>
            </w:r>
            <w:r w:rsidRPr="00303364">
              <w:rPr>
                <w:rFonts w:cstheme="minorHAnsi"/>
                <w:noProof/>
                <w:webHidden/>
                <w:sz w:val="24"/>
                <w:szCs w:val="24"/>
                <w:rPrChange w:id="3007" w:author="DuyNgo" w:date="2012-08-10T08:15:00Z">
                  <w:rPr>
                    <w:noProof/>
                    <w:webHidden/>
                  </w:rPr>
                </w:rPrChange>
              </w:rPr>
              <w:fldChar w:fldCharType="begin"/>
            </w:r>
            <w:r w:rsidRPr="00303364">
              <w:rPr>
                <w:rFonts w:cstheme="minorHAnsi"/>
                <w:noProof/>
                <w:webHidden/>
                <w:sz w:val="24"/>
                <w:szCs w:val="24"/>
                <w:rPrChange w:id="3008" w:author="DuyNgo" w:date="2012-08-10T08:15:00Z">
                  <w:rPr>
                    <w:noProof/>
                    <w:webHidden/>
                  </w:rPr>
                </w:rPrChange>
              </w:rPr>
              <w:instrText xml:space="preserve"> PAGEREF _Toc332351230 \h </w:instrText>
            </w:r>
          </w:ins>
          <w:r w:rsidRPr="00303364">
            <w:rPr>
              <w:rFonts w:cstheme="minorHAnsi"/>
              <w:noProof/>
              <w:webHidden/>
              <w:sz w:val="24"/>
              <w:szCs w:val="24"/>
              <w:rPrChange w:id="3009" w:author="DuyNgo" w:date="2012-08-10T08:15:00Z">
                <w:rPr>
                  <w:rFonts w:cstheme="minorHAnsi"/>
                  <w:noProof/>
                  <w:webHidden/>
                  <w:sz w:val="24"/>
                  <w:szCs w:val="24"/>
                </w:rPr>
              </w:rPrChange>
            </w:rPr>
          </w:r>
          <w:r w:rsidRPr="00303364">
            <w:rPr>
              <w:rFonts w:cstheme="minorHAnsi"/>
              <w:noProof/>
              <w:webHidden/>
              <w:sz w:val="24"/>
              <w:szCs w:val="24"/>
              <w:rPrChange w:id="3010" w:author="DuyNgo" w:date="2012-08-10T08:15:00Z">
                <w:rPr>
                  <w:noProof/>
                  <w:webHidden/>
                </w:rPr>
              </w:rPrChange>
            </w:rPr>
            <w:fldChar w:fldCharType="separate"/>
          </w:r>
          <w:ins w:id="3011" w:author="DuyNgo" w:date="2012-08-10T08:15:00Z">
            <w:r w:rsidRPr="00303364">
              <w:rPr>
                <w:rFonts w:cstheme="minorHAnsi"/>
                <w:noProof/>
                <w:webHidden/>
                <w:sz w:val="24"/>
                <w:szCs w:val="24"/>
                <w:rPrChange w:id="3012" w:author="DuyNgo" w:date="2012-08-10T08:15:00Z">
                  <w:rPr>
                    <w:noProof/>
                    <w:webHidden/>
                  </w:rPr>
                </w:rPrChange>
              </w:rPr>
              <w:t>300</w:t>
            </w:r>
            <w:r w:rsidRPr="00303364">
              <w:rPr>
                <w:rFonts w:cstheme="minorHAnsi"/>
                <w:noProof/>
                <w:webHidden/>
                <w:sz w:val="24"/>
                <w:szCs w:val="24"/>
                <w:rPrChange w:id="3013" w:author="DuyNgo" w:date="2012-08-10T08:15:00Z">
                  <w:rPr>
                    <w:noProof/>
                    <w:webHidden/>
                  </w:rPr>
                </w:rPrChange>
              </w:rPr>
              <w:fldChar w:fldCharType="end"/>
            </w:r>
            <w:r w:rsidRPr="00303364">
              <w:rPr>
                <w:rStyle w:val="Hyperlink"/>
                <w:rFonts w:cstheme="minorHAnsi"/>
                <w:noProof/>
                <w:sz w:val="24"/>
                <w:szCs w:val="24"/>
                <w:rPrChange w:id="3014"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015" w:author="DuyNgo" w:date="2012-08-10T08:15:00Z"/>
              <w:rFonts w:eastAsiaTheme="minorEastAsia" w:cstheme="minorHAnsi"/>
              <w:noProof/>
              <w:sz w:val="24"/>
              <w:szCs w:val="24"/>
              <w:lang w:eastAsia="ja-JP"/>
              <w:rPrChange w:id="3016" w:author="DuyNgo" w:date="2012-08-10T08:15:00Z">
                <w:rPr>
                  <w:ins w:id="3017" w:author="DuyNgo" w:date="2012-08-10T08:15:00Z"/>
                  <w:rFonts w:eastAsiaTheme="minorEastAsia"/>
                  <w:noProof/>
                  <w:lang w:eastAsia="ja-JP"/>
                </w:rPr>
              </w:rPrChange>
            </w:rPr>
          </w:pPr>
          <w:ins w:id="3018" w:author="DuyNgo" w:date="2012-08-10T08:15:00Z">
            <w:r w:rsidRPr="00303364">
              <w:rPr>
                <w:rStyle w:val="Hyperlink"/>
                <w:rFonts w:cstheme="minorHAnsi"/>
                <w:noProof/>
                <w:sz w:val="24"/>
                <w:szCs w:val="24"/>
                <w:rPrChange w:id="3019" w:author="DuyNgo" w:date="2012-08-10T08:15:00Z">
                  <w:rPr>
                    <w:rStyle w:val="Hyperlink"/>
                    <w:noProof/>
                  </w:rPr>
                </w:rPrChange>
              </w:rPr>
              <w:fldChar w:fldCharType="begin"/>
            </w:r>
            <w:r w:rsidRPr="00303364">
              <w:rPr>
                <w:rStyle w:val="Hyperlink"/>
                <w:rFonts w:cstheme="minorHAnsi"/>
                <w:noProof/>
                <w:sz w:val="24"/>
                <w:szCs w:val="24"/>
                <w:rPrChange w:id="3020" w:author="DuyNgo" w:date="2012-08-10T08:15:00Z">
                  <w:rPr>
                    <w:rStyle w:val="Hyperlink"/>
                    <w:noProof/>
                  </w:rPr>
                </w:rPrChange>
              </w:rPr>
              <w:instrText xml:space="preserve"> </w:instrText>
            </w:r>
            <w:r w:rsidRPr="00303364">
              <w:rPr>
                <w:rFonts w:cstheme="minorHAnsi"/>
                <w:noProof/>
                <w:sz w:val="24"/>
                <w:szCs w:val="24"/>
                <w:rPrChange w:id="3021" w:author="DuyNgo" w:date="2012-08-10T08:15:00Z">
                  <w:rPr>
                    <w:noProof/>
                  </w:rPr>
                </w:rPrChange>
              </w:rPr>
              <w:instrText>HYPERLINK \l "_Toc332351231"</w:instrText>
            </w:r>
            <w:r w:rsidRPr="00303364">
              <w:rPr>
                <w:rStyle w:val="Hyperlink"/>
                <w:rFonts w:cstheme="minorHAnsi"/>
                <w:noProof/>
                <w:sz w:val="24"/>
                <w:szCs w:val="24"/>
                <w:rPrChange w:id="3022" w:author="DuyNgo" w:date="2012-08-10T08:15:00Z">
                  <w:rPr>
                    <w:rStyle w:val="Hyperlink"/>
                    <w:noProof/>
                  </w:rPr>
                </w:rPrChange>
              </w:rPr>
              <w:instrText xml:space="preserve"> </w:instrText>
            </w:r>
            <w:r w:rsidRPr="00303364">
              <w:rPr>
                <w:rStyle w:val="Hyperlink"/>
                <w:rFonts w:cstheme="minorHAnsi"/>
                <w:noProof/>
                <w:sz w:val="24"/>
                <w:szCs w:val="24"/>
                <w:rPrChange w:id="3023" w:author="DuyNgo" w:date="2012-08-10T08:15:00Z">
                  <w:rPr>
                    <w:rStyle w:val="Hyperlink"/>
                    <w:noProof/>
                  </w:rPr>
                </w:rPrChange>
              </w:rPr>
              <w:fldChar w:fldCharType="separate"/>
            </w:r>
            <w:r w:rsidRPr="00303364">
              <w:rPr>
                <w:rStyle w:val="Hyperlink"/>
                <w:rFonts w:cstheme="minorHAnsi"/>
                <w:noProof/>
                <w:sz w:val="24"/>
                <w:szCs w:val="24"/>
                <w:rPrChange w:id="3024" w:author="DuyNgo" w:date="2012-08-10T08:15:00Z">
                  <w:rPr>
                    <w:rStyle w:val="Hyperlink"/>
                    <w:rFonts w:ascii="Times New Roman" w:hAnsi="Times New Roman" w:cs="Times New Roman"/>
                    <w:noProof/>
                  </w:rPr>
                </w:rPrChange>
              </w:rPr>
              <w:t>1.1</w:t>
            </w:r>
            <w:r w:rsidRPr="00303364">
              <w:rPr>
                <w:rFonts w:eastAsiaTheme="minorEastAsia" w:cstheme="minorHAnsi"/>
                <w:noProof/>
                <w:sz w:val="24"/>
                <w:szCs w:val="24"/>
                <w:lang w:eastAsia="ja-JP"/>
                <w:rPrChange w:id="3025" w:author="DuyNgo" w:date="2012-08-10T08:15:00Z">
                  <w:rPr>
                    <w:rFonts w:eastAsiaTheme="minorEastAsia"/>
                    <w:noProof/>
                    <w:lang w:eastAsia="ja-JP"/>
                  </w:rPr>
                </w:rPrChange>
              </w:rPr>
              <w:tab/>
            </w:r>
            <w:r w:rsidRPr="00303364">
              <w:rPr>
                <w:rStyle w:val="Hyperlink"/>
                <w:rFonts w:cstheme="minorHAnsi"/>
                <w:noProof/>
                <w:sz w:val="24"/>
                <w:szCs w:val="24"/>
                <w:rPrChange w:id="3026" w:author="DuyNgo" w:date="2012-08-10T08:15:00Z">
                  <w:rPr>
                    <w:rStyle w:val="Hyperlink"/>
                    <w:rFonts w:ascii="Times New Roman" w:hAnsi="Times New Roman" w:cs="Times New Roman"/>
                    <w:noProof/>
                  </w:rPr>
                </w:rPrChange>
              </w:rPr>
              <w:t>Requirement _UC01 - Add Requirement Use Case</w:t>
            </w:r>
            <w:r w:rsidRPr="00303364">
              <w:rPr>
                <w:rFonts w:cstheme="minorHAnsi"/>
                <w:noProof/>
                <w:webHidden/>
                <w:sz w:val="24"/>
                <w:szCs w:val="24"/>
                <w:rPrChange w:id="3027" w:author="DuyNgo" w:date="2012-08-10T08:15:00Z">
                  <w:rPr>
                    <w:noProof/>
                    <w:webHidden/>
                  </w:rPr>
                </w:rPrChange>
              </w:rPr>
              <w:tab/>
            </w:r>
            <w:r w:rsidRPr="00303364">
              <w:rPr>
                <w:rFonts w:cstheme="minorHAnsi"/>
                <w:noProof/>
                <w:webHidden/>
                <w:sz w:val="24"/>
                <w:szCs w:val="24"/>
                <w:rPrChange w:id="3028" w:author="DuyNgo" w:date="2012-08-10T08:15:00Z">
                  <w:rPr>
                    <w:noProof/>
                    <w:webHidden/>
                  </w:rPr>
                </w:rPrChange>
              </w:rPr>
              <w:fldChar w:fldCharType="begin"/>
            </w:r>
            <w:r w:rsidRPr="00303364">
              <w:rPr>
                <w:rFonts w:cstheme="minorHAnsi"/>
                <w:noProof/>
                <w:webHidden/>
                <w:sz w:val="24"/>
                <w:szCs w:val="24"/>
                <w:rPrChange w:id="3029" w:author="DuyNgo" w:date="2012-08-10T08:15:00Z">
                  <w:rPr>
                    <w:noProof/>
                    <w:webHidden/>
                  </w:rPr>
                </w:rPrChange>
              </w:rPr>
              <w:instrText xml:space="preserve"> PAGEREF _Toc332351231 \h </w:instrText>
            </w:r>
          </w:ins>
          <w:r w:rsidRPr="00303364">
            <w:rPr>
              <w:rFonts w:cstheme="minorHAnsi"/>
              <w:noProof/>
              <w:webHidden/>
              <w:sz w:val="24"/>
              <w:szCs w:val="24"/>
              <w:rPrChange w:id="3030" w:author="DuyNgo" w:date="2012-08-10T08:15:00Z">
                <w:rPr>
                  <w:rFonts w:cstheme="minorHAnsi"/>
                  <w:noProof/>
                  <w:webHidden/>
                  <w:sz w:val="24"/>
                  <w:szCs w:val="24"/>
                </w:rPr>
              </w:rPrChange>
            </w:rPr>
          </w:r>
          <w:r w:rsidRPr="00303364">
            <w:rPr>
              <w:rFonts w:cstheme="minorHAnsi"/>
              <w:noProof/>
              <w:webHidden/>
              <w:sz w:val="24"/>
              <w:szCs w:val="24"/>
              <w:rPrChange w:id="3031" w:author="DuyNgo" w:date="2012-08-10T08:15:00Z">
                <w:rPr>
                  <w:noProof/>
                  <w:webHidden/>
                </w:rPr>
              </w:rPrChange>
            </w:rPr>
            <w:fldChar w:fldCharType="separate"/>
          </w:r>
          <w:ins w:id="3032" w:author="DuyNgo" w:date="2012-08-10T08:15:00Z">
            <w:r w:rsidRPr="00303364">
              <w:rPr>
                <w:rFonts w:cstheme="minorHAnsi"/>
                <w:noProof/>
                <w:webHidden/>
                <w:sz w:val="24"/>
                <w:szCs w:val="24"/>
                <w:rPrChange w:id="3033" w:author="DuyNgo" w:date="2012-08-10T08:15:00Z">
                  <w:rPr>
                    <w:noProof/>
                    <w:webHidden/>
                  </w:rPr>
                </w:rPrChange>
              </w:rPr>
              <w:t>301</w:t>
            </w:r>
            <w:r w:rsidRPr="00303364">
              <w:rPr>
                <w:rFonts w:cstheme="minorHAnsi"/>
                <w:noProof/>
                <w:webHidden/>
                <w:sz w:val="24"/>
                <w:szCs w:val="24"/>
                <w:rPrChange w:id="3034" w:author="DuyNgo" w:date="2012-08-10T08:15:00Z">
                  <w:rPr>
                    <w:noProof/>
                    <w:webHidden/>
                  </w:rPr>
                </w:rPrChange>
              </w:rPr>
              <w:fldChar w:fldCharType="end"/>
            </w:r>
            <w:r w:rsidRPr="00303364">
              <w:rPr>
                <w:rStyle w:val="Hyperlink"/>
                <w:rFonts w:cstheme="minorHAnsi"/>
                <w:noProof/>
                <w:sz w:val="24"/>
                <w:szCs w:val="24"/>
                <w:rPrChange w:id="303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036" w:author="DuyNgo" w:date="2012-08-10T08:15:00Z"/>
              <w:rFonts w:eastAsiaTheme="minorEastAsia" w:cstheme="minorHAnsi"/>
              <w:noProof/>
              <w:sz w:val="24"/>
              <w:szCs w:val="24"/>
              <w:lang w:eastAsia="ja-JP"/>
              <w:rPrChange w:id="3037" w:author="DuyNgo" w:date="2012-08-10T08:15:00Z">
                <w:rPr>
                  <w:ins w:id="3038" w:author="DuyNgo" w:date="2012-08-10T08:15:00Z"/>
                  <w:rFonts w:eastAsiaTheme="minorEastAsia"/>
                  <w:noProof/>
                  <w:lang w:eastAsia="ja-JP"/>
                </w:rPr>
              </w:rPrChange>
            </w:rPr>
          </w:pPr>
          <w:ins w:id="3039" w:author="DuyNgo" w:date="2012-08-10T08:15:00Z">
            <w:r w:rsidRPr="00303364">
              <w:rPr>
                <w:rStyle w:val="Hyperlink"/>
                <w:rFonts w:cstheme="minorHAnsi"/>
                <w:noProof/>
                <w:sz w:val="24"/>
                <w:szCs w:val="24"/>
                <w:rPrChange w:id="3040" w:author="DuyNgo" w:date="2012-08-10T08:15:00Z">
                  <w:rPr>
                    <w:rStyle w:val="Hyperlink"/>
                    <w:noProof/>
                  </w:rPr>
                </w:rPrChange>
              </w:rPr>
              <w:fldChar w:fldCharType="begin"/>
            </w:r>
            <w:r w:rsidRPr="00303364">
              <w:rPr>
                <w:rStyle w:val="Hyperlink"/>
                <w:rFonts w:cstheme="minorHAnsi"/>
                <w:noProof/>
                <w:sz w:val="24"/>
                <w:szCs w:val="24"/>
                <w:rPrChange w:id="3041" w:author="DuyNgo" w:date="2012-08-10T08:15:00Z">
                  <w:rPr>
                    <w:rStyle w:val="Hyperlink"/>
                    <w:noProof/>
                  </w:rPr>
                </w:rPrChange>
              </w:rPr>
              <w:instrText xml:space="preserve"> </w:instrText>
            </w:r>
            <w:r w:rsidRPr="00303364">
              <w:rPr>
                <w:rFonts w:cstheme="minorHAnsi"/>
                <w:noProof/>
                <w:sz w:val="24"/>
                <w:szCs w:val="24"/>
                <w:rPrChange w:id="3042" w:author="DuyNgo" w:date="2012-08-10T08:15:00Z">
                  <w:rPr>
                    <w:noProof/>
                  </w:rPr>
                </w:rPrChange>
              </w:rPr>
              <w:instrText>HYPERLINK \l "_Toc332351232"</w:instrText>
            </w:r>
            <w:r w:rsidRPr="00303364">
              <w:rPr>
                <w:rStyle w:val="Hyperlink"/>
                <w:rFonts w:cstheme="minorHAnsi"/>
                <w:noProof/>
                <w:sz w:val="24"/>
                <w:szCs w:val="24"/>
                <w:rPrChange w:id="3043" w:author="DuyNgo" w:date="2012-08-10T08:15:00Z">
                  <w:rPr>
                    <w:rStyle w:val="Hyperlink"/>
                    <w:noProof/>
                  </w:rPr>
                </w:rPrChange>
              </w:rPr>
              <w:instrText xml:space="preserve"> </w:instrText>
            </w:r>
            <w:r w:rsidRPr="00303364">
              <w:rPr>
                <w:rStyle w:val="Hyperlink"/>
                <w:rFonts w:cstheme="minorHAnsi"/>
                <w:noProof/>
                <w:sz w:val="24"/>
                <w:szCs w:val="24"/>
                <w:rPrChange w:id="3044" w:author="DuyNgo" w:date="2012-08-10T08:15:00Z">
                  <w:rPr>
                    <w:rStyle w:val="Hyperlink"/>
                    <w:noProof/>
                  </w:rPr>
                </w:rPrChange>
              </w:rPr>
              <w:fldChar w:fldCharType="separate"/>
            </w:r>
            <w:r w:rsidRPr="00303364">
              <w:rPr>
                <w:rStyle w:val="Hyperlink"/>
                <w:rFonts w:cstheme="minorHAnsi"/>
                <w:noProof/>
                <w:sz w:val="24"/>
                <w:szCs w:val="24"/>
                <w:rPrChange w:id="3045" w:author="DuyNgo" w:date="2012-08-10T08:15:00Z">
                  <w:rPr>
                    <w:rStyle w:val="Hyperlink"/>
                    <w:rFonts w:ascii="Times New Roman" w:hAnsi="Times New Roman" w:cs="Times New Roman"/>
                    <w:noProof/>
                  </w:rPr>
                </w:rPrChange>
              </w:rPr>
              <w:t>1.1.1</w:t>
            </w:r>
            <w:r w:rsidRPr="00303364">
              <w:rPr>
                <w:rFonts w:eastAsiaTheme="minorEastAsia" w:cstheme="minorHAnsi"/>
                <w:noProof/>
                <w:sz w:val="24"/>
                <w:szCs w:val="24"/>
                <w:lang w:eastAsia="ja-JP"/>
                <w:rPrChange w:id="3046" w:author="DuyNgo" w:date="2012-08-10T08:15:00Z">
                  <w:rPr>
                    <w:rFonts w:eastAsiaTheme="minorEastAsia"/>
                    <w:noProof/>
                    <w:lang w:eastAsia="ja-JP"/>
                  </w:rPr>
                </w:rPrChange>
              </w:rPr>
              <w:tab/>
            </w:r>
            <w:r w:rsidRPr="00303364">
              <w:rPr>
                <w:rStyle w:val="Hyperlink"/>
                <w:rFonts w:cstheme="minorHAnsi"/>
                <w:noProof/>
                <w:sz w:val="24"/>
                <w:szCs w:val="24"/>
                <w:rPrChange w:id="3047"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048" w:author="DuyNgo" w:date="2012-08-10T08:15:00Z">
                  <w:rPr>
                    <w:noProof/>
                    <w:webHidden/>
                  </w:rPr>
                </w:rPrChange>
              </w:rPr>
              <w:tab/>
            </w:r>
            <w:r w:rsidRPr="00303364">
              <w:rPr>
                <w:rFonts w:cstheme="minorHAnsi"/>
                <w:noProof/>
                <w:webHidden/>
                <w:sz w:val="24"/>
                <w:szCs w:val="24"/>
                <w:rPrChange w:id="3049" w:author="DuyNgo" w:date="2012-08-10T08:15:00Z">
                  <w:rPr>
                    <w:noProof/>
                    <w:webHidden/>
                  </w:rPr>
                </w:rPrChange>
              </w:rPr>
              <w:fldChar w:fldCharType="begin"/>
            </w:r>
            <w:r w:rsidRPr="00303364">
              <w:rPr>
                <w:rFonts w:cstheme="minorHAnsi"/>
                <w:noProof/>
                <w:webHidden/>
                <w:sz w:val="24"/>
                <w:szCs w:val="24"/>
                <w:rPrChange w:id="3050" w:author="DuyNgo" w:date="2012-08-10T08:15:00Z">
                  <w:rPr>
                    <w:noProof/>
                    <w:webHidden/>
                  </w:rPr>
                </w:rPrChange>
              </w:rPr>
              <w:instrText xml:space="preserve"> PAGEREF _Toc332351232 \h </w:instrText>
            </w:r>
          </w:ins>
          <w:r w:rsidRPr="00303364">
            <w:rPr>
              <w:rFonts w:cstheme="minorHAnsi"/>
              <w:noProof/>
              <w:webHidden/>
              <w:sz w:val="24"/>
              <w:szCs w:val="24"/>
              <w:rPrChange w:id="3051" w:author="DuyNgo" w:date="2012-08-10T08:15:00Z">
                <w:rPr>
                  <w:rFonts w:cstheme="minorHAnsi"/>
                  <w:noProof/>
                  <w:webHidden/>
                  <w:sz w:val="24"/>
                  <w:szCs w:val="24"/>
                </w:rPr>
              </w:rPrChange>
            </w:rPr>
          </w:r>
          <w:r w:rsidRPr="00303364">
            <w:rPr>
              <w:rFonts w:cstheme="minorHAnsi"/>
              <w:noProof/>
              <w:webHidden/>
              <w:sz w:val="24"/>
              <w:szCs w:val="24"/>
              <w:rPrChange w:id="3052" w:author="DuyNgo" w:date="2012-08-10T08:15:00Z">
                <w:rPr>
                  <w:noProof/>
                  <w:webHidden/>
                </w:rPr>
              </w:rPrChange>
            </w:rPr>
            <w:fldChar w:fldCharType="separate"/>
          </w:r>
          <w:ins w:id="3053" w:author="DuyNgo" w:date="2012-08-10T08:15:00Z">
            <w:r w:rsidRPr="00303364">
              <w:rPr>
                <w:rFonts w:cstheme="minorHAnsi"/>
                <w:noProof/>
                <w:webHidden/>
                <w:sz w:val="24"/>
                <w:szCs w:val="24"/>
                <w:rPrChange w:id="3054" w:author="DuyNgo" w:date="2012-08-10T08:15:00Z">
                  <w:rPr>
                    <w:noProof/>
                    <w:webHidden/>
                  </w:rPr>
                </w:rPrChange>
              </w:rPr>
              <w:t>301</w:t>
            </w:r>
            <w:r w:rsidRPr="00303364">
              <w:rPr>
                <w:rFonts w:cstheme="minorHAnsi"/>
                <w:noProof/>
                <w:webHidden/>
                <w:sz w:val="24"/>
                <w:szCs w:val="24"/>
                <w:rPrChange w:id="3055" w:author="DuyNgo" w:date="2012-08-10T08:15:00Z">
                  <w:rPr>
                    <w:noProof/>
                    <w:webHidden/>
                  </w:rPr>
                </w:rPrChange>
              </w:rPr>
              <w:fldChar w:fldCharType="end"/>
            </w:r>
            <w:r w:rsidRPr="00303364">
              <w:rPr>
                <w:rStyle w:val="Hyperlink"/>
                <w:rFonts w:cstheme="minorHAnsi"/>
                <w:noProof/>
                <w:sz w:val="24"/>
                <w:szCs w:val="24"/>
                <w:rPrChange w:id="305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057" w:author="DuyNgo" w:date="2012-08-10T08:15:00Z"/>
              <w:rFonts w:eastAsiaTheme="minorEastAsia" w:cstheme="minorHAnsi"/>
              <w:noProof/>
              <w:sz w:val="24"/>
              <w:szCs w:val="24"/>
              <w:lang w:eastAsia="ja-JP"/>
              <w:rPrChange w:id="3058" w:author="DuyNgo" w:date="2012-08-10T08:15:00Z">
                <w:rPr>
                  <w:ins w:id="3059" w:author="DuyNgo" w:date="2012-08-10T08:15:00Z"/>
                  <w:rFonts w:eastAsiaTheme="minorEastAsia"/>
                  <w:noProof/>
                  <w:lang w:eastAsia="ja-JP"/>
                </w:rPr>
              </w:rPrChange>
            </w:rPr>
          </w:pPr>
          <w:ins w:id="3060" w:author="DuyNgo" w:date="2012-08-10T08:15:00Z">
            <w:r w:rsidRPr="00303364">
              <w:rPr>
                <w:rStyle w:val="Hyperlink"/>
                <w:rFonts w:cstheme="minorHAnsi"/>
                <w:noProof/>
                <w:sz w:val="24"/>
                <w:szCs w:val="24"/>
                <w:rPrChange w:id="3061" w:author="DuyNgo" w:date="2012-08-10T08:15:00Z">
                  <w:rPr>
                    <w:rStyle w:val="Hyperlink"/>
                    <w:noProof/>
                  </w:rPr>
                </w:rPrChange>
              </w:rPr>
              <w:fldChar w:fldCharType="begin"/>
            </w:r>
            <w:r w:rsidRPr="00303364">
              <w:rPr>
                <w:rStyle w:val="Hyperlink"/>
                <w:rFonts w:cstheme="minorHAnsi"/>
                <w:noProof/>
                <w:sz w:val="24"/>
                <w:szCs w:val="24"/>
                <w:rPrChange w:id="3062" w:author="DuyNgo" w:date="2012-08-10T08:15:00Z">
                  <w:rPr>
                    <w:rStyle w:val="Hyperlink"/>
                    <w:noProof/>
                  </w:rPr>
                </w:rPrChange>
              </w:rPr>
              <w:instrText xml:space="preserve"> </w:instrText>
            </w:r>
            <w:r w:rsidRPr="00303364">
              <w:rPr>
                <w:rFonts w:cstheme="minorHAnsi"/>
                <w:noProof/>
                <w:sz w:val="24"/>
                <w:szCs w:val="24"/>
                <w:rPrChange w:id="3063" w:author="DuyNgo" w:date="2012-08-10T08:15:00Z">
                  <w:rPr>
                    <w:noProof/>
                  </w:rPr>
                </w:rPrChange>
              </w:rPr>
              <w:instrText>HYPERLINK \l "_Toc332351233"</w:instrText>
            </w:r>
            <w:r w:rsidRPr="00303364">
              <w:rPr>
                <w:rStyle w:val="Hyperlink"/>
                <w:rFonts w:cstheme="minorHAnsi"/>
                <w:noProof/>
                <w:sz w:val="24"/>
                <w:szCs w:val="24"/>
                <w:rPrChange w:id="3064" w:author="DuyNgo" w:date="2012-08-10T08:15:00Z">
                  <w:rPr>
                    <w:rStyle w:val="Hyperlink"/>
                    <w:noProof/>
                  </w:rPr>
                </w:rPrChange>
              </w:rPr>
              <w:instrText xml:space="preserve"> </w:instrText>
            </w:r>
            <w:r w:rsidRPr="00303364">
              <w:rPr>
                <w:rStyle w:val="Hyperlink"/>
                <w:rFonts w:cstheme="minorHAnsi"/>
                <w:noProof/>
                <w:sz w:val="24"/>
                <w:szCs w:val="24"/>
                <w:rPrChange w:id="3065" w:author="DuyNgo" w:date="2012-08-10T08:15:00Z">
                  <w:rPr>
                    <w:rStyle w:val="Hyperlink"/>
                    <w:noProof/>
                  </w:rPr>
                </w:rPrChange>
              </w:rPr>
              <w:fldChar w:fldCharType="separate"/>
            </w:r>
            <w:r w:rsidRPr="00303364">
              <w:rPr>
                <w:rStyle w:val="Hyperlink"/>
                <w:rFonts w:cstheme="minorHAnsi"/>
                <w:noProof/>
                <w:sz w:val="24"/>
                <w:szCs w:val="24"/>
                <w:rPrChange w:id="3066" w:author="DuyNgo" w:date="2012-08-10T08:15:00Z">
                  <w:rPr>
                    <w:rStyle w:val="Hyperlink"/>
                    <w:rFonts w:ascii="Times New Roman" w:hAnsi="Times New Roman" w:cs="Times New Roman"/>
                    <w:noProof/>
                  </w:rPr>
                </w:rPrChange>
              </w:rPr>
              <w:t>1.1.2</w:t>
            </w:r>
            <w:r w:rsidRPr="00303364">
              <w:rPr>
                <w:rFonts w:eastAsiaTheme="minorEastAsia" w:cstheme="minorHAnsi"/>
                <w:noProof/>
                <w:sz w:val="24"/>
                <w:szCs w:val="24"/>
                <w:lang w:eastAsia="ja-JP"/>
                <w:rPrChange w:id="3067" w:author="DuyNgo" w:date="2012-08-10T08:15:00Z">
                  <w:rPr>
                    <w:rFonts w:eastAsiaTheme="minorEastAsia"/>
                    <w:noProof/>
                    <w:lang w:eastAsia="ja-JP"/>
                  </w:rPr>
                </w:rPrChange>
              </w:rPr>
              <w:tab/>
            </w:r>
            <w:r w:rsidRPr="00303364">
              <w:rPr>
                <w:rStyle w:val="Hyperlink"/>
                <w:rFonts w:cstheme="minorHAnsi"/>
                <w:noProof/>
                <w:sz w:val="24"/>
                <w:szCs w:val="24"/>
                <w:rPrChange w:id="3068"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069" w:author="DuyNgo" w:date="2012-08-10T08:15:00Z">
                  <w:rPr>
                    <w:noProof/>
                    <w:webHidden/>
                  </w:rPr>
                </w:rPrChange>
              </w:rPr>
              <w:tab/>
            </w:r>
            <w:r w:rsidRPr="00303364">
              <w:rPr>
                <w:rFonts w:cstheme="minorHAnsi"/>
                <w:noProof/>
                <w:webHidden/>
                <w:sz w:val="24"/>
                <w:szCs w:val="24"/>
                <w:rPrChange w:id="3070" w:author="DuyNgo" w:date="2012-08-10T08:15:00Z">
                  <w:rPr>
                    <w:noProof/>
                    <w:webHidden/>
                  </w:rPr>
                </w:rPrChange>
              </w:rPr>
              <w:fldChar w:fldCharType="begin"/>
            </w:r>
            <w:r w:rsidRPr="00303364">
              <w:rPr>
                <w:rFonts w:cstheme="minorHAnsi"/>
                <w:noProof/>
                <w:webHidden/>
                <w:sz w:val="24"/>
                <w:szCs w:val="24"/>
                <w:rPrChange w:id="3071" w:author="DuyNgo" w:date="2012-08-10T08:15:00Z">
                  <w:rPr>
                    <w:noProof/>
                    <w:webHidden/>
                  </w:rPr>
                </w:rPrChange>
              </w:rPr>
              <w:instrText xml:space="preserve"> PAGEREF _Toc332351233 \h </w:instrText>
            </w:r>
          </w:ins>
          <w:r w:rsidRPr="00303364">
            <w:rPr>
              <w:rFonts w:cstheme="minorHAnsi"/>
              <w:noProof/>
              <w:webHidden/>
              <w:sz w:val="24"/>
              <w:szCs w:val="24"/>
              <w:rPrChange w:id="3072" w:author="DuyNgo" w:date="2012-08-10T08:15:00Z">
                <w:rPr>
                  <w:rFonts w:cstheme="minorHAnsi"/>
                  <w:noProof/>
                  <w:webHidden/>
                  <w:sz w:val="24"/>
                  <w:szCs w:val="24"/>
                </w:rPr>
              </w:rPrChange>
            </w:rPr>
          </w:r>
          <w:r w:rsidRPr="00303364">
            <w:rPr>
              <w:rFonts w:cstheme="minorHAnsi"/>
              <w:noProof/>
              <w:webHidden/>
              <w:sz w:val="24"/>
              <w:szCs w:val="24"/>
              <w:rPrChange w:id="3073" w:author="DuyNgo" w:date="2012-08-10T08:15:00Z">
                <w:rPr>
                  <w:noProof/>
                  <w:webHidden/>
                </w:rPr>
              </w:rPrChange>
            </w:rPr>
            <w:fldChar w:fldCharType="separate"/>
          </w:r>
          <w:ins w:id="3074" w:author="DuyNgo" w:date="2012-08-10T08:15:00Z">
            <w:r w:rsidRPr="00303364">
              <w:rPr>
                <w:rFonts w:cstheme="minorHAnsi"/>
                <w:noProof/>
                <w:webHidden/>
                <w:sz w:val="24"/>
                <w:szCs w:val="24"/>
                <w:rPrChange w:id="3075" w:author="DuyNgo" w:date="2012-08-10T08:15:00Z">
                  <w:rPr>
                    <w:noProof/>
                    <w:webHidden/>
                  </w:rPr>
                </w:rPrChange>
              </w:rPr>
              <w:t>301</w:t>
            </w:r>
            <w:r w:rsidRPr="00303364">
              <w:rPr>
                <w:rFonts w:cstheme="minorHAnsi"/>
                <w:noProof/>
                <w:webHidden/>
                <w:sz w:val="24"/>
                <w:szCs w:val="24"/>
                <w:rPrChange w:id="3076" w:author="DuyNgo" w:date="2012-08-10T08:15:00Z">
                  <w:rPr>
                    <w:noProof/>
                    <w:webHidden/>
                  </w:rPr>
                </w:rPrChange>
              </w:rPr>
              <w:fldChar w:fldCharType="end"/>
            </w:r>
            <w:r w:rsidRPr="00303364">
              <w:rPr>
                <w:rStyle w:val="Hyperlink"/>
                <w:rFonts w:cstheme="minorHAnsi"/>
                <w:noProof/>
                <w:sz w:val="24"/>
                <w:szCs w:val="24"/>
                <w:rPrChange w:id="3077"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078" w:author="DuyNgo" w:date="2012-08-10T08:15:00Z"/>
              <w:rFonts w:eastAsiaTheme="minorEastAsia" w:cstheme="minorHAnsi"/>
              <w:noProof/>
              <w:sz w:val="24"/>
              <w:szCs w:val="24"/>
              <w:lang w:eastAsia="ja-JP"/>
              <w:rPrChange w:id="3079" w:author="DuyNgo" w:date="2012-08-10T08:15:00Z">
                <w:rPr>
                  <w:ins w:id="3080" w:author="DuyNgo" w:date="2012-08-10T08:15:00Z"/>
                  <w:rFonts w:eastAsiaTheme="minorEastAsia"/>
                  <w:noProof/>
                  <w:lang w:eastAsia="ja-JP"/>
                </w:rPr>
              </w:rPrChange>
            </w:rPr>
          </w:pPr>
          <w:ins w:id="3081" w:author="DuyNgo" w:date="2012-08-10T08:15:00Z">
            <w:r w:rsidRPr="00303364">
              <w:rPr>
                <w:rStyle w:val="Hyperlink"/>
                <w:rFonts w:cstheme="minorHAnsi"/>
                <w:noProof/>
                <w:sz w:val="24"/>
                <w:szCs w:val="24"/>
                <w:rPrChange w:id="3082" w:author="DuyNgo" w:date="2012-08-10T08:15:00Z">
                  <w:rPr>
                    <w:rStyle w:val="Hyperlink"/>
                    <w:noProof/>
                  </w:rPr>
                </w:rPrChange>
              </w:rPr>
              <w:fldChar w:fldCharType="begin"/>
            </w:r>
            <w:r w:rsidRPr="00303364">
              <w:rPr>
                <w:rStyle w:val="Hyperlink"/>
                <w:rFonts w:cstheme="minorHAnsi"/>
                <w:noProof/>
                <w:sz w:val="24"/>
                <w:szCs w:val="24"/>
                <w:rPrChange w:id="3083" w:author="DuyNgo" w:date="2012-08-10T08:15:00Z">
                  <w:rPr>
                    <w:rStyle w:val="Hyperlink"/>
                    <w:noProof/>
                  </w:rPr>
                </w:rPrChange>
              </w:rPr>
              <w:instrText xml:space="preserve"> </w:instrText>
            </w:r>
            <w:r w:rsidRPr="00303364">
              <w:rPr>
                <w:rFonts w:cstheme="minorHAnsi"/>
                <w:noProof/>
                <w:sz w:val="24"/>
                <w:szCs w:val="24"/>
                <w:rPrChange w:id="3084" w:author="DuyNgo" w:date="2012-08-10T08:15:00Z">
                  <w:rPr>
                    <w:noProof/>
                  </w:rPr>
                </w:rPrChange>
              </w:rPr>
              <w:instrText>HYPERLINK \l "_Toc332351234"</w:instrText>
            </w:r>
            <w:r w:rsidRPr="00303364">
              <w:rPr>
                <w:rStyle w:val="Hyperlink"/>
                <w:rFonts w:cstheme="minorHAnsi"/>
                <w:noProof/>
                <w:sz w:val="24"/>
                <w:szCs w:val="24"/>
                <w:rPrChange w:id="3085" w:author="DuyNgo" w:date="2012-08-10T08:15:00Z">
                  <w:rPr>
                    <w:rStyle w:val="Hyperlink"/>
                    <w:noProof/>
                  </w:rPr>
                </w:rPrChange>
              </w:rPr>
              <w:instrText xml:space="preserve"> </w:instrText>
            </w:r>
            <w:r w:rsidRPr="00303364">
              <w:rPr>
                <w:rStyle w:val="Hyperlink"/>
                <w:rFonts w:cstheme="minorHAnsi"/>
                <w:noProof/>
                <w:sz w:val="24"/>
                <w:szCs w:val="24"/>
                <w:rPrChange w:id="3086" w:author="DuyNgo" w:date="2012-08-10T08:15:00Z">
                  <w:rPr>
                    <w:rStyle w:val="Hyperlink"/>
                    <w:noProof/>
                  </w:rPr>
                </w:rPrChange>
              </w:rPr>
              <w:fldChar w:fldCharType="separate"/>
            </w:r>
            <w:r w:rsidRPr="00303364">
              <w:rPr>
                <w:rStyle w:val="Hyperlink"/>
                <w:rFonts w:cstheme="minorHAnsi"/>
                <w:noProof/>
                <w:sz w:val="24"/>
                <w:szCs w:val="24"/>
                <w:rPrChange w:id="3087" w:author="DuyNgo" w:date="2012-08-10T08:15:00Z">
                  <w:rPr>
                    <w:rStyle w:val="Hyperlink"/>
                    <w:rFonts w:ascii="Times New Roman" w:hAnsi="Times New Roman" w:cs="Times New Roman"/>
                    <w:noProof/>
                  </w:rPr>
                </w:rPrChange>
              </w:rPr>
              <w:t>1.2</w:t>
            </w:r>
            <w:r w:rsidRPr="00303364">
              <w:rPr>
                <w:rFonts w:eastAsiaTheme="minorEastAsia" w:cstheme="minorHAnsi"/>
                <w:noProof/>
                <w:sz w:val="24"/>
                <w:szCs w:val="24"/>
                <w:lang w:eastAsia="ja-JP"/>
                <w:rPrChange w:id="3088" w:author="DuyNgo" w:date="2012-08-10T08:15:00Z">
                  <w:rPr>
                    <w:rFonts w:eastAsiaTheme="minorEastAsia"/>
                    <w:noProof/>
                    <w:lang w:eastAsia="ja-JP"/>
                  </w:rPr>
                </w:rPrChange>
              </w:rPr>
              <w:tab/>
            </w:r>
            <w:r w:rsidRPr="00303364">
              <w:rPr>
                <w:rStyle w:val="Hyperlink"/>
                <w:rFonts w:cstheme="minorHAnsi"/>
                <w:noProof/>
                <w:sz w:val="24"/>
                <w:szCs w:val="24"/>
                <w:rPrChange w:id="3089" w:author="DuyNgo" w:date="2012-08-10T08:15:00Z">
                  <w:rPr>
                    <w:rStyle w:val="Hyperlink"/>
                    <w:rFonts w:ascii="Times New Roman" w:hAnsi="Times New Roman" w:cs="Times New Roman"/>
                    <w:noProof/>
                  </w:rPr>
                </w:rPrChange>
              </w:rPr>
              <w:t>Requirement _UC02 - Update Requirement Use Case</w:t>
            </w:r>
            <w:r w:rsidRPr="00303364">
              <w:rPr>
                <w:rFonts w:cstheme="minorHAnsi"/>
                <w:noProof/>
                <w:webHidden/>
                <w:sz w:val="24"/>
                <w:szCs w:val="24"/>
                <w:rPrChange w:id="3090" w:author="DuyNgo" w:date="2012-08-10T08:15:00Z">
                  <w:rPr>
                    <w:noProof/>
                    <w:webHidden/>
                  </w:rPr>
                </w:rPrChange>
              </w:rPr>
              <w:tab/>
            </w:r>
            <w:r w:rsidRPr="00303364">
              <w:rPr>
                <w:rFonts w:cstheme="minorHAnsi"/>
                <w:noProof/>
                <w:webHidden/>
                <w:sz w:val="24"/>
                <w:szCs w:val="24"/>
                <w:rPrChange w:id="3091" w:author="DuyNgo" w:date="2012-08-10T08:15:00Z">
                  <w:rPr>
                    <w:noProof/>
                    <w:webHidden/>
                  </w:rPr>
                </w:rPrChange>
              </w:rPr>
              <w:fldChar w:fldCharType="begin"/>
            </w:r>
            <w:r w:rsidRPr="00303364">
              <w:rPr>
                <w:rFonts w:cstheme="minorHAnsi"/>
                <w:noProof/>
                <w:webHidden/>
                <w:sz w:val="24"/>
                <w:szCs w:val="24"/>
                <w:rPrChange w:id="3092" w:author="DuyNgo" w:date="2012-08-10T08:15:00Z">
                  <w:rPr>
                    <w:noProof/>
                    <w:webHidden/>
                  </w:rPr>
                </w:rPrChange>
              </w:rPr>
              <w:instrText xml:space="preserve"> PAGEREF _Toc332351234 \h </w:instrText>
            </w:r>
          </w:ins>
          <w:r w:rsidRPr="00303364">
            <w:rPr>
              <w:rFonts w:cstheme="minorHAnsi"/>
              <w:noProof/>
              <w:webHidden/>
              <w:sz w:val="24"/>
              <w:szCs w:val="24"/>
              <w:rPrChange w:id="3093" w:author="DuyNgo" w:date="2012-08-10T08:15:00Z">
                <w:rPr>
                  <w:rFonts w:cstheme="minorHAnsi"/>
                  <w:noProof/>
                  <w:webHidden/>
                  <w:sz w:val="24"/>
                  <w:szCs w:val="24"/>
                </w:rPr>
              </w:rPrChange>
            </w:rPr>
          </w:r>
          <w:r w:rsidRPr="00303364">
            <w:rPr>
              <w:rFonts w:cstheme="minorHAnsi"/>
              <w:noProof/>
              <w:webHidden/>
              <w:sz w:val="24"/>
              <w:szCs w:val="24"/>
              <w:rPrChange w:id="3094" w:author="DuyNgo" w:date="2012-08-10T08:15:00Z">
                <w:rPr>
                  <w:noProof/>
                  <w:webHidden/>
                </w:rPr>
              </w:rPrChange>
            </w:rPr>
            <w:fldChar w:fldCharType="separate"/>
          </w:r>
          <w:ins w:id="3095" w:author="DuyNgo" w:date="2012-08-10T08:15:00Z">
            <w:r w:rsidRPr="00303364">
              <w:rPr>
                <w:rFonts w:cstheme="minorHAnsi"/>
                <w:noProof/>
                <w:webHidden/>
                <w:sz w:val="24"/>
                <w:szCs w:val="24"/>
                <w:rPrChange w:id="3096" w:author="DuyNgo" w:date="2012-08-10T08:15:00Z">
                  <w:rPr>
                    <w:noProof/>
                    <w:webHidden/>
                  </w:rPr>
                </w:rPrChange>
              </w:rPr>
              <w:t>301</w:t>
            </w:r>
            <w:r w:rsidRPr="00303364">
              <w:rPr>
                <w:rFonts w:cstheme="minorHAnsi"/>
                <w:noProof/>
                <w:webHidden/>
                <w:sz w:val="24"/>
                <w:szCs w:val="24"/>
                <w:rPrChange w:id="3097" w:author="DuyNgo" w:date="2012-08-10T08:15:00Z">
                  <w:rPr>
                    <w:noProof/>
                    <w:webHidden/>
                  </w:rPr>
                </w:rPrChange>
              </w:rPr>
              <w:fldChar w:fldCharType="end"/>
            </w:r>
            <w:r w:rsidRPr="00303364">
              <w:rPr>
                <w:rStyle w:val="Hyperlink"/>
                <w:rFonts w:cstheme="minorHAnsi"/>
                <w:noProof/>
                <w:sz w:val="24"/>
                <w:szCs w:val="24"/>
                <w:rPrChange w:id="309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099" w:author="DuyNgo" w:date="2012-08-10T08:15:00Z"/>
              <w:rFonts w:eastAsiaTheme="minorEastAsia" w:cstheme="minorHAnsi"/>
              <w:noProof/>
              <w:sz w:val="24"/>
              <w:szCs w:val="24"/>
              <w:lang w:eastAsia="ja-JP"/>
              <w:rPrChange w:id="3100" w:author="DuyNgo" w:date="2012-08-10T08:15:00Z">
                <w:rPr>
                  <w:ins w:id="3101" w:author="DuyNgo" w:date="2012-08-10T08:15:00Z"/>
                  <w:rFonts w:eastAsiaTheme="minorEastAsia"/>
                  <w:noProof/>
                  <w:lang w:eastAsia="ja-JP"/>
                </w:rPr>
              </w:rPrChange>
            </w:rPr>
          </w:pPr>
          <w:ins w:id="3102" w:author="DuyNgo" w:date="2012-08-10T08:15:00Z">
            <w:r w:rsidRPr="00303364">
              <w:rPr>
                <w:rStyle w:val="Hyperlink"/>
                <w:rFonts w:cstheme="minorHAnsi"/>
                <w:noProof/>
                <w:sz w:val="24"/>
                <w:szCs w:val="24"/>
                <w:rPrChange w:id="3103" w:author="DuyNgo" w:date="2012-08-10T08:15:00Z">
                  <w:rPr>
                    <w:rStyle w:val="Hyperlink"/>
                    <w:noProof/>
                  </w:rPr>
                </w:rPrChange>
              </w:rPr>
              <w:fldChar w:fldCharType="begin"/>
            </w:r>
            <w:r w:rsidRPr="00303364">
              <w:rPr>
                <w:rStyle w:val="Hyperlink"/>
                <w:rFonts w:cstheme="minorHAnsi"/>
                <w:noProof/>
                <w:sz w:val="24"/>
                <w:szCs w:val="24"/>
                <w:rPrChange w:id="3104" w:author="DuyNgo" w:date="2012-08-10T08:15:00Z">
                  <w:rPr>
                    <w:rStyle w:val="Hyperlink"/>
                    <w:noProof/>
                  </w:rPr>
                </w:rPrChange>
              </w:rPr>
              <w:instrText xml:space="preserve"> </w:instrText>
            </w:r>
            <w:r w:rsidRPr="00303364">
              <w:rPr>
                <w:rFonts w:cstheme="minorHAnsi"/>
                <w:noProof/>
                <w:sz w:val="24"/>
                <w:szCs w:val="24"/>
                <w:rPrChange w:id="3105" w:author="DuyNgo" w:date="2012-08-10T08:15:00Z">
                  <w:rPr>
                    <w:noProof/>
                  </w:rPr>
                </w:rPrChange>
              </w:rPr>
              <w:instrText>HYPERLINK \l "_Toc332351235"</w:instrText>
            </w:r>
            <w:r w:rsidRPr="00303364">
              <w:rPr>
                <w:rStyle w:val="Hyperlink"/>
                <w:rFonts w:cstheme="minorHAnsi"/>
                <w:noProof/>
                <w:sz w:val="24"/>
                <w:szCs w:val="24"/>
                <w:rPrChange w:id="3106" w:author="DuyNgo" w:date="2012-08-10T08:15:00Z">
                  <w:rPr>
                    <w:rStyle w:val="Hyperlink"/>
                    <w:noProof/>
                  </w:rPr>
                </w:rPrChange>
              </w:rPr>
              <w:instrText xml:space="preserve"> </w:instrText>
            </w:r>
            <w:r w:rsidRPr="00303364">
              <w:rPr>
                <w:rStyle w:val="Hyperlink"/>
                <w:rFonts w:cstheme="minorHAnsi"/>
                <w:noProof/>
                <w:sz w:val="24"/>
                <w:szCs w:val="24"/>
                <w:rPrChange w:id="3107" w:author="DuyNgo" w:date="2012-08-10T08:15:00Z">
                  <w:rPr>
                    <w:rStyle w:val="Hyperlink"/>
                    <w:noProof/>
                  </w:rPr>
                </w:rPrChange>
              </w:rPr>
              <w:fldChar w:fldCharType="separate"/>
            </w:r>
            <w:r w:rsidRPr="00303364">
              <w:rPr>
                <w:rStyle w:val="Hyperlink"/>
                <w:rFonts w:cstheme="minorHAnsi"/>
                <w:noProof/>
                <w:sz w:val="24"/>
                <w:szCs w:val="24"/>
                <w:rPrChange w:id="3108" w:author="DuyNgo" w:date="2012-08-10T08:15:00Z">
                  <w:rPr>
                    <w:rStyle w:val="Hyperlink"/>
                    <w:rFonts w:ascii="Times New Roman" w:hAnsi="Times New Roman" w:cs="Times New Roman"/>
                    <w:noProof/>
                  </w:rPr>
                </w:rPrChange>
              </w:rPr>
              <w:t>1.2.1</w:t>
            </w:r>
            <w:r w:rsidRPr="00303364">
              <w:rPr>
                <w:rFonts w:eastAsiaTheme="minorEastAsia" w:cstheme="minorHAnsi"/>
                <w:noProof/>
                <w:sz w:val="24"/>
                <w:szCs w:val="24"/>
                <w:lang w:eastAsia="ja-JP"/>
                <w:rPrChange w:id="3109" w:author="DuyNgo" w:date="2012-08-10T08:15:00Z">
                  <w:rPr>
                    <w:rFonts w:eastAsiaTheme="minorEastAsia"/>
                    <w:noProof/>
                    <w:lang w:eastAsia="ja-JP"/>
                  </w:rPr>
                </w:rPrChange>
              </w:rPr>
              <w:tab/>
            </w:r>
            <w:r w:rsidRPr="00303364">
              <w:rPr>
                <w:rStyle w:val="Hyperlink"/>
                <w:rFonts w:cstheme="minorHAnsi"/>
                <w:noProof/>
                <w:sz w:val="24"/>
                <w:szCs w:val="24"/>
                <w:rPrChange w:id="3110"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111" w:author="DuyNgo" w:date="2012-08-10T08:15:00Z">
                  <w:rPr>
                    <w:noProof/>
                    <w:webHidden/>
                  </w:rPr>
                </w:rPrChange>
              </w:rPr>
              <w:tab/>
            </w:r>
            <w:r w:rsidRPr="00303364">
              <w:rPr>
                <w:rFonts w:cstheme="minorHAnsi"/>
                <w:noProof/>
                <w:webHidden/>
                <w:sz w:val="24"/>
                <w:szCs w:val="24"/>
                <w:rPrChange w:id="3112" w:author="DuyNgo" w:date="2012-08-10T08:15:00Z">
                  <w:rPr>
                    <w:noProof/>
                    <w:webHidden/>
                  </w:rPr>
                </w:rPrChange>
              </w:rPr>
              <w:fldChar w:fldCharType="begin"/>
            </w:r>
            <w:r w:rsidRPr="00303364">
              <w:rPr>
                <w:rFonts w:cstheme="minorHAnsi"/>
                <w:noProof/>
                <w:webHidden/>
                <w:sz w:val="24"/>
                <w:szCs w:val="24"/>
                <w:rPrChange w:id="3113" w:author="DuyNgo" w:date="2012-08-10T08:15:00Z">
                  <w:rPr>
                    <w:noProof/>
                    <w:webHidden/>
                  </w:rPr>
                </w:rPrChange>
              </w:rPr>
              <w:instrText xml:space="preserve"> PAGEREF _Toc332351235 \h </w:instrText>
            </w:r>
          </w:ins>
          <w:r w:rsidRPr="00303364">
            <w:rPr>
              <w:rFonts w:cstheme="minorHAnsi"/>
              <w:noProof/>
              <w:webHidden/>
              <w:sz w:val="24"/>
              <w:szCs w:val="24"/>
              <w:rPrChange w:id="3114" w:author="DuyNgo" w:date="2012-08-10T08:15:00Z">
                <w:rPr>
                  <w:rFonts w:cstheme="minorHAnsi"/>
                  <w:noProof/>
                  <w:webHidden/>
                  <w:sz w:val="24"/>
                  <w:szCs w:val="24"/>
                </w:rPr>
              </w:rPrChange>
            </w:rPr>
          </w:r>
          <w:r w:rsidRPr="00303364">
            <w:rPr>
              <w:rFonts w:cstheme="minorHAnsi"/>
              <w:noProof/>
              <w:webHidden/>
              <w:sz w:val="24"/>
              <w:szCs w:val="24"/>
              <w:rPrChange w:id="3115" w:author="DuyNgo" w:date="2012-08-10T08:15:00Z">
                <w:rPr>
                  <w:noProof/>
                  <w:webHidden/>
                </w:rPr>
              </w:rPrChange>
            </w:rPr>
            <w:fldChar w:fldCharType="separate"/>
          </w:r>
          <w:ins w:id="3116" w:author="DuyNgo" w:date="2012-08-10T08:15:00Z">
            <w:r w:rsidRPr="00303364">
              <w:rPr>
                <w:rFonts w:cstheme="minorHAnsi"/>
                <w:noProof/>
                <w:webHidden/>
                <w:sz w:val="24"/>
                <w:szCs w:val="24"/>
                <w:rPrChange w:id="3117" w:author="DuyNgo" w:date="2012-08-10T08:15:00Z">
                  <w:rPr>
                    <w:noProof/>
                    <w:webHidden/>
                  </w:rPr>
                </w:rPrChange>
              </w:rPr>
              <w:t>302</w:t>
            </w:r>
            <w:r w:rsidRPr="00303364">
              <w:rPr>
                <w:rFonts w:cstheme="minorHAnsi"/>
                <w:noProof/>
                <w:webHidden/>
                <w:sz w:val="24"/>
                <w:szCs w:val="24"/>
                <w:rPrChange w:id="3118" w:author="DuyNgo" w:date="2012-08-10T08:15:00Z">
                  <w:rPr>
                    <w:noProof/>
                    <w:webHidden/>
                  </w:rPr>
                </w:rPrChange>
              </w:rPr>
              <w:fldChar w:fldCharType="end"/>
            </w:r>
            <w:r w:rsidRPr="00303364">
              <w:rPr>
                <w:rStyle w:val="Hyperlink"/>
                <w:rFonts w:cstheme="minorHAnsi"/>
                <w:noProof/>
                <w:sz w:val="24"/>
                <w:szCs w:val="24"/>
                <w:rPrChange w:id="311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120" w:author="DuyNgo" w:date="2012-08-10T08:15:00Z"/>
              <w:rFonts w:eastAsiaTheme="minorEastAsia" w:cstheme="minorHAnsi"/>
              <w:noProof/>
              <w:sz w:val="24"/>
              <w:szCs w:val="24"/>
              <w:lang w:eastAsia="ja-JP"/>
              <w:rPrChange w:id="3121" w:author="DuyNgo" w:date="2012-08-10T08:15:00Z">
                <w:rPr>
                  <w:ins w:id="3122" w:author="DuyNgo" w:date="2012-08-10T08:15:00Z"/>
                  <w:rFonts w:eastAsiaTheme="minorEastAsia"/>
                  <w:noProof/>
                  <w:lang w:eastAsia="ja-JP"/>
                </w:rPr>
              </w:rPrChange>
            </w:rPr>
          </w:pPr>
          <w:ins w:id="3123" w:author="DuyNgo" w:date="2012-08-10T08:15:00Z">
            <w:r w:rsidRPr="00303364">
              <w:rPr>
                <w:rStyle w:val="Hyperlink"/>
                <w:rFonts w:cstheme="minorHAnsi"/>
                <w:noProof/>
                <w:sz w:val="24"/>
                <w:szCs w:val="24"/>
                <w:rPrChange w:id="3124" w:author="DuyNgo" w:date="2012-08-10T08:15:00Z">
                  <w:rPr>
                    <w:rStyle w:val="Hyperlink"/>
                    <w:noProof/>
                  </w:rPr>
                </w:rPrChange>
              </w:rPr>
              <w:fldChar w:fldCharType="begin"/>
            </w:r>
            <w:r w:rsidRPr="00303364">
              <w:rPr>
                <w:rStyle w:val="Hyperlink"/>
                <w:rFonts w:cstheme="minorHAnsi"/>
                <w:noProof/>
                <w:sz w:val="24"/>
                <w:szCs w:val="24"/>
                <w:rPrChange w:id="3125" w:author="DuyNgo" w:date="2012-08-10T08:15:00Z">
                  <w:rPr>
                    <w:rStyle w:val="Hyperlink"/>
                    <w:noProof/>
                  </w:rPr>
                </w:rPrChange>
              </w:rPr>
              <w:instrText xml:space="preserve"> </w:instrText>
            </w:r>
            <w:r w:rsidRPr="00303364">
              <w:rPr>
                <w:rFonts w:cstheme="minorHAnsi"/>
                <w:noProof/>
                <w:sz w:val="24"/>
                <w:szCs w:val="24"/>
                <w:rPrChange w:id="3126" w:author="DuyNgo" w:date="2012-08-10T08:15:00Z">
                  <w:rPr>
                    <w:noProof/>
                  </w:rPr>
                </w:rPrChange>
              </w:rPr>
              <w:instrText>HYPERLINK \l "_Toc332351236"</w:instrText>
            </w:r>
            <w:r w:rsidRPr="00303364">
              <w:rPr>
                <w:rStyle w:val="Hyperlink"/>
                <w:rFonts w:cstheme="minorHAnsi"/>
                <w:noProof/>
                <w:sz w:val="24"/>
                <w:szCs w:val="24"/>
                <w:rPrChange w:id="3127" w:author="DuyNgo" w:date="2012-08-10T08:15:00Z">
                  <w:rPr>
                    <w:rStyle w:val="Hyperlink"/>
                    <w:noProof/>
                  </w:rPr>
                </w:rPrChange>
              </w:rPr>
              <w:instrText xml:space="preserve"> </w:instrText>
            </w:r>
            <w:r w:rsidRPr="00303364">
              <w:rPr>
                <w:rStyle w:val="Hyperlink"/>
                <w:rFonts w:cstheme="minorHAnsi"/>
                <w:noProof/>
                <w:sz w:val="24"/>
                <w:szCs w:val="24"/>
                <w:rPrChange w:id="3128" w:author="DuyNgo" w:date="2012-08-10T08:15:00Z">
                  <w:rPr>
                    <w:rStyle w:val="Hyperlink"/>
                    <w:noProof/>
                  </w:rPr>
                </w:rPrChange>
              </w:rPr>
              <w:fldChar w:fldCharType="separate"/>
            </w:r>
            <w:r w:rsidRPr="00303364">
              <w:rPr>
                <w:rStyle w:val="Hyperlink"/>
                <w:rFonts w:cstheme="minorHAnsi"/>
                <w:noProof/>
                <w:sz w:val="24"/>
                <w:szCs w:val="24"/>
                <w:rPrChange w:id="3129" w:author="DuyNgo" w:date="2012-08-10T08:15:00Z">
                  <w:rPr>
                    <w:rStyle w:val="Hyperlink"/>
                    <w:rFonts w:ascii="Times New Roman" w:hAnsi="Times New Roman" w:cs="Times New Roman"/>
                    <w:noProof/>
                  </w:rPr>
                </w:rPrChange>
              </w:rPr>
              <w:t>1.2.2</w:t>
            </w:r>
            <w:r w:rsidRPr="00303364">
              <w:rPr>
                <w:rFonts w:eastAsiaTheme="minorEastAsia" w:cstheme="minorHAnsi"/>
                <w:noProof/>
                <w:sz w:val="24"/>
                <w:szCs w:val="24"/>
                <w:lang w:eastAsia="ja-JP"/>
                <w:rPrChange w:id="3130" w:author="DuyNgo" w:date="2012-08-10T08:15:00Z">
                  <w:rPr>
                    <w:rFonts w:eastAsiaTheme="minorEastAsia"/>
                    <w:noProof/>
                    <w:lang w:eastAsia="ja-JP"/>
                  </w:rPr>
                </w:rPrChange>
              </w:rPr>
              <w:tab/>
            </w:r>
            <w:r w:rsidRPr="00303364">
              <w:rPr>
                <w:rStyle w:val="Hyperlink"/>
                <w:rFonts w:cstheme="minorHAnsi"/>
                <w:noProof/>
                <w:sz w:val="24"/>
                <w:szCs w:val="24"/>
                <w:rPrChange w:id="3131"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132" w:author="DuyNgo" w:date="2012-08-10T08:15:00Z">
                  <w:rPr>
                    <w:noProof/>
                    <w:webHidden/>
                  </w:rPr>
                </w:rPrChange>
              </w:rPr>
              <w:tab/>
            </w:r>
            <w:r w:rsidRPr="00303364">
              <w:rPr>
                <w:rFonts w:cstheme="minorHAnsi"/>
                <w:noProof/>
                <w:webHidden/>
                <w:sz w:val="24"/>
                <w:szCs w:val="24"/>
                <w:rPrChange w:id="3133" w:author="DuyNgo" w:date="2012-08-10T08:15:00Z">
                  <w:rPr>
                    <w:noProof/>
                    <w:webHidden/>
                  </w:rPr>
                </w:rPrChange>
              </w:rPr>
              <w:fldChar w:fldCharType="begin"/>
            </w:r>
            <w:r w:rsidRPr="00303364">
              <w:rPr>
                <w:rFonts w:cstheme="minorHAnsi"/>
                <w:noProof/>
                <w:webHidden/>
                <w:sz w:val="24"/>
                <w:szCs w:val="24"/>
                <w:rPrChange w:id="3134" w:author="DuyNgo" w:date="2012-08-10T08:15:00Z">
                  <w:rPr>
                    <w:noProof/>
                    <w:webHidden/>
                  </w:rPr>
                </w:rPrChange>
              </w:rPr>
              <w:instrText xml:space="preserve"> PAGEREF _Toc332351236 \h </w:instrText>
            </w:r>
          </w:ins>
          <w:r w:rsidRPr="00303364">
            <w:rPr>
              <w:rFonts w:cstheme="minorHAnsi"/>
              <w:noProof/>
              <w:webHidden/>
              <w:sz w:val="24"/>
              <w:szCs w:val="24"/>
              <w:rPrChange w:id="3135" w:author="DuyNgo" w:date="2012-08-10T08:15:00Z">
                <w:rPr>
                  <w:rFonts w:cstheme="minorHAnsi"/>
                  <w:noProof/>
                  <w:webHidden/>
                  <w:sz w:val="24"/>
                  <w:szCs w:val="24"/>
                </w:rPr>
              </w:rPrChange>
            </w:rPr>
          </w:r>
          <w:r w:rsidRPr="00303364">
            <w:rPr>
              <w:rFonts w:cstheme="minorHAnsi"/>
              <w:noProof/>
              <w:webHidden/>
              <w:sz w:val="24"/>
              <w:szCs w:val="24"/>
              <w:rPrChange w:id="3136" w:author="DuyNgo" w:date="2012-08-10T08:15:00Z">
                <w:rPr>
                  <w:noProof/>
                  <w:webHidden/>
                </w:rPr>
              </w:rPrChange>
            </w:rPr>
            <w:fldChar w:fldCharType="separate"/>
          </w:r>
          <w:ins w:id="3137" w:author="DuyNgo" w:date="2012-08-10T08:15:00Z">
            <w:r w:rsidRPr="00303364">
              <w:rPr>
                <w:rFonts w:cstheme="minorHAnsi"/>
                <w:noProof/>
                <w:webHidden/>
                <w:sz w:val="24"/>
                <w:szCs w:val="24"/>
                <w:rPrChange w:id="3138" w:author="DuyNgo" w:date="2012-08-10T08:15:00Z">
                  <w:rPr>
                    <w:noProof/>
                    <w:webHidden/>
                  </w:rPr>
                </w:rPrChange>
              </w:rPr>
              <w:t>302</w:t>
            </w:r>
            <w:r w:rsidRPr="00303364">
              <w:rPr>
                <w:rFonts w:cstheme="minorHAnsi"/>
                <w:noProof/>
                <w:webHidden/>
                <w:sz w:val="24"/>
                <w:szCs w:val="24"/>
                <w:rPrChange w:id="3139" w:author="DuyNgo" w:date="2012-08-10T08:15:00Z">
                  <w:rPr>
                    <w:noProof/>
                    <w:webHidden/>
                  </w:rPr>
                </w:rPrChange>
              </w:rPr>
              <w:fldChar w:fldCharType="end"/>
            </w:r>
            <w:r w:rsidRPr="00303364">
              <w:rPr>
                <w:rStyle w:val="Hyperlink"/>
                <w:rFonts w:cstheme="minorHAnsi"/>
                <w:noProof/>
                <w:sz w:val="24"/>
                <w:szCs w:val="24"/>
                <w:rPrChange w:id="3140"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141" w:author="DuyNgo" w:date="2012-08-10T08:15:00Z"/>
              <w:rFonts w:eastAsiaTheme="minorEastAsia" w:cstheme="minorHAnsi"/>
              <w:noProof/>
              <w:sz w:val="24"/>
              <w:szCs w:val="24"/>
              <w:lang w:eastAsia="ja-JP"/>
              <w:rPrChange w:id="3142" w:author="DuyNgo" w:date="2012-08-10T08:15:00Z">
                <w:rPr>
                  <w:ins w:id="3143" w:author="DuyNgo" w:date="2012-08-10T08:15:00Z"/>
                  <w:rFonts w:eastAsiaTheme="minorEastAsia"/>
                  <w:noProof/>
                  <w:lang w:eastAsia="ja-JP"/>
                </w:rPr>
              </w:rPrChange>
            </w:rPr>
          </w:pPr>
          <w:ins w:id="3144" w:author="DuyNgo" w:date="2012-08-10T08:15:00Z">
            <w:r w:rsidRPr="00303364">
              <w:rPr>
                <w:rStyle w:val="Hyperlink"/>
                <w:rFonts w:cstheme="minorHAnsi"/>
                <w:noProof/>
                <w:sz w:val="24"/>
                <w:szCs w:val="24"/>
                <w:rPrChange w:id="3145" w:author="DuyNgo" w:date="2012-08-10T08:15:00Z">
                  <w:rPr>
                    <w:rStyle w:val="Hyperlink"/>
                    <w:noProof/>
                  </w:rPr>
                </w:rPrChange>
              </w:rPr>
              <w:lastRenderedPageBreak/>
              <w:fldChar w:fldCharType="begin"/>
            </w:r>
            <w:r w:rsidRPr="00303364">
              <w:rPr>
                <w:rStyle w:val="Hyperlink"/>
                <w:rFonts w:cstheme="minorHAnsi"/>
                <w:noProof/>
                <w:sz w:val="24"/>
                <w:szCs w:val="24"/>
                <w:rPrChange w:id="3146" w:author="DuyNgo" w:date="2012-08-10T08:15:00Z">
                  <w:rPr>
                    <w:rStyle w:val="Hyperlink"/>
                    <w:noProof/>
                  </w:rPr>
                </w:rPrChange>
              </w:rPr>
              <w:instrText xml:space="preserve"> </w:instrText>
            </w:r>
            <w:r w:rsidRPr="00303364">
              <w:rPr>
                <w:rFonts w:cstheme="minorHAnsi"/>
                <w:noProof/>
                <w:sz w:val="24"/>
                <w:szCs w:val="24"/>
                <w:rPrChange w:id="3147" w:author="DuyNgo" w:date="2012-08-10T08:15:00Z">
                  <w:rPr>
                    <w:noProof/>
                  </w:rPr>
                </w:rPrChange>
              </w:rPr>
              <w:instrText>HYPERLINK \l "_Toc332351237"</w:instrText>
            </w:r>
            <w:r w:rsidRPr="00303364">
              <w:rPr>
                <w:rStyle w:val="Hyperlink"/>
                <w:rFonts w:cstheme="minorHAnsi"/>
                <w:noProof/>
                <w:sz w:val="24"/>
                <w:szCs w:val="24"/>
                <w:rPrChange w:id="3148" w:author="DuyNgo" w:date="2012-08-10T08:15:00Z">
                  <w:rPr>
                    <w:rStyle w:val="Hyperlink"/>
                    <w:noProof/>
                  </w:rPr>
                </w:rPrChange>
              </w:rPr>
              <w:instrText xml:space="preserve"> </w:instrText>
            </w:r>
            <w:r w:rsidRPr="00303364">
              <w:rPr>
                <w:rStyle w:val="Hyperlink"/>
                <w:rFonts w:cstheme="minorHAnsi"/>
                <w:noProof/>
                <w:sz w:val="24"/>
                <w:szCs w:val="24"/>
                <w:rPrChange w:id="3149" w:author="DuyNgo" w:date="2012-08-10T08:15:00Z">
                  <w:rPr>
                    <w:rStyle w:val="Hyperlink"/>
                    <w:noProof/>
                  </w:rPr>
                </w:rPrChange>
              </w:rPr>
              <w:fldChar w:fldCharType="separate"/>
            </w:r>
            <w:r w:rsidRPr="00303364">
              <w:rPr>
                <w:rStyle w:val="Hyperlink"/>
                <w:rFonts w:cstheme="minorHAnsi"/>
                <w:noProof/>
                <w:sz w:val="24"/>
                <w:szCs w:val="24"/>
                <w:rPrChange w:id="3150" w:author="DuyNgo" w:date="2012-08-10T08:15:00Z">
                  <w:rPr>
                    <w:rStyle w:val="Hyperlink"/>
                    <w:rFonts w:ascii="Times New Roman" w:hAnsi="Times New Roman" w:cs="Times New Roman"/>
                    <w:noProof/>
                  </w:rPr>
                </w:rPrChange>
              </w:rPr>
              <w:t>1.3</w:t>
            </w:r>
            <w:r w:rsidRPr="00303364">
              <w:rPr>
                <w:rFonts w:eastAsiaTheme="minorEastAsia" w:cstheme="minorHAnsi"/>
                <w:noProof/>
                <w:sz w:val="24"/>
                <w:szCs w:val="24"/>
                <w:lang w:eastAsia="ja-JP"/>
                <w:rPrChange w:id="3151" w:author="DuyNgo" w:date="2012-08-10T08:15:00Z">
                  <w:rPr>
                    <w:rFonts w:eastAsiaTheme="minorEastAsia"/>
                    <w:noProof/>
                    <w:lang w:eastAsia="ja-JP"/>
                  </w:rPr>
                </w:rPrChange>
              </w:rPr>
              <w:tab/>
            </w:r>
            <w:r w:rsidRPr="00303364">
              <w:rPr>
                <w:rStyle w:val="Hyperlink"/>
                <w:rFonts w:cstheme="minorHAnsi"/>
                <w:noProof/>
                <w:sz w:val="24"/>
                <w:szCs w:val="24"/>
                <w:rPrChange w:id="3152" w:author="DuyNgo" w:date="2012-08-10T08:15:00Z">
                  <w:rPr>
                    <w:rStyle w:val="Hyperlink"/>
                    <w:rFonts w:ascii="Times New Roman" w:hAnsi="Times New Roman" w:cs="Times New Roman"/>
                    <w:noProof/>
                  </w:rPr>
                </w:rPrChange>
              </w:rPr>
              <w:t>Requirement _UC03 - Delete Requirement Use Case</w:t>
            </w:r>
            <w:r w:rsidRPr="00303364">
              <w:rPr>
                <w:rFonts w:cstheme="minorHAnsi"/>
                <w:noProof/>
                <w:webHidden/>
                <w:sz w:val="24"/>
                <w:szCs w:val="24"/>
                <w:rPrChange w:id="3153" w:author="DuyNgo" w:date="2012-08-10T08:15:00Z">
                  <w:rPr>
                    <w:noProof/>
                    <w:webHidden/>
                  </w:rPr>
                </w:rPrChange>
              </w:rPr>
              <w:tab/>
            </w:r>
            <w:r w:rsidRPr="00303364">
              <w:rPr>
                <w:rFonts w:cstheme="minorHAnsi"/>
                <w:noProof/>
                <w:webHidden/>
                <w:sz w:val="24"/>
                <w:szCs w:val="24"/>
                <w:rPrChange w:id="3154" w:author="DuyNgo" w:date="2012-08-10T08:15:00Z">
                  <w:rPr>
                    <w:noProof/>
                    <w:webHidden/>
                  </w:rPr>
                </w:rPrChange>
              </w:rPr>
              <w:fldChar w:fldCharType="begin"/>
            </w:r>
            <w:r w:rsidRPr="00303364">
              <w:rPr>
                <w:rFonts w:cstheme="minorHAnsi"/>
                <w:noProof/>
                <w:webHidden/>
                <w:sz w:val="24"/>
                <w:szCs w:val="24"/>
                <w:rPrChange w:id="3155" w:author="DuyNgo" w:date="2012-08-10T08:15:00Z">
                  <w:rPr>
                    <w:noProof/>
                    <w:webHidden/>
                  </w:rPr>
                </w:rPrChange>
              </w:rPr>
              <w:instrText xml:space="preserve"> PAGEREF _Toc332351237 \h </w:instrText>
            </w:r>
          </w:ins>
          <w:r w:rsidRPr="00303364">
            <w:rPr>
              <w:rFonts w:cstheme="minorHAnsi"/>
              <w:noProof/>
              <w:webHidden/>
              <w:sz w:val="24"/>
              <w:szCs w:val="24"/>
              <w:rPrChange w:id="3156" w:author="DuyNgo" w:date="2012-08-10T08:15:00Z">
                <w:rPr>
                  <w:rFonts w:cstheme="minorHAnsi"/>
                  <w:noProof/>
                  <w:webHidden/>
                  <w:sz w:val="24"/>
                  <w:szCs w:val="24"/>
                </w:rPr>
              </w:rPrChange>
            </w:rPr>
          </w:r>
          <w:r w:rsidRPr="00303364">
            <w:rPr>
              <w:rFonts w:cstheme="minorHAnsi"/>
              <w:noProof/>
              <w:webHidden/>
              <w:sz w:val="24"/>
              <w:szCs w:val="24"/>
              <w:rPrChange w:id="3157" w:author="DuyNgo" w:date="2012-08-10T08:15:00Z">
                <w:rPr>
                  <w:noProof/>
                  <w:webHidden/>
                </w:rPr>
              </w:rPrChange>
            </w:rPr>
            <w:fldChar w:fldCharType="separate"/>
          </w:r>
          <w:ins w:id="3158" w:author="DuyNgo" w:date="2012-08-10T08:15:00Z">
            <w:r w:rsidRPr="00303364">
              <w:rPr>
                <w:rFonts w:cstheme="minorHAnsi"/>
                <w:noProof/>
                <w:webHidden/>
                <w:sz w:val="24"/>
                <w:szCs w:val="24"/>
                <w:rPrChange w:id="3159" w:author="DuyNgo" w:date="2012-08-10T08:15:00Z">
                  <w:rPr>
                    <w:noProof/>
                    <w:webHidden/>
                  </w:rPr>
                </w:rPrChange>
              </w:rPr>
              <w:t>302</w:t>
            </w:r>
            <w:r w:rsidRPr="00303364">
              <w:rPr>
                <w:rFonts w:cstheme="minorHAnsi"/>
                <w:noProof/>
                <w:webHidden/>
                <w:sz w:val="24"/>
                <w:szCs w:val="24"/>
                <w:rPrChange w:id="3160" w:author="DuyNgo" w:date="2012-08-10T08:15:00Z">
                  <w:rPr>
                    <w:noProof/>
                    <w:webHidden/>
                  </w:rPr>
                </w:rPrChange>
              </w:rPr>
              <w:fldChar w:fldCharType="end"/>
            </w:r>
            <w:r w:rsidRPr="00303364">
              <w:rPr>
                <w:rStyle w:val="Hyperlink"/>
                <w:rFonts w:cstheme="minorHAnsi"/>
                <w:noProof/>
                <w:sz w:val="24"/>
                <w:szCs w:val="24"/>
                <w:rPrChange w:id="316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162" w:author="DuyNgo" w:date="2012-08-10T08:15:00Z"/>
              <w:rFonts w:eastAsiaTheme="minorEastAsia" w:cstheme="minorHAnsi"/>
              <w:noProof/>
              <w:sz w:val="24"/>
              <w:szCs w:val="24"/>
              <w:lang w:eastAsia="ja-JP"/>
              <w:rPrChange w:id="3163" w:author="DuyNgo" w:date="2012-08-10T08:15:00Z">
                <w:rPr>
                  <w:ins w:id="3164" w:author="DuyNgo" w:date="2012-08-10T08:15:00Z"/>
                  <w:rFonts w:eastAsiaTheme="minorEastAsia"/>
                  <w:noProof/>
                  <w:lang w:eastAsia="ja-JP"/>
                </w:rPr>
              </w:rPrChange>
            </w:rPr>
          </w:pPr>
          <w:ins w:id="3165" w:author="DuyNgo" w:date="2012-08-10T08:15:00Z">
            <w:r w:rsidRPr="00303364">
              <w:rPr>
                <w:rStyle w:val="Hyperlink"/>
                <w:rFonts w:cstheme="minorHAnsi"/>
                <w:noProof/>
                <w:sz w:val="24"/>
                <w:szCs w:val="24"/>
                <w:rPrChange w:id="3166" w:author="DuyNgo" w:date="2012-08-10T08:15:00Z">
                  <w:rPr>
                    <w:rStyle w:val="Hyperlink"/>
                    <w:noProof/>
                  </w:rPr>
                </w:rPrChange>
              </w:rPr>
              <w:fldChar w:fldCharType="begin"/>
            </w:r>
            <w:r w:rsidRPr="00303364">
              <w:rPr>
                <w:rStyle w:val="Hyperlink"/>
                <w:rFonts w:cstheme="minorHAnsi"/>
                <w:noProof/>
                <w:sz w:val="24"/>
                <w:szCs w:val="24"/>
                <w:rPrChange w:id="3167" w:author="DuyNgo" w:date="2012-08-10T08:15:00Z">
                  <w:rPr>
                    <w:rStyle w:val="Hyperlink"/>
                    <w:noProof/>
                  </w:rPr>
                </w:rPrChange>
              </w:rPr>
              <w:instrText xml:space="preserve"> </w:instrText>
            </w:r>
            <w:r w:rsidRPr="00303364">
              <w:rPr>
                <w:rFonts w:cstheme="minorHAnsi"/>
                <w:noProof/>
                <w:sz w:val="24"/>
                <w:szCs w:val="24"/>
                <w:rPrChange w:id="3168" w:author="DuyNgo" w:date="2012-08-10T08:15:00Z">
                  <w:rPr>
                    <w:noProof/>
                  </w:rPr>
                </w:rPrChange>
              </w:rPr>
              <w:instrText>HYPERLINK \l "_Toc332351238"</w:instrText>
            </w:r>
            <w:r w:rsidRPr="00303364">
              <w:rPr>
                <w:rStyle w:val="Hyperlink"/>
                <w:rFonts w:cstheme="minorHAnsi"/>
                <w:noProof/>
                <w:sz w:val="24"/>
                <w:szCs w:val="24"/>
                <w:rPrChange w:id="3169" w:author="DuyNgo" w:date="2012-08-10T08:15:00Z">
                  <w:rPr>
                    <w:rStyle w:val="Hyperlink"/>
                    <w:noProof/>
                  </w:rPr>
                </w:rPrChange>
              </w:rPr>
              <w:instrText xml:space="preserve"> </w:instrText>
            </w:r>
            <w:r w:rsidRPr="00303364">
              <w:rPr>
                <w:rStyle w:val="Hyperlink"/>
                <w:rFonts w:cstheme="minorHAnsi"/>
                <w:noProof/>
                <w:sz w:val="24"/>
                <w:szCs w:val="24"/>
                <w:rPrChange w:id="3170" w:author="DuyNgo" w:date="2012-08-10T08:15:00Z">
                  <w:rPr>
                    <w:rStyle w:val="Hyperlink"/>
                    <w:noProof/>
                  </w:rPr>
                </w:rPrChange>
              </w:rPr>
              <w:fldChar w:fldCharType="separate"/>
            </w:r>
            <w:r w:rsidRPr="00303364">
              <w:rPr>
                <w:rStyle w:val="Hyperlink"/>
                <w:rFonts w:cstheme="minorHAnsi"/>
                <w:noProof/>
                <w:sz w:val="24"/>
                <w:szCs w:val="24"/>
                <w:rPrChange w:id="3171" w:author="DuyNgo" w:date="2012-08-10T08:15:00Z">
                  <w:rPr>
                    <w:rStyle w:val="Hyperlink"/>
                    <w:rFonts w:ascii="Times New Roman" w:hAnsi="Times New Roman" w:cs="Times New Roman"/>
                    <w:noProof/>
                  </w:rPr>
                </w:rPrChange>
              </w:rPr>
              <w:t>1.3.1</w:t>
            </w:r>
            <w:r w:rsidRPr="00303364">
              <w:rPr>
                <w:rFonts w:eastAsiaTheme="minorEastAsia" w:cstheme="minorHAnsi"/>
                <w:noProof/>
                <w:sz w:val="24"/>
                <w:szCs w:val="24"/>
                <w:lang w:eastAsia="ja-JP"/>
                <w:rPrChange w:id="3172" w:author="DuyNgo" w:date="2012-08-10T08:15:00Z">
                  <w:rPr>
                    <w:rFonts w:eastAsiaTheme="minorEastAsia"/>
                    <w:noProof/>
                    <w:lang w:eastAsia="ja-JP"/>
                  </w:rPr>
                </w:rPrChange>
              </w:rPr>
              <w:tab/>
            </w:r>
            <w:r w:rsidRPr="00303364">
              <w:rPr>
                <w:rStyle w:val="Hyperlink"/>
                <w:rFonts w:cstheme="minorHAnsi"/>
                <w:noProof/>
                <w:sz w:val="24"/>
                <w:szCs w:val="24"/>
                <w:rPrChange w:id="3173"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174" w:author="DuyNgo" w:date="2012-08-10T08:15:00Z">
                  <w:rPr>
                    <w:noProof/>
                    <w:webHidden/>
                  </w:rPr>
                </w:rPrChange>
              </w:rPr>
              <w:tab/>
            </w:r>
            <w:r w:rsidRPr="00303364">
              <w:rPr>
                <w:rFonts w:cstheme="minorHAnsi"/>
                <w:noProof/>
                <w:webHidden/>
                <w:sz w:val="24"/>
                <w:szCs w:val="24"/>
                <w:rPrChange w:id="3175" w:author="DuyNgo" w:date="2012-08-10T08:15:00Z">
                  <w:rPr>
                    <w:noProof/>
                    <w:webHidden/>
                  </w:rPr>
                </w:rPrChange>
              </w:rPr>
              <w:fldChar w:fldCharType="begin"/>
            </w:r>
            <w:r w:rsidRPr="00303364">
              <w:rPr>
                <w:rFonts w:cstheme="minorHAnsi"/>
                <w:noProof/>
                <w:webHidden/>
                <w:sz w:val="24"/>
                <w:szCs w:val="24"/>
                <w:rPrChange w:id="3176" w:author="DuyNgo" w:date="2012-08-10T08:15:00Z">
                  <w:rPr>
                    <w:noProof/>
                    <w:webHidden/>
                  </w:rPr>
                </w:rPrChange>
              </w:rPr>
              <w:instrText xml:space="preserve"> PAGEREF _Toc332351238 \h </w:instrText>
            </w:r>
          </w:ins>
          <w:r w:rsidRPr="00303364">
            <w:rPr>
              <w:rFonts w:cstheme="minorHAnsi"/>
              <w:noProof/>
              <w:webHidden/>
              <w:sz w:val="24"/>
              <w:szCs w:val="24"/>
              <w:rPrChange w:id="3177" w:author="DuyNgo" w:date="2012-08-10T08:15:00Z">
                <w:rPr>
                  <w:rFonts w:cstheme="minorHAnsi"/>
                  <w:noProof/>
                  <w:webHidden/>
                  <w:sz w:val="24"/>
                  <w:szCs w:val="24"/>
                </w:rPr>
              </w:rPrChange>
            </w:rPr>
          </w:r>
          <w:r w:rsidRPr="00303364">
            <w:rPr>
              <w:rFonts w:cstheme="minorHAnsi"/>
              <w:noProof/>
              <w:webHidden/>
              <w:sz w:val="24"/>
              <w:szCs w:val="24"/>
              <w:rPrChange w:id="3178" w:author="DuyNgo" w:date="2012-08-10T08:15:00Z">
                <w:rPr>
                  <w:noProof/>
                  <w:webHidden/>
                </w:rPr>
              </w:rPrChange>
            </w:rPr>
            <w:fldChar w:fldCharType="separate"/>
          </w:r>
          <w:ins w:id="3179" w:author="DuyNgo" w:date="2012-08-10T08:15:00Z">
            <w:r w:rsidRPr="00303364">
              <w:rPr>
                <w:rFonts w:cstheme="minorHAnsi"/>
                <w:noProof/>
                <w:webHidden/>
                <w:sz w:val="24"/>
                <w:szCs w:val="24"/>
                <w:rPrChange w:id="3180" w:author="DuyNgo" w:date="2012-08-10T08:15:00Z">
                  <w:rPr>
                    <w:noProof/>
                    <w:webHidden/>
                  </w:rPr>
                </w:rPrChange>
              </w:rPr>
              <w:t>303</w:t>
            </w:r>
            <w:r w:rsidRPr="00303364">
              <w:rPr>
                <w:rFonts w:cstheme="minorHAnsi"/>
                <w:noProof/>
                <w:webHidden/>
                <w:sz w:val="24"/>
                <w:szCs w:val="24"/>
                <w:rPrChange w:id="3181" w:author="DuyNgo" w:date="2012-08-10T08:15:00Z">
                  <w:rPr>
                    <w:noProof/>
                    <w:webHidden/>
                  </w:rPr>
                </w:rPrChange>
              </w:rPr>
              <w:fldChar w:fldCharType="end"/>
            </w:r>
            <w:r w:rsidRPr="00303364">
              <w:rPr>
                <w:rStyle w:val="Hyperlink"/>
                <w:rFonts w:cstheme="minorHAnsi"/>
                <w:noProof/>
                <w:sz w:val="24"/>
                <w:szCs w:val="24"/>
                <w:rPrChange w:id="318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183" w:author="DuyNgo" w:date="2012-08-10T08:15:00Z"/>
              <w:rFonts w:eastAsiaTheme="minorEastAsia" w:cstheme="minorHAnsi"/>
              <w:noProof/>
              <w:sz w:val="24"/>
              <w:szCs w:val="24"/>
              <w:lang w:eastAsia="ja-JP"/>
              <w:rPrChange w:id="3184" w:author="DuyNgo" w:date="2012-08-10T08:15:00Z">
                <w:rPr>
                  <w:ins w:id="3185" w:author="DuyNgo" w:date="2012-08-10T08:15:00Z"/>
                  <w:rFonts w:eastAsiaTheme="minorEastAsia"/>
                  <w:noProof/>
                  <w:lang w:eastAsia="ja-JP"/>
                </w:rPr>
              </w:rPrChange>
            </w:rPr>
          </w:pPr>
          <w:ins w:id="3186" w:author="DuyNgo" w:date="2012-08-10T08:15:00Z">
            <w:r w:rsidRPr="00303364">
              <w:rPr>
                <w:rStyle w:val="Hyperlink"/>
                <w:rFonts w:cstheme="minorHAnsi"/>
                <w:noProof/>
                <w:sz w:val="24"/>
                <w:szCs w:val="24"/>
                <w:rPrChange w:id="3187" w:author="DuyNgo" w:date="2012-08-10T08:15:00Z">
                  <w:rPr>
                    <w:rStyle w:val="Hyperlink"/>
                    <w:noProof/>
                  </w:rPr>
                </w:rPrChange>
              </w:rPr>
              <w:fldChar w:fldCharType="begin"/>
            </w:r>
            <w:r w:rsidRPr="00303364">
              <w:rPr>
                <w:rStyle w:val="Hyperlink"/>
                <w:rFonts w:cstheme="minorHAnsi"/>
                <w:noProof/>
                <w:sz w:val="24"/>
                <w:szCs w:val="24"/>
                <w:rPrChange w:id="3188" w:author="DuyNgo" w:date="2012-08-10T08:15:00Z">
                  <w:rPr>
                    <w:rStyle w:val="Hyperlink"/>
                    <w:noProof/>
                  </w:rPr>
                </w:rPrChange>
              </w:rPr>
              <w:instrText xml:space="preserve"> </w:instrText>
            </w:r>
            <w:r w:rsidRPr="00303364">
              <w:rPr>
                <w:rFonts w:cstheme="minorHAnsi"/>
                <w:noProof/>
                <w:sz w:val="24"/>
                <w:szCs w:val="24"/>
                <w:rPrChange w:id="3189" w:author="DuyNgo" w:date="2012-08-10T08:15:00Z">
                  <w:rPr>
                    <w:noProof/>
                  </w:rPr>
                </w:rPrChange>
              </w:rPr>
              <w:instrText>HYPERLINK \l "_Toc332351239"</w:instrText>
            </w:r>
            <w:r w:rsidRPr="00303364">
              <w:rPr>
                <w:rStyle w:val="Hyperlink"/>
                <w:rFonts w:cstheme="minorHAnsi"/>
                <w:noProof/>
                <w:sz w:val="24"/>
                <w:szCs w:val="24"/>
                <w:rPrChange w:id="3190" w:author="DuyNgo" w:date="2012-08-10T08:15:00Z">
                  <w:rPr>
                    <w:rStyle w:val="Hyperlink"/>
                    <w:noProof/>
                  </w:rPr>
                </w:rPrChange>
              </w:rPr>
              <w:instrText xml:space="preserve"> </w:instrText>
            </w:r>
            <w:r w:rsidRPr="00303364">
              <w:rPr>
                <w:rStyle w:val="Hyperlink"/>
                <w:rFonts w:cstheme="minorHAnsi"/>
                <w:noProof/>
                <w:sz w:val="24"/>
                <w:szCs w:val="24"/>
                <w:rPrChange w:id="3191" w:author="DuyNgo" w:date="2012-08-10T08:15:00Z">
                  <w:rPr>
                    <w:rStyle w:val="Hyperlink"/>
                    <w:noProof/>
                  </w:rPr>
                </w:rPrChange>
              </w:rPr>
              <w:fldChar w:fldCharType="separate"/>
            </w:r>
            <w:r w:rsidRPr="00303364">
              <w:rPr>
                <w:rStyle w:val="Hyperlink"/>
                <w:rFonts w:cstheme="minorHAnsi"/>
                <w:noProof/>
                <w:sz w:val="24"/>
                <w:szCs w:val="24"/>
                <w:rPrChange w:id="3192" w:author="DuyNgo" w:date="2012-08-10T08:15:00Z">
                  <w:rPr>
                    <w:rStyle w:val="Hyperlink"/>
                    <w:rFonts w:ascii="Times New Roman" w:hAnsi="Times New Roman" w:cs="Times New Roman"/>
                    <w:noProof/>
                  </w:rPr>
                </w:rPrChange>
              </w:rPr>
              <w:t>1.3.2</w:t>
            </w:r>
            <w:r w:rsidRPr="00303364">
              <w:rPr>
                <w:rFonts w:eastAsiaTheme="minorEastAsia" w:cstheme="minorHAnsi"/>
                <w:noProof/>
                <w:sz w:val="24"/>
                <w:szCs w:val="24"/>
                <w:lang w:eastAsia="ja-JP"/>
                <w:rPrChange w:id="3193" w:author="DuyNgo" w:date="2012-08-10T08:15:00Z">
                  <w:rPr>
                    <w:rFonts w:eastAsiaTheme="minorEastAsia"/>
                    <w:noProof/>
                    <w:lang w:eastAsia="ja-JP"/>
                  </w:rPr>
                </w:rPrChange>
              </w:rPr>
              <w:tab/>
            </w:r>
            <w:r w:rsidRPr="00303364">
              <w:rPr>
                <w:rStyle w:val="Hyperlink"/>
                <w:rFonts w:cstheme="minorHAnsi"/>
                <w:noProof/>
                <w:sz w:val="24"/>
                <w:szCs w:val="24"/>
                <w:rPrChange w:id="3194"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195" w:author="DuyNgo" w:date="2012-08-10T08:15:00Z">
                  <w:rPr>
                    <w:noProof/>
                    <w:webHidden/>
                  </w:rPr>
                </w:rPrChange>
              </w:rPr>
              <w:tab/>
            </w:r>
            <w:r w:rsidRPr="00303364">
              <w:rPr>
                <w:rFonts w:cstheme="minorHAnsi"/>
                <w:noProof/>
                <w:webHidden/>
                <w:sz w:val="24"/>
                <w:szCs w:val="24"/>
                <w:rPrChange w:id="3196" w:author="DuyNgo" w:date="2012-08-10T08:15:00Z">
                  <w:rPr>
                    <w:noProof/>
                    <w:webHidden/>
                  </w:rPr>
                </w:rPrChange>
              </w:rPr>
              <w:fldChar w:fldCharType="begin"/>
            </w:r>
            <w:r w:rsidRPr="00303364">
              <w:rPr>
                <w:rFonts w:cstheme="minorHAnsi"/>
                <w:noProof/>
                <w:webHidden/>
                <w:sz w:val="24"/>
                <w:szCs w:val="24"/>
                <w:rPrChange w:id="3197" w:author="DuyNgo" w:date="2012-08-10T08:15:00Z">
                  <w:rPr>
                    <w:noProof/>
                    <w:webHidden/>
                  </w:rPr>
                </w:rPrChange>
              </w:rPr>
              <w:instrText xml:space="preserve"> PAGEREF _Toc332351239 \h </w:instrText>
            </w:r>
          </w:ins>
          <w:r w:rsidRPr="00303364">
            <w:rPr>
              <w:rFonts w:cstheme="minorHAnsi"/>
              <w:noProof/>
              <w:webHidden/>
              <w:sz w:val="24"/>
              <w:szCs w:val="24"/>
              <w:rPrChange w:id="3198" w:author="DuyNgo" w:date="2012-08-10T08:15:00Z">
                <w:rPr>
                  <w:rFonts w:cstheme="minorHAnsi"/>
                  <w:noProof/>
                  <w:webHidden/>
                  <w:sz w:val="24"/>
                  <w:szCs w:val="24"/>
                </w:rPr>
              </w:rPrChange>
            </w:rPr>
          </w:r>
          <w:r w:rsidRPr="00303364">
            <w:rPr>
              <w:rFonts w:cstheme="minorHAnsi"/>
              <w:noProof/>
              <w:webHidden/>
              <w:sz w:val="24"/>
              <w:szCs w:val="24"/>
              <w:rPrChange w:id="3199" w:author="DuyNgo" w:date="2012-08-10T08:15:00Z">
                <w:rPr>
                  <w:noProof/>
                  <w:webHidden/>
                </w:rPr>
              </w:rPrChange>
            </w:rPr>
            <w:fldChar w:fldCharType="separate"/>
          </w:r>
          <w:ins w:id="3200" w:author="DuyNgo" w:date="2012-08-10T08:15:00Z">
            <w:r w:rsidRPr="00303364">
              <w:rPr>
                <w:rFonts w:cstheme="minorHAnsi"/>
                <w:noProof/>
                <w:webHidden/>
                <w:sz w:val="24"/>
                <w:szCs w:val="24"/>
                <w:rPrChange w:id="3201" w:author="DuyNgo" w:date="2012-08-10T08:15:00Z">
                  <w:rPr>
                    <w:noProof/>
                    <w:webHidden/>
                  </w:rPr>
                </w:rPrChange>
              </w:rPr>
              <w:t>303</w:t>
            </w:r>
            <w:r w:rsidRPr="00303364">
              <w:rPr>
                <w:rFonts w:cstheme="minorHAnsi"/>
                <w:noProof/>
                <w:webHidden/>
                <w:sz w:val="24"/>
                <w:szCs w:val="24"/>
                <w:rPrChange w:id="3202" w:author="DuyNgo" w:date="2012-08-10T08:15:00Z">
                  <w:rPr>
                    <w:noProof/>
                    <w:webHidden/>
                  </w:rPr>
                </w:rPrChange>
              </w:rPr>
              <w:fldChar w:fldCharType="end"/>
            </w:r>
            <w:r w:rsidRPr="00303364">
              <w:rPr>
                <w:rStyle w:val="Hyperlink"/>
                <w:rFonts w:cstheme="minorHAnsi"/>
                <w:noProof/>
                <w:sz w:val="24"/>
                <w:szCs w:val="24"/>
                <w:rPrChange w:id="3203"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204" w:author="DuyNgo" w:date="2012-08-10T08:15:00Z"/>
              <w:rFonts w:eastAsiaTheme="minorEastAsia" w:cstheme="minorHAnsi"/>
              <w:noProof/>
              <w:sz w:val="24"/>
              <w:szCs w:val="24"/>
              <w:lang w:eastAsia="ja-JP"/>
              <w:rPrChange w:id="3205" w:author="DuyNgo" w:date="2012-08-10T08:15:00Z">
                <w:rPr>
                  <w:ins w:id="3206" w:author="DuyNgo" w:date="2012-08-10T08:15:00Z"/>
                  <w:rFonts w:eastAsiaTheme="minorEastAsia"/>
                  <w:noProof/>
                  <w:lang w:eastAsia="ja-JP"/>
                </w:rPr>
              </w:rPrChange>
            </w:rPr>
          </w:pPr>
          <w:ins w:id="3207" w:author="DuyNgo" w:date="2012-08-10T08:15:00Z">
            <w:r w:rsidRPr="00303364">
              <w:rPr>
                <w:rStyle w:val="Hyperlink"/>
                <w:rFonts w:cstheme="minorHAnsi"/>
                <w:noProof/>
                <w:sz w:val="24"/>
                <w:szCs w:val="24"/>
                <w:rPrChange w:id="3208" w:author="DuyNgo" w:date="2012-08-10T08:15:00Z">
                  <w:rPr>
                    <w:rStyle w:val="Hyperlink"/>
                    <w:noProof/>
                  </w:rPr>
                </w:rPrChange>
              </w:rPr>
              <w:fldChar w:fldCharType="begin"/>
            </w:r>
            <w:r w:rsidRPr="00303364">
              <w:rPr>
                <w:rStyle w:val="Hyperlink"/>
                <w:rFonts w:cstheme="minorHAnsi"/>
                <w:noProof/>
                <w:sz w:val="24"/>
                <w:szCs w:val="24"/>
                <w:rPrChange w:id="3209" w:author="DuyNgo" w:date="2012-08-10T08:15:00Z">
                  <w:rPr>
                    <w:rStyle w:val="Hyperlink"/>
                    <w:noProof/>
                  </w:rPr>
                </w:rPrChange>
              </w:rPr>
              <w:instrText xml:space="preserve"> </w:instrText>
            </w:r>
            <w:r w:rsidRPr="00303364">
              <w:rPr>
                <w:rFonts w:cstheme="minorHAnsi"/>
                <w:noProof/>
                <w:sz w:val="24"/>
                <w:szCs w:val="24"/>
                <w:rPrChange w:id="3210" w:author="DuyNgo" w:date="2012-08-10T08:15:00Z">
                  <w:rPr>
                    <w:noProof/>
                  </w:rPr>
                </w:rPrChange>
              </w:rPr>
              <w:instrText>HYPERLINK \l "_Toc332351240"</w:instrText>
            </w:r>
            <w:r w:rsidRPr="00303364">
              <w:rPr>
                <w:rStyle w:val="Hyperlink"/>
                <w:rFonts w:cstheme="minorHAnsi"/>
                <w:noProof/>
                <w:sz w:val="24"/>
                <w:szCs w:val="24"/>
                <w:rPrChange w:id="3211" w:author="DuyNgo" w:date="2012-08-10T08:15:00Z">
                  <w:rPr>
                    <w:rStyle w:val="Hyperlink"/>
                    <w:noProof/>
                  </w:rPr>
                </w:rPrChange>
              </w:rPr>
              <w:instrText xml:space="preserve"> </w:instrText>
            </w:r>
            <w:r w:rsidRPr="00303364">
              <w:rPr>
                <w:rStyle w:val="Hyperlink"/>
                <w:rFonts w:cstheme="minorHAnsi"/>
                <w:noProof/>
                <w:sz w:val="24"/>
                <w:szCs w:val="24"/>
                <w:rPrChange w:id="3212" w:author="DuyNgo" w:date="2012-08-10T08:15:00Z">
                  <w:rPr>
                    <w:rStyle w:val="Hyperlink"/>
                    <w:noProof/>
                  </w:rPr>
                </w:rPrChange>
              </w:rPr>
              <w:fldChar w:fldCharType="separate"/>
            </w:r>
            <w:r w:rsidRPr="00303364">
              <w:rPr>
                <w:rStyle w:val="Hyperlink"/>
                <w:rFonts w:cstheme="minorHAnsi"/>
                <w:noProof/>
                <w:sz w:val="24"/>
                <w:szCs w:val="24"/>
                <w:rPrChange w:id="3213" w:author="DuyNgo" w:date="2012-08-10T08:15:00Z">
                  <w:rPr>
                    <w:rStyle w:val="Hyperlink"/>
                    <w:rFonts w:ascii="Times New Roman" w:hAnsi="Times New Roman" w:cs="Times New Roman"/>
                    <w:noProof/>
                  </w:rPr>
                </w:rPrChange>
              </w:rPr>
              <w:t>1.4</w:t>
            </w:r>
            <w:r w:rsidRPr="00303364">
              <w:rPr>
                <w:rFonts w:eastAsiaTheme="minorEastAsia" w:cstheme="minorHAnsi"/>
                <w:noProof/>
                <w:sz w:val="24"/>
                <w:szCs w:val="24"/>
                <w:lang w:eastAsia="ja-JP"/>
                <w:rPrChange w:id="3214" w:author="DuyNgo" w:date="2012-08-10T08:15:00Z">
                  <w:rPr>
                    <w:rFonts w:eastAsiaTheme="minorEastAsia"/>
                    <w:noProof/>
                    <w:lang w:eastAsia="ja-JP"/>
                  </w:rPr>
                </w:rPrChange>
              </w:rPr>
              <w:tab/>
            </w:r>
            <w:r w:rsidRPr="00303364">
              <w:rPr>
                <w:rStyle w:val="Hyperlink"/>
                <w:rFonts w:cstheme="minorHAnsi"/>
                <w:noProof/>
                <w:sz w:val="24"/>
                <w:szCs w:val="24"/>
                <w:rPrChange w:id="3215" w:author="DuyNgo" w:date="2012-08-10T08:15:00Z">
                  <w:rPr>
                    <w:rStyle w:val="Hyperlink"/>
                    <w:rFonts w:ascii="Times New Roman" w:hAnsi="Times New Roman" w:cs="Times New Roman"/>
                    <w:noProof/>
                  </w:rPr>
                </w:rPrChange>
              </w:rPr>
              <w:t>Requirement _UC04 - Sort Requirements Use Case</w:t>
            </w:r>
            <w:r w:rsidRPr="00303364">
              <w:rPr>
                <w:rFonts w:cstheme="minorHAnsi"/>
                <w:noProof/>
                <w:webHidden/>
                <w:sz w:val="24"/>
                <w:szCs w:val="24"/>
                <w:rPrChange w:id="3216" w:author="DuyNgo" w:date="2012-08-10T08:15:00Z">
                  <w:rPr>
                    <w:noProof/>
                    <w:webHidden/>
                  </w:rPr>
                </w:rPrChange>
              </w:rPr>
              <w:tab/>
            </w:r>
            <w:r w:rsidRPr="00303364">
              <w:rPr>
                <w:rFonts w:cstheme="minorHAnsi"/>
                <w:noProof/>
                <w:webHidden/>
                <w:sz w:val="24"/>
                <w:szCs w:val="24"/>
                <w:rPrChange w:id="3217" w:author="DuyNgo" w:date="2012-08-10T08:15:00Z">
                  <w:rPr>
                    <w:noProof/>
                    <w:webHidden/>
                  </w:rPr>
                </w:rPrChange>
              </w:rPr>
              <w:fldChar w:fldCharType="begin"/>
            </w:r>
            <w:r w:rsidRPr="00303364">
              <w:rPr>
                <w:rFonts w:cstheme="minorHAnsi"/>
                <w:noProof/>
                <w:webHidden/>
                <w:sz w:val="24"/>
                <w:szCs w:val="24"/>
                <w:rPrChange w:id="3218" w:author="DuyNgo" w:date="2012-08-10T08:15:00Z">
                  <w:rPr>
                    <w:noProof/>
                    <w:webHidden/>
                  </w:rPr>
                </w:rPrChange>
              </w:rPr>
              <w:instrText xml:space="preserve"> PAGEREF _Toc332351240 \h </w:instrText>
            </w:r>
          </w:ins>
          <w:r w:rsidRPr="00303364">
            <w:rPr>
              <w:rFonts w:cstheme="minorHAnsi"/>
              <w:noProof/>
              <w:webHidden/>
              <w:sz w:val="24"/>
              <w:szCs w:val="24"/>
              <w:rPrChange w:id="3219" w:author="DuyNgo" w:date="2012-08-10T08:15:00Z">
                <w:rPr>
                  <w:rFonts w:cstheme="minorHAnsi"/>
                  <w:noProof/>
                  <w:webHidden/>
                  <w:sz w:val="24"/>
                  <w:szCs w:val="24"/>
                </w:rPr>
              </w:rPrChange>
            </w:rPr>
          </w:r>
          <w:r w:rsidRPr="00303364">
            <w:rPr>
              <w:rFonts w:cstheme="minorHAnsi"/>
              <w:noProof/>
              <w:webHidden/>
              <w:sz w:val="24"/>
              <w:szCs w:val="24"/>
              <w:rPrChange w:id="3220" w:author="DuyNgo" w:date="2012-08-10T08:15:00Z">
                <w:rPr>
                  <w:noProof/>
                  <w:webHidden/>
                </w:rPr>
              </w:rPrChange>
            </w:rPr>
            <w:fldChar w:fldCharType="separate"/>
          </w:r>
          <w:ins w:id="3221" w:author="DuyNgo" w:date="2012-08-10T08:15:00Z">
            <w:r w:rsidRPr="00303364">
              <w:rPr>
                <w:rFonts w:cstheme="minorHAnsi"/>
                <w:noProof/>
                <w:webHidden/>
                <w:sz w:val="24"/>
                <w:szCs w:val="24"/>
                <w:rPrChange w:id="3222" w:author="DuyNgo" w:date="2012-08-10T08:15:00Z">
                  <w:rPr>
                    <w:noProof/>
                    <w:webHidden/>
                  </w:rPr>
                </w:rPrChange>
              </w:rPr>
              <w:t>303</w:t>
            </w:r>
            <w:r w:rsidRPr="00303364">
              <w:rPr>
                <w:rFonts w:cstheme="minorHAnsi"/>
                <w:noProof/>
                <w:webHidden/>
                <w:sz w:val="24"/>
                <w:szCs w:val="24"/>
                <w:rPrChange w:id="3223" w:author="DuyNgo" w:date="2012-08-10T08:15:00Z">
                  <w:rPr>
                    <w:noProof/>
                    <w:webHidden/>
                  </w:rPr>
                </w:rPrChange>
              </w:rPr>
              <w:fldChar w:fldCharType="end"/>
            </w:r>
            <w:r w:rsidRPr="00303364">
              <w:rPr>
                <w:rStyle w:val="Hyperlink"/>
                <w:rFonts w:cstheme="minorHAnsi"/>
                <w:noProof/>
                <w:sz w:val="24"/>
                <w:szCs w:val="24"/>
                <w:rPrChange w:id="322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225" w:author="DuyNgo" w:date="2012-08-10T08:15:00Z"/>
              <w:rFonts w:eastAsiaTheme="minorEastAsia" w:cstheme="minorHAnsi"/>
              <w:noProof/>
              <w:sz w:val="24"/>
              <w:szCs w:val="24"/>
              <w:lang w:eastAsia="ja-JP"/>
              <w:rPrChange w:id="3226" w:author="DuyNgo" w:date="2012-08-10T08:15:00Z">
                <w:rPr>
                  <w:ins w:id="3227" w:author="DuyNgo" w:date="2012-08-10T08:15:00Z"/>
                  <w:rFonts w:eastAsiaTheme="minorEastAsia"/>
                  <w:noProof/>
                  <w:lang w:eastAsia="ja-JP"/>
                </w:rPr>
              </w:rPrChange>
            </w:rPr>
          </w:pPr>
          <w:ins w:id="3228" w:author="DuyNgo" w:date="2012-08-10T08:15:00Z">
            <w:r w:rsidRPr="00303364">
              <w:rPr>
                <w:rStyle w:val="Hyperlink"/>
                <w:rFonts w:cstheme="minorHAnsi"/>
                <w:noProof/>
                <w:sz w:val="24"/>
                <w:szCs w:val="24"/>
                <w:rPrChange w:id="3229" w:author="DuyNgo" w:date="2012-08-10T08:15:00Z">
                  <w:rPr>
                    <w:rStyle w:val="Hyperlink"/>
                    <w:noProof/>
                  </w:rPr>
                </w:rPrChange>
              </w:rPr>
              <w:fldChar w:fldCharType="begin"/>
            </w:r>
            <w:r w:rsidRPr="00303364">
              <w:rPr>
                <w:rStyle w:val="Hyperlink"/>
                <w:rFonts w:cstheme="minorHAnsi"/>
                <w:noProof/>
                <w:sz w:val="24"/>
                <w:szCs w:val="24"/>
                <w:rPrChange w:id="3230" w:author="DuyNgo" w:date="2012-08-10T08:15:00Z">
                  <w:rPr>
                    <w:rStyle w:val="Hyperlink"/>
                    <w:noProof/>
                  </w:rPr>
                </w:rPrChange>
              </w:rPr>
              <w:instrText xml:space="preserve"> </w:instrText>
            </w:r>
            <w:r w:rsidRPr="00303364">
              <w:rPr>
                <w:rFonts w:cstheme="minorHAnsi"/>
                <w:noProof/>
                <w:sz w:val="24"/>
                <w:szCs w:val="24"/>
                <w:rPrChange w:id="3231" w:author="DuyNgo" w:date="2012-08-10T08:15:00Z">
                  <w:rPr>
                    <w:noProof/>
                  </w:rPr>
                </w:rPrChange>
              </w:rPr>
              <w:instrText>HYPERLINK \l "_Toc332351241"</w:instrText>
            </w:r>
            <w:r w:rsidRPr="00303364">
              <w:rPr>
                <w:rStyle w:val="Hyperlink"/>
                <w:rFonts w:cstheme="minorHAnsi"/>
                <w:noProof/>
                <w:sz w:val="24"/>
                <w:szCs w:val="24"/>
                <w:rPrChange w:id="3232" w:author="DuyNgo" w:date="2012-08-10T08:15:00Z">
                  <w:rPr>
                    <w:rStyle w:val="Hyperlink"/>
                    <w:noProof/>
                  </w:rPr>
                </w:rPrChange>
              </w:rPr>
              <w:instrText xml:space="preserve"> </w:instrText>
            </w:r>
            <w:r w:rsidRPr="00303364">
              <w:rPr>
                <w:rStyle w:val="Hyperlink"/>
                <w:rFonts w:cstheme="minorHAnsi"/>
                <w:noProof/>
                <w:sz w:val="24"/>
                <w:szCs w:val="24"/>
                <w:rPrChange w:id="3233" w:author="DuyNgo" w:date="2012-08-10T08:15:00Z">
                  <w:rPr>
                    <w:rStyle w:val="Hyperlink"/>
                    <w:noProof/>
                  </w:rPr>
                </w:rPrChange>
              </w:rPr>
              <w:fldChar w:fldCharType="separate"/>
            </w:r>
            <w:r w:rsidRPr="00303364">
              <w:rPr>
                <w:rStyle w:val="Hyperlink"/>
                <w:rFonts w:cstheme="minorHAnsi"/>
                <w:noProof/>
                <w:sz w:val="24"/>
                <w:szCs w:val="24"/>
                <w:rPrChange w:id="3234" w:author="DuyNgo" w:date="2012-08-10T08:15:00Z">
                  <w:rPr>
                    <w:rStyle w:val="Hyperlink"/>
                    <w:rFonts w:ascii="Times New Roman" w:hAnsi="Times New Roman" w:cs="Times New Roman"/>
                    <w:noProof/>
                  </w:rPr>
                </w:rPrChange>
              </w:rPr>
              <w:t>1.4.1</w:t>
            </w:r>
            <w:r w:rsidRPr="00303364">
              <w:rPr>
                <w:rFonts w:eastAsiaTheme="minorEastAsia" w:cstheme="minorHAnsi"/>
                <w:noProof/>
                <w:sz w:val="24"/>
                <w:szCs w:val="24"/>
                <w:lang w:eastAsia="ja-JP"/>
                <w:rPrChange w:id="3235" w:author="DuyNgo" w:date="2012-08-10T08:15:00Z">
                  <w:rPr>
                    <w:rFonts w:eastAsiaTheme="minorEastAsia"/>
                    <w:noProof/>
                    <w:lang w:eastAsia="ja-JP"/>
                  </w:rPr>
                </w:rPrChange>
              </w:rPr>
              <w:tab/>
            </w:r>
            <w:r w:rsidRPr="00303364">
              <w:rPr>
                <w:rStyle w:val="Hyperlink"/>
                <w:rFonts w:cstheme="minorHAnsi"/>
                <w:noProof/>
                <w:sz w:val="24"/>
                <w:szCs w:val="24"/>
                <w:rPrChange w:id="3236"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237" w:author="DuyNgo" w:date="2012-08-10T08:15:00Z">
                  <w:rPr>
                    <w:noProof/>
                    <w:webHidden/>
                  </w:rPr>
                </w:rPrChange>
              </w:rPr>
              <w:tab/>
            </w:r>
            <w:r w:rsidRPr="00303364">
              <w:rPr>
                <w:rFonts w:cstheme="minorHAnsi"/>
                <w:noProof/>
                <w:webHidden/>
                <w:sz w:val="24"/>
                <w:szCs w:val="24"/>
                <w:rPrChange w:id="3238" w:author="DuyNgo" w:date="2012-08-10T08:15:00Z">
                  <w:rPr>
                    <w:noProof/>
                    <w:webHidden/>
                  </w:rPr>
                </w:rPrChange>
              </w:rPr>
              <w:fldChar w:fldCharType="begin"/>
            </w:r>
            <w:r w:rsidRPr="00303364">
              <w:rPr>
                <w:rFonts w:cstheme="minorHAnsi"/>
                <w:noProof/>
                <w:webHidden/>
                <w:sz w:val="24"/>
                <w:szCs w:val="24"/>
                <w:rPrChange w:id="3239" w:author="DuyNgo" w:date="2012-08-10T08:15:00Z">
                  <w:rPr>
                    <w:noProof/>
                    <w:webHidden/>
                  </w:rPr>
                </w:rPrChange>
              </w:rPr>
              <w:instrText xml:space="preserve"> PAGEREF _Toc332351241 \h </w:instrText>
            </w:r>
          </w:ins>
          <w:r w:rsidRPr="00303364">
            <w:rPr>
              <w:rFonts w:cstheme="minorHAnsi"/>
              <w:noProof/>
              <w:webHidden/>
              <w:sz w:val="24"/>
              <w:szCs w:val="24"/>
              <w:rPrChange w:id="3240" w:author="DuyNgo" w:date="2012-08-10T08:15:00Z">
                <w:rPr>
                  <w:rFonts w:cstheme="minorHAnsi"/>
                  <w:noProof/>
                  <w:webHidden/>
                  <w:sz w:val="24"/>
                  <w:szCs w:val="24"/>
                </w:rPr>
              </w:rPrChange>
            </w:rPr>
          </w:r>
          <w:r w:rsidRPr="00303364">
            <w:rPr>
              <w:rFonts w:cstheme="minorHAnsi"/>
              <w:noProof/>
              <w:webHidden/>
              <w:sz w:val="24"/>
              <w:szCs w:val="24"/>
              <w:rPrChange w:id="3241" w:author="DuyNgo" w:date="2012-08-10T08:15:00Z">
                <w:rPr>
                  <w:noProof/>
                  <w:webHidden/>
                </w:rPr>
              </w:rPrChange>
            </w:rPr>
            <w:fldChar w:fldCharType="separate"/>
          </w:r>
          <w:ins w:id="3242" w:author="DuyNgo" w:date="2012-08-10T08:15:00Z">
            <w:r w:rsidRPr="00303364">
              <w:rPr>
                <w:rFonts w:cstheme="minorHAnsi"/>
                <w:noProof/>
                <w:webHidden/>
                <w:sz w:val="24"/>
                <w:szCs w:val="24"/>
                <w:rPrChange w:id="3243" w:author="DuyNgo" w:date="2012-08-10T08:15:00Z">
                  <w:rPr>
                    <w:noProof/>
                    <w:webHidden/>
                  </w:rPr>
                </w:rPrChange>
              </w:rPr>
              <w:t>304</w:t>
            </w:r>
            <w:r w:rsidRPr="00303364">
              <w:rPr>
                <w:rFonts w:cstheme="minorHAnsi"/>
                <w:noProof/>
                <w:webHidden/>
                <w:sz w:val="24"/>
                <w:szCs w:val="24"/>
                <w:rPrChange w:id="3244" w:author="DuyNgo" w:date="2012-08-10T08:15:00Z">
                  <w:rPr>
                    <w:noProof/>
                    <w:webHidden/>
                  </w:rPr>
                </w:rPrChange>
              </w:rPr>
              <w:fldChar w:fldCharType="end"/>
            </w:r>
            <w:r w:rsidRPr="00303364">
              <w:rPr>
                <w:rStyle w:val="Hyperlink"/>
                <w:rFonts w:cstheme="minorHAnsi"/>
                <w:noProof/>
                <w:sz w:val="24"/>
                <w:szCs w:val="24"/>
                <w:rPrChange w:id="324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246" w:author="DuyNgo" w:date="2012-08-10T08:15:00Z"/>
              <w:rFonts w:eastAsiaTheme="minorEastAsia" w:cstheme="minorHAnsi"/>
              <w:noProof/>
              <w:sz w:val="24"/>
              <w:szCs w:val="24"/>
              <w:lang w:eastAsia="ja-JP"/>
              <w:rPrChange w:id="3247" w:author="DuyNgo" w:date="2012-08-10T08:15:00Z">
                <w:rPr>
                  <w:ins w:id="3248" w:author="DuyNgo" w:date="2012-08-10T08:15:00Z"/>
                  <w:rFonts w:eastAsiaTheme="minorEastAsia"/>
                  <w:noProof/>
                  <w:lang w:eastAsia="ja-JP"/>
                </w:rPr>
              </w:rPrChange>
            </w:rPr>
          </w:pPr>
          <w:ins w:id="3249" w:author="DuyNgo" w:date="2012-08-10T08:15:00Z">
            <w:r w:rsidRPr="00303364">
              <w:rPr>
                <w:rStyle w:val="Hyperlink"/>
                <w:rFonts w:cstheme="minorHAnsi"/>
                <w:noProof/>
                <w:sz w:val="24"/>
                <w:szCs w:val="24"/>
                <w:rPrChange w:id="3250" w:author="DuyNgo" w:date="2012-08-10T08:15:00Z">
                  <w:rPr>
                    <w:rStyle w:val="Hyperlink"/>
                    <w:noProof/>
                  </w:rPr>
                </w:rPrChange>
              </w:rPr>
              <w:fldChar w:fldCharType="begin"/>
            </w:r>
            <w:r w:rsidRPr="00303364">
              <w:rPr>
                <w:rStyle w:val="Hyperlink"/>
                <w:rFonts w:cstheme="minorHAnsi"/>
                <w:noProof/>
                <w:sz w:val="24"/>
                <w:szCs w:val="24"/>
                <w:rPrChange w:id="3251" w:author="DuyNgo" w:date="2012-08-10T08:15:00Z">
                  <w:rPr>
                    <w:rStyle w:val="Hyperlink"/>
                    <w:noProof/>
                  </w:rPr>
                </w:rPrChange>
              </w:rPr>
              <w:instrText xml:space="preserve"> </w:instrText>
            </w:r>
            <w:r w:rsidRPr="00303364">
              <w:rPr>
                <w:rFonts w:cstheme="minorHAnsi"/>
                <w:noProof/>
                <w:sz w:val="24"/>
                <w:szCs w:val="24"/>
                <w:rPrChange w:id="3252" w:author="DuyNgo" w:date="2012-08-10T08:15:00Z">
                  <w:rPr>
                    <w:noProof/>
                  </w:rPr>
                </w:rPrChange>
              </w:rPr>
              <w:instrText>HYPERLINK \l "_Toc332351242"</w:instrText>
            </w:r>
            <w:r w:rsidRPr="00303364">
              <w:rPr>
                <w:rStyle w:val="Hyperlink"/>
                <w:rFonts w:cstheme="minorHAnsi"/>
                <w:noProof/>
                <w:sz w:val="24"/>
                <w:szCs w:val="24"/>
                <w:rPrChange w:id="3253" w:author="DuyNgo" w:date="2012-08-10T08:15:00Z">
                  <w:rPr>
                    <w:rStyle w:val="Hyperlink"/>
                    <w:noProof/>
                  </w:rPr>
                </w:rPrChange>
              </w:rPr>
              <w:instrText xml:space="preserve"> </w:instrText>
            </w:r>
            <w:r w:rsidRPr="00303364">
              <w:rPr>
                <w:rStyle w:val="Hyperlink"/>
                <w:rFonts w:cstheme="minorHAnsi"/>
                <w:noProof/>
                <w:sz w:val="24"/>
                <w:szCs w:val="24"/>
                <w:rPrChange w:id="3254" w:author="DuyNgo" w:date="2012-08-10T08:15:00Z">
                  <w:rPr>
                    <w:rStyle w:val="Hyperlink"/>
                    <w:noProof/>
                  </w:rPr>
                </w:rPrChange>
              </w:rPr>
              <w:fldChar w:fldCharType="separate"/>
            </w:r>
            <w:r w:rsidRPr="00303364">
              <w:rPr>
                <w:rStyle w:val="Hyperlink"/>
                <w:rFonts w:cstheme="minorHAnsi"/>
                <w:noProof/>
                <w:sz w:val="24"/>
                <w:szCs w:val="24"/>
                <w:rPrChange w:id="3255" w:author="DuyNgo" w:date="2012-08-10T08:15:00Z">
                  <w:rPr>
                    <w:rStyle w:val="Hyperlink"/>
                    <w:rFonts w:ascii="Times New Roman" w:hAnsi="Times New Roman" w:cs="Times New Roman"/>
                    <w:noProof/>
                  </w:rPr>
                </w:rPrChange>
              </w:rPr>
              <w:t>1.4.2</w:t>
            </w:r>
            <w:r w:rsidRPr="00303364">
              <w:rPr>
                <w:rFonts w:eastAsiaTheme="minorEastAsia" w:cstheme="minorHAnsi"/>
                <w:noProof/>
                <w:sz w:val="24"/>
                <w:szCs w:val="24"/>
                <w:lang w:eastAsia="ja-JP"/>
                <w:rPrChange w:id="3256" w:author="DuyNgo" w:date="2012-08-10T08:15:00Z">
                  <w:rPr>
                    <w:rFonts w:eastAsiaTheme="minorEastAsia"/>
                    <w:noProof/>
                    <w:lang w:eastAsia="ja-JP"/>
                  </w:rPr>
                </w:rPrChange>
              </w:rPr>
              <w:tab/>
            </w:r>
            <w:r w:rsidRPr="00303364">
              <w:rPr>
                <w:rStyle w:val="Hyperlink"/>
                <w:rFonts w:cstheme="minorHAnsi"/>
                <w:noProof/>
                <w:sz w:val="24"/>
                <w:szCs w:val="24"/>
                <w:rPrChange w:id="3257"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258" w:author="DuyNgo" w:date="2012-08-10T08:15:00Z">
                  <w:rPr>
                    <w:noProof/>
                    <w:webHidden/>
                  </w:rPr>
                </w:rPrChange>
              </w:rPr>
              <w:tab/>
            </w:r>
            <w:r w:rsidRPr="00303364">
              <w:rPr>
                <w:rFonts w:cstheme="minorHAnsi"/>
                <w:noProof/>
                <w:webHidden/>
                <w:sz w:val="24"/>
                <w:szCs w:val="24"/>
                <w:rPrChange w:id="3259" w:author="DuyNgo" w:date="2012-08-10T08:15:00Z">
                  <w:rPr>
                    <w:noProof/>
                    <w:webHidden/>
                  </w:rPr>
                </w:rPrChange>
              </w:rPr>
              <w:fldChar w:fldCharType="begin"/>
            </w:r>
            <w:r w:rsidRPr="00303364">
              <w:rPr>
                <w:rFonts w:cstheme="minorHAnsi"/>
                <w:noProof/>
                <w:webHidden/>
                <w:sz w:val="24"/>
                <w:szCs w:val="24"/>
                <w:rPrChange w:id="3260" w:author="DuyNgo" w:date="2012-08-10T08:15:00Z">
                  <w:rPr>
                    <w:noProof/>
                    <w:webHidden/>
                  </w:rPr>
                </w:rPrChange>
              </w:rPr>
              <w:instrText xml:space="preserve"> PAGEREF _Toc332351242 \h </w:instrText>
            </w:r>
          </w:ins>
          <w:r w:rsidRPr="00303364">
            <w:rPr>
              <w:rFonts w:cstheme="minorHAnsi"/>
              <w:noProof/>
              <w:webHidden/>
              <w:sz w:val="24"/>
              <w:szCs w:val="24"/>
              <w:rPrChange w:id="3261" w:author="DuyNgo" w:date="2012-08-10T08:15:00Z">
                <w:rPr>
                  <w:rFonts w:cstheme="minorHAnsi"/>
                  <w:noProof/>
                  <w:webHidden/>
                  <w:sz w:val="24"/>
                  <w:szCs w:val="24"/>
                </w:rPr>
              </w:rPrChange>
            </w:rPr>
          </w:r>
          <w:r w:rsidRPr="00303364">
            <w:rPr>
              <w:rFonts w:cstheme="minorHAnsi"/>
              <w:noProof/>
              <w:webHidden/>
              <w:sz w:val="24"/>
              <w:szCs w:val="24"/>
              <w:rPrChange w:id="3262" w:author="DuyNgo" w:date="2012-08-10T08:15:00Z">
                <w:rPr>
                  <w:noProof/>
                  <w:webHidden/>
                </w:rPr>
              </w:rPrChange>
            </w:rPr>
            <w:fldChar w:fldCharType="separate"/>
          </w:r>
          <w:ins w:id="3263" w:author="DuyNgo" w:date="2012-08-10T08:15:00Z">
            <w:r w:rsidRPr="00303364">
              <w:rPr>
                <w:rFonts w:cstheme="minorHAnsi"/>
                <w:noProof/>
                <w:webHidden/>
                <w:sz w:val="24"/>
                <w:szCs w:val="24"/>
                <w:rPrChange w:id="3264" w:author="DuyNgo" w:date="2012-08-10T08:15:00Z">
                  <w:rPr>
                    <w:noProof/>
                    <w:webHidden/>
                  </w:rPr>
                </w:rPrChange>
              </w:rPr>
              <w:t>304</w:t>
            </w:r>
            <w:r w:rsidRPr="00303364">
              <w:rPr>
                <w:rFonts w:cstheme="minorHAnsi"/>
                <w:noProof/>
                <w:webHidden/>
                <w:sz w:val="24"/>
                <w:szCs w:val="24"/>
                <w:rPrChange w:id="3265" w:author="DuyNgo" w:date="2012-08-10T08:15:00Z">
                  <w:rPr>
                    <w:noProof/>
                    <w:webHidden/>
                  </w:rPr>
                </w:rPrChange>
              </w:rPr>
              <w:fldChar w:fldCharType="end"/>
            </w:r>
            <w:r w:rsidRPr="00303364">
              <w:rPr>
                <w:rStyle w:val="Hyperlink"/>
                <w:rFonts w:cstheme="minorHAnsi"/>
                <w:noProof/>
                <w:sz w:val="24"/>
                <w:szCs w:val="24"/>
                <w:rPrChange w:id="3266"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267" w:author="DuyNgo" w:date="2012-08-10T08:15:00Z"/>
              <w:rFonts w:eastAsiaTheme="minorEastAsia" w:cstheme="minorHAnsi"/>
              <w:noProof/>
              <w:sz w:val="24"/>
              <w:szCs w:val="24"/>
              <w:lang w:eastAsia="ja-JP"/>
              <w:rPrChange w:id="3268" w:author="DuyNgo" w:date="2012-08-10T08:15:00Z">
                <w:rPr>
                  <w:ins w:id="3269" w:author="DuyNgo" w:date="2012-08-10T08:15:00Z"/>
                  <w:rFonts w:eastAsiaTheme="minorEastAsia"/>
                  <w:noProof/>
                  <w:lang w:eastAsia="ja-JP"/>
                </w:rPr>
              </w:rPrChange>
            </w:rPr>
          </w:pPr>
          <w:ins w:id="3270" w:author="DuyNgo" w:date="2012-08-10T08:15:00Z">
            <w:r w:rsidRPr="00303364">
              <w:rPr>
                <w:rStyle w:val="Hyperlink"/>
                <w:rFonts w:cstheme="minorHAnsi"/>
                <w:noProof/>
                <w:sz w:val="24"/>
                <w:szCs w:val="24"/>
                <w:rPrChange w:id="3271" w:author="DuyNgo" w:date="2012-08-10T08:15:00Z">
                  <w:rPr>
                    <w:rStyle w:val="Hyperlink"/>
                    <w:noProof/>
                  </w:rPr>
                </w:rPrChange>
              </w:rPr>
              <w:fldChar w:fldCharType="begin"/>
            </w:r>
            <w:r w:rsidRPr="00303364">
              <w:rPr>
                <w:rStyle w:val="Hyperlink"/>
                <w:rFonts w:cstheme="minorHAnsi"/>
                <w:noProof/>
                <w:sz w:val="24"/>
                <w:szCs w:val="24"/>
                <w:rPrChange w:id="3272" w:author="DuyNgo" w:date="2012-08-10T08:15:00Z">
                  <w:rPr>
                    <w:rStyle w:val="Hyperlink"/>
                    <w:noProof/>
                  </w:rPr>
                </w:rPrChange>
              </w:rPr>
              <w:instrText xml:space="preserve"> </w:instrText>
            </w:r>
            <w:r w:rsidRPr="00303364">
              <w:rPr>
                <w:rFonts w:cstheme="minorHAnsi"/>
                <w:noProof/>
                <w:sz w:val="24"/>
                <w:szCs w:val="24"/>
                <w:rPrChange w:id="3273" w:author="DuyNgo" w:date="2012-08-10T08:15:00Z">
                  <w:rPr>
                    <w:noProof/>
                  </w:rPr>
                </w:rPrChange>
              </w:rPr>
              <w:instrText>HYPERLINK \l "_Toc332351243"</w:instrText>
            </w:r>
            <w:r w:rsidRPr="00303364">
              <w:rPr>
                <w:rStyle w:val="Hyperlink"/>
                <w:rFonts w:cstheme="minorHAnsi"/>
                <w:noProof/>
                <w:sz w:val="24"/>
                <w:szCs w:val="24"/>
                <w:rPrChange w:id="3274" w:author="DuyNgo" w:date="2012-08-10T08:15:00Z">
                  <w:rPr>
                    <w:rStyle w:val="Hyperlink"/>
                    <w:noProof/>
                  </w:rPr>
                </w:rPrChange>
              </w:rPr>
              <w:instrText xml:space="preserve"> </w:instrText>
            </w:r>
            <w:r w:rsidRPr="00303364">
              <w:rPr>
                <w:rStyle w:val="Hyperlink"/>
                <w:rFonts w:cstheme="minorHAnsi"/>
                <w:noProof/>
                <w:sz w:val="24"/>
                <w:szCs w:val="24"/>
                <w:rPrChange w:id="3275" w:author="DuyNgo" w:date="2012-08-10T08:15:00Z">
                  <w:rPr>
                    <w:rStyle w:val="Hyperlink"/>
                    <w:noProof/>
                  </w:rPr>
                </w:rPrChange>
              </w:rPr>
              <w:fldChar w:fldCharType="separate"/>
            </w:r>
            <w:r w:rsidRPr="00303364">
              <w:rPr>
                <w:rStyle w:val="Hyperlink"/>
                <w:rFonts w:cstheme="minorHAnsi"/>
                <w:noProof/>
                <w:sz w:val="24"/>
                <w:szCs w:val="24"/>
                <w:rPrChange w:id="3276" w:author="DuyNgo" w:date="2012-08-10T08:15:00Z">
                  <w:rPr>
                    <w:rStyle w:val="Hyperlink"/>
                    <w:rFonts w:ascii="Times New Roman" w:hAnsi="Times New Roman" w:cs="Times New Roman"/>
                    <w:noProof/>
                  </w:rPr>
                </w:rPrChange>
              </w:rPr>
              <w:t>1.5</w:t>
            </w:r>
            <w:r w:rsidRPr="00303364">
              <w:rPr>
                <w:rFonts w:eastAsiaTheme="minorEastAsia" w:cstheme="minorHAnsi"/>
                <w:noProof/>
                <w:sz w:val="24"/>
                <w:szCs w:val="24"/>
                <w:lang w:eastAsia="ja-JP"/>
                <w:rPrChange w:id="3277" w:author="DuyNgo" w:date="2012-08-10T08:15:00Z">
                  <w:rPr>
                    <w:rFonts w:eastAsiaTheme="minorEastAsia"/>
                    <w:noProof/>
                    <w:lang w:eastAsia="ja-JP"/>
                  </w:rPr>
                </w:rPrChange>
              </w:rPr>
              <w:tab/>
            </w:r>
            <w:r w:rsidRPr="00303364">
              <w:rPr>
                <w:rStyle w:val="Hyperlink"/>
                <w:rFonts w:cstheme="minorHAnsi"/>
                <w:noProof/>
                <w:sz w:val="24"/>
                <w:szCs w:val="24"/>
                <w:rPrChange w:id="3278" w:author="DuyNgo" w:date="2012-08-10T08:15:00Z">
                  <w:rPr>
                    <w:rStyle w:val="Hyperlink"/>
                    <w:rFonts w:ascii="Times New Roman" w:hAnsi="Times New Roman" w:cs="Times New Roman"/>
                    <w:noProof/>
                  </w:rPr>
                </w:rPrChange>
              </w:rPr>
              <w:t>Admin _UC01 - Admin Create new Project Use Case</w:t>
            </w:r>
            <w:r w:rsidRPr="00303364">
              <w:rPr>
                <w:rFonts w:cstheme="minorHAnsi"/>
                <w:noProof/>
                <w:webHidden/>
                <w:sz w:val="24"/>
                <w:szCs w:val="24"/>
                <w:rPrChange w:id="3279" w:author="DuyNgo" w:date="2012-08-10T08:15:00Z">
                  <w:rPr>
                    <w:noProof/>
                    <w:webHidden/>
                  </w:rPr>
                </w:rPrChange>
              </w:rPr>
              <w:tab/>
            </w:r>
            <w:r w:rsidRPr="00303364">
              <w:rPr>
                <w:rFonts w:cstheme="minorHAnsi"/>
                <w:noProof/>
                <w:webHidden/>
                <w:sz w:val="24"/>
                <w:szCs w:val="24"/>
                <w:rPrChange w:id="3280" w:author="DuyNgo" w:date="2012-08-10T08:15:00Z">
                  <w:rPr>
                    <w:noProof/>
                    <w:webHidden/>
                  </w:rPr>
                </w:rPrChange>
              </w:rPr>
              <w:fldChar w:fldCharType="begin"/>
            </w:r>
            <w:r w:rsidRPr="00303364">
              <w:rPr>
                <w:rFonts w:cstheme="minorHAnsi"/>
                <w:noProof/>
                <w:webHidden/>
                <w:sz w:val="24"/>
                <w:szCs w:val="24"/>
                <w:rPrChange w:id="3281" w:author="DuyNgo" w:date="2012-08-10T08:15:00Z">
                  <w:rPr>
                    <w:noProof/>
                    <w:webHidden/>
                  </w:rPr>
                </w:rPrChange>
              </w:rPr>
              <w:instrText xml:space="preserve"> PAGEREF _Toc332351243 \h </w:instrText>
            </w:r>
          </w:ins>
          <w:r w:rsidRPr="00303364">
            <w:rPr>
              <w:rFonts w:cstheme="minorHAnsi"/>
              <w:noProof/>
              <w:webHidden/>
              <w:sz w:val="24"/>
              <w:szCs w:val="24"/>
              <w:rPrChange w:id="3282" w:author="DuyNgo" w:date="2012-08-10T08:15:00Z">
                <w:rPr>
                  <w:rFonts w:cstheme="minorHAnsi"/>
                  <w:noProof/>
                  <w:webHidden/>
                  <w:sz w:val="24"/>
                  <w:szCs w:val="24"/>
                </w:rPr>
              </w:rPrChange>
            </w:rPr>
          </w:r>
          <w:r w:rsidRPr="00303364">
            <w:rPr>
              <w:rFonts w:cstheme="minorHAnsi"/>
              <w:noProof/>
              <w:webHidden/>
              <w:sz w:val="24"/>
              <w:szCs w:val="24"/>
              <w:rPrChange w:id="3283" w:author="DuyNgo" w:date="2012-08-10T08:15:00Z">
                <w:rPr>
                  <w:noProof/>
                  <w:webHidden/>
                </w:rPr>
              </w:rPrChange>
            </w:rPr>
            <w:fldChar w:fldCharType="separate"/>
          </w:r>
          <w:ins w:id="3284" w:author="DuyNgo" w:date="2012-08-10T08:15:00Z">
            <w:r w:rsidRPr="00303364">
              <w:rPr>
                <w:rFonts w:cstheme="minorHAnsi"/>
                <w:noProof/>
                <w:webHidden/>
                <w:sz w:val="24"/>
                <w:szCs w:val="24"/>
                <w:rPrChange w:id="3285" w:author="DuyNgo" w:date="2012-08-10T08:15:00Z">
                  <w:rPr>
                    <w:noProof/>
                    <w:webHidden/>
                  </w:rPr>
                </w:rPrChange>
              </w:rPr>
              <w:t>305</w:t>
            </w:r>
            <w:r w:rsidRPr="00303364">
              <w:rPr>
                <w:rFonts w:cstheme="minorHAnsi"/>
                <w:noProof/>
                <w:webHidden/>
                <w:sz w:val="24"/>
                <w:szCs w:val="24"/>
                <w:rPrChange w:id="3286" w:author="DuyNgo" w:date="2012-08-10T08:15:00Z">
                  <w:rPr>
                    <w:noProof/>
                    <w:webHidden/>
                  </w:rPr>
                </w:rPrChange>
              </w:rPr>
              <w:fldChar w:fldCharType="end"/>
            </w:r>
            <w:r w:rsidRPr="00303364">
              <w:rPr>
                <w:rStyle w:val="Hyperlink"/>
                <w:rFonts w:cstheme="minorHAnsi"/>
                <w:noProof/>
                <w:sz w:val="24"/>
                <w:szCs w:val="24"/>
                <w:rPrChange w:id="328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288" w:author="DuyNgo" w:date="2012-08-10T08:15:00Z"/>
              <w:rFonts w:eastAsiaTheme="minorEastAsia" w:cstheme="minorHAnsi"/>
              <w:noProof/>
              <w:sz w:val="24"/>
              <w:szCs w:val="24"/>
              <w:lang w:eastAsia="ja-JP"/>
              <w:rPrChange w:id="3289" w:author="DuyNgo" w:date="2012-08-10T08:15:00Z">
                <w:rPr>
                  <w:ins w:id="3290" w:author="DuyNgo" w:date="2012-08-10T08:15:00Z"/>
                  <w:rFonts w:eastAsiaTheme="minorEastAsia"/>
                  <w:noProof/>
                  <w:lang w:eastAsia="ja-JP"/>
                </w:rPr>
              </w:rPrChange>
            </w:rPr>
          </w:pPr>
          <w:ins w:id="3291" w:author="DuyNgo" w:date="2012-08-10T08:15:00Z">
            <w:r w:rsidRPr="00303364">
              <w:rPr>
                <w:rStyle w:val="Hyperlink"/>
                <w:rFonts w:cstheme="minorHAnsi"/>
                <w:noProof/>
                <w:sz w:val="24"/>
                <w:szCs w:val="24"/>
                <w:rPrChange w:id="3292" w:author="DuyNgo" w:date="2012-08-10T08:15:00Z">
                  <w:rPr>
                    <w:rStyle w:val="Hyperlink"/>
                    <w:noProof/>
                  </w:rPr>
                </w:rPrChange>
              </w:rPr>
              <w:fldChar w:fldCharType="begin"/>
            </w:r>
            <w:r w:rsidRPr="00303364">
              <w:rPr>
                <w:rStyle w:val="Hyperlink"/>
                <w:rFonts w:cstheme="minorHAnsi"/>
                <w:noProof/>
                <w:sz w:val="24"/>
                <w:szCs w:val="24"/>
                <w:rPrChange w:id="3293" w:author="DuyNgo" w:date="2012-08-10T08:15:00Z">
                  <w:rPr>
                    <w:rStyle w:val="Hyperlink"/>
                    <w:noProof/>
                  </w:rPr>
                </w:rPrChange>
              </w:rPr>
              <w:instrText xml:space="preserve"> </w:instrText>
            </w:r>
            <w:r w:rsidRPr="00303364">
              <w:rPr>
                <w:rFonts w:cstheme="minorHAnsi"/>
                <w:noProof/>
                <w:sz w:val="24"/>
                <w:szCs w:val="24"/>
                <w:rPrChange w:id="3294" w:author="DuyNgo" w:date="2012-08-10T08:15:00Z">
                  <w:rPr>
                    <w:noProof/>
                  </w:rPr>
                </w:rPrChange>
              </w:rPr>
              <w:instrText>HYPERLINK \l "_Toc332351244"</w:instrText>
            </w:r>
            <w:r w:rsidRPr="00303364">
              <w:rPr>
                <w:rStyle w:val="Hyperlink"/>
                <w:rFonts w:cstheme="minorHAnsi"/>
                <w:noProof/>
                <w:sz w:val="24"/>
                <w:szCs w:val="24"/>
                <w:rPrChange w:id="3295" w:author="DuyNgo" w:date="2012-08-10T08:15:00Z">
                  <w:rPr>
                    <w:rStyle w:val="Hyperlink"/>
                    <w:noProof/>
                  </w:rPr>
                </w:rPrChange>
              </w:rPr>
              <w:instrText xml:space="preserve"> </w:instrText>
            </w:r>
            <w:r w:rsidRPr="00303364">
              <w:rPr>
                <w:rStyle w:val="Hyperlink"/>
                <w:rFonts w:cstheme="minorHAnsi"/>
                <w:noProof/>
                <w:sz w:val="24"/>
                <w:szCs w:val="24"/>
                <w:rPrChange w:id="3296" w:author="DuyNgo" w:date="2012-08-10T08:15:00Z">
                  <w:rPr>
                    <w:rStyle w:val="Hyperlink"/>
                    <w:noProof/>
                  </w:rPr>
                </w:rPrChange>
              </w:rPr>
              <w:fldChar w:fldCharType="separate"/>
            </w:r>
            <w:r w:rsidRPr="00303364">
              <w:rPr>
                <w:rStyle w:val="Hyperlink"/>
                <w:rFonts w:cstheme="minorHAnsi"/>
                <w:noProof/>
                <w:sz w:val="24"/>
                <w:szCs w:val="24"/>
                <w:rPrChange w:id="3297" w:author="DuyNgo" w:date="2012-08-10T08:15:00Z">
                  <w:rPr>
                    <w:rStyle w:val="Hyperlink"/>
                    <w:rFonts w:ascii="Times New Roman" w:hAnsi="Times New Roman" w:cs="Times New Roman"/>
                    <w:noProof/>
                  </w:rPr>
                </w:rPrChange>
              </w:rPr>
              <w:t>1.5.1</w:t>
            </w:r>
            <w:r w:rsidRPr="00303364">
              <w:rPr>
                <w:rFonts w:eastAsiaTheme="minorEastAsia" w:cstheme="minorHAnsi"/>
                <w:noProof/>
                <w:sz w:val="24"/>
                <w:szCs w:val="24"/>
                <w:lang w:eastAsia="ja-JP"/>
                <w:rPrChange w:id="3298" w:author="DuyNgo" w:date="2012-08-10T08:15:00Z">
                  <w:rPr>
                    <w:rFonts w:eastAsiaTheme="minorEastAsia"/>
                    <w:noProof/>
                    <w:lang w:eastAsia="ja-JP"/>
                  </w:rPr>
                </w:rPrChange>
              </w:rPr>
              <w:tab/>
            </w:r>
            <w:r w:rsidRPr="00303364">
              <w:rPr>
                <w:rStyle w:val="Hyperlink"/>
                <w:rFonts w:cstheme="minorHAnsi"/>
                <w:noProof/>
                <w:sz w:val="24"/>
                <w:szCs w:val="24"/>
                <w:rPrChange w:id="3299"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300" w:author="DuyNgo" w:date="2012-08-10T08:15:00Z">
                  <w:rPr>
                    <w:noProof/>
                    <w:webHidden/>
                  </w:rPr>
                </w:rPrChange>
              </w:rPr>
              <w:tab/>
            </w:r>
            <w:r w:rsidRPr="00303364">
              <w:rPr>
                <w:rFonts w:cstheme="minorHAnsi"/>
                <w:noProof/>
                <w:webHidden/>
                <w:sz w:val="24"/>
                <w:szCs w:val="24"/>
                <w:rPrChange w:id="3301" w:author="DuyNgo" w:date="2012-08-10T08:15:00Z">
                  <w:rPr>
                    <w:noProof/>
                    <w:webHidden/>
                  </w:rPr>
                </w:rPrChange>
              </w:rPr>
              <w:fldChar w:fldCharType="begin"/>
            </w:r>
            <w:r w:rsidRPr="00303364">
              <w:rPr>
                <w:rFonts w:cstheme="minorHAnsi"/>
                <w:noProof/>
                <w:webHidden/>
                <w:sz w:val="24"/>
                <w:szCs w:val="24"/>
                <w:rPrChange w:id="3302" w:author="DuyNgo" w:date="2012-08-10T08:15:00Z">
                  <w:rPr>
                    <w:noProof/>
                    <w:webHidden/>
                  </w:rPr>
                </w:rPrChange>
              </w:rPr>
              <w:instrText xml:space="preserve"> PAGEREF _Toc332351244 \h </w:instrText>
            </w:r>
          </w:ins>
          <w:r w:rsidRPr="00303364">
            <w:rPr>
              <w:rFonts w:cstheme="minorHAnsi"/>
              <w:noProof/>
              <w:webHidden/>
              <w:sz w:val="24"/>
              <w:szCs w:val="24"/>
              <w:rPrChange w:id="3303" w:author="DuyNgo" w:date="2012-08-10T08:15:00Z">
                <w:rPr>
                  <w:rFonts w:cstheme="minorHAnsi"/>
                  <w:noProof/>
                  <w:webHidden/>
                  <w:sz w:val="24"/>
                  <w:szCs w:val="24"/>
                </w:rPr>
              </w:rPrChange>
            </w:rPr>
          </w:r>
          <w:r w:rsidRPr="00303364">
            <w:rPr>
              <w:rFonts w:cstheme="minorHAnsi"/>
              <w:noProof/>
              <w:webHidden/>
              <w:sz w:val="24"/>
              <w:szCs w:val="24"/>
              <w:rPrChange w:id="3304" w:author="DuyNgo" w:date="2012-08-10T08:15:00Z">
                <w:rPr>
                  <w:noProof/>
                  <w:webHidden/>
                </w:rPr>
              </w:rPrChange>
            </w:rPr>
            <w:fldChar w:fldCharType="separate"/>
          </w:r>
          <w:ins w:id="3305" w:author="DuyNgo" w:date="2012-08-10T08:15:00Z">
            <w:r w:rsidRPr="00303364">
              <w:rPr>
                <w:rFonts w:cstheme="minorHAnsi"/>
                <w:noProof/>
                <w:webHidden/>
                <w:sz w:val="24"/>
                <w:szCs w:val="24"/>
                <w:rPrChange w:id="3306" w:author="DuyNgo" w:date="2012-08-10T08:15:00Z">
                  <w:rPr>
                    <w:noProof/>
                    <w:webHidden/>
                  </w:rPr>
                </w:rPrChange>
              </w:rPr>
              <w:t>305</w:t>
            </w:r>
            <w:r w:rsidRPr="00303364">
              <w:rPr>
                <w:rFonts w:cstheme="minorHAnsi"/>
                <w:noProof/>
                <w:webHidden/>
                <w:sz w:val="24"/>
                <w:szCs w:val="24"/>
                <w:rPrChange w:id="3307" w:author="DuyNgo" w:date="2012-08-10T08:15:00Z">
                  <w:rPr>
                    <w:noProof/>
                    <w:webHidden/>
                  </w:rPr>
                </w:rPrChange>
              </w:rPr>
              <w:fldChar w:fldCharType="end"/>
            </w:r>
            <w:r w:rsidRPr="00303364">
              <w:rPr>
                <w:rStyle w:val="Hyperlink"/>
                <w:rFonts w:cstheme="minorHAnsi"/>
                <w:noProof/>
                <w:sz w:val="24"/>
                <w:szCs w:val="24"/>
                <w:rPrChange w:id="330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309" w:author="DuyNgo" w:date="2012-08-10T08:15:00Z"/>
              <w:rFonts w:eastAsiaTheme="minorEastAsia" w:cstheme="minorHAnsi"/>
              <w:noProof/>
              <w:sz w:val="24"/>
              <w:szCs w:val="24"/>
              <w:lang w:eastAsia="ja-JP"/>
              <w:rPrChange w:id="3310" w:author="DuyNgo" w:date="2012-08-10T08:15:00Z">
                <w:rPr>
                  <w:ins w:id="3311" w:author="DuyNgo" w:date="2012-08-10T08:15:00Z"/>
                  <w:rFonts w:eastAsiaTheme="minorEastAsia"/>
                  <w:noProof/>
                  <w:lang w:eastAsia="ja-JP"/>
                </w:rPr>
              </w:rPrChange>
            </w:rPr>
          </w:pPr>
          <w:ins w:id="3312" w:author="DuyNgo" w:date="2012-08-10T08:15:00Z">
            <w:r w:rsidRPr="00303364">
              <w:rPr>
                <w:rStyle w:val="Hyperlink"/>
                <w:rFonts w:cstheme="minorHAnsi"/>
                <w:noProof/>
                <w:sz w:val="24"/>
                <w:szCs w:val="24"/>
                <w:rPrChange w:id="3313" w:author="DuyNgo" w:date="2012-08-10T08:15:00Z">
                  <w:rPr>
                    <w:rStyle w:val="Hyperlink"/>
                    <w:noProof/>
                  </w:rPr>
                </w:rPrChange>
              </w:rPr>
              <w:fldChar w:fldCharType="begin"/>
            </w:r>
            <w:r w:rsidRPr="00303364">
              <w:rPr>
                <w:rStyle w:val="Hyperlink"/>
                <w:rFonts w:cstheme="minorHAnsi"/>
                <w:noProof/>
                <w:sz w:val="24"/>
                <w:szCs w:val="24"/>
                <w:rPrChange w:id="3314" w:author="DuyNgo" w:date="2012-08-10T08:15:00Z">
                  <w:rPr>
                    <w:rStyle w:val="Hyperlink"/>
                    <w:noProof/>
                  </w:rPr>
                </w:rPrChange>
              </w:rPr>
              <w:instrText xml:space="preserve"> </w:instrText>
            </w:r>
            <w:r w:rsidRPr="00303364">
              <w:rPr>
                <w:rFonts w:cstheme="minorHAnsi"/>
                <w:noProof/>
                <w:sz w:val="24"/>
                <w:szCs w:val="24"/>
                <w:rPrChange w:id="3315" w:author="DuyNgo" w:date="2012-08-10T08:15:00Z">
                  <w:rPr>
                    <w:noProof/>
                  </w:rPr>
                </w:rPrChange>
              </w:rPr>
              <w:instrText>HYPERLINK \l "_Toc332351245"</w:instrText>
            </w:r>
            <w:r w:rsidRPr="00303364">
              <w:rPr>
                <w:rStyle w:val="Hyperlink"/>
                <w:rFonts w:cstheme="minorHAnsi"/>
                <w:noProof/>
                <w:sz w:val="24"/>
                <w:szCs w:val="24"/>
                <w:rPrChange w:id="3316" w:author="DuyNgo" w:date="2012-08-10T08:15:00Z">
                  <w:rPr>
                    <w:rStyle w:val="Hyperlink"/>
                    <w:noProof/>
                  </w:rPr>
                </w:rPrChange>
              </w:rPr>
              <w:instrText xml:space="preserve"> </w:instrText>
            </w:r>
            <w:r w:rsidRPr="00303364">
              <w:rPr>
                <w:rStyle w:val="Hyperlink"/>
                <w:rFonts w:cstheme="minorHAnsi"/>
                <w:noProof/>
                <w:sz w:val="24"/>
                <w:szCs w:val="24"/>
                <w:rPrChange w:id="3317" w:author="DuyNgo" w:date="2012-08-10T08:15:00Z">
                  <w:rPr>
                    <w:rStyle w:val="Hyperlink"/>
                    <w:noProof/>
                  </w:rPr>
                </w:rPrChange>
              </w:rPr>
              <w:fldChar w:fldCharType="separate"/>
            </w:r>
            <w:r w:rsidRPr="00303364">
              <w:rPr>
                <w:rStyle w:val="Hyperlink"/>
                <w:rFonts w:cstheme="minorHAnsi"/>
                <w:noProof/>
                <w:sz w:val="24"/>
                <w:szCs w:val="24"/>
                <w:rPrChange w:id="3318" w:author="DuyNgo" w:date="2012-08-10T08:15:00Z">
                  <w:rPr>
                    <w:rStyle w:val="Hyperlink"/>
                    <w:rFonts w:ascii="Times New Roman" w:hAnsi="Times New Roman" w:cs="Times New Roman"/>
                    <w:noProof/>
                  </w:rPr>
                </w:rPrChange>
              </w:rPr>
              <w:t>1.5.2</w:t>
            </w:r>
            <w:r w:rsidRPr="00303364">
              <w:rPr>
                <w:rFonts w:eastAsiaTheme="minorEastAsia" w:cstheme="minorHAnsi"/>
                <w:noProof/>
                <w:sz w:val="24"/>
                <w:szCs w:val="24"/>
                <w:lang w:eastAsia="ja-JP"/>
                <w:rPrChange w:id="3319" w:author="DuyNgo" w:date="2012-08-10T08:15:00Z">
                  <w:rPr>
                    <w:rFonts w:eastAsiaTheme="minorEastAsia"/>
                    <w:noProof/>
                    <w:lang w:eastAsia="ja-JP"/>
                  </w:rPr>
                </w:rPrChange>
              </w:rPr>
              <w:tab/>
            </w:r>
            <w:r w:rsidRPr="00303364">
              <w:rPr>
                <w:rStyle w:val="Hyperlink"/>
                <w:rFonts w:cstheme="minorHAnsi"/>
                <w:noProof/>
                <w:sz w:val="24"/>
                <w:szCs w:val="24"/>
                <w:rPrChange w:id="3320"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321" w:author="DuyNgo" w:date="2012-08-10T08:15:00Z">
                  <w:rPr>
                    <w:noProof/>
                    <w:webHidden/>
                  </w:rPr>
                </w:rPrChange>
              </w:rPr>
              <w:tab/>
            </w:r>
            <w:r w:rsidRPr="00303364">
              <w:rPr>
                <w:rFonts w:cstheme="minorHAnsi"/>
                <w:noProof/>
                <w:webHidden/>
                <w:sz w:val="24"/>
                <w:szCs w:val="24"/>
                <w:rPrChange w:id="3322" w:author="DuyNgo" w:date="2012-08-10T08:15:00Z">
                  <w:rPr>
                    <w:noProof/>
                    <w:webHidden/>
                  </w:rPr>
                </w:rPrChange>
              </w:rPr>
              <w:fldChar w:fldCharType="begin"/>
            </w:r>
            <w:r w:rsidRPr="00303364">
              <w:rPr>
                <w:rFonts w:cstheme="minorHAnsi"/>
                <w:noProof/>
                <w:webHidden/>
                <w:sz w:val="24"/>
                <w:szCs w:val="24"/>
                <w:rPrChange w:id="3323" w:author="DuyNgo" w:date="2012-08-10T08:15:00Z">
                  <w:rPr>
                    <w:noProof/>
                    <w:webHidden/>
                  </w:rPr>
                </w:rPrChange>
              </w:rPr>
              <w:instrText xml:space="preserve"> PAGEREF _Toc332351245 \h </w:instrText>
            </w:r>
          </w:ins>
          <w:r w:rsidRPr="00303364">
            <w:rPr>
              <w:rFonts w:cstheme="minorHAnsi"/>
              <w:noProof/>
              <w:webHidden/>
              <w:sz w:val="24"/>
              <w:szCs w:val="24"/>
              <w:rPrChange w:id="3324" w:author="DuyNgo" w:date="2012-08-10T08:15:00Z">
                <w:rPr>
                  <w:rFonts w:cstheme="minorHAnsi"/>
                  <w:noProof/>
                  <w:webHidden/>
                  <w:sz w:val="24"/>
                  <w:szCs w:val="24"/>
                </w:rPr>
              </w:rPrChange>
            </w:rPr>
          </w:r>
          <w:r w:rsidRPr="00303364">
            <w:rPr>
              <w:rFonts w:cstheme="minorHAnsi"/>
              <w:noProof/>
              <w:webHidden/>
              <w:sz w:val="24"/>
              <w:szCs w:val="24"/>
              <w:rPrChange w:id="3325" w:author="DuyNgo" w:date="2012-08-10T08:15:00Z">
                <w:rPr>
                  <w:noProof/>
                  <w:webHidden/>
                </w:rPr>
              </w:rPrChange>
            </w:rPr>
            <w:fldChar w:fldCharType="separate"/>
          </w:r>
          <w:ins w:id="3326" w:author="DuyNgo" w:date="2012-08-10T08:15:00Z">
            <w:r w:rsidRPr="00303364">
              <w:rPr>
                <w:rFonts w:cstheme="minorHAnsi"/>
                <w:noProof/>
                <w:webHidden/>
                <w:sz w:val="24"/>
                <w:szCs w:val="24"/>
                <w:rPrChange w:id="3327" w:author="DuyNgo" w:date="2012-08-10T08:15:00Z">
                  <w:rPr>
                    <w:noProof/>
                    <w:webHidden/>
                  </w:rPr>
                </w:rPrChange>
              </w:rPr>
              <w:t>306</w:t>
            </w:r>
            <w:r w:rsidRPr="00303364">
              <w:rPr>
                <w:rFonts w:cstheme="minorHAnsi"/>
                <w:noProof/>
                <w:webHidden/>
                <w:sz w:val="24"/>
                <w:szCs w:val="24"/>
                <w:rPrChange w:id="3328" w:author="DuyNgo" w:date="2012-08-10T08:15:00Z">
                  <w:rPr>
                    <w:noProof/>
                    <w:webHidden/>
                  </w:rPr>
                </w:rPrChange>
              </w:rPr>
              <w:fldChar w:fldCharType="end"/>
            </w:r>
            <w:r w:rsidRPr="00303364">
              <w:rPr>
                <w:rStyle w:val="Hyperlink"/>
                <w:rFonts w:cstheme="minorHAnsi"/>
                <w:noProof/>
                <w:sz w:val="24"/>
                <w:szCs w:val="24"/>
                <w:rPrChange w:id="3329"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330" w:author="DuyNgo" w:date="2012-08-10T08:15:00Z"/>
              <w:rFonts w:eastAsiaTheme="minorEastAsia" w:cstheme="minorHAnsi"/>
              <w:noProof/>
              <w:sz w:val="24"/>
              <w:szCs w:val="24"/>
              <w:lang w:eastAsia="ja-JP"/>
              <w:rPrChange w:id="3331" w:author="DuyNgo" w:date="2012-08-10T08:15:00Z">
                <w:rPr>
                  <w:ins w:id="3332" w:author="DuyNgo" w:date="2012-08-10T08:15:00Z"/>
                  <w:rFonts w:eastAsiaTheme="minorEastAsia"/>
                  <w:noProof/>
                  <w:lang w:eastAsia="ja-JP"/>
                </w:rPr>
              </w:rPrChange>
            </w:rPr>
          </w:pPr>
          <w:ins w:id="3333" w:author="DuyNgo" w:date="2012-08-10T08:15:00Z">
            <w:r w:rsidRPr="00303364">
              <w:rPr>
                <w:rStyle w:val="Hyperlink"/>
                <w:rFonts w:cstheme="minorHAnsi"/>
                <w:noProof/>
                <w:sz w:val="24"/>
                <w:szCs w:val="24"/>
                <w:rPrChange w:id="3334" w:author="DuyNgo" w:date="2012-08-10T08:15:00Z">
                  <w:rPr>
                    <w:rStyle w:val="Hyperlink"/>
                    <w:noProof/>
                  </w:rPr>
                </w:rPrChange>
              </w:rPr>
              <w:fldChar w:fldCharType="begin"/>
            </w:r>
            <w:r w:rsidRPr="00303364">
              <w:rPr>
                <w:rStyle w:val="Hyperlink"/>
                <w:rFonts w:cstheme="minorHAnsi"/>
                <w:noProof/>
                <w:sz w:val="24"/>
                <w:szCs w:val="24"/>
                <w:rPrChange w:id="3335" w:author="DuyNgo" w:date="2012-08-10T08:15:00Z">
                  <w:rPr>
                    <w:rStyle w:val="Hyperlink"/>
                    <w:noProof/>
                  </w:rPr>
                </w:rPrChange>
              </w:rPr>
              <w:instrText xml:space="preserve"> </w:instrText>
            </w:r>
            <w:r w:rsidRPr="00303364">
              <w:rPr>
                <w:rFonts w:cstheme="minorHAnsi"/>
                <w:noProof/>
                <w:sz w:val="24"/>
                <w:szCs w:val="24"/>
                <w:rPrChange w:id="3336" w:author="DuyNgo" w:date="2012-08-10T08:15:00Z">
                  <w:rPr>
                    <w:noProof/>
                  </w:rPr>
                </w:rPrChange>
              </w:rPr>
              <w:instrText>HYPERLINK \l "_Toc332351246"</w:instrText>
            </w:r>
            <w:r w:rsidRPr="00303364">
              <w:rPr>
                <w:rStyle w:val="Hyperlink"/>
                <w:rFonts w:cstheme="minorHAnsi"/>
                <w:noProof/>
                <w:sz w:val="24"/>
                <w:szCs w:val="24"/>
                <w:rPrChange w:id="3337" w:author="DuyNgo" w:date="2012-08-10T08:15:00Z">
                  <w:rPr>
                    <w:rStyle w:val="Hyperlink"/>
                    <w:noProof/>
                  </w:rPr>
                </w:rPrChange>
              </w:rPr>
              <w:instrText xml:space="preserve"> </w:instrText>
            </w:r>
            <w:r w:rsidRPr="00303364">
              <w:rPr>
                <w:rStyle w:val="Hyperlink"/>
                <w:rFonts w:cstheme="minorHAnsi"/>
                <w:noProof/>
                <w:sz w:val="24"/>
                <w:szCs w:val="24"/>
                <w:rPrChange w:id="3338" w:author="DuyNgo" w:date="2012-08-10T08:15:00Z">
                  <w:rPr>
                    <w:rStyle w:val="Hyperlink"/>
                    <w:noProof/>
                  </w:rPr>
                </w:rPrChange>
              </w:rPr>
              <w:fldChar w:fldCharType="separate"/>
            </w:r>
            <w:r w:rsidRPr="00303364">
              <w:rPr>
                <w:rStyle w:val="Hyperlink"/>
                <w:rFonts w:cstheme="minorHAnsi"/>
                <w:noProof/>
                <w:sz w:val="24"/>
                <w:szCs w:val="24"/>
                <w:rPrChange w:id="3339" w:author="DuyNgo" w:date="2012-08-10T08:15:00Z">
                  <w:rPr>
                    <w:rStyle w:val="Hyperlink"/>
                    <w:rFonts w:ascii="Times New Roman" w:hAnsi="Times New Roman" w:cs="Times New Roman"/>
                    <w:noProof/>
                  </w:rPr>
                </w:rPrChange>
              </w:rPr>
              <w:t>1.6</w:t>
            </w:r>
            <w:r w:rsidRPr="00303364">
              <w:rPr>
                <w:rFonts w:eastAsiaTheme="minorEastAsia" w:cstheme="minorHAnsi"/>
                <w:noProof/>
                <w:sz w:val="24"/>
                <w:szCs w:val="24"/>
                <w:lang w:eastAsia="ja-JP"/>
                <w:rPrChange w:id="3340" w:author="DuyNgo" w:date="2012-08-10T08:15:00Z">
                  <w:rPr>
                    <w:rFonts w:eastAsiaTheme="minorEastAsia"/>
                    <w:noProof/>
                    <w:lang w:eastAsia="ja-JP"/>
                  </w:rPr>
                </w:rPrChange>
              </w:rPr>
              <w:tab/>
            </w:r>
            <w:r w:rsidRPr="00303364">
              <w:rPr>
                <w:rStyle w:val="Hyperlink"/>
                <w:rFonts w:cstheme="minorHAnsi"/>
                <w:noProof/>
                <w:sz w:val="24"/>
                <w:szCs w:val="24"/>
                <w:rPrChange w:id="3341" w:author="DuyNgo" w:date="2012-08-10T08:15:00Z">
                  <w:rPr>
                    <w:rStyle w:val="Hyperlink"/>
                    <w:rFonts w:ascii="Times New Roman" w:hAnsi="Times New Roman" w:cs="Times New Roman"/>
                    <w:noProof/>
                  </w:rPr>
                </w:rPrChange>
              </w:rPr>
              <w:t>Admin _UC02 - Admin Search Project Use Case</w:t>
            </w:r>
            <w:r w:rsidRPr="00303364">
              <w:rPr>
                <w:rFonts w:cstheme="minorHAnsi"/>
                <w:noProof/>
                <w:webHidden/>
                <w:sz w:val="24"/>
                <w:szCs w:val="24"/>
                <w:rPrChange w:id="3342" w:author="DuyNgo" w:date="2012-08-10T08:15:00Z">
                  <w:rPr>
                    <w:noProof/>
                    <w:webHidden/>
                  </w:rPr>
                </w:rPrChange>
              </w:rPr>
              <w:tab/>
            </w:r>
            <w:r w:rsidRPr="00303364">
              <w:rPr>
                <w:rFonts w:cstheme="minorHAnsi"/>
                <w:noProof/>
                <w:webHidden/>
                <w:sz w:val="24"/>
                <w:szCs w:val="24"/>
                <w:rPrChange w:id="3343" w:author="DuyNgo" w:date="2012-08-10T08:15:00Z">
                  <w:rPr>
                    <w:noProof/>
                    <w:webHidden/>
                  </w:rPr>
                </w:rPrChange>
              </w:rPr>
              <w:fldChar w:fldCharType="begin"/>
            </w:r>
            <w:r w:rsidRPr="00303364">
              <w:rPr>
                <w:rFonts w:cstheme="minorHAnsi"/>
                <w:noProof/>
                <w:webHidden/>
                <w:sz w:val="24"/>
                <w:szCs w:val="24"/>
                <w:rPrChange w:id="3344" w:author="DuyNgo" w:date="2012-08-10T08:15:00Z">
                  <w:rPr>
                    <w:noProof/>
                    <w:webHidden/>
                  </w:rPr>
                </w:rPrChange>
              </w:rPr>
              <w:instrText xml:space="preserve"> PAGEREF _Toc332351246 \h </w:instrText>
            </w:r>
          </w:ins>
          <w:r w:rsidRPr="00303364">
            <w:rPr>
              <w:rFonts w:cstheme="minorHAnsi"/>
              <w:noProof/>
              <w:webHidden/>
              <w:sz w:val="24"/>
              <w:szCs w:val="24"/>
              <w:rPrChange w:id="3345" w:author="DuyNgo" w:date="2012-08-10T08:15:00Z">
                <w:rPr>
                  <w:rFonts w:cstheme="minorHAnsi"/>
                  <w:noProof/>
                  <w:webHidden/>
                  <w:sz w:val="24"/>
                  <w:szCs w:val="24"/>
                </w:rPr>
              </w:rPrChange>
            </w:rPr>
          </w:r>
          <w:r w:rsidRPr="00303364">
            <w:rPr>
              <w:rFonts w:cstheme="minorHAnsi"/>
              <w:noProof/>
              <w:webHidden/>
              <w:sz w:val="24"/>
              <w:szCs w:val="24"/>
              <w:rPrChange w:id="3346" w:author="DuyNgo" w:date="2012-08-10T08:15:00Z">
                <w:rPr>
                  <w:noProof/>
                  <w:webHidden/>
                </w:rPr>
              </w:rPrChange>
            </w:rPr>
            <w:fldChar w:fldCharType="separate"/>
          </w:r>
          <w:ins w:id="3347" w:author="DuyNgo" w:date="2012-08-10T08:15:00Z">
            <w:r w:rsidRPr="00303364">
              <w:rPr>
                <w:rFonts w:cstheme="minorHAnsi"/>
                <w:noProof/>
                <w:webHidden/>
                <w:sz w:val="24"/>
                <w:szCs w:val="24"/>
                <w:rPrChange w:id="3348" w:author="DuyNgo" w:date="2012-08-10T08:15:00Z">
                  <w:rPr>
                    <w:noProof/>
                    <w:webHidden/>
                  </w:rPr>
                </w:rPrChange>
              </w:rPr>
              <w:t>306</w:t>
            </w:r>
            <w:r w:rsidRPr="00303364">
              <w:rPr>
                <w:rFonts w:cstheme="minorHAnsi"/>
                <w:noProof/>
                <w:webHidden/>
                <w:sz w:val="24"/>
                <w:szCs w:val="24"/>
                <w:rPrChange w:id="3349" w:author="DuyNgo" w:date="2012-08-10T08:15:00Z">
                  <w:rPr>
                    <w:noProof/>
                    <w:webHidden/>
                  </w:rPr>
                </w:rPrChange>
              </w:rPr>
              <w:fldChar w:fldCharType="end"/>
            </w:r>
            <w:r w:rsidRPr="00303364">
              <w:rPr>
                <w:rStyle w:val="Hyperlink"/>
                <w:rFonts w:cstheme="minorHAnsi"/>
                <w:noProof/>
                <w:sz w:val="24"/>
                <w:szCs w:val="24"/>
                <w:rPrChange w:id="335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351" w:author="DuyNgo" w:date="2012-08-10T08:15:00Z"/>
              <w:rFonts w:eastAsiaTheme="minorEastAsia" w:cstheme="minorHAnsi"/>
              <w:noProof/>
              <w:sz w:val="24"/>
              <w:szCs w:val="24"/>
              <w:lang w:eastAsia="ja-JP"/>
              <w:rPrChange w:id="3352" w:author="DuyNgo" w:date="2012-08-10T08:15:00Z">
                <w:rPr>
                  <w:ins w:id="3353" w:author="DuyNgo" w:date="2012-08-10T08:15:00Z"/>
                  <w:rFonts w:eastAsiaTheme="minorEastAsia"/>
                  <w:noProof/>
                  <w:lang w:eastAsia="ja-JP"/>
                </w:rPr>
              </w:rPrChange>
            </w:rPr>
          </w:pPr>
          <w:ins w:id="3354" w:author="DuyNgo" w:date="2012-08-10T08:15:00Z">
            <w:r w:rsidRPr="00303364">
              <w:rPr>
                <w:rStyle w:val="Hyperlink"/>
                <w:rFonts w:cstheme="minorHAnsi"/>
                <w:noProof/>
                <w:sz w:val="24"/>
                <w:szCs w:val="24"/>
                <w:rPrChange w:id="3355" w:author="DuyNgo" w:date="2012-08-10T08:15:00Z">
                  <w:rPr>
                    <w:rStyle w:val="Hyperlink"/>
                    <w:noProof/>
                  </w:rPr>
                </w:rPrChange>
              </w:rPr>
              <w:fldChar w:fldCharType="begin"/>
            </w:r>
            <w:r w:rsidRPr="00303364">
              <w:rPr>
                <w:rStyle w:val="Hyperlink"/>
                <w:rFonts w:cstheme="minorHAnsi"/>
                <w:noProof/>
                <w:sz w:val="24"/>
                <w:szCs w:val="24"/>
                <w:rPrChange w:id="3356" w:author="DuyNgo" w:date="2012-08-10T08:15:00Z">
                  <w:rPr>
                    <w:rStyle w:val="Hyperlink"/>
                    <w:noProof/>
                  </w:rPr>
                </w:rPrChange>
              </w:rPr>
              <w:instrText xml:space="preserve"> </w:instrText>
            </w:r>
            <w:r w:rsidRPr="00303364">
              <w:rPr>
                <w:rFonts w:cstheme="minorHAnsi"/>
                <w:noProof/>
                <w:sz w:val="24"/>
                <w:szCs w:val="24"/>
                <w:rPrChange w:id="3357" w:author="DuyNgo" w:date="2012-08-10T08:15:00Z">
                  <w:rPr>
                    <w:noProof/>
                  </w:rPr>
                </w:rPrChange>
              </w:rPr>
              <w:instrText>HYPERLINK \l "_Toc332351247"</w:instrText>
            </w:r>
            <w:r w:rsidRPr="00303364">
              <w:rPr>
                <w:rStyle w:val="Hyperlink"/>
                <w:rFonts w:cstheme="minorHAnsi"/>
                <w:noProof/>
                <w:sz w:val="24"/>
                <w:szCs w:val="24"/>
                <w:rPrChange w:id="3358" w:author="DuyNgo" w:date="2012-08-10T08:15:00Z">
                  <w:rPr>
                    <w:rStyle w:val="Hyperlink"/>
                    <w:noProof/>
                  </w:rPr>
                </w:rPrChange>
              </w:rPr>
              <w:instrText xml:space="preserve"> </w:instrText>
            </w:r>
            <w:r w:rsidRPr="00303364">
              <w:rPr>
                <w:rStyle w:val="Hyperlink"/>
                <w:rFonts w:cstheme="minorHAnsi"/>
                <w:noProof/>
                <w:sz w:val="24"/>
                <w:szCs w:val="24"/>
                <w:rPrChange w:id="3359" w:author="DuyNgo" w:date="2012-08-10T08:15:00Z">
                  <w:rPr>
                    <w:rStyle w:val="Hyperlink"/>
                    <w:noProof/>
                  </w:rPr>
                </w:rPrChange>
              </w:rPr>
              <w:fldChar w:fldCharType="separate"/>
            </w:r>
            <w:r w:rsidRPr="00303364">
              <w:rPr>
                <w:rStyle w:val="Hyperlink"/>
                <w:rFonts w:cstheme="minorHAnsi"/>
                <w:noProof/>
                <w:sz w:val="24"/>
                <w:szCs w:val="24"/>
                <w:rPrChange w:id="3360" w:author="DuyNgo" w:date="2012-08-10T08:15:00Z">
                  <w:rPr>
                    <w:rStyle w:val="Hyperlink"/>
                    <w:rFonts w:ascii="Times New Roman" w:hAnsi="Times New Roman" w:cs="Times New Roman"/>
                    <w:noProof/>
                  </w:rPr>
                </w:rPrChange>
              </w:rPr>
              <w:t>1.6.1</w:t>
            </w:r>
            <w:r w:rsidRPr="00303364">
              <w:rPr>
                <w:rFonts w:eastAsiaTheme="minorEastAsia" w:cstheme="minorHAnsi"/>
                <w:noProof/>
                <w:sz w:val="24"/>
                <w:szCs w:val="24"/>
                <w:lang w:eastAsia="ja-JP"/>
                <w:rPrChange w:id="3361" w:author="DuyNgo" w:date="2012-08-10T08:15:00Z">
                  <w:rPr>
                    <w:rFonts w:eastAsiaTheme="minorEastAsia"/>
                    <w:noProof/>
                    <w:lang w:eastAsia="ja-JP"/>
                  </w:rPr>
                </w:rPrChange>
              </w:rPr>
              <w:tab/>
            </w:r>
            <w:r w:rsidRPr="00303364">
              <w:rPr>
                <w:rStyle w:val="Hyperlink"/>
                <w:rFonts w:cstheme="minorHAnsi"/>
                <w:noProof/>
                <w:sz w:val="24"/>
                <w:szCs w:val="24"/>
                <w:rPrChange w:id="3362"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363" w:author="DuyNgo" w:date="2012-08-10T08:15:00Z">
                  <w:rPr>
                    <w:noProof/>
                    <w:webHidden/>
                  </w:rPr>
                </w:rPrChange>
              </w:rPr>
              <w:tab/>
            </w:r>
            <w:r w:rsidRPr="00303364">
              <w:rPr>
                <w:rFonts w:cstheme="minorHAnsi"/>
                <w:noProof/>
                <w:webHidden/>
                <w:sz w:val="24"/>
                <w:szCs w:val="24"/>
                <w:rPrChange w:id="3364" w:author="DuyNgo" w:date="2012-08-10T08:15:00Z">
                  <w:rPr>
                    <w:noProof/>
                    <w:webHidden/>
                  </w:rPr>
                </w:rPrChange>
              </w:rPr>
              <w:fldChar w:fldCharType="begin"/>
            </w:r>
            <w:r w:rsidRPr="00303364">
              <w:rPr>
                <w:rFonts w:cstheme="minorHAnsi"/>
                <w:noProof/>
                <w:webHidden/>
                <w:sz w:val="24"/>
                <w:szCs w:val="24"/>
                <w:rPrChange w:id="3365" w:author="DuyNgo" w:date="2012-08-10T08:15:00Z">
                  <w:rPr>
                    <w:noProof/>
                    <w:webHidden/>
                  </w:rPr>
                </w:rPrChange>
              </w:rPr>
              <w:instrText xml:space="preserve"> PAGEREF _Toc332351247 \h </w:instrText>
            </w:r>
          </w:ins>
          <w:r w:rsidRPr="00303364">
            <w:rPr>
              <w:rFonts w:cstheme="minorHAnsi"/>
              <w:noProof/>
              <w:webHidden/>
              <w:sz w:val="24"/>
              <w:szCs w:val="24"/>
              <w:rPrChange w:id="3366" w:author="DuyNgo" w:date="2012-08-10T08:15:00Z">
                <w:rPr>
                  <w:rFonts w:cstheme="minorHAnsi"/>
                  <w:noProof/>
                  <w:webHidden/>
                  <w:sz w:val="24"/>
                  <w:szCs w:val="24"/>
                </w:rPr>
              </w:rPrChange>
            </w:rPr>
          </w:r>
          <w:r w:rsidRPr="00303364">
            <w:rPr>
              <w:rFonts w:cstheme="minorHAnsi"/>
              <w:noProof/>
              <w:webHidden/>
              <w:sz w:val="24"/>
              <w:szCs w:val="24"/>
              <w:rPrChange w:id="3367" w:author="DuyNgo" w:date="2012-08-10T08:15:00Z">
                <w:rPr>
                  <w:noProof/>
                  <w:webHidden/>
                </w:rPr>
              </w:rPrChange>
            </w:rPr>
            <w:fldChar w:fldCharType="separate"/>
          </w:r>
          <w:ins w:id="3368" w:author="DuyNgo" w:date="2012-08-10T08:15:00Z">
            <w:r w:rsidRPr="00303364">
              <w:rPr>
                <w:rFonts w:cstheme="minorHAnsi"/>
                <w:noProof/>
                <w:webHidden/>
                <w:sz w:val="24"/>
                <w:szCs w:val="24"/>
                <w:rPrChange w:id="3369" w:author="DuyNgo" w:date="2012-08-10T08:15:00Z">
                  <w:rPr>
                    <w:noProof/>
                    <w:webHidden/>
                  </w:rPr>
                </w:rPrChange>
              </w:rPr>
              <w:t>306</w:t>
            </w:r>
            <w:r w:rsidRPr="00303364">
              <w:rPr>
                <w:rFonts w:cstheme="minorHAnsi"/>
                <w:noProof/>
                <w:webHidden/>
                <w:sz w:val="24"/>
                <w:szCs w:val="24"/>
                <w:rPrChange w:id="3370" w:author="DuyNgo" w:date="2012-08-10T08:15:00Z">
                  <w:rPr>
                    <w:noProof/>
                    <w:webHidden/>
                  </w:rPr>
                </w:rPrChange>
              </w:rPr>
              <w:fldChar w:fldCharType="end"/>
            </w:r>
            <w:r w:rsidRPr="00303364">
              <w:rPr>
                <w:rStyle w:val="Hyperlink"/>
                <w:rFonts w:cstheme="minorHAnsi"/>
                <w:noProof/>
                <w:sz w:val="24"/>
                <w:szCs w:val="24"/>
                <w:rPrChange w:id="337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372" w:author="DuyNgo" w:date="2012-08-10T08:15:00Z"/>
              <w:rFonts w:eastAsiaTheme="minorEastAsia" w:cstheme="minorHAnsi"/>
              <w:noProof/>
              <w:sz w:val="24"/>
              <w:szCs w:val="24"/>
              <w:lang w:eastAsia="ja-JP"/>
              <w:rPrChange w:id="3373" w:author="DuyNgo" w:date="2012-08-10T08:15:00Z">
                <w:rPr>
                  <w:ins w:id="3374" w:author="DuyNgo" w:date="2012-08-10T08:15:00Z"/>
                  <w:rFonts w:eastAsiaTheme="minorEastAsia"/>
                  <w:noProof/>
                  <w:lang w:eastAsia="ja-JP"/>
                </w:rPr>
              </w:rPrChange>
            </w:rPr>
          </w:pPr>
          <w:ins w:id="3375" w:author="DuyNgo" w:date="2012-08-10T08:15:00Z">
            <w:r w:rsidRPr="00303364">
              <w:rPr>
                <w:rStyle w:val="Hyperlink"/>
                <w:rFonts w:cstheme="minorHAnsi"/>
                <w:noProof/>
                <w:sz w:val="24"/>
                <w:szCs w:val="24"/>
                <w:rPrChange w:id="3376" w:author="DuyNgo" w:date="2012-08-10T08:15:00Z">
                  <w:rPr>
                    <w:rStyle w:val="Hyperlink"/>
                    <w:noProof/>
                  </w:rPr>
                </w:rPrChange>
              </w:rPr>
              <w:fldChar w:fldCharType="begin"/>
            </w:r>
            <w:r w:rsidRPr="00303364">
              <w:rPr>
                <w:rStyle w:val="Hyperlink"/>
                <w:rFonts w:cstheme="minorHAnsi"/>
                <w:noProof/>
                <w:sz w:val="24"/>
                <w:szCs w:val="24"/>
                <w:rPrChange w:id="3377" w:author="DuyNgo" w:date="2012-08-10T08:15:00Z">
                  <w:rPr>
                    <w:rStyle w:val="Hyperlink"/>
                    <w:noProof/>
                  </w:rPr>
                </w:rPrChange>
              </w:rPr>
              <w:instrText xml:space="preserve"> </w:instrText>
            </w:r>
            <w:r w:rsidRPr="00303364">
              <w:rPr>
                <w:rFonts w:cstheme="minorHAnsi"/>
                <w:noProof/>
                <w:sz w:val="24"/>
                <w:szCs w:val="24"/>
                <w:rPrChange w:id="3378" w:author="DuyNgo" w:date="2012-08-10T08:15:00Z">
                  <w:rPr>
                    <w:noProof/>
                  </w:rPr>
                </w:rPrChange>
              </w:rPr>
              <w:instrText>HYPERLINK \l "_Toc332351248"</w:instrText>
            </w:r>
            <w:r w:rsidRPr="00303364">
              <w:rPr>
                <w:rStyle w:val="Hyperlink"/>
                <w:rFonts w:cstheme="minorHAnsi"/>
                <w:noProof/>
                <w:sz w:val="24"/>
                <w:szCs w:val="24"/>
                <w:rPrChange w:id="3379" w:author="DuyNgo" w:date="2012-08-10T08:15:00Z">
                  <w:rPr>
                    <w:rStyle w:val="Hyperlink"/>
                    <w:noProof/>
                  </w:rPr>
                </w:rPrChange>
              </w:rPr>
              <w:instrText xml:space="preserve"> </w:instrText>
            </w:r>
            <w:r w:rsidRPr="00303364">
              <w:rPr>
                <w:rStyle w:val="Hyperlink"/>
                <w:rFonts w:cstheme="minorHAnsi"/>
                <w:noProof/>
                <w:sz w:val="24"/>
                <w:szCs w:val="24"/>
                <w:rPrChange w:id="3380" w:author="DuyNgo" w:date="2012-08-10T08:15:00Z">
                  <w:rPr>
                    <w:rStyle w:val="Hyperlink"/>
                    <w:noProof/>
                  </w:rPr>
                </w:rPrChange>
              </w:rPr>
              <w:fldChar w:fldCharType="separate"/>
            </w:r>
            <w:r w:rsidRPr="00303364">
              <w:rPr>
                <w:rStyle w:val="Hyperlink"/>
                <w:rFonts w:cstheme="minorHAnsi"/>
                <w:noProof/>
                <w:sz w:val="24"/>
                <w:szCs w:val="24"/>
                <w:rPrChange w:id="3381" w:author="DuyNgo" w:date="2012-08-10T08:15:00Z">
                  <w:rPr>
                    <w:rStyle w:val="Hyperlink"/>
                    <w:rFonts w:ascii="Times New Roman" w:hAnsi="Times New Roman" w:cs="Times New Roman"/>
                    <w:noProof/>
                  </w:rPr>
                </w:rPrChange>
              </w:rPr>
              <w:t>1.6.2</w:t>
            </w:r>
            <w:r w:rsidRPr="00303364">
              <w:rPr>
                <w:rFonts w:eastAsiaTheme="minorEastAsia" w:cstheme="minorHAnsi"/>
                <w:noProof/>
                <w:sz w:val="24"/>
                <w:szCs w:val="24"/>
                <w:lang w:eastAsia="ja-JP"/>
                <w:rPrChange w:id="3382" w:author="DuyNgo" w:date="2012-08-10T08:15:00Z">
                  <w:rPr>
                    <w:rFonts w:eastAsiaTheme="minorEastAsia"/>
                    <w:noProof/>
                    <w:lang w:eastAsia="ja-JP"/>
                  </w:rPr>
                </w:rPrChange>
              </w:rPr>
              <w:tab/>
            </w:r>
            <w:r w:rsidRPr="00303364">
              <w:rPr>
                <w:rStyle w:val="Hyperlink"/>
                <w:rFonts w:cstheme="minorHAnsi"/>
                <w:noProof/>
                <w:sz w:val="24"/>
                <w:szCs w:val="24"/>
                <w:rPrChange w:id="3383"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384" w:author="DuyNgo" w:date="2012-08-10T08:15:00Z">
                  <w:rPr>
                    <w:noProof/>
                    <w:webHidden/>
                  </w:rPr>
                </w:rPrChange>
              </w:rPr>
              <w:tab/>
            </w:r>
            <w:r w:rsidRPr="00303364">
              <w:rPr>
                <w:rFonts w:cstheme="minorHAnsi"/>
                <w:noProof/>
                <w:webHidden/>
                <w:sz w:val="24"/>
                <w:szCs w:val="24"/>
                <w:rPrChange w:id="3385" w:author="DuyNgo" w:date="2012-08-10T08:15:00Z">
                  <w:rPr>
                    <w:noProof/>
                    <w:webHidden/>
                  </w:rPr>
                </w:rPrChange>
              </w:rPr>
              <w:fldChar w:fldCharType="begin"/>
            </w:r>
            <w:r w:rsidRPr="00303364">
              <w:rPr>
                <w:rFonts w:cstheme="minorHAnsi"/>
                <w:noProof/>
                <w:webHidden/>
                <w:sz w:val="24"/>
                <w:szCs w:val="24"/>
                <w:rPrChange w:id="3386" w:author="DuyNgo" w:date="2012-08-10T08:15:00Z">
                  <w:rPr>
                    <w:noProof/>
                    <w:webHidden/>
                  </w:rPr>
                </w:rPrChange>
              </w:rPr>
              <w:instrText xml:space="preserve"> PAGEREF _Toc332351248 \h </w:instrText>
            </w:r>
          </w:ins>
          <w:r w:rsidRPr="00303364">
            <w:rPr>
              <w:rFonts w:cstheme="minorHAnsi"/>
              <w:noProof/>
              <w:webHidden/>
              <w:sz w:val="24"/>
              <w:szCs w:val="24"/>
              <w:rPrChange w:id="3387" w:author="DuyNgo" w:date="2012-08-10T08:15:00Z">
                <w:rPr>
                  <w:rFonts w:cstheme="minorHAnsi"/>
                  <w:noProof/>
                  <w:webHidden/>
                  <w:sz w:val="24"/>
                  <w:szCs w:val="24"/>
                </w:rPr>
              </w:rPrChange>
            </w:rPr>
          </w:r>
          <w:r w:rsidRPr="00303364">
            <w:rPr>
              <w:rFonts w:cstheme="minorHAnsi"/>
              <w:noProof/>
              <w:webHidden/>
              <w:sz w:val="24"/>
              <w:szCs w:val="24"/>
              <w:rPrChange w:id="3388" w:author="DuyNgo" w:date="2012-08-10T08:15:00Z">
                <w:rPr>
                  <w:noProof/>
                  <w:webHidden/>
                </w:rPr>
              </w:rPrChange>
            </w:rPr>
            <w:fldChar w:fldCharType="separate"/>
          </w:r>
          <w:ins w:id="3389" w:author="DuyNgo" w:date="2012-08-10T08:15:00Z">
            <w:r w:rsidRPr="00303364">
              <w:rPr>
                <w:rFonts w:cstheme="minorHAnsi"/>
                <w:noProof/>
                <w:webHidden/>
                <w:sz w:val="24"/>
                <w:szCs w:val="24"/>
                <w:rPrChange w:id="3390" w:author="DuyNgo" w:date="2012-08-10T08:15:00Z">
                  <w:rPr>
                    <w:noProof/>
                    <w:webHidden/>
                  </w:rPr>
                </w:rPrChange>
              </w:rPr>
              <w:t>307</w:t>
            </w:r>
            <w:r w:rsidRPr="00303364">
              <w:rPr>
                <w:rFonts w:cstheme="minorHAnsi"/>
                <w:noProof/>
                <w:webHidden/>
                <w:sz w:val="24"/>
                <w:szCs w:val="24"/>
                <w:rPrChange w:id="3391" w:author="DuyNgo" w:date="2012-08-10T08:15:00Z">
                  <w:rPr>
                    <w:noProof/>
                    <w:webHidden/>
                  </w:rPr>
                </w:rPrChange>
              </w:rPr>
              <w:fldChar w:fldCharType="end"/>
            </w:r>
            <w:r w:rsidRPr="00303364">
              <w:rPr>
                <w:rStyle w:val="Hyperlink"/>
                <w:rFonts w:cstheme="minorHAnsi"/>
                <w:noProof/>
                <w:sz w:val="24"/>
                <w:szCs w:val="24"/>
                <w:rPrChange w:id="3392"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393" w:author="DuyNgo" w:date="2012-08-10T08:15:00Z"/>
              <w:rFonts w:eastAsiaTheme="minorEastAsia" w:cstheme="minorHAnsi"/>
              <w:noProof/>
              <w:sz w:val="24"/>
              <w:szCs w:val="24"/>
              <w:lang w:eastAsia="ja-JP"/>
              <w:rPrChange w:id="3394" w:author="DuyNgo" w:date="2012-08-10T08:15:00Z">
                <w:rPr>
                  <w:ins w:id="3395" w:author="DuyNgo" w:date="2012-08-10T08:15:00Z"/>
                  <w:rFonts w:eastAsiaTheme="minorEastAsia"/>
                  <w:noProof/>
                  <w:lang w:eastAsia="ja-JP"/>
                </w:rPr>
              </w:rPrChange>
            </w:rPr>
          </w:pPr>
          <w:ins w:id="3396" w:author="DuyNgo" w:date="2012-08-10T08:15:00Z">
            <w:r w:rsidRPr="00303364">
              <w:rPr>
                <w:rStyle w:val="Hyperlink"/>
                <w:rFonts w:cstheme="minorHAnsi"/>
                <w:noProof/>
                <w:sz w:val="24"/>
                <w:szCs w:val="24"/>
                <w:rPrChange w:id="3397" w:author="DuyNgo" w:date="2012-08-10T08:15:00Z">
                  <w:rPr>
                    <w:rStyle w:val="Hyperlink"/>
                    <w:noProof/>
                  </w:rPr>
                </w:rPrChange>
              </w:rPr>
              <w:fldChar w:fldCharType="begin"/>
            </w:r>
            <w:r w:rsidRPr="00303364">
              <w:rPr>
                <w:rStyle w:val="Hyperlink"/>
                <w:rFonts w:cstheme="minorHAnsi"/>
                <w:noProof/>
                <w:sz w:val="24"/>
                <w:szCs w:val="24"/>
                <w:rPrChange w:id="3398" w:author="DuyNgo" w:date="2012-08-10T08:15:00Z">
                  <w:rPr>
                    <w:rStyle w:val="Hyperlink"/>
                    <w:noProof/>
                  </w:rPr>
                </w:rPrChange>
              </w:rPr>
              <w:instrText xml:space="preserve"> </w:instrText>
            </w:r>
            <w:r w:rsidRPr="00303364">
              <w:rPr>
                <w:rFonts w:cstheme="minorHAnsi"/>
                <w:noProof/>
                <w:sz w:val="24"/>
                <w:szCs w:val="24"/>
                <w:rPrChange w:id="3399" w:author="DuyNgo" w:date="2012-08-10T08:15:00Z">
                  <w:rPr>
                    <w:noProof/>
                  </w:rPr>
                </w:rPrChange>
              </w:rPr>
              <w:instrText>HYPERLINK \l "_Toc332351249"</w:instrText>
            </w:r>
            <w:r w:rsidRPr="00303364">
              <w:rPr>
                <w:rStyle w:val="Hyperlink"/>
                <w:rFonts w:cstheme="minorHAnsi"/>
                <w:noProof/>
                <w:sz w:val="24"/>
                <w:szCs w:val="24"/>
                <w:rPrChange w:id="3400" w:author="DuyNgo" w:date="2012-08-10T08:15:00Z">
                  <w:rPr>
                    <w:rStyle w:val="Hyperlink"/>
                    <w:noProof/>
                  </w:rPr>
                </w:rPrChange>
              </w:rPr>
              <w:instrText xml:space="preserve"> </w:instrText>
            </w:r>
            <w:r w:rsidRPr="00303364">
              <w:rPr>
                <w:rStyle w:val="Hyperlink"/>
                <w:rFonts w:cstheme="minorHAnsi"/>
                <w:noProof/>
                <w:sz w:val="24"/>
                <w:szCs w:val="24"/>
                <w:rPrChange w:id="3401" w:author="DuyNgo" w:date="2012-08-10T08:15:00Z">
                  <w:rPr>
                    <w:rStyle w:val="Hyperlink"/>
                    <w:noProof/>
                  </w:rPr>
                </w:rPrChange>
              </w:rPr>
              <w:fldChar w:fldCharType="separate"/>
            </w:r>
            <w:r w:rsidRPr="00303364">
              <w:rPr>
                <w:rStyle w:val="Hyperlink"/>
                <w:rFonts w:cstheme="minorHAnsi"/>
                <w:noProof/>
                <w:sz w:val="24"/>
                <w:szCs w:val="24"/>
                <w:rPrChange w:id="3402" w:author="DuyNgo" w:date="2012-08-10T08:15:00Z">
                  <w:rPr>
                    <w:rStyle w:val="Hyperlink"/>
                    <w:rFonts w:ascii="Times New Roman" w:hAnsi="Times New Roman" w:cs="Times New Roman"/>
                    <w:noProof/>
                  </w:rPr>
                </w:rPrChange>
              </w:rPr>
              <w:t>1.7</w:t>
            </w:r>
            <w:r w:rsidRPr="00303364">
              <w:rPr>
                <w:rFonts w:eastAsiaTheme="minorEastAsia" w:cstheme="minorHAnsi"/>
                <w:noProof/>
                <w:sz w:val="24"/>
                <w:szCs w:val="24"/>
                <w:lang w:eastAsia="ja-JP"/>
                <w:rPrChange w:id="3403" w:author="DuyNgo" w:date="2012-08-10T08:15:00Z">
                  <w:rPr>
                    <w:rFonts w:eastAsiaTheme="minorEastAsia"/>
                    <w:noProof/>
                    <w:lang w:eastAsia="ja-JP"/>
                  </w:rPr>
                </w:rPrChange>
              </w:rPr>
              <w:tab/>
            </w:r>
            <w:r w:rsidRPr="00303364">
              <w:rPr>
                <w:rStyle w:val="Hyperlink"/>
                <w:rFonts w:cstheme="minorHAnsi"/>
                <w:noProof/>
                <w:sz w:val="24"/>
                <w:szCs w:val="24"/>
                <w:rPrChange w:id="3404" w:author="DuyNgo" w:date="2012-08-10T08:15:00Z">
                  <w:rPr>
                    <w:rStyle w:val="Hyperlink"/>
                    <w:rFonts w:ascii="Times New Roman" w:hAnsi="Times New Roman" w:cs="Times New Roman"/>
                    <w:noProof/>
                  </w:rPr>
                </w:rPrChange>
              </w:rPr>
              <w:t>Admin _UC03 - Admin Edit Project Use Case</w:t>
            </w:r>
            <w:r w:rsidRPr="00303364">
              <w:rPr>
                <w:rFonts w:cstheme="minorHAnsi"/>
                <w:noProof/>
                <w:webHidden/>
                <w:sz w:val="24"/>
                <w:szCs w:val="24"/>
                <w:rPrChange w:id="3405" w:author="DuyNgo" w:date="2012-08-10T08:15:00Z">
                  <w:rPr>
                    <w:noProof/>
                    <w:webHidden/>
                  </w:rPr>
                </w:rPrChange>
              </w:rPr>
              <w:tab/>
            </w:r>
            <w:r w:rsidRPr="00303364">
              <w:rPr>
                <w:rFonts w:cstheme="minorHAnsi"/>
                <w:noProof/>
                <w:webHidden/>
                <w:sz w:val="24"/>
                <w:szCs w:val="24"/>
                <w:rPrChange w:id="3406" w:author="DuyNgo" w:date="2012-08-10T08:15:00Z">
                  <w:rPr>
                    <w:noProof/>
                    <w:webHidden/>
                  </w:rPr>
                </w:rPrChange>
              </w:rPr>
              <w:fldChar w:fldCharType="begin"/>
            </w:r>
            <w:r w:rsidRPr="00303364">
              <w:rPr>
                <w:rFonts w:cstheme="minorHAnsi"/>
                <w:noProof/>
                <w:webHidden/>
                <w:sz w:val="24"/>
                <w:szCs w:val="24"/>
                <w:rPrChange w:id="3407" w:author="DuyNgo" w:date="2012-08-10T08:15:00Z">
                  <w:rPr>
                    <w:noProof/>
                    <w:webHidden/>
                  </w:rPr>
                </w:rPrChange>
              </w:rPr>
              <w:instrText xml:space="preserve"> PAGEREF _Toc332351249 \h </w:instrText>
            </w:r>
          </w:ins>
          <w:r w:rsidRPr="00303364">
            <w:rPr>
              <w:rFonts w:cstheme="minorHAnsi"/>
              <w:noProof/>
              <w:webHidden/>
              <w:sz w:val="24"/>
              <w:szCs w:val="24"/>
              <w:rPrChange w:id="3408" w:author="DuyNgo" w:date="2012-08-10T08:15:00Z">
                <w:rPr>
                  <w:rFonts w:cstheme="minorHAnsi"/>
                  <w:noProof/>
                  <w:webHidden/>
                  <w:sz w:val="24"/>
                  <w:szCs w:val="24"/>
                </w:rPr>
              </w:rPrChange>
            </w:rPr>
          </w:r>
          <w:r w:rsidRPr="00303364">
            <w:rPr>
              <w:rFonts w:cstheme="minorHAnsi"/>
              <w:noProof/>
              <w:webHidden/>
              <w:sz w:val="24"/>
              <w:szCs w:val="24"/>
              <w:rPrChange w:id="3409" w:author="DuyNgo" w:date="2012-08-10T08:15:00Z">
                <w:rPr>
                  <w:noProof/>
                  <w:webHidden/>
                </w:rPr>
              </w:rPrChange>
            </w:rPr>
            <w:fldChar w:fldCharType="separate"/>
          </w:r>
          <w:ins w:id="3410" w:author="DuyNgo" w:date="2012-08-10T08:15:00Z">
            <w:r w:rsidRPr="00303364">
              <w:rPr>
                <w:rFonts w:cstheme="minorHAnsi"/>
                <w:noProof/>
                <w:webHidden/>
                <w:sz w:val="24"/>
                <w:szCs w:val="24"/>
                <w:rPrChange w:id="3411" w:author="DuyNgo" w:date="2012-08-10T08:15:00Z">
                  <w:rPr>
                    <w:noProof/>
                    <w:webHidden/>
                  </w:rPr>
                </w:rPrChange>
              </w:rPr>
              <w:t>307</w:t>
            </w:r>
            <w:r w:rsidRPr="00303364">
              <w:rPr>
                <w:rFonts w:cstheme="minorHAnsi"/>
                <w:noProof/>
                <w:webHidden/>
                <w:sz w:val="24"/>
                <w:szCs w:val="24"/>
                <w:rPrChange w:id="3412" w:author="DuyNgo" w:date="2012-08-10T08:15:00Z">
                  <w:rPr>
                    <w:noProof/>
                    <w:webHidden/>
                  </w:rPr>
                </w:rPrChange>
              </w:rPr>
              <w:fldChar w:fldCharType="end"/>
            </w:r>
            <w:r w:rsidRPr="00303364">
              <w:rPr>
                <w:rStyle w:val="Hyperlink"/>
                <w:rFonts w:cstheme="minorHAnsi"/>
                <w:noProof/>
                <w:sz w:val="24"/>
                <w:szCs w:val="24"/>
                <w:rPrChange w:id="341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414" w:author="DuyNgo" w:date="2012-08-10T08:15:00Z"/>
              <w:rFonts w:eastAsiaTheme="minorEastAsia" w:cstheme="minorHAnsi"/>
              <w:noProof/>
              <w:sz w:val="24"/>
              <w:szCs w:val="24"/>
              <w:lang w:eastAsia="ja-JP"/>
              <w:rPrChange w:id="3415" w:author="DuyNgo" w:date="2012-08-10T08:15:00Z">
                <w:rPr>
                  <w:ins w:id="3416" w:author="DuyNgo" w:date="2012-08-10T08:15:00Z"/>
                  <w:rFonts w:eastAsiaTheme="minorEastAsia"/>
                  <w:noProof/>
                  <w:lang w:eastAsia="ja-JP"/>
                </w:rPr>
              </w:rPrChange>
            </w:rPr>
          </w:pPr>
          <w:ins w:id="3417" w:author="DuyNgo" w:date="2012-08-10T08:15:00Z">
            <w:r w:rsidRPr="00303364">
              <w:rPr>
                <w:rStyle w:val="Hyperlink"/>
                <w:rFonts w:cstheme="minorHAnsi"/>
                <w:noProof/>
                <w:sz w:val="24"/>
                <w:szCs w:val="24"/>
                <w:rPrChange w:id="3418" w:author="DuyNgo" w:date="2012-08-10T08:15:00Z">
                  <w:rPr>
                    <w:rStyle w:val="Hyperlink"/>
                    <w:noProof/>
                  </w:rPr>
                </w:rPrChange>
              </w:rPr>
              <w:fldChar w:fldCharType="begin"/>
            </w:r>
            <w:r w:rsidRPr="00303364">
              <w:rPr>
                <w:rStyle w:val="Hyperlink"/>
                <w:rFonts w:cstheme="minorHAnsi"/>
                <w:noProof/>
                <w:sz w:val="24"/>
                <w:szCs w:val="24"/>
                <w:rPrChange w:id="3419" w:author="DuyNgo" w:date="2012-08-10T08:15:00Z">
                  <w:rPr>
                    <w:rStyle w:val="Hyperlink"/>
                    <w:noProof/>
                  </w:rPr>
                </w:rPrChange>
              </w:rPr>
              <w:instrText xml:space="preserve"> </w:instrText>
            </w:r>
            <w:r w:rsidRPr="00303364">
              <w:rPr>
                <w:rFonts w:cstheme="minorHAnsi"/>
                <w:noProof/>
                <w:sz w:val="24"/>
                <w:szCs w:val="24"/>
                <w:rPrChange w:id="3420" w:author="DuyNgo" w:date="2012-08-10T08:15:00Z">
                  <w:rPr>
                    <w:noProof/>
                  </w:rPr>
                </w:rPrChange>
              </w:rPr>
              <w:instrText>HYPERLINK \l "_Toc332351250"</w:instrText>
            </w:r>
            <w:r w:rsidRPr="00303364">
              <w:rPr>
                <w:rStyle w:val="Hyperlink"/>
                <w:rFonts w:cstheme="minorHAnsi"/>
                <w:noProof/>
                <w:sz w:val="24"/>
                <w:szCs w:val="24"/>
                <w:rPrChange w:id="3421" w:author="DuyNgo" w:date="2012-08-10T08:15:00Z">
                  <w:rPr>
                    <w:rStyle w:val="Hyperlink"/>
                    <w:noProof/>
                  </w:rPr>
                </w:rPrChange>
              </w:rPr>
              <w:instrText xml:space="preserve"> </w:instrText>
            </w:r>
            <w:r w:rsidRPr="00303364">
              <w:rPr>
                <w:rStyle w:val="Hyperlink"/>
                <w:rFonts w:cstheme="minorHAnsi"/>
                <w:noProof/>
                <w:sz w:val="24"/>
                <w:szCs w:val="24"/>
                <w:rPrChange w:id="3422" w:author="DuyNgo" w:date="2012-08-10T08:15:00Z">
                  <w:rPr>
                    <w:rStyle w:val="Hyperlink"/>
                    <w:noProof/>
                  </w:rPr>
                </w:rPrChange>
              </w:rPr>
              <w:fldChar w:fldCharType="separate"/>
            </w:r>
            <w:r w:rsidRPr="00303364">
              <w:rPr>
                <w:rStyle w:val="Hyperlink"/>
                <w:rFonts w:cstheme="minorHAnsi"/>
                <w:noProof/>
                <w:sz w:val="24"/>
                <w:szCs w:val="24"/>
                <w:rPrChange w:id="3423" w:author="DuyNgo" w:date="2012-08-10T08:15:00Z">
                  <w:rPr>
                    <w:rStyle w:val="Hyperlink"/>
                    <w:rFonts w:ascii="Times New Roman" w:hAnsi="Times New Roman" w:cs="Times New Roman"/>
                    <w:noProof/>
                  </w:rPr>
                </w:rPrChange>
              </w:rPr>
              <w:t>1.7.1</w:t>
            </w:r>
            <w:r w:rsidRPr="00303364">
              <w:rPr>
                <w:rFonts w:eastAsiaTheme="minorEastAsia" w:cstheme="minorHAnsi"/>
                <w:noProof/>
                <w:sz w:val="24"/>
                <w:szCs w:val="24"/>
                <w:lang w:eastAsia="ja-JP"/>
                <w:rPrChange w:id="3424" w:author="DuyNgo" w:date="2012-08-10T08:15:00Z">
                  <w:rPr>
                    <w:rFonts w:eastAsiaTheme="minorEastAsia"/>
                    <w:noProof/>
                    <w:lang w:eastAsia="ja-JP"/>
                  </w:rPr>
                </w:rPrChange>
              </w:rPr>
              <w:tab/>
            </w:r>
            <w:r w:rsidRPr="00303364">
              <w:rPr>
                <w:rStyle w:val="Hyperlink"/>
                <w:rFonts w:cstheme="minorHAnsi"/>
                <w:noProof/>
                <w:sz w:val="24"/>
                <w:szCs w:val="24"/>
                <w:rPrChange w:id="3425"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426" w:author="DuyNgo" w:date="2012-08-10T08:15:00Z">
                  <w:rPr>
                    <w:noProof/>
                    <w:webHidden/>
                  </w:rPr>
                </w:rPrChange>
              </w:rPr>
              <w:tab/>
            </w:r>
            <w:r w:rsidRPr="00303364">
              <w:rPr>
                <w:rFonts w:cstheme="minorHAnsi"/>
                <w:noProof/>
                <w:webHidden/>
                <w:sz w:val="24"/>
                <w:szCs w:val="24"/>
                <w:rPrChange w:id="3427" w:author="DuyNgo" w:date="2012-08-10T08:15:00Z">
                  <w:rPr>
                    <w:noProof/>
                    <w:webHidden/>
                  </w:rPr>
                </w:rPrChange>
              </w:rPr>
              <w:fldChar w:fldCharType="begin"/>
            </w:r>
            <w:r w:rsidRPr="00303364">
              <w:rPr>
                <w:rFonts w:cstheme="minorHAnsi"/>
                <w:noProof/>
                <w:webHidden/>
                <w:sz w:val="24"/>
                <w:szCs w:val="24"/>
                <w:rPrChange w:id="3428" w:author="DuyNgo" w:date="2012-08-10T08:15:00Z">
                  <w:rPr>
                    <w:noProof/>
                    <w:webHidden/>
                  </w:rPr>
                </w:rPrChange>
              </w:rPr>
              <w:instrText xml:space="preserve"> PAGEREF _Toc332351250 \h </w:instrText>
            </w:r>
          </w:ins>
          <w:r w:rsidRPr="00303364">
            <w:rPr>
              <w:rFonts w:cstheme="minorHAnsi"/>
              <w:noProof/>
              <w:webHidden/>
              <w:sz w:val="24"/>
              <w:szCs w:val="24"/>
              <w:rPrChange w:id="3429" w:author="DuyNgo" w:date="2012-08-10T08:15:00Z">
                <w:rPr>
                  <w:rFonts w:cstheme="minorHAnsi"/>
                  <w:noProof/>
                  <w:webHidden/>
                  <w:sz w:val="24"/>
                  <w:szCs w:val="24"/>
                </w:rPr>
              </w:rPrChange>
            </w:rPr>
          </w:r>
          <w:r w:rsidRPr="00303364">
            <w:rPr>
              <w:rFonts w:cstheme="minorHAnsi"/>
              <w:noProof/>
              <w:webHidden/>
              <w:sz w:val="24"/>
              <w:szCs w:val="24"/>
              <w:rPrChange w:id="3430" w:author="DuyNgo" w:date="2012-08-10T08:15:00Z">
                <w:rPr>
                  <w:noProof/>
                  <w:webHidden/>
                </w:rPr>
              </w:rPrChange>
            </w:rPr>
            <w:fldChar w:fldCharType="separate"/>
          </w:r>
          <w:ins w:id="3431" w:author="DuyNgo" w:date="2012-08-10T08:15:00Z">
            <w:r w:rsidRPr="00303364">
              <w:rPr>
                <w:rFonts w:cstheme="minorHAnsi"/>
                <w:noProof/>
                <w:webHidden/>
                <w:sz w:val="24"/>
                <w:szCs w:val="24"/>
                <w:rPrChange w:id="3432" w:author="DuyNgo" w:date="2012-08-10T08:15:00Z">
                  <w:rPr>
                    <w:noProof/>
                    <w:webHidden/>
                  </w:rPr>
                </w:rPrChange>
              </w:rPr>
              <w:t>307</w:t>
            </w:r>
            <w:r w:rsidRPr="00303364">
              <w:rPr>
                <w:rFonts w:cstheme="minorHAnsi"/>
                <w:noProof/>
                <w:webHidden/>
                <w:sz w:val="24"/>
                <w:szCs w:val="24"/>
                <w:rPrChange w:id="3433" w:author="DuyNgo" w:date="2012-08-10T08:15:00Z">
                  <w:rPr>
                    <w:noProof/>
                    <w:webHidden/>
                  </w:rPr>
                </w:rPrChange>
              </w:rPr>
              <w:fldChar w:fldCharType="end"/>
            </w:r>
            <w:r w:rsidRPr="00303364">
              <w:rPr>
                <w:rStyle w:val="Hyperlink"/>
                <w:rFonts w:cstheme="minorHAnsi"/>
                <w:noProof/>
                <w:sz w:val="24"/>
                <w:szCs w:val="24"/>
                <w:rPrChange w:id="343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435" w:author="DuyNgo" w:date="2012-08-10T08:15:00Z"/>
              <w:rFonts w:eastAsiaTheme="minorEastAsia" w:cstheme="minorHAnsi"/>
              <w:noProof/>
              <w:sz w:val="24"/>
              <w:szCs w:val="24"/>
              <w:lang w:eastAsia="ja-JP"/>
              <w:rPrChange w:id="3436" w:author="DuyNgo" w:date="2012-08-10T08:15:00Z">
                <w:rPr>
                  <w:ins w:id="3437" w:author="DuyNgo" w:date="2012-08-10T08:15:00Z"/>
                  <w:rFonts w:eastAsiaTheme="minorEastAsia"/>
                  <w:noProof/>
                  <w:lang w:eastAsia="ja-JP"/>
                </w:rPr>
              </w:rPrChange>
            </w:rPr>
          </w:pPr>
          <w:ins w:id="3438" w:author="DuyNgo" w:date="2012-08-10T08:15:00Z">
            <w:r w:rsidRPr="00303364">
              <w:rPr>
                <w:rStyle w:val="Hyperlink"/>
                <w:rFonts w:cstheme="minorHAnsi"/>
                <w:noProof/>
                <w:sz w:val="24"/>
                <w:szCs w:val="24"/>
                <w:rPrChange w:id="3439" w:author="DuyNgo" w:date="2012-08-10T08:15:00Z">
                  <w:rPr>
                    <w:rStyle w:val="Hyperlink"/>
                    <w:noProof/>
                  </w:rPr>
                </w:rPrChange>
              </w:rPr>
              <w:fldChar w:fldCharType="begin"/>
            </w:r>
            <w:r w:rsidRPr="00303364">
              <w:rPr>
                <w:rStyle w:val="Hyperlink"/>
                <w:rFonts w:cstheme="minorHAnsi"/>
                <w:noProof/>
                <w:sz w:val="24"/>
                <w:szCs w:val="24"/>
                <w:rPrChange w:id="3440" w:author="DuyNgo" w:date="2012-08-10T08:15:00Z">
                  <w:rPr>
                    <w:rStyle w:val="Hyperlink"/>
                    <w:noProof/>
                  </w:rPr>
                </w:rPrChange>
              </w:rPr>
              <w:instrText xml:space="preserve"> </w:instrText>
            </w:r>
            <w:r w:rsidRPr="00303364">
              <w:rPr>
                <w:rFonts w:cstheme="minorHAnsi"/>
                <w:noProof/>
                <w:sz w:val="24"/>
                <w:szCs w:val="24"/>
                <w:rPrChange w:id="3441" w:author="DuyNgo" w:date="2012-08-10T08:15:00Z">
                  <w:rPr>
                    <w:noProof/>
                  </w:rPr>
                </w:rPrChange>
              </w:rPr>
              <w:instrText>HYPERLINK \l "_Toc332351251"</w:instrText>
            </w:r>
            <w:r w:rsidRPr="00303364">
              <w:rPr>
                <w:rStyle w:val="Hyperlink"/>
                <w:rFonts w:cstheme="minorHAnsi"/>
                <w:noProof/>
                <w:sz w:val="24"/>
                <w:szCs w:val="24"/>
                <w:rPrChange w:id="3442" w:author="DuyNgo" w:date="2012-08-10T08:15:00Z">
                  <w:rPr>
                    <w:rStyle w:val="Hyperlink"/>
                    <w:noProof/>
                  </w:rPr>
                </w:rPrChange>
              </w:rPr>
              <w:instrText xml:space="preserve"> </w:instrText>
            </w:r>
            <w:r w:rsidRPr="00303364">
              <w:rPr>
                <w:rStyle w:val="Hyperlink"/>
                <w:rFonts w:cstheme="minorHAnsi"/>
                <w:noProof/>
                <w:sz w:val="24"/>
                <w:szCs w:val="24"/>
                <w:rPrChange w:id="3443" w:author="DuyNgo" w:date="2012-08-10T08:15:00Z">
                  <w:rPr>
                    <w:rStyle w:val="Hyperlink"/>
                    <w:noProof/>
                  </w:rPr>
                </w:rPrChange>
              </w:rPr>
              <w:fldChar w:fldCharType="separate"/>
            </w:r>
            <w:r w:rsidRPr="00303364">
              <w:rPr>
                <w:rStyle w:val="Hyperlink"/>
                <w:rFonts w:cstheme="minorHAnsi"/>
                <w:noProof/>
                <w:sz w:val="24"/>
                <w:szCs w:val="24"/>
                <w:rPrChange w:id="3444" w:author="DuyNgo" w:date="2012-08-10T08:15:00Z">
                  <w:rPr>
                    <w:rStyle w:val="Hyperlink"/>
                    <w:rFonts w:ascii="Times New Roman" w:hAnsi="Times New Roman" w:cs="Times New Roman"/>
                    <w:noProof/>
                  </w:rPr>
                </w:rPrChange>
              </w:rPr>
              <w:t>1.7.2</w:t>
            </w:r>
            <w:r w:rsidRPr="00303364">
              <w:rPr>
                <w:rFonts w:eastAsiaTheme="minorEastAsia" w:cstheme="minorHAnsi"/>
                <w:noProof/>
                <w:sz w:val="24"/>
                <w:szCs w:val="24"/>
                <w:lang w:eastAsia="ja-JP"/>
                <w:rPrChange w:id="3445" w:author="DuyNgo" w:date="2012-08-10T08:15:00Z">
                  <w:rPr>
                    <w:rFonts w:eastAsiaTheme="minorEastAsia"/>
                    <w:noProof/>
                    <w:lang w:eastAsia="ja-JP"/>
                  </w:rPr>
                </w:rPrChange>
              </w:rPr>
              <w:tab/>
            </w:r>
            <w:r w:rsidRPr="00303364">
              <w:rPr>
                <w:rStyle w:val="Hyperlink"/>
                <w:rFonts w:cstheme="minorHAnsi"/>
                <w:noProof/>
                <w:sz w:val="24"/>
                <w:szCs w:val="24"/>
                <w:rPrChange w:id="3446"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447" w:author="DuyNgo" w:date="2012-08-10T08:15:00Z">
                  <w:rPr>
                    <w:noProof/>
                    <w:webHidden/>
                  </w:rPr>
                </w:rPrChange>
              </w:rPr>
              <w:tab/>
            </w:r>
            <w:r w:rsidRPr="00303364">
              <w:rPr>
                <w:rFonts w:cstheme="minorHAnsi"/>
                <w:noProof/>
                <w:webHidden/>
                <w:sz w:val="24"/>
                <w:szCs w:val="24"/>
                <w:rPrChange w:id="3448" w:author="DuyNgo" w:date="2012-08-10T08:15:00Z">
                  <w:rPr>
                    <w:noProof/>
                    <w:webHidden/>
                  </w:rPr>
                </w:rPrChange>
              </w:rPr>
              <w:fldChar w:fldCharType="begin"/>
            </w:r>
            <w:r w:rsidRPr="00303364">
              <w:rPr>
                <w:rFonts w:cstheme="minorHAnsi"/>
                <w:noProof/>
                <w:webHidden/>
                <w:sz w:val="24"/>
                <w:szCs w:val="24"/>
                <w:rPrChange w:id="3449" w:author="DuyNgo" w:date="2012-08-10T08:15:00Z">
                  <w:rPr>
                    <w:noProof/>
                    <w:webHidden/>
                  </w:rPr>
                </w:rPrChange>
              </w:rPr>
              <w:instrText xml:space="preserve"> PAGEREF _Toc332351251 \h </w:instrText>
            </w:r>
          </w:ins>
          <w:r w:rsidRPr="00303364">
            <w:rPr>
              <w:rFonts w:cstheme="minorHAnsi"/>
              <w:noProof/>
              <w:webHidden/>
              <w:sz w:val="24"/>
              <w:szCs w:val="24"/>
              <w:rPrChange w:id="3450" w:author="DuyNgo" w:date="2012-08-10T08:15:00Z">
                <w:rPr>
                  <w:rFonts w:cstheme="minorHAnsi"/>
                  <w:noProof/>
                  <w:webHidden/>
                  <w:sz w:val="24"/>
                  <w:szCs w:val="24"/>
                </w:rPr>
              </w:rPrChange>
            </w:rPr>
          </w:r>
          <w:r w:rsidRPr="00303364">
            <w:rPr>
              <w:rFonts w:cstheme="minorHAnsi"/>
              <w:noProof/>
              <w:webHidden/>
              <w:sz w:val="24"/>
              <w:szCs w:val="24"/>
              <w:rPrChange w:id="3451" w:author="DuyNgo" w:date="2012-08-10T08:15:00Z">
                <w:rPr>
                  <w:noProof/>
                  <w:webHidden/>
                </w:rPr>
              </w:rPrChange>
            </w:rPr>
            <w:fldChar w:fldCharType="separate"/>
          </w:r>
          <w:ins w:id="3452" w:author="DuyNgo" w:date="2012-08-10T08:15:00Z">
            <w:r w:rsidRPr="00303364">
              <w:rPr>
                <w:rFonts w:cstheme="minorHAnsi"/>
                <w:noProof/>
                <w:webHidden/>
                <w:sz w:val="24"/>
                <w:szCs w:val="24"/>
                <w:rPrChange w:id="3453" w:author="DuyNgo" w:date="2012-08-10T08:15:00Z">
                  <w:rPr>
                    <w:noProof/>
                    <w:webHidden/>
                  </w:rPr>
                </w:rPrChange>
              </w:rPr>
              <w:t>308</w:t>
            </w:r>
            <w:r w:rsidRPr="00303364">
              <w:rPr>
                <w:rFonts w:cstheme="minorHAnsi"/>
                <w:noProof/>
                <w:webHidden/>
                <w:sz w:val="24"/>
                <w:szCs w:val="24"/>
                <w:rPrChange w:id="3454" w:author="DuyNgo" w:date="2012-08-10T08:15:00Z">
                  <w:rPr>
                    <w:noProof/>
                    <w:webHidden/>
                  </w:rPr>
                </w:rPrChange>
              </w:rPr>
              <w:fldChar w:fldCharType="end"/>
            </w:r>
            <w:r w:rsidRPr="00303364">
              <w:rPr>
                <w:rStyle w:val="Hyperlink"/>
                <w:rFonts w:cstheme="minorHAnsi"/>
                <w:noProof/>
                <w:sz w:val="24"/>
                <w:szCs w:val="24"/>
                <w:rPrChange w:id="3455"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456" w:author="DuyNgo" w:date="2012-08-10T08:15:00Z"/>
              <w:rFonts w:eastAsiaTheme="minorEastAsia" w:cstheme="minorHAnsi"/>
              <w:noProof/>
              <w:sz w:val="24"/>
              <w:szCs w:val="24"/>
              <w:lang w:eastAsia="ja-JP"/>
              <w:rPrChange w:id="3457" w:author="DuyNgo" w:date="2012-08-10T08:15:00Z">
                <w:rPr>
                  <w:ins w:id="3458" w:author="DuyNgo" w:date="2012-08-10T08:15:00Z"/>
                  <w:rFonts w:eastAsiaTheme="minorEastAsia"/>
                  <w:noProof/>
                  <w:lang w:eastAsia="ja-JP"/>
                </w:rPr>
              </w:rPrChange>
            </w:rPr>
          </w:pPr>
          <w:ins w:id="3459" w:author="DuyNgo" w:date="2012-08-10T08:15:00Z">
            <w:r w:rsidRPr="00303364">
              <w:rPr>
                <w:rStyle w:val="Hyperlink"/>
                <w:rFonts w:cstheme="minorHAnsi"/>
                <w:noProof/>
                <w:sz w:val="24"/>
                <w:szCs w:val="24"/>
                <w:rPrChange w:id="3460" w:author="DuyNgo" w:date="2012-08-10T08:15:00Z">
                  <w:rPr>
                    <w:rStyle w:val="Hyperlink"/>
                    <w:noProof/>
                  </w:rPr>
                </w:rPrChange>
              </w:rPr>
              <w:fldChar w:fldCharType="begin"/>
            </w:r>
            <w:r w:rsidRPr="00303364">
              <w:rPr>
                <w:rStyle w:val="Hyperlink"/>
                <w:rFonts w:cstheme="minorHAnsi"/>
                <w:noProof/>
                <w:sz w:val="24"/>
                <w:szCs w:val="24"/>
                <w:rPrChange w:id="3461" w:author="DuyNgo" w:date="2012-08-10T08:15:00Z">
                  <w:rPr>
                    <w:rStyle w:val="Hyperlink"/>
                    <w:noProof/>
                  </w:rPr>
                </w:rPrChange>
              </w:rPr>
              <w:instrText xml:space="preserve"> </w:instrText>
            </w:r>
            <w:r w:rsidRPr="00303364">
              <w:rPr>
                <w:rFonts w:cstheme="minorHAnsi"/>
                <w:noProof/>
                <w:sz w:val="24"/>
                <w:szCs w:val="24"/>
                <w:rPrChange w:id="3462" w:author="DuyNgo" w:date="2012-08-10T08:15:00Z">
                  <w:rPr>
                    <w:noProof/>
                  </w:rPr>
                </w:rPrChange>
              </w:rPr>
              <w:instrText>HYPERLINK \l "_Toc332351252"</w:instrText>
            </w:r>
            <w:r w:rsidRPr="00303364">
              <w:rPr>
                <w:rStyle w:val="Hyperlink"/>
                <w:rFonts w:cstheme="minorHAnsi"/>
                <w:noProof/>
                <w:sz w:val="24"/>
                <w:szCs w:val="24"/>
                <w:rPrChange w:id="3463" w:author="DuyNgo" w:date="2012-08-10T08:15:00Z">
                  <w:rPr>
                    <w:rStyle w:val="Hyperlink"/>
                    <w:noProof/>
                  </w:rPr>
                </w:rPrChange>
              </w:rPr>
              <w:instrText xml:space="preserve"> </w:instrText>
            </w:r>
            <w:r w:rsidRPr="00303364">
              <w:rPr>
                <w:rStyle w:val="Hyperlink"/>
                <w:rFonts w:cstheme="minorHAnsi"/>
                <w:noProof/>
                <w:sz w:val="24"/>
                <w:szCs w:val="24"/>
                <w:rPrChange w:id="3464" w:author="DuyNgo" w:date="2012-08-10T08:15:00Z">
                  <w:rPr>
                    <w:rStyle w:val="Hyperlink"/>
                    <w:noProof/>
                  </w:rPr>
                </w:rPrChange>
              </w:rPr>
              <w:fldChar w:fldCharType="separate"/>
            </w:r>
            <w:r w:rsidRPr="00303364">
              <w:rPr>
                <w:rStyle w:val="Hyperlink"/>
                <w:rFonts w:cstheme="minorHAnsi"/>
                <w:noProof/>
                <w:sz w:val="24"/>
                <w:szCs w:val="24"/>
                <w:rPrChange w:id="3465" w:author="DuyNgo" w:date="2012-08-10T08:15:00Z">
                  <w:rPr>
                    <w:rStyle w:val="Hyperlink"/>
                    <w:rFonts w:ascii="Times New Roman" w:hAnsi="Times New Roman" w:cs="Times New Roman"/>
                    <w:noProof/>
                  </w:rPr>
                </w:rPrChange>
              </w:rPr>
              <w:t>1.8</w:t>
            </w:r>
            <w:r w:rsidRPr="00303364">
              <w:rPr>
                <w:rFonts w:eastAsiaTheme="minorEastAsia" w:cstheme="minorHAnsi"/>
                <w:noProof/>
                <w:sz w:val="24"/>
                <w:szCs w:val="24"/>
                <w:lang w:eastAsia="ja-JP"/>
                <w:rPrChange w:id="3466" w:author="DuyNgo" w:date="2012-08-10T08:15:00Z">
                  <w:rPr>
                    <w:rFonts w:eastAsiaTheme="minorEastAsia"/>
                    <w:noProof/>
                    <w:lang w:eastAsia="ja-JP"/>
                  </w:rPr>
                </w:rPrChange>
              </w:rPr>
              <w:tab/>
            </w:r>
            <w:r w:rsidRPr="00303364">
              <w:rPr>
                <w:rStyle w:val="Hyperlink"/>
                <w:rFonts w:cstheme="minorHAnsi"/>
                <w:noProof/>
                <w:sz w:val="24"/>
                <w:szCs w:val="24"/>
                <w:rPrChange w:id="3467" w:author="DuyNgo" w:date="2012-08-10T08:15:00Z">
                  <w:rPr>
                    <w:rStyle w:val="Hyperlink"/>
                    <w:rFonts w:ascii="Times New Roman" w:hAnsi="Times New Roman" w:cs="Times New Roman"/>
                    <w:noProof/>
                  </w:rPr>
                </w:rPrChange>
              </w:rPr>
              <w:t>Admin _UC04 - Admin Mange Module Use Case</w:t>
            </w:r>
            <w:r w:rsidRPr="00303364">
              <w:rPr>
                <w:rFonts w:cstheme="minorHAnsi"/>
                <w:noProof/>
                <w:webHidden/>
                <w:sz w:val="24"/>
                <w:szCs w:val="24"/>
                <w:rPrChange w:id="3468" w:author="DuyNgo" w:date="2012-08-10T08:15:00Z">
                  <w:rPr>
                    <w:noProof/>
                    <w:webHidden/>
                  </w:rPr>
                </w:rPrChange>
              </w:rPr>
              <w:tab/>
            </w:r>
            <w:r w:rsidRPr="00303364">
              <w:rPr>
                <w:rFonts w:cstheme="minorHAnsi"/>
                <w:noProof/>
                <w:webHidden/>
                <w:sz w:val="24"/>
                <w:szCs w:val="24"/>
                <w:rPrChange w:id="3469" w:author="DuyNgo" w:date="2012-08-10T08:15:00Z">
                  <w:rPr>
                    <w:noProof/>
                    <w:webHidden/>
                  </w:rPr>
                </w:rPrChange>
              </w:rPr>
              <w:fldChar w:fldCharType="begin"/>
            </w:r>
            <w:r w:rsidRPr="00303364">
              <w:rPr>
                <w:rFonts w:cstheme="minorHAnsi"/>
                <w:noProof/>
                <w:webHidden/>
                <w:sz w:val="24"/>
                <w:szCs w:val="24"/>
                <w:rPrChange w:id="3470" w:author="DuyNgo" w:date="2012-08-10T08:15:00Z">
                  <w:rPr>
                    <w:noProof/>
                    <w:webHidden/>
                  </w:rPr>
                </w:rPrChange>
              </w:rPr>
              <w:instrText xml:space="preserve"> PAGEREF _Toc332351252 \h </w:instrText>
            </w:r>
          </w:ins>
          <w:r w:rsidRPr="00303364">
            <w:rPr>
              <w:rFonts w:cstheme="minorHAnsi"/>
              <w:noProof/>
              <w:webHidden/>
              <w:sz w:val="24"/>
              <w:szCs w:val="24"/>
              <w:rPrChange w:id="3471" w:author="DuyNgo" w:date="2012-08-10T08:15:00Z">
                <w:rPr>
                  <w:rFonts w:cstheme="minorHAnsi"/>
                  <w:noProof/>
                  <w:webHidden/>
                  <w:sz w:val="24"/>
                  <w:szCs w:val="24"/>
                </w:rPr>
              </w:rPrChange>
            </w:rPr>
          </w:r>
          <w:r w:rsidRPr="00303364">
            <w:rPr>
              <w:rFonts w:cstheme="minorHAnsi"/>
              <w:noProof/>
              <w:webHidden/>
              <w:sz w:val="24"/>
              <w:szCs w:val="24"/>
              <w:rPrChange w:id="3472" w:author="DuyNgo" w:date="2012-08-10T08:15:00Z">
                <w:rPr>
                  <w:noProof/>
                  <w:webHidden/>
                </w:rPr>
              </w:rPrChange>
            </w:rPr>
            <w:fldChar w:fldCharType="separate"/>
          </w:r>
          <w:ins w:id="3473" w:author="DuyNgo" w:date="2012-08-10T08:15:00Z">
            <w:r w:rsidRPr="00303364">
              <w:rPr>
                <w:rFonts w:cstheme="minorHAnsi"/>
                <w:noProof/>
                <w:webHidden/>
                <w:sz w:val="24"/>
                <w:szCs w:val="24"/>
                <w:rPrChange w:id="3474" w:author="DuyNgo" w:date="2012-08-10T08:15:00Z">
                  <w:rPr>
                    <w:noProof/>
                    <w:webHidden/>
                  </w:rPr>
                </w:rPrChange>
              </w:rPr>
              <w:t>308</w:t>
            </w:r>
            <w:r w:rsidRPr="00303364">
              <w:rPr>
                <w:rFonts w:cstheme="minorHAnsi"/>
                <w:noProof/>
                <w:webHidden/>
                <w:sz w:val="24"/>
                <w:szCs w:val="24"/>
                <w:rPrChange w:id="3475" w:author="DuyNgo" w:date="2012-08-10T08:15:00Z">
                  <w:rPr>
                    <w:noProof/>
                    <w:webHidden/>
                  </w:rPr>
                </w:rPrChange>
              </w:rPr>
              <w:fldChar w:fldCharType="end"/>
            </w:r>
            <w:r w:rsidRPr="00303364">
              <w:rPr>
                <w:rStyle w:val="Hyperlink"/>
                <w:rFonts w:cstheme="minorHAnsi"/>
                <w:noProof/>
                <w:sz w:val="24"/>
                <w:szCs w:val="24"/>
                <w:rPrChange w:id="347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477" w:author="DuyNgo" w:date="2012-08-10T08:15:00Z"/>
              <w:rFonts w:eastAsiaTheme="minorEastAsia" w:cstheme="minorHAnsi"/>
              <w:noProof/>
              <w:sz w:val="24"/>
              <w:szCs w:val="24"/>
              <w:lang w:eastAsia="ja-JP"/>
              <w:rPrChange w:id="3478" w:author="DuyNgo" w:date="2012-08-10T08:15:00Z">
                <w:rPr>
                  <w:ins w:id="3479" w:author="DuyNgo" w:date="2012-08-10T08:15:00Z"/>
                  <w:rFonts w:eastAsiaTheme="minorEastAsia"/>
                  <w:noProof/>
                  <w:lang w:eastAsia="ja-JP"/>
                </w:rPr>
              </w:rPrChange>
            </w:rPr>
          </w:pPr>
          <w:ins w:id="3480" w:author="DuyNgo" w:date="2012-08-10T08:15:00Z">
            <w:r w:rsidRPr="00303364">
              <w:rPr>
                <w:rStyle w:val="Hyperlink"/>
                <w:rFonts w:cstheme="minorHAnsi"/>
                <w:noProof/>
                <w:sz w:val="24"/>
                <w:szCs w:val="24"/>
                <w:rPrChange w:id="3481" w:author="DuyNgo" w:date="2012-08-10T08:15:00Z">
                  <w:rPr>
                    <w:rStyle w:val="Hyperlink"/>
                    <w:noProof/>
                  </w:rPr>
                </w:rPrChange>
              </w:rPr>
              <w:fldChar w:fldCharType="begin"/>
            </w:r>
            <w:r w:rsidRPr="00303364">
              <w:rPr>
                <w:rStyle w:val="Hyperlink"/>
                <w:rFonts w:cstheme="minorHAnsi"/>
                <w:noProof/>
                <w:sz w:val="24"/>
                <w:szCs w:val="24"/>
                <w:rPrChange w:id="3482" w:author="DuyNgo" w:date="2012-08-10T08:15:00Z">
                  <w:rPr>
                    <w:rStyle w:val="Hyperlink"/>
                    <w:noProof/>
                  </w:rPr>
                </w:rPrChange>
              </w:rPr>
              <w:instrText xml:space="preserve"> </w:instrText>
            </w:r>
            <w:r w:rsidRPr="00303364">
              <w:rPr>
                <w:rFonts w:cstheme="minorHAnsi"/>
                <w:noProof/>
                <w:sz w:val="24"/>
                <w:szCs w:val="24"/>
                <w:rPrChange w:id="3483" w:author="DuyNgo" w:date="2012-08-10T08:15:00Z">
                  <w:rPr>
                    <w:noProof/>
                  </w:rPr>
                </w:rPrChange>
              </w:rPr>
              <w:instrText>HYPERLINK \l "_Toc332351253"</w:instrText>
            </w:r>
            <w:r w:rsidRPr="00303364">
              <w:rPr>
                <w:rStyle w:val="Hyperlink"/>
                <w:rFonts w:cstheme="minorHAnsi"/>
                <w:noProof/>
                <w:sz w:val="24"/>
                <w:szCs w:val="24"/>
                <w:rPrChange w:id="3484" w:author="DuyNgo" w:date="2012-08-10T08:15:00Z">
                  <w:rPr>
                    <w:rStyle w:val="Hyperlink"/>
                    <w:noProof/>
                  </w:rPr>
                </w:rPrChange>
              </w:rPr>
              <w:instrText xml:space="preserve"> </w:instrText>
            </w:r>
            <w:r w:rsidRPr="00303364">
              <w:rPr>
                <w:rStyle w:val="Hyperlink"/>
                <w:rFonts w:cstheme="minorHAnsi"/>
                <w:noProof/>
                <w:sz w:val="24"/>
                <w:szCs w:val="24"/>
                <w:rPrChange w:id="3485" w:author="DuyNgo" w:date="2012-08-10T08:15:00Z">
                  <w:rPr>
                    <w:rStyle w:val="Hyperlink"/>
                    <w:noProof/>
                  </w:rPr>
                </w:rPrChange>
              </w:rPr>
              <w:fldChar w:fldCharType="separate"/>
            </w:r>
            <w:r w:rsidRPr="00303364">
              <w:rPr>
                <w:rStyle w:val="Hyperlink"/>
                <w:rFonts w:cstheme="minorHAnsi"/>
                <w:noProof/>
                <w:sz w:val="24"/>
                <w:szCs w:val="24"/>
                <w:rPrChange w:id="3486" w:author="DuyNgo" w:date="2012-08-10T08:15:00Z">
                  <w:rPr>
                    <w:rStyle w:val="Hyperlink"/>
                    <w:rFonts w:ascii="Times New Roman" w:hAnsi="Times New Roman" w:cs="Times New Roman"/>
                    <w:noProof/>
                  </w:rPr>
                </w:rPrChange>
              </w:rPr>
              <w:t>1.8.1</w:t>
            </w:r>
            <w:r w:rsidRPr="00303364">
              <w:rPr>
                <w:rFonts w:eastAsiaTheme="minorEastAsia" w:cstheme="minorHAnsi"/>
                <w:noProof/>
                <w:sz w:val="24"/>
                <w:szCs w:val="24"/>
                <w:lang w:eastAsia="ja-JP"/>
                <w:rPrChange w:id="3487" w:author="DuyNgo" w:date="2012-08-10T08:15:00Z">
                  <w:rPr>
                    <w:rFonts w:eastAsiaTheme="minorEastAsia"/>
                    <w:noProof/>
                    <w:lang w:eastAsia="ja-JP"/>
                  </w:rPr>
                </w:rPrChange>
              </w:rPr>
              <w:tab/>
            </w:r>
            <w:r w:rsidRPr="00303364">
              <w:rPr>
                <w:rStyle w:val="Hyperlink"/>
                <w:rFonts w:cstheme="minorHAnsi"/>
                <w:noProof/>
                <w:sz w:val="24"/>
                <w:szCs w:val="24"/>
                <w:rPrChange w:id="3488"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489" w:author="DuyNgo" w:date="2012-08-10T08:15:00Z">
                  <w:rPr>
                    <w:noProof/>
                    <w:webHidden/>
                  </w:rPr>
                </w:rPrChange>
              </w:rPr>
              <w:tab/>
            </w:r>
            <w:r w:rsidRPr="00303364">
              <w:rPr>
                <w:rFonts w:cstheme="minorHAnsi"/>
                <w:noProof/>
                <w:webHidden/>
                <w:sz w:val="24"/>
                <w:szCs w:val="24"/>
                <w:rPrChange w:id="3490" w:author="DuyNgo" w:date="2012-08-10T08:15:00Z">
                  <w:rPr>
                    <w:noProof/>
                    <w:webHidden/>
                  </w:rPr>
                </w:rPrChange>
              </w:rPr>
              <w:fldChar w:fldCharType="begin"/>
            </w:r>
            <w:r w:rsidRPr="00303364">
              <w:rPr>
                <w:rFonts w:cstheme="minorHAnsi"/>
                <w:noProof/>
                <w:webHidden/>
                <w:sz w:val="24"/>
                <w:szCs w:val="24"/>
                <w:rPrChange w:id="3491" w:author="DuyNgo" w:date="2012-08-10T08:15:00Z">
                  <w:rPr>
                    <w:noProof/>
                    <w:webHidden/>
                  </w:rPr>
                </w:rPrChange>
              </w:rPr>
              <w:instrText xml:space="preserve"> PAGEREF _Toc332351253 \h </w:instrText>
            </w:r>
          </w:ins>
          <w:r w:rsidRPr="00303364">
            <w:rPr>
              <w:rFonts w:cstheme="minorHAnsi"/>
              <w:noProof/>
              <w:webHidden/>
              <w:sz w:val="24"/>
              <w:szCs w:val="24"/>
              <w:rPrChange w:id="3492" w:author="DuyNgo" w:date="2012-08-10T08:15:00Z">
                <w:rPr>
                  <w:rFonts w:cstheme="minorHAnsi"/>
                  <w:noProof/>
                  <w:webHidden/>
                  <w:sz w:val="24"/>
                  <w:szCs w:val="24"/>
                </w:rPr>
              </w:rPrChange>
            </w:rPr>
          </w:r>
          <w:r w:rsidRPr="00303364">
            <w:rPr>
              <w:rFonts w:cstheme="minorHAnsi"/>
              <w:noProof/>
              <w:webHidden/>
              <w:sz w:val="24"/>
              <w:szCs w:val="24"/>
              <w:rPrChange w:id="3493" w:author="DuyNgo" w:date="2012-08-10T08:15:00Z">
                <w:rPr>
                  <w:noProof/>
                  <w:webHidden/>
                </w:rPr>
              </w:rPrChange>
            </w:rPr>
            <w:fldChar w:fldCharType="separate"/>
          </w:r>
          <w:ins w:id="3494" w:author="DuyNgo" w:date="2012-08-10T08:15:00Z">
            <w:r w:rsidRPr="00303364">
              <w:rPr>
                <w:rFonts w:cstheme="minorHAnsi"/>
                <w:noProof/>
                <w:webHidden/>
                <w:sz w:val="24"/>
                <w:szCs w:val="24"/>
                <w:rPrChange w:id="3495" w:author="DuyNgo" w:date="2012-08-10T08:15:00Z">
                  <w:rPr>
                    <w:noProof/>
                    <w:webHidden/>
                  </w:rPr>
                </w:rPrChange>
              </w:rPr>
              <w:t>308</w:t>
            </w:r>
            <w:r w:rsidRPr="00303364">
              <w:rPr>
                <w:rFonts w:cstheme="minorHAnsi"/>
                <w:noProof/>
                <w:webHidden/>
                <w:sz w:val="24"/>
                <w:szCs w:val="24"/>
                <w:rPrChange w:id="3496" w:author="DuyNgo" w:date="2012-08-10T08:15:00Z">
                  <w:rPr>
                    <w:noProof/>
                    <w:webHidden/>
                  </w:rPr>
                </w:rPrChange>
              </w:rPr>
              <w:fldChar w:fldCharType="end"/>
            </w:r>
            <w:r w:rsidRPr="00303364">
              <w:rPr>
                <w:rStyle w:val="Hyperlink"/>
                <w:rFonts w:cstheme="minorHAnsi"/>
                <w:noProof/>
                <w:sz w:val="24"/>
                <w:szCs w:val="24"/>
                <w:rPrChange w:id="349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498" w:author="DuyNgo" w:date="2012-08-10T08:15:00Z"/>
              <w:rFonts w:eastAsiaTheme="minorEastAsia" w:cstheme="minorHAnsi"/>
              <w:noProof/>
              <w:sz w:val="24"/>
              <w:szCs w:val="24"/>
              <w:lang w:eastAsia="ja-JP"/>
              <w:rPrChange w:id="3499" w:author="DuyNgo" w:date="2012-08-10T08:15:00Z">
                <w:rPr>
                  <w:ins w:id="3500" w:author="DuyNgo" w:date="2012-08-10T08:15:00Z"/>
                  <w:rFonts w:eastAsiaTheme="minorEastAsia"/>
                  <w:noProof/>
                  <w:lang w:eastAsia="ja-JP"/>
                </w:rPr>
              </w:rPrChange>
            </w:rPr>
          </w:pPr>
          <w:ins w:id="3501" w:author="DuyNgo" w:date="2012-08-10T08:15:00Z">
            <w:r w:rsidRPr="00303364">
              <w:rPr>
                <w:rStyle w:val="Hyperlink"/>
                <w:rFonts w:cstheme="minorHAnsi"/>
                <w:noProof/>
                <w:sz w:val="24"/>
                <w:szCs w:val="24"/>
                <w:rPrChange w:id="3502" w:author="DuyNgo" w:date="2012-08-10T08:15:00Z">
                  <w:rPr>
                    <w:rStyle w:val="Hyperlink"/>
                    <w:noProof/>
                  </w:rPr>
                </w:rPrChange>
              </w:rPr>
              <w:fldChar w:fldCharType="begin"/>
            </w:r>
            <w:r w:rsidRPr="00303364">
              <w:rPr>
                <w:rStyle w:val="Hyperlink"/>
                <w:rFonts w:cstheme="minorHAnsi"/>
                <w:noProof/>
                <w:sz w:val="24"/>
                <w:szCs w:val="24"/>
                <w:rPrChange w:id="3503" w:author="DuyNgo" w:date="2012-08-10T08:15:00Z">
                  <w:rPr>
                    <w:rStyle w:val="Hyperlink"/>
                    <w:noProof/>
                  </w:rPr>
                </w:rPrChange>
              </w:rPr>
              <w:instrText xml:space="preserve"> </w:instrText>
            </w:r>
            <w:r w:rsidRPr="00303364">
              <w:rPr>
                <w:rFonts w:cstheme="minorHAnsi"/>
                <w:noProof/>
                <w:sz w:val="24"/>
                <w:szCs w:val="24"/>
                <w:rPrChange w:id="3504" w:author="DuyNgo" w:date="2012-08-10T08:15:00Z">
                  <w:rPr>
                    <w:noProof/>
                  </w:rPr>
                </w:rPrChange>
              </w:rPr>
              <w:instrText>HYPERLINK \l "_Toc332351254"</w:instrText>
            </w:r>
            <w:r w:rsidRPr="00303364">
              <w:rPr>
                <w:rStyle w:val="Hyperlink"/>
                <w:rFonts w:cstheme="minorHAnsi"/>
                <w:noProof/>
                <w:sz w:val="24"/>
                <w:szCs w:val="24"/>
                <w:rPrChange w:id="3505" w:author="DuyNgo" w:date="2012-08-10T08:15:00Z">
                  <w:rPr>
                    <w:rStyle w:val="Hyperlink"/>
                    <w:noProof/>
                  </w:rPr>
                </w:rPrChange>
              </w:rPr>
              <w:instrText xml:space="preserve"> </w:instrText>
            </w:r>
            <w:r w:rsidRPr="00303364">
              <w:rPr>
                <w:rStyle w:val="Hyperlink"/>
                <w:rFonts w:cstheme="minorHAnsi"/>
                <w:noProof/>
                <w:sz w:val="24"/>
                <w:szCs w:val="24"/>
                <w:rPrChange w:id="3506" w:author="DuyNgo" w:date="2012-08-10T08:15:00Z">
                  <w:rPr>
                    <w:rStyle w:val="Hyperlink"/>
                    <w:noProof/>
                  </w:rPr>
                </w:rPrChange>
              </w:rPr>
              <w:fldChar w:fldCharType="separate"/>
            </w:r>
            <w:r w:rsidRPr="00303364">
              <w:rPr>
                <w:rStyle w:val="Hyperlink"/>
                <w:rFonts w:cstheme="minorHAnsi"/>
                <w:noProof/>
                <w:sz w:val="24"/>
                <w:szCs w:val="24"/>
                <w:rPrChange w:id="3507" w:author="DuyNgo" w:date="2012-08-10T08:15:00Z">
                  <w:rPr>
                    <w:rStyle w:val="Hyperlink"/>
                    <w:rFonts w:ascii="Times New Roman" w:hAnsi="Times New Roman" w:cs="Times New Roman"/>
                    <w:noProof/>
                  </w:rPr>
                </w:rPrChange>
              </w:rPr>
              <w:t>1.8.2</w:t>
            </w:r>
            <w:r w:rsidRPr="00303364">
              <w:rPr>
                <w:rFonts w:eastAsiaTheme="minorEastAsia" w:cstheme="minorHAnsi"/>
                <w:noProof/>
                <w:sz w:val="24"/>
                <w:szCs w:val="24"/>
                <w:lang w:eastAsia="ja-JP"/>
                <w:rPrChange w:id="3508" w:author="DuyNgo" w:date="2012-08-10T08:15:00Z">
                  <w:rPr>
                    <w:rFonts w:eastAsiaTheme="minorEastAsia"/>
                    <w:noProof/>
                    <w:lang w:eastAsia="ja-JP"/>
                  </w:rPr>
                </w:rPrChange>
              </w:rPr>
              <w:tab/>
            </w:r>
            <w:r w:rsidRPr="00303364">
              <w:rPr>
                <w:rStyle w:val="Hyperlink"/>
                <w:rFonts w:cstheme="minorHAnsi"/>
                <w:noProof/>
                <w:sz w:val="24"/>
                <w:szCs w:val="24"/>
                <w:rPrChange w:id="3509"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510" w:author="DuyNgo" w:date="2012-08-10T08:15:00Z">
                  <w:rPr>
                    <w:noProof/>
                    <w:webHidden/>
                  </w:rPr>
                </w:rPrChange>
              </w:rPr>
              <w:tab/>
            </w:r>
            <w:r w:rsidRPr="00303364">
              <w:rPr>
                <w:rFonts w:cstheme="minorHAnsi"/>
                <w:noProof/>
                <w:webHidden/>
                <w:sz w:val="24"/>
                <w:szCs w:val="24"/>
                <w:rPrChange w:id="3511" w:author="DuyNgo" w:date="2012-08-10T08:15:00Z">
                  <w:rPr>
                    <w:noProof/>
                    <w:webHidden/>
                  </w:rPr>
                </w:rPrChange>
              </w:rPr>
              <w:fldChar w:fldCharType="begin"/>
            </w:r>
            <w:r w:rsidRPr="00303364">
              <w:rPr>
                <w:rFonts w:cstheme="minorHAnsi"/>
                <w:noProof/>
                <w:webHidden/>
                <w:sz w:val="24"/>
                <w:szCs w:val="24"/>
                <w:rPrChange w:id="3512" w:author="DuyNgo" w:date="2012-08-10T08:15:00Z">
                  <w:rPr>
                    <w:noProof/>
                    <w:webHidden/>
                  </w:rPr>
                </w:rPrChange>
              </w:rPr>
              <w:instrText xml:space="preserve"> PAGEREF _Toc332351254 \h </w:instrText>
            </w:r>
          </w:ins>
          <w:r w:rsidRPr="00303364">
            <w:rPr>
              <w:rFonts w:cstheme="minorHAnsi"/>
              <w:noProof/>
              <w:webHidden/>
              <w:sz w:val="24"/>
              <w:szCs w:val="24"/>
              <w:rPrChange w:id="3513" w:author="DuyNgo" w:date="2012-08-10T08:15:00Z">
                <w:rPr>
                  <w:rFonts w:cstheme="minorHAnsi"/>
                  <w:noProof/>
                  <w:webHidden/>
                  <w:sz w:val="24"/>
                  <w:szCs w:val="24"/>
                </w:rPr>
              </w:rPrChange>
            </w:rPr>
          </w:r>
          <w:r w:rsidRPr="00303364">
            <w:rPr>
              <w:rFonts w:cstheme="minorHAnsi"/>
              <w:noProof/>
              <w:webHidden/>
              <w:sz w:val="24"/>
              <w:szCs w:val="24"/>
              <w:rPrChange w:id="3514" w:author="DuyNgo" w:date="2012-08-10T08:15:00Z">
                <w:rPr>
                  <w:noProof/>
                  <w:webHidden/>
                </w:rPr>
              </w:rPrChange>
            </w:rPr>
            <w:fldChar w:fldCharType="separate"/>
          </w:r>
          <w:ins w:id="3515" w:author="DuyNgo" w:date="2012-08-10T08:15:00Z">
            <w:r w:rsidRPr="00303364">
              <w:rPr>
                <w:rFonts w:cstheme="minorHAnsi"/>
                <w:noProof/>
                <w:webHidden/>
                <w:sz w:val="24"/>
                <w:szCs w:val="24"/>
                <w:rPrChange w:id="3516" w:author="DuyNgo" w:date="2012-08-10T08:15:00Z">
                  <w:rPr>
                    <w:noProof/>
                    <w:webHidden/>
                  </w:rPr>
                </w:rPrChange>
              </w:rPr>
              <w:t>309</w:t>
            </w:r>
            <w:r w:rsidRPr="00303364">
              <w:rPr>
                <w:rFonts w:cstheme="minorHAnsi"/>
                <w:noProof/>
                <w:webHidden/>
                <w:sz w:val="24"/>
                <w:szCs w:val="24"/>
                <w:rPrChange w:id="3517" w:author="DuyNgo" w:date="2012-08-10T08:15:00Z">
                  <w:rPr>
                    <w:noProof/>
                    <w:webHidden/>
                  </w:rPr>
                </w:rPrChange>
              </w:rPr>
              <w:fldChar w:fldCharType="end"/>
            </w:r>
            <w:r w:rsidRPr="00303364">
              <w:rPr>
                <w:rStyle w:val="Hyperlink"/>
                <w:rFonts w:cstheme="minorHAnsi"/>
                <w:noProof/>
                <w:sz w:val="24"/>
                <w:szCs w:val="24"/>
                <w:rPrChange w:id="3518"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519" w:author="DuyNgo" w:date="2012-08-10T08:15:00Z"/>
              <w:rFonts w:eastAsiaTheme="minorEastAsia" w:cstheme="minorHAnsi"/>
              <w:noProof/>
              <w:sz w:val="24"/>
              <w:szCs w:val="24"/>
              <w:lang w:eastAsia="ja-JP"/>
              <w:rPrChange w:id="3520" w:author="DuyNgo" w:date="2012-08-10T08:15:00Z">
                <w:rPr>
                  <w:ins w:id="3521" w:author="DuyNgo" w:date="2012-08-10T08:15:00Z"/>
                  <w:rFonts w:eastAsiaTheme="minorEastAsia"/>
                  <w:noProof/>
                  <w:lang w:eastAsia="ja-JP"/>
                </w:rPr>
              </w:rPrChange>
            </w:rPr>
          </w:pPr>
          <w:ins w:id="3522" w:author="DuyNgo" w:date="2012-08-10T08:15:00Z">
            <w:r w:rsidRPr="00303364">
              <w:rPr>
                <w:rStyle w:val="Hyperlink"/>
                <w:rFonts w:cstheme="minorHAnsi"/>
                <w:noProof/>
                <w:sz w:val="24"/>
                <w:szCs w:val="24"/>
                <w:rPrChange w:id="3523" w:author="DuyNgo" w:date="2012-08-10T08:15:00Z">
                  <w:rPr>
                    <w:rStyle w:val="Hyperlink"/>
                    <w:noProof/>
                  </w:rPr>
                </w:rPrChange>
              </w:rPr>
              <w:fldChar w:fldCharType="begin"/>
            </w:r>
            <w:r w:rsidRPr="00303364">
              <w:rPr>
                <w:rStyle w:val="Hyperlink"/>
                <w:rFonts w:cstheme="minorHAnsi"/>
                <w:noProof/>
                <w:sz w:val="24"/>
                <w:szCs w:val="24"/>
                <w:rPrChange w:id="3524" w:author="DuyNgo" w:date="2012-08-10T08:15:00Z">
                  <w:rPr>
                    <w:rStyle w:val="Hyperlink"/>
                    <w:noProof/>
                  </w:rPr>
                </w:rPrChange>
              </w:rPr>
              <w:instrText xml:space="preserve"> </w:instrText>
            </w:r>
            <w:r w:rsidRPr="00303364">
              <w:rPr>
                <w:rFonts w:cstheme="minorHAnsi"/>
                <w:noProof/>
                <w:sz w:val="24"/>
                <w:szCs w:val="24"/>
                <w:rPrChange w:id="3525" w:author="DuyNgo" w:date="2012-08-10T08:15:00Z">
                  <w:rPr>
                    <w:noProof/>
                  </w:rPr>
                </w:rPrChange>
              </w:rPr>
              <w:instrText>HYPERLINK \l "_Toc332351255"</w:instrText>
            </w:r>
            <w:r w:rsidRPr="00303364">
              <w:rPr>
                <w:rStyle w:val="Hyperlink"/>
                <w:rFonts w:cstheme="minorHAnsi"/>
                <w:noProof/>
                <w:sz w:val="24"/>
                <w:szCs w:val="24"/>
                <w:rPrChange w:id="3526" w:author="DuyNgo" w:date="2012-08-10T08:15:00Z">
                  <w:rPr>
                    <w:rStyle w:val="Hyperlink"/>
                    <w:noProof/>
                  </w:rPr>
                </w:rPrChange>
              </w:rPr>
              <w:instrText xml:space="preserve"> </w:instrText>
            </w:r>
            <w:r w:rsidRPr="00303364">
              <w:rPr>
                <w:rStyle w:val="Hyperlink"/>
                <w:rFonts w:cstheme="minorHAnsi"/>
                <w:noProof/>
                <w:sz w:val="24"/>
                <w:szCs w:val="24"/>
                <w:rPrChange w:id="3527" w:author="DuyNgo" w:date="2012-08-10T08:15:00Z">
                  <w:rPr>
                    <w:rStyle w:val="Hyperlink"/>
                    <w:noProof/>
                  </w:rPr>
                </w:rPrChange>
              </w:rPr>
              <w:fldChar w:fldCharType="separate"/>
            </w:r>
            <w:r w:rsidRPr="00303364">
              <w:rPr>
                <w:rStyle w:val="Hyperlink"/>
                <w:rFonts w:cstheme="minorHAnsi"/>
                <w:noProof/>
                <w:sz w:val="24"/>
                <w:szCs w:val="24"/>
                <w:rPrChange w:id="3528" w:author="DuyNgo" w:date="2012-08-10T08:15:00Z">
                  <w:rPr>
                    <w:rStyle w:val="Hyperlink"/>
                    <w:rFonts w:ascii="Times New Roman" w:hAnsi="Times New Roman" w:cs="Times New Roman"/>
                    <w:noProof/>
                  </w:rPr>
                </w:rPrChange>
              </w:rPr>
              <w:t>1.9</w:t>
            </w:r>
            <w:r w:rsidRPr="00303364">
              <w:rPr>
                <w:rFonts w:eastAsiaTheme="minorEastAsia" w:cstheme="minorHAnsi"/>
                <w:noProof/>
                <w:sz w:val="24"/>
                <w:szCs w:val="24"/>
                <w:lang w:eastAsia="ja-JP"/>
                <w:rPrChange w:id="3529" w:author="DuyNgo" w:date="2012-08-10T08:15:00Z">
                  <w:rPr>
                    <w:rFonts w:eastAsiaTheme="minorEastAsia"/>
                    <w:noProof/>
                    <w:lang w:eastAsia="ja-JP"/>
                  </w:rPr>
                </w:rPrChange>
              </w:rPr>
              <w:tab/>
            </w:r>
            <w:r w:rsidRPr="00303364">
              <w:rPr>
                <w:rStyle w:val="Hyperlink"/>
                <w:rFonts w:cstheme="minorHAnsi"/>
                <w:noProof/>
                <w:sz w:val="24"/>
                <w:szCs w:val="24"/>
                <w:rPrChange w:id="3530" w:author="DuyNgo" w:date="2012-08-10T08:15:00Z">
                  <w:rPr>
                    <w:rStyle w:val="Hyperlink"/>
                    <w:rFonts w:ascii="Times New Roman" w:hAnsi="Times New Roman" w:cs="Times New Roman"/>
                    <w:noProof/>
                  </w:rPr>
                </w:rPrChange>
              </w:rPr>
              <w:t>Admin _UC05 - Admin Team Management Use Case</w:t>
            </w:r>
            <w:r w:rsidRPr="00303364">
              <w:rPr>
                <w:rFonts w:cstheme="minorHAnsi"/>
                <w:noProof/>
                <w:webHidden/>
                <w:sz w:val="24"/>
                <w:szCs w:val="24"/>
                <w:rPrChange w:id="3531" w:author="DuyNgo" w:date="2012-08-10T08:15:00Z">
                  <w:rPr>
                    <w:noProof/>
                    <w:webHidden/>
                  </w:rPr>
                </w:rPrChange>
              </w:rPr>
              <w:tab/>
            </w:r>
            <w:r w:rsidRPr="00303364">
              <w:rPr>
                <w:rFonts w:cstheme="minorHAnsi"/>
                <w:noProof/>
                <w:webHidden/>
                <w:sz w:val="24"/>
                <w:szCs w:val="24"/>
                <w:rPrChange w:id="3532" w:author="DuyNgo" w:date="2012-08-10T08:15:00Z">
                  <w:rPr>
                    <w:noProof/>
                    <w:webHidden/>
                  </w:rPr>
                </w:rPrChange>
              </w:rPr>
              <w:fldChar w:fldCharType="begin"/>
            </w:r>
            <w:r w:rsidRPr="00303364">
              <w:rPr>
                <w:rFonts w:cstheme="minorHAnsi"/>
                <w:noProof/>
                <w:webHidden/>
                <w:sz w:val="24"/>
                <w:szCs w:val="24"/>
                <w:rPrChange w:id="3533" w:author="DuyNgo" w:date="2012-08-10T08:15:00Z">
                  <w:rPr>
                    <w:noProof/>
                    <w:webHidden/>
                  </w:rPr>
                </w:rPrChange>
              </w:rPr>
              <w:instrText xml:space="preserve"> PAGEREF _Toc332351255 \h </w:instrText>
            </w:r>
          </w:ins>
          <w:r w:rsidRPr="00303364">
            <w:rPr>
              <w:rFonts w:cstheme="minorHAnsi"/>
              <w:noProof/>
              <w:webHidden/>
              <w:sz w:val="24"/>
              <w:szCs w:val="24"/>
              <w:rPrChange w:id="3534" w:author="DuyNgo" w:date="2012-08-10T08:15:00Z">
                <w:rPr>
                  <w:rFonts w:cstheme="minorHAnsi"/>
                  <w:noProof/>
                  <w:webHidden/>
                  <w:sz w:val="24"/>
                  <w:szCs w:val="24"/>
                </w:rPr>
              </w:rPrChange>
            </w:rPr>
          </w:r>
          <w:r w:rsidRPr="00303364">
            <w:rPr>
              <w:rFonts w:cstheme="minorHAnsi"/>
              <w:noProof/>
              <w:webHidden/>
              <w:sz w:val="24"/>
              <w:szCs w:val="24"/>
              <w:rPrChange w:id="3535" w:author="DuyNgo" w:date="2012-08-10T08:15:00Z">
                <w:rPr>
                  <w:noProof/>
                  <w:webHidden/>
                </w:rPr>
              </w:rPrChange>
            </w:rPr>
            <w:fldChar w:fldCharType="separate"/>
          </w:r>
          <w:ins w:id="3536" w:author="DuyNgo" w:date="2012-08-10T08:15:00Z">
            <w:r w:rsidRPr="00303364">
              <w:rPr>
                <w:rFonts w:cstheme="minorHAnsi"/>
                <w:noProof/>
                <w:webHidden/>
                <w:sz w:val="24"/>
                <w:szCs w:val="24"/>
                <w:rPrChange w:id="3537" w:author="DuyNgo" w:date="2012-08-10T08:15:00Z">
                  <w:rPr>
                    <w:noProof/>
                    <w:webHidden/>
                  </w:rPr>
                </w:rPrChange>
              </w:rPr>
              <w:t>309</w:t>
            </w:r>
            <w:r w:rsidRPr="00303364">
              <w:rPr>
                <w:rFonts w:cstheme="minorHAnsi"/>
                <w:noProof/>
                <w:webHidden/>
                <w:sz w:val="24"/>
                <w:szCs w:val="24"/>
                <w:rPrChange w:id="3538" w:author="DuyNgo" w:date="2012-08-10T08:15:00Z">
                  <w:rPr>
                    <w:noProof/>
                    <w:webHidden/>
                  </w:rPr>
                </w:rPrChange>
              </w:rPr>
              <w:fldChar w:fldCharType="end"/>
            </w:r>
            <w:r w:rsidRPr="00303364">
              <w:rPr>
                <w:rStyle w:val="Hyperlink"/>
                <w:rFonts w:cstheme="minorHAnsi"/>
                <w:noProof/>
                <w:sz w:val="24"/>
                <w:szCs w:val="24"/>
                <w:rPrChange w:id="353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540" w:author="DuyNgo" w:date="2012-08-10T08:15:00Z"/>
              <w:rFonts w:eastAsiaTheme="minorEastAsia" w:cstheme="minorHAnsi"/>
              <w:noProof/>
              <w:sz w:val="24"/>
              <w:szCs w:val="24"/>
              <w:lang w:eastAsia="ja-JP"/>
              <w:rPrChange w:id="3541" w:author="DuyNgo" w:date="2012-08-10T08:15:00Z">
                <w:rPr>
                  <w:ins w:id="3542" w:author="DuyNgo" w:date="2012-08-10T08:15:00Z"/>
                  <w:rFonts w:eastAsiaTheme="minorEastAsia"/>
                  <w:noProof/>
                  <w:lang w:eastAsia="ja-JP"/>
                </w:rPr>
              </w:rPrChange>
            </w:rPr>
          </w:pPr>
          <w:ins w:id="3543" w:author="DuyNgo" w:date="2012-08-10T08:15:00Z">
            <w:r w:rsidRPr="00303364">
              <w:rPr>
                <w:rStyle w:val="Hyperlink"/>
                <w:rFonts w:cstheme="minorHAnsi"/>
                <w:noProof/>
                <w:sz w:val="24"/>
                <w:szCs w:val="24"/>
                <w:rPrChange w:id="3544" w:author="DuyNgo" w:date="2012-08-10T08:15:00Z">
                  <w:rPr>
                    <w:rStyle w:val="Hyperlink"/>
                    <w:noProof/>
                  </w:rPr>
                </w:rPrChange>
              </w:rPr>
              <w:fldChar w:fldCharType="begin"/>
            </w:r>
            <w:r w:rsidRPr="00303364">
              <w:rPr>
                <w:rStyle w:val="Hyperlink"/>
                <w:rFonts w:cstheme="minorHAnsi"/>
                <w:noProof/>
                <w:sz w:val="24"/>
                <w:szCs w:val="24"/>
                <w:rPrChange w:id="3545" w:author="DuyNgo" w:date="2012-08-10T08:15:00Z">
                  <w:rPr>
                    <w:rStyle w:val="Hyperlink"/>
                    <w:noProof/>
                  </w:rPr>
                </w:rPrChange>
              </w:rPr>
              <w:instrText xml:space="preserve"> </w:instrText>
            </w:r>
            <w:r w:rsidRPr="00303364">
              <w:rPr>
                <w:rFonts w:cstheme="minorHAnsi"/>
                <w:noProof/>
                <w:sz w:val="24"/>
                <w:szCs w:val="24"/>
                <w:rPrChange w:id="3546" w:author="DuyNgo" w:date="2012-08-10T08:15:00Z">
                  <w:rPr>
                    <w:noProof/>
                  </w:rPr>
                </w:rPrChange>
              </w:rPr>
              <w:instrText>HYPERLINK \l "_Toc332351256"</w:instrText>
            </w:r>
            <w:r w:rsidRPr="00303364">
              <w:rPr>
                <w:rStyle w:val="Hyperlink"/>
                <w:rFonts w:cstheme="minorHAnsi"/>
                <w:noProof/>
                <w:sz w:val="24"/>
                <w:szCs w:val="24"/>
                <w:rPrChange w:id="3547" w:author="DuyNgo" w:date="2012-08-10T08:15:00Z">
                  <w:rPr>
                    <w:rStyle w:val="Hyperlink"/>
                    <w:noProof/>
                  </w:rPr>
                </w:rPrChange>
              </w:rPr>
              <w:instrText xml:space="preserve"> </w:instrText>
            </w:r>
            <w:r w:rsidRPr="00303364">
              <w:rPr>
                <w:rStyle w:val="Hyperlink"/>
                <w:rFonts w:cstheme="minorHAnsi"/>
                <w:noProof/>
                <w:sz w:val="24"/>
                <w:szCs w:val="24"/>
                <w:rPrChange w:id="3548" w:author="DuyNgo" w:date="2012-08-10T08:15:00Z">
                  <w:rPr>
                    <w:rStyle w:val="Hyperlink"/>
                    <w:noProof/>
                  </w:rPr>
                </w:rPrChange>
              </w:rPr>
              <w:fldChar w:fldCharType="separate"/>
            </w:r>
            <w:r w:rsidRPr="00303364">
              <w:rPr>
                <w:rStyle w:val="Hyperlink"/>
                <w:rFonts w:cstheme="minorHAnsi"/>
                <w:noProof/>
                <w:sz w:val="24"/>
                <w:szCs w:val="24"/>
                <w:rPrChange w:id="3549" w:author="DuyNgo" w:date="2012-08-10T08:15:00Z">
                  <w:rPr>
                    <w:rStyle w:val="Hyperlink"/>
                    <w:rFonts w:ascii="Times New Roman" w:hAnsi="Times New Roman" w:cs="Times New Roman"/>
                    <w:noProof/>
                  </w:rPr>
                </w:rPrChange>
              </w:rPr>
              <w:t>1.9.1</w:t>
            </w:r>
            <w:r w:rsidRPr="00303364">
              <w:rPr>
                <w:rFonts w:eastAsiaTheme="minorEastAsia" w:cstheme="minorHAnsi"/>
                <w:noProof/>
                <w:sz w:val="24"/>
                <w:szCs w:val="24"/>
                <w:lang w:eastAsia="ja-JP"/>
                <w:rPrChange w:id="3550" w:author="DuyNgo" w:date="2012-08-10T08:15:00Z">
                  <w:rPr>
                    <w:rFonts w:eastAsiaTheme="minorEastAsia"/>
                    <w:noProof/>
                    <w:lang w:eastAsia="ja-JP"/>
                  </w:rPr>
                </w:rPrChange>
              </w:rPr>
              <w:tab/>
            </w:r>
            <w:r w:rsidRPr="00303364">
              <w:rPr>
                <w:rStyle w:val="Hyperlink"/>
                <w:rFonts w:cstheme="minorHAnsi"/>
                <w:noProof/>
                <w:sz w:val="24"/>
                <w:szCs w:val="24"/>
                <w:rPrChange w:id="3551"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552" w:author="DuyNgo" w:date="2012-08-10T08:15:00Z">
                  <w:rPr>
                    <w:noProof/>
                    <w:webHidden/>
                  </w:rPr>
                </w:rPrChange>
              </w:rPr>
              <w:tab/>
            </w:r>
            <w:r w:rsidRPr="00303364">
              <w:rPr>
                <w:rFonts w:cstheme="minorHAnsi"/>
                <w:noProof/>
                <w:webHidden/>
                <w:sz w:val="24"/>
                <w:szCs w:val="24"/>
                <w:rPrChange w:id="3553" w:author="DuyNgo" w:date="2012-08-10T08:15:00Z">
                  <w:rPr>
                    <w:noProof/>
                    <w:webHidden/>
                  </w:rPr>
                </w:rPrChange>
              </w:rPr>
              <w:fldChar w:fldCharType="begin"/>
            </w:r>
            <w:r w:rsidRPr="00303364">
              <w:rPr>
                <w:rFonts w:cstheme="minorHAnsi"/>
                <w:noProof/>
                <w:webHidden/>
                <w:sz w:val="24"/>
                <w:szCs w:val="24"/>
                <w:rPrChange w:id="3554" w:author="DuyNgo" w:date="2012-08-10T08:15:00Z">
                  <w:rPr>
                    <w:noProof/>
                    <w:webHidden/>
                  </w:rPr>
                </w:rPrChange>
              </w:rPr>
              <w:instrText xml:space="preserve"> PAGEREF _Toc332351256 \h </w:instrText>
            </w:r>
          </w:ins>
          <w:r w:rsidRPr="00303364">
            <w:rPr>
              <w:rFonts w:cstheme="minorHAnsi"/>
              <w:noProof/>
              <w:webHidden/>
              <w:sz w:val="24"/>
              <w:szCs w:val="24"/>
              <w:rPrChange w:id="3555" w:author="DuyNgo" w:date="2012-08-10T08:15:00Z">
                <w:rPr>
                  <w:rFonts w:cstheme="minorHAnsi"/>
                  <w:noProof/>
                  <w:webHidden/>
                  <w:sz w:val="24"/>
                  <w:szCs w:val="24"/>
                </w:rPr>
              </w:rPrChange>
            </w:rPr>
          </w:r>
          <w:r w:rsidRPr="00303364">
            <w:rPr>
              <w:rFonts w:cstheme="minorHAnsi"/>
              <w:noProof/>
              <w:webHidden/>
              <w:sz w:val="24"/>
              <w:szCs w:val="24"/>
              <w:rPrChange w:id="3556" w:author="DuyNgo" w:date="2012-08-10T08:15:00Z">
                <w:rPr>
                  <w:noProof/>
                  <w:webHidden/>
                </w:rPr>
              </w:rPrChange>
            </w:rPr>
            <w:fldChar w:fldCharType="separate"/>
          </w:r>
          <w:ins w:id="3557" w:author="DuyNgo" w:date="2012-08-10T08:15:00Z">
            <w:r w:rsidRPr="00303364">
              <w:rPr>
                <w:rFonts w:cstheme="minorHAnsi"/>
                <w:noProof/>
                <w:webHidden/>
                <w:sz w:val="24"/>
                <w:szCs w:val="24"/>
                <w:rPrChange w:id="3558" w:author="DuyNgo" w:date="2012-08-10T08:15:00Z">
                  <w:rPr>
                    <w:noProof/>
                    <w:webHidden/>
                  </w:rPr>
                </w:rPrChange>
              </w:rPr>
              <w:t>309</w:t>
            </w:r>
            <w:r w:rsidRPr="00303364">
              <w:rPr>
                <w:rFonts w:cstheme="minorHAnsi"/>
                <w:noProof/>
                <w:webHidden/>
                <w:sz w:val="24"/>
                <w:szCs w:val="24"/>
                <w:rPrChange w:id="3559" w:author="DuyNgo" w:date="2012-08-10T08:15:00Z">
                  <w:rPr>
                    <w:noProof/>
                    <w:webHidden/>
                  </w:rPr>
                </w:rPrChange>
              </w:rPr>
              <w:fldChar w:fldCharType="end"/>
            </w:r>
            <w:r w:rsidRPr="00303364">
              <w:rPr>
                <w:rStyle w:val="Hyperlink"/>
                <w:rFonts w:cstheme="minorHAnsi"/>
                <w:noProof/>
                <w:sz w:val="24"/>
                <w:szCs w:val="24"/>
                <w:rPrChange w:id="356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561" w:author="DuyNgo" w:date="2012-08-10T08:15:00Z"/>
              <w:rFonts w:eastAsiaTheme="minorEastAsia" w:cstheme="minorHAnsi"/>
              <w:noProof/>
              <w:sz w:val="24"/>
              <w:szCs w:val="24"/>
              <w:lang w:eastAsia="ja-JP"/>
              <w:rPrChange w:id="3562" w:author="DuyNgo" w:date="2012-08-10T08:15:00Z">
                <w:rPr>
                  <w:ins w:id="3563" w:author="DuyNgo" w:date="2012-08-10T08:15:00Z"/>
                  <w:rFonts w:eastAsiaTheme="minorEastAsia"/>
                  <w:noProof/>
                  <w:lang w:eastAsia="ja-JP"/>
                </w:rPr>
              </w:rPrChange>
            </w:rPr>
          </w:pPr>
          <w:ins w:id="3564" w:author="DuyNgo" w:date="2012-08-10T08:15:00Z">
            <w:r w:rsidRPr="00303364">
              <w:rPr>
                <w:rStyle w:val="Hyperlink"/>
                <w:rFonts w:cstheme="minorHAnsi"/>
                <w:noProof/>
                <w:sz w:val="24"/>
                <w:szCs w:val="24"/>
                <w:rPrChange w:id="3565" w:author="DuyNgo" w:date="2012-08-10T08:15:00Z">
                  <w:rPr>
                    <w:rStyle w:val="Hyperlink"/>
                    <w:noProof/>
                  </w:rPr>
                </w:rPrChange>
              </w:rPr>
              <w:fldChar w:fldCharType="begin"/>
            </w:r>
            <w:r w:rsidRPr="00303364">
              <w:rPr>
                <w:rStyle w:val="Hyperlink"/>
                <w:rFonts w:cstheme="minorHAnsi"/>
                <w:noProof/>
                <w:sz w:val="24"/>
                <w:szCs w:val="24"/>
                <w:rPrChange w:id="3566" w:author="DuyNgo" w:date="2012-08-10T08:15:00Z">
                  <w:rPr>
                    <w:rStyle w:val="Hyperlink"/>
                    <w:noProof/>
                  </w:rPr>
                </w:rPrChange>
              </w:rPr>
              <w:instrText xml:space="preserve"> </w:instrText>
            </w:r>
            <w:r w:rsidRPr="00303364">
              <w:rPr>
                <w:rFonts w:cstheme="minorHAnsi"/>
                <w:noProof/>
                <w:sz w:val="24"/>
                <w:szCs w:val="24"/>
                <w:rPrChange w:id="3567" w:author="DuyNgo" w:date="2012-08-10T08:15:00Z">
                  <w:rPr>
                    <w:noProof/>
                  </w:rPr>
                </w:rPrChange>
              </w:rPr>
              <w:instrText>HYPERLINK \l "_Toc332351257"</w:instrText>
            </w:r>
            <w:r w:rsidRPr="00303364">
              <w:rPr>
                <w:rStyle w:val="Hyperlink"/>
                <w:rFonts w:cstheme="minorHAnsi"/>
                <w:noProof/>
                <w:sz w:val="24"/>
                <w:szCs w:val="24"/>
                <w:rPrChange w:id="3568" w:author="DuyNgo" w:date="2012-08-10T08:15:00Z">
                  <w:rPr>
                    <w:rStyle w:val="Hyperlink"/>
                    <w:noProof/>
                  </w:rPr>
                </w:rPrChange>
              </w:rPr>
              <w:instrText xml:space="preserve"> </w:instrText>
            </w:r>
            <w:r w:rsidRPr="00303364">
              <w:rPr>
                <w:rStyle w:val="Hyperlink"/>
                <w:rFonts w:cstheme="minorHAnsi"/>
                <w:noProof/>
                <w:sz w:val="24"/>
                <w:szCs w:val="24"/>
                <w:rPrChange w:id="3569" w:author="DuyNgo" w:date="2012-08-10T08:15:00Z">
                  <w:rPr>
                    <w:rStyle w:val="Hyperlink"/>
                    <w:noProof/>
                  </w:rPr>
                </w:rPrChange>
              </w:rPr>
              <w:fldChar w:fldCharType="separate"/>
            </w:r>
            <w:r w:rsidRPr="00303364">
              <w:rPr>
                <w:rStyle w:val="Hyperlink"/>
                <w:rFonts w:cstheme="minorHAnsi"/>
                <w:noProof/>
                <w:sz w:val="24"/>
                <w:szCs w:val="24"/>
                <w:rPrChange w:id="3570" w:author="DuyNgo" w:date="2012-08-10T08:15:00Z">
                  <w:rPr>
                    <w:rStyle w:val="Hyperlink"/>
                    <w:rFonts w:ascii="Times New Roman" w:hAnsi="Times New Roman" w:cs="Times New Roman"/>
                    <w:noProof/>
                  </w:rPr>
                </w:rPrChange>
              </w:rPr>
              <w:t>1.9.2</w:t>
            </w:r>
            <w:r w:rsidRPr="00303364">
              <w:rPr>
                <w:rFonts w:eastAsiaTheme="minorEastAsia" w:cstheme="minorHAnsi"/>
                <w:noProof/>
                <w:sz w:val="24"/>
                <w:szCs w:val="24"/>
                <w:lang w:eastAsia="ja-JP"/>
                <w:rPrChange w:id="3571" w:author="DuyNgo" w:date="2012-08-10T08:15:00Z">
                  <w:rPr>
                    <w:rFonts w:eastAsiaTheme="minorEastAsia"/>
                    <w:noProof/>
                    <w:lang w:eastAsia="ja-JP"/>
                  </w:rPr>
                </w:rPrChange>
              </w:rPr>
              <w:tab/>
            </w:r>
            <w:r w:rsidRPr="00303364">
              <w:rPr>
                <w:rStyle w:val="Hyperlink"/>
                <w:rFonts w:cstheme="minorHAnsi"/>
                <w:noProof/>
                <w:sz w:val="24"/>
                <w:szCs w:val="24"/>
                <w:rPrChange w:id="3572"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573" w:author="DuyNgo" w:date="2012-08-10T08:15:00Z">
                  <w:rPr>
                    <w:noProof/>
                    <w:webHidden/>
                  </w:rPr>
                </w:rPrChange>
              </w:rPr>
              <w:tab/>
            </w:r>
            <w:r w:rsidRPr="00303364">
              <w:rPr>
                <w:rFonts w:cstheme="minorHAnsi"/>
                <w:noProof/>
                <w:webHidden/>
                <w:sz w:val="24"/>
                <w:szCs w:val="24"/>
                <w:rPrChange w:id="3574" w:author="DuyNgo" w:date="2012-08-10T08:15:00Z">
                  <w:rPr>
                    <w:noProof/>
                    <w:webHidden/>
                  </w:rPr>
                </w:rPrChange>
              </w:rPr>
              <w:fldChar w:fldCharType="begin"/>
            </w:r>
            <w:r w:rsidRPr="00303364">
              <w:rPr>
                <w:rFonts w:cstheme="minorHAnsi"/>
                <w:noProof/>
                <w:webHidden/>
                <w:sz w:val="24"/>
                <w:szCs w:val="24"/>
                <w:rPrChange w:id="3575" w:author="DuyNgo" w:date="2012-08-10T08:15:00Z">
                  <w:rPr>
                    <w:noProof/>
                    <w:webHidden/>
                  </w:rPr>
                </w:rPrChange>
              </w:rPr>
              <w:instrText xml:space="preserve"> PAGEREF _Toc332351257 \h </w:instrText>
            </w:r>
          </w:ins>
          <w:r w:rsidRPr="00303364">
            <w:rPr>
              <w:rFonts w:cstheme="minorHAnsi"/>
              <w:noProof/>
              <w:webHidden/>
              <w:sz w:val="24"/>
              <w:szCs w:val="24"/>
              <w:rPrChange w:id="3576" w:author="DuyNgo" w:date="2012-08-10T08:15:00Z">
                <w:rPr>
                  <w:rFonts w:cstheme="minorHAnsi"/>
                  <w:noProof/>
                  <w:webHidden/>
                  <w:sz w:val="24"/>
                  <w:szCs w:val="24"/>
                </w:rPr>
              </w:rPrChange>
            </w:rPr>
          </w:r>
          <w:r w:rsidRPr="00303364">
            <w:rPr>
              <w:rFonts w:cstheme="minorHAnsi"/>
              <w:noProof/>
              <w:webHidden/>
              <w:sz w:val="24"/>
              <w:szCs w:val="24"/>
              <w:rPrChange w:id="3577" w:author="DuyNgo" w:date="2012-08-10T08:15:00Z">
                <w:rPr>
                  <w:noProof/>
                  <w:webHidden/>
                </w:rPr>
              </w:rPrChange>
            </w:rPr>
            <w:fldChar w:fldCharType="separate"/>
          </w:r>
          <w:ins w:id="3578" w:author="DuyNgo" w:date="2012-08-10T08:15:00Z">
            <w:r w:rsidRPr="00303364">
              <w:rPr>
                <w:rFonts w:cstheme="minorHAnsi"/>
                <w:noProof/>
                <w:webHidden/>
                <w:sz w:val="24"/>
                <w:szCs w:val="24"/>
                <w:rPrChange w:id="3579" w:author="DuyNgo" w:date="2012-08-10T08:15:00Z">
                  <w:rPr>
                    <w:noProof/>
                    <w:webHidden/>
                  </w:rPr>
                </w:rPrChange>
              </w:rPr>
              <w:t>310</w:t>
            </w:r>
            <w:r w:rsidRPr="00303364">
              <w:rPr>
                <w:rFonts w:cstheme="minorHAnsi"/>
                <w:noProof/>
                <w:webHidden/>
                <w:sz w:val="24"/>
                <w:szCs w:val="24"/>
                <w:rPrChange w:id="3580" w:author="DuyNgo" w:date="2012-08-10T08:15:00Z">
                  <w:rPr>
                    <w:noProof/>
                    <w:webHidden/>
                  </w:rPr>
                </w:rPrChange>
              </w:rPr>
              <w:fldChar w:fldCharType="end"/>
            </w:r>
            <w:r w:rsidRPr="00303364">
              <w:rPr>
                <w:rStyle w:val="Hyperlink"/>
                <w:rFonts w:cstheme="minorHAnsi"/>
                <w:noProof/>
                <w:sz w:val="24"/>
                <w:szCs w:val="24"/>
                <w:rPrChange w:id="3581"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582" w:author="DuyNgo" w:date="2012-08-10T08:15:00Z"/>
              <w:rFonts w:eastAsiaTheme="minorEastAsia" w:cstheme="minorHAnsi"/>
              <w:noProof/>
              <w:sz w:val="24"/>
              <w:szCs w:val="24"/>
              <w:lang w:eastAsia="ja-JP"/>
              <w:rPrChange w:id="3583" w:author="DuyNgo" w:date="2012-08-10T08:15:00Z">
                <w:rPr>
                  <w:ins w:id="3584" w:author="DuyNgo" w:date="2012-08-10T08:15:00Z"/>
                  <w:rFonts w:eastAsiaTheme="minorEastAsia"/>
                  <w:noProof/>
                  <w:lang w:eastAsia="ja-JP"/>
                </w:rPr>
              </w:rPrChange>
            </w:rPr>
          </w:pPr>
          <w:ins w:id="3585" w:author="DuyNgo" w:date="2012-08-10T08:15:00Z">
            <w:r w:rsidRPr="00303364">
              <w:rPr>
                <w:rStyle w:val="Hyperlink"/>
                <w:rFonts w:cstheme="minorHAnsi"/>
                <w:noProof/>
                <w:sz w:val="24"/>
                <w:szCs w:val="24"/>
                <w:rPrChange w:id="3586" w:author="DuyNgo" w:date="2012-08-10T08:15:00Z">
                  <w:rPr>
                    <w:rStyle w:val="Hyperlink"/>
                    <w:noProof/>
                  </w:rPr>
                </w:rPrChange>
              </w:rPr>
              <w:fldChar w:fldCharType="begin"/>
            </w:r>
            <w:r w:rsidRPr="00303364">
              <w:rPr>
                <w:rStyle w:val="Hyperlink"/>
                <w:rFonts w:cstheme="minorHAnsi"/>
                <w:noProof/>
                <w:sz w:val="24"/>
                <w:szCs w:val="24"/>
                <w:rPrChange w:id="3587" w:author="DuyNgo" w:date="2012-08-10T08:15:00Z">
                  <w:rPr>
                    <w:rStyle w:val="Hyperlink"/>
                    <w:noProof/>
                  </w:rPr>
                </w:rPrChange>
              </w:rPr>
              <w:instrText xml:space="preserve"> </w:instrText>
            </w:r>
            <w:r w:rsidRPr="00303364">
              <w:rPr>
                <w:rFonts w:cstheme="minorHAnsi"/>
                <w:noProof/>
                <w:sz w:val="24"/>
                <w:szCs w:val="24"/>
                <w:rPrChange w:id="3588" w:author="DuyNgo" w:date="2012-08-10T08:15:00Z">
                  <w:rPr>
                    <w:noProof/>
                  </w:rPr>
                </w:rPrChange>
              </w:rPr>
              <w:instrText>HYPERLINK \l "_Toc332351258"</w:instrText>
            </w:r>
            <w:r w:rsidRPr="00303364">
              <w:rPr>
                <w:rStyle w:val="Hyperlink"/>
                <w:rFonts w:cstheme="minorHAnsi"/>
                <w:noProof/>
                <w:sz w:val="24"/>
                <w:szCs w:val="24"/>
                <w:rPrChange w:id="3589" w:author="DuyNgo" w:date="2012-08-10T08:15:00Z">
                  <w:rPr>
                    <w:rStyle w:val="Hyperlink"/>
                    <w:noProof/>
                  </w:rPr>
                </w:rPrChange>
              </w:rPr>
              <w:instrText xml:space="preserve"> </w:instrText>
            </w:r>
            <w:r w:rsidRPr="00303364">
              <w:rPr>
                <w:rStyle w:val="Hyperlink"/>
                <w:rFonts w:cstheme="minorHAnsi"/>
                <w:noProof/>
                <w:sz w:val="24"/>
                <w:szCs w:val="24"/>
                <w:rPrChange w:id="3590" w:author="DuyNgo" w:date="2012-08-10T08:15:00Z">
                  <w:rPr>
                    <w:rStyle w:val="Hyperlink"/>
                    <w:noProof/>
                  </w:rPr>
                </w:rPrChange>
              </w:rPr>
              <w:fldChar w:fldCharType="separate"/>
            </w:r>
            <w:r w:rsidRPr="00303364">
              <w:rPr>
                <w:rStyle w:val="Hyperlink"/>
                <w:rFonts w:cstheme="minorHAnsi"/>
                <w:noProof/>
                <w:sz w:val="24"/>
                <w:szCs w:val="24"/>
                <w:rPrChange w:id="3591" w:author="DuyNgo" w:date="2012-08-10T08:15:00Z">
                  <w:rPr>
                    <w:rStyle w:val="Hyperlink"/>
                    <w:rFonts w:ascii="Times New Roman" w:hAnsi="Times New Roman" w:cs="Times New Roman"/>
                    <w:noProof/>
                  </w:rPr>
                </w:rPrChange>
              </w:rPr>
              <w:t>1.10</w:t>
            </w:r>
            <w:r w:rsidRPr="00303364">
              <w:rPr>
                <w:rFonts w:eastAsiaTheme="minorEastAsia" w:cstheme="minorHAnsi"/>
                <w:noProof/>
                <w:sz w:val="24"/>
                <w:szCs w:val="24"/>
                <w:lang w:eastAsia="ja-JP"/>
                <w:rPrChange w:id="3592" w:author="DuyNgo" w:date="2012-08-10T08:15:00Z">
                  <w:rPr>
                    <w:rFonts w:eastAsiaTheme="minorEastAsia"/>
                    <w:noProof/>
                    <w:lang w:eastAsia="ja-JP"/>
                  </w:rPr>
                </w:rPrChange>
              </w:rPr>
              <w:tab/>
            </w:r>
            <w:r w:rsidRPr="00303364">
              <w:rPr>
                <w:rStyle w:val="Hyperlink"/>
                <w:rFonts w:cstheme="minorHAnsi"/>
                <w:noProof/>
                <w:sz w:val="24"/>
                <w:szCs w:val="24"/>
                <w:rPrChange w:id="3593" w:author="DuyNgo" w:date="2012-08-10T08:15:00Z">
                  <w:rPr>
                    <w:rStyle w:val="Hyperlink"/>
                    <w:rFonts w:ascii="Times New Roman" w:hAnsi="Times New Roman" w:cs="Times New Roman"/>
                    <w:noProof/>
                  </w:rPr>
                </w:rPrChange>
              </w:rPr>
              <w:t>Admin _UC06 - Admin Search User Use Case</w:t>
            </w:r>
            <w:r w:rsidRPr="00303364">
              <w:rPr>
                <w:rFonts w:cstheme="minorHAnsi"/>
                <w:noProof/>
                <w:webHidden/>
                <w:sz w:val="24"/>
                <w:szCs w:val="24"/>
                <w:rPrChange w:id="3594" w:author="DuyNgo" w:date="2012-08-10T08:15:00Z">
                  <w:rPr>
                    <w:noProof/>
                    <w:webHidden/>
                  </w:rPr>
                </w:rPrChange>
              </w:rPr>
              <w:tab/>
            </w:r>
            <w:r w:rsidRPr="00303364">
              <w:rPr>
                <w:rFonts w:cstheme="minorHAnsi"/>
                <w:noProof/>
                <w:webHidden/>
                <w:sz w:val="24"/>
                <w:szCs w:val="24"/>
                <w:rPrChange w:id="3595" w:author="DuyNgo" w:date="2012-08-10T08:15:00Z">
                  <w:rPr>
                    <w:noProof/>
                    <w:webHidden/>
                  </w:rPr>
                </w:rPrChange>
              </w:rPr>
              <w:fldChar w:fldCharType="begin"/>
            </w:r>
            <w:r w:rsidRPr="00303364">
              <w:rPr>
                <w:rFonts w:cstheme="minorHAnsi"/>
                <w:noProof/>
                <w:webHidden/>
                <w:sz w:val="24"/>
                <w:szCs w:val="24"/>
                <w:rPrChange w:id="3596" w:author="DuyNgo" w:date="2012-08-10T08:15:00Z">
                  <w:rPr>
                    <w:noProof/>
                    <w:webHidden/>
                  </w:rPr>
                </w:rPrChange>
              </w:rPr>
              <w:instrText xml:space="preserve"> PAGEREF _Toc332351258 \h </w:instrText>
            </w:r>
          </w:ins>
          <w:r w:rsidRPr="00303364">
            <w:rPr>
              <w:rFonts w:cstheme="minorHAnsi"/>
              <w:noProof/>
              <w:webHidden/>
              <w:sz w:val="24"/>
              <w:szCs w:val="24"/>
              <w:rPrChange w:id="3597" w:author="DuyNgo" w:date="2012-08-10T08:15:00Z">
                <w:rPr>
                  <w:rFonts w:cstheme="minorHAnsi"/>
                  <w:noProof/>
                  <w:webHidden/>
                  <w:sz w:val="24"/>
                  <w:szCs w:val="24"/>
                </w:rPr>
              </w:rPrChange>
            </w:rPr>
          </w:r>
          <w:r w:rsidRPr="00303364">
            <w:rPr>
              <w:rFonts w:cstheme="minorHAnsi"/>
              <w:noProof/>
              <w:webHidden/>
              <w:sz w:val="24"/>
              <w:szCs w:val="24"/>
              <w:rPrChange w:id="3598" w:author="DuyNgo" w:date="2012-08-10T08:15:00Z">
                <w:rPr>
                  <w:noProof/>
                  <w:webHidden/>
                </w:rPr>
              </w:rPrChange>
            </w:rPr>
            <w:fldChar w:fldCharType="separate"/>
          </w:r>
          <w:ins w:id="3599" w:author="DuyNgo" w:date="2012-08-10T08:15:00Z">
            <w:r w:rsidRPr="00303364">
              <w:rPr>
                <w:rFonts w:cstheme="minorHAnsi"/>
                <w:noProof/>
                <w:webHidden/>
                <w:sz w:val="24"/>
                <w:szCs w:val="24"/>
                <w:rPrChange w:id="3600" w:author="DuyNgo" w:date="2012-08-10T08:15:00Z">
                  <w:rPr>
                    <w:noProof/>
                    <w:webHidden/>
                  </w:rPr>
                </w:rPrChange>
              </w:rPr>
              <w:t>311</w:t>
            </w:r>
            <w:r w:rsidRPr="00303364">
              <w:rPr>
                <w:rFonts w:cstheme="minorHAnsi"/>
                <w:noProof/>
                <w:webHidden/>
                <w:sz w:val="24"/>
                <w:szCs w:val="24"/>
                <w:rPrChange w:id="3601" w:author="DuyNgo" w:date="2012-08-10T08:15:00Z">
                  <w:rPr>
                    <w:noProof/>
                    <w:webHidden/>
                  </w:rPr>
                </w:rPrChange>
              </w:rPr>
              <w:fldChar w:fldCharType="end"/>
            </w:r>
            <w:r w:rsidRPr="00303364">
              <w:rPr>
                <w:rStyle w:val="Hyperlink"/>
                <w:rFonts w:cstheme="minorHAnsi"/>
                <w:noProof/>
                <w:sz w:val="24"/>
                <w:szCs w:val="24"/>
                <w:rPrChange w:id="360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603" w:author="DuyNgo" w:date="2012-08-10T08:15:00Z"/>
              <w:rFonts w:eastAsiaTheme="minorEastAsia" w:cstheme="minorHAnsi"/>
              <w:noProof/>
              <w:sz w:val="24"/>
              <w:szCs w:val="24"/>
              <w:lang w:eastAsia="ja-JP"/>
              <w:rPrChange w:id="3604" w:author="DuyNgo" w:date="2012-08-10T08:15:00Z">
                <w:rPr>
                  <w:ins w:id="3605" w:author="DuyNgo" w:date="2012-08-10T08:15:00Z"/>
                  <w:rFonts w:eastAsiaTheme="minorEastAsia"/>
                  <w:noProof/>
                  <w:lang w:eastAsia="ja-JP"/>
                </w:rPr>
              </w:rPrChange>
            </w:rPr>
          </w:pPr>
          <w:ins w:id="3606" w:author="DuyNgo" w:date="2012-08-10T08:15:00Z">
            <w:r w:rsidRPr="00303364">
              <w:rPr>
                <w:rStyle w:val="Hyperlink"/>
                <w:rFonts w:cstheme="minorHAnsi"/>
                <w:noProof/>
                <w:sz w:val="24"/>
                <w:szCs w:val="24"/>
                <w:rPrChange w:id="3607" w:author="DuyNgo" w:date="2012-08-10T08:15:00Z">
                  <w:rPr>
                    <w:rStyle w:val="Hyperlink"/>
                    <w:noProof/>
                  </w:rPr>
                </w:rPrChange>
              </w:rPr>
              <w:fldChar w:fldCharType="begin"/>
            </w:r>
            <w:r w:rsidRPr="00303364">
              <w:rPr>
                <w:rStyle w:val="Hyperlink"/>
                <w:rFonts w:cstheme="minorHAnsi"/>
                <w:noProof/>
                <w:sz w:val="24"/>
                <w:szCs w:val="24"/>
                <w:rPrChange w:id="3608" w:author="DuyNgo" w:date="2012-08-10T08:15:00Z">
                  <w:rPr>
                    <w:rStyle w:val="Hyperlink"/>
                    <w:noProof/>
                  </w:rPr>
                </w:rPrChange>
              </w:rPr>
              <w:instrText xml:space="preserve"> </w:instrText>
            </w:r>
            <w:r w:rsidRPr="00303364">
              <w:rPr>
                <w:rFonts w:cstheme="minorHAnsi"/>
                <w:noProof/>
                <w:sz w:val="24"/>
                <w:szCs w:val="24"/>
                <w:rPrChange w:id="3609" w:author="DuyNgo" w:date="2012-08-10T08:15:00Z">
                  <w:rPr>
                    <w:noProof/>
                  </w:rPr>
                </w:rPrChange>
              </w:rPr>
              <w:instrText>HYPERLINK \l "_Toc332351259"</w:instrText>
            </w:r>
            <w:r w:rsidRPr="00303364">
              <w:rPr>
                <w:rStyle w:val="Hyperlink"/>
                <w:rFonts w:cstheme="minorHAnsi"/>
                <w:noProof/>
                <w:sz w:val="24"/>
                <w:szCs w:val="24"/>
                <w:rPrChange w:id="3610" w:author="DuyNgo" w:date="2012-08-10T08:15:00Z">
                  <w:rPr>
                    <w:rStyle w:val="Hyperlink"/>
                    <w:noProof/>
                  </w:rPr>
                </w:rPrChange>
              </w:rPr>
              <w:instrText xml:space="preserve"> </w:instrText>
            </w:r>
            <w:r w:rsidRPr="00303364">
              <w:rPr>
                <w:rStyle w:val="Hyperlink"/>
                <w:rFonts w:cstheme="minorHAnsi"/>
                <w:noProof/>
                <w:sz w:val="24"/>
                <w:szCs w:val="24"/>
                <w:rPrChange w:id="3611" w:author="DuyNgo" w:date="2012-08-10T08:15:00Z">
                  <w:rPr>
                    <w:rStyle w:val="Hyperlink"/>
                    <w:noProof/>
                  </w:rPr>
                </w:rPrChange>
              </w:rPr>
              <w:fldChar w:fldCharType="separate"/>
            </w:r>
            <w:r w:rsidRPr="00303364">
              <w:rPr>
                <w:rStyle w:val="Hyperlink"/>
                <w:rFonts w:cstheme="minorHAnsi"/>
                <w:noProof/>
                <w:sz w:val="24"/>
                <w:szCs w:val="24"/>
                <w:rPrChange w:id="3612" w:author="DuyNgo" w:date="2012-08-10T08:15:00Z">
                  <w:rPr>
                    <w:rStyle w:val="Hyperlink"/>
                    <w:rFonts w:ascii="Times New Roman" w:hAnsi="Times New Roman" w:cs="Times New Roman"/>
                    <w:noProof/>
                  </w:rPr>
                </w:rPrChange>
              </w:rPr>
              <w:t>1.10.1</w:t>
            </w:r>
            <w:r w:rsidRPr="00303364">
              <w:rPr>
                <w:rFonts w:eastAsiaTheme="minorEastAsia" w:cstheme="minorHAnsi"/>
                <w:noProof/>
                <w:sz w:val="24"/>
                <w:szCs w:val="24"/>
                <w:lang w:eastAsia="ja-JP"/>
                <w:rPrChange w:id="3613" w:author="DuyNgo" w:date="2012-08-10T08:15:00Z">
                  <w:rPr>
                    <w:rFonts w:eastAsiaTheme="minorEastAsia"/>
                    <w:noProof/>
                    <w:lang w:eastAsia="ja-JP"/>
                  </w:rPr>
                </w:rPrChange>
              </w:rPr>
              <w:tab/>
            </w:r>
            <w:r w:rsidRPr="00303364">
              <w:rPr>
                <w:rStyle w:val="Hyperlink"/>
                <w:rFonts w:cstheme="minorHAnsi"/>
                <w:noProof/>
                <w:sz w:val="24"/>
                <w:szCs w:val="24"/>
                <w:rPrChange w:id="3614"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615" w:author="DuyNgo" w:date="2012-08-10T08:15:00Z">
                  <w:rPr>
                    <w:noProof/>
                    <w:webHidden/>
                  </w:rPr>
                </w:rPrChange>
              </w:rPr>
              <w:tab/>
            </w:r>
            <w:r w:rsidRPr="00303364">
              <w:rPr>
                <w:rFonts w:cstheme="minorHAnsi"/>
                <w:noProof/>
                <w:webHidden/>
                <w:sz w:val="24"/>
                <w:szCs w:val="24"/>
                <w:rPrChange w:id="3616" w:author="DuyNgo" w:date="2012-08-10T08:15:00Z">
                  <w:rPr>
                    <w:noProof/>
                    <w:webHidden/>
                  </w:rPr>
                </w:rPrChange>
              </w:rPr>
              <w:fldChar w:fldCharType="begin"/>
            </w:r>
            <w:r w:rsidRPr="00303364">
              <w:rPr>
                <w:rFonts w:cstheme="minorHAnsi"/>
                <w:noProof/>
                <w:webHidden/>
                <w:sz w:val="24"/>
                <w:szCs w:val="24"/>
                <w:rPrChange w:id="3617" w:author="DuyNgo" w:date="2012-08-10T08:15:00Z">
                  <w:rPr>
                    <w:noProof/>
                    <w:webHidden/>
                  </w:rPr>
                </w:rPrChange>
              </w:rPr>
              <w:instrText xml:space="preserve"> PAGEREF _Toc332351259 \h </w:instrText>
            </w:r>
          </w:ins>
          <w:r w:rsidRPr="00303364">
            <w:rPr>
              <w:rFonts w:cstheme="minorHAnsi"/>
              <w:noProof/>
              <w:webHidden/>
              <w:sz w:val="24"/>
              <w:szCs w:val="24"/>
              <w:rPrChange w:id="3618" w:author="DuyNgo" w:date="2012-08-10T08:15:00Z">
                <w:rPr>
                  <w:rFonts w:cstheme="minorHAnsi"/>
                  <w:noProof/>
                  <w:webHidden/>
                  <w:sz w:val="24"/>
                  <w:szCs w:val="24"/>
                </w:rPr>
              </w:rPrChange>
            </w:rPr>
          </w:r>
          <w:r w:rsidRPr="00303364">
            <w:rPr>
              <w:rFonts w:cstheme="minorHAnsi"/>
              <w:noProof/>
              <w:webHidden/>
              <w:sz w:val="24"/>
              <w:szCs w:val="24"/>
              <w:rPrChange w:id="3619" w:author="DuyNgo" w:date="2012-08-10T08:15:00Z">
                <w:rPr>
                  <w:noProof/>
                  <w:webHidden/>
                </w:rPr>
              </w:rPrChange>
            </w:rPr>
            <w:fldChar w:fldCharType="separate"/>
          </w:r>
          <w:ins w:id="3620" w:author="DuyNgo" w:date="2012-08-10T08:15:00Z">
            <w:r w:rsidRPr="00303364">
              <w:rPr>
                <w:rFonts w:cstheme="minorHAnsi"/>
                <w:noProof/>
                <w:webHidden/>
                <w:sz w:val="24"/>
                <w:szCs w:val="24"/>
                <w:rPrChange w:id="3621" w:author="DuyNgo" w:date="2012-08-10T08:15:00Z">
                  <w:rPr>
                    <w:noProof/>
                    <w:webHidden/>
                  </w:rPr>
                </w:rPrChange>
              </w:rPr>
              <w:t>311</w:t>
            </w:r>
            <w:r w:rsidRPr="00303364">
              <w:rPr>
                <w:rFonts w:cstheme="minorHAnsi"/>
                <w:noProof/>
                <w:webHidden/>
                <w:sz w:val="24"/>
                <w:szCs w:val="24"/>
                <w:rPrChange w:id="3622" w:author="DuyNgo" w:date="2012-08-10T08:15:00Z">
                  <w:rPr>
                    <w:noProof/>
                    <w:webHidden/>
                  </w:rPr>
                </w:rPrChange>
              </w:rPr>
              <w:fldChar w:fldCharType="end"/>
            </w:r>
            <w:r w:rsidRPr="00303364">
              <w:rPr>
                <w:rStyle w:val="Hyperlink"/>
                <w:rFonts w:cstheme="minorHAnsi"/>
                <w:noProof/>
                <w:sz w:val="24"/>
                <w:szCs w:val="24"/>
                <w:rPrChange w:id="362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624" w:author="DuyNgo" w:date="2012-08-10T08:15:00Z"/>
              <w:rFonts w:eastAsiaTheme="minorEastAsia" w:cstheme="minorHAnsi"/>
              <w:noProof/>
              <w:sz w:val="24"/>
              <w:szCs w:val="24"/>
              <w:lang w:eastAsia="ja-JP"/>
              <w:rPrChange w:id="3625" w:author="DuyNgo" w:date="2012-08-10T08:15:00Z">
                <w:rPr>
                  <w:ins w:id="3626" w:author="DuyNgo" w:date="2012-08-10T08:15:00Z"/>
                  <w:rFonts w:eastAsiaTheme="minorEastAsia"/>
                  <w:noProof/>
                  <w:lang w:eastAsia="ja-JP"/>
                </w:rPr>
              </w:rPrChange>
            </w:rPr>
          </w:pPr>
          <w:ins w:id="3627" w:author="DuyNgo" w:date="2012-08-10T08:15:00Z">
            <w:r w:rsidRPr="00303364">
              <w:rPr>
                <w:rStyle w:val="Hyperlink"/>
                <w:rFonts w:cstheme="minorHAnsi"/>
                <w:noProof/>
                <w:sz w:val="24"/>
                <w:szCs w:val="24"/>
                <w:rPrChange w:id="3628" w:author="DuyNgo" w:date="2012-08-10T08:15:00Z">
                  <w:rPr>
                    <w:rStyle w:val="Hyperlink"/>
                    <w:noProof/>
                  </w:rPr>
                </w:rPrChange>
              </w:rPr>
              <w:fldChar w:fldCharType="begin"/>
            </w:r>
            <w:r w:rsidRPr="00303364">
              <w:rPr>
                <w:rStyle w:val="Hyperlink"/>
                <w:rFonts w:cstheme="minorHAnsi"/>
                <w:noProof/>
                <w:sz w:val="24"/>
                <w:szCs w:val="24"/>
                <w:rPrChange w:id="3629" w:author="DuyNgo" w:date="2012-08-10T08:15:00Z">
                  <w:rPr>
                    <w:rStyle w:val="Hyperlink"/>
                    <w:noProof/>
                  </w:rPr>
                </w:rPrChange>
              </w:rPr>
              <w:instrText xml:space="preserve"> </w:instrText>
            </w:r>
            <w:r w:rsidRPr="00303364">
              <w:rPr>
                <w:rFonts w:cstheme="minorHAnsi"/>
                <w:noProof/>
                <w:sz w:val="24"/>
                <w:szCs w:val="24"/>
                <w:rPrChange w:id="3630" w:author="DuyNgo" w:date="2012-08-10T08:15:00Z">
                  <w:rPr>
                    <w:noProof/>
                  </w:rPr>
                </w:rPrChange>
              </w:rPr>
              <w:instrText>HYPERLINK \l "_Toc332351260"</w:instrText>
            </w:r>
            <w:r w:rsidRPr="00303364">
              <w:rPr>
                <w:rStyle w:val="Hyperlink"/>
                <w:rFonts w:cstheme="minorHAnsi"/>
                <w:noProof/>
                <w:sz w:val="24"/>
                <w:szCs w:val="24"/>
                <w:rPrChange w:id="3631" w:author="DuyNgo" w:date="2012-08-10T08:15:00Z">
                  <w:rPr>
                    <w:rStyle w:val="Hyperlink"/>
                    <w:noProof/>
                  </w:rPr>
                </w:rPrChange>
              </w:rPr>
              <w:instrText xml:space="preserve"> </w:instrText>
            </w:r>
            <w:r w:rsidRPr="00303364">
              <w:rPr>
                <w:rStyle w:val="Hyperlink"/>
                <w:rFonts w:cstheme="minorHAnsi"/>
                <w:noProof/>
                <w:sz w:val="24"/>
                <w:szCs w:val="24"/>
                <w:rPrChange w:id="3632" w:author="DuyNgo" w:date="2012-08-10T08:15:00Z">
                  <w:rPr>
                    <w:rStyle w:val="Hyperlink"/>
                    <w:noProof/>
                  </w:rPr>
                </w:rPrChange>
              </w:rPr>
              <w:fldChar w:fldCharType="separate"/>
            </w:r>
            <w:r w:rsidRPr="00303364">
              <w:rPr>
                <w:rStyle w:val="Hyperlink"/>
                <w:rFonts w:cstheme="minorHAnsi"/>
                <w:noProof/>
                <w:sz w:val="24"/>
                <w:szCs w:val="24"/>
                <w:rPrChange w:id="3633" w:author="DuyNgo" w:date="2012-08-10T08:15:00Z">
                  <w:rPr>
                    <w:rStyle w:val="Hyperlink"/>
                    <w:rFonts w:ascii="Times New Roman" w:hAnsi="Times New Roman" w:cs="Times New Roman"/>
                    <w:noProof/>
                  </w:rPr>
                </w:rPrChange>
              </w:rPr>
              <w:t>1.10.2</w:t>
            </w:r>
            <w:r w:rsidRPr="00303364">
              <w:rPr>
                <w:rFonts w:eastAsiaTheme="minorEastAsia" w:cstheme="minorHAnsi"/>
                <w:noProof/>
                <w:sz w:val="24"/>
                <w:szCs w:val="24"/>
                <w:lang w:eastAsia="ja-JP"/>
                <w:rPrChange w:id="3634" w:author="DuyNgo" w:date="2012-08-10T08:15:00Z">
                  <w:rPr>
                    <w:rFonts w:eastAsiaTheme="minorEastAsia"/>
                    <w:noProof/>
                    <w:lang w:eastAsia="ja-JP"/>
                  </w:rPr>
                </w:rPrChange>
              </w:rPr>
              <w:tab/>
            </w:r>
            <w:r w:rsidRPr="00303364">
              <w:rPr>
                <w:rStyle w:val="Hyperlink"/>
                <w:rFonts w:cstheme="minorHAnsi"/>
                <w:noProof/>
                <w:sz w:val="24"/>
                <w:szCs w:val="24"/>
                <w:rPrChange w:id="3635"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636" w:author="DuyNgo" w:date="2012-08-10T08:15:00Z">
                  <w:rPr>
                    <w:noProof/>
                    <w:webHidden/>
                  </w:rPr>
                </w:rPrChange>
              </w:rPr>
              <w:tab/>
            </w:r>
            <w:r w:rsidRPr="00303364">
              <w:rPr>
                <w:rFonts w:cstheme="minorHAnsi"/>
                <w:noProof/>
                <w:webHidden/>
                <w:sz w:val="24"/>
                <w:szCs w:val="24"/>
                <w:rPrChange w:id="3637" w:author="DuyNgo" w:date="2012-08-10T08:15:00Z">
                  <w:rPr>
                    <w:noProof/>
                    <w:webHidden/>
                  </w:rPr>
                </w:rPrChange>
              </w:rPr>
              <w:fldChar w:fldCharType="begin"/>
            </w:r>
            <w:r w:rsidRPr="00303364">
              <w:rPr>
                <w:rFonts w:cstheme="minorHAnsi"/>
                <w:noProof/>
                <w:webHidden/>
                <w:sz w:val="24"/>
                <w:szCs w:val="24"/>
                <w:rPrChange w:id="3638" w:author="DuyNgo" w:date="2012-08-10T08:15:00Z">
                  <w:rPr>
                    <w:noProof/>
                    <w:webHidden/>
                  </w:rPr>
                </w:rPrChange>
              </w:rPr>
              <w:instrText xml:space="preserve"> PAGEREF _Toc332351260 \h </w:instrText>
            </w:r>
          </w:ins>
          <w:r w:rsidRPr="00303364">
            <w:rPr>
              <w:rFonts w:cstheme="minorHAnsi"/>
              <w:noProof/>
              <w:webHidden/>
              <w:sz w:val="24"/>
              <w:szCs w:val="24"/>
              <w:rPrChange w:id="3639" w:author="DuyNgo" w:date="2012-08-10T08:15:00Z">
                <w:rPr>
                  <w:rFonts w:cstheme="minorHAnsi"/>
                  <w:noProof/>
                  <w:webHidden/>
                  <w:sz w:val="24"/>
                  <w:szCs w:val="24"/>
                </w:rPr>
              </w:rPrChange>
            </w:rPr>
          </w:r>
          <w:r w:rsidRPr="00303364">
            <w:rPr>
              <w:rFonts w:cstheme="minorHAnsi"/>
              <w:noProof/>
              <w:webHidden/>
              <w:sz w:val="24"/>
              <w:szCs w:val="24"/>
              <w:rPrChange w:id="3640" w:author="DuyNgo" w:date="2012-08-10T08:15:00Z">
                <w:rPr>
                  <w:noProof/>
                  <w:webHidden/>
                </w:rPr>
              </w:rPrChange>
            </w:rPr>
            <w:fldChar w:fldCharType="separate"/>
          </w:r>
          <w:ins w:id="3641" w:author="DuyNgo" w:date="2012-08-10T08:15:00Z">
            <w:r w:rsidRPr="00303364">
              <w:rPr>
                <w:rFonts w:cstheme="minorHAnsi"/>
                <w:noProof/>
                <w:webHidden/>
                <w:sz w:val="24"/>
                <w:szCs w:val="24"/>
                <w:rPrChange w:id="3642" w:author="DuyNgo" w:date="2012-08-10T08:15:00Z">
                  <w:rPr>
                    <w:noProof/>
                    <w:webHidden/>
                  </w:rPr>
                </w:rPrChange>
              </w:rPr>
              <w:t>311</w:t>
            </w:r>
            <w:r w:rsidRPr="00303364">
              <w:rPr>
                <w:rFonts w:cstheme="minorHAnsi"/>
                <w:noProof/>
                <w:webHidden/>
                <w:sz w:val="24"/>
                <w:szCs w:val="24"/>
                <w:rPrChange w:id="3643" w:author="DuyNgo" w:date="2012-08-10T08:15:00Z">
                  <w:rPr>
                    <w:noProof/>
                    <w:webHidden/>
                  </w:rPr>
                </w:rPrChange>
              </w:rPr>
              <w:fldChar w:fldCharType="end"/>
            </w:r>
            <w:r w:rsidRPr="00303364">
              <w:rPr>
                <w:rStyle w:val="Hyperlink"/>
                <w:rFonts w:cstheme="minorHAnsi"/>
                <w:noProof/>
                <w:sz w:val="24"/>
                <w:szCs w:val="24"/>
                <w:rPrChange w:id="3644"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645" w:author="DuyNgo" w:date="2012-08-10T08:15:00Z"/>
              <w:rFonts w:eastAsiaTheme="minorEastAsia" w:cstheme="minorHAnsi"/>
              <w:noProof/>
              <w:sz w:val="24"/>
              <w:szCs w:val="24"/>
              <w:lang w:eastAsia="ja-JP"/>
              <w:rPrChange w:id="3646" w:author="DuyNgo" w:date="2012-08-10T08:15:00Z">
                <w:rPr>
                  <w:ins w:id="3647" w:author="DuyNgo" w:date="2012-08-10T08:15:00Z"/>
                  <w:rFonts w:eastAsiaTheme="minorEastAsia"/>
                  <w:noProof/>
                  <w:lang w:eastAsia="ja-JP"/>
                </w:rPr>
              </w:rPrChange>
            </w:rPr>
          </w:pPr>
          <w:ins w:id="3648" w:author="DuyNgo" w:date="2012-08-10T08:15:00Z">
            <w:r w:rsidRPr="00303364">
              <w:rPr>
                <w:rStyle w:val="Hyperlink"/>
                <w:rFonts w:cstheme="minorHAnsi"/>
                <w:noProof/>
                <w:sz w:val="24"/>
                <w:szCs w:val="24"/>
                <w:rPrChange w:id="3649" w:author="DuyNgo" w:date="2012-08-10T08:15:00Z">
                  <w:rPr>
                    <w:rStyle w:val="Hyperlink"/>
                    <w:noProof/>
                  </w:rPr>
                </w:rPrChange>
              </w:rPr>
              <w:fldChar w:fldCharType="begin"/>
            </w:r>
            <w:r w:rsidRPr="00303364">
              <w:rPr>
                <w:rStyle w:val="Hyperlink"/>
                <w:rFonts w:cstheme="minorHAnsi"/>
                <w:noProof/>
                <w:sz w:val="24"/>
                <w:szCs w:val="24"/>
                <w:rPrChange w:id="3650" w:author="DuyNgo" w:date="2012-08-10T08:15:00Z">
                  <w:rPr>
                    <w:rStyle w:val="Hyperlink"/>
                    <w:noProof/>
                  </w:rPr>
                </w:rPrChange>
              </w:rPr>
              <w:instrText xml:space="preserve"> </w:instrText>
            </w:r>
            <w:r w:rsidRPr="00303364">
              <w:rPr>
                <w:rFonts w:cstheme="minorHAnsi"/>
                <w:noProof/>
                <w:sz w:val="24"/>
                <w:szCs w:val="24"/>
                <w:rPrChange w:id="3651" w:author="DuyNgo" w:date="2012-08-10T08:15:00Z">
                  <w:rPr>
                    <w:noProof/>
                  </w:rPr>
                </w:rPrChange>
              </w:rPr>
              <w:instrText>HYPERLINK \l "_Toc332351261"</w:instrText>
            </w:r>
            <w:r w:rsidRPr="00303364">
              <w:rPr>
                <w:rStyle w:val="Hyperlink"/>
                <w:rFonts w:cstheme="minorHAnsi"/>
                <w:noProof/>
                <w:sz w:val="24"/>
                <w:szCs w:val="24"/>
                <w:rPrChange w:id="3652" w:author="DuyNgo" w:date="2012-08-10T08:15:00Z">
                  <w:rPr>
                    <w:rStyle w:val="Hyperlink"/>
                    <w:noProof/>
                  </w:rPr>
                </w:rPrChange>
              </w:rPr>
              <w:instrText xml:space="preserve"> </w:instrText>
            </w:r>
            <w:r w:rsidRPr="00303364">
              <w:rPr>
                <w:rStyle w:val="Hyperlink"/>
                <w:rFonts w:cstheme="minorHAnsi"/>
                <w:noProof/>
                <w:sz w:val="24"/>
                <w:szCs w:val="24"/>
                <w:rPrChange w:id="3653" w:author="DuyNgo" w:date="2012-08-10T08:15:00Z">
                  <w:rPr>
                    <w:rStyle w:val="Hyperlink"/>
                    <w:noProof/>
                  </w:rPr>
                </w:rPrChange>
              </w:rPr>
              <w:fldChar w:fldCharType="separate"/>
            </w:r>
            <w:r w:rsidRPr="00303364">
              <w:rPr>
                <w:rStyle w:val="Hyperlink"/>
                <w:rFonts w:cstheme="minorHAnsi"/>
                <w:noProof/>
                <w:sz w:val="24"/>
                <w:szCs w:val="24"/>
                <w:rPrChange w:id="3654" w:author="DuyNgo" w:date="2012-08-10T08:15:00Z">
                  <w:rPr>
                    <w:rStyle w:val="Hyperlink"/>
                    <w:rFonts w:ascii="Times New Roman" w:hAnsi="Times New Roman" w:cs="Times New Roman"/>
                    <w:noProof/>
                  </w:rPr>
                </w:rPrChange>
              </w:rPr>
              <w:t>1.11</w:t>
            </w:r>
            <w:r w:rsidRPr="00303364">
              <w:rPr>
                <w:rFonts w:eastAsiaTheme="minorEastAsia" w:cstheme="minorHAnsi"/>
                <w:noProof/>
                <w:sz w:val="24"/>
                <w:szCs w:val="24"/>
                <w:lang w:eastAsia="ja-JP"/>
                <w:rPrChange w:id="3655" w:author="DuyNgo" w:date="2012-08-10T08:15:00Z">
                  <w:rPr>
                    <w:rFonts w:eastAsiaTheme="minorEastAsia"/>
                    <w:noProof/>
                    <w:lang w:eastAsia="ja-JP"/>
                  </w:rPr>
                </w:rPrChange>
              </w:rPr>
              <w:tab/>
            </w:r>
            <w:r w:rsidRPr="00303364">
              <w:rPr>
                <w:rStyle w:val="Hyperlink"/>
                <w:rFonts w:cstheme="minorHAnsi"/>
                <w:noProof/>
                <w:sz w:val="24"/>
                <w:szCs w:val="24"/>
                <w:rPrChange w:id="3656" w:author="DuyNgo" w:date="2012-08-10T08:15:00Z">
                  <w:rPr>
                    <w:rStyle w:val="Hyperlink"/>
                    <w:rFonts w:ascii="Times New Roman" w:hAnsi="Times New Roman" w:cs="Times New Roman"/>
                    <w:noProof/>
                  </w:rPr>
                </w:rPrChange>
              </w:rPr>
              <w:t>Admin _UC07 - Admin Create User Use Case</w:t>
            </w:r>
            <w:r w:rsidRPr="00303364">
              <w:rPr>
                <w:rFonts w:cstheme="minorHAnsi"/>
                <w:noProof/>
                <w:webHidden/>
                <w:sz w:val="24"/>
                <w:szCs w:val="24"/>
                <w:rPrChange w:id="3657" w:author="DuyNgo" w:date="2012-08-10T08:15:00Z">
                  <w:rPr>
                    <w:noProof/>
                    <w:webHidden/>
                  </w:rPr>
                </w:rPrChange>
              </w:rPr>
              <w:tab/>
            </w:r>
            <w:r w:rsidRPr="00303364">
              <w:rPr>
                <w:rFonts w:cstheme="minorHAnsi"/>
                <w:noProof/>
                <w:webHidden/>
                <w:sz w:val="24"/>
                <w:szCs w:val="24"/>
                <w:rPrChange w:id="3658" w:author="DuyNgo" w:date="2012-08-10T08:15:00Z">
                  <w:rPr>
                    <w:noProof/>
                    <w:webHidden/>
                  </w:rPr>
                </w:rPrChange>
              </w:rPr>
              <w:fldChar w:fldCharType="begin"/>
            </w:r>
            <w:r w:rsidRPr="00303364">
              <w:rPr>
                <w:rFonts w:cstheme="minorHAnsi"/>
                <w:noProof/>
                <w:webHidden/>
                <w:sz w:val="24"/>
                <w:szCs w:val="24"/>
                <w:rPrChange w:id="3659" w:author="DuyNgo" w:date="2012-08-10T08:15:00Z">
                  <w:rPr>
                    <w:noProof/>
                    <w:webHidden/>
                  </w:rPr>
                </w:rPrChange>
              </w:rPr>
              <w:instrText xml:space="preserve"> PAGEREF _Toc332351261 \h </w:instrText>
            </w:r>
          </w:ins>
          <w:r w:rsidRPr="00303364">
            <w:rPr>
              <w:rFonts w:cstheme="minorHAnsi"/>
              <w:noProof/>
              <w:webHidden/>
              <w:sz w:val="24"/>
              <w:szCs w:val="24"/>
              <w:rPrChange w:id="3660" w:author="DuyNgo" w:date="2012-08-10T08:15:00Z">
                <w:rPr>
                  <w:rFonts w:cstheme="minorHAnsi"/>
                  <w:noProof/>
                  <w:webHidden/>
                  <w:sz w:val="24"/>
                  <w:szCs w:val="24"/>
                </w:rPr>
              </w:rPrChange>
            </w:rPr>
          </w:r>
          <w:r w:rsidRPr="00303364">
            <w:rPr>
              <w:rFonts w:cstheme="minorHAnsi"/>
              <w:noProof/>
              <w:webHidden/>
              <w:sz w:val="24"/>
              <w:szCs w:val="24"/>
              <w:rPrChange w:id="3661" w:author="DuyNgo" w:date="2012-08-10T08:15:00Z">
                <w:rPr>
                  <w:noProof/>
                  <w:webHidden/>
                </w:rPr>
              </w:rPrChange>
            </w:rPr>
            <w:fldChar w:fldCharType="separate"/>
          </w:r>
          <w:ins w:id="3662" w:author="DuyNgo" w:date="2012-08-10T08:15:00Z">
            <w:r w:rsidRPr="00303364">
              <w:rPr>
                <w:rFonts w:cstheme="minorHAnsi"/>
                <w:noProof/>
                <w:webHidden/>
                <w:sz w:val="24"/>
                <w:szCs w:val="24"/>
                <w:rPrChange w:id="3663" w:author="DuyNgo" w:date="2012-08-10T08:15:00Z">
                  <w:rPr>
                    <w:noProof/>
                    <w:webHidden/>
                  </w:rPr>
                </w:rPrChange>
              </w:rPr>
              <w:t>312</w:t>
            </w:r>
            <w:r w:rsidRPr="00303364">
              <w:rPr>
                <w:rFonts w:cstheme="minorHAnsi"/>
                <w:noProof/>
                <w:webHidden/>
                <w:sz w:val="24"/>
                <w:szCs w:val="24"/>
                <w:rPrChange w:id="3664" w:author="DuyNgo" w:date="2012-08-10T08:15:00Z">
                  <w:rPr>
                    <w:noProof/>
                    <w:webHidden/>
                  </w:rPr>
                </w:rPrChange>
              </w:rPr>
              <w:fldChar w:fldCharType="end"/>
            </w:r>
            <w:r w:rsidRPr="00303364">
              <w:rPr>
                <w:rStyle w:val="Hyperlink"/>
                <w:rFonts w:cstheme="minorHAnsi"/>
                <w:noProof/>
                <w:sz w:val="24"/>
                <w:szCs w:val="24"/>
                <w:rPrChange w:id="366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666" w:author="DuyNgo" w:date="2012-08-10T08:15:00Z"/>
              <w:rFonts w:eastAsiaTheme="minorEastAsia" w:cstheme="minorHAnsi"/>
              <w:noProof/>
              <w:sz w:val="24"/>
              <w:szCs w:val="24"/>
              <w:lang w:eastAsia="ja-JP"/>
              <w:rPrChange w:id="3667" w:author="DuyNgo" w:date="2012-08-10T08:15:00Z">
                <w:rPr>
                  <w:ins w:id="3668" w:author="DuyNgo" w:date="2012-08-10T08:15:00Z"/>
                  <w:rFonts w:eastAsiaTheme="minorEastAsia"/>
                  <w:noProof/>
                  <w:lang w:eastAsia="ja-JP"/>
                </w:rPr>
              </w:rPrChange>
            </w:rPr>
          </w:pPr>
          <w:ins w:id="3669" w:author="DuyNgo" w:date="2012-08-10T08:15:00Z">
            <w:r w:rsidRPr="00303364">
              <w:rPr>
                <w:rStyle w:val="Hyperlink"/>
                <w:rFonts w:cstheme="minorHAnsi"/>
                <w:noProof/>
                <w:sz w:val="24"/>
                <w:szCs w:val="24"/>
                <w:rPrChange w:id="3670" w:author="DuyNgo" w:date="2012-08-10T08:15:00Z">
                  <w:rPr>
                    <w:rStyle w:val="Hyperlink"/>
                    <w:noProof/>
                  </w:rPr>
                </w:rPrChange>
              </w:rPr>
              <w:fldChar w:fldCharType="begin"/>
            </w:r>
            <w:r w:rsidRPr="00303364">
              <w:rPr>
                <w:rStyle w:val="Hyperlink"/>
                <w:rFonts w:cstheme="minorHAnsi"/>
                <w:noProof/>
                <w:sz w:val="24"/>
                <w:szCs w:val="24"/>
                <w:rPrChange w:id="3671" w:author="DuyNgo" w:date="2012-08-10T08:15:00Z">
                  <w:rPr>
                    <w:rStyle w:val="Hyperlink"/>
                    <w:noProof/>
                  </w:rPr>
                </w:rPrChange>
              </w:rPr>
              <w:instrText xml:space="preserve"> </w:instrText>
            </w:r>
            <w:r w:rsidRPr="00303364">
              <w:rPr>
                <w:rFonts w:cstheme="minorHAnsi"/>
                <w:noProof/>
                <w:sz w:val="24"/>
                <w:szCs w:val="24"/>
                <w:rPrChange w:id="3672" w:author="DuyNgo" w:date="2012-08-10T08:15:00Z">
                  <w:rPr>
                    <w:noProof/>
                  </w:rPr>
                </w:rPrChange>
              </w:rPr>
              <w:instrText>HYPERLINK \l "_Toc332351262"</w:instrText>
            </w:r>
            <w:r w:rsidRPr="00303364">
              <w:rPr>
                <w:rStyle w:val="Hyperlink"/>
                <w:rFonts w:cstheme="minorHAnsi"/>
                <w:noProof/>
                <w:sz w:val="24"/>
                <w:szCs w:val="24"/>
                <w:rPrChange w:id="3673" w:author="DuyNgo" w:date="2012-08-10T08:15:00Z">
                  <w:rPr>
                    <w:rStyle w:val="Hyperlink"/>
                    <w:noProof/>
                  </w:rPr>
                </w:rPrChange>
              </w:rPr>
              <w:instrText xml:space="preserve"> </w:instrText>
            </w:r>
            <w:r w:rsidRPr="00303364">
              <w:rPr>
                <w:rStyle w:val="Hyperlink"/>
                <w:rFonts w:cstheme="minorHAnsi"/>
                <w:noProof/>
                <w:sz w:val="24"/>
                <w:szCs w:val="24"/>
                <w:rPrChange w:id="3674" w:author="DuyNgo" w:date="2012-08-10T08:15:00Z">
                  <w:rPr>
                    <w:rStyle w:val="Hyperlink"/>
                    <w:noProof/>
                  </w:rPr>
                </w:rPrChange>
              </w:rPr>
              <w:fldChar w:fldCharType="separate"/>
            </w:r>
            <w:r w:rsidRPr="00303364">
              <w:rPr>
                <w:rStyle w:val="Hyperlink"/>
                <w:rFonts w:cstheme="minorHAnsi"/>
                <w:noProof/>
                <w:sz w:val="24"/>
                <w:szCs w:val="24"/>
                <w:rPrChange w:id="3675" w:author="DuyNgo" w:date="2012-08-10T08:15:00Z">
                  <w:rPr>
                    <w:rStyle w:val="Hyperlink"/>
                    <w:rFonts w:ascii="Times New Roman" w:hAnsi="Times New Roman" w:cs="Times New Roman"/>
                    <w:noProof/>
                  </w:rPr>
                </w:rPrChange>
              </w:rPr>
              <w:t>1.11.1</w:t>
            </w:r>
            <w:r w:rsidRPr="00303364">
              <w:rPr>
                <w:rFonts w:eastAsiaTheme="minorEastAsia" w:cstheme="minorHAnsi"/>
                <w:noProof/>
                <w:sz w:val="24"/>
                <w:szCs w:val="24"/>
                <w:lang w:eastAsia="ja-JP"/>
                <w:rPrChange w:id="3676" w:author="DuyNgo" w:date="2012-08-10T08:15:00Z">
                  <w:rPr>
                    <w:rFonts w:eastAsiaTheme="minorEastAsia"/>
                    <w:noProof/>
                    <w:lang w:eastAsia="ja-JP"/>
                  </w:rPr>
                </w:rPrChange>
              </w:rPr>
              <w:tab/>
            </w:r>
            <w:r w:rsidRPr="00303364">
              <w:rPr>
                <w:rStyle w:val="Hyperlink"/>
                <w:rFonts w:cstheme="minorHAnsi"/>
                <w:noProof/>
                <w:sz w:val="24"/>
                <w:szCs w:val="24"/>
                <w:rPrChange w:id="3677"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678" w:author="DuyNgo" w:date="2012-08-10T08:15:00Z">
                  <w:rPr>
                    <w:noProof/>
                    <w:webHidden/>
                  </w:rPr>
                </w:rPrChange>
              </w:rPr>
              <w:tab/>
            </w:r>
            <w:r w:rsidRPr="00303364">
              <w:rPr>
                <w:rFonts w:cstheme="minorHAnsi"/>
                <w:noProof/>
                <w:webHidden/>
                <w:sz w:val="24"/>
                <w:szCs w:val="24"/>
                <w:rPrChange w:id="3679" w:author="DuyNgo" w:date="2012-08-10T08:15:00Z">
                  <w:rPr>
                    <w:noProof/>
                    <w:webHidden/>
                  </w:rPr>
                </w:rPrChange>
              </w:rPr>
              <w:fldChar w:fldCharType="begin"/>
            </w:r>
            <w:r w:rsidRPr="00303364">
              <w:rPr>
                <w:rFonts w:cstheme="minorHAnsi"/>
                <w:noProof/>
                <w:webHidden/>
                <w:sz w:val="24"/>
                <w:szCs w:val="24"/>
                <w:rPrChange w:id="3680" w:author="DuyNgo" w:date="2012-08-10T08:15:00Z">
                  <w:rPr>
                    <w:noProof/>
                    <w:webHidden/>
                  </w:rPr>
                </w:rPrChange>
              </w:rPr>
              <w:instrText xml:space="preserve"> PAGEREF _Toc332351262 \h </w:instrText>
            </w:r>
          </w:ins>
          <w:r w:rsidRPr="00303364">
            <w:rPr>
              <w:rFonts w:cstheme="minorHAnsi"/>
              <w:noProof/>
              <w:webHidden/>
              <w:sz w:val="24"/>
              <w:szCs w:val="24"/>
              <w:rPrChange w:id="3681" w:author="DuyNgo" w:date="2012-08-10T08:15:00Z">
                <w:rPr>
                  <w:rFonts w:cstheme="minorHAnsi"/>
                  <w:noProof/>
                  <w:webHidden/>
                  <w:sz w:val="24"/>
                  <w:szCs w:val="24"/>
                </w:rPr>
              </w:rPrChange>
            </w:rPr>
          </w:r>
          <w:r w:rsidRPr="00303364">
            <w:rPr>
              <w:rFonts w:cstheme="minorHAnsi"/>
              <w:noProof/>
              <w:webHidden/>
              <w:sz w:val="24"/>
              <w:szCs w:val="24"/>
              <w:rPrChange w:id="3682" w:author="DuyNgo" w:date="2012-08-10T08:15:00Z">
                <w:rPr>
                  <w:noProof/>
                  <w:webHidden/>
                </w:rPr>
              </w:rPrChange>
            </w:rPr>
            <w:fldChar w:fldCharType="separate"/>
          </w:r>
          <w:ins w:id="3683" w:author="DuyNgo" w:date="2012-08-10T08:15:00Z">
            <w:r w:rsidRPr="00303364">
              <w:rPr>
                <w:rFonts w:cstheme="minorHAnsi"/>
                <w:noProof/>
                <w:webHidden/>
                <w:sz w:val="24"/>
                <w:szCs w:val="24"/>
                <w:rPrChange w:id="3684" w:author="DuyNgo" w:date="2012-08-10T08:15:00Z">
                  <w:rPr>
                    <w:noProof/>
                    <w:webHidden/>
                  </w:rPr>
                </w:rPrChange>
              </w:rPr>
              <w:t>312</w:t>
            </w:r>
            <w:r w:rsidRPr="00303364">
              <w:rPr>
                <w:rFonts w:cstheme="minorHAnsi"/>
                <w:noProof/>
                <w:webHidden/>
                <w:sz w:val="24"/>
                <w:szCs w:val="24"/>
                <w:rPrChange w:id="3685" w:author="DuyNgo" w:date="2012-08-10T08:15:00Z">
                  <w:rPr>
                    <w:noProof/>
                    <w:webHidden/>
                  </w:rPr>
                </w:rPrChange>
              </w:rPr>
              <w:fldChar w:fldCharType="end"/>
            </w:r>
            <w:r w:rsidRPr="00303364">
              <w:rPr>
                <w:rStyle w:val="Hyperlink"/>
                <w:rFonts w:cstheme="minorHAnsi"/>
                <w:noProof/>
                <w:sz w:val="24"/>
                <w:szCs w:val="24"/>
                <w:rPrChange w:id="368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687" w:author="DuyNgo" w:date="2012-08-10T08:15:00Z"/>
              <w:rFonts w:eastAsiaTheme="minorEastAsia" w:cstheme="minorHAnsi"/>
              <w:noProof/>
              <w:sz w:val="24"/>
              <w:szCs w:val="24"/>
              <w:lang w:eastAsia="ja-JP"/>
              <w:rPrChange w:id="3688" w:author="DuyNgo" w:date="2012-08-10T08:15:00Z">
                <w:rPr>
                  <w:ins w:id="3689" w:author="DuyNgo" w:date="2012-08-10T08:15:00Z"/>
                  <w:rFonts w:eastAsiaTheme="minorEastAsia"/>
                  <w:noProof/>
                  <w:lang w:eastAsia="ja-JP"/>
                </w:rPr>
              </w:rPrChange>
            </w:rPr>
          </w:pPr>
          <w:ins w:id="3690" w:author="DuyNgo" w:date="2012-08-10T08:15:00Z">
            <w:r w:rsidRPr="00303364">
              <w:rPr>
                <w:rStyle w:val="Hyperlink"/>
                <w:rFonts w:cstheme="minorHAnsi"/>
                <w:noProof/>
                <w:sz w:val="24"/>
                <w:szCs w:val="24"/>
                <w:rPrChange w:id="3691" w:author="DuyNgo" w:date="2012-08-10T08:15:00Z">
                  <w:rPr>
                    <w:rStyle w:val="Hyperlink"/>
                    <w:noProof/>
                  </w:rPr>
                </w:rPrChange>
              </w:rPr>
              <w:fldChar w:fldCharType="begin"/>
            </w:r>
            <w:r w:rsidRPr="00303364">
              <w:rPr>
                <w:rStyle w:val="Hyperlink"/>
                <w:rFonts w:cstheme="minorHAnsi"/>
                <w:noProof/>
                <w:sz w:val="24"/>
                <w:szCs w:val="24"/>
                <w:rPrChange w:id="3692" w:author="DuyNgo" w:date="2012-08-10T08:15:00Z">
                  <w:rPr>
                    <w:rStyle w:val="Hyperlink"/>
                    <w:noProof/>
                  </w:rPr>
                </w:rPrChange>
              </w:rPr>
              <w:instrText xml:space="preserve"> </w:instrText>
            </w:r>
            <w:r w:rsidRPr="00303364">
              <w:rPr>
                <w:rFonts w:cstheme="minorHAnsi"/>
                <w:noProof/>
                <w:sz w:val="24"/>
                <w:szCs w:val="24"/>
                <w:rPrChange w:id="3693" w:author="DuyNgo" w:date="2012-08-10T08:15:00Z">
                  <w:rPr>
                    <w:noProof/>
                  </w:rPr>
                </w:rPrChange>
              </w:rPr>
              <w:instrText>HYPERLINK \l "_Toc332351263"</w:instrText>
            </w:r>
            <w:r w:rsidRPr="00303364">
              <w:rPr>
                <w:rStyle w:val="Hyperlink"/>
                <w:rFonts w:cstheme="minorHAnsi"/>
                <w:noProof/>
                <w:sz w:val="24"/>
                <w:szCs w:val="24"/>
                <w:rPrChange w:id="3694" w:author="DuyNgo" w:date="2012-08-10T08:15:00Z">
                  <w:rPr>
                    <w:rStyle w:val="Hyperlink"/>
                    <w:noProof/>
                  </w:rPr>
                </w:rPrChange>
              </w:rPr>
              <w:instrText xml:space="preserve"> </w:instrText>
            </w:r>
            <w:r w:rsidRPr="00303364">
              <w:rPr>
                <w:rStyle w:val="Hyperlink"/>
                <w:rFonts w:cstheme="minorHAnsi"/>
                <w:noProof/>
                <w:sz w:val="24"/>
                <w:szCs w:val="24"/>
                <w:rPrChange w:id="3695" w:author="DuyNgo" w:date="2012-08-10T08:15:00Z">
                  <w:rPr>
                    <w:rStyle w:val="Hyperlink"/>
                    <w:noProof/>
                  </w:rPr>
                </w:rPrChange>
              </w:rPr>
              <w:fldChar w:fldCharType="separate"/>
            </w:r>
            <w:r w:rsidRPr="00303364">
              <w:rPr>
                <w:rStyle w:val="Hyperlink"/>
                <w:rFonts w:cstheme="minorHAnsi"/>
                <w:noProof/>
                <w:sz w:val="24"/>
                <w:szCs w:val="24"/>
                <w:rPrChange w:id="3696" w:author="DuyNgo" w:date="2012-08-10T08:15:00Z">
                  <w:rPr>
                    <w:rStyle w:val="Hyperlink"/>
                    <w:rFonts w:ascii="Times New Roman" w:hAnsi="Times New Roman" w:cs="Times New Roman"/>
                    <w:noProof/>
                  </w:rPr>
                </w:rPrChange>
              </w:rPr>
              <w:t>1.11.2</w:t>
            </w:r>
            <w:r w:rsidRPr="00303364">
              <w:rPr>
                <w:rFonts w:eastAsiaTheme="minorEastAsia" w:cstheme="minorHAnsi"/>
                <w:noProof/>
                <w:sz w:val="24"/>
                <w:szCs w:val="24"/>
                <w:lang w:eastAsia="ja-JP"/>
                <w:rPrChange w:id="3697" w:author="DuyNgo" w:date="2012-08-10T08:15:00Z">
                  <w:rPr>
                    <w:rFonts w:eastAsiaTheme="minorEastAsia"/>
                    <w:noProof/>
                    <w:lang w:eastAsia="ja-JP"/>
                  </w:rPr>
                </w:rPrChange>
              </w:rPr>
              <w:tab/>
            </w:r>
            <w:r w:rsidRPr="00303364">
              <w:rPr>
                <w:rStyle w:val="Hyperlink"/>
                <w:rFonts w:cstheme="minorHAnsi"/>
                <w:noProof/>
                <w:sz w:val="24"/>
                <w:szCs w:val="24"/>
                <w:rPrChange w:id="3698"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699" w:author="DuyNgo" w:date="2012-08-10T08:15:00Z">
                  <w:rPr>
                    <w:noProof/>
                    <w:webHidden/>
                  </w:rPr>
                </w:rPrChange>
              </w:rPr>
              <w:tab/>
            </w:r>
            <w:r w:rsidRPr="00303364">
              <w:rPr>
                <w:rFonts w:cstheme="minorHAnsi"/>
                <w:noProof/>
                <w:webHidden/>
                <w:sz w:val="24"/>
                <w:szCs w:val="24"/>
                <w:rPrChange w:id="3700" w:author="DuyNgo" w:date="2012-08-10T08:15:00Z">
                  <w:rPr>
                    <w:noProof/>
                    <w:webHidden/>
                  </w:rPr>
                </w:rPrChange>
              </w:rPr>
              <w:fldChar w:fldCharType="begin"/>
            </w:r>
            <w:r w:rsidRPr="00303364">
              <w:rPr>
                <w:rFonts w:cstheme="minorHAnsi"/>
                <w:noProof/>
                <w:webHidden/>
                <w:sz w:val="24"/>
                <w:szCs w:val="24"/>
                <w:rPrChange w:id="3701" w:author="DuyNgo" w:date="2012-08-10T08:15:00Z">
                  <w:rPr>
                    <w:noProof/>
                    <w:webHidden/>
                  </w:rPr>
                </w:rPrChange>
              </w:rPr>
              <w:instrText xml:space="preserve"> PAGEREF _Toc332351263 \h </w:instrText>
            </w:r>
          </w:ins>
          <w:r w:rsidRPr="00303364">
            <w:rPr>
              <w:rFonts w:cstheme="minorHAnsi"/>
              <w:noProof/>
              <w:webHidden/>
              <w:sz w:val="24"/>
              <w:szCs w:val="24"/>
              <w:rPrChange w:id="3702" w:author="DuyNgo" w:date="2012-08-10T08:15:00Z">
                <w:rPr>
                  <w:rFonts w:cstheme="minorHAnsi"/>
                  <w:noProof/>
                  <w:webHidden/>
                  <w:sz w:val="24"/>
                  <w:szCs w:val="24"/>
                </w:rPr>
              </w:rPrChange>
            </w:rPr>
          </w:r>
          <w:r w:rsidRPr="00303364">
            <w:rPr>
              <w:rFonts w:cstheme="minorHAnsi"/>
              <w:noProof/>
              <w:webHidden/>
              <w:sz w:val="24"/>
              <w:szCs w:val="24"/>
              <w:rPrChange w:id="3703" w:author="DuyNgo" w:date="2012-08-10T08:15:00Z">
                <w:rPr>
                  <w:noProof/>
                  <w:webHidden/>
                </w:rPr>
              </w:rPrChange>
            </w:rPr>
            <w:fldChar w:fldCharType="separate"/>
          </w:r>
          <w:ins w:id="3704" w:author="DuyNgo" w:date="2012-08-10T08:15:00Z">
            <w:r w:rsidRPr="00303364">
              <w:rPr>
                <w:rFonts w:cstheme="minorHAnsi"/>
                <w:noProof/>
                <w:webHidden/>
                <w:sz w:val="24"/>
                <w:szCs w:val="24"/>
                <w:rPrChange w:id="3705" w:author="DuyNgo" w:date="2012-08-10T08:15:00Z">
                  <w:rPr>
                    <w:noProof/>
                    <w:webHidden/>
                  </w:rPr>
                </w:rPrChange>
              </w:rPr>
              <w:t>312</w:t>
            </w:r>
            <w:r w:rsidRPr="00303364">
              <w:rPr>
                <w:rFonts w:cstheme="minorHAnsi"/>
                <w:noProof/>
                <w:webHidden/>
                <w:sz w:val="24"/>
                <w:szCs w:val="24"/>
                <w:rPrChange w:id="3706" w:author="DuyNgo" w:date="2012-08-10T08:15:00Z">
                  <w:rPr>
                    <w:noProof/>
                    <w:webHidden/>
                  </w:rPr>
                </w:rPrChange>
              </w:rPr>
              <w:fldChar w:fldCharType="end"/>
            </w:r>
            <w:r w:rsidRPr="00303364">
              <w:rPr>
                <w:rStyle w:val="Hyperlink"/>
                <w:rFonts w:cstheme="minorHAnsi"/>
                <w:noProof/>
                <w:sz w:val="24"/>
                <w:szCs w:val="24"/>
                <w:rPrChange w:id="3707"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708" w:author="DuyNgo" w:date="2012-08-10T08:15:00Z"/>
              <w:rFonts w:eastAsiaTheme="minorEastAsia" w:cstheme="minorHAnsi"/>
              <w:noProof/>
              <w:sz w:val="24"/>
              <w:szCs w:val="24"/>
              <w:lang w:eastAsia="ja-JP"/>
              <w:rPrChange w:id="3709" w:author="DuyNgo" w:date="2012-08-10T08:15:00Z">
                <w:rPr>
                  <w:ins w:id="3710" w:author="DuyNgo" w:date="2012-08-10T08:15:00Z"/>
                  <w:rFonts w:eastAsiaTheme="minorEastAsia"/>
                  <w:noProof/>
                  <w:lang w:eastAsia="ja-JP"/>
                </w:rPr>
              </w:rPrChange>
            </w:rPr>
          </w:pPr>
          <w:ins w:id="3711" w:author="DuyNgo" w:date="2012-08-10T08:15:00Z">
            <w:r w:rsidRPr="00303364">
              <w:rPr>
                <w:rStyle w:val="Hyperlink"/>
                <w:rFonts w:cstheme="minorHAnsi"/>
                <w:noProof/>
                <w:sz w:val="24"/>
                <w:szCs w:val="24"/>
                <w:rPrChange w:id="3712" w:author="DuyNgo" w:date="2012-08-10T08:15:00Z">
                  <w:rPr>
                    <w:rStyle w:val="Hyperlink"/>
                    <w:noProof/>
                  </w:rPr>
                </w:rPrChange>
              </w:rPr>
              <w:fldChar w:fldCharType="begin"/>
            </w:r>
            <w:r w:rsidRPr="00303364">
              <w:rPr>
                <w:rStyle w:val="Hyperlink"/>
                <w:rFonts w:cstheme="minorHAnsi"/>
                <w:noProof/>
                <w:sz w:val="24"/>
                <w:szCs w:val="24"/>
                <w:rPrChange w:id="3713" w:author="DuyNgo" w:date="2012-08-10T08:15:00Z">
                  <w:rPr>
                    <w:rStyle w:val="Hyperlink"/>
                    <w:noProof/>
                  </w:rPr>
                </w:rPrChange>
              </w:rPr>
              <w:instrText xml:space="preserve"> </w:instrText>
            </w:r>
            <w:r w:rsidRPr="00303364">
              <w:rPr>
                <w:rFonts w:cstheme="minorHAnsi"/>
                <w:noProof/>
                <w:sz w:val="24"/>
                <w:szCs w:val="24"/>
                <w:rPrChange w:id="3714" w:author="DuyNgo" w:date="2012-08-10T08:15:00Z">
                  <w:rPr>
                    <w:noProof/>
                  </w:rPr>
                </w:rPrChange>
              </w:rPr>
              <w:instrText>HYPERLINK \l "_Toc332351264"</w:instrText>
            </w:r>
            <w:r w:rsidRPr="00303364">
              <w:rPr>
                <w:rStyle w:val="Hyperlink"/>
                <w:rFonts w:cstheme="minorHAnsi"/>
                <w:noProof/>
                <w:sz w:val="24"/>
                <w:szCs w:val="24"/>
                <w:rPrChange w:id="3715" w:author="DuyNgo" w:date="2012-08-10T08:15:00Z">
                  <w:rPr>
                    <w:rStyle w:val="Hyperlink"/>
                    <w:noProof/>
                  </w:rPr>
                </w:rPrChange>
              </w:rPr>
              <w:instrText xml:space="preserve"> </w:instrText>
            </w:r>
            <w:r w:rsidRPr="00303364">
              <w:rPr>
                <w:rStyle w:val="Hyperlink"/>
                <w:rFonts w:cstheme="minorHAnsi"/>
                <w:noProof/>
                <w:sz w:val="24"/>
                <w:szCs w:val="24"/>
                <w:rPrChange w:id="3716" w:author="DuyNgo" w:date="2012-08-10T08:15:00Z">
                  <w:rPr>
                    <w:rStyle w:val="Hyperlink"/>
                    <w:noProof/>
                  </w:rPr>
                </w:rPrChange>
              </w:rPr>
              <w:fldChar w:fldCharType="separate"/>
            </w:r>
            <w:r w:rsidRPr="00303364">
              <w:rPr>
                <w:rStyle w:val="Hyperlink"/>
                <w:rFonts w:cstheme="minorHAnsi"/>
                <w:noProof/>
                <w:sz w:val="24"/>
                <w:szCs w:val="24"/>
                <w:rPrChange w:id="3717" w:author="DuyNgo" w:date="2012-08-10T08:15:00Z">
                  <w:rPr>
                    <w:rStyle w:val="Hyperlink"/>
                    <w:rFonts w:ascii="Times New Roman" w:hAnsi="Times New Roman" w:cs="Times New Roman"/>
                    <w:noProof/>
                  </w:rPr>
                </w:rPrChange>
              </w:rPr>
              <w:t>1.12</w:t>
            </w:r>
            <w:r w:rsidRPr="00303364">
              <w:rPr>
                <w:rFonts w:eastAsiaTheme="minorEastAsia" w:cstheme="minorHAnsi"/>
                <w:noProof/>
                <w:sz w:val="24"/>
                <w:szCs w:val="24"/>
                <w:lang w:eastAsia="ja-JP"/>
                <w:rPrChange w:id="3718" w:author="DuyNgo" w:date="2012-08-10T08:15:00Z">
                  <w:rPr>
                    <w:rFonts w:eastAsiaTheme="minorEastAsia"/>
                    <w:noProof/>
                    <w:lang w:eastAsia="ja-JP"/>
                  </w:rPr>
                </w:rPrChange>
              </w:rPr>
              <w:tab/>
            </w:r>
            <w:r w:rsidRPr="00303364">
              <w:rPr>
                <w:rStyle w:val="Hyperlink"/>
                <w:rFonts w:cstheme="minorHAnsi"/>
                <w:noProof/>
                <w:sz w:val="24"/>
                <w:szCs w:val="24"/>
                <w:rPrChange w:id="3719" w:author="DuyNgo" w:date="2012-08-10T08:15:00Z">
                  <w:rPr>
                    <w:rStyle w:val="Hyperlink"/>
                    <w:rFonts w:ascii="Times New Roman" w:hAnsi="Times New Roman" w:cs="Times New Roman"/>
                    <w:noProof/>
                  </w:rPr>
                </w:rPrChange>
              </w:rPr>
              <w:t>Admin _UC08 - Admin Edit User Use Case</w:t>
            </w:r>
            <w:r w:rsidRPr="00303364">
              <w:rPr>
                <w:rFonts w:cstheme="minorHAnsi"/>
                <w:noProof/>
                <w:webHidden/>
                <w:sz w:val="24"/>
                <w:szCs w:val="24"/>
                <w:rPrChange w:id="3720" w:author="DuyNgo" w:date="2012-08-10T08:15:00Z">
                  <w:rPr>
                    <w:noProof/>
                    <w:webHidden/>
                  </w:rPr>
                </w:rPrChange>
              </w:rPr>
              <w:tab/>
            </w:r>
            <w:r w:rsidRPr="00303364">
              <w:rPr>
                <w:rFonts w:cstheme="minorHAnsi"/>
                <w:noProof/>
                <w:webHidden/>
                <w:sz w:val="24"/>
                <w:szCs w:val="24"/>
                <w:rPrChange w:id="3721" w:author="DuyNgo" w:date="2012-08-10T08:15:00Z">
                  <w:rPr>
                    <w:noProof/>
                    <w:webHidden/>
                  </w:rPr>
                </w:rPrChange>
              </w:rPr>
              <w:fldChar w:fldCharType="begin"/>
            </w:r>
            <w:r w:rsidRPr="00303364">
              <w:rPr>
                <w:rFonts w:cstheme="minorHAnsi"/>
                <w:noProof/>
                <w:webHidden/>
                <w:sz w:val="24"/>
                <w:szCs w:val="24"/>
                <w:rPrChange w:id="3722" w:author="DuyNgo" w:date="2012-08-10T08:15:00Z">
                  <w:rPr>
                    <w:noProof/>
                    <w:webHidden/>
                  </w:rPr>
                </w:rPrChange>
              </w:rPr>
              <w:instrText xml:space="preserve"> PAGEREF _Toc332351264 \h </w:instrText>
            </w:r>
          </w:ins>
          <w:r w:rsidRPr="00303364">
            <w:rPr>
              <w:rFonts w:cstheme="minorHAnsi"/>
              <w:noProof/>
              <w:webHidden/>
              <w:sz w:val="24"/>
              <w:szCs w:val="24"/>
              <w:rPrChange w:id="3723" w:author="DuyNgo" w:date="2012-08-10T08:15:00Z">
                <w:rPr>
                  <w:rFonts w:cstheme="minorHAnsi"/>
                  <w:noProof/>
                  <w:webHidden/>
                  <w:sz w:val="24"/>
                  <w:szCs w:val="24"/>
                </w:rPr>
              </w:rPrChange>
            </w:rPr>
          </w:r>
          <w:r w:rsidRPr="00303364">
            <w:rPr>
              <w:rFonts w:cstheme="minorHAnsi"/>
              <w:noProof/>
              <w:webHidden/>
              <w:sz w:val="24"/>
              <w:szCs w:val="24"/>
              <w:rPrChange w:id="3724" w:author="DuyNgo" w:date="2012-08-10T08:15:00Z">
                <w:rPr>
                  <w:noProof/>
                  <w:webHidden/>
                </w:rPr>
              </w:rPrChange>
            </w:rPr>
            <w:fldChar w:fldCharType="separate"/>
          </w:r>
          <w:ins w:id="3725" w:author="DuyNgo" w:date="2012-08-10T08:15:00Z">
            <w:r w:rsidRPr="00303364">
              <w:rPr>
                <w:rFonts w:cstheme="minorHAnsi"/>
                <w:noProof/>
                <w:webHidden/>
                <w:sz w:val="24"/>
                <w:szCs w:val="24"/>
                <w:rPrChange w:id="3726" w:author="DuyNgo" w:date="2012-08-10T08:15:00Z">
                  <w:rPr>
                    <w:noProof/>
                    <w:webHidden/>
                  </w:rPr>
                </w:rPrChange>
              </w:rPr>
              <w:t>313</w:t>
            </w:r>
            <w:r w:rsidRPr="00303364">
              <w:rPr>
                <w:rFonts w:cstheme="minorHAnsi"/>
                <w:noProof/>
                <w:webHidden/>
                <w:sz w:val="24"/>
                <w:szCs w:val="24"/>
                <w:rPrChange w:id="3727" w:author="DuyNgo" w:date="2012-08-10T08:15:00Z">
                  <w:rPr>
                    <w:noProof/>
                    <w:webHidden/>
                  </w:rPr>
                </w:rPrChange>
              </w:rPr>
              <w:fldChar w:fldCharType="end"/>
            </w:r>
            <w:r w:rsidRPr="00303364">
              <w:rPr>
                <w:rStyle w:val="Hyperlink"/>
                <w:rFonts w:cstheme="minorHAnsi"/>
                <w:noProof/>
                <w:sz w:val="24"/>
                <w:szCs w:val="24"/>
                <w:rPrChange w:id="372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729" w:author="DuyNgo" w:date="2012-08-10T08:15:00Z"/>
              <w:rFonts w:eastAsiaTheme="minorEastAsia" w:cstheme="minorHAnsi"/>
              <w:noProof/>
              <w:sz w:val="24"/>
              <w:szCs w:val="24"/>
              <w:lang w:eastAsia="ja-JP"/>
              <w:rPrChange w:id="3730" w:author="DuyNgo" w:date="2012-08-10T08:15:00Z">
                <w:rPr>
                  <w:ins w:id="3731" w:author="DuyNgo" w:date="2012-08-10T08:15:00Z"/>
                  <w:rFonts w:eastAsiaTheme="minorEastAsia"/>
                  <w:noProof/>
                  <w:lang w:eastAsia="ja-JP"/>
                </w:rPr>
              </w:rPrChange>
            </w:rPr>
          </w:pPr>
          <w:ins w:id="3732" w:author="DuyNgo" w:date="2012-08-10T08:15:00Z">
            <w:r w:rsidRPr="00303364">
              <w:rPr>
                <w:rStyle w:val="Hyperlink"/>
                <w:rFonts w:cstheme="minorHAnsi"/>
                <w:noProof/>
                <w:sz w:val="24"/>
                <w:szCs w:val="24"/>
                <w:rPrChange w:id="3733" w:author="DuyNgo" w:date="2012-08-10T08:15:00Z">
                  <w:rPr>
                    <w:rStyle w:val="Hyperlink"/>
                    <w:noProof/>
                  </w:rPr>
                </w:rPrChange>
              </w:rPr>
              <w:fldChar w:fldCharType="begin"/>
            </w:r>
            <w:r w:rsidRPr="00303364">
              <w:rPr>
                <w:rStyle w:val="Hyperlink"/>
                <w:rFonts w:cstheme="minorHAnsi"/>
                <w:noProof/>
                <w:sz w:val="24"/>
                <w:szCs w:val="24"/>
                <w:rPrChange w:id="3734" w:author="DuyNgo" w:date="2012-08-10T08:15:00Z">
                  <w:rPr>
                    <w:rStyle w:val="Hyperlink"/>
                    <w:noProof/>
                  </w:rPr>
                </w:rPrChange>
              </w:rPr>
              <w:instrText xml:space="preserve"> </w:instrText>
            </w:r>
            <w:r w:rsidRPr="00303364">
              <w:rPr>
                <w:rFonts w:cstheme="minorHAnsi"/>
                <w:noProof/>
                <w:sz w:val="24"/>
                <w:szCs w:val="24"/>
                <w:rPrChange w:id="3735" w:author="DuyNgo" w:date="2012-08-10T08:15:00Z">
                  <w:rPr>
                    <w:noProof/>
                  </w:rPr>
                </w:rPrChange>
              </w:rPr>
              <w:instrText>HYPERLINK \l "_Toc332351265"</w:instrText>
            </w:r>
            <w:r w:rsidRPr="00303364">
              <w:rPr>
                <w:rStyle w:val="Hyperlink"/>
                <w:rFonts w:cstheme="minorHAnsi"/>
                <w:noProof/>
                <w:sz w:val="24"/>
                <w:szCs w:val="24"/>
                <w:rPrChange w:id="3736" w:author="DuyNgo" w:date="2012-08-10T08:15:00Z">
                  <w:rPr>
                    <w:rStyle w:val="Hyperlink"/>
                    <w:noProof/>
                  </w:rPr>
                </w:rPrChange>
              </w:rPr>
              <w:instrText xml:space="preserve"> </w:instrText>
            </w:r>
            <w:r w:rsidRPr="00303364">
              <w:rPr>
                <w:rStyle w:val="Hyperlink"/>
                <w:rFonts w:cstheme="minorHAnsi"/>
                <w:noProof/>
                <w:sz w:val="24"/>
                <w:szCs w:val="24"/>
                <w:rPrChange w:id="3737" w:author="DuyNgo" w:date="2012-08-10T08:15:00Z">
                  <w:rPr>
                    <w:rStyle w:val="Hyperlink"/>
                    <w:noProof/>
                  </w:rPr>
                </w:rPrChange>
              </w:rPr>
              <w:fldChar w:fldCharType="separate"/>
            </w:r>
            <w:r w:rsidRPr="00303364">
              <w:rPr>
                <w:rStyle w:val="Hyperlink"/>
                <w:rFonts w:cstheme="minorHAnsi"/>
                <w:noProof/>
                <w:sz w:val="24"/>
                <w:szCs w:val="24"/>
                <w:rPrChange w:id="3738" w:author="DuyNgo" w:date="2012-08-10T08:15:00Z">
                  <w:rPr>
                    <w:rStyle w:val="Hyperlink"/>
                    <w:rFonts w:ascii="Times New Roman" w:hAnsi="Times New Roman" w:cs="Times New Roman"/>
                    <w:noProof/>
                  </w:rPr>
                </w:rPrChange>
              </w:rPr>
              <w:t>1.12.1</w:t>
            </w:r>
            <w:r w:rsidRPr="00303364">
              <w:rPr>
                <w:rFonts w:eastAsiaTheme="minorEastAsia" w:cstheme="minorHAnsi"/>
                <w:noProof/>
                <w:sz w:val="24"/>
                <w:szCs w:val="24"/>
                <w:lang w:eastAsia="ja-JP"/>
                <w:rPrChange w:id="3739" w:author="DuyNgo" w:date="2012-08-10T08:15:00Z">
                  <w:rPr>
                    <w:rFonts w:eastAsiaTheme="minorEastAsia"/>
                    <w:noProof/>
                    <w:lang w:eastAsia="ja-JP"/>
                  </w:rPr>
                </w:rPrChange>
              </w:rPr>
              <w:tab/>
            </w:r>
            <w:r w:rsidRPr="00303364">
              <w:rPr>
                <w:rStyle w:val="Hyperlink"/>
                <w:rFonts w:cstheme="minorHAnsi"/>
                <w:noProof/>
                <w:sz w:val="24"/>
                <w:szCs w:val="24"/>
                <w:rPrChange w:id="3740"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741" w:author="DuyNgo" w:date="2012-08-10T08:15:00Z">
                  <w:rPr>
                    <w:noProof/>
                    <w:webHidden/>
                  </w:rPr>
                </w:rPrChange>
              </w:rPr>
              <w:tab/>
            </w:r>
            <w:r w:rsidRPr="00303364">
              <w:rPr>
                <w:rFonts w:cstheme="minorHAnsi"/>
                <w:noProof/>
                <w:webHidden/>
                <w:sz w:val="24"/>
                <w:szCs w:val="24"/>
                <w:rPrChange w:id="3742" w:author="DuyNgo" w:date="2012-08-10T08:15:00Z">
                  <w:rPr>
                    <w:noProof/>
                    <w:webHidden/>
                  </w:rPr>
                </w:rPrChange>
              </w:rPr>
              <w:fldChar w:fldCharType="begin"/>
            </w:r>
            <w:r w:rsidRPr="00303364">
              <w:rPr>
                <w:rFonts w:cstheme="minorHAnsi"/>
                <w:noProof/>
                <w:webHidden/>
                <w:sz w:val="24"/>
                <w:szCs w:val="24"/>
                <w:rPrChange w:id="3743" w:author="DuyNgo" w:date="2012-08-10T08:15:00Z">
                  <w:rPr>
                    <w:noProof/>
                    <w:webHidden/>
                  </w:rPr>
                </w:rPrChange>
              </w:rPr>
              <w:instrText xml:space="preserve"> PAGEREF _Toc332351265 \h </w:instrText>
            </w:r>
          </w:ins>
          <w:r w:rsidRPr="00303364">
            <w:rPr>
              <w:rFonts w:cstheme="minorHAnsi"/>
              <w:noProof/>
              <w:webHidden/>
              <w:sz w:val="24"/>
              <w:szCs w:val="24"/>
              <w:rPrChange w:id="3744" w:author="DuyNgo" w:date="2012-08-10T08:15:00Z">
                <w:rPr>
                  <w:rFonts w:cstheme="minorHAnsi"/>
                  <w:noProof/>
                  <w:webHidden/>
                  <w:sz w:val="24"/>
                  <w:szCs w:val="24"/>
                </w:rPr>
              </w:rPrChange>
            </w:rPr>
          </w:r>
          <w:r w:rsidRPr="00303364">
            <w:rPr>
              <w:rFonts w:cstheme="minorHAnsi"/>
              <w:noProof/>
              <w:webHidden/>
              <w:sz w:val="24"/>
              <w:szCs w:val="24"/>
              <w:rPrChange w:id="3745" w:author="DuyNgo" w:date="2012-08-10T08:15:00Z">
                <w:rPr>
                  <w:noProof/>
                  <w:webHidden/>
                </w:rPr>
              </w:rPrChange>
            </w:rPr>
            <w:fldChar w:fldCharType="separate"/>
          </w:r>
          <w:ins w:id="3746" w:author="DuyNgo" w:date="2012-08-10T08:15:00Z">
            <w:r w:rsidRPr="00303364">
              <w:rPr>
                <w:rFonts w:cstheme="minorHAnsi"/>
                <w:noProof/>
                <w:webHidden/>
                <w:sz w:val="24"/>
                <w:szCs w:val="24"/>
                <w:rPrChange w:id="3747" w:author="DuyNgo" w:date="2012-08-10T08:15:00Z">
                  <w:rPr>
                    <w:noProof/>
                    <w:webHidden/>
                  </w:rPr>
                </w:rPrChange>
              </w:rPr>
              <w:t>313</w:t>
            </w:r>
            <w:r w:rsidRPr="00303364">
              <w:rPr>
                <w:rFonts w:cstheme="minorHAnsi"/>
                <w:noProof/>
                <w:webHidden/>
                <w:sz w:val="24"/>
                <w:szCs w:val="24"/>
                <w:rPrChange w:id="3748" w:author="DuyNgo" w:date="2012-08-10T08:15:00Z">
                  <w:rPr>
                    <w:noProof/>
                    <w:webHidden/>
                  </w:rPr>
                </w:rPrChange>
              </w:rPr>
              <w:fldChar w:fldCharType="end"/>
            </w:r>
            <w:r w:rsidRPr="00303364">
              <w:rPr>
                <w:rStyle w:val="Hyperlink"/>
                <w:rFonts w:cstheme="minorHAnsi"/>
                <w:noProof/>
                <w:sz w:val="24"/>
                <w:szCs w:val="24"/>
                <w:rPrChange w:id="374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750" w:author="DuyNgo" w:date="2012-08-10T08:15:00Z"/>
              <w:rFonts w:eastAsiaTheme="minorEastAsia" w:cstheme="minorHAnsi"/>
              <w:noProof/>
              <w:sz w:val="24"/>
              <w:szCs w:val="24"/>
              <w:lang w:eastAsia="ja-JP"/>
              <w:rPrChange w:id="3751" w:author="DuyNgo" w:date="2012-08-10T08:15:00Z">
                <w:rPr>
                  <w:ins w:id="3752" w:author="DuyNgo" w:date="2012-08-10T08:15:00Z"/>
                  <w:rFonts w:eastAsiaTheme="minorEastAsia"/>
                  <w:noProof/>
                  <w:lang w:eastAsia="ja-JP"/>
                </w:rPr>
              </w:rPrChange>
            </w:rPr>
          </w:pPr>
          <w:ins w:id="3753" w:author="DuyNgo" w:date="2012-08-10T08:15:00Z">
            <w:r w:rsidRPr="00303364">
              <w:rPr>
                <w:rStyle w:val="Hyperlink"/>
                <w:rFonts w:cstheme="minorHAnsi"/>
                <w:noProof/>
                <w:sz w:val="24"/>
                <w:szCs w:val="24"/>
                <w:rPrChange w:id="3754" w:author="DuyNgo" w:date="2012-08-10T08:15:00Z">
                  <w:rPr>
                    <w:rStyle w:val="Hyperlink"/>
                    <w:noProof/>
                  </w:rPr>
                </w:rPrChange>
              </w:rPr>
              <w:fldChar w:fldCharType="begin"/>
            </w:r>
            <w:r w:rsidRPr="00303364">
              <w:rPr>
                <w:rStyle w:val="Hyperlink"/>
                <w:rFonts w:cstheme="minorHAnsi"/>
                <w:noProof/>
                <w:sz w:val="24"/>
                <w:szCs w:val="24"/>
                <w:rPrChange w:id="3755" w:author="DuyNgo" w:date="2012-08-10T08:15:00Z">
                  <w:rPr>
                    <w:rStyle w:val="Hyperlink"/>
                    <w:noProof/>
                  </w:rPr>
                </w:rPrChange>
              </w:rPr>
              <w:instrText xml:space="preserve"> </w:instrText>
            </w:r>
            <w:r w:rsidRPr="00303364">
              <w:rPr>
                <w:rFonts w:cstheme="minorHAnsi"/>
                <w:noProof/>
                <w:sz w:val="24"/>
                <w:szCs w:val="24"/>
                <w:rPrChange w:id="3756" w:author="DuyNgo" w:date="2012-08-10T08:15:00Z">
                  <w:rPr>
                    <w:noProof/>
                  </w:rPr>
                </w:rPrChange>
              </w:rPr>
              <w:instrText>HYPERLINK \l "_Toc332351266"</w:instrText>
            </w:r>
            <w:r w:rsidRPr="00303364">
              <w:rPr>
                <w:rStyle w:val="Hyperlink"/>
                <w:rFonts w:cstheme="minorHAnsi"/>
                <w:noProof/>
                <w:sz w:val="24"/>
                <w:szCs w:val="24"/>
                <w:rPrChange w:id="3757" w:author="DuyNgo" w:date="2012-08-10T08:15:00Z">
                  <w:rPr>
                    <w:rStyle w:val="Hyperlink"/>
                    <w:noProof/>
                  </w:rPr>
                </w:rPrChange>
              </w:rPr>
              <w:instrText xml:space="preserve"> </w:instrText>
            </w:r>
            <w:r w:rsidRPr="00303364">
              <w:rPr>
                <w:rStyle w:val="Hyperlink"/>
                <w:rFonts w:cstheme="minorHAnsi"/>
                <w:noProof/>
                <w:sz w:val="24"/>
                <w:szCs w:val="24"/>
                <w:rPrChange w:id="3758" w:author="DuyNgo" w:date="2012-08-10T08:15:00Z">
                  <w:rPr>
                    <w:rStyle w:val="Hyperlink"/>
                    <w:noProof/>
                  </w:rPr>
                </w:rPrChange>
              </w:rPr>
              <w:fldChar w:fldCharType="separate"/>
            </w:r>
            <w:r w:rsidRPr="00303364">
              <w:rPr>
                <w:rStyle w:val="Hyperlink"/>
                <w:rFonts w:cstheme="minorHAnsi"/>
                <w:noProof/>
                <w:sz w:val="24"/>
                <w:szCs w:val="24"/>
                <w:rPrChange w:id="3759" w:author="DuyNgo" w:date="2012-08-10T08:15:00Z">
                  <w:rPr>
                    <w:rStyle w:val="Hyperlink"/>
                    <w:rFonts w:ascii="Times New Roman" w:hAnsi="Times New Roman" w:cs="Times New Roman"/>
                    <w:noProof/>
                  </w:rPr>
                </w:rPrChange>
              </w:rPr>
              <w:t>1.12.2</w:t>
            </w:r>
            <w:r w:rsidRPr="00303364">
              <w:rPr>
                <w:rFonts w:eastAsiaTheme="minorEastAsia" w:cstheme="minorHAnsi"/>
                <w:noProof/>
                <w:sz w:val="24"/>
                <w:szCs w:val="24"/>
                <w:lang w:eastAsia="ja-JP"/>
                <w:rPrChange w:id="3760" w:author="DuyNgo" w:date="2012-08-10T08:15:00Z">
                  <w:rPr>
                    <w:rFonts w:eastAsiaTheme="minorEastAsia"/>
                    <w:noProof/>
                    <w:lang w:eastAsia="ja-JP"/>
                  </w:rPr>
                </w:rPrChange>
              </w:rPr>
              <w:tab/>
            </w:r>
            <w:r w:rsidRPr="00303364">
              <w:rPr>
                <w:rStyle w:val="Hyperlink"/>
                <w:rFonts w:cstheme="minorHAnsi"/>
                <w:noProof/>
                <w:sz w:val="24"/>
                <w:szCs w:val="24"/>
                <w:rPrChange w:id="3761"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762" w:author="DuyNgo" w:date="2012-08-10T08:15:00Z">
                  <w:rPr>
                    <w:noProof/>
                    <w:webHidden/>
                  </w:rPr>
                </w:rPrChange>
              </w:rPr>
              <w:tab/>
            </w:r>
            <w:r w:rsidRPr="00303364">
              <w:rPr>
                <w:rFonts w:cstheme="minorHAnsi"/>
                <w:noProof/>
                <w:webHidden/>
                <w:sz w:val="24"/>
                <w:szCs w:val="24"/>
                <w:rPrChange w:id="3763" w:author="DuyNgo" w:date="2012-08-10T08:15:00Z">
                  <w:rPr>
                    <w:noProof/>
                    <w:webHidden/>
                  </w:rPr>
                </w:rPrChange>
              </w:rPr>
              <w:fldChar w:fldCharType="begin"/>
            </w:r>
            <w:r w:rsidRPr="00303364">
              <w:rPr>
                <w:rFonts w:cstheme="minorHAnsi"/>
                <w:noProof/>
                <w:webHidden/>
                <w:sz w:val="24"/>
                <w:szCs w:val="24"/>
                <w:rPrChange w:id="3764" w:author="DuyNgo" w:date="2012-08-10T08:15:00Z">
                  <w:rPr>
                    <w:noProof/>
                    <w:webHidden/>
                  </w:rPr>
                </w:rPrChange>
              </w:rPr>
              <w:instrText xml:space="preserve"> PAGEREF _Toc332351266 \h </w:instrText>
            </w:r>
          </w:ins>
          <w:r w:rsidRPr="00303364">
            <w:rPr>
              <w:rFonts w:cstheme="minorHAnsi"/>
              <w:noProof/>
              <w:webHidden/>
              <w:sz w:val="24"/>
              <w:szCs w:val="24"/>
              <w:rPrChange w:id="3765" w:author="DuyNgo" w:date="2012-08-10T08:15:00Z">
                <w:rPr>
                  <w:rFonts w:cstheme="minorHAnsi"/>
                  <w:noProof/>
                  <w:webHidden/>
                  <w:sz w:val="24"/>
                  <w:szCs w:val="24"/>
                </w:rPr>
              </w:rPrChange>
            </w:rPr>
          </w:r>
          <w:r w:rsidRPr="00303364">
            <w:rPr>
              <w:rFonts w:cstheme="minorHAnsi"/>
              <w:noProof/>
              <w:webHidden/>
              <w:sz w:val="24"/>
              <w:szCs w:val="24"/>
              <w:rPrChange w:id="3766" w:author="DuyNgo" w:date="2012-08-10T08:15:00Z">
                <w:rPr>
                  <w:noProof/>
                  <w:webHidden/>
                </w:rPr>
              </w:rPrChange>
            </w:rPr>
            <w:fldChar w:fldCharType="separate"/>
          </w:r>
          <w:ins w:id="3767" w:author="DuyNgo" w:date="2012-08-10T08:15:00Z">
            <w:r w:rsidRPr="00303364">
              <w:rPr>
                <w:rFonts w:cstheme="minorHAnsi"/>
                <w:noProof/>
                <w:webHidden/>
                <w:sz w:val="24"/>
                <w:szCs w:val="24"/>
                <w:rPrChange w:id="3768" w:author="DuyNgo" w:date="2012-08-10T08:15:00Z">
                  <w:rPr>
                    <w:noProof/>
                    <w:webHidden/>
                  </w:rPr>
                </w:rPrChange>
              </w:rPr>
              <w:t>313</w:t>
            </w:r>
            <w:r w:rsidRPr="00303364">
              <w:rPr>
                <w:rFonts w:cstheme="minorHAnsi"/>
                <w:noProof/>
                <w:webHidden/>
                <w:sz w:val="24"/>
                <w:szCs w:val="24"/>
                <w:rPrChange w:id="3769" w:author="DuyNgo" w:date="2012-08-10T08:15:00Z">
                  <w:rPr>
                    <w:noProof/>
                    <w:webHidden/>
                  </w:rPr>
                </w:rPrChange>
              </w:rPr>
              <w:fldChar w:fldCharType="end"/>
            </w:r>
            <w:r w:rsidRPr="00303364">
              <w:rPr>
                <w:rStyle w:val="Hyperlink"/>
                <w:rFonts w:cstheme="minorHAnsi"/>
                <w:noProof/>
                <w:sz w:val="24"/>
                <w:szCs w:val="24"/>
                <w:rPrChange w:id="3770"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771" w:author="DuyNgo" w:date="2012-08-10T08:15:00Z"/>
              <w:rFonts w:eastAsiaTheme="minorEastAsia" w:cstheme="minorHAnsi"/>
              <w:noProof/>
              <w:sz w:val="24"/>
              <w:szCs w:val="24"/>
              <w:lang w:eastAsia="ja-JP"/>
              <w:rPrChange w:id="3772" w:author="DuyNgo" w:date="2012-08-10T08:15:00Z">
                <w:rPr>
                  <w:ins w:id="3773" w:author="DuyNgo" w:date="2012-08-10T08:15:00Z"/>
                  <w:rFonts w:eastAsiaTheme="minorEastAsia"/>
                  <w:noProof/>
                  <w:lang w:eastAsia="ja-JP"/>
                </w:rPr>
              </w:rPrChange>
            </w:rPr>
          </w:pPr>
          <w:ins w:id="3774" w:author="DuyNgo" w:date="2012-08-10T08:15:00Z">
            <w:r w:rsidRPr="00303364">
              <w:rPr>
                <w:rStyle w:val="Hyperlink"/>
                <w:rFonts w:cstheme="minorHAnsi"/>
                <w:noProof/>
                <w:sz w:val="24"/>
                <w:szCs w:val="24"/>
                <w:rPrChange w:id="3775" w:author="DuyNgo" w:date="2012-08-10T08:15:00Z">
                  <w:rPr>
                    <w:rStyle w:val="Hyperlink"/>
                    <w:noProof/>
                  </w:rPr>
                </w:rPrChange>
              </w:rPr>
              <w:fldChar w:fldCharType="begin"/>
            </w:r>
            <w:r w:rsidRPr="00303364">
              <w:rPr>
                <w:rStyle w:val="Hyperlink"/>
                <w:rFonts w:cstheme="minorHAnsi"/>
                <w:noProof/>
                <w:sz w:val="24"/>
                <w:szCs w:val="24"/>
                <w:rPrChange w:id="3776" w:author="DuyNgo" w:date="2012-08-10T08:15:00Z">
                  <w:rPr>
                    <w:rStyle w:val="Hyperlink"/>
                    <w:noProof/>
                  </w:rPr>
                </w:rPrChange>
              </w:rPr>
              <w:instrText xml:space="preserve"> </w:instrText>
            </w:r>
            <w:r w:rsidRPr="00303364">
              <w:rPr>
                <w:rFonts w:cstheme="minorHAnsi"/>
                <w:noProof/>
                <w:sz w:val="24"/>
                <w:szCs w:val="24"/>
                <w:rPrChange w:id="3777" w:author="DuyNgo" w:date="2012-08-10T08:15:00Z">
                  <w:rPr>
                    <w:noProof/>
                  </w:rPr>
                </w:rPrChange>
              </w:rPr>
              <w:instrText>HYPERLINK \l "_Toc332351267"</w:instrText>
            </w:r>
            <w:r w:rsidRPr="00303364">
              <w:rPr>
                <w:rStyle w:val="Hyperlink"/>
                <w:rFonts w:cstheme="minorHAnsi"/>
                <w:noProof/>
                <w:sz w:val="24"/>
                <w:szCs w:val="24"/>
                <w:rPrChange w:id="3778" w:author="DuyNgo" w:date="2012-08-10T08:15:00Z">
                  <w:rPr>
                    <w:rStyle w:val="Hyperlink"/>
                    <w:noProof/>
                  </w:rPr>
                </w:rPrChange>
              </w:rPr>
              <w:instrText xml:space="preserve"> </w:instrText>
            </w:r>
            <w:r w:rsidRPr="00303364">
              <w:rPr>
                <w:rStyle w:val="Hyperlink"/>
                <w:rFonts w:cstheme="minorHAnsi"/>
                <w:noProof/>
                <w:sz w:val="24"/>
                <w:szCs w:val="24"/>
                <w:rPrChange w:id="3779" w:author="DuyNgo" w:date="2012-08-10T08:15:00Z">
                  <w:rPr>
                    <w:rStyle w:val="Hyperlink"/>
                    <w:noProof/>
                  </w:rPr>
                </w:rPrChange>
              </w:rPr>
              <w:fldChar w:fldCharType="separate"/>
            </w:r>
            <w:r w:rsidRPr="00303364">
              <w:rPr>
                <w:rStyle w:val="Hyperlink"/>
                <w:rFonts w:cstheme="minorHAnsi"/>
                <w:noProof/>
                <w:sz w:val="24"/>
                <w:szCs w:val="24"/>
                <w:rPrChange w:id="3780" w:author="DuyNgo" w:date="2012-08-10T08:15:00Z">
                  <w:rPr>
                    <w:rStyle w:val="Hyperlink"/>
                    <w:rFonts w:ascii="Times New Roman" w:hAnsi="Times New Roman" w:cs="Times New Roman"/>
                    <w:noProof/>
                  </w:rPr>
                </w:rPrChange>
              </w:rPr>
              <w:t>1.13</w:t>
            </w:r>
            <w:r w:rsidRPr="00303364">
              <w:rPr>
                <w:rFonts w:eastAsiaTheme="minorEastAsia" w:cstheme="minorHAnsi"/>
                <w:noProof/>
                <w:sz w:val="24"/>
                <w:szCs w:val="24"/>
                <w:lang w:eastAsia="ja-JP"/>
                <w:rPrChange w:id="3781" w:author="DuyNgo" w:date="2012-08-10T08:15:00Z">
                  <w:rPr>
                    <w:rFonts w:eastAsiaTheme="minorEastAsia"/>
                    <w:noProof/>
                    <w:lang w:eastAsia="ja-JP"/>
                  </w:rPr>
                </w:rPrChange>
              </w:rPr>
              <w:tab/>
            </w:r>
            <w:r w:rsidRPr="00303364">
              <w:rPr>
                <w:rStyle w:val="Hyperlink"/>
                <w:rFonts w:cstheme="minorHAnsi"/>
                <w:noProof/>
                <w:sz w:val="24"/>
                <w:szCs w:val="24"/>
                <w:rPrChange w:id="3782" w:author="DuyNgo" w:date="2012-08-10T08:15:00Z">
                  <w:rPr>
                    <w:rStyle w:val="Hyperlink"/>
                    <w:rFonts w:ascii="Times New Roman" w:hAnsi="Times New Roman" w:cs="Times New Roman"/>
                    <w:noProof/>
                  </w:rPr>
                </w:rPrChange>
              </w:rPr>
              <w:t>Admin _UC09 - Admin Change User’s Status Use Case</w:t>
            </w:r>
            <w:r w:rsidRPr="00303364">
              <w:rPr>
                <w:rFonts w:cstheme="minorHAnsi"/>
                <w:noProof/>
                <w:webHidden/>
                <w:sz w:val="24"/>
                <w:szCs w:val="24"/>
                <w:rPrChange w:id="3783" w:author="DuyNgo" w:date="2012-08-10T08:15:00Z">
                  <w:rPr>
                    <w:noProof/>
                    <w:webHidden/>
                  </w:rPr>
                </w:rPrChange>
              </w:rPr>
              <w:tab/>
            </w:r>
            <w:r w:rsidRPr="00303364">
              <w:rPr>
                <w:rFonts w:cstheme="minorHAnsi"/>
                <w:noProof/>
                <w:webHidden/>
                <w:sz w:val="24"/>
                <w:szCs w:val="24"/>
                <w:rPrChange w:id="3784" w:author="DuyNgo" w:date="2012-08-10T08:15:00Z">
                  <w:rPr>
                    <w:noProof/>
                    <w:webHidden/>
                  </w:rPr>
                </w:rPrChange>
              </w:rPr>
              <w:fldChar w:fldCharType="begin"/>
            </w:r>
            <w:r w:rsidRPr="00303364">
              <w:rPr>
                <w:rFonts w:cstheme="minorHAnsi"/>
                <w:noProof/>
                <w:webHidden/>
                <w:sz w:val="24"/>
                <w:szCs w:val="24"/>
                <w:rPrChange w:id="3785" w:author="DuyNgo" w:date="2012-08-10T08:15:00Z">
                  <w:rPr>
                    <w:noProof/>
                    <w:webHidden/>
                  </w:rPr>
                </w:rPrChange>
              </w:rPr>
              <w:instrText xml:space="preserve"> PAGEREF _Toc332351267 \h </w:instrText>
            </w:r>
          </w:ins>
          <w:r w:rsidRPr="00303364">
            <w:rPr>
              <w:rFonts w:cstheme="minorHAnsi"/>
              <w:noProof/>
              <w:webHidden/>
              <w:sz w:val="24"/>
              <w:szCs w:val="24"/>
              <w:rPrChange w:id="3786" w:author="DuyNgo" w:date="2012-08-10T08:15:00Z">
                <w:rPr>
                  <w:rFonts w:cstheme="minorHAnsi"/>
                  <w:noProof/>
                  <w:webHidden/>
                  <w:sz w:val="24"/>
                  <w:szCs w:val="24"/>
                </w:rPr>
              </w:rPrChange>
            </w:rPr>
          </w:r>
          <w:r w:rsidRPr="00303364">
            <w:rPr>
              <w:rFonts w:cstheme="minorHAnsi"/>
              <w:noProof/>
              <w:webHidden/>
              <w:sz w:val="24"/>
              <w:szCs w:val="24"/>
              <w:rPrChange w:id="3787" w:author="DuyNgo" w:date="2012-08-10T08:15:00Z">
                <w:rPr>
                  <w:noProof/>
                  <w:webHidden/>
                </w:rPr>
              </w:rPrChange>
            </w:rPr>
            <w:fldChar w:fldCharType="separate"/>
          </w:r>
          <w:ins w:id="3788" w:author="DuyNgo" w:date="2012-08-10T08:15:00Z">
            <w:r w:rsidRPr="00303364">
              <w:rPr>
                <w:rFonts w:cstheme="minorHAnsi"/>
                <w:noProof/>
                <w:webHidden/>
                <w:sz w:val="24"/>
                <w:szCs w:val="24"/>
                <w:rPrChange w:id="3789" w:author="DuyNgo" w:date="2012-08-10T08:15:00Z">
                  <w:rPr>
                    <w:noProof/>
                    <w:webHidden/>
                  </w:rPr>
                </w:rPrChange>
              </w:rPr>
              <w:t>314</w:t>
            </w:r>
            <w:r w:rsidRPr="00303364">
              <w:rPr>
                <w:rFonts w:cstheme="minorHAnsi"/>
                <w:noProof/>
                <w:webHidden/>
                <w:sz w:val="24"/>
                <w:szCs w:val="24"/>
                <w:rPrChange w:id="3790" w:author="DuyNgo" w:date="2012-08-10T08:15:00Z">
                  <w:rPr>
                    <w:noProof/>
                    <w:webHidden/>
                  </w:rPr>
                </w:rPrChange>
              </w:rPr>
              <w:fldChar w:fldCharType="end"/>
            </w:r>
            <w:r w:rsidRPr="00303364">
              <w:rPr>
                <w:rStyle w:val="Hyperlink"/>
                <w:rFonts w:cstheme="minorHAnsi"/>
                <w:noProof/>
                <w:sz w:val="24"/>
                <w:szCs w:val="24"/>
                <w:rPrChange w:id="379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792" w:author="DuyNgo" w:date="2012-08-10T08:15:00Z"/>
              <w:rFonts w:eastAsiaTheme="minorEastAsia" w:cstheme="minorHAnsi"/>
              <w:noProof/>
              <w:sz w:val="24"/>
              <w:szCs w:val="24"/>
              <w:lang w:eastAsia="ja-JP"/>
              <w:rPrChange w:id="3793" w:author="DuyNgo" w:date="2012-08-10T08:15:00Z">
                <w:rPr>
                  <w:ins w:id="3794" w:author="DuyNgo" w:date="2012-08-10T08:15:00Z"/>
                  <w:rFonts w:eastAsiaTheme="minorEastAsia"/>
                  <w:noProof/>
                  <w:lang w:eastAsia="ja-JP"/>
                </w:rPr>
              </w:rPrChange>
            </w:rPr>
          </w:pPr>
          <w:ins w:id="3795" w:author="DuyNgo" w:date="2012-08-10T08:15:00Z">
            <w:r w:rsidRPr="00303364">
              <w:rPr>
                <w:rStyle w:val="Hyperlink"/>
                <w:rFonts w:cstheme="minorHAnsi"/>
                <w:noProof/>
                <w:sz w:val="24"/>
                <w:szCs w:val="24"/>
                <w:rPrChange w:id="3796" w:author="DuyNgo" w:date="2012-08-10T08:15:00Z">
                  <w:rPr>
                    <w:rStyle w:val="Hyperlink"/>
                    <w:noProof/>
                  </w:rPr>
                </w:rPrChange>
              </w:rPr>
              <w:lastRenderedPageBreak/>
              <w:fldChar w:fldCharType="begin"/>
            </w:r>
            <w:r w:rsidRPr="00303364">
              <w:rPr>
                <w:rStyle w:val="Hyperlink"/>
                <w:rFonts w:cstheme="minorHAnsi"/>
                <w:noProof/>
                <w:sz w:val="24"/>
                <w:szCs w:val="24"/>
                <w:rPrChange w:id="3797" w:author="DuyNgo" w:date="2012-08-10T08:15:00Z">
                  <w:rPr>
                    <w:rStyle w:val="Hyperlink"/>
                    <w:noProof/>
                  </w:rPr>
                </w:rPrChange>
              </w:rPr>
              <w:instrText xml:space="preserve"> </w:instrText>
            </w:r>
            <w:r w:rsidRPr="00303364">
              <w:rPr>
                <w:rFonts w:cstheme="minorHAnsi"/>
                <w:noProof/>
                <w:sz w:val="24"/>
                <w:szCs w:val="24"/>
                <w:rPrChange w:id="3798" w:author="DuyNgo" w:date="2012-08-10T08:15:00Z">
                  <w:rPr>
                    <w:noProof/>
                  </w:rPr>
                </w:rPrChange>
              </w:rPr>
              <w:instrText>HYPERLINK \l "_Toc332351268"</w:instrText>
            </w:r>
            <w:r w:rsidRPr="00303364">
              <w:rPr>
                <w:rStyle w:val="Hyperlink"/>
                <w:rFonts w:cstheme="minorHAnsi"/>
                <w:noProof/>
                <w:sz w:val="24"/>
                <w:szCs w:val="24"/>
                <w:rPrChange w:id="3799" w:author="DuyNgo" w:date="2012-08-10T08:15:00Z">
                  <w:rPr>
                    <w:rStyle w:val="Hyperlink"/>
                    <w:noProof/>
                  </w:rPr>
                </w:rPrChange>
              </w:rPr>
              <w:instrText xml:space="preserve"> </w:instrText>
            </w:r>
            <w:r w:rsidRPr="00303364">
              <w:rPr>
                <w:rStyle w:val="Hyperlink"/>
                <w:rFonts w:cstheme="minorHAnsi"/>
                <w:noProof/>
                <w:sz w:val="24"/>
                <w:szCs w:val="24"/>
                <w:rPrChange w:id="3800" w:author="DuyNgo" w:date="2012-08-10T08:15:00Z">
                  <w:rPr>
                    <w:rStyle w:val="Hyperlink"/>
                    <w:noProof/>
                  </w:rPr>
                </w:rPrChange>
              </w:rPr>
              <w:fldChar w:fldCharType="separate"/>
            </w:r>
            <w:r w:rsidRPr="00303364">
              <w:rPr>
                <w:rStyle w:val="Hyperlink"/>
                <w:rFonts w:cstheme="minorHAnsi"/>
                <w:noProof/>
                <w:sz w:val="24"/>
                <w:szCs w:val="24"/>
                <w:rPrChange w:id="3801" w:author="DuyNgo" w:date="2012-08-10T08:15:00Z">
                  <w:rPr>
                    <w:rStyle w:val="Hyperlink"/>
                    <w:rFonts w:ascii="Times New Roman" w:hAnsi="Times New Roman" w:cs="Times New Roman"/>
                    <w:noProof/>
                  </w:rPr>
                </w:rPrChange>
              </w:rPr>
              <w:t>1.13.1</w:t>
            </w:r>
            <w:r w:rsidRPr="00303364">
              <w:rPr>
                <w:rFonts w:eastAsiaTheme="minorEastAsia" w:cstheme="minorHAnsi"/>
                <w:noProof/>
                <w:sz w:val="24"/>
                <w:szCs w:val="24"/>
                <w:lang w:eastAsia="ja-JP"/>
                <w:rPrChange w:id="3802" w:author="DuyNgo" w:date="2012-08-10T08:15:00Z">
                  <w:rPr>
                    <w:rFonts w:eastAsiaTheme="minorEastAsia"/>
                    <w:noProof/>
                    <w:lang w:eastAsia="ja-JP"/>
                  </w:rPr>
                </w:rPrChange>
              </w:rPr>
              <w:tab/>
            </w:r>
            <w:r w:rsidRPr="00303364">
              <w:rPr>
                <w:rStyle w:val="Hyperlink"/>
                <w:rFonts w:cstheme="minorHAnsi"/>
                <w:noProof/>
                <w:sz w:val="24"/>
                <w:szCs w:val="24"/>
                <w:rPrChange w:id="3803"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804" w:author="DuyNgo" w:date="2012-08-10T08:15:00Z">
                  <w:rPr>
                    <w:noProof/>
                    <w:webHidden/>
                  </w:rPr>
                </w:rPrChange>
              </w:rPr>
              <w:tab/>
            </w:r>
            <w:r w:rsidRPr="00303364">
              <w:rPr>
                <w:rFonts w:cstheme="minorHAnsi"/>
                <w:noProof/>
                <w:webHidden/>
                <w:sz w:val="24"/>
                <w:szCs w:val="24"/>
                <w:rPrChange w:id="3805" w:author="DuyNgo" w:date="2012-08-10T08:15:00Z">
                  <w:rPr>
                    <w:noProof/>
                    <w:webHidden/>
                  </w:rPr>
                </w:rPrChange>
              </w:rPr>
              <w:fldChar w:fldCharType="begin"/>
            </w:r>
            <w:r w:rsidRPr="00303364">
              <w:rPr>
                <w:rFonts w:cstheme="minorHAnsi"/>
                <w:noProof/>
                <w:webHidden/>
                <w:sz w:val="24"/>
                <w:szCs w:val="24"/>
                <w:rPrChange w:id="3806" w:author="DuyNgo" w:date="2012-08-10T08:15:00Z">
                  <w:rPr>
                    <w:noProof/>
                    <w:webHidden/>
                  </w:rPr>
                </w:rPrChange>
              </w:rPr>
              <w:instrText xml:space="preserve"> PAGEREF _Toc332351268 \h </w:instrText>
            </w:r>
          </w:ins>
          <w:r w:rsidRPr="00303364">
            <w:rPr>
              <w:rFonts w:cstheme="minorHAnsi"/>
              <w:noProof/>
              <w:webHidden/>
              <w:sz w:val="24"/>
              <w:szCs w:val="24"/>
              <w:rPrChange w:id="3807" w:author="DuyNgo" w:date="2012-08-10T08:15:00Z">
                <w:rPr>
                  <w:rFonts w:cstheme="minorHAnsi"/>
                  <w:noProof/>
                  <w:webHidden/>
                  <w:sz w:val="24"/>
                  <w:szCs w:val="24"/>
                </w:rPr>
              </w:rPrChange>
            </w:rPr>
          </w:r>
          <w:r w:rsidRPr="00303364">
            <w:rPr>
              <w:rFonts w:cstheme="minorHAnsi"/>
              <w:noProof/>
              <w:webHidden/>
              <w:sz w:val="24"/>
              <w:szCs w:val="24"/>
              <w:rPrChange w:id="3808" w:author="DuyNgo" w:date="2012-08-10T08:15:00Z">
                <w:rPr>
                  <w:noProof/>
                  <w:webHidden/>
                </w:rPr>
              </w:rPrChange>
            </w:rPr>
            <w:fldChar w:fldCharType="separate"/>
          </w:r>
          <w:ins w:id="3809" w:author="DuyNgo" w:date="2012-08-10T08:15:00Z">
            <w:r w:rsidRPr="00303364">
              <w:rPr>
                <w:rFonts w:cstheme="minorHAnsi"/>
                <w:noProof/>
                <w:webHidden/>
                <w:sz w:val="24"/>
                <w:szCs w:val="24"/>
                <w:rPrChange w:id="3810" w:author="DuyNgo" w:date="2012-08-10T08:15:00Z">
                  <w:rPr>
                    <w:noProof/>
                    <w:webHidden/>
                  </w:rPr>
                </w:rPrChange>
              </w:rPr>
              <w:t>314</w:t>
            </w:r>
            <w:r w:rsidRPr="00303364">
              <w:rPr>
                <w:rFonts w:cstheme="minorHAnsi"/>
                <w:noProof/>
                <w:webHidden/>
                <w:sz w:val="24"/>
                <w:szCs w:val="24"/>
                <w:rPrChange w:id="3811" w:author="DuyNgo" w:date="2012-08-10T08:15:00Z">
                  <w:rPr>
                    <w:noProof/>
                    <w:webHidden/>
                  </w:rPr>
                </w:rPrChange>
              </w:rPr>
              <w:fldChar w:fldCharType="end"/>
            </w:r>
            <w:r w:rsidRPr="00303364">
              <w:rPr>
                <w:rStyle w:val="Hyperlink"/>
                <w:rFonts w:cstheme="minorHAnsi"/>
                <w:noProof/>
                <w:sz w:val="24"/>
                <w:szCs w:val="24"/>
                <w:rPrChange w:id="381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813" w:author="DuyNgo" w:date="2012-08-10T08:15:00Z"/>
              <w:rFonts w:eastAsiaTheme="minorEastAsia" w:cstheme="minorHAnsi"/>
              <w:noProof/>
              <w:sz w:val="24"/>
              <w:szCs w:val="24"/>
              <w:lang w:eastAsia="ja-JP"/>
              <w:rPrChange w:id="3814" w:author="DuyNgo" w:date="2012-08-10T08:15:00Z">
                <w:rPr>
                  <w:ins w:id="3815" w:author="DuyNgo" w:date="2012-08-10T08:15:00Z"/>
                  <w:rFonts w:eastAsiaTheme="minorEastAsia"/>
                  <w:noProof/>
                  <w:lang w:eastAsia="ja-JP"/>
                </w:rPr>
              </w:rPrChange>
            </w:rPr>
          </w:pPr>
          <w:ins w:id="3816" w:author="DuyNgo" w:date="2012-08-10T08:15:00Z">
            <w:r w:rsidRPr="00303364">
              <w:rPr>
                <w:rStyle w:val="Hyperlink"/>
                <w:rFonts w:cstheme="minorHAnsi"/>
                <w:noProof/>
                <w:sz w:val="24"/>
                <w:szCs w:val="24"/>
                <w:rPrChange w:id="3817" w:author="DuyNgo" w:date="2012-08-10T08:15:00Z">
                  <w:rPr>
                    <w:rStyle w:val="Hyperlink"/>
                    <w:noProof/>
                  </w:rPr>
                </w:rPrChange>
              </w:rPr>
              <w:fldChar w:fldCharType="begin"/>
            </w:r>
            <w:r w:rsidRPr="00303364">
              <w:rPr>
                <w:rStyle w:val="Hyperlink"/>
                <w:rFonts w:cstheme="minorHAnsi"/>
                <w:noProof/>
                <w:sz w:val="24"/>
                <w:szCs w:val="24"/>
                <w:rPrChange w:id="3818" w:author="DuyNgo" w:date="2012-08-10T08:15:00Z">
                  <w:rPr>
                    <w:rStyle w:val="Hyperlink"/>
                    <w:noProof/>
                  </w:rPr>
                </w:rPrChange>
              </w:rPr>
              <w:instrText xml:space="preserve"> </w:instrText>
            </w:r>
            <w:r w:rsidRPr="00303364">
              <w:rPr>
                <w:rFonts w:cstheme="minorHAnsi"/>
                <w:noProof/>
                <w:sz w:val="24"/>
                <w:szCs w:val="24"/>
                <w:rPrChange w:id="3819" w:author="DuyNgo" w:date="2012-08-10T08:15:00Z">
                  <w:rPr>
                    <w:noProof/>
                  </w:rPr>
                </w:rPrChange>
              </w:rPr>
              <w:instrText>HYPERLINK \l "_Toc332351269"</w:instrText>
            </w:r>
            <w:r w:rsidRPr="00303364">
              <w:rPr>
                <w:rStyle w:val="Hyperlink"/>
                <w:rFonts w:cstheme="minorHAnsi"/>
                <w:noProof/>
                <w:sz w:val="24"/>
                <w:szCs w:val="24"/>
                <w:rPrChange w:id="3820" w:author="DuyNgo" w:date="2012-08-10T08:15:00Z">
                  <w:rPr>
                    <w:rStyle w:val="Hyperlink"/>
                    <w:noProof/>
                  </w:rPr>
                </w:rPrChange>
              </w:rPr>
              <w:instrText xml:space="preserve"> </w:instrText>
            </w:r>
            <w:r w:rsidRPr="00303364">
              <w:rPr>
                <w:rStyle w:val="Hyperlink"/>
                <w:rFonts w:cstheme="minorHAnsi"/>
                <w:noProof/>
                <w:sz w:val="24"/>
                <w:szCs w:val="24"/>
                <w:rPrChange w:id="3821" w:author="DuyNgo" w:date="2012-08-10T08:15:00Z">
                  <w:rPr>
                    <w:rStyle w:val="Hyperlink"/>
                    <w:noProof/>
                  </w:rPr>
                </w:rPrChange>
              </w:rPr>
              <w:fldChar w:fldCharType="separate"/>
            </w:r>
            <w:r w:rsidRPr="00303364">
              <w:rPr>
                <w:rStyle w:val="Hyperlink"/>
                <w:rFonts w:cstheme="minorHAnsi"/>
                <w:noProof/>
                <w:sz w:val="24"/>
                <w:szCs w:val="24"/>
                <w:rPrChange w:id="3822" w:author="DuyNgo" w:date="2012-08-10T08:15:00Z">
                  <w:rPr>
                    <w:rStyle w:val="Hyperlink"/>
                    <w:rFonts w:ascii="Times New Roman" w:hAnsi="Times New Roman" w:cs="Times New Roman"/>
                    <w:noProof/>
                  </w:rPr>
                </w:rPrChange>
              </w:rPr>
              <w:t>1.13.2</w:t>
            </w:r>
            <w:r w:rsidRPr="00303364">
              <w:rPr>
                <w:rFonts w:eastAsiaTheme="minorEastAsia" w:cstheme="minorHAnsi"/>
                <w:noProof/>
                <w:sz w:val="24"/>
                <w:szCs w:val="24"/>
                <w:lang w:eastAsia="ja-JP"/>
                <w:rPrChange w:id="3823" w:author="DuyNgo" w:date="2012-08-10T08:15:00Z">
                  <w:rPr>
                    <w:rFonts w:eastAsiaTheme="minorEastAsia"/>
                    <w:noProof/>
                    <w:lang w:eastAsia="ja-JP"/>
                  </w:rPr>
                </w:rPrChange>
              </w:rPr>
              <w:tab/>
            </w:r>
            <w:r w:rsidRPr="00303364">
              <w:rPr>
                <w:rStyle w:val="Hyperlink"/>
                <w:rFonts w:cstheme="minorHAnsi"/>
                <w:noProof/>
                <w:sz w:val="24"/>
                <w:szCs w:val="24"/>
                <w:rPrChange w:id="3824"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825" w:author="DuyNgo" w:date="2012-08-10T08:15:00Z">
                  <w:rPr>
                    <w:noProof/>
                    <w:webHidden/>
                  </w:rPr>
                </w:rPrChange>
              </w:rPr>
              <w:tab/>
            </w:r>
            <w:r w:rsidRPr="00303364">
              <w:rPr>
                <w:rFonts w:cstheme="minorHAnsi"/>
                <w:noProof/>
                <w:webHidden/>
                <w:sz w:val="24"/>
                <w:szCs w:val="24"/>
                <w:rPrChange w:id="3826" w:author="DuyNgo" w:date="2012-08-10T08:15:00Z">
                  <w:rPr>
                    <w:noProof/>
                    <w:webHidden/>
                  </w:rPr>
                </w:rPrChange>
              </w:rPr>
              <w:fldChar w:fldCharType="begin"/>
            </w:r>
            <w:r w:rsidRPr="00303364">
              <w:rPr>
                <w:rFonts w:cstheme="minorHAnsi"/>
                <w:noProof/>
                <w:webHidden/>
                <w:sz w:val="24"/>
                <w:szCs w:val="24"/>
                <w:rPrChange w:id="3827" w:author="DuyNgo" w:date="2012-08-10T08:15:00Z">
                  <w:rPr>
                    <w:noProof/>
                    <w:webHidden/>
                  </w:rPr>
                </w:rPrChange>
              </w:rPr>
              <w:instrText xml:space="preserve"> PAGEREF _Toc332351269 \h </w:instrText>
            </w:r>
          </w:ins>
          <w:r w:rsidRPr="00303364">
            <w:rPr>
              <w:rFonts w:cstheme="minorHAnsi"/>
              <w:noProof/>
              <w:webHidden/>
              <w:sz w:val="24"/>
              <w:szCs w:val="24"/>
              <w:rPrChange w:id="3828" w:author="DuyNgo" w:date="2012-08-10T08:15:00Z">
                <w:rPr>
                  <w:rFonts w:cstheme="minorHAnsi"/>
                  <w:noProof/>
                  <w:webHidden/>
                  <w:sz w:val="24"/>
                  <w:szCs w:val="24"/>
                </w:rPr>
              </w:rPrChange>
            </w:rPr>
          </w:r>
          <w:r w:rsidRPr="00303364">
            <w:rPr>
              <w:rFonts w:cstheme="minorHAnsi"/>
              <w:noProof/>
              <w:webHidden/>
              <w:sz w:val="24"/>
              <w:szCs w:val="24"/>
              <w:rPrChange w:id="3829" w:author="DuyNgo" w:date="2012-08-10T08:15:00Z">
                <w:rPr>
                  <w:noProof/>
                  <w:webHidden/>
                </w:rPr>
              </w:rPrChange>
            </w:rPr>
            <w:fldChar w:fldCharType="separate"/>
          </w:r>
          <w:ins w:id="3830" w:author="DuyNgo" w:date="2012-08-10T08:15:00Z">
            <w:r w:rsidRPr="00303364">
              <w:rPr>
                <w:rFonts w:cstheme="minorHAnsi"/>
                <w:noProof/>
                <w:webHidden/>
                <w:sz w:val="24"/>
                <w:szCs w:val="24"/>
                <w:rPrChange w:id="3831" w:author="DuyNgo" w:date="2012-08-10T08:15:00Z">
                  <w:rPr>
                    <w:noProof/>
                    <w:webHidden/>
                  </w:rPr>
                </w:rPrChange>
              </w:rPr>
              <w:t>314</w:t>
            </w:r>
            <w:r w:rsidRPr="00303364">
              <w:rPr>
                <w:rFonts w:cstheme="minorHAnsi"/>
                <w:noProof/>
                <w:webHidden/>
                <w:sz w:val="24"/>
                <w:szCs w:val="24"/>
                <w:rPrChange w:id="3832" w:author="DuyNgo" w:date="2012-08-10T08:15:00Z">
                  <w:rPr>
                    <w:noProof/>
                    <w:webHidden/>
                  </w:rPr>
                </w:rPrChange>
              </w:rPr>
              <w:fldChar w:fldCharType="end"/>
            </w:r>
            <w:r w:rsidRPr="00303364">
              <w:rPr>
                <w:rStyle w:val="Hyperlink"/>
                <w:rFonts w:cstheme="minorHAnsi"/>
                <w:noProof/>
                <w:sz w:val="24"/>
                <w:szCs w:val="24"/>
                <w:rPrChange w:id="3833"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834" w:author="DuyNgo" w:date="2012-08-10T08:15:00Z"/>
              <w:rFonts w:eastAsiaTheme="minorEastAsia" w:cstheme="minorHAnsi"/>
              <w:noProof/>
              <w:sz w:val="24"/>
              <w:szCs w:val="24"/>
              <w:lang w:eastAsia="ja-JP"/>
              <w:rPrChange w:id="3835" w:author="DuyNgo" w:date="2012-08-10T08:15:00Z">
                <w:rPr>
                  <w:ins w:id="3836" w:author="DuyNgo" w:date="2012-08-10T08:15:00Z"/>
                  <w:rFonts w:eastAsiaTheme="minorEastAsia"/>
                  <w:noProof/>
                  <w:lang w:eastAsia="ja-JP"/>
                </w:rPr>
              </w:rPrChange>
            </w:rPr>
          </w:pPr>
          <w:ins w:id="3837" w:author="DuyNgo" w:date="2012-08-10T08:15:00Z">
            <w:r w:rsidRPr="00303364">
              <w:rPr>
                <w:rStyle w:val="Hyperlink"/>
                <w:rFonts w:cstheme="minorHAnsi"/>
                <w:noProof/>
                <w:sz w:val="24"/>
                <w:szCs w:val="24"/>
                <w:rPrChange w:id="3838" w:author="DuyNgo" w:date="2012-08-10T08:15:00Z">
                  <w:rPr>
                    <w:rStyle w:val="Hyperlink"/>
                    <w:noProof/>
                  </w:rPr>
                </w:rPrChange>
              </w:rPr>
              <w:fldChar w:fldCharType="begin"/>
            </w:r>
            <w:r w:rsidRPr="00303364">
              <w:rPr>
                <w:rStyle w:val="Hyperlink"/>
                <w:rFonts w:cstheme="minorHAnsi"/>
                <w:noProof/>
                <w:sz w:val="24"/>
                <w:szCs w:val="24"/>
                <w:rPrChange w:id="3839" w:author="DuyNgo" w:date="2012-08-10T08:15:00Z">
                  <w:rPr>
                    <w:rStyle w:val="Hyperlink"/>
                    <w:noProof/>
                  </w:rPr>
                </w:rPrChange>
              </w:rPr>
              <w:instrText xml:space="preserve"> </w:instrText>
            </w:r>
            <w:r w:rsidRPr="00303364">
              <w:rPr>
                <w:rFonts w:cstheme="minorHAnsi"/>
                <w:noProof/>
                <w:sz w:val="24"/>
                <w:szCs w:val="24"/>
                <w:rPrChange w:id="3840" w:author="DuyNgo" w:date="2012-08-10T08:15:00Z">
                  <w:rPr>
                    <w:noProof/>
                  </w:rPr>
                </w:rPrChange>
              </w:rPr>
              <w:instrText>HYPERLINK \l "_Toc332351270"</w:instrText>
            </w:r>
            <w:r w:rsidRPr="00303364">
              <w:rPr>
                <w:rStyle w:val="Hyperlink"/>
                <w:rFonts w:cstheme="minorHAnsi"/>
                <w:noProof/>
                <w:sz w:val="24"/>
                <w:szCs w:val="24"/>
                <w:rPrChange w:id="3841" w:author="DuyNgo" w:date="2012-08-10T08:15:00Z">
                  <w:rPr>
                    <w:rStyle w:val="Hyperlink"/>
                    <w:noProof/>
                  </w:rPr>
                </w:rPrChange>
              </w:rPr>
              <w:instrText xml:space="preserve"> </w:instrText>
            </w:r>
            <w:r w:rsidRPr="00303364">
              <w:rPr>
                <w:rStyle w:val="Hyperlink"/>
                <w:rFonts w:cstheme="minorHAnsi"/>
                <w:noProof/>
                <w:sz w:val="24"/>
                <w:szCs w:val="24"/>
                <w:rPrChange w:id="3842" w:author="DuyNgo" w:date="2012-08-10T08:15:00Z">
                  <w:rPr>
                    <w:rStyle w:val="Hyperlink"/>
                    <w:noProof/>
                  </w:rPr>
                </w:rPrChange>
              </w:rPr>
              <w:fldChar w:fldCharType="separate"/>
            </w:r>
            <w:r w:rsidRPr="00303364">
              <w:rPr>
                <w:rStyle w:val="Hyperlink"/>
                <w:rFonts w:cstheme="minorHAnsi"/>
                <w:noProof/>
                <w:sz w:val="24"/>
                <w:szCs w:val="24"/>
                <w:rPrChange w:id="3843" w:author="DuyNgo" w:date="2012-08-10T08:15:00Z">
                  <w:rPr>
                    <w:rStyle w:val="Hyperlink"/>
                    <w:rFonts w:ascii="Times New Roman" w:hAnsi="Times New Roman" w:cs="Times New Roman"/>
                    <w:noProof/>
                  </w:rPr>
                </w:rPrChange>
              </w:rPr>
              <w:t>1.14</w:t>
            </w:r>
            <w:r w:rsidRPr="00303364">
              <w:rPr>
                <w:rFonts w:eastAsiaTheme="minorEastAsia" w:cstheme="minorHAnsi"/>
                <w:noProof/>
                <w:sz w:val="24"/>
                <w:szCs w:val="24"/>
                <w:lang w:eastAsia="ja-JP"/>
                <w:rPrChange w:id="3844" w:author="DuyNgo" w:date="2012-08-10T08:15:00Z">
                  <w:rPr>
                    <w:rFonts w:eastAsiaTheme="minorEastAsia"/>
                    <w:noProof/>
                    <w:lang w:eastAsia="ja-JP"/>
                  </w:rPr>
                </w:rPrChange>
              </w:rPr>
              <w:tab/>
            </w:r>
            <w:r w:rsidRPr="00303364">
              <w:rPr>
                <w:rStyle w:val="Hyperlink"/>
                <w:rFonts w:cstheme="minorHAnsi"/>
                <w:noProof/>
                <w:sz w:val="24"/>
                <w:szCs w:val="24"/>
                <w:rPrChange w:id="3845" w:author="DuyNgo" w:date="2012-08-10T08:15:00Z">
                  <w:rPr>
                    <w:rStyle w:val="Hyperlink"/>
                    <w:rFonts w:ascii="Times New Roman" w:hAnsi="Times New Roman" w:cs="Times New Roman"/>
                    <w:noProof/>
                  </w:rPr>
                </w:rPrChange>
              </w:rPr>
              <w:t>ProjectEye _UC01 - Create new Project Use Case</w:t>
            </w:r>
            <w:r w:rsidRPr="00303364">
              <w:rPr>
                <w:rFonts w:cstheme="minorHAnsi"/>
                <w:noProof/>
                <w:webHidden/>
                <w:sz w:val="24"/>
                <w:szCs w:val="24"/>
                <w:rPrChange w:id="3846" w:author="DuyNgo" w:date="2012-08-10T08:15:00Z">
                  <w:rPr>
                    <w:noProof/>
                    <w:webHidden/>
                  </w:rPr>
                </w:rPrChange>
              </w:rPr>
              <w:tab/>
            </w:r>
            <w:r w:rsidRPr="00303364">
              <w:rPr>
                <w:rFonts w:cstheme="minorHAnsi"/>
                <w:noProof/>
                <w:webHidden/>
                <w:sz w:val="24"/>
                <w:szCs w:val="24"/>
                <w:rPrChange w:id="3847" w:author="DuyNgo" w:date="2012-08-10T08:15:00Z">
                  <w:rPr>
                    <w:noProof/>
                    <w:webHidden/>
                  </w:rPr>
                </w:rPrChange>
              </w:rPr>
              <w:fldChar w:fldCharType="begin"/>
            </w:r>
            <w:r w:rsidRPr="00303364">
              <w:rPr>
                <w:rFonts w:cstheme="minorHAnsi"/>
                <w:noProof/>
                <w:webHidden/>
                <w:sz w:val="24"/>
                <w:szCs w:val="24"/>
                <w:rPrChange w:id="3848" w:author="DuyNgo" w:date="2012-08-10T08:15:00Z">
                  <w:rPr>
                    <w:noProof/>
                    <w:webHidden/>
                  </w:rPr>
                </w:rPrChange>
              </w:rPr>
              <w:instrText xml:space="preserve"> PAGEREF _Toc332351270 \h </w:instrText>
            </w:r>
          </w:ins>
          <w:r w:rsidRPr="00303364">
            <w:rPr>
              <w:rFonts w:cstheme="minorHAnsi"/>
              <w:noProof/>
              <w:webHidden/>
              <w:sz w:val="24"/>
              <w:szCs w:val="24"/>
              <w:rPrChange w:id="3849" w:author="DuyNgo" w:date="2012-08-10T08:15:00Z">
                <w:rPr>
                  <w:rFonts w:cstheme="minorHAnsi"/>
                  <w:noProof/>
                  <w:webHidden/>
                  <w:sz w:val="24"/>
                  <w:szCs w:val="24"/>
                </w:rPr>
              </w:rPrChange>
            </w:rPr>
          </w:r>
          <w:r w:rsidRPr="00303364">
            <w:rPr>
              <w:rFonts w:cstheme="minorHAnsi"/>
              <w:noProof/>
              <w:webHidden/>
              <w:sz w:val="24"/>
              <w:szCs w:val="24"/>
              <w:rPrChange w:id="3850" w:author="DuyNgo" w:date="2012-08-10T08:15:00Z">
                <w:rPr>
                  <w:noProof/>
                  <w:webHidden/>
                </w:rPr>
              </w:rPrChange>
            </w:rPr>
            <w:fldChar w:fldCharType="separate"/>
          </w:r>
          <w:ins w:id="3851" w:author="DuyNgo" w:date="2012-08-10T08:15:00Z">
            <w:r w:rsidRPr="00303364">
              <w:rPr>
                <w:rFonts w:cstheme="minorHAnsi"/>
                <w:noProof/>
                <w:webHidden/>
                <w:sz w:val="24"/>
                <w:szCs w:val="24"/>
                <w:rPrChange w:id="3852" w:author="DuyNgo" w:date="2012-08-10T08:15:00Z">
                  <w:rPr>
                    <w:noProof/>
                    <w:webHidden/>
                  </w:rPr>
                </w:rPrChange>
              </w:rPr>
              <w:t>315</w:t>
            </w:r>
            <w:r w:rsidRPr="00303364">
              <w:rPr>
                <w:rFonts w:cstheme="minorHAnsi"/>
                <w:noProof/>
                <w:webHidden/>
                <w:sz w:val="24"/>
                <w:szCs w:val="24"/>
                <w:rPrChange w:id="3853" w:author="DuyNgo" w:date="2012-08-10T08:15:00Z">
                  <w:rPr>
                    <w:noProof/>
                    <w:webHidden/>
                  </w:rPr>
                </w:rPrChange>
              </w:rPr>
              <w:fldChar w:fldCharType="end"/>
            </w:r>
            <w:r w:rsidRPr="00303364">
              <w:rPr>
                <w:rStyle w:val="Hyperlink"/>
                <w:rFonts w:cstheme="minorHAnsi"/>
                <w:noProof/>
                <w:sz w:val="24"/>
                <w:szCs w:val="24"/>
                <w:rPrChange w:id="385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855" w:author="DuyNgo" w:date="2012-08-10T08:15:00Z"/>
              <w:rFonts w:eastAsiaTheme="minorEastAsia" w:cstheme="minorHAnsi"/>
              <w:noProof/>
              <w:sz w:val="24"/>
              <w:szCs w:val="24"/>
              <w:lang w:eastAsia="ja-JP"/>
              <w:rPrChange w:id="3856" w:author="DuyNgo" w:date="2012-08-10T08:15:00Z">
                <w:rPr>
                  <w:ins w:id="3857" w:author="DuyNgo" w:date="2012-08-10T08:15:00Z"/>
                  <w:rFonts w:eastAsiaTheme="minorEastAsia"/>
                  <w:noProof/>
                  <w:lang w:eastAsia="ja-JP"/>
                </w:rPr>
              </w:rPrChange>
            </w:rPr>
          </w:pPr>
          <w:ins w:id="3858" w:author="DuyNgo" w:date="2012-08-10T08:15:00Z">
            <w:r w:rsidRPr="00303364">
              <w:rPr>
                <w:rStyle w:val="Hyperlink"/>
                <w:rFonts w:cstheme="minorHAnsi"/>
                <w:noProof/>
                <w:sz w:val="24"/>
                <w:szCs w:val="24"/>
                <w:rPrChange w:id="3859" w:author="DuyNgo" w:date="2012-08-10T08:15:00Z">
                  <w:rPr>
                    <w:rStyle w:val="Hyperlink"/>
                    <w:noProof/>
                  </w:rPr>
                </w:rPrChange>
              </w:rPr>
              <w:fldChar w:fldCharType="begin"/>
            </w:r>
            <w:r w:rsidRPr="00303364">
              <w:rPr>
                <w:rStyle w:val="Hyperlink"/>
                <w:rFonts w:cstheme="minorHAnsi"/>
                <w:noProof/>
                <w:sz w:val="24"/>
                <w:szCs w:val="24"/>
                <w:rPrChange w:id="3860" w:author="DuyNgo" w:date="2012-08-10T08:15:00Z">
                  <w:rPr>
                    <w:rStyle w:val="Hyperlink"/>
                    <w:noProof/>
                  </w:rPr>
                </w:rPrChange>
              </w:rPr>
              <w:instrText xml:space="preserve"> </w:instrText>
            </w:r>
            <w:r w:rsidRPr="00303364">
              <w:rPr>
                <w:rFonts w:cstheme="minorHAnsi"/>
                <w:noProof/>
                <w:sz w:val="24"/>
                <w:szCs w:val="24"/>
                <w:rPrChange w:id="3861" w:author="DuyNgo" w:date="2012-08-10T08:15:00Z">
                  <w:rPr>
                    <w:noProof/>
                  </w:rPr>
                </w:rPrChange>
              </w:rPr>
              <w:instrText>HYPERLINK \l "_Toc332351271"</w:instrText>
            </w:r>
            <w:r w:rsidRPr="00303364">
              <w:rPr>
                <w:rStyle w:val="Hyperlink"/>
                <w:rFonts w:cstheme="minorHAnsi"/>
                <w:noProof/>
                <w:sz w:val="24"/>
                <w:szCs w:val="24"/>
                <w:rPrChange w:id="3862" w:author="DuyNgo" w:date="2012-08-10T08:15:00Z">
                  <w:rPr>
                    <w:rStyle w:val="Hyperlink"/>
                    <w:noProof/>
                  </w:rPr>
                </w:rPrChange>
              </w:rPr>
              <w:instrText xml:space="preserve"> </w:instrText>
            </w:r>
            <w:r w:rsidRPr="00303364">
              <w:rPr>
                <w:rStyle w:val="Hyperlink"/>
                <w:rFonts w:cstheme="minorHAnsi"/>
                <w:noProof/>
                <w:sz w:val="24"/>
                <w:szCs w:val="24"/>
                <w:rPrChange w:id="3863" w:author="DuyNgo" w:date="2012-08-10T08:15:00Z">
                  <w:rPr>
                    <w:rStyle w:val="Hyperlink"/>
                    <w:noProof/>
                  </w:rPr>
                </w:rPrChange>
              </w:rPr>
              <w:fldChar w:fldCharType="separate"/>
            </w:r>
            <w:r w:rsidRPr="00303364">
              <w:rPr>
                <w:rStyle w:val="Hyperlink"/>
                <w:rFonts w:cstheme="minorHAnsi"/>
                <w:noProof/>
                <w:sz w:val="24"/>
                <w:szCs w:val="24"/>
                <w:rPrChange w:id="3864" w:author="DuyNgo" w:date="2012-08-10T08:15:00Z">
                  <w:rPr>
                    <w:rStyle w:val="Hyperlink"/>
                    <w:rFonts w:ascii="Times New Roman" w:hAnsi="Times New Roman" w:cs="Times New Roman"/>
                    <w:noProof/>
                  </w:rPr>
                </w:rPrChange>
              </w:rPr>
              <w:t>1.14.1</w:t>
            </w:r>
            <w:r w:rsidRPr="00303364">
              <w:rPr>
                <w:rFonts w:eastAsiaTheme="minorEastAsia" w:cstheme="minorHAnsi"/>
                <w:noProof/>
                <w:sz w:val="24"/>
                <w:szCs w:val="24"/>
                <w:lang w:eastAsia="ja-JP"/>
                <w:rPrChange w:id="3865" w:author="DuyNgo" w:date="2012-08-10T08:15:00Z">
                  <w:rPr>
                    <w:rFonts w:eastAsiaTheme="minorEastAsia"/>
                    <w:noProof/>
                    <w:lang w:eastAsia="ja-JP"/>
                  </w:rPr>
                </w:rPrChange>
              </w:rPr>
              <w:tab/>
            </w:r>
            <w:r w:rsidRPr="00303364">
              <w:rPr>
                <w:rStyle w:val="Hyperlink"/>
                <w:rFonts w:cstheme="minorHAnsi"/>
                <w:noProof/>
                <w:sz w:val="24"/>
                <w:szCs w:val="24"/>
                <w:rPrChange w:id="3866"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867" w:author="DuyNgo" w:date="2012-08-10T08:15:00Z">
                  <w:rPr>
                    <w:noProof/>
                    <w:webHidden/>
                  </w:rPr>
                </w:rPrChange>
              </w:rPr>
              <w:tab/>
            </w:r>
            <w:r w:rsidRPr="00303364">
              <w:rPr>
                <w:rFonts w:cstheme="minorHAnsi"/>
                <w:noProof/>
                <w:webHidden/>
                <w:sz w:val="24"/>
                <w:szCs w:val="24"/>
                <w:rPrChange w:id="3868" w:author="DuyNgo" w:date="2012-08-10T08:15:00Z">
                  <w:rPr>
                    <w:noProof/>
                    <w:webHidden/>
                  </w:rPr>
                </w:rPrChange>
              </w:rPr>
              <w:fldChar w:fldCharType="begin"/>
            </w:r>
            <w:r w:rsidRPr="00303364">
              <w:rPr>
                <w:rFonts w:cstheme="minorHAnsi"/>
                <w:noProof/>
                <w:webHidden/>
                <w:sz w:val="24"/>
                <w:szCs w:val="24"/>
                <w:rPrChange w:id="3869" w:author="DuyNgo" w:date="2012-08-10T08:15:00Z">
                  <w:rPr>
                    <w:noProof/>
                    <w:webHidden/>
                  </w:rPr>
                </w:rPrChange>
              </w:rPr>
              <w:instrText xml:space="preserve"> PAGEREF _Toc332351271 \h </w:instrText>
            </w:r>
          </w:ins>
          <w:r w:rsidRPr="00303364">
            <w:rPr>
              <w:rFonts w:cstheme="minorHAnsi"/>
              <w:noProof/>
              <w:webHidden/>
              <w:sz w:val="24"/>
              <w:szCs w:val="24"/>
              <w:rPrChange w:id="3870" w:author="DuyNgo" w:date="2012-08-10T08:15:00Z">
                <w:rPr>
                  <w:rFonts w:cstheme="minorHAnsi"/>
                  <w:noProof/>
                  <w:webHidden/>
                  <w:sz w:val="24"/>
                  <w:szCs w:val="24"/>
                </w:rPr>
              </w:rPrChange>
            </w:rPr>
          </w:r>
          <w:r w:rsidRPr="00303364">
            <w:rPr>
              <w:rFonts w:cstheme="minorHAnsi"/>
              <w:noProof/>
              <w:webHidden/>
              <w:sz w:val="24"/>
              <w:szCs w:val="24"/>
              <w:rPrChange w:id="3871" w:author="DuyNgo" w:date="2012-08-10T08:15:00Z">
                <w:rPr>
                  <w:noProof/>
                  <w:webHidden/>
                </w:rPr>
              </w:rPrChange>
            </w:rPr>
            <w:fldChar w:fldCharType="separate"/>
          </w:r>
          <w:ins w:id="3872" w:author="DuyNgo" w:date="2012-08-10T08:15:00Z">
            <w:r w:rsidRPr="00303364">
              <w:rPr>
                <w:rFonts w:cstheme="minorHAnsi"/>
                <w:noProof/>
                <w:webHidden/>
                <w:sz w:val="24"/>
                <w:szCs w:val="24"/>
                <w:rPrChange w:id="3873" w:author="DuyNgo" w:date="2012-08-10T08:15:00Z">
                  <w:rPr>
                    <w:noProof/>
                    <w:webHidden/>
                  </w:rPr>
                </w:rPrChange>
              </w:rPr>
              <w:t>315</w:t>
            </w:r>
            <w:r w:rsidRPr="00303364">
              <w:rPr>
                <w:rFonts w:cstheme="minorHAnsi"/>
                <w:noProof/>
                <w:webHidden/>
                <w:sz w:val="24"/>
                <w:szCs w:val="24"/>
                <w:rPrChange w:id="3874" w:author="DuyNgo" w:date="2012-08-10T08:15:00Z">
                  <w:rPr>
                    <w:noProof/>
                    <w:webHidden/>
                  </w:rPr>
                </w:rPrChange>
              </w:rPr>
              <w:fldChar w:fldCharType="end"/>
            </w:r>
            <w:r w:rsidRPr="00303364">
              <w:rPr>
                <w:rStyle w:val="Hyperlink"/>
                <w:rFonts w:cstheme="minorHAnsi"/>
                <w:noProof/>
                <w:sz w:val="24"/>
                <w:szCs w:val="24"/>
                <w:rPrChange w:id="387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876" w:author="DuyNgo" w:date="2012-08-10T08:15:00Z"/>
              <w:rFonts w:eastAsiaTheme="minorEastAsia" w:cstheme="minorHAnsi"/>
              <w:noProof/>
              <w:sz w:val="24"/>
              <w:szCs w:val="24"/>
              <w:lang w:eastAsia="ja-JP"/>
              <w:rPrChange w:id="3877" w:author="DuyNgo" w:date="2012-08-10T08:15:00Z">
                <w:rPr>
                  <w:ins w:id="3878" w:author="DuyNgo" w:date="2012-08-10T08:15:00Z"/>
                  <w:rFonts w:eastAsiaTheme="minorEastAsia"/>
                  <w:noProof/>
                  <w:lang w:eastAsia="ja-JP"/>
                </w:rPr>
              </w:rPrChange>
            </w:rPr>
          </w:pPr>
          <w:ins w:id="3879" w:author="DuyNgo" w:date="2012-08-10T08:15:00Z">
            <w:r w:rsidRPr="00303364">
              <w:rPr>
                <w:rStyle w:val="Hyperlink"/>
                <w:rFonts w:cstheme="minorHAnsi"/>
                <w:noProof/>
                <w:sz w:val="24"/>
                <w:szCs w:val="24"/>
                <w:rPrChange w:id="3880" w:author="DuyNgo" w:date="2012-08-10T08:15:00Z">
                  <w:rPr>
                    <w:rStyle w:val="Hyperlink"/>
                    <w:noProof/>
                  </w:rPr>
                </w:rPrChange>
              </w:rPr>
              <w:fldChar w:fldCharType="begin"/>
            </w:r>
            <w:r w:rsidRPr="00303364">
              <w:rPr>
                <w:rStyle w:val="Hyperlink"/>
                <w:rFonts w:cstheme="minorHAnsi"/>
                <w:noProof/>
                <w:sz w:val="24"/>
                <w:szCs w:val="24"/>
                <w:rPrChange w:id="3881" w:author="DuyNgo" w:date="2012-08-10T08:15:00Z">
                  <w:rPr>
                    <w:rStyle w:val="Hyperlink"/>
                    <w:noProof/>
                  </w:rPr>
                </w:rPrChange>
              </w:rPr>
              <w:instrText xml:space="preserve"> </w:instrText>
            </w:r>
            <w:r w:rsidRPr="00303364">
              <w:rPr>
                <w:rFonts w:cstheme="minorHAnsi"/>
                <w:noProof/>
                <w:sz w:val="24"/>
                <w:szCs w:val="24"/>
                <w:rPrChange w:id="3882" w:author="DuyNgo" w:date="2012-08-10T08:15:00Z">
                  <w:rPr>
                    <w:noProof/>
                  </w:rPr>
                </w:rPrChange>
              </w:rPr>
              <w:instrText>HYPERLINK \l "_Toc332351272"</w:instrText>
            </w:r>
            <w:r w:rsidRPr="00303364">
              <w:rPr>
                <w:rStyle w:val="Hyperlink"/>
                <w:rFonts w:cstheme="minorHAnsi"/>
                <w:noProof/>
                <w:sz w:val="24"/>
                <w:szCs w:val="24"/>
                <w:rPrChange w:id="3883" w:author="DuyNgo" w:date="2012-08-10T08:15:00Z">
                  <w:rPr>
                    <w:rStyle w:val="Hyperlink"/>
                    <w:noProof/>
                  </w:rPr>
                </w:rPrChange>
              </w:rPr>
              <w:instrText xml:space="preserve"> </w:instrText>
            </w:r>
            <w:r w:rsidRPr="00303364">
              <w:rPr>
                <w:rStyle w:val="Hyperlink"/>
                <w:rFonts w:cstheme="minorHAnsi"/>
                <w:noProof/>
                <w:sz w:val="24"/>
                <w:szCs w:val="24"/>
                <w:rPrChange w:id="3884" w:author="DuyNgo" w:date="2012-08-10T08:15:00Z">
                  <w:rPr>
                    <w:rStyle w:val="Hyperlink"/>
                    <w:noProof/>
                  </w:rPr>
                </w:rPrChange>
              </w:rPr>
              <w:fldChar w:fldCharType="separate"/>
            </w:r>
            <w:r w:rsidRPr="00303364">
              <w:rPr>
                <w:rStyle w:val="Hyperlink"/>
                <w:rFonts w:cstheme="minorHAnsi"/>
                <w:noProof/>
                <w:sz w:val="24"/>
                <w:szCs w:val="24"/>
                <w:rPrChange w:id="3885" w:author="DuyNgo" w:date="2012-08-10T08:15:00Z">
                  <w:rPr>
                    <w:rStyle w:val="Hyperlink"/>
                    <w:rFonts w:ascii="Times New Roman" w:hAnsi="Times New Roman" w:cs="Times New Roman"/>
                    <w:noProof/>
                  </w:rPr>
                </w:rPrChange>
              </w:rPr>
              <w:t>1.14.2</w:t>
            </w:r>
            <w:r w:rsidRPr="00303364">
              <w:rPr>
                <w:rFonts w:eastAsiaTheme="minorEastAsia" w:cstheme="minorHAnsi"/>
                <w:noProof/>
                <w:sz w:val="24"/>
                <w:szCs w:val="24"/>
                <w:lang w:eastAsia="ja-JP"/>
                <w:rPrChange w:id="3886" w:author="DuyNgo" w:date="2012-08-10T08:15:00Z">
                  <w:rPr>
                    <w:rFonts w:eastAsiaTheme="minorEastAsia"/>
                    <w:noProof/>
                    <w:lang w:eastAsia="ja-JP"/>
                  </w:rPr>
                </w:rPrChange>
              </w:rPr>
              <w:tab/>
            </w:r>
            <w:r w:rsidRPr="00303364">
              <w:rPr>
                <w:rStyle w:val="Hyperlink"/>
                <w:rFonts w:cstheme="minorHAnsi"/>
                <w:noProof/>
                <w:sz w:val="24"/>
                <w:szCs w:val="24"/>
                <w:rPrChange w:id="3887"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888" w:author="DuyNgo" w:date="2012-08-10T08:15:00Z">
                  <w:rPr>
                    <w:noProof/>
                    <w:webHidden/>
                  </w:rPr>
                </w:rPrChange>
              </w:rPr>
              <w:tab/>
            </w:r>
            <w:r w:rsidRPr="00303364">
              <w:rPr>
                <w:rFonts w:cstheme="minorHAnsi"/>
                <w:noProof/>
                <w:webHidden/>
                <w:sz w:val="24"/>
                <w:szCs w:val="24"/>
                <w:rPrChange w:id="3889" w:author="DuyNgo" w:date="2012-08-10T08:15:00Z">
                  <w:rPr>
                    <w:noProof/>
                    <w:webHidden/>
                  </w:rPr>
                </w:rPrChange>
              </w:rPr>
              <w:fldChar w:fldCharType="begin"/>
            </w:r>
            <w:r w:rsidRPr="00303364">
              <w:rPr>
                <w:rFonts w:cstheme="minorHAnsi"/>
                <w:noProof/>
                <w:webHidden/>
                <w:sz w:val="24"/>
                <w:szCs w:val="24"/>
                <w:rPrChange w:id="3890" w:author="DuyNgo" w:date="2012-08-10T08:15:00Z">
                  <w:rPr>
                    <w:noProof/>
                    <w:webHidden/>
                  </w:rPr>
                </w:rPrChange>
              </w:rPr>
              <w:instrText xml:space="preserve"> PAGEREF _Toc332351272 \h </w:instrText>
            </w:r>
          </w:ins>
          <w:r w:rsidRPr="00303364">
            <w:rPr>
              <w:rFonts w:cstheme="minorHAnsi"/>
              <w:noProof/>
              <w:webHidden/>
              <w:sz w:val="24"/>
              <w:szCs w:val="24"/>
              <w:rPrChange w:id="3891" w:author="DuyNgo" w:date="2012-08-10T08:15:00Z">
                <w:rPr>
                  <w:rFonts w:cstheme="minorHAnsi"/>
                  <w:noProof/>
                  <w:webHidden/>
                  <w:sz w:val="24"/>
                  <w:szCs w:val="24"/>
                </w:rPr>
              </w:rPrChange>
            </w:rPr>
          </w:r>
          <w:r w:rsidRPr="00303364">
            <w:rPr>
              <w:rFonts w:cstheme="minorHAnsi"/>
              <w:noProof/>
              <w:webHidden/>
              <w:sz w:val="24"/>
              <w:szCs w:val="24"/>
              <w:rPrChange w:id="3892" w:author="DuyNgo" w:date="2012-08-10T08:15:00Z">
                <w:rPr>
                  <w:noProof/>
                  <w:webHidden/>
                </w:rPr>
              </w:rPrChange>
            </w:rPr>
            <w:fldChar w:fldCharType="separate"/>
          </w:r>
          <w:ins w:id="3893" w:author="DuyNgo" w:date="2012-08-10T08:15:00Z">
            <w:r w:rsidRPr="00303364">
              <w:rPr>
                <w:rFonts w:cstheme="minorHAnsi"/>
                <w:noProof/>
                <w:webHidden/>
                <w:sz w:val="24"/>
                <w:szCs w:val="24"/>
                <w:rPrChange w:id="3894" w:author="DuyNgo" w:date="2012-08-10T08:15:00Z">
                  <w:rPr>
                    <w:noProof/>
                    <w:webHidden/>
                  </w:rPr>
                </w:rPrChange>
              </w:rPr>
              <w:t>316</w:t>
            </w:r>
            <w:r w:rsidRPr="00303364">
              <w:rPr>
                <w:rFonts w:cstheme="minorHAnsi"/>
                <w:noProof/>
                <w:webHidden/>
                <w:sz w:val="24"/>
                <w:szCs w:val="24"/>
                <w:rPrChange w:id="3895" w:author="DuyNgo" w:date="2012-08-10T08:15:00Z">
                  <w:rPr>
                    <w:noProof/>
                    <w:webHidden/>
                  </w:rPr>
                </w:rPrChange>
              </w:rPr>
              <w:fldChar w:fldCharType="end"/>
            </w:r>
            <w:r w:rsidRPr="00303364">
              <w:rPr>
                <w:rStyle w:val="Hyperlink"/>
                <w:rFonts w:cstheme="minorHAnsi"/>
                <w:noProof/>
                <w:sz w:val="24"/>
                <w:szCs w:val="24"/>
                <w:rPrChange w:id="3896"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897" w:author="DuyNgo" w:date="2012-08-10T08:15:00Z"/>
              <w:rFonts w:eastAsiaTheme="minorEastAsia" w:cstheme="minorHAnsi"/>
              <w:noProof/>
              <w:sz w:val="24"/>
              <w:szCs w:val="24"/>
              <w:lang w:eastAsia="ja-JP"/>
              <w:rPrChange w:id="3898" w:author="DuyNgo" w:date="2012-08-10T08:15:00Z">
                <w:rPr>
                  <w:ins w:id="3899" w:author="DuyNgo" w:date="2012-08-10T08:15:00Z"/>
                  <w:rFonts w:eastAsiaTheme="minorEastAsia"/>
                  <w:noProof/>
                  <w:lang w:eastAsia="ja-JP"/>
                </w:rPr>
              </w:rPrChange>
            </w:rPr>
          </w:pPr>
          <w:ins w:id="3900" w:author="DuyNgo" w:date="2012-08-10T08:15:00Z">
            <w:r w:rsidRPr="00303364">
              <w:rPr>
                <w:rStyle w:val="Hyperlink"/>
                <w:rFonts w:cstheme="minorHAnsi"/>
                <w:noProof/>
                <w:sz w:val="24"/>
                <w:szCs w:val="24"/>
                <w:rPrChange w:id="3901" w:author="DuyNgo" w:date="2012-08-10T08:15:00Z">
                  <w:rPr>
                    <w:rStyle w:val="Hyperlink"/>
                    <w:noProof/>
                  </w:rPr>
                </w:rPrChange>
              </w:rPr>
              <w:fldChar w:fldCharType="begin"/>
            </w:r>
            <w:r w:rsidRPr="00303364">
              <w:rPr>
                <w:rStyle w:val="Hyperlink"/>
                <w:rFonts w:cstheme="minorHAnsi"/>
                <w:noProof/>
                <w:sz w:val="24"/>
                <w:szCs w:val="24"/>
                <w:rPrChange w:id="3902" w:author="DuyNgo" w:date="2012-08-10T08:15:00Z">
                  <w:rPr>
                    <w:rStyle w:val="Hyperlink"/>
                    <w:noProof/>
                  </w:rPr>
                </w:rPrChange>
              </w:rPr>
              <w:instrText xml:space="preserve"> </w:instrText>
            </w:r>
            <w:r w:rsidRPr="00303364">
              <w:rPr>
                <w:rFonts w:cstheme="minorHAnsi"/>
                <w:noProof/>
                <w:sz w:val="24"/>
                <w:szCs w:val="24"/>
                <w:rPrChange w:id="3903" w:author="DuyNgo" w:date="2012-08-10T08:15:00Z">
                  <w:rPr>
                    <w:noProof/>
                  </w:rPr>
                </w:rPrChange>
              </w:rPr>
              <w:instrText>HYPERLINK \l "_Toc332351273"</w:instrText>
            </w:r>
            <w:r w:rsidRPr="00303364">
              <w:rPr>
                <w:rStyle w:val="Hyperlink"/>
                <w:rFonts w:cstheme="minorHAnsi"/>
                <w:noProof/>
                <w:sz w:val="24"/>
                <w:szCs w:val="24"/>
                <w:rPrChange w:id="3904" w:author="DuyNgo" w:date="2012-08-10T08:15:00Z">
                  <w:rPr>
                    <w:rStyle w:val="Hyperlink"/>
                    <w:noProof/>
                  </w:rPr>
                </w:rPrChange>
              </w:rPr>
              <w:instrText xml:space="preserve"> </w:instrText>
            </w:r>
            <w:r w:rsidRPr="00303364">
              <w:rPr>
                <w:rStyle w:val="Hyperlink"/>
                <w:rFonts w:cstheme="minorHAnsi"/>
                <w:noProof/>
                <w:sz w:val="24"/>
                <w:szCs w:val="24"/>
                <w:rPrChange w:id="3905" w:author="DuyNgo" w:date="2012-08-10T08:15:00Z">
                  <w:rPr>
                    <w:rStyle w:val="Hyperlink"/>
                    <w:noProof/>
                  </w:rPr>
                </w:rPrChange>
              </w:rPr>
              <w:fldChar w:fldCharType="separate"/>
            </w:r>
            <w:r w:rsidRPr="00303364">
              <w:rPr>
                <w:rStyle w:val="Hyperlink"/>
                <w:rFonts w:cstheme="minorHAnsi"/>
                <w:noProof/>
                <w:sz w:val="24"/>
                <w:szCs w:val="24"/>
                <w:rPrChange w:id="3906" w:author="DuyNgo" w:date="2012-08-10T08:15:00Z">
                  <w:rPr>
                    <w:rStyle w:val="Hyperlink"/>
                    <w:rFonts w:ascii="Times New Roman" w:hAnsi="Times New Roman" w:cs="Times New Roman"/>
                    <w:noProof/>
                  </w:rPr>
                </w:rPrChange>
              </w:rPr>
              <w:t>1.15</w:t>
            </w:r>
            <w:r w:rsidRPr="00303364">
              <w:rPr>
                <w:rFonts w:eastAsiaTheme="minorEastAsia" w:cstheme="minorHAnsi"/>
                <w:noProof/>
                <w:sz w:val="24"/>
                <w:szCs w:val="24"/>
                <w:lang w:eastAsia="ja-JP"/>
                <w:rPrChange w:id="3907" w:author="DuyNgo" w:date="2012-08-10T08:15:00Z">
                  <w:rPr>
                    <w:rFonts w:eastAsiaTheme="minorEastAsia"/>
                    <w:noProof/>
                    <w:lang w:eastAsia="ja-JP"/>
                  </w:rPr>
                </w:rPrChange>
              </w:rPr>
              <w:tab/>
            </w:r>
            <w:r w:rsidRPr="00303364">
              <w:rPr>
                <w:rStyle w:val="Hyperlink"/>
                <w:rFonts w:cstheme="minorHAnsi"/>
                <w:noProof/>
                <w:sz w:val="24"/>
                <w:szCs w:val="24"/>
                <w:rPrChange w:id="3908" w:author="DuyNgo" w:date="2012-08-10T08:15:00Z">
                  <w:rPr>
                    <w:rStyle w:val="Hyperlink"/>
                    <w:rFonts w:ascii="Times New Roman" w:hAnsi="Times New Roman" w:cs="Times New Roman"/>
                    <w:noProof/>
                  </w:rPr>
                </w:rPrChange>
              </w:rPr>
              <w:t>ProjectEye _UC02 - Edit Project Use Case</w:t>
            </w:r>
            <w:r w:rsidRPr="00303364">
              <w:rPr>
                <w:rFonts w:cstheme="minorHAnsi"/>
                <w:noProof/>
                <w:webHidden/>
                <w:sz w:val="24"/>
                <w:szCs w:val="24"/>
                <w:rPrChange w:id="3909" w:author="DuyNgo" w:date="2012-08-10T08:15:00Z">
                  <w:rPr>
                    <w:noProof/>
                    <w:webHidden/>
                  </w:rPr>
                </w:rPrChange>
              </w:rPr>
              <w:tab/>
            </w:r>
            <w:r w:rsidRPr="00303364">
              <w:rPr>
                <w:rFonts w:cstheme="minorHAnsi"/>
                <w:noProof/>
                <w:webHidden/>
                <w:sz w:val="24"/>
                <w:szCs w:val="24"/>
                <w:rPrChange w:id="3910" w:author="DuyNgo" w:date="2012-08-10T08:15:00Z">
                  <w:rPr>
                    <w:noProof/>
                    <w:webHidden/>
                  </w:rPr>
                </w:rPrChange>
              </w:rPr>
              <w:fldChar w:fldCharType="begin"/>
            </w:r>
            <w:r w:rsidRPr="00303364">
              <w:rPr>
                <w:rFonts w:cstheme="minorHAnsi"/>
                <w:noProof/>
                <w:webHidden/>
                <w:sz w:val="24"/>
                <w:szCs w:val="24"/>
                <w:rPrChange w:id="3911" w:author="DuyNgo" w:date="2012-08-10T08:15:00Z">
                  <w:rPr>
                    <w:noProof/>
                    <w:webHidden/>
                  </w:rPr>
                </w:rPrChange>
              </w:rPr>
              <w:instrText xml:space="preserve"> PAGEREF _Toc332351273 \h </w:instrText>
            </w:r>
          </w:ins>
          <w:r w:rsidRPr="00303364">
            <w:rPr>
              <w:rFonts w:cstheme="minorHAnsi"/>
              <w:noProof/>
              <w:webHidden/>
              <w:sz w:val="24"/>
              <w:szCs w:val="24"/>
              <w:rPrChange w:id="3912" w:author="DuyNgo" w:date="2012-08-10T08:15:00Z">
                <w:rPr>
                  <w:rFonts w:cstheme="minorHAnsi"/>
                  <w:noProof/>
                  <w:webHidden/>
                  <w:sz w:val="24"/>
                  <w:szCs w:val="24"/>
                </w:rPr>
              </w:rPrChange>
            </w:rPr>
          </w:r>
          <w:r w:rsidRPr="00303364">
            <w:rPr>
              <w:rFonts w:cstheme="minorHAnsi"/>
              <w:noProof/>
              <w:webHidden/>
              <w:sz w:val="24"/>
              <w:szCs w:val="24"/>
              <w:rPrChange w:id="3913" w:author="DuyNgo" w:date="2012-08-10T08:15:00Z">
                <w:rPr>
                  <w:noProof/>
                  <w:webHidden/>
                </w:rPr>
              </w:rPrChange>
            </w:rPr>
            <w:fldChar w:fldCharType="separate"/>
          </w:r>
          <w:ins w:id="3914" w:author="DuyNgo" w:date="2012-08-10T08:15:00Z">
            <w:r w:rsidRPr="00303364">
              <w:rPr>
                <w:rFonts w:cstheme="minorHAnsi"/>
                <w:noProof/>
                <w:webHidden/>
                <w:sz w:val="24"/>
                <w:szCs w:val="24"/>
                <w:rPrChange w:id="3915" w:author="DuyNgo" w:date="2012-08-10T08:15:00Z">
                  <w:rPr>
                    <w:noProof/>
                    <w:webHidden/>
                  </w:rPr>
                </w:rPrChange>
              </w:rPr>
              <w:t>316</w:t>
            </w:r>
            <w:r w:rsidRPr="00303364">
              <w:rPr>
                <w:rFonts w:cstheme="minorHAnsi"/>
                <w:noProof/>
                <w:webHidden/>
                <w:sz w:val="24"/>
                <w:szCs w:val="24"/>
                <w:rPrChange w:id="3916" w:author="DuyNgo" w:date="2012-08-10T08:15:00Z">
                  <w:rPr>
                    <w:noProof/>
                    <w:webHidden/>
                  </w:rPr>
                </w:rPrChange>
              </w:rPr>
              <w:fldChar w:fldCharType="end"/>
            </w:r>
            <w:r w:rsidRPr="00303364">
              <w:rPr>
                <w:rStyle w:val="Hyperlink"/>
                <w:rFonts w:cstheme="minorHAnsi"/>
                <w:noProof/>
                <w:sz w:val="24"/>
                <w:szCs w:val="24"/>
                <w:rPrChange w:id="391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918" w:author="DuyNgo" w:date="2012-08-10T08:15:00Z"/>
              <w:rFonts w:eastAsiaTheme="minorEastAsia" w:cstheme="minorHAnsi"/>
              <w:noProof/>
              <w:sz w:val="24"/>
              <w:szCs w:val="24"/>
              <w:lang w:eastAsia="ja-JP"/>
              <w:rPrChange w:id="3919" w:author="DuyNgo" w:date="2012-08-10T08:15:00Z">
                <w:rPr>
                  <w:ins w:id="3920" w:author="DuyNgo" w:date="2012-08-10T08:15:00Z"/>
                  <w:rFonts w:eastAsiaTheme="minorEastAsia"/>
                  <w:noProof/>
                  <w:lang w:eastAsia="ja-JP"/>
                </w:rPr>
              </w:rPrChange>
            </w:rPr>
          </w:pPr>
          <w:ins w:id="3921" w:author="DuyNgo" w:date="2012-08-10T08:15:00Z">
            <w:r w:rsidRPr="00303364">
              <w:rPr>
                <w:rStyle w:val="Hyperlink"/>
                <w:rFonts w:cstheme="minorHAnsi"/>
                <w:noProof/>
                <w:sz w:val="24"/>
                <w:szCs w:val="24"/>
                <w:rPrChange w:id="3922" w:author="DuyNgo" w:date="2012-08-10T08:15:00Z">
                  <w:rPr>
                    <w:rStyle w:val="Hyperlink"/>
                    <w:noProof/>
                  </w:rPr>
                </w:rPrChange>
              </w:rPr>
              <w:fldChar w:fldCharType="begin"/>
            </w:r>
            <w:r w:rsidRPr="00303364">
              <w:rPr>
                <w:rStyle w:val="Hyperlink"/>
                <w:rFonts w:cstheme="minorHAnsi"/>
                <w:noProof/>
                <w:sz w:val="24"/>
                <w:szCs w:val="24"/>
                <w:rPrChange w:id="3923" w:author="DuyNgo" w:date="2012-08-10T08:15:00Z">
                  <w:rPr>
                    <w:rStyle w:val="Hyperlink"/>
                    <w:noProof/>
                  </w:rPr>
                </w:rPrChange>
              </w:rPr>
              <w:instrText xml:space="preserve"> </w:instrText>
            </w:r>
            <w:r w:rsidRPr="00303364">
              <w:rPr>
                <w:rFonts w:cstheme="minorHAnsi"/>
                <w:noProof/>
                <w:sz w:val="24"/>
                <w:szCs w:val="24"/>
                <w:rPrChange w:id="3924" w:author="DuyNgo" w:date="2012-08-10T08:15:00Z">
                  <w:rPr>
                    <w:noProof/>
                  </w:rPr>
                </w:rPrChange>
              </w:rPr>
              <w:instrText>HYPERLINK \l "_Toc332351274"</w:instrText>
            </w:r>
            <w:r w:rsidRPr="00303364">
              <w:rPr>
                <w:rStyle w:val="Hyperlink"/>
                <w:rFonts w:cstheme="minorHAnsi"/>
                <w:noProof/>
                <w:sz w:val="24"/>
                <w:szCs w:val="24"/>
                <w:rPrChange w:id="3925" w:author="DuyNgo" w:date="2012-08-10T08:15:00Z">
                  <w:rPr>
                    <w:rStyle w:val="Hyperlink"/>
                    <w:noProof/>
                  </w:rPr>
                </w:rPrChange>
              </w:rPr>
              <w:instrText xml:space="preserve"> </w:instrText>
            </w:r>
            <w:r w:rsidRPr="00303364">
              <w:rPr>
                <w:rStyle w:val="Hyperlink"/>
                <w:rFonts w:cstheme="minorHAnsi"/>
                <w:noProof/>
                <w:sz w:val="24"/>
                <w:szCs w:val="24"/>
                <w:rPrChange w:id="3926" w:author="DuyNgo" w:date="2012-08-10T08:15:00Z">
                  <w:rPr>
                    <w:rStyle w:val="Hyperlink"/>
                    <w:noProof/>
                  </w:rPr>
                </w:rPrChange>
              </w:rPr>
              <w:fldChar w:fldCharType="separate"/>
            </w:r>
            <w:r w:rsidRPr="00303364">
              <w:rPr>
                <w:rStyle w:val="Hyperlink"/>
                <w:rFonts w:cstheme="minorHAnsi"/>
                <w:noProof/>
                <w:sz w:val="24"/>
                <w:szCs w:val="24"/>
                <w:rPrChange w:id="3927" w:author="DuyNgo" w:date="2012-08-10T08:15:00Z">
                  <w:rPr>
                    <w:rStyle w:val="Hyperlink"/>
                    <w:rFonts w:ascii="Times New Roman" w:hAnsi="Times New Roman" w:cs="Times New Roman"/>
                    <w:noProof/>
                  </w:rPr>
                </w:rPrChange>
              </w:rPr>
              <w:t>1.15.1</w:t>
            </w:r>
            <w:r w:rsidRPr="00303364">
              <w:rPr>
                <w:rFonts w:eastAsiaTheme="minorEastAsia" w:cstheme="minorHAnsi"/>
                <w:noProof/>
                <w:sz w:val="24"/>
                <w:szCs w:val="24"/>
                <w:lang w:eastAsia="ja-JP"/>
                <w:rPrChange w:id="3928" w:author="DuyNgo" w:date="2012-08-10T08:15:00Z">
                  <w:rPr>
                    <w:rFonts w:eastAsiaTheme="minorEastAsia"/>
                    <w:noProof/>
                    <w:lang w:eastAsia="ja-JP"/>
                  </w:rPr>
                </w:rPrChange>
              </w:rPr>
              <w:tab/>
            </w:r>
            <w:r w:rsidRPr="00303364">
              <w:rPr>
                <w:rStyle w:val="Hyperlink"/>
                <w:rFonts w:cstheme="minorHAnsi"/>
                <w:noProof/>
                <w:sz w:val="24"/>
                <w:szCs w:val="24"/>
                <w:rPrChange w:id="3929"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930" w:author="DuyNgo" w:date="2012-08-10T08:15:00Z">
                  <w:rPr>
                    <w:noProof/>
                    <w:webHidden/>
                  </w:rPr>
                </w:rPrChange>
              </w:rPr>
              <w:tab/>
            </w:r>
            <w:r w:rsidRPr="00303364">
              <w:rPr>
                <w:rFonts w:cstheme="minorHAnsi"/>
                <w:noProof/>
                <w:webHidden/>
                <w:sz w:val="24"/>
                <w:szCs w:val="24"/>
                <w:rPrChange w:id="3931" w:author="DuyNgo" w:date="2012-08-10T08:15:00Z">
                  <w:rPr>
                    <w:noProof/>
                    <w:webHidden/>
                  </w:rPr>
                </w:rPrChange>
              </w:rPr>
              <w:fldChar w:fldCharType="begin"/>
            </w:r>
            <w:r w:rsidRPr="00303364">
              <w:rPr>
                <w:rFonts w:cstheme="minorHAnsi"/>
                <w:noProof/>
                <w:webHidden/>
                <w:sz w:val="24"/>
                <w:szCs w:val="24"/>
                <w:rPrChange w:id="3932" w:author="DuyNgo" w:date="2012-08-10T08:15:00Z">
                  <w:rPr>
                    <w:noProof/>
                    <w:webHidden/>
                  </w:rPr>
                </w:rPrChange>
              </w:rPr>
              <w:instrText xml:space="preserve"> PAGEREF _Toc332351274 \h </w:instrText>
            </w:r>
          </w:ins>
          <w:r w:rsidRPr="00303364">
            <w:rPr>
              <w:rFonts w:cstheme="minorHAnsi"/>
              <w:noProof/>
              <w:webHidden/>
              <w:sz w:val="24"/>
              <w:szCs w:val="24"/>
              <w:rPrChange w:id="3933" w:author="DuyNgo" w:date="2012-08-10T08:15:00Z">
                <w:rPr>
                  <w:rFonts w:cstheme="minorHAnsi"/>
                  <w:noProof/>
                  <w:webHidden/>
                  <w:sz w:val="24"/>
                  <w:szCs w:val="24"/>
                </w:rPr>
              </w:rPrChange>
            </w:rPr>
          </w:r>
          <w:r w:rsidRPr="00303364">
            <w:rPr>
              <w:rFonts w:cstheme="minorHAnsi"/>
              <w:noProof/>
              <w:webHidden/>
              <w:sz w:val="24"/>
              <w:szCs w:val="24"/>
              <w:rPrChange w:id="3934" w:author="DuyNgo" w:date="2012-08-10T08:15:00Z">
                <w:rPr>
                  <w:noProof/>
                  <w:webHidden/>
                </w:rPr>
              </w:rPrChange>
            </w:rPr>
            <w:fldChar w:fldCharType="separate"/>
          </w:r>
          <w:ins w:id="3935" w:author="DuyNgo" w:date="2012-08-10T08:15:00Z">
            <w:r w:rsidRPr="00303364">
              <w:rPr>
                <w:rFonts w:cstheme="minorHAnsi"/>
                <w:noProof/>
                <w:webHidden/>
                <w:sz w:val="24"/>
                <w:szCs w:val="24"/>
                <w:rPrChange w:id="3936" w:author="DuyNgo" w:date="2012-08-10T08:15:00Z">
                  <w:rPr>
                    <w:noProof/>
                    <w:webHidden/>
                  </w:rPr>
                </w:rPrChange>
              </w:rPr>
              <w:t>316</w:t>
            </w:r>
            <w:r w:rsidRPr="00303364">
              <w:rPr>
                <w:rFonts w:cstheme="minorHAnsi"/>
                <w:noProof/>
                <w:webHidden/>
                <w:sz w:val="24"/>
                <w:szCs w:val="24"/>
                <w:rPrChange w:id="3937" w:author="DuyNgo" w:date="2012-08-10T08:15:00Z">
                  <w:rPr>
                    <w:noProof/>
                    <w:webHidden/>
                  </w:rPr>
                </w:rPrChange>
              </w:rPr>
              <w:fldChar w:fldCharType="end"/>
            </w:r>
            <w:r w:rsidRPr="00303364">
              <w:rPr>
                <w:rStyle w:val="Hyperlink"/>
                <w:rFonts w:cstheme="minorHAnsi"/>
                <w:noProof/>
                <w:sz w:val="24"/>
                <w:szCs w:val="24"/>
                <w:rPrChange w:id="393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939" w:author="DuyNgo" w:date="2012-08-10T08:15:00Z"/>
              <w:rFonts w:eastAsiaTheme="minorEastAsia" w:cstheme="minorHAnsi"/>
              <w:noProof/>
              <w:sz w:val="24"/>
              <w:szCs w:val="24"/>
              <w:lang w:eastAsia="ja-JP"/>
              <w:rPrChange w:id="3940" w:author="DuyNgo" w:date="2012-08-10T08:15:00Z">
                <w:rPr>
                  <w:ins w:id="3941" w:author="DuyNgo" w:date="2012-08-10T08:15:00Z"/>
                  <w:rFonts w:eastAsiaTheme="minorEastAsia"/>
                  <w:noProof/>
                  <w:lang w:eastAsia="ja-JP"/>
                </w:rPr>
              </w:rPrChange>
            </w:rPr>
          </w:pPr>
          <w:ins w:id="3942" w:author="DuyNgo" w:date="2012-08-10T08:15:00Z">
            <w:r w:rsidRPr="00303364">
              <w:rPr>
                <w:rStyle w:val="Hyperlink"/>
                <w:rFonts w:cstheme="minorHAnsi"/>
                <w:noProof/>
                <w:sz w:val="24"/>
                <w:szCs w:val="24"/>
                <w:rPrChange w:id="3943" w:author="DuyNgo" w:date="2012-08-10T08:15:00Z">
                  <w:rPr>
                    <w:rStyle w:val="Hyperlink"/>
                    <w:noProof/>
                  </w:rPr>
                </w:rPrChange>
              </w:rPr>
              <w:fldChar w:fldCharType="begin"/>
            </w:r>
            <w:r w:rsidRPr="00303364">
              <w:rPr>
                <w:rStyle w:val="Hyperlink"/>
                <w:rFonts w:cstheme="minorHAnsi"/>
                <w:noProof/>
                <w:sz w:val="24"/>
                <w:szCs w:val="24"/>
                <w:rPrChange w:id="3944" w:author="DuyNgo" w:date="2012-08-10T08:15:00Z">
                  <w:rPr>
                    <w:rStyle w:val="Hyperlink"/>
                    <w:noProof/>
                  </w:rPr>
                </w:rPrChange>
              </w:rPr>
              <w:instrText xml:space="preserve"> </w:instrText>
            </w:r>
            <w:r w:rsidRPr="00303364">
              <w:rPr>
                <w:rFonts w:cstheme="minorHAnsi"/>
                <w:noProof/>
                <w:sz w:val="24"/>
                <w:szCs w:val="24"/>
                <w:rPrChange w:id="3945" w:author="DuyNgo" w:date="2012-08-10T08:15:00Z">
                  <w:rPr>
                    <w:noProof/>
                  </w:rPr>
                </w:rPrChange>
              </w:rPr>
              <w:instrText>HYPERLINK \l "_Toc332351275"</w:instrText>
            </w:r>
            <w:r w:rsidRPr="00303364">
              <w:rPr>
                <w:rStyle w:val="Hyperlink"/>
                <w:rFonts w:cstheme="minorHAnsi"/>
                <w:noProof/>
                <w:sz w:val="24"/>
                <w:szCs w:val="24"/>
                <w:rPrChange w:id="3946" w:author="DuyNgo" w:date="2012-08-10T08:15:00Z">
                  <w:rPr>
                    <w:rStyle w:val="Hyperlink"/>
                    <w:noProof/>
                  </w:rPr>
                </w:rPrChange>
              </w:rPr>
              <w:instrText xml:space="preserve"> </w:instrText>
            </w:r>
            <w:r w:rsidRPr="00303364">
              <w:rPr>
                <w:rStyle w:val="Hyperlink"/>
                <w:rFonts w:cstheme="minorHAnsi"/>
                <w:noProof/>
                <w:sz w:val="24"/>
                <w:szCs w:val="24"/>
                <w:rPrChange w:id="3947" w:author="DuyNgo" w:date="2012-08-10T08:15:00Z">
                  <w:rPr>
                    <w:rStyle w:val="Hyperlink"/>
                    <w:noProof/>
                  </w:rPr>
                </w:rPrChange>
              </w:rPr>
              <w:fldChar w:fldCharType="separate"/>
            </w:r>
            <w:r w:rsidRPr="00303364">
              <w:rPr>
                <w:rStyle w:val="Hyperlink"/>
                <w:rFonts w:cstheme="minorHAnsi"/>
                <w:noProof/>
                <w:sz w:val="24"/>
                <w:szCs w:val="24"/>
                <w:rPrChange w:id="3948" w:author="DuyNgo" w:date="2012-08-10T08:15:00Z">
                  <w:rPr>
                    <w:rStyle w:val="Hyperlink"/>
                    <w:rFonts w:ascii="Times New Roman" w:hAnsi="Times New Roman" w:cs="Times New Roman"/>
                    <w:noProof/>
                  </w:rPr>
                </w:rPrChange>
              </w:rPr>
              <w:t>1.15.2</w:t>
            </w:r>
            <w:r w:rsidRPr="00303364">
              <w:rPr>
                <w:rFonts w:eastAsiaTheme="minorEastAsia" w:cstheme="minorHAnsi"/>
                <w:noProof/>
                <w:sz w:val="24"/>
                <w:szCs w:val="24"/>
                <w:lang w:eastAsia="ja-JP"/>
                <w:rPrChange w:id="3949" w:author="DuyNgo" w:date="2012-08-10T08:15:00Z">
                  <w:rPr>
                    <w:rFonts w:eastAsiaTheme="minorEastAsia"/>
                    <w:noProof/>
                    <w:lang w:eastAsia="ja-JP"/>
                  </w:rPr>
                </w:rPrChange>
              </w:rPr>
              <w:tab/>
            </w:r>
            <w:r w:rsidRPr="00303364">
              <w:rPr>
                <w:rStyle w:val="Hyperlink"/>
                <w:rFonts w:cstheme="minorHAnsi"/>
                <w:noProof/>
                <w:sz w:val="24"/>
                <w:szCs w:val="24"/>
                <w:rPrChange w:id="3950"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951" w:author="DuyNgo" w:date="2012-08-10T08:15:00Z">
                  <w:rPr>
                    <w:noProof/>
                    <w:webHidden/>
                  </w:rPr>
                </w:rPrChange>
              </w:rPr>
              <w:tab/>
            </w:r>
            <w:r w:rsidRPr="00303364">
              <w:rPr>
                <w:rFonts w:cstheme="minorHAnsi"/>
                <w:noProof/>
                <w:webHidden/>
                <w:sz w:val="24"/>
                <w:szCs w:val="24"/>
                <w:rPrChange w:id="3952" w:author="DuyNgo" w:date="2012-08-10T08:15:00Z">
                  <w:rPr>
                    <w:noProof/>
                    <w:webHidden/>
                  </w:rPr>
                </w:rPrChange>
              </w:rPr>
              <w:fldChar w:fldCharType="begin"/>
            </w:r>
            <w:r w:rsidRPr="00303364">
              <w:rPr>
                <w:rFonts w:cstheme="minorHAnsi"/>
                <w:noProof/>
                <w:webHidden/>
                <w:sz w:val="24"/>
                <w:szCs w:val="24"/>
                <w:rPrChange w:id="3953" w:author="DuyNgo" w:date="2012-08-10T08:15:00Z">
                  <w:rPr>
                    <w:noProof/>
                    <w:webHidden/>
                  </w:rPr>
                </w:rPrChange>
              </w:rPr>
              <w:instrText xml:space="preserve"> PAGEREF _Toc332351275 \h </w:instrText>
            </w:r>
          </w:ins>
          <w:r w:rsidRPr="00303364">
            <w:rPr>
              <w:rFonts w:cstheme="minorHAnsi"/>
              <w:noProof/>
              <w:webHidden/>
              <w:sz w:val="24"/>
              <w:szCs w:val="24"/>
              <w:rPrChange w:id="3954" w:author="DuyNgo" w:date="2012-08-10T08:15:00Z">
                <w:rPr>
                  <w:rFonts w:cstheme="minorHAnsi"/>
                  <w:noProof/>
                  <w:webHidden/>
                  <w:sz w:val="24"/>
                  <w:szCs w:val="24"/>
                </w:rPr>
              </w:rPrChange>
            </w:rPr>
          </w:r>
          <w:r w:rsidRPr="00303364">
            <w:rPr>
              <w:rFonts w:cstheme="minorHAnsi"/>
              <w:noProof/>
              <w:webHidden/>
              <w:sz w:val="24"/>
              <w:szCs w:val="24"/>
              <w:rPrChange w:id="3955" w:author="DuyNgo" w:date="2012-08-10T08:15:00Z">
                <w:rPr>
                  <w:noProof/>
                  <w:webHidden/>
                </w:rPr>
              </w:rPrChange>
            </w:rPr>
            <w:fldChar w:fldCharType="separate"/>
          </w:r>
          <w:ins w:id="3956" w:author="DuyNgo" w:date="2012-08-10T08:15:00Z">
            <w:r w:rsidRPr="00303364">
              <w:rPr>
                <w:rFonts w:cstheme="minorHAnsi"/>
                <w:noProof/>
                <w:webHidden/>
                <w:sz w:val="24"/>
                <w:szCs w:val="24"/>
                <w:rPrChange w:id="3957" w:author="DuyNgo" w:date="2012-08-10T08:15:00Z">
                  <w:rPr>
                    <w:noProof/>
                    <w:webHidden/>
                  </w:rPr>
                </w:rPrChange>
              </w:rPr>
              <w:t>317</w:t>
            </w:r>
            <w:r w:rsidRPr="00303364">
              <w:rPr>
                <w:rFonts w:cstheme="minorHAnsi"/>
                <w:noProof/>
                <w:webHidden/>
                <w:sz w:val="24"/>
                <w:szCs w:val="24"/>
                <w:rPrChange w:id="3958" w:author="DuyNgo" w:date="2012-08-10T08:15:00Z">
                  <w:rPr>
                    <w:noProof/>
                    <w:webHidden/>
                  </w:rPr>
                </w:rPrChange>
              </w:rPr>
              <w:fldChar w:fldCharType="end"/>
            </w:r>
            <w:r w:rsidRPr="00303364">
              <w:rPr>
                <w:rStyle w:val="Hyperlink"/>
                <w:rFonts w:cstheme="minorHAnsi"/>
                <w:noProof/>
                <w:sz w:val="24"/>
                <w:szCs w:val="24"/>
                <w:rPrChange w:id="3959"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960" w:author="DuyNgo" w:date="2012-08-10T08:15:00Z"/>
              <w:rFonts w:eastAsiaTheme="minorEastAsia" w:cstheme="minorHAnsi"/>
              <w:noProof/>
              <w:sz w:val="24"/>
              <w:szCs w:val="24"/>
              <w:lang w:eastAsia="ja-JP"/>
              <w:rPrChange w:id="3961" w:author="DuyNgo" w:date="2012-08-10T08:15:00Z">
                <w:rPr>
                  <w:ins w:id="3962" w:author="DuyNgo" w:date="2012-08-10T08:15:00Z"/>
                  <w:rFonts w:eastAsiaTheme="minorEastAsia"/>
                  <w:noProof/>
                  <w:lang w:eastAsia="ja-JP"/>
                </w:rPr>
              </w:rPrChange>
            </w:rPr>
          </w:pPr>
          <w:ins w:id="3963" w:author="DuyNgo" w:date="2012-08-10T08:15:00Z">
            <w:r w:rsidRPr="00303364">
              <w:rPr>
                <w:rStyle w:val="Hyperlink"/>
                <w:rFonts w:cstheme="minorHAnsi"/>
                <w:noProof/>
                <w:sz w:val="24"/>
                <w:szCs w:val="24"/>
                <w:rPrChange w:id="3964" w:author="DuyNgo" w:date="2012-08-10T08:15:00Z">
                  <w:rPr>
                    <w:rStyle w:val="Hyperlink"/>
                    <w:noProof/>
                  </w:rPr>
                </w:rPrChange>
              </w:rPr>
              <w:fldChar w:fldCharType="begin"/>
            </w:r>
            <w:r w:rsidRPr="00303364">
              <w:rPr>
                <w:rStyle w:val="Hyperlink"/>
                <w:rFonts w:cstheme="minorHAnsi"/>
                <w:noProof/>
                <w:sz w:val="24"/>
                <w:szCs w:val="24"/>
                <w:rPrChange w:id="3965" w:author="DuyNgo" w:date="2012-08-10T08:15:00Z">
                  <w:rPr>
                    <w:rStyle w:val="Hyperlink"/>
                    <w:noProof/>
                  </w:rPr>
                </w:rPrChange>
              </w:rPr>
              <w:instrText xml:space="preserve"> </w:instrText>
            </w:r>
            <w:r w:rsidRPr="00303364">
              <w:rPr>
                <w:rFonts w:cstheme="minorHAnsi"/>
                <w:noProof/>
                <w:sz w:val="24"/>
                <w:szCs w:val="24"/>
                <w:rPrChange w:id="3966" w:author="DuyNgo" w:date="2012-08-10T08:15:00Z">
                  <w:rPr>
                    <w:noProof/>
                  </w:rPr>
                </w:rPrChange>
              </w:rPr>
              <w:instrText>HYPERLINK \l "_Toc332351276"</w:instrText>
            </w:r>
            <w:r w:rsidRPr="00303364">
              <w:rPr>
                <w:rStyle w:val="Hyperlink"/>
                <w:rFonts w:cstheme="minorHAnsi"/>
                <w:noProof/>
                <w:sz w:val="24"/>
                <w:szCs w:val="24"/>
                <w:rPrChange w:id="3967" w:author="DuyNgo" w:date="2012-08-10T08:15:00Z">
                  <w:rPr>
                    <w:rStyle w:val="Hyperlink"/>
                    <w:noProof/>
                  </w:rPr>
                </w:rPrChange>
              </w:rPr>
              <w:instrText xml:space="preserve"> </w:instrText>
            </w:r>
            <w:r w:rsidRPr="00303364">
              <w:rPr>
                <w:rStyle w:val="Hyperlink"/>
                <w:rFonts w:cstheme="minorHAnsi"/>
                <w:noProof/>
                <w:sz w:val="24"/>
                <w:szCs w:val="24"/>
                <w:rPrChange w:id="3968" w:author="DuyNgo" w:date="2012-08-10T08:15:00Z">
                  <w:rPr>
                    <w:rStyle w:val="Hyperlink"/>
                    <w:noProof/>
                  </w:rPr>
                </w:rPrChange>
              </w:rPr>
              <w:fldChar w:fldCharType="separate"/>
            </w:r>
            <w:r w:rsidRPr="00303364">
              <w:rPr>
                <w:rStyle w:val="Hyperlink"/>
                <w:rFonts w:cstheme="minorHAnsi"/>
                <w:noProof/>
                <w:sz w:val="24"/>
                <w:szCs w:val="24"/>
                <w:rPrChange w:id="3969" w:author="DuyNgo" w:date="2012-08-10T08:15:00Z">
                  <w:rPr>
                    <w:rStyle w:val="Hyperlink"/>
                    <w:rFonts w:ascii="Times New Roman" w:hAnsi="Times New Roman" w:cs="Times New Roman"/>
                    <w:noProof/>
                  </w:rPr>
                </w:rPrChange>
              </w:rPr>
              <w:t>1.16</w:t>
            </w:r>
            <w:r w:rsidRPr="00303364">
              <w:rPr>
                <w:rFonts w:eastAsiaTheme="minorEastAsia" w:cstheme="minorHAnsi"/>
                <w:noProof/>
                <w:sz w:val="24"/>
                <w:szCs w:val="24"/>
                <w:lang w:eastAsia="ja-JP"/>
                <w:rPrChange w:id="3970" w:author="DuyNgo" w:date="2012-08-10T08:15:00Z">
                  <w:rPr>
                    <w:rFonts w:eastAsiaTheme="minorEastAsia"/>
                    <w:noProof/>
                    <w:lang w:eastAsia="ja-JP"/>
                  </w:rPr>
                </w:rPrChange>
              </w:rPr>
              <w:tab/>
            </w:r>
            <w:r w:rsidRPr="00303364">
              <w:rPr>
                <w:rStyle w:val="Hyperlink"/>
                <w:rFonts w:cstheme="minorHAnsi"/>
                <w:noProof/>
                <w:sz w:val="24"/>
                <w:szCs w:val="24"/>
                <w:rPrChange w:id="3971" w:author="DuyNgo" w:date="2012-08-10T08:15:00Z">
                  <w:rPr>
                    <w:rStyle w:val="Hyperlink"/>
                    <w:rFonts w:ascii="Times New Roman" w:hAnsi="Times New Roman" w:cs="Times New Roman"/>
                    <w:noProof/>
                  </w:rPr>
                </w:rPrChange>
              </w:rPr>
              <w:t>ProjectEye _UC03 - Manage Module Use Case</w:t>
            </w:r>
            <w:r w:rsidRPr="00303364">
              <w:rPr>
                <w:rFonts w:cstheme="minorHAnsi"/>
                <w:noProof/>
                <w:webHidden/>
                <w:sz w:val="24"/>
                <w:szCs w:val="24"/>
                <w:rPrChange w:id="3972" w:author="DuyNgo" w:date="2012-08-10T08:15:00Z">
                  <w:rPr>
                    <w:noProof/>
                    <w:webHidden/>
                  </w:rPr>
                </w:rPrChange>
              </w:rPr>
              <w:tab/>
            </w:r>
            <w:r w:rsidRPr="00303364">
              <w:rPr>
                <w:rFonts w:cstheme="minorHAnsi"/>
                <w:noProof/>
                <w:webHidden/>
                <w:sz w:val="24"/>
                <w:szCs w:val="24"/>
                <w:rPrChange w:id="3973" w:author="DuyNgo" w:date="2012-08-10T08:15:00Z">
                  <w:rPr>
                    <w:noProof/>
                    <w:webHidden/>
                  </w:rPr>
                </w:rPrChange>
              </w:rPr>
              <w:fldChar w:fldCharType="begin"/>
            </w:r>
            <w:r w:rsidRPr="00303364">
              <w:rPr>
                <w:rFonts w:cstheme="minorHAnsi"/>
                <w:noProof/>
                <w:webHidden/>
                <w:sz w:val="24"/>
                <w:szCs w:val="24"/>
                <w:rPrChange w:id="3974" w:author="DuyNgo" w:date="2012-08-10T08:15:00Z">
                  <w:rPr>
                    <w:noProof/>
                    <w:webHidden/>
                  </w:rPr>
                </w:rPrChange>
              </w:rPr>
              <w:instrText xml:space="preserve"> PAGEREF _Toc332351276 \h </w:instrText>
            </w:r>
          </w:ins>
          <w:r w:rsidRPr="00303364">
            <w:rPr>
              <w:rFonts w:cstheme="minorHAnsi"/>
              <w:noProof/>
              <w:webHidden/>
              <w:sz w:val="24"/>
              <w:szCs w:val="24"/>
              <w:rPrChange w:id="3975" w:author="DuyNgo" w:date="2012-08-10T08:15:00Z">
                <w:rPr>
                  <w:rFonts w:cstheme="minorHAnsi"/>
                  <w:noProof/>
                  <w:webHidden/>
                  <w:sz w:val="24"/>
                  <w:szCs w:val="24"/>
                </w:rPr>
              </w:rPrChange>
            </w:rPr>
          </w:r>
          <w:r w:rsidRPr="00303364">
            <w:rPr>
              <w:rFonts w:cstheme="minorHAnsi"/>
              <w:noProof/>
              <w:webHidden/>
              <w:sz w:val="24"/>
              <w:szCs w:val="24"/>
              <w:rPrChange w:id="3976" w:author="DuyNgo" w:date="2012-08-10T08:15:00Z">
                <w:rPr>
                  <w:noProof/>
                  <w:webHidden/>
                </w:rPr>
              </w:rPrChange>
            </w:rPr>
            <w:fldChar w:fldCharType="separate"/>
          </w:r>
          <w:ins w:id="3977" w:author="DuyNgo" w:date="2012-08-10T08:15:00Z">
            <w:r w:rsidRPr="00303364">
              <w:rPr>
                <w:rFonts w:cstheme="minorHAnsi"/>
                <w:noProof/>
                <w:webHidden/>
                <w:sz w:val="24"/>
                <w:szCs w:val="24"/>
                <w:rPrChange w:id="3978" w:author="DuyNgo" w:date="2012-08-10T08:15:00Z">
                  <w:rPr>
                    <w:noProof/>
                    <w:webHidden/>
                  </w:rPr>
                </w:rPrChange>
              </w:rPr>
              <w:t>317</w:t>
            </w:r>
            <w:r w:rsidRPr="00303364">
              <w:rPr>
                <w:rFonts w:cstheme="minorHAnsi"/>
                <w:noProof/>
                <w:webHidden/>
                <w:sz w:val="24"/>
                <w:szCs w:val="24"/>
                <w:rPrChange w:id="3979" w:author="DuyNgo" w:date="2012-08-10T08:15:00Z">
                  <w:rPr>
                    <w:noProof/>
                    <w:webHidden/>
                  </w:rPr>
                </w:rPrChange>
              </w:rPr>
              <w:fldChar w:fldCharType="end"/>
            </w:r>
            <w:r w:rsidRPr="00303364">
              <w:rPr>
                <w:rStyle w:val="Hyperlink"/>
                <w:rFonts w:cstheme="minorHAnsi"/>
                <w:noProof/>
                <w:sz w:val="24"/>
                <w:szCs w:val="24"/>
                <w:rPrChange w:id="398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981" w:author="DuyNgo" w:date="2012-08-10T08:15:00Z"/>
              <w:rFonts w:eastAsiaTheme="minorEastAsia" w:cstheme="minorHAnsi"/>
              <w:noProof/>
              <w:sz w:val="24"/>
              <w:szCs w:val="24"/>
              <w:lang w:eastAsia="ja-JP"/>
              <w:rPrChange w:id="3982" w:author="DuyNgo" w:date="2012-08-10T08:15:00Z">
                <w:rPr>
                  <w:ins w:id="3983" w:author="DuyNgo" w:date="2012-08-10T08:15:00Z"/>
                  <w:rFonts w:eastAsiaTheme="minorEastAsia"/>
                  <w:noProof/>
                  <w:lang w:eastAsia="ja-JP"/>
                </w:rPr>
              </w:rPrChange>
            </w:rPr>
          </w:pPr>
          <w:ins w:id="3984" w:author="DuyNgo" w:date="2012-08-10T08:15:00Z">
            <w:r w:rsidRPr="00303364">
              <w:rPr>
                <w:rStyle w:val="Hyperlink"/>
                <w:rFonts w:cstheme="minorHAnsi"/>
                <w:noProof/>
                <w:sz w:val="24"/>
                <w:szCs w:val="24"/>
                <w:rPrChange w:id="3985" w:author="DuyNgo" w:date="2012-08-10T08:15:00Z">
                  <w:rPr>
                    <w:rStyle w:val="Hyperlink"/>
                    <w:noProof/>
                  </w:rPr>
                </w:rPrChange>
              </w:rPr>
              <w:fldChar w:fldCharType="begin"/>
            </w:r>
            <w:r w:rsidRPr="00303364">
              <w:rPr>
                <w:rStyle w:val="Hyperlink"/>
                <w:rFonts w:cstheme="minorHAnsi"/>
                <w:noProof/>
                <w:sz w:val="24"/>
                <w:szCs w:val="24"/>
                <w:rPrChange w:id="3986" w:author="DuyNgo" w:date="2012-08-10T08:15:00Z">
                  <w:rPr>
                    <w:rStyle w:val="Hyperlink"/>
                    <w:noProof/>
                  </w:rPr>
                </w:rPrChange>
              </w:rPr>
              <w:instrText xml:space="preserve"> </w:instrText>
            </w:r>
            <w:r w:rsidRPr="00303364">
              <w:rPr>
                <w:rFonts w:cstheme="minorHAnsi"/>
                <w:noProof/>
                <w:sz w:val="24"/>
                <w:szCs w:val="24"/>
                <w:rPrChange w:id="3987" w:author="DuyNgo" w:date="2012-08-10T08:15:00Z">
                  <w:rPr>
                    <w:noProof/>
                  </w:rPr>
                </w:rPrChange>
              </w:rPr>
              <w:instrText>HYPERLINK \l "_Toc332351277"</w:instrText>
            </w:r>
            <w:r w:rsidRPr="00303364">
              <w:rPr>
                <w:rStyle w:val="Hyperlink"/>
                <w:rFonts w:cstheme="minorHAnsi"/>
                <w:noProof/>
                <w:sz w:val="24"/>
                <w:szCs w:val="24"/>
                <w:rPrChange w:id="3988" w:author="DuyNgo" w:date="2012-08-10T08:15:00Z">
                  <w:rPr>
                    <w:rStyle w:val="Hyperlink"/>
                    <w:noProof/>
                  </w:rPr>
                </w:rPrChange>
              </w:rPr>
              <w:instrText xml:space="preserve"> </w:instrText>
            </w:r>
            <w:r w:rsidRPr="00303364">
              <w:rPr>
                <w:rStyle w:val="Hyperlink"/>
                <w:rFonts w:cstheme="minorHAnsi"/>
                <w:noProof/>
                <w:sz w:val="24"/>
                <w:szCs w:val="24"/>
                <w:rPrChange w:id="3989" w:author="DuyNgo" w:date="2012-08-10T08:15:00Z">
                  <w:rPr>
                    <w:rStyle w:val="Hyperlink"/>
                    <w:noProof/>
                  </w:rPr>
                </w:rPrChange>
              </w:rPr>
              <w:fldChar w:fldCharType="separate"/>
            </w:r>
            <w:r w:rsidRPr="00303364">
              <w:rPr>
                <w:rStyle w:val="Hyperlink"/>
                <w:rFonts w:cstheme="minorHAnsi"/>
                <w:noProof/>
                <w:sz w:val="24"/>
                <w:szCs w:val="24"/>
                <w:rPrChange w:id="3990" w:author="DuyNgo" w:date="2012-08-10T08:15:00Z">
                  <w:rPr>
                    <w:rStyle w:val="Hyperlink"/>
                    <w:rFonts w:ascii="Times New Roman" w:hAnsi="Times New Roman" w:cs="Times New Roman"/>
                    <w:noProof/>
                  </w:rPr>
                </w:rPrChange>
              </w:rPr>
              <w:t>1.16.1</w:t>
            </w:r>
            <w:r w:rsidRPr="00303364">
              <w:rPr>
                <w:rFonts w:eastAsiaTheme="minorEastAsia" w:cstheme="minorHAnsi"/>
                <w:noProof/>
                <w:sz w:val="24"/>
                <w:szCs w:val="24"/>
                <w:lang w:eastAsia="ja-JP"/>
                <w:rPrChange w:id="3991" w:author="DuyNgo" w:date="2012-08-10T08:15:00Z">
                  <w:rPr>
                    <w:rFonts w:eastAsiaTheme="minorEastAsia"/>
                    <w:noProof/>
                    <w:lang w:eastAsia="ja-JP"/>
                  </w:rPr>
                </w:rPrChange>
              </w:rPr>
              <w:tab/>
            </w:r>
            <w:r w:rsidRPr="00303364">
              <w:rPr>
                <w:rStyle w:val="Hyperlink"/>
                <w:rFonts w:cstheme="minorHAnsi"/>
                <w:noProof/>
                <w:sz w:val="24"/>
                <w:szCs w:val="24"/>
                <w:rPrChange w:id="3992"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993" w:author="DuyNgo" w:date="2012-08-10T08:15:00Z">
                  <w:rPr>
                    <w:noProof/>
                    <w:webHidden/>
                  </w:rPr>
                </w:rPrChange>
              </w:rPr>
              <w:tab/>
            </w:r>
            <w:r w:rsidRPr="00303364">
              <w:rPr>
                <w:rFonts w:cstheme="minorHAnsi"/>
                <w:noProof/>
                <w:webHidden/>
                <w:sz w:val="24"/>
                <w:szCs w:val="24"/>
                <w:rPrChange w:id="3994" w:author="DuyNgo" w:date="2012-08-10T08:15:00Z">
                  <w:rPr>
                    <w:noProof/>
                    <w:webHidden/>
                  </w:rPr>
                </w:rPrChange>
              </w:rPr>
              <w:fldChar w:fldCharType="begin"/>
            </w:r>
            <w:r w:rsidRPr="00303364">
              <w:rPr>
                <w:rFonts w:cstheme="minorHAnsi"/>
                <w:noProof/>
                <w:webHidden/>
                <w:sz w:val="24"/>
                <w:szCs w:val="24"/>
                <w:rPrChange w:id="3995" w:author="DuyNgo" w:date="2012-08-10T08:15:00Z">
                  <w:rPr>
                    <w:noProof/>
                    <w:webHidden/>
                  </w:rPr>
                </w:rPrChange>
              </w:rPr>
              <w:instrText xml:space="preserve"> PAGEREF _Toc332351277 \h </w:instrText>
            </w:r>
          </w:ins>
          <w:r w:rsidRPr="00303364">
            <w:rPr>
              <w:rFonts w:cstheme="minorHAnsi"/>
              <w:noProof/>
              <w:webHidden/>
              <w:sz w:val="24"/>
              <w:szCs w:val="24"/>
              <w:rPrChange w:id="3996" w:author="DuyNgo" w:date="2012-08-10T08:15:00Z">
                <w:rPr>
                  <w:rFonts w:cstheme="minorHAnsi"/>
                  <w:noProof/>
                  <w:webHidden/>
                  <w:sz w:val="24"/>
                  <w:szCs w:val="24"/>
                </w:rPr>
              </w:rPrChange>
            </w:rPr>
          </w:r>
          <w:r w:rsidRPr="00303364">
            <w:rPr>
              <w:rFonts w:cstheme="minorHAnsi"/>
              <w:noProof/>
              <w:webHidden/>
              <w:sz w:val="24"/>
              <w:szCs w:val="24"/>
              <w:rPrChange w:id="3997" w:author="DuyNgo" w:date="2012-08-10T08:15:00Z">
                <w:rPr>
                  <w:noProof/>
                  <w:webHidden/>
                </w:rPr>
              </w:rPrChange>
            </w:rPr>
            <w:fldChar w:fldCharType="separate"/>
          </w:r>
          <w:ins w:id="3998" w:author="DuyNgo" w:date="2012-08-10T08:15:00Z">
            <w:r w:rsidRPr="00303364">
              <w:rPr>
                <w:rFonts w:cstheme="minorHAnsi"/>
                <w:noProof/>
                <w:webHidden/>
                <w:sz w:val="24"/>
                <w:szCs w:val="24"/>
                <w:rPrChange w:id="3999" w:author="DuyNgo" w:date="2012-08-10T08:15:00Z">
                  <w:rPr>
                    <w:noProof/>
                    <w:webHidden/>
                  </w:rPr>
                </w:rPrChange>
              </w:rPr>
              <w:t>317</w:t>
            </w:r>
            <w:r w:rsidRPr="00303364">
              <w:rPr>
                <w:rFonts w:cstheme="minorHAnsi"/>
                <w:noProof/>
                <w:webHidden/>
                <w:sz w:val="24"/>
                <w:szCs w:val="24"/>
                <w:rPrChange w:id="4000" w:author="DuyNgo" w:date="2012-08-10T08:15:00Z">
                  <w:rPr>
                    <w:noProof/>
                    <w:webHidden/>
                  </w:rPr>
                </w:rPrChange>
              </w:rPr>
              <w:fldChar w:fldCharType="end"/>
            </w:r>
            <w:r w:rsidRPr="00303364">
              <w:rPr>
                <w:rStyle w:val="Hyperlink"/>
                <w:rFonts w:cstheme="minorHAnsi"/>
                <w:noProof/>
                <w:sz w:val="24"/>
                <w:szCs w:val="24"/>
                <w:rPrChange w:id="400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002" w:author="DuyNgo" w:date="2012-08-10T08:15:00Z"/>
              <w:rFonts w:eastAsiaTheme="minorEastAsia" w:cstheme="minorHAnsi"/>
              <w:noProof/>
              <w:sz w:val="24"/>
              <w:szCs w:val="24"/>
              <w:lang w:eastAsia="ja-JP"/>
              <w:rPrChange w:id="4003" w:author="DuyNgo" w:date="2012-08-10T08:15:00Z">
                <w:rPr>
                  <w:ins w:id="4004" w:author="DuyNgo" w:date="2012-08-10T08:15:00Z"/>
                  <w:rFonts w:eastAsiaTheme="minorEastAsia"/>
                  <w:noProof/>
                  <w:lang w:eastAsia="ja-JP"/>
                </w:rPr>
              </w:rPrChange>
            </w:rPr>
          </w:pPr>
          <w:ins w:id="4005" w:author="DuyNgo" w:date="2012-08-10T08:15:00Z">
            <w:r w:rsidRPr="00303364">
              <w:rPr>
                <w:rStyle w:val="Hyperlink"/>
                <w:rFonts w:cstheme="minorHAnsi"/>
                <w:noProof/>
                <w:sz w:val="24"/>
                <w:szCs w:val="24"/>
                <w:rPrChange w:id="4006" w:author="DuyNgo" w:date="2012-08-10T08:15:00Z">
                  <w:rPr>
                    <w:rStyle w:val="Hyperlink"/>
                    <w:noProof/>
                  </w:rPr>
                </w:rPrChange>
              </w:rPr>
              <w:fldChar w:fldCharType="begin"/>
            </w:r>
            <w:r w:rsidRPr="00303364">
              <w:rPr>
                <w:rStyle w:val="Hyperlink"/>
                <w:rFonts w:cstheme="minorHAnsi"/>
                <w:noProof/>
                <w:sz w:val="24"/>
                <w:szCs w:val="24"/>
                <w:rPrChange w:id="4007" w:author="DuyNgo" w:date="2012-08-10T08:15:00Z">
                  <w:rPr>
                    <w:rStyle w:val="Hyperlink"/>
                    <w:noProof/>
                  </w:rPr>
                </w:rPrChange>
              </w:rPr>
              <w:instrText xml:space="preserve"> </w:instrText>
            </w:r>
            <w:r w:rsidRPr="00303364">
              <w:rPr>
                <w:rFonts w:cstheme="minorHAnsi"/>
                <w:noProof/>
                <w:sz w:val="24"/>
                <w:szCs w:val="24"/>
                <w:rPrChange w:id="4008" w:author="DuyNgo" w:date="2012-08-10T08:15:00Z">
                  <w:rPr>
                    <w:noProof/>
                  </w:rPr>
                </w:rPrChange>
              </w:rPr>
              <w:instrText>HYPERLINK \l "_Toc332351278"</w:instrText>
            </w:r>
            <w:r w:rsidRPr="00303364">
              <w:rPr>
                <w:rStyle w:val="Hyperlink"/>
                <w:rFonts w:cstheme="minorHAnsi"/>
                <w:noProof/>
                <w:sz w:val="24"/>
                <w:szCs w:val="24"/>
                <w:rPrChange w:id="4009" w:author="DuyNgo" w:date="2012-08-10T08:15:00Z">
                  <w:rPr>
                    <w:rStyle w:val="Hyperlink"/>
                    <w:noProof/>
                  </w:rPr>
                </w:rPrChange>
              </w:rPr>
              <w:instrText xml:space="preserve"> </w:instrText>
            </w:r>
            <w:r w:rsidRPr="00303364">
              <w:rPr>
                <w:rStyle w:val="Hyperlink"/>
                <w:rFonts w:cstheme="minorHAnsi"/>
                <w:noProof/>
                <w:sz w:val="24"/>
                <w:szCs w:val="24"/>
                <w:rPrChange w:id="4010" w:author="DuyNgo" w:date="2012-08-10T08:15:00Z">
                  <w:rPr>
                    <w:rStyle w:val="Hyperlink"/>
                    <w:noProof/>
                  </w:rPr>
                </w:rPrChange>
              </w:rPr>
              <w:fldChar w:fldCharType="separate"/>
            </w:r>
            <w:r w:rsidRPr="00303364">
              <w:rPr>
                <w:rStyle w:val="Hyperlink"/>
                <w:rFonts w:cstheme="minorHAnsi"/>
                <w:noProof/>
                <w:sz w:val="24"/>
                <w:szCs w:val="24"/>
                <w:rPrChange w:id="4011" w:author="DuyNgo" w:date="2012-08-10T08:15:00Z">
                  <w:rPr>
                    <w:rStyle w:val="Hyperlink"/>
                    <w:rFonts w:ascii="Times New Roman" w:hAnsi="Times New Roman" w:cs="Times New Roman"/>
                    <w:noProof/>
                  </w:rPr>
                </w:rPrChange>
              </w:rPr>
              <w:t>1.16.2</w:t>
            </w:r>
            <w:r w:rsidRPr="00303364">
              <w:rPr>
                <w:rFonts w:eastAsiaTheme="minorEastAsia" w:cstheme="minorHAnsi"/>
                <w:noProof/>
                <w:sz w:val="24"/>
                <w:szCs w:val="24"/>
                <w:lang w:eastAsia="ja-JP"/>
                <w:rPrChange w:id="4012" w:author="DuyNgo" w:date="2012-08-10T08:15:00Z">
                  <w:rPr>
                    <w:rFonts w:eastAsiaTheme="minorEastAsia"/>
                    <w:noProof/>
                    <w:lang w:eastAsia="ja-JP"/>
                  </w:rPr>
                </w:rPrChange>
              </w:rPr>
              <w:tab/>
            </w:r>
            <w:r w:rsidRPr="00303364">
              <w:rPr>
                <w:rStyle w:val="Hyperlink"/>
                <w:rFonts w:cstheme="minorHAnsi"/>
                <w:noProof/>
                <w:sz w:val="24"/>
                <w:szCs w:val="24"/>
                <w:rPrChange w:id="4013"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014" w:author="DuyNgo" w:date="2012-08-10T08:15:00Z">
                  <w:rPr>
                    <w:noProof/>
                    <w:webHidden/>
                  </w:rPr>
                </w:rPrChange>
              </w:rPr>
              <w:tab/>
            </w:r>
            <w:r w:rsidRPr="00303364">
              <w:rPr>
                <w:rFonts w:cstheme="minorHAnsi"/>
                <w:noProof/>
                <w:webHidden/>
                <w:sz w:val="24"/>
                <w:szCs w:val="24"/>
                <w:rPrChange w:id="4015" w:author="DuyNgo" w:date="2012-08-10T08:15:00Z">
                  <w:rPr>
                    <w:noProof/>
                    <w:webHidden/>
                  </w:rPr>
                </w:rPrChange>
              </w:rPr>
              <w:fldChar w:fldCharType="begin"/>
            </w:r>
            <w:r w:rsidRPr="00303364">
              <w:rPr>
                <w:rFonts w:cstheme="minorHAnsi"/>
                <w:noProof/>
                <w:webHidden/>
                <w:sz w:val="24"/>
                <w:szCs w:val="24"/>
                <w:rPrChange w:id="4016" w:author="DuyNgo" w:date="2012-08-10T08:15:00Z">
                  <w:rPr>
                    <w:noProof/>
                    <w:webHidden/>
                  </w:rPr>
                </w:rPrChange>
              </w:rPr>
              <w:instrText xml:space="preserve"> PAGEREF _Toc332351278 \h </w:instrText>
            </w:r>
          </w:ins>
          <w:r w:rsidRPr="00303364">
            <w:rPr>
              <w:rFonts w:cstheme="minorHAnsi"/>
              <w:noProof/>
              <w:webHidden/>
              <w:sz w:val="24"/>
              <w:szCs w:val="24"/>
              <w:rPrChange w:id="4017" w:author="DuyNgo" w:date="2012-08-10T08:15:00Z">
                <w:rPr>
                  <w:rFonts w:cstheme="minorHAnsi"/>
                  <w:noProof/>
                  <w:webHidden/>
                  <w:sz w:val="24"/>
                  <w:szCs w:val="24"/>
                </w:rPr>
              </w:rPrChange>
            </w:rPr>
          </w:r>
          <w:r w:rsidRPr="00303364">
            <w:rPr>
              <w:rFonts w:cstheme="minorHAnsi"/>
              <w:noProof/>
              <w:webHidden/>
              <w:sz w:val="24"/>
              <w:szCs w:val="24"/>
              <w:rPrChange w:id="4018" w:author="DuyNgo" w:date="2012-08-10T08:15:00Z">
                <w:rPr>
                  <w:noProof/>
                  <w:webHidden/>
                </w:rPr>
              </w:rPrChange>
            </w:rPr>
            <w:fldChar w:fldCharType="separate"/>
          </w:r>
          <w:ins w:id="4019" w:author="DuyNgo" w:date="2012-08-10T08:15:00Z">
            <w:r w:rsidRPr="00303364">
              <w:rPr>
                <w:rFonts w:cstheme="minorHAnsi"/>
                <w:noProof/>
                <w:webHidden/>
                <w:sz w:val="24"/>
                <w:szCs w:val="24"/>
                <w:rPrChange w:id="4020" w:author="DuyNgo" w:date="2012-08-10T08:15:00Z">
                  <w:rPr>
                    <w:noProof/>
                    <w:webHidden/>
                  </w:rPr>
                </w:rPrChange>
              </w:rPr>
              <w:t>318</w:t>
            </w:r>
            <w:r w:rsidRPr="00303364">
              <w:rPr>
                <w:rFonts w:cstheme="minorHAnsi"/>
                <w:noProof/>
                <w:webHidden/>
                <w:sz w:val="24"/>
                <w:szCs w:val="24"/>
                <w:rPrChange w:id="4021" w:author="DuyNgo" w:date="2012-08-10T08:15:00Z">
                  <w:rPr>
                    <w:noProof/>
                    <w:webHidden/>
                  </w:rPr>
                </w:rPrChange>
              </w:rPr>
              <w:fldChar w:fldCharType="end"/>
            </w:r>
            <w:r w:rsidRPr="00303364">
              <w:rPr>
                <w:rStyle w:val="Hyperlink"/>
                <w:rFonts w:cstheme="minorHAnsi"/>
                <w:noProof/>
                <w:sz w:val="24"/>
                <w:szCs w:val="24"/>
                <w:rPrChange w:id="4022"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023" w:author="DuyNgo" w:date="2012-08-10T08:15:00Z"/>
              <w:rFonts w:eastAsiaTheme="minorEastAsia" w:cstheme="minorHAnsi"/>
              <w:noProof/>
              <w:sz w:val="24"/>
              <w:szCs w:val="24"/>
              <w:lang w:eastAsia="ja-JP"/>
              <w:rPrChange w:id="4024" w:author="DuyNgo" w:date="2012-08-10T08:15:00Z">
                <w:rPr>
                  <w:ins w:id="4025" w:author="DuyNgo" w:date="2012-08-10T08:15:00Z"/>
                  <w:rFonts w:eastAsiaTheme="minorEastAsia"/>
                  <w:noProof/>
                  <w:lang w:eastAsia="ja-JP"/>
                </w:rPr>
              </w:rPrChange>
            </w:rPr>
          </w:pPr>
          <w:ins w:id="4026" w:author="DuyNgo" w:date="2012-08-10T08:15:00Z">
            <w:r w:rsidRPr="00303364">
              <w:rPr>
                <w:rStyle w:val="Hyperlink"/>
                <w:rFonts w:cstheme="minorHAnsi"/>
                <w:noProof/>
                <w:sz w:val="24"/>
                <w:szCs w:val="24"/>
                <w:rPrChange w:id="4027" w:author="DuyNgo" w:date="2012-08-10T08:15:00Z">
                  <w:rPr>
                    <w:rStyle w:val="Hyperlink"/>
                    <w:noProof/>
                  </w:rPr>
                </w:rPrChange>
              </w:rPr>
              <w:fldChar w:fldCharType="begin"/>
            </w:r>
            <w:r w:rsidRPr="00303364">
              <w:rPr>
                <w:rStyle w:val="Hyperlink"/>
                <w:rFonts w:cstheme="minorHAnsi"/>
                <w:noProof/>
                <w:sz w:val="24"/>
                <w:szCs w:val="24"/>
                <w:rPrChange w:id="4028" w:author="DuyNgo" w:date="2012-08-10T08:15:00Z">
                  <w:rPr>
                    <w:rStyle w:val="Hyperlink"/>
                    <w:noProof/>
                  </w:rPr>
                </w:rPrChange>
              </w:rPr>
              <w:instrText xml:space="preserve"> </w:instrText>
            </w:r>
            <w:r w:rsidRPr="00303364">
              <w:rPr>
                <w:rFonts w:cstheme="minorHAnsi"/>
                <w:noProof/>
                <w:sz w:val="24"/>
                <w:szCs w:val="24"/>
                <w:rPrChange w:id="4029" w:author="DuyNgo" w:date="2012-08-10T08:15:00Z">
                  <w:rPr>
                    <w:noProof/>
                  </w:rPr>
                </w:rPrChange>
              </w:rPr>
              <w:instrText>HYPERLINK \l "_Toc332351279"</w:instrText>
            </w:r>
            <w:r w:rsidRPr="00303364">
              <w:rPr>
                <w:rStyle w:val="Hyperlink"/>
                <w:rFonts w:cstheme="minorHAnsi"/>
                <w:noProof/>
                <w:sz w:val="24"/>
                <w:szCs w:val="24"/>
                <w:rPrChange w:id="4030" w:author="DuyNgo" w:date="2012-08-10T08:15:00Z">
                  <w:rPr>
                    <w:rStyle w:val="Hyperlink"/>
                    <w:noProof/>
                  </w:rPr>
                </w:rPrChange>
              </w:rPr>
              <w:instrText xml:space="preserve"> </w:instrText>
            </w:r>
            <w:r w:rsidRPr="00303364">
              <w:rPr>
                <w:rStyle w:val="Hyperlink"/>
                <w:rFonts w:cstheme="minorHAnsi"/>
                <w:noProof/>
                <w:sz w:val="24"/>
                <w:szCs w:val="24"/>
                <w:rPrChange w:id="4031" w:author="DuyNgo" w:date="2012-08-10T08:15:00Z">
                  <w:rPr>
                    <w:rStyle w:val="Hyperlink"/>
                    <w:noProof/>
                  </w:rPr>
                </w:rPrChange>
              </w:rPr>
              <w:fldChar w:fldCharType="separate"/>
            </w:r>
            <w:r w:rsidRPr="00303364">
              <w:rPr>
                <w:rStyle w:val="Hyperlink"/>
                <w:rFonts w:cstheme="minorHAnsi"/>
                <w:noProof/>
                <w:sz w:val="24"/>
                <w:szCs w:val="24"/>
                <w:rPrChange w:id="4032" w:author="DuyNgo" w:date="2012-08-10T08:15:00Z">
                  <w:rPr>
                    <w:rStyle w:val="Hyperlink"/>
                    <w:rFonts w:ascii="Times New Roman" w:hAnsi="Times New Roman" w:cs="Times New Roman"/>
                    <w:noProof/>
                  </w:rPr>
                </w:rPrChange>
              </w:rPr>
              <w:t>1.17</w:t>
            </w:r>
            <w:r w:rsidRPr="00303364">
              <w:rPr>
                <w:rFonts w:eastAsiaTheme="minorEastAsia" w:cstheme="minorHAnsi"/>
                <w:noProof/>
                <w:sz w:val="24"/>
                <w:szCs w:val="24"/>
                <w:lang w:eastAsia="ja-JP"/>
                <w:rPrChange w:id="4033" w:author="DuyNgo" w:date="2012-08-10T08:15:00Z">
                  <w:rPr>
                    <w:rFonts w:eastAsiaTheme="minorEastAsia"/>
                    <w:noProof/>
                    <w:lang w:eastAsia="ja-JP"/>
                  </w:rPr>
                </w:rPrChange>
              </w:rPr>
              <w:tab/>
            </w:r>
            <w:r w:rsidRPr="00303364">
              <w:rPr>
                <w:rStyle w:val="Hyperlink"/>
                <w:rFonts w:cstheme="minorHAnsi"/>
                <w:noProof/>
                <w:sz w:val="24"/>
                <w:szCs w:val="24"/>
                <w:rPrChange w:id="4034" w:author="DuyNgo" w:date="2012-08-10T08:15:00Z">
                  <w:rPr>
                    <w:rStyle w:val="Hyperlink"/>
                    <w:rFonts w:ascii="Times New Roman" w:hAnsi="Times New Roman" w:cs="Times New Roman"/>
                    <w:noProof/>
                  </w:rPr>
                </w:rPrChange>
              </w:rPr>
              <w:t>ProjectEye _UC04 - Team Management Use Case</w:t>
            </w:r>
            <w:r w:rsidRPr="00303364">
              <w:rPr>
                <w:rFonts w:cstheme="minorHAnsi"/>
                <w:noProof/>
                <w:webHidden/>
                <w:sz w:val="24"/>
                <w:szCs w:val="24"/>
                <w:rPrChange w:id="4035" w:author="DuyNgo" w:date="2012-08-10T08:15:00Z">
                  <w:rPr>
                    <w:noProof/>
                    <w:webHidden/>
                  </w:rPr>
                </w:rPrChange>
              </w:rPr>
              <w:tab/>
            </w:r>
            <w:r w:rsidRPr="00303364">
              <w:rPr>
                <w:rFonts w:cstheme="minorHAnsi"/>
                <w:noProof/>
                <w:webHidden/>
                <w:sz w:val="24"/>
                <w:szCs w:val="24"/>
                <w:rPrChange w:id="4036" w:author="DuyNgo" w:date="2012-08-10T08:15:00Z">
                  <w:rPr>
                    <w:noProof/>
                    <w:webHidden/>
                  </w:rPr>
                </w:rPrChange>
              </w:rPr>
              <w:fldChar w:fldCharType="begin"/>
            </w:r>
            <w:r w:rsidRPr="00303364">
              <w:rPr>
                <w:rFonts w:cstheme="minorHAnsi"/>
                <w:noProof/>
                <w:webHidden/>
                <w:sz w:val="24"/>
                <w:szCs w:val="24"/>
                <w:rPrChange w:id="4037" w:author="DuyNgo" w:date="2012-08-10T08:15:00Z">
                  <w:rPr>
                    <w:noProof/>
                    <w:webHidden/>
                  </w:rPr>
                </w:rPrChange>
              </w:rPr>
              <w:instrText xml:space="preserve"> PAGEREF _Toc332351279 \h </w:instrText>
            </w:r>
          </w:ins>
          <w:r w:rsidRPr="00303364">
            <w:rPr>
              <w:rFonts w:cstheme="minorHAnsi"/>
              <w:noProof/>
              <w:webHidden/>
              <w:sz w:val="24"/>
              <w:szCs w:val="24"/>
              <w:rPrChange w:id="4038" w:author="DuyNgo" w:date="2012-08-10T08:15:00Z">
                <w:rPr>
                  <w:rFonts w:cstheme="minorHAnsi"/>
                  <w:noProof/>
                  <w:webHidden/>
                  <w:sz w:val="24"/>
                  <w:szCs w:val="24"/>
                </w:rPr>
              </w:rPrChange>
            </w:rPr>
          </w:r>
          <w:r w:rsidRPr="00303364">
            <w:rPr>
              <w:rFonts w:cstheme="minorHAnsi"/>
              <w:noProof/>
              <w:webHidden/>
              <w:sz w:val="24"/>
              <w:szCs w:val="24"/>
              <w:rPrChange w:id="4039" w:author="DuyNgo" w:date="2012-08-10T08:15:00Z">
                <w:rPr>
                  <w:noProof/>
                  <w:webHidden/>
                </w:rPr>
              </w:rPrChange>
            </w:rPr>
            <w:fldChar w:fldCharType="separate"/>
          </w:r>
          <w:ins w:id="4040" w:author="DuyNgo" w:date="2012-08-10T08:15:00Z">
            <w:r w:rsidRPr="00303364">
              <w:rPr>
                <w:rFonts w:cstheme="minorHAnsi"/>
                <w:noProof/>
                <w:webHidden/>
                <w:sz w:val="24"/>
                <w:szCs w:val="24"/>
                <w:rPrChange w:id="4041" w:author="DuyNgo" w:date="2012-08-10T08:15:00Z">
                  <w:rPr>
                    <w:noProof/>
                    <w:webHidden/>
                  </w:rPr>
                </w:rPrChange>
              </w:rPr>
              <w:t>318</w:t>
            </w:r>
            <w:r w:rsidRPr="00303364">
              <w:rPr>
                <w:rFonts w:cstheme="minorHAnsi"/>
                <w:noProof/>
                <w:webHidden/>
                <w:sz w:val="24"/>
                <w:szCs w:val="24"/>
                <w:rPrChange w:id="4042" w:author="DuyNgo" w:date="2012-08-10T08:15:00Z">
                  <w:rPr>
                    <w:noProof/>
                    <w:webHidden/>
                  </w:rPr>
                </w:rPrChange>
              </w:rPr>
              <w:fldChar w:fldCharType="end"/>
            </w:r>
            <w:r w:rsidRPr="00303364">
              <w:rPr>
                <w:rStyle w:val="Hyperlink"/>
                <w:rFonts w:cstheme="minorHAnsi"/>
                <w:noProof/>
                <w:sz w:val="24"/>
                <w:szCs w:val="24"/>
                <w:rPrChange w:id="404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044" w:author="DuyNgo" w:date="2012-08-10T08:15:00Z"/>
              <w:rFonts w:eastAsiaTheme="minorEastAsia" w:cstheme="minorHAnsi"/>
              <w:noProof/>
              <w:sz w:val="24"/>
              <w:szCs w:val="24"/>
              <w:lang w:eastAsia="ja-JP"/>
              <w:rPrChange w:id="4045" w:author="DuyNgo" w:date="2012-08-10T08:15:00Z">
                <w:rPr>
                  <w:ins w:id="4046" w:author="DuyNgo" w:date="2012-08-10T08:15:00Z"/>
                  <w:rFonts w:eastAsiaTheme="minorEastAsia"/>
                  <w:noProof/>
                  <w:lang w:eastAsia="ja-JP"/>
                </w:rPr>
              </w:rPrChange>
            </w:rPr>
          </w:pPr>
          <w:ins w:id="4047" w:author="DuyNgo" w:date="2012-08-10T08:15:00Z">
            <w:r w:rsidRPr="00303364">
              <w:rPr>
                <w:rStyle w:val="Hyperlink"/>
                <w:rFonts w:cstheme="minorHAnsi"/>
                <w:noProof/>
                <w:sz w:val="24"/>
                <w:szCs w:val="24"/>
                <w:rPrChange w:id="4048" w:author="DuyNgo" w:date="2012-08-10T08:15:00Z">
                  <w:rPr>
                    <w:rStyle w:val="Hyperlink"/>
                    <w:noProof/>
                  </w:rPr>
                </w:rPrChange>
              </w:rPr>
              <w:fldChar w:fldCharType="begin"/>
            </w:r>
            <w:r w:rsidRPr="00303364">
              <w:rPr>
                <w:rStyle w:val="Hyperlink"/>
                <w:rFonts w:cstheme="minorHAnsi"/>
                <w:noProof/>
                <w:sz w:val="24"/>
                <w:szCs w:val="24"/>
                <w:rPrChange w:id="4049" w:author="DuyNgo" w:date="2012-08-10T08:15:00Z">
                  <w:rPr>
                    <w:rStyle w:val="Hyperlink"/>
                    <w:noProof/>
                  </w:rPr>
                </w:rPrChange>
              </w:rPr>
              <w:instrText xml:space="preserve"> </w:instrText>
            </w:r>
            <w:r w:rsidRPr="00303364">
              <w:rPr>
                <w:rFonts w:cstheme="minorHAnsi"/>
                <w:noProof/>
                <w:sz w:val="24"/>
                <w:szCs w:val="24"/>
                <w:rPrChange w:id="4050" w:author="DuyNgo" w:date="2012-08-10T08:15:00Z">
                  <w:rPr>
                    <w:noProof/>
                  </w:rPr>
                </w:rPrChange>
              </w:rPr>
              <w:instrText>HYPERLINK \l "_Toc332351280"</w:instrText>
            </w:r>
            <w:r w:rsidRPr="00303364">
              <w:rPr>
                <w:rStyle w:val="Hyperlink"/>
                <w:rFonts w:cstheme="minorHAnsi"/>
                <w:noProof/>
                <w:sz w:val="24"/>
                <w:szCs w:val="24"/>
                <w:rPrChange w:id="4051" w:author="DuyNgo" w:date="2012-08-10T08:15:00Z">
                  <w:rPr>
                    <w:rStyle w:val="Hyperlink"/>
                    <w:noProof/>
                  </w:rPr>
                </w:rPrChange>
              </w:rPr>
              <w:instrText xml:space="preserve"> </w:instrText>
            </w:r>
            <w:r w:rsidRPr="00303364">
              <w:rPr>
                <w:rStyle w:val="Hyperlink"/>
                <w:rFonts w:cstheme="minorHAnsi"/>
                <w:noProof/>
                <w:sz w:val="24"/>
                <w:szCs w:val="24"/>
                <w:rPrChange w:id="4052" w:author="DuyNgo" w:date="2012-08-10T08:15:00Z">
                  <w:rPr>
                    <w:rStyle w:val="Hyperlink"/>
                    <w:noProof/>
                  </w:rPr>
                </w:rPrChange>
              </w:rPr>
              <w:fldChar w:fldCharType="separate"/>
            </w:r>
            <w:r w:rsidRPr="00303364">
              <w:rPr>
                <w:rStyle w:val="Hyperlink"/>
                <w:rFonts w:cstheme="minorHAnsi"/>
                <w:noProof/>
                <w:sz w:val="24"/>
                <w:szCs w:val="24"/>
                <w:rPrChange w:id="4053" w:author="DuyNgo" w:date="2012-08-10T08:15:00Z">
                  <w:rPr>
                    <w:rStyle w:val="Hyperlink"/>
                    <w:rFonts w:ascii="Times New Roman" w:hAnsi="Times New Roman" w:cs="Times New Roman"/>
                    <w:noProof/>
                  </w:rPr>
                </w:rPrChange>
              </w:rPr>
              <w:t>1.17.1</w:t>
            </w:r>
            <w:r w:rsidRPr="00303364">
              <w:rPr>
                <w:rFonts w:eastAsiaTheme="minorEastAsia" w:cstheme="minorHAnsi"/>
                <w:noProof/>
                <w:sz w:val="24"/>
                <w:szCs w:val="24"/>
                <w:lang w:eastAsia="ja-JP"/>
                <w:rPrChange w:id="4054" w:author="DuyNgo" w:date="2012-08-10T08:15:00Z">
                  <w:rPr>
                    <w:rFonts w:eastAsiaTheme="minorEastAsia"/>
                    <w:noProof/>
                    <w:lang w:eastAsia="ja-JP"/>
                  </w:rPr>
                </w:rPrChange>
              </w:rPr>
              <w:tab/>
            </w:r>
            <w:r w:rsidRPr="00303364">
              <w:rPr>
                <w:rStyle w:val="Hyperlink"/>
                <w:rFonts w:cstheme="minorHAnsi"/>
                <w:noProof/>
                <w:sz w:val="24"/>
                <w:szCs w:val="24"/>
                <w:rPrChange w:id="4055"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056" w:author="DuyNgo" w:date="2012-08-10T08:15:00Z">
                  <w:rPr>
                    <w:noProof/>
                    <w:webHidden/>
                  </w:rPr>
                </w:rPrChange>
              </w:rPr>
              <w:tab/>
            </w:r>
            <w:r w:rsidRPr="00303364">
              <w:rPr>
                <w:rFonts w:cstheme="minorHAnsi"/>
                <w:noProof/>
                <w:webHidden/>
                <w:sz w:val="24"/>
                <w:szCs w:val="24"/>
                <w:rPrChange w:id="4057" w:author="DuyNgo" w:date="2012-08-10T08:15:00Z">
                  <w:rPr>
                    <w:noProof/>
                    <w:webHidden/>
                  </w:rPr>
                </w:rPrChange>
              </w:rPr>
              <w:fldChar w:fldCharType="begin"/>
            </w:r>
            <w:r w:rsidRPr="00303364">
              <w:rPr>
                <w:rFonts w:cstheme="minorHAnsi"/>
                <w:noProof/>
                <w:webHidden/>
                <w:sz w:val="24"/>
                <w:szCs w:val="24"/>
                <w:rPrChange w:id="4058" w:author="DuyNgo" w:date="2012-08-10T08:15:00Z">
                  <w:rPr>
                    <w:noProof/>
                    <w:webHidden/>
                  </w:rPr>
                </w:rPrChange>
              </w:rPr>
              <w:instrText xml:space="preserve"> PAGEREF _Toc332351280 \h </w:instrText>
            </w:r>
          </w:ins>
          <w:r w:rsidRPr="00303364">
            <w:rPr>
              <w:rFonts w:cstheme="minorHAnsi"/>
              <w:noProof/>
              <w:webHidden/>
              <w:sz w:val="24"/>
              <w:szCs w:val="24"/>
              <w:rPrChange w:id="4059" w:author="DuyNgo" w:date="2012-08-10T08:15:00Z">
                <w:rPr>
                  <w:rFonts w:cstheme="minorHAnsi"/>
                  <w:noProof/>
                  <w:webHidden/>
                  <w:sz w:val="24"/>
                  <w:szCs w:val="24"/>
                </w:rPr>
              </w:rPrChange>
            </w:rPr>
          </w:r>
          <w:r w:rsidRPr="00303364">
            <w:rPr>
              <w:rFonts w:cstheme="minorHAnsi"/>
              <w:noProof/>
              <w:webHidden/>
              <w:sz w:val="24"/>
              <w:szCs w:val="24"/>
              <w:rPrChange w:id="4060" w:author="DuyNgo" w:date="2012-08-10T08:15:00Z">
                <w:rPr>
                  <w:noProof/>
                  <w:webHidden/>
                </w:rPr>
              </w:rPrChange>
            </w:rPr>
            <w:fldChar w:fldCharType="separate"/>
          </w:r>
          <w:ins w:id="4061" w:author="DuyNgo" w:date="2012-08-10T08:15:00Z">
            <w:r w:rsidRPr="00303364">
              <w:rPr>
                <w:rFonts w:cstheme="minorHAnsi"/>
                <w:noProof/>
                <w:webHidden/>
                <w:sz w:val="24"/>
                <w:szCs w:val="24"/>
                <w:rPrChange w:id="4062" w:author="DuyNgo" w:date="2012-08-10T08:15:00Z">
                  <w:rPr>
                    <w:noProof/>
                    <w:webHidden/>
                  </w:rPr>
                </w:rPrChange>
              </w:rPr>
              <w:t>318</w:t>
            </w:r>
            <w:r w:rsidRPr="00303364">
              <w:rPr>
                <w:rFonts w:cstheme="minorHAnsi"/>
                <w:noProof/>
                <w:webHidden/>
                <w:sz w:val="24"/>
                <w:szCs w:val="24"/>
                <w:rPrChange w:id="4063" w:author="DuyNgo" w:date="2012-08-10T08:15:00Z">
                  <w:rPr>
                    <w:noProof/>
                    <w:webHidden/>
                  </w:rPr>
                </w:rPrChange>
              </w:rPr>
              <w:fldChar w:fldCharType="end"/>
            </w:r>
            <w:r w:rsidRPr="00303364">
              <w:rPr>
                <w:rStyle w:val="Hyperlink"/>
                <w:rFonts w:cstheme="minorHAnsi"/>
                <w:noProof/>
                <w:sz w:val="24"/>
                <w:szCs w:val="24"/>
                <w:rPrChange w:id="406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065" w:author="DuyNgo" w:date="2012-08-10T08:15:00Z"/>
              <w:rFonts w:eastAsiaTheme="minorEastAsia" w:cstheme="minorHAnsi"/>
              <w:noProof/>
              <w:sz w:val="24"/>
              <w:szCs w:val="24"/>
              <w:lang w:eastAsia="ja-JP"/>
              <w:rPrChange w:id="4066" w:author="DuyNgo" w:date="2012-08-10T08:15:00Z">
                <w:rPr>
                  <w:ins w:id="4067" w:author="DuyNgo" w:date="2012-08-10T08:15:00Z"/>
                  <w:rFonts w:eastAsiaTheme="minorEastAsia"/>
                  <w:noProof/>
                  <w:lang w:eastAsia="ja-JP"/>
                </w:rPr>
              </w:rPrChange>
            </w:rPr>
          </w:pPr>
          <w:ins w:id="4068" w:author="DuyNgo" w:date="2012-08-10T08:15:00Z">
            <w:r w:rsidRPr="00303364">
              <w:rPr>
                <w:rStyle w:val="Hyperlink"/>
                <w:rFonts w:cstheme="minorHAnsi"/>
                <w:noProof/>
                <w:sz w:val="24"/>
                <w:szCs w:val="24"/>
                <w:rPrChange w:id="4069" w:author="DuyNgo" w:date="2012-08-10T08:15:00Z">
                  <w:rPr>
                    <w:rStyle w:val="Hyperlink"/>
                    <w:noProof/>
                  </w:rPr>
                </w:rPrChange>
              </w:rPr>
              <w:fldChar w:fldCharType="begin"/>
            </w:r>
            <w:r w:rsidRPr="00303364">
              <w:rPr>
                <w:rStyle w:val="Hyperlink"/>
                <w:rFonts w:cstheme="minorHAnsi"/>
                <w:noProof/>
                <w:sz w:val="24"/>
                <w:szCs w:val="24"/>
                <w:rPrChange w:id="4070" w:author="DuyNgo" w:date="2012-08-10T08:15:00Z">
                  <w:rPr>
                    <w:rStyle w:val="Hyperlink"/>
                    <w:noProof/>
                  </w:rPr>
                </w:rPrChange>
              </w:rPr>
              <w:instrText xml:space="preserve"> </w:instrText>
            </w:r>
            <w:r w:rsidRPr="00303364">
              <w:rPr>
                <w:rFonts w:cstheme="minorHAnsi"/>
                <w:noProof/>
                <w:sz w:val="24"/>
                <w:szCs w:val="24"/>
                <w:rPrChange w:id="4071" w:author="DuyNgo" w:date="2012-08-10T08:15:00Z">
                  <w:rPr>
                    <w:noProof/>
                  </w:rPr>
                </w:rPrChange>
              </w:rPr>
              <w:instrText>HYPERLINK \l "_Toc332351281"</w:instrText>
            </w:r>
            <w:r w:rsidRPr="00303364">
              <w:rPr>
                <w:rStyle w:val="Hyperlink"/>
                <w:rFonts w:cstheme="minorHAnsi"/>
                <w:noProof/>
                <w:sz w:val="24"/>
                <w:szCs w:val="24"/>
                <w:rPrChange w:id="4072" w:author="DuyNgo" w:date="2012-08-10T08:15:00Z">
                  <w:rPr>
                    <w:rStyle w:val="Hyperlink"/>
                    <w:noProof/>
                  </w:rPr>
                </w:rPrChange>
              </w:rPr>
              <w:instrText xml:space="preserve"> </w:instrText>
            </w:r>
            <w:r w:rsidRPr="00303364">
              <w:rPr>
                <w:rStyle w:val="Hyperlink"/>
                <w:rFonts w:cstheme="minorHAnsi"/>
                <w:noProof/>
                <w:sz w:val="24"/>
                <w:szCs w:val="24"/>
                <w:rPrChange w:id="4073" w:author="DuyNgo" w:date="2012-08-10T08:15:00Z">
                  <w:rPr>
                    <w:rStyle w:val="Hyperlink"/>
                    <w:noProof/>
                  </w:rPr>
                </w:rPrChange>
              </w:rPr>
              <w:fldChar w:fldCharType="separate"/>
            </w:r>
            <w:r w:rsidRPr="00303364">
              <w:rPr>
                <w:rStyle w:val="Hyperlink"/>
                <w:rFonts w:cstheme="minorHAnsi"/>
                <w:noProof/>
                <w:sz w:val="24"/>
                <w:szCs w:val="24"/>
                <w:rPrChange w:id="4074" w:author="DuyNgo" w:date="2012-08-10T08:15:00Z">
                  <w:rPr>
                    <w:rStyle w:val="Hyperlink"/>
                    <w:rFonts w:ascii="Times New Roman" w:hAnsi="Times New Roman" w:cs="Times New Roman"/>
                    <w:noProof/>
                  </w:rPr>
                </w:rPrChange>
              </w:rPr>
              <w:t>1.17.2</w:t>
            </w:r>
            <w:r w:rsidRPr="00303364">
              <w:rPr>
                <w:rFonts w:eastAsiaTheme="minorEastAsia" w:cstheme="minorHAnsi"/>
                <w:noProof/>
                <w:sz w:val="24"/>
                <w:szCs w:val="24"/>
                <w:lang w:eastAsia="ja-JP"/>
                <w:rPrChange w:id="4075" w:author="DuyNgo" w:date="2012-08-10T08:15:00Z">
                  <w:rPr>
                    <w:rFonts w:eastAsiaTheme="minorEastAsia"/>
                    <w:noProof/>
                    <w:lang w:eastAsia="ja-JP"/>
                  </w:rPr>
                </w:rPrChange>
              </w:rPr>
              <w:tab/>
            </w:r>
            <w:r w:rsidRPr="00303364">
              <w:rPr>
                <w:rStyle w:val="Hyperlink"/>
                <w:rFonts w:cstheme="minorHAnsi"/>
                <w:noProof/>
                <w:sz w:val="24"/>
                <w:szCs w:val="24"/>
                <w:rPrChange w:id="4076"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077" w:author="DuyNgo" w:date="2012-08-10T08:15:00Z">
                  <w:rPr>
                    <w:noProof/>
                    <w:webHidden/>
                  </w:rPr>
                </w:rPrChange>
              </w:rPr>
              <w:tab/>
            </w:r>
            <w:r w:rsidRPr="00303364">
              <w:rPr>
                <w:rFonts w:cstheme="minorHAnsi"/>
                <w:noProof/>
                <w:webHidden/>
                <w:sz w:val="24"/>
                <w:szCs w:val="24"/>
                <w:rPrChange w:id="4078" w:author="DuyNgo" w:date="2012-08-10T08:15:00Z">
                  <w:rPr>
                    <w:noProof/>
                    <w:webHidden/>
                  </w:rPr>
                </w:rPrChange>
              </w:rPr>
              <w:fldChar w:fldCharType="begin"/>
            </w:r>
            <w:r w:rsidRPr="00303364">
              <w:rPr>
                <w:rFonts w:cstheme="minorHAnsi"/>
                <w:noProof/>
                <w:webHidden/>
                <w:sz w:val="24"/>
                <w:szCs w:val="24"/>
                <w:rPrChange w:id="4079" w:author="DuyNgo" w:date="2012-08-10T08:15:00Z">
                  <w:rPr>
                    <w:noProof/>
                    <w:webHidden/>
                  </w:rPr>
                </w:rPrChange>
              </w:rPr>
              <w:instrText xml:space="preserve"> PAGEREF _Toc332351281 \h </w:instrText>
            </w:r>
          </w:ins>
          <w:r w:rsidRPr="00303364">
            <w:rPr>
              <w:rFonts w:cstheme="minorHAnsi"/>
              <w:noProof/>
              <w:webHidden/>
              <w:sz w:val="24"/>
              <w:szCs w:val="24"/>
              <w:rPrChange w:id="4080" w:author="DuyNgo" w:date="2012-08-10T08:15:00Z">
                <w:rPr>
                  <w:rFonts w:cstheme="minorHAnsi"/>
                  <w:noProof/>
                  <w:webHidden/>
                  <w:sz w:val="24"/>
                  <w:szCs w:val="24"/>
                </w:rPr>
              </w:rPrChange>
            </w:rPr>
          </w:r>
          <w:r w:rsidRPr="00303364">
            <w:rPr>
              <w:rFonts w:cstheme="minorHAnsi"/>
              <w:noProof/>
              <w:webHidden/>
              <w:sz w:val="24"/>
              <w:szCs w:val="24"/>
              <w:rPrChange w:id="4081" w:author="DuyNgo" w:date="2012-08-10T08:15:00Z">
                <w:rPr>
                  <w:noProof/>
                  <w:webHidden/>
                </w:rPr>
              </w:rPrChange>
            </w:rPr>
            <w:fldChar w:fldCharType="separate"/>
          </w:r>
          <w:ins w:id="4082" w:author="DuyNgo" w:date="2012-08-10T08:15:00Z">
            <w:r w:rsidRPr="00303364">
              <w:rPr>
                <w:rFonts w:cstheme="minorHAnsi"/>
                <w:noProof/>
                <w:webHidden/>
                <w:sz w:val="24"/>
                <w:szCs w:val="24"/>
                <w:rPrChange w:id="4083" w:author="DuyNgo" w:date="2012-08-10T08:15:00Z">
                  <w:rPr>
                    <w:noProof/>
                    <w:webHidden/>
                  </w:rPr>
                </w:rPrChange>
              </w:rPr>
              <w:t>319</w:t>
            </w:r>
            <w:r w:rsidRPr="00303364">
              <w:rPr>
                <w:rFonts w:cstheme="minorHAnsi"/>
                <w:noProof/>
                <w:webHidden/>
                <w:sz w:val="24"/>
                <w:szCs w:val="24"/>
                <w:rPrChange w:id="4084" w:author="DuyNgo" w:date="2012-08-10T08:15:00Z">
                  <w:rPr>
                    <w:noProof/>
                    <w:webHidden/>
                  </w:rPr>
                </w:rPrChange>
              </w:rPr>
              <w:fldChar w:fldCharType="end"/>
            </w:r>
            <w:r w:rsidRPr="00303364">
              <w:rPr>
                <w:rStyle w:val="Hyperlink"/>
                <w:rFonts w:cstheme="minorHAnsi"/>
                <w:noProof/>
                <w:sz w:val="24"/>
                <w:szCs w:val="24"/>
                <w:rPrChange w:id="4085"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086" w:author="DuyNgo" w:date="2012-08-10T08:15:00Z"/>
              <w:rFonts w:eastAsiaTheme="minorEastAsia" w:cstheme="minorHAnsi"/>
              <w:noProof/>
              <w:sz w:val="24"/>
              <w:szCs w:val="24"/>
              <w:lang w:eastAsia="ja-JP"/>
              <w:rPrChange w:id="4087" w:author="DuyNgo" w:date="2012-08-10T08:15:00Z">
                <w:rPr>
                  <w:ins w:id="4088" w:author="DuyNgo" w:date="2012-08-10T08:15:00Z"/>
                  <w:rFonts w:eastAsiaTheme="minorEastAsia"/>
                  <w:noProof/>
                  <w:lang w:eastAsia="ja-JP"/>
                </w:rPr>
              </w:rPrChange>
            </w:rPr>
          </w:pPr>
          <w:ins w:id="4089" w:author="DuyNgo" w:date="2012-08-10T08:15:00Z">
            <w:r w:rsidRPr="00303364">
              <w:rPr>
                <w:rStyle w:val="Hyperlink"/>
                <w:rFonts w:cstheme="minorHAnsi"/>
                <w:noProof/>
                <w:sz w:val="24"/>
                <w:szCs w:val="24"/>
                <w:rPrChange w:id="4090" w:author="DuyNgo" w:date="2012-08-10T08:15:00Z">
                  <w:rPr>
                    <w:rStyle w:val="Hyperlink"/>
                    <w:noProof/>
                  </w:rPr>
                </w:rPrChange>
              </w:rPr>
              <w:fldChar w:fldCharType="begin"/>
            </w:r>
            <w:r w:rsidRPr="00303364">
              <w:rPr>
                <w:rStyle w:val="Hyperlink"/>
                <w:rFonts w:cstheme="minorHAnsi"/>
                <w:noProof/>
                <w:sz w:val="24"/>
                <w:szCs w:val="24"/>
                <w:rPrChange w:id="4091" w:author="DuyNgo" w:date="2012-08-10T08:15:00Z">
                  <w:rPr>
                    <w:rStyle w:val="Hyperlink"/>
                    <w:noProof/>
                  </w:rPr>
                </w:rPrChange>
              </w:rPr>
              <w:instrText xml:space="preserve"> </w:instrText>
            </w:r>
            <w:r w:rsidRPr="00303364">
              <w:rPr>
                <w:rFonts w:cstheme="minorHAnsi"/>
                <w:noProof/>
                <w:sz w:val="24"/>
                <w:szCs w:val="24"/>
                <w:rPrChange w:id="4092" w:author="DuyNgo" w:date="2012-08-10T08:15:00Z">
                  <w:rPr>
                    <w:noProof/>
                  </w:rPr>
                </w:rPrChange>
              </w:rPr>
              <w:instrText>HYPERLINK \l "_Toc332351282"</w:instrText>
            </w:r>
            <w:r w:rsidRPr="00303364">
              <w:rPr>
                <w:rStyle w:val="Hyperlink"/>
                <w:rFonts w:cstheme="minorHAnsi"/>
                <w:noProof/>
                <w:sz w:val="24"/>
                <w:szCs w:val="24"/>
                <w:rPrChange w:id="4093" w:author="DuyNgo" w:date="2012-08-10T08:15:00Z">
                  <w:rPr>
                    <w:rStyle w:val="Hyperlink"/>
                    <w:noProof/>
                  </w:rPr>
                </w:rPrChange>
              </w:rPr>
              <w:instrText xml:space="preserve"> </w:instrText>
            </w:r>
            <w:r w:rsidRPr="00303364">
              <w:rPr>
                <w:rStyle w:val="Hyperlink"/>
                <w:rFonts w:cstheme="minorHAnsi"/>
                <w:noProof/>
                <w:sz w:val="24"/>
                <w:szCs w:val="24"/>
                <w:rPrChange w:id="4094" w:author="DuyNgo" w:date="2012-08-10T08:15:00Z">
                  <w:rPr>
                    <w:rStyle w:val="Hyperlink"/>
                    <w:noProof/>
                  </w:rPr>
                </w:rPrChange>
              </w:rPr>
              <w:fldChar w:fldCharType="separate"/>
            </w:r>
            <w:r w:rsidRPr="00303364">
              <w:rPr>
                <w:rStyle w:val="Hyperlink"/>
                <w:rFonts w:cstheme="minorHAnsi"/>
                <w:noProof/>
                <w:sz w:val="24"/>
                <w:szCs w:val="24"/>
                <w:rPrChange w:id="4095" w:author="DuyNgo" w:date="2012-08-10T08:15:00Z">
                  <w:rPr>
                    <w:rStyle w:val="Hyperlink"/>
                    <w:rFonts w:ascii="Times New Roman" w:hAnsi="Times New Roman" w:cs="Times New Roman"/>
                    <w:noProof/>
                  </w:rPr>
                </w:rPrChange>
              </w:rPr>
              <w:t>1.18</w:t>
            </w:r>
            <w:r w:rsidRPr="00303364">
              <w:rPr>
                <w:rFonts w:eastAsiaTheme="minorEastAsia" w:cstheme="minorHAnsi"/>
                <w:noProof/>
                <w:sz w:val="24"/>
                <w:szCs w:val="24"/>
                <w:lang w:eastAsia="ja-JP"/>
                <w:rPrChange w:id="4096" w:author="DuyNgo" w:date="2012-08-10T08:15:00Z">
                  <w:rPr>
                    <w:rFonts w:eastAsiaTheme="minorEastAsia"/>
                    <w:noProof/>
                    <w:lang w:eastAsia="ja-JP"/>
                  </w:rPr>
                </w:rPrChange>
              </w:rPr>
              <w:tab/>
            </w:r>
            <w:r w:rsidRPr="00303364">
              <w:rPr>
                <w:rStyle w:val="Hyperlink"/>
                <w:rFonts w:cstheme="minorHAnsi"/>
                <w:noProof/>
                <w:sz w:val="24"/>
                <w:szCs w:val="24"/>
                <w:rPrChange w:id="4097" w:author="DuyNgo" w:date="2012-08-10T08:15:00Z">
                  <w:rPr>
                    <w:rStyle w:val="Hyperlink"/>
                    <w:rFonts w:ascii="Times New Roman" w:hAnsi="Times New Roman" w:cs="Times New Roman"/>
                    <w:noProof/>
                  </w:rPr>
                </w:rPrChange>
              </w:rPr>
              <w:t>ProjectEye _UC05 - Add Risk Use Case</w:t>
            </w:r>
            <w:r w:rsidRPr="00303364">
              <w:rPr>
                <w:rFonts w:cstheme="minorHAnsi"/>
                <w:noProof/>
                <w:webHidden/>
                <w:sz w:val="24"/>
                <w:szCs w:val="24"/>
                <w:rPrChange w:id="4098" w:author="DuyNgo" w:date="2012-08-10T08:15:00Z">
                  <w:rPr>
                    <w:noProof/>
                    <w:webHidden/>
                  </w:rPr>
                </w:rPrChange>
              </w:rPr>
              <w:tab/>
            </w:r>
            <w:r w:rsidRPr="00303364">
              <w:rPr>
                <w:rFonts w:cstheme="minorHAnsi"/>
                <w:noProof/>
                <w:webHidden/>
                <w:sz w:val="24"/>
                <w:szCs w:val="24"/>
                <w:rPrChange w:id="4099" w:author="DuyNgo" w:date="2012-08-10T08:15:00Z">
                  <w:rPr>
                    <w:noProof/>
                    <w:webHidden/>
                  </w:rPr>
                </w:rPrChange>
              </w:rPr>
              <w:fldChar w:fldCharType="begin"/>
            </w:r>
            <w:r w:rsidRPr="00303364">
              <w:rPr>
                <w:rFonts w:cstheme="minorHAnsi"/>
                <w:noProof/>
                <w:webHidden/>
                <w:sz w:val="24"/>
                <w:szCs w:val="24"/>
                <w:rPrChange w:id="4100" w:author="DuyNgo" w:date="2012-08-10T08:15:00Z">
                  <w:rPr>
                    <w:noProof/>
                    <w:webHidden/>
                  </w:rPr>
                </w:rPrChange>
              </w:rPr>
              <w:instrText xml:space="preserve"> PAGEREF _Toc332351282 \h </w:instrText>
            </w:r>
          </w:ins>
          <w:r w:rsidRPr="00303364">
            <w:rPr>
              <w:rFonts w:cstheme="minorHAnsi"/>
              <w:noProof/>
              <w:webHidden/>
              <w:sz w:val="24"/>
              <w:szCs w:val="24"/>
              <w:rPrChange w:id="4101" w:author="DuyNgo" w:date="2012-08-10T08:15:00Z">
                <w:rPr>
                  <w:rFonts w:cstheme="minorHAnsi"/>
                  <w:noProof/>
                  <w:webHidden/>
                  <w:sz w:val="24"/>
                  <w:szCs w:val="24"/>
                </w:rPr>
              </w:rPrChange>
            </w:rPr>
          </w:r>
          <w:r w:rsidRPr="00303364">
            <w:rPr>
              <w:rFonts w:cstheme="minorHAnsi"/>
              <w:noProof/>
              <w:webHidden/>
              <w:sz w:val="24"/>
              <w:szCs w:val="24"/>
              <w:rPrChange w:id="4102" w:author="DuyNgo" w:date="2012-08-10T08:15:00Z">
                <w:rPr>
                  <w:noProof/>
                  <w:webHidden/>
                </w:rPr>
              </w:rPrChange>
            </w:rPr>
            <w:fldChar w:fldCharType="separate"/>
          </w:r>
          <w:ins w:id="4103" w:author="DuyNgo" w:date="2012-08-10T08:15:00Z">
            <w:r w:rsidRPr="00303364">
              <w:rPr>
                <w:rFonts w:cstheme="minorHAnsi"/>
                <w:noProof/>
                <w:webHidden/>
                <w:sz w:val="24"/>
                <w:szCs w:val="24"/>
                <w:rPrChange w:id="4104" w:author="DuyNgo" w:date="2012-08-10T08:15:00Z">
                  <w:rPr>
                    <w:noProof/>
                    <w:webHidden/>
                  </w:rPr>
                </w:rPrChange>
              </w:rPr>
              <w:t>319</w:t>
            </w:r>
            <w:r w:rsidRPr="00303364">
              <w:rPr>
                <w:rFonts w:cstheme="minorHAnsi"/>
                <w:noProof/>
                <w:webHidden/>
                <w:sz w:val="24"/>
                <w:szCs w:val="24"/>
                <w:rPrChange w:id="4105" w:author="DuyNgo" w:date="2012-08-10T08:15:00Z">
                  <w:rPr>
                    <w:noProof/>
                    <w:webHidden/>
                  </w:rPr>
                </w:rPrChange>
              </w:rPr>
              <w:fldChar w:fldCharType="end"/>
            </w:r>
            <w:r w:rsidRPr="00303364">
              <w:rPr>
                <w:rStyle w:val="Hyperlink"/>
                <w:rFonts w:cstheme="minorHAnsi"/>
                <w:noProof/>
                <w:sz w:val="24"/>
                <w:szCs w:val="24"/>
                <w:rPrChange w:id="410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107" w:author="DuyNgo" w:date="2012-08-10T08:15:00Z"/>
              <w:rFonts w:eastAsiaTheme="minorEastAsia" w:cstheme="minorHAnsi"/>
              <w:noProof/>
              <w:sz w:val="24"/>
              <w:szCs w:val="24"/>
              <w:lang w:eastAsia="ja-JP"/>
              <w:rPrChange w:id="4108" w:author="DuyNgo" w:date="2012-08-10T08:15:00Z">
                <w:rPr>
                  <w:ins w:id="4109" w:author="DuyNgo" w:date="2012-08-10T08:15:00Z"/>
                  <w:rFonts w:eastAsiaTheme="minorEastAsia"/>
                  <w:noProof/>
                  <w:lang w:eastAsia="ja-JP"/>
                </w:rPr>
              </w:rPrChange>
            </w:rPr>
          </w:pPr>
          <w:ins w:id="4110" w:author="DuyNgo" w:date="2012-08-10T08:15:00Z">
            <w:r w:rsidRPr="00303364">
              <w:rPr>
                <w:rStyle w:val="Hyperlink"/>
                <w:rFonts w:cstheme="minorHAnsi"/>
                <w:noProof/>
                <w:sz w:val="24"/>
                <w:szCs w:val="24"/>
                <w:rPrChange w:id="4111" w:author="DuyNgo" w:date="2012-08-10T08:15:00Z">
                  <w:rPr>
                    <w:rStyle w:val="Hyperlink"/>
                    <w:noProof/>
                  </w:rPr>
                </w:rPrChange>
              </w:rPr>
              <w:fldChar w:fldCharType="begin"/>
            </w:r>
            <w:r w:rsidRPr="00303364">
              <w:rPr>
                <w:rStyle w:val="Hyperlink"/>
                <w:rFonts w:cstheme="minorHAnsi"/>
                <w:noProof/>
                <w:sz w:val="24"/>
                <w:szCs w:val="24"/>
                <w:rPrChange w:id="4112" w:author="DuyNgo" w:date="2012-08-10T08:15:00Z">
                  <w:rPr>
                    <w:rStyle w:val="Hyperlink"/>
                    <w:noProof/>
                  </w:rPr>
                </w:rPrChange>
              </w:rPr>
              <w:instrText xml:space="preserve"> </w:instrText>
            </w:r>
            <w:r w:rsidRPr="00303364">
              <w:rPr>
                <w:rFonts w:cstheme="minorHAnsi"/>
                <w:noProof/>
                <w:sz w:val="24"/>
                <w:szCs w:val="24"/>
                <w:rPrChange w:id="4113" w:author="DuyNgo" w:date="2012-08-10T08:15:00Z">
                  <w:rPr>
                    <w:noProof/>
                  </w:rPr>
                </w:rPrChange>
              </w:rPr>
              <w:instrText>HYPERLINK \l "_Toc332351283"</w:instrText>
            </w:r>
            <w:r w:rsidRPr="00303364">
              <w:rPr>
                <w:rStyle w:val="Hyperlink"/>
                <w:rFonts w:cstheme="minorHAnsi"/>
                <w:noProof/>
                <w:sz w:val="24"/>
                <w:szCs w:val="24"/>
                <w:rPrChange w:id="4114" w:author="DuyNgo" w:date="2012-08-10T08:15:00Z">
                  <w:rPr>
                    <w:rStyle w:val="Hyperlink"/>
                    <w:noProof/>
                  </w:rPr>
                </w:rPrChange>
              </w:rPr>
              <w:instrText xml:space="preserve"> </w:instrText>
            </w:r>
            <w:r w:rsidRPr="00303364">
              <w:rPr>
                <w:rStyle w:val="Hyperlink"/>
                <w:rFonts w:cstheme="minorHAnsi"/>
                <w:noProof/>
                <w:sz w:val="24"/>
                <w:szCs w:val="24"/>
                <w:rPrChange w:id="4115" w:author="DuyNgo" w:date="2012-08-10T08:15:00Z">
                  <w:rPr>
                    <w:rStyle w:val="Hyperlink"/>
                    <w:noProof/>
                  </w:rPr>
                </w:rPrChange>
              </w:rPr>
              <w:fldChar w:fldCharType="separate"/>
            </w:r>
            <w:r w:rsidRPr="00303364">
              <w:rPr>
                <w:rStyle w:val="Hyperlink"/>
                <w:rFonts w:cstheme="minorHAnsi"/>
                <w:noProof/>
                <w:sz w:val="24"/>
                <w:szCs w:val="24"/>
                <w:rPrChange w:id="4116" w:author="DuyNgo" w:date="2012-08-10T08:15:00Z">
                  <w:rPr>
                    <w:rStyle w:val="Hyperlink"/>
                    <w:rFonts w:ascii="Times New Roman" w:hAnsi="Times New Roman" w:cs="Times New Roman"/>
                    <w:noProof/>
                  </w:rPr>
                </w:rPrChange>
              </w:rPr>
              <w:t>1.18.1</w:t>
            </w:r>
            <w:r w:rsidRPr="00303364">
              <w:rPr>
                <w:rFonts w:eastAsiaTheme="minorEastAsia" w:cstheme="minorHAnsi"/>
                <w:noProof/>
                <w:sz w:val="24"/>
                <w:szCs w:val="24"/>
                <w:lang w:eastAsia="ja-JP"/>
                <w:rPrChange w:id="4117" w:author="DuyNgo" w:date="2012-08-10T08:15:00Z">
                  <w:rPr>
                    <w:rFonts w:eastAsiaTheme="minorEastAsia"/>
                    <w:noProof/>
                    <w:lang w:eastAsia="ja-JP"/>
                  </w:rPr>
                </w:rPrChange>
              </w:rPr>
              <w:tab/>
            </w:r>
            <w:r w:rsidRPr="00303364">
              <w:rPr>
                <w:rStyle w:val="Hyperlink"/>
                <w:rFonts w:cstheme="minorHAnsi"/>
                <w:noProof/>
                <w:sz w:val="24"/>
                <w:szCs w:val="24"/>
                <w:rPrChange w:id="4118"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119" w:author="DuyNgo" w:date="2012-08-10T08:15:00Z">
                  <w:rPr>
                    <w:noProof/>
                    <w:webHidden/>
                  </w:rPr>
                </w:rPrChange>
              </w:rPr>
              <w:tab/>
            </w:r>
            <w:r w:rsidRPr="00303364">
              <w:rPr>
                <w:rFonts w:cstheme="minorHAnsi"/>
                <w:noProof/>
                <w:webHidden/>
                <w:sz w:val="24"/>
                <w:szCs w:val="24"/>
                <w:rPrChange w:id="4120" w:author="DuyNgo" w:date="2012-08-10T08:15:00Z">
                  <w:rPr>
                    <w:noProof/>
                    <w:webHidden/>
                  </w:rPr>
                </w:rPrChange>
              </w:rPr>
              <w:fldChar w:fldCharType="begin"/>
            </w:r>
            <w:r w:rsidRPr="00303364">
              <w:rPr>
                <w:rFonts w:cstheme="minorHAnsi"/>
                <w:noProof/>
                <w:webHidden/>
                <w:sz w:val="24"/>
                <w:szCs w:val="24"/>
                <w:rPrChange w:id="4121" w:author="DuyNgo" w:date="2012-08-10T08:15:00Z">
                  <w:rPr>
                    <w:noProof/>
                    <w:webHidden/>
                  </w:rPr>
                </w:rPrChange>
              </w:rPr>
              <w:instrText xml:space="preserve"> PAGEREF _Toc332351283 \h </w:instrText>
            </w:r>
          </w:ins>
          <w:r w:rsidRPr="00303364">
            <w:rPr>
              <w:rFonts w:cstheme="minorHAnsi"/>
              <w:noProof/>
              <w:webHidden/>
              <w:sz w:val="24"/>
              <w:szCs w:val="24"/>
              <w:rPrChange w:id="4122" w:author="DuyNgo" w:date="2012-08-10T08:15:00Z">
                <w:rPr>
                  <w:rFonts w:cstheme="minorHAnsi"/>
                  <w:noProof/>
                  <w:webHidden/>
                  <w:sz w:val="24"/>
                  <w:szCs w:val="24"/>
                </w:rPr>
              </w:rPrChange>
            </w:rPr>
          </w:r>
          <w:r w:rsidRPr="00303364">
            <w:rPr>
              <w:rFonts w:cstheme="minorHAnsi"/>
              <w:noProof/>
              <w:webHidden/>
              <w:sz w:val="24"/>
              <w:szCs w:val="24"/>
              <w:rPrChange w:id="4123" w:author="DuyNgo" w:date="2012-08-10T08:15:00Z">
                <w:rPr>
                  <w:noProof/>
                  <w:webHidden/>
                </w:rPr>
              </w:rPrChange>
            </w:rPr>
            <w:fldChar w:fldCharType="separate"/>
          </w:r>
          <w:ins w:id="4124" w:author="DuyNgo" w:date="2012-08-10T08:15:00Z">
            <w:r w:rsidRPr="00303364">
              <w:rPr>
                <w:rFonts w:cstheme="minorHAnsi"/>
                <w:noProof/>
                <w:webHidden/>
                <w:sz w:val="24"/>
                <w:szCs w:val="24"/>
                <w:rPrChange w:id="4125" w:author="DuyNgo" w:date="2012-08-10T08:15:00Z">
                  <w:rPr>
                    <w:noProof/>
                    <w:webHidden/>
                  </w:rPr>
                </w:rPrChange>
              </w:rPr>
              <w:t>319</w:t>
            </w:r>
            <w:r w:rsidRPr="00303364">
              <w:rPr>
                <w:rFonts w:cstheme="minorHAnsi"/>
                <w:noProof/>
                <w:webHidden/>
                <w:sz w:val="24"/>
                <w:szCs w:val="24"/>
                <w:rPrChange w:id="4126" w:author="DuyNgo" w:date="2012-08-10T08:15:00Z">
                  <w:rPr>
                    <w:noProof/>
                    <w:webHidden/>
                  </w:rPr>
                </w:rPrChange>
              </w:rPr>
              <w:fldChar w:fldCharType="end"/>
            </w:r>
            <w:r w:rsidRPr="00303364">
              <w:rPr>
                <w:rStyle w:val="Hyperlink"/>
                <w:rFonts w:cstheme="minorHAnsi"/>
                <w:noProof/>
                <w:sz w:val="24"/>
                <w:szCs w:val="24"/>
                <w:rPrChange w:id="412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128" w:author="DuyNgo" w:date="2012-08-10T08:15:00Z"/>
              <w:rFonts w:eastAsiaTheme="minorEastAsia" w:cstheme="minorHAnsi"/>
              <w:noProof/>
              <w:sz w:val="24"/>
              <w:szCs w:val="24"/>
              <w:lang w:eastAsia="ja-JP"/>
              <w:rPrChange w:id="4129" w:author="DuyNgo" w:date="2012-08-10T08:15:00Z">
                <w:rPr>
                  <w:ins w:id="4130" w:author="DuyNgo" w:date="2012-08-10T08:15:00Z"/>
                  <w:rFonts w:eastAsiaTheme="minorEastAsia"/>
                  <w:noProof/>
                  <w:lang w:eastAsia="ja-JP"/>
                </w:rPr>
              </w:rPrChange>
            </w:rPr>
          </w:pPr>
          <w:ins w:id="4131" w:author="DuyNgo" w:date="2012-08-10T08:15:00Z">
            <w:r w:rsidRPr="00303364">
              <w:rPr>
                <w:rStyle w:val="Hyperlink"/>
                <w:rFonts w:cstheme="minorHAnsi"/>
                <w:noProof/>
                <w:sz w:val="24"/>
                <w:szCs w:val="24"/>
                <w:rPrChange w:id="4132" w:author="DuyNgo" w:date="2012-08-10T08:15:00Z">
                  <w:rPr>
                    <w:rStyle w:val="Hyperlink"/>
                    <w:noProof/>
                  </w:rPr>
                </w:rPrChange>
              </w:rPr>
              <w:fldChar w:fldCharType="begin"/>
            </w:r>
            <w:r w:rsidRPr="00303364">
              <w:rPr>
                <w:rStyle w:val="Hyperlink"/>
                <w:rFonts w:cstheme="minorHAnsi"/>
                <w:noProof/>
                <w:sz w:val="24"/>
                <w:szCs w:val="24"/>
                <w:rPrChange w:id="4133" w:author="DuyNgo" w:date="2012-08-10T08:15:00Z">
                  <w:rPr>
                    <w:rStyle w:val="Hyperlink"/>
                    <w:noProof/>
                  </w:rPr>
                </w:rPrChange>
              </w:rPr>
              <w:instrText xml:space="preserve"> </w:instrText>
            </w:r>
            <w:r w:rsidRPr="00303364">
              <w:rPr>
                <w:rFonts w:cstheme="minorHAnsi"/>
                <w:noProof/>
                <w:sz w:val="24"/>
                <w:szCs w:val="24"/>
                <w:rPrChange w:id="4134" w:author="DuyNgo" w:date="2012-08-10T08:15:00Z">
                  <w:rPr>
                    <w:noProof/>
                  </w:rPr>
                </w:rPrChange>
              </w:rPr>
              <w:instrText>HYPERLINK \l "_Toc332351284"</w:instrText>
            </w:r>
            <w:r w:rsidRPr="00303364">
              <w:rPr>
                <w:rStyle w:val="Hyperlink"/>
                <w:rFonts w:cstheme="minorHAnsi"/>
                <w:noProof/>
                <w:sz w:val="24"/>
                <w:szCs w:val="24"/>
                <w:rPrChange w:id="4135" w:author="DuyNgo" w:date="2012-08-10T08:15:00Z">
                  <w:rPr>
                    <w:rStyle w:val="Hyperlink"/>
                    <w:noProof/>
                  </w:rPr>
                </w:rPrChange>
              </w:rPr>
              <w:instrText xml:space="preserve"> </w:instrText>
            </w:r>
            <w:r w:rsidRPr="00303364">
              <w:rPr>
                <w:rStyle w:val="Hyperlink"/>
                <w:rFonts w:cstheme="minorHAnsi"/>
                <w:noProof/>
                <w:sz w:val="24"/>
                <w:szCs w:val="24"/>
                <w:rPrChange w:id="4136" w:author="DuyNgo" w:date="2012-08-10T08:15:00Z">
                  <w:rPr>
                    <w:rStyle w:val="Hyperlink"/>
                    <w:noProof/>
                  </w:rPr>
                </w:rPrChange>
              </w:rPr>
              <w:fldChar w:fldCharType="separate"/>
            </w:r>
            <w:r w:rsidRPr="00303364">
              <w:rPr>
                <w:rStyle w:val="Hyperlink"/>
                <w:rFonts w:cstheme="minorHAnsi"/>
                <w:noProof/>
                <w:sz w:val="24"/>
                <w:szCs w:val="24"/>
                <w:rPrChange w:id="4137" w:author="DuyNgo" w:date="2012-08-10T08:15:00Z">
                  <w:rPr>
                    <w:rStyle w:val="Hyperlink"/>
                    <w:rFonts w:ascii="Times New Roman" w:hAnsi="Times New Roman" w:cs="Times New Roman"/>
                    <w:noProof/>
                  </w:rPr>
                </w:rPrChange>
              </w:rPr>
              <w:t>1.18.2</w:t>
            </w:r>
            <w:r w:rsidRPr="00303364">
              <w:rPr>
                <w:rFonts w:eastAsiaTheme="minorEastAsia" w:cstheme="minorHAnsi"/>
                <w:noProof/>
                <w:sz w:val="24"/>
                <w:szCs w:val="24"/>
                <w:lang w:eastAsia="ja-JP"/>
                <w:rPrChange w:id="4138" w:author="DuyNgo" w:date="2012-08-10T08:15:00Z">
                  <w:rPr>
                    <w:rFonts w:eastAsiaTheme="minorEastAsia"/>
                    <w:noProof/>
                    <w:lang w:eastAsia="ja-JP"/>
                  </w:rPr>
                </w:rPrChange>
              </w:rPr>
              <w:tab/>
            </w:r>
            <w:r w:rsidRPr="00303364">
              <w:rPr>
                <w:rStyle w:val="Hyperlink"/>
                <w:rFonts w:cstheme="minorHAnsi"/>
                <w:noProof/>
                <w:sz w:val="24"/>
                <w:szCs w:val="24"/>
                <w:rPrChange w:id="4139"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140" w:author="DuyNgo" w:date="2012-08-10T08:15:00Z">
                  <w:rPr>
                    <w:noProof/>
                    <w:webHidden/>
                  </w:rPr>
                </w:rPrChange>
              </w:rPr>
              <w:tab/>
            </w:r>
            <w:r w:rsidRPr="00303364">
              <w:rPr>
                <w:rFonts w:cstheme="minorHAnsi"/>
                <w:noProof/>
                <w:webHidden/>
                <w:sz w:val="24"/>
                <w:szCs w:val="24"/>
                <w:rPrChange w:id="4141" w:author="DuyNgo" w:date="2012-08-10T08:15:00Z">
                  <w:rPr>
                    <w:noProof/>
                    <w:webHidden/>
                  </w:rPr>
                </w:rPrChange>
              </w:rPr>
              <w:fldChar w:fldCharType="begin"/>
            </w:r>
            <w:r w:rsidRPr="00303364">
              <w:rPr>
                <w:rFonts w:cstheme="minorHAnsi"/>
                <w:noProof/>
                <w:webHidden/>
                <w:sz w:val="24"/>
                <w:szCs w:val="24"/>
                <w:rPrChange w:id="4142" w:author="DuyNgo" w:date="2012-08-10T08:15:00Z">
                  <w:rPr>
                    <w:noProof/>
                    <w:webHidden/>
                  </w:rPr>
                </w:rPrChange>
              </w:rPr>
              <w:instrText xml:space="preserve"> PAGEREF _Toc332351284 \h </w:instrText>
            </w:r>
          </w:ins>
          <w:r w:rsidRPr="00303364">
            <w:rPr>
              <w:rFonts w:cstheme="minorHAnsi"/>
              <w:noProof/>
              <w:webHidden/>
              <w:sz w:val="24"/>
              <w:szCs w:val="24"/>
              <w:rPrChange w:id="4143" w:author="DuyNgo" w:date="2012-08-10T08:15:00Z">
                <w:rPr>
                  <w:rFonts w:cstheme="minorHAnsi"/>
                  <w:noProof/>
                  <w:webHidden/>
                  <w:sz w:val="24"/>
                  <w:szCs w:val="24"/>
                </w:rPr>
              </w:rPrChange>
            </w:rPr>
          </w:r>
          <w:r w:rsidRPr="00303364">
            <w:rPr>
              <w:rFonts w:cstheme="minorHAnsi"/>
              <w:noProof/>
              <w:webHidden/>
              <w:sz w:val="24"/>
              <w:szCs w:val="24"/>
              <w:rPrChange w:id="4144" w:author="DuyNgo" w:date="2012-08-10T08:15:00Z">
                <w:rPr>
                  <w:noProof/>
                  <w:webHidden/>
                </w:rPr>
              </w:rPrChange>
            </w:rPr>
            <w:fldChar w:fldCharType="separate"/>
          </w:r>
          <w:ins w:id="4145" w:author="DuyNgo" w:date="2012-08-10T08:15:00Z">
            <w:r w:rsidRPr="00303364">
              <w:rPr>
                <w:rFonts w:cstheme="minorHAnsi"/>
                <w:noProof/>
                <w:webHidden/>
                <w:sz w:val="24"/>
                <w:szCs w:val="24"/>
                <w:rPrChange w:id="4146" w:author="DuyNgo" w:date="2012-08-10T08:15:00Z">
                  <w:rPr>
                    <w:noProof/>
                    <w:webHidden/>
                  </w:rPr>
                </w:rPrChange>
              </w:rPr>
              <w:t>320</w:t>
            </w:r>
            <w:r w:rsidRPr="00303364">
              <w:rPr>
                <w:rFonts w:cstheme="minorHAnsi"/>
                <w:noProof/>
                <w:webHidden/>
                <w:sz w:val="24"/>
                <w:szCs w:val="24"/>
                <w:rPrChange w:id="4147" w:author="DuyNgo" w:date="2012-08-10T08:15:00Z">
                  <w:rPr>
                    <w:noProof/>
                    <w:webHidden/>
                  </w:rPr>
                </w:rPrChange>
              </w:rPr>
              <w:fldChar w:fldCharType="end"/>
            </w:r>
            <w:r w:rsidRPr="00303364">
              <w:rPr>
                <w:rStyle w:val="Hyperlink"/>
                <w:rFonts w:cstheme="minorHAnsi"/>
                <w:noProof/>
                <w:sz w:val="24"/>
                <w:szCs w:val="24"/>
                <w:rPrChange w:id="4148"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149" w:author="DuyNgo" w:date="2012-08-10T08:15:00Z"/>
              <w:rFonts w:eastAsiaTheme="minorEastAsia" w:cstheme="minorHAnsi"/>
              <w:noProof/>
              <w:sz w:val="24"/>
              <w:szCs w:val="24"/>
              <w:lang w:eastAsia="ja-JP"/>
              <w:rPrChange w:id="4150" w:author="DuyNgo" w:date="2012-08-10T08:15:00Z">
                <w:rPr>
                  <w:ins w:id="4151" w:author="DuyNgo" w:date="2012-08-10T08:15:00Z"/>
                  <w:rFonts w:eastAsiaTheme="minorEastAsia"/>
                  <w:noProof/>
                  <w:lang w:eastAsia="ja-JP"/>
                </w:rPr>
              </w:rPrChange>
            </w:rPr>
          </w:pPr>
          <w:ins w:id="4152" w:author="DuyNgo" w:date="2012-08-10T08:15:00Z">
            <w:r w:rsidRPr="00303364">
              <w:rPr>
                <w:rStyle w:val="Hyperlink"/>
                <w:rFonts w:cstheme="minorHAnsi"/>
                <w:noProof/>
                <w:sz w:val="24"/>
                <w:szCs w:val="24"/>
                <w:rPrChange w:id="4153" w:author="DuyNgo" w:date="2012-08-10T08:15:00Z">
                  <w:rPr>
                    <w:rStyle w:val="Hyperlink"/>
                    <w:noProof/>
                  </w:rPr>
                </w:rPrChange>
              </w:rPr>
              <w:fldChar w:fldCharType="begin"/>
            </w:r>
            <w:r w:rsidRPr="00303364">
              <w:rPr>
                <w:rStyle w:val="Hyperlink"/>
                <w:rFonts w:cstheme="minorHAnsi"/>
                <w:noProof/>
                <w:sz w:val="24"/>
                <w:szCs w:val="24"/>
                <w:rPrChange w:id="4154" w:author="DuyNgo" w:date="2012-08-10T08:15:00Z">
                  <w:rPr>
                    <w:rStyle w:val="Hyperlink"/>
                    <w:noProof/>
                  </w:rPr>
                </w:rPrChange>
              </w:rPr>
              <w:instrText xml:space="preserve"> </w:instrText>
            </w:r>
            <w:r w:rsidRPr="00303364">
              <w:rPr>
                <w:rFonts w:cstheme="minorHAnsi"/>
                <w:noProof/>
                <w:sz w:val="24"/>
                <w:szCs w:val="24"/>
                <w:rPrChange w:id="4155" w:author="DuyNgo" w:date="2012-08-10T08:15:00Z">
                  <w:rPr>
                    <w:noProof/>
                  </w:rPr>
                </w:rPrChange>
              </w:rPr>
              <w:instrText>HYPERLINK \l "_Toc332351285"</w:instrText>
            </w:r>
            <w:r w:rsidRPr="00303364">
              <w:rPr>
                <w:rStyle w:val="Hyperlink"/>
                <w:rFonts w:cstheme="minorHAnsi"/>
                <w:noProof/>
                <w:sz w:val="24"/>
                <w:szCs w:val="24"/>
                <w:rPrChange w:id="4156" w:author="DuyNgo" w:date="2012-08-10T08:15:00Z">
                  <w:rPr>
                    <w:rStyle w:val="Hyperlink"/>
                    <w:noProof/>
                  </w:rPr>
                </w:rPrChange>
              </w:rPr>
              <w:instrText xml:space="preserve"> </w:instrText>
            </w:r>
            <w:r w:rsidRPr="00303364">
              <w:rPr>
                <w:rStyle w:val="Hyperlink"/>
                <w:rFonts w:cstheme="minorHAnsi"/>
                <w:noProof/>
                <w:sz w:val="24"/>
                <w:szCs w:val="24"/>
                <w:rPrChange w:id="4157" w:author="DuyNgo" w:date="2012-08-10T08:15:00Z">
                  <w:rPr>
                    <w:rStyle w:val="Hyperlink"/>
                    <w:noProof/>
                  </w:rPr>
                </w:rPrChange>
              </w:rPr>
              <w:fldChar w:fldCharType="separate"/>
            </w:r>
            <w:r w:rsidRPr="00303364">
              <w:rPr>
                <w:rStyle w:val="Hyperlink"/>
                <w:rFonts w:cstheme="minorHAnsi"/>
                <w:noProof/>
                <w:sz w:val="24"/>
                <w:szCs w:val="24"/>
                <w:rPrChange w:id="4158" w:author="DuyNgo" w:date="2012-08-10T08:15:00Z">
                  <w:rPr>
                    <w:rStyle w:val="Hyperlink"/>
                    <w:rFonts w:ascii="Times New Roman" w:hAnsi="Times New Roman" w:cs="Times New Roman"/>
                    <w:noProof/>
                  </w:rPr>
                </w:rPrChange>
              </w:rPr>
              <w:t>1.19</w:t>
            </w:r>
            <w:r w:rsidRPr="00303364">
              <w:rPr>
                <w:rFonts w:eastAsiaTheme="minorEastAsia" w:cstheme="minorHAnsi"/>
                <w:noProof/>
                <w:sz w:val="24"/>
                <w:szCs w:val="24"/>
                <w:lang w:eastAsia="ja-JP"/>
                <w:rPrChange w:id="4159" w:author="DuyNgo" w:date="2012-08-10T08:15:00Z">
                  <w:rPr>
                    <w:rFonts w:eastAsiaTheme="minorEastAsia"/>
                    <w:noProof/>
                    <w:lang w:eastAsia="ja-JP"/>
                  </w:rPr>
                </w:rPrChange>
              </w:rPr>
              <w:tab/>
            </w:r>
            <w:r w:rsidRPr="00303364">
              <w:rPr>
                <w:rStyle w:val="Hyperlink"/>
                <w:rFonts w:cstheme="minorHAnsi"/>
                <w:noProof/>
                <w:sz w:val="24"/>
                <w:szCs w:val="24"/>
                <w:rPrChange w:id="4160" w:author="DuyNgo" w:date="2012-08-10T08:15:00Z">
                  <w:rPr>
                    <w:rStyle w:val="Hyperlink"/>
                    <w:rFonts w:ascii="Times New Roman" w:hAnsi="Times New Roman" w:cs="Times New Roman"/>
                    <w:noProof/>
                  </w:rPr>
                </w:rPrChange>
              </w:rPr>
              <w:t>ProjectEye _UC06 - Edit Risk Use Case</w:t>
            </w:r>
            <w:r w:rsidRPr="00303364">
              <w:rPr>
                <w:rFonts w:cstheme="minorHAnsi"/>
                <w:noProof/>
                <w:webHidden/>
                <w:sz w:val="24"/>
                <w:szCs w:val="24"/>
                <w:rPrChange w:id="4161" w:author="DuyNgo" w:date="2012-08-10T08:15:00Z">
                  <w:rPr>
                    <w:noProof/>
                    <w:webHidden/>
                  </w:rPr>
                </w:rPrChange>
              </w:rPr>
              <w:tab/>
            </w:r>
            <w:r w:rsidRPr="00303364">
              <w:rPr>
                <w:rFonts w:cstheme="minorHAnsi"/>
                <w:noProof/>
                <w:webHidden/>
                <w:sz w:val="24"/>
                <w:szCs w:val="24"/>
                <w:rPrChange w:id="4162" w:author="DuyNgo" w:date="2012-08-10T08:15:00Z">
                  <w:rPr>
                    <w:noProof/>
                    <w:webHidden/>
                  </w:rPr>
                </w:rPrChange>
              </w:rPr>
              <w:fldChar w:fldCharType="begin"/>
            </w:r>
            <w:r w:rsidRPr="00303364">
              <w:rPr>
                <w:rFonts w:cstheme="minorHAnsi"/>
                <w:noProof/>
                <w:webHidden/>
                <w:sz w:val="24"/>
                <w:szCs w:val="24"/>
                <w:rPrChange w:id="4163" w:author="DuyNgo" w:date="2012-08-10T08:15:00Z">
                  <w:rPr>
                    <w:noProof/>
                    <w:webHidden/>
                  </w:rPr>
                </w:rPrChange>
              </w:rPr>
              <w:instrText xml:space="preserve"> PAGEREF _Toc332351285 \h </w:instrText>
            </w:r>
          </w:ins>
          <w:r w:rsidRPr="00303364">
            <w:rPr>
              <w:rFonts w:cstheme="minorHAnsi"/>
              <w:noProof/>
              <w:webHidden/>
              <w:sz w:val="24"/>
              <w:szCs w:val="24"/>
              <w:rPrChange w:id="4164" w:author="DuyNgo" w:date="2012-08-10T08:15:00Z">
                <w:rPr>
                  <w:rFonts w:cstheme="minorHAnsi"/>
                  <w:noProof/>
                  <w:webHidden/>
                  <w:sz w:val="24"/>
                  <w:szCs w:val="24"/>
                </w:rPr>
              </w:rPrChange>
            </w:rPr>
          </w:r>
          <w:r w:rsidRPr="00303364">
            <w:rPr>
              <w:rFonts w:cstheme="minorHAnsi"/>
              <w:noProof/>
              <w:webHidden/>
              <w:sz w:val="24"/>
              <w:szCs w:val="24"/>
              <w:rPrChange w:id="4165" w:author="DuyNgo" w:date="2012-08-10T08:15:00Z">
                <w:rPr>
                  <w:noProof/>
                  <w:webHidden/>
                </w:rPr>
              </w:rPrChange>
            </w:rPr>
            <w:fldChar w:fldCharType="separate"/>
          </w:r>
          <w:ins w:id="4166" w:author="DuyNgo" w:date="2012-08-10T08:15:00Z">
            <w:r w:rsidRPr="00303364">
              <w:rPr>
                <w:rFonts w:cstheme="minorHAnsi"/>
                <w:noProof/>
                <w:webHidden/>
                <w:sz w:val="24"/>
                <w:szCs w:val="24"/>
                <w:rPrChange w:id="4167" w:author="DuyNgo" w:date="2012-08-10T08:15:00Z">
                  <w:rPr>
                    <w:noProof/>
                    <w:webHidden/>
                  </w:rPr>
                </w:rPrChange>
              </w:rPr>
              <w:t>320</w:t>
            </w:r>
            <w:r w:rsidRPr="00303364">
              <w:rPr>
                <w:rFonts w:cstheme="minorHAnsi"/>
                <w:noProof/>
                <w:webHidden/>
                <w:sz w:val="24"/>
                <w:szCs w:val="24"/>
                <w:rPrChange w:id="4168" w:author="DuyNgo" w:date="2012-08-10T08:15:00Z">
                  <w:rPr>
                    <w:noProof/>
                    <w:webHidden/>
                  </w:rPr>
                </w:rPrChange>
              </w:rPr>
              <w:fldChar w:fldCharType="end"/>
            </w:r>
            <w:r w:rsidRPr="00303364">
              <w:rPr>
                <w:rStyle w:val="Hyperlink"/>
                <w:rFonts w:cstheme="minorHAnsi"/>
                <w:noProof/>
                <w:sz w:val="24"/>
                <w:szCs w:val="24"/>
                <w:rPrChange w:id="416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170" w:author="DuyNgo" w:date="2012-08-10T08:15:00Z"/>
              <w:rFonts w:eastAsiaTheme="minorEastAsia" w:cstheme="minorHAnsi"/>
              <w:noProof/>
              <w:sz w:val="24"/>
              <w:szCs w:val="24"/>
              <w:lang w:eastAsia="ja-JP"/>
              <w:rPrChange w:id="4171" w:author="DuyNgo" w:date="2012-08-10T08:15:00Z">
                <w:rPr>
                  <w:ins w:id="4172" w:author="DuyNgo" w:date="2012-08-10T08:15:00Z"/>
                  <w:rFonts w:eastAsiaTheme="minorEastAsia"/>
                  <w:noProof/>
                  <w:lang w:eastAsia="ja-JP"/>
                </w:rPr>
              </w:rPrChange>
            </w:rPr>
          </w:pPr>
          <w:ins w:id="4173" w:author="DuyNgo" w:date="2012-08-10T08:15:00Z">
            <w:r w:rsidRPr="00303364">
              <w:rPr>
                <w:rStyle w:val="Hyperlink"/>
                <w:rFonts w:cstheme="minorHAnsi"/>
                <w:noProof/>
                <w:sz w:val="24"/>
                <w:szCs w:val="24"/>
                <w:rPrChange w:id="4174" w:author="DuyNgo" w:date="2012-08-10T08:15:00Z">
                  <w:rPr>
                    <w:rStyle w:val="Hyperlink"/>
                    <w:noProof/>
                  </w:rPr>
                </w:rPrChange>
              </w:rPr>
              <w:fldChar w:fldCharType="begin"/>
            </w:r>
            <w:r w:rsidRPr="00303364">
              <w:rPr>
                <w:rStyle w:val="Hyperlink"/>
                <w:rFonts w:cstheme="minorHAnsi"/>
                <w:noProof/>
                <w:sz w:val="24"/>
                <w:szCs w:val="24"/>
                <w:rPrChange w:id="4175" w:author="DuyNgo" w:date="2012-08-10T08:15:00Z">
                  <w:rPr>
                    <w:rStyle w:val="Hyperlink"/>
                    <w:noProof/>
                  </w:rPr>
                </w:rPrChange>
              </w:rPr>
              <w:instrText xml:space="preserve"> </w:instrText>
            </w:r>
            <w:r w:rsidRPr="00303364">
              <w:rPr>
                <w:rFonts w:cstheme="minorHAnsi"/>
                <w:noProof/>
                <w:sz w:val="24"/>
                <w:szCs w:val="24"/>
                <w:rPrChange w:id="4176" w:author="DuyNgo" w:date="2012-08-10T08:15:00Z">
                  <w:rPr>
                    <w:noProof/>
                  </w:rPr>
                </w:rPrChange>
              </w:rPr>
              <w:instrText>HYPERLINK \l "_Toc332351286"</w:instrText>
            </w:r>
            <w:r w:rsidRPr="00303364">
              <w:rPr>
                <w:rStyle w:val="Hyperlink"/>
                <w:rFonts w:cstheme="minorHAnsi"/>
                <w:noProof/>
                <w:sz w:val="24"/>
                <w:szCs w:val="24"/>
                <w:rPrChange w:id="4177" w:author="DuyNgo" w:date="2012-08-10T08:15:00Z">
                  <w:rPr>
                    <w:rStyle w:val="Hyperlink"/>
                    <w:noProof/>
                  </w:rPr>
                </w:rPrChange>
              </w:rPr>
              <w:instrText xml:space="preserve"> </w:instrText>
            </w:r>
            <w:r w:rsidRPr="00303364">
              <w:rPr>
                <w:rStyle w:val="Hyperlink"/>
                <w:rFonts w:cstheme="minorHAnsi"/>
                <w:noProof/>
                <w:sz w:val="24"/>
                <w:szCs w:val="24"/>
                <w:rPrChange w:id="4178" w:author="DuyNgo" w:date="2012-08-10T08:15:00Z">
                  <w:rPr>
                    <w:rStyle w:val="Hyperlink"/>
                    <w:noProof/>
                  </w:rPr>
                </w:rPrChange>
              </w:rPr>
              <w:fldChar w:fldCharType="separate"/>
            </w:r>
            <w:r w:rsidRPr="00303364">
              <w:rPr>
                <w:rStyle w:val="Hyperlink"/>
                <w:rFonts w:cstheme="minorHAnsi"/>
                <w:noProof/>
                <w:sz w:val="24"/>
                <w:szCs w:val="24"/>
                <w:rPrChange w:id="4179" w:author="DuyNgo" w:date="2012-08-10T08:15:00Z">
                  <w:rPr>
                    <w:rStyle w:val="Hyperlink"/>
                    <w:rFonts w:ascii="Times New Roman" w:hAnsi="Times New Roman" w:cs="Times New Roman"/>
                    <w:noProof/>
                  </w:rPr>
                </w:rPrChange>
              </w:rPr>
              <w:t>1.19.1</w:t>
            </w:r>
            <w:r w:rsidRPr="00303364">
              <w:rPr>
                <w:rFonts w:eastAsiaTheme="minorEastAsia" w:cstheme="minorHAnsi"/>
                <w:noProof/>
                <w:sz w:val="24"/>
                <w:szCs w:val="24"/>
                <w:lang w:eastAsia="ja-JP"/>
                <w:rPrChange w:id="4180" w:author="DuyNgo" w:date="2012-08-10T08:15:00Z">
                  <w:rPr>
                    <w:rFonts w:eastAsiaTheme="minorEastAsia"/>
                    <w:noProof/>
                    <w:lang w:eastAsia="ja-JP"/>
                  </w:rPr>
                </w:rPrChange>
              </w:rPr>
              <w:tab/>
            </w:r>
            <w:r w:rsidRPr="00303364">
              <w:rPr>
                <w:rStyle w:val="Hyperlink"/>
                <w:rFonts w:cstheme="minorHAnsi"/>
                <w:noProof/>
                <w:sz w:val="24"/>
                <w:szCs w:val="24"/>
                <w:rPrChange w:id="4181"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182" w:author="DuyNgo" w:date="2012-08-10T08:15:00Z">
                  <w:rPr>
                    <w:noProof/>
                    <w:webHidden/>
                  </w:rPr>
                </w:rPrChange>
              </w:rPr>
              <w:tab/>
            </w:r>
            <w:r w:rsidRPr="00303364">
              <w:rPr>
                <w:rFonts w:cstheme="minorHAnsi"/>
                <w:noProof/>
                <w:webHidden/>
                <w:sz w:val="24"/>
                <w:szCs w:val="24"/>
                <w:rPrChange w:id="4183" w:author="DuyNgo" w:date="2012-08-10T08:15:00Z">
                  <w:rPr>
                    <w:noProof/>
                    <w:webHidden/>
                  </w:rPr>
                </w:rPrChange>
              </w:rPr>
              <w:fldChar w:fldCharType="begin"/>
            </w:r>
            <w:r w:rsidRPr="00303364">
              <w:rPr>
                <w:rFonts w:cstheme="minorHAnsi"/>
                <w:noProof/>
                <w:webHidden/>
                <w:sz w:val="24"/>
                <w:szCs w:val="24"/>
                <w:rPrChange w:id="4184" w:author="DuyNgo" w:date="2012-08-10T08:15:00Z">
                  <w:rPr>
                    <w:noProof/>
                    <w:webHidden/>
                  </w:rPr>
                </w:rPrChange>
              </w:rPr>
              <w:instrText xml:space="preserve"> PAGEREF _Toc332351286 \h </w:instrText>
            </w:r>
          </w:ins>
          <w:r w:rsidRPr="00303364">
            <w:rPr>
              <w:rFonts w:cstheme="minorHAnsi"/>
              <w:noProof/>
              <w:webHidden/>
              <w:sz w:val="24"/>
              <w:szCs w:val="24"/>
              <w:rPrChange w:id="4185" w:author="DuyNgo" w:date="2012-08-10T08:15:00Z">
                <w:rPr>
                  <w:rFonts w:cstheme="minorHAnsi"/>
                  <w:noProof/>
                  <w:webHidden/>
                  <w:sz w:val="24"/>
                  <w:szCs w:val="24"/>
                </w:rPr>
              </w:rPrChange>
            </w:rPr>
          </w:r>
          <w:r w:rsidRPr="00303364">
            <w:rPr>
              <w:rFonts w:cstheme="minorHAnsi"/>
              <w:noProof/>
              <w:webHidden/>
              <w:sz w:val="24"/>
              <w:szCs w:val="24"/>
              <w:rPrChange w:id="4186" w:author="DuyNgo" w:date="2012-08-10T08:15:00Z">
                <w:rPr>
                  <w:noProof/>
                  <w:webHidden/>
                </w:rPr>
              </w:rPrChange>
            </w:rPr>
            <w:fldChar w:fldCharType="separate"/>
          </w:r>
          <w:ins w:id="4187" w:author="DuyNgo" w:date="2012-08-10T08:15:00Z">
            <w:r w:rsidRPr="00303364">
              <w:rPr>
                <w:rFonts w:cstheme="minorHAnsi"/>
                <w:noProof/>
                <w:webHidden/>
                <w:sz w:val="24"/>
                <w:szCs w:val="24"/>
                <w:rPrChange w:id="4188" w:author="DuyNgo" w:date="2012-08-10T08:15:00Z">
                  <w:rPr>
                    <w:noProof/>
                    <w:webHidden/>
                  </w:rPr>
                </w:rPrChange>
              </w:rPr>
              <w:t>320</w:t>
            </w:r>
            <w:r w:rsidRPr="00303364">
              <w:rPr>
                <w:rFonts w:cstheme="minorHAnsi"/>
                <w:noProof/>
                <w:webHidden/>
                <w:sz w:val="24"/>
                <w:szCs w:val="24"/>
                <w:rPrChange w:id="4189" w:author="DuyNgo" w:date="2012-08-10T08:15:00Z">
                  <w:rPr>
                    <w:noProof/>
                    <w:webHidden/>
                  </w:rPr>
                </w:rPrChange>
              </w:rPr>
              <w:fldChar w:fldCharType="end"/>
            </w:r>
            <w:r w:rsidRPr="00303364">
              <w:rPr>
                <w:rStyle w:val="Hyperlink"/>
                <w:rFonts w:cstheme="minorHAnsi"/>
                <w:noProof/>
                <w:sz w:val="24"/>
                <w:szCs w:val="24"/>
                <w:rPrChange w:id="419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191" w:author="DuyNgo" w:date="2012-08-10T08:15:00Z"/>
              <w:rFonts w:eastAsiaTheme="minorEastAsia" w:cstheme="minorHAnsi"/>
              <w:noProof/>
              <w:sz w:val="24"/>
              <w:szCs w:val="24"/>
              <w:lang w:eastAsia="ja-JP"/>
              <w:rPrChange w:id="4192" w:author="DuyNgo" w:date="2012-08-10T08:15:00Z">
                <w:rPr>
                  <w:ins w:id="4193" w:author="DuyNgo" w:date="2012-08-10T08:15:00Z"/>
                  <w:rFonts w:eastAsiaTheme="minorEastAsia"/>
                  <w:noProof/>
                  <w:lang w:eastAsia="ja-JP"/>
                </w:rPr>
              </w:rPrChange>
            </w:rPr>
          </w:pPr>
          <w:ins w:id="4194" w:author="DuyNgo" w:date="2012-08-10T08:15:00Z">
            <w:r w:rsidRPr="00303364">
              <w:rPr>
                <w:rStyle w:val="Hyperlink"/>
                <w:rFonts w:cstheme="minorHAnsi"/>
                <w:noProof/>
                <w:sz w:val="24"/>
                <w:szCs w:val="24"/>
                <w:rPrChange w:id="4195" w:author="DuyNgo" w:date="2012-08-10T08:15:00Z">
                  <w:rPr>
                    <w:rStyle w:val="Hyperlink"/>
                    <w:noProof/>
                  </w:rPr>
                </w:rPrChange>
              </w:rPr>
              <w:fldChar w:fldCharType="begin"/>
            </w:r>
            <w:r w:rsidRPr="00303364">
              <w:rPr>
                <w:rStyle w:val="Hyperlink"/>
                <w:rFonts w:cstheme="minorHAnsi"/>
                <w:noProof/>
                <w:sz w:val="24"/>
                <w:szCs w:val="24"/>
                <w:rPrChange w:id="4196" w:author="DuyNgo" w:date="2012-08-10T08:15:00Z">
                  <w:rPr>
                    <w:rStyle w:val="Hyperlink"/>
                    <w:noProof/>
                  </w:rPr>
                </w:rPrChange>
              </w:rPr>
              <w:instrText xml:space="preserve"> </w:instrText>
            </w:r>
            <w:r w:rsidRPr="00303364">
              <w:rPr>
                <w:rFonts w:cstheme="minorHAnsi"/>
                <w:noProof/>
                <w:sz w:val="24"/>
                <w:szCs w:val="24"/>
                <w:rPrChange w:id="4197" w:author="DuyNgo" w:date="2012-08-10T08:15:00Z">
                  <w:rPr>
                    <w:noProof/>
                  </w:rPr>
                </w:rPrChange>
              </w:rPr>
              <w:instrText>HYPERLINK \l "_Toc332351287"</w:instrText>
            </w:r>
            <w:r w:rsidRPr="00303364">
              <w:rPr>
                <w:rStyle w:val="Hyperlink"/>
                <w:rFonts w:cstheme="minorHAnsi"/>
                <w:noProof/>
                <w:sz w:val="24"/>
                <w:szCs w:val="24"/>
                <w:rPrChange w:id="4198" w:author="DuyNgo" w:date="2012-08-10T08:15:00Z">
                  <w:rPr>
                    <w:rStyle w:val="Hyperlink"/>
                    <w:noProof/>
                  </w:rPr>
                </w:rPrChange>
              </w:rPr>
              <w:instrText xml:space="preserve"> </w:instrText>
            </w:r>
            <w:r w:rsidRPr="00303364">
              <w:rPr>
                <w:rStyle w:val="Hyperlink"/>
                <w:rFonts w:cstheme="minorHAnsi"/>
                <w:noProof/>
                <w:sz w:val="24"/>
                <w:szCs w:val="24"/>
                <w:rPrChange w:id="4199" w:author="DuyNgo" w:date="2012-08-10T08:15:00Z">
                  <w:rPr>
                    <w:rStyle w:val="Hyperlink"/>
                    <w:noProof/>
                  </w:rPr>
                </w:rPrChange>
              </w:rPr>
              <w:fldChar w:fldCharType="separate"/>
            </w:r>
            <w:r w:rsidRPr="00303364">
              <w:rPr>
                <w:rStyle w:val="Hyperlink"/>
                <w:rFonts w:cstheme="minorHAnsi"/>
                <w:noProof/>
                <w:sz w:val="24"/>
                <w:szCs w:val="24"/>
                <w:rPrChange w:id="4200" w:author="DuyNgo" w:date="2012-08-10T08:15:00Z">
                  <w:rPr>
                    <w:rStyle w:val="Hyperlink"/>
                    <w:rFonts w:ascii="Times New Roman" w:hAnsi="Times New Roman" w:cs="Times New Roman"/>
                    <w:noProof/>
                  </w:rPr>
                </w:rPrChange>
              </w:rPr>
              <w:t>1.19.2</w:t>
            </w:r>
            <w:r w:rsidRPr="00303364">
              <w:rPr>
                <w:rFonts w:eastAsiaTheme="minorEastAsia" w:cstheme="minorHAnsi"/>
                <w:noProof/>
                <w:sz w:val="24"/>
                <w:szCs w:val="24"/>
                <w:lang w:eastAsia="ja-JP"/>
                <w:rPrChange w:id="4201" w:author="DuyNgo" w:date="2012-08-10T08:15:00Z">
                  <w:rPr>
                    <w:rFonts w:eastAsiaTheme="minorEastAsia"/>
                    <w:noProof/>
                    <w:lang w:eastAsia="ja-JP"/>
                  </w:rPr>
                </w:rPrChange>
              </w:rPr>
              <w:tab/>
            </w:r>
            <w:r w:rsidRPr="00303364">
              <w:rPr>
                <w:rStyle w:val="Hyperlink"/>
                <w:rFonts w:cstheme="minorHAnsi"/>
                <w:noProof/>
                <w:sz w:val="24"/>
                <w:szCs w:val="24"/>
                <w:rPrChange w:id="4202"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203" w:author="DuyNgo" w:date="2012-08-10T08:15:00Z">
                  <w:rPr>
                    <w:noProof/>
                    <w:webHidden/>
                  </w:rPr>
                </w:rPrChange>
              </w:rPr>
              <w:tab/>
            </w:r>
            <w:r w:rsidRPr="00303364">
              <w:rPr>
                <w:rFonts w:cstheme="minorHAnsi"/>
                <w:noProof/>
                <w:webHidden/>
                <w:sz w:val="24"/>
                <w:szCs w:val="24"/>
                <w:rPrChange w:id="4204" w:author="DuyNgo" w:date="2012-08-10T08:15:00Z">
                  <w:rPr>
                    <w:noProof/>
                    <w:webHidden/>
                  </w:rPr>
                </w:rPrChange>
              </w:rPr>
              <w:fldChar w:fldCharType="begin"/>
            </w:r>
            <w:r w:rsidRPr="00303364">
              <w:rPr>
                <w:rFonts w:cstheme="minorHAnsi"/>
                <w:noProof/>
                <w:webHidden/>
                <w:sz w:val="24"/>
                <w:szCs w:val="24"/>
                <w:rPrChange w:id="4205" w:author="DuyNgo" w:date="2012-08-10T08:15:00Z">
                  <w:rPr>
                    <w:noProof/>
                    <w:webHidden/>
                  </w:rPr>
                </w:rPrChange>
              </w:rPr>
              <w:instrText xml:space="preserve"> PAGEREF _Toc332351287 \h </w:instrText>
            </w:r>
          </w:ins>
          <w:r w:rsidRPr="00303364">
            <w:rPr>
              <w:rFonts w:cstheme="minorHAnsi"/>
              <w:noProof/>
              <w:webHidden/>
              <w:sz w:val="24"/>
              <w:szCs w:val="24"/>
              <w:rPrChange w:id="4206" w:author="DuyNgo" w:date="2012-08-10T08:15:00Z">
                <w:rPr>
                  <w:rFonts w:cstheme="minorHAnsi"/>
                  <w:noProof/>
                  <w:webHidden/>
                  <w:sz w:val="24"/>
                  <w:szCs w:val="24"/>
                </w:rPr>
              </w:rPrChange>
            </w:rPr>
          </w:r>
          <w:r w:rsidRPr="00303364">
            <w:rPr>
              <w:rFonts w:cstheme="minorHAnsi"/>
              <w:noProof/>
              <w:webHidden/>
              <w:sz w:val="24"/>
              <w:szCs w:val="24"/>
              <w:rPrChange w:id="4207" w:author="DuyNgo" w:date="2012-08-10T08:15:00Z">
                <w:rPr>
                  <w:noProof/>
                  <w:webHidden/>
                </w:rPr>
              </w:rPrChange>
            </w:rPr>
            <w:fldChar w:fldCharType="separate"/>
          </w:r>
          <w:ins w:id="4208" w:author="DuyNgo" w:date="2012-08-10T08:15:00Z">
            <w:r w:rsidRPr="00303364">
              <w:rPr>
                <w:rFonts w:cstheme="minorHAnsi"/>
                <w:noProof/>
                <w:webHidden/>
                <w:sz w:val="24"/>
                <w:szCs w:val="24"/>
                <w:rPrChange w:id="4209" w:author="DuyNgo" w:date="2012-08-10T08:15:00Z">
                  <w:rPr>
                    <w:noProof/>
                    <w:webHidden/>
                  </w:rPr>
                </w:rPrChange>
              </w:rPr>
              <w:t>321</w:t>
            </w:r>
            <w:r w:rsidRPr="00303364">
              <w:rPr>
                <w:rFonts w:cstheme="minorHAnsi"/>
                <w:noProof/>
                <w:webHidden/>
                <w:sz w:val="24"/>
                <w:szCs w:val="24"/>
                <w:rPrChange w:id="4210" w:author="DuyNgo" w:date="2012-08-10T08:15:00Z">
                  <w:rPr>
                    <w:noProof/>
                    <w:webHidden/>
                  </w:rPr>
                </w:rPrChange>
              </w:rPr>
              <w:fldChar w:fldCharType="end"/>
            </w:r>
            <w:r w:rsidRPr="00303364">
              <w:rPr>
                <w:rStyle w:val="Hyperlink"/>
                <w:rFonts w:cstheme="minorHAnsi"/>
                <w:noProof/>
                <w:sz w:val="24"/>
                <w:szCs w:val="24"/>
                <w:rPrChange w:id="4211"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212" w:author="DuyNgo" w:date="2012-08-10T08:15:00Z"/>
              <w:rFonts w:eastAsiaTheme="minorEastAsia" w:cstheme="minorHAnsi"/>
              <w:noProof/>
              <w:sz w:val="24"/>
              <w:szCs w:val="24"/>
              <w:lang w:eastAsia="ja-JP"/>
              <w:rPrChange w:id="4213" w:author="DuyNgo" w:date="2012-08-10T08:15:00Z">
                <w:rPr>
                  <w:ins w:id="4214" w:author="DuyNgo" w:date="2012-08-10T08:15:00Z"/>
                  <w:rFonts w:eastAsiaTheme="minorEastAsia"/>
                  <w:noProof/>
                  <w:lang w:eastAsia="ja-JP"/>
                </w:rPr>
              </w:rPrChange>
            </w:rPr>
          </w:pPr>
          <w:ins w:id="4215" w:author="DuyNgo" w:date="2012-08-10T08:15:00Z">
            <w:r w:rsidRPr="00303364">
              <w:rPr>
                <w:rStyle w:val="Hyperlink"/>
                <w:rFonts w:cstheme="minorHAnsi"/>
                <w:noProof/>
                <w:sz w:val="24"/>
                <w:szCs w:val="24"/>
                <w:rPrChange w:id="4216" w:author="DuyNgo" w:date="2012-08-10T08:15:00Z">
                  <w:rPr>
                    <w:rStyle w:val="Hyperlink"/>
                    <w:noProof/>
                  </w:rPr>
                </w:rPrChange>
              </w:rPr>
              <w:fldChar w:fldCharType="begin"/>
            </w:r>
            <w:r w:rsidRPr="00303364">
              <w:rPr>
                <w:rStyle w:val="Hyperlink"/>
                <w:rFonts w:cstheme="minorHAnsi"/>
                <w:noProof/>
                <w:sz w:val="24"/>
                <w:szCs w:val="24"/>
                <w:rPrChange w:id="4217" w:author="DuyNgo" w:date="2012-08-10T08:15:00Z">
                  <w:rPr>
                    <w:rStyle w:val="Hyperlink"/>
                    <w:noProof/>
                  </w:rPr>
                </w:rPrChange>
              </w:rPr>
              <w:instrText xml:space="preserve"> </w:instrText>
            </w:r>
            <w:r w:rsidRPr="00303364">
              <w:rPr>
                <w:rFonts w:cstheme="minorHAnsi"/>
                <w:noProof/>
                <w:sz w:val="24"/>
                <w:szCs w:val="24"/>
                <w:rPrChange w:id="4218" w:author="DuyNgo" w:date="2012-08-10T08:15:00Z">
                  <w:rPr>
                    <w:noProof/>
                  </w:rPr>
                </w:rPrChange>
              </w:rPr>
              <w:instrText>HYPERLINK \l "_Toc332351288"</w:instrText>
            </w:r>
            <w:r w:rsidRPr="00303364">
              <w:rPr>
                <w:rStyle w:val="Hyperlink"/>
                <w:rFonts w:cstheme="minorHAnsi"/>
                <w:noProof/>
                <w:sz w:val="24"/>
                <w:szCs w:val="24"/>
                <w:rPrChange w:id="4219" w:author="DuyNgo" w:date="2012-08-10T08:15:00Z">
                  <w:rPr>
                    <w:rStyle w:val="Hyperlink"/>
                    <w:noProof/>
                  </w:rPr>
                </w:rPrChange>
              </w:rPr>
              <w:instrText xml:space="preserve"> </w:instrText>
            </w:r>
            <w:r w:rsidRPr="00303364">
              <w:rPr>
                <w:rStyle w:val="Hyperlink"/>
                <w:rFonts w:cstheme="minorHAnsi"/>
                <w:noProof/>
                <w:sz w:val="24"/>
                <w:szCs w:val="24"/>
                <w:rPrChange w:id="4220" w:author="DuyNgo" w:date="2012-08-10T08:15:00Z">
                  <w:rPr>
                    <w:rStyle w:val="Hyperlink"/>
                    <w:noProof/>
                  </w:rPr>
                </w:rPrChange>
              </w:rPr>
              <w:fldChar w:fldCharType="separate"/>
            </w:r>
            <w:r w:rsidRPr="00303364">
              <w:rPr>
                <w:rStyle w:val="Hyperlink"/>
                <w:rFonts w:cstheme="minorHAnsi"/>
                <w:noProof/>
                <w:sz w:val="24"/>
                <w:szCs w:val="24"/>
                <w:rPrChange w:id="4221" w:author="DuyNgo" w:date="2012-08-10T08:15:00Z">
                  <w:rPr>
                    <w:rStyle w:val="Hyperlink"/>
                    <w:rFonts w:ascii="Times New Roman" w:hAnsi="Times New Roman" w:cs="Times New Roman"/>
                    <w:noProof/>
                  </w:rPr>
                </w:rPrChange>
              </w:rPr>
              <w:t>1.20</w:t>
            </w:r>
            <w:r w:rsidRPr="00303364">
              <w:rPr>
                <w:rFonts w:eastAsiaTheme="minorEastAsia" w:cstheme="minorHAnsi"/>
                <w:noProof/>
                <w:sz w:val="24"/>
                <w:szCs w:val="24"/>
                <w:lang w:eastAsia="ja-JP"/>
                <w:rPrChange w:id="4222" w:author="DuyNgo" w:date="2012-08-10T08:15:00Z">
                  <w:rPr>
                    <w:rFonts w:eastAsiaTheme="minorEastAsia"/>
                    <w:noProof/>
                    <w:lang w:eastAsia="ja-JP"/>
                  </w:rPr>
                </w:rPrChange>
              </w:rPr>
              <w:tab/>
            </w:r>
            <w:r w:rsidRPr="00303364">
              <w:rPr>
                <w:rStyle w:val="Hyperlink"/>
                <w:rFonts w:cstheme="minorHAnsi"/>
                <w:noProof/>
                <w:sz w:val="24"/>
                <w:szCs w:val="24"/>
                <w:rPrChange w:id="4223" w:author="DuyNgo" w:date="2012-08-10T08:15:00Z">
                  <w:rPr>
                    <w:rStyle w:val="Hyperlink"/>
                    <w:rFonts w:ascii="Times New Roman" w:hAnsi="Times New Roman" w:cs="Times New Roman"/>
                    <w:noProof/>
                  </w:rPr>
                </w:rPrChange>
              </w:rPr>
              <w:t>ProjectEye _UC07 - Delete Risk Use Case</w:t>
            </w:r>
            <w:r w:rsidRPr="00303364">
              <w:rPr>
                <w:rFonts w:cstheme="minorHAnsi"/>
                <w:noProof/>
                <w:webHidden/>
                <w:sz w:val="24"/>
                <w:szCs w:val="24"/>
                <w:rPrChange w:id="4224" w:author="DuyNgo" w:date="2012-08-10T08:15:00Z">
                  <w:rPr>
                    <w:noProof/>
                    <w:webHidden/>
                  </w:rPr>
                </w:rPrChange>
              </w:rPr>
              <w:tab/>
            </w:r>
            <w:r w:rsidRPr="00303364">
              <w:rPr>
                <w:rFonts w:cstheme="minorHAnsi"/>
                <w:noProof/>
                <w:webHidden/>
                <w:sz w:val="24"/>
                <w:szCs w:val="24"/>
                <w:rPrChange w:id="4225" w:author="DuyNgo" w:date="2012-08-10T08:15:00Z">
                  <w:rPr>
                    <w:noProof/>
                    <w:webHidden/>
                  </w:rPr>
                </w:rPrChange>
              </w:rPr>
              <w:fldChar w:fldCharType="begin"/>
            </w:r>
            <w:r w:rsidRPr="00303364">
              <w:rPr>
                <w:rFonts w:cstheme="minorHAnsi"/>
                <w:noProof/>
                <w:webHidden/>
                <w:sz w:val="24"/>
                <w:szCs w:val="24"/>
                <w:rPrChange w:id="4226" w:author="DuyNgo" w:date="2012-08-10T08:15:00Z">
                  <w:rPr>
                    <w:noProof/>
                    <w:webHidden/>
                  </w:rPr>
                </w:rPrChange>
              </w:rPr>
              <w:instrText xml:space="preserve"> PAGEREF _Toc332351288 \h </w:instrText>
            </w:r>
          </w:ins>
          <w:r w:rsidRPr="00303364">
            <w:rPr>
              <w:rFonts w:cstheme="minorHAnsi"/>
              <w:noProof/>
              <w:webHidden/>
              <w:sz w:val="24"/>
              <w:szCs w:val="24"/>
              <w:rPrChange w:id="4227" w:author="DuyNgo" w:date="2012-08-10T08:15:00Z">
                <w:rPr>
                  <w:rFonts w:cstheme="minorHAnsi"/>
                  <w:noProof/>
                  <w:webHidden/>
                  <w:sz w:val="24"/>
                  <w:szCs w:val="24"/>
                </w:rPr>
              </w:rPrChange>
            </w:rPr>
          </w:r>
          <w:r w:rsidRPr="00303364">
            <w:rPr>
              <w:rFonts w:cstheme="minorHAnsi"/>
              <w:noProof/>
              <w:webHidden/>
              <w:sz w:val="24"/>
              <w:szCs w:val="24"/>
              <w:rPrChange w:id="4228" w:author="DuyNgo" w:date="2012-08-10T08:15:00Z">
                <w:rPr>
                  <w:noProof/>
                  <w:webHidden/>
                </w:rPr>
              </w:rPrChange>
            </w:rPr>
            <w:fldChar w:fldCharType="separate"/>
          </w:r>
          <w:ins w:id="4229" w:author="DuyNgo" w:date="2012-08-10T08:15:00Z">
            <w:r w:rsidRPr="00303364">
              <w:rPr>
                <w:rFonts w:cstheme="minorHAnsi"/>
                <w:noProof/>
                <w:webHidden/>
                <w:sz w:val="24"/>
                <w:szCs w:val="24"/>
                <w:rPrChange w:id="4230" w:author="DuyNgo" w:date="2012-08-10T08:15:00Z">
                  <w:rPr>
                    <w:noProof/>
                    <w:webHidden/>
                  </w:rPr>
                </w:rPrChange>
              </w:rPr>
              <w:t>321</w:t>
            </w:r>
            <w:r w:rsidRPr="00303364">
              <w:rPr>
                <w:rFonts w:cstheme="minorHAnsi"/>
                <w:noProof/>
                <w:webHidden/>
                <w:sz w:val="24"/>
                <w:szCs w:val="24"/>
                <w:rPrChange w:id="4231" w:author="DuyNgo" w:date="2012-08-10T08:15:00Z">
                  <w:rPr>
                    <w:noProof/>
                    <w:webHidden/>
                  </w:rPr>
                </w:rPrChange>
              </w:rPr>
              <w:fldChar w:fldCharType="end"/>
            </w:r>
            <w:r w:rsidRPr="00303364">
              <w:rPr>
                <w:rStyle w:val="Hyperlink"/>
                <w:rFonts w:cstheme="minorHAnsi"/>
                <w:noProof/>
                <w:sz w:val="24"/>
                <w:szCs w:val="24"/>
                <w:rPrChange w:id="423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233" w:author="DuyNgo" w:date="2012-08-10T08:15:00Z"/>
              <w:rFonts w:eastAsiaTheme="minorEastAsia" w:cstheme="minorHAnsi"/>
              <w:noProof/>
              <w:sz w:val="24"/>
              <w:szCs w:val="24"/>
              <w:lang w:eastAsia="ja-JP"/>
              <w:rPrChange w:id="4234" w:author="DuyNgo" w:date="2012-08-10T08:15:00Z">
                <w:rPr>
                  <w:ins w:id="4235" w:author="DuyNgo" w:date="2012-08-10T08:15:00Z"/>
                  <w:rFonts w:eastAsiaTheme="minorEastAsia"/>
                  <w:noProof/>
                  <w:lang w:eastAsia="ja-JP"/>
                </w:rPr>
              </w:rPrChange>
            </w:rPr>
          </w:pPr>
          <w:ins w:id="4236" w:author="DuyNgo" w:date="2012-08-10T08:15:00Z">
            <w:r w:rsidRPr="00303364">
              <w:rPr>
                <w:rStyle w:val="Hyperlink"/>
                <w:rFonts w:cstheme="minorHAnsi"/>
                <w:noProof/>
                <w:sz w:val="24"/>
                <w:szCs w:val="24"/>
                <w:rPrChange w:id="4237" w:author="DuyNgo" w:date="2012-08-10T08:15:00Z">
                  <w:rPr>
                    <w:rStyle w:val="Hyperlink"/>
                    <w:noProof/>
                  </w:rPr>
                </w:rPrChange>
              </w:rPr>
              <w:fldChar w:fldCharType="begin"/>
            </w:r>
            <w:r w:rsidRPr="00303364">
              <w:rPr>
                <w:rStyle w:val="Hyperlink"/>
                <w:rFonts w:cstheme="minorHAnsi"/>
                <w:noProof/>
                <w:sz w:val="24"/>
                <w:szCs w:val="24"/>
                <w:rPrChange w:id="4238" w:author="DuyNgo" w:date="2012-08-10T08:15:00Z">
                  <w:rPr>
                    <w:rStyle w:val="Hyperlink"/>
                    <w:noProof/>
                  </w:rPr>
                </w:rPrChange>
              </w:rPr>
              <w:instrText xml:space="preserve"> </w:instrText>
            </w:r>
            <w:r w:rsidRPr="00303364">
              <w:rPr>
                <w:rFonts w:cstheme="minorHAnsi"/>
                <w:noProof/>
                <w:sz w:val="24"/>
                <w:szCs w:val="24"/>
                <w:rPrChange w:id="4239" w:author="DuyNgo" w:date="2012-08-10T08:15:00Z">
                  <w:rPr>
                    <w:noProof/>
                  </w:rPr>
                </w:rPrChange>
              </w:rPr>
              <w:instrText>HYPERLINK \l "_Toc332351289"</w:instrText>
            </w:r>
            <w:r w:rsidRPr="00303364">
              <w:rPr>
                <w:rStyle w:val="Hyperlink"/>
                <w:rFonts w:cstheme="minorHAnsi"/>
                <w:noProof/>
                <w:sz w:val="24"/>
                <w:szCs w:val="24"/>
                <w:rPrChange w:id="4240" w:author="DuyNgo" w:date="2012-08-10T08:15:00Z">
                  <w:rPr>
                    <w:rStyle w:val="Hyperlink"/>
                    <w:noProof/>
                  </w:rPr>
                </w:rPrChange>
              </w:rPr>
              <w:instrText xml:space="preserve"> </w:instrText>
            </w:r>
            <w:r w:rsidRPr="00303364">
              <w:rPr>
                <w:rStyle w:val="Hyperlink"/>
                <w:rFonts w:cstheme="minorHAnsi"/>
                <w:noProof/>
                <w:sz w:val="24"/>
                <w:szCs w:val="24"/>
                <w:rPrChange w:id="4241" w:author="DuyNgo" w:date="2012-08-10T08:15:00Z">
                  <w:rPr>
                    <w:rStyle w:val="Hyperlink"/>
                    <w:noProof/>
                  </w:rPr>
                </w:rPrChange>
              </w:rPr>
              <w:fldChar w:fldCharType="separate"/>
            </w:r>
            <w:r w:rsidRPr="00303364">
              <w:rPr>
                <w:rStyle w:val="Hyperlink"/>
                <w:rFonts w:cstheme="minorHAnsi"/>
                <w:noProof/>
                <w:sz w:val="24"/>
                <w:szCs w:val="24"/>
                <w:rPrChange w:id="4242" w:author="DuyNgo" w:date="2012-08-10T08:15:00Z">
                  <w:rPr>
                    <w:rStyle w:val="Hyperlink"/>
                    <w:rFonts w:ascii="Times New Roman" w:hAnsi="Times New Roman" w:cs="Times New Roman"/>
                    <w:noProof/>
                  </w:rPr>
                </w:rPrChange>
              </w:rPr>
              <w:t>1.20.1</w:t>
            </w:r>
            <w:r w:rsidRPr="00303364">
              <w:rPr>
                <w:rFonts w:eastAsiaTheme="minorEastAsia" w:cstheme="minorHAnsi"/>
                <w:noProof/>
                <w:sz w:val="24"/>
                <w:szCs w:val="24"/>
                <w:lang w:eastAsia="ja-JP"/>
                <w:rPrChange w:id="4243" w:author="DuyNgo" w:date="2012-08-10T08:15:00Z">
                  <w:rPr>
                    <w:rFonts w:eastAsiaTheme="minorEastAsia"/>
                    <w:noProof/>
                    <w:lang w:eastAsia="ja-JP"/>
                  </w:rPr>
                </w:rPrChange>
              </w:rPr>
              <w:tab/>
            </w:r>
            <w:r w:rsidRPr="00303364">
              <w:rPr>
                <w:rStyle w:val="Hyperlink"/>
                <w:rFonts w:cstheme="minorHAnsi"/>
                <w:noProof/>
                <w:sz w:val="24"/>
                <w:szCs w:val="24"/>
                <w:rPrChange w:id="4244"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245" w:author="DuyNgo" w:date="2012-08-10T08:15:00Z">
                  <w:rPr>
                    <w:noProof/>
                    <w:webHidden/>
                  </w:rPr>
                </w:rPrChange>
              </w:rPr>
              <w:tab/>
            </w:r>
            <w:r w:rsidRPr="00303364">
              <w:rPr>
                <w:rFonts w:cstheme="minorHAnsi"/>
                <w:noProof/>
                <w:webHidden/>
                <w:sz w:val="24"/>
                <w:szCs w:val="24"/>
                <w:rPrChange w:id="4246" w:author="DuyNgo" w:date="2012-08-10T08:15:00Z">
                  <w:rPr>
                    <w:noProof/>
                    <w:webHidden/>
                  </w:rPr>
                </w:rPrChange>
              </w:rPr>
              <w:fldChar w:fldCharType="begin"/>
            </w:r>
            <w:r w:rsidRPr="00303364">
              <w:rPr>
                <w:rFonts w:cstheme="minorHAnsi"/>
                <w:noProof/>
                <w:webHidden/>
                <w:sz w:val="24"/>
                <w:szCs w:val="24"/>
                <w:rPrChange w:id="4247" w:author="DuyNgo" w:date="2012-08-10T08:15:00Z">
                  <w:rPr>
                    <w:noProof/>
                    <w:webHidden/>
                  </w:rPr>
                </w:rPrChange>
              </w:rPr>
              <w:instrText xml:space="preserve"> PAGEREF _Toc332351289 \h </w:instrText>
            </w:r>
          </w:ins>
          <w:r w:rsidRPr="00303364">
            <w:rPr>
              <w:rFonts w:cstheme="minorHAnsi"/>
              <w:noProof/>
              <w:webHidden/>
              <w:sz w:val="24"/>
              <w:szCs w:val="24"/>
              <w:rPrChange w:id="4248" w:author="DuyNgo" w:date="2012-08-10T08:15:00Z">
                <w:rPr>
                  <w:rFonts w:cstheme="minorHAnsi"/>
                  <w:noProof/>
                  <w:webHidden/>
                  <w:sz w:val="24"/>
                  <w:szCs w:val="24"/>
                </w:rPr>
              </w:rPrChange>
            </w:rPr>
          </w:r>
          <w:r w:rsidRPr="00303364">
            <w:rPr>
              <w:rFonts w:cstheme="minorHAnsi"/>
              <w:noProof/>
              <w:webHidden/>
              <w:sz w:val="24"/>
              <w:szCs w:val="24"/>
              <w:rPrChange w:id="4249" w:author="DuyNgo" w:date="2012-08-10T08:15:00Z">
                <w:rPr>
                  <w:noProof/>
                  <w:webHidden/>
                </w:rPr>
              </w:rPrChange>
            </w:rPr>
            <w:fldChar w:fldCharType="separate"/>
          </w:r>
          <w:ins w:id="4250" w:author="DuyNgo" w:date="2012-08-10T08:15:00Z">
            <w:r w:rsidRPr="00303364">
              <w:rPr>
                <w:rFonts w:cstheme="minorHAnsi"/>
                <w:noProof/>
                <w:webHidden/>
                <w:sz w:val="24"/>
                <w:szCs w:val="24"/>
                <w:rPrChange w:id="4251" w:author="DuyNgo" w:date="2012-08-10T08:15:00Z">
                  <w:rPr>
                    <w:noProof/>
                    <w:webHidden/>
                  </w:rPr>
                </w:rPrChange>
              </w:rPr>
              <w:t>321</w:t>
            </w:r>
            <w:r w:rsidRPr="00303364">
              <w:rPr>
                <w:rFonts w:cstheme="minorHAnsi"/>
                <w:noProof/>
                <w:webHidden/>
                <w:sz w:val="24"/>
                <w:szCs w:val="24"/>
                <w:rPrChange w:id="4252" w:author="DuyNgo" w:date="2012-08-10T08:15:00Z">
                  <w:rPr>
                    <w:noProof/>
                    <w:webHidden/>
                  </w:rPr>
                </w:rPrChange>
              </w:rPr>
              <w:fldChar w:fldCharType="end"/>
            </w:r>
            <w:r w:rsidRPr="00303364">
              <w:rPr>
                <w:rStyle w:val="Hyperlink"/>
                <w:rFonts w:cstheme="minorHAnsi"/>
                <w:noProof/>
                <w:sz w:val="24"/>
                <w:szCs w:val="24"/>
                <w:rPrChange w:id="425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254" w:author="DuyNgo" w:date="2012-08-10T08:15:00Z"/>
              <w:rFonts w:eastAsiaTheme="minorEastAsia" w:cstheme="minorHAnsi"/>
              <w:noProof/>
              <w:sz w:val="24"/>
              <w:szCs w:val="24"/>
              <w:lang w:eastAsia="ja-JP"/>
              <w:rPrChange w:id="4255" w:author="DuyNgo" w:date="2012-08-10T08:15:00Z">
                <w:rPr>
                  <w:ins w:id="4256" w:author="DuyNgo" w:date="2012-08-10T08:15:00Z"/>
                  <w:rFonts w:eastAsiaTheme="minorEastAsia"/>
                  <w:noProof/>
                  <w:lang w:eastAsia="ja-JP"/>
                </w:rPr>
              </w:rPrChange>
            </w:rPr>
          </w:pPr>
          <w:ins w:id="4257" w:author="DuyNgo" w:date="2012-08-10T08:15:00Z">
            <w:r w:rsidRPr="00303364">
              <w:rPr>
                <w:rStyle w:val="Hyperlink"/>
                <w:rFonts w:cstheme="minorHAnsi"/>
                <w:noProof/>
                <w:sz w:val="24"/>
                <w:szCs w:val="24"/>
                <w:rPrChange w:id="4258" w:author="DuyNgo" w:date="2012-08-10T08:15:00Z">
                  <w:rPr>
                    <w:rStyle w:val="Hyperlink"/>
                    <w:noProof/>
                  </w:rPr>
                </w:rPrChange>
              </w:rPr>
              <w:fldChar w:fldCharType="begin"/>
            </w:r>
            <w:r w:rsidRPr="00303364">
              <w:rPr>
                <w:rStyle w:val="Hyperlink"/>
                <w:rFonts w:cstheme="minorHAnsi"/>
                <w:noProof/>
                <w:sz w:val="24"/>
                <w:szCs w:val="24"/>
                <w:rPrChange w:id="4259" w:author="DuyNgo" w:date="2012-08-10T08:15:00Z">
                  <w:rPr>
                    <w:rStyle w:val="Hyperlink"/>
                    <w:noProof/>
                  </w:rPr>
                </w:rPrChange>
              </w:rPr>
              <w:instrText xml:space="preserve"> </w:instrText>
            </w:r>
            <w:r w:rsidRPr="00303364">
              <w:rPr>
                <w:rFonts w:cstheme="minorHAnsi"/>
                <w:noProof/>
                <w:sz w:val="24"/>
                <w:szCs w:val="24"/>
                <w:rPrChange w:id="4260" w:author="DuyNgo" w:date="2012-08-10T08:15:00Z">
                  <w:rPr>
                    <w:noProof/>
                  </w:rPr>
                </w:rPrChange>
              </w:rPr>
              <w:instrText>HYPERLINK \l "_Toc332351290"</w:instrText>
            </w:r>
            <w:r w:rsidRPr="00303364">
              <w:rPr>
                <w:rStyle w:val="Hyperlink"/>
                <w:rFonts w:cstheme="minorHAnsi"/>
                <w:noProof/>
                <w:sz w:val="24"/>
                <w:szCs w:val="24"/>
                <w:rPrChange w:id="4261" w:author="DuyNgo" w:date="2012-08-10T08:15:00Z">
                  <w:rPr>
                    <w:rStyle w:val="Hyperlink"/>
                    <w:noProof/>
                  </w:rPr>
                </w:rPrChange>
              </w:rPr>
              <w:instrText xml:space="preserve"> </w:instrText>
            </w:r>
            <w:r w:rsidRPr="00303364">
              <w:rPr>
                <w:rStyle w:val="Hyperlink"/>
                <w:rFonts w:cstheme="minorHAnsi"/>
                <w:noProof/>
                <w:sz w:val="24"/>
                <w:szCs w:val="24"/>
                <w:rPrChange w:id="4262" w:author="DuyNgo" w:date="2012-08-10T08:15:00Z">
                  <w:rPr>
                    <w:rStyle w:val="Hyperlink"/>
                    <w:noProof/>
                  </w:rPr>
                </w:rPrChange>
              </w:rPr>
              <w:fldChar w:fldCharType="separate"/>
            </w:r>
            <w:r w:rsidRPr="00303364">
              <w:rPr>
                <w:rStyle w:val="Hyperlink"/>
                <w:rFonts w:cstheme="minorHAnsi"/>
                <w:noProof/>
                <w:sz w:val="24"/>
                <w:szCs w:val="24"/>
                <w:rPrChange w:id="4263" w:author="DuyNgo" w:date="2012-08-10T08:15:00Z">
                  <w:rPr>
                    <w:rStyle w:val="Hyperlink"/>
                    <w:rFonts w:ascii="Times New Roman" w:hAnsi="Times New Roman" w:cs="Times New Roman"/>
                    <w:noProof/>
                  </w:rPr>
                </w:rPrChange>
              </w:rPr>
              <w:t>1.20.2</w:t>
            </w:r>
            <w:r w:rsidRPr="00303364">
              <w:rPr>
                <w:rFonts w:eastAsiaTheme="minorEastAsia" w:cstheme="minorHAnsi"/>
                <w:noProof/>
                <w:sz w:val="24"/>
                <w:szCs w:val="24"/>
                <w:lang w:eastAsia="ja-JP"/>
                <w:rPrChange w:id="4264" w:author="DuyNgo" w:date="2012-08-10T08:15:00Z">
                  <w:rPr>
                    <w:rFonts w:eastAsiaTheme="minorEastAsia"/>
                    <w:noProof/>
                    <w:lang w:eastAsia="ja-JP"/>
                  </w:rPr>
                </w:rPrChange>
              </w:rPr>
              <w:tab/>
            </w:r>
            <w:r w:rsidRPr="00303364">
              <w:rPr>
                <w:rStyle w:val="Hyperlink"/>
                <w:rFonts w:cstheme="minorHAnsi"/>
                <w:noProof/>
                <w:sz w:val="24"/>
                <w:szCs w:val="24"/>
                <w:rPrChange w:id="4265"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266" w:author="DuyNgo" w:date="2012-08-10T08:15:00Z">
                  <w:rPr>
                    <w:noProof/>
                    <w:webHidden/>
                  </w:rPr>
                </w:rPrChange>
              </w:rPr>
              <w:tab/>
            </w:r>
            <w:r w:rsidRPr="00303364">
              <w:rPr>
                <w:rFonts w:cstheme="minorHAnsi"/>
                <w:noProof/>
                <w:webHidden/>
                <w:sz w:val="24"/>
                <w:szCs w:val="24"/>
                <w:rPrChange w:id="4267" w:author="DuyNgo" w:date="2012-08-10T08:15:00Z">
                  <w:rPr>
                    <w:noProof/>
                    <w:webHidden/>
                  </w:rPr>
                </w:rPrChange>
              </w:rPr>
              <w:fldChar w:fldCharType="begin"/>
            </w:r>
            <w:r w:rsidRPr="00303364">
              <w:rPr>
                <w:rFonts w:cstheme="minorHAnsi"/>
                <w:noProof/>
                <w:webHidden/>
                <w:sz w:val="24"/>
                <w:szCs w:val="24"/>
                <w:rPrChange w:id="4268" w:author="DuyNgo" w:date="2012-08-10T08:15:00Z">
                  <w:rPr>
                    <w:noProof/>
                    <w:webHidden/>
                  </w:rPr>
                </w:rPrChange>
              </w:rPr>
              <w:instrText xml:space="preserve"> PAGEREF _Toc332351290 \h </w:instrText>
            </w:r>
          </w:ins>
          <w:r w:rsidRPr="00303364">
            <w:rPr>
              <w:rFonts w:cstheme="minorHAnsi"/>
              <w:noProof/>
              <w:webHidden/>
              <w:sz w:val="24"/>
              <w:szCs w:val="24"/>
              <w:rPrChange w:id="4269" w:author="DuyNgo" w:date="2012-08-10T08:15:00Z">
                <w:rPr>
                  <w:rFonts w:cstheme="minorHAnsi"/>
                  <w:noProof/>
                  <w:webHidden/>
                  <w:sz w:val="24"/>
                  <w:szCs w:val="24"/>
                </w:rPr>
              </w:rPrChange>
            </w:rPr>
          </w:r>
          <w:r w:rsidRPr="00303364">
            <w:rPr>
              <w:rFonts w:cstheme="minorHAnsi"/>
              <w:noProof/>
              <w:webHidden/>
              <w:sz w:val="24"/>
              <w:szCs w:val="24"/>
              <w:rPrChange w:id="4270" w:author="DuyNgo" w:date="2012-08-10T08:15:00Z">
                <w:rPr>
                  <w:noProof/>
                  <w:webHidden/>
                </w:rPr>
              </w:rPrChange>
            </w:rPr>
            <w:fldChar w:fldCharType="separate"/>
          </w:r>
          <w:ins w:id="4271" w:author="DuyNgo" w:date="2012-08-10T08:15:00Z">
            <w:r w:rsidRPr="00303364">
              <w:rPr>
                <w:rFonts w:cstheme="minorHAnsi"/>
                <w:noProof/>
                <w:webHidden/>
                <w:sz w:val="24"/>
                <w:szCs w:val="24"/>
                <w:rPrChange w:id="4272" w:author="DuyNgo" w:date="2012-08-10T08:15:00Z">
                  <w:rPr>
                    <w:noProof/>
                    <w:webHidden/>
                  </w:rPr>
                </w:rPrChange>
              </w:rPr>
              <w:t>322</w:t>
            </w:r>
            <w:r w:rsidRPr="00303364">
              <w:rPr>
                <w:rFonts w:cstheme="minorHAnsi"/>
                <w:noProof/>
                <w:webHidden/>
                <w:sz w:val="24"/>
                <w:szCs w:val="24"/>
                <w:rPrChange w:id="4273" w:author="DuyNgo" w:date="2012-08-10T08:15:00Z">
                  <w:rPr>
                    <w:noProof/>
                    <w:webHidden/>
                  </w:rPr>
                </w:rPrChange>
              </w:rPr>
              <w:fldChar w:fldCharType="end"/>
            </w:r>
            <w:r w:rsidRPr="00303364">
              <w:rPr>
                <w:rStyle w:val="Hyperlink"/>
                <w:rFonts w:cstheme="minorHAnsi"/>
                <w:noProof/>
                <w:sz w:val="24"/>
                <w:szCs w:val="24"/>
                <w:rPrChange w:id="4274"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275" w:author="DuyNgo" w:date="2012-08-10T08:15:00Z"/>
              <w:rFonts w:eastAsiaTheme="minorEastAsia" w:cstheme="minorHAnsi"/>
              <w:noProof/>
              <w:sz w:val="24"/>
              <w:szCs w:val="24"/>
              <w:lang w:eastAsia="ja-JP"/>
              <w:rPrChange w:id="4276" w:author="DuyNgo" w:date="2012-08-10T08:15:00Z">
                <w:rPr>
                  <w:ins w:id="4277" w:author="DuyNgo" w:date="2012-08-10T08:15:00Z"/>
                  <w:rFonts w:eastAsiaTheme="minorEastAsia"/>
                  <w:noProof/>
                  <w:lang w:eastAsia="ja-JP"/>
                </w:rPr>
              </w:rPrChange>
            </w:rPr>
          </w:pPr>
          <w:ins w:id="4278" w:author="DuyNgo" w:date="2012-08-10T08:15:00Z">
            <w:r w:rsidRPr="00303364">
              <w:rPr>
                <w:rStyle w:val="Hyperlink"/>
                <w:rFonts w:cstheme="minorHAnsi"/>
                <w:noProof/>
                <w:sz w:val="24"/>
                <w:szCs w:val="24"/>
                <w:rPrChange w:id="4279" w:author="DuyNgo" w:date="2012-08-10T08:15:00Z">
                  <w:rPr>
                    <w:rStyle w:val="Hyperlink"/>
                    <w:noProof/>
                  </w:rPr>
                </w:rPrChange>
              </w:rPr>
              <w:fldChar w:fldCharType="begin"/>
            </w:r>
            <w:r w:rsidRPr="00303364">
              <w:rPr>
                <w:rStyle w:val="Hyperlink"/>
                <w:rFonts w:cstheme="minorHAnsi"/>
                <w:noProof/>
                <w:sz w:val="24"/>
                <w:szCs w:val="24"/>
                <w:rPrChange w:id="4280" w:author="DuyNgo" w:date="2012-08-10T08:15:00Z">
                  <w:rPr>
                    <w:rStyle w:val="Hyperlink"/>
                    <w:noProof/>
                  </w:rPr>
                </w:rPrChange>
              </w:rPr>
              <w:instrText xml:space="preserve"> </w:instrText>
            </w:r>
            <w:r w:rsidRPr="00303364">
              <w:rPr>
                <w:rFonts w:cstheme="minorHAnsi"/>
                <w:noProof/>
                <w:sz w:val="24"/>
                <w:szCs w:val="24"/>
                <w:rPrChange w:id="4281" w:author="DuyNgo" w:date="2012-08-10T08:15:00Z">
                  <w:rPr>
                    <w:noProof/>
                  </w:rPr>
                </w:rPrChange>
              </w:rPr>
              <w:instrText>HYPERLINK \l "_Toc332351291"</w:instrText>
            </w:r>
            <w:r w:rsidRPr="00303364">
              <w:rPr>
                <w:rStyle w:val="Hyperlink"/>
                <w:rFonts w:cstheme="minorHAnsi"/>
                <w:noProof/>
                <w:sz w:val="24"/>
                <w:szCs w:val="24"/>
                <w:rPrChange w:id="4282" w:author="DuyNgo" w:date="2012-08-10T08:15:00Z">
                  <w:rPr>
                    <w:rStyle w:val="Hyperlink"/>
                    <w:noProof/>
                  </w:rPr>
                </w:rPrChange>
              </w:rPr>
              <w:instrText xml:space="preserve"> </w:instrText>
            </w:r>
            <w:r w:rsidRPr="00303364">
              <w:rPr>
                <w:rStyle w:val="Hyperlink"/>
                <w:rFonts w:cstheme="minorHAnsi"/>
                <w:noProof/>
                <w:sz w:val="24"/>
                <w:szCs w:val="24"/>
                <w:rPrChange w:id="4283" w:author="DuyNgo" w:date="2012-08-10T08:15:00Z">
                  <w:rPr>
                    <w:rStyle w:val="Hyperlink"/>
                    <w:noProof/>
                  </w:rPr>
                </w:rPrChange>
              </w:rPr>
              <w:fldChar w:fldCharType="separate"/>
            </w:r>
            <w:r w:rsidRPr="00303364">
              <w:rPr>
                <w:rStyle w:val="Hyperlink"/>
                <w:rFonts w:cstheme="minorHAnsi"/>
                <w:noProof/>
                <w:sz w:val="24"/>
                <w:szCs w:val="24"/>
                <w:rPrChange w:id="4284" w:author="DuyNgo" w:date="2012-08-10T08:15:00Z">
                  <w:rPr>
                    <w:rStyle w:val="Hyperlink"/>
                    <w:rFonts w:ascii="Times New Roman" w:hAnsi="Times New Roman" w:cs="Times New Roman"/>
                    <w:noProof/>
                  </w:rPr>
                </w:rPrChange>
              </w:rPr>
              <w:t>1.21</w:t>
            </w:r>
            <w:r w:rsidRPr="00303364">
              <w:rPr>
                <w:rFonts w:eastAsiaTheme="minorEastAsia" w:cstheme="minorHAnsi"/>
                <w:noProof/>
                <w:sz w:val="24"/>
                <w:szCs w:val="24"/>
                <w:lang w:eastAsia="ja-JP"/>
                <w:rPrChange w:id="4285" w:author="DuyNgo" w:date="2012-08-10T08:15:00Z">
                  <w:rPr>
                    <w:rFonts w:eastAsiaTheme="minorEastAsia"/>
                    <w:noProof/>
                    <w:lang w:eastAsia="ja-JP"/>
                  </w:rPr>
                </w:rPrChange>
              </w:rPr>
              <w:tab/>
            </w:r>
            <w:r w:rsidRPr="00303364">
              <w:rPr>
                <w:rStyle w:val="Hyperlink"/>
                <w:rFonts w:cstheme="minorHAnsi"/>
                <w:noProof/>
                <w:sz w:val="24"/>
                <w:szCs w:val="24"/>
                <w:rPrChange w:id="4286" w:author="DuyNgo" w:date="2012-08-10T08:15:00Z">
                  <w:rPr>
                    <w:rStyle w:val="Hyperlink"/>
                    <w:rFonts w:ascii="Times New Roman" w:hAnsi="Times New Roman" w:cs="Times New Roman"/>
                    <w:noProof/>
                  </w:rPr>
                </w:rPrChange>
              </w:rPr>
              <w:t>ProjectEye _UC08 - Add Issue Use Case</w:t>
            </w:r>
            <w:r w:rsidRPr="00303364">
              <w:rPr>
                <w:rFonts w:cstheme="minorHAnsi"/>
                <w:noProof/>
                <w:webHidden/>
                <w:sz w:val="24"/>
                <w:szCs w:val="24"/>
                <w:rPrChange w:id="4287" w:author="DuyNgo" w:date="2012-08-10T08:15:00Z">
                  <w:rPr>
                    <w:noProof/>
                    <w:webHidden/>
                  </w:rPr>
                </w:rPrChange>
              </w:rPr>
              <w:tab/>
            </w:r>
            <w:r w:rsidRPr="00303364">
              <w:rPr>
                <w:rFonts w:cstheme="minorHAnsi"/>
                <w:noProof/>
                <w:webHidden/>
                <w:sz w:val="24"/>
                <w:szCs w:val="24"/>
                <w:rPrChange w:id="4288" w:author="DuyNgo" w:date="2012-08-10T08:15:00Z">
                  <w:rPr>
                    <w:noProof/>
                    <w:webHidden/>
                  </w:rPr>
                </w:rPrChange>
              </w:rPr>
              <w:fldChar w:fldCharType="begin"/>
            </w:r>
            <w:r w:rsidRPr="00303364">
              <w:rPr>
                <w:rFonts w:cstheme="minorHAnsi"/>
                <w:noProof/>
                <w:webHidden/>
                <w:sz w:val="24"/>
                <w:szCs w:val="24"/>
                <w:rPrChange w:id="4289" w:author="DuyNgo" w:date="2012-08-10T08:15:00Z">
                  <w:rPr>
                    <w:noProof/>
                    <w:webHidden/>
                  </w:rPr>
                </w:rPrChange>
              </w:rPr>
              <w:instrText xml:space="preserve"> PAGEREF _Toc332351291 \h </w:instrText>
            </w:r>
          </w:ins>
          <w:r w:rsidRPr="00303364">
            <w:rPr>
              <w:rFonts w:cstheme="minorHAnsi"/>
              <w:noProof/>
              <w:webHidden/>
              <w:sz w:val="24"/>
              <w:szCs w:val="24"/>
              <w:rPrChange w:id="4290" w:author="DuyNgo" w:date="2012-08-10T08:15:00Z">
                <w:rPr>
                  <w:rFonts w:cstheme="minorHAnsi"/>
                  <w:noProof/>
                  <w:webHidden/>
                  <w:sz w:val="24"/>
                  <w:szCs w:val="24"/>
                </w:rPr>
              </w:rPrChange>
            </w:rPr>
          </w:r>
          <w:r w:rsidRPr="00303364">
            <w:rPr>
              <w:rFonts w:cstheme="minorHAnsi"/>
              <w:noProof/>
              <w:webHidden/>
              <w:sz w:val="24"/>
              <w:szCs w:val="24"/>
              <w:rPrChange w:id="4291" w:author="DuyNgo" w:date="2012-08-10T08:15:00Z">
                <w:rPr>
                  <w:noProof/>
                  <w:webHidden/>
                </w:rPr>
              </w:rPrChange>
            </w:rPr>
            <w:fldChar w:fldCharType="separate"/>
          </w:r>
          <w:ins w:id="4292" w:author="DuyNgo" w:date="2012-08-10T08:15:00Z">
            <w:r w:rsidRPr="00303364">
              <w:rPr>
                <w:rFonts w:cstheme="minorHAnsi"/>
                <w:noProof/>
                <w:webHidden/>
                <w:sz w:val="24"/>
                <w:szCs w:val="24"/>
                <w:rPrChange w:id="4293" w:author="DuyNgo" w:date="2012-08-10T08:15:00Z">
                  <w:rPr>
                    <w:noProof/>
                    <w:webHidden/>
                  </w:rPr>
                </w:rPrChange>
              </w:rPr>
              <w:t>322</w:t>
            </w:r>
            <w:r w:rsidRPr="00303364">
              <w:rPr>
                <w:rFonts w:cstheme="minorHAnsi"/>
                <w:noProof/>
                <w:webHidden/>
                <w:sz w:val="24"/>
                <w:szCs w:val="24"/>
                <w:rPrChange w:id="4294" w:author="DuyNgo" w:date="2012-08-10T08:15:00Z">
                  <w:rPr>
                    <w:noProof/>
                    <w:webHidden/>
                  </w:rPr>
                </w:rPrChange>
              </w:rPr>
              <w:fldChar w:fldCharType="end"/>
            </w:r>
            <w:r w:rsidRPr="00303364">
              <w:rPr>
                <w:rStyle w:val="Hyperlink"/>
                <w:rFonts w:cstheme="minorHAnsi"/>
                <w:noProof/>
                <w:sz w:val="24"/>
                <w:szCs w:val="24"/>
                <w:rPrChange w:id="429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296" w:author="DuyNgo" w:date="2012-08-10T08:15:00Z"/>
              <w:rFonts w:eastAsiaTheme="minorEastAsia" w:cstheme="minorHAnsi"/>
              <w:noProof/>
              <w:sz w:val="24"/>
              <w:szCs w:val="24"/>
              <w:lang w:eastAsia="ja-JP"/>
              <w:rPrChange w:id="4297" w:author="DuyNgo" w:date="2012-08-10T08:15:00Z">
                <w:rPr>
                  <w:ins w:id="4298" w:author="DuyNgo" w:date="2012-08-10T08:15:00Z"/>
                  <w:rFonts w:eastAsiaTheme="minorEastAsia"/>
                  <w:noProof/>
                  <w:lang w:eastAsia="ja-JP"/>
                </w:rPr>
              </w:rPrChange>
            </w:rPr>
          </w:pPr>
          <w:ins w:id="4299" w:author="DuyNgo" w:date="2012-08-10T08:15:00Z">
            <w:r w:rsidRPr="00303364">
              <w:rPr>
                <w:rStyle w:val="Hyperlink"/>
                <w:rFonts w:cstheme="minorHAnsi"/>
                <w:noProof/>
                <w:sz w:val="24"/>
                <w:szCs w:val="24"/>
                <w:rPrChange w:id="4300" w:author="DuyNgo" w:date="2012-08-10T08:15:00Z">
                  <w:rPr>
                    <w:rStyle w:val="Hyperlink"/>
                    <w:noProof/>
                  </w:rPr>
                </w:rPrChange>
              </w:rPr>
              <w:fldChar w:fldCharType="begin"/>
            </w:r>
            <w:r w:rsidRPr="00303364">
              <w:rPr>
                <w:rStyle w:val="Hyperlink"/>
                <w:rFonts w:cstheme="minorHAnsi"/>
                <w:noProof/>
                <w:sz w:val="24"/>
                <w:szCs w:val="24"/>
                <w:rPrChange w:id="4301" w:author="DuyNgo" w:date="2012-08-10T08:15:00Z">
                  <w:rPr>
                    <w:rStyle w:val="Hyperlink"/>
                    <w:noProof/>
                  </w:rPr>
                </w:rPrChange>
              </w:rPr>
              <w:instrText xml:space="preserve"> </w:instrText>
            </w:r>
            <w:r w:rsidRPr="00303364">
              <w:rPr>
                <w:rFonts w:cstheme="minorHAnsi"/>
                <w:noProof/>
                <w:sz w:val="24"/>
                <w:szCs w:val="24"/>
                <w:rPrChange w:id="4302" w:author="DuyNgo" w:date="2012-08-10T08:15:00Z">
                  <w:rPr>
                    <w:noProof/>
                  </w:rPr>
                </w:rPrChange>
              </w:rPr>
              <w:instrText>HYPERLINK \l "_Toc332351292"</w:instrText>
            </w:r>
            <w:r w:rsidRPr="00303364">
              <w:rPr>
                <w:rStyle w:val="Hyperlink"/>
                <w:rFonts w:cstheme="minorHAnsi"/>
                <w:noProof/>
                <w:sz w:val="24"/>
                <w:szCs w:val="24"/>
                <w:rPrChange w:id="4303" w:author="DuyNgo" w:date="2012-08-10T08:15:00Z">
                  <w:rPr>
                    <w:rStyle w:val="Hyperlink"/>
                    <w:noProof/>
                  </w:rPr>
                </w:rPrChange>
              </w:rPr>
              <w:instrText xml:space="preserve"> </w:instrText>
            </w:r>
            <w:r w:rsidRPr="00303364">
              <w:rPr>
                <w:rStyle w:val="Hyperlink"/>
                <w:rFonts w:cstheme="minorHAnsi"/>
                <w:noProof/>
                <w:sz w:val="24"/>
                <w:szCs w:val="24"/>
                <w:rPrChange w:id="4304" w:author="DuyNgo" w:date="2012-08-10T08:15:00Z">
                  <w:rPr>
                    <w:rStyle w:val="Hyperlink"/>
                    <w:noProof/>
                  </w:rPr>
                </w:rPrChange>
              </w:rPr>
              <w:fldChar w:fldCharType="separate"/>
            </w:r>
            <w:r w:rsidRPr="00303364">
              <w:rPr>
                <w:rStyle w:val="Hyperlink"/>
                <w:rFonts w:cstheme="minorHAnsi"/>
                <w:noProof/>
                <w:sz w:val="24"/>
                <w:szCs w:val="24"/>
                <w:rPrChange w:id="4305" w:author="DuyNgo" w:date="2012-08-10T08:15:00Z">
                  <w:rPr>
                    <w:rStyle w:val="Hyperlink"/>
                    <w:rFonts w:ascii="Times New Roman" w:hAnsi="Times New Roman" w:cs="Times New Roman"/>
                    <w:noProof/>
                  </w:rPr>
                </w:rPrChange>
              </w:rPr>
              <w:t>1.21.1</w:t>
            </w:r>
            <w:r w:rsidRPr="00303364">
              <w:rPr>
                <w:rFonts w:eastAsiaTheme="minorEastAsia" w:cstheme="minorHAnsi"/>
                <w:noProof/>
                <w:sz w:val="24"/>
                <w:szCs w:val="24"/>
                <w:lang w:eastAsia="ja-JP"/>
                <w:rPrChange w:id="4306" w:author="DuyNgo" w:date="2012-08-10T08:15:00Z">
                  <w:rPr>
                    <w:rFonts w:eastAsiaTheme="minorEastAsia"/>
                    <w:noProof/>
                    <w:lang w:eastAsia="ja-JP"/>
                  </w:rPr>
                </w:rPrChange>
              </w:rPr>
              <w:tab/>
            </w:r>
            <w:r w:rsidRPr="00303364">
              <w:rPr>
                <w:rStyle w:val="Hyperlink"/>
                <w:rFonts w:cstheme="minorHAnsi"/>
                <w:noProof/>
                <w:sz w:val="24"/>
                <w:szCs w:val="24"/>
                <w:rPrChange w:id="4307"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308" w:author="DuyNgo" w:date="2012-08-10T08:15:00Z">
                  <w:rPr>
                    <w:noProof/>
                    <w:webHidden/>
                  </w:rPr>
                </w:rPrChange>
              </w:rPr>
              <w:tab/>
            </w:r>
            <w:r w:rsidRPr="00303364">
              <w:rPr>
                <w:rFonts w:cstheme="minorHAnsi"/>
                <w:noProof/>
                <w:webHidden/>
                <w:sz w:val="24"/>
                <w:szCs w:val="24"/>
                <w:rPrChange w:id="4309" w:author="DuyNgo" w:date="2012-08-10T08:15:00Z">
                  <w:rPr>
                    <w:noProof/>
                    <w:webHidden/>
                  </w:rPr>
                </w:rPrChange>
              </w:rPr>
              <w:fldChar w:fldCharType="begin"/>
            </w:r>
            <w:r w:rsidRPr="00303364">
              <w:rPr>
                <w:rFonts w:cstheme="minorHAnsi"/>
                <w:noProof/>
                <w:webHidden/>
                <w:sz w:val="24"/>
                <w:szCs w:val="24"/>
                <w:rPrChange w:id="4310" w:author="DuyNgo" w:date="2012-08-10T08:15:00Z">
                  <w:rPr>
                    <w:noProof/>
                    <w:webHidden/>
                  </w:rPr>
                </w:rPrChange>
              </w:rPr>
              <w:instrText xml:space="preserve"> PAGEREF _Toc332351292 \h </w:instrText>
            </w:r>
          </w:ins>
          <w:r w:rsidRPr="00303364">
            <w:rPr>
              <w:rFonts w:cstheme="minorHAnsi"/>
              <w:noProof/>
              <w:webHidden/>
              <w:sz w:val="24"/>
              <w:szCs w:val="24"/>
              <w:rPrChange w:id="4311" w:author="DuyNgo" w:date="2012-08-10T08:15:00Z">
                <w:rPr>
                  <w:rFonts w:cstheme="minorHAnsi"/>
                  <w:noProof/>
                  <w:webHidden/>
                  <w:sz w:val="24"/>
                  <w:szCs w:val="24"/>
                </w:rPr>
              </w:rPrChange>
            </w:rPr>
          </w:r>
          <w:r w:rsidRPr="00303364">
            <w:rPr>
              <w:rFonts w:cstheme="minorHAnsi"/>
              <w:noProof/>
              <w:webHidden/>
              <w:sz w:val="24"/>
              <w:szCs w:val="24"/>
              <w:rPrChange w:id="4312" w:author="DuyNgo" w:date="2012-08-10T08:15:00Z">
                <w:rPr>
                  <w:noProof/>
                  <w:webHidden/>
                </w:rPr>
              </w:rPrChange>
            </w:rPr>
            <w:fldChar w:fldCharType="separate"/>
          </w:r>
          <w:ins w:id="4313" w:author="DuyNgo" w:date="2012-08-10T08:15:00Z">
            <w:r w:rsidRPr="00303364">
              <w:rPr>
                <w:rFonts w:cstheme="minorHAnsi"/>
                <w:noProof/>
                <w:webHidden/>
                <w:sz w:val="24"/>
                <w:szCs w:val="24"/>
                <w:rPrChange w:id="4314" w:author="DuyNgo" w:date="2012-08-10T08:15:00Z">
                  <w:rPr>
                    <w:noProof/>
                    <w:webHidden/>
                  </w:rPr>
                </w:rPrChange>
              </w:rPr>
              <w:t>322</w:t>
            </w:r>
            <w:r w:rsidRPr="00303364">
              <w:rPr>
                <w:rFonts w:cstheme="minorHAnsi"/>
                <w:noProof/>
                <w:webHidden/>
                <w:sz w:val="24"/>
                <w:szCs w:val="24"/>
                <w:rPrChange w:id="4315" w:author="DuyNgo" w:date="2012-08-10T08:15:00Z">
                  <w:rPr>
                    <w:noProof/>
                    <w:webHidden/>
                  </w:rPr>
                </w:rPrChange>
              </w:rPr>
              <w:fldChar w:fldCharType="end"/>
            </w:r>
            <w:r w:rsidRPr="00303364">
              <w:rPr>
                <w:rStyle w:val="Hyperlink"/>
                <w:rFonts w:cstheme="minorHAnsi"/>
                <w:noProof/>
                <w:sz w:val="24"/>
                <w:szCs w:val="24"/>
                <w:rPrChange w:id="431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317" w:author="DuyNgo" w:date="2012-08-10T08:15:00Z"/>
              <w:rFonts w:eastAsiaTheme="minorEastAsia" w:cstheme="minorHAnsi"/>
              <w:noProof/>
              <w:sz w:val="24"/>
              <w:szCs w:val="24"/>
              <w:lang w:eastAsia="ja-JP"/>
              <w:rPrChange w:id="4318" w:author="DuyNgo" w:date="2012-08-10T08:15:00Z">
                <w:rPr>
                  <w:ins w:id="4319" w:author="DuyNgo" w:date="2012-08-10T08:15:00Z"/>
                  <w:rFonts w:eastAsiaTheme="minorEastAsia"/>
                  <w:noProof/>
                  <w:lang w:eastAsia="ja-JP"/>
                </w:rPr>
              </w:rPrChange>
            </w:rPr>
          </w:pPr>
          <w:ins w:id="4320" w:author="DuyNgo" w:date="2012-08-10T08:15:00Z">
            <w:r w:rsidRPr="00303364">
              <w:rPr>
                <w:rStyle w:val="Hyperlink"/>
                <w:rFonts w:cstheme="minorHAnsi"/>
                <w:noProof/>
                <w:sz w:val="24"/>
                <w:szCs w:val="24"/>
                <w:rPrChange w:id="4321" w:author="DuyNgo" w:date="2012-08-10T08:15:00Z">
                  <w:rPr>
                    <w:rStyle w:val="Hyperlink"/>
                    <w:noProof/>
                  </w:rPr>
                </w:rPrChange>
              </w:rPr>
              <w:fldChar w:fldCharType="begin"/>
            </w:r>
            <w:r w:rsidRPr="00303364">
              <w:rPr>
                <w:rStyle w:val="Hyperlink"/>
                <w:rFonts w:cstheme="minorHAnsi"/>
                <w:noProof/>
                <w:sz w:val="24"/>
                <w:szCs w:val="24"/>
                <w:rPrChange w:id="4322" w:author="DuyNgo" w:date="2012-08-10T08:15:00Z">
                  <w:rPr>
                    <w:rStyle w:val="Hyperlink"/>
                    <w:noProof/>
                  </w:rPr>
                </w:rPrChange>
              </w:rPr>
              <w:instrText xml:space="preserve"> </w:instrText>
            </w:r>
            <w:r w:rsidRPr="00303364">
              <w:rPr>
                <w:rFonts w:cstheme="minorHAnsi"/>
                <w:noProof/>
                <w:sz w:val="24"/>
                <w:szCs w:val="24"/>
                <w:rPrChange w:id="4323" w:author="DuyNgo" w:date="2012-08-10T08:15:00Z">
                  <w:rPr>
                    <w:noProof/>
                  </w:rPr>
                </w:rPrChange>
              </w:rPr>
              <w:instrText>HYPERLINK \l "_Toc332351293"</w:instrText>
            </w:r>
            <w:r w:rsidRPr="00303364">
              <w:rPr>
                <w:rStyle w:val="Hyperlink"/>
                <w:rFonts w:cstheme="minorHAnsi"/>
                <w:noProof/>
                <w:sz w:val="24"/>
                <w:szCs w:val="24"/>
                <w:rPrChange w:id="4324" w:author="DuyNgo" w:date="2012-08-10T08:15:00Z">
                  <w:rPr>
                    <w:rStyle w:val="Hyperlink"/>
                    <w:noProof/>
                  </w:rPr>
                </w:rPrChange>
              </w:rPr>
              <w:instrText xml:space="preserve"> </w:instrText>
            </w:r>
            <w:r w:rsidRPr="00303364">
              <w:rPr>
                <w:rStyle w:val="Hyperlink"/>
                <w:rFonts w:cstheme="minorHAnsi"/>
                <w:noProof/>
                <w:sz w:val="24"/>
                <w:szCs w:val="24"/>
                <w:rPrChange w:id="4325" w:author="DuyNgo" w:date="2012-08-10T08:15:00Z">
                  <w:rPr>
                    <w:rStyle w:val="Hyperlink"/>
                    <w:noProof/>
                  </w:rPr>
                </w:rPrChange>
              </w:rPr>
              <w:fldChar w:fldCharType="separate"/>
            </w:r>
            <w:r w:rsidRPr="00303364">
              <w:rPr>
                <w:rStyle w:val="Hyperlink"/>
                <w:rFonts w:cstheme="minorHAnsi"/>
                <w:noProof/>
                <w:sz w:val="24"/>
                <w:szCs w:val="24"/>
                <w:rPrChange w:id="4326" w:author="DuyNgo" w:date="2012-08-10T08:15:00Z">
                  <w:rPr>
                    <w:rStyle w:val="Hyperlink"/>
                    <w:rFonts w:ascii="Times New Roman" w:hAnsi="Times New Roman" w:cs="Times New Roman"/>
                    <w:noProof/>
                  </w:rPr>
                </w:rPrChange>
              </w:rPr>
              <w:t>1.21.2</w:t>
            </w:r>
            <w:r w:rsidRPr="00303364">
              <w:rPr>
                <w:rFonts w:eastAsiaTheme="minorEastAsia" w:cstheme="minorHAnsi"/>
                <w:noProof/>
                <w:sz w:val="24"/>
                <w:szCs w:val="24"/>
                <w:lang w:eastAsia="ja-JP"/>
                <w:rPrChange w:id="4327" w:author="DuyNgo" w:date="2012-08-10T08:15:00Z">
                  <w:rPr>
                    <w:rFonts w:eastAsiaTheme="minorEastAsia"/>
                    <w:noProof/>
                    <w:lang w:eastAsia="ja-JP"/>
                  </w:rPr>
                </w:rPrChange>
              </w:rPr>
              <w:tab/>
            </w:r>
            <w:r w:rsidRPr="00303364">
              <w:rPr>
                <w:rStyle w:val="Hyperlink"/>
                <w:rFonts w:cstheme="minorHAnsi"/>
                <w:noProof/>
                <w:sz w:val="24"/>
                <w:szCs w:val="24"/>
                <w:rPrChange w:id="4328"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329" w:author="DuyNgo" w:date="2012-08-10T08:15:00Z">
                  <w:rPr>
                    <w:noProof/>
                    <w:webHidden/>
                  </w:rPr>
                </w:rPrChange>
              </w:rPr>
              <w:tab/>
            </w:r>
            <w:r w:rsidRPr="00303364">
              <w:rPr>
                <w:rFonts w:cstheme="minorHAnsi"/>
                <w:noProof/>
                <w:webHidden/>
                <w:sz w:val="24"/>
                <w:szCs w:val="24"/>
                <w:rPrChange w:id="4330" w:author="DuyNgo" w:date="2012-08-10T08:15:00Z">
                  <w:rPr>
                    <w:noProof/>
                    <w:webHidden/>
                  </w:rPr>
                </w:rPrChange>
              </w:rPr>
              <w:fldChar w:fldCharType="begin"/>
            </w:r>
            <w:r w:rsidRPr="00303364">
              <w:rPr>
                <w:rFonts w:cstheme="minorHAnsi"/>
                <w:noProof/>
                <w:webHidden/>
                <w:sz w:val="24"/>
                <w:szCs w:val="24"/>
                <w:rPrChange w:id="4331" w:author="DuyNgo" w:date="2012-08-10T08:15:00Z">
                  <w:rPr>
                    <w:noProof/>
                    <w:webHidden/>
                  </w:rPr>
                </w:rPrChange>
              </w:rPr>
              <w:instrText xml:space="preserve"> PAGEREF _Toc332351293 \h </w:instrText>
            </w:r>
          </w:ins>
          <w:r w:rsidRPr="00303364">
            <w:rPr>
              <w:rFonts w:cstheme="minorHAnsi"/>
              <w:noProof/>
              <w:webHidden/>
              <w:sz w:val="24"/>
              <w:szCs w:val="24"/>
              <w:rPrChange w:id="4332" w:author="DuyNgo" w:date="2012-08-10T08:15:00Z">
                <w:rPr>
                  <w:rFonts w:cstheme="minorHAnsi"/>
                  <w:noProof/>
                  <w:webHidden/>
                  <w:sz w:val="24"/>
                  <w:szCs w:val="24"/>
                </w:rPr>
              </w:rPrChange>
            </w:rPr>
          </w:r>
          <w:r w:rsidRPr="00303364">
            <w:rPr>
              <w:rFonts w:cstheme="minorHAnsi"/>
              <w:noProof/>
              <w:webHidden/>
              <w:sz w:val="24"/>
              <w:szCs w:val="24"/>
              <w:rPrChange w:id="4333" w:author="DuyNgo" w:date="2012-08-10T08:15:00Z">
                <w:rPr>
                  <w:noProof/>
                  <w:webHidden/>
                </w:rPr>
              </w:rPrChange>
            </w:rPr>
            <w:fldChar w:fldCharType="separate"/>
          </w:r>
          <w:ins w:id="4334" w:author="DuyNgo" w:date="2012-08-10T08:15:00Z">
            <w:r w:rsidRPr="00303364">
              <w:rPr>
                <w:rFonts w:cstheme="minorHAnsi"/>
                <w:noProof/>
                <w:webHidden/>
                <w:sz w:val="24"/>
                <w:szCs w:val="24"/>
                <w:rPrChange w:id="4335" w:author="DuyNgo" w:date="2012-08-10T08:15:00Z">
                  <w:rPr>
                    <w:noProof/>
                    <w:webHidden/>
                  </w:rPr>
                </w:rPrChange>
              </w:rPr>
              <w:t>323</w:t>
            </w:r>
            <w:r w:rsidRPr="00303364">
              <w:rPr>
                <w:rFonts w:cstheme="minorHAnsi"/>
                <w:noProof/>
                <w:webHidden/>
                <w:sz w:val="24"/>
                <w:szCs w:val="24"/>
                <w:rPrChange w:id="4336" w:author="DuyNgo" w:date="2012-08-10T08:15:00Z">
                  <w:rPr>
                    <w:noProof/>
                    <w:webHidden/>
                  </w:rPr>
                </w:rPrChange>
              </w:rPr>
              <w:fldChar w:fldCharType="end"/>
            </w:r>
            <w:r w:rsidRPr="00303364">
              <w:rPr>
                <w:rStyle w:val="Hyperlink"/>
                <w:rFonts w:cstheme="minorHAnsi"/>
                <w:noProof/>
                <w:sz w:val="24"/>
                <w:szCs w:val="24"/>
                <w:rPrChange w:id="4337"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338" w:author="DuyNgo" w:date="2012-08-10T08:15:00Z"/>
              <w:rFonts w:eastAsiaTheme="minorEastAsia" w:cstheme="minorHAnsi"/>
              <w:noProof/>
              <w:sz w:val="24"/>
              <w:szCs w:val="24"/>
              <w:lang w:eastAsia="ja-JP"/>
              <w:rPrChange w:id="4339" w:author="DuyNgo" w:date="2012-08-10T08:15:00Z">
                <w:rPr>
                  <w:ins w:id="4340" w:author="DuyNgo" w:date="2012-08-10T08:15:00Z"/>
                  <w:rFonts w:eastAsiaTheme="minorEastAsia"/>
                  <w:noProof/>
                  <w:lang w:eastAsia="ja-JP"/>
                </w:rPr>
              </w:rPrChange>
            </w:rPr>
          </w:pPr>
          <w:ins w:id="4341" w:author="DuyNgo" w:date="2012-08-10T08:15:00Z">
            <w:r w:rsidRPr="00303364">
              <w:rPr>
                <w:rStyle w:val="Hyperlink"/>
                <w:rFonts w:cstheme="minorHAnsi"/>
                <w:noProof/>
                <w:sz w:val="24"/>
                <w:szCs w:val="24"/>
                <w:rPrChange w:id="4342" w:author="DuyNgo" w:date="2012-08-10T08:15:00Z">
                  <w:rPr>
                    <w:rStyle w:val="Hyperlink"/>
                    <w:noProof/>
                  </w:rPr>
                </w:rPrChange>
              </w:rPr>
              <w:fldChar w:fldCharType="begin"/>
            </w:r>
            <w:r w:rsidRPr="00303364">
              <w:rPr>
                <w:rStyle w:val="Hyperlink"/>
                <w:rFonts w:cstheme="minorHAnsi"/>
                <w:noProof/>
                <w:sz w:val="24"/>
                <w:szCs w:val="24"/>
                <w:rPrChange w:id="4343" w:author="DuyNgo" w:date="2012-08-10T08:15:00Z">
                  <w:rPr>
                    <w:rStyle w:val="Hyperlink"/>
                    <w:noProof/>
                  </w:rPr>
                </w:rPrChange>
              </w:rPr>
              <w:instrText xml:space="preserve"> </w:instrText>
            </w:r>
            <w:r w:rsidRPr="00303364">
              <w:rPr>
                <w:rFonts w:cstheme="minorHAnsi"/>
                <w:noProof/>
                <w:sz w:val="24"/>
                <w:szCs w:val="24"/>
                <w:rPrChange w:id="4344" w:author="DuyNgo" w:date="2012-08-10T08:15:00Z">
                  <w:rPr>
                    <w:noProof/>
                  </w:rPr>
                </w:rPrChange>
              </w:rPr>
              <w:instrText>HYPERLINK \l "_Toc332351294"</w:instrText>
            </w:r>
            <w:r w:rsidRPr="00303364">
              <w:rPr>
                <w:rStyle w:val="Hyperlink"/>
                <w:rFonts w:cstheme="minorHAnsi"/>
                <w:noProof/>
                <w:sz w:val="24"/>
                <w:szCs w:val="24"/>
                <w:rPrChange w:id="4345" w:author="DuyNgo" w:date="2012-08-10T08:15:00Z">
                  <w:rPr>
                    <w:rStyle w:val="Hyperlink"/>
                    <w:noProof/>
                  </w:rPr>
                </w:rPrChange>
              </w:rPr>
              <w:instrText xml:space="preserve"> </w:instrText>
            </w:r>
            <w:r w:rsidRPr="00303364">
              <w:rPr>
                <w:rStyle w:val="Hyperlink"/>
                <w:rFonts w:cstheme="minorHAnsi"/>
                <w:noProof/>
                <w:sz w:val="24"/>
                <w:szCs w:val="24"/>
                <w:rPrChange w:id="4346" w:author="DuyNgo" w:date="2012-08-10T08:15:00Z">
                  <w:rPr>
                    <w:rStyle w:val="Hyperlink"/>
                    <w:noProof/>
                  </w:rPr>
                </w:rPrChange>
              </w:rPr>
              <w:fldChar w:fldCharType="separate"/>
            </w:r>
            <w:r w:rsidRPr="00303364">
              <w:rPr>
                <w:rStyle w:val="Hyperlink"/>
                <w:rFonts w:cstheme="minorHAnsi"/>
                <w:noProof/>
                <w:sz w:val="24"/>
                <w:szCs w:val="24"/>
                <w:rPrChange w:id="4347" w:author="DuyNgo" w:date="2012-08-10T08:15:00Z">
                  <w:rPr>
                    <w:rStyle w:val="Hyperlink"/>
                    <w:rFonts w:ascii="Times New Roman" w:hAnsi="Times New Roman" w:cs="Times New Roman"/>
                    <w:noProof/>
                  </w:rPr>
                </w:rPrChange>
              </w:rPr>
              <w:t>1.22</w:t>
            </w:r>
            <w:r w:rsidRPr="00303364">
              <w:rPr>
                <w:rFonts w:eastAsiaTheme="minorEastAsia" w:cstheme="minorHAnsi"/>
                <w:noProof/>
                <w:sz w:val="24"/>
                <w:szCs w:val="24"/>
                <w:lang w:eastAsia="ja-JP"/>
                <w:rPrChange w:id="4348" w:author="DuyNgo" w:date="2012-08-10T08:15:00Z">
                  <w:rPr>
                    <w:rFonts w:eastAsiaTheme="minorEastAsia"/>
                    <w:noProof/>
                    <w:lang w:eastAsia="ja-JP"/>
                  </w:rPr>
                </w:rPrChange>
              </w:rPr>
              <w:tab/>
            </w:r>
            <w:r w:rsidRPr="00303364">
              <w:rPr>
                <w:rStyle w:val="Hyperlink"/>
                <w:rFonts w:cstheme="minorHAnsi"/>
                <w:noProof/>
                <w:sz w:val="24"/>
                <w:szCs w:val="24"/>
                <w:rPrChange w:id="4349" w:author="DuyNgo" w:date="2012-08-10T08:15:00Z">
                  <w:rPr>
                    <w:rStyle w:val="Hyperlink"/>
                    <w:rFonts w:ascii="Times New Roman" w:hAnsi="Times New Roman" w:cs="Times New Roman"/>
                    <w:noProof/>
                  </w:rPr>
                </w:rPrChange>
              </w:rPr>
              <w:t>ProjectEye _UC09 - Edit Issue Use Case</w:t>
            </w:r>
            <w:r w:rsidRPr="00303364">
              <w:rPr>
                <w:rFonts w:cstheme="minorHAnsi"/>
                <w:noProof/>
                <w:webHidden/>
                <w:sz w:val="24"/>
                <w:szCs w:val="24"/>
                <w:rPrChange w:id="4350" w:author="DuyNgo" w:date="2012-08-10T08:15:00Z">
                  <w:rPr>
                    <w:noProof/>
                    <w:webHidden/>
                  </w:rPr>
                </w:rPrChange>
              </w:rPr>
              <w:tab/>
            </w:r>
            <w:r w:rsidRPr="00303364">
              <w:rPr>
                <w:rFonts w:cstheme="minorHAnsi"/>
                <w:noProof/>
                <w:webHidden/>
                <w:sz w:val="24"/>
                <w:szCs w:val="24"/>
                <w:rPrChange w:id="4351" w:author="DuyNgo" w:date="2012-08-10T08:15:00Z">
                  <w:rPr>
                    <w:noProof/>
                    <w:webHidden/>
                  </w:rPr>
                </w:rPrChange>
              </w:rPr>
              <w:fldChar w:fldCharType="begin"/>
            </w:r>
            <w:r w:rsidRPr="00303364">
              <w:rPr>
                <w:rFonts w:cstheme="minorHAnsi"/>
                <w:noProof/>
                <w:webHidden/>
                <w:sz w:val="24"/>
                <w:szCs w:val="24"/>
                <w:rPrChange w:id="4352" w:author="DuyNgo" w:date="2012-08-10T08:15:00Z">
                  <w:rPr>
                    <w:noProof/>
                    <w:webHidden/>
                  </w:rPr>
                </w:rPrChange>
              </w:rPr>
              <w:instrText xml:space="preserve"> PAGEREF _Toc332351294 \h </w:instrText>
            </w:r>
          </w:ins>
          <w:r w:rsidRPr="00303364">
            <w:rPr>
              <w:rFonts w:cstheme="minorHAnsi"/>
              <w:noProof/>
              <w:webHidden/>
              <w:sz w:val="24"/>
              <w:szCs w:val="24"/>
              <w:rPrChange w:id="4353" w:author="DuyNgo" w:date="2012-08-10T08:15:00Z">
                <w:rPr>
                  <w:rFonts w:cstheme="minorHAnsi"/>
                  <w:noProof/>
                  <w:webHidden/>
                  <w:sz w:val="24"/>
                  <w:szCs w:val="24"/>
                </w:rPr>
              </w:rPrChange>
            </w:rPr>
          </w:r>
          <w:r w:rsidRPr="00303364">
            <w:rPr>
              <w:rFonts w:cstheme="minorHAnsi"/>
              <w:noProof/>
              <w:webHidden/>
              <w:sz w:val="24"/>
              <w:szCs w:val="24"/>
              <w:rPrChange w:id="4354" w:author="DuyNgo" w:date="2012-08-10T08:15:00Z">
                <w:rPr>
                  <w:noProof/>
                  <w:webHidden/>
                </w:rPr>
              </w:rPrChange>
            </w:rPr>
            <w:fldChar w:fldCharType="separate"/>
          </w:r>
          <w:ins w:id="4355" w:author="DuyNgo" w:date="2012-08-10T08:15:00Z">
            <w:r w:rsidRPr="00303364">
              <w:rPr>
                <w:rFonts w:cstheme="minorHAnsi"/>
                <w:noProof/>
                <w:webHidden/>
                <w:sz w:val="24"/>
                <w:szCs w:val="24"/>
                <w:rPrChange w:id="4356" w:author="DuyNgo" w:date="2012-08-10T08:15:00Z">
                  <w:rPr>
                    <w:noProof/>
                    <w:webHidden/>
                  </w:rPr>
                </w:rPrChange>
              </w:rPr>
              <w:t>323</w:t>
            </w:r>
            <w:r w:rsidRPr="00303364">
              <w:rPr>
                <w:rFonts w:cstheme="minorHAnsi"/>
                <w:noProof/>
                <w:webHidden/>
                <w:sz w:val="24"/>
                <w:szCs w:val="24"/>
                <w:rPrChange w:id="4357" w:author="DuyNgo" w:date="2012-08-10T08:15:00Z">
                  <w:rPr>
                    <w:noProof/>
                    <w:webHidden/>
                  </w:rPr>
                </w:rPrChange>
              </w:rPr>
              <w:fldChar w:fldCharType="end"/>
            </w:r>
            <w:r w:rsidRPr="00303364">
              <w:rPr>
                <w:rStyle w:val="Hyperlink"/>
                <w:rFonts w:cstheme="minorHAnsi"/>
                <w:noProof/>
                <w:sz w:val="24"/>
                <w:szCs w:val="24"/>
                <w:rPrChange w:id="435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359" w:author="DuyNgo" w:date="2012-08-10T08:15:00Z"/>
              <w:rFonts w:eastAsiaTheme="minorEastAsia" w:cstheme="minorHAnsi"/>
              <w:noProof/>
              <w:sz w:val="24"/>
              <w:szCs w:val="24"/>
              <w:lang w:eastAsia="ja-JP"/>
              <w:rPrChange w:id="4360" w:author="DuyNgo" w:date="2012-08-10T08:15:00Z">
                <w:rPr>
                  <w:ins w:id="4361" w:author="DuyNgo" w:date="2012-08-10T08:15:00Z"/>
                  <w:rFonts w:eastAsiaTheme="minorEastAsia"/>
                  <w:noProof/>
                  <w:lang w:eastAsia="ja-JP"/>
                </w:rPr>
              </w:rPrChange>
            </w:rPr>
          </w:pPr>
          <w:ins w:id="4362" w:author="DuyNgo" w:date="2012-08-10T08:15:00Z">
            <w:r w:rsidRPr="00303364">
              <w:rPr>
                <w:rStyle w:val="Hyperlink"/>
                <w:rFonts w:cstheme="minorHAnsi"/>
                <w:noProof/>
                <w:sz w:val="24"/>
                <w:szCs w:val="24"/>
                <w:rPrChange w:id="4363" w:author="DuyNgo" w:date="2012-08-10T08:15:00Z">
                  <w:rPr>
                    <w:rStyle w:val="Hyperlink"/>
                    <w:noProof/>
                  </w:rPr>
                </w:rPrChange>
              </w:rPr>
              <w:fldChar w:fldCharType="begin"/>
            </w:r>
            <w:r w:rsidRPr="00303364">
              <w:rPr>
                <w:rStyle w:val="Hyperlink"/>
                <w:rFonts w:cstheme="minorHAnsi"/>
                <w:noProof/>
                <w:sz w:val="24"/>
                <w:szCs w:val="24"/>
                <w:rPrChange w:id="4364" w:author="DuyNgo" w:date="2012-08-10T08:15:00Z">
                  <w:rPr>
                    <w:rStyle w:val="Hyperlink"/>
                    <w:noProof/>
                  </w:rPr>
                </w:rPrChange>
              </w:rPr>
              <w:instrText xml:space="preserve"> </w:instrText>
            </w:r>
            <w:r w:rsidRPr="00303364">
              <w:rPr>
                <w:rFonts w:cstheme="minorHAnsi"/>
                <w:noProof/>
                <w:sz w:val="24"/>
                <w:szCs w:val="24"/>
                <w:rPrChange w:id="4365" w:author="DuyNgo" w:date="2012-08-10T08:15:00Z">
                  <w:rPr>
                    <w:noProof/>
                  </w:rPr>
                </w:rPrChange>
              </w:rPr>
              <w:instrText>HYPERLINK \l "_Toc332351295"</w:instrText>
            </w:r>
            <w:r w:rsidRPr="00303364">
              <w:rPr>
                <w:rStyle w:val="Hyperlink"/>
                <w:rFonts w:cstheme="minorHAnsi"/>
                <w:noProof/>
                <w:sz w:val="24"/>
                <w:szCs w:val="24"/>
                <w:rPrChange w:id="4366" w:author="DuyNgo" w:date="2012-08-10T08:15:00Z">
                  <w:rPr>
                    <w:rStyle w:val="Hyperlink"/>
                    <w:noProof/>
                  </w:rPr>
                </w:rPrChange>
              </w:rPr>
              <w:instrText xml:space="preserve"> </w:instrText>
            </w:r>
            <w:r w:rsidRPr="00303364">
              <w:rPr>
                <w:rStyle w:val="Hyperlink"/>
                <w:rFonts w:cstheme="minorHAnsi"/>
                <w:noProof/>
                <w:sz w:val="24"/>
                <w:szCs w:val="24"/>
                <w:rPrChange w:id="4367" w:author="DuyNgo" w:date="2012-08-10T08:15:00Z">
                  <w:rPr>
                    <w:rStyle w:val="Hyperlink"/>
                    <w:noProof/>
                  </w:rPr>
                </w:rPrChange>
              </w:rPr>
              <w:fldChar w:fldCharType="separate"/>
            </w:r>
            <w:r w:rsidRPr="00303364">
              <w:rPr>
                <w:rStyle w:val="Hyperlink"/>
                <w:rFonts w:cstheme="minorHAnsi"/>
                <w:noProof/>
                <w:sz w:val="24"/>
                <w:szCs w:val="24"/>
                <w:rPrChange w:id="4368" w:author="DuyNgo" w:date="2012-08-10T08:15:00Z">
                  <w:rPr>
                    <w:rStyle w:val="Hyperlink"/>
                    <w:rFonts w:ascii="Times New Roman" w:hAnsi="Times New Roman" w:cs="Times New Roman"/>
                    <w:noProof/>
                  </w:rPr>
                </w:rPrChange>
              </w:rPr>
              <w:t>1.22.1</w:t>
            </w:r>
            <w:r w:rsidRPr="00303364">
              <w:rPr>
                <w:rFonts w:eastAsiaTheme="minorEastAsia" w:cstheme="minorHAnsi"/>
                <w:noProof/>
                <w:sz w:val="24"/>
                <w:szCs w:val="24"/>
                <w:lang w:eastAsia="ja-JP"/>
                <w:rPrChange w:id="4369" w:author="DuyNgo" w:date="2012-08-10T08:15:00Z">
                  <w:rPr>
                    <w:rFonts w:eastAsiaTheme="minorEastAsia"/>
                    <w:noProof/>
                    <w:lang w:eastAsia="ja-JP"/>
                  </w:rPr>
                </w:rPrChange>
              </w:rPr>
              <w:tab/>
            </w:r>
            <w:r w:rsidRPr="00303364">
              <w:rPr>
                <w:rStyle w:val="Hyperlink"/>
                <w:rFonts w:cstheme="minorHAnsi"/>
                <w:noProof/>
                <w:sz w:val="24"/>
                <w:szCs w:val="24"/>
                <w:rPrChange w:id="4370"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371" w:author="DuyNgo" w:date="2012-08-10T08:15:00Z">
                  <w:rPr>
                    <w:noProof/>
                    <w:webHidden/>
                  </w:rPr>
                </w:rPrChange>
              </w:rPr>
              <w:tab/>
            </w:r>
            <w:r w:rsidRPr="00303364">
              <w:rPr>
                <w:rFonts w:cstheme="minorHAnsi"/>
                <w:noProof/>
                <w:webHidden/>
                <w:sz w:val="24"/>
                <w:szCs w:val="24"/>
                <w:rPrChange w:id="4372" w:author="DuyNgo" w:date="2012-08-10T08:15:00Z">
                  <w:rPr>
                    <w:noProof/>
                    <w:webHidden/>
                  </w:rPr>
                </w:rPrChange>
              </w:rPr>
              <w:fldChar w:fldCharType="begin"/>
            </w:r>
            <w:r w:rsidRPr="00303364">
              <w:rPr>
                <w:rFonts w:cstheme="minorHAnsi"/>
                <w:noProof/>
                <w:webHidden/>
                <w:sz w:val="24"/>
                <w:szCs w:val="24"/>
                <w:rPrChange w:id="4373" w:author="DuyNgo" w:date="2012-08-10T08:15:00Z">
                  <w:rPr>
                    <w:noProof/>
                    <w:webHidden/>
                  </w:rPr>
                </w:rPrChange>
              </w:rPr>
              <w:instrText xml:space="preserve"> PAGEREF _Toc332351295 \h </w:instrText>
            </w:r>
          </w:ins>
          <w:r w:rsidRPr="00303364">
            <w:rPr>
              <w:rFonts w:cstheme="minorHAnsi"/>
              <w:noProof/>
              <w:webHidden/>
              <w:sz w:val="24"/>
              <w:szCs w:val="24"/>
              <w:rPrChange w:id="4374" w:author="DuyNgo" w:date="2012-08-10T08:15:00Z">
                <w:rPr>
                  <w:rFonts w:cstheme="minorHAnsi"/>
                  <w:noProof/>
                  <w:webHidden/>
                  <w:sz w:val="24"/>
                  <w:szCs w:val="24"/>
                </w:rPr>
              </w:rPrChange>
            </w:rPr>
          </w:r>
          <w:r w:rsidRPr="00303364">
            <w:rPr>
              <w:rFonts w:cstheme="minorHAnsi"/>
              <w:noProof/>
              <w:webHidden/>
              <w:sz w:val="24"/>
              <w:szCs w:val="24"/>
              <w:rPrChange w:id="4375" w:author="DuyNgo" w:date="2012-08-10T08:15:00Z">
                <w:rPr>
                  <w:noProof/>
                  <w:webHidden/>
                </w:rPr>
              </w:rPrChange>
            </w:rPr>
            <w:fldChar w:fldCharType="separate"/>
          </w:r>
          <w:ins w:id="4376" w:author="DuyNgo" w:date="2012-08-10T08:15:00Z">
            <w:r w:rsidRPr="00303364">
              <w:rPr>
                <w:rFonts w:cstheme="minorHAnsi"/>
                <w:noProof/>
                <w:webHidden/>
                <w:sz w:val="24"/>
                <w:szCs w:val="24"/>
                <w:rPrChange w:id="4377" w:author="DuyNgo" w:date="2012-08-10T08:15:00Z">
                  <w:rPr>
                    <w:noProof/>
                    <w:webHidden/>
                  </w:rPr>
                </w:rPrChange>
              </w:rPr>
              <w:t>323</w:t>
            </w:r>
            <w:r w:rsidRPr="00303364">
              <w:rPr>
                <w:rFonts w:cstheme="minorHAnsi"/>
                <w:noProof/>
                <w:webHidden/>
                <w:sz w:val="24"/>
                <w:szCs w:val="24"/>
                <w:rPrChange w:id="4378" w:author="DuyNgo" w:date="2012-08-10T08:15:00Z">
                  <w:rPr>
                    <w:noProof/>
                    <w:webHidden/>
                  </w:rPr>
                </w:rPrChange>
              </w:rPr>
              <w:fldChar w:fldCharType="end"/>
            </w:r>
            <w:r w:rsidRPr="00303364">
              <w:rPr>
                <w:rStyle w:val="Hyperlink"/>
                <w:rFonts w:cstheme="minorHAnsi"/>
                <w:noProof/>
                <w:sz w:val="24"/>
                <w:szCs w:val="24"/>
                <w:rPrChange w:id="437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380" w:author="DuyNgo" w:date="2012-08-10T08:15:00Z"/>
              <w:rFonts w:eastAsiaTheme="minorEastAsia" w:cstheme="minorHAnsi"/>
              <w:noProof/>
              <w:sz w:val="24"/>
              <w:szCs w:val="24"/>
              <w:lang w:eastAsia="ja-JP"/>
              <w:rPrChange w:id="4381" w:author="DuyNgo" w:date="2012-08-10T08:15:00Z">
                <w:rPr>
                  <w:ins w:id="4382" w:author="DuyNgo" w:date="2012-08-10T08:15:00Z"/>
                  <w:rFonts w:eastAsiaTheme="minorEastAsia"/>
                  <w:noProof/>
                  <w:lang w:eastAsia="ja-JP"/>
                </w:rPr>
              </w:rPrChange>
            </w:rPr>
          </w:pPr>
          <w:ins w:id="4383" w:author="DuyNgo" w:date="2012-08-10T08:15:00Z">
            <w:r w:rsidRPr="00303364">
              <w:rPr>
                <w:rStyle w:val="Hyperlink"/>
                <w:rFonts w:cstheme="minorHAnsi"/>
                <w:noProof/>
                <w:sz w:val="24"/>
                <w:szCs w:val="24"/>
                <w:rPrChange w:id="4384" w:author="DuyNgo" w:date="2012-08-10T08:15:00Z">
                  <w:rPr>
                    <w:rStyle w:val="Hyperlink"/>
                    <w:noProof/>
                  </w:rPr>
                </w:rPrChange>
              </w:rPr>
              <w:fldChar w:fldCharType="begin"/>
            </w:r>
            <w:r w:rsidRPr="00303364">
              <w:rPr>
                <w:rStyle w:val="Hyperlink"/>
                <w:rFonts w:cstheme="minorHAnsi"/>
                <w:noProof/>
                <w:sz w:val="24"/>
                <w:szCs w:val="24"/>
                <w:rPrChange w:id="4385" w:author="DuyNgo" w:date="2012-08-10T08:15:00Z">
                  <w:rPr>
                    <w:rStyle w:val="Hyperlink"/>
                    <w:noProof/>
                  </w:rPr>
                </w:rPrChange>
              </w:rPr>
              <w:instrText xml:space="preserve"> </w:instrText>
            </w:r>
            <w:r w:rsidRPr="00303364">
              <w:rPr>
                <w:rFonts w:cstheme="minorHAnsi"/>
                <w:noProof/>
                <w:sz w:val="24"/>
                <w:szCs w:val="24"/>
                <w:rPrChange w:id="4386" w:author="DuyNgo" w:date="2012-08-10T08:15:00Z">
                  <w:rPr>
                    <w:noProof/>
                  </w:rPr>
                </w:rPrChange>
              </w:rPr>
              <w:instrText>HYPERLINK \l "_Toc332351296"</w:instrText>
            </w:r>
            <w:r w:rsidRPr="00303364">
              <w:rPr>
                <w:rStyle w:val="Hyperlink"/>
                <w:rFonts w:cstheme="minorHAnsi"/>
                <w:noProof/>
                <w:sz w:val="24"/>
                <w:szCs w:val="24"/>
                <w:rPrChange w:id="4387" w:author="DuyNgo" w:date="2012-08-10T08:15:00Z">
                  <w:rPr>
                    <w:rStyle w:val="Hyperlink"/>
                    <w:noProof/>
                  </w:rPr>
                </w:rPrChange>
              </w:rPr>
              <w:instrText xml:space="preserve"> </w:instrText>
            </w:r>
            <w:r w:rsidRPr="00303364">
              <w:rPr>
                <w:rStyle w:val="Hyperlink"/>
                <w:rFonts w:cstheme="minorHAnsi"/>
                <w:noProof/>
                <w:sz w:val="24"/>
                <w:szCs w:val="24"/>
                <w:rPrChange w:id="4388" w:author="DuyNgo" w:date="2012-08-10T08:15:00Z">
                  <w:rPr>
                    <w:rStyle w:val="Hyperlink"/>
                    <w:noProof/>
                  </w:rPr>
                </w:rPrChange>
              </w:rPr>
              <w:fldChar w:fldCharType="separate"/>
            </w:r>
            <w:r w:rsidRPr="00303364">
              <w:rPr>
                <w:rStyle w:val="Hyperlink"/>
                <w:rFonts w:cstheme="minorHAnsi"/>
                <w:noProof/>
                <w:sz w:val="24"/>
                <w:szCs w:val="24"/>
                <w:rPrChange w:id="4389" w:author="DuyNgo" w:date="2012-08-10T08:15:00Z">
                  <w:rPr>
                    <w:rStyle w:val="Hyperlink"/>
                    <w:rFonts w:ascii="Times New Roman" w:hAnsi="Times New Roman" w:cs="Times New Roman"/>
                    <w:noProof/>
                  </w:rPr>
                </w:rPrChange>
              </w:rPr>
              <w:t>1.22.2</w:t>
            </w:r>
            <w:r w:rsidRPr="00303364">
              <w:rPr>
                <w:rFonts w:eastAsiaTheme="minorEastAsia" w:cstheme="minorHAnsi"/>
                <w:noProof/>
                <w:sz w:val="24"/>
                <w:szCs w:val="24"/>
                <w:lang w:eastAsia="ja-JP"/>
                <w:rPrChange w:id="4390" w:author="DuyNgo" w:date="2012-08-10T08:15:00Z">
                  <w:rPr>
                    <w:rFonts w:eastAsiaTheme="minorEastAsia"/>
                    <w:noProof/>
                    <w:lang w:eastAsia="ja-JP"/>
                  </w:rPr>
                </w:rPrChange>
              </w:rPr>
              <w:tab/>
            </w:r>
            <w:r w:rsidRPr="00303364">
              <w:rPr>
                <w:rStyle w:val="Hyperlink"/>
                <w:rFonts w:cstheme="minorHAnsi"/>
                <w:noProof/>
                <w:sz w:val="24"/>
                <w:szCs w:val="24"/>
                <w:rPrChange w:id="4391"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392" w:author="DuyNgo" w:date="2012-08-10T08:15:00Z">
                  <w:rPr>
                    <w:noProof/>
                    <w:webHidden/>
                  </w:rPr>
                </w:rPrChange>
              </w:rPr>
              <w:tab/>
            </w:r>
            <w:r w:rsidRPr="00303364">
              <w:rPr>
                <w:rFonts w:cstheme="minorHAnsi"/>
                <w:noProof/>
                <w:webHidden/>
                <w:sz w:val="24"/>
                <w:szCs w:val="24"/>
                <w:rPrChange w:id="4393" w:author="DuyNgo" w:date="2012-08-10T08:15:00Z">
                  <w:rPr>
                    <w:noProof/>
                    <w:webHidden/>
                  </w:rPr>
                </w:rPrChange>
              </w:rPr>
              <w:fldChar w:fldCharType="begin"/>
            </w:r>
            <w:r w:rsidRPr="00303364">
              <w:rPr>
                <w:rFonts w:cstheme="minorHAnsi"/>
                <w:noProof/>
                <w:webHidden/>
                <w:sz w:val="24"/>
                <w:szCs w:val="24"/>
                <w:rPrChange w:id="4394" w:author="DuyNgo" w:date="2012-08-10T08:15:00Z">
                  <w:rPr>
                    <w:noProof/>
                    <w:webHidden/>
                  </w:rPr>
                </w:rPrChange>
              </w:rPr>
              <w:instrText xml:space="preserve"> PAGEREF _Toc332351296 \h </w:instrText>
            </w:r>
          </w:ins>
          <w:r w:rsidRPr="00303364">
            <w:rPr>
              <w:rFonts w:cstheme="minorHAnsi"/>
              <w:noProof/>
              <w:webHidden/>
              <w:sz w:val="24"/>
              <w:szCs w:val="24"/>
              <w:rPrChange w:id="4395" w:author="DuyNgo" w:date="2012-08-10T08:15:00Z">
                <w:rPr>
                  <w:rFonts w:cstheme="minorHAnsi"/>
                  <w:noProof/>
                  <w:webHidden/>
                  <w:sz w:val="24"/>
                  <w:szCs w:val="24"/>
                </w:rPr>
              </w:rPrChange>
            </w:rPr>
          </w:r>
          <w:r w:rsidRPr="00303364">
            <w:rPr>
              <w:rFonts w:cstheme="minorHAnsi"/>
              <w:noProof/>
              <w:webHidden/>
              <w:sz w:val="24"/>
              <w:szCs w:val="24"/>
              <w:rPrChange w:id="4396" w:author="DuyNgo" w:date="2012-08-10T08:15:00Z">
                <w:rPr>
                  <w:noProof/>
                  <w:webHidden/>
                </w:rPr>
              </w:rPrChange>
            </w:rPr>
            <w:fldChar w:fldCharType="separate"/>
          </w:r>
          <w:ins w:id="4397" w:author="DuyNgo" w:date="2012-08-10T08:15:00Z">
            <w:r w:rsidRPr="00303364">
              <w:rPr>
                <w:rFonts w:cstheme="minorHAnsi"/>
                <w:noProof/>
                <w:webHidden/>
                <w:sz w:val="24"/>
                <w:szCs w:val="24"/>
                <w:rPrChange w:id="4398" w:author="DuyNgo" w:date="2012-08-10T08:15:00Z">
                  <w:rPr>
                    <w:noProof/>
                    <w:webHidden/>
                  </w:rPr>
                </w:rPrChange>
              </w:rPr>
              <w:t>324</w:t>
            </w:r>
            <w:r w:rsidRPr="00303364">
              <w:rPr>
                <w:rFonts w:cstheme="minorHAnsi"/>
                <w:noProof/>
                <w:webHidden/>
                <w:sz w:val="24"/>
                <w:szCs w:val="24"/>
                <w:rPrChange w:id="4399" w:author="DuyNgo" w:date="2012-08-10T08:15:00Z">
                  <w:rPr>
                    <w:noProof/>
                    <w:webHidden/>
                  </w:rPr>
                </w:rPrChange>
              </w:rPr>
              <w:fldChar w:fldCharType="end"/>
            </w:r>
            <w:r w:rsidRPr="00303364">
              <w:rPr>
                <w:rStyle w:val="Hyperlink"/>
                <w:rFonts w:cstheme="minorHAnsi"/>
                <w:noProof/>
                <w:sz w:val="24"/>
                <w:szCs w:val="24"/>
                <w:rPrChange w:id="4400"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401" w:author="DuyNgo" w:date="2012-08-10T08:15:00Z"/>
              <w:rFonts w:eastAsiaTheme="minorEastAsia" w:cstheme="minorHAnsi"/>
              <w:noProof/>
              <w:sz w:val="24"/>
              <w:szCs w:val="24"/>
              <w:lang w:eastAsia="ja-JP"/>
              <w:rPrChange w:id="4402" w:author="DuyNgo" w:date="2012-08-10T08:15:00Z">
                <w:rPr>
                  <w:ins w:id="4403" w:author="DuyNgo" w:date="2012-08-10T08:15:00Z"/>
                  <w:rFonts w:eastAsiaTheme="minorEastAsia"/>
                  <w:noProof/>
                  <w:lang w:eastAsia="ja-JP"/>
                </w:rPr>
              </w:rPrChange>
            </w:rPr>
          </w:pPr>
          <w:ins w:id="4404" w:author="DuyNgo" w:date="2012-08-10T08:15:00Z">
            <w:r w:rsidRPr="00303364">
              <w:rPr>
                <w:rStyle w:val="Hyperlink"/>
                <w:rFonts w:cstheme="minorHAnsi"/>
                <w:noProof/>
                <w:sz w:val="24"/>
                <w:szCs w:val="24"/>
                <w:rPrChange w:id="4405" w:author="DuyNgo" w:date="2012-08-10T08:15:00Z">
                  <w:rPr>
                    <w:rStyle w:val="Hyperlink"/>
                    <w:noProof/>
                  </w:rPr>
                </w:rPrChange>
              </w:rPr>
              <w:fldChar w:fldCharType="begin"/>
            </w:r>
            <w:r w:rsidRPr="00303364">
              <w:rPr>
                <w:rStyle w:val="Hyperlink"/>
                <w:rFonts w:cstheme="minorHAnsi"/>
                <w:noProof/>
                <w:sz w:val="24"/>
                <w:szCs w:val="24"/>
                <w:rPrChange w:id="4406" w:author="DuyNgo" w:date="2012-08-10T08:15:00Z">
                  <w:rPr>
                    <w:rStyle w:val="Hyperlink"/>
                    <w:noProof/>
                  </w:rPr>
                </w:rPrChange>
              </w:rPr>
              <w:instrText xml:space="preserve"> </w:instrText>
            </w:r>
            <w:r w:rsidRPr="00303364">
              <w:rPr>
                <w:rFonts w:cstheme="minorHAnsi"/>
                <w:noProof/>
                <w:sz w:val="24"/>
                <w:szCs w:val="24"/>
                <w:rPrChange w:id="4407" w:author="DuyNgo" w:date="2012-08-10T08:15:00Z">
                  <w:rPr>
                    <w:noProof/>
                  </w:rPr>
                </w:rPrChange>
              </w:rPr>
              <w:instrText>HYPERLINK \l "_Toc332351297"</w:instrText>
            </w:r>
            <w:r w:rsidRPr="00303364">
              <w:rPr>
                <w:rStyle w:val="Hyperlink"/>
                <w:rFonts w:cstheme="minorHAnsi"/>
                <w:noProof/>
                <w:sz w:val="24"/>
                <w:szCs w:val="24"/>
                <w:rPrChange w:id="4408" w:author="DuyNgo" w:date="2012-08-10T08:15:00Z">
                  <w:rPr>
                    <w:rStyle w:val="Hyperlink"/>
                    <w:noProof/>
                  </w:rPr>
                </w:rPrChange>
              </w:rPr>
              <w:instrText xml:space="preserve"> </w:instrText>
            </w:r>
            <w:r w:rsidRPr="00303364">
              <w:rPr>
                <w:rStyle w:val="Hyperlink"/>
                <w:rFonts w:cstheme="minorHAnsi"/>
                <w:noProof/>
                <w:sz w:val="24"/>
                <w:szCs w:val="24"/>
                <w:rPrChange w:id="4409" w:author="DuyNgo" w:date="2012-08-10T08:15:00Z">
                  <w:rPr>
                    <w:rStyle w:val="Hyperlink"/>
                    <w:noProof/>
                  </w:rPr>
                </w:rPrChange>
              </w:rPr>
              <w:fldChar w:fldCharType="separate"/>
            </w:r>
            <w:r w:rsidRPr="00303364">
              <w:rPr>
                <w:rStyle w:val="Hyperlink"/>
                <w:rFonts w:cstheme="minorHAnsi"/>
                <w:noProof/>
                <w:sz w:val="24"/>
                <w:szCs w:val="24"/>
                <w:rPrChange w:id="4410" w:author="DuyNgo" w:date="2012-08-10T08:15:00Z">
                  <w:rPr>
                    <w:rStyle w:val="Hyperlink"/>
                    <w:rFonts w:ascii="Times New Roman" w:hAnsi="Times New Roman" w:cs="Times New Roman"/>
                    <w:noProof/>
                  </w:rPr>
                </w:rPrChange>
              </w:rPr>
              <w:t>1.23</w:t>
            </w:r>
            <w:r w:rsidRPr="00303364">
              <w:rPr>
                <w:rFonts w:eastAsiaTheme="minorEastAsia" w:cstheme="minorHAnsi"/>
                <w:noProof/>
                <w:sz w:val="24"/>
                <w:szCs w:val="24"/>
                <w:lang w:eastAsia="ja-JP"/>
                <w:rPrChange w:id="4411" w:author="DuyNgo" w:date="2012-08-10T08:15:00Z">
                  <w:rPr>
                    <w:rFonts w:eastAsiaTheme="minorEastAsia"/>
                    <w:noProof/>
                    <w:lang w:eastAsia="ja-JP"/>
                  </w:rPr>
                </w:rPrChange>
              </w:rPr>
              <w:tab/>
            </w:r>
            <w:r w:rsidRPr="00303364">
              <w:rPr>
                <w:rStyle w:val="Hyperlink"/>
                <w:rFonts w:cstheme="minorHAnsi"/>
                <w:noProof/>
                <w:sz w:val="24"/>
                <w:szCs w:val="24"/>
                <w:rPrChange w:id="4412" w:author="DuyNgo" w:date="2012-08-10T08:15:00Z">
                  <w:rPr>
                    <w:rStyle w:val="Hyperlink"/>
                    <w:rFonts w:ascii="Times New Roman" w:hAnsi="Times New Roman" w:cs="Times New Roman"/>
                    <w:noProof/>
                  </w:rPr>
                </w:rPrChange>
              </w:rPr>
              <w:t>ProjectEye _UC10 - Delete Issue Use Case</w:t>
            </w:r>
            <w:r w:rsidRPr="00303364">
              <w:rPr>
                <w:rFonts w:cstheme="minorHAnsi"/>
                <w:noProof/>
                <w:webHidden/>
                <w:sz w:val="24"/>
                <w:szCs w:val="24"/>
                <w:rPrChange w:id="4413" w:author="DuyNgo" w:date="2012-08-10T08:15:00Z">
                  <w:rPr>
                    <w:noProof/>
                    <w:webHidden/>
                  </w:rPr>
                </w:rPrChange>
              </w:rPr>
              <w:tab/>
            </w:r>
            <w:r w:rsidRPr="00303364">
              <w:rPr>
                <w:rFonts w:cstheme="minorHAnsi"/>
                <w:noProof/>
                <w:webHidden/>
                <w:sz w:val="24"/>
                <w:szCs w:val="24"/>
                <w:rPrChange w:id="4414" w:author="DuyNgo" w:date="2012-08-10T08:15:00Z">
                  <w:rPr>
                    <w:noProof/>
                    <w:webHidden/>
                  </w:rPr>
                </w:rPrChange>
              </w:rPr>
              <w:fldChar w:fldCharType="begin"/>
            </w:r>
            <w:r w:rsidRPr="00303364">
              <w:rPr>
                <w:rFonts w:cstheme="minorHAnsi"/>
                <w:noProof/>
                <w:webHidden/>
                <w:sz w:val="24"/>
                <w:szCs w:val="24"/>
                <w:rPrChange w:id="4415" w:author="DuyNgo" w:date="2012-08-10T08:15:00Z">
                  <w:rPr>
                    <w:noProof/>
                    <w:webHidden/>
                  </w:rPr>
                </w:rPrChange>
              </w:rPr>
              <w:instrText xml:space="preserve"> PAGEREF _Toc332351297 \h </w:instrText>
            </w:r>
          </w:ins>
          <w:r w:rsidRPr="00303364">
            <w:rPr>
              <w:rFonts w:cstheme="minorHAnsi"/>
              <w:noProof/>
              <w:webHidden/>
              <w:sz w:val="24"/>
              <w:szCs w:val="24"/>
              <w:rPrChange w:id="4416" w:author="DuyNgo" w:date="2012-08-10T08:15:00Z">
                <w:rPr>
                  <w:rFonts w:cstheme="minorHAnsi"/>
                  <w:noProof/>
                  <w:webHidden/>
                  <w:sz w:val="24"/>
                  <w:szCs w:val="24"/>
                </w:rPr>
              </w:rPrChange>
            </w:rPr>
          </w:r>
          <w:r w:rsidRPr="00303364">
            <w:rPr>
              <w:rFonts w:cstheme="minorHAnsi"/>
              <w:noProof/>
              <w:webHidden/>
              <w:sz w:val="24"/>
              <w:szCs w:val="24"/>
              <w:rPrChange w:id="4417" w:author="DuyNgo" w:date="2012-08-10T08:15:00Z">
                <w:rPr>
                  <w:noProof/>
                  <w:webHidden/>
                </w:rPr>
              </w:rPrChange>
            </w:rPr>
            <w:fldChar w:fldCharType="separate"/>
          </w:r>
          <w:ins w:id="4418" w:author="DuyNgo" w:date="2012-08-10T08:15:00Z">
            <w:r w:rsidRPr="00303364">
              <w:rPr>
                <w:rFonts w:cstheme="minorHAnsi"/>
                <w:noProof/>
                <w:webHidden/>
                <w:sz w:val="24"/>
                <w:szCs w:val="24"/>
                <w:rPrChange w:id="4419" w:author="DuyNgo" w:date="2012-08-10T08:15:00Z">
                  <w:rPr>
                    <w:noProof/>
                    <w:webHidden/>
                  </w:rPr>
                </w:rPrChange>
              </w:rPr>
              <w:t>324</w:t>
            </w:r>
            <w:r w:rsidRPr="00303364">
              <w:rPr>
                <w:rFonts w:cstheme="minorHAnsi"/>
                <w:noProof/>
                <w:webHidden/>
                <w:sz w:val="24"/>
                <w:szCs w:val="24"/>
                <w:rPrChange w:id="4420" w:author="DuyNgo" w:date="2012-08-10T08:15:00Z">
                  <w:rPr>
                    <w:noProof/>
                    <w:webHidden/>
                  </w:rPr>
                </w:rPrChange>
              </w:rPr>
              <w:fldChar w:fldCharType="end"/>
            </w:r>
            <w:r w:rsidRPr="00303364">
              <w:rPr>
                <w:rStyle w:val="Hyperlink"/>
                <w:rFonts w:cstheme="minorHAnsi"/>
                <w:noProof/>
                <w:sz w:val="24"/>
                <w:szCs w:val="24"/>
                <w:rPrChange w:id="442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422" w:author="DuyNgo" w:date="2012-08-10T08:15:00Z"/>
              <w:rFonts w:eastAsiaTheme="minorEastAsia" w:cstheme="minorHAnsi"/>
              <w:noProof/>
              <w:sz w:val="24"/>
              <w:szCs w:val="24"/>
              <w:lang w:eastAsia="ja-JP"/>
              <w:rPrChange w:id="4423" w:author="DuyNgo" w:date="2012-08-10T08:15:00Z">
                <w:rPr>
                  <w:ins w:id="4424" w:author="DuyNgo" w:date="2012-08-10T08:15:00Z"/>
                  <w:rFonts w:eastAsiaTheme="minorEastAsia"/>
                  <w:noProof/>
                  <w:lang w:eastAsia="ja-JP"/>
                </w:rPr>
              </w:rPrChange>
            </w:rPr>
          </w:pPr>
          <w:ins w:id="4425" w:author="DuyNgo" w:date="2012-08-10T08:15:00Z">
            <w:r w:rsidRPr="00303364">
              <w:rPr>
                <w:rStyle w:val="Hyperlink"/>
                <w:rFonts w:cstheme="minorHAnsi"/>
                <w:noProof/>
                <w:sz w:val="24"/>
                <w:szCs w:val="24"/>
                <w:rPrChange w:id="4426" w:author="DuyNgo" w:date="2012-08-10T08:15:00Z">
                  <w:rPr>
                    <w:rStyle w:val="Hyperlink"/>
                    <w:noProof/>
                  </w:rPr>
                </w:rPrChange>
              </w:rPr>
              <w:fldChar w:fldCharType="begin"/>
            </w:r>
            <w:r w:rsidRPr="00303364">
              <w:rPr>
                <w:rStyle w:val="Hyperlink"/>
                <w:rFonts w:cstheme="minorHAnsi"/>
                <w:noProof/>
                <w:sz w:val="24"/>
                <w:szCs w:val="24"/>
                <w:rPrChange w:id="4427" w:author="DuyNgo" w:date="2012-08-10T08:15:00Z">
                  <w:rPr>
                    <w:rStyle w:val="Hyperlink"/>
                    <w:noProof/>
                  </w:rPr>
                </w:rPrChange>
              </w:rPr>
              <w:instrText xml:space="preserve"> </w:instrText>
            </w:r>
            <w:r w:rsidRPr="00303364">
              <w:rPr>
                <w:rFonts w:cstheme="minorHAnsi"/>
                <w:noProof/>
                <w:sz w:val="24"/>
                <w:szCs w:val="24"/>
                <w:rPrChange w:id="4428" w:author="DuyNgo" w:date="2012-08-10T08:15:00Z">
                  <w:rPr>
                    <w:noProof/>
                  </w:rPr>
                </w:rPrChange>
              </w:rPr>
              <w:instrText>HYPERLINK \l "_Toc332351298"</w:instrText>
            </w:r>
            <w:r w:rsidRPr="00303364">
              <w:rPr>
                <w:rStyle w:val="Hyperlink"/>
                <w:rFonts w:cstheme="minorHAnsi"/>
                <w:noProof/>
                <w:sz w:val="24"/>
                <w:szCs w:val="24"/>
                <w:rPrChange w:id="4429" w:author="DuyNgo" w:date="2012-08-10T08:15:00Z">
                  <w:rPr>
                    <w:rStyle w:val="Hyperlink"/>
                    <w:noProof/>
                  </w:rPr>
                </w:rPrChange>
              </w:rPr>
              <w:instrText xml:space="preserve"> </w:instrText>
            </w:r>
            <w:r w:rsidRPr="00303364">
              <w:rPr>
                <w:rStyle w:val="Hyperlink"/>
                <w:rFonts w:cstheme="minorHAnsi"/>
                <w:noProof/>
                <w:sz w:val="24"/>
                <w:szCs w:val="24"/>
                <w:rPrChange w:id="4430" w:author="DuyNgo" w:date="2012-08-10T08:15:00Z">
                  <w:rPr>
                    <w:rStyle w:val="Hyperlink"/>
                    <w:noProof/>
                  </w:rPr>
                </w:rPrChange>
              </w:rPr>
              <w:fldChar w:fldCharType="separate"/>
            </w:r>
            <w:r w:rsidRPr="00303364">
              <w:rPr>
                <w:rStyle w:val="Hyperlink"/>
                <w:rFonts w:cstheme="minorHAnsi"/>
                <w:noProof/>
                <w:sz w:val="24"/>
                <w:szCs w:val="24"/>
                <w:rPrChange w:id="4431" w:author="DuyNgo" w:date="2012-08-10T08:15:00Z">
                  <w:rPr>
                    <w:rStyle w:val="Hyperlink"/>
                    <w:rFonts w:ascii="Times New Roman" w:hAnsi="Times New Roman" w:cs="Times New Roman"/>
                    <w:noProof/>
                  </w:rPr>
                </w:rPrChange>
              </w:rPr>
              <w:t>1.23.1</w:t>
            </w:r>
            <w:r w:rsidRPr="00303364">
              <w:rPr>
                <w:rFonts w:eastAsiaTheme="minorEastAsia" w:cstheme="minorHAnsi"/>
                <w:noProof/>
                <w:sz w:val="24"/>
                <w:szCs w:val="24"/>
                <w:lang w:eastAsia="ja-JP"/>
                <w:rPrChange w:id="4432" w:author="DuyNgo" w:date="2012-08-10T08:15:00Z">
                  <w:rPr>
                    <w:rFonts w:eastAsiaTheme="minorEastAsia"/>
                    <w:noProof/>
                    <w:lang w:eastAsia="ja-JP"/>
                  </w:rPr>
                </w:rPrChange>
              </w:rPr>
              <w:tab/>
            </w:r>
            <w:r w:rsidRPr="00303364">
              <w:rPr>
                <w:rStyle w:val="Hyperlink"/>
                <w:rFonts w:cstheme="minorHAnsi"/>
                <w:noProof/>
                <w:sz w:val="24"/>
                <w:szCs w:val="24"/>
                <w:rPrChange w:id="4433"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434" w:author="DuyNgo" w:date="2012-08-10T08:15:00Z">
                  <w:rPr>
                    <w:noProof/>
                    <w:webHidden/>
                  </w:rPr>
                </w:rPrChange>
              </w:rPr>
              <w:tab/>
            </w:r>
            <w:r w:rsidRPr="00303364">
              <w:rPr>
                <w:rFonts w:cstheme="minorHAnsi"/>
                <w:noProof/>
                <w:webHidden/>
                <w:sz w:val="24"/>
                <w:szCs w:val="24"/>
                <w:rPrChange w:id="4435" w:author="DuyNgo" w:date="2012-08-10T08:15:00Z">
                  <w:rPr>
                    <w:noProof/>
                    <w:webHidden/>
                  </w:rPr>
                </w:rPrChange>
              </w:rPr>
              <w:fldChar w:fldCharType="begin"/>
            </w:r>
            <w:r w:rsidRPr="00303364">
              <w:rPr>
                <w:rFonts w:cstheme="minorHAnsi"/>
                <w:noProof/>
                <w:webHidden/>
                <w:sz w:val="24"/>
                <w:szCs w:val="24"/>
                <w:rPrChange w:id="4436" w:author="DuyNgo" w:date="2012-08-10T08:15:00Z">
                  <w:rPr>
                    <w:noProof/>
                    <w:webHidden/>
                  </w:rPr>
                </w:rPrChange>
              </w:rPr>
              <w:instrText xml:space="preserve"> PAGEREF _Toc332351298 \h </w:instrText>
            </w:r>
          </w:ins>
          <w:r w:rsidRPr="00303364">
            <w:rPr>
              <w:rFonts w:cstheme="minorHAnsi"/>
              <w:noProof/>
              <w:webHidden/>
              <w:sz w:val="24"/>
              <w:szCs w:val="24"/>
              <w:rPrChange w:id="4437" w:author="DuyNgo" w:date="2012-08-10T08:15:00Z">
                <w:rPr>
                  <w:rFonts w:cstheme="minorHAnsi"/>
                  <w:noProof/>
                  <w:webHidden/>
                  <w:sz w:val="24"/>
                  <w:szCs w:val="24"/>
                </w:rPr>
              </w:rPrChange>
            </w:rPr>
          </w:r>
          <w:r w:rsidRPr="00303364">
            <w:rPr>
              <w:rFonts w:cstheme="minorHAnsi"/>
              <w:noProof/>
              <w:webHidden/>
              <w:sz w:val="24"/>
              <w:szCs w:val="24"/>
              <w:rPrChange w:id="4438" w:author="DuyNgo" w:date="2012-08-10T08:15:00Z">
                <w:rPr>
                  <w:noProof/>
                  <w:webHidden/>
                </w:rPr>
              </w:rPrChange>
            </w:rPr>
            <w:fldChar w:fldCharType="separate"/>
          </w:r>
          <w:ins w:id="4439" w:author="DuyNgo" w:date="2012-08-10T08:15:00Z">
            <w:r w:rsidRPr="00303364">
              <w:rPr>
                <w:rFonts w:cstheme="minorHAnsi"/>
                <w:noProof/>
                <w:webHidden/>
                <w:sz w:val="24"/>
                <w:szCs w:val="24"/>
                <w:rPrChange w:id="4440" w:author="DuyNgo" w:date="2012-08-10T08:15:00Z">
                  <w:rPr>
                    <w:noProof/>
                    <w:webHidden/>
                  </w:rPr>
                </w:rPrChange>
              </w:rPr>
              <w:t>324</w:t>
            </w:r>
            <w:r w:rsidRPr="00303364">
              <w:rPr>
                <w:rFonts w:cstheme="minorHAnsi"/>
                <w:noProof/>
                <w:webHidden/>
                <w:sz w:val="24"/>
                <w:szCs w:val="24"/>
                <w:rPrChange w:id="4441" w:author="DuyNgo" w:date="2012-08-10T08:15:00Z">
                  <w:rPr>
                    <w:noProof/>
                    <w:webHidden/>
                  </w:rPr>
                </w:rPrChange>
              </w:rPr>
              <w:fldChar w:fldCharType="end"/>
            </w:r>
            <w:r w:rsidRPr="00303364">
              <w:rPr>
                <w:rStyle w:val="Hyperlink"/>
                <w:rFonts w:cstheme="minorHAnsi"/>
                <w:noProof/>
                <w:sz w:val="24"/>
                <w:szCs w:val="24"/>
                <w:rPrChange w:id="444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443" w:author="DuyNgo" w:date="2012-08-10T08:15:00Z"/>
              <w:rFonts w:eastAsiaTheme="minorEastAsia" w:cstheme="minorHAnsi"/>
              <w:noProof/>
              <w:sz w:val="24"/>
              <w:szCs w:val="24"/>
              <w:lang w:eastAsia="ja-JP"/>
              <w:rPrChange w:id="4444" w:author="DuyNgo" w:date="2012-08-10T08:15:00Z">
                <w:rPr>
                  <w:ins w:id="4445" w:author="DuyNgo" w:date="2012-08-10T08:15:00Z"/>
                  <w:rFonts w:eastAsiaTheme="minorEastAsia"/>
                  <w:noProof/>
                  <w:lang w:eastAsia="ja-JP"/>
                </w:rPr>
              </w:rPrChange>
            </w:rPr>
          </w:pPr>
          <w:ins w:id="4446" w:author="DuyNgo" w:date="2012-08-10T08:15:00Z">
            <w:r w:rsidRPr="00303364">
              <w:rPr>
                <w:rStyle w:val="Hyperlink"/>
                <w:rFonts w:cstheme="minorHAnsi"/>
                <w:noProof/>
                <w:sz w:val="24"/>
                <w:szCs w:val="24"/>
                <w:rPrChange w:id="4447" w:author="DuyNgo" w:date="2012-08-10T08:15:00Z">
                  <w:rPr>
                    <w:rStyle w:val="Hyperlink"/>
                    <w:noProof/>
                  </w:rPr>
                </w:rPrChange>
              </w:rPr>
              <w:lastRenderedPageBreak/>
              <w:fldChar w:fldCharType="begin"/>
            </w:r>
            <w:r w:rsidRPr="00303364">
              <w:rPr>
                <w:rStyle w:val="Hyperlink"/>
                <w:rFonts w:cstheme="minorHAnsi"/>
                <w:noProof/>
                <w:sz w:val="24"/>
                <w:szCs w:val="24"/>
                <w:rPrChange w:id="4448" w:author="DuyNgo" w:date="2012-08-10T08:15:00Z">
                  <w:rPr>
                    <w:rStyle w:val="Hyperlink"/>
                    <w:noProof/>
                  </w:rPr>
                </w:rPrChange>
              </w:rPr>
              <w:instrText xml:space="preserve"> </w:instrText>
            </w:r>
            <w:r w:rsidRPr="00303364">
              <w:rPr>
                <w:rFonts w:cstheme="minorHAnsi"/>
                <w:noProof/>
                <w:sz w:val="24"/>
                <w:szCs w:val="24"/>
                <w:rPrChange w:id="4449" w:author="DuyNgo" w:date="2012-08-10T08:15:00Z">
                  <w:rPr>
                    <w:noProof/>
                  </w:rPr>
                </w:rPrChange>
              </w:rPr>
              <w:instrText>HYPERLINK \l "_Toc332351299"</w:instrText>
            </w:r>
            <w:r w:rsidRPr="00303364">
              <w:rPr>
                <w:rStyle w:val="Hyperlink"/>
                <w:rFonts w:cstheme="minorHAnsi"/>
                <w:noProof/>
                <w:sz w:val="24"/>
                <w:szCs w:val="24"/>
                <w:rPrChange w:id="4450" w:author="DuyNgo" w:date="2012-08-10T08:15:00Z">
                  <w:rPr>
                    <w:rStyle w:val="Hyperlink"/>
                    <w:noProof/>
                  </w:rPr>
                </w:rPrChange>
              </w:rPr>
              <w:instrText xml:space="preserve"> </w:instrText>
            </w:r>
            <w:r w:rsidRPr="00303364">
              <w:rPr>
                <w:rStyle w:val="Hyperlink"/>
                <w:rFonts w:cstheme="minorHAnsi"/>
                <w:noProof/>
                <w:sz w:val="24"/>
                <w:szCs w:val="24"/>
                <w:rPrChange w:id="4451" w:author="DuyNgo" w:date="2012-08-10T08:15:00Z">
                  <w:rPr>
                    <w:rStyle w:val="Hyperlink"/>
                    <w:noProof/>
                  </w:rPr>
                </w:rPrChange>
              </w:rPr>
              <w:fldChar w:fldCharType="separate"/>
            </w:r>
            <w:r w:rsidRPr="00303364">
              <w:rPr>
                <w:rStyle w:val="Hyperlink"/>
                <w:rFonts w:cstheme="minorHAnsi"/>
                <w:noProof/>
                <w:sz w:val="24"/>
                <w:szCs w:val="24"/>
                <w:rPrChange w:id="4452" w:author="DuyNgo" w:date="2012-08-10T08:15:00Z">
                  <w:rPr>
                    <w:rStyle w:val="Hyperlink"/>
                    <w:rFonts w:ascii="Times New Roman" w:hAnsi="Times New Roman" w:cs="Times New Roman"/>
                    <w:noProof/>
                  </w:rPr>
                </w:rPrChange>
              </w:rPr>
              <w:t>1.23.2</w:t>
            </w:r>
            <w:r w:rsidRPr="00303364">
              <w:rPr>
                <w:rFonts w:eastAsiaTheme="minorEastAsia" w:cstheme="minorHAnsi"/>
                <w:noProof/>
                <w:sz w:val="24"/>
                <w:szCs w:val="24"/>
                <w:lang w:eastAsia="ja-JP"/>
                <w:rPrChange w:id="4453" w:author="DuyNgo" w:date="2012-08-10T08:15:00Z">
                  <w:rPr>
                    <w:rFonts w:eastAsiaTheme="minorEastAsia"/>
                    <w:noProof/>
                    <w:lang w:eastAsia="ja-JP"/>
                  </w:rPr>
                </w:rPrChange>
              </w:rPr>
              <w:tab/>
            </w:r>
            <w:r w:rsidRPr="00303364">
              <w:rPr>
                <w:rStyle w:val="Hyperlink"/>
                <w:rFonts w:cstheme="minorHAnsi"/>
                <w:noProof/>
                <w:sz w:val="24"/>
                <w:szCs w:val="24"/>
                <w:rPrChange w:id="4454"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455" w:author="DuyNgo" w:date="2012-08-10T08:15:00Z">
                  <w:rPr>
                    <w:noProof/>
                    <w:webHidden/>
                  </w:rPr>
                </w:rPrChange>
              </w:rPr>
              <w:tab/>
            </w:r>
            <w:r w:rsidRPr="00303364">
              <w:rPr>
                <w:rFonts w:cstheme="minorHAnsi"/>
                <w:noProof/>
                <w:webHidden/>
                <w:sz w:val="24"/>
                <w:szCs w:val="24"/>
                <w:rPrChange w:id="4456" w:author="DuyNgo" w:date="2012-08-10T08:15:00Z">
                  <w:rPr>
                    <w:noProof/>
                    <w:webHidden/>
                  </w:rPr>
                </w:rPrChange>
              </w:rPr>
              <w:fldChar w:fldCharType="begin"/>
            </w:r>
            <w:r w:rsidRPr="00303364">
              <w:rPr>
                <w:rFonts w:cstheme="minorHAnsi"/>
                <w:noProof/>
                <w:webHidden/>
                <w:sz w:val="24"/>
                <w:szCs w:val="24"/>
                <w:rPrChange w:id="4457" w:author="DuyNgo" w:date="2012-08-10T08:15:00Z">
                  <w:rPr>
                    <w:noProof/>
                    <w:webHidden/>
                  </w:rPr>
                </w:rPrChange>
              </w:rPr>
              <w:instrText xml:space="preserve"> PAGEREF _Toc332351299 \h </w:instrText>
            </w:r>
          </w:ins>
          <w:r w:rsidRPr="00303364">
            <w:rPr>
              <w:rFonts w:cstheme="minorHAnsi"/>
              <w:noProof/>
              <w:webHidden/>
              <w:sz w:val="24"/>
              <w:szCs w:val="24"/>
              <w:rPrChange w:id="4458" w:author="DuyNgo" w:date="2012-08-10T08:15:00Z">
                <w:rPr>
                  <w:rFonts w:cstheme="minorHAnsi"/>
                  <w:noProof/>
                  <w:webHidden/>
                  <w:sz w:val="24"/>
                  <w:szCs w:val="24"/>
                </w:rPr>
              </w:rPrChange>
            </w:rPr>
          </w:r>
          <w:r w:rsidRPr="00303364">
            <w:rPr>
              <w:rFonts w:cstheme="minorHAnsi"/>
              <w:noProof/>
              <w:webHidden/>
              <w:sz w:val="24"/>
              <w:szCs w:val="24"/>
              <w:rPrChange w:id="4459" w:author="DuyNgo" w:date="2012-08-10T08:15:00Z">
                <w:rPr>
                  <w:noProof/>
                  <w:webHidden/>
                </w:rPr>
              </w:rPrChange>
            </w:rPr>
            <w:fldChar w:fldCharType="separate"/>
          </w:r>
          <w:ins w:id="4460" w:author="DuyNgo" w:date="2012-08-10T08:15:00Z">
            <w:r w:rsidRPr="00303364">
              <w:rPr>
                <w:rFonts w:cstheme="minorHAnsi"/>
                <w:noProof/>
                <w:webHidden/>
                <w:sz w:val="24"/>
                <w:szCs w:val="24"/>
                <w:rPrChange w:id="4461" w:author="DuyNgo" w:date="2012-08-10T08:15:00Z">
                  <w:rPr>
                    <w:noProof/>
                    <w:webHidden/>
                  </w:rPr>
                </w:rPrChange>
              </w:rPr>
              <w:t>325</w:t>
            </w:r>
            <w:r w:rsidRPr="00303364">
              <w:rPr>
                <w:rFonts w:cstheme="minorHAnsi"/>
                <w:noProof/>
                <w:webHidden/>
                <w:sz w:val="24"/>
                <w:szCs w:val="24"/>
                <w:rPrChange w:id="4462" w:author="DuyNgo" w:date="2012-08-10T08:15:00Z">
                  <w:rPr>
                    <w:noProof/>
                    <w:webHidden/>
                  </w:rPr>
                </w:rPrChange>
              </w:rPr>
              <w:fldChar w:fldCharType="end"/>
            </w:r>
            <w:r w:rsidRPr="00303364">
              <w:rPr>
                <w:rStyle w:val="Hyperlink"/>
                <w:rFonts w:cstheme="minorHAnsi"/>
                <w:noProof/>
                <w:sz w:val="24"/>
                <w:szCs w:val="24"/>
                <w:rPrChange w:id="4463"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464" w:author="DuyNgo" w:date="2012-08-10T08:15:00Z"/>
              <w:rFonts w:eastAsiaTheme="minorEastAsia" w:cstheme="minorHAnsi"/>
              <w:noProof/>
              <w:sz w:val="24"/>
              <w:szCs w:val="24"/>
              <w:lang w:eastAsia="ja-JP"/>
              <w:rPrChange w:id="4465" w:author="DuyNgo" w:date="2012-08-10T08:15:00Z">
                <w:rPr>
                  <w:ins w:id="4466" w:author="DuyNgo" w:date="2012-08-10T08:15:00Z"/>
                  <w:rFonts w:eastAsiaTheme="minorEastAsia"/>
                  <w:noProof/>
                  <w:lang w:eastAsia="ja-JP"/>
                </w:rPr>
              </w:rPrChange>
            </w:rPr>
          </w:pPr>
          <w:ins w:id="4467" w:author="DuyNgo" w:date="2012-08-10T08:15:00Z">
            <w:r w:rsidRPr="00303364">
              <w:rPr>
                <w:rStyle w:val="Hyperlink"/>
                <w:rFonts w:cstheme="minorHAnsi"/>
                <w:noProof/>
                <w:sz w:val="24"/>
                <w:szCs w:val="24"/>
                <w:rPrChange w:id="4468" w:author="DuyNgo" w:date="2012-08-10T08:15:00Z">
                  <w:rPr>
                    <w:rStyle w:val="Hyperlink"/>
                    <w:noProof/>
                  </w:rPr>
                </w:rPrChange>
              </w:rPr>
              <w:fldChar w:fldCharType="begin"/>
            </w:r>
            <w:r w:rsidRPr="00303364">
              <w:rPr>
                <w:rStyle w:val="Hyperlink"/>
                <w:rFonts w:cstheme="minorHAnsi"/>
                <w:noProof/>
                <w:sz w:val="24"/>
                <w:szCs w:val="24"/>
                <w:rPrChange w:id="4469" w:author="DuyNgo" w:date="2012-08-10T08:15:00Z">
                  <w:rPr>
                    <w:rStyle w:val="Hyperlink"/>
                    <w:noProof/>
                  </w:rPr>
                </w:rPrChange>
              </w:rPr>
              <w:instrText xml:space="preserve"> </w:instrText>
            </w:r>
            <w:r w:rsidRPr="00303364">
              <w:rPr>
                <w:rFonts w:cstheme="minorHAnsi"/>
                <w:noProof/>
                <w:sz w:val="24"/>
                <w:szCs w:val="24"/>
                <w:rPrChange w:id="4470" w:author="DuyNgo" w:date="2012-08-10T08:15:00Z">
                  <w:rPr>
                    <w:noProof/>
                  </w:rPr>
                </w:rPrChange>
              </w:rPr>
              <w:instrText>HYPERLINK \l "_Toc332351300"</w:instrText>
            </w:r>
            <w:r w:rsidRPr="00303364">
              <w:rPr>
                <w:rStyle w:val="Hyperlink"/>
                <w:rFonts w:cstheme="minorHAnsi"/>
                <w:noProof/>
                <w:sz w:val="24"/>
                <w:szCs w:val="24"/>
                <w:rPrChange w:id="4471" w:author="DuyNgo" w:date="2012-08-10T08:15:00Z">
                  <w:rPr>
                    <w:rStyle w:val="Hyperlink"/>
                    <w:noProof/>
                  </w:rPr>
                </w:rPrChange>
              </w:rPr>
              <w:instrText xml:space="preserve"> </w:instrText>
            </w:r>
            <w:r w:rsidRPr="00303364">
              <w:rPr>
                <w:rStyle w:val="Hyperlink"/>
                <w:rFonts w:cstheme="minorHAnsi"/>
                <w:noProof/>
                <w:sz w:val="24"/>
                <w:szCs w:val="24"/>
                <w:rPrChange w:id="4472" w:author="DuyNgo" w:date="2012-08-10T08:15:00Z">
                  <w:rPr>
                    <w:rStyle w:val="Hyperlink"/>
                    <w:noProof/>
                  </w:rPr>
                </w:rPrChange>
              </w:rPr>
              <w:fldChar w:fldCharType="separate"/>
            </w:r>
            <w:r w:rsidRPr="00303364">
              <w:rPr>
                <w:rStyle w:val="Hyperlink"/>
                <w:rFonts w:cstheme="minorHAnsi"/>
                <w:noProof/>
                <w:sz w:val="24"/>
                <w:szCs w:val="24"/>
                <w:rPrChange w:id="4473" w:author="DuyNgo" w:date="2012-08-10T08:15:00Z">
                  <w:rPr>
                    <w:rStyle w:val="Hyperlink"/>
                    <w:rFonts w:ascii="Times New Roman" w:hAnsi="Times New Roman" w:cs="Times New Roman"/>
                    <w:noProof/>
                  </w:rPr>
                </w:rPrChange>
              </w:rPr>
              <w:t>1.24</w:t>
            </w:r>
            <w:r w:rsidRPr="00303364">
              <w:rPr>
                <w:rFonts w:eastAsiaTheme="minorEastAsia" w:cstheme="minorHAnsi"/>
                <w:noProof/>
                <w:sz w:val="24"/>
                <w:szCs w:val="24"/>
                <w:lang w:eastAsia="ja-JP"/>
                <w:rPrChange w:id="4474" w:author="DuyNgo" w:date="2012-08-10T08:15:00Z">
                  <w:rPr>
                    <w:rFonts w:eastAsiaTheme="minorEastAsia"/>
                    <w:noProof/>
                    <w:lang w:eastAsia="ja-JP"/>
                  </w:rPr>
                </w:rPrChange>
              </w:rPr>
              <w:tab/>
            </w:r>
            <w:r w:rsidRPr="00303364">
              <w:rPr>
                <w:rStyle w:val="Hyperlink"/>
                <w:rFonts w:cstheme="minorHAnsi"/>
                <w:noProof/>
                <w:sz w:val="24"/>
                <w:szCs w:val="24"/>
                <w:rPrChange w:id="4475" w:author="DuyNgo" w:date="2012-08-10T08:15:00Z">
                  <w:rPr>
                    <w:rStyle w:val="Hyperlink"/>
                    <w:rFonts w:ascii="Times New Roman" w:hAnsi="Times New Roman" w:cs="Times New Roman"/>
                    <w:noProof/>
                  </w:rPr>
                </w:rPrChange>
              </w:rPr>
              <w:t>ProjectEye _UC11 - Add Change Request Use Case</w:t>
            </w:r>
            <w:r w:rsidRPr="00303364">
              <w:rPr>
                <w:rFonts w:cstheme="minorHAnsi"/>
                <w:noProof/>
                <w:webHidden/>
                <w:sz w:val="24"/>
                <w:szCs w:val="24"/>
                <w:rPrChange w:id="4476" w:author="DuyNgo" w:date="2012-08-10T08:15:00Z">
                  <w:rPr>
                    <w:noProof/>
                    <w:webHidden/>
                  </w:rPr>
                </w:rPrChange>
              </w:rPr>
              <w:tab/>
            </w:r>
            <w:r w:rsidRPr="00303364">
              <w:rPr>
                <w:rFonts w:cstheme="minorHAnsi"/>
                <w:noProof/>
                <w:webHidden/>
                <w:sz w:val="24"/>
                <w:szCs w:val="24"/>
                <w:rPrChange w:id="4477" w:author="DuyNgo" w:date="2012-08-10T08:15:00Z">
                  <w:rPr>
                    <w:noProof/>
                    <w:webHidden/>
                  </w:rPr>
                </w:rPrChange>
              </w:rPr>
              <w:fldChar w:fldCharType="begin"/>
            </w:r>
            <w:r w:rsidRPr="00303364">
              <w:rPr>
                <w:rFonts w:cstheme="minorHAnsi"/>
                <w:noProof/>
                <w:webHidden/>
                <w:sz w:val="24"/>
                <w:szCs w:val="24"/>
                <w:rPrChange w:id="4478" w:author="DuyNgo" w:date="2012-08-10T08:15:00Z">
                  <w:rPr>
                    <w:noProof/>
                    <w:webHidden/>
                  </w:rPr>
                </w:rPrChange>
              </w:rPr>
              <w:instrText xml:space="preserve"> PAGEREF _Toc332351300 \h </w:instrText>
            </w:r>
          </w:ins>
          <w:r w:rsidRPr="00303364">
            <w:rPr>
              <w:rFonts w:cstheme="minorHAnsi"/>
              <w:noProof/>
              <w:webHidden/>
              <w:sz w:val="24"/>
              <w:szCs w:val="24"/>
              <w:rPrChange w:id="4479" w:author="DuyNgo" w:date="2012-08-10T08:15:00Z">
                <w:rPr>
                  <w:rFonts w:cstheme="minorHAnsi"/>
                  <w:noProof/>
                  <w:webHidden/>
                  <w:sz w:val="24"/>
                  <w:szCs w:val="24"/>
                </w:rPr>
              </w:rPrChange>
            </w:rPr>
          </w:r>
          <w:r w:rsidRPr="00303364">
            <w:rPr>
              <w:rFonts w:cstheme="minorHAnsi"/>
              <w:noProof/>
              <w:webHidden/>
              <w:sz w:val="24"/>
              <w:szCs w:val="24"/>
              <w:rPrChange w:id="4480" w:author="DuyNgo" w:date="2012-08-10T08:15:00Z">
                <w:rPr>
                  <w:noProof/>
                  <w:webHidden/>
                </w:rPr>
              </w:rPrChange>
            </w:rPr>
            <w:fldChar w:fldCharType="separate"/>
          </w:r>
          <w:ins w:id="4481" w:author="DuyNgo" w:date="2012-08-10T08:15:00Z">
            <w:r w:rsidRPr="00303364">
              <w:rPr>
                <w:rFonts w:cstheme="minorHAnsi"/>
                <w:noProof/>
                <w:webHidden/>
                <w:sz w:val="24"/>
                <w:szCs w:val="24"/>
                <w:rPrChange w:id="4482" w:author="DuyNgo" w:date="2012-08-10T08:15:00Z">
                  <w:rPr>
                    <w:noProof/>
                    <w:webHidden/>
                  </w:rPr>
                </w:rPrChange>
              </w:rPr>
              <w:t>325</w:t>
            </w:r>
            <w:r w:rsidRPr="00303364">
              <w:rPr>
                <w:rFonts w:cstheme="minorHAnsi"/>
                <w:noProof/>
                <w:webHidden/>
                <w:sz w:val="24"/>
                <w:szCs w:val="24"/>
                <w:rPrChange w:id="4483" w:author="DuyNgo" w:date="2012-08-10T08:15:00Z">
                  <w:rPr>
                    <w:noProof/>
                    <w:webHidden/>
                  </w:rPr>
                </w:rPrChange>
              </w:rPr>
              <w:fldChar w:fldCharType="end"/>
            </w:r>
            <w:r w:rsidRPr="00303364">
              <w:rPr>
                <w:rStyle w:val="Hyperlink"/>
                <w:rFonts w:cstheme="minorHAnsi"/>
                <w:noProof/>
                <w:sz w:val="24"/>
                <w:szCs w:val="24"/>
                <w:rPrChange w:id="448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485" w:author="DuyNgo" w:date="2012-08-10T08:15:00Z"/>
              <w:rFonts w:eastAsiaTheme="minorEastAsia" w:cstheme="minorHAnsi"/>
              <w:noProof/>
              <w:sz w:val="24"/>
              <w:szCs w:val="24"/>
              <w:lang w:eastAsia="ja-JP"/>
              <w:rPrChange w:id="4486" w:author="DuyNgo" w:date="2012-08-10T08:15:00Z">
                <w:rPr>
                  <w:ins w:id="4487" w:author="DuyNgo" w:date="2012-08-10T08:15:00Z"/>
                  <w:rFonts w:eastAsiaTheme="minorEastAsia"/>
                  <w:noProof/>
                  <w:lang w:eastAsia="ja-JP"/>
                </w:rPr>
              </w:rPrChange>
            </w:rPr>
          </w:pPr>
          <w:ins w:id="4488" w:author="DuyNgo" w:date="2012-08-10T08:15:00Z">
            <w:r w:rsidRPr="00303364">
              <w:rPr>
                <w:rStyle w:val="Hyperlink"/>
                <w:rFonts w:cstheme="minorHAnsi"/>
                <w:noProof/>
                <w:sz w:val="24"/>
                <w:szCs w:val="24"/>
                <w:rPrChange w:id="4489" w:author="DuyNgo" w:date="2012-08-10T08:15:00Z">
                  <w:rPr>
                    <w:rStyle w:val="Hyperlink"/>
                    <w:noProof/>
                  </w:rPr>
                </w:rPrChange>
              </w:rPr>
              <w:fldChar w:fldCharType="begin"/>
            </w:r>
            <w:r w:rsidRPr="00303364">
              <w:rPr>
                <w:rStyle w:val="Hyperlink"/>
                <w:rFonts w:cstheme="minorHAnsi"/>
                <w:noProof/>
                <w:sz w:val="24"/>
                <w:szCs w:val="24"/>
                <w:rPrChange w:id="4490" w:author="DuyNgo" w:date="2012-08-10T08:15:00Z">
                  <w:rPr>
                    <w:rStyle w:val="Hyperlink"/>
                    <w:noProof/>
                  </w:rPr>
                </w:rPrChange>
              </w:rPr>
              <w:instrText xml:space="preserve"> </w:instrText>
            </w:r>
            <w:r w:rsidRPr="00303364">
              <w:rPr>
                <w:rFonts w:cstheme="minorHAnsi"/>
                <w:noProof/>
                <w:sz w:val="24"/>
                <w:szCs w:val="24"/>
                <w:rPrChange w:id="4491" w:author="DuyNgo" w:date="2012-08-10T08:15:00Z">
                  <w:rPr>
                    <w:noProof/>
                  </w:rPr>
                </w:rPrChange>
              </w:rPr>
              <w:instrText>HYPERLINK \l "_Toc332351301"</w:instrText>
            </w:r>
            <w:r w:rsidRPr="00303364">
              <w:rPr>
                <w:rStyle w:val="Hyperlink"/>
                <w:rFonts w:cstheme="minorHAnsi"/>
                <w:noProof/>
                <w:sz w:val="24"/>
                <w:szCs w:val="24"/>
                <w:rPrChange w:id="4492" w:author="DuyNgo" w:date="2012-08-10T08:15:00Z">
                  <w:rPr>
                    <w:rStyle w:val="Hyperlink"/>
                    <w:noProof/>
                  </w:rPr>
                </w:rPrChange>
              </w:rPr>
              <w:instrText xml:space="preserve"> </w:instrText>
            </w:r>
            <w:r w:rsidRPr="00303364">
              <w:rPr>
                <w:rStyle w:val="Hyperlink"/>
                <w:rFonts w:cstheme="minorHAnsi"/>
                <w:noProof/>
                <w:sz w:val="24"/>
                <w:szCs w:val="24"/>
                <w:rPrChange w:id="4493" w:author="DuyNgo" w:date="2012-08-10T08:15:00Z">
                  <w:rPr>
                    <w:rStyle w:val="Hyperlink"/>
                    <w:noProof/>
                  </w:rPr>
                </w:rPrChange>
              </w:rPr>
              <w:fldChar w:fldCharType="separate"/>
            </w:r>
            <w:r w:rsidRPr="00303364">
              <w:rPr>
                <w:rStyle w:val="Hyperlink"/>
                <w:rFonts w:cstheme="minorHAnsi"/>
                <w:noProof/>
                <w:sz w:val="24"/>
                <w:szCs w:val="24"/>
                <w:rPrChange w:id="4494" w:author="DuyNgo" w:date="2012-08-10T08:15:00Z">
                  <w:rPr>
                    <w:rStyle w:val="Hyperlink"/>
                    <w:rFonts w:ascii="Times New Roman" w:hAnsi="Times New Roman" w:cs="Times New Roman"/>
                    <w:noProof/>
                  </w:rPr>
                </w:rPrChange>
              </w:rPr>
              <w:t>1.24.1</w:t>
            </w:r>
            <w:r w:rsidRPr="00303364">
              <w:rPr>
                <w:rFonts w:eastAsiaTheme="minorEastAsia" w:cstheme="minorHAnsi"/>
                <w:noProof/>
                <w:sz w:val="24"/>
                <w:szCs w:val="24"/>
                <w:lang w:eastAsia="ja-JP"/>
                <w:rPrChange w:id="4495" w:author="DuyNgo" w:date="2012-08-10T08:15:00Z">
                  <w:rPr>
                    <w:rFonts w:eastAsiaTheme="minorEastAsia"/>
                    <w:noProof/>
                    <w:lang w:eastAsia="ja-JP"/>
                  </w:rPr>
                </w:rPrChange>
              </w:rPr>
              <w:tab/>
            </w:r>
            <w:r w:rsidRPr="00303364">
              <w:rPr>
                <w:rStyle w:val="Hyperlink"/>
                <w:rFonts w:cstheme="minorHAnsi"/>
                <w:noProof/>
                <w:sz w:val="24"/>
                <w:szCs w:val="24"/>
                <w:rPrChange w:id="4496"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497" w:author="DuyNgo" w:date="2012-08-10T08:15:00Z">
                  <w:rPr>
                    <w:noProof/>
                    <w:webHidden/>
                  </w:rPr>
                </w:rPrChange>
              </w:rPr>
              <w:tab/>
            </w:r>
            <w:r w:rsidRPr="00303364">
              <w:rPr>
                <w:rFonts w:cstheme="minorHAnsi"/>
                <w:noProof/>
                <w:webHidden/>
                <w:sz w:val="24"/>
                <w:szCs w:val="24"/>
                <w:rPrChange w:id="4498" w:author="DuyNgo" w:date="2012-08-10T08:15:00Z">
                  <w:rPr>
                    <w:noProof/>
                    <w:webHidden/>
                  </w:rPr>
                </w:rPrChange>
              </w:rPr>
              <w:fldChar w:fldCharType="begin"/>
            </w:r>
            <w:r w:rsidRPr="00303364">
              <w:rPr>
                <w:rFonts w:cstheme="minorHAnsi"/>
                <w:noProof/>
                <w:webHidden/>
                <w:sz w:val="24"/>
                <w:szCs w:val="24"/>
                <w:rPrChange w:id="4499" w:author="DuyNgo" w:date="2012-08-10T08:15:00Z">
                  <w:rPr>
                    <w:noProof/>
                    <w:webHidden/>
                  </w:rPr>
                </w:rPrChange>
              </w:rPr>
              <w:instrText xml:space="preserve"> PAGEREF _Toc332351301 \h </w:instrText>
            </w:r>
          </w:ins>
          <w:r w:rsidRPr="00303364">
            <w:rPr>
              <w:rFonts w:cstheme="minorHAnsi"/>
              <w:noProof/>
              <w:webHidden/>
              <w:sz w:val="24"/>
              <w:szCs w:val="24"/>
              <w:rPrChange w:id="4500" w:author="DuyNgo" w:date="2012-08-10T08:15:00Z">
                <w:rPr>
                  <w:rFonts w:cstheme="minorHAnsi"/>
                  <w:noProof/>
                  <w:webHidden/>
                  <w:sz w:val="24"/>
                  <w:szCs w:val="24"/>
                </w:rPr>
              </w:rPrChange>
            </w:rPr>
          </w:r>
          <w:r w:rsidRPr="00303364">
            <w:rPr>
              <w:rFonts w:cstheme="minorHAnsi"/>
              <w:noProof/>
              <w:webHidden/>
              <w:sz w:val="24"/>
              <w:szCs w:val="24"/>
              <w:rPrChange w:id="4501" w:author="DuyNgo" w:date="2012-08-10T08:15:00Z">
                <w:rPr>
                  <w:noProof/>
                  <w:webHidden/>
                </w:rPr>
              </w:rPrChange>
            </w:rPr>
            <w:fldChar w:fldCharType="separate"/>
          </w:r>
          <w:ins w:id="4502" w:author="DuyNgo" w:date="2012-08-10T08:15:00Z">
            <w:r w:rsidRPr="00303364">
              <w:rPr>
                <w:rFonts w:cstheme="minorHAnsi"/>
                <w:noProof/>
                <w:webHidden/>
                <w:sz w:val="24"/>
                <w:szCs w:val="24"/>
                <w:rPrChange w:id="4503" w:author="DuyNgo" w:date="2012-08-10T08:15:00Z">
                  <w:rPr>
                    <w:noProof/>
                    <w:webHidden/>
                  </w:rPr>
                </w:rPrChange>
              </w:rPr>
              <w:t>325</w:t>
            </w:r>
            <w:r w:rsidRPr="00303364">
              <w:rPr>
                <w:rFonts w:cstheme="minorHAnsi"/>
                <w:noProof/>
                <w:webHidden/>
                <w:sz w:val="24"/>
                <w:szCs w:val="24"/>
                <w:rPrChange w:id="4504" w:author="DuyNgo" w:date="2012-08-10T08:15:00Z">
                  <w:rPr>
                    <w:noProof/>
                    <w:webHidden/>
                  </w:rPr>
                </w:rPrChange>
              </w:rPr>
              <w:fldChar w:fldCharType="end"/>
            </w:r>
            <w:r w:rsidRPr="00303364">
              <w:rPr>
                <w:rStyle w:val="Hyperlink"/>
                <w:rFonts w:cstheme="minorHAnsi"/>
                <w:noProof/>
                <w:sz w:val="24"/>
                <w:szCs w:val="24"/>
                <w:rPrChange w:id="450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506" w:author="DuyNgo" w:date="2012-08-10T08:15:00Z"/>
              <w:rFonts w:eastAsiaTheme="minorEastAsia" w:cstheme="minorHAnsi"/>
              <w:noProof/>
              <w:sz w:val="24"/>
              <w:szCs w:val="24"/>
              <w:lang w:eastAsia="ja-JP"/>
              <w:rPrChange w:id="4507" w:author="DuyNgo" w:date="2012-08-10T08:15:00Z">
                <w:rPr>
                  <w:ins w:id="4508" w:author="DuyNgo" w:date="2012-08-10T08:15:00Z"/>
                  <w:rFonts w:eastAsiaTheme="minorEastAsia"/>
                  <w:noProof/>
                  <w:lang w:eastAsia="ja-JP"/>
                </w:rPr>
              </w:rPrChange>
            </w:rPr>
          </w:pPr>
          <w:ins w:id="4509" w:author="DuyNgo" w:date="2012-08-10T08:15:00Z">
            <w:r w:rsidRPr="00303364">
              <w:rPr>
                <w:rStyle w:val="Hyperlink"/>
                <w:rFonts w:cstheme="minorHAnsi"/>
                <w:noProof/>
                <w:sz w:val="24"/>
                <w:szCs w:val="24"/>
                <w:rPrChange w:id="4510" w:author="DuyNgo" w:date="2012-08-10T08:15:00Z">
                  <w:rPr>
                    <w:rStyle w:val="Hyperlink"/>
                    <w:noProof/>
                  </w:rPr>
                </w:rPrChange>
              </w:rPr>
              <w:fldChar w:fldCharType="begin"/>
            </w:r>
            <w:r w:rsidRPr="00303364">
              <w:rPr>
                <w:rStyle w:val="Hyperlink"/>
                <w:rFonts w:cstheme="minorHAnsi"/>
                <w:noProof/>
                <w:sz w:val="24"/>
                <w:szCs w:val="24"/>
                <w:rPrChange w:id="4511" w:author="DuyNgo" w:date="2012-08-10T08:15:00Z">
                  <w:rPr>
                    <w:rStyle w:val="Hyperlink"/>
                    <w:noProof/>
                  </w:rPr>
                </w:rPrChange>
              </w:rPr>
              <w:instrText xml:space="preserve"> </w:instrText>
            </w:r>
            <w:r w:rsidRPr="00303364">
              <w:rPr>
                <w:rFonts w:cstheme="minorHAnsi"/>
                <w:noProof/>
                <w:sz w:val="24"/>
                <w:szCs w:val="24"/>
                <w:rPrChange w:id="4512" w:author="DuyNgo" w:date="2012-08-10T08:15:00Z">
                  <w:rPr>
                    <w:noProof/>
                  </w:rPr>
                </w:rPrChange>
              </w:rPr>
              <w:instrText>HYPERLINK \l "_Toc332351302"</w:instrText>
            </w:r>
            <w:r w:rsidRPr="00303364">
              <w:rPr>
                <w:rStyle w:val="Hyperlink"/>
                <w:rFonts w:cstheme="minorHAnsi"/>
                <w:noProof/>
                <w:sz w:val="24"/>
                <w:szCs w:val="24"/>
                <w:rPrChange w:id="4513" w:author="DuyNgo" w:date="2012-08-10T08:15:00Z">
                  <w:rPr>
                    <w:rStyle w:val="Hyperlink"/>
                    <w:noProof/>
                  </w:rPr>
                </w:rPrChange>
              </w:rPr>
              <w:instrText xml:space="preserve"> </w:instrText>
            </w:r>
            <w:r w:rsidRPr="00303364">
              <w:rPr>
                <w:rStyle w:val="Hyperlink"/>
                <w:rFonts w:cstheme="minorHAnsi"/>
                <w:noProof/>
                <w:sz w:val="24"/>
                <w:szCs w:val="24"/>
                <w:rPrChange w:id="4514" w:author="DuyNgo" w:date="2012-08-10T08:15:00Z">
                  <w:rPr>
                    <w:rStyle w:val="Hyperlink"/>
                    <w:noProof/>
                  </w:rPr>
                </w:rPrChange>
              </w:rPr>
              <w:fldChar w:fldCharType="separate"/>
            </w:r>
            <w:r w:rsidRPr="00303364">
              <w:rPr>
                <w:rStyle w:val="Hyperlink"/>
                <w:rFonts w:cstheme="minorHAnsi"/>
                <w:noProof/>
                <w:sz w:val="24"/>
                <w:szCs w:val="24"/>
                <w:rPrChange w:id="4515" w:author="DuyNgo" w:date="2012-08-10T08:15:00Z">
                  <w:rPr>
                    <w:rStyle w:val="Hyperlink"/>
                    <w:rFonts w:ascii="Times New Roman" w:hAnsi="Times New Roman" w:cs="Times New Roman"/>
                    <w:noProof/>
                  </w:rPr>
                </w:rPrChange>
              </w:rPr>
              <w:t>1.24.2</w:t>
            </w:r>
            <w:r w:rsidRPr="00303364">
              <w:rPr>
                <w:rFonts w:eastAsiaTheme="minorEastAsia" w:cstheme="minorHAnsi"/>
                <w:noProof/>
                <w:sz w:val="24"/>
                <w:szCs w:val="24"/>
                <w:lang w:eastAsia="ja-JP"/>
                <w:rPrChange w:id="4516" w:author="DuyNgo" w:date="2012-08-10T08:15:00Z">
                  <w:rPr>
                    <w:rFonts w:eastAsiaTheme="minorEastAsia"/>
                    <w:noProof/>
                    <w:lang w:eastAsia="ja-JP"/>
                  </w:rPr>
                </w:rPrChange>
              </w:rPr>
              <w:tab/>
            </w:r>
            <w:r w:rsidRPr="00303364">
              <w:rPr>
                <w:rStyle w:val="Hyperlink"/>
                <w:rFonts w:cstheme="minorHAnsi"/>
                <w:noProof/>
                <w:sz w:val="24"/>
                <w:szCs w:val="24"/>
                <w:rPrChange w:id="4517"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518" w:author="DuyNgo" w:date="2012-08-10T08:15:00Z">
                  <w:rPr>
                    <w:noProof/>
                    <w:webHidden/>
                  </w:rPr>
                </w:rPrChange>
              </w:rPr>
              <w:tab/>
            </w:r>
            <w:r w:rsidRPr="00303364">
              <w:rPr>
                <w:rFonts w:cstheme="minorHAnsi"/>
                <w:noProof/>
                <w:webHidden/>
                <w:sz w:val="24"/>
                <w:szCs w:val="24"/>
                <w:rPrChange w:id="4519" w:author="DuyNgo" w:date="2012-08-10T08:15:00Z">
                  <w:rPr>
                    <w:noProof/>
                    <w:webHidden/>
                  </w:rPr>
                </w:rPrChange>
              </w:rPr>
              <w:fldChar w:fldCharType="begin"/>
            </w:r>
            <w:r w:rsidRPr="00303364">
              <w:rPr>
                <w:rFonts w:cstheme="minorHAnsi"/>
                <w:noProof/>
                <w:webHidden/>
                <w:sz w:val="24"/>
                <w:szCs w:val="24"/>
                <w:rPrChange w:id="4520" w:author="DuyNgo" w:date="2012-08-10T08:15:00Z">
                  <w:rPr>
                    <w:noProof/>
                    <w:webHidden/>
                  </w:rPr>
                </w:rPrChange>
              </w:rPr>
              <w:instrText xml:space="preserve"> PAGEREF _Toc332351302 \h </w:instrText>
            </w:r>
          </w:ins>
          <w:r w:rsidRPr="00303364">
            <w:rPr>
              <w:rFonts w:cstheme="minorHAnsi"/>
              <w:noProof/>
              <w:webHidden/>
              <w:sz w:val="24"/>
              <w:szCs w:val="24"/>
              <w:rPrChange w:id="4521" w:author="DuyNgo" w:date="2012-08-10T08:15:00Z">
                <w:rPr>
                  <w:rFonts w:cstheme="minorHAnsi"/>
                  <w:noProof/>
                  <w:webHidden/>
                  <w:sz w:val="24"/>
                  <w:szCs w:val="24"/>
                </w:rPr>
              </w:rPrChange>
            </w:rPr>
          </w:r>
          <w:r w:rsidRPr="00303364">
            <w:rPr>
              <w:rFonts w:cstheme="minorHAnsi"/>
              <w:noProof/>
              <w:webHidden/>
              <w:sz w:val="24"/>
              <w:szCs w:val="24"/>
              <w:rPrChange w:id="4522" w:author="DuyNgo" w:date="2012-08-10T08:15:00Z">
                <w:rPr>
                  <w:noProof/>
                  <w:webHidden/>
                </w:rPr>
              </w:rPrChange>
            </w:rPr>
            <w:fldChar w:fldCharType="separate"/>
          </w:r>
          <w:ins w:id="4523" w:author="DuyNgo" w:date="2012-08-10T08:15:00Z">
            <w:r w:rsidRPr="00303364">
              <w:rPr>
                <w:rFonts w:cstheme="minorHAnsi"/>
                <w:noProof/>
                <w:webHidden/>
                <w:sz w:val="24"/>
                <w:szCs w:val="24"/>
                <w:rPrChange w:id="4524" w:author="DuyNgo" w:date="2012-08-10T08:15:00Z">
                  <w:rPr>
                    <w:noProof/>
                    <w:webHidden/>
                  </w:rPr>
                </w:rPrChange>
              </w:rPr>
              <w:t>326</w:t>
            </w:r>
            <w:r w:rsidRPr="00303364">
              <w:rPr>
                <w:rFonts w:cstheme="minorHAnsi"/>
                <w:noProof/>
                <w:webHidden/>
                <w:sz w:val="24"/>
                <w:szCs w:val="24"/>
                <w:rPrChange w:id="4525" w:author="DuyNgo" w:date="2012-08-10T08:15:00Z">
                  <w:rPr>
                    <w:noProof/>
                    <w:webHidden/>
                  </w:rPr>
                </w:rPrChange>
              </w:rPr>
              <w:fldChar w:fldCharType="end"/>
            </w:r>
            <w:r w:rsidRPr="00303364">
              <w:rPr>
                <w:rStyle w:val="Hyperlink"/>
                <w:rFonts w:cstheme="minorHAnsi"/>
                <w:noProof/>
                <w:sz w:val="24"/>
                <w:szCs w:val="24"/>
                <w:rPrChange w:id="4526"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527" w:author="DuyNgo" w:date="2012-08-10T08:15:00Z"/>
              <w:rFonts w:eastAsiaTheme="minorEastAsia" w:cstheme="minorHAnsi"/>
              <w:noProof/>
              <w:sz w:val="24"/>
              <w:szCs w:val="24"/>
              <w:lang w:eastAsia="ja-JP"/>
              <w:rPrChange w:id="4528" w:author="DuyNgo" w:date="2012-08-10T08:15:00Z">
                <w:rPr>
                  <w:ins w:id="4529" w:author="DuyNgo" w:date="2012-08-10T08:15:00Z"/>
                  <w:rFonts w:eastAsiaTheme="minorEastAsia"/>
                  <w:noProof/>
                  <w:lang w:eastAsia="ja-JP"/>
                </w:rPr>
              </w:rPrChange>
            </w:rPr>
          </w:pPr>
          <w:ins w:id="4530" w:author="DuyNgo" w:date="2012-08-10T08:15:00Z">
            <w:r w:rsidRPr="00303364">
              <w:rPr>
                <w:rStyle w:val="Hyperlink"/>
                <w:rFonts w:cstheme="minorHAnsi"/>
                <w:noProof/>
                <w:sz w:val="24"/>
                <w:szCs w:val="24"/>
                <w:rPrChange w:id="4531" w:author="DuyNgo" w:date="2012-08-10T08:15:00Z">
                  <w:rPr>
                    <w:rStyle w:val="Hyperlink"/>
                    <w:noProof/>
                  </w:rPr>
                </w:rPrChange>
              </w:rPr>
              <w:fldChar w:fldCharType="begin"/>
            </w:r>
            <w:r w:rsidRPr="00303364">
              <w:rPr>
                <w:rStyle w:val="Hyperlink"/>
                <w:rFonts w:cstheme="minorHAnsi"/>
                <w:noProof/>
                <w:sz w:val="24"/>
                <w:szCs w:val="24"/>
                <w:rPrChange w:id="4532" w:author="DuyNgo" w:date="2012-08-10T08:15:00Z">
                  <w:rPr>
                    <w:rStyle w:val="Hyperlink"/>
                    <w:noProof/>
                  </w:rPr>
                </w:rPrChange>
              </w:rPr>
              <w:instrText xml:space="preserve"> </w:instrText>
            </w:r>
            <w:r w:rsidRPr="00303364">
              <w:rPr>
                <w:rFonts w:cstheme="minorHAnsi"/>
                <w:noProof/>
                <w:sz w:val="24"/>
                <w:szCs w:val="24"/>
                <w:rPrChange w:id="4533" w:author="DuyNgo" w:date="2012-08-10T08:15:00Z">
                  <w:rPr>
                    <w:noProof/>
                  </w:rPr>
                </w:rPrChange>
              </w:rPr>
              <w:instrText>HYPERLINK \l "_Toc332351303"</w:instrText>
            </w:r>
            <w:r w:rsidRPr="00303364">
              <w:rPr>
                <w:rStyle w:val="Hyperlink"/>
                <w:rFonts w:cstheme="minorHAnsi"/>
                <w:noProof/>
                <w:sz w:val="24"/>
                <w:szCs w:val="24"/>
                <w:rPrChange w:id="4534" w:author="DuyNgo" w:date="2012-08-10T08:15:00Z">
                  <w:rPr>
                    <w:rStyle w:val="Hyperlink"/>
                    <w:noProof/>
                  </w:rPr>
                </w:rPrChange>
              </w:rPr>
              <w:instrText xml:space="preserve"> </w:instrText>
            </w:r>
            <w:r w:rsidRPr="00303364">
              <w:rPr>
                <w:rStyle w:val="Hyperlink"/>
                <w:rFonts w:cstheme="minorHAnsi"/>
                <w:noProof/>
                <w:sz w:val="24"/>
                <w:szCs w:val="24"/>
                <w:rPrChange w:id="4535" w:author="DuyNgo" w:date="2012-08-10T08:15:00Z">
                  <w:rPr>
                    <w:rStyle w:val="Hyperlink"/>
                    <w:noProof/>
                  </w:rPr>
                </w:rPrChange>
              </w:rPr>
              <w:fldChar w:fldCharType="separate"/>
            </w:r>
            <w:r w:rsidRPr="00303364">
              <w:rPr>
                <w:rStyle w:val="Hyperlink"/>
                <w:rFonts w:cstheme="minorHAnsi"/>
                <w:noProof/>
                <w:sz w:val="24"/>
                <w:szCs w:val="24"/>
                <w:rPrChange w:id="4536" w:author="DuyNgo" w:date="2012-08-10T08:15:00Z">
                  <w:rPr>
                    <w:rStyle w:val="Hyperlink"/>
                    <w:rFonts w:ascii="Times New Roman" w:hAnsi="Times New Roman" w:cs="Times New Roman"/>
                    <w:noProof/>
                  </w:rPr>
                </w:rPrChange>
              </w:rPr>
              <w:t>1.25</w:t>
            </w:r>
            <w:r w:rsidRPr="00303364">
              <w:rPr>
                <w:rFonts w:eastAsiaTheme="minorEastAsia" w:cstheme="minorHAnsi"/>
                <w:noProof/>
                <w:sz w:val="24"/>
                <w:szCs w:val="24"/>
                <w:lang w:eastAsia="ja-JP"/>
                <w:rPrChange w:id="4537" w:author="DuyNgo" w:date="2012-08-10T08:15:00Z">
                  <w:rPr>
                    <w:rFonts w:eastAsiaTheme="minorEastAsia"/>
                    <w:noProof/>
                    <w:lang w:eastAsia="ja-JP"/>
                  </w:rPr>
                </w:rPrChange>
              </w:rPr>
              <w:tab/>
            </w:r>
            <w:r w:rsidRPr="00303364">
              <w:rPr>
                <w:rStyle w:val="Hyperlink"/>
                <w:rFonts w:cstheme="minorHAnsi"/>
                <w:noProof/>
                <w:sz w:val="24"/>
                <w:szCs w:val="24"/>
                <w:rPrChange w:id="4538" w:author="DuyNgo" w:date="2012-08-10T08:15:00Z">
                  <w:rPr>
                    <w:rStyle w:val="Hyperlink"/>
                    <w:rFonts w:ascii="Times New Roman" w:hAnsi="Times New Roman" w:cs="Times New Roman"/>
                    <w:noProof/>
                  </w:rPr>
                </w:rPrChange>
              </w:rPr>
              <w:t>ProjectEye _UC12 - Edit Change Request Use Case</w:t>
            </w:r>
            <w:r w:rsidRPr="00303364">
              <w:rPr>
                <w:rFonts w:cstheme="minorHAnsi"/>
                <w:noProof/>
                <w:webHidden/>
                <w:sz w:val="24"/>
                <w:szCs w:val="24"/>
                <w:rPrChange w:id="4539" w:author="DuyNgo" w:date="2012-08-10T08:15:00Z">
                  <w:rPr>
                    <w:noProof/>
                    <w:webHidden/>
                  </w:rPr>
                </w:rPrChange>
              </w:rPr>
              <w:tab/>
            </w:r>
            <w:r w:rsidRPr="00303364">
              <w:rPr>
                <w:rFonts w:cstheme="minorHAnsi"/>
                <w:noProof/>
                <w:webHidden/>
                <w:sz w:val="24"/>
                <w:szCs w:val="24"/>
                <w:rPrChange w:id="4540" w:author="DuyNgo" w:date="2012-08-10T08:15:00Z">
                  <w:rPr>
                    <w:noProof/>
                    <w:webHidden/>
                  </w:rPr>
                </w:rPrChange>
              </w:rPr>
              <w:fldChar w:fldCharType="begin"/>
            </w:r>
            <w:r w:rsidRPr="00303364">
              <w:rPr>
                <w:rFonts w:cstheme="minorHAnsi"/>
                <w:noProof/>
                <w:webHidden/>
                <w:sz w:val="24"/>
                <w:szCs w:val="24"/>
                <w:rPrChange w:id="4541" w:author="DuyNgo" w:date="2012-08-10T08:15:00Z">
                  <w:rPr>
                    <w:noProof/>
                    <w:webHidden/>
                  </w:rPr>
                </w:rPrChange>
              </w:rPr>
              <w:instrText xml:space="preserve"> PAGEREF _Toc332351303 \h </w:instrText>
            </w:r>
          </w:ins>
          <w:r w:rsidRPr="00303364">
            <w:rPr>
              <w:rFonts w:cstheme="minorHAnsi"/>
              <w:noProof/>
              <w:webHidden/>
              <w:sz w:val="24"/>
              <w:szCs w:val="24"/>
              <w:rPrChange w:id="4542" w:author="DuyNgo" w:date="2012-08-10T08:15:00Z">
                <w:rPr>
                  <w:rFonts w:cstheme="minorHAnsi"/>
                  <w:noProof/>
                  <w:webHidden/>
                  <w:sz w:val="24"/>
                  <w:szCs w:val="24"/>
                </w:rPr>
              </w:rPrChange>
            </w:rPr>
          </w:r>
          <w:r w:rsidRPr="00303364">
            <w:rPr>
              <w:rFonts w:cstheme="minorHAnsi"/>
              <w:noProof/>
              <w:webHidden/>
              <w:sz w:val="24"/>
              <w:szCs w:val="24"/>
              <w:rPrChange w:id="4543" w:author="DuyNgo" w:date="2012-08-10T08:15:00Z">
                <w:rPr>
                  <w:noProof/>
                  <w:webHidden/>
                </w:rPr>
              </w:rPrChange>
            </w:rPr>
            <w:fldChar w:fldCharType="separate"/>
          </w:r>
          <w:ins w:id="4544" w:author="DuyNgo" w:date="2012-08-10T08:15:00Z">
            <w:r w:rsidRPr="00303364">
              <w:rPr>
                <w:rFonts w:cstheme="minorHAnsi"/>
                <w:noProof/>
                <w:webHidden/>
                <w:sz w:val="24"/>
                <w:szCs w:val="24"/>
                <w:rPrChange w:id="4545" w:author="DuyNgo" w:date="2012-08-10T08:15:00Z">
                  <w:rPr>
                    <w:noProof/>
                    <w:webHidden/>
                  </w:rPr>
                </w:rPrChange>
              </w:rPr>
              <w:t>326</w:t>
            </w:r>
            <w:r w:rsidRPr="00303364">
              <w:rPr>
                <w:rFonts w:cstheme="minorHAnsi"/>
                <w:noProof/>
                <w:webHidden/>
                <w:sz w:val="24"/>
                <w:szCs w:val="24"/>
                <w:rPrChange w:id="4546" w:author="DuyNgo" w:date="2012-08-10T08:15:00Z">
                  <w:rPr>
                    <w:noProof/>
                    <w:webHidden/>
                  </w:rPr>
                </w:rPrChange>
              </w:rPr>
              <w:fldChar w:fldCharType="end"/>
            </w:r>
            <w:r w:rsidRPr="00303364">
              <w:rPr>
                <w:rStyle w:val="Hyperlink"/>
                <w:rFonts w:cstheme="minorHAnsi"/>
                <w:noProof/>
                <w:sz w:val="24"/>
                <w:szCs w:val="24"/>
                <w:rPrChange w:id="454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548" w:author="DuyNgo" w:date="2012-08-10T08:15:00Z"/>
              <w:rFonts w:eastAsiaTheme="minorEastAsia" w:cstheme="minorHAnsi"/>
              <w:noProof/>
              <w:sz w:val="24"/>
              <w:szCs w:val="24"/>
              <w:lang w:eastAsia="ja-JP"/>
              <w:rPrChange w:id="4549" w:author="DuyNgo" w:date="2012-08-10T08:15:00Z">
                <w:rPr>
                  <w:ins w:id="4550" w:author="DuyNgo" w:date="2012-08-10T08:15:00Z"/>
                  <w:rFonts w:eastAsiaTheme="minorEastAsia"/>
                  <w:noProof/>
                  <w:lang w:eastAsia="ja-JP"/>
                </w:rPr>
              </w:rPrChange>
            </w:rPr>
          </w:pPr>
          <w:ins w:id="4551" w:author="DuyNgo" w:date="2012-08-10T08:15:00Z">
            <w:r w:rsidRPr="00303364">
              <w:rPr>
                <w:rStyle w:val="Hyperlink"/>
                <w:rFonts w:cstheme="minorHAnsi"/>
                <w:noProof/>
                <w:sz w:val="24"/>
                <w:szCs w:val="24"/>
                <w:rPrChange w:id="4552" w:author="DuyNgo" w:date="2012-08-10T08:15:00Z">
                  <w:rPr>
                    <w:rStyle w:val="Hyperlink"/>
                    <w:noProof/>
                  </w:rPr>
                </w:rPrChange>
              </w:rPr>
              <w:fldChar w:fldCharType="begin"/>
            </w:r>
            <w:r w:rsidRPr="00303364">
              <w:rPr>
                <w:rStyle w:val="Hyperlink"/>
                <w:rFonts w:cstheme="minorHAnsi"/>
                <w:noProof/>
                <w:sz w:val="24"/>
                <w:szCs w:val="24"/>
                <w:rPrChange w:id="4553" w:author="DuyNgo" w:date="2012-08-10T08:15:00Z">
                  <w:rPr>
                    <w:rStyle w:val="Hyperlink"/>
                    <w:noProof/>
                  </w:rPr>
                </w:rPrChange>
              </w:rPr>
              <w:instrText xml:space="preserve"> </w:instrText>
            </w:r>
            <w:r w:rsidRPr="00303364">
              <w:rPr>
                <w:rFonts w:cstheme="minorHAnsi"/>
                <w:noProof/>
                <w:sz w:val="24"/>
                <w:szCs w:val="24"/>
                <w:rPrChange w:id="4554" w:author="DuyNgo" w:date="2012-08-10T08:15:00Z">
                  <w:rPr>
                    <w:noProof/>
                  </w:rPr>
                </w:rPrChange>
              </w:rPr>
              <w:instrText>HYPERLINK \l "_Toc332351304"</w:instrText>
            </w:r>
            <w:r w:rsidRPr="00303364">
              <w:rPr>
                <w:rStyle w:val="Hyperlink"/>
                <w:rFonts w:cstheme="minorHAnsi"/>
                <w:noProof/>
                <w:sz w:val="24"/>
                <w:szCs w:val="24"/>
                <w:rPrChange w:id="4555" w:author="DuyNgo" w:date="2012-08-10T08:15:00Z">
                  <w:rPr>
                    <w:rStyle w:val="Hyperlink"/>
                    <w:noProof/>
                  </w:rPr>
                </w:rPrChange>
              </w:rPr>
              <w:instrText xml:space="preserve"> </w:instrText>
            </w:r>
            <w:r w:rsidRPr="00303364">
              <w:rPr>
                <w:rStyle w:val="Hyperlink"/>
                <w:rFonts w:cstheme="minorHAnsi"/>
                <w:noProof/>
                <w:sz w:val="24"/>
                <w:szCs w:val="24"/>
                <w:rPrChange w:id="4556" w:author="DuyNgo" w:date="2012-08-10T08:15:00Z">
                  <w:rPr>
                    <w:rStyle w:val="Hyperlink"/>
                    <w:noProof/>
                  </w:rPr>
                </w:rPrChange>
              </w:rPr>
              <w:fldChar w:fldCharType="separate"/>
            </w:r>
            <w:r w:rsidRPr="00303364">
              <w:rPr>
                <w:rStyle w:val="Hyperlink"/>
                <w:rFonts w:cstheme="minorHAnsi"/>
                <w:noProof/>
                <w:sz w:val="24"/>
                <w:szCs w:val="24"/>
                <w:rPrChange w:id="4557" w:author="DuyNgo" w:date="2012-08-10T08:15:00Z">
                  <w:rPr>
                    <w:rStyle w:val="Hyperlink"/>
                    <w:rFonts w:ascii="Times New Roman" w:hAnsi="Times New Roman" w:cs="Times New Roman"/>
                    <w:noProof/>
                  </w:rPr>
                </w:rPrChange>
              </w:rPr>
              <w:t>1.25.1</w:t>
            </w:r>
            <w:r w:rsidRPr="00303364">
              <w:rPr>
                <w:rFonts w:eastAsiaTheme="minorEastAsia" w:cstheme="minorHAnsi"/>
                <w:noProof/>
                <w:sz w:val="24"/>
                <w:szCs w:val="24"/>
                <w:lang w:eastAsia="ja-JP"/>
                <w:rPrChange w:id="4558" w:author="DuyNgo" w:date="2012-08-10T08:15:00Z">
                  <w:rPr>
                    <w:rFonts w:eastAsiaTheme="minorEastAsia"/>
                    <w:noProof/>
                    <w:lang w:eastAsia="ja-JP"/>
                  </w:rPr>
                </w:rPrChange>
              </w:rPr>
              <w:tab/>
            </w:r>
            <w:r w:rsidRPr="00303364">
              <w:rPr>
                <w:rStyle w:val="Hyperlink"/>
                <w:rFonts w:cstheme="minorHAnsi"/>
                <w:noProof/>
                <w:sz w:val="24"/>
                <w:szCs w:val="24"/>
                <w:rPrChange w:id="4559"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560" w:author="DuyNgo" w:date="2012-08-10T08:15:00Z">
                  <w:rPr>
                    <w:noProof/>
                    <w:webHidden/>
                  </w:rPr>
                </w:rPrChange>
              </w:rPr>
              <w:tab/>
            </w:r>
            <w:r w:rsidRPr="00303364">
              <w:rPr>
                <w:rFonts w:cstheme="minorHAnsi"/>
                <w:noProof/>
                <w:webHidden/>
                <w:sz w:val="24"/>
                <w:szCs w:val="24"/>
                <w:rPrChange w:id="4561" w:author="DuyNgo" w:date="2012-08-10T08:15:00Z">
                  <w:rPr>
                    <w:noProof/>
                    <w:webHidden/>
                  </w:rPr>
                </w:rPrChange>
              </w:rPr>
              <w:fldChar w:fldCharType="begin"/>
            </w:r>
            <w:r w:rsidRPr="00303364">
              <w:rPr>
                <w:rFonts w:cstheme="minorHAnsi"/>
                <w:noProof/>
                <w:webHidden/>
                <w:sz w:val="24"/>
                <w:szCs w:val="24"/>
                <w:rPrChange w:id="4562" w:author="DuyNgo" w:date="2012-08-10T08:15:00Z">
                  <w:rPr>
                    <w:noProof/>
                    <w:webHidden/>
                  </w:rPr>
                </w:rPrChange>
              </w:rPr>
              <w:instrText xml:space="preserve"> PAGEREF _Toc332351304 \h </w:instrText>
            </w:r>
          </w:ins>
          <w:r w:rsidRPr="00303364">
            <w:rPr>
              <w:rFonts w:cstheme="minorHAnsi"/>
              <w:noProof/>
              <w:webHidden/>
              <w:sz w:val="24"/>
              <w:szCs w:val="24"/>
              <w:rPrChange w:id="4563" w:author="DuyNgo" w:date="2012-08-10T08:15:00Z">
                <w:rPr>
                  <w:rFonts w:cstheme="minorHAnsi"/>
                  <w:noProof/>
                  <w:webHidden/>
                  <w:sz w:val="24"/>
                  <w:szCs w:val="24"/>
                </w:rPr>
              </w:rPrChange>
            </w:rPr>
          </w:r>
          <w:r w:rsidRPr="00303364">
            <w:rPr>
              <w:rFonts w:cstheme="minorHAnsi"/>
              <w:noProof/>
              <w:webHidden/>
              <w:sz w:val="24"/>
              <w:szCs w:val="24"/>
              <w:rPrChange w:id="4564" w:author="DuyNgo" w:date="2012-08-10T08:15:00Z">
                <w:rPr>
                  <w:noProof/>
                  <w:webHidden/>
                </w:rPr>
              </w:rPrChange>
            </w:rPr>
            <w:fldChar w:fldCharType="separate"/>
          </w:r>
          <w:ins w:id="4565" w:author="DuyNgo" w:date="2012-08-10T08:15:00Z">
            <w:r w:rsidRPr="00303364">
              <w:rPr>
                <w:rFonts w:cstheme="minorHAnsi"/>
                <w:noProof/>
                <w:webHidden/>
                <w:sz w:val="24"/>
                <w:szCs w:val="24"/>
                <w:rPrChange w:id="4566" w:author="DuyNgo" w:date="2012-08-10T08:15:00Z">
                  <w:rPr>
                    <w:noProof/>
                    <w:webHidden/>
                  </w:rPr>
                </w:rPrChange>
              </w:rPr>
              <w:t>326</w:t>
            </w:r>
            <w:r w:rsidRPr="00303364">
              <w:rPr>
                <w:rFonts w:cstheme="minorHAnsi"/>
                <w:noProof/>
                <w:webHidden/>
                <w:sz w:val="24"/>
                <w:szCs w:val="24"/>
                <w:rPrChange w:id="4567" w:author="DuyNgo" w:date="2012-08-10T08:15:00Z">
                  <w:rPr>
                    <w:noProof/>
                    <w:webHidden/>
                  </w:rPr>
                </w:rPrChange>
              </w:rPr>
              <w:fldChar w:fldCharType="end"/>
            </w:r>
            <w:r w:rsidRPr="00303364">
              <w:rPr>
                <w:rStyle w:val="Hyperlink"/>
                <w:rFonts w:cstheme="minorHAnsi"/>
                <w:noProof/>
                <w:sz w:val="24"/>
                <w:szCs w:val="24"/>
                <w:rPrChange w:id="456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569" w:author="DuyNgo" w:date="2012-08-10T08:15:00Z"/>
              <w:rFonts w:eastAsiaTheme="minorEastAsia" w:cstheme="minorHAnsi"/>
              <w:noProof/>
              <w:sz w:val="24"/>
              <w:szCs w:val="24"/>
              <w:lang w:eastAsia="ja-JP"/>
              <w:rPrChange w:id="4570" w:author="DuyNgo" w:date="2012-08-10T08:15:00Z">
                <w:rPr>
                  <w:ins w:id="4571" w:author="DuyNgo" w:date="2012-08-10T08:15:00Z"/>
                  <w:rFonts w:eastAsiaTheme="minorEastAsia"/>
                  <w:noProof/>
                  <w:lang w:eastAsia="ja-JP"/>
                </w:rPr>
              </w:rPrChange>
            </w:rPr>
          </w:pPr>
          <w:ins w:id="4572" w:author="DuyNgo" w:date="2012-08-10T08:15:00Z">
            <w:r w:rsidRPr="00303364">
              <w:rPr>
                <w:rStyle w:val="Hyperlink"/>
                <w:rFonts w:cstheme="minorHAnsi"/>
                <w:noProof/>
                <w:sz w:val="24"/>
                <w:szCs w:val="24"/>
                <w:rPrChange w:id="4573" w:author="DuyNgo" w:date="2012-08-10T08:15:00Z">
                  <w:rPr>
                    <w:rStyle w:val="Hyperlink"/>
                    <w:noProof/>
                  </w:rPr>
                </w:rPrChange>
              </w:rPr>
              <w:fldChar w:fldCharType="begin"/>
            </w:r>
            <w:r w:rsidRPr="00303364">
              <w:rPr>
                <w:rStyle w:val="Hyperlink"/>
                <w:rFonts w:cstheme="minorHAnsi"/>
                <w:noProof/>
                <w:sz w:val="24"/>
                <w:szCs w:val="24"/>
                <w:rPrChange w:id="4574" w:author="DuyNgo" w:date="2012-08-10T08:15:00Z">
                  <w:rPr>
                    <w:rStyle w:val="Hyperlink"/>
                    <w:noProof/>
                  </w:rPr>
                </w:rPrChange>
              </w:rPr>
              <w:instrText xml:space="preserve"> </w:instrText>
            </w:r>
            <w:r w:rsidRPr="00303364">
              <w:rPr>
                <w:rFonts w:cstheme="minorHAnsi"/>
                <w:noProof/>
                <w:sz w:val="24"/>
                <w:szCs w:val="24"/>
                <w:rPrChange w:id="4575" w:author="DuyNgo" w:date="2012-08-10T08:15:00Z">
                  <w:rPr>
                    <w:noProof/>
                  </w:rPr>
                </w:rPrChange>
              </w:rPr>
              <w:instrText>HYPERLINK \l "_Toc332351305"</w:instrText>
            </w:r>
            <w:r w:rsidRPr="00303364">
              <w:rPr>
                <w:rStyle w:val="Hyperlink"/>
                <w:rFonts w:cstheme="minorHAnsi"/>
                <w:noProof/>
                <w:sz w:val="24"/>
                <w:szCs w:val="24"/>
                <w:rPrChange w:id="4576" w:author="DuyNgo" w:date="2012-08-10T08:15:00Z">
                  <w:rPr>
                    <w:rStyle w:val="Hyperlink"/>
                    <w:noProof/>
                  </w:rPr>
                </w:rPrChange>
              </w:rPr>
              <w:instrText xml:space="preserve"> </w:instrText>
            </w:r>
            <w:r w:rsidRPr="00303364">
              <w:rPr>
                <w:rStyle w:val="Hyperlink"/>
                <w:rFonts w:cstheme="minorHAnsi"/>
                <w:noProof/>
                <w:sz w:val="24"/>
                <w:szCs w:val="24"/>
                <w:rPrChange w:id="4577" w:author="DuyNgo" w:date="2012-08-10T08:15:00Z">
                  <w:rPr>
                    <w:rStyle w:val="Hyperlink"/>
                    <w:noProof/>
                  </w:rPr>
                </w:rPrChange>
              </w:rPr>
              <w:fldChar w:fldCharType="separate"/>
            </w:r>
            <w:r w:rsidRPr="00303364">
              <w:rPr>
                <w:rStyle w:val="Hyperlink"/>
                <w:rFonts w:cstheme="minorHAnsi"/>
                <w:noProof/>
                <w:sz w:val="24"/>
                <w:szCs w:val="24"/>
                <w:rPrChange w:id="4578" w:author="DuyNgo" w:date="2012-08-10T08:15:00Z">
                  <w:rPr>
                    <w:rStyle w:val="Hyperlink"/>
                    <w:rFonts w:ascii="Times New Roman" w:hAnsi="Times New Roman" w:cs="Times New Roman"/>
                    <w:noProof/>
                  </w:rPr>
                </w:rPrChange>
              </w:rPr>
              <w:t>1.25.2</w:t>
            </w:r>
            <w:r w:rsidRPr="00303364">
              <w:rPr>
                <w:rFonts w:eastAsiaTheme="minorEastAsia" w:cstheme="minorHAnsi"/>
                <w:noProof/>
                <w:sz w:val="24"/>
                <w:szCs w:val="24"/>
                <w:lang w:eastAsia="ja-JP"/>
                <w:rPrChange w:id="4579" w:author="DuyNgo" w:date="2012-08-10T08:15:00Z">
                  <w:rPr>
                    <w:rFonts w:eastAsiaTheme="minorEastAsia"/>
                    <w:noProof/>
                    <w:lang w:eastAsia="ja-JP"/>
                  </w:rPr>
                </w:rPrChange>
              </w:rPr>
              <w:tab/>
            </w:r>
            <w:r w:rsidRPr="00303364">
              <w:rPr>
                <w:rStyle w:val="Hyperlink"/>
                <w:rFonts w:cstheme="minorHAnsi"/>
                <w:noProof/>
                <w:sz w:val="24"/>
                <w:szCs w:val="24"/>
                <w:rPrChange w:id="4580"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581" w:author="DuyNgo" w:date="2012-08-10T08:15:00Z">
                  <w:rPr>
                    <w:noProof/>
                    <w:webHidden/>
                  </w:rPr>
                </w:rPrChange>
              </w:rPr>
              <w:tab/>
            </w:r>
            <w:r w:rsidRPr="00303364">
              <w:rPr>
                <w:rFonts w:cstheme="minorHAnsi"/>
                <w:noProof/>
                <w:webHidden/>
                <w:sz w:val="24"/>
                <w:szCs w:val="24"/>
                <w:rPrChange w:id="4582" w:author="DuyNgo" w:date="2012-08-10T08:15:00Z">
                  <w:rPr>
                    <w:noProof/>
                    <w:webHidden/>
                  </w:rPr>
                </w:rPrChange>
              </w:rPr>
              <w:fldChar w:fldCharType="begin"/>
            </w:r>
            <w:r w:rsidRPr="00303364">
              <w:rPr>
                <w:rFonts w:cstheme="minorHAnsi"/>
                <w:noProof/>
                <w:webHidden/>
                <w:sz w:val="24"/>
                <w:szCs w:val="24"/>
                <w:rPrChange w:id="4583" w:author="DuyNgo" w:date="2012-08-10T08:15:00Z">
                  <w:rPr>
                    <w:noProof/>
                    <w:webHidden/>
                  </w:rPr>
                </w:rPrChange>
              </w:rPr>
              <w:instrText xml:space="preserve"> PAGEREF _Toc332351305 \h </w:instrText>
            </w:r>
          </w:ins>
          <w:r w:rsidRPr="00303364">
            <w:rPr>
              <w:rFonts w:cstheme="minorHAnsi"/>
              <w:noProof/>
              <w:webHidden/>
              <w:sz w:val="24"/>
              <w:szCs w:val="24"/>
              <w:rPrChange w:id="4584" w:author="DuyNgo" w:date="2012-08-10T08:15:00Z">
                <w:rPr>
                  <w:rFonts w:cstheme="minorHAnsi"/>
                  <w:noProof/>
                  <w:webHidden/>
                  <w:sz w:val="24"/>
                  <w:szCs w:val="24"/>
                </w:rPr>
              </w:rPrChange>
            </w:rPr>
          </w:r>
          <w:r w:rsidRPr="00303364">
            <w:rPr>
              <w:rFonts w:cstheme="minorHAnsi"/>
              <w:noProof/>
              <w:webHidden/>
              <w:sz w:val="24"/>
              <w:szCs w:val="24"/>
              <w:rPrChange w:id="4585" w:author="DuyNgo" w:date="2012-08-10T08:15:00Z">
                <w:rPr>
                  <w:noProof/>
                  <w:webHidden/>
                </w:rPr>
              </w:rPrChange>
            </w:rPr>
            <w:fldChar w:fldCharType="separate"/>
          </w:r>
          <w:ins w:id="4586" w:author="DuyNgo" w:date="2012-08-10T08:15:00Z">
            <w:r w:rsidRPr="00303364">
              <w:rPr>
                <w:rFonts w:cstheme="minorHAnsi"/>
                <w:noProof/>
                <w:webHidden/>
                <w:sz w:val="24"/>
                <w:szCs w:val="24"/>
                <w:rPrChange w:id="4587" w:author="DuyNgo" w:date="2012-08-10T08:15:00Z">
                  <w:rPr>
                    <w:noProof/>
                    <w:webHidden/>
                  </w:rPr>
                </w:rPrChange>
              </w:rPr>
              <w:t>327</w:t>
            </w:r>
            <w:r w:rsidRPr="00303364">
              <w:rPr>
                <w:rFonts w:cstheme="minorHAnsi"/>
                <w:noProof/>
                <w:webHidden/>
                <w:sz w:val="24"/>
                <w:szCs w:val="24"/>
                <w:rPrChange w:id="4588" w:author="DuyNgo" w:date="2012-08-10T08:15:00Z">
                  <w:rPr>
                    <w:noProof/>
                    <w:webHidden/>
                  </w:rPr>
                </w:rPrChange>
              </w:rPr>
              <w:fldChar w:fldCharType="end"/>
            </w:r>
            <w:r w:rsidRPr="00303364">
              <w:rPr>
                <w:rStyle w:val="Hyperlink"/>
                <w:rFonts w:cstheme="minorHAnsi"/>
                <w:noProof/>
                <w:sz w:val="24"/>
                <w:szCs w:val="24"/>
                <w:rPrChange w:id="4589"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590" w:author="DuyNgo" w:date="2012-08-10T08:15:00Z"/>
              <w:rFonts w:eastAsiaTheme="minorEastAsia" w:cstheme="minorHAnsi"/>
              <w:noProof/>
              <w:sz w:val="24"/>
              <w:szCs w:val="24"/>
              <w:lang w:eastAsia="ja-JP"/>
              <w:rPrChange w:id="4591" w:author="DuyNgo" w:date="2012-08-10T08:15:00Z">
                <w:rPr>
                  <w:ins w:id="4592" w:author="DuyNgo" w:date="2012-08-10T08:15:00Z"/>
                  <w:rFonts w:eastAsiaTheme="minorEastAsia"/>
                  <w:noProof/>
                  <w:lang w:eastAsia="ja-JP"/>
                </w:rPr>
              </w:rPrChange>
            </w:rPr>
          </w:pPr>
          <w:ins w:id="4593" w:author="DuyNgo" w:date="2012-08-10T08:15:00Z">
            <w:r w:rsidRPr="00303364">
              <w:rPr>
                <w:rStyle w:val="Hyperlink"/>
                <w:rFonts w:cstheme="minorHAnsi"/>
                <w:noProof/>
                <w:sz w:val="24"/>
                <w:szCs w:val="24"/>
                <w:rPrChange w:id="4594" w:author="DuyNgo" w:date="2012-08-10T08:15:00Z">
                  <w:rPr>
                    <w:rStyle w:val="Hyperlink"/>
                    <w:noProof/>
                  </w:rPr>
                </w:rPrChange>
              </w:rPr>
              <w:fldChar w:fldCharType="begin"/>
            </w:r>
            <w:r w:rsidRPr="00303364">
              <w:rPr>
                <w:rStyle w:val="Hyperlink"/>
                <w:rFonts w:cstheme="minorHAnsi"/>
                <w:noProof/>
                <w:sz w:val="24"/>
                <w:szCs w:val="24"/>
                <w:rPrChange w:id="4595" w:author="DuyNgo" w:date="2012-08-10T08:15:00Z">
                  <w:rPr>
                    <w:rStyle w:val="Hyperlink"/>
                    <w:noProof/>
                  </w:rPr>
                </w:rPrChange>
              </w:rPr>
              <w:instrText xml:space="preserve"> </w:instrText>
            </w:r>
            <w:r w:rsidRPr="00303364">
              <w:rPr>
                <w:rFonts w:cstheme="minorHAnsi"/>
                <w:noProof/>
                <w:sz w:val="24"/>
                <w:szCs w:val="24"/>
                <w:rPrChange w:id="4596" w:author="DuyNgo" w:date="2012-08-10T08:15:00Z">
                  <w:rPr>
                    <w:noProof/>
                  </w:rPr>
                </w:rPrChange>
              </w:rPr>
              <w:instrText>HYPERLINK \l "_Toc332351306"</w:instrText>
            </w:r>
            <w:r w:rsidRPr="00303364">
              <w:rPr>
                <w:rStyle w:val="Hyperlink"/>
                <w:rFonts w:cstheme="minorHAnsi"/>
                <w:noProof/>
                <w:sz w:val="24"/>
                <w:szCs w:val="24"/>
                <w:rPrChange w:id="4597" w:author="DuyNgo" w:date="2012-08-10T08:15:00Z">
                  <w:rPr>
                    <w:rStyle w:val="Hyperlink"/>
                    <w:noProof/>
                  </w:rPr>
                </w:rPrChange>
              </w:rPr>
              <w:instrText xml:space="preserve"> </w:instrText>
            </w:r>
            <w:r w:rsidRPr="00303364">
              <w:rPr>
                <w:rStyle w:val="Hyperlink"/>
                <w:rFonts w:cstheme="minorHAnsi"/>
                <w:noProof/>
                <w:sz w:val="24"/>
                <w:szCs w:val="24"/>
                <w:rPrChange w:id="4598" w:author="DuyNgo" w:date="2012-08-10T08:15:00Z">
                  <w:rPr>
                    <w:rStyle w:val="Hyperlink"/>
                    <w:noProof/>
                  </w:rPr>
                </w:rPrChange>
              </w:rPr>
              <w:fldChar w:fldCharType="separate"/>
            </w:r>
            <w:r w:rsidRPr="00303364">
              <w:rPr>
                <w:rStyle w:val="Hyperlink"/>
                <w:rFonts w:cstheme="minorHAnsi"/>
                <w:noProof/>
                <w:sz w:val="24"/>
                <w:szCs w:val="24"/>
                <w:rPrChange w:id="4599" w:author="DuyNgo" w:date="2012-08-10T08:15:00Z">
                  <w:rPr>
                    <w:rStyle w:val="Hyperlink"/>
                    <w:rFonts w:ascii="Times New Roman" w:hAnsi="Times New Roman" w:cs="Times New Roman"/>
                    <w:noProof/>
                  </w:rPr>
                </w:rPrChange>
              </w:rPr>
              <w:t>1.26</w:t>
            </w:r>
            <w:r w:rsidRPr="00303364">
              <w:rPr>
                <w:rFonts w:eastAsiaTheme="minorEastAsia" w:cstheme="minorHAnsi"/>
                <w:noProof/>
                <w:sz w:val="24"/>
                <w:szCs w:val="24"/>
                <w:lang w:eastAsia="ja-JP"/>
                <w:rPrChange w:id="4600" w:author="DuyNgo" w:date="2012-08-10T08:15:00Z">
                  <w:rPr>
                    <w:rFonts w:eastAsiaTheme="minorEastAsia"/>
                    <w:noProof/>
                    <w:lang w:eastAsia="ja-JP"/>
                  </w:rPr>
                </w:rPrChange>
              </w:rPr>
              <w:tab/>
            </w:r>
            <w:r w:rsidRPr="00303364">
              <w:rPr>
                <w:rStyle w:val="Hyperlink"/>
                <w:rFonts w:cstheme="minorHAnsi"/>
                <w:noProof/>
                <w:sz w:val="24"/>
                <w:szCs w:val="24"/>
                <w:rPrChange w:id="4601" w:author="DuyNgo" w:date="2012-08-10T08:15:00Z">
                  <w:rPr>
                    <w:rStyle w:val="Hyperlink"/>
                    <w:rFonts w:ascii="Times New Roman" w:hAnsi="Times New Roman" w:cs="Times New Roman"/>
                    <w:noProof/>
                  </w:rPr>
                </w:rPrChange>
              </w:rPr>
              <w:t>ProjectEye _UC13 - Delete Change Request Use Case</w:t>
            </w:r>
            <w:r w:rsidRPr="00303364">
              <w:rPr>
                <w:rFonts w:cstheme="minorHAnsi"/>
                <w:noProof/>
                <w:webHidden/>
                <w:sz w:val="24"/>
                <w:szCs w:val="24"/>
                <w:rPrChange w:id="4602" w:author="DuyNgo" w:date="2012-08-10T08:15:00Z">
                  <w:rPr>
                    <w:noProof/>
                    <w:webHidden/>
                  </w:rPr>
                </w:rPrChange>
              </w:rPr>
              <w:tab/>
            </w:r>
            <w:r w:rsidRPr="00303364">
              <w:rPr>
                <w:rFonts w:cstheme="minorHAnsi"/>
                <w:noProof/>
                <w:webHidden/>
                <w:sz w:val="24"/>
                <w:szCs w:val="24"/>
                <w:rPrChange w:id="4603" w:author="DuyNgo" w:date="2012-08-10T08:15:00Z">
                  <w:rPr>
                    <w:noProof/>
                    <w:webHidden/>
                  </w:rPr>
                </w:rPrChange>
              </w:rPr>
              <w:fldChar w:fldCharType="begin"/>
            </w:r>
            <w:r w:rsidRPr="00303364">
              <w:rPr>
                <w:rFonts w:cstheme="minorHAnsi"/>
                <w:noProof/>
                <w:webHidden/>
                <w:sz w:val="24"/>
                <w:szCs w:val="24"/>
                <w:rPrChange w:id="4604" w:author="DuyNgo" w:date="2012-08-10T08:15:00Z">
                  <w:rPr>
                    <w:noProof/>
                    <w:webHidden/>
                  </w:rPr>
                </w:rPrChange>
              </w:rPr>
              <w:instrText xml:space="preserve"> PAGEREF _Toc332351306 \h </w:instrText>
            </w:r>
          </w:ins>
          <w:r w:rsidRPr="00303364">
            <w:rPr>
              <w:rFonts w:cstheme="minorHAnsi"/>
              <w:noProof/>
              <w:webHidden/>
              <w:sz w:val="24"/>
              <w:szCs w:val="24"/>
              <w:rPrChange w:id="4605" w:author="DuyNgo" w:date="2012-08-10T08:15:00Z">
                <w:rPr>
                  <w:rFonts w:cstheme="minorHAnsi"/>
                  <w:noProof/>
                  <w:webHidden/>
                  <w:sz w:val="24"/>
                  <w:szCs w:val="24"/>
                </w:rPr>
              </w:rPrChange>
            </w:rPr>
          </w:r>
          <w:r w:rsidRPr="00303364">
            <w:rPr>
              <w:rFonts w:cstheme="minorHAnsi"/>
              <w:noProof/>
              <w:webHidden/>
              <w:sz w:val="24"/>
              <w:szCs w:val="24"/>
              <w:rPrChange w:id="4606" w:author="DuyNgo" w:date="2012-08-10T08:15:00Z">
                <w:rPr>
                  <w:noProof/>
                  <w:webHidden/>
                </w:rPr>
              </w:rPrChange>
            </w:rPr>
            <w:fldChar w:fldCharType="separate"/>
          </w:r>
          <w:ins w:id="4607" w:author="DuyNgo" w:date="2012-08-10T08:15:00Z">
            <w:r w:rsidRPr="00303364">
              <w:rPr>
                <w:rFonts w:cstheme="minorHAnsi"/>
                <w:noProof/>
                <w:webHidden/>
                <w:sz w:val="24"/>
                <w:szCs w:val="24"/>
                <w:rPrChange w:id="4608" w:author="DuyNgo" w:date="2012-08-10T08:15:00Z">
                  <w:rPr>
                    <w:noProof/>
                    <w:webHidden/>
                  </w:rPr>
                </w:rPrChange>
              </w:rPr>
              <w:t>327</w:t>
            </w:r>
            <w:r w:rsidRPr="00303364">
              <w:rPr>
                <w:rFonts w:cstheme="minorHAnsi"/>
                <w:noProof/>
                <w:webHidden/>
                <w:sz w:val="24"/>
                <w:szCs w:val="24"/>
                <w:rPrChange w:id="4609" w:author="DuyNgo" w:date="2012-08-10T08:15:00Z">
                  <w:rPr>
                    <w:noProof/>
                    <w:webHidden/>
                  </w:rPr>
                </w:rPrChange>
              </w:rPr>
              <w:fldChar w:fldCharType="end"/>
            </w:r>
            <w:r w:rsidRPr="00303364">
              <w:rPr>
                <w:rStyle w:val="Hyperlink"/>
                <w:rFonts w:cstheme="minorHAnsi"/>
                <w:noProof/>
                <w:sz w:val="24"/>
                <w:szCs w:val="24"/>
                <w:rPrChange w:id="461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611" w:author="DuyNgo" w:date="2012-08-10T08:15:00Z"/>
              <w:rFonts w:eastAsiaTheme="minorEastAsia" w:cstheme="minorHAnsi"/>
              <w:noProof/>
              <w:sz w:val="24"/>
              <w:szCs w:val="24"/>
              <w:lang w:eastAsia="ja-JP"/>
              <w:rPrChange w:id="4612" w:author="DuyNgo" w:date="2012-08-10T08:15:00Z">
                <w:rPr>
                  <w:ins w:id="4613" w:author="DuyNgo" w:date="2012-08-10T08:15:00Z"/>
                  <w:rFonts w:eastAsiaTheme="minorEastAsia"/>
                  <w:noProof/>
                  <w:lang w:eastAsia="ja-JP"/>
                </w:rPr>
              </w:rPrChange>
            </w:rPr>
          </w:pPr>
          <w:ins w:id="4614" w:author="DuyNgo" w:date="2012-08-10T08:15:00Z">
            <w:r w:rsidRPr="00303364">
              <w:rPr>
                <w:rStyle w:val="Hyperlink"/>
                <w:rFonts w:cstheme="minorHAnsi"/>
                <w:noProof/>
                <w:sz w:val="24"/>
                <w:szCs w:val="24"/>
                <w:rPrChange w:id="4615" w:author="DuyNgo" w:date="2012-08-10T08:15:00Z">
                  <w:rPr>
                    <w:rStyle w:val="Hyperlink"/>
                    <w:noProof/>
                  </w:rPr>
                </w:rPrChange>
              </w:rPr>
              <w:fldChar w:fldCharType="begin"/>
            </w:r>
            <w:r w:rsidRPr="00303364">
              <w:rPr>
                <w:rStyle w:val="Hyperlink"/>
                <w:rFonts w:cstheme="minorHAnsi"/>
                <w:noProof/>
                <w:sz w:val="24"/>
                <w:szCs w:val="24"/>
                <w:rPrChange w:id="4616" w:author="DuyNgo" w:date="2012-08-10T08:15:00Z">
                  <w:rPr>
                    <w:rStyle w:val="Hyperlink"/>
                    <w:noProof/>
                  </w:rPr>
                </w:rPrChange>
              </w:rPr>
              <w:instrText xml:space="preserve"> </w:instrText>
            </w:r>
            <w:r w:rsidRPr="00303364">
              <w:rPr>
                <w:rFonts w:cstheme="minorHAnsi"/>
                <w:noProof/>
                <w:sz w:val="24"/>
                <w:szCs w:val="24"/>
                <w:rPrChange w:id="4617" w:author="DuyNgo" w:date="2012-08-10T08:15:00Z">
                  <w:rPr>
                    <w:noProof/>
                  </w:rPr>
                </w:rPrChange>
              </w:rPr>
              <w:instrText>HYPERLINK \l "_Toc332351307"</w:instrText>
            </w:r>
            <w:r w:rsidRPr="00303364">
              <w:rPr>
                <w:rStyle w:val="Hyperlink"/>
                <w:rFonts w:cstheme="minorHAnsi"/>
                <w:noProof/>
                <w:sz w:val="24"/>
                <w:szCs w:val="24"/>
                <w:rPrChange w:id="4618" w:author="DuyNgo" w:date="2012-08-10T08:15:00Z">
                  <w:rPr>
                    <w:rStyle w:val="Hyperlink"/>
                    <w:noProof/>
                  </w:rPr>
                </w:rPrChange>
              </w:rPr>
              <w:instrText xml:space="preserve"> </w:instrText>
            </w:r>
            <w:r w:rsidRPr="00303364">
              <w:rPr>
                <w:rStyle w:val="Hyperlink"/>
                <w:rFonts w:cstheme="minorHAnsi"/>
                <w:noProof/>
                <w:sz w:val="24"/>
                <w:szCs w:val="24"/>
                <w:rPrChange w:id="4619" w:author="DuyNgo" w:date="2012-08-10T08:15:00Z">
                  <w:rPr>
                    <w:rStyle w:val="Hyperlink"/>
                    <w:noProof/>
                  </w:rPr>
                </w:rPrChange>
              </w:rPr>
              <w:fldChar w:fldCharType="separate"/>
            </w:r>
            <w:r w:rsidRPr="00303364">
              <w:rPr>
                <w:rStyle w:val="Hyperlink"/>
                <w:rFonts w:cstheme="minorHAnsi"/>
                <w:noProof/>
                <w:sz w:val="24"/>
                <w:szCs w:val="24"/>
                <w:rPrChange w:id="4620" w:author="DuyNgo" w:date="2012-08-10T08:15:00Z">
                  <w:rPr>
                    <w:rStyle w:val="Hyperlink"/>
                    <w:rFonts w:ascii="Times New Roman" w:hAnsi="Times New Roman" w:cs="Times New Roman"/>
                    <w:noProof/>
                  </w:rPr>
                </w:rPrChange>
              </w:rPr>
              <w:t>1.26.1</w:t>
            </w:r>
            <w:r w:rsidRPr="00303364">
              <w:rPr>
                <w:rFonts w:eastAsiaTheme="minorEastAsia" w:cstheme="minorHAnsi"/>
                <w:noProof/>
                <w:sz w:val="24"/>
                <w:szCs w:val="24"/>
                <w:lang w:eastAsia="ja-JP"/>
                <w:rPrChange w:id="4621" w:author="DuyNgo" w:date="2012-08-10T08:15:00Z">
                  <w:rPr>
                    <w:rFonts w:eastAsiaTheme="minorEastAsia"/>
                    <w:noProof/>
                    <w:lang w:eastAsia="ja-JP"/>
                  </w:rPr>
                </w:rPrChange>
              </w:rPr>
              <w:tab/>
            </w:r>
            <w:r w:rsidRPr="00303364">
              <w:rPr>
                <w:rStyle w:val="Hyperlink"/>
                <w:rFonts w:cstheme="minorHAnsi"/>
                <w:noProof/>
                <w:sz w:val="24"/>
                <w:szCs w:val="24"/>
                <w:rPrChange w:id="4622"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623" w:author="DuyNgo" w:date="2012-08-10T08:15:00Z">
                  <w:rPr>
                    <w:noProof/>
                    <w:webHidden/>
                  </w:rPr>
                </w:rPrChange>
              </w:rPr>
              <w:tab/>
            </w:r>
            <w:r w:rsidRPr="00303364">
              <w:rPr>
                <w:rFonts w:cstheme="minorHAnsi"/>
                <w:noProof/>
                <w:webHidden/>
                <w:sz w:val="24"/>
                <w:szCs w:val="24"/>
                <w:rPrChange w:id="4624" w:author="DuyNgo" w:date="2012-08-10T08:15:00Z">
                  <w:rPr>
                    <w:noProof/>
                    <w:webHidden/>
                  </w:rPr>
                </w:rPrChange>
              </w:rPr>
              <w:fldChar w:fldCharType="begin"/>
            </w:r>
            <w:r w:rsidRPr="00303364">
              <w:rPr>
                <w:rFonts w:cstheme="minorHAnsi"/>
                <w:noProof/>
                <w:webHidden/>
                <w:sz w:val="24"/>
                <w:szCs w:val="24"/>
                <w:rPrChange w:id="4625" w:author="DuyNgo" w:date="2012-08-10T08:15:00Z">
                  <w:rPr>
                    <w:noProof/>
                    <w:webHidden/>
                  </w:rPr>
                </w:rPrChange>
              </w:rPr>
              <w:instrText xml:space="preserve"> PAGEREF _Toc332351307 \h </w:instrText>
            </w:r>
          </w:ins>
          <w:r w:rsidRPr="00303364">
            <w:rPr>
              <w:rFonts w:cstheme="minorHAnsi"/>
              <w:noProof/>
              <w:webHidden/>
              <w:sz w:val="24"/>
              <w:szCs w:val="24"/>
              <w:rPrChange w:id="4626" w:author="DuyNgo" w:date="2012-08-10T08:15:00Z">
                <w:rPr>
                  <w:rFonts w:cstheme="minorHAnsi"/>
                  <w:noProof/>
                  <w:webHidden/>
                  <w:sz w:val="24"/>
                  <w:szCs w:val="24"/>
                </w:rPr>
              </w:rPrChange>
            </w:rPr>
          </w:r>
          <w:r w:rsidRPr="00303364">
            <w:rPr>
              <w:rFonts w:cstheme="minorHAnsi"/>
              <w:noProof/>
              <w:webHidden/>
              <w:sz w:val="24"/>
              <w:szCs w:val="24"/>
              <w:rPrChange w:id="4627" w:author="DuyNgo" w:date="2012-08-10T08:15:00Z">
                <w:rPr>
                  <w:noProof/>
                  <w:webHidden/>
                </w:rPr>
              </w:rPrChange>
            </w:rPr>
            <w:fldChar w:fldCharType="separate"/>
          </w:r>
          <w:ins w:id="4628" w:author="DuyNgo" w:date="2012-08-10T08:15:00Z">
            <w:r w:rsidRPr="00303364">
              <w:rPr>
                <w:rFonts w:cstheme="minorHAnsi"/>
                <w:noProof/>
                <w:webHidden/>
                <w:sz w:val="24"/>
                <w:szCs w:val="24"/>
                <w:rPrChange w:id="4629" w:author="DuyNgo" w:date="2012-08-10T08:15:00Z">
                  <w:rPr>
                    <w:noProof/>
                    <w:webHidden/>
                  </w:rPr>
                </w:rPrChange>
              </w:rPr>
              <w:t>327</w:t>
            </w:r>
            <w:r w:rsidRPr="00303364">
              <w:rPr>
                <w:rFonts w:cstheme="minorHAnsi"/>
                <w:noProof/>
                <w:webHidden/>
                <w:sz w:val="24"/>
                <w:szCs w:val="24"/>
                <w:rPrChange w:id="4630" w:author="DuyNgo" w:date="2012-08-10T08:15:00Z">
                  <w:rPr>
                    <w:noProof/>
                    <w:webHidden/>
                  </w:rPr>
                </w:rPrChange>
              </w:rPr>
              <w:fldChar w:fldCharType="end"/>
            </w:r>
            <w:r w:rsidRPr="00303364">
              <w:rPr>
                <w:rStyle w:val="Hyperlink"/>
                <w:rFonts w:cstheme="minorHAnsi"/>
                <w:noProof/>
                <w:sz w:val="24"/>
                <w:szCs w:val="24"/>
                <w:rPrChange w:id="463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632" w:author="DuyNgo" w:date="2012-08-10T08:15:00Z"/>
              <w:rFonts w:eastAsiaTheme="minorEastAsia" w:cstheme="minorHAnsi"/>
              <w:noProof/>
              <w:sz w:val="24"/>
              <w:szCs w:val="24"/>
              <w:lang w:eastAsia="ja-JP"/>
              <w:rPrChange w:id="4633" w:author="DuyNgo" w:date="2012-08-10T08:15:00Z">
                <w:rPr>
                  <w:ins w:id="4634" w:author="DuyNgo" w:date="2012-08-10T08:15:00Z"/>
                  <w:rFonts w:eastAsiaTheme="minorEastAsia"/>
                  <w:noProof/>
                  <w:lang w:eastAsia="ja-JP"/>
                </w:rPr>
              </w:rPrChange>
            </w:rPr>
          </w:pPr>
          <w:ins w:id="4635" w:author="DuyNgo" w:date="2012-08-10T08:15:00Z">
            <w:r w:rsidRPr="00303364">
              <w:rPr>
                <w:rStyle w:val="Hyperlink"/>
                <w:rFonts w:cstheme="minorHAnsi"/>
                <w:noProof/>
                <w:sz w:val="24"/>
                <w:szCs w:val="24"/>
                <w:rPrChange w:id="4636" w:author="DuyNgo" w:date="2012-08-10T08:15:00Z">
                  <w:rPr>
                    <w:rStyle w:val="Hyperlink"/>
                    <w:noProof/>
                  </w:rPr>
                </w:rPrChange>
              </w:rPr>
              <w:fldChar w:fldCharType="begin"/>
            </w:r>
            <w:r w:rsidRPr="00303364">
              <w:rPr>
                <w:rStyle w:val="Hyperlink"/>
                <w:rFonts w:cstheme="minorHAnsi"/>
                <w:noProof/>
                <w:sz w:val="24"/>
                <w:szCs w:val="24"/>
                <w:rPrChange w:id="4637" w:author="DuyNgo" w:date="2012-08-10T08:15:00Z">
                  <w:rPr>
                    <w:rStyle w:val="Hyperlink"/>
                    <w:noProof/>
                  </w:rPr>
                </w:rPrChange>
              </w:rPr>
              <w:instrText xml:space="preserve"> </w:instrText>
            </w:r>
            <w:r w:rsidRPr="00303364">
              <w:rPr>
                <w:rFonts w:cstheme="minorHAnsi"/>
                <w:noProof/>
                <w:sz w:val="24"/>
                <w:szCs w:val="24"/>
                <w:rPrChange w:id="4638" w:author="DuyNgo" w:date="2012-08-10T08:15:00Z">
                  <w:rPr>
                    <w:noProof/>
                  </w:rPr>
                </w:rPrChange>
              </w:rPr>
              <w:instrText>HYPERLINK \l "_Toc332351308"</w:instrText>
            </w:r>
            <w:r w:rsidRPr="00303364">
              <w:rPr>
                <w:rStyle w:val="Hyperlink"/>
                <w:rFonts w:cstheme="minorHAnsi"/>
                <w:noProof/>
                <w:sz w:val="24"/>
                <w:szCs w:val="24"/>
                <w:rPrChange w:id="4639" w:author="DuyNgo" w:date="2012-08-10T08:15:00Z">
                  <w:rPr>
                    <w:rStyle w:val="Hyperlink"/>
                    <w:noProof/>
                  </w:rPr>
                </w:rPrChange>
              </w:rPr>
              <w:instrText xml:space="preserve"> </w:instrText>
            </w:r>
            <w:r w:rsidRPr="00303364">
              <w:rPr>
                <w:rStyle w:val="Hyperlink"/>
                <w:rFonts w:cstheme="minorHAnsi"/>
                <w:noProof/>
                <w:sz w:val="24"/>
                <w:szCs w:val="24"/>
                <w:rPrChange w:id="4640" w:author="DuyNgo" w:date="2012-08-10T08:15:00Z">
                  <w:rPr>
                    <w:rStyle w:val="Hyperlink"/>
                    <w:noProof/>
                  </w:rPr>
                </w:rPrChange>
              </w:rPr>
              <w:fldChar w:fldCharType="separate"/>
            </w:r>
            <w:r w:rsidRPr="00303364">
              <w:rPr>
                <w:rStyle w:val="Hyperlink"/>
                <w:rFonts w:cstheme="minorHAnsi"/>
                <w:noProof/>
                <w:sz w:val="24"/>
                <w:szCs w:val="24"/>
                <w:rPrChange w:id="4641" w:author="DuyNgo" w:date="2012-08-10T08:15:00Z">
                  <w:rPr>
                    <w:rStyle w:val="Hyperlink"/>
                    <w:rFonts w:ascii="Times New Roman" w:hAnsi="Times New Roman" w:cs="Times New Roman"/>
                    <w:noProof/>
                  </w:rPr>
                </w:rPrChange>
              </w:rPr>
              <w:t>1.26.2</w:t>
            </w:r>
            <w:r w:rsidRPr="00303364">
              <w:rPr>
                <w:rFonts w:eastAsiaTheme="minorEastAsia" w:cstheme="minorHAnsi"/>
                <w:noProof/>
                <w:sz w:val="24"/>
                <w:szCs w:val="24"/>
                <w:lang w:eastAsia="ja-JP"/>
                <w:rPrChange w:id="4642" w:author="DuyNgo" w:date="2012-08-10T08:15:00Z">
                  <w:rPr>
                    <w:rFonts w:eastAsiaTheme="minorEastAsia"/>
                    <w:noProof/>
                    <w:lang w:eastAsia="ja-JP"/>
                  </w:rPr>
                </w:rPrChange>
              </w:rPr>
              <w:tab/>
            </w:r>
            <w:r w:rsidRPr="00303364">
              <w:rPr>
                <w:rStyle w:val="Hyperlink"/>
                <w:rFonts w:cstheme="minorHAnsi"/>
                <w:noProof/>
                <w:sz w:val="24"/>
                <w:szCs w:val="24"/>
                <w:rPrChange w:id="4643"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644" w:author="DuyNgo" w:date="2012-08-10T08:15:00Z">
                  <w:rPr>
                    <w:noProof/>
                    <w:webHidden/>
                  </w:rPr>
                </w:rPrChange>
              </w:rPr>
              <w:tab/>
            </w:r>
            <w:r w:rsidRPr="00303364">
              <w:rPr>
                <w:rFonts w:cstheme="minorHAnsi"/>
                <w:noProof/>
                <w:webHidden/>
                <w:sz w:val="24"/>
                <w:szCs w:val="24"/>
                <w:rPrChange w:id="4645" w:author="DuyNgo" w:date="2012-08-10T08:15:00Z">
                  <w:rPr>
                    <w:noProof/>
                    <w:webHidden/>
                  </w:rPr>
                </w:rPrChange>
              </w:rPr>
              <w:fldChar w:fldCharType="begin"/>
            </w:r>
            <w:r w:rsidRPr="00303364">
              <w:rPr>
                <w:rFonts w:cstheme="minorHAnsi"/>
                <w:noProof/>
                <w:webHidden/>
                <w:sz w:val="24"/>
                <w:szCs w:val="24"/>
                <w:rPrChange w:id="4646" w:author="DuyNgo" w:date="2012-08-10T08:15:00Z">
                  <w:rPr>
                    <w:noProof/>
                    <w:webHidden/>
                  </w:rPr>
                </w:rPrChange>
              </w:rPr>
              <w:instrText xml:space="preserve"> PAGEREF _Toc332351308 \h </w:instrText>
            </w:r>
          </w:ins>
          <w:r w:rsidRPr="00303364">
            <w:rPr>
              <w:rFonts w:cstheme="minorHAnsi"/>
              <w:noProof/>
              <w:webHidden/>
              <w:sz w:val="24"/>
              <w:szCs w:val="24"/>
              <w:rPrChange w:id="4647" w:author="DuyNgo" w:date="2012-08-10T08:15:00Z">
                <w:rPr>
                  <w:rFonts w:cstheme="minorHAnsi"/>
                  <w:noProof/>
                  <w:webHidden/>
                  <w:sz w:val="24"/>
                  <w:szCs w:val="24"/>
                </w:rPr>
              </w:rPrChange>
            </w:rPr>
          </w:r>
          <w:r w:rsidRPr="00303364">
            <w:rPr>
              <w:rFonts w:cstheme="minorHAnsi"/>
              <w:noProof/>
              <w:webHidden/>
              <w:sz w:val="24"/>
              <w:szCs w:val="24"/>
              <w:rPrChange w:id="4648" w:author="DuyNgo" w:date="2012-08-10T08:15:00Z">
                <w:rPr>
                  <w:noProof/>
                  <w:webHidden/>
                </w:rPr>
              </w:rPrChange>
            </w:rPr>
            <w:fldChar w:fldCharType="separate"/>
          </w:r>
          <w:ins w:id="4649" w:author="DuyNgo" w:date="2012-08-10T08:15:00Z">
            <w:r w:rsidRPr="00303364">
              <w:rPr>
                <w:rFonts w:cstheme="minorHAnsi"/>
                <w:noProof/>
                <w:webHidden/>
                <w:sz w:val="24"/>
                <w:szCs w:val="24"/>
                <w:rPrChange w:id="4650" w:author="DuyNgo" w:date="2012-08-10T08:15:00Z">
                  <w:rPr>
                    <w:noProof/>
                    <w:webHidden/>
                  </w:rPr>
                </w:rPrChange>
              </w:rPr>
              <w:t>328</w:t>
            </w:r>
            <w:r w:rsidRPr="00303364">
              <w:rPr>
                <w:rFonts w:cstheme="minorHAnsi"/>
                <w:noProof/>
                <w:webHidden/>
                <w:sz w:val="24"/>
                <w:szCs w:val="24"/>
                <w:rPrChange w:id="4651" w:author="DuyNgo" w:date="2012-08-10T08:15:00Z">
                  <w:rPr>
                    <w:noProof/>
                    <w:webHidden/>
                  </w:rPr>
                </w:rPrChange>
              </w:rPr>
              <w:fldChar w:fldCharType="end"/>
            </w:r>
            <w:r w:rsidRPr="00303364">
              <w:rPr>
                <w:rStyle w:val="Hyperlink"/>
                <w:rFonts w:cstheme="minorHAnsi"/>
                <w:noProof/>
                <w:sz w:val="24"/>
                <w:szCs w:val="24"/>
                <w:rPrChange w:id="4652"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653" w:author="DuyNgo" w:date="2012-08-10T08:15:00Z"/>
              <w:rFonts w:eastAsiaTheme="minorEastAsia" w:cstheme="minorHAnsi"/>
              <w:noProof/>
              <w:sz w:val="24"/>
              <w:szCs w:val="24"/>
              <w:lang w:eastAsia="ja-JP"/>
              <w:rPrChange w:id="4654" w:author="DuyNgo" w:date="2012-08-10T08:15:00Z">
                <w:rPr>
                  <w:ins w:id="4655" w:author="DuyNgo" w:date="2012-08-10T08:15:00Z"/>
                  <w:rFonts w:eastAsiaTheme="minorEastAsia"/>
                  <w:noProof/>
                  <w:lang w:eastAsia="ja-JP"/>
                </w:rPr>
              </w:rPrChange>
            </w:rPr>
          </w:pPr>
          <w:ins w:id="4656" w:author="DuyNgo" w:date="2012-08-10T08:15:00Z">
            <w:r w:rsidRPr="00303364">
              <w:rPr>
                <w:rStyle w:val="Hyperlink"/>
                <w:rFonts w:cstheme="minorHAnsi"/>
                <w:noProof/>
                <w:sz w:val="24"/>
                <w:szCs w:val="24"/>
                <w:rPrChange w:id="4657" w:author="DuyNgo" w:date="2012-08-10T08:15:00Z">
                  <w:rPr>
                    <w:rStyle w:val="Hyperlink"/>
                    <w:noProof/>
                  </w:rPr>
                </w:rPrChange>
              </w:rPr>
              <w:fldChar w:fldCharType="begin"/>
            </w:r>
            <w:r w:rsidRPr="00303364">
              <w:rPr>
                <w:rStyle w:val="Hyperlink"/>
                <w:rFonts w:cstheme="minorHAnsi"/>
                <w:noProof/>
                <w:sz w:val="24"/>
                <w:szCs w:val="24"/>
                <w:rPrChange w:id="4658" w:author="DuyNgo" w:date="2012-08-10T08:15:00Z">
                  <w:rPr>
                    <w:rStyle w:val="Hyperlink"/>
                    <w:noProof/>
                  </w:rPr>
                </w:rPrChange>
              </w:rPr>
              <w:instrText xml:space="preserve"> </w:instrText>
            </w:r>
            <w:r w:rsidRPr="00303364">
              <w:rPr>
                <w:rFonts w:cstheme="minorHAnsi"/>
                <w:noProof/>
                <w:sz w:val="24"/>
                <w:szCs w:val="24"/>
                <w:rPrChange w:id="4659" w:author="DuyNgo" w:date="2012-08-10T08:15:00Z">
                  <w:rPr>
                    <w:noProof/>
                  </w:rPr>
                </w:rPrChange>
              </w:rPr>
              <w:instrText>HYPERLINK \l "_Toc332351309"</w:instrText>
            </w:r>
            <w:r w:rsidRPr="00303364">
              <w:rPr>
                <w:rStyle w:val="Hyperlink"/>
                <w:rFonts w:cstheme="minorHAnsi"/>
                <w:noProof/>
                <w:sz w:val="24"/>
                <w:szCs w:val="24"/>
                <w:rPrChange w:id="4660" w:author="DuyNgo" w:date="2012-08-10T08:15:00Z">
                  <w:rPr>
                    <w:rStyle w:val="Hyperlink"/>
                    <w:noProof/>
                  </w:rPr>
                </w:rPrChange>
              </w:rPr>
              <w:instrText xml:space="preserve"> </w:instrText>
            </w:r>
            <w:r w:rsidRPr="00303364">
              <w:rPr>
                <w:rStyle w:val="Hyperlink"/>
                <w:rFonts w:cstheme="minorHAnsi"/>
                <w:noProof/>
                <w:sz w:val="24"/>
                <w:szCs w:val="24"/>
                <w:rPrChange w:id="4661" w:author="DuyNgo" w:date="2012-08-10T08:15:00Z">
                  <w:rPr>
                    <w:rStyle w:val="Hyperlink"/>
                    <w:noProof/>
                  </w:rPr>
                </w:rPrChange>
              </w:rPr>
              <w:fldChar w:fldCharType="separate"/>
            </w:r>
            <w:r w:rsidRPr="00303364">
              <w:rPr>
                <w:rStyle w:val="Hyperlink"/>
                <w:rFonts w:cstheme="minorHAnsi"/>
                <w:noProof/>
                <w:sz w:val="24"/>
                <w:szCs w:val="24"/>
                <w:rPrChange w:id="4662" w:author="DuyNgo" w:date="2012-08-10T08:15:00Z">
                  <w:rPr>
                    <w:rStyle w:val="Hyperlink"/>
                    <w:rFonts w:ascii="Times New Roman" w:hAnsi="Times New Roman" w:cs="Times New Roman"/>
                    <w:noProof/>
                  </w:rPr>
                </w:rPrChange>
              </w:rPr>
              <w:t>1.27</w:t>
            </w:r>
            <w:r w:rsidRPr="00303364">
              <w:rPr>
                <w:rFonts w:eastAsiaTheme="minorEastAsia" w:cstheme="minorHAnsi"/>
                <w:noProof/>
                <w:sz w:val="24"/>
                <w:szCs w:val="24"/>
                <w:lang w:eastAsia="ja-JP"/>
                <w:rPrChange w:id="4663" w:author="DuyNgo" w:date="2012-08-10T08:15:00Z">
                  <w:rPr>
                    <w:rFonts w:eastAsiaTheme="minorEastAsia"/>
                    <w:noProof/>
                    <w:lang w:eastAsia="ja-JP"/>
                  </w:rPr>
                </w:rPrChange>
              </w:rPr>
              <w:tab/>
            </w:r>
            <w:r w:rsidRPr="00303364">
              <w:rPr>
                <w:rStyle w:val="Hyperlink"/>
                <w:rFonts w:cstheme="minorHAnsi"/>
                <w:noProof/>
                <w:sz w:val="24"/>
                <w:szCs w:val="24"/>
                <w:rPrChange w:id="4664" w:author="DuyNgo" w:date="2012-08-10T08:15:00Z">
                  <w:rPr>
                    <w:rStyle w:val="Hyperlink"/>
                    <w:rFonts w:ascii="Times New Roman" w:hAnsi="Times New Roman" w:cs="Times New Roman"/>
                    <w:noProof/>
                  </w:rPr>
                </w:rPrChange>
              </w:rPr>
              <w:t>ProjectEye _UC14 - Add Product Use Case</w:t>
            </w:r>
            <w:r w:rsidRPr="00303364">
              <w:rPr>
                <w:rFonts w:cstheme="minorHAnsi"/>
                <w:noProof/>
                <w:webHidden/>
                <w:sz w:val="24"/>
                <w:szCs w:val="24"/>
                <w:rPrChange w:id="4665" w:author="DuyNgo" w:date="2012-08-10T08:15:00Z">
                  <w:rPr>
                    <w:noProof/>
                    <w:webHidden/>
                  </w:rPr>
                </w:rPrChange>
              </w:rPr>
              <w:tab/>
            </w:r>
            <w:r w:rsidRPr="00303364">
              <w:rPr>
                <w:rFonts w:cstheme="minorHAnsi"/>
                <w:noProof/>
                <w:webHidden/>
                <w:sz w:val="24"/>
                <w:szCs w:val="24"/>
                <w:rPrChange w:id="4666" w:author="DuyNgo" w:date="2012-08-10T08:15:00Z">
                  <w:rPr>
                    <w:noProof/>
                    <w:webHidden/>
                  </w:rPr>
                </w:rPrChange>
              </w:rPr>
              <w:fldChar w:fldCharType="begin"/>
            </w:r>
            <w:r w:rsidRPr="00303364">
              <w:rPr>
                <w:rFonts w:cstheme="minorHAnsi"/>
                <w:noProof/>
                <w:webHidden/>
                <w:sz w:val="24"/>
                <w:szCs w:val="24"/>
                <w:rPrChange w:id="4667" w:author="DuyNgo" w:date="2012-08-10T08:15:00Z">
                  <w:rPr>
                    <w:noProof/>
                    <w:webHidden/>
                  </w:rPr>
                </w:rPrChange>
              </w:rPr>
              <w:instrText xml:space="preserve"> PAGEREF _Toc332351309 \h </w:instrText>
            </w:r>
          </w:ins>
          <w:r w:rsidRPr="00303364">
            <w:rPr>
              <w:rFonts w:cstheme="minorHAnsi"/>
              <w:noProof/>
              <w:webHidden/>
              <w:sz w:val="24"/>
              <w:szCs w:val="24"/>
              <w:rPrChange w:id="4668" w:author="DuyNgo" w:date="2012-08-10T08:15:00Z">
                <w:rPr>
                  <w:rFonts w:cstheme="minorHAnsi"/>
                  <w:noProof/>
                  <w:webHidden/>
                  <w:sz w:val="24"/>
                  <w:szCs w:val="24"/>
                </w:rPr>
              </w:rPrChange>
            </w:rPr>
          </w:r>
          <w:r w:rsidRPr="00303364">
            <w:rPr>
              <w:rFonts w:cstheme="minorHAnsi"/>
              <w:noProof/>
              <w:webHidden/>
              <w:sz w:val="24"/>
              <w:szCs w:val="24"/>
              <w:rPrChange w:id="4669" w:author="DuyNgo" w:date="2012-08-10T08:15:00Z">
                <w:rPr>
                  <w:noProof/>
                  <w:webHidden/>
                </w:rPr>
              </w:rPrChange>
            </w:rPr>
            <w:fldChar w:fldCharType="separate"/>
          </w:r>
          <w:ins w:id="4670" w:author="DuyNgo" w:date="2012-08-10T08:15:00Z">
            <w:r w:rsidRPr="00303364">
              <w:rPr>
                <w:rFonts w:cstheme="minorHAnsi"/>
                <w:noProof/>
                <w:webHidden/>
                <w:sz w:val="24"/>
                <w:szCs w:val="24"/>
                <w:rPrChange w:id="4671" w:author="DuyNgo" w:date="2012-08-10T08:15:00Z">
                  <w:rPr>
                    <w:noProof/>
                    <w:webHidden/>
                  </w:rPr>
                </w:rPrChange>
              </w:rPr>
              <w:t>328</w:t>
            </w:r>
            <w:r w:rsidRPr="00303364">
              <w:rPr>
                <w:rFonts w:cstheme="minorHAnsi"/>
                <w:noProof/>
                <w:webHidden/>
                <w:sz w:val="24"/>
                <w:szCs w:val="24"/>
                <w:rPrChange w:id="4672" w:author="DuyNgo" w:date="2012-08-10T08:15:00Z">
                  <w:rPr>
                    <w:noProof/>
                    <w:webHidden/>
                  </w:rPr>
                </w:rPrChange>
              </w:rPr>
              <w:fldChar w:fldCharType="end"/>
            </w:r>
            <w:r w:rsidRPr="00303364">
              <w:rPr>
                <w:rStyle w:val="Hyperlink"/>
                <w:rFonts w:cstheme="minorHAnsi"/>
                <w:noProof/>
                <w:sz w:val="24"/>
                <w:szCs w:val="24"/>
                <w:rPrChange w:id="467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674" w:author="DuyNgo" w:date="2012-08-10T08:15:00Z"/>
              <w:rFonts w:eastAsiaTheme="minorEastAsia" w:cstheme="minorHAnsi"/>
              <w:noProof/>
              <w:sz w:val="24"/>
              <w:szCs w:val="24"/>
              <w:lang w:eastAsia="ja-JP"/>
              <w:rPrChange w:id="4675" w:author="DuyNgo" w:date="2012-08-10T08:15:00Z">
                <w:rPr>
                  <w:ins w:id="4676" w:author="DuyNgo" w:date="2012-08-10T08:15:00Z"/>
                  <w:rFonts w:eastAsiaTheme="minorEastAsia"/>
                  <w:noProof/>
                  <w:lang w:eastAsia="ja-JP"/>
                </w:rPr>
              </w:rPrChange>
            </w:rPr>
          </w:pPr>
          <w:ins w:id="4677" w:author="DuyNgo" w:date="2012-08-10T08:15:00Z">
            <w:r w:rsidRPr="00303364">
              <w:rPr>
                <w:rStyle w:val="Hyperlink"/>
                <w:rFonts w:cstheme="minorHAnsi"/>
                <w:noProof/>
                <w:sz w:val="24"/>
                <w:szCs w:val="24"/>
                <w:rPrChange w:id="4678" w:author="DuyNgo" w:date="2012-08-10T08:15:00Z">
                  <w:rPr>
                    <w:rStyle w:val="Hyperlink"/>
                    <w:noProof/>
                  </w:rPr>
                </w:rPrChange>
              </w:rPr>
              <w:fldChar w:fldCharType="begin"/>
            </w:r>
            <w:r w:rsidRPr="00303364">
              <w:rPr>
                <w:rStyle w:val="Hyperlink"/>
                <w:rFonts w:cstheme="minorHAnsi"/>
                <w:noProof/>
                <w:sz w:val="24"/>
                <w:szCs w:val="24"/>
                <w:rPrChange w:id="4679" w:author="DuyNgo" w:date="2012-08-10T08:15:00Z">
                  <w:rPr>
                    <w:rStyle w:val="Hyperlink"/>
                    <w:noProof/>
                  </w:rPr>
                </w:rPrChange>
              </w:rPr>
              <w:instrText xml:space="preserve"> </w:instrText>
            </w:r>
            <w:r w:rsidRPr="00303364">
              <w:rPr>
                <w:rFonts w:cstheme="minorHAnsi"/>
                <w:noProof/>
                <w:sz w:val="24"/>
                <w:szCs w:val="24"/>
                <w:rPrChange w:id="4680" w:author="DuyNgo" w:date="2012-08-10T08:15:00Z">
                  <w:rPr>
                    <w:noProof/>
                  </w:rPr>
                </w:rPrChange>
              </w:rPr>
              <w:instrText>HYPERLINK \l "_Toc332351310"</w:instrText>
            </w:r>
            <w:r w:rsidRPr="00303364">
              <w:rPr>
                <w:rStyle w:val="Hyperlink"/>
                <w:rFonts w:cstheme="minorHAnsi"/>
                <w:noProof/>
                <w:sz w:val="24"/>
                <w:szCs w:val="24"/>
                <w:rPrChange w:id="4681" w:author="DuyNgo" w:date="2012-08-10T08:15:00Z">
                  <w:rPr>
                    <w:rStyle w:val="Hyperlink"/>
                    <w:noProof/>
                  </w:rPr>
                </w:rPrChange>
              </w:rPr>
              <w:instrText xml:space="preserve"> </w:instrText>
            </w:r>
            <w:r w:rsidRPr="00303364">
              <w:rPr>
                <w:rStyle w:val="Hyperlink"/>
                <w:rFonts w:cstheme="minorHAnsi"/>
                <w:noProof/>
                <w:sz w:val="24"/>
                <w:szCs w:val="24"/>
                <w:rPrChange w:id="4682" w:author="DuyNgo" w:date="2012-08-10T08:15:00Z">
                  <w:rPr>
                    <w:rStyle w:val="Hyperlink"/>
                    <w:noProof/>
                  </w:rPr>
                </w:rPrChange>
              </w:rPr>
              <w:fldChar w:fldCharType="separate"/>
            </w:r>
            <w:r w:rsidRPr="00303364">
              <w:rPr>
                <w:rStyle w:val="Hyperlink"/>
                <w:rFonts w:cstheme="minorHAnsi"/>
                <w:noProof/>
                <w:sz w:val="24"/>
                <w:szCs w:val="24"/>
                <w:rPrChange w:id="4683" w:author="DuyNgo" w:date="2012-08-10T08:15:00Z">
                  <w:rPr>
                    <w:rStyle w:val="Hyperlink"/>
                    <w:rFonts w:ascii="Times New Roman" w:hAnsi="Times New Roman" w:cs="Times New Roman"/>
                    <w:noProof/>
                  </w:rPr>
                </w:rPrChange>
              </w:rPr>
              <w:t>1.27.1</w:t>
            </w:r>
            <w:r w:rsidRPr="00303364">
              <w:rPr>
                <w:rFonts w:eastAsiaTheme="minorEastAsia" w:cstheme="minorHAnsi"/>
                <w:noProof/>
                <w:sz w:val="24"/>
                <w:szCs w:val="24"/>
                <w:lang w:eastAsia="ja-JP"/>
                <w:rPrChange w:id="4684" w:author="DuyNgo" w:date="2012-08-10T08:15:00Z">
                  <w:rPr>
                    <w:rFonts w:eastAsiaTheme="minorEastAsia"/>
                    <w:noProof/>
                    <w:lang w:eastAsia="ja-JP"/>
                  </w:rPr>
                </w:rPrChange>
              </w:rPr>
              <w:tab/>
            </w:r>
            <w:r w:rsidRPr="00303364">
              <w:rPr>
                <w:rStyle w:val="Hyperlink"/>
                <w:rFonts w:cstheme="minorHAnsi"/>
                <w:noProof/>
                <w:sz w:val="24"/>
                <w:szCs w:val="24"/>
                <w:rPrChange w:id="4685"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686" w:author="DuyNgo" w:date="2012-08-10T08:15:00Z">
                  <w:rPr>
                    <w:noProof/>
                    <w:webHidden/>
                  </w:rPr>
                </w:rPrChange>
              </w:rPr>
              <w:tab/>
            </w:r>
            <w:r w:rsidRPr="00303364">
              <w:rPr>
                <w:rFonts w:cstheme="minorHAnsi"/>
                <w:noProof/>
                <w:webHidden/>
                <w:sz w:val="24"/>
                <w:szCs w:val="24"/>
                <w:rPrChange w:id="4687" w:author="DuyNgo" w:date="2012-08-10T08:15:00Z">
                  <w:rPr>
                    <w:noProof/>
                    <w:webHidden/>
                  </w:rPr>
                </w:rPrChange>
              </w:rPr>
              <w:fldChar w:fldCharType="begin"/>
            </w:r>
            <w:r w:rsidRPr="00303364">
              <w:rPr>
                <w:rFonts w:cstheme="minorHAnsi"/>
                <w:noProof/>
                <w:webHidden/>
                <w:sz w:val="24"/>
                <w:szCs w:val="24"/>
                <w:rPrChange w:id="4688" w:author="DuyNgo" w:date="2012-08-10T08:15:00Z">
                  <w:rPr>
                    <w:noProof/>
                    <w:webHidden/>
                  </w:rPr>
                </w:rPrChange>
              </w:rPr>
              <w:instrText xml:space="preserve"> PAGEREF _Toc332351310 \h </w:instrText>
            </w:r>
          </w:ins>
          <w:r w:rsidRPr="00303364">
            <w:rPr>
              <w:rFonts w:cstheme="minorHAnsi"/>
              <w:noProof/>
              <w:webHidden/>
              <w:sz w:val="24"/>
              <w:szCs w:val="24"/>
              <w:rPrChange w:id="4689" w:author="DuyNgo" w:date="2012-08-10T08:15:00Z">
                <w:rPr>
                  <w:rFonts w:cstheme="minorHAnsi"/>
                  <w:noProof/>
                  <w:webHidden/>
                  <w:sz w:val="24"/>
                  <w:szCs w:val="24"/>
                </w:rPr>
              </w:rPrChange>
            </w:rPr>
          </w:r>
          <w:r w:rsidRPr="00303364">
            <w:rPr>
              <w:rFonts w:cstheme="minorHAnsi"/>
              <w:noProof/>
              <w:webHidden/>
              <w:sz w:val="24"/>
              <w:szCs w:val="24"/>
              <w:rPrChange w:id="4690" w:author="DuyNgo" w:date="2012-08-10T08:15:00Z">
                <w:rPr>
                  <w:noProof/>
                  <w:webHidden/>
                </w:rPr>
              </w:rPrChange>
            </w:rPr>
            <w:fldChar w:fldCharType="separate"/>
          </w:r>
          <w:ins w:id="4691" w:author="DuyNgo" w:date="2012-08-10T08:15:00Z">
            <w:r w:rsidRPr="00303364">
              <w:rPr>
                <w:rFonts w:cstheme="minorHAnsi"/>
                <w:noProof/>
                <w:webHidden/>
                <w:sz w:val="24"/>
                <w:szCs w:val="24"/>
                <w:rPrChange w:id="4692" w:author="DuyNgo" w:date="2012-08-10T08:15:00Z">
                  <w:rPr>
                    <w:noProof/>
                    <w:webHidden/>
                  </w:rPr>
                </w:rPrChange>
              </w:rPr>
              <w:t>328</w:t>
            </w:r>
            <w:r w:rsidRPr="00303364">
              <w:rPr>
                <w:rFonts w:cstheme="minorHAnsi"/>
                <w:noProof/>
                <w:webHidden/>
                <w:sz w:val="24"/>
                <w:szCs w:val="24"/>
                <w:rPrChange w:id="4693" w:author="DuyNgo" w:date="2012-08-10T08:15:00Z">
                  <w:rPr>
                    <w:noProof/>
                    <w:webHidden/>
                  </w:rPr>
                </w:rPrChange>
              </w:rPr>
              <w:fldChar w:fldCharType="end"/>
            </w:r>
            <w:r w:rsidRPr="00303364">
              <w:rPr>
                <w:rStyle w:val="Hyperlink"/>
                <w:rFonts w:cstheme="minorHAnsi"/>
                <w:noProof/>
                <w:sz w:val="24"/>
                <w:szCs w:val="24"/>
                <w:rPrChange w:id="469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695" w:author="DuyNgo" w:date="2012-08-10T08:15:00Z"/>
              <w:rFonts w:eastAsiaTheme="minorEastAsia" w:cstheme="minorHAnsi"/>
              <w:noProof/>
              <w:sz w:val="24"/>
              <w:szCs w:val="24"/>
              <w:lang w:eastAsia="ja-JP"/>
              <w:rPrChange w:id="4696" w:author="DuyNgo" w:date="2012-08-10T08:15:00Z">
                <w:rPr>
                  <w:ins w:id="4697" w:author="DuyNgo" w:date="2012-08-10T08:15:00Z"/>
                  <w:rFonts w:eastAsiaTheme="minorEastAsia"/>
                  <w:noProof/>
                  <w:lang w:eastAsia="ja-JP"/>
                </w:rPr>
              </w:rPrChange>
            </w:rPr>
          </w:pPr>
          <w:ins w:id="4698" w:author="DuyNgo" w:date="2012-08-10T08:15:00Z">
            <w:r w:rsidRPr="00303364">
              <w:rPr>
                <w:rStyle w:val="Hyperlink"/>
                <w:rFonts w:cstheme="minorHAnsi"/>
                <w:noProof/>
                <w:sz w:val="24"/>
                <w:szCs w:val="24"/>
                <w:rPrChange w:id="4699" w:author="DuyNgo" w:date="2012-08-10T08:15:00Z">
                  <w:rPr>
                    <w:rStyle w:val="Hyperlink"/>
                    <w:noProof/>
                  </w:rPr>
                </w:rPrChange>
              </w:rPr>
              <w:fldChar w:fldCharType="begin"/>
            </w:r>
            <w:r w:rsidRPr="00303364">
              <w:rPr>
                <w:rStyle w:val="Hyperlink"/>
                <w:rFonts w:cstheme="minorHAnsi"/>
                <w:noProof/>
                <w:sz w:val="24"/>
                <w:szCs w:val="24"/>
                <w:rPrChange w:id="4700" w:author="DuyNgo" w:date="2012-08-10T08:15:00Z">
                  <w:rPr>
                    <w:rStyle w:val="Hyperlink"/>
                    <w:noProof/>
                  </w:rPr>
                </w:rPrChange>
              </w:rPr>
              <w:instrText xml:space="preserve"> </w:instrText>
            </w:r>
            <w:r w:rsidRPr="00303364">
              <w:rPr>
                <w:rFonts w:cstheme="minorHAnsi"/>
                <w:noProof/>
                <w:sz w:val="24"/>
                <w:szCs w:val="24"/>
                <w:rPrChange w:id="4701" w:author="DuyNgo" w:date="2012-08-10T08:15:00Z">
                  <w:rPr>
                    <w:noProof/>
                  </w:rPr>
                </w:rPrChange>
              </w:rPr>
              <w:instrText>HYPERLINK \l "_Toc332351311"</w:instrText>
            </w:r>
            <w:r w:rsidRPr="00303364">
              <w:rPr>
                <w:rStyle w:val="Hyperlink"/>
                <w:rFonts w:cstheme="minorHAnsi"/>
                <w:noProof/>
                <w:sz w:val="24"/>
                <w:szCs w:val="24"/>
                <w:rPrChange w:id="4702" w:author="DuyNgo" w:date="2012-08-10T08:15:00Z">
                  <w:rPr>
                    <w:rStyle w:val="Hyperlink"/>
                    <w:noProof/>
                  </w:rPr>
                </w:rPrChange>
              </w:rPr>
              <w:instrText xml:space="preserve"> </w:instrText>
            </w:r>
            <w:r w:rsidRPr="00303364">
              <w:rPr>
                <w:rStyle w:val="Hyperlink"/>
                <w:rFonts w:cstheme="minorHAnsi"/>
                <w:noProof/>
                <w:sz w:val="24"/>
                <w:szCs w:val="24"/>
                <w:rPrChange w:id="4703" w:author="DuyNgo" w:date="2012-08-10T08:15:00Z">
                  <w:rPr>
                    <w:rStyle w:val="Hyperlink"/>
                    <w:noProof/>
                  </w:rPr>
                </w:rPrChange>
              </w:rPr>
              <w:fldChar w:fldCharType="separate"/>
            </w:r>
            <w:r w:rsidRPr="00303364">
              <w:rPr>
                <w:rStyle w:val="Hyperlink"/>
                <w:rFonts w:cstheme="minorHAnsi"/>
                <w:noProof/>
                <w:sz w:val="24"/>
                <w:szCs w:val="24"/>
                <w:rPrChange w:id="4704" w:author="DuyNgo" w:date="2012-08-10T08:15:00Z">
                  <w:rPr>
                    <w:rStyle w:val="Hyperlink"/>
                    <w:rFonts w:ascii="Times New Roman" w:hAnsi="Times New Roman" w:cs="Times New Roman"/>
                    <w:noProof/>
                  </w:rPr>
                </w:rPrChange>
              </w:rPr>
              <w:t>1.27.2</w:t>
            </w:r>
            <w:r w:rsidRPr="00303364">
              <w:rPr>
                <w:rFonts w:eastAsiaTheme="minorEastAsia" w:cstheme="minorHAnsi"/>
                <w:noProof/>
                <w:sz w:val="24"/>
                <w:szCs w:val="24"/>
                <w:lang w:eastAsia="ja-JP"/>
                <w:rPrChange w:id="4705" w:author="DuyNgo" w:date="2012-08-10T08:15:00Z">
                  <w:rPr>
                    <w:rFonts w:eastAsiaTheme="minorEastAsia"/>
                    <w:noProof/>
                    <w:lang w:eastAsia="ja-JP"/>
                  </w:rPr>
                </w:rPrChange>
              </w:rPr>
              <w:tab/>
            </w:r>
            <w:r w:rsidRPr="00303364">
              <w:rPr>
                <w:rStyle w:val="Hyperlink"/>
                <w:rFonts w:cstheme="minorHAnsi"/>
                <w:noProof/>
                <w:sz w:val="24"/>
                <w:szCs w:val="24"/>
                <w:rPrChange w:id="4706"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707" w:author="DuyNgo" w:date="2012-08-10T08:15:00Z">
                  <w:rPr>
                    <w:noProof/>
                    <w:webHidden/>
                  </w:rPr>
                </w:rPrChange>
              </w:rPr>
              <w:tab/>
            </w:r>
            <w:r w:rsidRPr="00303364">
              <w:rPr>
                <w:rFonts w:cstheme="minorHAnsi"/>
                <w:noProof/>
                <w:webHidden/>
                <w:sz w:val="24"/>
                <w:szCs w:val="24"/>
                <w:rPrChange w:id="4708" w:author="DuyNgo" w:date="2012-08-10T08:15:00Z">
                  <w:rPr>
                    <w:noProof/>
                    <w:webHidden/>
                  </w:rPr>
                </w:rPrChange>
              </w:rPr>
              <w:fldChar w:fldCharType="begin"/>
            </w:r>
            <w:r w:rsidRPr="00303364">
              <w:rPr>
                <w:rFonts w:cstheme="minorHAnsi"/>
                <w:noProof/>
                <w:webHidden/>
                <w:sz w:val="24"/>
                <w:szCs w:val="24"/>
                <w:rPrChange w:id="4709" w:author="DuyNgo" w:date="2012-08-10T08:15:00Z">
                  <w:rPr>
                    <w:noProof/>
                    <w:webHidden/>
                  </w:rPr>
                </w:rPrChange>
              </w:rPr>
              <w:instrText xml:space="preserve"> PAGEREF _Toc332351311 \h </w:instrText>
            </w:r>
          </w:ins>
          <w:r w:rsidRPr="00303364">
            <w:rPr>
              <w:rFonts w:cstheme="minorHAnsi"/>
              <w:noProof/>
              <w:webHidden/>
              <w:sz w:val="24"/>
              <w:szCs w:val="24"/>
              <w:rPrChange w:id="4710" w:author="DuyNgo" w:date="2012-08-10T08:15:00Z">
                <w:rPr>
                  <w:rFonts w:cstheme="minorHAnsi"/>
                  <w:noProof/>
                  <w:webHidden/>
                  <w:sz w:val="24"/>
                  <w:szCs w:val="24"/>
                </w:rPr>
              </w:rPrChange>
            </w:rPr>
          </w:r>
          <w:r w:rsidRPr="00303364">
            <w:rPr>
              <w:rFonts w:cstheme="minorHAnsi"/>
              <w:noProof/>
              <w:webHidden/>
              <w:sz w:val="24"/>
              <w:szCs w:val="24"/>
              <w:rPrChange w:id="4711" w:author="DuyNgo" w:date="2012-08-10T08:15:00Z">
                <w:rPr>
                  <w:noProof/>
                  <w:webHidden/>
                </w:rPr>
              </w:rPrChange>
            </w:rPr>
            <w:fldChar w:fldCharType="separate"/>
          </w:r>
          <w:ins w:id="4712" w:author="DuyNgo" w:date="2012-08-10T08:15:00Z">
            <w:r w:rsidRPr="00303364">
              <w:rPr>
                <w:rFonts w:cstheme="minorHAnsi"/>
                <w:noProof/>
                <w:webHidden/>
                <w:sz w:val="24"/>
                <w:szCs w:val="24"/>
                <w:rPrChange w:id="4713" w:author="DuyNgo" w:date="2012-08-10T08:15:00Z">
                  <w:rPr>
                    <w:noProof/>
                    <w:webHidden/>
                  </w:rPr>
                </w:rPrChange>
              </w:rPr>
              <w:t>329</w:t>
            </w:r>
            <w:r w:rsidRPr="00303364">
              <w:rPr>
                <w:rFonts w:cstheme="minorHAnsi"/>
                <w:noProof/>
                <w:webHidden/>
                <w:sz w:val="24"/>
                <w:szCs w:val="24"/>
                <w:rPrChange w:id="4714" w:author="DuyNgo" w:date="2012-08-10T08:15:00Z">
                  <w:rPr>
                    <w:noProof/>
                    <w:webHidden/>
                  </w:rPr>
                </w:rPrChange>
              </w:rPr>
              <w:fldChar w:fldCharType="end"/>
            </w:r>
            <w:r w:rsidRPr="00303364">
              <w:rPr>
                <w:rStyle w:val="Hyperlink"/>
                <w:rFonts w:cstheme="minorHAnsi"/>
                <w:noProof/>
                <w:sz w:val="24"/>
                <w:szCs w:val="24"/>
                <w:rPrChange w:id="4715"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716" w:author="DuyNgo" w:date="2012-08-10T08:15:00Z"/>
              <w:rFonts w:eastAsiaTheme="minorEastAsia" w:cstheme="minorHAnsi"/>
              <w:noProof/>
              <w:sz w:val="24"/>
              <w:szCs w:val="24"/>
              <w:lang w:eastAsia="ja-JP"/>
              <w:rPrChange w:id="4717" w:author="DuyNgo" w:date="2012-08-10T08:15:00Z">
                <w:rPr>
                  <w:ins w:id="4718" w:author="DuyNgo" w:date="2012-08-10T08:15:00Z"/>
                  <w:rFonts w:eastAsiaTheme="minorEastAsia"/>
                  <w:noProof/>
                  <w:lang w:eastAsia="ja-JP"/>
                </w:rPr>
              </w:rPrChange>
            </w:rPr>
          </w:pPr>
          <w:ins w:id="4719" w:author="DuyNgo" w:date="2012-08-10T08:15:00Z">
            <w:r w:rsidRPr="00303364">
              <w:rPr>
                <w:rStyle w:val="Hyperlink"/>
                <w:rFonts w:cstheme="minorHAnsi"/>
                <w:noProof/>
                <w:sz w:val="24"/>
                <w:szCs w:val="24"/>
                <w:rPrChange w:id="4720" w:author="DuyNgo" w:date="2012-08-10T08:15:00Z">
                  <w:rPr>
                    <w:rStyle w:val="Hyperlink"/>
                    <w:noProof/>
                  </w:rPr>
                </w:rPrChange>
              </w:rPr>
              <w:fldChar w:fldCharType="begin"/>
            </w:r>
            <w:r w:rsidRPr="00303364">
              <w:rPr>
                <w:rStyle w:val="Hyperlink"/>
                <w:rFonts w:cstheme="minorHAnsi"/>
                <w:noProof/>
                <w:sz w:val="24"/>
                <w:szCs w:val="24"/>
                <w:rPrChange w:id="4721" w:author="DuyNgo" w:date="2012-08-10T08:15:00Z">
                  <w:rPr>
                    <w:rStyle w:val="Hyperlink"/>
                    <w:noProof/>
                  </w:rPr>
                </w:rPrChange>
              </w:rPr>
              <w:instrText xml:space="preserve"> </w:instrText>
            </w:r>
            <w:r w:rsidRPr="00303364">
              <w:rPr>
                <w:rFonts w:cstheme="minorHAnsi"/>
                <w:noProof/>
                <w:sz w:val="24"/>
                <w:szCs w:val="24"/>
                <w:rPrChange w:id="4722" w:author="DuyNgo" w:date="2012-08-10T08:15:00Z">
                  <w:rPr>
                    <w:noProof/>
                  </w:rPr>
                </w:rPrChange>
              </w:rPr>
              <w:instrText>HYPERLINK \l "_Toc332351312"</w:instrText>
            </w:r>
            <w:r w:rsidRPr="00303364">
              <w:rPr>
                <w:rStyle w:val="Hyperlink"/>
                <w:rFonts w:cstheme="minorHAnsi"/>
                <w:noProof/>
                <w:sz w:val="24"/>
                <w:szCs w:val="24"/>
                <w:rPrChange w:id="4723" w:author="DuyNgo" w:date="2012-08-10T08:15:00Z">
                  <w:rPr>
                    <w:rStyle w:val="Hyperlink"/>
                    <w:noProof/>
                  </w:rPr>
                </w:rPrChange>
              </w:rPr>
              <w:instrText xml:space="preserve"> </w:instrText>
            </w:r>
            <w:r w:rsidRPr="00303364">
              <w:rPr>
                <w:rStyle w:val="Hyperlink"/>
                <w:rFonts w:cstheme="minorHAnsi"/>
                <w:noProof/>
                <w:sz w:val="24"/>
                <w:szCs w:val="24"/>
                <w:rPrChange w:id="4724" w:author="DuyNgo" w:date="2012-08-10T08:15:00Z">
                  <w:rPr>
                    <w:rStyle w:val="Hyperlink"/>
                    <w:noProof/>
                  </w:rPr>
                </w:rPrChange>
              </w:rPr>
              <w:fldChar w:fldCharType="separate"/>
            </w:r>
            <w:r w:rsidRPr="00303364">
              <w:rPr>
                <w:rStyle w:val="Hyperlink"/>
                <w:rFonts w:cstheme="minorHAnsi"/>
                <w:noProof/>
                <w:sz w:val="24"/>
                <w:szCs w:val="24"/>
                <w:rPrChange w:id="4725" w:author="DuyNgo" w:date="2012-08-10T08:15:00Z">
                  <w:rPr>
                    <w:rStyle w:val="Hyperlink"/>
                    <w:rFonts w:ascii="Times New Roman" w:hAnsi="Times New Roman" w:cs="Times New Roman"/>
                    <w:noProof/>
                  </w:rPr>
                </w:rPrChange>
              </w:rPr>
              <w:t>1.28</w:t>
            </w:r>
            <w:r w:rsidRPr="00303364">
              <w:rPr>
                <w:rFonts w:eastAsiaTheme="minorEastAsia" w:cstheme="minorHAnsi"/>
                <w:noProof/>
                <w:sz w:val="24"/>
                <w:szCs w:val="24"/>
                <w:lang w:eastAsia="ja-JP"/>
                <w:rPrChange w:id="4726" w:author="DuyNgo" w:date="2012-08-10T08:15:00Z">
                  <w:rPr>
                    <w:rFonts w:eastAsiaTheme="minorEastAsia"/>
                    <w:noProof/>
                    <w:lang w:eastAsia="ja-JP"/>
                  </w:rPr>
                </w:rPrChange>
              </w:rPr>
              <w:tab/>
            </w:r>
            <w:r w:rsidRPr="00303364">
              <w:rPr>
                <w:rStyle w:val="Hyperlink"/>
                <w:rFonts w:cstheme="minorHAnsi"/>
                <w:noProof/>
                <w:sz w:val="24"/>
                <w:szCs w:val="24"/>
                <w:rPrChange w:id="4727" w:author="DuyNgo" w:date="2012-08-10T08:15:00Z">
                  <w:rPr>
                    <w:rStyle w:val="Hyperlink"/>
                    <w:rFonts w:ascii="Times New Roman" w:hAnsi="Times New Roman" w:cs="Times New Roman"/>
                    <w:noProof/>
                  </w:rPr>
                </w:rPrChange>
              </w:rPr>
              <w:t>ProjectEye _UC15 - Edit Product Use Case</w:t>
            </w:r>
            <w:r w:rsidRPr="00303364">
              <w:rPr>
                <w:rFonts w:cstheme="minorHAnsi"/>
                <w:noProof/>
                <w:webHidden/>
                <w:sz w:val="24"/>
                <w:szCs w:val="24"/>
                <w:rPrChange w:id="4728" w:author="DuyNgo" w:date="2012-08-10T08:15:00Z">
                  <w:rPr>
                    <w:noProof/>
                    <w:webHidden/>
                  </w:rPr>
                </w:rPrChange>
              </w:rPr>
              <w:tab/>
            </w:r>
            <w:r w:rsidRPr="00303364">
              <w:rPr>
                <w:rFonts w:cstheme="minorHAnsi"/>
                <w:noProof/>
                <w:webHidden/>
                <w:sz w:val="24"/>
                <w:szCs w:val="24"/>
                <w:rPrChange w:id="4729" w:author="DuyNgo" w:date="2012-08-10T08:15:00Z">
                  <w:rPr>
                    <w:noProof/>
                    <w:webHidden/>
                  </w:rPr>
                </w:rPrChange>
              </w:rPr>
              <w:fldChar w:fldCharType="begin"/>
            </w:r>
            <w:r w:rsidRPr="00303364">
              <w:rPr>
                <w:rFonts w:cstheme="minorHAnsi"/>
                <w:noProof/>
                <w:webHidden/>
                <w:sz w:val="24"/>
                <w:szCs w:val="24"/>
                <w:rPrChange w:id="4730" w:author="DuyNgo" w:date="2012-08-10T08:15:00Z">
                  <w:rPr>
                    <w:noProof/>
                    <w:webHidden/>
                  </w:rPr>
                </w:rPrChange>
              </w:rPr>
              <w:instrText xml:space="preserve"> PAGEREF _Toc332351312 \h </w:instrText>
            </w:r>
          </w:ins>
          <w:r w:rsidRPr="00303364">
            <w:rPr>
              <w:rFonts w:cstheme="minorHAnsi"/>
              <w:noProof/>
              <w:webHidden/>
              <w:sz w:val="24"/>
              <w:szCs w:val="24"/>
              <w:rPrChange w:id="4731" w:author="DuyNgo" w:date="2012-08-10T08:15:00Z">
                <w:rPr>
                  <w:rFonts w:cstheme="minorHAnsi"/>
                  <w:noProof/>
                  <w:webHidden/>
                  <w:sz w:val="24"/>
                  <w:szCs w:val="24"/>
                </w:rPr>
              </w:rPrChange>
            </w:rPr>
          </w:r>
          <w:r w:rsidRPr="00303364">
            <w:rPr>
              <w:rFonts w:cstheme="minorHAnsi"/>
              <w:noProof/>
              <w:webHidden/>
              <w:sz w:val="24"/>
              <w:szCs w:val="24"/>
              <w:rPrChange w:id="4732" w:author="DuyNgo" w:date="2012-08-10T08:15:00Z">
                <w:rPr>
                  <w:noProof/>
                  <w:webHidden/>
                </w:rPr>
              </w:rPrChange>
            </w:rPr>
            <w:fldChar w:fldCharType="separate"/>
          </w:r>
          <w:ins w:id="4733" w:author="DuyNgo" w:date="2012-08-10T08:15:00Z">
            <w:r w:rsidRPr="00303364">
              <w:rPr>
                <w:rFonts w:cstheme="minorHAnsi"/>
                <w:noProof/>
                <w:webHidden/>
                <w:sz w:val="24"/>
                <w:szCs w:val="24"/>
                <w:rPrChange w:id="4734" w:author="DuyNgo" w:date="2012-08-10T08:15:00Z">
                  <w:rPr>
                    <w:noProof/>
                    <w:webHidden/>
                  </w:rPr>
                </w:rPrChange>
              </w:rPr>
              <w:t>329</w:t>
            </w:r>
            <w:r w:rsidRPr="00303364">
              <w:rPr>
                <w:rFonts w:cstheme="minorHAnsi"/>
                <w:noProof/>
                <w:webHidden/>
                <w:sz w:val="24"/>
                <w:szCs w:val="24"/>
                <w:rPrChange w:id="4735" w:author="DuyNgo" w:date="2012-08-10T08:15:00Z">
                  <w:rPr>
                    <w:noProof/>
                    <w:webHidden/>
                  </w:rPr>
                </w:rPrChange>
              </w:rPr>
              <w:fldChar w:fldCharType="end"/>
            </w:r>
            <w:r w:rsidRPr="00303364">
              <w:rPr>
                <w:rStyle w:val="Hyperlink"/>
                <w:rFonts w:cstheme="minorHAnsi"/>
                <w:noProof/>
                <w:sz w:val="24"/>
                <w:szCs w:val="24"/>
                <w:rPrChange w:id="473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737" w:author="DuyNgo" w:date="2012-08-10T08:15:00Z"/>
              <w:rFonts w:eastAsiaTheme="minorEastAsia" w:cstheme="minorHAnsi"/>
              <w:noProof/>
              <w:sz w:val="24"/>
              <w:szCs w:val="24"/>
              <w:lang w:eastAsia="ja-JP"/>
              <w:rPrChange w:id="4738" w:author="DuyNgo" w:date="2012-08-10T08:15:00Z">
                <w:rPr>
                  <w:ins w:id="4739" w:author="DuyNgo" w:date="2012-08-10T08:15:00Z"/>
                  <w:rFonts w:eastAsiaTheme="minorEastAsia"/>
                  <w:noProof/>
                  <w:lang w:eastAsia="ja-JP"/>
                </w:rPr>
              </w:rPrChange>
            </w:rPr>
          </w:pPr>
          <w:ins w:id="4740" w:author="DuyNgo" w:date="2012-08-10T08:15:00Z">
            <w:r w:rsidRPr="00303364">
              <w:rPr>
                <w:rStyle w:val="Hyperlink"/>
                <w:rFonts w:cstheme="minorHAnsi"/>
                <w:noProof/>
                <w:sz w:val="24"/>
                <w:szCs w:val="24"/>
                <w:rPrChange w:id="4741" w:author="DuyNgo" w:date="2012-08-10T08:15:00Z">
                  <w:rPr>
                    <w:rStyle w:val="Hyperlink"/>
                    <w:noProof/>
                  </w:rPr>
                </w:rPrChange>
              </w:rPr>
              <w:fldChar w:fldCharType="begin"/>
            </w:r>
            <w:r w:rsidRPr="00303364">
              <w:rPr>
                <w:rStyle w:val="Hyperlink"/>
                <w:rFonts w:cstheme="minorHAnsi"/>
                <w:noProof/>
                <w:sz w:val="24"/>
                <w:szCs w:val="24"/>
                <w:rPrChange w:id="4742" w:author="DuyNgo" w:date="2012-08-10T08:15:00Z">
                  <w:rPr>
                    <w:rStyle w:val="Hyperlink"/>
                    <w:noProof/>
                  </w:rPr>
                </w:rPrChange>
              </w:rPr>
              <w:instrText xml:space="preserve"> </w:instrText>
            </w:r>
            <w:r w:rsidRPr="00303364">
              <w:rPr>
                <w:rFonts w:cstheme="minorHAnsi"/>
                <w:noProof/>
                <w:sz w:val="24"/>
                <w:szCs w:val="24"/>
                <w:rPrChange w:id="4743" w:author="DuyNgo" w:date="2012-08-10T08:15:00Z">
                  <w:rPr>
                    <w:noProof/>
                  </w:rPr>
                </w:rPrChange>
              </w:rPr>
              <w:instrText>HYPERLINK \l "_Toc332351313"</w:instrText>
            </w:r>
            <w:r w:rsidRPr="00303364">
              <w:rPr>
                <w:rStyle w:val="Hyperlink"/>
                <w:rFonts w:cstheme="minorHAnsi"/>
                <w:noProof/>
                <w:sz w:val="24"/>
                <w:szCs w:val="24"/>
                <w:rPrChange w:id="4744" w:author="DuyNgo" w:date="2012-08-10T08:15:00Z">
                  <w:rPr>
                    <w:rStyle w:val="Hyperlink"/>
                    <w:noProof/>
                  </w:rPr>
                </w:rPrChange>
              </w:rPr>
              <w:instrText xml:space="preserve"> </w:instrText>
            </w:r>
            <w:r w:rsidRPr="00303364">
              <w:rPr>
                <w:rStyle w:val="Hyperlink"/>
                <w:rFonts w:cstheme="minorHAnsi"/>
                <w:noProof/>
                <w:sz w:val="24"/>
                <w:szCs w:val="24"/>
                <w:rPrChange w:id="4745" w:author="DuyNgo" w:date="2012-08-10T08:15:00Z">
                  <w:rPr>
                    <w:rStyle w:val="Hyperlink"/>
                    <w:noProof/>
                  </w:rPr>
                </w:rPrChange>
              </w:rPr>
              <w:fldChar w:fldCharType="separate"/>
            </w:r>
            <w:r w:rsidRPr="00303364">
              <w:rPr>
                <w:rStyle w:val="Hyperlink"/>
                <w:rFonts w:cstheme="minorHAnsi"/>
                <w:noProof/>
                <w:sz w:val="24"/>
                <w:szCs w:val="24"/>
                <w:rPrChange w:id="4746" w:author="DuyNgo" w:date="2012-08-10T08:15:00Z">
                  <w:rPr>
                    <w:rStyle w:val="Hyperlink"/>
                    <w:rFonts w:ascii="Times New Roman" w:hAnsi="Times New Roman" w:cs="Times New Roman"/>
                    <w:noProof/>
                  </w:rPr>
                </w:rPrChange>
              </w:rPr>
              <w:t>1.28.1</w:t>
            </w:r>
            <w:r w:rsidRPr="00303364">
              <w:rPr>
                <w:rFonts w:eastAsiaTheme="minorEastAsia" w:cstheme="minorHAnsi"/>
                <w:noProof/>
                <w:sz w:val="24"/>
                <w:szCs w:val="24"/>
                <w:lang w:eastAsia="ja-JP"/>
                <w:rPrChange w:id="4747" w:author="DuyNgo" w:date="2012-08-10T08:15:00Z">
                  <w:rPr>
                    <w:rFonts w:eastAsiaTheme="minorEastAsia"/>
                    <w:noProof/>
                    <w:lang w:eastAsia="ja-JP"/>
                  </w:rPr>
                </w:rPrChange>
              </w:rPr>
              <w:tab/>
            </w:r>
            <w:r w:rsidRPr="00303364">
              <w:rPr>
                <w:rStyle w:val="Hyperlink"/>
                <w:rFonts w:cstheme="minorHAnsi"/>
                <w:noProof/>
                <w:sz w:val="24"/>
                <w:szCs w:val="24"/>
                <w:rPrChange w:id="4748"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749" w:author="DuyNgo" w:date="2012-08-10T08:15:00Z">
                  <w:rPr>
                    <w:noProof/>
                    <w:webHidden/>
                  </w:rPr>
                </w:rPrChange>
              </w:rPr>
              <w:tab/>
            </w:r>
            <w:r w:rsidRPr="00303364">
              <w:rPr>
                <w:rFonts w:cstheme="minorHAnsi"/>
                <w:noProof/>
                <w:webHidden/>
                <w:sz w:val="24"/>
                <w:szCs w:val="24"/>
                <w:rPrChange w:id="4750" w:author="DuyNgo" w:date="2012-08-10T08:15:00Z">
                  <w:rPr>
                    <w:noProof/>
                    <w:webHidden/>
                  </w:rPr>
                </w:rPrChange>
              </w:rPr>
              <w:fldChar w:fldCharType="begin"/>
            </w:r>
            <w:r w:rsidRPr="00303364">
              <w:rPr>
                <w:rFonts w:cstheme="minorHAnsi"/>
                <w:noProof/>
                <w:webHidden/>
                <w:sz w:val="24"/>
                <w:szCs w:val="24"/>
                <w:rPrChange w:id="4751" w:author="DuyNgo" w:date="2012-08-10T08:15:00Z">
                  <w:rPr>
                    <w:noProof/>
                    <w:webHidden/>
                  </w:rPr>
                </w:rPrChange>
              </w:rPr>
              <w:instrText xml:space="preserve"> PAGEREF _Toc332351313 \h </w:instrText>
            </w:r>
          </w:ins>
          <w:r w:rsidRPr="00303364">
            <w:rPr>
              <w:rFonts w:cstheme="minorHAnsi"/>
              <w:noProof/>
              <w:webHidden/>
              <w:sz w:val="24"/>
              <w:szCs w:val="24"/>
              <w:rPrChange w:id="4752" w:author="DuyNgo" w:date="2012-08-10T08:15:00Z">
                <w:rPr>
                  <w:rFonts w:cstheme="minorHAnsi"/>
                  <w:noProof/>
                  <w:webHidden/>
                  <w:sz w:val="24"/>
                  <w:szCs w:val="24"/>
                </w:rPr>
              </w:rPrChange>
            </w:rPr>
          </w:r>
          <w:r w:rsidRPr="00303364">
            <w:rPr>
              <w:rFonts w:cstheme="minorHAnsi"/>
              <w:noProof/>
              <w:webHidden/>
              <w:sz w:val="24"/>
              <w:szCs w:val="24"/>
              <w:rPrChange w:id="4753" w:author="DuyNgo" w:date="2012-08-10T08:15:00Z">
                <w:rPr>
                  <w:noProof/>
                  <w:webHidden/>
                </w:rPr>
              </w:rPrChange>
            </w:rPr>
            <w:fldChar w:fldCharType="separate"/>
          </w:r>
          <w:ins w:id="4754" w:author="DuyNgo" w:date="2012-08-10T08:15:00Z">
            <w:r w:rsidRPr="00303364">
              <w:rPr>
                <w:rFonts w:cstheme="minorHAnsi"/>
                <w:noProof/>
                <w:webHidden/>
                <w:sz w:val="24"/>
                <w:szCs w:val="24"/>
                <w:rPrChange w:id="4755" w:author="DuyNgo" w:date="2012-08-10T08:15:00Z">
                  <w:rPr>
                    <w:noProof/>
                    <w:webHidden/>
                  </w:rPr>
                </w:rPrChange>
              </w:rPr>
              <w:t>329</w:t>
            </w:r>
            <w:r w:rsidRPr="00303364">
              <w:rPr>
                <w:rFonts w:cstheme="minorHAnsi"/>
                <w:noProof/>
                <w:webHidden/>
                <w:sz w:val="24"/>
                <w:szCs w:val="24"/>
                <w:rPrChange w:id="4756" w:author="DuyNgo" w:date="2012-08-10T08:15:00Z">
                  <w:rPr>
                    <w:noProof/>
                    <w:webHidden/>
                  </w:rPr>
                </w:rPrChange>
              </w:rPr>
              <w:fldChar w:fldCharType="end"/>
            </w:r>
            <w:r w:rsidRPr="00303364">
              <w:rPr>
                <w:rStyle w:val="Hyperlink"/>
                <w:rFonts w:cstheme="minorHAnsi"/>
                <w:noProof/>
                <w:sz w:val="24"/>
                <w:szCs w:val="24"/>
                <w:rPrChange w:id="475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758" w:author="DuyNgo" w:date="2012-08-10T08:15:00Z"/>
              <w:rFonts w:eastAsiaTheme="minorEastAsia" w:cstheme="minorHAnsi"/>
              <w:noProof/>
              <w:sz w:val="24"/>
              <w:szCs w:val="24"/>
              <w:lang w:eastAsia="ja-JP"/>
              <w:rPrChange w:id="4759" w:author="DuyNgo" w:date="2012-08-10T08:15:00Z">
                <w:rPr>
                  <w:ins w:id="4760" w:author="DuyNgo" w:date="2012-08-10T08:15:00Z"/>
                  <w:rFonts w:eastAsiaTheme="minorEastAsia"/>
                  <w:noProof/>
                  <w:lang w:eastAsia="ja-JP"/>
                </w:rPr>
              </w:rPrChange>
            </w:rPr>
          </w:pPr>
          <w:ins w:id="4761" w:author="DuyNgo" w:date="2012-08-10T08:15:00Z">
            <w:r w:rsidRPr="00303364">
              <w:rPr>
                <w:rStyle w:val="Hyperlink"/>
                <w:rFonts w:cstheme="minorHAnsi"/>
                <w:noProof/>
                <w:sz w:val="24"/>
                <w:szCs w:val="24"/>
                <w:rPrChange w:id="4762" w:author="DuyNgo" w:date="2012-08-10T08:15:00Z">
                  <w:rPr>
                    <w:rStyle w:val="Hyperlink"/>
                    <w:noProof/>
                  </w:rPr>
                </w:rPrChange>
              </w:rPr>
              <w:fldChar w:fldCharType="begin"/>
            </w:r>
            <w:r w:rsidRPr="00303364">
              <w:rPr>
                <w:rStyle w:val="Hyperlink"/>
                <w:rFonts w:cstheme="minorHAnsi"/>
                <w:noProof/>
                <w:sz w:val="24"/>
                <w:szCs w:val="24"/>
                <w:rPrChange w:id="4763" w:author="DuyNgo" w:date="2012-08-10T08:15:00Z">
                  <w:rPr>
                    <w:rStyle w:val="Hyperlink"/>
                    <w:noProof/>
                  </w:rPr>
                </w:rPrChange>
              </w:rPr>
              <w:instrText xml:space="preserve"> </w:instrText>
            </w:r>
            <w:r w:rsidRPr="00303364">
              <w:rPr>
                <w:rFonts w:cstheme="minorHAnsi"/>
                <w:noProof/>
                <w:sz w:val="24"/>
                <w:szCs w:val="24"/>
                <w:rPrChange w:id="4764" w:author="DuyNgo" w:date="2012-08-10T08:15:00Z">
                  <w:rPr>
                    <w:noProof/>
                  </w:rPr>
                </w:rPrChange>
              </w:rPr>
              <w:instrText>HYPERLINK \l "_Toc332351314"</w:instrText>
            </w:r>
            <w:r w:rsidRPr="00303364">
              <w:rPr>
                <w:rStyle w:val="Hyperlink"/>
                <w:rFonts w:cstheme="minorHAnsi"/>
                <w:noProof/>
                <w:sz w:val="24"/>
                <w:szCs w:val="24"/>
                <w:rPrChange w:id="4765" w:author="DuyNgo" w:date="2012-08-10T08:15:00Z">
                  <w:rPr>
                    <w:rStyle w:val="Hyperlink"/>
                    <w:noProof/>
                  </w:rPr>
                </w:rPrChange>
              </w:rPr>
              <w:instrText xml:space="preserve"> </w:instrText>
            </w:r>
            <w:r w:rsidRPr="00303364">
              <w:rPr>
                <w:rStyle w:val="Hyperlink"/>
                <w:rFonts w:cstheme="minorHAnsi"/>
                <w:noProof/>
                <w:sz w:val="24"/>
                <w:szCs w:val="24"/>
                <w:rPrChange w:id="4766" w:author="DuyNgo" w:date="2012-08-10T08:15:00Z">
                  <w:rPr>
                    <w:rStyle w:val="Hyperlink"/>
                    <w:noProof/>
                  </w:rPr>
                </w:rPrChange>
              </w:rPr>
              <w:fldChar w:fldCharType="separate"/>
            </w:r>
            <w:r w:rsidRPr="00303364">
              <w:rPr>
                <w:rStyle w:val="Hyperlink"/>
                <w:rFonts w:cstheme="minorHAnsi"/>
                <w:noProof/>
                <w:sz w:val="24"/>
                <w:szCs w:val="24"/>
                <w:rPrChange w:id="4767" w:author="DuyNgo" w:date="2012-08-10T08:15:00Z">
                  <w:rPr>
                    <w:rStyle w:val="Hyperlink"/>
                    <w:rFonts w:ascii="Times New Roman" w:hAnsi="Times New Roman" w:cs="Times New Roman"/>
                    <w:noProof/>
                  </w:rPr>
                </w:rPrChange>
              </w:rPr>
              <w:t>1.28.2</w:t>
            </w:r>
            <w:r w:rsidRPr="00303364">
              <w:rPr>
                <w:rFonts w:eastAsiaTheme="minorEastAsia" w:cstheme="minorHAnsi"/>
                <w:noProof/>
                <w:sz w:val="24"/>
                <w:szCs w:val="24"/>
                <w:lang w:eastAsia="ja-JP"/>
                <w:rPrChange w:id="4768" w:author="DuyNgo" w:date="2012-08-10T08:15:00Z">
                  <w:rPr>
                    <w:rFonts w:eastAsiaTheme="minorEastAsia"/>
                    <w:noProof/>
                    <w:lang w:eastAsia="ja-JP"/>
                  </w:rPr>
                </w:rPrChange>
              </w:rPr>
              <w:tab/>
            </w:r>
            <w:r w:rsidRPr="00303364">
              <w:rPr>
                <w:rStyle w:val="Hyperlink"/>
                <w:rFonts w:cstheme="minorHAnsi"/>
                <w:noProof/>
                <w:sz w:val="24"/>
                <w:szCs w:val="24"/>
                <w:rPrChange w:id="4769"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770" w:author="DuyNgo" w:date="2012-08-10T08:15:00Z">
                  <w:rPr>
                    <w:noProof/>
                    <w:webHidden/>
                  </w:rPr>
                </w:rPrChange>
              </w:rPr>
              <w:tab/>
            </w:r>
            <w:r w:rsidRPr="00303364">
              <w:rPr>
                <w:rFonts w:cstheme="minorHAnsi"/>
                <w:noProof/>
                <w:webHidden/>
                <w:sz w:val="24"/>
                <w:szCs w:val="24"/>
                <w:rPrChange w:id="4771" w:author="DuyNgo" w:date="2012-08-10T08:15:00Z">
                  <w:rPr>
                    <w:noProof/>
                    <w:webHidden/>
                  </w:rPr>
                </w:rPrChange>
              </w:rPr>
              <w:fldChar w:fldCharType="begin"/>
            </w:r>
            <w:r w:rsidRPr="00303364">
              <w:rPr>
                <w:rFonts w:cstheme="minorHAnsi"/>
                <w:noProof/>
                <w:webHidden/>
                <w:sz w:val="24"/>
                <w:szCs w:val="24"/>
                <w:rPrChange w:id="4772" w:author="DuyNgo" w:date="2012-08-10T08:15:00Z">
                  <w:rPr>
                    <w:noProof/>
                    <w:webHidden/>
                  </w:rPr>
                </w:rPrChange>
              </w:rPr>
              <w:instrText xml:space="preserve"> PAGEREF _Toc332351314 \h </w:instrText>
            </w:r>
          </w:ins>
          <w:r w:rsidRPr="00303364">
            <w:rPr>
              <w:rFonts w:cstheme="minorHAnsi"/>
              <w:noProof/>
              <w:webHidden/>
              <w:sz w:val="24"/>
              <w:szCs w:val="24"/>
              <w:rPrChange w:id="4773" w:author="DuyNgo" w:date="2012-08-10T08:15:00Z">
                <w:rPr>
                  <w:rFonts w:cstheme="minorHAnsi"/>
                  <w:noProof/>
                  <w:webHidden/>
                  <w:sz w:val="24"/>
                  <w:szCs w:val="24"/>
                </w:rPr>
              </w:rPrChange>
            </w:rPr>
          </w:r>
          <w:r w:rsidRPr="00303364">
            <w:rPr>
              <w:rFonts w:cstheme="minorHAnsi"/>
              <w:noProof/>
              <w:webHidden/>
              <w:sz w:val="24"/>
              <w:szCs w:val="24"/>
              <w:rPrChange w:id="4774" w:author="DuyNgo" w:date="2012-08-10T08:15:00Z">
                <w:rPr>
                  <w:noProof/>
                  <w:webHidden/>
                </w:rPr>
              </w:rPrChange>
            </w:rPr>
            <w:fldChar w:fldCharType="separate"/>
          </w:r>
          <w:ins w:id="4775" w:author="DuyNgo" w:date="2012-08-10T08:15:00Z">
            <w:r w:rsidRPr="00303364">
              <w:rPr>
                <w:rFonts w:cstheme="minorHAnsi"/>
                <w:noProof/>
                <w:webHidden/>
                <w:sz w:val="24"/>
                <w:szCs w:val="24"/>
                <w:rPrChange w:id="4776" w:author="DuyNgo" w:date="2012-08-10T08:15:00Z">
                  <w:rPr>
                    <w:noProof/>
                    <w:webHidden/>
                  </w:rPr>
                </w:rPrChange>
              </w:rPr>
              <w:t>330</w:t>
            </w:r>
            <w:r w:rsidRPr="00303364">
              <w:rPr>
                <w:rFonts w:cstheme="minorHAnsi"/>
                <w:noProof/>
                <w:webHidden/>
                <w:sz w:val="24"/>
                <w:szCs w:val="24"/>
                <w:rPrChange w:id="4777" w:author="DuyNgo" w:date="2012-08-10T08:15:00Z">
                  <w:rPr>
                    <w:noProof/>
                    <w:webHidden/>
                  </w:rPr>
                </w:rPrChange>
              </w:rPr>
              <w:fldChar w:fldCharType="end"/>
            </w:r>
            <w:r w:rsidRPr="00303364">
              <w:rPr>
                <w:rStyle w:val="Hyperlink"/>
                <w:rFonts w:cstheme="minorHAnsi"/>
                <w:noProof/>
                <w:sz w:val="24"/>
                <w:szCs w:val="24"/>
                <w:rPrChange w:id="4778"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779" w:author="DuyNgo" w:date="2012-08-10T08:15:00Z"/>
              <w:rFonts w:eastAsiaTheme="minorEastAsia" w:cstheme="minorHAnsi"/>
              <w:noProof/>
              <w:sz w:val="24"/>
              <w:szCs w:val="24"/>
              <w:lang w:eastAsia="ja-JP"/>
              <w:rPrChange w:id="4780" w:author="DuyNgo" w:date="2012-08-10T08:15:00Z">
                <w:rPr>
                  <w:ins w:id="4781" w:author="DuyNgo" w:date="2012-08-10T08:15:00Z"/>
                  <w:rFonts w:eastAsiaTheme="minorEastAsia"/>
                  <w:noProof/>
                  <w:lang w:eastAsia="ja-JP"/>
                </w:rPr>
              </w:rPrChange>
            </w:rPr>
          </w:pPr>
          <w:ins w:id="4782" w:author="DuyNgo" w:date="2012-08-10T08:15:00Z">
            <w:r w:rsidRPr="00303364">
              <w:rPr>
                <w:rStyle w:val="Hyperlink"/>
                <w:rFonts w:cstheme="minorHAnsi"/>
                <w:noProof/>
                <w:sz w:val="24"/>
                <w:szCs w:val="24"/>
                <w:rPrChange w:id="4783" w:author="DuyNgo" w:date="2012-08-10T08:15:00Z">
                  <w:rPr>
                    <w:rStyle w:val="Hyperlink"/>
                    <w:noProof/>
                  </w:rPr>
                </w:rPrChange>
              </w:rPr>
              <w:fldChar w:fldCharType="begin"/>
            </w:r>
            <w:r w:rsidRPr="00303364">
              <w:rPr>
                <w:rStyle w:val="Hyperlink"/>
                <w:rFonts w:cstheme="minorHAnsi"/>
                <w:noProof/>
                <w:sz w:val="24"/>
                <w:szCs w:val="24"/>
                <w:rPrChange w:id="4784" w:author="DuyNgo" w:date="2012-08-10T08:15:00Z">
                  <w:rPr>
                    <w:rStyle w:val="Hyperlink"/>
                    <w:noProof/>
                  </w:rPr>
                </w:rPrChange>
              </w:rPr>
              <w:instrText xml:space="preserve"> </w:instrText>
            </w:r>
            <w:r w:rsidRPr="00303364">
              <w:rPr>
                <w:rFonts w:cstheme="minorHAnsi"/>
                <w:noProof/>
                <w:sz w:val="24"/>
                <w:szCs w:val="24"/>
                <w:rPrChange w:id="4785" w:author="DuyNgo" w:date="2012-08-10T08:15:00Z">
                  <w:rPr>
                    <w:noProof/>
                  </w:rPr>
                </w:rPrChange>
              </w:rPr>
              <w:instrText>HYPERLINK \l "_Toc332351315"</w:instrText>
            </w:r>
            <w:r w:rsidRPr="00303364">
              <w:rPr>
                <w:rStyle w:val="Hyperlink"/>
                <w:rFonts w:cstheme="minorHAnsi"/>
                <w:noProof/>
                <w:sz w:val="24"/>
                <w:szCs w:val="24"/>
                <w:rPrChange w:id="4786" w:author="DuyNgo" w:date="2012-08-10T08:15:00Z">
                  <w:rPr>
                    <w:rStyle w:val="Hyperlink"/>
                    <w:noProof/>
                  </w:rPr>
                </w:rPrChange>
              </w:rPr>
              <w:instrText xml:space="preserve"> </w:instrText>
            </w:r>
            <w:r w:rsidRPr="00303364">
              <w:rPr>
                <w:rStyle w:val="Hyperlink"/>
                <w:rFonts w:cstheme="minorHAnsi"/>
                <w:noProof/>
                <w:sz w:val="24"/>
                <w:szCs w:val="24"/>
                <w:rPrChange w:id="4787" w:author="DuyNgo" w:date="2012-08-10T08:15:00Z">
                  <w:rPr>
                    <w:rStyle w:val="Hyperlink"/>
                    <w:noProof/>
                  </w:rPr>
                </w:rPrChange>
              </w:rPr>
              <w:fldChar w:fldCharType="separate"/>
            </w:r>
            <w:r w:rsidRPr="00303364">
              <w:rPr>
                <w:rStyle w:val="Hyperlink"/>
                <w:rFonts w:cstheme="minorHAnsi"/>
                <w:noProof/>
                <w:sz w:val="24"/>
                <w:szCs w:val="24"/>
                <w:rPrChange w:id="4788" w:author="DuyNgo" w:date="2012-08-10T08:15:00Z">
                  <w:rPr>
                    <w:rStyle w:val="Hyperlink"/>
                    <w:rFonts w:ascii="Times New Roman" w:hAnsi="Times New Roman" w:cs="Times New Roman"/>
                    <w:noProof/>
                  </w:rPr>
                </w:rPrChange>
              </w:rPr>
              <w:t>1.29</w:t>
            </w:r>
            <w:r w:rsidRPr="00303364">
              <w:rPr>
                <w:rFonts w:eastAsiaTheme="minorEastAsia" w:cstheme="minorHAnsi"/>
                <w:noProof/>
                <w:sz w:val="24"/>
                <w:szCs w:val="24"/>
                <w:lang w:eastAsia="ja-JP"/>
                <w:rPrChange w:id="4789" w:author="DuyNgo" w:date="2012-08-10T08:15:00Z">
                  <w:rPr>
                    <w:rFonts w:eastAsiaTheme="minorEastAsia"/>
                    <w:noProof/>
                    <w:lang w:eastAsia="ja-JP"/>
                  </w:rPr>
                </w:rPrChange>
              </w:rPr>
              <w:tab/>
            </w:r>
            <w:r w:rsidRPr="00303364">
              <w:rPr>
                <w:rStyle w:val="Hyperlink"/>
                <w:rFonts w:cstheme="minorHAnsi"/>
                <w:noProof/>
                <w:sz w:val="24"/>
                <w:szCs w:val="24"/>
                <w:rPrChange w:id="4790" w:author="DuyNgo" w:date="2012-08-10T08:15:00Z">
                  <w:rPr>
                    <w:rStyle w:val="Hyperlink"/>
                    <w:rFonts w:ascii="Times New Roman" w:hAnsi="Times New Roman" w:cs="Times New Roman"/>
                    <w:noProof/>
                  </w:rPr>
                </w:rPrChange>
              </w:rPr>
              <w:t>ProjectEye _UC16 - Delete Product Use Case</w:t>
            </w:r>
            <w:r w:rsidRPr="00303364">
              <w:rPr>
                <w:rFonts w:cstheme="minorHAnsi"/>
                <w:noProof/>
                <w:webHidden/>
                <w:sz w:val="24"/>
                <w:szCs w:val="24"/>
                <w:rPrChange w:id="4791" w:author="DuyNgo" w:date="2012-08-10T08:15:00Z">
                  <w:rPr>
                    <w:noProof/>
                    <w:webHidden/>
                  </w:rPr>
                </w:rPrChange>
              </w:rPr>
              <w:tab/>
            </w:r>
            <w:r w:rsidRPr="00303364">
              <w:rPr>
                <w:rFonts w:cstheme="minorHAnsi"/>
                <w:noProof/>
                <w:webHidden/>
                <w:sz w:val="24"/>
                <w:szCs w:val="24"/>
                <w:rPrChange w:id="4792" w:author="DuyNgo" w:date="2012-08-10T08:15:00Z">
                  <w:rPr>
                    <w:noProof/>
                    <w:webHidden/>
                  </w:rPr>
                </w:rPrChange>
              </w:rPr>
              <w:fldChar w:fldCharType="begin"/>
            </w:r>
            <w:r w:rsidRPr="00303364">
              <w:rPr>
                <w:rFonts w:cstheme="minorHAnsi"/>
                <w:noProof/>
                <w:webHidden/>
                <w:sz w:val="24"/>
                <w:szCs w:val="24"/>
                <w:rPrChange w:id="4793" w:author="DuyNgo" w:date="2012-08-10T08:15:00Z">
                  <w:rPr>
                    <w:noProof/>
                    <w:webHidden/>
                  </w:rPr>
                </w:rPrChange>
              </w:rPr>
              <w:instrText xml:space="preserve"> PAGEREF _Toc332351315 \h </w:instrText>
            </w:r>
          </w:ins>
          <w:r w:rsidRPr="00303364">
            <w:rPr>
              <w:rFonts w:cstheme="minorHAnsi"/>
              <w:noProof/>
              <w:webHidden/>
              <w:sz w:val="24"/>
              <w:szCs w:val="24"/>
              <w:rPrChange w:id="4794" w:author="DuyNgo" w:date="2012-08-10T08:15:00Z">
                <w:rPr>
                  <w:rFonts w:cstheme="minorHAnsi"/>
                  <w:noProof/>
                  <w:webHidden/>
                  <w:sz w:val="24"/>
                  <w:szCs w:val="24"/>
                </w:rPr>
              </w:rPrChange>
            </w:rPr>
          </w:r>
          <w:r w:rsidRPr="00303364">
            <w:rPr>
              <w:rFonts w:cstheme="minorHAnsi"/>
              <w:noProof/>
              <w:webHidden/>
              <w:sz w:val="24"/>
              <w:szCs w:val="24"/>
              <w:rPrChange w:id="4795" w:author="DuyNgo" w:date="2012-08-10T08:15:00Z">
                <w:rPr>
                  <w:noProof/>
                  <w:webHidden/>
                </w:rPr>
              </w:rPrChange>
            </w:rPr>
            <w:fldChar w:fldCharType="separate"/>
          </w:r>
          <w:ins w:id="4796" w:author="DuyNgo" w:date="2012-08-10T08:15:00Z">
            <w:r w:rsidRPr="00303364">
              <w:rPr>
                <w:rFonts w:cstheme="minorHAnsi"/>
                <w:noProof/>
                <w:webHidden/>
                <w:sz w:val="24"/>
                <w:szCs w:val="24"/>
                <w:rPrChange w:id="4797" w:author="DuyNgo" w:date="2012-08-10T08:15:00Z">
                  <w:rPr>
                    <w:noProof/>
                    <w:webHidden/>
                  </w:rPr>
                </w:rPrChange>
              </w:rPr>
              <w:t>330</w:t>
            </w:r>
            <w:r w:rsidRPr="00303364">
              <w:rPr>
                <w:rFonts w:cstheme="minorHAnsi"/>
                <w:noProof/>
                <w:webHidden/>
                <w:sz w:val="24"/>
                <w:szCs w:val="24"/>
                <w:rPrChange w:id="4798" w:author="DuyNgo" w:date="2012-08-10T08:15:00Z">
                  <w:rPr>
                    <w:noProof/>
                    <w:webHidden/>
                  </w:rPr>
                </w:rPrChange>
              </w:rPr>
              <w:fldChar w:fldCharType="end"/>
            </w:r>
            <w:r w:rsidRPr="00303364">
              <w:rPr>
                <w:rStyle w:val="Hyperlink"/>
                <w:rFonts w:cstheme="minorHAnsi"/>
                <w:noProof/>
                <w:sz w:val="24"/>
                <w:szCs w:val="24"/>
                <w:rPrChange w:id="479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800" w:author="DuyNgo" w:date="2012-08-10T08:15:00Z"/>
              <w:rFonts w:eastAsiaTheme="minorEastAsia" w:cstheme="minorHAnsi"/>
              <w:noProof/>
              <w:sz w:val="24"/>
              <w:szCs w:val="24"/>
              <w:lang w:eastAsia="ja-JP"/>
              <w:rPrChange w:id="4801" w:author="DuyNgo" w:date="2012-08-10T08:15:00Z">
                <w:rPr>
                  <w:ins w:id="4802" w:author="DuyNgo" w:date="2012-08-10T08:15:00Z"/>
                  <w:rFonts w:eastAsiaTheme="minorEastAsia"/>
                  <w:noProof/>
                  <w:lang w:eastAsia="ja-JP"/>
                </w:rPr>
              </w:rPrChange>
            </w:rPr>
          </w:pPr>
          <w:ins w:id="4803" w:author="DuyNgo" w:date="2012-08-10T08:15:00Z">
            <w:r w:rsidRPr="00303364">
              <w:rPr>
                <w:rStyle w:val="Hyperlink"/>
                <w:rFonts w:cstheme="minorHAnsi"/>
                <w:noProof/>
                <w:sz w:val="24"/>
                <w:szCs w:val="24"/>
                <w:rPrChange w:id="4804" w:author="DuyNgo" w:date="2012-08-10T08:15:00Z">
                  <w:rPr>
                    <w:rStyle w:val="Hyperlink"/>
                    <w:noProof/>
                  </w:rPr>
                </w:rPrChange>
              </w:rPr>
              <w:fldChar w:fldCharType="begin"/>
            </w:r>
            <w:r w:rsidRPr="00303364">
              <w:rPr>
                <w:rStyle w:val="Hyperlink"/>
                <w:rFonts w:cstheme="minorHAnsi"/>
                <w:noProof/>
                <w:sz w:val="24"/>
                <w:szCs w:val="24"/>
                <w:rPrChange w:id="4805" w:author="DuyNgo" w:date="2012-08-10T08:15:00Z">
                  <w:rPr>
                    <w:rStyle w:val="Hyperlink"/>
                    <w:noProof/>
                  </w:rPr>
                </w:rPrChange>
              </w:rPr>
              <w:instrText xml:space="preserve"> </w:instrText>
            </w:r>
            <w:r w:rsidRPr="00303364">
              <w:rPr>
                <w:rFonts w:cstheme="minorHAnsi"/>
                <w:noProof/>
                <w:sz w:val="24"/>
                <w:szCs w:val="24"/>
                <w:rPrChange w:id="4806" w:author="DuyNgo" w:date="2012-08-10T08:15:00Z">
                  <w:rPr>
                    <w:noProof/>
                  </w:rPr>
                </w:rPrChange>
              </w:rPr>
              <w:instrText>HYPERLINK \l "_Toc332351316"</w:instrText>
            </w:r>
            <w:r w:rsidRPr="00303364">
              <w:rPr>
                <w:rStyle w:val="Hyperlink"/>
                <w:rFonts w:cstheme="minorHAnsi"/>
                <w:noProof/>
                <w:sz w:val="24"/>
                <w:szCs w:val="24"/>
                <w:rPrChange w:id="4807" w:author="DuyNgo" w:date="2012-08-10T08:15:00Z">
                  <w:rPr>
                    <w:rStyle w:val="Hyperlink"/>
                    <w:noProof/>
                  </w:rPr>
                </w:rPrChange>
              </w:rPr>
              <w:instrText xml:space="preserve"> </w:instrText>
            </w:r>
            <w:r w:rsidRPr="00303364">
              <w:rPr>
                <w:rStyle w:val="Hyperlink"/>
                <w:rFonts w:cstheme="minorHAnsi"/>
                <w:noProof/>
                <w:sz w:val="24"/>
                <w:szCs w:val="24"/>
                <w:rPrChange w:id="4808" w:author="DuyNgo" w:date="2012-08-10T08:15:00Z">
                  <w:rPr>
                    <w:rStyle w:val="Hyperlink"/>
                    <w:noProof/>
                  </w:rPr>
                </w:rPrChange>
              </w:rPr>
              <w:fldChar w:fldCharType="separate"/>
            </w:r>
            <w:r w:rsidRPr="00303364">
              <w:rPr>
                <w:rStyle w:val="Hyperlink"/>
                <w:rFonts w:cstheme="minorHAnsi"/>
                <w:noProof/>
                <w:sz w:val="24"/>
                <w:szCs w:val="24"/>
                <w:rPrChange w:id="4809" w:author="DuyNgo" w:date="2012-08-10T08:15:00Z">
                  <w:rPr>
                    <w:rStyle w:val="Hyperlink"/>
                    <w:rFonts w:ascii="Times New Roman" w:hAnsi="Times New Roman" w:cs="Times New Roman"/>
                    <w:noProof/>
                  </w:rPr>
                </w:rPrChange>
              </w:rPr>
              <w:t>1.29.1</w:t>
            </w:r>
            <w:r w:rsidRPr="00303364">
              <w:rPr>
                <w:rFonts w:eastAsiaTheme="minorEastAsia" w:cstheme="minorHAnsi"/>
                <w:noProof/>
                <w:sz w:val="24"/>
                <w:szCs w:val="24"/>
                <w:lang w:eastAsia="ja-JP"/>
                <w:rPrChange w:id="4810" w:author="DuyNgo" w:date="2012-08-10T08:15:00Z">
                  <w:rPr>
                    <w:rFonts w:eastAsiaTheme="minorEastAsia"/>
                    <w:noProof/>
                    <w:lang w:eastAsia="ja-JP"/>
                  </w:rPr>
                </w:rPrChange>
              </w:rPr>
              <w:tab/>
            </w:r>
            <w:r w:rsidRPr="00303364">
              <w:rPr>
                <w:rStyle w:val="Hyperlink"/>
                <w:rFonts w:cstheme="minorHAnsi"/>
                <w:noProof/>
                <w:sz w:val="24"/>
                <w:szCs w:val="24"/>
                <w:rPrChange w:id="4811"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812" w:author="DuyNgo" w:date="2012-08-10T08:15:00Z">
                  <w:rPr>
                    <w:noProof/>
                    <w:webHidden/>
                  </w:rPr>
                </w:rPrChange>
              </w:rPr>
              <w:tab/>
            </w:r>
            <w:r w:rsidRPr="00303364">
              <w:rPr>
                <w:rFonts w:cstheme="minorHAnsi"/>
                <w:noProof/>
                <w:webHidden/>
                <w:sz w:val="24"/>
                <w:szCs w:val="24"/>
                <w:rPrChange w:id="4813" w:author="DuyNgo" w:date="2012-08-10T08:15:00Z">
                  <w:rPr>
                    <w:noProof/>
                    <w:webHidden/>
                  </w:rPr>
                </w:rPrChange>
              </w:rPr>
              <w:fldChar w:fldCharType="begin"/>
            </w:r>
            <w:r w:rsidRPr="00303364">
              <w:rPr>
                <w:rFonts w:cstheme="minorHAnsi"/>
                <w:noProof/>
                <w:webHidden/>
                <w:sz w:val="24"/>
                <w:szCs w:val="24"/>
                <w:rPrChange w:id="4814" w:author="DuyNgo" w:date="2012-08-10T08:15:00Z">
                  <w:rPr>
                    <w:noProof/>
                    <w:webHidden/>
                  </w:rPr>
                </w:rPrChange>
              </w:rPr>
              <w:instrText xml:space="preserve"> PAGEREF _Toc332351316 \h </w:instrText>
            </w:r>
          </w:ins>
          <w:r w:rsidRPr="00303364">
            <w:rPr>
              <w:rFonts w:cstheme="minorHAnsi"/>
              <w:noProof/>
              <w:webHidden/>
              <w:sz w:val="24"/>
              <w:szCs w:val="24"/>
              <w:rPrChange w:id="4815" w:author="DuyNgo" w:date="2012-08-10T08:15:00Z">
                <w:rPr>
                  <w:rFonts w:cstheme="minorHAnsi"/>
                  <w:noProof/>
                  <w:webHidden/>
                  <w:sz w:val="24"/>
                  <w:szCs w:val="24"/>
                </w:rPr>
              </w:rPrChange>
            </w:rPr>
          </w:r>
          <w:r w:rsidRPr="00303364">
            <w:rPr>
              <w:rFonts w:cstheme="minorHAnsi"/>
              <w:noProof/>
              <w:webHidden/>
              <w:sz w:val="24"/>
              <w:szCs w:val="24"/>
              <w:rPrChange w:id="4816" w:author="DuyNgo" w:date="2012-08-10T08:15:00Z">
                <w:rPr>
                  <w:noProof/>
                  <w:webHidden/>
                </w:rPr>
              </w:rPrChange>
            </w:rPr>
            <w:fldChar w:fldCharType="separate"/>
          </w:r>
          <w:ins w:id="4817" w:author="DuyNgo" w:date="2012-08-10T08:15:00Z">
            <w:r w:rsidRPr="00303364">
              <w:rPr>
                <w:rFonts w:cstheme="minorHAnsi"/>
                <w:noProof/>
                <w:webHidden/>
                <w:sz w:val="24"/>
                <w:szCs w:val="24"/>
                <w:rPrChange w:id="4818" w:author="DuyNgo" w:date="2012-08-10T08:15:00Z">
                  <w:rPr>
                    <w:noProof/>
                    <w:webHidden/>
                  </w:rPr>
                </w:rPrChange>
              </w:rPr>
              <w:t>330</w:t>
            </w:r>
            <w:r w:rsidRPr="00303364">
              <w:rPr>
                <w:rFonts w:cstheme="minorHAnsi"/>
                <w:noProof/>
                <w:webHidden/>
                <w:sz w:val="24"/>
                <w:szCs w:val="24"/>
                <w:rPrChange w:id="4819" w:author="DuyNgo" w:date="2012-08-10T08:15:00Z">
                  <w:rPr>
                    <w:noProof/>
                    <w:webHidden/>
                  </w:rPr>
                </w:rPrChange>
              </w:rPr>
              <w:fldChar w:fldCharType="end"/>
            </w:r>
            <w:r w:rsidRPr="00303364">
              <w:rPr>
                <w:rStyle w:val="Hyperlink"/>
                <w:rFonts w:cstheme="minorHAnsi"/>
                <w:noProof/>
                <w:sz w:val="24"/>
                <w:szCs w:val="24"/>
                <w:rPrChange w:id="482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821" w:author="DuyNgo" w:date="2012-08-10T08:15:00Z"/>
              <w:rFonts w:eastAsiaTheme="minorEastAsia" w:cstheme="minorHAnsi"/>
              <w:noProof/>
              <w:sz w:val="24"/>
              <w:szCs w:val="24"/>
              <w:lang w:eastAsia="ja-JP"/>
              <w:rPrChange w:id="4822" w:author="DuyNgo" w:date="2012-08-10T08:15:00Z">
                <w:rPr>
                  <w:ins w:id="4823" w:author="DuyNgo" w:date="2012-08-10T08:15:00Z"/>
                  <w:rFonts w:eastAsiaTheme="minorEastAsia"/>
                  <w:noProof/>
                  <w:lang w:eastAsia="ja-JP"/>
                </w:rPr>
              </w:rPrChange>
            </w:rPr>
          </w:pPr>
          <w:ins w:id="4824" w:author="DuyNgo" w:date="2012-08-10T08:15:00Z">
            <w:r w:rsidRPr="00303364">
              <w:rPr>
                <w:rStyle w:val="Hyperlink"/>
                <w:rFonts w:cstheme="minorHAnsi"/>
                <w:noProof/>
                <w:sz w:val="24"/>
                <w:szCs w:val="24"/>
                <w:rPrChange w:id="4825" w:author="DuyNgo" w:date="2012-08-10T08:15:00Z">
                  <w:rPr>
                    <w:rStyle w:val="Hyperlink"/>
                    <w:noProof/>
                  </w:rPr>
                </w:rPrChange>
              </w:rPr>
              <w:fldChar w:fldCharType="begin"/>
            </w:r>
            <w:r w:rsidRPr="00303364">
              <w:rPr>
                <w:rStyle w:val="Hyperlink"/>
                <w:rFonts w:cstheme="minorHAnsi"/>
                <w:noProof/>
                <w:sz w:val="24"/>
                <w:szCs w:val="24"/>
                <w:rPrChange w:id="4826" w:author="DuyNgo" w:date="2012-08-10T08:15:00Z">
                  <w:rPr>
                    <w:rStyle w:val="Hyperlink"/>
                    <w:noProof/>
                  </w:rPr>
                </w:rPrChange>
              </w:rPr>
              <w:instrText xml:space="preserve"> </w:instrText>
            </w:r>
            <w:r w:rsidRPr="00303364">
              <w:rPr>
                <w:rFonts w:cstheme="minorHAnsi"/>
                <w:noProof/>
                <w:sz w:val="24"/>
                <w:szCs w:val="24"/>
                <w:rPrChange w:id="4827" w:author="DuyNgo" w:date="2012-08-10T08:15:00Z">
                  <w:rPr>
                    <w:noProof/>
                  </w:rPr>
                </w:rPrChange>
              </w:rPr>
              <w:instrText>HYPERLINK \l "_Toc332351317"</w:instrText>
            </w:r>
            <w:r w:rsidRPr="00303364">
              <w:rPr>
                <w:rStyle w:val="Hyperlink"/>
                <w:rFonts w:cstheme="minorHAnsi"/>
                <w:noProof/>
                <w:sz w:val="24"/>
                <w:szCs w:val="24"/>
                <w:rPrChange w:id="4828" w:author="DuyNgo" w:date="2012-08-10T08:15:00Z">
                  <w:rPr>
                    <w:rStyle w:val="Hyperlink"/>
                    <w:noProof/>
                  </w:rPr>
                </w:rPrChange>
              </w:rPr>
              <w:instrText xml:space="preserve"> </w:instrText>
            </w:r>
            <w:r w:rsidRPr="00303364">
              <w:rPr>
                <w:rStyle w:val="Hyperlink"/>
                <w:rFonts w:cstheme="minorHAnsi"/>
                <w:noProof/>
                <w:sz w:val="24"/>
                <w:szCs w:val="24"/>
                <w:rPrChange w:id="4829" w:author="DuyNgo" w:date="2012-08-10T08:15:00Z">
                  <w:rPr>
                    <w:rStyle w:val="Hyperlink"/>
                    <w:noProof/>
                  </w:rPr>
                </w:rPrChange>
              </w:rPr>
              <w:fldChar w:fldCharType="separate"/>
            </w:r>
            <w:r w:rsidRPr="00303364">
              <w:rPr>
                <w:rStyle w:val="Hyperlink"/>
                <w:rFonts w:cstheme="minorHAnsi"/>
                <w:noProof/>
                <w:sz w:val="24"/>
                <w:szCs w:val="24"/>
                <w:rPrChange w:id="4830" w:author="DuyNgo" w:date="2012-08-10T08:15:00Z">
                  <w:rPr>
                    <w:rStyle w:val="Hyperlink"/>
                    <w:rFonts w:ascii="Times New Roman" w:hAnsi="Times New Roman" w:cs="Times New Roman"/>
                    <w:noProof/>
                  </w:rPr>
                </w:rPrChange>
              </w:rPr>
              <w:t>1.29.2</w:t>
            </w:r>
            <w:r w:rsidRPr="00303364">
              <w:rPr>
                <w:rFonts w:eastAsiaTheme="minorEastAsia" w:cstheme="minorHAnsi"/>
                <w:noProof/>
                <w:sz w:val="24"/>
                <w:szCs w:val="24"/>
                <w:lang w:eastAsia="ja-JP"/>
                <w:rPrChange w:id="4831" w:author="DuyNgo" w:date="2012-08-10T08:15:00Z">
                  <w:rPr>
                    <w:rFonts w:eastAsiaTheme="minorEastAsia"/>
                    <w:noProof/>
                    <w:lang w:eastAsia="ja-JP"/>
                  </w:rPr>
                </w:rPrChange>
              </w:rPr>
              <w:tab/>
            </w:r>
            <w:r w:rsidRPr="00303364">
              <w:rPr>
                <w:rStyle w:val="Hyperlink"/>
                <w:rFonts w:cstheme="minorHAnsi"/>
                <w:noProof/>
                <w:sz w:val="24"/>
                <w:szCs w:val="24"/>
                <w:rPrChange w:id="4832"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833" w:author="DuyNgo" w:date="2012-08-10T08:15:00Z">
                  <w:rPr>
                    <w:noProof/>
                    <w:webHidden/>
                  </w:rPr>
                </w:rPrChange>
              </w:rPr>
              <w:tab/>
            </w:r>
            <w:r w:rsidRPr="00303364">
              <w:rPr>
                <w:rFonts w:cstheme="minorHAnsi"/>
                <w:noProof/>
                <w:webHidden/>
                <w:sz w:val="24"/>
                <w:szCs w:val="24"/>
                <w:rPrChange w:id="4834" w:author="DuyNgo" w:date="2012-08-10T08:15:00Z">
                  <w:rPr>
                    <w:noProof/>
                    <w:webHidden/>
                  </w:rPr>
                </w:rPrChange>
              </w:rPr>
              <w:fldChar w:fldCharType="begin"/>
            </w:r>
            <w:r w:rsidRPr="00303364">
              <w:rPr>
                <w:rFonts w:cstheme="minorHAnsi"/>
                <w:noProof/>
                <w:webHidden/>
                <w:sz w:val="24"/>
                <w:szCs w:val="24"/>
                <w:rPrChange w:id="4835" w:author="DuyNgo" w:date="2012-08-10T08:15:00Z">
                  <w:rPr>
                    <w:noProof/>
                    <w:webHidden/>
                  </w:rPr>
                </w:rPrChange>
              </w:rPr>
              <w:instrText xml:space="preserve"> PAGEREF _Toc332351317 \h </w:instrText>
            </w:r>
          </w:ins>
          <w:r w:rsidRPr="00303364">
            <w:rPr>
              <w:rFonts w:cstheme="minorHAnsi"/>
              <w:noProof/>
              <w:webHidden/>
              <w:sz w:val="24"/>
              <w:szCs w:val="24"/>
              <w:rPrChange w:id="4836" w:author="DuyNgo" w:date="2012-08-10T08:15:00Z">
                <w:rPr>
                  <w:rFonts w:cstheme="minorHAnsi"/>
                  <w:noProof/>
                  <w:webHidden/>
                  <w:sz w:val="24"/>
                  <w:szCs w:val="24"/>
                </w:rPr>
              </w:rPrChange>
            </w:rPr>
          </w:r>
          <w:r w:rsidRPr="00303364">
            <w:rPr>
              <w:rFonts w:cstheme="minorHAnsi"/>
              <w:noProof/>
              <w:webHidden/>
              <w:sz w:val="24"/>
              <w:szCs w:val="24"/>
              <w:rPrChange w:id="4837" w:author="DuyNgo" w:date="2012-08-10T08:15:00Z">
                <w:rPr>
                  <w:noProof/>
                  <w:webHidden/>
                </w:rPr>
              </w:rPrChange>
            </w:rPr>
            <w:fldChar w:fldCharType="separate"/>
          </w:r>
          <w:ins w:id="4838" w:author="DuyNgo" w:date="2012-08-10T08:15:00Z">
            <w:r w:rsidRPr="00303364">
              <w:rPr>
                <w:rFonts w:cstheme="minorHAnsi"/>
                <w:noProof/>
                <w:webHidden/>
                <w:sz w:val="24"/>
                <w:szCs w:val="24"/>
                <w:rPrChange w:id="4839" w:author="DuyNgo" w:date="2012-08-10T08:15:00Z">
                  <w:rPr>
                    <w:noProof/>
                    <w:webHidden/>
                  </w:rPr>
                </w:rPrChange>
              </w:rPr>
              <w:t>331</w:t>
            </w:r>
            <w:r w:rsidRPr="00303364">
              <w:rPr>
                <w:rFonts w:cstheme="minorHAnsi"/>
                <w:noProof/>
                <w:webHidden/>
                <w:sz w:val="24"/>
                <w:szCs w:val="24"/>
                <w:rPrChange w:id="4840" w:author="DuyNgo" w:date="2012-08-10T08:15:00Z">
                  <w:rPr>
                    <w:noProof/>
                    <w:webHidden/>
                  </w:rPr>
                </w:rPrChange>
              </w:rPr>
              <w:fldChar w:fldCharType="end"/>
            </w:r>
            <w:r w:rsidRPr="00303364">
              <w:rPr>
                <w:rStyle w:val="Hyperlink"/>
                <w:rFonts w:cstheme="minorHAnsi"/>
                <w:noProof/>
                <w:sz w:val="24"/>
                <w:szCs w:val="24"/>
                <w:rPrChange w:id="4841"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842" w:author="DuyNgo" w:date="2012-08-10T08:15:00Z"/>
              <w:rFonts w:eastAsiaTheme="minorEastAsia" w:cstheme="minorHAnsi"/>
              <w:noProof/>
              <w:sz w:val="24"/>
              <w:szCs w:val="24"/>
              <w:lang w:eastAsia="ja-JP"/>
              <w:rPrChange w:id="4843" w:author="DuyNgo" w:date="2012-08-10T08:15:00Z">
                <w:rPr>
                  <w:ins w:id="4844" w:author="DuyNgo" w:date="2012-08-10T08:15:00Z"/>
                  <w:rFonts w:eastAsiaTheme="minorEastAsia"/>
                  <w:noProof/>
                  <w:lang w:eastAsia="ja-JP"/>
                </w:rPr>
              </w:rPrChange>
            </w:rPr>
          </w:pPr>
          <w:ins w:id="4845" w:author="DuyNgo" w:date="2012-08-10T08:15:00Z">
            <w:r w:rsidRPr="00303364">
              <w:rPr>
                <w:rStyle w:val="Hyperlink"/>
                <w:rFonts w:cstheme="minorHAnsi"/>
                <w:noProof/>
                <w:sz w:val="24"/>
                <w:szCs w:val="24"/>
                <w:rPrChange w:id="4846" w:author="DuyNgo" w:date="2012-08-10T08:15:00Z">
                  <w:rPr>
                    <w:rStyle w:val="Hyperlink"/>
                    <w:noProof/>
                  </w:rPr>
                </w:rPrChange>
              </w:rPr>
              <w:fldChar w:fldCharType="begin"/>
            </w:r>
            <w:r w:rsidRPr="00303364">
              <w:rPr>
                <w:rStyle w:val="Hyperlink"/>
                <w:rFonts w:cstheme="minorHAnsi"/>
                <w:noProof/>
                <w:sz w:val="24"/>
                <w:szCs w:val="24"/>
                <w:rPrChange w:id="4847" w:author="DuyNgo" w:date="2012-08-10T08:15:00Z">
                  <w:rPr>
                    <w:rStyle w:val="Hyperlink"/>
                    <w:noProof/>
                  </w:rPr>
                </w:rPrChange>
              </w:rPr>
              <w:instrText xml:space="preserve"> </w:instrText>
            </w:r>
            <w:r w:rsidRPr="00303364">
              <w:rPr>
                <w:rFonts w:cstheme="minorHAnsi"/>
                <w:noProof/>
                <w:sz w:val="24"/>
                <w:szCs w:val="24"/>
                <w:rPrChange w:id="4848" w:author="DuyNgo" w:date="2012-08-10T08:15:00Z">
                  <w:rPr>
                    <w:noProof/>
                  </w:rPr>
                </w:rPrChange>
              </w:rPr>
              <w:instrText>HYPERLINK \l "_Toc332351318"</w:instrText>
            </w:r>
            <w:r w:rsidRPr="00303364">
              <w:rPr>
                <w:rStyle w:val="Hyperlink"/>
                <w:rFonts w:cstheme="minorHAnsi"/>
                <w:noProof/>
                <w:sz w:val="24"/>
                <w:szCs w:val="24"/>
                <w:rPrChange w:id="4849" w:author="DuyNgo" w:date="2012-08-10T08:15:00Z">
                  <w:rPr>
                    <w:rStyle w:val="Hyperlink"/>
                    <w:noProof/>
                  </w:rPr>
                </w:rPrChange>
              </w:rPr>
              <w:instrText xml:space="preserve"> </w:instrText>
            </w:r>
            <w:r w:rsidRPr="00303364">
              <w:rPr>
                <w:rStyle w:val="Hyperlink"/>
                <w:rFonts w:cstheme="minorHAnsi"/>
                <w:noProof/>
                <w:sz w:val="24"/>
                <w:szCs w:val="24"/>
                <w:rPrChange w:id="4850" w:author="DuyNgo" w:date="2012-08-10T08:15:00Z">
                  <w:rPr>
                    <w:rStyle w:val="Hyperlink"/>
                    <w:noProof/>
                  </w:rPr>
                </w:rPrChange>
              </w:rPr>
              <w:fldChar w:fldCharType="separate"/>
            </w:r>
            <w:r w:rsidRPr="00303364">
              <w:rPr>
                <w:rStyle w:val="Hyperlink"/>
                <w:rFonts w:cstheme="minorHAnsi"/>
                <w:noProof/>
                <w:sz w:val="24"/>
                <w:szCs w:val="24"/>
                <w:rPrChange w:id="4851" w:author="DuyNgo" w:date="2012-08-10T08:15:00Z">
                  <w:rPr>
                    <w:rStyle w:val="Hyperlink"/>
                    <w:rFonts w:ascii="Times New Roman" w:hAnsi="Times New Roman" w:cs="Times New Roman"/>
                    <w:noProof/>
                  </w:rPr>
                </w:rPrChange>
              </w:rPr>
              <w:t>1.30</w:t>
            </w:r>
            <w:r w:rsidRPr="00303364">
              <w:rPr>
                <w:rFonts w:eastAsiaTheme="minorEastAsia" w:cstheme="minorHAnsi"/>
                <w:noProof/>
                <w:sz w:val="24"/>
                <w:szCs w:val="24"/>
                <w:lang w:eastAsia="ja-JP"/>
                <w:rPrChange w:id="4852" w:author="DuyNgo" w:date="2012-08-10T08:15:00Z">
                  <w:rPr>
                    <w:rFonts w:eastAsiaTheme="minorEastAsia"/>
                    <w:noProof/>
                    <w:lang w:eastAsia="ja-JP"/>
                  </w:rPr>
                </w:rPrChange>
              </w:rPr>
              <w:tab/>
            </w:r>
            <w:r w:rsidRPr="00303364">
              <w:rPr>
                <w:rStyle w:val="Hyperlink"/>
                <w:rFonts w:cstheme="minorHAnsi"/>
                <w:noProof/>
                <w:sz w:val="24"/>
                <w:szCs w:val="24"/>
                <w:rPrChange w:id="4853" w:author="DuyNgo" w:date="2012-08-10T08:15:00Z">
                  <w:rPr>
                    <w:rStyle w:val="Hyperlink"/>
                    <w:rFonts w:ascii="Times New Roman" w:hAnsi="Times New Roman" w:cs="Times New Roman"/>
                    <w:noProof/>
                  </w:rPr>
                </w:rPrChange>
              </w:rPr>
              <w:t>ProjectEye _UC17 - Add Stage Use Case</w:t>
            </w:r>
            <w:r w:rsidRPr="00303364">
              <w:rPr>
                <w:rFonts w:cstheme="minorHAnsi"/>
                <w:noProof/>
                <w:webHidden/>
                <w:sz w:val="24"/>
                <w:szCs w:val="24"/>
                <w:rPrChange w:id="4854" w:author="DuyNgo" w:date="2012-08-10T08:15:00Z">
                  <w:rPr>
                    <w:noProof/>
                    <w:webHidden/>
                  </w:rPr>
                </w:rPrChange>
              </w:rPr>
              <w:tab/>
            </w:r>
            <w:r w:rsidRPr="00303364">
              <w:rPr>
                <w:rFonts w:cstheme="minorHAnsi"/>
                <w:noProof/>
                <w:webHidden/>
                <w:sz w:val="24"/>
                <w:szCs w:val="24"/>
                <w:rPrChange w:id="4855" w:author="DuyNgo" w:date="2012-08-10T08:15:00Z">
                  <w:rPr>
                    <w:noProof/>
                    <w:webHidden/>
                  </w:rPr>
                </w:rPrChange>
              </w:rPr>
              <w:fldChar w:fldCharType="begin"/>
            </w:r>
            <w:r w:rsidRPr="00303364">
              <w:rPr>
                <w:rFonts w:cstheme="minorHAnsi"/>
                <w:noProof/>
                <w:webHidden/>
                <w:sz w:val="24"/>
                <w:szCs w:val="24"/>
                <w:rPrChange w:id="4856" w:author="DuyNgo" w:date="2012-08-10T08:15:00Z">
                  <w:rPr>
                    <w:noProof/>
                    <w:webHidden/>
                  </w:rPr>
                </w:rPrChange>
              </w:rPr>
              <w:instrText xml:space="preserve"> PAGEREF _Toc332351318 \h </w:instrText>
            </w:r>
          </w:ins>
          <w:r w:rsidRPr="00303364">
            <w:rPr>
              <w:rFonts w:cstheme="minorHAnsi"/>
              <w:noProof/>
              <w:webHidden/>
              <w:sz w:val="24"/>
              <w:szCs w:val="24"/>
              <w:rPrChange w:id="4857" w:author="DuyNgo" w:date="2012-08-10T08:15:00Z">
                <w:rPr>
                  <w:rFonts w:cstheme="minorHAnsi"/>
                  <w:noProof/>
                  <w:webHidden/>
                  <w:sz w:val="24"/>
                  <w:szCs w:val="24"/>
                </w:rPr>
              </w:rPrChange>
            </w:rPr>
          </w:r>
          <w:r w:rsidRPr="00303364">
            <w:rPr>
              <w:rFonts w:cstheme="minorHAnsi"/>
              <w:noProof/>
              <w:webHidden/>
              <w:sz w:val="24"/>
              <w:szCs w:val="24"/>
              <w:rPrChange w:id="4858" w:author="DuyNgo" w:date="2012-08-10T08:15:00Z">
                <w:rPr>
                  <w:noProof/>
                  <w:webHidden/>
                </w:rPr>
              </w:rPrChange>
            </w:rPr>
            <w:fldChar w:fldCharType="separate"/>
          </w:r>
          <w:ins w:id="4859" w:author="DuyNgo" w:date="2012-08-10T08:15:00Z">
            <w:r w:rsidRPr="00303364">
              <w:rPr>
                <w:rFonts w:cstheme="minorHAnsi"/>
                <w:noProof/>
                <w:webHidden/>
                <w:sz w:val="24"/>
                <w:szCs w:val="24"/>
                <w:rPrChange w:id="4860" w:author="DuyNgo" w:date="2012-08-10T08:15:00Z">
                  <w:rPr>
                    <w:noProof/>
                    <w:webHidden/>
                  </w:rPr>
                </w:rPrChange>
              </w:rPr>
              <w:t>331</w:t>
            </w:r>
            <w:r w:rsidRPr="00303364">
              <w:rPr>
                <w:rFonts w:cstheme="minorHAnsi"/>
                <w:noProof/>
                <w:webHidden/>
                <w:sz w:val="24"/>
                <w:szCs w:val="24"/>
                <w:rPrChange w:id="4861" w:author="DuyNgo" w:date="2012-08-10T08:15:00Z">
                  <w:rPr>
                    <w:noProof/>
                    <w:webHidden/>
                  </w:rPr>
                </w:rPrChange>
              </w:rPr>
              <w:fldChar w:fldCharType="end"/>
            </w:r>
            <w:r w:rsidRPr="00303364">
              <w:rPr>
                <w:rStyle w:val="Hyperlink"/>
                <w:rFonts w:cstheme="minorHAnsi"/>
                <w:noProof/>
                <w:sz w:val="24"/>
                <w:szCs w:val="24"/>
                <w:rPrChange w:id="486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863" w:author="DuyNgo" w:date="2012-08-10T08:15:00Z"/>
              <w:rFonts w:eastAsiaTheme="minorEastAsia" w:cstheme="minorHAnsi"/>
              <w:noProof/>
              <w:sz w:val="24"/>
              <w:szCs w:val="24"/>
              <w:lang w:eastAsia="ja-JP"/>
              <w:rPrChange w:id="4864" w:author="DuyNgo" w:date="2012-08-10T08:15:00Z">
                <w:rPr>
                  <w:ins w:id="4865" w:author="DuyNgo" w:date="2012-08-10T08:15:00Z"/>
                  <w:rFonts w:eastAsiaTheme="minorEastAsia"/>
                  <w:noProof/>
                  <w:lang w:eastAsia="ja-JP"/>
                </w:rPr>
              </w:rPrChange>
            </w:rPr>
          </w:pPr>
          <w:ins w:id="4866" w:author="DuyNgo" w:date="2012-08-10T08:15:00Z">
            <w:r w:rsidRPr="00303364">
              <w:rPr>
                <w:rStyle w:val="Hyperlink"/>
                <w:rFonts w:cstheme="minorHAnsi"/>
                <w:noProof/>
                <w:sz w:val="24"/>
                <w:szCs w:val="24"/>
                <w:rPrChange w:id="4867" w:author="DuyNgo" w:date="2012-08-10T08:15:00Z">
                  <w:rPr>
                    <w:rStyle w:val="Hyperlink"/>
                    <w:noProof/>
                  </w:rPr>
                </w:rPrChange>
              </w:rPr>
              <w:fldChar w:fldCharType="begin"/>
            </w:r>
            <w:r w:rsidRPr="00303364">
              <w:rPr>
                <w:rStyle w:val="Hyperlink"/>
                <w:rFonts w:cstheme="minorHAnsi"/>
                <w:noProof/>
                <w:sz w:val="24"/>
                <w:szCs w:val="24"/>
                <w:rPrChange w:id="4868" w:author="DuyNgo" w:date="2012-08-10T08:15:00Z">
                  <w:rPr>
                    <w:rStyle w:val="Hyperlink"/>
                    <w:noProof/>
                  </w:rPr>
                </w:rPrChange>
              </w:rPr>
              <w:instrText xml:space="preserve"> </w:instrText>
            </w:r>
            <w:r w:rsidRPr="00303364">
              <w:rPr>
                <w:rFonts w:cstheme="minorHAnsi"/>
                <w:noProof/>
                <w:sz w:val="24"/>
                <w:szCs w:val="24"/>
                <w:rPrChange w:id="4869" w:author="DuyNgo" w:date="2012-08-10T08:15:00Z">
                  <w:rPr>
                    <w:noProof/>
                  </w:rPr>
                </w:rPrChange>
              </w:rPr>
              <w:instrText>HYPERLINK \l "_Toc332351319"</w:instrText>
            </w:r>
            <w:r w:rsidRPr="00303364">
              <w:rPr>
                <w:rStyle w:val="Hyperlink"/>
                <w:rFonts w:cstheme="minorHAnsi"/>
                <w:noProof/>
                <w:sz w:val="24"/>
                <w:szCs w:val="24"/>
                <w:rPrChange w:id="4870" w:author="DuyNgo" w:date="2012-08-10T08:15:00Z">
                  <w:rPr>
                    <w:rStyle w:val="Hyperlink"/>
                    <w:noProof/>
                  </w:rPr>
                </w:rPrChange>
              </w:rPr>
              <w:instrText xml:space="preserve"> </w:instrText>
            </w:r>
            <w:r w:rsidRPr="00303364">
              <w:rPr>
                <w:rStyle w:val="Hyperlink"/>
                <w:rFonts w:cstheme="minorHAnsi"/>
                <w:noProof/>
                <w:sz w:val="24"/>
                <w:szCs w:val="24"/>
                <w:rPrChange w:id="4871" w:author="DuyNgo" w:date="2012-08-10T08:15:00Z">
                  <w:rPr>
                    <w:rStyle w:val="Hyperlink"/>
                    <w:noProof/>
                  </w:rPr>
                </w:rPrChange>
              </w:rPr>
              <w:fldChar w:fldCharType="separate"/>
            </w:r>
            <w:r w:rsidRPr="00303364">
              <w:rPr>
                <w:rStyle w:val="Hyperlink"/>
                <w:rFonts w:cstheme="minorHAnsi"/>
                <w:noProof/>
                <w:sz w:val="24"/>
                <w:szCs w:val="24"/>
                <w:rPrChange w:id="4872" w:author="DuyNgo" w:date="2012-08-10T08:15:00Z">
                  <w:rPr>
                    <w:rStyle w:val="Hyperlink"/>
                    <w:rFonts w:ascii="Times New Roman" w:hAnsi="Times New Roman" w:cs="Times New Roman"/>
                    <w:noProof/>
                  </w:rPr>
                </w:rPrChange>
              </w:rPr>
              <w:t>1.30.1</w:t>
            </w:r>
            <w:r w:rsidRPr="00303364">
              <w:rPr>
                <w:rFonts w:eastAsiaTheme="minorEastAsia" w:cstheme="minorHAnsi"/>
                <w:noProof/>
                <w:sz w:val="24"/>
                <w:szCs w:val="24"/>
                <w:lang w:eastAsia="ja-JP"/>
                <w:rPrChange w:id="4873" w:author="DuyNgo" w:date="2012-08-10T08:15:00Z">
                  <w:rPr>
                    <w:rFonts w:eastAsiaTheme="minorEastAsia"/>
                    <w:noProof/>
                    <w:lang w:eastAsia="ja-JP"/>
                  </w:rPr>
                </w:rPrChange>
              </w:rPr>
              <w:tab/>
            </w:r>
            <w:r w:rsidRPr="00303364">
              <w:rPr>
                <w:rStyle w:val="Hyperlink"/>
                <w:rFonts w:cstheme="minorHAnsi"/>
                <w:noProof/>
                <w:sz w:val="24"/>
                <w:szCs w:val="24"/>
                <w:rPrChange w:id="4874"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875" w:author="DuyNgo" w:date="2012-08-10T08:15:00Z">
                  <w:rPr>
                    <w:noProof/>
                    <w:webHidden/>
                  </w:rPr>
                </w:rPrChange>
              </w:rPr>
              <w:tab/>
            </w:r>
            <w:r w:rsidRPr="00303364">
              <w:rPr>
                <w:rFonts w:cstheme="minorHAnsi"/>
                <w:noProof/>
                <w:webHidden/>
                <w:sz w:val="24"/>
                <w:szCs w:val="24"/>
                <w:rPrChange w:id="4876" w:author="DuyNgo" w:date="2012-08-10T08:15:00Z">
                  <w:rPr>
                    <w:noProof/>
                    <w:webHidden/>
                  </w:rPr>
                </w:rPrChange>
              </w:rPr>
              <w:fldChar w:fldCharType="begin"/>
            </w:r>
            <w:r w:rsidRPr="00303364">
              <w:rPr>
                <w:rFonts w:cstheme="minorHAnsi"/>
                <w:noProof/>
                <w:webHidden/>
                <w:sz w:val="24"/>
                <w:szCs w:val="24"/>
                <w:rPrChange w:id="4877" w:author="DuyNgo" w:date="2012-08-10T08:15:00Z">
                  <w:rPr>
                    <w:noProof/>
                    <w:webHidden/>
                  </w:rPr>
                </w:rPrChange>
              </w:rPr>
              <w:instrText xml:space="preserve"> PAGEREF _Toc332351319 \h </w:instrText>
            </w:r>
          </w:ins>
          <w:r w:rsidRPr="00303364">
            <w:rPr>
              <w:rFonts w:cstheme="minorHAnsi"/>
              <w:noProof/>
              <w:webHidden/>
              <w:sz w:val="24"/>
              <w:szCs w:val="24"/>
              <w:rPrChange w:id="4878" w:author="DuyNgo" w:date="2012-08-10T08:15:00Z">
                <w:rPr>
                  <w:rFonts w:cstheme="minorHAnsi"/>
                  <w:noProof/>
                  <w:webHidden/>
                  <w:sz w:val="24"/>
                  <w:szCs w:val="24"/>
                </w:rPr>
              </w:rPrChange>
            </w:rPr>
          </w:r>
          <w:r w:rsidRPr="00303364">
            <w:rPr>
              <w:rFonts w:cstheme="minorHAnsi"/>
              <w:noProof/>
              <w:webHidden/>
              <w:sz w:val="24"/>
              <w:szCs w:val="24"/>
              <w:rPrChange w:id="4879" w:author="DuyNgo" w:date="2012-08-10T08:15:00Z">
                <w:rPr>
                  <w:noProof/>
                  <w:webHidden/>
                </w:rPr>
              </w:rPrChange>
            </w:rPr>
            <w:fldChar w:fldCharType="separate"/>
          </w:r>
          <w:ins w:id="4880" w:author="DuyNgo" w:date="2012-08-10T08:15:00Z">
            <w:r w:rsidRPr="00303364">
              <w:rPr>
                <w:rFonts w:cstheme="minorHAnsi"/>
                <w:noProof/>
                <w:webHidden/>
                <w:sz w:val="24"/>
                <w:szCs w:val="24"/>
                <w:rPrChange w:id="4881" w:author="DuyNgo" w:date="2012-08-10T08:15:00Z">
                  <w:rPr>
                    <w:noProof/>
                    <w:webHidden/>
                  </w:rPr>
                </w:rPrChange>
              </w:rPr>
              <w:t>331</w:t>
            </w:r>
            <w:r w:rsidRPr="00303364">
              <w:rPr>
                <w:rFonts w:cstheme="minorHAnsi"/>
                <w:noProof/>
                <w:webHidden/>
                <w:sz w:val="24"/>
                <w:szCs w:val="24"/>
                <w:rPrChange w:id="4882" w:author="DuyNgo" w:date="2012-08-10T08:15:00Z">
                  <w:rPr>
                    <w:noProof/>
                    <w:webHidden/>
                  </w:rPr>
                </w:rPrChange>
              </w:rPr>
              <w:fldChar w:fldCharType="end"/>
            </w:r>
            <w:r w:rsidRPr="00303364">
              <w:rPr>
                <w:rStyle w:val="Hyperlink"/>
                <w:rFonts w:cstheme="minorHAnsi"/>
                <w:noProof/>
                <w:sz w:val="24"/>
                <w:szCs w:val="24"/>
                <w:rPrChange w:id="488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884" w:author="DuyNgo" w:date="2012-08-10T08:15:00Z"/>
              <w:rFonts w:eastAsiaTheme="minorEastAsia" w:cstheme="minorHAnsi"/>
              <w:noProof/>
              <w:sz w:val="24"/>
              <w:szCs w:val="24"/>
              <w:lang w:eastAsia="ja-JP"/>
              <w:rPrChange w:id="4885" w:author="DuyNgo" w:date="2012-08-10T08:15:00Z">
                <w:rPr>
                  <w:ins w:id="4886" w:author="DuyNgo" w:date="2012-08-10T08:15:00Z"/>
                  <w:rFonts w:eastAsiaTheme="minorEastAsia"/>
                  <w:noProof/>
                  <w:lang w:eastAsia="ja-JP"/>
                </w:rPr>
              </w:rPrChange>
            </w:rPr>
          </w:pPr>
          <w:ins w:id="4887" w:author="DuyNgo" w:date="2012-08-10T08:15:00Z">
            <w:r w:rsidRPr="00303364">
              <w:rPr>
                <w:rStyle w:val="Hyperlink"/>
                <w:rFonts w:cstheme="minorHAnsi"/>
                <w:noProof/>
                <w:sz w:val="24"/>
                <w:szCs w:val="24"/>
                <w:rPrChange w:id="4888" w:author="DuyNgo" w:date="2012-08-10T08:15:00Z">
                  <w:rPr>
                    <w:rStyle w:val="Hyperlink"/>
                    <w:noProof/>
                  </w:rPr>
                </w:rPrChange>
              </w:rPr>
              <w:fldChar w:fldCharType="begin"/>
            </w:r>
            <w:r w:rsidRPr="00303364">
              <w:rPr>
                <w:rStyle w:val="Hyperlink"/>
                <w:rFonts w:cstheme="minorHAnsi"/>
                <w:noProof/>
                <w:sz w:val="24"/>
                <w:szCs w:val="24"/>
                <w:rPrChange w:id="4889" w:author="DuyNgo" w:date="2012-08-10T08:15:00Z">
                  <w:rPr>
                    <w:rStyle w:val="Hyperlink"/>
                    <w:noProof/>
                  </w:rPr>
                </w:rPrChange>
              </w:rPr>
              <w:instrText xml:space="preserve"> </w:instrText>
            </w:r>
            <w:r w:rsidRPr="00303364">
              <w:rPr>
                <w:rFonts w:cstheme="minorHAnsi"/>
                <w:noProof/>
                <w:sz w:val="24"/>
                <w:szCs w:val="24"/>
                <w:rPrChange w:id="4890" w:author="DuyNgo" w:date="2012-08-10T08:15:00Z">
                  <w:rPr>
                    <w:noProof/>
                  </w:rPr>
                </w:rPrChange>
              </w:rPr>
              <w:instrText>HYPERLINK \l "_Toc332351320"</w:instrText>
            </w:r>
            <w:r w:rsidRPr="00303364">
              <w:rPr>
                <w:rStyle w:val="Hyperlink"/>
                <w:rFonts w:cstheme="minorHAnsi"/>
                <w:noProof/>
                <w:sz w:val="24"/>
                <w:szCs w:val="24"/>
                <w:rPrChange w:id="4891" w:author="DuyNgo" w:date="2012-08-10T08:15:00Z">
                  <w:rPr>
                    <w:rStyle w:val="Hyperlink"/>
                    <w:noProof/>
                  </w:rPr>
                </w:rPrChange>
              </w:rPr>
              <w:instrText xml:space="preserve"> </w:instrText>
            </w:r>
            <w:r w:rsidRPr="00303364">
              <w:rPr>
                <w:rStyle w:val="Hyperlink"/>
                <w:rFonts w:cstheme="minorHAnsi"/>
                <w:noProof/>
                <w:sz w:val="24"/>
                <w:szCs w:val="24"/>
                <w:rPrChange w:id="4892" w:author="DuyNgo" w:date="2012-08-10T08:15:00Z">
                  <w:rPr>
                    <w:rStyle w:val="Hyperlink"/>
                    <w:noProof/>
                  </w:rPr>
                </w:rPrChange>
              </w:rPr>
              <w:fldChar w:fldCharType="separate"/>
            </w:r>
            <w:r w:rsidRPr="00303364">
              <w:rPr>
                <w:rStyle w:val="Hyperlink"/>
                <w:rFonts w:cstheme="minorHAnsi"/>
                <w:noProof/>
                <w:sz w:val="24"/>
                <w:szCs w:val="24"/>
                <w:rPrChange w:id="4893" w:author="DuyNgo" w:date="2012-08-10T08:15:00Z">
                  <w:rPr>
                    <w:rStyle w:val="Hyperlink"/>
                    <w:rFonts w:ascii="Times New Roman" w:hAnsi="Times New Roman" w:cs="Times New Roman"/>
                    <w:noProof/>
                  </w:rPr>
                </w:rPrChange>
              </w:rPr>
              <w:t>1.30.2</w:t>
            </w:r>
            <w:r w:rsidRPr="00303364">
              <w:rPr>
                <w:rFonts w:eastAsiaTheme="minorEastAsia" w:cstheme="minorHAnsi"/>
                <w:noProof/>
                <w:sz w:val="24"/>
                <w:szCs w:val="24"/>
                <w:lang w:eastAsia="ja-JP"/>
                <w:rPrChange w:id="4894" w:author="DuyNgo" w:date="2012-08-10T08:15:00Z">
                  <w:rPr>
                    <w:rFonts w:eastAsiaTheme="minorEastAsia"/>
                    <w:noProof/>
                    <w:lang w:eastAsia="ja-JP"/>
                  </w:rPr>
                </w:rPrChange>
              </w:rPr>
              <w:tab/>
            </w:r>
            <w:r w:rsidRPr="00303364">
              <w:rPr>
                <w:rStyle w:val="Hyperlink"/>
                <w:rFonts w:cstheme="minorHAnsi"/>
                <w:noProof/>
                <w:sz w:val="24"/>
                <w:szCs w:val="24"/>
                <w:rPrChange w:id="4895"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896" w:author="DuyNgo" w:date="2012-08-10T08:15:00Z">
                  <w:rPr>
                    <w:noProof/>
                    <w:webHidden/>
                  </w:rPr>
                </w:rPrChange>
              </w:rPr>
              <w:tab/>
            </w:r>
            <w:r w:rsidRPr="00303364">
              <w:rPr>
                <w:rFonts w:cstheme="minorHAnsi"/>
                <w:noProof/>
                <w:webHidden/>
                <w:sz w:val="24"/>
                <w:szCs w:val="24"/>
                <w:rPrChange w:id="4897" w:author="DuyNgo" w:date="2012-08-10T08:15:00Z">
                  <w:rPr>
                    <w:noProof/>
                    <w:webHidden/>
                  </w:rPr>
                </w:rPrChange>
              </w:rPr>
              <w:fldChar w:fldCharType="begin"/>
            </w:r>
            <w:r w:rsidRPr="00303364">
              <w:rPr>
                <w:rFonts w:cstheme="minorHAnsi"/>
                <w:noProof/>
                <w:webHidden/>
                <w:sz w:val="24"/>
                <w:szCs w:val="24"/>
                <w:rPrChange w:id="4898" w:author="DuyNgo" w:date="2012-08-10T08:15:00Z">
                  <w:rPr>
                    <w:noProof/>
                    <w:webHidden/>
                  </w:rPr>
                </w:rPrChange>
              </w:rPr>
              <w:instrText xml:space="preserve"> PAGEREF _Toc332351320 \h </w:instrText>
            </w:r>
          </w:ins>
          <w:r w:rsidRPr="00303364">
            <w:rPr>
              <w:rFonts w:cstheme="minorHAnsi"/>
              <w:noProof/>
              <w:webHidden/>
              <w:sz w:val="24"/>
              <w:szCs w:val="24"/>
              <w:rPrChange w:id="4899" w:author="DuyNgo" w:date="2012-08-10T08:15:00Z">
                <w:rPr>
                  <w:rFonts w:cstheme="minorHAnsi"/>
                  <w:noProof/>
                  <w:webHidden/>
                  <w:sz w:val="24"/>
                  <w:szCs w:val="24"/>
                </w:rPr>
              </w:rPrChange>
            </w:rPr>
          </w:r>
          <w:r w:rsidRPr="00303364">
            <w:rPr>
              <w:rFonts w:cstheme="minorHAnsi"/>
              <w:noProof/>
              <w:webHidden/>
              <w:sz w:val="24"/>
              <w:szCs w:val="24"/>
              <w:rPrChange w:id="4900" w:author="DuyNgo" w:date="2012-08-10T08:15:00Z">
                <w:rPr>
                  <w:noProof/>
                  <w:webHidden/>
                </w:rPr>
              </w:rPrChange>
            </w:rPr>
            <w:fldChar w:fldCharType="separate"/>
          </w:r>
          <w:ins w:id="4901" w:author="DuyNgo" w:date="2012-08-10T08:15:00Z">
            <w:r w:rsidRPr="00303364">
              <w:rPr>
                <w:rFonts w:cstheme="minorHAnsi"/>
                <w:noProof/>
                <w:webHidden/>
                <w:sz w:val="24"/>
                <w:szCs w:val="24"/>
                <w:rPrChange w:id="4902" w:author="DuyNgo" w:date="2012-08-10T08:15:00Z">
                  <w:rPr>
                    <w:noProof/>
                    <w:webHidden/>
                  </w:rPr>
                </w:rPrChange>
              </w:rPr>
              <w:t>332</w:t>
            </w:r>
            <w:r w:rsidRPr="00303364">
              <w:rPr>
                <w:rFonts w:cstheme="minorHAnsi"/>
                <w:noProof/>
                <w:webHidden/>
                <w:sz w:val="24"/>
                <w:szCs w:val="24"/>
                <w:rPrChange w:id="4903" w:author="DuyNgo" w:date="2012-08-10T08:15:00Z">
                  <w:rPr>
                    <w:noProof/>
                    <w:webHidden/>
                  </w:rPr>
                </w:rPrChange>
              </w:rPr>
              <w:fldChar w:fldCharType="end"/>
            </w:r>
            <w:r w:rsidRPr="00303364">
              <w:rPr>
                <w:rStyle w:val="Hyperlink"/>
                <w:rFonts w:cstheme="minorHAnsi"/>
                <w:noProof/>
                <w:sz w:val="24"/>
                <w:szCs w:val="24"/>
                <w:rPrChange w:id="4904"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905" w:author="DuyNgo" w:date="2012-08-10T08:15:00Z"/>
              <w:rFonts w:eastAsiaTheme="minorEastAsia" w:cstheme="minorHAnsi"/>
              <w:noProof/>
              <w:sz w:val="24"/>
              <w:szCs w:val="24"/>
              <w:lang w:eastAsia="ja-JP"/>
              <w:rPrChange w:id="4906" w:author="DuyNgo" w:date="2012-08-10T08:15:00Z">
                <w:rPr>
                  <w:ins w:id="4907" w:author="DuyNgo" w:date="2012-08-10T08:15:00Z"/>
                  <w:rFonts w:eastAsiaTheme="minorEastAsia"/>
                  <w:noProof/>
                  <w:lang w:eastAsia="ja-JP"/>
                </w:rPr>
              </w:rPrChange>
            </w:rPr>
          </w:pPr>
          <w:ins w:id="4908" w:author="DuyNgo" w:date="2012-08-10T08:15:00Z">
            <w:r w:rsidRPr="00303364">
              <w:rPr>
                <w:rStyle w:val="Hyperlink"/>
                <w:rFonts w:cstheme="minorHAnsi"/>
                <w:noProof/>
                <w:sz w:val="24"/>
                <w:szCs w:val="24"/>
                <w:rPrChange w:id="4909" w:author="DuyNgo" w:date="2012-08-10T08:15:00Z">
                  <w:rPr>
                    <w:rStyle w:val="Hyperlink"/>
                    <w:noProof/>
                  </w:rPr>
                </w:rPrChange>
              </w:rPr>
              <w:fldChar w:fldCharType="begin"/>
            </w:r>
            <w:r w:rsidRPr="00303364">
              <w:rPr>
                <w:rStyle w:val="Hyperlink"/>
                <w:rFonts w:cstheme="minorHAnsi"/>
                <w:noProof/>
                <w:sz w:val="24"/>
                <w:szCs w:val="24"/>
                <w:rPrChange w:id="4910" w:author="DuyNgo" w:date="2012-08-10T08:15:00Z">
                  <w:rPr>
                    <w:rStyle w:val="Hyperlink"/>
                    <w:noProof/>
                  </w:rPr>
                </w:rPrChange>
              </w:rPr>
              <w:instrText xml:space="preserve"> </w:instrText>
            </w:r>
            <w:r w:rsidRPr="00303364">
              <w:rPr>
                <w:rFonts w:cstheme="minorHAnsi"/>
                <w:noProof/>
                <w:sz w:val="24"/>
                <w:szCs w:val="24"/>
                <w:rPrChange w:id="4911" w:author="DuyNgo" w:date="2012-08-10T08:15:00Z">
                  <w:rPr>
                    <w:noProof/>
                  </w:rPr>
                </w:rPrChange>
              </w:rPr>
              <w:instrText>HYPERLINK \l "_Toc332351321"</w:instrText>
            </w:r>
            <w:r w:rsidRPr="00303364">
              <w:rPr>
                <w:rStyle w:val="Hyperlink"/>
                <w:rFonts w:cstheme="minorHAnsi"/>
                <w:noProof/>
                <w:sz w:val="24"/>
                <w:szCs w:val="24"/>
                <w:rPrChange w:id="4912" w:author="DuyNgo" w:date="2012-08-10T08:15:00Z">
                  <w:rPr>
                    <w:rStyle w:val="Hyperlink"/>
                    <w:noProof/>
                  </w:rPr>
                </w:rPrChange>
              </w:rPr>
              <w:instrText xml:space="preserve"> </w:instrText>
            </w:r>
            <w:r w:rsidRPr="00303364">
              <w:rPr>
                <w:rStyle w:val="Hyperlink"/>
                <w:rFonts w:cstheme="minorHAnsi"/>
                <w:noProof/>
                <w:sz w:val="24"/>
                <w:szCs w:val="24"/>
                <w:rPrChange w:id="4913" w:author="DuyNgo" w:date="2012-08-10T08:15:00Z">
                  <w:rPr>
                    <w:rStyle w:val="Hyperlink"/>
                    <w:noProof/>
                  </w:rPr>
                </w:rPrChange>
              </w:rPr>
              <w:fldChar w:fldCharType="separate"/>
            </w:r>
            <w:r w:rsidRPr="00303364">
              <w:rPr>
                <w:rStyle w:val="Hyperlink"/>
                <w:rFonts w:cstheme="minorHAnsi"/>
                <w:noProof/>
                <w:sz w:val="24"/>
                <w:szCs w:val="24"/>
                <w:rPrChange w:id="4914" w:author="DuyNgo" w:date="2012-08-10T08:15:00Z">
                  <w:rPr>
                    <w:rStyle w:val="Hyperlink"/>
                    <w:rFonts w:ascii="Times New Roman" w:hAnsi="Times New Roman" w:cs="Times New Roman"/>
                    <w:noProof/>
                  </w:rPr>
                </w:rPrChange>
              </w:rPr>
              <w:t>1.31</w:t>
            </w:r>
            <w:r w:rsidRPr="00303364">
              <w:rPr>
                <w:rFonts w:eastAsiaTheme="minorEastAsia" w:cstheme="minorHAnsi"/>
                <w:noProof/>
                <w:sz w:val="24"/>
                <w:szCs w:val="24"/>
                <w:lang w:eastAsia="ja-JP"/>
                <w:rPrChange w:id="4915" w:author="DuyNgo" w:date="2012-08-10T08:15:00Z">
                  <w:rPr>
                    <w:rFonts w:eastAsiaTheme="minorEastAsia"/>
                    <w:noProof/>
                    <w:lang w:eastAsia="ja-JP"/>
                  </w:rPr>
                </w:rPrChange>
              </w:rPr>
              <w:tab/>
            </w:r>
            <w:r w:rsidRPr="00303364">
              <w:rPr>
                <w:rStyle w:val="Hyperlink"/>
                <w:rFonts w:cstheme="minorHAnsi"/>
                <w:noProof/>
                <w:sz w:val="24"/>
                <w:szCs w:val="24"/>
                <w:rPrChange w:id="4916" w:author="DuyNgo" w:date="2012-08-10T08:15:00Z">
                  <w:rPr>
                    <w:rStyle w:val="Hyperlink"/>
                    <w:rFonts w:ascii="Times New Roman" w:hAnsi="Times New Roman" w:cs="Times New Roman"/>
                    <w:noProof/>
                  </w:rPr>
                </w:rPrChange>
              </w:rPr>
              <w:t>ProjectEye _UC18 - Edit Stage Use Case</w:t>
            </w:r>
            <w:r w:rsidRPr="00303364">
              <w:rPr>
                <w:rFonts w:cstheme="minorHAnsi"/>
                <w:noProof/>
                <w:webHidden/>
                <w:sz w:val="24"/>
                <w:szCs w:val="24"/>
                <w:rPrChange w:id="4917" w:author="DuyNgo" w:date="2012-08-10T08:15:00Z">
                  <w:rPr>
                    <w:noProof/>
                    <w:webHidden/>
                  </w:rPr>
                </w:rPrChange>
              </w:rPr>
              <w:tab/>
            </w:r>
            <w:r w:rsidRPr="00303364">
              <w:rPr>
                <w:rFonts w:cstheme="minorHAnsi"/>
                <w:noProof/>
                <w:webHidden/>
                <w:sz w:val="24"/>
                <w:szCs w:val="24"/>
                <w:rPrChange w:id="4918" w:author="DuyNgo" w:date="2012-08-10T08:15:00Z">
                  <w:rPr>
                    <w:noProof/>
                    <w:webHidden/>
                  </w:rPr>
                </w:rPrChange>
              </w:rPr>
              <w:fldChar w:fldCharType="begin"/>
            </w:r>
            <w:r w:rsidRPr="00303364">
              <w:rPr>
                <w:rFonts w:cstheme="minorHAnsi"/>
                <w:noProof/>
                <w:webHidden/>
                <w:sz w:val="24"/>
                <w:szCs w:val="24"/>
                <w:rPrChange w:id="4919" w:author="DuyNgo" w:date="2012-08-10T08:15:00Z">
                  <w:rPr>
                    <w:noProof/>
                    <w:webHidden/>
                  </w:rPr>
                </w:rPrChange>
              </w:rPr>
              <w:instrText xml:space="preserve"> PAGEREF _Toc332351321 \h </w:instrText>
            </w:r>
          </w:ins>
          <w:r w:rsidRPr="00303364">
            <w:rPr>
              <w:rFonts w:cstheme="minorHAnsi"/>
              <w:noProof/>
              <w:webHidden/>
              <w:sz w:val="24"/>
              <w:szCs w:val="24"/>
              <w:rPrChange w:id="4920" w:author="DuyNgo" w:date="2012-08-10T08:15:00Z">
                <w:rPr>
                  <w:rFonts w:cstheme="minorHAnsi"/>
                  <w:noProof/>
                  <w:webHidden/>
                  <w:sz w:val="24"/>
                  <w:szCs w:val="24"/>
                </w:rPr>
              </w:rPrChange>
            </w:rPr>
          </w:r>
          <w:r w:rsidRPr="00303364">
            <w:rPr>
              <w:rFonts w:cstheme="minorHAnsi"/>
              <w:noProof/>
              <w:webHidden/>
              <w:sz w:val="24"/>
              <w:szCs w:val="24"/>
              <w:rPrChange w:id="4921" w:author="DuyNgo" w:date="2012-08-10T08:15:00Z">
                <w:rPr>
                  <w:noProof/>
                  <w:webHidden/>
                </w:rPr>
              </w:rPrChange>
            </w:rPr>
            <w:fldChar w:fldCharType="separate"/>
          </w:r>
          <w:ins w:id="4922" w:author="DuyNgo" w:date="2012-08-10T08:15:00Z">
            <w:r w:rsidRPr="00303364">
              <w:rPr>
                <w:rFonts w:cstheme="minorHAnsi"/>
                <w:noProof/>
                <w:webHidden/>
                <w:sz w:val="24"/>
                <w:szCs w:val="24"/>
                <w:rPrChange w:id="4923" w:author="DuyNgo" w:date="2012-08-10T08:15:00Z">
                  <w:rPr>
                    <w:noProof/>
                    <w:webHidden/>
                  </w:rPr>
                </w:rPrChange>
              </w:rPr>
              <w:t>332</w:t>
            </w:r>
            <w:r w:rsidRPr="00303364">
              <w:rPr>
                <w:rFonts w:cstheme="minorHAnsi"/>
                <w:noProof/>
                <w:webHidden/>
                <w:sz w:val="24"/>
                <w:szCs w:val="24"/>
                <w:rPrChange w:id="4924" w:author="DuyNgo" w:date="2012-08-10T08:15:00Z">
                  <w:rPr>
                    <w:noProof/>
                    <w:webHidden/>
                  </w:rPr>
                </w:rPrChange>
              </w:rPr>
              <w:fldChar w:fldCharType="end"/>
            </w:r>
            <w:r w:rsidRPr="00303364">
              <w:rPr>
                <w:rStyle w:val="Hyperlink"/>
                <w:rFonts w:cstheme="minorHAnsi"/>
                <w:noProof/>
                <w:sz w:val="24"/>
                <w:szCs w:val="24"/>
                <w:rPrChange w:id="492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926" w:author="DuyNgo" w:date="2012-08-10T08:15:00Z"/>
              <w:rFonts w:eastAsiaTheme="minorEastAsia" w:cstheme="minorHAnsi"/>
              <w:noProof/>
              <w:sz w:val="24"/>
              <w:szCs w:val="24"/>
              <w:lang w:eastAsia="ja-JP"/>
              <w:rPrChange w:id="4927" w:author="DuyNgo" w:date="2012-08-10T08:15:00Z">
                <w:rPr>
                  <w:ins w:id="4928" w:author="DuyNgo" w:date="2012-08-10T08:15:00Z"/>
                  <w:rFonts w:eastAsiaTheme="minorEastAsia"/>
                  <w:noProof/>
                  <w:lang w:eastAsia="ja-JP"/>
                </w:rPr>
              </w:rPrChange>
            </w:rPr>
          </w:pPr>
          <w:ins w:id="4929" w:author="DuyNgo" w:date="2012-08-10T08:15:00Z">
            <w:r w:rsidRPr="00303364">
              <w:rPr>
                <w:rStyle w:val="Hyperlink"/>
                <w:rFonts w:cstheme="minorHAnsi"/>
                <w:noProof/>
                <w:sz w:val="24"/>
                <w:szCs w:val="24"/>
                <w:rPrChange w:id="4930" w:author="DuyNgo" w:date="2012-08-10T08:15:00Z">
                  <w:rPr>
                    <w:rStyle w:val="Hyperlink"/>
                    <w:noProof/>
                  </w:rPr>
                </w:rPrChange>
              </w:rPr>
              <w:fldChar w:fldCharType="begin"/>
            </w:r>
            <w:r w:rsidRPr="00303364">
              <w:rPr>
                <w:rStyle w:val="Hyperlink"/>
                <w:rFonts w:cstheme="minorHAnsi"/>
                <w:noProof/>
                <w:sz w:val="24"/>
                <w:szCs w:val="24"/>
                <w:rPrChange w:id="4931" w:author="DuyNgo" w:date="2012-08-10T08:15:00Z">
                  <w:rPr>
                    <w:rStyle w:val="Hyperlink"/>
                    <w:noProof/>
                  </w:rPr>
                </w:rPrChange>
              </w:rPr>
              <w:instrText xml:space="preserve"> </w:instrText>
            </w:r>
            <w:r w:rsidRPr="00303364">
              <w:rPr>
                <w:rFonts w:cstheme="minorHAnsi"/>
                <w:noProof/>
                <w:sz w:val="24"/>
                <w:szCs w:val="24"/>
                <w:rPrChange w:id="4932" w:author="DuyNgo" w:date="2012-08-10T08:15:00Z">
                  <w:rPr>
                    <w:noProof/>
                  </w:rPr>
                </w:rPrChange>
              </w:rPr>
              <w:instrText>HYPERLINK \l "_Toc332351322"</w:instrText>
            </w:r>
            <w:r w:rsidRPr="00303364">
              <w:rPr>
                <w:rStyle w:val="Hyperlink"/>
                <w:rFonts w:cstheme="minorHAnsi"/>
                <w:noProof/>
                <w:sz w:val="24"/>
                <w:szCs w:val="24"/>
                <w:rPrChange w:id="4933" w:author="DuyNgo" w:date="2012-08-10T08:15:00Z">
                  <w:rPr>
                    <w:rStyle w:val="Hyperlink"/>
                    <w:noProof/>
                  </w:rPr>
                </w:rPrChange>
              </w:rPr>
              <w:instrText xml:space="preserve"> </w:instrText>
            </w:r>
            <w:r w:rsidRPr="00303364">
              <w:rPr>
                <w:rStyle w:val="Hyperlink"/>
                <w:rFonts w:cstheme="minorHAnsi"/>
                <w:noProof/>
                <w:sz w:val="24"/>
                <w:szCs w:val="24"/>
                <w:rPrChange w:id="4934" w:author="DuyNgo" w:date="2012-08-10T08:15:00Z">
                  <w:rPr>
                    <w:rStyle w:val="Hyperlink"/>
                    <w:noProof/>
                  </w:rPr>
                </w:rPrChange>
              </w:rPr>
              <w:fldChar w:fldCharType="separate"/>
            </w:r>
            <w:r w:rsidRPr="00303364">
              <w:rPr>
                <w:rStyle w:val="Hyperlink"/>
                <w:rFonts w:cstheme="minorHAnsi"/>
                <w:noProof/>
                <w:sz w:val="24"/>
                <w:szCs w:val="24"/>
                <w:rPrChange w:id="4935" w:author="DuyNgo" w:date="2012-08-10T08:15:00Z">
                  <w:rPr>
                    <w:rStyle w:val="Hyperlink"/>
                    <w:rFonts w:ascii="Times New Roman" w:hAnsi="Times New Roman" w:cs="Times New Roman"/>
                    <w:noProof/>
                  </w:rPr>
                </w:rPrChange>
              </w:rPr>
              <w:t>1.31.1</w:t>
            </w:r>
            <w:r w:rsidRPr="00303364">
              <w:rPr>
                <w:rFonts w:eastAsiaTheme="minorEastAsia" w:cstheme="minorHAnsi"/>
                <w:noProof/>
                <w:sz w:val="24"/>
                <w:szCs w:val="24"/>
                <w:lang w:eastAsia="ja-JP"/>
                <w:rPrChange w:id="4936" w:author="DuyNgo" w:date="2012-08-10T08:15:00Z">
                  <w:rPr>
                    <w:rFonts w:eastAsiaTheme="minorEastAsia"/>
                    <w:noProof/>
                    <w:lang w:eastAsia="ja-JP"/>
                  </w:rPr>
                </w:rPrChange>
              </w:rPr>
              <w:tab/>
            </w:r>
            <w:r w:rsidRPr="00303364">
              <w:rPr>
                <w:rStyle w:val="Hyperlink"/>
                <w:rFonts w:cstheme="minorHAnsi"/>
                <w:noProof/>
                <w:sz w:val="24"/>
                <w:szCs w:val="24"/>
                <w:rPrChange w:id="4937"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938" w:author="DuyNgo" w:date="2012-08-10T08:15:00Z">
                  <w:rPr>
                    <w:noProof/>
                    <w:webHidden/>
                  </w:rPr>
                </w:rPrChange>
              </w:rPr>
              <w:tab/>
            </w:r>
            <w:r w:rsidRPr="00303364">
              <w:rPr>
                <w:rFonts w:cstheme="minorHAnsi"/>
                <w:noProof/>
                <w:webHidden/>
                <w:sz w:val="24"/>
                <w:szCs w:val="24"/>
                <w:rPrChange w:id="4939" w:author="DuyNgo" w:date="2012-08-10T08:15:00Z">
                  <w:rPr>
                    <w:noProof/>
                    <w:webHidden/>
                  </w:rPr>
                </w:rPrChange>
              </w:rPr>
              <w:fldChar w:fldCharType="begin"/>
            </w:r>
            <w:r w:rsidRPr="00303364">
              <w:rPr>
                <w:rFonts w:cstheme="minorHAnsi"/>
                <w:noProof/>
                <w:webHidden/>
                <w:sz w:val="24"/>
                <w:szCs w:val="24"/>
                <w:rPrChange w:id="4940" w:author="DuyNgo" w:date="2012-08-10T08:15:00Z">
                  <w:rPr>
                    <w:noProof/>
                    <w:webHidden/>
                  </w:rPr>
                </w:rPrChange>
              </w:rPr>
              <w:instrText xml:space="preserve"> PAGEREF _Toc332351322 \h </w:instrText>
            </w:r>
          </w:ins>
          <w:r w:rsidRPr="00303364">
            <w:rPr>
              <w:rFonts w:cstheme="minorHAnsi"/>
              <w:noProof/>
              <w:webHidden/>
              <w:sz w:val="24"/>
              <w:szCs w:val="24"/>
              <w:rPrChange w:id="4941" w:author="DuyNgo" w:date="2012-08-10T08:15:00Z">
                <w:rPr>
                  <w:rFonts w:cstheme="minorHAnsi"/>
                  <w:noProof/>
                  <w:webHidden/>
                  <w:sz w:val="24"/>
                  <w:szCs w:val="24"/>
                </w:rPr>
              </w:rPrChange>
            </w:rPr>
          </w:r>
          <w:r w:rsidRPr="00303364">
            <w:rPr>
              <w:rFonts w:cstheme="minorHAnsi"/>
              <w:noProof/>
              <w:webHidden/>
              <w:sz w:val="24"/>
              <w:szCs w:val="24"/>
              <w:rPrChange w:id="4942" w:author="DuyNgo" w:date="2012-08-10T08:15:00Z">
                <w:rPr>
                  <w:noProof/>
                  <w:webHidden/>
                </w:rPr>
              </w:rPrChange>
            </w:rPr>
            <w:fldChar w:fldCharType="separate"/>
          </w:r>
          <w:ins w:id="4943" w:author="DuyNgo" w:date="2012-08-10T08:15:00Z">
            <w:r w:rsidRPr="00303364">
              <w:rPr>
                <w:rFonts w:cstheme="minorHAnsi"/>
                <w:noProof/>
                <w:webHidden/>
                <w:sz w:val="24"/>
                <w:szCs w:val="24"/>
                <w:rPrChange w:id="4944" w:author="DuyNgo" w:date="2012-08-10T08:15:00Z">
                  <w:rPr>
                    <w:noProof/>
                    <w:webHidden/>
                  </w:rPr>
                </w:rPrChange>
              </w:rPr>
              <w:t>332</w:t>
            </w:r>
            <w:r w:rsidRPr="00303364">
              <w:rPr>
                <w:rFonts w:cstheme="minorHAnsi"/>
                <w:noProof/>
                <w:webHidden/>
                <w:sz w:val="24"/>
                <w:szCs w:val="24"/>
                <w:rPrChange w:id="4945" w:author="DuyNgo" w:date="2012-08-10T08:15:00Z">
                  <w:rPr>
                    <w:noProof/>
                    <w:webHidden/>
                  </w:rPr>
                </w:rPrChange>
              </w:rPr>
              <w:fldChar w:fldCharType="end"/>
            </w:r>
            <w:r w:rsidRPr="00303364">
              <w:rPr>
                <w:rStyle w:val="Hyperlink"/>
                <w:rFonts w:cstheme="minorHAnsi"/>
                <w:noProof/>
                <w:sz w:val="24"/>
                <w:szCs w:val="24"/>
                <w:rPrChange w:id="494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947" w:author="DuyNgo" w:date="2012-08-10T08:15:00Z"/>
              <w:rFonts w:eastAsiaTheme="minorEastAsia" w:cstheme="minorHAnsi"/>
              <w:noProof/>
              <w:sz w:val="24"/>
              <w:szCs w:val="24"/>
              <w:lang w:eastAsia="ja-JP"/>
              <w:rPrChange w:id="4948" w:author="DuyNgo" w:date="2012-08-10T08:15:00Z">
                <w:rPr>
                  <w:ins w:id="4949" w:author="DuyNgo" w:date="2012-08-10T08:15:00Z"/>
                  <w:rFonts w:eastAsiaTheme="minorEastAsia"/>
                  <w:noProof/>
                  <w:lang w:eastAsia="ja-JP"/>
                </w:rPr>
              </w:rPrChange>
            </w:rPr>
          </w:pPr>
          <w:ins w:id="4950" w:author="DuyNgo" w:date="2012-08-10T08:15:00Z">
            <w:r w:rsidRPr="00303364">
              <w:rPr>
                <w:rStyle w:val="Hyperlink"/>
                <w:rFonts w:cstheme="minorHAnsi"/>
                <w:noProof/>
                <w:sz w:val="24"/>
                <w:szCs w:val="24"/>
                <w:rPrChange w:id="4951" w:author="DuyNgo" w:date="2012-08-10T08:15:00Z">
                  <w:rPr>
                    <w:rStyle w:val="Hyperlink"/>
                    <w:noProof/>
                  </w:rPr>
                </w:rPrChange>
              </w:rPr>
              <w:fldChar w:fldCharType="begin"/>
            </w:r>
            <w:r w:rsidRPr="00303364">
              <w:rPr>
                <w:rStyle w:val="Hyperlink"/>
                <w:rFonts w:cstheme="minorHAnsi"/>
                <w:noProof/>
                <w:sz w:val="24"/>
                <w:szCs w:val="24"/>
                <w:rPrChange w:id="4952" w:author="DuyNgo" w:date="2012-08-10T08:15:00Z">
                  <w:rPr>
                    <w:rStyle w:val="Hyperlink"/>
                    <w:noProof/>
                  </w:rPr>
                </w:rPrChange>
              </w:rPr>
              <w:instrText xml:space="preserve"> </w:instrText>
            </w:r>
            <w:r w:rsidRPr="00303364">
              <w:rPr>
                <w:rFonts w:cstheme="minorHAnsi"/>
                <w:noProof/>
                <w:sz w:val="24"/>
                <w:szCs w:val="24"/>
                <w:rPrChange w:id="4953" w:author="DuyNgo" w:date="2012-08-10T08:15:00Z">
                  <w:rPr>
                    <w:noProof/>
                  </w:rPr>
                </w:rPrChange>
              </w:rPr>
              <w:instrText>HYPERLINK \l "_Toc332351323"</w:instrText>
            </w:r>
            <w:r w:rsidRPr="00303364">
              <w:rPr>
                <w:rStyle w:val="Hyperlink"/>
                <w:rFonts w:cstheme="minorHAnsi"/>
                <w:noProof/>
                <w:sz w:val="24"/>
                <w:szCs w:val="24"/>
                <w:rPrChange w:id="4954" w:author="DuyNgo" w:date="2012-08-10T08:15:00Z">
                  <w:rPr>
                    <w:rStyle w:val="Hyperlink"/>
                    <w:noProof/>
                  </w:rPr>
                </w:rPrChange>
              </w:rPr>
              <w:instrText xml:space="preserve"> </w:instrText>
            </w:r>
            <w:r w:rsidRPr="00303364">
              <w:rPr>
                <w:rStyle w:val="Hyperlink"/>
                <w:rFonts w:cstheme="minorHAnsi"/>
                <w:noProof/>
                <w:sz w:val="24"/>
                <w:szCs w:val="24"/>
                <w:rPrChange w:id="4955" w:author="DuyNgo" w:date="2012-08-10T08:15:00Z">
                  <w:rPr>
                    <w:rStyle w:val="Hyperlink"/>
                    <w:noProof/>
                  </w:rPr>
                </w:rPrChange>
              </w:rPr>
              <w:fldChar w:fldCharType="separate"/>
            </w:r>
            <w:r w:rsidRPr="00303364">
              <w:rPr>
                <w:rStyle w:val="Hyperlink"/>
                <w:rFonts w:cstheme="minorHAnsi"/>
                <w:noProof/>
                <w:sz w:val="24"/>
                <w:szCs w:val="24"/>
                <w:rPrChange w:id="4956" w:author="DuyNgo" w:date="2012-08-10T08:15:00Z">
                  <w:rPr>
                    <w:rStyle w:val="Hyperlink"/>
                    <w:rFonts w:ascii="Times New Roman" w:hAnsi="Times New Roman" w:cs="Times New Roman"/>
                    <w:noProof/>
                  </w:rPr>
                </w:rPrChange>
              </w:rPr>
              <w:t>1.31.2</w:t>
            </w:r>
            <w:r w:rsidRPr="00303364">
              <w:rPr>
                <w:rFonts w:eastAsiaTheme="minorEastAsia" w:cstheme="minorHAnsi"/>
                <w:noProof/>
                <w:sz w:val="24"/>
                <w:szCs w:val="24"/>
                <w:lang w:eastAsia="ja-JP"/>
                <w:rPrChange w:id="4957" w:author="DuyNgo" w:date="2012-08-10T08:15:00Z">
                  <w:rPr>
                    <w:rFonts w:eastAsiaTheme="minorEastAsia"/>
                    <w:noProof/>
                    <w:lang w:eastAsia="ja-JP"/>
                  </w:rPr>
                </w:rPrChange>
              </w:rPr>
              <w:tab/>
            </w:r>
            <w:r w:rsidRPr="00303364">
              <w:rPr>
                <w:rStyle w:val="Hyperlink"/>
                <w:rFonts w:cstheme="minorHAnsi"/>
                <w:noProof/>
                <w:sz w:val="24"/>
                <w:szCs w:val="24"/>
                <w:rPrChange w:id="4958"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959" w:author="DuyNgo" w:date="2012-08-10T08:15:00Z">
                  <w:rPr>
                    <w:noProof/>
                    <w:webHidden/>
                  </w:rPr>
                </w:rPrChange>
              </w:rPr>
              <w:tab/>
            </w:r>
            <w:r w:rsidRPr="00303364">
              <w:rPr>
                <w:rFonts w:cstheme="minorHAnsi"/>
                <w:noProof/>
                <w:webHidden/>
                <w:sz w:val="24"/>
                <w:szCs w:val="24"/>
                <w:rPrChange w:id="4960" w:author="DuyNgo" w:date="2012-08-10T08:15:00Z">
                  <w:rPr>
                    <w:noProof/>
                    <w:webHidden/>
                  </w:rPr>
                </w:rPrChange>
              </w:rPr>
              <w:fldChar w:fldCharType="begin"/>
            </w:r>
            <w:r w:rsidRPr="00303364">
              <w:rPr>
                <w:rFonts w:cstheme="minorHAnsi"/>
                <w:noProof/>
                <w:webHidden/>
                <w:sz w:val="24"/>
                <w:szCs w:val="24"/>
                <w:rPrChange w:id="4961" w:author="DuyNgo" w:date="2012-08-10T08:15:00Z">
                  <w:rPr>
                    <w:noProof/>
                    <w:webHidden/>
                  </w:rPr>
                </w:rPrChange>
              </w:rPr>
              <w:instrText xml:space="preserve"> PAGEREF _Toc332351323 \h </w:instrText>
            </w:r>
          </w:ins>
          <w:r w:rsidRPr="00303364">
            <w:rPr>
              <w:rFonts w:cstheme="minorHAnsi"/>
              <w:noProof/>
              <w:webHidden/>
              <w:sz w:val="24"/>
              <w:szCs w:val="24"/>
              <w:rPrChange w:id="4962" w:author="DuyNgo" w:date="2012-08-10T08:15:00Z">
                <w:rPr>
                  <w:rFonts w:cstheme="minorHAnsi"/>
                  <w:noProof/>
                  <w:webHidden/>
                  <w:sz w:val="24"/>
                  <w:szCs w:val="24"/>
                </w:rPr>
              </w:rPrChange>
            </w:rPr>
          </w:r>
          <w:r w:rsidRPr="00303364">
            <w:rPr>
              <w:rFonts w:cstheme="minorHAnsi"/>
              <w:noProof/>
              <w:webHidden/>
              <w:sz w:val="24"/>
              <w:szCs w:val="24"/>
              <w:rPrChange w:id="4963" w:author="DuyNgo" w:date="2012-08-10T08:15:00Z">
                <w:rPr>
                  <w:noProof/>
                  <w:webHidden/>
                </w:rPr>
              </w:rPrChange>
            </w:rPr>
            <w:fldChar w:fldCharType="separate"/>
          </w:r>
          <w:ins w:id="4964" w:author="DuyNgo" w:date="2012-08-10T08:15:00Z">
            <w:r w:rsidRPr="00303364">
              <w:rPr>
                <w:rFonts w:cstheme="minorHAnsi"/>
                <w:noProof/>
                <w:webHidden/>
                <w:sz w:val="24"/>
                <w:szCs w:val="24"/>
                <w:rPrChange w:id="4965" w:author="DuyNgo" w:date="2012-08-10T08:15:00Z">
                  <w:rPr>
                    <w:noProof/>
                    <w:webHidden/>
                  </w:rPr>
                </w:rPrChange>
              </w:rPr>
              <w:t>333</w:t>
            </w:r>
            <w:r w:rsidRPr="00303364">
              <w:rPr>
                <w:rFonts w:cstheme="minorHAnsi"/>
                <w:noProof/>
                <w:webHidden/>
                <w:sz w:val="24"/>
                <w:szCs w:val="24"/>
                <w:rPrChange w:id="4966" w:author="DuyNgo" w:date="2012-08-10T08:15:00Z">
                  <w:rPr>
                    <w:noProof/>
                    <w:webHidden/>
                  </w:rPr>
                </w:rPrChange>
              </w:rPr>
              <w:fldChar w:fldCharType="end"/>
            </w:r>
            <w:r w:rsidRPr="00303364">
              <w:rPr>
                <w:rStyle w:val="Hyperlink"/>
                <w:rFonts w:cstheme="minorHAnsi"/>
                <w:noProof/>
                <w:sz w:val="24"/>
                <w:szCs w:val="24"/>
                <w:rPrChange w:id="4967"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968" w:author="DuyNgo" w:date="2012-08-10T08:15:00Z"/>
              <w:rFonts w:eastAsiaTheme="minorEastAsia" w:cstheme="minorHAnsi"/>
              <w:noProof/>
              <w:sz w:val="24"/>
              <w:szCs w:val="24"/>
              <w:lang w:eastAsia="ja-JP"/>
              <w:rPrChange w:id="4969" w:author="DuyNgo" w:date="2012-08-10T08:15:00Z">
                <w:rPr>
                  <w:ins w:id="4970" w:author="DuyNgo" w:date="2012-08-10T08:15:00Z"/>
                  <w:rFonts w:eastAsiaTheme="minorEastAsia"/>
                  <w:noProof/>
                  <w:lang w:eastAsia="ja-JP"/>
                </w:rPr>
              </w:rPrChange>
            </w:rPr>
          </w:pPr>
          <w:ins w:id="4971" w:author="DuyNgo" w:date="2012-08-10T08:15:00Z">
            <w:r w:rsidRPr="00303364">
              <w:rPr>
                <w:rStyle w:val="Hyperlink"/>
                <w:rFonts w:cstheme="minorHAnsi"/>
                <w:noProof/>
                <w:sz w:val="24"/>
                <w:szCs w:val="24"/>
                <w:rPrChange w:id="4972" w:author="DuyNgo" w:date="2012-08-10T08:15:00Z">
                  <w:rPr>
                    <w:rStyle w:val="Hyperlink"/>
                    <w:noProof/>
                  </w:rPr>
                </w:rPrChange>
              </w:rPr>
              <w:fldChar w:fldCharType="begin"/>
            </w:r>
            <w:r w:rsidRPr="00303364">
              <w:rPr>
                <w:rStyle w:val="Hyperlink"/>
                <w:rFonts w:cstheme="minorHAnsi"/>
                <w:noProof/>
                <w:sz w:val="24"/>
                <w:szCs w:val="24"/>
                <w:rPrChange w:id="4973" w:author="DuyNgo" w:date="2012-08-10T08:15:00Z">
                  <w:rPr>
                    <w:rStyle w:val="Hyperlink"/>
                    <w:noProof/>
                  </w:rPr>
                </w:rPrChange>
              </w:rPr>
              <w:instrText xml:space="preserve"> </w:instrText>
            </w:r>
            <w:r w:rsidRPr="00303364">
              <w:rPr>
                <w:rFonts w:cstheme="minorHAnsi"/>
                <w:noProof/>
                <w:sz w:val="24"/>
                <w:szCs w:val="24"/>
                <w:rPrChange w:id="4974" w:author="DuyNgo" w:date="2012-08-10T08:15:00Z">
                  <w:rPr>
                    <w:noProof/>
                  </w:rPr>
                </w:rPrChange>
              </w:rPr>
              <w:instrText>HYPERLINK \l "_Toc332351324"</w:instrText>
            </w:r>
            <w:r w:rsidRPr="00303364">
              <w:rPr>
                <w:rStyle w:val="Hyperlink"/>
                <w:rFonts w:cstheme="minorHAnsi"/>
                <w:noProof/>
                <w:sz w:val="24"/>
                <w:szCs w:val="24"/>
                <w:rPrChange w:id="4975" w:author="DuyNgo" w:date="2012-08-10T08:15:00Z">
                  <w:rPr>
                    <w:rStyle w:val="Hyperlink"/>
                    <w:noProof/>
                  </w:rPr>
                </w:rPrChange>
              </w:rPr>
              <w:instrText xml:space="preserve"> </w:instrText>
            </w:r>
            <w:r w:rsidRPr="00303364">
              <w:rPr>
                <w:rStyle w:val="Hyperlink"/>
                <w:rFonts w:cstheme="minorHAnsi"/>
                <w:noProof/>
                <w:sz w:val="24"/>
                <w:szCs w:val="24"/>
                <w:rPrChange w:id="4976" w:author="DuyNgo" w:date="2012-08-10T08:15:00Z">
                  <w:rPr>
                    <w:rStyle w:val="Hyperlink"/>
                    <w:noProof/>
                  </w:rPr>
                </w:rPrChange>
              </w:rPr>
              <w:fldChar w:fldCharType="separate"/>
            </w:r>
            <w:r w:rsidRPr="00303364">
              <w:rPr>
                <w:rStyle w:val="Hyperlink"/>
                <w:rFonts w:cstheme="minorHAnsi"/>
                <w:noProof/>
                <w:sz w:val="24"/>
                <w:szCs w:val="24"/>
                <w:rPrChange w:id="4977" w:author="DuyNgo" w:date="2012-08-10T08:15:00Z">
                  <w:rPr>
                    <w:rStyle w:val="Hyperlink"/>
                    <w:rFonts w:ascii="Times New Roman" w:hAnsi="Times New Roman" w:cs="Times New Roman"/>
                    <w:noProof/>
                  </w:rPr>
                </w:rPrChange>
              </w:rPr>
              <w:t>1.32</w:t>
            </w:r>
            <w:r w:rsidRPr="00303364">
              <w:rPr>
                <w:rFonts w:eastAsiaTheme="minorEastAsia" w:cstheme="minorHAnsi"/>
                <w:noProof/>
                <w:sz w:val="24"/>
                <w:szCs w:val="24"/>
                <w:lang w:eastAsia="ja-JP"/>
                <w:rPrChange w:id="4978" w:author="DuyNgo" w:date="2012-08-10T08:15:00Z">
                  <w:rPr>
                    <w:rFonts w:eastAsiaTheme="minorEastAsia"/>
                    <w:noProof/>
                    <w:lang w:eastAsia="ja-JP"/>
                  </w:rPr>
                </w:rPrChange>
              </w:rPr>
              <w:tab/>
            </w:r>
            <w:r w:rsidRPr="00303364">
              <w:rPr>
                <w:rStyle w:val="Hyperlink"/>
                <w:rFonts w:cstheme="minorHAnsi"/>
                <w:noProof/>
                <w:sz w:val="24"/>
                <w:szCs w:val="24"/>
                <w:rPrChange w:id="4979" w:author="DuyNgo" w:date="2012-08-10T08:15:00Z">
                  <w:rPr>
                    <w:rStyle w:val="Hyperlink"/>
                    <w:rFonts w:ascii="Times New Roman" w:hAnsi="Times New Roman" w:cs="Times New Roman"/>
                    <w:noProof/>
                  </w:rPr>
                </w:rPrChange>
              </w:rPr>
              <w:t>ProjectEye _UC19 - Delete Stage Use Case</w:t>
            </w:r>
            <w:r w:rsidRPr="00303364">
              <w:rPr>
                <w:rFonts w:cstheme="minorHAnsi"/>
                <w:noProof/>
                <w:webHidden/>
                <w:sz w:val="24"/>
                <w:szCs w:val="24"/>
                <w:rPrChange w:id="4980" w:author="DuyNgo" w:date="2012-08-10T08:15:00Z">
                  <w:rPr>
                    <w:noProof/>
                    <w:webHidden/>
                  </w:rPr>
                </w:rPrChange>
              </w:rPr>
              <w:tab/>
            </w:r>
            <w:r w:rsidRPr="00303364">
              <w:rPr>
                <w:rFonts w:cstheme="minorHAnsi"/>
                <w:noProof/>
                <w:webHidden/>
                <w:sz w:val="24"/>
                <w:szCs w:val="24"/>
                <w:rPrChange w:id="4981" w:author="DuyNgo" w:date="2012-08-10T08:15:00Z">
                  <w:rPr>
                    <w:noProof/>
                    <w:webHidden/>
                  </w:rPr>
                </w:rPrChange>
              </w:rPr>
              <w:fldChar w:fldCharType="begin"/>
            </w:r>
            <w:r w:rsidRPr="00303364">
              <w:rPr>
                <w:rFonts w:cstheme="minorHAnsi"/>
                <w:noProof/>
                <w:webHidden/>
                <w:sz w:val="24"/>
                <w:szCs w:val="24"/>
                <w:rPrChange w:id="4982" w:author="DuyNgo" w:date="2012-08-10T08:15:00Z">
                  <w:rPr>
                    <w:noProof/>
                    <w:webHidden/>
                  </w:rPr>
                </w:rPrChange>
              </w:rPr>
              <w:instrText xml:space="preserve"> PAGEREF _Toc332351324 \h </w:instrText>
            </w:r>
          </w:ins>
          <w:r w:rsidRPr="00303364">
            <w:rPr>
              <w:rFonts w:cstheme="minorHAnsi"/>
              <w:noProof/>
              <w:webHidden/>
              <w:sz w:val="24"/>
              <w:szCs w:val="24"/>
              <w:rPrChange w:id="4983" w:author="DuyNgo" w:date="2012-08-10T08:15:00Z">
                <w:rPr>
                  <w:rFonts w:cstheme="minorHAnsi"/>
                  <w:noProof/>
                  <w:webHidden/>
                  <w:sz w:val="24"/>
                  <w:szCs w:val="24"/>
                </w:rPr>
              </w:rPrChange>
            </w:rPr>
          </w:r>
          <w:r w:rsidRPr="00303364">
            <w:rPr>
              <w:rFonts w:cstheme="minorHAnsi"/>
              <w:noProof/>
              <w:webHidden/>
              <w:sz w:val="24"/>
              <w:szCs w:val="24"/>
              <w:rPrChange w:id="4984" w:author="DuyNgo" w:date="2012-08-10T08:15:00Z">
                <w:rPr>
                  <w:noProof/>
                  <w:webHidden/>
                </w:rPr>
              </w:rPrChange>
            </w:rPr>
            <w:fldChar w:fldCharType="separate"/>
          </w:r>
          <w:ins w:id="4985" w:author="DuyNgo" w:date="2012-08-10T08:15:00Z">
            <w:r w:rsidRPr="00303364">
              <w:rPr>
                <w:rFonts w:cstheme="minorHAnsi"/>
                <w:noProof/>
                <w:webHidden/>
                <w:sz w:val="24"/>
                <w:szCs w:val="24"/>
                <w:rPrChange w:id="4986" w:author="DuyNgo" w:date="2012-08-10T08:15:00Z">
                  <w:rPr>
                    <w:noProof/>
                    <w:webHidden/>
                  </w:rPr>
                </w:rPrChange>
              </w:rPr>
              <w:t>333</w:t>
            </w:r>
            <w:r w:rsidRPr="00303364">
              <w:rPr>
                <w:rFonts w:cstheme="minorHAnsi"/>
                <w:noProof/>
                <w:webHidden/>
                <w:sz w:val="24"/>
                <w:szCs w:val="24"/>
                <w:rPrChange w:id="4987" w:author="DuyNgo" w:date="2012-08-10T08:15:00Z">
                  <w:rPr>
                    <w:noProof/>
                    <w:webHidden/>
                  </w:rPr>
                </w:rPrChange>
              </w:rPr>
              <w:fldChar w:fldCharType="end"/>
            </w:r>
            <w:r w:rsidRPr="00303364">
              <w:rPr>
                <w:rStyle w:val="Hyperlink"/>
                <w:rFonts w:cstheme="minorHAnsi"/>
                <w:noProof/>
                <w:sz w:val="24"/>
                <w:szCs w:val="24"/>
                <w:rPrChange w:id="498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989" w:author="DuyNgo" w:date="2012-08-10T08:15:00Z"/>
              <w:rFonts w:eastAsiaTheme="minorEastAsia" w:cstheme="minorHAnsi"/>
              <w:noProof/>
              <w:sz w:val="24"/>
              <w:szCs w:val="24"/>
              <w:lang w:eastAsia="ja-JP"/>
              <w:rPrChange w:id="4990" w:author="DuyNgo" w:date="2012-08-10T08:15:00Z">
                <w:rPr>
                  <w:ins w:id="4991" w:author="DuyNgo" w:date="2012-08-10T08:15:00Z"/>
                  <w:rFonts w:eastAsiaTheme="minorEastAsia"/>
                  <w:noProof/>
                  <w:lang w:eastAsia="ja-JP"/>
                </w:rPr>
              </w:rPrChange>
            </w:rPr>
          </w:pPr>
          <w:ins w:id="4992" w:author="DuyNgo" w:date="2012-08-10T08:15:00Z">
            <w:r w:rsidRPr="00303364">
              <w:rPr>
                <w:rStyle w:val="Hyperlink"/>
                <w:rFonts w:cstheme="minorHAnsi"/>
                <w:noProof/>
                <w:sz w:val="24"/>
                <w:szCs w:val="24"/>
                <w:rPrChange w:id="4993" w:author="DuyNgo" w:date="2012-08-10T08:15:00Z">
                  <w:rPr>
                    <w:rStyle w:val="Hyperlink"/>
                    <w:noProof/>
                  </w:rPr>
                </w:rPrChange>
              </w:rPr>
              <w:fldChar w:fldCharType="begin"/>
            </w:r>
            <w:r w:rsidRPr="00303364">
              <w:rPr>
                <w:rStyle w:val="Hyperlink"/>
                <w:rFonts w:cstheme="minorHAnsi"/>
                <w:noProof/>
                <w:sz w:val="24"/>
                <w:szCs w:val="24"/>
                <w:rPrChange w:id="4994" w:author="DuyNgo" w:date="2012-08-10T08:15:00Z">
                  <w:rPr>
                    <w:rStyle w:val="Hyperlink"/>
                    <w:noProof/>
                  </w:rPr>
                </w:rPrChange>
              </w:rPr>
              <w:instrText xml:space="preserve"> </w:instrText>
            </w:r>
            <w:r w:rsidRPr="00303364">
              <w:rPr>
                <w:rFonts w:cstheme="minorHAnsi"/>
                <w:noProof/>
                <w:sz w:val="24"/>
                <w:szCs w:val="24"/>
                <w:rPrChange w:id="4995" w:author="DuyNgo" w:date="2012-08-10T08:15:00Z">
                  <w:rPr>
                    <w:noProof/>
                  </w:rPr>
                </w:rPrChange>
              </w:rPr>
              <w:instrText>HYPERLINK \l "_Toc332351325"</w:instrText>
            </w:r>
            <w:r w:rsidRPr="00303364">
              <w:rPr>
                <w:rStyle w:val="Hyperlink"/>
                <w:rFonts w:cstheme="minorHAnsi"/>
                <w:noProof/>
                <w:sz w:val="24"/>
                <w:szCs w:val="24"/>
                <w:rPrChange w:id="4996" w:author="DuyNgo" w:date="2012-08-10T08:15:00Z">
                  <w:rPr>
                    <w:rStyle w:val="Hyperlink"/>
                    <w:noProof/>
                  </w:rPr>
                </w:rPrChange>
              </w:rPr>
              <w:instrText xml:space="preserve"> </w:instrText>
            </w:r>
            <w:r w:rsidRPr="00303364">
              <w:rPr>
                <w:rStyle w:val="Hyperlink"/>
                <w:rFonts w:cstheme="minorHAnsi"/>
                <w:noProof/>
                <w:sz w:val="24"/>
                <w:szCs w:val="24"/>
                <w:rPrChange w:id="4997" w:author="DuyNgo" w:date="2012-08-10T08:15:00Z">
                  <w:rPr>
                    <w:rStyle w:val="Hyperlink"/>
                    <w:noProof/>
                  </w:rPr>
                </w:rPrChange>
              </w:rPr>
              <w:fldChar w:fldCharType="separate"/>
            </w:r>
            <w:r w:rsidRPr="00303364">
              <w:rPr>
                <w:rStyle w:val="Hyperlink"/>
                <w:rFonts w:cstheme="minorHAnsi"/>
                <w:noProof/>
                <w:sz w:val="24"/>
                <w:szCs w:val="24"/>
                <w:rPrChange w:id="4998" w:author="DuyNgo" w:date="2012-08-10T08:15:00Z">
                  <w:rPr>
                    <w:rStyle w:val="Hyperlink"/>
                    <w:rFonts w:ascii="Times New Roman" w:hAnsi="Times New Roman" w:cs="Times New Roman"/>
                    <w:noProof/>
                  </w:rPr>
                </w:rPrChange>
              </w:rPr>
              <w:t>1.32.1</w:t>
            </w:r>
            <w:r w:rsidRPr="00303364">
              <w:rPr>
                <w:rFonts w:eastAsiaTheme="minorEastAsia" w:cstheme="minorHAnsi"/>
                <w:noProof/>
                <w:sz w:val="24"/>
                <w:szCs w:val="24"/>
                <w:lang w:eastAsia="ja-JP"/>
                <w:rPrChange w:id="4999" w:author="DuyNgo" w:date="2012-08-10T08:15:00Z">
                  <w:rPr>
                    <w:rFonts w:eastAsiaTheme="minorEastAsia"/>
                    <w:noProof/>
                    <w:lang w:eastAsia="ja-JP"/>
                  </w:rPr>
                </w:rPrChange>
              </w:rPr>
              <w:tab/>
            </w:r>
            <w:r w:rsidRPr="00303364">
              <w:rPr>
                <w:rStyle w:val="Hyperlink"/>
                <w:rFonts w:cstheme="minorHAnsi"/>
                <w:noProof/>
                <w:sz w:val="24"/>
                <w:szCs w:val="24"/>
                <w:rPrChange w:id="5000"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001" w:author="DuyNgo" w:date="2012-08-10T08:15:00Z">
                  <w:rPr>
                    <w:noProof/>
                    <w:webHidden/>
                  </w:rPr>
                </w:rPrChange>
              </w:rPr>
              <w:tab/>
            </w:r>
            <w:r w:rsidRPr="00303364">
              <w:rPr>
                <w:rFonts w:cstheme="minorHAnsi"/>
                <w:noProof/>
                <w:webHidden/>
                <w:sz w:val="24"/>
                <w:szCs w:val="24"/>
                <w:rPrChange w:id="5002" w:author="DuyNgo" w:date="2012-08-10T08:15:00Z">
                  <w:rPr>
                    <w:noProof/>
                    <w:webHidden/>
                  </w:rPr>
                </w:rPrChange>
              </w:rPr>
              <w:fldChar w:fldCharType="begin"/>
            </w:r>
            <w:r w:rsidRPr="00303364">
              <w:rPr>
                <w:rFonts w:cstheme="minorHAnsi"/>
                <w:noProof/>
                <w:webHidden/>
                <w:sz w:val="24"/>
                <w:szCs w:val="24"/>
                <w:rPrChange w:id="5003" w:author="DuyNgo" w:date="2012-08-10T08:15:00Z">
                  <w:rPr>
                    <w:noProof/>
                    <w:webHidden/>
                  </w:rPr>
                </w:rPrChange>
              </w:rPr>
              <w:instrText xml:space="preserve"> PAGEREF _Toc332351325 \h </w:instrText>
            </w:r>
          </w:ins>
          <w:r w:rsidRPr="00303364">
            <w:rPr>
              <w:rFonts w:cstheme="minorHAnsi"/>
              <w:noProof/>
              <w:webHidden/>
              <w:sz w:val="24"/>
              <w:szCs w:val="24"/>
              <w:rPrChange w:id="5004" w:author="DuyNgo" w:date="2012-08-10T08:15:00Z">
                <w:rPr>
                  <w:rFonts w:cstheme="minorHAnsi"/>
                  <w:noProof/>
                  <w:webHidden/>
                  <w:sz w:val="24"/>
                  <w:szCs w:val="24"/>
                </w:rPr>
              </w:rPrChange>
            </w:rPr>
          </w:r>
          <w:r w:rsidRPr="00303364">
            <w:rPr>
              <w:rFonts w:cstheme="minorHAnsi"/>
              <w:noProof/>
              <w:webHidden/>
              <w:sz w:val="24"/>
              <w:szCs w:val="24"/>
              <w:rPrChange w:id="5005" w:author="DuyNgo" w:date="2012-08-10T08:15:00Z">
                <w:rPr>
                  <w:noProof/>
                  <w:webHidden/>
                </w:rPr>
              </w:rPrChange>
            </w:rPr>
            <w:fldChar w:fldCharType="separate"/>
          </w:r>
          <w:ins w:id="5006" w:author="DuyNgo" w:date="2012-08-10T08:15:00Z">
            <w:r w:rsidRPr="00303364">
              <w:rPr>
                <w:rFonts w:cstheme="minorHAnsi"/>
                <w:noProof/>
                <w:webHidden/>
                <w:sz w:val="24"/>
                <w:szCs w:val="24"/>
                <w:rPrChange w:id="5007" w:author="DuyNgo" w:date="2012-08-10T08:15:00Z">
                  <w:rPr>
                    <w:noProof/>
                    <w:webHidden/>
                  </w:rPr>
                </w:rPrChange>
              </w:rPr>
              <w:t>333</w:t>
            </w:r>
            <w:r w:rsidRPr="00303364">
              <w:rPr>
                <w:rFonts w:cstheme="minorHAnsi"/>
                <w:noProof/>
                <w:webHidden/>
                <w:sz w:val="24"/>
                <w:szCs w:val="24"/>
                <w:rPrChange w:id="5008" w:author="DuyNgo" w:date="2012-08-10T08:15:00Z">
                  <w:rPr>
                    <w:noProof/>
                    <w:webHidden/>
                  </w:rPr>
                </w:rPrChange>
              </w:rPr>
              <w:fldChar w:fldCharType="end"/>
            </w:r>
            <w:r w:rsidRPr="00303364">
              <w:rPr>
                <w:rStyle w:val="Hyperlink"/>
                <w:rFonts w:cstheme="minorHAnsi"/>
                <w:noProof/>
                <w:sz w:val="24"/>
                <w:szCs w:val="24"/>
                <w:rPrChange w:id="500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010" w:author="DuyNgo" w:date="2012-08-10T08:15:00Z"/>
              <w:rFonts w:eastAsiaTheme="minorEastAsia" w:cstheme="minorHAnsi"/>
              <w:noProof/>
              <w:sz w:val="24"/>
              <w:szCs w:val="24"/>
              <w:lang w:eastAsia="ja-JP"/>
              <w:rPrChange w:id="5011" w:author="DuyNgo" w:date="2012-08-10T08:15:00Z">
                <w:rPr>
                  <w:ins w:id="5012" w:author="DuyNgo" w:date="2012-08-10T08:15:00Z"/>
                  <w:rFonts w:eastAsiaTheme="minorEastAsia"/>
                  <w:noProof/>
                  <w:lang w:eastAsia="ja-JP"/>
                </w:rPr>
              </w:rPrChange>
            </w:rPr>
          </w:pPr>
          <w:ins w:id="5013" w:author="DuyNgo" w:date="2012-08-10T08:15:00Z">
            <w:r w:rsidRPr="00303364">
              <w:rPr>
                <w:rStyle w:val="Hyperlink"/>
                <w:rFonts w:cstheme="minorHAnsi"/>
                <w:noProof/>
                <w:sz w:val="24"/>
                <w:szCs w:val="24"/>
                <w:rPrChange w:id="5014" w:author="DuyNgo" w:date="2012-08-10T08:15:00Z">
                  <w:rPr>
                    <w:rStyle w:val="Hyperlink"/>
                    <w:noProof/>
                  </w:rPr>
                </w:rPrChange>
              </w:rPr>
              <w:fldChar w:fldCharType="begin"/>
            </w:r>
            <w:r w:rsidRPr="00303364">
              <w:rPr>
                <w:rStyle w:val="Hyperlink"/>
                <w:rFonts w:cstheme="minorHAnsi"/>
                <w:noProof/>
                <w:sz w:val="24"/>
                <w:szCs w:val="24"/>
                <w:rPrChange w:id="5015" w:author="DuyNgo" w:date="2012-08-10T08:15:00Z">
                  <w:rPr>
                    <w:rStyle w:val="Hyperlink"/>
                    <w:noProof/>
                  </w:rPr>
                </w:rPrChange>
              </w:rPr>
              <w:instrText xml:space="preserve"> </w:instrText>
            </w:r>
            <w:r w:rsidRPr="00303364">
              <w:rPr>
                <w:rFonts w:cstheme="minorHAnsi"/>
                <w:noProof/>
                <w:sz w:val="24"/>
                <w:szCs w:val="24"/>
                <w:rPrChange w:id="5016" w:author="DuyNgo" w:date="2012-08-10T08:15:00Z">
                  <w:rPr>
                    <w:noProof/>
                  </w:rPr>
                </w:rPrChange>
              </w:rPr>
              <w:instrText>HYPERLINK \l "_Toc332351326"</w:instrText>
            </w:r>
            <w:r w:rsidRPr="00303364">
              <w:rPr>
                <w:rStyle w:val="Hyperlink"/>
                <w:rFonts w:cstheme="minorHAnsi"/>
                <w:noProof/>
                <w:sz w:val="24"/>
                <w:szCs w:val="24"/>
                <w:rPrChange w:id="5017" w:author="DuyNgo" w:date="2012-08-10T08:15:00Z">
                  <w:rPr>
                    <w:rStyle w:val="Hyperlink"/>
                    <w:noProof/>
                  </w:rPr>
                </w:rPrChange>
              </w:rPr>
              <w:instrText xml:space="preserve"> </w:instrText>
            </w:r>
            <w:r w:rsidRPr="00303364">
              <w:rPr>
                <w:rStyle w:val="Hyperlink"/>
                <w:rFonts w:cstheme="minorHAnsi"/>
                <w:noProof/>
                <w:sz w:val="24"/>
                <w:szCs w:val="24"/>
                <w:rPrChange w:id="5018" w:author="DuyNgo" w:date="2012-08-10T08:15:00Z">
                  <w:rPr>
                    <w:rStyle w:val="Hyperlink"/>
                    <w:noProof/>
                  </w:rPr>
                </w:rPrChange>
              </w:rPr>
              <w:fldChar w:fldCharType="separate"/>
            </w:r>
            <w:r w:rsidRPr="00303364">
              <w:rPr>
                <w:rStyle w:val="Hyperlink"/>
                <w:rFonts w:cstheme="minorHAnsi"/>
                <w:noProof/>
                <w:sz w:val="24"/>
                <w:szCs w:val="24"/>
                <w:rPrChange w:id="5019" w:author="DuyNgo" w:date="2012-08-10T08:15:00Z">
                  <w:rPr>
                    <w:rStyle w:val="Hyperlink"/>
                    <w:rFonts w:ascii="Times New Roman" w:hAnsi="Times New Roman" w:cs="Times New Roman"/>
                    <w:noProof/>
                  </w:rPr>
                </w:rPrChange>
              </w:rPr>
              <w:t>1.32.2</w:t>
            </w:r>
            <w:r w:rsidRPr="00303364">
              <w:rPr>
                <w:rFonts w:eastAsiaTheme="minorEastAsia" w:cstheme="minorHAnsi"/>
                <w:noProof/>
                <w:sz w:val="24"/>
                <w:szCs w:val="24"/>
                <w:lang w:eastAsia="ja-JP"/>
                <w:rPrChange w:id="5020" w:author="DuyNgo" w:date="2012-08-10T08:15:00Z">
                  <w:rPr>
                    <w:rFonts w:eastAsiaTheme="minorEastAsia"/>
                    <w:noProof/>
                    <w:lang w:eastAsia="ja-JP"/>
                  </w:rPr>
                </w:rPrChange>
              </w:rPr>
              <w:tab/>
            </w:r>
            <w:r w:rsidRPr="00303364">
              <w:rPr>
                <w:rStyle w:val="Hyperlink"/>
                <w:rFonts w:cstheme="minorHAnsi"/>
                <w:noProof/>
                <w:sz w:val="24"/>
                <w:szCs w:val="24"/>
                <w:rPrChange w:id="5021"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022" w:author="DuyNgo" w:date="2012-08-10T08:15:00Z">
                  <w:rPr>
                    <w:noProof/>
                    <w:webHidden/>
                  </w:rPr>
                </w:rPrChange>
              </w:rPr>
              <w:tab/>
            </w:r>
            <w:r w:rsidRPr="00303364">
              <w:rPr>
                <w:rFonts w:cstheme="minorHAnsi"/>
                <w:noProof/>
                <w:webHidden/>
                <w:sz w:val="24"/>
                <w:szCs w:val="24"/>
                <w:rPrChange w:id="5023" w:author="DuyNgo" w:date="2012-08-10T08:15:00Z">
                  <w:rPr>
                    <w:noProof/>
                    <w:webHidden/>
                  </w:rPr>
                </w:rPrChange>
              </w:rPr>
              <w:fldChar w:fldCharType="begin"/>
            </w:r>
            <w:r w:rsidRPr="00303364">
              <w:rPr>
                <w:rFonts w:cstheme="minorHAnsi"/>
                <w:noProof/>
                <w:webHidden/>
                <w:sz w:val="24"/>
                <w:szCs w:val="24"/>
                <w:rPrChange w:id="5024" w:author="DuyNgo" w:date="2012-08-10T08:15:00Z">
                  <w:rPr>
                    <w:noProof/>
                    <w:webHidden/>
                  </w:rPr>
                </w:rPrChange>
              </w:rPr>
              <w:instrText xml:space="preserve"> PAGEREF _Toc332351326 \h </w:instrText>
            </w:r>
          </w:ins>
          <w:r w:rsidRPr="00303364">
            <w:rPr>
              <w:rFonts w:cstheme="minorHAnsi"/>
              <w:noProof/>
              <w:webHidden/>
              <w:sz w:val="24"/>
              <w:szCs w:val="24"/>
              <w:rPrChange w:id="5025" w:author="DuyNgo" w:date="2012-08-10T08:15:00Z">
                <w:rPr>
                  <w:rFonts w:cstheme="minorHAnsi"/>
                  <w:noProof/>
                  <w:webHidden/>
                  <w:sz w:val="24"/>
                  <w:szCs w:val="24"/>
                </w:rPr>
              </w:rPrChange>
            </w:rPr>
          </w:r>
          <w:r w:rsidRPr="00303364">
            <w:rPr>
              <w:rFonts w:cstheme="minorHAnsi"/>
              <w:noProof/>
              <w:webHidden/>
              <w:sz w:val="24"/>
              <w:szCs w:val="24"/>
              <w:rPrChange w:id="5026" w:author="DuyNgo" w:date="2012-08-10T08:15:00Z">
                <w:rPr>
                  <w:noProof/>
                  <w:webHidden/>
                </w:rPr>
              </w:rPrChange>
            </w:rPr>
            <w:fldChar w:fldCharType="separate"/>
          </w:r>
          <w:ins w:id="5027" w:author="DuyNgo" w:date="2012-08-10T08:15:00Z">
            <w:r w:rsidRPr="00303364">
              <w:rPr>
                <w:rFonts w:cstheme="minorHAnsi"/>
                <w:noProof/>
                <w:webHidden/>
                <w:sz w:val="24"/>
                <w:szCs w:val="24"/>
                <w:rPrChange w:id="5028" w:author="DuyNgo" w:date="2012-08-10T08:15:00Z">
                  <w:rPr>
                    <w:noProof/>
                    <w:webHidden/>
                  </w:rPr>
                </w:rPrChange>
              </w:rPr>
              <w:t>334</w:t>
            </w:r>
            <w:r w:rsidRPr="00303364">
              <w:rPr>
                <w:rFonts w:cstheme="minorHAnsi"/>
                <w:noProof/>
                <w:webHidden/>
                <w:sz w:val="24"/>
                <w:szCs w:val="24"/>
                <w:rPrChange w:id="5029" w:author="DuyNgo" w:date="2012-08-10T08:15:00Z">
                  <w:rPr>
                    <w:noProof/>
                    <w:webHidden/>
                  </w:rPr>
                </w:rPrChange>
              </w:rPr>
              <w:fldChar w:fldCharType="end"/>
            </w:r>
            <w:r w:rsidRPr="00303364">
              <w:rPr>
                <w:rStyle w:val="Hyperlink"/>
                <w:rFonts w:cstheme="minorHAnsi"/>
                <w:noProof/>
                <w:sz w:val="24"/>
                <w:szCs w:val="24"/>
                <w:rPrChange w:id="5030"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031" w:author="DuyNgo" w:date="2012-08-10T08:15:00Z"/>
              <w:rFonts w:eastAsiaTheme="minorEastAsia" w:cstheme="minorHAnsi"/>
              <w:noProof/>
              <w:sz w:val="24"/>
              <w:szCs w:val="24"/>
              <w:lang w:eastAsia="ja-JP"/>
              <w:rPrChange w:id="5032" w:author="DuyNgo" w:date="2012-08-10T08:15:00Z">
                <w:rPr>
                  <w:ins w:id="5033" w:author="DuyNgo" w:date="2012-08-10T08:15:00Z"/>
                  <w:rFonts w:eastAsiaTheme="minorEastAsia"/>
                  <w:noProof/>
                  <w:lang w:eastAsia="ja-JP"/>
                </w:rPr>
              </w:rPrChange>
            </w:rPr>
          </w:pPr>
          <w:ins w:id="5034" w:author="DuyNgo" w:date="2012-08-10T08:15:00Z">
            <w:r w:rsidRPr="00303364">
              <w:rPr>
                <w:rStyle w:val="Hyperlink"/>
                <w:rFonts w:cstheme="minorHAnsi"/>
                <w:noProof/>
                <w:sz w:val="24"/>
                <w:szCs w:val="24"/>
                <w:rPrChange w:id="5035" w:author="DuyNgo" w:date="2012-08-10T08:15:00Z">
                  <w:rPr>
                    <w:rStyle w:val="Hyperlink"/>
                    <w:noProof/>
                  </w:rPr>
                </w:rPrChange>
              </w:rPr>
              <w:fldChar w:fldCharType="begin"/>
            </w:r>
            <w:r w:rsidRPr="00303364">
              <w:rPr>
                <w:rStyle w:val="Hyperlink"/>
                <w:rFonts w:cstheme="minorHAnsi"/>
                <w:noProof/>
                <w:sz w:val="24"/>
                <w:szCs w:val="24"/>
                <w:rPrChange w:id="5036" w:author="DuyNgo" w:date="2012-08-10T08:15:00Z">
                  <w:rPr>
                    <w:rStyle w:val="Hyperlink"/>
                    <w:noProof/>
                  </w:rPr>
                </w:rPrChange>
              </w:rPr>
              <w:instrText xml:space="preserve"> </w:instrText>
            </w:r>
            <w:r w:rsidRPr="00303364">
              <w:rPr>
                <w:rFonts w:cstheme="minorHAnsi"/>
                <w:noProof/>
                <w:sz w:val="24"/>
                <w:szCs w:val="24"/>
                <w:rPrChange w:id="5037" w:author="DuyNgo" w:date="2012-08-10T08:15:00Z">
                  <w:rPr>
                    <w:noProof/>
                  </w:rPr>
                </w:rPrChange>
              </w:rPr>
              <w:instrText>HYPERLINK \l "_Toc332351327"</w:instrText>
            </w:r>
            <w:r w:rsidRPr="00303364">
              <w:rPr>
                <w:rStyle w:val="Hyperlink"/>
                <w:rFonts w:cstheme="minorHAnsi"/>
                <w:noProof/>
                <w:sz w:val="24"/>
                <w:szCs w:val="24"/>
                <w:rPrChange w:id="5038" w:author="DuyNgo" w:date="2012-08-10T08:15:00Z">
                  <w:rPr>
                    <w:rStyle w:val="Hyperlink"/>
                    <w:noProof/>
                  </w:rPr>
                </w:rPrChange>
              </w:rPr>
              <w:instrText xml:space="preserve"> </w:instrText>
            </w:r>
            <w:r w:rsidRPr="00303364">
              <w:rPr>
                <w:rStyle w:val="Hyperlink"/>
                <w:rFonts w:cstheme="minorHAnsi"/>
                <w:noProof/>
                <w:sz w:val="24"/>
                <w:szCs w:val="24"/>
                <w:rPrChange w:id="5039" w:author="DuyNgo" w:date="2012-08-10T08:15:00Z">
                  <w:rPr>
                    <w:rStyle w:val="Hyperlink"/>
                    <w:noProof/>
                  </w:rPr>
                </w:rPrChange>
              </w:rPr>
              <w:fldChar w:fldCharType="separate"/>
            </w:r>
            <w:r w:rsidRPr="00303364">
              <w:rPr>
                <w:rStyle w:val="Hyperlink"/>
                <w:rFonts w:cstheme="minorHAnsi"/>
                <w:noProof/>
                <w:sz w:val="24"/>
                <w:szCs w:val="24"/>
                <w:rPrChange w:id="5040" w:author="DuyNgo" w:date="2012-08-10T08:15:00Z">
                  <w:rPr>
                    <w:rStyle w:val="Hyperlink"/>
                    <w:rFonts w:ascii="Times New Roman" w:hAnsi="Times New Roman" w:cs="Times New Roman"/>
                    <w:noProof/>
                  </w:rPr>
                </w:rPrChange>
              </w:rPr>
              <w:t>1.33</w:t>
            </w:r>
            <w:r w:rsidRPr="00303364">
              <w:rPr>
                <w:rFonts w:eastAsiaTheme="minorEastAsia" w:cstheme="minorHAnsi"/>
                <w:noProof/>
                <w:sz w:val="24"/>
                <w:szCs w:val="24"/>
                <w:lang w:eastAsia="ja-JP"/>
                <w:rPrChange w:id="5041" w:author="DuyNgo" w:date="2012-08-10T08:15:00Z">
                  <w:rPr>
                    <w:rFonts w:eastAsiaTheme="minorEastAsia"/>
                    <w:noProof/>
                    <w:lang w:eastAsia="ja-JP"/>
                  </w:rPr>
                </w:rPrChange>
              </w:rPr>
              <w:tab/>
            </w:r>
            <w:r w:rsidRPr="00303364">
              <w:rPr>
                <w:rStyle w:val="Hyperlink"/>
                <w:rFonts w:cstheme="minorHAnsi"/>
                <w:noProof/>
                <w:sz w:val="24"/>
                <w:szCs w:val="24"/>
                <w:rPrChange w:id="5042" w:author="DuyNgo" w:date="2012-08-10T08:15:00Z">
                  <w:rPr>
                    <w:rStyle w:val="Hyperlink"/>
                    <w:rFonts w:ascii="Times New Roman" w:hAnsi="Times New Roman" w:cs="Times New Roman"/>
                    <w:noProof/>
                  </w:rPr>
                </w:rPrChange>
              </w:rPr>
              <w:t>ProjectEye _UC20 - Add Deliverable Use Case</w:t>
            </w:r>
            <w:r w:rsidRPr="00303364">
              <w:rPr>
                <w:rFonts w:cstheme="minorHAnsi"/>
                <w:noProof/>
                <w:webHidden/>
                <w:sz w:val="24"/>
                <w:szCs w:val="24"/>
                <w:rPrChange w:id="5043" w:author="DuyNgo" w:date="2012-08-10T08:15:00Z">
                  <w:rPr>
                    <w:noProof/>
                    <w:webHidden/>
                  </w:rPr>
                </w:rPrChange>
              </w:rPr>
              <w:tab/>
            </w:r>
            <w:r w:rsidRPr="00303364">
              <w:rPr>
                <w:rFonts w:cstheme="minorHAnsi"/>
                <w:noProof/>
                <w:webHidden/>
                <w:sz w:val="24"/>
                <w:szCs w:val="24"/>
                <w:rPrChange w:id="5044" w:author="DuyNgo" w:date="2012-08-10T08:15:00Z">
                  <w:rPr>
                    <w:noProof/>
                    <w:webHidden/>
                  </w:rPr>
                </w:rPrChange>
              </w:rPr>
              <w:fldChar w:fldCharType="begin"/>
            </w:r>
            <w:r w:rsidRPr="00303364">
              <w:rPr>
                <w:rFonts w:cstheme="minorHAnsi"/>
                <w:noProof/>
                <w:webHidden/>
                <w:sz w:val="24"/>
                <w:szCs w:val="24"/>
                <w:rPrChange w:id="5045" w:author="DuyNgo" w:date="2012-08-10T08:15:00Z">
                  <w:rPr>
                    <w:noProof/>
                    <w:webHidden/>
                  </w:rPr>
                </w:rPrChange>
              </w:rPr>
              <w:instrText xml:space="preserve"> PAGEREF _Toc332351327 \h </w:instrText>
            </w:r>
          </w:ins>
          <w:r w:rsidRPr="00303364">
            <w:rPr>
              <w:rFonts w:cstheme="minorHAnsi"/>
              <w:noProof/>
              <w:webHidden/>
              <w:sz w:val="24"/>
              <w:szCs w:val="24"/>
              <w:rPrChange w:id="5046" w:author="DuyNgo" w:date="2012-08-10T08:15:00Z">
                <w:rPr>
                  <w:rFonts w:cstheme="minorHAnsi"/>
                  <w:noProof/>
                  <w:webHidden/>
                  <w:sz w:val="24"/>
                  <w:szCs w:val="24"/>
                </w:rPr>
              </w:rPrChange>
            </w:rPr>
          </w:r>
          <w:r w:rsidRPr="00303364">
            <w:rPr>
              <w:rFonts w:cstheme="minorHAnsi"/>
              <w:noProof/>
              <w:webHidden/>
              <w:sz w:val="24"/>
              <w:szCs w:val="24"/>
              <w:rPrChange w:id="5047" w:author="DuyNgo" w:date="2012-08-10T08:15:00Z">
                <w:rPr>
                  <w:noProof/>
                  <w:webHidden/>
                </w:rPr>
              </w:rPrChange>
            </w:rPr>
            <w:fldChar w:fldCharType="separate"/>
          </w:r>
          <w:ins w:id="5048" w:author="DuyNgo" w:date="2012-08-10T08:15:00Z">
            <w:r w:rsidRPr="00303364">
              <w:rPr>
                <w:rFonts w:cstheme="minorHAnsi"/>
                <w:noProof/>
                <w:webHidden/>
                <w:sz w:val="24"/>
                <w:szCs w:val="24"/>
                <w:rPrChange w:id="5049" w:author="DuyNgo" w:date="2012-08-10T08:15:00Z">
                  <w:rPr>
                    <w:noProof/>
                    <w:webHidden/>
                  </w:rPr>
                </w:rPrChange>
              </w:rPr>
              <w:t>334</w:t>
            </w:r>
            <w:r w:rsidRPr="00303364">
              <w:rPr>
                <w:rFonts w:cstheme="minorHAnsi"/>
                <w:noProof/>
                <w:webHidden/>
                <w:sz w:val="24"/>
                <w:szCs w:val="24"/>
                <w:rPrChange w:id="5050" w:author="DuyNgo" w:date="2012-08-10T08:15:00Z">
                  <w:rPr>
                    <w:noProof/>
                    <w:webHidden/>
                  </w:rPr>
                </w:rPrChange>
              </w:rPr>
              <w:fldChar w:fldCharType="end"/>
            </w:r>
            <w:r w:rsidRPr="00303364">
              <w:rPr>
                <w:rStyle w:val="Hyperlink"/>
                <w:rFonts w:cstheme="minorHAnsi"/>
                <w:noProof/>
                <w:sz w:val="24"/>
                <w:szCs w:val="24"/>
                <w:rPrChange w:id="505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052" w:author="DuyNgo" w:date="2012-08-10T08:15:00Z"/>
              <w:rFonts w:eastAsiaTheme="minorEastAsia" w:cstheme="minorHAnsi"/>
              <w:noProof/>
              <w:sz w:val="24"/>
              <w:szCs w:val="24"/>
              <w:lang w:eastAsia="ja-JP"/>
              <w:rPrChange w:id="5053" w:author="DuyNgo" w:date="2012-08-10T08:15:00Z">
                <w:rPr>
                  <w:ins w:id="5054" w:author="DuyNgo" w:date="2012-08-10T08:15:00Z"/>
                  <w:rFonts w:eastAsiaTheme="minorEastAsia"/>
                  <w:noProof/>
                  <w:lang w:eastAsia="ja-JP"/>
                </w:rPr>
              </w:rPrChange>
            </w:rPr>
          </w:pPr>
          <w:ins w:id="5055" w:author="DuyNgo" w:date="2012-08-10T08:15:00Z">
            <w:r w:rsidRPr="00303364">
              <w:rPr>
                <w:rStyle w:val="Hyperlink"/>
                <w:rFonts w:cstheme="minorHAnsi"/>
                <w:noProof/>
                <w:sz w:val="24"/>
                <w:szCs w:val="24"/>
                <w:rPrChange w:id="5056" w:author="DuyNgo" w:date="2012-08-10T08:15:00Z">
                  <w:rPr>
                    <w:rStyle w:val="Hyperlink"/>
                    <w:noProof/>
                  </w:rPr>
                </w:rPrChange>
              </w:rPr>
              <w:fldChar w:fldCharType="begin"/>
            </w:r>
            <w:r w:rsidRPr="00303364">
              <w:rPr>
                <w:rStyle w:val="Hyperlink"/>
                <w:rFonts w:cstheme="minorHAnsi"/>
                <w:noProof/>
                <w:sz w:val="24"/>
                <w:szCs w:val="24"/>
                <w:rPrChange w:id="5057" w:author="DuyNgo" w:date="2012-08-10T08:15:00Z">
                  <w:rPr>
                    <w:rStyle w:val="Hyperlink"/>
                    <w:noProof/>
                  </w:rPr>
                </w:rPrChange>
              </w:rPr>
              <w:instrText xml:space="preserve"> </w:instrText>
            </w:r>
            <w:r w:rsidRPr="00303364">
              <w:rPr>
                <w:rFonts w:cstheme="minorHAnsi"/>
                <w:noProof/>
                <w:sz w:val="24"/>
                <w:szCs w:val="24"/>
                <w:rPrChange w:id="5058" w:author="DuyNgo" w:date="2012-08-10T08:15:00Z">
                  <w:rPr>
                    <w:noProof/>
                  </w:rPr>
                </w:rPrChange>
              </w:rPr>
              <w:instrText>HYPERLINK \l "_Toc332351328"</w:instrText>
            </w:r>
            <w:r w:rsidRPr="00303364">
              <w:rPr>
                <w:rStyle w:val="Hyperlink"/>
                <w:rFonts w:cstheme="minorHAnsi"/>
                <w:noProof/>
                <w:sz w:val="24"/>
                <w:szCs w:val="24"/>
                <w:rPrChange w:id="5059" w:author="DuyNgo" w:date="2012-08-10T08:15:00Z">
                  <w:rPr>
                    <w:rStyle w:val="Hyperlink"/>
                    <w:noProof/>
                  </w:rPr>
                </w:rPrChange>
              </w:rPr>
              <w:instrText xml:space="preserve"> </w:instrText>
            </w:r>
            <w:r w:rsidRPr="00303364">
              <w:rPr>
                <w:rStyle w:val="Hyperlink"/>
                <w:rFonts w:cstheme="minorHAnsi"/>
                <w:noProof/>
                <w:sz w:val="24"/>
                <w:szCs w:val="24"/>
                <w:rPrChange w:id="5060" w:author="DuyNgo" w:date="2012-08-10T08:15:00Z">
                  <w:rPr>
                    <w:rStyle w:val="Hyperlink"/>
                    <w:noProof/>
                  </w:rPr>
                </w:rPrChange>
              </w:rPr>
              <w:fldChar w:fldCharType="separate"/>
            </w:r>
            <w:r w:rsidRPr="00303364">
              <w:rPr>
                <w:rStyle w:val="Hyperlink"/>
                <w:rFonts w:cstheme="minorHAnsi"/>
                <w:noProof/>
                <w:sz w:val="24"/>
                <w:szCs w:val="24"/>
                <w:rPrChange w:id="5061" w:author="DuyNgo" w:date="2012-08-10T08:15:00Z">
                  <w:rPr>
                    <w:rStyle w:val="Hyperlink"/>
                    <w:rFonts w:ascii="Times New Roman" w:hAnsi="Times New Roman" w:cs="Times New Roman"/>
                    <w:noProof/>
                  </w:rPr>
                </w:rPrChange>
              </w:rPr>
              <w:t>1.33.1</w:t>
            </w:r>
            <w:r w:rsidRPr="00303364">
              <w:rPr>
                <w:rFonts w:eastAsiaTheme="minorEastAsia" w:cstheme="minorHAnsi"/>
                <w:noProof/>
                <w:sz w:val="24"/>
                <w:szCs w:val="24"/>
                <w:lang w:eastAsia="ja-JP"/>
                <w:rPrChange w:id="5062" w:author="DuyNgo" w:date="2012-08-10T08:15:00Z">
                  <w:rPr>
                    <w:rFonts w:eastAsiaTheme="minorEastAsia"/>
                    <w:noProof/>
                    <w:lang w:eastAsia="ja-JP"/>
                  </w:rPr>
                </w:rPrChange>
              </w:rPr>
              <w:tab/>
            </w:r>
            <w:r w:rsidRPr="00303364">
              <w:rPr>
                <w:rStyle w:val="Hyperlink"/>
                <w:rFonts w:cstheme="minorHAnsi"/>
                <w:noProof/>
                <w:sz w:val="24"/>
                <w:szCs w:val="24"/>
                <w:rPrChange w:id="5063"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064" w:author="DuyNgo" w:date="2012-08-10T08:15:00Z">
                  <w:rPr>
                    <w:noProof/>
                    <w:webHidden/>
                  </w:rPr>
                </w:rPrChange>
              </w:rPr>
              <w:tab/>
            </w:r>
            <w:r w:rsidRPr="00303364">
              <w:rPr>
                <w:rFonts w:cstheme="minorHAnsi"/>
                <w:noProof/>
                <w:webHidden/>
                <w:sz w:val="24"/>
                <w:szCs w:val="24"/>
                <w:rPrChange w:id="5065" w:author="DuyNgo" w:date="2012-08-10T08:15:00Z">
                  <w:rPr>
                    <w:noProof/>
                    <w:webHidden/>
                  </w:rPr>
                </w:rPrChange>
              </w:rPr>
              <w:fldChar w:fldCharType="begin"/>
            </w:r>
            <w:r w:rsidRPr="00303364">
              <w:rPr>
                <w:rFonts w:cstheme="minorHAnsi"/>
                <w:noProof/>
                <w:webHidden/>
                <w:sz w:val="24"/>
                <w:szCs w:val="24"/>
                <w:rPrChange w:id="5066" w:author="DuyNgo" w:date="2012-08-10T08:15:00Z">
                  <w:rPr>
                    <w:noProof/>
                    <w:webHidden/>
                  </w:rPr>
                </w:rPrChange>
              </w:rPr>
              <w:instrText xml:space="preserve"> PAGEREF _Toc332351328 \h </w:instrText>
            </w:r>
          </w:ins>
          <w:r w:rsidRPr="00303364">
            <w:rPr>
              <w:rFonts w:cstheme="minorHAnsi"/>
              <w:noProof/>
              <w:webHidden/>
              <w:sz w:val="24"/>
              <w:szCs w:val="24"/>
              <w:rPrChange w:id="5067" w:author="DuyNgo" w:date="2012-08-10T08:15:00Z">
                <w:rPr>
                  <w:rFonts w:cstheme="minorHAnsi"/>
                  <w:noProof/>
                  <w:webHidden/>
                  <w:sz w:val="24"/>
                  <w:szCs w:val="24"/>
                </w:rPr>
              </w:rPrChange>
            </w:rPr>
          </w:r>
          <w:r w:rsidRPr="00303364">
            <w:rPr>
              <w:rFonts w:cstheme="minorHAnsi"/>
              <w:noProof/>
              <w:webHidden/>
              <w:sz w:val="24"/>
              <w:szCs w:val="24"/>
              <w:rPrChange w:id="5068" w:author="DuyNgo" w:date="2012-08-10T08:15:00Z">
                <w:rPr>
                  <w:noProof/>
                  <w:webHidden/>
                </w:rPr>
              </w:rPrChange>
            </w:rPr>
            <w:fldChar w:fldCharType="separate"/>
          </w:r>
          <w:ins w:id="5069" w:author="DuyNgo" w:date="2012-08-10T08:15:00Z">
            <w:r w:rsidRPr="00303364">
              <w:rPr>
                <w:rFonts w:cstheme="minorHAnsi"/>
                <w:noProof/>
                <w:webHidden/>
                <w:sz w:val="24"/>
                <w:szCs w:val="24"/>
                <w:rPrChange w:id="5070" w:author="DuyNgo" w:date="2012-08-10T08:15:00Z">
                  <w:rPr>
                    <w:noProof/>
                    <w:webHidden/>
                  </w:rPr>
                </w:rPrChange>
              </w:rPr>
              <w:t>334</w:t>
            </w:r>
            <w:r w:rsidRPr="00303364">
              <w:rPr>
                <w:rFonts w:cstheme="minorHAnsi"/>
                <w:noProof/>
                <w:webHidden/>
                <w:sz w:val="24"/>
                <w:szCs w:val="24"/>
                <w:rPrChange w:id="5071" w:author="DuyNgo" w:date="2012-08-10T08:15:00Z">
                  <w:rPr>
                    <w:noProof/>
                    <w:webHidden/>
                  </w:rPr>
                </w:rPrChange>
              </w:rPr>
              <w:fldChar w:fldCharType="end"/>
            </w:r>
            <w:r w:rsidRPr="00303364">
              <w:rPr>
                <w:rStyle w:val="Hyperlink"/>
                <w:rFonts w:cstheme="minorHAnsi"/>
                <w:noProof/>
                <w:sz w:val="24"/>
                <w:szCs w:val="24"/>
                <w:rPrChange w:id="507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073" w:author="DuyNgo" w:date="2012-08-10T08:15:00Z"/>
              <w:rFonts w:eastAsiaTheme="minorEastAsia" w:cstheme="minorHAnsi"/>
              <w:noProof/>
              <w:sz w:val="24"/>
              <w:szCs w:val="24"/>
              <w:lang w:eastAsia="ja-JP"/>
              <w:rPrChange w:id="5074" w:author="DuyNgo" w:date="2012-08-10T08:15:00Z">
                <w:rPr>
                  <w:ins w:id="5075" w:author="DuyNgo" w:date="2012-08-10T08:15:00Z"/>
                  <w:rFonts w:eastAsiaTheme="minorEastAsia"/>
                  <w:noProof/>
                  <w:lang w:eastAsia="ja-JP"/>
                </w:rPr>
              </w:rPrChange>
            </w:rPr>
          </w:pPr>
          <w:ins w:id="5076" w:author="DuyNgo" w:date="2012-08-10T08:15:00Z">
            <w:r w:rsidRPr="00303364">
              <w:rPr>
                <w:rStyle w:val="Hyperlink"/>
                <w:rFonts w:cstheme="minorHAnsi"/>
                <w:noProof/>
                <w:sz w:val="24"/>
                <w:szCs w:val="24"/>
                <w:rPrChange w:id="5077" w:author="DuyNgo" w:date="2012-08-10T08:15:00Z">
                  <w:rPr>
                    <w:rStyle w:val="Hyperlink"/>
                    <w:noProof/>
                  </w:rPr>
                </w:rPrChange>
              </w:rPr>
              <w:fldChar w:fldCharType="begin"/>
            </w:r>
            <w:r w:rsidRPr="00303364">
              <w:rPr>
                <w:rStyle w:val="Hyperlink"/>
                <w:rFonts w:cstheme="minorHAnsi"/>
                <w:noProof/>
                <w:sz w:val="24"/>
                <w:szCs w:val="24"/>
                <w:rPrChange w:id="5078" w:author="DuyNgo" w:date="2012-08-10T08:15:00Z">
                  <w:rPr>
                    <w:rStyle w:val="Hyperlink"/>
                    <w:noProof/>
                  </w:rPr>
                </w:rPrChange>
              </w:rPr>
              <w:instrText xml:space="preserve"> </w:instrText>
            </w:r>
            <w:r w:rsidRPr="00303364">
              <w:rPr>
                <w:rFonts w:cstheme="minorHAnsi"/>
                <w:noProof/>
                <w:sz w:val="24"/>
                <w:szCs w:val="24"/>
                <w:rPrChange w:id="5079" w:author="DuyNgo" w:date="2012-08-10T08:15:00Z">
                  <w:rPr>
                    <w:noProof/>
                  </w:rPr>
                </w:rPrChange>
              </w:rPr>
              <w:instrText>HYPERLINK \l "_Toc332351329"</w:instrText>
            </w:r>
            <w:r w:rsidRPr="00303364">
              <w:rPr>
                <w:rStyle w:val="Hyperlink"/>
                <w:rFonts w:cstheme="minorHAnsi"/>
                <w:noProof/>
                <w:sz w:val="24"/>
                <w:szCs w:val="24"/>
                <w:rPrChange w:id="5080" w:author="DuyNgo" w:date="2012-08-10T08:15:00Z">
                  <w:rPr>
                    <w:rStyle w:val="Hyperlink"/>
                    <w:noProof/>
                  </w:rPr>
                </w:rPrChange>
              </w:rPr>
              <w:instrText xml:space="preserve"> </w:instrText>
            </w:r>
            <w:r w:rsidRPr="00303364">
              <w:rPr>
                <w:rStyle w:val="Hyperlink"/>
                <w:rFonts w:cstheme="minorHAnsi"/>
                <w:noProof/>
                <w:sz w:val="24"/>
                <w:szCs w:val="24"/>
                <w:rPrChange w:id="5081" w:author="DuyNgo" w:date="2012-08-10T08:15:00Z">
                  <w:rPr>
                    <w:rStyle w:val="Hyperlink"/>
                    <w:noProof/>
                  </w:rPr>
                </w:rPrChange>
              </w:rPr>
              <w:fldChar w:fldCharType="separate"/>
            </w:r>
            <w:r w:rsidRPr="00303364">
              <w:rPr>
                <w:rStyle w:val="Hyperlink"/>
                <w:rFonts w:cstheme="minorHAnsi"/>
                <w:noProof/>
                <w:sz w:val="24"/>
                <w:szCs w:val="24"/>
                <w:rPrChange w:id="5082" w:author="DuyNgo" w:date="2012-08-10T08:15:00Z">
                  <w:rPr>
                    <w:rStyle w:val="Hyperlink"/>
                    <w:rFonts w:ascii="Times New Roman" w:hAnsi="Times New Roman" w:cs="Times New Roman"/>
                    <w:noProof/>
                  </w:rPr>
                </w:rPrChange>
              </w:rPr>
              <w:t>1.33.2</w:t>
            </w:r>
            <w:r w:rsidRPr="00303364">
              <w:rPr>
                <w:rFonts w:eastAsiaTheme="minorEastAsia" w:cstheme="minorHAnsi"/>
                <w:noProof/>
                <w:sz w:val="24"/>
                <w:szCs w:val="24"/>
                <w:lang w:eastAsia="ja-JP"/>
                <w:rPrChange w:id="5083" w:author="DuyNgo" w:date="2012-08-10T08:15:00Z">
                  <w:rPr>
                    <w:rFonts w:eastAsiaTheme="minorEastAsia"/>
                    <w:noProof/>
                    <w:lang w:eastAsia="ja-JP"/>
                  </w:rPr>
                </w:rPrChange>
              </w:rPr>
              <w:tab/>
            </w:r>
            <w:r w:rsidRPr="00303364">
              <w:rPr>
                <w:rStyle w:val="Hyperlink"/>
                <w:rFonts w:cstheme="minorHAnsi"/>
                <w:noProof/>
                <w:sz w:val="24"/>
                <w:szCs w:val="24"/>
                <w:rPrChange w:id="5084"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085" w:author="DuyNgo" w:date="2012-08-10T08:15:00Z">
                  <w:rPr>
                    <w:noProof/>
                    <w:webHidden/>
                  </w:rPr>
                </w:rPrChange>
              </w:rPr>
              <w:tab/>
            </w:r>
            <w:r w:rsidRPr="00303364">
              <w:rPr>
                <w:rFonts w:cstheme="minorHAnsi"/>
                <w:noProof/>
                <w:webHidden/>
                <w:sz w:val="24"/>
                <w:szCs w:val="24"/>
                <w:rPrChange w:id="5086" w:author="DuyNgo" w:date="2012-08-10T08:15:00Z">
                  <w:rPr>
                    <w:noProof/>
                    <w:webHidden/>
                  </w:rPr>
                </w:rPrChange>
              </w:rPr>
              <w:fldChar w:fldCharType="begin"/>
            </w:r>
            <w:r w:rsidRPr="00303364">
              <w:rPr>
                <w:rFonts w:cstheme="minorHAnsi"/>
                <w:noProof/>
                <w:webHidden/>
                <w:sz w:val="24"/>
                <w:szCs w:val="24"/>
                <w:rPrChange w:id="5087" w:author="DuyNgo" w:date="2012-08-10T08:15:00Z">
                  <w:rPr>
                    <w:noProof/>
                    <w:webHidden/>
                  </w:rPr>
                </w:rPrChange>
              </w:rPr>
              <w:instrText xml:space="preserve"> PAGEREF _Toc332351329 \h </w:instrText>
            </w:r>
          </w:ins>
          <w:r w:rsidRPr="00303364">
            <w:rPr>
              <w:rFonts w:cstheme="minorHAnsi"/>
              <w:noProof/>
              <w:webHidden/>
              <w:sz w:val="24"/>
              <w:szCs w:val="24"/>
              <w:rPrChange w:id="5088" w:author="DuyNgo" w:date="2012-08-10T08:15:00Z">
                <w:rPr>
                  <w:rFonts w:cstheme="minorHAnsi"/>
                  <w:noProof/>
                  <w:webHidden/>
                  <w:sz w:val="24"/>
                  <w:szCs w:val="24"/>
                </w:rPr>
              </w:rPrChange>
            </w:rPr>
          </w:r>
          <w:r w:rsidRPr="00303364">
            <w:rPr>
              <w:rFonts w:cstheme="minorHAnsi"/>
              <w:noProof/>
              <w:webHidden/>
              <w:sz w:val="24"/>
              <w:szCs w:val="24"/>
              <w:rPrChange w:id="5089" w:author="DuyNgo" w:date="2012-08-10T08:15:00Z">
                <w:rPr>
                  <w:noProof/>
                  <w:webHidden/>
                </w:rPr>
              </w:rPrChange>
            </w:rPr>
            <w:fldChar w:fldCharType="separate"/>
          </w:r>
          <w:ins w:id="5090" w:author="DuyNgo" w:date="2012-08-10T08:15:00Z">
            <w:r w:rsidRPr="00303364">
              <w:rPr>
                <w:rFonts w:cstheme="minorHAnsi"/>
                <w:noProof/>
                <w:webHidden/>
                <w:sz w:val="24"/>
                <w:szCs w:val="24"/>
                <w:rPrChange w:id="5091" w:author="DuyNgo" w:date="2012-08-10T08:15:00Z">
                  <w:rPr>
                    <w:noProof/>
                    <w:webHidden/>
                  </w:rPr>
                </w:rPrChange>
              </w:rPr>
              <w:t>335</w:t>
            </w:r>
            <w:r w:rsidRPr="00303364">
              <w:rPr>
                <w:rFonts w:cstheme="minorHAnsi"/>
                <w:noProof/>
                <w:webHidden/>
                <w:sz w:val="24"/>
                <w:szCs w:val="24"/>
                <w:rPrChange w:id="5092" w:author="DuyNgo" w:date="2012-08-10T08:15:00Z">
                  <w:rPr>
                    <w:noProof/>
                    <w:webHidden/>
                  </w:rPr>
                </w:rPrChange>
              </w:rPr>
              <w:fldChar w:fldCharType="end"/>
            </w:r>
            <w:r w:rsidRPr="00303364">
              <w:rPr>
                <w:rStyle w:val="Hyperlink"/>
                <w:rFonts w:cstheme="minorHAnsi"/>
                <w:noProof/>
                <w:sz w:val="24"/>
                <w:szCs w:val="24"/>
                <w:rPrChange w:id="5093"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094" w:author="DuyNgo" w:date="2012-08-10T08:15:00Z"/>
              <w:rFonts w:eastAsiaTheme="minorEastAsia" w:cstheme="minorHAnsi"/>
              <w:noProof/>
              <w:sz w:val="24"/>
              <w:szCs w:val="24"/>
              <w:lang w:eastAsia="ja-JP"/>
              <w:rPrChange w:id="5095" w:author="DuyNgo" w:date="2012-08-10T08:15:00Z">
                <w:rPr>
                  <w:ins w:id="5096" w:author="DuyNgo" w:date="2012-08-10T08:15:00Z"/>
                  <w:rFonts w:eastAsiaTheme="minorEastAsia"/>
                  <w:noProof/>
                  <w:lang w:eastAsia="ja-JP"/>
                </w:rPr>
              </w:rPrChange>
            </w:rPr>
          </w:pPr>
          <w:ins w:id="5097" w:author="DuyNgo" w:date="2012-08-10T08:15:00Z">
            <w:r w:rsidRPr="00303364">
              <w:rPr>
                <w:rStyle w:val="Hyperlink"/>
                <w:rFonts w:cstheme="minorHAnsi"/>
                <w:noProof/>
                <w:sz w:val="24"/>
                <w:szCs w:val="24"/>
                <w:rPrChange w:id="5098" w:author="DuyNgo" w:date="2012-08-10T08:15:00Z">
                  <w:rPr>
                    <w:rStyle w:val="Hyperlink"/>
                    <w:noProof/>
                  </w:rPr>
                </w:rPrChange>
              </w:rPr>
              <w:lastRenderedPageBreak/>
              <w:fldChar w:fldCharType="begin"/>
            </w:r>
            <w:r w:rsidRPr="00303364">
              <w:rPr>
                <w:rStyle w:val="Hyperlink"/>
                <w:rFonts w:cstheme="minorHAnsi"/>
                <w:noProof/>
                <w:sz w:val="24"/>
                <w:szCs w:val="24"/>
                <w:rPrChange w:id="5099" w:author="DuyNgo" w:date="2012-08-10T08:15:00Z">
                  <w:rPr>
                    <w:rStyle w:val="Hyperlink"/>
                    <w:noProof/>
                  </w:rPr>
                </w:rPrChange>
              </w:rPr>
              <w:instrText xml:space="preserve"> </w:instrText>
            </w:r>
            <w:r w:rsidRPr="00303364">
              <w:rPr>
                <w:rFonts w:cstheme="minorHAnsi"/>
                <w:noProof/>
                <w:sz w:val="24"/>
                <w:szCs w:val="24"/>
                <w:rPrChange w:id="5100" w:author="DuyNgo" w:date="2012-08-10T08:15:00Z">
                  <w:rPr>
                    <w:noProof/>
                  </w:rPr>
                </w:rPrChange>
              </w:rPr>
              <w:instrText>HYPERLINK \l "_Toc332351330"</w:instrText>
            </w:r>
            <w:r w:rsidRPr="00303364">
              <w:rPr>
                <w:rStyle w:val="Hyperlink"/>
                <w:rFonts w:cstheme="minorHAnsi"/>
                <w:noProof/>
                <w:sz w:val="24"/>
                <w:szCs w:val="24"/>
                <w:rPrChange w:id="5101" w:author="DuyNgo" w:date="2012-08-10T08:15:00Z">
                  <w:rPr>
                    <w:rStyle w:val="Hyperlink"/>
                    <w:noProof/>
                  </w:rPr>
                </w:rPrChange>
              </w:rPr>
              <w:instrText xml:space="preserve"> </w:instrText>
            </w:r>
            <w:r w:rsidRPr="00303364">
              <w:rPr>
                <w:rStyle w:val="Hyperlink"/>
                <w:rFonts w:cstheme="minorHAnsi"/>
                <w:noProof/>
                <w:sz w:val="24"/>
                <w:szCs w:val="24"/>
                <w:rPrChange w:id="5102" w:author="DuyNgo" w:date="2012-08-10T08:15:00Z">
                  <w:rPr>
                    <w:rStyle w:val="Hyperlink"/>
                    <w:noProof/>
                  </w:rPr>
                </w:rPrChange>
              </w:rPr>
              <w:fldChar w:fldCharType="separate"/>
            </w:r>
            <w:r w:rsidRPr="00303364">
              <w:rPr>
                <w:rStyle w:val="Hyperlink"/>
                <w:rFonts w:cstheme="minorHAnsi"/>
                <w:noProof/>
                <w:sz w:val="24"/>
                <w:szCs w:val="24"/>
                <w:rPrChange w:id="5103" w:author="DuyNgo" w:date="2012-08-10T08:15:00Z">
                  <w:rPr>
                    <w:rStyle w:val="Hyperlink"/>
                    <w:rFonts w:ascii="Times New Roman" w:hAnsi="Times New Roman" w:cs="Times New Roman"/>
                    <w:noProof/>
                  </w:rPr>
                </w:rPrChange>
              </w:rPr>
              <w:t>1.34</w:t>
            </w:r>
            <w:r w:rsidRPr="00303364">
              <w:rPr>
                <w:rFonts w:eastAsiaTheme="minorEastAsia" w:cstheme="minorHAnsi"/>
                <w:noProof/>
                <w:sz w:val="24"/>
                <w:szCs w:val="24"/>
                <w:lang w:eastAsia="ja-JP"/>
                <w:rPrChange w:id="5104" w:author="DuyNgo" w:date="2012-08-10T08:15:00Z">
                  <w:rPr>
                    <w:rFonts w:eastAsiaTheme="minorEastAsia"/>
                    <w:noProof/>
                    <w:lang w:eastAsia="ja-JP"/>
                  </w:rPr>
                </w:rPrChange>
              </w:rPr>
              <w:tab/>
            </w:r>
            <w:r w:rsidRPr="00303364">
              <w:rPr>
                <w:rStyle w:val="Hyperlink"/>
                <w:rFonts w:cstheme="minorHAnsi"/>
                <w:noProof/>
                <w:sz w:val="24"/>
                <w:szCs w:val="24"/>
                <w:rPrChange w:id="5105" w:author="DuyNgo" w:date="2012-08-10T08:15:00Z">
                  <w:rPr>
                    <w:rStyle w:val="Hyperlink"/>
                    <w:rFonts w:ascii="Times New Roman" w:hAnsi="Times New Roman" w:cs="Times New Roman"/>
                    <w:noProof/>
                  </w:rPr>
                </w:rPrChange>
              </w:rPr>
              <w:t>ProjectEye _UC21 - Edit Deliverable Use Case</w:t>
            </w:r>
            <w:r w:rsidRPr="00303364">
              <w:rPr>
                <w:rFonts w:cstheme="minorHAnsi"/>
                <w:noProof/>
                <w:webHidden/>
                <w:sz w:val="24"/>
                <w:szCs w:val="24"/>
                <w:rPrChange w:id="5106" w:author="DuyNgo" w:date="2012-08-10T08:15:00Z">
                  <w:rPr>
                    <w:noProof/>
                    <w:webHidden/>
                  </w:rPr>
                </w:rPrChange>
              </w:rPr>
              <w:tab/>
            </w:r>
            <w:r w:rsidRPr="00303364">
              <w:rPr>
                <w:rFonts w:cstheme="minorHAnsi"/>
                <w:noProof/>
                <w:webHidden/>
                <w:sz w:val="24"/>
                <w:szCs w:val="24"/>
                <w:rPrChange w:id="5107" w:author="DuyNgo" w:date="2012-08-10T08:15:00Z">
                  <w:rPr>
                    <w:noProof/>
                    <w:webHidden/>
                  </w:rPr>
                </w:rPrChange>
              </w:rPr>
              <w:fldChar w:fldCharType="begin"/>
            </w:r>
            <w:r w:rsidRPr="00303364">
              <w:rPr>
                <w:rFonts w:cstheme="minorHAnsi"/>
                <w:noProof/>
                <w:webHidden/>
                <w:sz w:val="24"/>
                <w:szCs w:val="24"/>
                <w:rPrChange w:id="5108" w:author="DuyNgo" w:date="2012-08-10T08:15:00Z">
                  <w:rPr>
                    <w:noProof/>
                    <w:webHidden/>
                  </w:rPr>
                </w:rPrChange>
              </w:rPr>
              <w:instrText xml:space="preserve"> PAGEREF _Toc332351330 \h </w:instrText>
            </w:r>
          </w:ins>
          <w:r w:rsidRPr="00303364">
            <w:rPr>
              <w:rFonts w:cstheme="minorHAnsi"/>
              <w:noProof/>
              <w:webHidden/>
              <w:sz w:val="24"/>
              <w:szCs w:val="24"/>
              <w:rPrChange w:id="5109" w:author="DuyNgo" w:date="2012-08-10T08:15:00Z">
                <w:rPr>
                  <w:rFonts w:cstheme="minorHAnsi"/>
                  <w:noProof/>
                  <w:webHidden/>
                  <w:sz w:val="24"/>
                  <w:szCs w:val="24"/>
                </w:rPr>
              </w:rPrChange>
            </w:rPr>
          </w:r>
          <w:r w:rsidRPr="00303364">
            <w:rPr>
              <w:rFonts w:cstheme="minorHAnsi"/>
              <w:noProof/>
              <w:webHidden/>
              <w:sz w:val="24"/>
              <w:szCs w:val="24"/>
              <w:rPrChange w:id="5110" w:author="DuyNgo" w:date="2012-08-10T08:15:00Z">
                <w:rPr>
                  <w:noProof/>
                  <w:webHidden/>
                </w:rPr>
              </w:rPrChange>
            </w:rPr>
            <w:fldChar w:fldCharType="separate"/>
          </w:r>
          <w:ins w:id="5111" w:author="DuyNgo" w:date="2012-08-10T08:15:00Z">
            <w:r w:rsidRPr="00303364">
              <w:rPr>
                <w:rFonts w:cstheme="minorHAnsi"/>
                <w:noProof/>
                <w:webHidden/>
                <w:sz w:val="24"/>
                <w:szCs w:val="24"/>
                <w:rPrChange w:id="5112" w:author="DuyNgo" w:date="2012-08-10T08:15:00Z">
                  <w:rPr>
                    <w:noProof/>
                    <w:webHidden/>
                  </w:rPr>
                </w:rPrChange>
              </w:rPr>
              <w:t>335</w:t>
            </w:r>
            <w:r w:rsidRPr="00303364">
              <w:rPr>
                <w:rFonts w:cstheme="minorHAnsi"/>
                <w:noProof/>
                <w:webHidden/>
                <w:sz w:val="24"/>
                <w:szCs w:val="24"/>
                <w:rPrChange w:id="5113" w:author="DuyNgo" w:date="2012-08-10T08:15:00Z">
                  <w:rPr>
                    <w:noProof/>
                    <w:webHidden/>
                  </w:rPr>
                </w:rPrChange>
              </w:rPr>
              <w:fldChar w:fldCharType="end"/>
            </w:r>
            <w:r w:rsidRPr="00303364">
              <w:rPr>
                <w:rStyle w:val="Hyperlink"/>
                <w:rFonts w:cstheme="minorHAnsi"/>
                <w:noProof/>
                <w:sz w:val="24"/>
                <w:szCs w:val="24"/>
                <w:rPrChange w:id="511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115" w:author="DuyNgo" w:date="2012-08-10T08:15:00Z"/>
              <w:rFonts w:eastAsiaTheme="minorEastAsia" w:cstheme="minorHAnsi"/>
              <w:noProof/>
              <w:sz w:val="24"/>
              <w:szCs w:val="24"/>
              <w:lang w:eastAsia="ja-JP"/>
              <w:rPrChange w:id="5116" w:author="DuyNgo" w:date="2012-08-10T08:15:00Z">
                <w:rPr>
                  <w:ins w:id="5117" w:author="DuyNgo" w:date="2012-08-10T08:15:00Z"/>
                  <w:rFonts w:eastAsiaTheme="minorEastAsia"/>
                  <w:noProof/>
                  <w:lang w:eastAsia="ja-JP"/>
                </w:rPr>
              </w:rPrChange>
            </w:rPr>
          </w:pPr>
          <w:ins w:id="5118" w:author="DuyNgo" w:date="2012-08-10T08:15:00Z">
            <w:r w:rsidRPr="00303364">
              <w:rPr>
                <w:rStyle w:val="Hyperlink"/>
                <w:rFonts w:cstheme="minorHAnsi"/>
                <w:noProof/>
                <w:sz w:val="24"/>
                <w:szCs w:val="24"/>
                <w:rPrChange w:id="5119" w:author="DuyNgo" w:date="2012-08-10T08:15:00Z">
                  <w:rPr>
                    <w:rStyle w:val="Hyperlink"/>
                    <w:noProof/>
                  </w:rPr>
                </w:rPrChange>
              </w:rPr>
              <w:fldChar w:fldCharType="begin"/>
            </w:r>
            <w:r w:rsidRPr="00303364">
              <w:rPr>
                <w:rStyle w:val="Hyperlink"/>
                <w:rFonts w:cstheme="minorHAnsi"/>
                <w:noProof/>
                <w:sz w:val="24"/>
                <w:szCs w:val="24"/>
                <w:rPrChange w:id="5120" w:author="DuyNgo" w:date="2012-08-10T08:15:00Z">
                  <w:rPr>
                    <w:rStyle w:val="Hyperlink"/>
                    <w:noProof/>
                  </w:rPr>
                </w:rPrChange>
              </w:rPr>
              <w:instrText xml:space="preserve"> </w:instrText>
            </w:r>
            <w:r w:rsidRPr="00303364">
              <w:rPr>
                <w:rFonts w:cstheme="minorHAnsi"/>
                <w:noProof/>
                <w:sz w:val="24"/>
                <w:szCs w:val="24"/>
                <w:rPrChange w:id="5121" w:author="DuyNgo" w:date="2012-08-10T08:15:00Z">
                  <w:rPr>
                    <w:noProof/>
                  </w:rPr>
                </w:rPrChange>
              </w:rPr>
              <w:instrText>HYPERLINK \l "_Toc332351331"</w:instrText>
            </w:r>
            <w:r w:rsidRPr="00303364">
              <w:rPr>
                <w:rStyle w:val="Hyperlink"/>
                <w:rFonts w:cstheme="minorHAnsi"/>
                <w:noProof/>
                <w:sz w:val="24"/>
                <w:szCs w:val="24"/>
                <w:rPrChange w:id="5122" w:author="DuyNgo" w:date="2012-08-10T08:15:00Z">
                  <w:rPr>
                    <w:rStyle w:val="Hyperlink"/>
                    <w:noProof/>
                  </w:rPr>
                </w:rPrChange>
              </w:rPr>
              <w:instrText xml:space="preserve"> </w:instrText>
            </w:r>
            <w:r w:rsidRPr="00303364">
              <w:rPr>
                <w:rStyle w:val="Hyperlink"/>
                <w:rFonts w:cstheme="minorHAnsi"/>
                <w:noProof/>
                <w:sz w:val="24"/>
                <w:szCs w:val="24"/>
                <w:rPrChange w:id="5123" w:author="DuyNgo" w:date="2012-08-10T08:15:00Z">
                  <w:rPr>
                    <w:rStyle w:val="Hyperlink"/>
                    <w:noProof/>
                  </w:rPr>
                </w:rPrChange>
              </w:rPr>
              <w:fldChar w:fldCharType="separate"/>
            </w:r>
            <w:r w:rsidRPr="00303364">
              <w:rPr>
                <w:rStyle w:val="Hyperlink"/>
                <w:rFonts w:cstheme="minorHAnsi"/>
                <w:noProof/>
                <w:sz w:val="24"/>
                <w:szCs w:val="24"/>
                <w:rPrChange w:id="5124" w:author="DuyNgo" w:date="2012-08-10T08:15:00Z">
                  <w:rPr>
                    <w:rStyle w:val="Hyperlink"/>
                    <w:rFonts w:ascii="Times New Roman" w:hAnsi="Times New Roman" w:cs="Times New Roman"/>
                    <w:noProof/>
                  </w:rPr>
                </w:rPrChange>
              </w:rPr>
              <w:t>1.34.1</w:t>
            </w:r>
            <w:r w:rsidRPr="00303364">
              <w:rPr>
                <w:rFonts w:eastAsiaTheme="minorEastAsia" w:cstheme="minorHAnsi"/>
                <w:noProof/>
                <w:sz w:val="24"/>
                <w:szCs w:val="24"/>
                <w:lang w:eastAsia="ja-JP"/>
                <w:rPrChange w:id="5125" w:author="DuyNgo" w:date="2012-08-10T08:15:00Z">
                  <w:rPr>
                    <w:rFonts w:eastAsiaTheme="minorEastAsia"/>
                    <w:noProof/>
                    <w:lang w:eastAsia="ja-JP"/>
                  </w:rPr>
                </w:rPrChange>
              </w:rPr>
              <w:tab/>
            </w:r>
            <w:r w:rsidRPr="00303364">
              <w:rPr>
                <w:rStyle w:val="Hyperlink"/>
                <w:rFonts w:cstheme="minorHAnsi"/>
                <w:noProof/>
                <w:sz w:val="24"/>
                <w:szCs w:val="24"/>
                <w:rPrChange w:id="5126"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127" w:author="DuyNgo" w:date="2012-08-10T08:15:00Z">
                  <w:rPr>
                    <w:noProof/>
                    <w:webHidden/>
                  </w:rPr>
                </w:rPrChange>
              </w:rPr>
              <w:tab/>
            </w:r>
            <w:r w:rsidRPr="00303364">
              <w:rPr>
                <w:rFonts w:cstheme="minorHAnsi"/>
                <w:noProof/>
                <w:webHidden/>
                <w:sz w:val="24"/>
                <w:szCs w:val="24"/>
                <w:rPrChange w:id="5128" w:author="DuyNgo" w:date="2012-08-10T08:15:00Z">
                  <w:rPr>
                    <w:noProof/>
                    <w:webHidden/>
                  </w:rPr>
                </w:rPrChange>
              </w:rPr>
              <w:fldChar w:fldCharType="begin"/>
            </w:r>
            <w:r w:rsidRPr="00303364">
              <w:rPr>
                <w:rFonts w:cstheme="minorHAnsi"/>
                <w:noProof/>
                <w:webHidden/>
                <w:sz w:val="24"/>
                <w:szCs w:val="24"/>
                <w:rPrChange w:id="5129" w:author="DuyNgo" w:date="2012-08-10T08:15:00Z">
                  <w:rPr>
                    <w:noProof/>
                    <w:webHidden/>
                  </w:rPr>
                </w:rPrChange>
              </w:rPr>
              <w:instrText xml:space="preserve"> PAGEREF _Toc332351331 \h </w:instrText>
            </w:r>
          </w:ins>
          <w:r w:rsidRPr="00303364">
            <w:rPr>
              <w:rFonts w:cstheme="minorHAnsi"/>
              <w:noProof/>
              <w:webHidden/>
              <w:sz w:val="24"/>
              <w:szCs w:val="24"/>
              <w:rPrChange w:id="5130" w:author="DuyNgo" w:date="2012-08-10T08:15:00Z">
                <w:rPr>
                  <w:rFonts w:cstheme="minorHAnsi"/>
                  <w:noProof/>
                  <w:webHidden/>
                  <w:sz w:val="24"/>
                  <w:szCs w:val="24"/>
                </w:rPr>
              </w:rPrChange>
            </w:rPr>
          </w:r>
          <w:r w:rsidRPr="00303364">
            <w:rPr>
              <w:rFonts w:cstheme="minorHAnsi"/>
              <w:noProof/>
              <w:webHidden/>
              <w:sz w:val="24"/>
              <w:szCs w:val="24"/>
              <w:rPrChange w:id="5131" w:author="DuyNgo" w:date="2012-08-10T08:15:00Z">
                <w:rPr>
                  <w:noProof/>
                  <w:webHidden/>
                </w:rPr>
              </w:rPrChange>
            </w:rPr>
            <w:fldChar w:fldCharType="separate"/>
          </w:r>
          <w:ins w:id="5132" w:author="DuyNgo" w:date="2012-08-10T08:15:00Z">
            <w:r w:rsidRPr="00303364">
              <w:rPr>
                <w:rFonts w:cstheme="minorHAnsi"/>
                <w:noProof/>
                <w:webHidden/>
                <w:sz w:val="24"/>
                <w:szCs w:val="24"/>
                <w:rPrChange w:id="5133" w:author="DuyNgo" w:date="2012-08-10T08:15:00Z">
                  <w:rPr>
                    <w:noProof/>
                    <w:webHidden/>
                  </w:rPr>
                </w:rPrChange>
              </w:rPr>
              <w:t>335</w:t>
            </w:r>
            <w:r w:rsidRPr="00303364">
              <w:rPr>
                <w:rFonts w:cstheme="minorHAnsi"/>
                <w:noProof/>
                <w:webHidden/>
                <w:sz w:val="24"/>
                <w:szCs w:val="24"/>
                <w:rPrChange w:id="5134" w:author="DuyNgo" w:date="2012-08-10T08:15:00Z">
                  <w:rPr>
                    <w:noProof/>
                    <w:webHidden/>
                  </w:rPr>
                </w:rPrChange>
              </w:rPr>
              <w:fldChar w:fldCharType="end"/>
            </w:r>
            <w:r w:rsidRPr="00303364">
              <w:rPr>
                <w:rStyle w:val="Hyperlink"/>
                <w:rFonts w:cstheme="minorHAnsi"/>
                <w:noProof/>
                <w:sz w:val="24"/>
                <w:szCs w:val="24"/>
                <w:rPrChange w:id="513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136" w:author="DuyNgo" w:date="2012-08-10T08:15:00Z"/>
              <w:rFonts w:eastAsiaTheme="minorEastAsia" w:cstheme="minorHAnsi"/>
              <w:noProof/>
              <w:sz w:val="24"/>
              <w:szCs w:val="24"/>
              <w:lang w:eastAsia="ja-JP"/>
              <w:rPrChange w:id="5137" w:author="DuyNgo" w:date="2012-08-10T08:15:00Z">
                <w:rPr>
                  <w:ins w:id="5138" w:author="DuyNgo" w:date="2012-08-10T08:15:00Z"/>
                  <w:rFonts w:eastAsiaTheme="minorEastAsia"/>
                  <w:noProof/>
                  <w:lang w:eastAsia="ja-JP"/>
                </w:rPr>
              </w:rPrChange>
            </w:rPr>
          </w:pPr>
          <w:ins w:id="5139" w:author="DuyNgo" w:date="2012-08-10T08:15:00Z">
            <w:r w:rsidRPr="00303364">
              <w:rPr>
                <w:rStyle w:val="Hyperlink"/>
                <w:rFonts w:cstheme="minorHAnsi"/>
                <w:noProof/>
                <w:sz w:val="24"/>
                <w:szCs w:val="24"/>
                <w:rPrChange w:id="5140" w:author="DuyNgo" w:date="2012-08-10T08:15:00Z">
                  <w:rPr>
                    <w:rStyle w:val="Hyperlink"/>
                    <w:noProof/>
                  </w:rPr>
                </w:rPrChange>
              </w:rPr>
              <w:fldChar w:fldCharType="begin"/>
            </w:r>
            <w:r w:rsidRPr="00303364">
              <w:rPr>
                <w:rStyle w:val="Hyperlink"/>
                <w:rFonts w:cstheme="minorHAnsi"/>
                <w:noProof/>
                <w:sz w:val="24"/>
                <w:szCs w:val="24"/>
                <w:rPrChange w:id="5141" w:author="DuyNgo" w:date="2012-08-10T08:15:00Z">
                  <w:rPr>
                    <w:rStyle w:val="Hyperlink"/>
                    <w:noProof/>
                  </w:rPr>
                </w:rPrChange>
              </w:rPr>
              <w:instrText xml:space="preserve"> </w:instrText>
            </w:r>
            <w:r w:rsidRPr="00303364">
              <w:rPr>
                <w:rFonts w:cstheme="minorHAnsi"/>
                <w:noProof/>
                <w:sz w:val="24"/>
                <w:szCs w:val="24"/>
                <w:rPrChange w:id="5142" w:author="DuyNgo" w:date="2012-08-10T08:15:00Z">
                  <w:rPr>
                    <w:noProof/>
                  </w:rPr>
                </w:rPrChange>
              </w:rPr>
              <w:instrText>HYPERLINK \l "_Toc332351332"</w:instrText>
            </w:r>
            <w:r w:rsidRPr="00303364">
              <w:rPr>
                <w:rStyle w:val="Hyperlink"/>
                <w:rFonts w:cstheme="minorHAnsi"/>
                <w:noProof/>
                <w:sz w:val="24"/>
                <w:szCs w:val="24"/>
                <w:rPrChange w:id="5143" w:author="DuyNgo" w:date="2012-08-10T08:15:00Z">
                  <w:rPr>
                    <w:rStyle w:val="Hyperlink"/>
                    <w:noProof/>
                  </w:rPr>
                </w:rPrChange>
              </w:rPr>
              <w:instrText xml:space="preserve"> </w:instrText>
            </w:r>
            <w:r w:rsidRPr="00303364">
              <w:rPr>
                <w:rStyle w:val="Hyperlink"/>
                <w:rFonts w:cstheme="minorHAnsi"/>
                <w:noProof/>
                <w:sz w:val="24"/>
                <w:szCs w:val="24"/>
                <w:rPrChange w:id="5144" w:author="DuyNgo" w:date="2012-08-10T08:15:00Z">
                  <w:rPr>
                    <w:rStyle w:val="Hyperlink"/>
                    <w:noProof/>
                  </w:rPr>
                </w:rPrChange>
              </w:rPr>
              <w:fldChar w:fldCharType="separate"/>
            </w:r>
            <w:r w:rsidRPr="00303364">
              <w:rPr>
                <w:rStyle w:val="Hyperlink"/>
                <w:rFonts w:cstheme="minorHAnsi"/>
                <w:noProof/>
                <w:sz w:val="24"/>
                <w:szCs w:val="24"/>
                <w:rPrChange w:id="5145" w:author="DuyNgo" w:date="2012-08-10T08:15:00Z">
                  <w:rPr>
                    <w:rStyle w:val="Hyperlink"/>
                    <w:rFonts w:ascii="Times New Roman" w:hAnsi="Times New Roman" w:cs="Times New Roman"/>
                    <w:noProof/>
                  </w:rPr>
                </w:rPrChange>
              </w:rPr>
              <w:t>1.34.2</w:t>
            </w:r>
            <w:r w:rsidRPr="00303364">
              <w:rPr>
                <w:rFonts w:eastAsiaTheme="minorEastAsia" w:cstheme="minorHAnsi"/>
                <w:noProof/>
                <w:sz w:val="24"/>
                <w:szCs w:val="24"/>
                <w:lang w:eastAsia="ja-JP"/>
                <w:rPrChange w:id="5146" w:author="DuyNgo" w:date="2012-08-10T08:15:00Z">
                  <w:rPr>
                    <w:rFonts w:eastAsiaTheme="minorEastAsia"/>
                    <w:noProof/>
                    <w:lang w:eastAsia="ja-JP"/>
                  </w:rPr>
                </w:rPrChange>
              </w:rPr>
              <w:tab/>
            </w:r>
            <w:r w:rsidRPr="00303364">
              <w:rPr>
                <w:rStyle w:val="Hyperlink"/>
                <w:rFonts w:cstheme="minorHAnsi"/>
                <w:noProof/>
                <w:sz w:val="24"/>
                <w:szCs w:val="24"/>
                <w:rPrChange w:id="5147"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148" w:author="DuyNgo" w:date="2012-08-10T08:15:00Z">
                  <w:rPr>
                    <w:noProof/>
                    <w:webHidden/>
                  </w:rPr>
                </w:rPrChange>
              </w:rPr>
              <w:tab/>
            </w:r>
            <w:r w:rsidRPr="00303364">
              <w:rPr>
                <w:rFonts w:cstheme="minorHAnsi"/>
                <w:noProof/>
                <w:webHidden/>
                <w:sz w:val="24"/>
                <w:szCs w:val="24"/>
                <w:rPrChange w:id="5149" w:author="DuyNgo" w:date="2012-08-10T08:15:00Z">
                  <w:rPr>
                    <w:noProof/>
                    <w:webHidden/>
                  </w:rPr>
                </w:rPrChange>
              </w:rPr>
              <w:fldChar w:fldCharType="begin"/>
            </w:r>
            <w:r w:rsidRPr="00303364">
              <w:rPr>
                <w:rFonts w:cstheme="minorHAnsi"/>
                <w:noProof/>
                <w:webHidden/>
                <w:sz w:val="24"/>
                <w:szCs w:val="24"/>
                <w:rPrChange w:id="5150" w:author="DuyNgo" w:date="2012-08-10T08:15:00Z">
                  <w:rPr>
                    <w:noProof/>
                    <w:webHidden/>
                  </w:rPr>
                </w:rPrChange>
              </w:rPr>
              <w:instrText xml:space="preserve"> PAGEREF _Toc332351332 \h </w:instrText>
            </w:r>
          </w:ins>
          <w:r w:rsidRPr="00303364">
            <w:rPr>
              <w:rFonts w:cstheme="minorHAnsi"/>
              <w:noProof/>
              <w:webHidden/>
              <w:sz w:val="24"/>
              <w:szCs w:val="24"/>
              <w:rPrChange w:id="5151" w:author="DuyNgo" w:date="2012-08-10T08:15:00Z">
                <w:rPr>
                  <w:rFonts w:cstheme="minorHAnsi"/>
                  <w:noProof/>
                  <w:webHidden/>
                  <w:sz w:val="24"/>
                  <w:szCs w:val="24"/>
                </w:rPr>
              </w:rPrChange>
            </w:rPr>
          </w:r>
          <w:r w:rsidRPr="00303364">
            <w:rPr>
              <w:rFonts w:cstheme="minorHAnsi"/>
              <w:noProof/>
              <w:webHidden/>
              <w:sz w:val="24"/>
              <w:szCs w:val="24"/>
              <w:rPrChange w:id="5152" w:author="DuyNgo" w:date="2012-08-10T08:15:00Z">
                <w:rPr>
                  <w:noProof/>
                  <w:webHidden/>
                </w:rPr>
              </w:rPrChange>
            </w:rPr>
            <w:fldChar w:fldCharType="separate"/>
          </w:r>
          <w:ins w:id="5153" w:author="DuyNgo" w:date="2012-08-10T08:15:00Z">
            <w:r w:rsidRPr="00303364">
              <w:rPr>
                <w:rFonts w:cstheme="minorHAnsi"/>
                <w:noProof/>
                <w:webHidden/>
                <w:sz w:val="24"/>
                <w:szCs w:val="24"/>
                <w:rPrChange w:id="5154" w:author="DuyNgo" w:date="2012-08-10T08:15:00Z">
                  <w:rPr>
                    <w:noProof/>
                    <w:webHidden/>
                  </w:rPr>
                </w:rPrChange>
              </w:rPr>
              <w:t>336</w:t>
            </w:r>
            <w:r w:rsidRPr="00303364">
              <w:rPr>
                <w:rFonts w:cstheme="minorHAnsi"/>
                <w:noProof/>
                <w:webHidden/>
                <w:sz w:val="24"/>
                <w:szCs w:val="24"/>
                <w:rPrChange w:id="5155" w:author="DuyNgo" w:date="2012-08-10T08:15:00Z">
                  <w:rPr>
                    <w:noProof/>
                    <w:webHidden/>
                  </w:rPr>
                </w:rPrChange>
              </w:rPr>
              <w:fldChar w:fldCharType="end"/>
            </w:r>
            <w:r w:rsidRPr="00303364">
              <w:rPr>
                <w:rStyle w:val="Hyperlink"/>
                <w:rFonts w:cstheme="minorHAnsi"/>
                <w:noProof/>
                <w:sz w:val="24"/>
                <w:szCs w:val="24"/>
                <w:rPrChange w:id="5156"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157" w:author="DuyNgo" w:date="2012-08-10T08:15:00Z"/>
              <w:rFonts w:eastAsiaTheme="minorEastAsia" w:cstheme="minorHAnsi"/>
              <w:noProof/>
              <w:sz w:val="24"/>
              <w:szCs w:val="24"/>
              <w:lang w:eastAsia="ja-JP"/>
              <w:rPrChange w:id="5158" w:author="DuyNgo" w:date="2012-08-10T08:15:00Z">
                <w:rPr>
                  <w:ins w:id="5159" w:author="DuyNgo" w:date="2012-08-10T08:15:00Z"/>
                  <w:rFonts w:eastAsiaTheme="minorEastAsia"/>
                  <w:noProof/>
                  <w:lang w:eastAsia="ja-JP"/>
                </w:rPr>
              </w:rPrChange>
            </w:rPr>
          </w:pPr>
          <w:ins w:id="5160" w:author="DuyNgo" w:date="2012-08-10T08:15:00Z">
            <w:r w:rsidRPr="00303364">
              <w:rPr>
                <w:rStyle w:val="Hyperlink"/>
                <w:rFonts w:cstheme="minorHAnsi"/>
                <w:noProof/>
                <w:sz w:val="24"/>
                <w:szCs w:val="24"/>
                <w:rPrChange w:id="5161" w:author="DuyNgo" w:date="2012-08-10T08:15:00Z">
                  <w:rPr>
                    <w:rStyle w:val="Hyperlink"/>
                    <w:noProof/>
                  </w:rPr>
                </w:rPrChange>
              </w:rPr>
              <w:fldChar w:fldCharType="begin"/>
            </w:r>
            <w:r w:rsidRPr="00303364">
              <w:rPr>
                <w:rStyle w:val="Hyperlink"/>
                <w:rFonts w:cstheme="minorHAnsi"/>
                <w:noProof/>
                <w:sz w:val="24"/>
                <w:szCs w:val="24"/>
                <w:rPrChange w:id="5162" w:author="DuyNgo" w:date="2012-08-10T08:15:00Z">
                  <w:rPr>
                    <w:rStyle w:val="Hyperlink"/>
                    <w:noProof/>
                  </w:rPr>
                </w:rPrChange>
              </w:rPr>
              <w:instrText xml:space="preserve"> </w:instrText>
            </w:r>
            <w:r w:rsidRPr="00303364">
              <w:rPr>
                <w:rFonts w:cstheme="minorHAnsi"/>
                <w:noProof/>
                <w:sz w:val="24"/>
                <w:szCs w:val="24"/>
                <w:rPrChange w:id="5163" w:author="DuyNgo" w:date="2012-08-10T08:15:00Z">
                  <w:rPr>
                    <w:noProof/>
                  </w:rPr>
                </w:rPrChange>
              </w:rPr>
              <w:instrText>HYPERLINK \l "_Toc332351333"</w:instrText>
            </w:r>
            <w:r w:rsidRPr="00303364">
              <w:rPr>
                <w:rStyle w:val="Hyperlink"/>
                <w:rFonts w:cstheme="minorHAnsi"/>
                <w:noProof/>
                <w:sz w:val="24"/>
                <w:szCs w:val="24"/>
                <w:rPrChange w:id="5164" w:author="DuyNgo" w:date="2012-08-10T08:15:00Z">
                  <w:rPr>
                    <w:rStyle w:val="Hyperlink"/>
                    <w:noProof/>
                  </w:rPr>
                </w:rPrChange>
              </w:rPr>
              <w:instrText xml:space="preserve"> </w:instrText>
            </w:r>
            <w:r w:rsidRPr="00303364">
              <w:rPr>
                <w:rStyle w:val="Hyperlink"/>
                <w:rFonts w:cstheme="minorHAnsi"/>
                <w:noProof/>
                <w:sz w:val="24"/>
                <w:szCs w:val="24"/>
                <w:rPrChange w:id="5165" w:author="DuyNgo" w:date="2012-08-10T08:15:00Z">
                  <w:rPr>
                    <w:rStyle w:val="Hyperlink"/>
                    <w:noProof/>
                  </w:rPr>
                </w:rPrChange>
              </w:rPr>
              <w:fldChar w:fldCharType="separate"/>
            </w:r>
            <w:r w:rsidRPr="00303364">
              <w:rPr>
                <w:rStyle w:val="Hyperlink"/>
                <w:rFonts w:cstheme="minorHAnsi"/>
                <w:noProof/>
                <w:sz w:val="24"/>
                <w:szCs w:val="24"/>
                <w:rPrChange w:id="5166" w:author="DuyNgo" w:date="2012-08-10T08:15:00Z">
                  <w:rPr>
                    <w:rStyle w:val="Hyperlink"/>
                    <w:rFonts w:ascii="Times New Roman" w:hAnsi="Times New Roman" w:cs="Times New Roman"/>
                    <w:noProof/>
                  </w:rPr>
                </w:rPrChange>
              </w:rPr>
              <w:t>1.35</w:t>
            </w:r>
            <w:r w:rsidRPr="00303364">
              <w:rPr>
                <w:rFonts w:eastAsiaTheme="minorEastAsia" w:cstheme="minorHAnsi"/>
                <w:noProof/>
                <w:sz w:val="24"/>
                <w:szCs w:val="24"/>
                <w:lang w:eastAsia="ja-JP"/>
                <w:rPrChange w:id="5167" w:author="DuyNgo" w:date="2012-08-10T08:15:00Z">
                  <w:rPr>
                    <w:rFonts w:eastAsiaTheme="minorEastAsia"/>
                    <w:noProof/>
                    <w:lang w:eastAsia="ja-JP"/>
                  </w:rPr>
                </w:rPrChange>
              </w:rPr>
              <w:tab/>
            </w:r>
            <w:r w:rsidRPr="00303364">
              <w:rPr>
                <w:rStyle w:val="Hyperlink"/>
                <w:rFonts w:cstheme="minorHAnsi"/>
                <w:noProof/>
                <w:sz w:val="24"/>
                <w:szCs w:val="24"/>
                <w:rPrChange w:id="5168" w:author="DuyNgo" w:date="2012-08-10T08:15:00Z">
                  <w:rPr>
                    <w:rStyle w:val="Hyperlink"/>
                    <w:rFonts w:ascii="Times New Roman" w:hAnsi="Times New Roman" w:cs="Times New Roman"/>
                    <w:noProof/>
                  </w:rPr>
                </w:rPrChange>
              </w:rPr>
              <w:t>ProjectEye _UC22 - Delete Deliverable Use Case</w:t>
            </w:r>
            <w:r w:rsidRPr="00303364">
              <w:rPr>
                <w:rFonts w:cstheme="minorHAnsi"/>
                <w:noProof/>
                <w:webHidden/>
                <w:sz w:val="24"/>
                <w:szCs w:val="24"/>
                <w:rPrChange w:id="5169" w:author="DuyNgo" w:date="2012-08-10T08:15:00Z">
                  <w:rPr>
                    <w:noProof/>
                    <w:webHidden/>
                  </w:rPr>
                </w:rPrChange>
              </w:rPr>
              <w:tab/>
            </w:r>
            <w:r w:rsidRPr="00303364">
              <w:rPr>
                <w:rFonts w:cstheme="minorHAnsi"/>
                <w:noProof/>
                <w:webHidden/>
                <w:sz w:val="24"/>
                <w:szCs w:val="24"/>
                <w:rPrChange w:id="5170" w:author="DuyNgo" w:date="2012-08-10T08:15:00Z">
                  <w:rPr>
                    <w:noProof/>
                    <w:webHidden/>
                  </w:rPr>
                </w:rPrChange>
              </w:rPr>
              <w:fldChar w:fldCharType="begin"/>
            </w:r>
            <w:r w:rsidRPr="00303364">
              <w:rPr>
                <w:rFonts w:cstheme="minorHAnsi"/>
                <w:noProof/>
                <w:webHidden/>
                <w:sz w:val="24"/>
                <w:szCs w:val="24"/>
                <w:rPrChange w:id="5171" w:author="DuyNgo" w:date="2012-08-10T08:15:00Z">
                  <w:rPr>
                    <w:noProof/>
                    <w:webHidden/>
                  </w:rPr>
                </w:rPrChange>
              </w:rPr>
              <w:instrText xml:space="preserve"> PAGEREF _Toc332351333 \h </w:instrText>
            </w:r>
          </w:ins>
          <w:r w:rsidRPr="00303364">
            <w:rPr>
              <w:rFonts w:cstheme="minorHAnsi"/>
              <w:noProof/>
              <w:webHidden/>
              <w:sz w:val="24"/>
              <w:szCs w:val="24"/>
              <w:rPrChange w:id="5172" w:author="DuyNgo" w:date="2012-08-10T08:15:00Z">
                <w:rPr>
                  <w:rFonts w:cstheme="minorHAnsi"/>
                  <w:noProof/>
                  <w:webHidden/>
                  <w:sz w:val="24"/>
                  <w:szCs w:val="24"/>
                </w:rPr>
              </w:rPrChange>
            </w:rPr>
          </w:r>
          <w:r w:rsidRPr="00303364">
            <w:rPr>
              <w:rFonts w:cstheme="minorHAnsi"/>
              <w:noProof/>
              <w:webHidden/>
              <w:sz w:val="24"/>
              <w:szCs w:val="24"/>
              <w:rPrChange w:id="5173" w:author="DuyNgo" w:date="2012-08-10T08:15:00Z">
                <w:rPr>
                  <w:noProof/>
                  <w:webHidden/>
                </w:rPr>
              </w:rPrChange>
            </w:rPr>
            <w:fldChar w:fldCharType="separate"/>
          </w:r>
          <w:ins w:id="5174" w:author="DuyNgo" w:date="2012-08-10T08:15:00Z">
            <w:r w:rsidRPr="00303364">
              <w:rPr>
                <w:rFonts w:cstheme="minorHAnsi"/>
                <w:noProof/>
                <w:webHidden/>
                <w:sz w:val="24"/>
                <w:szCs w:val="24"/>
                <w:rPrChange w:id="5175" w:author="DuyNgo" w:date="2012-08-10T08:15:00Z">
                  <w:rPr>
                    <w:noProof/>
                    <w:webHidden/>
                  </w:rPr>
                </w:rPrChange>
              </w:rPr>
              <w:t>336</w:t>
            </w:r>
            <w:r w:rsidRPr="00303364">
              <w:rPr>
                <w:rFonts w:cstheme="minorHAnsi"/>
                <w:noProof/>
                <w:webHidden/>
                <w:sz w:val="24"/>
                <w:szCs w:val="24"/>
                <w:rPrChange w:id="5176" w:author="DuyNgo" w:date="2012-08-10T08:15:00Z">
                  <w:rPr>
                    <w:noProof/>
                    <w:webHidden/>
                  </w:rPr>
                </w:rPrChange>
              </w:rPr>
              <w:fldChar w:fldCharType="end"/>
            </w:r>
            <w:r w:rsidRPr="00303364">
              <w:rPr>
                <w:rStyle w:val="Hyperlink"/>
                <w:rFonts w:cstheme="minorHAnsi"/>
                <w:noProof/>
                <w:sz w:val="24"/>
                <w:szCs w:val="24"/>
                <w:rPrChange w:id="517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178" w:author="DuyNgo" w:date="2012-08-10T08:15:00Z"/>
              <w:rFonts w:eastAsiaTheme="minorEastAsia" w:cstheme="minorHAnsi"/>
              <w:noProof/>
              <w:sz w:val="24"/>
              <w:szCs w:val="24"/>
              <w:lang w:eastAsia="ja-JP"/>
              <w:rPrChange w:id="5179" w:author="DuyNgo" w:date="2012-08-10T08:15:00Z">
                <w:rPr>
                  <w:ins w:id="5180" w:author="DuyNgo" w:date="2012-08-10T08:15:00Z"/>
                  <w:rFonts w:eastAsiaTheme="minorEastAsia"/>
                  <w:noProof/>
                  <w:lang w:eastAsia="ja-JP"/>
                </w:rPr>
              </w:rPrChange>
            </w:rPr>
          </w:pPr>
          <w:ins w:id="5181" w:author="DuyNgo" w:date="2012-08-10T08:15:00Z">
            <w:r w:rsidRPr="00303364">
              <w:rPr>
                <w:rStyle w:val="Hyperlink"/>
                <w:rFonts w:cstheme="minorHAnsi"/>
                <w:noProof/>
                <w:sz w:val="24"/>
                <w:szCs w:val="24"/>
                <w:rPrChange w:id="5182" w:author="DuyNgo" w:date="2012-08-10T08:15:00Z">
                  <w:rPr>
                    <w:rStyle w:val="Hyperlink"/>
                    <w:noProof/>
                  </w:rPr>
                </w:rPrChange>
              </w:rPr>
              <w:fldChar w:fldCharType="begin"/>
            </w:r>
            <w:r w:rsidRPr="00303364">
              <w:rPr>
                <w:rStyle w:val="Hyperlink"/>
                <w:rFonts w:cstheme="minorHAnsi"/>
                <w:noProof/>
                <w:sz w:val="24"/>
                <w:szCs w:val="24"/>
                <w:rPrChange w:id="5183" w:author="DuyNgo" w:date="2012-08-10T08:15:00Z">
                  <w:rPr>
                    <w:rStyle w:val="Hyperlink"/>
                    <w:noProof/>
                  </w:rPr>
                </w:rPrChange>
              </w:rPr>
              <w:instrText xml:space="preserve"> </w:instrText>
            </w:r>
            <w:r w:rsidRPr="00303364">
              <w:rPr>
                <w:rFonts w:cstheme="minorHAnsi"/>
                <w:noProof/>
                <w:sz w:val="24"/>
                <w:szCs w:val="24"/>
                <w:rPrChange w:id="5184" w:author="DuyNgo" w:date="2012-08-10T08:15:00Z">
                  <w:rPr>
                    <w:noProof/>
                  </w:rPr>
                </w:rPrChange>
              </w:rPr>
              <w:instrText>HYPERLINK \l "_Toc332351334"</w:instrText>
            </w:r>
            <w:r w:rsidRPr="00303364">
              <w:rPr>
                <w:rStyle w:val="Hyperlink"/>
                <w:rFonts w:cstheme="minorHAnsi"/>
                <w:noProof/>
                <w:sz w:val="24"/>
                <w:szCs w:val="24"/>
                <w:rPrChange w:id="5185" w:author="DuyNgo" w:date="2012-08-10T08:15:00Z">
                  <w:rPr>
                    <w:rStyle w:val="Hyperlink"/>
                    <w:noProof/>
                  </w:rPr>
                </w:rPrChange>
              </w:rPr>
              <w:instrText xml:space="preserve"> </w:instrText>
            </w:r>
            <w:r w:rsidRPr="00303364">
              <w:rPr>
                <w:rStyle w:val="Hyperlink"/>
                <w:rFonts w:cstheme="minorHAnsi"/>
                <w:noProof/>
                <w:sz w:val="24"/>
                <w:szCs w:val="24"/>
                <w:rPrChange w:id="5186" w:author="DuyNgo" w:date="2012-08-10T08:15:00Z">
                  <w:rPr>
                    <w:rStyle w:val="Hyperlink"/>
                    <w:noProof/>
                  </w:rPr>
                </w:rPrChange>
              </w:rPr>
              <w:fldChar w:fldCharType="separate"/>
            </w:r>
            <w:r w:rsidRPr="00303364">
              <w:rPr>
                <w:rStyle w:val="Hyperlink"/>
                <w:rFonts w:cstheme="minorHAnsi"/>
                <w:noProof/>
                <w:sz w:val="24"/>
                <w:szCs w:val="24"/>
                <w:rPrChange w:id="5187" w:author="DuyNgo" w:date="2012-08-10T08:15:00Z">
                  <w:rPr>
                    <w:rStyle w:val="Hyperlink"/>
                    <w:rFonts w:ascii="Times New Roman" w:hAnsi="Times New Roman" w:cs="Times New Roman"/>
                    <w:noProof/>
                  </w:rPr>
                </w:rPrChange>
              </w:rPr>
              <w:t>1.35.1</w:t>
            </w:r>
            <w:r w:rsidRPr="00303364">
              <w:rPr>
                <w:rFonts w:eastAsiaTheme="minorEastAsia" w:cstheme="minorHAnsi"/>
                <w:noProof/>
                <w:sz w:val="24"/>
                <w:szCs w:val="24"/>
                <w:lang w:eastAsia="ja-JP"/>
                <w:rPrChange w:id="5188" w:author="DuyNgo" w:date="2012-08-10T08:15:00Z">
                  <w:rPr>
                    <w:rFonts w:eastAsiaTheme="minorEastAsia"/>
                    <w:noProof/>
                    <w:lang w:eastAsia="ja-JP"/>
                  </w:rPr>
                </w:rPrChange>
              </w:rPr>
              <w:tab/>
            </w:r>
            <w:r w:rsidRPr="00303364">
              <w:rPr>
                <w:rStyle w:val="Hyperlink"/>
                <w:rFonts w:cstheme="minorHAnsi"/>
                <w:noProof/>
                <w:sz w:val="24"/>
                <w:szCs w:val="24"/>
                <w:rPrChange w:id="5189"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190" w:author="DuyNgo" w:date="2012-08-10T08:15:00Z">
                  <w:rPr>
                    <w:noProof/>
                    <w:webHidden/>
                  </w:rPr>
                </w:rPrChange>
              </w:rPr>
              <w:tab/>
            </w:r>
            <w:r w:rsidRPr="00303364">
              <w:rPr>
                <w:rFonts w:cstheme="minorHAnsi"/>
                <w:noProof/>
                <w:webHidden/>
                <w:sz w:val="24"/>
                <w:szCs w:val="24"/>
                <w:rPrChange w:id="5191" w:author="DuyNgo" w:date="2012-08-10T08:15:00Z">
                  <w:rPr>
                    <w:noProof/>
                    <w:webHidden/>
                  </w:rPr>
                </w:rPrChange>
              </w:rPr>
              <w:fldChar w:fldCharType="begin"/>
            </w:r>
            <w:r w:rsidRPr="00303364">
              <w:rPr>
                <w:rFonts w:cstheme="minorHAnsi"/>
                <w:noProof/>
                <w:webHidden/>
                <w:sz w:val="24"/>
                <w:szCs w:val="24"/>
                <w:rPrChange w:id="5192" w:author="DuyNgo" w:date="2012-08-10T08:15:00Z">
                  <w:rPr>
                    <w:noProof/>
                    <w:webHidden/>
                  </w:rPr>
                </w:rPrChange>
              </w:rPr>
              <w:instrText xml:space="preserve"> PAGEREF _Toc332351334 \h </w:instrText>
            </w:r>
          </w:ins>
          <w:r w:rsidRPr="00303364">
            <w:rPr>
              <w:rFonts w:cstheme="minorHAnsi"/>
              <w:noProof/>
              <w:webHidden/>
              <w:sz w:val="24"/>
              <w:szCs w:val="24"/>
              <w:rPrChange w:id="5193" w:author="DuyNgo" w:date="2012-08-10T08:15:00Z">
                <w:rPr>
                  <w:rFonts w:cstheme="minorHAnsi"/>
                  <w:noProof/>
                  <w:webHidden/>
                  <w:sz w:val="24"/>
                  <w:szCs w:val="24"/>
                </w:rPr>
              </w:rPrChange>
            </w:rPr>
          </w:r>
          <w:r w:rsidRPr="00303364">
            <w:rPr>
              <w:rFonts w:cstheme="minorHAnsi"/>
              <w:noProof/>
              <w:webHidden/>
              <w:sz w:val="24"/>
              <w:szCs w:val="24"/>
              <w:rPrChange w:id="5194" w:author="DuyNgo" w:date="2012-08-10T08:15:00Z">
                <w:rPr>
                  <w:noProof/>
                  <w:webHidden/>
                </w:rPr>
              </w:rPrChange>
            </w:rPr>
            <w:fldChar w:fldCharType="separate"/>
          </w:r>
          <w:ins w:id="5195" w:author="DuyNgo" w:date="2012-08-10T08:15:00Z">
            <w:r w:rsidRPr="00303364">
              <w:rPr>
                <w:rFonts w:cstheme="minorHAnsi"/>
                <w:noProof/>
                <w:webHidden/>
                <w:sz w:val="24"/>
                <w:szCs w:val="24"/>
                <w:rPrChange w:id="5196" w:author="DuyNgo" w:date="2012-08-10T08:15:00Z">
                  <w:rPr>
                    <w:noProof/>
                    <w:webHidden/>
                  </w:rPr>
                </w:rPrChange>
              </w:rPr>
              <w:t>336</w:t>
            </w:r>
            <w:r w:rsidRPr="00303364">
              <w:rPr>
                <w:rFonts w:cstheme="minorHAnsi"/>
                <w:noProof/>
                <w:webHidden/>
                <w:sz w:val="24"/>
                <w:szCs w:val="24"/>
                <w:rPrChange w:id="5197" w:author="DuyNgo" w:date="2012-08-10T08:15:00Z">
                  <w:rPr>
                    <w:noProof/>
                    <w:webHidden/>
                  </w:rPr>
                </w:rPrChange>
              </w:rPr>
              <w:fldChar w:fldCharType="end"/>
            </w:r>
            <w:r w:rsidRPr="00303364">
              <w:rPr>
                <w:rStyle w:val="Hyperlink"/>
                <w:rFonts w:cstheme="minorHAnsi"/>
                <w:noProof/>
                <w:sz w:val="24"/>
                <w:szCs w:val="24"/>
                <w:rPrChange w:id="519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199" w:author="DuyNgo" w:date="2012-08-10T08:15:00Z"/>
              <w:rFonts w:eastAsiaTheme="minorEastAsia" w:cstheme="minorHAnsi"/>
              <w:noProof/>
              <w:sz w:val="24"/>
              <w:szCs w:val="24"/>
              <w:lang w:eastAsia="ja-JP"/>
              <w:rPrChange w:id="5200" w:author="DuyNgo" w:date="2012-08-10T08:15:00Z">
                <w:rPr>
                  <w:ins w:id="5201" w:author="DuyNgo" w:date="2012-08-10T08:15:00Z"/>
                  <w:rFonts w:eastAsiaTheme="minorEastAsia"/>
                  <w:noProof/>
                  <w:lang w:eastAsia="ja-JP"/>
                </w:rPr>
              </w:rPrChange>
            </w:rPr>
          </w:pPr>
          <w:ins w:id="5202" w:author="DuyNgo" w:date="2012-08-10T08:15:00Z">
            <w:r w:rsidRPr="00303364">
              <w:rPr>
                <w:rStyle w:val="Hyperlink"/>
                <w:rFonts w:cstheme="minorHAnsi"/>
                <w:noProof/>
                <w:sz w:val="24"/>
                <w:szCs w:val="24"/>
                <w:rPrChange w:id="5203" w:author="DuyNgo" w:date="2012-08-10T08:15:00Z">
                  <w:rPr>
                    <w:rStyle w:val="Hyperlink"/>
                    <w:noProof/>
                  </w:rPr>
                </w:rPrChange>
              </w:rPr>
              <w:fldChar w:fldCharType="begin"/>
            </w:r>
            <w:r w:rsidRPr="00303364">
              <w:rPr>
                <w:rStyle w:val="Hyperlink"/>
                <w:rFonts w:cstheme="minorHAnsi"/>
                <w:noProof/>
                <w:sz w:val="24"/>
                <w:szCs w:val="24"/>
                <w:rPrChange w:id="5204" w:author="DuyNgo" w:date="2012-08-10T08:15:00Z">
                  <w:rPr>
                    <w:rStyle w:val="Hyperlink"/>
                    <w:noProof/>
                  </w:rPr>
                </w:rPrChange>
              </w:rPr>
              <w:instrText xml:space="preserve"> </w:instrText>
            </w:r>
            <w:r w:rsidRPr="00303364">
              <w:rPr>
                <w:rFonts w:cstheme="minorHAnsi"/>
                <w:noProof/>
                <w:sz w:val="24"/>
                <w:szCs w:val="24"/>
                <w:rPrChange w:id="5205" w:author="DuyNgo" w:date="2012-08-10T08:15:00Z">
                  <w:rPr>
                    <w:noProof/>
                  </w:rPr>
                </w:rPrChange>
              </w:rPr>
              <w:instrText>HYPERLINK \l "_Toc332351335"</w:instrText>
            </w:r>
            <w:r w:rsidRPr="00303364">
              <w:rPr>
                <w:rStyle w:val="Hyperlink"/>
                <w:rFonts w:cstheme="minorHAnsi"/>
                <w:noProof/>
                <w:sz w:val="24"/>
                <w:szCs w:val="24"/>
                <w:rPrChange w:id="5206" w:author="DuyNgo" w:date="2012-08-10T08:15:00Z">
                  <w:rPr>
                    <w:rStyle w:val="Hyperlink"/>
                    <w:noProof/>
                  </w:rPr>
                </w:rPrChange>
              </w:rPr>
              <w:instrText xml:space="preserve"> </w:instrText>
            </w:r>
            <w:r w:rsidRPr="00303364">
              <w:rPr>
                <w:rStyle w:val="Hyperlink"/>
                <w:rFonts w:cstheme="minorHAnsi"/>
                <w:noProof/>
                <w:sz w:val="24"/>
                <w:szCs w:val="24"/>
                <w:rPrChange w:id="5207" w:author="DuyNgo" w:date="2012-08-10T08:15:00Z">
                  <w:rPr>
                    <w:rStyle w:val="Hyperlink"/>
                    <w:noProof/>
                  </w:rPr>
                </w:rPrChange>
              </w:rPr>
              <w:fldChar w:fldCharType="separate"/>
            </w:r>
            <w:r w:rsidRPr="00303364">
              <w:rPr>
                <w:rStyle w:val="Hyperlink"/>
                <w:rFonts w:cstheme="minorHAnsi"/>
                <w:noProof/>
                <w:sz w:val="24"/>
                <w:szCs w:val="24"/>
                <w:rPrChange w:id="5208" w:author="DuyNgo" w:date="2012-08-10T08:15:00Z">
                  <w:rPr>
                    <w:rStyle w:val="Hyperlink"/>
                    <w:rFonts w:ascii="Times New Roman" w:hAnsi="Times New Roman" w:cs="Times New Roman"/>
                    <w:noProof/>
                  </w:rPr>
                </w:rPrChange>
              </w:rPr>
              <w:t>1.35.2</w:t>
            </w:r>
            <w:r w:rsidRPr="00303364">
              <w:rPr>
                <w:rFonts w:eastAsiaTheme="minorEastAsia" w:cstheme="minorHAnsi"/>
                <w:noProof/>
                <w:sz w:val="24"/>
                <w:szCs w:val="24"/>
                <w:lang w:eastAsia="ja-JP"/>
                <w:rPrChange w:id="5209" w:author="DuyNgo" w:date="2012-08-10T08:15:00Z">
                  <w:rPr>
                    <w:rFonts w:eastAsiaTheme="minorEastAsia"/>
                    <w:noProof/>
                    <w:lang w:eastAsia="ja-JP"/>
                  </w:rPr>
                </w:rPrChange>
              </w:rPr>
              <w:tab/>
            </w:r>
            <w:r w:rsidRPr="00303364">
              <w:rPr>
                <w:rStyle w:val="Hyperlink"/>
                <w:rFonts w:cstheme="minorHAnsi"/>
                <w:noProof/>
                <w:sz w:val="24"/>
                <w:szCs w:val="24"/>
                <w:rPrChange w:id="5210"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211" w:author="DuyNgo" w:date="2012-08-10T08:15:00Z">
                  <w:rPr>
                    <w:noProof/>
                    <w:webHidden/>
                  </w:rPr>
                </w:rPrChange>
              </w:rPr>
              <w:tab/>
            </w:r>
            <w:r w:rsidRPr="00303364">
              <w:rPr>
                <w:rFonts w:cstheme="minorHAnsi"/>
                <w:noProof/>
                <w:webHidden/>
                <w:sz w:val="24"/>
                <w:szCs w:val="24"/>
                <w:rPrChange w:id="5212" w:author="DuyNgo" w:date="2012-08-10T08:15:00Z">
                  <w:rPr>
                    <w:noProof/>
                    <w:webHidden/>
                  </w:rPr>
                </w:rPrChange>
              </w:rPr>
              <w:fldChar w:fldCharType="begin"/>
            </w:r>
            <w:r w:rsidRPr="00303364">
              <w:rPr>
                <w:rFonts w:cstheme="minorHAnsi"/>
                <w:noProof/>
                <w:webHidden/>
                <w:sz w:val="24"/>
                <w:szCs w:val="24"/>
                <w:rPrChange w:id="5213" w:author="DuyNgo" w:date="2012-08-10T08:15:00Z">
                  <w:rPr>
                    <w:noProof/>
                    <w:webHidden/>
                  </w:rPr>
                </w:rPrChange>
              </w:rPr>
              <w:instrText xml:space="preserve"> PAGEREF _Toc332351335 \h </w:instrText>
            </w:r>
          </w:ins>
          <w:r w:rsidRPr="00303364">
            <w:rPr>
              <w:rFonts w:cstheme="minorHAnsi"/>
              <w:noProof/>
              <w:webHidden/>
              <w:sz w:val="24"/>
              <w:szCs w:val="24"/>
              <w:rPrChange w:id="5214" w:author="DuyNgo" w:date="2012-08-10T08:15:00Z">
                <w:rPr>
                  <w:rFonts w:cstheme="minorHAnsi"/>
                  <w:noProof/>
                  <w:webHidden/>
                  <w:sz w:val="24"/>
                  <w:szCs w:val="24"/>
                </w:rPr>
              </w:rPrChange>
            </w:rPr>
          </w:r>
          <w:r w:rsidRPr="00303364">
            <w:rPr>
              <w:rFonts w:cstheme="minorHAnsi"/>
              <w:noProof/>
              <w:webHidden/>
              <w:sz w:val="24"/>
              <w:szCs w:val="24"/>
              <w:rPrChange w:id="5215" w:author="DuyNgo" w:date="2012-08-10T08:15:00Z">
                <w:rPr>
                  <w:noProof/>
                  <w:webHidden/>
                </w:rPr>
              </w:rPrChange>
            </w:rPr>
            <w:fldChar w:fldCharType="separate"/>
          </w:r>
          <w:ins w:id="5216" w:author="DuyNgo" w:date="2012-08-10T08:15:00Z">
            <w:r w:rsidRPr="00303364">
              <w:rPr>
                <w:rFonts w:cstheme="minorHAnsi"/>
                <w:noProof/>
                <w:webHidden/>
                <w:sz w:val="24"/>
                <w:szCs w:val="24"/>
                <w:rPrChange w:id="5217" w:author="DuyNgo" w:date="2012-08-10T08:15:00Z">
                  <w:rPr>
                    <w:noProof/>
                    <w:webHidden/>
                  </w:rPr>
                </w:rPrChange>
              </w:rPr>
              <w:t>337</w:t>
            </w:r>
            <w:r w:rsidRPr="00303364">
              <w:rPr>
                <w:rFonts w:cstheme="minorHAnsi"/>
                <w:noProof/>
                <w:webHidden/>
                <w:sz w:val="24"/>
                <w:szCs w:val="24"/>
                <w:rPrChange w:id="5218" w:author="DuyNgo" w:date="2012-08-10T08:15:00Z">
                  <w:rPr>
                    <w:noProof/>
                    <w:webHidden/>
                  </w:rPr>
                </w:rPrChange>
              </w:rPr>
              <w:fldChar w:fldCharType="end"/>
            </w:r>
            <w:r w:rsidRPr="00303364">
              <w:rPr>
                <w:rStyle w:val="Hyperlink"/>
                <w:rFonts w:cstheme="minorHAnsi"/>
                <w:noProof/>
                <w:sz w:val="24"/>
                <w:szCs w:val="24"/>
                <w:rPrChange w:id="5219"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220" w:author="DuyNgo" w:date="2012-08-10T08:15:00Z"/>
              <w:rFonts w:eastAsiaTheme="minorEastAsia" w:cstheme="minorHAnsi"/>
              <w:noProof/>
              <w:sz w:val="24"/>
              <w:szCs w:val="24"/>
              <w:lang w:eastAsia="ja-JP"/>
              <w:rPrChange w:id="5221" w:author="DuyNgo" w:date="2012-08-10T08:15:00Z">
                <w:rPr>
                  <w:ins w:id="5222" w:author="DuyNgo" w:date="2012-08-10T08:15:00Z"/>
                  <w:rFonts w:eastAsiaTheme="minorEastAsia"/>
                  <w:noProof/>
                  <w:lang w:eastAsia="ja-JP"/>
                </w:rPr>
              </w:rPrChange>
            </w:rPr>
          </w:pPr>
          <w:ins w:id="5223" w:author="DuyNgo" w:date="2012-08-10T08:15:00Z">
            <w:r w:rsidRPr="00303364">
              <w:rPr>
                <w:rStyle w:val="Hyperlink"/>
                <w:rFonts w:cstheme="minorHAnsi"/>
                <w:noProof/>
                <w:sz w:val="24"/>
                <w:szCs w:val="24"/>
                <w:rPrChange w:id="5224" w:author="DuyNgo" w:date="2012-08-10T08:15:00Z">
                  <w:rPr>
                    <w:rStyle w:val="Hyperlink"/>
                    <w:noProof/>
                  </w:rPr>
                </w:rPrChange>
              </w:rPr>
              <w:fldChar w:fldCharType="begin"/>
            </w:r>
            <w:r w:rsidRPr="00303364">
              <w:rPr>
                <w:rStyle w:val="Hyperlink"/>
                <w:rFonts w:cstheme="minorHAnsi"/>
                <w:noProof/>
                <w:sz w:val="24"/>
                <w:szCs w:val="24"/>
                <w:rPrChange w:id="5225" w:author="DuyNgo" w:date="2012-08-10T08:15:00Z">
                  <w:rPr>
                    <w:rStyle w:val="Hyperlink"/>
                    <w:noProof/>
                  </w:rPr>
                </w:rPrChange>
              </w:rPr>
              <w:instrText xml:space="preserve"> </w:instrText>
            </w:r>
            <w:r w:rsidRPr="00303364">
              <w:rPr>
                <w:rFonts w:cstheme="minorHAnsi"/>
                <w:noProof/>
                <w:sz w:val="24"/>
                <w:szCs w:val="24"/>
                <w:rPrChange w:id="5226" w:author="DuyNgo" w:date="2012-08-10T08:15:00Z">
                  <w:rPr>
                    <w:noProof/>
                  </w:rPr>
                </w:rPrChange>
              </w:rPr>
              <w:instrText>HYPERLINK \l "_Toc332351336"</w:instrText>
            </w:r>
            <w:r w:rsidRPr="00303364">
              <w:rPr>
                <w:rStyle w:val="Hyperlink"/>
                <w:rFonts w:cstheme="minorHAnsi"/>
                <w:noProof/>
                <w:sz w:val="24"/>
                <w:szCs w:val="24"/>
                <w:rPrChange w:id="5227" w:author="DuyNgo" w:date="2012-08-10T08:15:00Z">
                  <w:rPr>
                    <w:rStyle w:val="Hyperlink"/>
                    <w:noProof/>
                  </w:rPr>
                </w:rPrChange>
              </w:rPr>
              <w:instrText xml:space="preserve"> </w:instrText>
            </w:r>
            <w:r w:rsidRPr="00303364">
              <w:rPr>
                <w:rStyle w:val="Hyperlink"/>
                <w:rFonts w:cstheme="minorHAnsi"/>
                <w:noProof/>
                <w:sz w:val="24"/>
                <w:szCs w:val="24"/>
                <w:rPrChange w:id="5228" w:author="DuyNgo" w:date="2012-08-10T08:15:00Z">
                  <w:rPr>
                    <w:rStyle w:val="Hyperlink"/>
                    <w:noProof/>
                  </w:rPr>
                </w:rPrChange>
              </w:rPr>
              <w:fldChar w:fldCharType="separate"/>
            </w:r>
            <w:r w:rsidRPr="00303364">
              <w:rPr>
                <w:rStyle w:val="Hyperlink"/>
                <w:rFonts w:cstheme="minorHAnsi"/>
                <w:noProof/>
                <w:sz w:val="24"/>
                <w:szCs w:val="24"/>
                <w:rPrChange w:id="5229" w:author="DuyNgo" w:date="2012-08-10T08:15:00Z">
                  <w:rPr>
                    <w:rStyle w:val="Hyperlink"/>
                    <w:rFonts w:ascii="Times New Roman" w:hAnsi="Times New Roman" w:cs="Times New Roman"/>
                    <w:noProof/>
                  </w:rPr>
                </w:rPrChange>
              </w:rPr>
              <w:t>1.36</w:t>
            </w:r>
            <w:r w:rsidRPr="00303364">
              <w:rPr>
                <w:rFonts w:eastAsiaTheme="minorEastAsia" w:cstheme="minorHAnsi"/>
                <w:noProof/>
                <w:sz w:val="24"/>
                <w:szCs w:val="24"/>
                <w:lang w:eastAsia="ja-JP"/>
                <w:rPrChange w:id="5230" w:author="DuyNgo" w:date="2012-08-10T08:15:00Z">
                  <w:rPr>
                    <w:rFonts w:eastAsiaTheme="minorEastAsia"/>
                    <w:noProof/>
                    <w:lang w:eastAsia="ja-JP"/>
                  </w:rPr>
                </w:rPrChange>
              </w:rPr>
              <w:tab/>
            </w:r>
            <w:r w:rsidRPr="00303364">
              <w:rPr>
                <w:rStyle w:val="Hyperlink"/>
                <w:rFonts w:cstheme="minorHAnsi"/>
                <w:noProof/>
                <w:sz w:val="24"/>
                <w:szCs w:val="24"/>
                <w:rPrChange w:id="5231" w:author="DuyNgo" w:date="2012-08-10T08:15:00Z">
                  <w:rPr>
                    <w:rStyle w:val="Hyperlink"/>
                    <w:rFonts w:ascii="Times New Roman" w:hAnsi="Times New Roman" w:cs="Times New Roman"/>
                    <w:noProof/>
                  </w:rPr>
                </w:rPrChange>
              </w:rPr>
              <w:t>ProjectEye _UC23 - View Info Use Case</w:t>
            </w:r>
            <w:r w:rsidRPr="00303364">
              <w:rPr>
                <w:rFonts w:cstheme="minorHAnsi"/>
                <w:noProof/>
                <w:webHidden/>
                <w:sz w:val="24"/>
                <w:szCs w:val="24"/>
                <w:rPrChange w:id="5232" w:author="DuyNgo" w:date="2012-08-10T08:15:00Z">
                  <w:rPr>
                    <w:noProof/>
                    <w:webHidden/>
                  </w:rPr>
                </w:rPrChange>
              </w:rPr>
              <w:tab/>
            </w:r>
            <w:r w:rsidRPr="00303364">
              <w:rPr>
                <w:rFonts w:cstheme="minorHAnsi"/>
                <w:noProof/>
                <w:webHidden/>
                <w:sz w:val="24"/>
                <w:szCs w:val="24"/>
                <w:rPrChange w:id="5233" w:author="DuyNgo" w:date="2012-08-10T08:15:00Z">
                  <w:rPr>
                    <w:noProof/>
                    <w:webHidden/>
                  </w:rPr>
                </w:rPrChange>
              </w:rPr>
              <w:fldChar w:fldCharType="begin"/>
            </w:r>
            <w:r w:rsidRPr="00303364">
              <w:rPr>
                <w:rFonts w:cstheme="minorHAnsi"/>
                <w:noProof/>
                <w:webHidden/>
                <w:sz w:val="24"/>
                <w:szCs w:val="24"/>
                <w:rPrChange w:id="5234" w:author="DuyNgo" w:date="2012-08-10T08:15:00Z">
                  <w:rPr>
                    <w:noProof/>
                    <w:webHidden/>
                  </w:rPr>
                </w:rPrChange>
              </w:rPr>
              <w:instrText xml:space="preserve"> PAGEREF _Toc332351336 \h </w:instrText>
            </w:r>
          </w:ins>
          <w:r w:rsidRPr="00303364">
            <w:rPr>
              <w:rFonts w:cstheme="minorHAnsi"/>
              <w:noProof/>
              <w:webHidden/>
              <w:sz w:val="24"/>
              <w:szCs w:val="24"/>
              <w:rPrChange w:id="5235" w:author="DuyNgo" w:date="2012-08-10T08:15:00Z">
                <w:rPr>
                  <w:rFonts w:cstheme="minorHAnsi"/>
                  <w:noProof/>
                  <w:webHidden/>
                  <w:sz w:val="24"/>
                  <w:szCs w:val="24"/>
                </w:rPr>
              </w:rPrChange>
            </w:rPr>
          </w:r>
          <w:r w:rsidRPr="00303364">
            <w:rPr>
              <w:rFonts w:cstheme="minorHAnsi"/>
              <w:noProof/>
              <w:webHidden/>
              <w:sz w:val="24"/>
              <w:szCs w:val="24"/>
              <w:rPrChange w:id="5236" w:author="DuyNgo" w:date="2012-08-10T08:15:00Z">
                <w:rPr>
                  <w:noProof/>
                  <w:webHidden/>
                </w:rPr>
              </w:rPrChange>
            </w:rPr>
            <w:fldChar w:fldCharType="separate"/>
          </w:r>
          <w:ins w:id="5237" w:author="DuyNgo" w:date="2012-08-10T08:15:00Z">
            <w:r w:rsidRPr="00303364">
              <w:rPr>
                <w:rFonts w:cstheme="minorHAnsi"/>
                <w:noProof/>
                <w:webHidden/>
                <w:sz w:val="24"/>
                <w:szCs w:val="24"/>
                <w:rPrChange w:id="5238" w:author="DuyNgo" w:date="2012-08-10T08:15:00Z">
                  <w:rPr>
                    <w:noProof/>
                    <w:webHidden/>
                  </w:rPr>
                </w:rPrChange>
              </w:rPr>
              <w:t>337</w:t>
            </w:r>
            <w:r w:rsidRPr="00303364">
              <w:rPr>
                <w:rFonts w:cstheme="minorHAnsi"/>
                <w:noProof/>
                <w:webHidden/>
                <w:sz w:val="24"/>
                <w:szCs w:val="24"/>
                <w:rPrChange w:id="5239" w:author="DuyNgo" w:date="2012-08-10T08:15:00Z">
                  <w:rPr>
                    <w:noProof/>
                    <w:webHidden/>
                  </w:rPr>
                </w:rPrChange>
              </w:rPr>
              <w:fldChar w:fldCharType="end"/>
            </w:r>
            <w:r w:rsidRPr="00303364">
              <w:rPr>
                <w:rStyle w:val="Hyperlink"/>
                <w:rFonts w:cstheme="minorHAnsi"/>
                <w:noProof/>
                <w:sz w:val="24"/>
                <w:szCs w:val="24"/>
                <w:rPrChange w:id="524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241" w:author="DuyNgo" w:date="2012-08-10T08:15:00Z"/>
              <w:rFonts w:eastAsiaTheme="minorEastAsia" w:cstheme="minorHAnsi"/>
              <w:noProof/>
              <w:sz w:val="24"/>
              <w:szCs w:val="24"/>
              <w:lang w:eastAsia="ja-JP"/>
              <w:rPrChange w:id="5242" w:author="DuyNgo" w:date="2012-08-10T08:15:00Z">
                <w:rPr>
                  <w:ins w:id="5243" w:author="DuyNgo" w:date="2012-08-10T08:15:00Z"/>
                  <w:rFonts w:eastAsiaTheme="minorEastAsia"/>
                  <w:noProof/>
                  <w:lang w:eastAsia="ja-JP"/>
                </w:rPr>
              </w:rPrChange>
            </w:rPr>
          </w:pPr>
          <w:ins w:id="5244" w:author="DuyNgo" w:date="2012-08-10T08:15:00Z">
            <w:r w:rsidRPr="00303364">
              <w:rPr>
                <w:rStyle w:val="Hyperlink"/>
                <w:rFonts w:cstheme="minorHAnsi"/>
                <w:noProof/>
                <w:sz w:val="24"/>
                <w:szCs w:val="24"/>
                <w:rPrChange w:id="5245" w:author="DuyNgo" w:date="2012-08-10T08:15:00Z">
                  <w:rPr>
                    <w:rStyle w:val="Hyperlink"/>
                    <w:noProof/>
                  </w:rPr>
                </w:rPrChange>
              </w:rPr>
              <w:fldChar w:fldCharType="begin"/>
            </w:r>
            <w:r w:rsidRPr="00303364">
              <w:rPr>
                <w:rStyle w:val="Hyperlink"/>
                <w:rFonts w:cstheme="minorHAnsi"/>
                <w:noProof/>
                <w:sz w:val="24"/>
                <w:szCs w:val="24"/>
                <w:rPrChange w:id="5246" w:author="DuyNgo" w:date="2012-08-10T08:15:00Z">
                  <w:rPr>
                    <w:rStyle w:val="Hyperlink"/>
                    <w:noProof/>
                  </w:rPr>
                </w:rPrChange>
              </w:rPr>
              <w:instrText xml:space="preserve"> </w:instrText>
            </w:r>
            <w:r w:rsidRPr="00303364">
              <w:rPr>
                <w:rFonts w:cstheme="minorHAnsi"/>
                <w:noProof/>
                <w:sz w:val="24"/>
                <w:szCs w:val="24"/>
                <w:rPrChange w:id="5247" w:author="DuyNgo" w:date="2012-08-10T08:15:00Z">
                  <w:rPr>
                    <w:noProof/>
                  </w:rPr>
                </w:rPrChange>
              </w:rPr>
              <w:instrText>HYPERLINK \l "_Toc332351337"</w:instrText>
            </w:r>
            <w:r w:rsidRPr="00303364">
              <w:rPr>
                <w:rStyle w:val="Hyperlink"/>
                <w:rFonts w:cstheme="minorHAnsi"/>
                <w:noProof/>
                <w:sz w:val="24"/>
                <w:szCs w:val="24"/>
                <w:rPrChange w:id="5248" w:author="DuyNgo" w:date="2012-08-10T08:15:00Z">
                  <w:rPr>
                    <w:rStyle w:val="Hyperlink"/>
                    <w:noProof/>
                  </w:rPr>
                </w:rPrChange>
              </w:rPr>
              <w:instrText xml:space="preserve"> </w:instrText>
            </w:r>
            <w:r w:rsidRPr="00303364">
              <w:rPr>
                <w:rStyle w:val="Hyperlink"/>
                <w:rFonts w:cstheme="minorHAnsi"/>
                <w:noProof/>
                <w:sz w:val="24"/>
                <w:szCs w:val="24"/>
                <w:rPrChange w:id="5249" w:author="DuyNgo" w:date="2012-08-10T08:15:00Z">
                  <w:rPr>
                    <w:rStyle w:val="Hyperlink"/>
                    <w:noProof/>
                  </w:rPr>
                </w:rPrChange>
              </w:rPr>
              <w:fldChar w:fldCharType="separate"/>
            </w:r>
            <w:r w:rsidRPr="00303364">
              <w:rPr>
                <w:rStyle w:val="Hyperlink"/>
                <w:rFonts w:cstheme="minorHAnsi"/>
                <w:noProof/>
                <w:sz w:val="24"/>
                <w:szCs w:val="24"/>
                <w:rPrChange w:id="5250" w:author="DuyNgo" w:date="2012-08-10T08:15:00Z">
                  <w:rPr>
                    <w:rStyle w:val="Hyperlink"/>
                    <w:rFonts w:ascii="Times New Roman" w:hAnsi="Times New Roman" w:cs="Times New Roman"/>
                    <w:noProof/>
                  </w:rPr>
                </w:rPrChange>
              </w:rPr>
              <w:t>1.36.1</w:t>
            </w:r>
            <w:r w:rsidRPr="00303364">
              <w:rPr>
                <w:rFonts w:eastAsiaTheme="minorEastAsia" w:cstheme="minorHAnsi"/>
                <w:noProof/>
                <w:sz w:val="24"/>
                <w:szCs w:val="24"/>
                <w:lang w:eastAsia="ja-JP"/>
                <w:rPrChange w:id="5251" w:author="DuyNgo" w:date="2012-08-10T08:15:00Z">
                  <w:rPr>
                    <w:rFonts w:eastAsiaTheme="minorEastAsia"/>
                    <w:noProof/>
                    <w:lang w:eastAsia="ja-JP"/>
                  </w:rPr>
                </w:rPrChange>
              </w:rPr>
              <w:tab/>
            </w:r>
            <w:r w:rsidRPr="00303364">
              <w:rPr>
                <w:rStyle w:val="Hyperlink"/>
                <w:rFonts w:cstheme="minorHAnsi"/>
                <w:noProof/>
                <w:sz w:val="24"/>
                <w:szCs w:val="24"/>
                <w:rPrChange w:id="5252"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253" w:author="DuyNgo" w:date="2012-08-10T08:15:00Z">
                  <w:rPr>
                    <w:noProof/>
                    <w:webHidden/>
                  </w:rPr>
                </w:rPrChange>
              </w:rPr>
              <w:tab/>
            </w:r>
            <w:r w:rsidRPr="00303364">
              <w:rPr>
                <w:rFonts w:cstheme="minorHAnsi"/>
                <w:noProof/>
                <w:webHidden/>
                <w:sz w:val="24"/>
                <w:szCs w:val="24"/>
                <w:rPrChange w:id="5254" w:author="DuyNgo" w:date="2012-08-10T08:15:00Z">
                  <w:rPr>
                    <w:noProof/>
                    <w:webHidden/>
                  </w:rPr>
                </w:rPrChange>
              </w:rPr>
              <w:fldChar w:fldCharType="begin"/>
            </w:r>
            <w:r w:rsidRPr="00303364">
              <w:rPr>
                <w:rFonts w:cstheme="minorHAnsi"/>
                <w:noProof/>
                <w:webHidden/>
                <w:sz w:val="24"/>
                <w:szCs w:val="24"/>
                <w:rPrChange w:id="5255" w:author="DuyNgo" w:date="2012-08-10T08:15:00Z">
                  <w:rPr>
                    <w:noProof/>
                    <w:webHidden/>
                  </w:rPr>
                </w:rPrChange>
              </w:rPr>
              <w:instrText xml:space="preserve"> PAGEREF _Toc332351337 \h </w:instrText>
            </w:r>
          </w:ins>
          <w:r w:rsidRPr="00303364">
            <w:rPr>
              <w:rFonts w:cstheme="minorHAnsi"/>
              <w:noProof/>
              <w:webHidden/>
              <w:sz w:val="24"/>
              <w:szCs w:val="24"/>
              <w:rPrChange w:id="5256" w:author="DuyNgo" w:date="2012-08-10T08:15:00Z">
                <w:rPr>
                  <w:rFonts w:cstheme="minorHAnsi"/>
                  <w:noProof/>
                  <w:webHidden/>
                  <w:sz w:val="24"/>
                  <w:szCs w:val="24"/>
                </w:rPr>
              </w:rPrChange>
            </w:rPr>
          </w:r>
          <w:r w:rsidRPr="00303364">
            <w:rPr>
              <w:rFonts w:cstheme="minorHAnsi"/>
              <w:noProof/>
              <w:webHidden/>
              <w:sz w:val="24"/>
              <w:szCs w:val="24"/>
              <w:rPrChange w:id="5257" w:author="DuyNgo" w:date="2012-08-10T08:15:00Z">
                <w:rPr>
                  <w:noProof/>
                  <w:webHidden/>
                </w:rPr>
              </w:rPrChange>
            </w:rPr>
            <w:fldChar w:fldCharType="separate"/>
          </w:r>
          <w:ins w:id="5258" w:author="DuyNgo" w:date="2012-08-10T08:15:00Z">
            <w:r w:rsidRPr="00303364">
              <w:rPr>
                <w:rFonts w:cstheme="minorHAnsi"/>
                <w:noProof/>
                <w:webHidden/>
                <w:sz w:val="24"/>
                <w:szCs w:val="24"/>
                <w:rPrChange w:id="5259" w:author="DuyNgo" w:date="2012-08-10T08:15:00Z">
                  <w:rPr>
                    <w:noProof/>
                    <w:webHidden/>
                  </w:rPr>
                </w:rPrChange>
              </w:rPr>
              <w:t>337</w:t>
            </w:r>
            <w:r w:rsidRPr="00303364">
              <w:rPr>
                <w:rFonts w:cstheme="minorHAnsi"/>
                <w:noProof/>
                <w:webHidden/>
                <w:sz w:val="24"/>
                <w:szCs w:val="24"/>
                <w:rPrChange w:id="5260" w:author="DuyNgo" w:date="2012-08-10T08:15:00Z">
                  <w:rPr>
                    <w:noProof/>
                    <w:webHidden/>
                  </w:rPr>
                </w:rPrChange>
              </w:rPr>
              <w:fldChar w:fldCharType="end"/>
            </w:r>
            <w:r w:rsidRPr="00303364">
              <w:rPr>
                <w:rStyle w:val="Hyperlink"/>
                <w:rFonts w:cstheme="minorHAnsi"/>
                <w:noProof/>
                <w:sz w:val="24"/>
                <w:szCs w:val="24"/>
                <w:rPrChange w:id="526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262" w:author="DuyNgo" w:date="2012-08-10T08:15:00Z"/>
              <w:rFonts w:eastAsiaTheme="minorEastAsia" w:cstheme="minorHAnsi"/>
              <w:noProof/>
              <w:sz w:val="24"/>
              <w:szCs w:val="24"/>
              <w:lang w:eastAsia="ja-JP"/>
              <w:rPrChange w:id="5263" w:author="DuyNgo" w:date="2012-08-10T08:15:00Z">
                <w:rPr>
                  <w:ins w:id="5264" w:author="DuyNgo" w:date="2012-08-10T08:15:00Z"/>
                  <w:rFonts w:eastAsiaTheme="minorEastAsia"/>
                  <w:noProof/>
                  <w:lang w:eastAsia="ja-JP"/>
                </w:rPr>
              </w:rPrChange>
            </w:rPr>
          </w:pPr>
          <w:ins w:id="5265" w:author="DuyNgo" w:date="2012-08-10T08:15:00Z">
            <w:r w:rsidRPr="00303364">
              <w:rPr>
                <w:rStyle w:val="Hyperlink"/>
                <w:rFonts w:cstheme="minorHAnsi"/>
                <w:noProof/>
                <w:sz w:val="24"/>
                <w:szCs w:val="24"/>
                <w:rPrChange w:id="5266" w:author="DuyNgo" w:date="2012-08-10T08:15:00Z">
                  <w:rPr>
                    <w:rStyle w:val="Hyperlink"/>
                    <w:noProof/>
                  </w:rPr>
                </w:rPrChange>
              </w:rPr>
              <w:fldChar w:fldCharType="begin"/>
            </w:r>
            <w:r w:rsidRPr="00303364">
              <w:rPr>
                <w:rStyle w:val="Hyperlink"/>
                <w:rFonts w:cstheme="minorHAnsi"/>
                <w:noProof/>
                <w:sz w:val="24"/>
                <w:szCs w:val="24"/>
                <w:rPrChange w:id="5267" w:author="DuyNgo" w:date="2012-08-10T08:15:00Z">
                  <w:rPr>
                    <w:rStyle w:val="Hyperlink"/>
                    <w:noProof/>
                  </w:rPr>
                </w:rPrChange>
              </w:rPr>
              <w:instrText xml:space="preserve"> </w:instrText>
            </w:r>
            <w:r w:rsidRPr="00303364">
              <w:rPr>
                <w:rFonts w:cstheme="minorHAnsi"/>
                <w:noProof/>
                <w:sz w:val="24"/>
                <w:szCs w:val="24"/>
                <w:rPrChange w:id="5268" w:author="DuyNgo" w:date="2012-08-10T08:15:00Z">
                  <w:rPr>
                    <w:noProof/>
                  </w:rPr>
                </w:rPrChange>
              </w:rPr>
              <w:instrText>HYPERLINK \l "_Toc332351338"</w:instrText>
            </w:r>
            <w:r w:rsidRPr="00303364">
              <w:rPr>
                <w:rStyle w:val="Hyperlink"/>
                <w:rFonts w:cstheme="minorHAnsi"/>
                <w:noProof/>
                <w:sz w:val="24"/>
                <w:szCs w:val="24"/>
                <w:rPrChange w:id="5269" w:author="DuyNgo" w:date="2012-08-10T08:15:00Z">
                  <w:rPr>
                    <w:rStyle w:val="Hyperlink"/>
                    <w:noProof/>
                  </w:rPr>
                </w:rPrChange>
              </w:rPr>
              <w:instrText xml:space="preserve"> </w:instrText>
            </w:r>
            <w:r w:rsidRPr="00303364">
              <w:rPr>
                <w:rStyle w:val="Hyperlink"/>
                <w:rFonts w:cstheme="minorHAnsi"/>
                <w:noProof/>
                <w:sz w:val="24"/>
                <w:szCs w:val="24"/>
                <w:rPrChange w:id="5270" w:author="DuyNgo" w:date="2012-08-10T08:15:00Z">
                  <w:rPr>
                    <w:rStyle w:val="Hyperlink"/>
                    <w:noProof/>
                  </w:rPr>
                </w:rPrChange>
              </w:rPr>
              <w:fldChar w:fldCharType="separate"/>
            </w:r>
            <w:r w:rsidRPr="00303364">
              <w:rPr>
                <w:rStyle w:val="Hyperlink"/>
                <w:rFonts w:cstheme="minorHAnsi"/>
                <w:noProof/>
                <w:sz w:val="24"/>
                <w:szCs w:val="24"/>
                <w:rPrChange w:id="5271" w:author="DuyNgo" w:date="2012-08-10T08:15:00Z">
                  <w:rPr>
                    <w:rStyle w:val="Hyperlink"/>
                    <w:rFonts w:ascii="Times New Roman" w:hAnsi="Times New Roman" w:cs="Times New Roman"/>
                    <w:noProof/>
                  </w:rPr>
                </w:rPrChange>
              </w:rPr>
              <w:t>1.36.2</w:t>
            </w:r>
            <w:r w:rsidRPr="00303364">
              <w:rPr>
                <w:rFonts w:eastAsiaTheme="minorEastAsia" w:cstheme="minorHAnsi"/>
                <w:noProof/>
                <w:sz w:val="24"/>
                <w:szCs w:val="24"/>
                <w:lang w:eastAsia="ja-JP"/>
                <w:rPrChange w:id="5272" w:author="DuyNgo" w:date="2012-08-10T08:15:00Z">
                  <w:rPr>
                    <w:rFonts w:eastAsiaTheme="minorEastAsia"/>
                    <w:noProof/>
                    <w:lang w:eastAsia="ja-JP"/>
                  </w:rPr>
                </w:rPrChange>
              </w:rPr>
              <w:tab/>
            </w:r>
            <w:r w:rsidRPr="00303364">
              <w:rPr>
                <w:rStyle w:val="Hyperlink"/>
                <w:rFonts w:cstheme="minorHAnsi"/>
                <w:noProof/>
                <w:sz w:val="24"/>
                <w:szCs w:val="24"/>
                <w:rPrChange w:id="5273"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274" w:author="DuyNgo" w:date="2012-08-10T08:15:00Z">
                  <w:rPr>
                    <w:noProof/>
                    <w:webHidden/>
                  </w:rPr>
                </w:rPrChange>
              </w:rPr>
              <w:tab/>
            </w:r>
            <w:r w:rsidRPr="00303364">
              <w:rPr>
                <w:rFonts w:cstheme="minorHAnsi"/>
                <w:noProof/>
                <w:webHidden/>
                <w:sz w:val="24"/>
                <w:szCs w:val="24"/>
                <w:rPrChange w:id="5275" w:author="DuyNgo" w:date="2012-08-10T08:15:00Z">
                  <w:rPr>
                    <w:noProof/>
                    <w:webHidden/>
                  </w:rPr>
                </w:rPrChange>
              </w:rPr>
              <w:fldChar w:fldCharType="begin"/>
            </w:r>
            <w:r w:rsidRPr="00303364">
              <w:rPr>
                <w:rFonts w:cstheme="minorHAnsi"/>
                <w:noProof/>
                <w:webHidden/>
                <w:sz w:val="24"/>
                <w:szCs w:val="24"/>
                <w:rPrChange w:id="5276" w:author="DuyNgo" w:date="2012-08-10T08:15:00Z">
                  <w:rPr>
                    <w:noProof/>
                    <w:webHidden/>
                  </w:rPr>
                </w:rPrChange>
              </w:rPr>
              <w:instrText xml:space="preserve"> PAGEREF _Toc332351338 \h </w:instrText>
            </w:r>
          </w:ins>
          <w:r w:rsidRPr="00303364">
            <w:rPr>
              <w:rFonts w:cstheme="minorHAnsi"/>
              <w:noProof/>
              <w:webHidden/>
              <w:sz w:val="24"/>
              <w:szCs w:val="24"/>
              <w:rPrChange w:id="5277" w:author="DuyNgo" w:date="2012-08-10T08:15:00Z">
                <w:rPr>
                  <w:rFonts w:cstheme="minorHAnsi"/>
                  <w:noProof/>
                  <w:webHidden/>
                  <w:sz w:val="24"/>
                  <w:szCs w:val="24"/>
                </w:rPr>
              </w:rPrChange>
            </w:rPr>
          </w:r>
          <w:r w:rsidRPr="00303364">
            <w:rPr>
              <w:rFonts w:cstheme="minorHAnsi"/>
              <w:noProof/>
              <w:webHidden/>
              <w:sz w:val="24"/>
              <w:szCs w:val="24"/>
              <w:rPrChange w:id="5278" w:author="DuyNgo" w:date="2012-08-10T08:15:00Z">
                <w:rPr>
                  <w:noProof/>
                  <w:webHidden/>
                </w:rPr>
              </w:rPrChange>
            </w:rPr>
            <w:fldChar w:fldCharType="separate"/>
          </w:r>
          <w:ins w:id="5279" w:author="DuyNgo" w:date="2012-08-10T08:15:00Z">
            <w:r w:rsidRPr="00303364">
              <w:rPr>
                <w:rFonts w:cstheme="minorHAnsi"/>
                <w:noProof/>
                <w:webHidden/>
                <w:sz w:val="24"/>
                <w:szCs w:val="24"/>
                <w:rPrChange w:id="5280" w:author="DuyNgo" w:date="2012-08-10T08:15:00Z">
                  <w:rPr>
                    <w:noProof/>
                    <w:webHidden/>
                  </w:rPr>
                </w:rPrChange>
              </w:rPr>
              <w:t>338</w:t>
            </w:r>
            <w:r w:rsidRPr="00303364">
              <w:rPr>
                <w:rFonts w:cstheme="minorHAnsi"/>
                <w:noProof/>
                <w:webHidden/>
                <w:sz w:val="24"/>
                <w:szCs w:val="24"/>
                <w:rPrChange w:id="5281" w:author="DuyNgo" w:date="2012-08-10T08:15:00Z">
                  <w:rPr>
                    <w:noProof/>
                    <w:webHidden/>
                  </w:rPr>
                </w:rPrChange>
              </w:rPr>
              <w:fldChar w:fldCharType="end"/>
            </w:r>
            <w:r w:rsidRPr="00303364">
              <w:rPr>
                <w:rStyle w:val="Hyperlink"/>
                <w:rFonts w:cstheme="minorHAnsi"/>
                <w:noProof/>
                <w:sz w:val="24"/>
                <w:szCs w:val="24"/>
                <w:rPrChange w:id="5282"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283" w:author="DuyNgo" w:date="2012-08-10T08:15:00Z"/>
              <w:rFonts w:eastAsiaTheme="minorEastAsia" w:cstheme="minorHAnsi"/>
              <w:noProof/>
              <w:sz w:val="24"/>
              <w:szCs w:val="24"/>
              <w:lang w:eastAsia="ja-JP"/>
              <w:rPrChange w:id="5284" w:author="DuyNgo" w:date="2012-08-10T08:15:00Z">
                <w:rPr>
                  <w:ins w:id="5285" w:author="DuyNgo" w:date="2012-08-10T08:15:00Z"/>
                  <w:rFonts w:eastAsiaTheme="minorEastAsia"/>
                  <w:noProof/>
                  <w:lang w:eastAsia="ja-JP"/>
                </w:rPr>
              </w:rPrChange>
            </w:rPr>
          </w:pPr>
          <w:ins w:id="5286" w:author="DuyNgo" w:date="2012-08-10T08:15:00Z">
            <w:r w:rsidRPr="00303364">
              <w:rPr>
                <w:rStyle w:val="Hyperlink"/>
                <w:rFonts w:cstheme="minorHAnsi"/>
                <w:noProof/>
                <w:sz w:val="24"/>
                <w:szCs w:val="24"/>
                <w:rPrChange w:id="5287" w:author="DuyNgo" w:date="2012-08-10T08:15:00Z">
                  <w:rPr>
                    <w:rStyle w:val="Hyperlink"/>
                    <w:noProof/>
                  </w:rPr>
                </w:rPrChange>
              </w:rPr>
              <w:fldChar w:fldCharType="begin"/>
            </w:r>
            <w:r w:rsidRPr="00303364">
              <w:rPr>
                <w:rStyle w:val="Hyperlink"/>
                <w:rFonts w:cstheme="minorHAnsi"/>
                <w:noProof/>
                <w:sz w:val="24"/>
                <w:szCs w:val="24"/>
                <w:rPrChange w:id="5288" w:author="DuyNgo" w:date="2012-08-10T08:15:00Z">
                  <w:rPr>
                    <w:rStyle w:val="Hyperlink"/>
                    <w:noProof/>
                  </w:rPr>
                </w:rPrChange>
              </w:rPr>
              <w:instrText xml:space="preserve"> </w:instrText>
            </w:r>
            <w:r w:rsidRPr="00303364">
              <w:rPr>
                <w:rFonts w:cstheme="minorHAnsi"/>
                <w:noProof/>
                <w:sz w:val="24"/>
                <w:szCs w:val="24"/>
                <w:rPrChange w:id="5289" w:author="DuyNgo" w:date="2012-08-10T08:15:00Z">
                  <w:rPr>
                    <w:noProof/>
                  </w:rPr>
                </w:rPrChange>
              </w:rPr>
              <w:instrText>HYPERLINK \l "_Toc332351339"</w:instrText>
            </w:r>
            <w:r w:rsidRPr="00303364">
              <w:rPr>
                <w:rStyle w:val="Hyperlink"/>
                <w:rFonts w:cstheme="minorHAnsi"/>
                <w:noProof/>
                <w:sz w:val="24"/>
                <w:szCs w:val="24"/>
                <w:rPrChange w:id="5290" w:author="DuyNgo" w:date="2012-08-10T08:15:00Z">
                  <w:rPr>
                    <w:rStyle w:val="Hyperlink"/>
                    <w:noProof/>
                  </w:rPr>
                </w:rPrChange>
              </w:rPr>
              <w:instrText xml:space="preserve"> </w:instrText>
            </w:r>
            <w:r w:rsidRPr="00303364">
              <w:rPr>
                <w:rStyle w:val="Hyperlink"/>
                <w:rFonts w:cstheme="minorHAnsi"/>
                <w:noProof/>
                <w:sz w:val="24"/>
                <w:szCs w:val="24"/>
                <w:rPrChange w:id="5291" w:author="DuyNgo" w:date="2012-08-10T08:15:00Z">
                  <w:rPr>
                    <w:rStyle w:val="Hyperlink"/>
                    <w:noProof/>
                  </w:rPr>
                </w:rPrChange>
              </w:rPr>
              <w:fldChar w:fldCharType="separate"/>
            </w:r>
            <w:r w:rsidRPr="00303364">
              <w:rPr>
                <w:rStyle w:val="Hyperlink"/>
                <w:rFonts w:cstheme="minorHAnsi"/>
                <w:noProof/>
                <w:sz w:val="24"/>
                <w:szCs w:val="24"/>
                <w:rPrChange w:id="5292" w:author="DuyNgo" w:date="2012-08-10T08:15:00Z">
                  <w:rPr>
                    <w:rStyle w:val="Hyperlink"/>
                    <w:rFonts w:ascii="Times New Roman" w:hAnsi="Times New Roman" w:cs="Times New Roman"/>
                    <w:noProof/>
                  </w:rPr>
                </w:rPrChange>
              </w:rPr>
              <w:t>1.37</w:t>
            </w:r>
            <w:r w:rsidRPr="00303364">
              <w:rPr>
                <w:rFonts w:eastAsiaTheme="minorEastAsia" w:cstheme="minorHAnsi"/>
                <w:noProof/>
                <w:sz w:val="24"/>
                <w:szCs w:val="24"/>
                <w:lang w:eastAsia="ja-JP"/>
                <w:rPrChange w:id="5293" w:author="DuyNgo" w:date="2012-08-10T08:15:00Z">
                  <w:rPr>
                    <w:rFonts w:eastAsiaTheme="minorEastAsia"/>
                    <w:noProof/>
                    <w:lang w:eastAsia="ja-JP"/>
                  </w:rPr>
                </w:rPrChange>
              </w:rPr>
              <w:tab/>
            </w:r>
            <w:r w:rsidRPr="00303364">
              <w:rPr>
                <w:rStyle w:val="Hyperlink"/>
                <w:rFonts w:cstheme="minorHAnsi"/>
                <w:noProof/>
                <w:sz w:val="24"/>
                <w:szCs w:val="24"/>
                <w:rPrChange w:id="5294" w:author="DuyNgo" w:date="2012-08-10T08:15:00Z">
                  <w:rPr>
                    <w:rStyle w:val="Hyperlink"/>
                    <w:rFonts w:ascii="Times New Roman" w:hAnsi="Times New Roman" w:cs="Times New Roman"/>
                    <w:noProof/>
                  </w:rPr>
                </w:rPrChange>
              </w:rPr>
              <w:t>Planner_UC01- Filter Task Use Case</w:t>
            </w:r>
            <w:r w:rsidRPr="00303364">
              <w:rPr>
                <w:rFonts w:cstheme="minorHAnsi"/>
                <w:noProof/>
                <w:webHidden/>
                <w:sz w:val="24"/>
                <w:szCs w:val="24"/>
                <w:rPrChange w:id="5295" w:author="DuyNgo" w:date="2012-08-10T08:15:00Z">
                  <w:rPr>
                    <w:noProof/>
                    <w:webHidden/>
                  </w:rPr>
                </w:rPrChange>
              </w:rPr>
              <w:tab/>
            </w:r>
            <w:r w:rsidRPr="00303364">
              <w:rPr>
                <w:rFonts w:cstheme="minorHAnsi"/>
                <w:noProof/>
                <w:webHidden/>
                <w:sz w:val="24"/>
                <w:szCs w:val="24"/>
                <w:rPrChange w:id="5296" w:author="DuyNgo" w:date="2012-08-10T08:15:00Z">
                  <w:rPr>
                    <w:noProof/>
                    <w:webHidden/>
                  </w:rPr>
                </w:rPrChange>
              </w:rPr>
              <w:fldChar w:fldCharType="begin"/>
            </w:r>
            <w:r w:rsidRPr="00303364">
              <w:rPr>
                <w:rFonts w:cstheme="minorHAnsi"/>
                <w:noProof/>
                <w:webHidden/>
                <w:sz w:val="24"/>
                <w:szCs w:val="24"/>
                <w:rPrChange w:id="5297" w:author="DuyNgo" w:date="2012-08-10T08:15:00Z">
                  <w:rPr>
                    <w:noProof/>
                    <w:webHidden/>
                  </w:rPr>
                </w:rPrChange>
              </w:rPr>
              <w:instrText xml:space="preserve"> PAGEREF _Toc332351339 \h </w:instrText>
            </w:r>
          </w:ins>
          <w:r w:rsidRPr="00303364">
            <w:rPr>
              <w:rFonts w:cstheme="minorHAnsi"/>
              <w:noProof/>
              <w:webHidden/>
              <w:sz w:val="24"/>
              <w:szCs w:val="24"/>
              <w:rPrChange w:id="5298" w:author="DuyNgo" w:date="2012-08-10T08:15:00Z">
                <w:rPr>
                  <w:rFonts w:cstheme="minorHAnsi"/>
                  <w:noProof/>
                  <w:webHidden/>
                  <w:sz w:val="24"/>
                  <w:szCs w:val="24"/>
                </w:rPr>
              </w:rPrChange>
            </w:rPr>
          </w:r>
          <w:r w:rsidRPr="00303364">
            <w:rPr>
              <w:rFonts w:cstheme="minorHAnsi"/>
              <w:noProof/>
              <w:webHidden/>
              <w:sz w:val="24"/>
              <w:szCs w:val="24"/>
              <w:rPrChange w:id="5299" w:author="DuyNgo" w:date="2012-08-10T08:15:00Z">
                <w:rPr>
                  <w:noProof/>
                  <w:webHidden/>
                </w:rPr>
              </w:rPrChange>
            </w:rPr>
            <w:fldChar w:fldCharType="separate"/>
          </w:r>
          <w:ins w:id="5300" w:author="DuyNgo" w:date="2012-08-10T08:15:00Z">
            <w:r w:rsidRPr="00303364">
              <w:rPr>
                <w:rFonts w:cstheme="minorHAnsi"/>
                <w:noProof/>
                <w:webHidden/>
                <w:sz w:val="24"/>
                <w:szCs w:val="24"/>
                <w:rPrChange w:id="5301" w:author="DuyNgo" w:date="2012-08-10T08:15:00Z">
                  <w:rPr>
                    <w:noProof/>
                    <w:webHidden/>
                  </w:rPr>
                </w:rPrChange>
              </w:rPr>
              <w:t>338</w:t>
            </w:r>
            <w:r w:rsidRPr="00303364">
              <w:rPr>
                <w:rFonts w:cstheme="minorHAnsi"/>
                <w:noProof/>
                <w:webHidden/>
                <w:sz w:val="24"/>
                <w:szCs w:val="24"/>
                <w:rPrChange w:id="5302" w:author="DuyNgo" w:date="2012-08-10T08:15:00Z">
                  <w:rPr>
                    <w:noProof/>
                    <w:webHidden/>
                  </w:rPr>
                </w:rPrChange>
              </w:rPr>
              <w:fldChar w:fldCharType="end"/>
            </w:r>
            <w:r w:rsidRPr="00303364">
              <w:rPr>
                <w:rStyle w:val="Hyperlink"/>
                <w:rFonts w:cstheme="minorHAnsi"/>
                <w:noProof/>
                <w:sz w:val="24"/>
                <w:szCs w:val="24"/>
                <w:rPrChange w:id="530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304" w:author="DuyNgo" w:date="2012-08-10T08:15:00Z"/>
              <w:rFonts w:eastAsiaTheme="minorEastAsia" w:cstheme="minorHAnsi"/>
              <w:noProof/>
              <w:sz w:val="24"/>
              <w:szCs w:val="24"/>
              <w:lang w:eastAsia="ja-JP"/>
              <w:rPrChange w:id="5305" w:author="DuyNgo" w:date="2012-08-10T08:15:00Z">
                <w:rPr>
                  <w:ins w:id="5306" w:author="DuyNgo" w:date="2012-08-10T08:15:00Z"/>
                  <w:rFonts w:eastAsiaTheme="minorEastAsia"/>
                  <w:noProof/>
                  <w:lang w:eastAsia="ja-JP"/>
                </w:rPr>
              </w:rPrChange>
            </w:rPr>
          </w:pPr>
          <w:ins w:id="5307" w:author="DuyNgo" w:date="2012-08-10T08:15:00Z">
            <w:r w:rsidRPr="00303364">
              <w:rPr>
                <w:rStyle w:val="Hyperlink"/>
                <w:rFonts w:cstheme="minorHAnsi"/>
                <w:noProof/>
                <w:sz w:val="24"/>
                <w:szCs w:val="24"/>
                <w:rPrChange w:id="5308" w:author="DuyNgo" w:date="2012-08-10T08:15:00Z">
                  <w:rPr>
                    <w:rStyle w:val="Hyperlink"/>
                    <w:noProof/>
                  </w:rPr>
                </w:rPrChange>
              </w:rPr>
              <w:fldChar w:fldCharType="begin"/>
            </w:r>
            <w:r w:rsidRPr="00303364">
              <w:rPr>
                <w:rStyle w:val="Hyperlink"/>
                <w:rFonts w:cstheme="minorHAnsi"/>
                <w:noProof/>
                <w:sz w:val="24"/>
                <w:szCs w:val="24"/>
                <w:rPrChange w:id="5309" w:author="DuyNgo" w:date="2012-08-10T08:15:00Z">
                  <w:rPr>
                    <w:rStyle w:val="Hyperlink"/>
                    <w:noProof/>
                  </w:rPr>
                </w:rPrChange>
              </w:rPr>
              <w:instrText xml:space="preserve"> </w:instrText>
            </w:r>
            <w:r w:rsidRPr="00303364">
              <w:rPr>
                <w:rFonts w:cstheme="minorHAnsi"/>
                <w:noProof/>
                <w:sz w:val="24"/>
                <w:szCs w:val="24"/>
                <w:rPrChange w:id="5310" w:author="DuyNgo" w:date="2012-08-10T08:15:00Z">
                  <w:rPr>
                    <w:noProof/>
                  </w:rPr>
                </w:rPrChange>
              </w:rPr>
              <w:instrText>HYPERLINK \l "_Toc332351340"</w:instrText>
            </w:r>
            <w:r w:rsidRPr="00303364">
              <w:rPr>
                <w:rStyle w:val="Hyperlink"/>
                <w:rFonts w:cstheme="minorHAnsi"/>
                <w:noProof/>
                <w:sz w:val="24"/>
                <w:szCs w:val="24"/>
                <w:rPrChange w:id="5311" w:author="DuyNgo" w:date="2012-08-10T08:15:00Z">
                  <w:rPr>
                    <w:rStyle w:val="Hyperlink"/>
                    <w:noProof/>
                  </w:rPr>
                </w:rPrChange>
              </w:rPr>
              <w:instrText xml:space="preserve"> </w:instrText>
            </w:r>
            <w:r w:rsidRPr="00303364">
              <w:rPr>
                <w:rStyle w:val="Hyperlink"/>
                <w:rFonts w:cstheme="minorHAnsi"/>
                <w:noProof/>
                <w:sz w:val="24"/>
                <w:szCs w:val="24"/>
                <w:rPrChange w:id="5312" w:author="DuyNgo" w:date="2012-08-10T08:15:00Z">
                  <w:rPr>
                    <w:rStyle w:val="Hyperlink"/>
                    <w:noProof/>
                  </w:rPr>
                </w:rPrChange>
              </w:rPr>
              <w:fldChar w:fldCharType="separate"/>
            </w:r>
            <w:r w:rsidRPr="00303364">
              <w:rPr>
                <w:rStyle w:val="Hyperlink"/>
                <w:rFonts w:cstheme="minorHAnsi"/>
                <w:noProof/>
                <w:sz w:val="24"/>
                <w:szCs w:val="24"/>
                <w:rPrChange w:id="5313" w:author="DuyNgo" w:date="2012-08-10T08:15:00Z">
                  <w:rPr>
                    <w:rStyle w:val="Hyperlink"/>
                    <w:rFonts w:ascii="Times New Roman" w:hAnsi="Times New Roman" w:cs="Times New Roman"/>
                    <w:noProof/>
                  </w:rPr>
                </w:rPrChange>
              </w:rPr>
              <w:t>1.37.1</w:t>
            </w:r>
            <w:r w:rsidRPr="00303364">
              <w:rPr>
                <w:rFonts w:eastAsiaTheme="minorEastAsia" w:cstheme="minorHAnsi"/>
                <w:noProof/>
                <w:sz w:val="24"/>
                <w:szCs w:val="24"/>
                <w:lang w:eastAsia="ja-JP"/>
                <w:rPrChange w:id="5314" w:author="DuyNgo" w:date="2012-08-10T08:15:00Z">
                  <w:rPr>
                    <w:rFonts w:eastAsiaTheme="minorEastAsia"/>
                    <w:noProof/>
                    <w:lang w:eastAsia="ja-JP"/>
                  </w:rPr>
                </w:rPrChange>
              </w:rPr>
              <w:tab/>
            </w:r>
            <w:r w:rsidRPr="00303364">
              <w:rPr>
                <w:rStyle w:val="Hyperlink"/>
                <w:rFonts w:cstheme="minorHAnsi"/>
                <w:noProof/>
                <w:sz w:val="24"/>
                <w:szCs w:val="24"/>
                <w:rPrChange w:id="5315"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316" w:author="DuyNgo" w:date="2012-08-10T08:15:00Z">
                  <w:rPr>
                    <w:noProof/>
                    <w:webHidden/>
                  </w:rPr>
                </w:rPrChange>
              </w:rPr>
              <w:tab/>
            </w:r>
            <w:r w:rsidRPr="00303364">
              <w:rPr>
                <w:rFonts w:cstheme="minorHAnsi"/>
                <w:noProof/>
                <w:webHidden/>
                <w:sz w:val="24"/>
                <w:szCs w:val="24"/>
                <w:rPrChange w:id="5317" w:author="DuyNgo" w:date="2012-08-10T08:15:00Z">
                  <w:rPr>
                    <w:noProof/>
                    <w:webHidden/>
                  </w:rPr>
                </w:rPrChange>
              </w:rPr>
              <w:fldChar w:fldCharType="begin"/>
            </w:r>
            <w:r w:rsidRPr="00303364">
              <w:rPr>
                <w:rFonts w:cstheme="minorHAnsi"/>
                <w:noProof/>
                <w:webHidden/>
                <w:sz w:val="24"/>
                <w:szCs w:val="24"/>
                <w:rPrChange w:id="5318" w:author="DuyNgo" w:date="2012-08-10T08:15:00Z">
                  <w:rPr>
                    <w:noProof/>
                    <w:webHidden/>
                  </w:rPr>
                </w:rPrChange>
              </w:rPr>
              <w:instrText xml:space="preserve"> PAGEREF _Toc332351340 \h </w:instrText>
            </w:r>
          </w:ins>
          <w:r w:rsidRPr="00303364">
            <w:rPr>
              <w:rFonts w:cstheme="minorHAnsi"/>
              <w:noProof/>
              <w:webHidden/>
              <w:sz w:val="24"/>
              <w:szCs w:val="24"/>
              <w:rPrChange w:id="5319" w:author="DuyNgo" w:date="2012-08-10T08:15:00Z">
                <w:rPr>
                  <w:rFonts w:cstheme="minorHAnsi"/>
                  <w:noProof/>
                  <w:webHidden/>
                  <w:sz w:val="24"/>
                  <w:szCs w:val="24"/>
                </w:rPr>
              </w:rPrChange>
            </w:rPr>
          </w:r>
          <w:r w:rsidRPr="00303364">
            <w:rPr>
              <w:rFonts w:cstheme="minorHAnsi"/>
              <w:noProof/>
              <w:webHidden/>
              <w:sz w:val="24"/>
              <w:szCs w:val="24"/>
              <w:rPrChange w:id="5320" w:author="DuyNgo" w:date="2012-08-10T08:15:00Z">
                <w:rPr>
                  <w:noProof/>
                  <w:webHidden/>
                </w:rPr>
              </w:rPrChange>
            </w:rPr>
            <w:fldChar w:fldCharType="separate"/>
          </w:r>
          <w:ins w:id="5321" w:author="DuyNgo" w:date="2012-08-10T08:15:00Z">
            <w:r w:rsidRPr="00303364">
              <w:rPr>
                <w:rFonts w:cstheme="minorHAnsi"/>
                <w:noProof/>
                <w:webHidden/>
                <w:sz w:val="24"/>
                <w:szCs w:val="24"/>
                <w:rPrChange w:id="5322" w:author="DuyNgo" w:date="2012-08-10T08:15:00Z">
                  <w:rPr>
                    <w:noProof/>
                    <w:webHidden/>
                  </w:rPr>
                </w:rPrChange>
              </w:rPr>
              <w:t>338</w:t>
            </w:r>
            <w:r w:rsidRPr="00303364">
              <w:rPr>
                <w:rFonts w:cstheme="minorHAnsi"/>
                <w:noProof/>
                <w:webHidden/>
                <w:sz w:val="24"/>
                <w:szCs w:val="24"/>
                <w:rPrChange w:id="5323" w:author="DuyNgo" w:date="2012-08-10T08:15:00Z">
                  <w:rPr>
                    <w:noProof/>
                    <w:webHidden/>
                  </w:rPr>
                </w:rPrChange>
              </w:rPr>
              <w:fldChar w:fldCharType="end"/>
            </w:r>
            <w:r w:rsidRPr="00303364">
              <w:rPr>
                <w:rStyle w:val="Hyperlink"/>
                <w:rFonts w:cstheme="minorHAnsi"/>
                <w:noProof/>
                <w:sz w:val="24"/>
                <w:szCs w:val="24"/>
                <w:rPrChange w:id="532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325" w:author="DuyNgo" w:date="2012-08-10T08:15:00Z"/>
              <w:rFonts w:eastAsiaTheme="minorEastAsia" w:cstheme="minorHAnsi"/>
              <w:noProof/>
              <w:sz w:val="24"/>
              <w:szCs w:val="24"/>
              <w:lang w:eastAsia="ja-JP"/>
              <w:rPrChange w:id="5326" w:author="DuyNgo" w:date="2012-08-10T08:15:00Z">
                <w:rPr>
                  <w:ins w:id="5327" w:author="DuyNgo" w:date="2012-08-10T08:15:00Z"/>
                  <w:rFonts w:eastAsiaTheme="minorEastAsia"/>
                  <w:noProof/>
                  <w:lang w:eastAsia="ja-JP"/>
                </w:rPr>
              </w:rPrChange>
            </w:rPr>
          </w:pPr>
          <w:ins w:id="5328" w:author="DuyNgo" w:date="2012-08-10T08:15:00Z">
            <w:r w:rsidRPr="00303364">
              <w:rPr>
                <w:rStyle w:val="Hyperlink"/>
                <w:rFonts w:cstheme="minorHAnsi"/>
                <w:noProof/>
                <w:sz w:val="24"/>
                <w:szCs w:val="24"/>
                <w:rPrChange w:id="5329" w:author="DuyNgo" w:date="2012-08-10T08:15:00Z">
                  <w:rPr>
                    <w:rStyle w:val="Hyperlink"/>
                    <w:noProof/>
                  </w:rPr>
                </w:rPrChange>
              </w:rPr>
              <w:fldChar w:fldCharType="begin"/>
            </w:r>
            <w:r w:rsidRPr="00303364">
              <w:rPr>
                <w:rStyle w:val="Hyperlink"/>
                <w:rFonts w:cstheme="minorHAnsi"/>
                <w:noProof/>
                <w:sz w:val="24"/>
                <w:szCs w:val="24"/>
                <w:rPrChange w:id="5330" w:author="DuyNgo" w:date="2012-08-10T08:15:00Z">
                  <w:rPr>
                    <w:rStyle w:val="Hyperlink"/>
                    <w:noProof/>
                  </w:rPr>
                </w:rPrChange>
              </w:rPr>
              <w:instrText xml:space="preserve"> </w:instrText>
            </w:r>
            <w:r w:rsidRPr="00303364">
              <w:rPr>
                <w:rFonts w:cstheme="minorHAnsi"/>
                <w:noProof/>
                <w:sz w:val="24"/>
                <w:szCs w:val="24"/>
                <w:rPrChange w:id="5331" w:author="DuyNgo" w:date="2012-08-10T08:15:00Z">
                  <w:rPr>
                    <w:noProof/>
                  </w:rPr>
                </w:rPrChange>
              </w:rPr>
              <w:instrText>HYPERLINK \l "_Toc332351341"</w:instrText>
            </w:r>
            <w:r w:rsidRPr="00303364">
              <w:rPr>
                <w:rStyle w:val="Hyperlink"/>
                <w:rFonts w:cstheme="minorHAnsi"/>
                <w:noProof/>
                <w:sz w:val="24"/>
                <w:szCs w:val="24"/>
                <w:rPrChange w:id="5332" w:author="DuyNgo" w:date="2012-08-10T08:15:00Z">
                  <w:rPr>
                    <w:rStyle w:val="Hyperlink"/>
                    <w:noProof/>
                  </w:rPr>
                </w:rPrChange>
              </w:rPr>
              <w:instrText xml:space="preserve"> </w:instrText>
            </w:r>
            <w:r w:rsidRPr="00303364">
              <w:rPr>
                <w:rStyle w:val="Hyperlink"/>
                <w:rFonts w:cstheme="minorHAnsi"/>
                <w:noProof/>
                <w:sz w:val="24"/>
                <w:szCs w:val="24"/>
                <w:rPrChange w:id="5333" w:author="DuyNgo" w:date="2012-08-10T08:15:00Z">
                  <w:rPr>
                    <w:rStyle w:val="Hyperlink"/>
                    <w:noProof/>
                  </w:rPr>
                </w:rPrChange>
              </w:rPr>
              <w:fldChar w:fldCharType="separate"/>
            </w:r>
            <w:r w:rsidRPr="00303364">
              <w:rPr>
                <w:rStyle w:val="Hyperlink"/>
                <w:rFonts w:cstheme="minorHAnsi"/>
                <w:noProof/>
                <w:sz w:val="24"/>
                <w:szCs w:val="24"/>
                <w:rPrChange w:id="5334" w:author="DuyNgo" w:date="2012-08-10T08:15:00Z">
                  <w:rPr>
                    <w:rStyle w:val="Hyperlink"/>
                    <w:rFonts w:ascii="Times New Roman" w:hAnsi="Times New Roman" w:cs="Times New Roman"/>
                    <w:noProof/>
                  </w:rPr>
                </w:rPrChange>
              </w:rPr>
              <w:t>1.37.2</w:t>
            </w:r>
            <w:r w:rsidRPr="00303364">
              <w:rPr>
                <w:rFonts w:eastAsiaTheme="minorEastAsia" w:cstheme="minorHAnsi"/>
                <w:noProof/>
                <w:sz w:val="24"/>
                <w:szCs w:val="24"/>
                <w:lang w:eastAsia="ja-JP"/>
                <w:rPrChange w:id="5335" w:author="DuyNgo" w:date="2012-08-10T08:15:00Z">
                  <w:rPr>
                    <w:rFonts w:eastAsiaTheme="minorEastAsia"/>
                    <w:noProof/>
                    <w:lang w:eastAsia="ja-JP"/>
                  </w:rPr>
                </w:rPrChange>
              </w:rPr>
              <w:tab/>
            </w:r>
            <w:r w:rsidRPr="00303364">
              <w:rPr>
                <w:rStyle w:val="Hyperlink"/>
                <w:rFonts w:cstheme="minorHAnsi"/>
                <w:noProof/>
                <w:sz w:val="24"/>
                <w:szCs w:val="24"/>
                <w:rPrChange w:id="5336"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337" w:author="DuyNgo" w:date="2012-08-10T08:15:00Z">
                  <w:rPr>
                    <w:noProof/>
                    <w:webHidden/>
                  </w:rPr>
                </w:rPrChange>
              </w:rPr>
              <w:tab/>
            </w:r>
            <w:r w:rsidRPr="00303364">
              <w:rPr>
                <w:rFonts w:cstheme="minorHAnsi"/>
                <w:noProof/>
                <w:webHidden/>
                <w:sz w:val="24"/>
                <w:szCs w:val="24"/>
                <w:rPrChange w:id="5338" w:author="DuyNgo" w:date="2012-08-10T08:15:00Z">
                  <w:rPr>
                    <w:noProof/>
                    <w:webHidden/>
                  </w:rPr>
                </w:rPrChange>
              </w:rPr>
              <w:fldChar w:fldCharType="begin"/>
            </w:r>
            <w:r w:rsidRPr="00303364">
              <w:rPr>
                <w:rFonts w:cstheme="minorHAnsi"/>
                <w:noProof/>
                <w:webHidden/>
                <w:sz w:val="24"/>
                <w:szCs w:val="24"/>
                <w:rPrChange w:id="5339" w:author="DuyNgo" w:date="2012-08-10T08:15:00Z">
                  <w:rPr>
                    <w:noProof/>
                    <w:webHidden/>
                  </w:rPr>
                </w:rPrChange>
              </w:rPr>
              <w:instrText xml:space="preserve"> PAGEREF _Toc332351341 \h </w:instrText>
            </w:r>
          </w:ins>
          <w:r w:rsidRPr="00303364">
            <w:rPr>
              <w:rFonts w:cstheme="minorHAnsi"/>
              <w:noProof/>
              <w:webHidden/>
              <w:sz w:val="24"/>
              <w:szCs w:val="24"/>
              <w:rPrChange w:id="5340" w:author="DuyNgo" w:date="2012-08-10T08:15:00Z">
                <w:rPr>
                  <w:rFonts w:cstheme="minorHAnsi"/>
                  <w:noProof/>
                  <w:webHidden/>
                  <w:sz w:val="24"/>
                  <w:szCs w:val="24"/>
                </w:rPr>
              </w:rPrChange>
            </w:rPr>
          </w:r>
          <w:r w:rsidRPr="00303364">
            <w:rPr>
              <w:rFonts w:cstheme="minorHAnsi"/>
              <w:noProof/>
              <w:webHidden/>
              <w:sz w:val="24"/>
              <w:szCs w:val="24"/>
              <w:rPrChange w:id="5341" w:author="DuyNgo" w:date="2012-08-10T08:15:00Z">
                <w:rPr>
                  <w:noProof/>
                  <w:webHidden/>
                </w:rPr>
              </w:rPrChange>
            </w:rPr>
            <w:fldChar w:fldCharType="separate"/>
          </w:r>
          <w:ins w:id="5342" w:author="DuyNgo" w:date="2012-08-10T08:15:00Z">
            <w:r w:rsidRPr="00303364">
              <w:rPr>
                <w:rFonts w:cstheme="minorHAnsi"/>
                <w:noProof/>
                <w:webHidden/>
                <w:sz w:val="24"/>
                <w:szCs w:val="24"/>
                <w:rPrChange w:id="5343" w:author="DuyNgo" w:date="2012-08-10T08:15:00Z">
                  <w:rPr>
                    <w:noProof/>
                    <w:webHidden/>
                  </w:rPr>
                </w:rPrChange>
              </w:rPr>
              <w:t>339</w:t>
            </w:r>
            <w:r w:rsidRPr="00303364">
              <w:rPr>
                <w:rFonts w:cstheme="minorHAnsi"/>
                <w:noProof/>
                <w:webHidden/>
                <w:sz w:val="24"/>
                <w:szCs w:val="24"/>
                <w:rPrChange w:id="5344" w:author="DuyNgo" w:date="2012-08-10T08:15:00Z">
                  <w:rPr>
                    <w:noProof/>
                    <w:webHidden/>
                  </w:rPr>
                </w:rPrChange>
              </w:rPr>
              <w:fldChar w:fldCharType="end"/>
            </w:r>
            <w:r w:rsidRPr="00303364">
              <w:rPr>
                <w:rStyle w:val="Hyperlink"/>
                <w:rFonts w:cstheme="minorHAnsi"/>
                <w:noProof/>
                <w:sz w:val="24"/>
                <w:szCs w:val="24"/>
                <w:rPrChange w:id="5345"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346" w:author="DuyNgo" w:date="2012-08-10T08:15:00Z"/>
              <w:rFonts w:eastAsiaTheme="minorEastAsia" w:cstheme="minorHAnsi"/>
              <w:noProof/>
              <w:sz w:val="24"/>
              <w:szCs w:val="24"/>
              <w:lang w:eastAsia="ja-JP"/>
              <w:rPrChange w:id="5347" w:author="DuyNgo" w:date="2012-08-10T08:15:00Z">
                <w:rPr>
                  <w:ins w:id="5348" w:author="DuyNgo" w:date="2012-08-10T08:15:00Z"/>
                  <w:rFonts w:eastAsiaTheme="minorEastAsia"/>
                  <w:noProof/>
                  <w:lang w:eastAsia="ja-JP"/>
                </w:rPr>
              </w:rPrChange>
            </w:rPr>
          </w:pPr>
          <w:ins w:id="5349" w:author="DuyNgo" w:date="2012-08-10T08:15:00Z">
            <w:r w:rsidRPr="00303364">
              <w:rPr>
                <w:rStyle w:val="Hyperlink"/>
                <w:rFonts w:cstheme="minorHAnsi"/>
                <w:noProof/>
                <w:sz w:val="24"/>
                <w:szCs w:val="24"/>
                <w:rPrChange w:id="5350" w:author="DuyNgo" w:date="2012-08-10T08:15:00Z">
                  <w:rPr>
                    <w:rStyle w:val="Hyperlink"/>
                    <w:noProof/>
                  </w:rPr>
                </w:rPrChange>
              </w:rPr>
              <w:fldChar w:fldCharType="begin"/>
            </w:r>
            <w:r w:rsidRPr="00303364">
              <w:rPr>
                <w:rStyle w:val="Hyperlink"/>
                <w:rFonts w:cstheme="minorHAnsi"/>
                <w:noProof/>
                <w:sz w:val="24"/>
                <w:szCs w:val="24"/>
                <w:rPrChange w:id="5351" w:author="DuyNgo" w:date="2012-08-10T08:15:00Z">
                  <w:rPr>
                    <w:rStyle w:val="Hyperlink"/>
                    <w:noProof/>
                  </w:rPr>
                </w:rPrChange>
              </w:rPr>
              <w:instrText xml:space="preserve"> </w:instrText>
            </w:r>
            <w:r w:rsidRPr="00303364">
              <w:rPr>
                <w:rFonts w:cstheme="minorHAnsi"/>
                <w:noProof/>
                <w:sz w:val="24"/>
                <w:szCs w:val="24"/>
                <w:rPrChange w:id="5352" w:author="DuyNgo" w:date="2012-08-10T08:15:00Z">
                  <w:rPr>
                    <w:noProof/>
                  </w:rPr>
                </w:rPrChange>
              </w:rPr>
              <w:instrText>HYPERLINK \l "_Toc332351342"</w:instrText>
            </w:r>
            <w:r w:rsidRPr="00303364">
              <w:rPr>
                <w:rStyle w:val="Hyperlink"/>
                <w:rFonts w:cstheme="minorHAnsi"/>
                <w:noProof/>
                <w:sz w:val="24"/>
                <w:szCs w:val="24"/>
                <w:rPrChange w:id="5353" w:author="DuyNgo" w:date="2012-08-10T08:15:00Z">
                  <w:rPr>
                    <w:rStyle w:val="Hyperlink"/>
                    <w:noProof/>
                  </w:rPr>
                </w:rPrChange>
              </w:rPr>
              <w:instrText xml:space="preserve"> </w:instrText>
            </w:r>
            <w:r w:rsidRPr="00303364">
              <w:rPr>
                <w:rStyle w:val="Hyperlink"/>
                <w:rFonts w:cstheme="minorHAnsi"/>
                <w:noProof/>
                <w:sz w:val="24"/>
                <w:szCs w:val="24"/>
                <w:rPrChange w:id="5354" w:author="DuyNgo" w:date="2012-08-10T08:15:00Z">
                  <w:rPr>
                    <w:rStyle w:val="Hyperlink"/>
                    <w:noProof/>
                  </w:rPr>
                </w:rPrChange>
              </w:rPr>
              <w:fldChar w:fldCharType="separate"/>
            </w:r>
            <w:r w:rsidRPr="00303364">
              <w:rPr>
                <w:rStyle w:val="Hyperlink"/>
                <w:rFonts w:cstheme="minorHAnsi"/>
                <w:noProof/>
                <w:sz w:val="24"/>
                <w:szCs w:val="24"/>
                <w:rPrChange w:id="5355" w:author="DuyNgo" w:date="2012-08-10T08:15:00Z">
                  <w:rPr>
                    <w:rStyle w:val="Hyperlink"/>
                    <w:rFonts w:ascii="Times New Roman" w:hAnsi="Times New Roman" w:cs="Times New Roman"/>
                    <w:noProof/>
                  </w:rPr>
                </w:rPrChange>
              </w:rPr>
              <w:t>1.38</w:t>
            </w:r>
            <w:r w:rsidRPr="00303364">
              <w:rPr>
                <w:rFonts w:eastAsiaTheme="minorEastAsia" w:cstheme="minorHAnsi"/>
                <w:noProof/>
                <w:sz w:val="24"/>
                <w:szCs w:val="24"/>
                <w:lang w:eastAsia="ja-JP"/>
                <w:rPrChange w:id="5356" w:author="DuyNgo" w:date="2012-08-10T08:15:00Z">
                  <w:rPr>
                    <w:rFonts w:eastAsiaTheme="minorEastAsia"/>
                    <w:noProof/>
                    <w:lang w:eastAsia="ja-JP"/>
                  </w:rPr>
                </w:rPrChange>
              </w:rPr>
              <w:tab/>
            </w:r>
            <w:r w:rsidRPr="00303364">
              <w:rPr>
                <w:rStyle w:val="Hyperlink"/>
                <w:rFonts w:cstheme="minorHAnsi"/>
                <w:noProof/>
                <w:sz w:val="24"/>
                <w:szCs w:val="24"/>
                <w:rPrChange w:id="5357" w:author="DuyNgo" w:date="2012-08-10T08:15:00Z">
                  <w:rPr>
                    <w:rStyle w:val="Hyperlink"/>
                    <w:rFonts w:ascii="Times New Roman" w:hAnsi="Times New Roman" w:cs="Times New Roman"/>
                    <w:noProof/>
                  </w:rPr>
                </w:rPrChange>
              </w:rPr>
              <w:t>Planner_UC02 - Add Task Use Case</w:t>
            </w:r>
            <w:r w:rsidRPr="00303364">
              <w:rPr>
                <w:rFonts w:cstheme="minorHAnsi"/>
                <w:noProof/>
                <w:webHidden/>
                <w:sz w:val="24"/>
                <w:szCs w:val="24"/>
                <w:rPrChange w:id="5358" w:author="DuyNgo" w:date="2012-08-10T08:15:00Z">
                  <w:rPr>
                    <w:noProof/>
                    <w:webHidden/>
                  </w:rPr>
                </w:rPrChange>
              </w:rPr>
              <w:tab/>
            </w:r>
            <w:r w:rsidRPr="00303364">
              <w:rPr>
                <w:rFonts w:cstheme="minorHAnsi"/>
                <w:noProof/>
                <w:webHidden/>
                <w:sz w:val="24"/>
                <w:szCs w:val="24"/>
                <w:rPrChange w:id="5359" w:author="DuyNgo" w:date="2012-08-10T08:15:00Z">
                  <w:rPr>
                    <w:noProof/>
                    <w:webHidden/>
                  </w:rPr>
                </w:rPrChange>
              </w:rPr>
              <w:fldChar w:fldCharType="begin"/>
            </w:r>
            <w:r w:rsidRPr="00303364">
              <w:rPr>
                <w:rFonts w:cstheme="minorHAnsi"/>
                <w:noProof/>
                <w:webHidden/>
                <w:sz w:val="24"/>
                <w:szCs w:val="24"/>
                <w:rPrChange w:id="5360" w:author="DuyNgo" w:date="2012-08-10T08:15:00Z">
                  <w:rPr>
                    <w:noProof/>
                    <w:webHidden/>
                  </w:rPr>
                </w:rPrChange>
              </w:rPr>
              <w:instrText xml:space="preserve"> PAGEREF _Toc332351342 \h </w:instrText>
            </w:r>
          </w:ins>
          <w:r w:rsidRPr="00303364">
            <w:rPr>
              <w:rFonts w:cstheme="minorHAnsi"/>
              <w:noProof/>
              <w:webHidden/>
              <w:sz w:val="24"/>
              <w:szCs w:val="24"/>
              <w:rPrChange w:id="5361" w:author="DuyNgo" w:date="2012-08-10T08:15:00Z">
                <w:rPr>
                  <w:rFonts w:cstheme="minorHAnsi"/>
                  <w:noProof/>
                  <w:webHidden/>
                  <w:sz w:val="24"/>
                  <w:szCs w:val="24"/>
                </w:rPr>
              </w:rPrChange>
            </w:rPr>
          </w:r>
          <w:r w:rsidRPr="00303364">
            <w:rPr>
              <w:rFonts w:cstheme="minorHAnsi"/>
              <w:noProof/>
              <w:webHidden/>
              <w:sz w:val="24"/>
              <w:szCs w:val="24"/>
              <w:rPrChange w:id="5362" w:author="DuyNgo" w:date="2012-08-10T08:15:00Z">
                <w:rPr>
                  <w:noProof/>
                  <w:webHidden/>
                </w:rPr>
              </w:rPrChange>
            </w:rPr>
            <w:fldChar w:fldCharType="separate"/>
          </w:r>
          <w:ins w:id="5363" w:author="DuyNgo" w:date="2012-08-10T08:15:00Z">
            <w:r w:rsidRPr="00303364">
              <w:rPr>
                <w:rFonts w:cstheme="minorHAnsi"/>
                <w:noProof/>
                <w:webHidden/>
                <w:sz w:val="24"/>
                <w:szCs w:val="24"/>
                <w:rPrChange w:id="5364" w:author="DuyNgo" w:date="2012-08-10T08:15:00Z">
                  <w:rPr>
                    <w:noProof/>
                    <w:webHidden/>
                  </w:rPr>
                </w:rPrChange>
              </w:rPr>
              <w:t>340</w:t>
            </w:r>
            <w:r w:rsidRPr="00303364">
              <w:rPr>
                <w:rFonts w:cstheme="minorHAnsi"/>
                <w:noProof/>
                <w:webHidden/>
                <w:sz w:val="24"/>
                <w:szCs w:val="24"/>
                <w:rPrChange w:id="5365" w:author="DuyNgo" w:date="2012-08-10T08:15:00Z">
                  <w:rPr>
                    <w:noProof/>
                    <w:webHidden/>
                  </w:rPr>
                </w:rPrChange>
              </w:rPr>
              <w:fldChar w:fldCharType="end"/>
            </w:r>
            <w:r w:rsidRPr="00303364">
              <w:rPr>
                <w:rStyle w:val="Hyperlink"/>
                <w:rFonts w:cstheme="minorHAnsi"/>
                <w:noProof/>
                <w:sz w:val="24"/>
                <w:szCs w:val="24"/>
                <w:rPrChange w:id="536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367" w:author="DuyNgo" w:date="2012-08-10T08:15:00Z"/>
              <w:rFonts w:eastAsiaTheme="minorEastAsia" w:cstheme="minorHAnsi"/>
              <w:noProof/>
              <w:sz w:val="24"/>
              <w:szCs w:val="24"/>
              <w:lang w:eastAsia="ja-JP"/>
              <w:rPrChange w:id="5368" w:author="DuyNgo" w:date="2012-08-10T08:15:00Z">
                <w:rPr>
                  <w:ins w:id="5369" w:author="DuyNgo" w:date="2012-08-10T08:15:00Z"/>
                  <w:rFonts w:eastAsiaTheme="minorEastAsia"/>
                  <w:noProof/>
                  <w:lang w:eastAsia="ja-JP"/>
                </w:rPr>
              </w:rPrChange>
            </w:rPr>
          </w:pPr>
          <w:ins w:id="5370" w:author="DuyNgo" w:date="2012-08-10T08:15:00Z">
            <w:r w:rsidRPr="00303364">
              <w:rPr>
                <w:rStyle w:val="Hyperlink"/>
                <w:rFonts w:cstheme="minorHAnsi"/>
                <w:noProof/>
                <w:sz w:val="24"/>
                <w:szCs w:val="24"/>
                <w:rPrChange w:id="5371" w:author="DuyNgo" w:date="2012-08-10T08:15:00Z">
                  <w:rPr>
                    <w:rStyle w:val="Hyperlink"/>
                    <w:noProof/>
                  </w:rPr>
                </w:rPrChange>
              </w:rPr>
              <w:fldChar w:fldCharType="begin"/>
            </w:r>
            <w:r w:rsidRPr="00303364">
              <w:rPr>
                <w:rStyle w:val="Hyperlink"/>
                <w:rFonts w:cstheme="minorHAnsi"/>
                <w:noProof/>
                <w:sz w:val="24"/>
                <w:szCs w:val="24"/>
                <w:rPrChange w:id="5372" w:author="DuyNgo" w:date="2012-08-10T08:15:00Z">
                  <w:rPr>
                    <w:rStyle w:val="Hyperlink"/>
                    <w:noProof/>
                  </w:rPr>
                </w:rPrChange>
              </w:rPr>
              <w:instrText xml:space="preserve"> </w:instrText>
            </w:r>
            <w:r w:rsidRPr="00303364">
              <w:rPr>
                <w:rFonts w:cstheme="minorHAnsi"/>
                <w:noProof/>
                <w:sz w:val="24"/>
                <w:szCs w:val="24"/>
                <w:rPrChange w:id="5373" w:author="DuyNgo" w:date="2012-08-10T08:15:00Z">
                  <w:rPr>
                    <w:noProof/>
                  </w:rPr>
                </w:rPrChange>
              </w:rPr>
              <w:instrText>HYPERLINK \l "_Toc332351343"</w:instrText>
            </w:r>
            <w:r w:rsidRPr="00303364">
              <w:rPr>
                <w:rStyle w:val="Hyperlink"/>
                <w:rFonts w:cstheme="minorHAnsi"/>
                <w:noProof/>
                <w:sz w:val="24"/>
                <w:szCs w:val="24"/>
                <w:rPrChange w:id="5374" w:author="DuyNgo" w:date="2012-08-10T08:15:00Z">
                  <w:rPr>
                    <w:rStyle w:val="Hyperlink"/>
                    <w:noProof/>
                  </w:rPr>
                </w:rPrChange>
              </w:rPr>
              <w:instrText xml:space="preserve"> </w:instrText>
            </w:r>
            <w:r w:rsidRPr="00303364">
              <w:rPr>
                <w:rStyle w:val="Hyperlink"/>
                <w:rFonts w:cstheme="minorHAnsi"/>
                <w:noProof/>
                <w:sz w:val="24"/>
                <w:szCs w:val="24"/>
                <w:rPrChange w:id="5375" w:author="DuyNgo" w:date="2012-08-10T08:15:00Z">
                  <w:rPr>
                    <w:rStyle w:val="Hyperlink"/>
                    <w:noProof/>
                  </w:rPr>
                </w:rPrChange>
              </w:rPr>
              <w:fldChar w:fldCharType="separate"/>
            </w:r>
            <w:r w:rsidRPr="00303364">
              <w:rPr>
                <w:rStyle w:val="Hyperlink"/>
                <w:rFonts w:cstheme="minorHAnsi"/>
                <w:noProof/>
                <w:sz w:val="24"/>
                <w:szCs w:val="24"/>
                <w:rPrChange w:id="5376" w:author="DuyNgo" w:date="2012-08-10T08:15:00Z">
                  <w:rPr>
                    <w:rStyle w:val="Hyperlink"/>
                    <w:rFonts w:ascii="Times New Roman" w:hAnsi="Times New Roman" w:cs="Times New Roman"/>
                    <w:noProof/>
                  </w:rPr>
                </w:rPrChange>
              </w:rPr>
              <w:t>1.38.1</w:t>
            </w:r>
            <w:r w:rsidRPr="00303364">
              <w:rPr>
                <w:rFonts w:eastAsiaTheme="minorEastAsia" w:cstheme="minorHAnsi"/>
                <w:noProof/>
                <w:sz w:val="24"/>
                <w:szCs w:val="24"/>
                <w:lang w:eastAsia="ja-JP"/>
                <w:rPrChange w:id="5377" w:author="DuyNgo" w:date="2012-08-10T08:15:00Z">
                  <w:rPr>
                    <w:rFonts w:eastAsiaTheme="minorEastAsia"/>
                    <w:noProof/>
                    <w:lang w:eastAsia="ja-JP"/>
                  </w:rPr>
                </w:rPrChange>
              </w:rPr>
              <w:tab/>
            </w:r>
            <w:r w:rsidRPr="00303364">
              <w:rPr>
                <w:rStyle w:val="Hyperlink"/>
                <w:rFonts w:cstheme="minorHAnsi"/>
                <w:noProof/>
                <w:sz w:val="24"/>
                <w:szCs w:val="24"/>
                <w:rPrChange w:id="5378"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379" w:author="DuyNgo" w:date="2012-08-10T08:15:00Z">
                  <w:rPr>
                    <w:noProof/>
                    <w:webHidden/>
                  </w:rPr>
                </w:rPrChange>
              </w:rPr>
              <w:tab/>
            </w:r>
            <w:r w:rsidRPr="00303364">
              <w:rPr>
                <w:rFonts w:cstheme="minorHAnsi"/>
                <w:noProof/>
                <w:webHidden/>
                <w:sz w:val="24"/>
                <w:szCs w:val="24"/>
                <w:rPrChange w:id="5380" w:author="DuyNgo" w:date="2012-08-10T08:15:00Z">
                  <w:rPr>
                    <w:noProof/>
                    <w:webHidden/>
                  </w:rPr>
                </w:rPrChange>
              </w:rPr>
              <w:fldChar w:fldCharType="begin"/>
            </w:r>
            <w:r w:rsidRPr="00303364">
              <w:rPr>
                <w:rFonts w:cstheme="minorHAnsi"/>
                <w:noProof/>
                <w:webHidden/>
                <w:sz w:val="24"/>
                <w:szCs w:val="24"/>
                <w:rPrChange w:id="5381" w:author="DuyNgo" w:date="2012-08-10T08:15:00Z">
                  <w:rPr>
                    <w:noProof/>
                    <w:webHidden/>
                  </w:rPr>
                </w:rPrChange>
              </w:rPr>
              <w:instrText xml:space="preserve"> PAGEREF _Toc332351343 \h </w:instrText>
            </w:r>
          </w:ins>
          <w:r w:rsidRPr="00303364">
            <w:rPr>
              <w:rFonts w:cstheme="minorHAnsi"/>
              <w:noProof/>
              <w:webHidden/>
              <w:sz w:val="24"/>
              <w:szCs w:val="24"/>
              <w:rPrChange w:id="5382" w:author="DuyNgo" w:date="2012-08-10T08:15:00Z">
                <w:rPr>
                  <w:rFonts w:cstheme="minorHAnsi"/>
                  <w:noProof/>
                  <w:webHidden/>
                  <w:sz w:val="24"/>
                  <w:szCs w:val="24"/>
                </w:rPr>
              </w:rPrChange>
            </w:rPr>
          </w:r>
          <w:r w:rsidRPr="00303364">
            <w:rPr>
              <w:rFonts w:cstheme="minorHAnsi"/>
              <w:noProof/>
              <w:webHidden/>
              <w:sz w:val="24"/>
              <w:szCs w:val="24"/>
              <w:rPrChange w:id="5383" w:author="DuyNgo" w:date="2012-08-10T08:15:00Z">
                <w:rPr>
                  <w:noProof/>
                  <w:webHidden/>
                </w:rPr>
              </w:rPrChange>
            </w:rPr>
            <w:fldChar w:fldCharType="separate"/>
          </w:r>
          <w:ins w:id="5384" w:author="DuyNgo" w:date="2012-08-10T08:15:00Z">
            <w:r w:rsidRPr="00303364">
              <w:rPr>
                <w:rFonts w:cstheme="minorHAnsi"/>
                <w:noProof/>
                <w:webHidden/>
                <w:sz w:val="24"/>
                <w:szCs w:val="24"/>
                <w:rPrChange w:id="5385" w:author="DuyNgo" w:date="2012-08-10T08:15:00Z">
                  <w:rPr>
                    <w:noProof/>
                    <w:webHidden/>
                  </w:rPr>
                </w:rPrChange>
              </w:rPr>
              <w:t>340</w:t>
            </w:r>
            <w:r w:rsidRPr="00303364">
              <w:rPr>
                <w:rFonts w:cstheme="minorHAnsi"/>
                <w:noProof/>
                <w:webHidden/>
                <w:sz w:val="24"/>
                <w:szCs w:val="24"/>
                <w:rPrChange w:id="5386" w:author="DuyNgo" w:date="2012-08-10T08:15:00Z">
                  <w:rPr>
                    <w:noProof/>
                    <w:webHidden/>
                  </w:rPr>
                </w:rPrChange>
              </w:rPr>
              <w:fldChar w:fldCharType="end"/>
            </w:r>
            <w:r w:rsidRPr="00303364">
              <w:rPr>
                <w:rStyle w:val="Hyperlink"/>
                <w:rFonts w:cstheme="minorHAnsi"/>
                <w:noProof/>
                <w:sz w:val="24"/>
                <w:szCs w:val="24"/>
                <w:rPrChange w:id="538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388" w:author="DuyNgo" w:date="2012-08-10T08:15:00Z"/>
              <w:rFonts w:eastAsiaTheme="minorEastAsia" w:cstheme="minorHAnsi"/>
              <w:noProof/>
              <w:sz w:val="24"/>
              <w:szCs w:val="24"/>
              <w:lang w:eastAsia="ja-JP"/>
              <w:rPrChange w:id="5389" w:author="DuyNgo" w:date="2012-08-10T08:15:00Z">
                <w:rPr>
                  <w:ins w:id="5390" w:author="DuyNgo" w:date="2012-08-10T08:15:00Z"/>
                  <w:rFonts w:eastAsiaTheme="minorEastAsia"/>
                  <w:noProof/>
                  <w:lang w:eastAsia="ja-JP"/>
                </w:rPr>
              </w:rPrChange>
            </w:rPr>
          </w:pPr>
          <w:ins w:id="5391" w:author="DuyNgo" w:date="2012-08-10T08:15:00Z">
            <w:r w:rsidRPr="00303364">
              <w:rPr>
                <w:rStyle w:val="Hyperlink"/>
                <w:rFonts w:cstheme="minorHAnsi"/>
                <w:noProof/>
                <w:sz w:val="24"/>
                <w:szCs w:val="24"/>
                <w:rPrChange w:id="5392" w:author="DuyNgo" w:date="2012-08-10T08:15:00Z">
                  <w:rPr>
                    <w:rStyle w:val="Hyperlink"/>
                    <w:noProof/>
                  </w:rPr>
                </w:rPrChange>
              </w:rPr>
              <w:fldChar w:fldCharType="begin"/>
            </w:r>
            <w:r w:rsidRPr="00303364">
              <w:rPr>
                <w:rStyle w:val="Hyperlink"/>
                <w:rFonts w:cstheme="minorHAnsi"/>
                <w:noProof/>
                <w:sz w:val="24"/>
                <w:szCs w:val="24"/>
                <w:rPrChange w:id="5393" w:author="DuyNgo" w:date="2012-08-10T08:15:00Z">
                  <w:rPr>
                    <w:rStyle w:val="Hyperlink"/>
                    <w:noProof/>
                  </w:rPr>
                </w:rPrChange>
              </w:rPr>
              <w:instrText xml:space="preserve"> </w:instrText>
            </w:r>
            <w:r w:rsidRPr="00303364">
              <w:rPr>
                <w:rFonts w:cstheme="minorHAnsi"/>
                <w:noProof/>
                <w:sz w:val="24"/>
                <w:szCs w:val="24"/>
                <w:rPrChange w:id="5394" w:author="DuyNgo" w:date="2012-08-10T08:15:00Z">
                  <w:rPr>
                    <w:noProof/>
                  </w:rPr>
                </w:rPrChange>
              </w:rPr>
              <w:instrText>HYPERLINK \l "_Toc332351344"</w:instrText>
            </w:r>
            <w:r w:rsidRPr="00303364">
              <w:rPr>
                <w:rStyle w:val="Hyperlink"/>
                <w:rFonts w:cstheme="minorHAnsi"/>
                <w:noProof/>
                <w:sz w:val="24"/>
                <w:szCs w:val="24"/>
                <w:rPrChange w:id="5395" w:author="DuyNgo" w:date="2012-08-10T08:15:00Z">
                  <w:rPr>
                    <w:rStyle w:val="Hyperlink"/>
                    <w:noProof/>
                  </w:rPr>
                </w:rPrChange>
              </w:rPr>
              <w:instrText xml:space="preserve"> </w:instrText>
            </w:r>
            <w:r w:rsidRPr="00303364">
              <w:rPr>
                <w:rStyle w:val="Hyperlink"/>
                <w:rFonts w:cstheme="minorHAnsi"/>
                <w:noProof/>
                <w:sz w:val="24"/>
                <w:szCs w:val="24"/>
                <w:rPrChange w:id="5396" w:author="DuyNgo" w:date="2012-08-10T08:15:00Z">
                  <w:rPr>
                    <w:rStyle w:val="Hyperlink"/>
                    <w:noProof/>
                  </w:rPr>
                </w:rPrChange>
              </w:rPr>
              <w:fldChar w:fldCharType="separate"/>
            </w:r>
            <w:r w:rsidRPr="00303364">
              <w:rPr>
                <w:rStyle w:val="Hyperlink"/>
                <w:rFonts w:cstheme="minorHAnsi"/>
                <w:noProof/>
                <w:sz w:val="24"/>
                <w:szCs w:val="24"/>
                <w:rPrChange w:id="5397" w:author="DuyNgo" w:date="2012-08-10T08:15:00Z">
                  <w:rPr>
                    <w:rStyle w:val="Hyperlink"/>
                    <w:rFonts w:ascii="Times New Roman" w:hAnsi="Times New Roman" w:cs="Times New Roman"/>
                    <w:noProof/>
                  </w:rPr>
                </w:rPrChange>
              </w:rPr>
              <w:t>1.38.2</w:t>
            </w:r>
            <w:r w:rsidRPr="00303364">
              <w:rPr>
                <w:rFonts w:eastAsiaTheme="minorEastAsia" w:cstheme="minorHAnsi"/>
                <w:noProof/>
                <w:sz w:val="24"/>
                <w:szCs w:val="24"/>
                <w:lang w:eastAsia="ja-JP"/>
                <w:rPrChange w:id="5398" w:author="DuyNgo" w:date="2012-08-10T08:15:00Z">
                  <w:rPr>
                    <w:rFonts w:eastAsiaTheme="minorEastAsia"/>
                    <w:noProof/>
                    <w:lang w:eastAsia="ja-JP"/>
                  </w:rPr>
                </w:rPrChange>
              </w:rPr>
              <w:tab/>
            </w:r>
            <w:r w:rsidRPr="00303364">
              <w:rPr>
                <w:rStyle w:val="Hyperlink"/>
                <w:rFonts w:cstheme="minorHAnsi"/>
                <w:noProof/>
                <w:sz w:val="24"/>
                <w:szCs w:val="24"/>
                <w:rPrChange w:id="5399"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400" w:author="DuyNgo" w:date="2012-08-10T08:15:00Z">
                  <w:rPr>
                    <w:noProof/>
                    <w:webHidden/>
                  </w:rPr>
                </w:rPrChange>
              </w:rPr>
              <w:tab/>
            </w:r>
            <w:r w:rsidRPr="00303364">
              <w:rPr>
                <w:rFonts w:cstheme="minorHAnsi"/>
                <w:noProof/>
                <w:webHidden/>
                <w:sz w:val="24"/>
                <w:szCs w:val="24"/>
                <w:rPrChange w:id="5401" w:author="DuyNgo" w:date="2012-08-10T08:15:00Z">
                  <w:rPr>
                    <w:noProof/>
                    <w:webHidden/>
                  </w:rPr>
                </w:rPrChange>
              </w:rPr>
              <w:fldChar w:fldCharType="begin"/>
            </w:r>
            <w:r w:rsidRPr="00303364">
              <w:rPr>
                <w:rFonts w:cstheme="minorHAnsi"/>
                <w:noProof/>
                <w:webHidden/>
                <w:sz w:val="24"/>
                <w:szCs w:val="24"/>
                <w:rPrChange w:id="5402" w:author="DuyNgo" w:date="2012-08-10T08:15:00Z">
                  <w:rPr>
                    <w:noProof/>
                    <w:webHidden/>
                  </w:rPr>
                </w:rPrChange>
              </w:rPr>
              <w:instrText xml:space="preserve"> PAGEREF _Toc332351344 \h </w:instrText>
            </w:r>
          </w:ins>
          <w:r w:rsidRPr="00303364">
            <w:rPr>
              <w:rFonts w:cstheme="minorHAnsi"/>
              <w:noProof/>
              <w:webHidden/>
              <w:sz w:val="24"/>
              <w:szCs w:val="24"/>
              <w:rPrChange w:id="5403" w:author="DuyNgo" w:date="2012-08-10T08:15:00Z">
                <w:rPr>
                  <w:rFonts w:cstheme="minorHAnsi"/>
                  <w:noProof/>
                  <w:webHidden/>
                  <w:sz w:val="24"/>
                  <w:szCs w:val="24"/>
                </w:rPr>
              </w:rPrChange>
            </w:rPr>
          </w:r>
          <w:r w:rsidRPr="00303364">
            <w:rPr>
              <w:rFonts w:cstheme="minorHAnsi"/>
              <w:noProof/>
              <w:webHidden/>
              <w:sz w:val="24"/>
              <w:szCs w:val="24"/>
              <w:rPrChange w:id="5404" w:author="DuyNgo" w:date="2012-08-10T08:15:00Z">
                <w:rPr>
                  <w:noProof/>
                  <w:webHidden/>
                </w:rPr>
              </w:rPrChange>
            </w:rPr>
            <w:fldChar w:fldCharType="separate"/>
          </w:r>
          <w:ins w:id="5405" w:author="DuyNgo" w:date="2012-08-10T08:15:00Z">
            <w:r w:rsidRPr="00303364">
              <w:rPr>
                <w:rFonts w:cstheme="minorHAnsi"/>
                <w:noProof/>
                <w:webHidden/>
                <w:sz w:val="24"/>
                <w:szCs w:val="24"/>
                <w:rPrChange w:id="5406" w:author="DuyNgo" w:date="2012-08-10T08:15:00Z">
                  <w:rPr>
                    <w:noProof/>
                    <w:webHidden/>
                  </w:rPr>
                </w:rPrChange>
              </w:rPr>
              <w:t>341</w:t>
            </w:r>
            <w:r w:rsidRPr="00303364">
              <w:rPr>
                <w:rFonts w:cstheme="minorHAnsi"/>
                <w:noProof/>
                <w:webHidden/>
                <w:sz w:val="24"/>
                <w:szCs w:val="24"/>
                <w:rPrChange w:id="5407" w:author="DuyNgo" w:date="2012-08-10T08:15:00Z">
                  <w:rPr>
                    <w:noProof/>
                    <w:webHidden/>
                  </w:rPr>
                </w:rPrChange>
              </w:rPr>
              <w:fldChar w:fldCharType="end"/>
            </w:r>
            <w:r w:rsidRPr="00303364">
              <w:rPr>
                <w:rStyle w:val="Hyperlink"/>
                <w:rFonts w:cstheme="minorHAnsi"/>
                <w:noProof/>
                <w:sz w:val="24"/>
                <w:szCs w:val="24"/>
                <w:rPrChange w:id="5408"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409" w:author="DuyNgo" w:date="2012-08-10T08:15:00Z"/>
              <w:rFonts w:eastAsiaTheme="minorEastAsia" w:cstheme="minorHAnsi"/>
              <w:noProof/>
              <w:sz w:val="24"/>
              <w:szCs w:val="24"/>
              <w:lang w:eastAsia="ja-JP"/>
              <w:rPrChange w:id="5410" w:author="DuyNgo" w:date="2012-08-10T08:15:00Z">
                <w:rPr>
                  <w:ins w:id="5411" w:author="DuyNgo" w:date="2012-08-10T08:15:00Z"/>
                  <w:rFonts w:eastAsiaTheme="minorEastAsia"/>
                  <w:noProof/>
                  <w:lang w:eastAsia="ja-JP"/>
                </w:rPr>
              </w:rPrChange>
            </w:rPr>
          </w:pPr>
          <w:ins w:id="5412" w:author="DuyNgo" w:date="2012-08-10T08:15:00Z">
            <w:r w:rsidRPr="00303364">
              <w:rPr>
                <w:rStyle w:val="Hyperlink"/>
                <w:rFonts w:cstheme="minorHAnsi"/>
                <w:noProof/>
                <w:sz w:val="24"/>
                <w:szCs w:val="24"/>
                <w:rPrChange w:id="5413" w:author="DuyNgo" w:date="2012-08-10T08:15:00Z">
                  <w:rPr>
                    <w:rStyle w:val="Hyperlink"/>
                    <w:noProof/>
                  </w:rPr>
                </w:rPrChange>
              </w:rPr>
              <w:fldChar w:fldCharType="begin"/>
            </w:r>
            <w:r w:rsidRPr="00303364">
              <w:rPr>
                <w:rStyle w:val="Hyperlink"/>
                <w:rFonts w:cstheme="minorHAnsi"/>
                <w:noProof/>
                <w:sz w:val="24"/>
                <w:szCs w:val="24"/>
                <w:rPrChange w:id="5414" w:author="DuyNgo" w:date="2012-08-10T08:15:00Z">
                  <w:rPr>
                    <w:rStyle w:val="Hyperlink"/>
                    <w:noProof/>
                  </w:rPr>
                </w:rPrChange>
              </w:rPr>
              <w:instrText xml:space="preserve"> </w:instrText>
            </w:r>
            <w:r w:rsidRPr="00303364">
              <w:rPr>
                <w:rFonts w:cstheme="minorHAnsi"/>
                <w:noProof/>
                <w:sz w:val="24"/>
                <w:szCs w:val="24"/>
                <w:rPrChange w:id="5415" w:author="DuyNgo" w:date="2012-08-10T08:15:00Z">
                  <w:rPr>
                    <w:noProof/>
                  </w:rPr>
                </w:rPrChange>
              </w:rPr>
              <w:instrText>HYPERLINK \l "_Toc332351345"</w:instrText>
            </w:r>
            <w:r w:rsidRPr="00303364">
              <w:rPr>
                <w:rStyle w:val="Hyperlink"/>
                <w:rFonts w:cstheme="minorHAnsi"/>
                <w:noProof/>
                <w:sz w:val="24"/>
                <w:szCs w:val="24"/>
                <w:rPrChange w:id="5416" w:author="DuyNgo" w:date="2012-08-10T08:15:00Z">
                  <w:rPr>
                    <w:rStyle w:val="Hyperlink"/>
                    <w:noProof/>
                  </w:rPr>
                </w:rPrChange>
              </w:rPr>
              <w:instrText xml:space="preserve"> </w:instrText>
            </w:r>
            <w:r w:rsidRPr="00303364">
              <w:rPr>
                <w:rStyle w:val="Hyperlink"/>
                <w:rFonts w:cstheme="minorHAnsi"/>
                <w:noProof/>
                <w:sz w:val="24"/>
                <w:szCs w:val="24"/>
                <w:rPrChange w:id="5417" w:author="DuyNgo" w:date="2012-08-10T08:15:00Z">
                  <w:rPr>
                    <w:rStyle w:val="Hyperlink"/>
                    <w:noProof/>
                  </w:rPr>
                </w:rPrChange>
              </w:rPr>
              <w:fldChar w:fldCharType="separate"/>
            </w:r>
            <w:r w:rsidRPr="00303364">
              <w:rPr>
                <w:rStyle w:val="Hyperlink"/>
                <w:rFonts w:cstheme="minorHAnsi"/>
                <w:noProof/>
                <w:sz w:val="24"/>
                <w:szCs w:val="24"/>
                <w:rPrChange w:id="5418" w:author="DuyNgo" w:date="2012-08-10T08:15:00Z">
                  <w:rPr>
                    <w:rStyle w:val="Hyperlink"/>
                    <w:rFonts w:ascii="Times New Roman" w:hAnsi="Times New Roman" w:cs="Times New Roman"/>
                    <w:noProof/>
                  </w:rPr>
                </w:rPrChange>
              </w:rPr>
              <w:t>1.39</w:t>
            </w:r>
            <w:r w:rsidRPr="00303364">
              <w:rPr>
                <w:rFonts w:eastAsiaTheme="minorEastAsia" w:cstheme="minorHAnsi"/>
                <w:noProof/>
                <w:sz w:val="24"/>
                <w:szCs w:val="24"/>
                <w:lang w:eastAsia="ja-JP"/>
                <w:rPrChange w:id="5419" w:author="DuyNgo" w:date="2012-08-10T08:15:00Z">
                  <w:rPr>
                    <w:rFonts w:eastAsiaTheme="minorEastAsia"/>
                    <w:noProof/>
                    <w:lang w:eastAsia="ja-JP"/>
                  </w:rPr>
                </w:rPrChange>
              </w:rPr>
              <w:tab/>
            </w:r>
            <w:r w:rsidRPr="00303364">
              <w:rPr>
                <w:rStyle w:val="Hyperlink"/>
                <w:rFonts w:cstheme="minorHAnsi"/>
                <w:noProof/>
                <w:sz w:val="24"/>
                <w:szCs w:val="24"/>
                <w:rPrChange w:id="5420" w:author="DuyNgo" w:date="2012-08-10T08:15:00Z">
                  <w:rPr>
                    <w:rStyle w:val="Hyperlink"/>
                    <w:rFonts w:ascii="Times New Roman" w:hAnsi="Times New Roman" w:cs="Times New Roman"/>
                    <w:noProof/>
                  </w:rPr>
                </w:rPrChange>
              </w:rPr>
              <w:t>Planner_UC03 - Update Task Use Case</w:t>
            </w:r>
            <w:r w:rsidRPr="00303364">
              <w:rPr>
                <w:rFonts w:cstheme="minorHAnsi"/>
                <w:noProof/>
                <w:webHidden/>
                <w:sz w:val="24"/>
                <w:szCs w:val="24"/>
                <w:rPrChange w:id="5421" w:author="DuyNgo" w:date="2012-08-10T08:15:00Z">
                  <w:rPr>
                    <w:noProof/>
                    <w:webHidden/>
                  </w:rPr>
                </w:rPrChange>
              </w:rPr>
              <w:tab/>
            </w:r>
            <w:r w:rsidRPr="00303364">
              <w:rPr>
                <w:rFonts w:cstheme="minorHAnsi"/>
                <w:noProof/>
                <w:webHidden/>
                <w:sz w:val="24"/>
                <w:szCs w:val="24"/>
                <w:rPrChange w:id="5422" w:author="DuyNgo" w:date="2012-08-10T08:15:00Z">
                  <w:rPr>
                    <w:noProof/>
                    <w:webHidden/>
                  </w:rPr>
                </w:rPrChange>
              </w:rPr>
              <w:fldChar w:fldCharType="begin"/>
            </w:r>
            <w:r w:rsidRPr="00303364">
              <w:rPr>
                <w:rFonts w:cstheme="minorHAnsi"/>
                <w:noProof/>
                <w:webHidden/>
                <w:sz w:val="24"/>
                <w:szCs w:val="24"/>
                <w:rPrChange w:id="5423" w:author="DuyNgo" w:date="2012-08-10T08:15:00Z">
                  <w:rPr>
                    <w:noProof/>
                    <w:webHidden/>
                  </w:rPr>
                </w:rPrChange>
              </w:rPr>
              <w:instrText xml:space="preserve"> PAGEREF _Toc332351345 \h </w:instrText>
            </w:r>
          </w:ins>
          <w:r w:rsidRPr="00303364">
            <w:rPr>
              <w:rFonts w:cstheme="minorHAnsi"/>
              <w:noProof/>
              <w:webHidden/>
              <w:sz w:val="24"/>
              <w:szCs w:val="24"/>
              <w:rPrChange w:id="5424" w:author="DuyNgo" w:date="2012-08-10T08:15:00Z">
                <w:rPr>
                  <w:rFonts w:cstheme="minorHAnsi"/>
                  <w:noProof/>
                  <w:webHidden/>
                  <w:sz w:val="24"/>
                  <w:szCs w:val="24"/>
                </w:rPr>
              </w:rPrChange>
            </w:rPr>
          </w:r>
          <w:r w:rsidRPr="00303364">
            <w:rPr>
              <w:rFonts w:cstheme="minorHAnsi"/>
              <w:noProof/>
              <w:webHidden/>
              <w:sz w:val="24"/>
              <w:szCs w:val="24"/>
              <w:rPrChange w:id="5425" w:author="DuyNgo" w:date="2012-08-10T08:15:00Z">
                <w:rPr>
                  <w:noProof/>
                  <w:webHidden/>
                </w:rPr>
              </w:rPrChange>
            </w:rPr>
            <w:fldChar w:fldCharType="separate"/>
          </w:r>
          <w:ins w:id="5426" w:author="DuyNgo" w:date="2012-08-10T08:15:00Z">
            <w:r w:rsidRPr="00303364">
              <w:rPr>
                <w:rFonts w:cstheme="minorHAnsi"/>
                <w:noProof/>
                <w:webHidden/>
                <w:sz w:val="24"/>
                <w:szCs w:val="24"/>
                <w:rPrChange w:id="5427" w:author="DuyNgo" w:date="2012-08-10T08:15:00Z">
                  <w:rPr>
                    <w:noProof/>
                    <w:webHidden/>
                  </w:rPr>
                </w:rPrChange>
              </w:rPr>
              <w:t>342</w:t>
            </w:r>
            <w:r w:rsidRPr="00303364">
              <w:rPr>
                <w:rFonts w:cstheme="minorHAnsi"/>
                <w:noProof/>
                <w:webHidden/>
                <w:sz w:val="24"/>
                <w:szCs w:val="24"/>
                <w:rPrChange w:id="5428" w:author="DuyNgo" w:date="2012-08-10T08:15:00Z">
                  <w:rPr>
                    <w:noProof/>
                    <w:webHidden/>
                  </w:rPr>
                </w:rPrChange>
              </w:rPr>
              <w:fldChar w:fldCharType="end"/>
            </w:r>
            <w:r w:rsidRPr="00303364">
              <w:rPr>
                <w:rStyle w:val="Hyperlink"/>
                <w:rFonts w:cstheme="minorHAnsi"/>
                <w:noProof/>
                <w:sz w:val="24"/>
                <w:szCs w:val="24"/>
                <w:rPrChange w:id="542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430" w:author="DuyNgo" w:date="2012-08-10T08:15:00Z"/>
              <w:rFonts w:eastAsiaTheme="minorEastAsia" w:cstheme="minorHAnsi"/>
              <w:noProof/>
              <w:sz w:val="24"/>
              <w:szCs w:val="24"/>
              <w:lang w:eastAsia="ja-JP"/>
              <w:rPrChange w:id="5431" w:author="DuyNgo" w:date="2012-08-10T08:15:00Z">
                <w:rPr>
                  <w:ins w:id="5432" w:author="DuyNgo" w:date="2012-08-10T08:15:00Z"/>
                  <w:rFonts w:eastAsiaTheme="minorEastAsia"/>
                  <w:noProof/>
                  <w:lang w:eastAsia="ja-JP"/>
                </w:rPr>
              </w:rPrChange>
            </w:rPr>
          </w:pPr>
          <w:ins w:id="5433" w:author="DuyNgo" w:date="2012-08-10T08:15:00Z">
            <w:r w:rsidRPr="00303364">
              <w:rPr>
                <w:rStyle w:val="Hyperlink"/>
                <w:rFonts w:cstheme="minorHAnsi"/>
                <w:noProof/>
                <w:sz w:val="24"/>
                <w:szCs w:val="24"/>
                <w:rPrChange w:id="5434" w:author="DuyNgo" w:date="2012-08-10T08:15:00Z">
                  <w:rPr>
                    <w:rStyle w:val="Hyperlink"/>
                    <w:noProof/>
                  </w:rPr>
                </w:rPrChange>
              </w:rPr>
              <w:fldChar w:fldCharType="begin"/>
            </w:r>
            <w:r w:rsidRPr="00303364">
              <w:rPr>
                <w:rStyle w:val="Hyperlink"/>
                <w:rFonts w:cstheme="minorHAnsi"/>
                <w:noProof/>
                <w:sz w:val="24"/>
                <w:szCs w:val="24"/>
                <w:rPrChange w:id="5435" w:author="DuyNgo" w:date="2012-08-10T08:15:00Z">
                  <w:rPr>
                    <w:rStyle w:val="Hyperlink"/>
                    <w:noProof/>
                  </w:rPr>
                </w:rPrChange>
              </w:rPr>
              <w:instrText xml:space="preserve"> </w:instrText>
            </w:r>
            <w:r w:rsidRPr="00303364">
              <w:rPr>
                <w:rFonts w:cstheme="minorHAnsi"/>
                <w:noProof/>
                <w:sz w:val="24"/>
                <w:szCs w:val="24"/>
                <w:rPrChange w:id="5436" w:author="DuyNgo" w:date="2012-08-10T08:15:00Z">
                  <w:rPr>
                    <w:noProof/>
                  </w:rPr>
                </w:rPrChange>
              </w:rPr>
              <w:instrText>HYPERLINK \l "_Toc332351346"</w:instrText>
            </w:r>
            <w:r w:rsidRPr="00303364">
              <w:rPr>
                <w:rStyle w:val="Hyperlink"/>
                <w:rFonts w:cstheme="minorHAnsi"/>
                <w:noProof/>
                <w:sz w:val="24"/>
                <w:szCs w:val="24"/>
                <w:rPrChange w:id="5437" w:author="DuyNgo" w:date="2012-08-10T08:15:00Z">
                  <w:rPr>
                    <w:rStyle w:val="Hyperlink"/>
                    <w:noProof/>
                  </w:rPr>
                </w:rPrChange>
              </w:rPr>
              <w:instrText xml:space="preserve"> </w:instrText>
            </w:r>
            <w:r w:rsidRPr="00303364">
              <w:rPr>
                <w:rStyle w:val="Hyperlink"/>
                <w:rFonts w:cstheme="minorHAnsi"/>
                <w:noProof/>
                <w:sz w:val="24"/>
                <w:szCs w:val="24"/>
                <w:rPrChange w:id="5438" w:author="DuyNgo" w:date="2012-08-10T08:15:00Z">
                  <w:rPr>
                    <w:rStyle w:val="Hyperlink"/>
                    <w:noProof/>
                  </w:rPr>
                </w:rPrChange>
              </w:rPr>
              <w:fldChar w:fldCharType="separate"/>
            </w:r>
            <w:r w:rsidRPr="00303364">
              <w:rPr>
                <w:rStyle w:val="Hyperlink"/>
                <w:rFonts w:cstheme="minorHAnsi"/>
                <w:noProof/>
                <w:sz w:val="24"/>
                <w:szCs w:val="24"/>
                <w:rPrChange w:id="5439" w:author="DuyNgo" w:date="2012-08-10T08:15:00Z">
                  <w:rPr>
                    <w:rStyle w:val="Hyperlink"/>
                    <w:rFonts w:ascii="Times New Roman" w:hAnsi="Times New Roman" w:cs="Times New Roman"/>
                    <w:noProof/>
                  </w:rPr>
                </w:rPrChange>
              </w:rPr>
              <w:t>1.39.1</w:t>
            </w:r>
            <w:r w:rsidRPr="00303364">
              <w:rPr>
                <w:rFonts w:eastAsiaTheme="minorEastAsia" w:cstheme="minorHAnsi"/>
                <w:noProof/>
                <w:sz w:val="24"/>
                <w:szCs w:val="24"/>
                <w:lang w:eastAsia="ja-JP"/>
                <w:rPrChange w:id="5440" w:author="DuyNgo" w:date="2012-08-10T08:15:00Z">
                  <w:rPr>
                    <w:rFonts w:eastAsiaTheme="minorEastAsia"/>
                    <w:noProof/>
                    <w:lang w:eastAsia="ja-JP"/>
                  </w:rPr>
                </w:rPrChange>
              </w:rPr>
              <w:tab/>
            </w:r>
            <w:r w:rsidRPr="00303364">
              <w:rPr>
                <w:rStyle w:val="Hyperlink"/>
                <w:rFonts w:cstheme="minorHAnsi"/>
                <w:noProof/>
                <w:sz w:val="24"/>
                <w:szCs w:val="24"/>
                <w:rPrChange w:id="5441"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442" w:author="DuyNgo" w:date="2012-08-10T08:15:00Z">
                  <w:rPr>
                    <w:noProof/>
                    <w:webHidden/>
                  </w:rPr>
                </w:rPrChange>
              </w:rPr>
              <w:tab/>
            </w:r>
            <w:r w:rsidRPr="00303364">
              <w:rPr>
                <w:rFonts w:cstheme="minorHAnsi"/>
                <w:noProof/>
                <w:webHidden/>
                <w:sz w:val="24"/>
                <w:szCs w:val="24"/>
                <w:rPrChange w:id="5443" w:author="DuyNgo" w:date="2012-08-10T08:15:00Z">
                  <w:rPr>
                    <w:noProof/>
                    <w:webHidden/>
                  </w:rPr>
                </w:rPrChange>
              </w:rPr>
              <w:fldChar w:fldCharType="begin"/>
            </w:r>
            <w:r w:rsidRPr="00303364">
              <w:rPr>
                <w:rFonts w:cstheme="minorHAnsi"/>
                <w:noProof/>
                <w:webHidden/>
                <w:sz w:val="24"/>
                <w:szCs w:val="24"/>
                <w:rPrChange w:id="5444" w:author="DuyNgo" w:date="2012-08-10T08:15:00Z">
                  <w:rPr>
                    <w:noProof/>
                    <w:webHidden/>
                  </w:rPr>
                </w:rPrChange>
              </w:rPr>
              <w:instrText xml:space="preserve"> PAGEREF _Toc332351346 \h </w:instrText>
            </w:r>
          </w:ins>
          <w:r w:rsidRPr="00303364">
            <w:rPr>
              <w:rFonts w:cstheme="minorHAnsi"/>
              <w:noProof/>
              <w:webHidden/>
              <w:sz w:val="24"/>
              <w:szCs w:val="24"/>
              <w:rPrChange w:id="5445" w:author="DuyNgo" w:date="2012-08-10T08:15:00Z">
                <w:rPr>
                  <w:rFonts w:cstheme="minorHAnsi"/>
                  <w:noProof/>
                  <w:webHidden/>
                  <w:sz w:val="24"/>
                  <w:szCs w:val="24"/>
                </w:rPr>
              </w:rPrChange>
            </w:rPr>
          </w:r>
          <w:r w:rsidRPr="00303364">
            <w:rPr>
              <w:rFonts w:cstheme="minorHAnsi"/>
              <w:noProof/>
              <w:webHidden/>
              <w:sz w:val="24"/>
              <w:szCs w:val="24"/>
              <w:rPrChange w:id="5446" w:author="DuyNgo" w:date="2012-08-10T08:15:00Z">
                <w:rPr>
                  <w:noProof/>
                  <w:webHidden/>
                </w:rPr>
              </w:rPrChange>
            </w:rPr>
            <w:fldChar w:fldCharType="separate"/>
          </w:r>
          <w:ins w:id="5447" w:author="DuyNgo" w:date="2012-08-10T08:15:00Z">
            <w:r w:rsidRPr="00303364">
              <w:rPr>
                <w:rFonts w:cstheme="minorHAnsi"/>
                <w:noProof/>
                <w:webHidden/>
                <w:sz w:val="24"/>
                <w:szCs w:val="24"/>
                <w:rPrChange w:id="5448" w:author="DuyNgo" w:date="2012-08-10T08:15:00Z">
                  <w:rPr>
                    <w:noProof/>
                    <w:webHidden/>
                  </w:rPr>
                </w:rPrChange>
              </w:rPr>
              <w:t>342</w:t>
            </w:r>
            <w:r w:rsidRPr="00303364">
              <w:rPr>
                <w:rFonts w:cstheme="minorHAnsi"/>
                <w:noProof/>
                <w:webHidden/>
                <w:sz w:val="24"/>
                <w:szCs w:val="24"/>
                <w:rPrChange w:id="5449" w:author="DuyNgo" w:date="2012-08-10T08:15:00Z">
                  <w:rPr>
                    <w:noProof/>
                    <w:webHidden/>
                  </w:rPr>
                </w:rPrChange>
              </w:rPr>
              <w:fldChar w:fldCharType="end"/>
            </w:r>
            <w:r w:rsidRPr="00303364">
              <w:rPr>
                <w:rStyle w:val="Hyperlink"/>
                <w:rFonts w:cstheme="minorHAnsi"/>
                <w:noProof/>
                <w:sz w:val="24"/>
                <w:szCs w:val="24"/>
                <w:rPrChange w:id="545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451" w:author="DuyNgo" w:date="2012-08-10T08:15:00Z"/>
              <w:rFonts w:eastAsiaTheme="minorEastAsia" w:cstheme="minorHAnsi"/>
              <w:noProof/>
              <w:sz w:val="24"/>
              <w:szCs w:val="24"/>
              <w:lang w:eastAsia="ja-JP"/>
              <w:rPrChange w:id="5452" w:author="DuyNgo" w:date="2012-08-10T08:15:00Z">
                <w:rPr>
                  <w:ins w:id="5453" w:author="DuyNgo" w:date="2012-08-10T08:15:00Z"/>
                  <w:rFonts w:eastAsiaTheme="minorEastAsia"/>
                  <w:noProof/>
                  <w:lang w:eastAsia="ja-JP"/>
                </w:rPr>
              </w:rPrChange>
            </w:rPr>
          </w:pPr>
          <w:ins w:id="5454" w:author="DuyNgo" w:date="2012-08-10T08:15:00Z">
            <w:r w:rsidRPr="00303364">
              <w:rPr>
                <w:rStyle w:val="Hyperlink"/>
                <w:rFonts w:cstheme="minorHAnsi"/>
                <w:noProof/>
                <w:sz w:val="24"/>
                <w:szCs w:val="24"/>
                <w:rPrChange w:id="5455" w:author="DuyNgo" w:date="2012-08-10T08:15:00Z">
                  <w:rPr>
                    <w:rStyle w:val="Hyperlink"/>
                    <w:noProof/>
                  </w:rPr>
                </w:rPrChange>
              </w:rPr>
              <w:fldChar w:fldCharType="begin"/>
            </w:r>
            <w:r w:rsidRPr="00303364">
              <w:rPr>
                <w:rStyle w:val="Hyperlink"/>
                <w:rFonts w:cstheme="minorHAnsi"/>
                <w:noProof/>
                <w:sz w:val="24"/>
                <w:szCs w:val="24"/>
                <w:rPrChange w:id="5456" w:author="DuyNgo" w:date="2012-08-10T08:15:00Z">
                  <w:rPr>
                    <w:rStyle w:val="Hyperlink"/>
                    <w:noProof/>
                  </w:rPr>
                </w:rPrChange>
              </w:rPr>
              <w:instrText xml:space="preserve"> </w:instrText>
            </w:r>
            <w:r w:rsidRPr="00303364">
              <w:rPr>
                <w:rFonts w:cstheme="minorHAnsi"/>
                <w:noProof/>
                <w:sz w:val="24"/>
                <w:szCs w:val="24"/>
                <w:rPrChange w:id="5457" w:author="DuyNgo" w:date="2012-08-10T08:15:00Z">
                  <w:rPr>
                    <w:noProof/>
                  </w:rPr>
                </w:rPrChange>
              </w:rPr>
              <w:instrText>HYPERLINK \l "_Toc332351347"</w:instrText>
            </w:r>
            <w:r w:rsidRPr="00303364">
              <w:rPr>
                <w:rStyle w:val="Hyperlink"/>
                <w:rFonts w:cstheme="minorHAnsi"/>
                <w:noProof/>
                <w:sz w:val="24"/>
                <w:szCs w:val="24"/>
                <w:rPrChange w:id="5458" w:author="DuyNgo" w:date="2012-08-10T08:15:00Z">
                  <w:rPr>
                    <w:rStyle w:val="Hyperlink"/>
                    <w:noProof/>
                  </w:rPr>
                </w:rPrChange>
              </w:rPr>
              <w:instrText xml:space="preserve"> </w:instrText>
            </w:r>
            <w:r w:rsidRPr="00303364">
              <w:rPr>
                <w:rStyle w:val="Hyperlink"/>
                <w:rFonts w:cstheme="minorHAnsi"/>
                <w:noProof/>
                <w:sz w:val="24"/>
                <w:szCs w:val="24"/>
                <w:rPrChange w:id="5459" w:author="DuyNgo" w:date="2012-08-10T08:15:00Z">
                  <w:rPr>
                    <w:rStyle w:val="Hyperlink"/>
                    <w:noProof/>
                  </w:rPr>
                </w:rPrChange>
              </w:rPr>
              <w:fldChar w:fldCharType="separate"/>
            </w:r>
            <w:r w:rsidRPr="00303364">
              <w:rPr>
                <w:rStyle w:val="Hyperlink"/>
                <w:rFonts w:cstheme="minorHAnsi"/>
                <w:noProof/>
                <w:sz w:val="24"/>
                <w:szCs w:val="24"/>
                <w:rPrChange w:id="5460" w:author="DuyNgo" w:date="2012-08-10T08:15:00Z">
                  <w:rPr>
                    <w:rStyle w:val="Hyperlink"/>
                    <w:rFonts w:ascii="Times New Roman" w:hAnsi="Times New Roman" w:cs="Times New Roman"/>
                    <w:noProof/>
                  </w:rPr>
                </w:rPrChange>
              </w:rPr>
              <w:t>1.39.2</w:t>
            </w:r>
            <w:r w:rsidRPr="00303364">
              <w:rPr>
                <w:rFonts w:eastAsiaTheme="minorEastAsia" w:cstheme="minorHAnsi"/>
                <w:noProof/>
                <w:sz w:val="24"/>
                <w:szCs w:val="24"/>
                <w:lang w:eastAsia="ja-JP"/>
                <w:rPrChange w:id="5461" w:author="DuyNgo" w:date="2012-08-10T08:15:00Z">
                  <w:rPr>
                    <w:rFonts w:eastAsiaTheme="minorEastAsia"/>
                    <w:noProof/>
                    <w:lang w:eastAsia="ja-JP"/>
                  </w:rPr>
                </w:rPrChange>
              </w:rPr>
              <w:tab/>
            </w:r>
            <w:r w:rsidRPr="00303364">
              <w:rPr>
                <w:rStyle w:val="Hyperlink"/>
                <w:rFonts w:cstheme="minorHAnsi"/>
                <w:noProof/>
                <w:sz w:val="24"/>
                <w:szCs w:val="24"/>
                <w:rPrChange w:id="5462"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463" w:author="DuyNgo" w:date="2012-08-10T08:15:00Z">
                  <w:rPr>
                    <w:noProof/>
                    <w:webHidden/>
                  </w:rPr>
                </w:rPrChange>
              </w:rPr>
              <w:tab/>
            </w:r>
            <w:r w:rsidRPr="00303364">
              <w:rPr>
                <w:rFonts w:cstheme="minorHAnsi"/>
                <w:noProof/>
                <w:webHidden/>
                <w:sz w:val="24"/>
                <w:szCs w:val="24"/>
                <w:rPrChange w:id="5464" w:author="DuyNgo" w:date="2012-08-10T08:15:00Z">
                  <w:rPr>
                    <w:noProof/>
                    <w:webHidden/>
                  </w:rPr>
                </w:rPrChange>
              </w:rPr>
              <w:fldChar w:fldCharType="begin"/>
            </w:r>
            <w:r w:rsidRPr="00303364">
              <w:rPr>
                <w:rFonts w:cstheme="minorHAnsi"/>
                <w:noProof/>
                <w:webHidden/>
                <w:sz w:val="24"/>
                <w:szCs w:val="24"/>
                <w:rPrChange w:id="5465" w:author="DuyNgo" w:date="2012-08-10T08:15:00Z">
                  <w:rPr>
                    <w:noProof/>
                    <w:webHidden/>
                  </w:rPr>
                </w:rPrChange>
              </w:rPr>
              <w:instrText xml:space="preserve"> PAGEREF _Toc332351347 \h </w:instrText>
            </w:r>
          </w:ins>
          <w:r w:rsidRPr="00303364">
            <w:rPr>
              <w:rFonts w:cstheme="minorHAnsi"/>
              <w:noProof/>
              <w:webHidden/>
              <w:sz w:val="24"/>
              <w:szCs w:val="24"/>
              <w:rPrChange w:id="5466" w:author="DuyNgo" w:date="2012-08-10T08:15:00Z">
                <w:rPr>
                  <w:rFonts w:cstheme="minorHAnsi"/>
                  <w:noProof/>
                  <w:webHidden/>
                  <w:sz w:val="24"/>
                  <w:szCs w:val="24"/>
                </w:rPr>
              </w:rPrChange>
            </w:rPr>
          </w:r>
          <w:r w:rsidRPr="00303364">
            <w:rPr>
              <w:rFonts w:cstheme="minorHAnsi"/>
              <w:noProof/>
              <w:webHidden/>
              <w:sz w:val="24"/>
              <w:szCs w:val="24"/>
              <w:rPrChange w:id="5467" w:author="DuyNgo" w:date="2012-08-10T08:15:00Z">
                <w:rPr>
                  <w:noProof/>
                  <w:webHidden/>
                </w:rPr>
              </w:rPrChange>
            </w:rPr>
            <w:fldChar w:fldCharType="separate"/>
          </w:r>
          <w:ins w:id="5468" w:author="DuyNgo" w:date="2012-08-10T08:15:00Z">
            <w:r w:rsidRPr="00303364">
              <w:rPr>
                <w:rFonts w:cstheme="minorHAnsi"/>
                <w:noProof/>
                <w:webHidden/>
                <w:sz w:val="24"/>
                <w:szCs w:val="24"/>
                <w:rPrChange w:id="5469" w:author="DuyNgo" w:date="2012-08-10T08:15:00Z">
                  <w:rPr>
                    <w:noProof/>
                    <w:webHidden/>
                  </w:rPr>
                </w:rPrChange>
              </w:rPr>
              <w:t>343</w:t>
            </w:r>
            <w:r w:rsidRPr="00303364">
              <w:rPr>
                <w:rFonts w:cstheme="minorHAnsi"/>
                <w:noProof/>
                <w:webHidden/>
                <w:sz w:val="24"/>
                <w:szCs w:val="24"/>
                <w:rPrChange w:id="5470" w:author="DuyNgo" w:date="2012-08-10T08:15:00Z">
                  <w:rPr>
                    <w:noProof/>
                    <w:webHidden/>
                  </w:rPr>
                </w:rPrChange>
              </w:rPr>
              <w:fldChar w:fldCharType="end"/>
            </w:r>
            <w:r w:rsidRPr="00303364">
              <w:rPr>
                <w:rStyle w:val="Hyperlink"/>
                <w:rFonts w:cstheme="minorHAnsi"/>
                <w:noProof/>
                <w:sz w:val="24"/>
                <w:szCs w:val="24"/>
                <w:rPrChange w:id="5471"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472" w:author="DuyNgo" w:date="2012-08-10T08:15:00Z"/>
              <w:rFonts w:eastAsiaTheme="minorEastAsia" w:cstheme="minorHAnsi"/>
              <w:noProof/>
              <w:sz w:val="24"/>
              <w:szCs w:val="24"/>
              <w:lang w:eastAsia="ja-JP"/>
              <w:rPrChange w:id="5473" w:author="DuyNgo" w:date="2012-08-10T08:15:00Z">
                <w:rPr>
                  <w:ins w:id="5474" w:author="DuyNgo" w:date="2012-08-10T08:15:00Z"/>
                  <w:rFonts w:eastAsiaTheme="minorEastAsia"/>
                  <w:noProof/>
                  <w:lang w:eastAsia="ja-JP"/>
                </w:rPr>
              </w:rPrChange>
            </w:rPr>
          </w:pPr>
          <w:ins w:id="5475" w:author="DuyNgo" w:date="2012-08-10T08:15:00Z">
            <w:r w:rsidRPr="00303364">
              <w:rPr>
                <w:rStyle w:val="Hyperlink"/>
                <w:rFonts w:cstheme="minorHAnsi"/>
                <w:noProof/>
                <w:sz w:val="24"/>
                <w:szCs w:val="24"/>
                <w:rPrChange w:id="5476" w:author="DuyNgo" w:date="2012-08-10T08:15:00Z">
                  <w:rPr>
                    <w:rStyle w:val="Hyperlink"/>
                    <w:noProof/>
                  </w:rPr>
                </w:rPrChange>
              </w:rPr>
              <w:fldChar w:fldCharType="begin"/>
            </w:r>
            <w:r w:rsidRPr="00303364">
              <w:rPr>
                <w:rStyle w:val="Hyperlink"/>
                <w:rFonts w:cstheme="minorHAnsi"/>
                <w:noProof/>
                <w:sz w:val="24"/>
                <w:szCs w:val="24"/>
                <w:rPrChange w:id="5477" w:author="DuyNgo" w:date="2012-08-10T08:15:00Z">
                  <w:rPr>
                    <w:rStyle w:val="Hyperlink"/>
                    <w:noProof/>
                  </w:rPr>
                </w:rPrChange>
              </w:rPr>
              <w:instrText xml:space="preserve"> </w:instrText>
            </w:r>
            <w:r w:rsidRPr="00303364">
              <w:rPr>
                <w:rFonts w:cstheme="minorHAnsi"/>
                <w:noProof/>
                <w:sz w:val="24"/>
                <w:szCs w:val="24"/>
                <w:rPrChange w:id="5478" w:author="DuyNgo" w:date="2012-08-10T08:15:00Z">
                  <w:rPr>
                    <w:noProof/>
                  </w:rPr>
                </w:rPrChange>
              </w:rPr>
              <w:instrText>HYPERLINK \l "_Toc332351348"</w:instrText>
            </w:r>
            <w:r w:rsidRPr="00303364">
              <w:rPr>
                <w:rStyle w:val="Hyperlink"/>
                <w:rFonts w:cstheme="minorHAnsi"/>
                <w:noProof/>
                <w:sz w:val="24"/>
                <w:szCs w:val="24"/>
                <w:rPrChange w:id="5479" w:author="DuyNgo" w:date="2012-08-10T08:15:00Z">
                  <w:rPr>
                    <w:rStyle w:val="Hyperlink"/>
                    <w:noProof/>
                  </w:rPr>
                </w:rPrChange>
              </w:rPr>
              <w:instrText xml:space="preserve"> </w:instrText>
            </w:r>
            <w:r w:rsidRPr="00303364">
              <w:rPr>
                <w:rStyle w:val="Hyperlink"/>
                <w:rFonts w:cstheme="minorHAnsi"/>
                <w:noProof/>
                <w:sz w:val="24"/>
                <w:szCs w:val="24"/>
                <w:rPrChange w:id="5480" w:author="DuyNgo" w:date="2012-08-10T08:15:00Z">
                  <w:rPr>
                    <w:rStyle w:val="Hyperlink"/>
                    <w:noProof/>
                  </w:rPr>
                </w:rPrChange>
              </w:rPr>
              <w:fldChar w:fldCharType="separate"/>
            </w:r>
            <w:r w:rsidRPr="00303364">
              <w:rPr>
                <w:rStyle w:val="Hyperlink"/>
                <w:rFonts w:cstheme="minorHAnsi"/>
                <w:noProof/>
                <w:sz w:val="24"/>
                <w:szCs w:val="24"/>
                <w:rPrChange w:id="5481" w:author="DuyNgo" w:date="2012-08-10T08:15:00Z">
                  <w:rPr>
                    <w:rStyle w:val="Hyperlink"/>
                    <w:rFonts w:ascii="Times New Roman" w:hAnsi="Times New Roman" w:cs="Times New Roman"/>
                    <w:noProof/>
                  </w:rPr>
                </w:rPrChange>
              </w:rPr>
              <w:t>1.40</w:t>
            </w:r>
            <w:r w:rsidRPr="00303364">
              <w:rPr>
                <w:rFonts w:eastAsiaTheme="minorEastAsia" w:cstheme="minorHAnsi"/>
                <w:noProof/>
                <w:sz w:val="24"/>
                <w:szCs w:val="24"/>
                <w:lang w:eastAsia="ja-JP"/>
                <w:rPrChange w:id="5482" w:author="DuyNgo" w:date="2012-08-10T08:15:00Z">
                  <w:rPr>
                    <w:rFonts w:eastAsiaTheme="minorEastAsia"/>
                    <w:noProof/>
                    <w:lang w:eastAsia="ja-JP"/>
                  </w:rPr>
                </w:rPrChange>
              </w:rPr>
              <w:tab/>
            </w:r>
            <w:r w:rsidRPr="00303364">
              <w:rPr>
                <w:rStyle w:val="Hyperlink"/>
                <w:rFonts w:cstheme="minorHAnsi"/>
                <w:noProof/>
                <w:sz w:val="24"/>
                <w:szCs w:val="24"/>
                <w:rPrChange w:id="5483" w:author="DuyNgo" w:date="2012-08-10T08:15:00Z">
                  <w:rPr>
                    <w:rStyle w:val="Hyperlink"/>
                    <w:rFonts w:ascii="Times New Roman" w:hAnsi="Times New Roman" w:cs="Times New Roman"/>
                    <w:noProof/>
                  </w:rPr>
                </w:rPrChange>
              </w:rPr>
              <w:t>Planner_UC04 - Delete Task Use Case</w:t>
            </w:r>
            <w:r w:rsidRPr="00303364">
              <w:rPr>
                <w:rFonts w:cstheme="minorHAnsi"/>
                <w:noProof/>
                <w:webHidden/>
                <w:sz w:val="24"/>
                <w:szCs w:val="24"/>
                <w:rPrChange w:id="5484" w:author="DuyNgo" w:date="2012-08-10T08:15:00Z">
                  <w:rPr>
                    <w:noProof/>
                    <w:webHidden/>
                  </w:rPr>
                </w:rPrChange>
              </w:rPr>
              <w:tab/>
            </w:r>
            <w:r w:rsidRPr="00303364">
              <w:rPr>
                <w:rFonts w:cstheme="minorHAnsi"/>
                <w:noProof/>
                <w:webHidden/>
                <w:sz w:val="24"/>
                <w:szCs w:val="24"/>
                <w:rPrChange w:id="5485" w:author="DuyNgo" w:date="2012-08-10T08:15:00Z">
                  <w:rPr>
                    <w:noProof/>
                    <w:webHidden/>
                  </w:rPr>
                </w:rPrChange>
              </w:rPr>
              <w:fldChar w:fldCharType="begin"/>
            </w:r>
            <w:r w:rsidRPr="00303364">
              <w:rPr>
                <w:rFonts w:cstheme="minorHAnsi"/>
                <w:noProof/>
                <w:webHidden/>
                <w:sz w:val="24"/>
                <w:szCs w:val="24"/>
                <w:rPrChange w:id="5486" w:author="DuyNgo" w:date="2012-08-10T08:15:00Z">
                  <w:rPr>
                    <w:noProof/>
                    <w:webHidden/>
                  </w:rPr>
                </w:rPrChange>
              </w:rPr>
              <w:instrText xml:space="preserve"> PAGEREF _Toc332351348 \h </w:instrText>
            </w:r>
          </w:ins>
          <w:r w:rsidRPr="00303364">
            <w:rPr>
              <w:rFonts w:cstheme="minorHAnsi"/>
              <w:noProof/>
              <w:webHidden/>
              <w:sz w:val="24"/>
              <w:szCs w:val="24"/>
              <w:rPrChange w:id="5487" w:author="DuyNgo" w:date="2012-08-10T08:15:00Z">
                <w:rPr>
                  <w:rFonts w:cstheme="minorHAnsi"/>
                  <w:noProof/>
                  <w:webHidden/>
                  <w:sz w:val="24"/>
                  <w:szCs w:val="24"/>
                </w:rPr>
              </w:rPrChange>
            </w:rPr>
          </w:r>
          <w:r w:rsidRPr="00303364">
            <w:rPr>
              <w:rFonts w:cstheme="minorHAnsi"/>
              <w:noProof/>
              <w:webHidden/>
              <w:sz w:val="24"/>
              <w:szCs w:val="24"/>
              <w:rPrChange w:id="5488" w:author="DuyNgo" w:date="2012-08-10T08:15:00Z">
                <w:rPr>
                  <w:noProof/>
                  <w:webHidden/>
                </w:rPr>
              </w:rPrChange>
            </w:rPr>
            <w:fldChar w:fldCharType="separate"/>
          </w:r>
          <w:ins w:id="5489" w:author="DuyNgo" w:date="2012-08-10T08:15:00Z">
            <w:r w:rsidRPr="00303364">
              <w:rPr>
                <w:rFonts w:cstheme="minorHAnsi"/>
                <w:noProof/>
                <w:webHidden/>
                <w:sz w:val="24"/>
                <w:szCs w:val="24"/>
                <w:rPrChange w:id="5490" w:author="DuyNgo" w:date="2012-08-10T08:15:00Z">
                  <w:rPr>
                    <w:noProof/>
                    <w:webHidden/>
                  </w:rPr>
                </w:rPrChange>
              </w:rPr>
              <w:t>343</w:t>
            </w:r>
            <w:r w:rsidRPr="00303364">
              <w:rPr>
                <w:rFonts w:cstheme="minorHAnsi"/>
                <w:noProof/>
                <w:webHidden/>
                <w:sz w:val="24"/>
                <w:szCs w:val="24"/>
                <w:rPrChange w:id="5491" w:author="DuyNgo" w:date="2012-08-10T08:15:00Z">
                  <w:rPr>
                    <w:noProof/>
                    <w:webHidden/>
                  </w:rPr>
                </w:rPrChange>
              </w:rPr>
              <w:fldChar w:fldCharType="end"/>
            </w:r>
            <w:r w:rsidRPr="00303364">
              <w:rPr>
                <w:rStyle w:val="Hyperlink"/>
                <w:rFonts w:cstheme="minorHAnsi"/>
                <w:noProof/>
                <w:sz w:val="24"/>
                <w:szCs w:val="24"/>
                <w:rPrChange w:id="549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493" w:author="DuyNgo" w:date="2012-08-10T08:15:00Z"/>
              <w:rFonts w:eastAsiaTheme="minorEastAsia" w:cstheme="minorHAnsi"/>
              <w:noProof/>
              <w:sz w:val="24"/>
              <w:szCs w:val="24"/>
              <w:lang w:eastAsia="ja-JP"/>
              <w:rPrChange w:id="5494" w:author="DuyNgo" w:date="2012-08-10T08:15:00Z">
                <w:rPr>
                  <w:ins w:id="5495" w:author="DuyNgo" w:date="2012-08-10T08:15:00Z"/>
                  <w:rFonts w:eastAsiaTheme="minorEastAsia"/>
                  <w:noProof/>
                  <w:lang w:eastAsia="ja-JP"/>
                </w:rPr>
              </w:rPrChange>
            </w:rPr>
          </w:pPr>
          <w:ins w:id="5496" w:author="DuyNgo" w:date="2012-08-10T08:15:00Z">
            <w:r w:rsidRPr="00303364">
              <w:rPr>
                <w:rStyle w:val="Hyperlink"/>
                <w:rFonts w:cstheme="minorHAnsi"/>
                <w:noProof/>
                <w:sz w:val="24"/>
                <w:szCs w:val="24"/>
                <w:rPrChange w:id="5497" w:author="DuyNgo" w:date="2012-08-10T08:15:00Z">
                  <w:rPr>
                    <w:rStyle w:val="Hyperlink"/>
                    <w:noProof/>
                  </w:rPr>
                </w:rPrChange>
              </w:rPr>
              <w:fldChar w:fldCharType="begin"/>
            </w:r>
            <w:r w:rsidRPr="00303364">
              <w:rPr>
                <w:rStyle w:val="Hyperlink"/>
                <w:rFonts w:cstheme="minorHAnsi"/>
                <w:noProof/>
                <w:sz w:val="24"/>
                <w:szCs w:val="24"/>
                <w:rPrChange w:id="5498" w:author="DuyNgo" w:date="2012-08-10T08:15:00Z">
                  <w:rPr>
                    <w:rStyle w:val="Hyperlink"/>
                    <w:noProof/>
                  </w:rPr>
                </w:rPrChange>
              </w:rPr>
              <w:instrText xml:space="preserve"> </w:instrText>
            </w:r>
            <w:r w:rsidRPr="00303364">
              <w:rPr>
                <w:rFonts w:cstheme="minorHAnsi"/>
                <w:noProof/>
                <w:sz w:val="24"/>
                <w:szCs w:val="24"/>
                <w:rPrChange w:id="5499" w:author="DuyNgo" w:date="2012-08-10T08:15:00Z">
                  <w:rPr>
                    <w:noProof/>
                  </w:rPr>
                </w:rPrChange>
              </w:rPr>
              <w:instrText>HYPERLINK \l "_Toc332351349"</w:instrText>
            </w:r>
            <w:r w:rsidRPr="00303364">
              <w:rPr>
                <w:rStyle w:val="Hyperlink"/>
                <w:rFonts w:cstheme="minorHAnsi"/>
                <w:noProof/>
                <w:sz w:val="24"/>
                <w:szCs w:val="24"/>
                <w:rPrChange w:id="5500" w:author="DuyNgo" w:date="2012-08-10T08:15:00Z">
                  <w:rPr>
                    <w:rStyle w:val="Hyperlink"/>
                    <w:noProof/>
                  </w:rPr>
                </w:rPrChange>
              </w:rPr>
              <w:instrText xml:space="preserve"> </w:instrText>
            </w:r>
            <w:r w:rsidRPr="00303364">
              <w:rPr>
                <w:rStyle w:val="Hyperlink"/>
                <w:rFonts w:cstheme="minorHAnsi"/>
                <w:noProof/>
                <w:sz w:val="24"/>
                <w:szCs w:val="24"/>
                <w:rPrChange w:id="5501" w:author="DuyNgo" w:date="2012-08-10T08:15:00Z">
                  <w:rPr>
                    <w:rStyle w:val="Hyperlink"/>
                    <w:noProof/>
                  </w:rPr>
                </w:rPrChange>
              </w:rPr>
              <w:fldChar w:fldCharType="separate"/>
            </w:r>
            <w:r w:rsidRPr="00303364">
              <w:rPr>
                <w:rStyle w:val="Hyperlink"/>
                <w:rFonts w:cstheme="minorHAnsi"/>
                <w:noProof/>
                <w:sz w:val="24"/>
                <w:szCs w:val="24"/>
                <w:rPrChange w:id="5502" w:author="DuyNgo" w:date="2012-08-10T08:15:00Z">
                  <w:rPr>
                    <w:rStyle w:val="Hyperlink"/>
                    <w:rFonts w:ascii="Times New Roman" w:hAnsi="Times New Roman" w:cs="Times New Roman"/>
                    <w:noProof/>
                  </w:rPr>
                </w:rPrChange>
              </w:rPr>
              <w:t>1.40.1</w:t>
            </w:r>
            <w:r w:rsidRPr="00303364">
              <w:rPr>
                <w:rFonts w:eastAsiaTheme="minorEastAsia" w:cstheme="minorHAnsi"/>
                <w:noProof/>
                <w:sz w:val="24"/>
                <w:szCs w:val="24"/>
                <w:lang w:eastAsia="ja-JP"/>
                <w:rPrChange w:id="5503" w:author="DuyNgo" w:date="2012-08-10T08:15:00Z">
                  <w:rPr>
                    <w:rFonts w:eastAsiaTheme="minorEastAsia"/>
                    <w:noProof/>
                    <w:lang w:eastAsia="ja-JP"/>
                  </w:rPr>
                </w:rPrChange>
              </w:rPr>
              <w:tab/>
            </w:r>
            <w:r w:rsidRPr="00303364">
              <w:rPr>
                <w:rStyle w:val="Hyperlink"/>
                <w:rFonts w:cstheme="minorHAnsi"/>
                <w:noProof/>
                <w:sz w:val="24"/>
                <w:szCs w:val="24"/>
                <w:rPrChange w:id="5504"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505" w:author="DuyNgo" w:date="2012-08-10T08:15:00Z">
                  <w:rPr>
                    <w:noProof/>
                    <w:webHidden/>
                  </w:rPr>
                </w:rPrChange>
              </w:rPr>
              <w:tab/>
            </w:r>
            <w:r w:rsidRPr="00303364">
              <w:rPr>
                <w:rFonts w:cstheme="minorHAnsi"/>
                <w:noProof/>
                <w:webHidden/>
                <w:sz w:val="24"/>
                <w:szCs w:val="24"/>
                <w:rPrChange w:id="5506" w:author="DuyNgo" w:date="2012-08-10T08:15:00Z">
                  <w:rPr>
                    <w:noProof/>
                    <w:webHidden/>
                  </w:rPr>
                </w:rPrChange>
              </w:rPr>
              <w:fldChar w:fldCharType="begin"/>
            </w:r>
            <w:r w:rsidRPr="00303364">
              <w:rPr>
                <w:rFonts w:cstheme="minorHAnsi"/>
                <w:noProof/>
                <w:webHidden/>
                <w:sz w:val="24"/>
                <w:szCs w:val="24"/>
                <w:rPrChange w:id="5507" w:author="DuyNgo" w:date="2012-08-10T08:15:00Z">
                  <w:rPr>
                    <w:noProof/>
                    <w:webHidden/>
                  </w:rPr>
                </w:rPrChange>
              </w:rPr>
              <w:instrText xml:space="preserve"> PAGEREF _Toc332351349 \h </w:instrText>
            </w:r>
          </w:ins>
          <w:r w:rsidRPr="00303364">
            <w:rPr>
              <w:rFonts w:cstheme="minorHAnsi"/>
              <w:noProof/>
              <w:webHidden/>
              <w:sz w:val="24"/>
              <w:szCs w:val="24"/>
              <w:rPrChange w:id="5508" w:author="DuyNgo" w:date="2012-08-10T08:15:00Z">
                <w:rPr>
                  <w:rFonts w:cstheme="minorHAnsi"/>
                  <w:noProof/>
                  <w:webHidden/>
                  <w:sz w:val="24"/>
                  <w:szCs w:val="24"/>
                </w:rPr>
              </w:rPrChange>
            </w:rPr>
          </w:r>
          <w:r w:rsidRPr="00303364">
            <w:rPr>
              <w:rFonts w:cstheme="minorHAnsi"/>
              <w:noProof/>
              <w:webHidden/>
              <w:sz w:val="24"/>
              <w:szCs w:val="24"/>
              <w:rPrChange w:id="5509" w:author="DuyNgo" w:date="2012-08-10T08:15:00Z">
                <w:rPr>
                  <w:noProof/>
                  <w:webHidden/>
                </w:rPr>
              </w:rPrChange>
            </w:rPr>
            <w:fldChar w:fldCharType="separate"/>
          </w:r>
          <w:ins w:id="5510" w:author="DuyNgo" w:date="2012-08-10T08:15:00Z">
            <w:r w:rsidRPr="00303364">
              <w:rPr>
                <w:rFonts w:cstheme="minorHAnsi"/>
                <w:noProof/>
                <w:webHidden/>
                <w:sz w:val="24"/>
                <w:szCs w:val="24"/>
                <w:rPrChange w:id="5511" w:author="DuyNgo" w:date="2012-08-10T08:15:00Z">
                  <w:rPr>
                    <w:noProof/>
                    <w:webHidden/>
                  </w:rPr>
                </w:rPrChange>
              </w:rPr>
              <w:t>343</w:t>
            </w:r>
            <w:r w:rsidRPr="00303364">
              <w:rPr>
                <w:rFonts w:cstheme="minorHAnsi"/>
                <w:noProof/>
                <w:webHidden/>
                <w:sz w:val="24"/>
                <w:szCs w:val="24"/>
                <w:rPrChange w:id="5512" w:author="DuyNgo" w:date="2012-08-10T08:15:00Z">
                  <w:rPr>
                    <w:noProof/>
                    <w:webHidden/>
                  </w:rPr>
                </w:rPrChange>
              </w:rPr>
              <w:fldChar w:fldCharType="end"/>
            </w:r>
            <w:r w:rsidRPr="00303364">
              <w:rPr>
                <w:rStyle w:val="Hyperlink"/>
                <w:rFonts w:cstheme="minorHAnsi"/>
                <w:noProof/>
                <w:sz w:val="24"/>
                <w:szCs w:val="24"/>
                <w:rPrChange w:id="551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514" w:author="DuyNgo" w:date="2012-08-10T08:15:00Z"/>
              <w:rFonts w:eastAsiaTheme="minorEastAsia" w:cstheme="minorHAnsi"/>
              <w:noProof/>
              <w:sz w:val="24"/>
              <w:szCs w:val="24"/>
              <w:lang w:eastAsia="ja-JP"/>
              <w:rPrChange w:id="5515" w:author="DuyNgo" w:date="2012-08-10T08:15:00Z">
                <w:rPr>
                  <w:ins w:id="5516" w:author="DuyNgo" w:date="2012-08-10T08:15:00Z"/>
                  <w:rFonts w:eastAsiaTheme="minorEastAsia"/>
                  <w:noProof/>
                  <w:lang w:eastAsia="ja-JP"/>
                </w:rPr>
              </w:rPrChange>
            </w:rPr>
          </w:pPr>
          <w:ins w:id="5517" w:author="DuyNgo" w:date="2012-08-10T08:15:00Z">
            <w:r w:rsidRPr="00303364">
              <w:rPr>
                <w:rStyle w:val="Hyperlink"/>
                <w:rFonts w:cstheme="minorHAnsi"/>
                <w:noProof/>
                <w:sz w:val="24"/>
                <w:szCs w:val="24"/>
                <w:rPrChange w:id="5518" w:author="DuyNgo" w:date="2012-08-10T08:15:00Z">
                  <w:rPr>
                    <w:rStyle w:val="Hyperlink"/>
                    <w:noProof/>
                  </w:rPr>
                </w:rPrChange>
              </w:rPr>
              <w:fldChar w:fldCharType="begin"/>
            </w:r>
            <w:r w:rsidRPr="00303364">
              <w:rPr>
                <w:rStyle w:val="Hyperlink"/>
                <w:rFonts w:cstheme="minorHAnsi"/>
                <w:noProof/>
                <w:sz w:val="24"/>
                <w:szCs w:val="24"/>
                <w:rPrChange w:id="5519" w:author="DuyNgo" w:date="2012-08-10T08:15:00Z">
                  <w:rPr>
                    <w:rStyle w:val="Hyperlink"/>
                    <w:noProof/>
                  </w:rPr>
                </w:rPrChange>
              </w:rPr>
              <w:instrText xml:space="preserve"> </w:instrText>
            </w:r>
            <w:r w:rsidRPr="00303364">
              <w:rPr>
                <w:rFonts w:cstheme="minorHAnsi"/>
                <w:noProof/>
                <w:sz w:val="24"/>
                <w:szCs w:val="24"/>
                <w:rPrChange w:id="5520" w:author="DuyNgo" w:date="2012-08-10T08:15:00Z">
                  <w:rPr>
                    <w:noProof/>
                  </w:rPr>
                </w:rPrChange>
              </w:rPr>
              <w:instrText>HYPERLINK \l "_Toc332351350"</w:instrText>
            </w:r>
            <w:r w:rsidRPr="00303364">
              <w:rPr>
                <w:rStyle w:val="Hyperlink"/>
                <w:rFonts w:cstheme="minorHAnsi"/>
                <w:noProof/>
                <w:sz w:val="24"/>
                <w:szCs w:val="24"/>
                <w:rPrChange w:id="5521" w:author="DuyNgo" w:date="2012-08-10T08:15:00Z">
                  <w:rPr>
                    <w:rStyle w:val="Hyperlink"/>
                    <w:noProof/>
                  </w:rPr>
                </w:rPrChange>
              </w:rPr>
              <w:instrText xml:space="preserve"> </w:instrText>
            </w:r>
            <w:r w:rsidRPr="00303364">
              <w:rPr>
                <w:rStyle w:val="Hyperlink"/>
                <w:rFonts w:cstheme="minorHAnsi"/>
                <w:noProof/>
                <w:sz w:val="24"/>
                <w:szCs w:val="24"/>
                <w:rPrChange w:id="5522" w:author="DuyNgo" w:date="2012-08-10T08:15:00Z">
                  <w:rPr>
                    <w:rStyle w:val="Hyperlink"/>
                    <w:noProof/>
                  </w:rPr>
                </w:rPrChange>
              </w:rPr>
              <w:fldChar w:fldCharType="separate"/>
            </w:r>
            <w:r w:rsidRPr="00303364">
              <w:rPr>
                <w:rStyle w:val="Hyperlink"/>
                <w:rFonts w:cstheme="minorHAnsi"/>
                <w:noProof/>
                <w:sz w:val="24"/>
                <w:szCs w:val="24"/>
                <w:rPrChange w:id="5523" w:author="DuyNgo" w:date="2012-08-10T08:15:00Z">
                  <w:rPr>
                    <w:rStyle w:val="Hyperlink"/>
                    <w:rFonts w:ascii="Times New Roman" w:hAnsi="Times New Roman" w:cs="Times New Roman"/>
                    <w:noProof/>
                  </w:rPr>
                </w:rPrChange>
              </w:rPr>
              <w:t>1.40.2</w:t>
            </w:r>
            <w:r w:rsidRPr="00303364">
              <w:rPr>
                <w:rFonts w:eastAsiaTheme="minorEastAsia" w:cstheme="minorHAnsi"/>
                <w:noProof/>
                <w:sz w:val="24"/>
                <w:szCs w:val="24"/>
                <w:lang w:eastAsia="ja-JP"/>
                <w:rPrChange w:id="5524" w:author="DuyNgo" w:date="2012-08-10T08:15:00Z">
                  <w:rPr>
                    <w:rFonts w:eastAsiaTheme="minorEastAsia"/>
                    <w:noProof/>
                    <w:lang w:eastAsia="ja-JP"/>
                  </w:rPr>
                </w:rPrChange>
              </w:rPr>
              <w:tab/>
            </w:r>
            <w:r w:rsidRPr="00303364">
              <w:rPr>
                <w:rStyle w:val="Hyperlink"/>
                <w:rFonts w:cstheme="minorHAnsi"/>
                <w:noProof/>
                <w:sz w:val="24"/>
                <w:szCs w:val="24"/>
                <w:rPrChange w:id="5525"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526" w:author="DuyNgo" w:date="2012-08-10T08:15:00Z">
                  <w:rPr>
                    <w:noProof/>
                    <w:webHidden/>
                  </w:rPr>
                </w:rPrChange>
              </w:rPr>
              <w:tab/>
            </w:r>
            <w:r w:rsidRPr="00303364">
              <w:rPr>
                <w:rFonts w:cstheme="minorHAnsi"/>
                <w:noProof/>
                <w:webHidden/>
                <w:sz w:val="24"/>
                <w:szCs w:val="24"/>
                <w:rPrChange w:id="5527" w:author="DuyNgo" w:date="2012-08-10T08:15:00Z">
                  <w:rPr>
                    <w:noProof/>
                    <w:webHidden/>
                  </w:rPr>
                </w:rPrChange>
              </w:rPr>
              <w:fldChar w:fldCharType="begin"/>
            </w:r>
            <w:r w:rsidRPr="00303364">
              <w:rPr>
                <w:rFonts w:cstheme="minorHAnsi"/>
                <w:noProof/>
                <w:webHidden/>
                <w:sz w:val="24"/>
                <w:szCs w:val="24"/>
                <w:rPrChange w:id="5528" w:author="DuyNgo" w:date="2012-08-10T08:15:00Z">
                  <w:rPr>
                    <w:noProof/>
                    <w:webHidden/>
                  </w:rPr>
                </w:rPrChange>
              </w:rPr>
              <w:instrText xml:space="preserve"> PAGEREF _Toc332351350 \h </w:instrText>
            </w:r>
          </w:ins>
          <w:r w:rsidRPr="00303364">
            <w:rPr>
              <w:rFonts w:cstheme="minorHAnsi"/>
              <w:noProof/>
              <w:webHidden/>
              <w:sz w:val="24"/>
              <w:szCs w:val="24"/>
              <w:rPrChange w:id="5529" w:author="DuyNgo" w:date="2012-08-10T08:15:00Z">
                <w:rPr>
                  <w:rFonts w:cstheme="minorHAnsi"/>
                  <w:noProof/>
                  <w:webHidden/>
                  <w:sz w:val="24"/>
                  <w:szCs w:val="24"/>
                </w:rPr>
              </w:rPrChange>
            </w:rPr>
          </w:r>
          <w:r w:rsidRPr="00303364">
            <w:rPr>
              <w:rFonts w:cstheme="minorHAnsi"/>
              <w:noProof/>
              <w:webHidden/>
              <w:sz w:val="24"/>
              <w:szCs w:val="24"/>
              <w:rPrChange w:id="5530" w:author="DuyNgo" w:date="2012-08-10T08:15:00Z">
                <w:rPr>
                  <w:noProof/>
                  <w:webHidden/>
                </w:rPr>
              </w:rPrChange>
            </w:rPr>
            <w:fldChar w:fldCharType="separate"/>
          </w:r>
          <w:ins w:id="5531" w:author="DuyNgo" w:date="2012-08-10T08:15:00Z">
            <w:r w:rsidRPr="00303364">
              <w:rPr>
                <w:rFonts w:cstheme="minorHAnsi"/>
                <w:noProof/>
                <w:webHidden/>
                <w:sz w:val="24"/>
                <w:szCs w:val="24"/>
                <w:rPrChange w:id="5532" w:author="DuyNgo" w:date="2012-08-10T08:15:00Z">
                  <w:rPr>
                    <w:noProof/>
                    <w:webHidden/>
                  </w:rPr>
                </w:rPrChange>
              </w:rPr>
              <w:t>344</w:t>
            </w:r>
            <w:r w:rsidRPr="00303364">
              <w:rPr>
                <w:rFonts w:cstheme="minorHAnsi"/>
                <w:noProof/>
                <w:webHidden/>
                <w:sz w:val="24"/>
                <w:szCs w:val="24"/>
                <w:rPrChange w:id="5533" w:author="DuyNgo" w:date="2012-08-10T08:15:00Z">
                  <w:rPr>
                    <w:noProof/>
                    <w:webHidden/>
                  </w:rPr>
                </w:rPrChange>
              </w:rPr>
              <w:fldChar w:fldCharType="end"/>
            </w:r>
            <w:r w:rsidRPr="00303364">
              <w:rPr>
                <w:rStyle w:val="Hyperlink"/>
                <w:rFonts w:cstheme="minorHAnsi"/>
                <w:noProof/>
                <w:sz w:val="24"/>
                <w:szCs w:val="24"/>
                <w:rPrChange w:id="5534"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535" w:author="DuyNgo" w:date="2012-08-10T08:15:00Z"/>
              <w:rFonts w:eastAsiaTheme="minorEastAsia" w:cstheme="minorHAnsi"/>
              <w:noProof/>
              <w:sz w:val="24"/>
              <w:szCs w:val="24"/>
              <w:lang w:eastAsia="ja-JP"/>
              <w:rPrChange w:id="5536" w:author="DuyNgo" w:date="2012-08-10T08:15:00Z">
                <w:rPr>
                  <w:ins w:id="5537" w:author="DuyNgo" w:date="2012-08-10T08:15:00Z"/>
                  <w:rFonts w:eastAsiaTheme="minorEastAsia"/>
                  <w:noProof/>
                  <w:lang w:eastAsia="ja-JP"/>
                </w:rPr>
              </w:rPrChange>
            </w:rPr>
          </w:pPr>
          <w:ins w:id="5538" w:author="DuyNgo" w:date="2012-08-10T08:15:00Z">
            <w:r w:rsidRPr="00303364">
              <w:rPr>
                <w:rStyle w:val="Hyperlink"/>
                <w:rFonts w:cstheme="minorHAnsi"/>
                <w:noProof/>
                <w:sz w:val="24"/>
                <w:szCs w:val="24"/>
                <w:rPrChange w:id="5539" w:author="DuyNgo" w:date="2012-08-10T08:15:00Z">
                  <w:rPr>
                    <w:rStyle w:val="Hyperlink"/>
                    <w:noProof/>
                  </w:rPr>
                </w:rPrChange>
              </w:rPr>
              <w:fldChar w:fldCharType="begin"/>
            </w:r>
            <w:r w:rsidRPr="00303364">
              <w:rPr>
                <w:rStyle w:val="Hyperlink"/>
                <w:rFonts w:cstheme="minorHAnsi"/>
                <w:noProof/>
                <w:sz w:val="24"/>
                <w:szCs w:val="24"/>
                <w:rPrChange w:id="5540" w:author="DuyNgo" w:date="2012-08-10T08:15:00Z">
                  <w:rPr>
                    <w:rStyle w:val="Hyperlink"/>
                    <w:noProof/>
                  </w:rPr>
                </w:rPrChange>
              </w:rPr>
              <w:instrText xml:space="preserve"> </w:instrText>
            </w:r>
            <w:r w:rsidRPr="00303364">
              <w:rPr>
                <w:rFonts w:cstheme="minorHAnsi"/>
                <w:noProof/>
                <w:sz w:val="24"/>
                <w:szCs w:val="24"/>
                <w:rPrChange w:id="5541" w:author="DuyNgo" w:date="2012-08-10T08:15:00Z">
                  <w:rPr>
                    <w:noProof/>
                  </w:rPr>
                </w:rPrChange>
              </w:rPr>
              <w:instrText>HYPERLINK \l "_Toc332351351"</w:instrText>
            </w:r>
            <w:r w:rsidRPr="00303364">
              <w:rPr>
                <w:rStyle w:val="Hyperlink"/>
                <w:rFonts w:cstheme="minorHAnsi"/>
                <w:noProof/>
                <w:sz w:val="24"/>
                <w:szCs w:val="24"/>
                <w:rPrChange w:id="5542" w:author="DuyNgo" w:date="2012-08-10T08:15:00Z">
                  <w:rPr>
                    <w:rStyle w:val="Hyperlink"/>
                    <w:noProof/>
                  </w:rPr>
                </w:rPrChange>
              </w:rPr>
              <w:instrText xml:space="preserve"> </w:instrText>
            </w:r>
            <w:r w:rsidRPr="00303364">
              <w:rPr>
                <w:rStyle w:val="Hyperlink"/>
                <w:rFonts w:cstheme="minorHAnsi"/>
                <w:noProof/>
                <w:sz w:val="24"/>
                <w:szCs w:val="24"/>
                <w:rPrChange w:id="5543" w:author="DuyNgo" w:date="2012-08-10T08:15:00Z">
                  <w:rPr>
                    <w:rStyle w:val="Hyperlink"/>
                    <w:noProof/>
                  </w:rPr>
                </w:rPrChange>
              </w:rPr>
              <w:fldChar w:fldCharType="separate"/>
            </w:r>
            <w:r w:rsidRPr="00303364">
              <w:rPr>
                <w:rStyle w:val="Hyperlink"/>
                <w:rFonts w:cstheme="minorHAnsi"/>
                <w:noProof/>
                <w:sz w:val="24"/>
                <w:szCs w:val="24"/>
                <w:rPrChange w:id="5544" w:author="DuyNgo" w:date="2012-08-10T08:15:00Z">
                  <w:rPr>
                    <w:rStyle w:val="Hyperlink"/>
                    <w:rFonts w:ascii="Times New Roman" w:hAnsi="Times New Roman" w:cs="Times New Roman"/>
                    <w:noProof/>
                  </w:rPr>
                </w:rPrChange>
              </w:rPr>
              <w:t>1.41</w:t>
            </w:r>
            <w:r w:rsidRPr="00303364">
              <w:rPr>
                <w:rFonts w:eastAsiaTheme="minorEastAsia" w:cstheme="minorHAnsi"/>
                <w:noProof/>
                <w:sz w:val="24"/>
                <w:szCs w:val="24"/>
                <w:lang w:eastAsia="ja-JP"/>
                <w:rPrChange w:id="5545" w:author="DuyNgo" w:date="2012-08-10T08:15:00Z">
                  <w:rPr>
                    <w:rFonts w:eastAsiaTheme="minorEastAsia"/>
                    <w:noProof/>
                    <w:lang w:eastAsia="ja-JP"/>
                  </w:rPr>
                </w:rPrChange>
              </w:rPr>
              <w:tab/>
            </w:r>
            <w:r w:rsidRPr="00303364">
              <w:rPr>
                <w:rStyle w:val="Hyperlink"/>
                <w:rFonts w:cstheme="minorHAnsi"/>
                <w:noProof/>
                <w:sz w:val="24"/>
                <w:szCs w:val="24"/>
                <w:rPrChange w:id="5546" w:author="DuyNgo" w:date="2012-08-10T08:15:00Z">
                  <w:rPr>
                    <w:rStyle w:val="Hyperlink"/>
                    <w:rFonts w:ascii="Times New Roman" w:hAnsi="Times New Roman" w:cs="Times New Roman"/>
                    <w:noProof/>
                  </w:rPr>
                </w:rPrChange>
              </w:rPr>
              <w:t>Planner_UC05 - Import Task Use Case</w:t>
            </w:r>
            <w:r w:rsidRPr="00303364">
              <w:rPr>
                <w:rFonts w:cstheme="minorHAnsi"/>
                <w:noProof/>
                <w:webHidden/>
                <w:sz w:val="24"/>
                <w:szCs w:val="24"/>
                <w:rPrChange w:id="5547" w:author="DuyNgo" w:date="2012-08-10T08:15:00Z">
                  <w:rPr>
                    <w:noProof/>
                    <w:webHidden/>
                  </w:rPr>
                </w:rPrChange>
              </w:rPr>
              <w:tab/>
            </w:r>
            <w:r w:rsidRPr="00303364">
              <w:rPr>
                <w:rFonts w:cstheme="minorHAnsi"/>
                <w:noProof/>
                <w:webHidden/>
                <w:sz w:val="24"/>
                <w:szCs w:val="24"/>
                <w:rPrChange w:id="5548" w:author="DuyNgo" w:date="2012-08-10T08:15:00Z">
                  <w:rPr>
                    <w:noProof/>
                    <w:webHidden/>
                  </w:rPr>
                </w:rPrChange>
              </w:rPr>
              <w:fldChar w:fldCharType="begin"/>
            </w:r>
            <w:r w:rsidRPr="00303364">
              <w:rPr>
                <w:rFonts w:cstheme="minorHAnsi"/>
                <w:noProof/>
                <w:webHidden/>
                <w:sz w:val="24"/>
                <w:szCs w:val="24"/>
                <w:rPrChange w:id="5549" w:author="DuyNgo" w:date="2012-08-10T08:15:00Z">
                  <w:rPr>
                    <w:noProof/>
                    <w:webHidden/>
                  </w:rPr>
                </w:rPrChange>
              </w:rPr>
              <w:instrText xml:space="preserve"> PAGEREF _Toc332351351 \h </w:instrText>
            </w:r>
          </w:ins>
          <w:r w:rsidRPr="00303364">
            <w:rPr>
              <w:rFonts w:cstheme="minorHAnsi"/>
              <w:noProof/>
              <w:webHidden/>
              <w:sz w:val="24"/>
              <w:szCs w:val="24"/>
              <w:rPrChange w:id="5550" w:author="DuyNgo" w:date="2012-08-10T08:15:00Z">
                <w:rPr>
                  <w:rFonts w:cstheme="minorHAnsi"/>
                  <w:noProof/>
                  <w:webHidden/>
                  <w:sz w:val="24"/>
                  <w:szCs w:val="24"/>
                </w:rPr>
              </w:rPrChange>
            </w:rPr>
          </w:r>
          <w:r w:rsidRPr="00303364">
            <w:rPr>
              <w:rFonts w:cstheme="minorHAnsi"/>
              <w:noProof/>
              <w:webHidden/>
              <w:sz w:val="24"/>
              <w:szCs w:val="24"/>
              <w:rPrChange w:id="5551" w:author="DuyNgo" w:date="2012-08-10T08:15:00Z">
                <w:rPr>
                  <w:noProof/>
                  <w:webHidden/>
                </w:rPr>
              </w:rPrChange>
            </w:rPr>
            <w:fldChar w:fldCharType="separate"/>
          </w:r>
          <w:ins w:id="5552" w:author="DuyNgo" w:date="2012-08-10T08:15:00Z">
            <w:r w:rsidRPr="00303364">
              <w:rPr>
                <w:rFonts w:cstheme="minorHAnsi"/>
                <w:noProof/>
                <w:webHidden/>
                <w:sz w:val="24"/>
                <w:szCs w:val="24"/>
                <w:rPrChange w:id="5553" w:author="DuyNgo" w:date="2012-08-10T08:15:00Z">
                  <w:rPr>
                    <w:noProof/>
                    <w:webHidden/>
                  </w:rPr>
                </w:rPrChange>
              </w:rPr>
              <w:t>344</w:t>
            </w:r>
            <w:r w:rsidRPr="00303364">
              <w:rPr>
                <w:rFonts w:cstheme="minorHAnsi"/>
                <w:noProof/>
                <w:webHidden/>
                <w:sz w:val="24"/>
                <w:szCs w:val="24"/>
                <w:rPrChange w:id="5554" w:author="DuyNgo" w:date="2012-08-10T08:15:00Z">
                  <w:rPr>
                    <w:noProof/>
                    <w:webHidden/>
                  </w:rPr>
                </w:rPrChange>
              </w:rPr>
              <w:fldChar w:fldCharType="end"/>
            </w:r>
            <w:r w:rsidRPr="00303364">
              <w:rPr>
                <w:rStyle w:val="Hyperlink"/>
                <w:rFonts w:cstheme="minorHAnsi"/>
                <w:noProof/>
                <w:sz w:val="24"/>
                <w:szCs w:val="24"/>
                <w:rPrChange w:id="555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556" w:author="DuyNgo" w:date="2012-08-10T08:15:00Z"/>
              <w:rFonts w:eastAsiaTheme="minorEastAsia" w:cstheme="minorHAnsi"/>
              <w:noProof/>
              <w:sz w:val="24"/>
              <w:szCs w:val="24"/>
              <w:lang w:eastAsia="ja-JP"/>
              <w:rPrChange w:id="5557" w:author="DuyNgo" w:date="2012-08-10T08:15:00Z">
                <w:rPr>
                  <w:ins w:id="5558" w:author="DuyNgo" w:date="2012-08-10T08:15:00Z"/>
                  <w:rFonts w:eastAsiaTheme="minorEastAsia"/>
                  <w:noProof/>
                  <w:lang w:eastAsia="ja-JP"/>
                </w:rPr>
              </w:rPrChange>
            </w:rPr>
          </w:pPr>
          <w:ins w:id="5559" w:author="DuyNgo" w:date="2012-08-10T08:15:00Z">
            <w:r w:rsidRPr="00303364">
              <w:rPr>
                <w:rStyle w:val="Hyperlink"/>
                <w:rFonts w:cstheme="minorHAnsi"/>
                <w:noProof/>
                <w:sz w:val="24"/>
                <w:szCs w:val="24"/>
                <w:rPrChange w:id="5560" w:author="DuyNgo" w:date="2012-08-10T08:15:00Z">
                  <w:rPr>
                    <w:rStyle w:val="Hyperlink"/>
                    <w:noProof/>
                  </w:rPr>
                </w:rPrChange>
              </w:rPr>
              <w:fldChar w:fldCharType="begin"/>
            </w:r>
            <w:r w:rsidRPr="00303364">
              <w:rPr>
                <w:rStyle w:val="Hyperlink"/>
                <w:rFonts w:cstheme="minorHAnsi"/>
                <w:noProof/>
                <w:sz w:val="24"/>
                <w:szCs w:val="24"/>
                <w:rPrChange w:id="5561" w:author="DuyNgo" w:date="2012-08-10T08:15:00Z">
                  <w:rPr>
                    <w:rStyle w:val="Hyperlink"/>
                    <w:noProof/>
                  </w:rPr>
                </w:rPrChange>
              </w:rPr>
              <w:instrText xml:space="preserve"> </w:instrText>
            </w:r>
            <w:r w:rsidRPr="00303364">
              <w:rPr>
                <w:rFonts w:cstheme="minorHAnsi"/>
                <w:noProof/>
                <w:sz w:val="24"/>
                <w:szCs w:val="24"/>
                <w:rPrChange w:id="5562" w:author="DuyNgo" w:date="2012-08-10T08:15:00Z">
                  <w:rPr>
                    <w:noProof/>
                  </w:rPr>
                </w:rPrChange>
              </w:rPr>
              <w:instrText>HYPERLINK \l "_Toc332351352"</w:instrText>
            </w:r>
            <w:r w:rsidRPr="00303364">
              <w:rPr>
                <w:rStyle w:val="Hyperlink"/>
                <w:rFonts w:cstheme="minorHAnsi"/>
                <w:noProof/>
                <w:sz w:val="24"/>
                <w:szCs w:val="24"/>
                <w:rPrChange w:id="5563" w:author="DuyNgo" w:date="2012-08-10T08:15:00Z">
                  <w:rPr>
                    <w:rStyle w:val="Hyperlink"/>
                    <w:noProof/>
                  </w:rPr>
                </w:rPrChange>
              </w:rPr>
              <w:instrText xml:space="preserve"> </w:instrText>
            </w:r>
            <w:r w:rsidRPr="00303364">
              <w:rPr>
                <w:rStyle w:val="Hyperlink"/>
                <w:rFonts w:cstheme="minorHAnsi"/>
                <w:noProof/>
                <w:sz w:val="24"/>
                <w:szCs w:val="24"/>
                <w:rPrChange w:id="5564" w:author="DuyNgo" w:date="2012-08-10T08:15:00Z">
                  <w:rPr>
                    <w:rStyle w:val="Hyperlink"/>
                    <w:noProof/>
                  </w:rPr>
                </w:rPrChange>
              </w:rPr>
              <w:fldChar w:fldCharType="separate"/>
            </w:r>
            <w:r w:rsidRPr="00303364">
              <w:rPr>
                <w:rStyle w:val="Hyperlink"/>
                <w:rFonts w:cstheme="minorHAnsi"/>
                <w:noProof/>
                <w:sz w:val="24"/>
                <w:szCs w:val="24"/>
                <w:rPrChange w:id="5565" w:author="DuyNgo" w:date="2012-08-10T08:15:00Z">
                  <w:rPr>
                    <w:rStyle w:val="Hyperlink"/>
                    <w:rFonts w:ascii="Times New Roman" w:hAnsi="Times New Roman" w:cs="Times New Roman"/>
                    <w:noProof/>
                  </w:rPr>
                </w:rPrChange>
              </w:rPr>
              <w:t>1.41.1</w:t>
            </w:r>
            <w:r w:rsidRPr="00303364">
              <w:rPr>
                <w:rFonts w:eastAsiaTheme="minorEastAsia" w:cstheme="minorHAnsi"/>
                <w:noProof/>
                <w:sz w:val="24"/>
                <w:szCs w:val="24"/>
                <w:lang w:eastAsia="ja-JP"/>
                <w:rPrChange w:id="5566" w:author="DuyNgo" w:date="2012-08-10T08:15:00Z">
                  <w:rPr>
                    <w:rFonts w:eastAsiaTheme="minorEastAsia"/>
                    <w:noProof/>
                    <w:lang w:eastAsia="ja-JP"/>
                  </w:rPr>
                </w:rPrChange>
              </w:rPr>
              <w:tab/>
            </w:r>
            <w:r w:rsidRPr="00303364">
              <w:rPr>
                <w:rStyle w:val="Hyperlink"/>
                <w:rFonts w:cstheme="minorHAnsi"/>
                <w:noProof/>
                <w:sz w:val="24"/>
                <w:szCs w:val="24"/>
                <w:rPrChange w:id="5567"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568" w:author="DuyNgo" w:date="2012-08-10T08:15:00Z">
                  <w:rPr>
                    <w:noProof/>
                    <w:webHidden/>
                  </w:rPr>
                </w:rPrChange>
              </w:rPr>
              <w:tab/>
            </w:r>
            <w:r w:rsidRPr="00303364">
              <w:rPr>
                <w:rFonts w:cstheme="minorHAnsi"/>
                <w:noProof/>
                <w:webHidden/>
                <w:sz w:val="24"/>
                <w:szCs w:val="24"/>
                <w:rPrChange w:id="5569" w:author="DuyNgo" w:date="2012-08-10T08:15:00Z">
                  <w:rPr>
                    <w:noProof/>
                    <w:webHidden/>
                  </w:rPr>
                </w:rPrChange>
              </w:rPr>
              <w:fldChar w:fldCharType="begin"/>
            </w:r>
            <w:r w:rsidRPr="00303364">
              <w:rPr>
                <w:rFonts w:cstheme="minorHAnsi"/>
                <w:noProof/>
                <w:webHidden/>
                <w:sz w:val="24"/>
                <w:szCs w:val="24"/>
                <w:rPrChange w:id="5570" w:author="DuyNgo" w:date="2012-08-10T08:15:00Z">
                  <w:rPr>
                    <w:noProof/>
                    <w:webHidden/>
                  </w:rPr>
                </w:rPrChange>
              </w:rPr>
              <w:instrText xml:space="preserve"> PAGEREF _Toc332351352 \h </w:instrText>
            </w:r>
          </w:ins>
          <w:r w:rsidRPr="00303364">
            <w:rPr>
              <w:rFonts w:cstheme="minorHAnsi"/>
              <w:noProof/>
              <w:webHidden/>
              <w:sz w:val="24"/>
              <w:szCs w:val="24"/>
              <w:rPrChange w:id="5571" w:author="DuyNgo" w:date="2012-08-10T08:15:00Z">
                <w:rPr>
                  <w:rFonts w:cstheme="minorHAnsi"/>
                  <w:noProof/>
                  <w:webHidden/>
                  <w:sz w:val="24"/>
                  <w:szCs w:val="24"/>
                </w:rPr>
              </w:rPrChange>
            </w:rPr>
          </w:r>
          <w:r w:rsidRPr="00303364">
            <w:rPr>
              <w:rFonts w:cstheme="minorHAnsi"/>
              <w:noProof/>
              <w:webHidden/>
              <w:sz w:val="24"/>
              <w:szCs w:val="24"/>
              <w:rPrChange w:id="5572" w:author="DuyNgo" w:date="2012-08-10T08:15:00Z">
                <w:rPr>
                  <w:noProof/>
                  <w:webHidden/>
                </w:rPr>
              </w:rPrChange>
            </w:rPr>
            <w:fldChar w:fldCharType="separate"/>
          </w:r>
          <w:ins w:id="5573" w:author="DuyNgo" w:date="2012-08-10T08:15:00Z">
            <w:r w:rsidRPr="00303364">
              <w:rPr>
                <w:rFonts w:cstheme="minorHAnsi"/>
                <w:noProof/>
                <w:webHidden/>
                <w:sz w:val="24"/>
                <w:szCs w:val="24"/>
                <w:rPrChange w:id="5574" w:author="DuyNgo" w:date="2012-08-10T08:15:00Z">
                  <w:rPr>
                    <w:noProof/>
                    <w:webHidden/>
                  </w:rPr>
                </w:rPrChange>
              </w:rPr>
              <w:t>344</w:t>
            </w:r>
            <w:r w:rsidRPr="00303364">
              <w:rPr>
                <w:rFonts w:cstheme="minorHAnsi"/>
                <w:noProof/>
                <w:webHidden/>
                <w:sz w:val="24"/>
                <w:szCs w:val="24"/>
                <w:rPrChange w:id="5575" w:author="DuyNgo" w:date="2012-08-10T08:15:00Z">
                  <w:rPr>
                    <w:noProof/>
                    <w:webHidden/>
                  </w:rPr>
                </w:rPrChange>
              </w:rPr>
              <w:fldChar w:fldCharType="end"/>
            </w:r>
            <w:r w:rsidRPr="00303364">
              <w:rPr>
                <w:rStyle w:val="Hyperlink"/>
                <w:rFonts w:cstheme="minorHAnsi"/>
                <w:noProof/>
                <w:sz w:val="24"/>
                <w:szCs w:val="24"/>
                <w:rPrChange w:id="557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577" w:author="DuyNgo" w:date="2012-08-10T08:15:00Z"/>
              <w:rFonts w:eastAsiaTheme="minorEastAsia" w:cstheme="minorHAnsi"/>
              <w:noProof/>
              <w:sz w:val="24"/>
              <w:szCs w:val="24"/>
              <w:lang w:eastAsia="ja-JP"/>
              <w:rPrChange w:id="5578" w:author="DuyNgo" w:date="2012-08-10T08:15:00Z">
                <w:rPr>
                  <w:ins w:id="5579" w:author="DuyNgo" w:date="2012-08-10T08:15:00Z"/>
                  <w:rFonts w:eastAsiaTheme="minorEastAsia"/>
                  <w:noProof/>
                  <w:lang w:eastAsia="ja-JP"/>
                </w:rPr>
              </w:rPrChange>
            </w:rPr>
          </w:pPr>
          <w:ins w:id="5580" w:author="DuyNgo" w:date="2012-08-10T08:15:00Z">
            <w:r w:rsidRPr="00303364">
              <w:rPr>
                <w:rStyle w:val="Hyperlink"/>
                <w:rFonts w:cstheme="minorHAnsi"/>
                <w:noProof/>
                <w:sz w:val="24"/>
                <w:szCs w:val="24"/>
                <w:rPrChange w:id="5581" w:author="DuyNgo" w:date="2012-08-10T08:15:00Z">
                  <w:rPr>
                    <w:rStyle w:val="Hyperlink"/>
                    <w:noProof/>
                  </w:rPr>
                </w:rPrChange>
              </w:rPr>
              <w:fldChar w:fldCharType="begin"/>
            </w:r>
            <w:r w:rsidRPr="00303364">
              <w:rPr>
                <w:rStyle w:val="Hyperlink"/>
                <w:rFonts w:cstheme="minorHAnsi"/>
                <w:noProof/>
                <w:sz w:val="24"/>
                <w:szCs w:val="24"/>
                <w:rPrChange w:id="5582" w:author="DuyNgo" w:date="2012-08-10T08:15:00Z">
                  <w:rPr>
                    <w:rStyle w:val="Hyperlink"/>
                    <w:noProof/>
                  </w:rPr>
                </w:rPrChange>
              </w:rPr>
              <w:instrText xml:space="preserve"> </w:instrText>
            </w:r>
            <w:r w:rsidRPr="00303364">
              <w:rPr>
                <w:rFonts w:cstheme="minorHAnsi"/>
                <w:noProof/>
                <w:sz w:val="24"/>
                <w:szCs w:val="24"/>
                <w:rPrChange w:id="5583" w:author="DuyNgo" w:date="2012-08-10T08:15:00Z">
                  <w:rPr>
                    <w:noProof/>
                  </w:rPr>
                </w:rPrChange>
              </w:rPr>
              <w:instrText>HYPERLINK \l "_Toc332351353"</w:instrText>
            </w:r>
            <w:r w:rsidRPr="00303364">
              <w:rPr>
                <w:rStyle w:val="Hyperlink"/>
                <w:rFonts w:cstheme="minorHAnsi"/>
                <w:noProof/>
                <w:sz w:val="24"/>
                <w:szCs w:val="24"/>
                <w:rPrChange w:id="5584" w:author="DuyNgo" w:date="2012-08-10T08:15:00Z">
                  <w:rPr>
                    <w:rStyle w:val="Hyperlink"/>
                    <w:noProof/>
                  </w:rPr>
                </w:rPrChange>
              </w:rPr>
              <w:instrText xml:space="preserve"> </w:instrText>
            </w:r>
            <w:r w:rsidRPr="00303364">
              <w:rPr>
                <w:rStyle w:val="Hyperlink"/>
                <w:rFonts w:cstheme="minorHAnsi"/>
                <w:noProof/>
                <w:sz w:val="24"/>
                <w:szCs w:val="24"/>
                <w:rPrChange w:id="5585" w:author="DuyNgo" w:date="2012-08-10T08:15:00Z">
                  <w:rPr>
                    <w:rStyle w:val="Hyperlink"/>
                    <w:noProof/>
                  </w:rPr>
                </w:rPrChange>
              </w:rPr>
              <w:fldChar w:fldCharType="separate"/>
            </w:r>
            <w:r w:rsidRPr="00303364">
              <w:rPr>
                <w:rStyle w:val="Hyperlink"/>
                <w:rFonts w:cstheme="minorHAnsi"/>
                <w:noProof/>
                <w:sz w:val="24"/>
                <w:szCs w:val="24"/>
                <w:rPrChange w:id="5586" w:author="DuyNgo" w:date="2012-08-10T08:15:00Z">
                  <w:rPr>
                    <w:rStyle w:val="Hyperlink"/>
                    <w:rFonts w:ascii="Times New Roman" w:hAnsi="Times New Roman" w:cs="Times New Roman"/>
                    <w:noProof/>
                  </w:rPr>
                </w:rPrChange>
              </w:rPr>
              <w:t>1.41.2</w:t>
            </w:r>
            <w:r w:rsidRPr="00303364">
              <w:rPr>
                <w:rFonts w:eastAsiaTheme="minorEastAsia" w:cstheme="minorHAnsi"/>
                <w:noProof/>
                <w:sz w:val="24"/>
                <w:szCs w:val="24"/>
                <w:lang w:eastAsia="ja-JP"/>
                <w:rPrChange w:id="5587" w:author="DuyNgo" w:date="2012-08-10T08:15:00Z">
                  <w:rPr>
                    <w:rFonts w:eastAsiaTheme="minorEastAsia"/>
                    <w:noProof/>
                    <w:lang w:eastAsia="ja-JP"/>
                  </w:rPr>
                </w:rPrChange>
              </w:rPr>
              <w:tab/>
            </w:r>
            <w:r w:rsidRPr="00303364">
              <w:rPr>
                <w:rStyle w:val="Hyperlink"/>
                <w:rFonts w:cstheme="minorHAnsi"/>
                <w:noProof/>
                <w:sz w:val="24"/>
                <w:szCs w:val="24"/>
                <w:rPrChange w:id="5588"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589" w:author="DuyNgo" w:date="2012-08-10T08:15:00Z">
                  <w:rPr>
                    <w:noProof/>
                    <w:webHidden/>
                  </w:rPr>
                </w:rPrChange>
              </w:rPr>
              <w:tab/>
            </w:r>
            <w:r w:rsidRPr="00303364">
              <w:rPr>
                <w:rFonts w:cstheme="minorHAnsi"/>
                <w:noProof/>
                <w:webHidden/>
                <w:sz w:val="24"/>
                <w:szCs w:val="24"/>
                <w:rPrChange w:id="5590" w:author="DuyNgo" w:date="2012-08-10T08:15:00Z">
                  <w:rPr>
                    <w:noProof/>
                    <w:webHidden/>
                  </w:rPr>
                </w:rPrChange>
              </w:rPr>
              <w:fldChar w:fldCharType="begin"/>
            </w:r>
            <w:r w:rsidRPr="00303364">
              <w:rPr>
                <w:rFonts w:cstheme="minorHAnsi"/>
                <w:noProof/>
                <w:webHidden/>
                <w:sz w:val="24"/>
                <w:szCs w:val="24"/>
                <w:rPrChange w:id="5591" w:author="DuyNgo" w:date="2012-08-10T08:15:00Z">
                  <w:rPr>
                    <w:noProof/>
                    <w:webHidden/>
                  </w:rPr>
                </w:rPrChange>
              </w:rPr>
              <w:instrText xml:space="preserve"> PAGEREF _Toc332351353 \h </w:instrText>
            </w:r>
          </w:ins>
          <w:r w:rsidRPr="00303364">
            <w:rPr>
              <w:rFonts w:cstheme="minorHAnsi"/>
              <w:noProof/>
              <w:webHidden/>
              <w:sz w:val="24"/>
              <w:szCs w:val="24"/>
              <w:rPrChange w:id="5592" w:author="DuyNgo" w:date="2012-08-10T08:15:00Z">
                <w:rPr>
                  <w:rFonts w:cstheme="minorHAnsi"/>
                  <w:noProof/>
                  <w:webHidden/>
                  <w:sz w:val="24"/>
                  <w:szCs w:val="24"/>
                </w:rPr>
              </w:rPrChange>
            </w:rPr>
          </w:r>
          <w:r w:rsidRPr="00303364">
            <w:rPr>
              <w:rFonts w:cstheme="minorHAnsi"/>
              <w:noProof/>
              <w:webHidden/>
              <w:sz w:val="24"/>
              <w:szCs w:val="24"/>
              <w:rPrChange w:id="5593" w:author="DuyNgo" w:date="2012-08-10T08:15:00Z">
                <w:rPr>
                  <w:noProof/>
                  <w:webHidden/>
                </w:rPr>
              </w:rPrChange>
            </w:rPr>
            <w:fldChar w:fldCharType="separate"/>
          </w:r>
          <w:ins w:id="5594" w:author="DuyNgo" w:date="2012-08-10T08:15:00Z">
            <w:r w:rsidRPr="00303364">
              <w:rPr>
                <w:rFonts w:cstheme="minorHAnsi"/>
                <w:noProof/>
                <w:webHidden/>
                <w:sz w:val="24"/>
                <w:szCs w:val="24"/>
                <w:rPrChange w:id="5595" w:author="DuyNgo" w:date="2012-08-10T08:15:00Z">
                  <w:rPr>
                    <w:noProof/>
                    <w:webHidden/>
                  </w:rPr>
                </w:rPrChange>
              </w:rPr>
              <w:t>345</w:t>
            </w:r>
            <w:r w:rsidRPr="00303364">
              <w:rPr>
                <w:rFonts w:cstheme="minorHAnsi"/>
                <w:noProof/>
                <w:webHidden/>
                <w:sz w:val="24"/>
                <w:szCs w:val="24"/>
                <w:rPrChange w:id="5596" w:author="DuyNgo" w:date="2012-08-10T08:15:00Z">
                  <w:rPr>
                    <w:noProof/>
                    <w:webHidden/>
                  </w:rPr>
                </w:rPrChange>
              </w:rPr>
              <w:fldChar w:fldCharType="end"/>
            </w:r>
            <w:r w:rsidRPr="00303364">
              <w:rPr>
                <w:rStyle w:val="Hyperlink"/>
                <w:rFonts w:cstheme="minorHAnsi"/>
                <w:noProof/>
                <w:sz w:val="24"/>
                <w:szCs w:val="24"/>
                <w:rPrChange w:id="5597"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598" w:author="DuyNgo" w:date="2012-08-10T08:15:00Z"/>
              <w:rFonts w:eastAsiaTheme="minorEastAsia" w:cstheme="minorHAnsi"/>
              <w:noProof/>
              <w:sz w:val="24"/>
              <w:szCs w:val="24"/>
              <w:lang w:eastAsia="ja-JP"/>
              <w:rPrChange w:id="5599" w:author="DuyNgo" w:date="2012-08-10T08:15:00Z">
                <w:rPr>
                  <w:ins w:id="5600" w:author="DuyNgo" w:date="2012-08-10T08:15:00Z"/>
                  <w:rFonts w:eastAsiaTheme="minorEastAsia"/>
                  <w:noProof/>
                  <w:lang w:eastAsia="ja-JP"/>
                </w:rPr>
              </w:rPrChange>
            </w:rPr>
          </w:pPr>
          <w:ins w:id="5601" w:author="DuyNgo" w:date="2012-08-10T08:15:00Z">
            <w:r w:rsidRPr="00303364">
              <w:rPr>
                <w:rStyle w:val="Hyperlink"/>
                <w:rFonts w:cstheme="minorHAnsi"/>
                <w:noProof/>
                <w:sz w:val="24"/>
                <w:szCs w:val="24"/>
                <w:rPrChange w:id="5602" w:author="DuyNgo" w:date="2012-08-10T08:15:00Z">
                  <w:rPr>
                    <w:rStyle w:val="Hyperlink"/>
                    <w:noProof/>
                  </w:rPr>
                </w:rPrChange>
              </w:rPr>
              <w:fldChar w:fldCharType="begin"/>
            </w:r>
            <w:r w:rsidRPr="00303364">
              <w:rPr>
                <w:rStyle w:val="Hyperlink"/>
                <w:rFonts w:cstheme="minorHAnsi"/>
                <w:noProof/>
                <w:sz w:val="24"/>
                <w:szCs w:val="24"/>
                <w:rPrChange w:id="5603" w:author="DuyNgo" w:date="2012-08-10T08:15:00Z">
                  <w:rPr>
                    <w:rStyle w:val="Hyperlink"/>
                    <w:noProof/>
                  </w:rPr>
                </w:rPrChange>
              </w:rPr>
              <w:instrText xml:space="preserve"> </w:instrText>
            </w:r>
            <w:r w:rsidRPr="00303364">
              <w:rPr>
                <w:rFonts w:cstheme="minorHAnsi"/>
                <w:noProof/>
                <w:sz w:val="24"/>
                <w:szCs w:val="24"/>
                <w:rPrChange w:id="5604" w:author="DuyNgo" w:date="2012-08-10T08:15:00Z">
                  <w:rPr>
                    <w:noProof/>
                  </w:rPr>
                </w:rPrChange>
              </w:rPr>
              <w:instrText>HYPERLINK \l "_Toc332351354"</w:instrText>
            </w:r>
            <w:r w:rsidRPr="00303364">
              <w:rPr>
                <w:rStyle w:val="Hyperlink"/>
                <w:rFonts w:cstheme="minorHAnsi"/>
                <w:noProof/>
                <w:sz w:val="24"/>
                <w:szCs w:val="24"/>
                <w:rPrChange w:id="5605" w:author="DuyNgo" w:date="2012-08-10T08:15:00Z">
                  <w:rPr>
                    <w:rStyle w:val="Hyperlink"/>
                    <w:noProof/>
                  </w:rPr>
                </w:rPrChange>
              </w:rPr>
              <w:instrText xml:space="preserve"> </w:instrText>
            </w:r>
            <w:r w:rsidRPr="00303364">
              <w:rPr>
                <w:rStyle w:val="Hyperlink"/>
                <w:rFonts w:cstheme="minorHAnsi"/>
                <w:noProof/>
                <w:sz w:val="24"/>
                <w:szCs w:val="24"/>
                <w:rPrChange w:id="5606" w:author="DuyNgo" w:date="2012-08-10T08:15:00Z">
                  <w:rPr>
                    <w:rStyle w:val="Hyperlink"/>
                    <w:noProof/>
                  </w:rPr>
                </w:rPrChange>
              </w:rPr>
              <w:fldChar w:fldCharType="separate"/>
            </w:r>
            <w:r w:rsidRPr="00303364">
              <w:rPr>
                <w:rStyle w:val="Hyperlink"/>
                <w:rFonts w:cstheme="minorHAnsi"/>
                <w:noProof/>
                <w:sz w:val="24"/>
                <w:szCs w:val="24"/>
                <w:rPrChange w:id="5607" w:author="DuyNgo" w:date="2012-08-10T08:15:00Z">
                  <w:rPr>
                    <w:rStyle w:val="Hyperlink"/>
                    <w:rFonts w:ascii="Times New Roman" w:hAnsi="Times New Roman" w:cs="Times New Roman"/>
                    <w:noProof/>
                  </w:rPr>
                </w:rPrChange>
              </w:rPr>
              <w:t>1.42</w:t>
            </w:r>
            <w:r w:rsidRPr="00303364">
              <w:rPr>
                <w:rFonts w:eastAsiaTheme="minorEastAsia" w:cstheme="minorHAnsi"/>
                <w:noProof/>
                <w:sz w:val="24"/>
                <w:szCs w:val="24"/>
                <w:lang w:eastAsia="ja-JP"/>
                <w:rPrChange w:id="5608" w:author="DuyNgo" w:date="2012-08-10T08:15:00Z">
                  <w:rPr>
                    <w:rFonts w:eastAsiaTheme="minorEastAsia"/>
                    <w:noProof/>
                    <w:lang w:eastAsia="ja-JP"/>
                  </w:rPr>
                </w:rPrChange>
              </w:rPr>
              <w:tab/>
            </w:r>
            <w:r w:rsidRPr="00303364">
              <w:rPr>
                <w:rStyle w:val="Hyperlink"/>
                <w:rFonts w:cstheme="minorHAnsi"/>
                <w:noProof/>
                <w:sz w:val="24"/>
                <w:szCs w:val="24"/>
                <w:rPrChange w:id="5609" w:author="DuyNgo" w:date="2012-08-10T08:15:00Z">
                  <w:rPr>
                    <w:rStyle w:val="Hyperlink"/>
                    <w:rFonts w:ascii="Times New Roman" w:hAnsi="Times New Roman" w:cs="Times New Roman"/>
                    <w:noProof/>
                  </w:rPr>
                </w:rPrChange>
              </w:rPr>
              <w:t>Dashboard _UC01 - Filter Project Use Case</w:t>
            </w:r>
            <w:r w:rsidRPr="00303364">
              <w:rPr>
                <w:rFonts w:cstheme="minorHAnsi"/>
                <w:noProof/>
                <w:webHidden/>
                <w:sz w:val="24"/>
                <w:szCs w:val="24"/>
                <w:rPrChange w:id="5610" w:author="DuyNgo" w:date="2012-08-10T08:15:00Z">
                  <w:rPr>
                    <w:noProof/>
                    <w:webHidden/>
                  </w:rPr>
                </w:rPrChange>
              </w:rPr>
              <w:tab/>
            </w:r>
            <w:r w:rsidRPr="00303364">
              <w:rPr>
                <w:rFonts w:cstheme="minorHAnsi"/>
                <w:noProof/>
                <w:webHidden/>
                <w:sz w:val="24"/>
                <w:szCs w:val="24"/>
                <w:rPrChange w:id="5611" w:author="DuyNgo" w:date="2012-08-10T08:15:00Z">
                  <w:rPr>
                    <w:noProof/>
                    <w:webHidden/>
                  </w:rPr>
                </w:rPrChange>
              </w:rPr>
              <w:fldChar w:fldCharType="begin"/>
            </w:r>
            <w:r w:rsidRPr="00303364">
              <w:rPr>
                <w:rFonts w:cstheme="minorHAnsi"/>
                <w:noProof/>
                <w:webHidden/>
                <w:sz w:val="24"/>
                <w:szCs w:val="24"/>
                <w:rPrChange w:id="5612" w:author="DuyNgo" w:date="2012-08-10T08:15:00Z">
                  <w:rPr>
                    <w:noProof/>
                    <w:webHidden/>
                  </w:rPr>
                </w:rPrChange>
              </w:rPr>
              <w:instrText xml:space="preserve"> PAGEREF _Toc332351354 \h </w:instrText>
            </w:r>
          </w:ins>
          <w:r w:rsidRPr="00303364">
            <w:rPr>
              <w:rFonts w:cstheme="minorHAnsi"/>
              <w:noProof/>
              <w:webHidden/>
              <w:sz w:val="24"/>
              <w:szCs w:val="24"/>
              <w:rPrChange w:id="5613" w:author="DuyNgo" w:date="2012-08-10T08:15:00Z">
                <w:rPr>
                  <w:rFonts w:cstheme="minorHAnsi"/>
                  <w:noProof/>
                  <w:webHidden/>
                  <w:sz w:val="24"/>
                  <w:szCs w:val="24"/>
                </w:rPr>
              </w:rPrChange>
            </w:rPr>
          </w:r>
          <w:r w:rsidRPr="00303364">
            <w:rPr>
              <w:rFonts w:cstheme="minorHAnsi"/>
              <w:noProof/>
              <w:webHidden/>
              <w:sz w:val="24"/>
              <w:szCs w:val="24"/>
              <w:rPrChange w:id="5614" w:author="DuyNgo" w:date="2012-08-10T08:15:00Z">
                <w:rPr>
                  <w:noProof/>
                  <w:webHidden/>
                </w:rPr>
              </w:rPrChange>
            </w:rPr>
            <w:fldChar w:fldCharType="separate"/>
          </w:r>
          <w:ins w:id="5615" w:author="DuyNgo" w:date="2012-08-10T08:15:00Z">
            <w:r w:rsidRPr="00303364">
              <w:rPr>
                <w:rFonts w:cstheme="minorHAnsi"/>
                <w:noProof/>
                <w:webHidden/>
                <w:sz w:val="24"/>
                <w:szCs w:val="24"/>
                <w:rPrChange w:id="5616" w:author="DuyNgo" w:date="2012-08-10T08:15:00Z">
                  <w:rPr>
                    <w:noProof/>
                    <w:webHidden/>
                  </w:rPr>
                </w:rPrChange>
              </w:rPr>
              <w:t>345</w:t>
            </w:r>
            <w:r w:rsidRPr="00303364">
              <w:rPr>
                <w:rFonts w:cstheme="minorHAnsi"/>
                <w:noProof/>
                <w:webHidden/>
                <w:sz w:val="24"/>
                <w:szCs w:val="24"/>
                <w:rPrChange w:id="5617" w:author="DuyNgo" w:date="2012-08-10T08:15:00Z">
                  <w:rPr>
                    <w:noProof/>
                    <w:webHidden/>
                  </w:rPr>
                </w:rPrChange>
              </w:rPr>
              <w:fldChar w:fldCharType="end"/>
            </w:r>
            <w:r w:rsidRPr="00303364">
              <w:rPr>
                <w:rStyle w:val="Hyperlink"/>
                <w:rFonts w:cstheme="minorHAnsi"/>
                <w:noProof/>
                <w:sz w:val="24"/>
                <w:szCs w:val="24"/>
                <w:rPrChange w:id="561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619" w:author="DuyNgo" w:date="2012-08-10T08:15:00Z"/>
              <w:rFonts w:eastAsiaTheme="minorEastAsia" w:cstheme="minorHAnsi"/>
              <w:noProof/>
              <w:sz w:val="24"/>
              <w:szCs w:val="24"/>
              <w:lang w:eastAsia="ja-JP"/>
              <w:rPrChange w:id="5620" w:author="DuyNgo" w:date="2012-08-10T08:15:00Z">
                <w:rPr>
                  <w:ins w:id="5621" w:author="DuyNgo" w:date="2012-08-10T08:15:00Z"/>
                  <w:rFonts w:eastAsiaTheme="minorEastAsia"/>
                  <w:noProof/>
                  <w:lang w:eastAsia="ja-JP"/>
                </w:rPr>
              </w:rPrChange>
            </w:rPr>
          </w:pPr>
          <w:ins w:id="5622" w:author="DuyNgo" w:date="2012-08-10T08:15:00Z">
            <w:r w:rsidRPr="00303364">
              <w:rPr>
                <w:rStyle w:val="Hyperlink"/>
                <w:rFonts w:cstheme="minorHAnsi"/>
                <w:noProof/>
                <w:sz w:val="24"/>
                <w:szCs w:val="24"/>
                <w:rPrChange w:id="5623" w:author="DuyNgo" w:date="2012-08-10T08:15:00Z">
                  <w:rPr>
                    <w:rStyle w:val="Hyperlink"/>
                    <w:noProof/>
                  </w:rPr>
                </w:rPrChange>
              </w:rPr>
              <w:fldChar w:fldCharType="begin"/>
            </w:r>
            <w:r w:rsidRPr="00303364">
              <w:rPr>
                <w:rStyle w:val="Hyperlink"/>
                <w:rFonts w:cstheme="minorHAnsi"/>
                <w:noProof/>
                <w:sz w:val="24"/>
                <w:szCs w:val="24"/>
                <w:rPrChange w:id="5624" w:author="DuyNgo" w:date="2012-08-10T08:15:00Z">
                  <w:rPr>
                    <w:rStyle w:val="Hyperlink"/>
                    <w:noProof/>
                  </w:rPr>
                </w:rPrChange>
              </w:rPr>
              <w:instrText xml:space="preserve"> </w:instrText>
            </w:r>
            <w:r w:rsidRPr="00303364">
              <w:rPr>
                <w:rFonts w:cstheme="minorHAnsi"/>
                <w:noProof/>
                <w:sz w:val="24"/>
                <w:szCs w:val="24"/>
                <w:rPrChange w:id="5625" w:author="DuyNgo" w:date="2012-08-10T08:15:00Z">
                  <w:rPr>
                    <w:noProof/>
                  </w:rPr>
                </w:rPrChange>
              </w:rPr>
              <w:instrText>HYPERLINK \l "_Toc332351355"</w:instrText>
            </w:r>
            <w:r w:rsidRPr="00303364">
              <w:rPr>
                <w:rStyle w:val="Hyperlink"/>
                <w:rFonts w:cstheme="minorHAnsi"/>
                <w:noProof/>
                <w:sz w:val="24"/>
                <w:szCs w:val="24"/>
                <w:rPrChange w:id="5626" w:author="DuyNgo" w:date="2012-08-10T08:15:00Z">
                  <w:rPr>
                    <w:rStyle w:val="Hyperlink"/>
                    <w:noProof/>
                  </w:rPr>
                </w:rPrChange>
              </w:rPr>
              <w:instrText xml:space="preserve"> </w:instrText>
            </w:r>
            <w:r w:rsidRPr="00303364">
              <w:rPr>
                <w:rStyle w:val="Hyperlink"/>
                <w:rFonts w:cstheme="minorHAnsi"/>
                <w:noProof/>
                <w:sz w:val="24"/>
                <w:szCs w:val="24"/>
                <w:rPrChange w:id="5627" w:author="DuyNgo" w:date="2012-08-10T08:15:00Z">
                  <w:rPr>
                    <w:rStyle w:val="Hyperlink"/>
                    <w:noProof/>
                  </w:rPr>
                </w:rPrChange>
              </w:rPr>
              <w:fldChar w:fldCharType="separate"/>
            </w:r>
            <w:r w:rsidRPr="00303364">
              <w:rPr>
                <w:rStyle w:val="Hyperlink"/>
                <w:rFonts w:cstheme="minorHAnsi"/>
                <w:noProof/>
                <w:sz w:val="24"/>
                <w:szCs w:val="24"/>
                <w:rPrChange w:id="5628" w:author="DuyNgo" w:date="2012-08-10T08:15:00Z">
                  <w:rPr>
                    <w:rStyle w:val="Hyperlink"/>
                    <w:rFonts w:ascii="Times New Roman" w:hAnsi="Times New Roman" w:cs="Times New Roman"/>
                    <w:noProof/>
                  </w:rPr>
                </w:rPrChange>
              </w:rPr>
              <w:t>1.42.1</w:t>
            </w:r>
            <w:r w:rsidRPr="00303364">
              <w:rPr>
                <w:rFonts w:eastAsiaTheme="minorEastAsia" w:cstheme="minorHAnsi"/>
                <w:noProof/>
                <w:sz w:val="24"/>
                <w:szCs w:val="24"/>
                <w:lang w:eastAsia="ja-JP"/>
                <w:rPrChange w:id="5629" w:author="DuyNgo" w:date="2012-08-10T08:15:00Z">
                  <w:rPr>
                    <w:rFonts w:eastAsiaTheme="minorEastAsia"/>
                    <w:noProof/>
                    <w:lang w:eastAsia="ja-JP"/>
                  </w:rPr>
                </w:rPrChange>
              </w:rPr>
              <w:tab/>
            </w:r>
            <w:r w:rsidRPr="00303364">
              <w:rPr>
                <w:rStyle w:val="Hyperlink"/>
                <w:rFonts w:cstheme="minorHAnsi"/>
                <w:noProof/>
                <w:sz w:val="24"/>
                <w:szCs w:val="24"/>
                <w:rPrChange w:id="5630"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631" w:author="DuyNgo" w:date="2012-08-10T08:15:00Z">
                  <w:rPr>
                    <w:noProof/>
                    <w:webHidden/>
                  </w:rPr>
                </w:rPrChange>
              </w:rPr>
              <w:tab/>
            </w:r>
            <w:r w:rsidRPr="00303364">
              <w:rPr>
                <w:rFonts w:cstheme="minorHAnsi"/>
                <w:noProof/>
                <w:webHidden/>
                <w:sz w:val="24"/>
                <w:szCs w:val="24"/>
                <w:rPrChange w:id="5632" w:author="DuyNgo" w:date="2012-08-10T08:15:00Z">
                  <w:rPr>
                    <w:noProof/>
                    <w:webHidden/>
                  </w:rPr>
                </w:rPrChange>
              </w:rPr>
              <w:fldChar w:fldCharType="begin"/>
            </w:r>
            <w:r w:rsidRPr="00303364">
              <w:rPr>
                <w:rFonts w:cstheme="minorHAnsi"/>
                <w:noProof/>
                <w:webHidden/>
                <w:sz w:val="24"/>
                <w:szCs w:val="24"/>
                <w:rPrChange w:id="5633" w:author="DuyNgo" w:date="2012-08-10T08:15:00Z">
                  <w:rPr>
                    <w:noProof/>
                    <w:webHidden/>
                  </w:rPr>
                </w:rPrChange>
              </w:rPr>
              <w:instrText xml:space="preserve"> PAGEREF _Toc332351355 \h </w:instrText>
            </w:r>
          </w:ins>
          <w:r w:rsidRPr="00303364">
            <w:rPr>
              <w:rFonts w:cstheme="minorHAnsi"/>
              <w:noProof/>
              <w:webHidden/>
              <w:sz w:val="24"/>
              <w:szCs w:val="24"/>
              <w:rPrChange w:id="5634" w:author="DuyNgo" w:date="2012-08-10T08:15:00Z">
                <w:rPr>
                  <w:rFonts w:cstheme="minorHAnsi"/>
                  <w:noProof/>
                  <w:webHidden/>
                  <w:sz w:val="24"/>
                  <w:szCs w:val="24"/>
                </w:rPr>
              </w:rPrChange>
            </w:rPr>
          </w:r>
          <w:r w:rsidRPr="00303364">
            <w:rPr>
              <w:rFonts w:cstheme="minorHAnsi"/>
              <w:noProof/>
              <w:webHidden/>
              <w:sz w:val="24"/>
              <w:szCs w:val="24"/>
              <w:rPrChange w:id="5635" w:author="DuyNgo" w:date="2012-08-10T08:15:00Z">
                <w:rPr>
                  <w:noProof/>
                  <w:webHidden/>
                </w:rPr>
              </w:rPrChange>
            </w:rPr>
            <w:fldChar w:fldCharType="separate"/>
          </w:r>
          <w:ins w:id="5636" w:author="DuyNgo" w:date="2012-08-10T08:15:00Z">
            <w:r w:rsidRPr="00303364">
              <w:rPr>
                <w:rFonts w:cstheme="minorHAnsi"/>
                <w:noProof/>
                <w:webHidden/>
                <w:sz w:val="24"/>
                <w:szCs w:val="24"/>
                <w:rPrChange w:id="5637" w:author="DuyNgo" w:date="2012-08-10T08:15:00Z">
                  <w:rPr>
                    <w:noProof/>
                    <w:webHidden/>
                  </w:rPr>
                </w:rPrChange>
              </w:rPr>
              <w:t>345</w:t>
            </w:r>
            <w:r w:rsidRPr="00303364">
              <w:rPr>
                <w:rFonts w:cstheme="minorHAnsi"/>
                <w:noProof/>
                <w:webHidden/>
                <w:sz w:val="24"/>
                <w:szCs w:val="24"/>
                <w:rPrChange w:id="5638" w:author="DuyNgo" w:date="2012-08-10T08:15:00Z">
                  <w:rPr>
                    <w:noProof/>
                    <w:webHidden/>
                  </w:rPr>
                </w:rPrChange>
              </w:rPr>
              <w:fldChar w:fldCharType="end"/>
            </w:r>
            <w:r w:rsidRPr="00303364">
              <w:rPr>
                <w:rStyle w:val="Hyperlink"/>
                <w:rFonts w:cstheme="minorHAnsi"/>
                <w:noProof/>
                <w:sz w:val="24"/>
                <w:szCs w:val="24"/>
                <w:rPrChange w:id="563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640" w:author="DuyNgo" w:date="2012-08-10T08:15:00Z"/>
              <w:rFonts w:eastAsiaTheme="minorEastAsia" w:cstheme="minorHAnsi"/>
              <w:noProof/>
              <w:sz w:val="24"/>
              <w:szCs w:val="24"/>
              <w:lang w:eastAsia="ja-JP"/>
              <w:rPrChange w:id="5641" w:author="DuyNgo" w:date="2012-08-10T08:15:00Z">
                <w:rPr>
                  <w:ins w:id="5642" w:author="DuyNgo" w:date="2012-08-10T08:15:00Z"/>
                  <w:rFonts w:eastAsiaTheme="minorEastAsia"/>
                  <w:noProof/>
                  <w:lang w:eastAsia="ja-JP"/>
                </w:rPr>
              </w:rPrChange>
            </w:rPr>
          </w:pPr>
          <w:ins w:id="5643" w:author="DuyNgo" w:date="2012-08-10T08:15:00Z">
            <w:r w:rsidRPr="00303364">
              <w:rPr>
                <w:rStyle w:val="Hyperlink"/>
                <w:rFonts w:cstheme="minorHAnsi"/>
                <w:noProof/>
                <w:sz w:val="24"/>
                <w:szCs w:val="24"/>
                <w:rPrChange w:id="5644" w:author="DuyNgo" w:date="2012-08-10T08:15:00Z">
                  <w:rPr>
                    <w:rStyle w:val="Hyperlink"/>
                    <w:noProof/>
                  </w:rPr>
                </w:rPrChange>
              </w:rPr>
              <w:fldChar w:fldCharType="begin"/>
            </w:r>
            <w:r w:rsidRPr="00303364">
              <w:rPr>
                <w:rStyle w:val="Hyperlink"/>
                <w:rFonts w:cstheme="minorHAnsi"/>
                <w:noProof/>
                <w:sz w:val="24"/>
                <w:szCs w:val="24"/>
                <w:rPrChange w:id="5645" w:author="DuyNgo" w:date="2012-08-10T08:15:00Z">
                  <w:rPr>
                    <w:rStyle w:val="Hyperlink"/>
                    <w:noProof/>
                  </w:rPr>
                </w:rPrChange>
              </w:rPr>
              <w:instrText xml:space="preserve"> </w:instrText>
            </w:r>
            <w:r w:rsidRPr="00303364">
              <w:rPr>
                <w:rFonts w:cstheme="minorHAnsi"/>
                <w:noProof/>
                <w:sz w:val="24"/>
                <w:szCs w:val="24"/>
                <w:rPrChange w:id="5646" w:author="DuyNgo" w:date="2012-08-10T08:15:00Z">
                  <w:rPr>
                    <w:noProof/>
                  </w:rPr>
                </w:rPrChange>
              </w:rPr>
              <w:instrText>HYPERLINK \l "_Toc332351356"</w:instrText>
            </w:r>
            <w:r w:rsidRPr="00303364">
              <w:rPr>
                <w:rStyle w:val="Hyperlink"/>
                <w:rFonts w:cstheme="minorHAnsi"/>
                <w:noProof/>
                <w:sz w:val="24"/>
                <w:szCs w:val="24"/>
                <w:rPrChange w:id="5647" w:author="DuyNgo" w:date="2012-08-10T08:15:00Z">
                  <w:rPr>
                    <w:rStyle w:val="Hyperlink"/>
                    <w:noProof/>
                  </w:rPr>
                </w:rPrChange>
              </w:rPr>
              <w:instrText xml:space="preserve"> </w:instrText>
            </w:r>
            <w:r w:rsidRPr="00303364">
              <w:rPr>
                <w:rStyle w:val="Hyperlink"/>
                <w:rFonts w:cstheme="minorHAnsi"/>
                <w:noProof/>
                <w:sz w:val="24"/>
                <w:szCs w:val="24"/>
                <w:rPrChange w:id="5648" w:author="DuyNgo" w:date="2012-08-10T08:15:00Z">
                  <w:rPr>
                    <w:rStyle w:val="Hyperlink"/>
                    <w:noProof/>
                  </w:rPr>
                </w:rPrChange>
              </w:rPr>
              <w:fldChar w:fldCharType="separate"/>
            </w:r>
            <w:r w:rsidRPr="00303364">
              <w:rPr>
                <w:rStyle w:val="Hyperlink"/>
                <w:rFonts w:cstheme="minorHAnsi"/>
                <w:noProof/>
                <w:sz w:val="24"/>
                <w:szCs w:val="24"/>
                <w:rPrChange w:id="5649" w:author="DuyNgo" w:date="2012-08-10T08:15:00Z">
                  <w:rPr>
                    <w:rStyle w:val="Hyperlink"/>
                    <w:rFonts w:ascii="Times New Roman" w:hAnsi="Times New Roman" w:cs="Times New Roman"/>
                    <w:noProof/>
                  </w:rPr>
                </w:rPrChange>
              </w:rPr>
              <w:t>1.42.2</w:t>
            </w:r>
            <w:r w:rsidRPr="00303364">
              <w:rPr>
                <w:rFonts w:eastAsiaTheme="minorEastAsia" w:cstheme="minorHAnsi"/>
                <w:noProof/>
                <w:sz w:val="24"/>
                <w:szCs w:val="24"/>
                <w:lang w:eastAsia="ja-JP"/>
                <w:rPrChange w:id="5650" w:author="DuyNgo" w:date="2012-08-10T08:15:00Z">
                  <w:rPr>
                    <w:rFonts w:eastAsiaTheme="minorEastAsia"/>
                    <w:noProof/>
                    <w:lang w:eastAsia="ja-JP"/>
                  </w:rPr>
                </w:rPrChange>
              </w:rPr>
              <w:tab/>
            </w:r>
            <w:r w:rsidRPr="00303364">
              <w:rPr>
                <w:rStyle w:val="Hyperlink"/>
                <w:rFonts w:cstheme="minorHAnsi"/>
                <w:noProof/>
                <w:sz w:val="24"/>
                <w:szCs w:val="24"/>
                <w:rPrChange w:id="5651"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652" w:author="DuyNgo" w:date="2012-08-10T08:15:00Z">
                  <w:rPr>
                    <w:noProof/>
                    <w:webHidden/>
                  </w:rPr>
                </w:rPrChange>
              </w:rPr>
              <w:tab/>
            </w:r>
            <w:r w:rsidRPr="00303364">
              <w:rPr>
                <w:rFonts w:cstheme="minorHAnsi"/>
                <w:noProof/>
                <w:webHidden/>
                <w:sz w:val="24"/>
                <w:szCs w:val="24"/>
                <w:rPrChange w:id="5653" w:author="DuyNgo" w:date="2012-08-10T08:15:00Z">
                  <w:rPr>
                    <w:noProof/>
                    <w:webHidden/>
                  </w:rPr>
                </w:rPrChange>
              </w:rPr>
              <w:fldChar w:fldCharType="begin"/>
            </w:r>
            <w:r w:rsidRPr="00303364">
              <w:rPr>
                <w:rFonts w:cstheme="minorHAnsi"/>
                <w:noProof/>
                <w:webHidden/>
                <w:sz w:val="24"/>
                <w:szCs w:val="24"/>
                <w:rPrChange w:id="5654" w:author="DuyNgo" w:date="2012-08-10T08:15:00Z">
                  <w:rPr>
                    <w:noProof/>
                    <w:webHidden/>
                  </w:rPr>
                </w:rPrChange>
              </w:rPr>
              <w:instrText xml:space="preserve"> PAGEREF _Toc332351356 \h </w:instrText>
            </w:r>
          </w:ins>
          <w:r w:rsidRPr="00303364">
            <w:rPr>
              <w:rFonts w:cstheme="minorHAnsi"/>
              <w:noProof/>
              <w:webHidden/>
              <w:sz w:val="24"/>
              <w:szCs w:val="24"/>
              <w:rPrChange w:id="5655" w:author="DuyNgo" w:date="2012-08-10T08:15:00Z">
                <w:rPr>
                  <w:rFonts w:cstheme="minorHAnsi"/>
                  <w:noProof/>
                  <w:webHidden/>
                  <w:sz w:val="24"/>
                  <w:szCs w:val="24"/>
                </w:rPr>
              </w:rPrChange>
            </w:rPr>
          </w:r>
          <w:r w:rsidRPr="00303364">
            <w:rPr>
              <w:rFonts w:cstheme="minorHAnsi"/>
              <w:noProof/>
              <w:webHidden/>
              <w:sz w:val="24"/>
              <w:szCs w:val="24"/>
              <w:rPrChange w:id="5656" w:author="DuyNgo" w:date="2012-08-10T08:15:00Z">
                <w:rPr>
                  <w:noProof/>
                  <w:webHidden/>
                </w:rPr>
              </w:rPrChange>
            </w:rPr>
            <w:fldChar w:fldCharType="separate"/>
          </w:r>
          <w:ins w:id="5657" w:author="DuyNgo" w:date="2012-08-10T08:15:00Z">
            <w:r w:rsidRPr="00303364">
              <w:rPr>
                <w:rFonts w:cstheme="minorHAnsi"/>
                <w:noProof/>
                <w:webHidden/>
                <w:sz w:val="24"/>
                <w:szCs w:val="24"/>
                <w:rPrChange w:id="5658" w:author="DuyNgo" w:date="2012-08-10T08:15:00Z">
                  <w:rPr>
                    <w:noProof/>
                    <w:webHidden/>
                  </w:rPr>
                </w:rPrChange>
              </w:rPr>
              <w:t>346</w:t>
            </w:r>
            <w:r w:rsidRPr="00303364">
              <w:rPr>
                <w:rFonts w:cstheme="minorHAnsi"/>
                <w:noProof/>
                <w:webHidden/>
                <w:sz w:val="24"/>
                <w:szCs w:val="24"/>
                <w:rPrChange w:id="5659" w:author="DuyNgo" w:date="2012-08-10T08:15:00Z">
                  <w:rPr>
                    <w:noProof/>
                    <w:webHidden/>
                  </w:rPr>
                </w:rPrChange>
              </w:rPr>
              <w:fldChar w:fldCharType="end"/>
            </w:r>
            <w:r w:rsidRPr="00303364">
              <w:rPr>
                <w:rStyle w:val="Hyperlink"/>
                <w:rFonts w:cstheme="minorHAnsi"/>
                <w:noProof/>
                <w:sz w:val="24"/>
                <w:szCs w:val="24"/>
                <w:rPrChange w:id="5660"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661" w:author="DuyNgo" w:date="2012-08-10T08:15:00Z"/>
              <w:rFonts w:eastAsiaTheme="minorEastAsia" w:cstheme="minorHAnsi"/>
              <w:noProof/>
              <w:sz w:val="24"/>
              <w:szCs w:val="24"/>
              <w:lang w:eastAsia="ja-JP"/>
              <w:rPrChange w:id="5662" w:author="DuyNgo" w:date="2012-08-10T08:15:00Z">
                <w:rPr>
                  <w:ins w:id="5663" w:author="DuyNgo" w:date="2012-08-10T08:15:00Z"/>
                  <w:rFonts w:eastAsiaTheme="minorEastAsia"/>
                  <w:noProof/>
                  <w:lang w:eastAsia="ja-JP"/>
                </w:rPr>
              </w:rPrChange>
            </w:rPr>
          </w:pPr>
          <w:ins w:id="5664" w:author="DuyNgo" w:date="2012-08-10T08:15:00Z">
            <w:r w:rsidRPr="00303364">
              <w:rPr>
                <w:rStyle w:val="Hyperlink"/>
                <w:rFonts w:cstheme="minorHAnsi"/>
                <w:noProof/>
                <w:sz w:val="24"/>
                <w:szCs w:val="24"/>
                <w:rPrChange w:id="5665" w:author="DuyNgo" w:date="2012-08-10T08:15:00Z">
                  <w:rPr>
                    <w:rStyle w:val="Hyperlink"/>
                    <w:noProof/>
                  </w:rPr>
                </w:rPrChange>
              </w:rPr>
              <w:fldChar w:fldCharType="begin"/>
            </w:r>
            <w:r w:rsidRPr="00303364">
              <w:rPr>
                <w:rStyle w:val="Hyperlink"/>
                <w:rFonts w:cstheme="minorHAnsi"/>
                <w:noProof/>
                <w:sz w:val="24"/>
                <w:szCs w:val="24"/>
                <w:rPrChange w:id="5666" w:author="DuyNgo" w:date="2012-08-10T08:15:00Z">
                  <w:rPr>
                    <w:rStyle w:val="Hyperlink"/>
                    <w:noProof/>
                  </w:rPr>
                </w:rPrChange>
              </w:rPr>
              <w:instrText xml:space="preserve"> </w:instrText>
            </w:r>
            <w:r w:rsidRPr="00303364">
              <w:rPr>
                <w:rFonts w:cstheme="minorHAnsi"/>
                <w:noProof/>
                <w:sz w:val="24"/>
                <w:szCs w:val="24"/>
                <w:rPrChange w:id="5667" w:author="DuyNgo" w:date="2012-08-10T08:15:00Z">
                  <w:rPr>
                    <w:noProof/>
                  </w:rPr>
                </w:rPrChange>
              </w:rPr>
              <w:instrText>HYPERLINK \l "_Toc332351357"</w:instrText>
            </w:r>
            <w:r w:rsidRPr="00303364">
              <w:rPr>
                <w:rStyle w:val="Hyperlink"/>
                <w:rFonts w:cstheme="minorHAnsi"/>
                <w:noProof/>
                <w:sz w:val="24"/>
                <w:szCs w:val="24"/>
                <w:rPrChange w:id="5668" w:author="DuyNgo" w:date="2012-08-10T08:15:00Z">
                  <w:rPr>
                    <w:rStyle w:val="Hyperlink"/>
                    <w:noProof/>
                  </w:rPr>
                </w:rPrChange>
              </w:rPr>
              <w:instrText xml:space="preserve"> </w:instrText>
            </w:r>
            <w:r w:rsidRPr="00303364">
              <w:rPr>
                <w:rStyle w:val="Hyperlink"/>
                <w:rFonts w:cstheme="minorHAnsi"/>
                <w:noProof/>
                <w:sz w:val="24"/>
                <w:szCs w:val="24"/>
                <w:rPrChange w:id="5669" w:author="DuyNgo" w:date="2012-08-10T08:15:00Z">
                  <w:rPr>
                    <w:rStyle w:val="Hyperlink"/>
                    <w:noProof/>
                  </w:rPr>
                </w:rPrChange>
              </w:rPr>
              <w:fldChar w:fldCharType="separate"/>
            </w:r>
            <w:r w:rsidRPr="00303364">
              <w:rPr>
                <w:rStyle w:val="Hyperlink"/>
                <w:rFonts w:cstheme="minorHAnsi"/>
                <w:noProof/>
                <w:sz w:val="24"/>
                <w:szCs w:val="24"/>
                <w:rPrChange w:id="5670" w:author="DuyNgo" w:date="2012-08-10T08:15:00Z">
                  <w:rPr>
                    <w:rStyle w:val="Hyperlink"/>
                    <w:rFonts w:ascii="Times New Roman" w:hAnsi="Times New Roman" w:cs="Times New Roman"/>
                    <w:noProof/>
                  </w:rPr>
                </w:rPrChange>
              </w:rPr>
              <w:t>1.43</w:t>
            </w:r>
            <w:r w:rsidRPr="00303364">
              <w:rPr>
                <w:rFonts w:eastAsiaTheme="minorEastAsia" w:cstheme="minorHAnsi"/>
                <w:noProof/>
                <w:sz w:val="24"/>
                <w:szCs w:val="24"/>
                <w:lang w:eastAsia="ja-JP"/>
                <w:rPrChange w:id="5671" w:author="DuyNgo" w:date="2012-08-10T08:15:00Z">
                  <w:rPr>
                    <w:rFonts w:eastAsiaTheme="minorEastAsia"/>
                    <w:noProof/>
                    <w:lang w:eastAsia="ja-JP"/>
                  </w:rPr>
                </w:rPrChange>
              </w:rPr>
              <w:tab/>
            </w:r>
            <w:r w:rsidRPr="00303364">
              <w:rPr>
                <w:rStyle w:val="Hyperlink"/>
                <w:rFonts w:cstheme="minorHAnsi"/>
                <w:noProof/>
                <w:sz w:val="24"/>
                <w:szCs w:val="24"/>
                <w:rPrChange w:id="5672" w:author="DuyNgo" w:date="2012-08-10T08:15:00Z">
                  <w:rPr>
                    <w:rStyle w:val="Hyperlink"/>
                    <w:rFonts w:ascii="Times New Roman" w:hAnsi="Times New Roman" w:cs="Times New Roman"/>
                    <w:noProof/>
                  </w:rPr>
                </w:rPrChange>
              </w:rPr>
              <w:t>Dashboard _UC02 - Export Dashboard Use Case</w:t>
            </w:r>
            <w:r w:rsidRPr="00303364">
              <w:rPr>
                <w:rFonts w:cstheme="minorHAnsi"/>
                <w:noProof/>
                <w:webHidden/>
                <w:sz w:val="24"/>
                <w:szCs w:val="24"/>
                <w:rPrChange w:id="5673" w:author="DuyNgo" w:date="2012-08-10T08:15:00Z">
                  <w:rPr>
                    <w:noProof/>
                    <w:webHidden/>
                  </w:rPr>
                </w:rPrChange>
              </w:rPr>
              <w:tab/>
            </w:r>
            <w:r w:rsidRPr="00303364">
              <w:rPr>
                <w:rFonts w:cstheme="minorHAnsi"/>
                <w:noProof/>
                <w:webHidden/>
                <w:sz w:val="24"/>
                <w:szCs w:val="24"/>
                <w:rPrChange w:id="5674" w:author="DuyNgo" w:date="2012-08-10T08:15:00Z">
                  <w:rPr>
                    <w:noProof/>
                    <w:webHidden/>
                  </w:rPr>
                </w:rPrChange>
              </w:rPr>
              <w:fldChar w:fldCharType="begin"/>
            </w:r>
            <w:r w:rsidRPr="00303364">
              <w:rPr>
                <w:rFonts w:cstheme="minorHAnsi"/>
                <w:noProof/>
                <w:webHidden/>
                <w:sz w:val="24"/>
                <w:szCs w:val="24"/>
                <w:rPrChange w:id="5675" w:author="DuyNgo" w:date="2012-08-10T08:15:00Z">
                  <w:rPr>
                    <w:noProof/>
                    <w:webHidden/>
                  </w:rPr>
                </w:rPrChange>
              </w:rPr>
              <w:instrText xml:space="preserve"> PAGEREF _Toc332351357 \h </w:instrText>
            </w:r>
          </w:ins>
          <w:r w:rsidRPr="00303364">
            <w:rPr>
              <w:rFonts w:cstheme="minorHAnsi"/>
              <w:noProof/>
              <w:webHidden/>
              <w:sz w:val="24"/>
              <w:szCs w:val="24"/>
              <w:rPrChange w:id="5676" w:author="DuyNgo" w:date="2012-08-10T08:15:00Z">
                <w:rPr>
                  <w:rFonts w:cstheme="minorHAnsi"/>
                  <w:noProof/>
                  <w:webHidden/>
                  <w:sz w:val="24"/>
                  <w:szCs w:val="24"/>
                </w:rPr>
              </w:rPrChange>
            </w:rPr>
          </w:r>
          <w:r w:rsidRPr="00303364">
            <w:rPr>
              <w:rFonts w:cstheme="minorHAnsi"/>
              <w:noProof/>
              <w:webHidden/>
              <w:sz w:val="24"/>
              <w:szCs w:val="24"/>
              <w:rPrChange w:id="5677" w:author="DuyNgo" w:date="2012-08-10T08:15:00Z">
                <w:rPr>
                  <w:noProof/>
                  <w:webHidden/>
                </w:rPr>
              </w:rPrChange>
            </w:rPr>
            <w:fldChar w:fldCharType="separate"/>
          </w:r>
          <w:ins w:id="5678" w:author="DuyNgo" w:date="2012-08-10T08:15:00Z">
            <w:r w:rsidRPr="00303364">
              <w:rPr>
                <w:rFonts w:cstheme="minorHAnsi"/>
                <w:noProof/>
                <w:webHidden/>
                <w:sz w:val="24"/>
                <w:szCs w:val="24"/>
                <w:rPrChange w:id="5679" w:author="DuyNgo" w:date="2012-08-10T08:15:00Z">
                  <w:rPr>
                    <w:noProof/>
                    <w:webHidden/>
                  </w:rPr>
                </w:rPrChange>
              </w:rPr>
              <w:t>346</w:t>
            </w:r>
            <w:r w:rsidRPr="00303364">
              <w:rPr>
                <w:rFonts w:cstheme="minorHAnsi"/>
                <w:noProof/>
                <w:webHidden/>
                <w:sz w:val="24"/>
                <w:szCs w:val="24"/>
                <w:rPrChange w:id="5680" w:author="DuyNgo" w:date="2012-08-10T08:15:00Z">
                  <w:rPr>
                    <w:noProof/>
                    <w:webHidden/>
                  </w:rPr>
                </w:rPrChange>
              </w:rPr>
              <w:fldChar w:fldCharType="end"/>
            </w:r>
            <w:r w:rsidRPr="00303364">
              <w:rPr>
                <w:rStyle w:val="Hyperlink"/>
                <w:rFonts w:cstheme="minorHAnsi"/>
                <w:noProof/>
                <w:sz w:val="24"/>
                <w:szCs w:val="24"/>
                <w:rPrChange w:id="568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682" w:author="DuyNgo" w:date="2012-08-10T08:15:00Z"/>
              <w:rFonts w:eastAsiaTheme="minorEastAsia" w:cstheme="minorHAnsi"/>
              <w:noProof/>
              <w:sz w:val="24"/>
              <w:szCs w:val="24"/>
              <w:lang w:eastAsia="ja-JP"/>
              <w:rPrChange w:id="5683" w:author="DuyNgo" w:date="2012-08-10T08:15:00Z">
                <w:rPr>
                  <w:ins w:id="5684" w:author="DuyNgo" w:date="2012-08-10T08:15:00Z"/>
                  <w:rFonts w:eastAsiaTheme="minorEastAsia"/>
                  <w:noProof/>
                  <w:lang w:eastAsia="ja-JP"/>
                </w:rPr>
              </w:rPrChange>
            </w:rPr>
          </w:pPr>
          <w:ins w:id="5685" w:author="DuyNgo" w:date="2012-08-10T08:15:00Z">
            <w:r w:rsidRPr="00303364">
              <w:rPr>
                <w:rStyle w:val="Hyperlink"/>
                <w:rFonts w:cstheme="minorHAnsi"/>
                <w:noProof/>
                <w:sz w:val="24"/>
                <w:szCs w:val="24"/>
                <w:rPrChange w:id="5686" w:author="DuyNgo" w:date="2012-08-10T08:15:00Z">
                  <w:rPr>
                    <w:rStyle w:val="Hyperlink"/>
                    <w:noProof/>
                  </w:rPr>
                </w:rPrChange>
              </w:rPr>
              <w:fldChar w:fldCharType="begin"/>
            </w:r>
            <w:r w:rsidRPr="00303364">
              <w:rPr>
                <w:rStyle w:val="Hyperlink"/>
                <w:rFonts w:cstheme="minorHAnsi"/>
                <w:noProof/>
                <w:sz w:val="24"/>
                <w:szCs w:val="24"/>
                <w:rPrChange w:id="5687" w:author="DuyNgo" w:date="2012-08-10T08:15:00Z">
                  <w:rPr>
                    <w:rStyle w:val="Hyperlink"/>
                    <w:noProof/>
                  </w:rPr>
                </w:rPrChange>
              </w:rPr>
              <w:instrText xml:space="preserve"> </w:instrText>
            </w:r>
            <w:r w:rsidRPr="00303364">
              <w:rPr>
                <w:rFonts w:cstheme="minorHAnsi"/>
                <w:noProof/>
                <w:sz w:val="24"/>
                <w:szCs w:val="24"/>
                <w:rPrChange w:id="5688" w:author="DuyNgo" w:date="2012-08-10T08:15:00Z">
                  <w:rPr>
                    <w:noProof/>
                  </w:rPr>
                </w:rPrChange>
              </w:rPr>
              <w:instrText>HYPERLINK \l "_Toc332351358"</w:instrText>
            </w:r>
            <w:r w:rsidRPr="00303364">
              <w:rPr>
                <w:rStyle w:val="Hyperlink"/>
                <w:rFonts w:cstheme="minorHAnsi"/>
                <w:noProof/>
                <w:sz w:val="24"/>
                <w:szCs w:val="24"/>
                <w:rPrChange w:id="5689" w:author="DuyNgo" w:date="2012-08-10T08:15:00Z">
                  <w:rPr>
                    <w:rStyle w:val="Hyperlink"/>
                    <w:noProof/>
                  </w:rPr>
                </w:rPrChange>
              </w:rPr>
              <w:instrText xml:space="preserve"> </w:instrText>
            </w:r>
            <w:r w:rsidRPr="00303364">
              <w:rPr>
                <w:rStyle w:val="Hyperlink"/>
                <w:rFonts w:cstheme="minorHAnsi"/>
                <w:noProof/>
                <w:sz w:val="24"/>
                <w:szCs w:val="24"/>
                <w:rPrChange w:id="5690" w:author="DuyNgo" w:date="2012-08-10T08:15:00Z">
                  <w:rPr>
                    <w:rStyle w:val="Hyperlink"/>
                    <w:noProof/>
                  </w:rPr>
                </w:rPrChange>
              </w:rPr>
              <w:fldChar w:fldCharType="separate"/>
            </w:r>
            <w:r w:rsidRPr="00303364">
              <w:rPr>
                <w:rStyle w:val="Hyperlink"/>
                <w:rFonts w:cstheme="minorHAnsi"/>
                <w:noProof/>
                <w:sz w:val="24"/>
                <w:szCs w:val="24"/>
                <w:rPrChange w:id="5691" w:author="DuyNgo" w:date="2012-08-10T08:15:00Z">
                  <w:rPr>
                    <w:rStyle w:val="Hyperlink"/>
                    <w:rFonts w:ascii="Times New Roman" w:hAnsi="Times New Roman" w:cs="Times New Roman"/>
                    <w:noProof/>
                  </w:rPr>
                </w:rPrChange>
              </w:rPr>
              <w:t>1.43.1</w:t>
            </w:r>
            <w:r w:rsidRPr="00303364">
              <w:rPr>
                <w:rFonts w:eastAsiaTheme="minorEastAsia" w:cstheme="minorHAnsi"/>
                <w:noProof/>
                <w:sz w:val="24"/>
                <w:szCs w:val="24"/>
                <w:lang w:eastAsia="ja-JP"/>
                <w:rPrChange w:id="5692" w:author="DuyNgo" w:date="2012-08-10T08:15:00Z">
                  <w:rPr>
                    <w:rFonts w:eastAsiaTheme="minorEastAsia"/>
                    <w:noProof/>
                    <w:lang w:eastAsia="ja-JP"/>
                  </w:rPr>
                </w:rPrChange>
              </w:rPr>
              <w:tab/>
            </w:r>
            <w:r w:rsidRPr="00303364">
              <w:rPr>
                <w:rStyle w:val="Hyperlink"/>
                <w:rFonts w:cstheme="minorHAnsi"/>
                <w:noProof/>
                <w:sz w:val="24"/>
                <w:szCs w:val="24"/>
                <w:rPrChange w:id="5693"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694" w:author="DuyNgo" w:date="2012-08-10T08:15:00Z">
                  <w:rPr>
                    <w:noProof/>
                    <w:webHidden/>
                  </w:rPr>
                </w:rPrChange>
              </w:rPr>
              <w:tab/>
            </w:r>
            <w:r w:rsidRPr="00303364">
              <w:rPr>
                <w:rFonts w:cstheme="minorHAnsi"/>
                <w:noProof/>
                <w:webHidden/>
                <w:sz w:val="24"/>
                <w:szCs w:val="24"/>
                <w:rPrChange w:id="5695" w:author="DuyNgo" w:date="2012-08-10T08:15:00Z">
                  <w:rPr>
                    <w:noProof/>
                    <w:webHidden/>
                  </w:rPr>
                </w:rPrChange>
              </w:rPr>
              <w:fldChar w:fldCharType="begin"/>
            </w:r>
            <w:r w:rsidRPr="00303364">
              <w:rPr>
                <w:rFonts w:cstheme="minorHAnsi"/>
                <w:noProof/>
                <w:webHidden/>
                <w:sz w:val="24"/>
                <w:szCs w:val="24"/>
                <w:rPrChange w:id="5696" w:author="DuyNgo" w:date="2012-08-10T08:15:00Z">
                  <w:rPr>
                    <w:noProof/>
                    <w:webHidden/>
                  </w:rPr>
                </w:rPrChange>
              </w:rPr>
              <w:instrText xml:space="preserve"> PAGEREF _Toc332351358 \h </w:instrText>
            </w:r>
          </w:ins>
          <w:r w:rsidRPr="00303364">
            <w:rPr>
              <w:rFonts w:cstheme="minorHAnsi"/>
              <w:noProof/>
              <w:webHidden/>
              <w:sz w:val="24"/>
              <w:szCs w:val="24"/>
              <w:rPrChange w:id="5697" w:author="DuyNgo" w:date="2012-08-10T08:15:00Z">
                <w:rPr>
                  <w:rFonts w:cstheme="minorHAnsi"/>
                  <w:noProof/>
                  <w:webHidden/>
                  <w:sz w:val="24"/>
                  <w:szCs w:val="24"/>
                </w:rPr>
              </w:rPrChange>
            </w:rPr>
          </w:r>
          <w:r w:rsidRPr="00303364">
            <w:rPr>
              <w:rFonts w:cstheme="minorHAnsi"/>
              <w:noProof/>
              <w:webHidden/>
              <w:sz w:val="24"/>
              <w:szCs w:val="24"/>
              <w:rPrChange w:id="5698" w:author="DuyNgo" w:date="2012-08-10T08:15:00Z">
                <w:rPr>
                  <w:noProof/>
                  <w:webHidden/>
                </w:rPr>
              </w:rPrChange>
            </w:rPr>
            <w:fldChar w:fldCharType="separate"/>
          </w:r>
          <w:ins w:id="5699" w:author="DuyNgo" w:date="2012-08-10T08:15:00Z">
            <w:r w:rsidRPr="00303364">
              <w:rPr>
                <w:rFonts w:cstheme="minorHAnsi"/>
                <w:noProof/>
                <w:webHidden/>
                <w:sz w:val="24"/>
                <w:szCs w:val="24"/>
                <w:rPrChange w:id="5700" w:author="DuyNgo" w:date="2012-08-10T08:15:00Z">
                  <w:rPr>
                    <w:noProof/>
                    <w:webHidden/>
                  </w:rPr>
                </w:rPrChange>
              </w:rPr>
              <w:t>346</w:t>
            </w:r>
            <w:r w:rsidRPr="00303364">
              <w:rPr>
                <w:rFonts w:cstheme="minorHAnsi"/>
                <w:noProof/>
                <w:webHidden/>
                <w:sz w:val="24"/>
                <w:szCs w:val="24"/>
                <w:rPrChange w:id="5701" w:author="DuyNgo" w:date="2012-08-10T08:15:00Z">
                  <w:rPr>
                    <w:noProof/>
                    <w:webHidden/>
                  </w:rPr>
                </w:rPrChange>
              </w:rPr>
              <w:fldChar w:fldCharType="end"/>
            </w:r>
            <w:r w:rsidRPr="00303364">
              <w:rPr>
                <w:rStyle w:val="Hyperlink"/>
                <w:rFonts w:cstheme="minorHAnsi"/>
                <w:noProof/>
                <w:sz w:val="24"/>
                <w:szCs w:val="24"/>
                <w:rPrChange w:id="570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703" w:author="DuyNgo" w:date="2012-08-10T08:15:00Z"/>
              <w:rFonts w:eastAsiaTheme="minorEastAsia" w:cstheme="minorHAnsi"/>
              <w:noProof/>
              <w:sz w:val="24"/>
              <w:szCs w:val="24"/>
              <w:lang w:eastAsia="ja-JP"/>
              <w:rPrChange w:id="5704" w:author="DuyNgo" w:date="2012-08-10T08:15:00Z">
                <w:rPr>
                  <w:ins w:id="5705" w:author="DuyNgo" w:date="2012-08-10T08:15:00Z"/>
                  <w:rFonts w:eastAsiaTheme="minorEastAsia"/>
                  <w:noProof/>
                  <w:lang w:eastAsia="ja-JP"/>
                </w:rPr>
              </w:rPrChange>
            </w:rPr>
          </w:pPr>
          <w:ins w:id="5706" w:author="DuyNgo" w:date="2012-08-10T08:15:00Z">
            <w:r w:rsidRPr="00303364">
              <w:rPr>
                <w:rStyle w:val="Hyperlink"/>
                <w:rFonts w:cstheme="minorHAnsi"/>
                <w:noProof/>
                <w:sz w:val="24"/>
                <w:szCs w:val="24"/>
                <w:rPrChange w:id="5707" w:author="DuyNgo" w:date="2012-08-10T08:15:00Z">
                  <w:rPr>
                    <w:rStyle w:val="Hyperlink"/>
                    <w:noProof/>
                  </w:rPr>
                </w:rPrChange>
              </w:rPr>
              <w:fldChar w:fldCharType="begin"/>
            </w:r>
            <w:r w:rsidRPr="00303364">
              <w:rPr>
                <w:rStyle w:val="Hyperlink"/>
                <w:rFonts w:cstheme="minorHAnsi"/>
                <w:noProof/>
                <w:sz w:val="24"/>
                <w:szCs w:val="24"/>
                <w:rPrChange w:id="5708" w:author="DuyNgo" w:date="2012-08-10T08:15:00Z">
                  <w:rPr>
                    <w:rStyle w:val="Hyperlink"/>
                    <w:noProof/>
                  </w:rPr>
                </w:rPrChange>
              </w:rPr>
              <w:instrText xml:space="preserve"> </w:instrText>
            </w:r>
            <w:r w:rsidRPr="00303364">
              <w:rPr>
                <w:rFonts w:cstheme="minorHAnsi"/>
                <w:noProof/>
                <w:sz w:val="24"/>
                <w:szCs w:val="24"/>
                <w:rPrChange w:id="5709" w:author="DuyNgo" w:date="2012-08-10T08:15:00Z">
                  <w:rPr>
                    <w:noProof/>
                  </w:rPr>
                </w:rPrChange>
              </w:rPr>
              <w:instrText>HYPERLINK \l "_Toc332351359"</w:instrText>
            </w:r>
            <w:r w:rsidRPr="00303364">
              <w:rPr>
                <w:rStyle w:val="Hyperlink"/>
                <w:rFonts w:cstheme="minorHAnsi"/>
                <w:noProof/>
                <w:sz w:val="24"/>
                <w:szCs w:val="24"/>
                <w:rPrChange w:id="5710" w:author="DuyNgo" w:date="2012-08-10T08:15:00Z">
                  <w:rPr>
                    <w:rStyle w:val="Hyperlink"/>
                    <w:noProof/>
                  </w:rPr>
                </w:rPrChange>
              </w:rPr>
              <w:instrText xml:space="preserve"> </w:instrText>
            </w:r>
            <w:r w:rsidRPr="00303364">
              <w:rPr>
                <w:rStyle w:val="Hyperlink"/>
                <w:rFonts w:cstheme="minorHAnsi"/>
                <w:noProof/>
                <w:sz w:val="24"/>
                <w:szCs w:val="24"/>
                <w:rPrChange w:id="5711" w:author="DuyNgo" w:date="2012-08-10T08:15:00Z">
                  <w:rPr>
                    <w:rStyle w:val="Hyperlink"/>
                    <w:noProof/>
                  </w:rPr>
                </w:rPrChange>
              </w:rPr>
              <w:fldChar w:fldCharType="separate"/>
            </w:r>
            <w:r w:rsidRPr="00303364">
              <w:rPr>
                <w:rStyle w:val="Hyperlink"/>
                <w:rFonts w:cstheme="minorHAnsi"/>
                <w:noProof/>
                <w:sz w:val="24"/>
                <w:szCs w:val="24"/>
                <w:rPrChange w:id="5712" w:author="DuyNgo" w:date="2012-08-10T08:15:00Z">
                  <w:rPr>
                    <w:rStyle w:val="Hyperlink"/>
                    <w:rFonts w:ascii="Times New Roman" w:hAnsi="Times New Roman" w:cs="Times New Roman"/>
                    <w:noProof/>
                  </w:rPr>
                </w:rPrChange>
              </w:rPr>
              <w:t>1.43.2</w:t>
            </w:r>
            <w:r w:rsidRPr="00303364">
              <w:rPr>
                <w:rFonts w:eastAsiaTheme="minorEastAsia" w:cstheme="minorHAnsi"/>
                <w:noProof/>
                <w:sz w:val="24"/>
                <w:szCs w:val="24"/>
                <w:lang w:eastAsia="ja-JP"/>
                <w:rPrChange w:id="5713" w:author="DuyNgo" w:date="2012-08-10T08:15:00Z">
                  <w:rPr>
                    <w:rFonts w:eastAsiaTheme="minorEastAsia"/>
                    <w:noProof/>
                    <w:lang w:eastAsia="ja-JP"/>
                  </w:rPr>
                </w:rPrChange>
              </w:rPr>
              <w:tab/>
            </w:r>
            <w:r w:rsidRPr="00303364">
              <w:rPr>
                <w:rStyle w:val="Hyperlink"/>
                <w:rFonts w:cstheme="minorHAnsi"/>
                <w:noProof/>
                <w:sz w:val="24"/>
                <w:szCs w:val="24"/>
                <w:rPrChange w:id="5714"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715" w:author="DuyNgo" w:date="2012-08-10T08:15:00Z">
                  <w:rPr>
                    <w:noProof/>
                    <w:webHidden/>
                  </w:rPr>
                </w:rPrChange>
              </w:rPr>
              <w:tab/>
            </w:r>
            <w:r w:rsidRPr="00303364">
              <w:rPr>
                <w:rFonts w:cstheme="minorHAnsi"/>
                <w:noProof/>
                <w:webHidden/>
                <w:sz w:val="24"/>
                <w:szCs w:val="24"/>
                <w:rPrChange w:id="5716" w:author="DuyNgo" w:date="2012-08-10T08:15:00Z">
                  <w:rPr>
                    <w:noProof/>
                    <w:webHidden/>
                  </w:rPr>
                </w:rPrChange>
              </w:rPr>
              <w:fldChar w:fldCharType="begin"/>
            </w:r>
            <w:r w:rsidRPr="00303364">
              <w:rPr>
                <w:rFonts w:cstheme="minorHAnsi"/>
                <w:noProof/>
                <w:webHidden/>
                <w:sz w:val="24"/>
                <w:szCs w:val="24"/>
                <w:rPrChange w:id="5717" w:author="DuyNgo" w:date="2012-08-10T08:15:00Z">
                  <w:rPr>
                    <w:noProof/>
                    <w:webHidden/>
                  </w:rPr>
                </w:rPrChange>
              </w:rPr>
              <w:instrText xml:space="preserve"> PAGEREF _Toc332351359 \h </w:instrText>
            </w:r>
          </w:ins>
          <w:r w:rsidRPr="00303364">
            <w:rPr>
              <w:rFonts w:cstheme="minorHAnsi"/>
              <w:noProof/>
              <w:webHidden/>
              <w:sz w:val="24"/>
              <w:szCs w:val="24"/>
              <w:rPrChange w:id="5718" w:author="DuyNgo" w:date="2012-08-10T08:15:00Z">
                <w:rPr>
                  <w:rFonts w:cstheme="minorHAnsi"/>
                  <w:noProof/>
                  <w:webHidden/>
                  <w:sz w:val="24"/>
                  <w:szCs w:val="24"/>
                </w:rPr>
              </w:rPrChange>
            </w:rPr>
          </w:r>
          <w:r w:rsidRPr="00303364">
            <w:rPr>
              <w:rFonts w:cstheme="minorHAnsi"/>
              <w:noProof/>
              <w:webHidden/>
              <w:sz w:val="24"/>
              <w:szCs w:val="24"/>
              <w:rPrChange w:id="5719" w:author="DuyNgo" w:date="2012-08-10T08:15:00Z">
                <w:rPr>
                  <w:noProof/>
                  <w:webHidden/>
                </w:rPr>
              </w:rPrChange>
            </w:rPr>
            <w:fldChar w:fldCharType="separate"/>
          </w:r>
          <w:ins w:id="5720" w:author="DuyNgo" w:date="2012-08-10T08:15:00Z">
            <w:r w:rsidRPr="00303364">
              <w:rPr>
                <w:rFonts w:cstheme="minorHAnsi"/>
                <w:noProof/>
                <w:webHidden/>
                <w:sz w:val="24"/>
                <w:szCs w:val="24"/>
                <w:rPrChange w:id="5721" w:author="DuyNgo" w:date="2012-08-10T08:15:00Z">
                  <w:rPr>
                    <w:noProof/>
                    <w:webHidden/>
                  </w:rPr>
                </w:rPrChange>
              </w:rPr>
              <w:t>347</w:t>
            </w:r>
            <w:r w:rsidRPr="00303364">
              <w:rPr>
                <w:rFonts w:cstheme="minorHAnsi"/>
                <w:noProof/>
                <w:webHidden/>
                <w:sz w:val="24"/>
                <w:szCs w:val="24"/>
                <w:rPrChange w:id="5722" w:author="DuyNgo" w:date="2012-08-10T08:15:00Z">
                  <w:rPr>
                    <w:noProof/>
                    <w:webHidden/>
                  </w:rPr>
                </w:rPrChange>
              </w:rPr>
              <w:fldChar w:fldCharType="end"/>
            </w:r>
            <w:r w:rsidRPr="00303364">
              <w:rPr>
                <w:rStyle w:val="Hyperlink"/>
                <w:rFonts w:cstheme="minorHAnsi"/>
                <w:noProof/>
                <w:sz w:val="24"/>
                <w:szCs w:val="24"/>
                <w:rPrChange w:id="572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5724" w:author="DuyNgo" w:date="2012-08-10T08:15:00Z"/>
              <w:rFonts w:eastAsiaTheme="minorEastAsia" w:cstheme="minorHAnsi"/>
              <w:noProof/>
              <w:sz w:val="24"/>
              <w:szCs w:val="24"/>
              <w:lang w:eastAsia="ja-JP"/>
              <w:rPrChange w:id="5725" w:author="DuyNgo" w:date="2012-08-10T08:15:00Z">
                <w:rPr>
                  <w:ins w:id="5726" w:author="DuyNgo" w:date="2012-08-10T08:15:00Z"/>
                  <w:rFonts w:eastAsiaTheme="minorEastAsia"/>
                  <w:noProof/>
                  <w:lang w:eastAsia="ja-JP"/>
                </w:rPr>
              </w:rPrChange>
            </w:rPr>
          </w:pPr>
          <w:ins w:id="5727" w:author="DuyNgo" w:date="2012-08-10T08:15:00Z">
            <w:r w:rsidRPr="00303364">
              <w:rPr>
                <w:rStyle w:val="Hyperlink"/>
                <w:rFonts w:cstheme="minorHAnsi"/>
                <w:noProof/>
                <w:sz w:val="24"/>
                <w:szCs w:val="24"/>
                <w:rPrChange w:id="5728" w:author="DuyNgo" w:date="2012-08-10T08:15:00Z">
                  <w:rPr>
                    <w:rStyle w:val="Hyperlink"/>
                    <w:noProof/>
                  </w:rPr>
                </w:rPrChange>
              </w:rPr>
              <w:fldChar w:fldCharType="begin"/>
            </w:r>
            <w:r w:rsidRPr="00303364">
              <w:rPr>
                <w:rStyle w:val="Hyperlink"/>
                <w:rFonts w:cstheme="minorHAnsi"/>
                <w:noProof/>
                <w:sz w:val="24"/>
                <w:szCs w:val="24"/>
                <w:rPrChange w:id="5729" w:author="DuyNgo" w:date="2012-08-10T08:15:00Z">
                  <w:rPr>
                    <w:rStyle w:val="Hyperlink"/>
                    <w:noProof/>
                  </w:rPr>
                </w:rPrChange>
              </w:rPr>
              <w:instrText xml:space="preserve"> </w:instrText>
            </w:r>
            <w:r w:rsidRPr="00303364">
              <w:rPr>
                <w:rFonts w:cstheme="minorHAnsi"/>
                <w:noProof/>
                <w:sz w:val="24"/>
                <w:szCs w:val="24"/>
                <w:rPrChange w:id="5730" w:author="DuyNgo" w:date="2012-08-10T08:15:00Z">
                  <w:rPr>
                    <w:noProof/>
                  </w:rPr>
                </w:rPrChange>
              </w:rPr>
              <w:instrText>HYPERLINK \l "_Toc332351360"</w:instrText>
            </w:r>
            <w:r w:rsidRPr="00303364">
              <w:rPr>
                <w:rStyle w:val="Hyperlink"/>
                <w:rFonts w:cstheme="minorHAnsi"/>
                <w:noProof/>
                <w:sz w:val="24"/>
                <w:szCs w:val="24"/>
                <w:rPrChange w:id="5731" w:author="DuyNgo" w:date="2012-08-10T08:15:00Z">
                  <w:rPr>
                    <w:rStyle w:val="Hyperlink"/>
                    <w:noProof/>
                  </w:rPr>
                </w:rPrChange>
              </w:rPr>
              <w:instrText xml:space="preserve"> </w:instrText>
            </w:r>
            <w:r w:rsidRPr="00303364">
              <w:rPr>
                <w:rStyle w:val="Hyperlink"/>
                <w:rFonts w:cstheme="minorHAnsi"/>
                <w:noProof/>
                <w:sz w:val="24"/>
                <w:szCs w:val="24"/>
                <w:rPrChange w:id="5732" w:author="DuyNgo" w:date="2012-08-10T08:15:00Z">
                  <w:rPr>
                    <w:rStyle w:val="Hyperlink"/>
                    <w:noProof/>
                  </w:rPr>
                </w:rPrChange>
              </w:rPr>
              <w:fldChar w:fldCharType="separate"/>
            </w:r>
            <w:r w:rsidRPr="00303364">
              <w:rPr>
                <w:rStyle w:val="Hyperlink"/>
                <w:rFonts w:cstheme="minorHAnsi"/>
                <w:noProof/>
                <w:sz w:val="24"/>
                <w:szCs w:val="24"/>
                <w:rPrChange w:id="5733" w:author="DuyNgo" w:date="2012-08-10T08:15:00Z">
                  <w:rPr>
                    <w:rStyle w:val="Hyperlink"/>
                    <w:noProof/>
                  </w:rPr>
                </w:rPrChange>
              </w:rPr>
              <w:t>8.</w:t>
            </w:r>
            <w:r w:rsidRPr="00303364">
              <w:rPr>
                <w:rFonts w:eastAsiaTheme="minorEastAsia" w:cstheme="minorHAnsi"/>
                <w:noProof/>
                <w:sz w:val="24"/>
                <w:szCs w:val="24"/>
                <w:lang w:eastAsia="ja-JP"/>
                <w:rPrChange w:id="5734" w:author="DuyNgo" w:date="2012-08-10T08:15:00Z">
                  <w:rPr>
                    <w:rFonts w:eastAsiaTheme="minorEastAsia"/>
                    <w:noProof/>
                    <w:lang w:eastAsia="ja-JP"/>
                  </w:rPr>
                </w:rPrChange>
              </w:rPr>
              <w:tab/>
            </w:r>
            <w:r w:rsidRPr="00303364">
              <w:rPr>
                <w:rStyle w:val="Hyperlink"/>
                <w:rFonts w:cstheme="minorHAnsi"/>
                <w:noProof/>
                <w:sz w:val="24"/>
                <w:szCs w:val="24"/>
                <w:rPrChange w:id="5735" w:author="DuyNgo" w:date="2012-08-10T08:15:00Z">
                  <w:rPr>
                    <w:rStyle w:val="Hyperlink"/>
                    <w:noProof/>
                  </w:rPr>
                </w:rPrChange>
              </w:rPr>
              <w:t>Interface Design</w:t>
            </w:r>
            <w:r w:rsidRPr="00303364">
              <w:rPr>
                <w:rFonts w:cstheme="minorHAnsi"/>
                <w:noProof/>
                <w:webHidden/>
                <w:sz w:val="24"/>
                <w:szCs w:val="24"/>
                <w:rPrChange w:id="5736" w:author="DuyNgo" w:date="2012-08-10T08:15:00Z">
                  <w:rPr>
                    <w:noProof/>
                    <w:webHidden/>
                  </w:rPr>
                </w:rPrChange>
              </w:rPr>
              <w:tab/>
            </w:r>
            <w:r w:rsidRPr="00303364">
              <w:rPr>
                <w:rFonts w:cstheme="minorHAnsi"/>
                <w:noProof/>
                <w:webHidden/>
                <w:sz w:val="24"/>
                <w:szCs w:val="24"/>
                <w:rPrChange w:id="5737" w:author="DuyNgo" w:date="2012-08-10T08:15:00Z">
                  <w:rPr>
                    <w:noProof/>
                    <w:webHidden/>
                  </w:rPr>
                </w:rPrChange>
              </w:rPr>
              <w:fldChar w:fldCharType="begin"/>
            </w:r>
            <w:r w:rsidRPr="00303364">
              <w:rPr>
                <w:rFonts w:cstheme="minorHAnsi"/>
                <w:noProof/>
                <w:webHidden/>
                <w:sz w:val="24"/>
                <w:szCs w:val="24"/>
                <w:rPrChange w:id="5738" w:author="DuyNgo" w:date="2012-08-10T08:15:00Z">
                  <w:rPr>
                    <w:noProof/>
                    <w:webHidden/>
                  </w:rPr>
                </w:rPrChange>
              </w:rPr>
              <w:instrText xml:space="preserve"> PAGEREF _Toc332351360 \h </w:instrText>
            </w:r>
          </w:ins>
          <w:r w:rsidRPr="00303364">
            <w:rPr>
              <w:rFonts w:cstheme="minorHAnsi"/>
              <w:noProof/>
              <w:webHidden/>
              <w:sz w:val="24"/>
              <w:szCs w:val="24"/>
              <w:rPrChange w:id="5739" w:author="DuyNgo" w:date="2012-08-10T08:15:00Z">
                <w:rPr>
                  <w:rFonts w:cstheme="minorHAnsi"/>
                  <w:noProof/>
                  <w:webHidden/>
                  <w:sz w:val="24"/>
                  <w:szCs w:val="24"/>
                </w:rPr>
              </w:rPrChange>
            </w:rPr>
          </w:r>
          <w:r w:rsidRPr="00303364">
            <w:rPr>
              <w:rFonts w:cstheme="minorHAnsi"/>
              <w:noProof/>
              <w:webHidden/>
              <w:sz w:val="24"/>
              <w:szCs w:val="24"/>
              <w:rPrChange w:id="5740" w:author="DuyNgo" w:date="2012-08-10T08:15:00Z">
                <w:rPr>
                  <w:noProof/>
                  <w:webHidden/>
                </w:rPr>
              </w:rPrChange>
            </w:rPr>
            <w:fldChar w:fldCharType="separate"/>
          </w:r>
          <w:ins w:id="5741" w:author="DuyNgo" w:date="2012-08-10T08:15:00Z">
            <w:r w:rsidRPr="00303364">
              <w:rPr>
                <w:rFonts w:cstheme="minorHAnsi"/>
                <w:noProof/>
                <w:webHidden/>
                <w:sz w:val="24"/>
                <w:szCs w:val="24"/>
                <w:rPrChange w:id="5742" w:author="DuyNgo" w:date="2012-08-10T08:15:00Z">
                  <w:rPr>
                    <w:noProof/>
                    <w:webHidden/>
                  </w:rPr>
                </w:rPrChange>
              </w:rPr>
              <w:t>347</w:t>
            </w:r>
            <w:r w:rsidRPr="00303364">
              <w:rPr>
                <w:rFonts w:cstheme="minorHAnsi"/>
                <w:noProof/>
                <w:webHidden/>
                <w:sz w:val="24"/>
                <w:szCs w:val="24"/>
                <w:rPrChange w:id="5743" w:author="DuyNgo" w:date="2012-08-10T08:15:00Z">
                  <w:rPr>
                    <w:noProof/>
                    <w:webHidden/>
                  </w:rPr>
                </w:rPrChange>
              </w:rPr>
              <w:fldChar w:fldCharType="end"/>
            </w:r>
            <w:r w:rsidRPr="00303364">
              <w:rPr>
                <w:rStyle w:val="Hyperlink"/>
                <w:rFonts w:cstheme="minorHAnsi"/>
                <w:noProof/>
                <w:sz w:val="24"/>
                <w:szCs w:val="24"/>
                <w:rPrChange w:id="5744" w:author="DuyNgo" w:date="2012-08-10T08:15:00Z">
                  <w:rPr>
                    <w:rStyle w:val="Hyperlink"/>
                    <w:noProof/>
                  </w:rPr>
                </w:rPrChange>
              </w:rPr>
              <w:fldChar w:fldCharType="end"/>
            </w:r>
          </w:ins>
        </w:p>
        <w:p w:rsidR="00303364" w:rsidRPr="00303364" w:rsidRDefault="00303364">
          <w:pPr>
            <w:pStyle w:val="TOC3"/>
            <w:tabs>
              <w:tab w:val="right" w:leader="dot" w:pos="8778"/>
            </w:tabs>
            <w:rPr>
              <w:ins w:id="5745" w:author="DuyNgo" w:date="2012-08-10T08:15:00Z"/>
              <w:rFonts w:eastAsiaTheme="minorEastAsia" w:cstheme="minorHAnsi"/>
              <w:noProof/>
              <w:sz w:val="24"/>
              <w:szCs w:val="24"/>
              <w:lang w:eastAsia="ja-JP"/>
              <w:rPrChange w:id="5746" w:author="DuyNgo" w:date="2012-08-10T08:15:00Z">
                <w:rPr>
                  <w:ins w:id="5747" w:author="DuyNgo" w:date="2012-08-10T08:15:00Z"/>
                  <w:rFonts w:eastAsiaTheme="minorEastAsia"/>
                  <w:noProof/>
                  <w:lang w:eastAsia="ja-JP"/>
                </w:rPr>
              </w:rPrChange>
            </w:rPr>
          </w:pPr>
          <w:ins w:id="5748" w:author="DuyNgo" w:date="2012-08-10T08:15:00Z">
            <w:r w:rsidRPr="00303364">
              <w:rPr>
                <w:rStyle w:val="Hyperlink"/>
                <w:rFonts w:cstheme="minorHAnsi"/>
                <w:noProof/>
                <w:sz w:val="24"/>
                <w:szCs w:val="24"/>
                <w:rPrChange w:id="5749" w:author="DuyNgo" w:date="2012-08-10T08:15:00Z">
                  <w:rPr>
                    <w:rStyle w:val="Hyperlink"/>
                    <w:noProof/>
                  </w:rPr>
                </w:rPrChange>
              </w:rPr>
              <w:lastRenderedPageBreak/>
              <w:fldChar w:fldCharType="begin"/>
            </w:r>
            <w:r w:rsidRPr="00303364">
              <w:rPr>
                <w:rStyle w:val="Hyperlink"/>
                <w:rFonts w:cstheme="minorHAnsi"/>
                <w:noProof/>
                <w:sz w:val="24"/>
                <w:szCs w:val="24"/>
                <w:rPrChange w:id="5750" w:author="DuyNgo" w:date="2012-08-10T08:15:00Z">
                  <w:rPr>
                    <w:rStyle w:val="Hyperlink"/>
                    <w:noProof/>
                  </w:rPr>
                </w:rPrChange>
              </w:rPr>
              <w:instrText xml:space="preserve"> </w:instrText>
            </w:r>
            <w:r w:rsidRPr="00303364">
              <w:rPr>
                <w:rFonts w:cstheme="minorHAnsi"/>
                <w:noProof/>
                <w:sz w:val="24"/>
                <w:szCs w:val="24"/>
                <w:rPrChange w:id="5751" w:author="DuyNgo" w:date="2012-08-10T08:15:00Z">
                  <w:rPr>
                    <w:noProof/>
                  </w:rPr>
                </w:rPrChange>
              </w:rPr>
              <w:instrText>HYPERLINK \l "_Toc332351361"</w:instrText>
            </w:r>
            <w:r w:rsidRPr="00303364">
              <w:rPr>
                <w:rStyle w:val="Hyperlink"/>
                <w:rFonts w:cstheme="minorHAnsi"/>
                <w:noProof/>
                <w:sz w:val="24"/>
                <w:szCs w:val="24"/>
                <w:rPrChange w:id="5752" w:author="DuyNgo" w:date="2012-08-10T08:15:00Z">
                  <w:rPr>
                    <w:rStyle w:val="Hyperlink"/>
                    <w:noProof/>
                  </w:rPr>
                </w:rPrChange>
              </w:rPr>
              <w:instrText xml:space="preserve"> </w:instrText>
            </w:r>
            <w:r w:rsidRPr="00303364">
              <w:rPr>
                <w:rStyle w:val="Hyperlink"/>
                <w:rFonts w:cstheme="minorHAnsi"/>
                <w:noProof/>
                <w:sz w:val="24"/>
                <w:szCs w:val="24"/>
                <w:rPrChange w:id="5753" w:author="DuyNgo" w:date="2012-08-10T08:15:00Z">
                  <w:rPr>
                    <w:rStyle w:val="Hyperlink"/>
                    <w:noProof/>
                  </w:rPr>
                </w:rPrChange>
              </w:rPr>
              <w:fldChar w:fldCharType="separate"/>
            </w:r>
            <w:r w:rsidRPr="00303364">
              <w:rPr>
                <w:rStyle w:val="Hyperlink"/>
                <w:rFonts w:cstheme="minorHAnsi"/>
                <w:noProof/>
                <w:sz w:val="24"/>
                <w:szCs w:val="24"/>
                <w:rPrChange w:id="5754" w:author="DuyNgo" w:date="2012-08-10T08:15:00Z">
                  <w:rPr>
                    <w:rStyle w:val="Hyperlink"/>
                    <w:noProof/>
                  </w:rPr>
                </w:rPrChange>
              </w:rPr>
              <w:t>8.1 Project Eye Portlet</w:t>
            </w:r>
            <w:r w:rsidRPr="00303364">
              <w:rPr>
                <w:rFonts w:cstheme="minorHAnsi"/>
                <w:noProof/>
                <w:webHidden/>
                <w:sz w:val="24"/>
                <w:szCs w:val="24"/>
                <w:rPrChange w:id="5755" w:author="DuyNgo" w:date="2012-08-10T08:15:00Z">
                  <w:rPr>
                    <w:noProof/>
                    <w:webHidden/>
                  </w:rPr>
                </w:rPrChange>
              </w:rPr>
              <w:tab/>
            </w:r>
            <w:r w:rsidRPr="00303364">
              <w:rPr>
                <w:rFonts w:cstheme="minorHAnsi"/>
                <w:noProof/>
                <w:webHidden/>
                <w:sz w:val="24"/>
                <w:szCs w:val="24"/>
                <w:rPrChange w:id="5756" w:author="DuyNgo" w:date="2012-08-10T08:15:00Z">
                  <w:rPr>
                    <w:noProof/>
                    <w:webHidden/>
                  </w:rPr>
                </w:rPrChange>
              </w:rPr>
              <w:fldChar w:fldCharType="begin"/>
            </w:r>
            <w:r w:rsidRPr="00303364">
              <w:rPr>
                <w:rFonts w:cstheme="minorHAnsi"/>
                <w:noProof/>
                <w:webHidden/>
                <w:sz w:val="24"/>
                <w:szCs w:val="24"/>
                <w:rPrChange w:id="5757" w:author="DuyNgo" w:date="2012-08-10T08:15:00Z">
                  <w:rPr>
                    <w:noProof/>
                    <w:webHidden/>
                  </w:rPr>
                </w:rPrChange>
              </w:rPr>
              <w:instrText xml:space="preserve"> PAGEREF _Toc332351361 \h </w:instrText>
            </w:r>
          </w:ins>
          <w:r w:rsidRPr="00303364">
            <w:rPr>
              <w:rFonts w:cstheme="minorHAnsi"/>
              <w:noProof/>
              <w:webHidden/>
              <w:sz w:val="24"/>
              <w:szCs w:val="24"/>
              <w:rPrChange w:id="5758" w:author="DuyNgo" w:date="2012-08-10T08:15:00Z">
                <w:rPr>
                  <w:rFonts w:cstheme="minorHAnsi"/>
                  <w:noProof/>
                  <w:webHidden/>
                  <w:sz w:val="24"/>
                  <w:szCs w:val="24"/>
                </w:rPr>
              </w:rPrChange>
            </w:rPr>
          </w:r>
          <w:r w:rsidRPr="00303364">
            <w:rPr>
              <w:rFonts w:cstheme="minorHAnsi"/>
              <w:noProof/>
              <w:webHidden/>
              <w:sz w:val="24"/>
              <w:szCs w:val="24"/>
              <w:rPrChange w:id="5759" w:author="DuyNgo" w:date="2012-08-10T08:15:00Z">
                <w:rPr>
                  <w:noProof/>
                  <w:webHidden/>
                </w:rPr>
              </w:rPrChange>
            </w:rPr>
            <w:fldChar w:fldCharType="separate"/>
          </w:r>
          <w:ins w:id="5760" w:author="DuyNgo" w:date="2012-08-10T08:15:00Z">
            <w:r w:rsidRPr="00303364">
              <w:rPr>
                <w:rFonts w:cstheme="minorHAnsi"/>
                <w:noProof/>
                <w:webHidden/>
                <w:sz w:val="24"/>
                <w:szCs w:val="24"/>
                <w:rPrChange w:id="5761" w:author="DuyNgo" w:date="2012-08-10T08:15:00Z">
                  <w:rPr>
                    <w:noProof/>
                    <w:webHidden/>
                  </w:rPr>
                </w:rPrChange>
              </w:rPr>
              <w:t>348</w:t>
            </w:r>
            <w:r w:rsidRPr="00303364">
              <w:rPr>
                <w:rFonts w:cstheme="minorHAnsi"/>
                <w:noProof/>
                <w:webHidden/>
                <w:sz w:val="24"/>
                <w:szCs w:val="24"/>
                <w:rPrChange w:id="5762" w:author="DuyNgo" w:date="2012-08-10T08:15:00Z">
                  <w:rPr>
                    <w:noProof/>
                    <w:webHidden/>
                  </w:rPr>
                </w:rPrChange>
              </w:rPr>
              <w:fldChar w:fldCharType="end"/>
            </w:r>
            <w:r w:rsidRPr="00303364">
              <w:rPr>
                <w:rStyle w:val="Hyperlink"/>
                <w:rFonts w:cstheme="minorHAnsi"/>
                <w:noProof/>
                <w:sz w:val="24"/>
                <w:szCs w:val="24"/>
                <w:rPrChange w:id="5763" w:author="DuyNgo" w:date="2012-08-10T08:15:00Z">
                  <w:rPr>
                    <w:rStyle w:val="Hyperlink"/>
                    <w:noProof/>
                  </w:rPr>
                </w:rPrChange>
              </w:rPr>
              <w:fldChar w:fldCharType="end"/>
            </w:r>
          </w:ins>
        </w:p>
        <w:p w:rsidR="00303364" w:rsidRPr="00303364" w:rsidRDefault="00303364">
          <w:pPr>
            <w:pStyle w:val="TOC3"/>
            <w:tabs>
              <w:tab w:val="right" w:leader="dot" w:pos="8778"/>
            </w:tabs>
            <w:rPr>
              <w:ins w:id="5764" w:author="DuyNgo" w:date="2012-08-10T08:15:00Z"/>
              <w:rFonts w:eastAsiaTheme="minorEastAsia" w:cstheme="minorHAnsi"/>
              <w:noProof/>
              <w:sz w:val="24"/>
              <w:szCs w:val="24"/>
              <w:lang w:eastAsia="ja-JP"/>
              <w:rPrChange w:id="5765" w:author="DuyNgo" w:date="2012-08-10T08:15:00Z">
                <w:rPr>
                  <w:ins w:id="5766" w:author="DuyNgo" w:date="2012-08-10T08:15:00Z"/>
                  <w:rFonts w:eastAsiaTheme="minorEastAsia"/>
                  <w:noProof/>
                  <w:lang w:eastAsia="ja-JP"/>
                </w:rPr>
              </w:rPrChange>
            </w:rPr>
          </w:pPr>
          <w:ins w:id="5767" w:author="DuyNgo" w:date="2012-08-10T08:15:00Z">
            <w:r w:rsidRPr="00303364">
              <w:rPr>
                <w:rStyle w:val="Hyperlink"/>
                <w:rFonts w:cstheme="minorHAnsi"/>
                <w:noProof/>
                <w:sz w:val="24"/>
                <w:szCs w:val="24"/>
                <w:rPrChange w:id="5768" w:author="DuyNgo" w:date="2012-08-10T08:15:00Z">
                  <w:rPr>
                    <w:rStyle w:val="Hyperlink"/>
                    <w:noProof/>
                  </w:rPr>
                </w:rPrChange>
              </w:rPr>
              <w:fldChar w:fldCharType="begin"/>
            </w:r>
            <w:r w:rsidRPr="00303364">
              <w:rPr>
                <w:rStyle w:val="Hyperlink"/>
                <w:rFonts w:cstheme="minorHAnsi"/>
                <w:noProof/>
                <w:sz w:val="24"/>
                <w:szCs w:val="24"/>
                <w:rPrChange w:id="5769" w:author="DuyNgo" w:date="2012-08-10T08:15:00Z">
                  <w:rPr>
                    <w:rStyle w:val="Hyperlink"/>
                    <w:noProof/>
                  </w:rPr>
                </w:rPrChange>
              </w:rPr>
              <w:instrText xml:space="preserve"> </w:instrText>
            </w:r>
            <w:r w:rsidRPr="00303364">
              <w:rPr>
                <w:rFonts w:cstheme="minorHAnsi"/>
                <w:noProof/>
                <w:sz w:val="24"/>
                <w:szCs w:val="24"/>
                <w:rPrChange w:id="5770" w:author="DuyNgo" w:date="2012-08-10T08:15:00Z">
                  <w:rPr>
                    <w:noProof/>
                  </w:rPr>
                </w:rPrChange>
              </w:rPr>
              <w:instrText>HYPERLINK \l "_Toc332351362"</w:instrText>
            </w:r>
            <w:r w:rsidRPr="00303364">
              <w:rPr>
                <w:rStyle w:val="Hyperlink"/>
                <w:rFonts w:cstheme="minorHAnsi"/>
                <w:noProof/>
                <w:sz w:val="24"/>
                <w:szCs w:val="24"/>
                <w:rPrChange w:id="5771" w:author="DuyNgo" w:date="2012-08-10T08:15:00Z">
                  <w:rPr>
                    <w:rStyle w:val="Hyperlink"/>
                    <w:noProof/>
                  </w:rPr>
                </w:rPrChange>
              </w:rPr>
              <w:instrText xml:space="preserve"> </w:instrText>
            </w:r>
            <w:r w:rsidRPr="00303364">
              <w:rPr>
                <w:rStyle w:val="Hyperlink"/>
                <w:rFonts w:cstheme="minorHAnsi"/>
                <w:noProof/>
                <w:sz w:val="24"/>
                <w:szCs w:val="24"/>
                <w:rPrChange w:id="5772" w:author="DuyNgo" w:date="2012-08-10T08:15:00Z">
                  <w:rPr>
                    <w:rStyle w:val="Hyperlink"/>
                    <w:noProof/>
                  </w:rPr>
                </w:rPrChange>
              </w:rPr>
              <w:fldChar w:fldCharType="separate"/>
            </w:r>
            <w:r w:rsidRPr="00303364">
              <w:rPr>
                <w:rStyle w:val="Hyperlink"/>
                <w:rFonts w:cstheme="minorHAnsi"/>
                <w:noProof/>
                <w:sz w:val="24"/>
                <w:szCs w:val="24"/>
                <w:rPrChange w:id="5773" w:author="DuyNgo" w:date="2012-08-10T08:15:00Z">
                  <w:rPr>
                    <w:rStyle w:val="Hyperlink"/>
                    <w:noProof/>
                  </w:rPr>
                </w:rPrChange>
              </w:rPr>
              <w:t>8.2 Team Management</w:t>
            </w:r>
            <w:r w:rsidRPr="00303364">
              <w:rPr>
                <w:rFonts w:cstheme="minorHAnsi"/>
                <w:noProof/>
                <w:webHidden/>
                <w:sz w:val="24"/>
                <w:szCs w:val="24"/>
                <w:rPrChange w:id="5774" w:author="DuyNgo" w:date="2012-08-10T08:15:00Z">
                  <w:rPr>
                    <w:noProof/>
                    <w:webHidden/>
                  </w:rPr>
                </w:rPrChange>
              </w:rPr>
              <w:tab/>
            </w:r>
            <w:r w:rsidRPr="00303364">
              <w:rPr>
                <w:rFonts w:cstheme="minorHAnsi"/>
                <w:noProof/>
                <w:webHidden/>
                <w:sz w:val="24"/>
                <w:szCs w:val="24"/>
                <w:rPrChange w:id="5775" w:author="DuyNgo" w:date="2012-08-10T08:15:00Z">
                  <w:rPr>
                    <w:noProof/>
                    <w:webHidden/>
                  </w:rPr>
                </w:rPrChange>
              </w:rPr>
              <w:fldChar w:fldCharType="begin"/>
            </w:r>
            <w:r w:rsidRPr="00303364">
              <w:rPr>
                <w:rFonts w:cstheme="minorHAnsi"/>
                <w:noProof/>
                <w:webHidden/>
                <w:sz w:val="24"/>
                <w:szCs w:val="24"/>
                <w:rPrChange w:id="5776" w:author="DuyNgo" w:date="2012-08-10T08:15:00Z">
                  <w:rPr>
                    <w:noProof/>
                    <w:webHidden/>
                  </w:rPr>
                </w:rPrChange>
              </w:rPr>
              <w:instrText xml:space="preserve"> PAGEREF _Toc332351362 \h </w:instrText>
            </w:r>
          </w:ins>
          <w:r w:rsidRPr="00303364">
            <w:rPr>
              <w:rFonts w:cstheme="minorHAnsi"/>
              <w:noProof/>
              <w:webHidden/>
              <w:sz w:val="24"/>
              <w:szCs w:val="24"/>
              <w:rPrChange w:id="5777" w:author="DuyNgo" w:date="2012-08-10T08:15:00Z">
                <w:rPr>
                  <w:rFonts w:cstheme="minorHAnsi"/>
                  <w:noProof/>
                  <w:webHidden/>
                  <w:sz w:val="24"/>
                  <w:szCs w:val="24"/>
                </w:rPr>
              </w:rPrChange>
            </w:rPr>
          </w:r>
          <w:r w:rsidRPr="00303364">
            <w:rPr>
              <w:rFonts w:cstheme="minorHAnsi"/>
              <w:noProof/>
              <w:webHidden/>
              <w:sz w:val="24"/>
              <w:szCs w:val="24"/>
              <w:rPrChange w:id="5778" w:author="DuyNgo" w:date="2012-08-10T08:15:00Z">
                <w:rPr>
                  <w:noProof/>
                  <w:webHidden/>
                </w:rPr>
              </w:rPrChange>
            </w:rPr>
            <w:fldChar w:fldCharType="separate"/>
          </w:r>
          <w:ins w:id="5779" w:author="DuyNgo" w:date="2012-08-10T08:15:00Z">
            <w:r w:rsidRPr="00303364">
              <w:rPr>
                <w:rFonts w:cstheme="minorHAnsi"/>
                <w:noProof/>
                <w:webHidden/>
                <w:sz w:val="24"/>
                <w:szCs w:val="24"/>
                <w:rPrChange w:id="5780" w:author="DuyNgo" w:date="2012-08-10T08:15:00Z">
                  <w:rPr>
                    <w:noProof/>
                    <w:webHidden/>
                  </w:rPr>
                </w:rPrChange>
              </w:rPr>
              <w:t>348</w:t>
            </w:r>
            <w:r w:rsidRPr="00303364">
              <w:rPr>
                <w:rFonts w:cstheme="minorHAnsi"/>
                <w:noProof/>
                <w:webHidden/>
                <w:sz w:val="24"/>
                <w:szCs w:val="24"/>
                <w:rPrChange w:id="5781" w:author="DuyNgo" w:date="2012-08-10T08:15:00Z">
                  <w:rPr>
                    <w:noProof/>
                    <w:webHidden/>
                  </w:rPr>
                </w:rPrChange>
              </w:rPr>
              <w:fldChar w:fldCharType="end"/>
            </w:r>
            <w:r w:rsidRPr="00303364">
              <w:rPr>
                <w:rStyle w:val="Hyperlink"/>
                <w:rFonts w:cstheme="minorHAnsi"/>
                <w:noProof/>
                <w:sz w:val="24"/>
                <w:szCs w:val="24"/>
                <w:rPrChange w:id="5782" w:author="DuyNgo" w:date="2012-08-10T08:15:00Z">
                  <w:rPr>
                    <w:rStyle w:val="Hyperlink"/>
                    <w:noProof/>
                  </w:rPr>
                </w:rPrChange>
              </w:rPr>
              <w:fldChar w:fldCharType="end"/>
            </w:r>
          </w:ins>
        </w:p>
        <w:p w:rsidR="00303364" w:rsidRPr="00303364" w:rsidRDefault="00303364">
          <w:pPr>
            <w:pStyle w:val="TOC3"/>
            <w:tabs>
              <w:tab w:val="right" w:leader="dot" w:pos="8778"/>
            </w:tabs>
            <w:rPr>
              <w:ins w:id="5783" w:author="DuyNgo" w:date="2012-08-10T08:15:00Z"/>
              <w:rFonts w:eastAsiaTheme="minorEastAsia" w:cstheme="minorHAnsi"/>
              <w:noProof/>
              <w:sz w:val="24"/>
              <w:szCs w:val="24"/>
              <w:lang w:eastAsia="ja-JP"/>
              <w:rPrChange w:id="5784" w:author="DuyNgo" w:date="2012-08-10T08:15:00Z">
                <w:rPr>
                  <w:ins w:id="5785" w:author="DuyNgo" w:date="2012-08-10T08:15:00Z"/>
                  <w:rFonts w:eastAsiaTheme="minorEastAsia"/>
                  <w:noProof/>
                  <w:lang w:eastAsia="ja-JP"/>
                </w:rPr>
              </w:rPrChange>
            </w:rPr>
          </w:pPr>
          <w:ins w:id="5786" w:author="DuyNgo" w:date="2012-08-10T08:15:00Z">
            <w:r w:rsidRPr="00303364">
              <w:rPr>
                <w:rStyle w:val="Hyperlink"/>
                <w:rFonts w:cstheme="minorHAnsi"/>
                <w:noProof/>
                <w:sz w:val="24"/>
                <w:szCs w:val="24"/>
                <w:rPrChange w:id="5787" w:author="DuyNgo" w:date="2012-08-10T08:15:00Z">
                  <w:rPr>
                    <w:rStyle w:val="Hyperlink"/>
                    <w:noProof/>
                  </w:rPr>
                </w:rPrChange>
              </w:rPr>
              <w:fldChar w:fldCharType="begin"/>
            </w:r>
            <w:r w:rsidRPr="00303364">
              <w:rPr>
                <w:rStyle w:val="Hyperlink"/>
                <w:rFonts w:cstheme="minorHAnsi"/>
                <w:noProof/>
                <w:sz w:val="24"/>
                <w:szCs w:val="24"/>
                <w:rPrChange w:id="5788" w:author="DuyNgo" w:date="2012-08-10T08:15:00Z">
                  <w:rPr>
                    <w:rStyle w:val="Hyperlink"/>
                    <w:noProof/>
                  </w:rPr>
                </w:rPrChange>
              </w:rPr>
              <w:instrText xml:space="preserve"> </w:instrText>
            </w:r>
            <w:r w:rsidRPr="00303364">
              <w:rPr>
                <w:rFonts w:cstheme="minorHAnsi"/>
                <w:noProof/>
                <w:sz w:val="24"/>
                <w:szCs w:val="24"/>
                <w:rPrChange w:id="5789" w:author="DuyNgo" w:date="2012-08-10T08:15:00Z">
                  <w:rPr>
                    <w:noProof/>
                  </w:rPr>
                </w:rPrChange>
              </w:rPr>
              <w:instrText>HYPERLINK \l "_Toc332351363"</w:instrText>
            </w:r>
            <w:r w:rsidRPr="00303364">
              <w:rPr>
                <w:rStyle w:val="Hyperlink"/>
                <w:rFonts w:cstheme="minorHAnsi"/>
                <w:noProof/>
                <w:sz w:val="24"/>
                <w:szCs w:val="24"/>
                <w:rPrChange w:id="5790" w:author="DuyNgo" w:date="2012-08-10T08:15:00Z">
                  <w:rPr>
                    <w:rStyle w:val="Hyperlink"/>
                    <w:noProof/>
                  </w:rPr>
                </w:rPrChange>
              </w:rPr>
              <w:instrText xml:space="preserve"> </w:instrText>
            </w:r>
            <w:r w:rsidRPr="00303364">
              <w:rPr>
                <w:rStyle w:val="Hyperlink"/>
                <w:rFonts w:cstheme="minorHAnsi"/>
                <w:noProof/>
                <w:sz w:val="24"/>
                <w:szCs w:val="24"/>
                <w:rPrChange w:id="5791" w:author="DuyNgo" w:date="2012-08-10T08:15:00Z">
                  <w:rPr>
                    <w:rStyle w:val="Hyperlink"/>
                    <w:noProof/>
                  </w:rPr>
                </w:rPrChange>
              </w:rPr>
              <w:fldChar w:fldCharType="separate"/>
            </w:r>
            <w:r w:rsidRPr="00303364">
              <w:rPr>
                <w:rStyle w:val="Hyperlink"/>
                <w:rFonts w:cstheme="minorHAnsi"/>
                <w:noProof/>
                <w:sz w:val="24"/>
                <w:szCs w:val="24"/>
                <w:rPrChange w:id="5792" w:author="DuyNgo" w:date="2012-08-10T08:15:00Z">
                  <w:rPr>
                    <w:rStyle w:val="Hyperlink"/>
                    <w:noProof/>
                  </w:rPr>
                </w:rPrChange>
              </w:rPr>
              <w:t>8.3 Planner Portlet</w:t>
            </w:r>
            <w:r w:rsidRPr="00303364">
              <w:rPr>
                <w:rFonts w:cstheme="minorHAnsi"/>
                <w:noProof/>
                <w:webHidden/>
                <w:sz w:val="24"/>
                <w:szCs w:val="24"/>
                <w:rPrChange w:id="5793" w:author="DuyNgo" w:date="2012-08-10T08:15:00Z">
                  <w:rPr>
                    <w:noProof/>
                    <w:webHidden/>
                  </w:rPr>
                </w:rPrChange>
              </w:rPr>
              <w:tab/>
            </w:r>
            <w:r w:rsidRPr="00303364">
              <w:rPr>
                <w:rFonts w:cstheme="minorHAnsi"/>
                <w:noProof/>
                <w:webHidden/>
                <w:sz w:val="24"/>
                <w:szCs w:val="24"/>
                <w:rPrChange w:id="5794" w:author="DuyNgo" w:date="2012-08-10T08:15:00Z">
                  <w:rPr>
                    <w:noProof/>
                    <w:webHidden/>
                  </w:rPr>
                </w:rPrChange>
              </w:rPr>
              <w:fldChar w:fldCharType="begin"/>
            </w:r>
            <w:r w:rsidRPr="00303364">
              <w:rPr>
                <w:rFonts w:cstheme="minorHAnsi"/>
                <w:noProof/>
                <w:webHidden/>
                <w:sz w:val="24"/>
                <w:szCs w:val="24"/>
                <w:rPrChange w:id="5795" w:author="DuyNgo" w:date="2012-08-10T08:15:00Z">
                  <w:rPr>
                    <w:noProof/>
                    <w:webHidden/>
                  </w:rPr>
                </w:rPrChange>
              </w:rPr>
              <w:instrText xml:space="preserve"> PAGEREF _Toc332351363 \h </w:instrText>
            </w:r>
          </w:ins>
          <w:r w:rsidRPr="00303364">
            <w:rPr>
              <w:rFonts w:cstheme="minorHAnsi"/>
              <w:noProof/>
              <w:webHidden/>
              <w:sz w:val="24"/>
              <w:szCs w:val="24"/>
              <w:rPrChange w:id="5796" w:author="DuyNgo" w:date="2012-08-10T08:15:00Z">
                <w:rPr>
                  <w:rFonts w:cstheme="minorHAnsi"/>
                  <w:noProof/>
                  <w:webHidden/>
                  <w:sz w:val="24"/>
                  <w:szCs w:val="24"/>
                </w:rPr>
              </w:rPrChange>
            </w:rPr>
          </w:r>
          <w:r w:rsidRPr="00303364">
            <w:rPr>
              <w:rFonts w:cstheme="minorHAnsi"/>
              <w:noProof/>
              <w:webHidden/>
              <w:sz w:val="24"/>
              <w:szCs w:val="24"/>
              <w:rPrChange w:id="5797" w:author="DuyNgo" w:date="2012-08-10T08:15:00Z">
                <w:rPr>
                  <w:noProof/>
                  <w:webHidden/>
                </w:rPr>
              </w:rPrChange>
            </w:rPr>
            <w:fldChar w:fldCharType="separate"/>
          </w:r>
          <w:ins w:id="5798" w:author="DuyNgo" w:date="2012-08-10T08:15:00Z">
            <w:r w:rsidRPr="00303364">
              <w:rPr>
                <w:rFonts w:cstheme="minorHAnsi"/>
                <w:noProof/>
                <w:webHidden/>
                <w:sz w:val="24"/>
                <w:szCs w:val="24"/>
                <w:rPrChange w:id="5799" w:author="DuyNgo" w:date="2012-08-10T08:15:00Z">
                  <w:rPr>
                    <w:noProof/>
                    <w:webHidden/>
                  </w:rPr>
                </w:rPrChange>
              </w:rPr>
              <w:t>349</w:t>
            </w:r>
            <w:r w:rsidRPr="00303364">
              <w:rPr>
                <w:rFonts w:cstheme="minorHAnsi"/>
                <w:noProof/>
                <w:webHidden/>
                <w:sz w:val="24"/>
                <w:szCs w:val="24"/>
                <w:rPrChange w:id="5800" w:author="DuyNgo" w:date="2012-08-10T08:15:00Z">
                  <w:rPr>
                    <w:noProof/>
                    <w:webHidden/>
                  </w:rPr>
                </w:rPrChange>
              </w:rPr>
              <w:fldChar w:fldCharType="end"/>
            </w:r>
            <w:r w:rsidRPr="00303364">
              <w:rPr>
                <w:rStyle w:val="Hyperlink"/>
                <w:rFonts w:cstheme="minorHAnsi"/>
                <w:noProof/>
                <w:sz w:val="24"/>
                <w:szCs w:val="24"/>
                <w:rPrChange w:id="5801" w:author="DuyNgo" w:date="2012-08-10T08:15:00Z">
                  <w:rPr>
                    <w:rStyle w:val="Hyperlink"/>
                    <w:noProof/>
                  </w:rPr>
                </w:rPrChange>
              </w:rPr>
              <w:fldChar w:fldCharType="end"/>
            </w:r>
          </w:ins>
        </w:p>
        <w:p w:rsidR="00303364" w:rsidRPr="00303364" w:rsidRDefault="00303364">
          <w:pPr>
            <w:pStyle w:val="TOC3"/>
            <w:tabs>
              <w:tab w:val="right" w:leader="dot" w:pos="8778"/>
            </w:tabs>
            <w:rPr>
              <w:ins w:id="5802" w:author="DuyNgo" w:date="2012-08-10T08:15:00Z"/>
              <w:rFonts w:eastAsiaTheme="minorEastAsia" w:cstheme="minorHAnsi"/>
              <w:noProof/>
              <w:sz w:val="24"/>
              <w:szCs w:val="24"/>
              <w:lang w:eastAsia="ja-JP"/>
              <w:rPrChange w:id="5803" w:author="DuyNgo" w:date="2012-08-10T08:15:00Z">
                <w:rPr>
                  <w:ins w:id="5804" w:author="DuyNgo" w:date="2012-08-10T08:15:00Z"/>
                  <w:rFonts w:eastAsiaTheme="minorEastAsia"/>
                  <w:noProof/>
                  <w:lang w:eastAsia="ja-JP"/>
                </w:rPr>
              </w:rPrChange>
            </w:rPr>
          </w:pPr>
          <w:ins w:id="5805" w:author="DuyNgo" w:date="2012-08-10T08:15:00Z">
            <w:r w:rsidRPr="00303364">
              <w:rPr>
                <w:rStyle w:val="Hyperlink"/>
                <w:rFonts w:cstheme="minorHAnsi"/>
                <w:noProof/>
                <w:sz w:val="24"/>
                <w:szCs w:val="24"/>
                <w:rPrChange w:id="5806" w:author="DuyNgo" w:date="2012-08-10T08:15:00Z">
                  <w:rPr>
                    <w:rStyle w:val="Hyperlink"/>
                    <w:noProof/>
                  </w:rPr>
                </w:rPrChange>
              </w:rPr>
              <w:fldChar w:fldCharType="begin"/>
            </w:r>
            <w:r w:rsidRPr="00303364">
              <w:rPr>
                <w:rStyle w:val="Hyperlink"/>
                <w:rFonts w:cstheme="minorHAnsi"/>
                <w:noProof/>
                <w:sz w:val="24"/>
                <w:szCs w:val="24"/>
                <w:rPrChange w:id="5807" w:author="DuyNgo" w:date="2012-08-10T08:15:00Z">
                  <w:rPr>
                    <w:rStyle w:val="Hyperlink"/>
                    <w:noProof/>
                  </w:rPr>
                </w:rPrChange>
              </w:rPr>
              <w:instrText xml:space="preserve"> </w:instrText>
            </w:r>
            <w:r w:rsidRPr="00303364">
              <w:rPr>
                <w:rFonts w:cstheme="minorHAnsi"/>
                <w:noProof/>
                <w:sz w:val="24"/>
                <w:szCs w:val="24"/>
                <w:rPrChange w:id="5808" w:author="DuyNgo" w:date="2012-08-10T08:15:00Z">
                  <w:rPr>
                    <w:noProof/>
                  </w:rPr>
                </w:rPrChange>
              </w:rPr>
              <w:instrText>HYPERLINK \l "_Toc332351364"</w:instrText>
            </w:r>
            <w:r w:rsidRPr="00303364">
              <w:rPr>
                <w:rStyle w:val="Hyperlink"/>
                <w:rFonts w:cstheme="minorHAnsi"/>
                <w:noProof/>
                <w:sz w:val="24"/>
                <w:szCs w:val="24"/>
                <w:rPrChange w:id="5809" w:author="DuyNgo" w:date="2012-08-10T08:15:00Z">
                  <w:rPr>
                    <w:rStyle w:val="Hyperlink"/>
                    <w:noProof/>
                  </w:rPr>
                </w:rPrChange>
              </w:rPr>
              <w:instrText xml:space="preserve"> </w:instrText>
            </w:r>
            <w:r w:rsidRPr="00303364">
              <w:rPr>
                <w:rStyle w:val="Hyperlink"/>
                <w:rFonts w:cstheme="minorHAnsi"/>
                <w:noProof/>
                <w:sz w:val="24"/>
                <w:szCs w:val="24"/>
                <w:rPrChange w:id="5810" w:author="DuyNgo" w:date="2012-08-10T08:15:00Z">
                  <w:rPr>
                    <w:rStyle w:val="Hyperlink"/>
                    <w:noProof/>
                  </w:rPr>
                </w:rPrChange>
              </w:rPr>
              <w:fldChar w:fldCharType="separate"/>
            </w:r>
            <w:r w:rsidRPr="00303364">
              <w:rPr>
                <w:rStyle w:val="Hyperlink"/>
                <w:rFonts w:cstheme="minorHAnsi"/>
                <w:noProof/>
                <w:sz w:val="24"/>
                <w:szCs w:val="24"/>
                <w:rPrChange w:id="5811" w:author="DuyNgo" w:date="2012-08-10T08:15:00Z">
                  <w:rPr>
                    <w:rStyle w:val="Hyperlink"/>
                    <w:noProof/>
                  </w:rPr>
                </w:rPrChange>
              </w:rPr>
              <w:t>8.4 Requirement Portlet</w:t>
            </w:r>
            <w:r w:rsidRPr="00303364">
              <w:rPr>
                <w:rFonts w:cstheme="minorHAnsi"/>
                <w:noProof/>
                <w:webHidden/>
                <w:sz w:val="24"/>
                <w:szCs w:val="24"/>
                <w:rPrChange w:id="5812" w:author="DuyNgo" w:date="2012-08-10T08:15:00Z">
                  <w:rPr>
                    <w:noProof/>
                    <w:webHidden/>
                  </w:rPr>
                </w:rPrChange>
              </w:rPr>
              <w:tab/>
            </w:r>
            <w:r w:rsidRPr="00303364">
              <w:rPr>
                <w:rFonts w:cstheme="minorHAnsi"/>
                <w:noProof/>
                <w:webHidden/>
                <w:sz w:val="24"/>
                <w:szCs w:val="24"/>
                <w:rPrChange w:id="5813" w:author="DuyNgo" w:date="2012-08-10T08:15:00Z">
                  <w:rPr>
                    <w:noProof/>
                    <w:webHidden/>
                  </w:rPr>
                </w:rPrChange>
              </w:rPr>
              <w:fldChar w:fldCharType="begin"/>
            </w:r>
            <w:r w:rsidRPr="00303364">
              <w:rPr>
                <w:rFonts w:cstheme="minorHAnsi"/>
                <w:noProof/>
                <w:webHidden/>
                <w:sz w:val="24"/>
                <w:szCs w:val="24"/>
                <w:rPrChange w:id="5814" w:author="DuyNgo" w:date="2012-08-10T08:15:00Z">
                  <w:rPr>
                    <w:noProof/>
                    <w:webHidden/>
                  </w:rPr>
                </w:rPrChange>
              </w:rPr>
              <w:instrText xml:space="preserve"> PAGEREF _Toc332351364 \h </w:instrText>
            </w:r>
          </w:ins>
          <w:r w:rsidRPr="00303364">
            <w:rPr>
              <w:rFonts w:cstheme="minorHAnsi"/>
              <w:noProof/>
              <w:webHidden/>
              <w:sz w:val="24"/>
              <w:szCs w:val="24"/>
              <w:rPrChange w:id="5815" w:author="DuyNgo" w:date="2012-08-10T08:15:00Z">
                <w:rPr>
                  <w:rFonts w:cstheme="minorHAnsi"/>
                  <w:noProof/>
                  <w:webHidden/>
                  <w:sz w:val="24"/>
                  <w:szCs w:val="24"/>
                </w:rPr>
              </w:rPrChange>
            </w:rPr>
          </w:r>
          <w:r w:rsidRPr="00303364">
            <w:rPr>
              <w:rFonts w:cstheme="minorHAnsi"/>
              <w:noProof/>
              <w:webHidden/>
              <w:sz w:val="24"/>
              <w:szCs w:val="24"/>
              <w:rPrChange w:id="5816" w:author="DuyNgo" w:date="2012-08-10T08:15:00Z">
                <w:rPr>
                  <w:noProof/>
                  <w:webHidden/>
                </w:rPr>
              </w:rPrChange>
            </w:rPr>
            <w:fldChar w:fldCharType="separate"/>
          </w:r>
          <w:ins w:id="5817" w:author="DuyNgo" w:date="2012-08-10T08:15:00Z">
            <w:r w:rsidRPr="00303364">
              <w:rPr>
                <w:rFonts w:cstheme="minorHAnsi"/>
                <w:noProof/>
                <w:webHidden/>
                <w:sz w:val="24"/>
                <w:szCs w:val="24"/>
                <w:rPrChange w:id="5818" w:author="DuyNgo" w:date="2012-08-10T08:15:00Z">
                  <w:rPr>
                    <w:noProof/>
                    <w:webHidden/>
                  </w:rPr>
                </w:rPrChange>
              </w:rPr>
              <w:t>349</w:t>
            </w:r>
            <w:r w:rsidRPr="00303364">
              <w:rPr>
                <w:rFonts w:cstheme="minorHAnsi"/>
                <w:noProof/>
                <w:webHidden/>
                <w:sz w:val="24"/>
                <w:szCs w:val="24"/>
                <w:rPrChange w:id="5819" w:author="DuyNgo" w:date="2012-08-10T08:15:00Z">
                  <w:rPr>
                    <w:noProof/>
                    <w:webHidden/>
                  </w:rPr>
                </w:rPrChange>
              </w:rPr>
              <w:fldChar w:fldCharType="end"/>
            </w:r>
            <w:r w:rsidRPr="00303364">
              <w:rPr>
                <w:rStyle w:val="Hyperlink"/>
                <w:rFonts w:cstheme="minorHAnsi"/>
                <w:noProof/>
                <w:sz w:val="24"/>
                <w:szCs w:val="24"/>
                <w:rPrChange w:id="5820" w:author="DuyNgo" w:date="2012-08-10T08:15:00Z">
                  <w:rPr>
                    <w:rStyle w:val="Hyperlink"/>
                    <w:noProof/>
                  </w:rPr>
                </w:rPrChange>
              </w:rPr>
              <w:fldChar w:fldCharType="end"/>
            </w:r>
          </w:ins>
        </w:p>
        <w:p w:rsidR="00303364" w:rsidRPr="00303364" w:rsidRDefault="00303364">
          <w:pPr>
            <w:pStyle w:val="TOC3"/>
            <w:tabs>
              <w:tab w:val="right" w:leader="dot" w:pos="8778"/>
            </w:tabs>
            <w:rPr>
              <w:ins w:id="5821" w:author="DuyNgo" w:date="2012-08-10T08:15:00Z"/>
              <w:rFonts w:eastAsiaTheme="minorEastAsia" w:cstheme="minorHAnsi"/>
              <w:noProof/>
              <w:sz w:val="24"/>
              <w:szCs w:val="24"/>
              <w:lang w:eastAsia="ja-JP"/>
              <w:rPrChange w:id="5822" w:author="DuyNgo" w:date="2012-08-10T08:15:00Z">
                <w:rPr>
                  <w:ins w:id="5823" w:author="DuyNgo" w:date="2012-08-10T08:15:00Z"/>
                  <w:rFonts w:eastAsiaTheme="minorEastAsia"/>
                  <w:noProof/>
                  <w:lang w:eastAsia="ja-JP"/>
                </w:rPr>
              </w:rPrChange>
            </w:rPr>
          </w:pPr>
          <w:ins w:id="5824" w:author="DuyNgo" w:date="2012-08-10T08:15:00Z">
            <w:r w:rsidRPr="00303364">
              <w:rPr>
                <w:rStyle w:val="Hyperlink"/>
                <w:rFonts w:cstheme="minorHAnsi"/>
                <w:noProof/>
                <w:sz w:val="24"/>
                <w:szCs w:val="24"/>
                <w:rPrChange w:id="5825" w:author="DuyNgo" w:date="2012-08-10T08:15:00Z">
                  <w:rPr>
                    <w:rStyle w:val="Hyperlink"/>
                    <w:noProof/>
                  </w:rPr>
                </w:rPrChange>
              </w:rPr>
              <w:fldChar w:fldCharType="begin"/>
            </w:r>
            <w:r w:rsidRPr="00303364">
              <w:rPr>
                <w:rStyle w:val="Hyperlink"/>
                <w:rFonts w:cstheme="minorHAnsi"/>
                <w:noProof/>
                <w:sz w:val="24"/>
                <w:szCs w:val="24"/>
                <w:rPrChange w:id="5826" w:author="DuyNgo" w:date="2012-08-10T08:15:00Z">
                  <w:rPr>
                    <w:rStyle w:val="Hyperlink"/>
                    <w:noProof/>
                  </w:rPr>
                </w:rPrChange>
              </w:rPr>
              <w:instrText xml:space="preserve"> </w:instrText>
            </w:r>
            <w:r w:rsidRPr="00303364">
              <w:rPr>
                <w:rFonts w:cstheme="minorHAnsi"/>
                <w:noProof/>
                <w:sz w:val="24"/>
                <w:szCs w:val="24"/>
                <w:rPrChange w:id="5827" w:author="DuyNgo" w:date="2012-08-10T08:15:00Z">
                  <w:rPr>
                    <w:noProof/>
                  </w:rPr>
                </w:rPrChange>
              </w:rPr>
              <w:instrText>HYPERLINK \l "_Toc332351365"</w:instrText>
            </w:r>
            <w:r w:rsidRPr="00303364">
              <w:rPr>
                <w:rStyle w:val="Hyperlink"/>
                <w:rFonts w:cstheme="minorHAnsi"/>
                <w:noProof/>
                <w:sz w:val="24"/>
                <w:szCs w:val="24"/>
                <w:rPrChange w:id="5828" w:author="DuyNgo" w:date="2012-08-10T08:15:00Z">
                  <w:rPr>
                    <w:rStyle w:val="Hyperlink"/>
                    <w:noProof/>
                  </w:rPr>
                </w:rPrChange>
              </w:rPr>
              <w:instrText xml:space="preserve"> </w:instrText>
            </w:r>
            <w:r w:rsidRPr="00303364">
              <w:rPr>
                <w:rStyle w:val="Hyperlink"/>
                <w:rFonts w:cstheme="minorHAnsi"/>
                <w:noProof/>
                <w:sz w:val="24"/>
                <w:szCs w:val="24"/>
                <w:rPrChange w:id="5829" w:author="DuyNgo" w:date="2012-08-10T08:15:00Z">
                  <w:rPr>
                    <w:rStyle w:val="Hyperlink"/>
                    <w:noProof/>
                  </w:rPr>
                </w:rPrChange>
              </w:rPr>
              <w:fldChar w:fldCharType="separate"/>
            </w:r>
            <w:r w:rsidRPr="00303364">
              <w:rPr>
                <w:rStyle w:val="Hyperlink"/>
                <w:rFonts w:cstheme="minorHAnsi"/>
                <w:noProof/>
                <w:sz w:val="24"/>
                <w:szCs w:val="24"/>
                <w:rPrChange w:id="5830" w:author="DuyNgo" w:date="2012-08-10T08:15:00Z">
                  <w:rPr>
                    <w:rStyle w:val="Hyperlink"/>
                    <w:noProof/>
                  </w:rPr>
                </w:rPrChange>
              </w:rPr>
              <w:t>8.5 Timesheet Portlet</w:t>
            </w:r>
            <w:r w:rsidRPr="00303364">
              <w:rPr>
                <w:rFonts w:cstheme="minorHAnsi"/>
                <w:noProof/>
                <w:webHidden/>
                <w:sz w:val="24"/>
                <w:szCs w:val="24"/>
                <w:rPrChange w:id="5831" w:author="DuyNgo" w:date="2012-08-10T08:15:00Z">
                  <w:rPr>
                    <w:noProof/>
                    <w:webHidden/>
                  </w:rPr>
                </w:rPrChange>
              </w:rPr>
              <w:tab/>
            </w:r>
            <w:r w:rsidRPr="00303364">
              <w:rPr>
                <w:rFonts w:cstheme="minorHAnsi"/>
                <w:noProof/>
                <w:webHidden/>
                <w:sz w:val="24"/>
                <w:szCs w:val="24"/>
                <w:rPrChange w:id="5832" w:author="DuyNgo" w:date="2012-08-10T08:15:00Z">
                  <w:rPr>
                    <w:noProof/>
                    <w:webHidden/>
                  </w:rPr>
                </w:rPrChange>
              </w:rPr>
              <w:fldChar w:fldCharType="begin"/>
            </w:r>
            <w:r w:rsidRPr="00303364">
              <w:rPr>
                <w:rFonts w:cstheme="minorHAnsi"/>
                <w:noProof/>
                <w:webHidden/>
                <w:sz w:val="24"/>
                <w:szCs w:val="24"/>
                <w:rPrChange w:id="5833" w:author="DuyNgo" w:date="2012-08-10T08:15:00Z">
                  <w:rPr>
                    <w:noProof/>
                    <w:webHidden/>
                  </w:rPr>
                </w:rPrChange>
              </w:rPr>
              <w:instrText xml:space="preserve"> PAGEREF _Toc332351365 \h </w:instrText>
            </w:r>
          </w:ins>
          <w:r w:rsidRPr="00303364">
            <w:rPr>
              <w:rFonts w:cstheme="minorHAnsi"/>
              <w:noProof/>
              <w:webHidden/>
              <w:sz w:val="24"/>
              <w:szCs w:val="24"/>
              <w:rPrChange w:id="5834" w:author="DuyNgo" w:date="2012-08-10T08:15:00Z">
                <w:rPr>
                  <w:rFonts w:cstheme="minorHAnsi"/>
                  <w:noProof/>
                  <w:webHidden/>
                  <w:sz w:val="24"/>
                  <w:szCs w:val="24"/>
                </w:rPr>
              </w:rPrChange>
            </w:rPr>
          </w:r>
          <w:r w:rsidRPr="00303364">
            <w:rPr>
              <w:rFonts w:cstheme="minorHAnsi"/>
              <w:noProof/>
              <w:webHidden/>
              <w:sz w:val="24"/>
              <w:szCs w:val="24"/>
              <w:rPrChange w:id="5835" w:author="DuyNgo" w:date="2012-08-10T08:15:00Z">
                <w:rPr>
                  <w:noProof/>
                  <w:webHidden/>
                </w:rPr>
              </w:rPrChange>
            </w:rPr>
            <w:fldChar w:fldCharType="separate"/>
          </w:r>
          <w:ins w:id="5836" w:author="DuyNgo" w:date="2012-08-10T08:15:00Z">
            <w:r w:rsidRPr="00303364">
              <w:rPr>
                <w:rFonts w:cstheme="minorHAnsi"/>
                <w:noProof/>
                <w:webHidden/>
                <w:sz w:val="24"/>
                <w:szCs w:val="24"/>
                <w:rPrChange w:id="5837" w:author="DuyNgo" w:date="2012-08-10T08:15:00Z">
                  <w:rPr>
                    <w:noProof/>
                    <w:webHidden/>
                  </w:rPr>
                </w:rPrChange>
              </w:rPr>
              <w:t>350</w:t>
            </w:r>
            <w:r w:rsidRPr="00303364">
              <w:rPr>
                <w:rFonts w:cstheme="minorHAnsi"/>
                <w:noProof/>
                <w:webHidden/>
                <w:sz w:val="24"/>
                <w:szCs w:val="24"/>
                <w:rPrChange w:id="5838" w:author="DuyNgo" w:date="2012-08-10T08:15:00Z">
                  <w:rPr>
                    <w:noProof/>
                    <w:webHidden/>
                  </w:rPr>
                </w:rPrChange>
              </w:rPr>
              <w:fldChar w:fldCharType="end"/>
            </w:r>
            <w:r w:rsidRPr="00303364">
              <w:rPr>
                <w:rStyle w:val="Hyperlink"/>
                <w:rFonts w:cstheme="minorHAnsi"/>
                <w:noProof/>
                <w:sz w:val="24"/>
                <w:szCs w:val="24"/>
                <w:rPrChange w:id="5839"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5840" w:author="DuyNgo" w:date="2012-08-10T08:15:00Z"/>
              <w:rFonts w:eastAsiaTheme="minorEastAsia" w:cstheme="minorHAnsi"/>
              <w:noProof/>
              <w:sz w:val="24"/>
              <w:szCs w:val="24"/>
              <w:lang w:eastAsia="ja-JP"/>
              <w:rPrChange w:id="5841" w:author="DuyNgo" w:date="2012-08-10T08:15:00Z">
                <w:rPr>
                  <w:ins w:id="5842" w:author="DuyNgo" w:date="2012-08-10T08:15:00Z"/>
                  <w:rFonts w:eastAsiaTheme="minorEastAsia"/>
                  <w:noProof/>
                  <w:lang w:eastAsia="ja-JP"/>
                </w:rPr>
              </w:rPrChange>
            </w:rPr>
          </w:pPr>
          <w:ins w:id="5843" w:author="DuyNgo" w:date="2012-08-10T08:15:00Z">
            <w:r w:rsidRPr="00303364">
              <w:rPr>
                <w:rStyle w:val="Hyperlink"/>
                <w:rFonts w:cstheme="minorHAnsi"/>
                <w:noProof/>
                <w:sz w:val="24"/>
                <w:szCs w:val="24"/>
                <w:rPrChange w:id="5844" w:author="DuyNgo" w:date="2012-08-10T08:15:00Z">
                  <w:rPr>
                    <w:rStyle w:val="Hyperlink"/>
                    <w:noProof/>
                  </w:rPr>
                </w:rPrChange>
              </w:rPr>
              <w:fldChar w:fldCharType="begin"/>
            </w:r>
            <w:r w:rsidRPr="00303364">
              <w:rPr>
                <w:rStyle w:val="Hyperlink"/>
                <w:rFonts w:cstheme="minorHAnsi"/>
                <w:noProof/>
                <w:sz w:val="24"/>
                <w:szCs w:val="24"/>
                <w:rPrChange w:id="5845" w:author="DuyNgo" w:date="2012-08-10T08:15:00Z">
                  <w:rPr>
                    <w:rStyle w:val="Hyperlink"/>
                    <w:noProof/>
                  </w:rPr>
                </w:rPrChange>
              </w:rPr>
              <w:instrText xml:space="preserve"> </w:instrText>
            </w:r>
            <w:r w:rsidRPr="00303364">
              <w:rPr>
                <w:rFonts w:cstheme="minorHAnsi"/>
                <w:noProof/>
                <w:sz w:val="24"/>
                <w:szCs w:val="24"/>
                <w:rPrChange w:id="5846" w:author="DuyNgo" w:date="2012-08-10T08:15:00Z">
                  <w:rPr>
                    <w:noProof/>
                  </w:rPr>
                </w:rPrChange>
              </w:rPr>
              <w:instrText>HYPERLINK \l "_Toc332351366"</w:instrText>
            </w:r>
            <w:r w:rsidRPr="00303364">
              <w:rPr>
                <w:rStyle w:val="Hyperlink"/>
                <w:rFonts w:cstheme="minorHAnsi"/>
                <w:noProof/>
                <w:sz w:val="24"/>
                <w:szCs w:val="24"/>
                <w:rPrChange w:id="5847" w:author="DuyNgo" w:date="2012-08-10T08:15:00Z">
                  <w:rPr>
                    <w:rStyle w:val="Hyperlink"/>
                    <w:noProof/>
                  </w:rPr>
                </w:rPrChange>
              </w:rPr>
              <w:instrText xml:space="preserve"> </w:instrText>
            </w:r>
            <w:r w:rsidRPr="00303364">
              <w:rPr>
                <w:rStyle w:val="Hyperlink"/>
                <w:rFonts w:cstheme="minorHAnsi"/>
                <w:noProof/>
                <w:sz w:val="24"/>
                <w:szCs w:val="24"/>
                <w:rPrChange w:id="5848" w:author="DuyNgo" w:date="2012-08-10T08:15:00Z">
                  <w:rPr>
                    <w:rStyle w:val="Hyperlink"/>
                    <w:noProof/>
                  </w:rPr>
                </w:rPrChange>
              </w:rPr>
              <w:fldChar w:fldCharType="separate"/>
            </w:r>
            <w:r w:rsidRPr="00303364">
              <w:rPr>
                <w:rStyle w:val="Hyperlink"/>
                <w:rFonts w:cstheme="minorHAnsi"/>
                <w:noProof/>
                <w:sz w:val="24"/>
                <w:szCs w:val="24"/>
                <w:rPrChange w:id="5849" w:author="DuyNgo" w:date="2012-08-10T08:15:00Z">
                  <w:rPr>
                    <w:rStyle w:val="Hyperlink"/>
                    <w:noProof/>
                  </w:rPr>
                </w:rPrChange>
              </w:rPr>
              <w:t>9.</w:t>
            </w:r>
            <w:r w:rsidRPr="00303364">
              <w:rPr>
                <w:rFonts w:eastAsiaTheme="minorEastAsia" w:cstheme="minorHAnsi"/>
                <w:noProof/>
                <w:sz w:val="24"/>
                <w:szCs w:val="24"/>
                <w:lang w:eastAsia="ja-JP"/>
                <w:rPrChange w:id="5850" w:author="DuyNgo" w:date="2012-08-10T08:15:00Z">
                  <w:rPr>
                    <w:rFonts w:eastAsiaTheme="minorEastAsia"/>
                    <w:noProof/>
                    <w:lang w:eastAsia="ja-JP"/>
                  </w:rPr>
                </w:rPrChange>
              </w:rPr>
              <w:tab/>
            </w:r>
            <w:r w:rsidRPr="00303364">
              <w:rPr>
                <w:rStyle w:val="Hyperlink"/>
                <w:rFonts w:cstheme="minorHAnsi"/>
                <w:noProof/>
                <w:sz w:val="24"/>
                <w:szCs w:val="24"/>
                <w:rPrChange w:id="5851" w:author="DuyNgo" w:date="2012-08-10T08:15:00Z">
                  <w:rPr>
                    <w:rStyle w:val="Hyperlink"/>
                    <w:noProof/>
                  </w:rPr>
                </w:rPrChange>
              </w:rPr>
              <w:t>Configuration</w:t>
            </w:r>
            <w:r w:rsidRPr="00303364">
              <w:rPr>
                <w:rFonts w:cstheme="minorHAnsi"/>
                <w:noProof/>
                <w:webHidden/>
                <w:sz w:val="24"/>
                <w:szCs w:val="24"/>
                <w:rPrChange w:id="5852" w:author="DuyNgo" w:date="2012-08-10T08:15:00Z">
                  <w:rPr>
                    <w:noProof/>
                    <w:webHidden/>
                  </w:rPr>
                </w:rPrChange>
              </w:rPr>
              <w:tab/>
            </w:r>
            <w:r w:rsidRPr="00303364">
              <w:rPr>
                <w:rFonts w:cstheme="minorHAnsi"/>
                <w:noProof/>
                <w:webHidden/>
                <w:sz w:val="24"/>
                <w:szCs w:val="24"/>
                <w:rPrChange w:id="5853" w:author="DuyNgo" w:date="2012-08-10T08:15:00Z">
                  <w:rPr>
                    <w:noProof/>
                    <w:webHidden/>
                  </w:rPr>
                </w:rPrChange>
              </w:rPr>
              <w:fldChar w:fldCharType="begin"/>
            </w:r>
            <w:r w:rsidRPr="00303364">
              <w:rPr>
                <w:rFonts w:cstheme="minorHAnsi"/>
                <w:noProof/>
                <w:webHidden/>
                <w:sz w:val="24"/>
                <w:szCs w:val="24"/>
                <w:rPrChange w:id="5854" w:author="DuyNgo" w:date="2012-08-10T08:15:00Z">
                  <w:rPr>
                    <w:noProof/>
                    <w:webHidden/>
                  </w:rPr>
                </w:rPrChange>
              </w:rPr>
              <w:instrText xml:space="preserve"> PAGEREF _Toc332351366 \h </w:instrText>
            </w:r>
          </w:ins>
          <w:r w:rsidRPr="00303364">
            <w:rPr>
              <w:rFonts w:cstheme="minorHAnsi"/>
              <w:noProof/>
              <w:webHidden/>
              <w:sz w:val="24"/>
              <w:szCs w:val="24"/>
              <w:rPrChange w:id="5855" w:author="DuyNgo" w:date="2012-08-10T08:15:00Z">
                <w:rPr>
                  <w:rFonts w:cstheme="minorHAnsi"/>
                  <w:noProof/>
                  <w:webHidden/>
                  <w:sz w:val="24"/>
                  <w:szCs w:val="24"/>
                </w:rPr>
              </w:rPrChange>
            </w:rPr>
          </w:r>
          <w:r w:rsidRPr="00303364">
            <w:rPr>
              <w:rFonts w:cstheme="minorHAnsi"/>
              <w:noProof/>
              <w:webHidden/>
              <w:sz w:val="24"/>
              <w:szCs w:val="24"/>
              <w:rPrChange w:id="5856" w:author="DuyNgo" w:date="2012-08-10T08:15:00Z">
                <w:rPr>
                  <w:noProof/>
                  <w:webHidden/>
                </w:rPr>
              </w:rPrChange>
            </w:rPr>
            <w:fldChar w:fldCharType="separate"/>
          </w:r>
          <w:ins w:id="5857" w:author="DuyNgo" w:date="2012-08-10T08:15:00Z">
            <w:r w:rsidRPr="00303364">
              <w:rPr>
                <w:rFonts w:cstheme="minorHAnsi"/>
                <w:noProof/>
                <w:webHidden/>
                <w:sz w:val="24"/>
                <w:szCs w:val="24"/>
                <w:rPrChange w:id="5858" w:author="DuyNgo" w:date="2012-08-10T08:15:00Z">
                  <w:rPr>
                    <w:noProof/>
                    <w:webHidden/>
                  </w:rPr>
                </w:rPrChange>
              </w:rPr>
              <w:t>350</w:t>
            </w:r>
            <w:r w:rsidRPr="00303364">
              <w:rPr>
                <w:rFonts w:cstheme="minorHAnsi"/>
                <w:noProof/>
                <w:webHidden/>
                <w:sz w:val="24"/>
                <w:szCs w:val="24"/>
                <w:rPrChange w:id="5859" w:author="DuyNgo" w:date="2012-08-10T08:15:00Z">
                  <w:rPr>
                    <w:noProof/>
                    <w:webHidden/>
                  </w:rPr>
                </w:rPrChange>
              </w:rPr>
              <w:fldChar w:fldCharType="end"/>
            </w:r>
            <w:r w:rsidRPr="00303364">
              <w:rPr>
                <w:rStyle w:val="Hyperlink"/>
                <w:rFonts w:cstheme="minorHAnsi"/>
                <w:noProof/>
                <w:sz w:val="24"/>
                <w:szCs w:val="24"/>
                <w:rPrChange w:id="5860"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861" w:author="DuyNgo" w:date="2012-08-10T08:15:00Z"/>
              <w:rFonts w:eastAsiaTheme="minorEastAsia" w:cstheme="minorHAnsi"/>
              <w:noProof/>
              <w:sz w:val="24"/>
              <w:szCs w:val="24"/>
              <w:lang w:eastAsia="ja-JP"/>
              <w:rPrChange w:id="5862" w:author="DuyNgo" w:date="2012-08-10T08:15:00Z">
                <w:rPr>
                  <w:ins w:id="5863" w:author="DuyNgo" w:date="2012-08-10T08:15:00Z"/>
                  <w:rFonts w:eastAsiaTheme="minorEastAsia"/>
                  <w:noProof/>
                  <w:lang w:eastAsia="ja-JP"/>
                </w:rPr>
              </w:rPrChange>
            </w:rPr>
          </w:pPr>
          <w:ins w:id="5864" w:author="DuyNgo" w:date="2012-08-10T08:15:00Z">
            <w:r w:rsidRPr="00303364">
              <w:rPr>
                <w:rStyle w:val="Hyperlink"/>
                <w:rFonts w:cstheme="minorHAnsi"/>
                <w:noProof/>
                <w:sz w:val="24"/>
                <w:szCs w:val="24"/>
                <w:rPrChange w:id="5865" w:author="DuyNgo" w:date="2012-08-10T08:15:00Z">
                  <w:rPr>
                    <w:rStyle w:val="Hyperlink"/>
                    <w:noProof/>
                  </w:rPr>
                </w:rPrChange>
              </w:rPr>
              <w:fldChar w:fldCharType="begin"/>
            </w:r>
            <w:r w:rsidRPr="00303364">
              <w:rPr>
                <w:rStyle w:val="Hyperlink"/>
                <w:rFonts w:cstheme="minorHAnsi"/>
                <w:noProof/>
                <w:sz w:val="24"/>
                <w:szCs w:val="24"/>
                <w:rPrChange w:id="5866" w:author="DuyNgo" w:date="2012-08-10T08:15:00Z">
                  <w:rPr>
                    <w:rStyle w:val="Hyperlink"/>
                    <w:noProof/>
                  </w:rPr>
                </w:rPrChange>
              </w:rPr>
              <w:instrText xml:space="preserve"> </w:instrText>
            </w:r>
            <w:r w:rsidRPr="00303364">
              <w:rPr>
                <w:rFonts w:cstheme="minorHAnsi"/>
                <w:noProof/>
                <w:sz w:val="24"/>
                <w:szCs w:val="24"/>
                <w:rPrChange w:id="5867" w:author="DuyNgo" w:date="2012-08-10T08:15:00Z">
                  <w:rPr>
                    <w:noProof/>
                  </w:rPr>
                </w:rPrChange>
              </w:rPr>
              <w:instrText>HYPERLINK \l "_Toc332351367"</w:instrText>
            </w:r>
            <w:r w:rsidRPr="00303364">
              <w:rPr>
                <w:rStyle w:val="Hyperlink"/>
                <w:rFonts w:cstheme="minorHAnsi"/>
                <w:noProof/>
                <w:sz w:val="24"/>
                <w:szCs w:val="24"/>
                <w:rPrChange w:id="5868" w:author="DuyNgo" w:date="2012-08-10T08:15:00Z">
                  <w:rPr>
                    <w:rStyle w:val="Hyperlink"/>
                    <w:noProof/>
                  </w:rPr>
                </w:rPrChange>
              </w:rPr>
              <w:instrText xml:space="preserve"> </w:instrText>
            </w:r>
            <w:r w:rsidRPr="00303364">
              <w:rPr>
                <w:rStyle w:val="Hyperlink"/>
                <w:rFonts w:cstheme="minorHAnsi"/>
                <w:noProof/>
                <w:sz w:val="24"/>
                <w:szCs w:val="24"/>
                <w:rPrChange w:id="5869" w:author="DuyNgo" w:date="2012-08-10T08:15:00Z">
                  <w:rPr>
                    <w:rStyle w:val="Hyperlink"/>
                    <w:noProof/>
                  </w:rPr>
                </w:rPrChange>
              </w:rPr>
              <w:fldChar w:fldCharType="separate"/>
            </w:r>
            <w:r w:rsidRPr="00303364">
              <w:rPr>
                <w:rStyle w:val="Hyperlink"/>
                <w:rFonts w:cstheme="minorHAnsi"/>
                <w:noProof/>
                <w:sz w:val="24"/>
                <w:szCs w:val="24"/>
                <w:rPrChange w:id="5870" w:author="DuyNgo" w:date="2012-08-10T08:15:00Z">
                  <w:rPr>
                    <w:rStyle w:val="Hyperlink"/>
                    <w:noProof/>
                  </w:rPr>
                </w:rPrChange>
              </w:rPr>
              <w:t>10.</w:t>
            </w:r>
            <w:r w:rsidRPr="00303364">
              <w:rPr>
                <w:rFonts w:eastAsiaTheme="minorEastAsia" w:cstheme="minorHAnsi"/>
                <w:noProof/>
                <w:sz w:val="24"/>
                <w:szCs w:val="24"/>
                <w:lang w:eastAsia="ja-JP"/>
                <w:rPrChange w:id="5871" w:author="DuyNgo" w:date="2012-08-10T08:15:00Z">
                  <w:rPr>
                    <w:rFonts w:eastAsiaTheme="minorEastAsia"/>
                    <w:noProof/>
                    <w:lang w:eastAsia="ja-JP"/>
                  </w:rPr>
                </w:rPrChange>
              </w:rPr>
              <w:tab/>
            </w:r>
            <w:r w:rsidRPr="00303364">
              <w:rPr>
                <w:rStyle w:val="Hyperlink"/>
                <w:rFonts w:cstheme="minorHAnsi"/>
                <w:noProof/>
                <w:sz w:val="24"/>
                <w:szCs w:val="24"/>
                <w:rPrChange w:id="5872" w:author="DuyNgo" w:date="2012-08-10T08:15:00Z">
                  <w:rPr>
                    <w:rStyle w:val="Hyperlink"/>
                    <w:noProof/>
                  </w:rPr>
                </w:rPrChange>
              </w:rPr>
              <w:t>Packaging and Deployment</w:t>
            </w:r>
            <w:r w:rsidRPr="00303364">
              <w:rPr>
                <w:rFonts w:cstheme="minorHAnsi"/>
                <w:noProof/>
                <w:webHidden/>
                <w:sz w:val="24"/>
                <w:szCs w:val="24"/>
                <w:rPrChange w:id="5873" w:author="DuyNgo" w:date="2012-08-10T08:15:00Z">
                  <w:rPr>
                    <w:noProof/>
                    <w:webHidden/>
                  </w:rPr>
                </w:rPrChange>
              </w:rPr>
              <w:tab/>
            </w:r>
            <w:r w:rsidRPr="00303364">
              <w:rPr>
                <w:rFonts w:cstheme="minorHAnsi"/>
                <w:noProof/>
                <w:webHidden/>
                <w:sz w:val="24"/>
                <w:szCs w:val="24"/>
                <w:rPrChange w:id="5874" w:author="DuyNgo" w:date="2012-08-10T08:15:00Z">
                  <w:rPr>
                    <w:noProof/>
                    <w:webHidden/>
                  </w:rPr>
                </w:rPrChange>
              </w:rPr>
              <w:fldChar w:fldCharType="begin"/>
            </w:r>
            <w:r w:rsidRPr="00303364">
              <w:rPr>
                <w:rFonts w:cstheme="minorHAnsi"/>
                <w:noProof/>
                <w:webHidden/>
                <w:sz w:val="24"/>
                <w:szCs w:val="24"/>
                <w:rPrChange w:id="5875" w:author="DuyNgo" w:date="2012-08-10T08:15:00Z">
                  <w:rPr>
                    <w:noProof/>
                    <w:webHidden/>
                  </w:rPr>
                </w:rPrChange>
              </w:rPr>
              <w:instrText xml:space="preserve"> PAGEREF _Toc332351367 \h </w:instrText>
            </w:r>
          </w:ins>
          <w:r w:rsidRPr="00303364">
            <w:rPr>
              <w:rFonts w:cstheme="minorHAnsi"/>
              <w:noProof/>
              <w:webHidden/>
              <w:sz w:val="24"/>
              <w:szCs w:val="24"/>
              <w:rPrChange w:id="5876" w:author="DuyNgo" w:date="2012-08-10T08:15:00Z">
                <w:rPr>
                  <w:rFonts w:cstheme="minorHAnsi"/>
                  <w:noProof/>
                  <w:webHidden/>
                  <w:sz w:val="24"/>
                  <w:szCs w:val="24"/>
                </w:rPr>
              </w:rPrChange>
            </w:rPr>
          </w:r>
          <w:r w:rsidRPr="00303364">
            <w:rPr>
              <w:rFonts w:cstheme="minorHAnsi"/>
              <w:noProof/>
              <w:webHidden/>
              <w:sz w:val="24"/>
              <w:szCs w:val="24"/>
              <w:rPrChange w:id="5877" w:author="DuyNgo" w:date="2012-08-10T08:15:00Z">
                <w:rPr>
                  <w:noProof/>
                  <w:webHidden/>
                </w:rPr>
              </w:rPrChange>
            </w:rPr>
            <w:fldChar w:fldCharType="separate"/>
          </w:r>
          <w:ins w:id="5878" w:author="DuyNgo" w:date="2012-08-10T08:15:00Z">
            <w:r w:rsidRPr="00303364">
              <w:rPr>
                <w:rFonts w:cstheme="minorHAnsi"/>
                <w:noProof/>
                <w:webHidden/>
                <w:sz w:val="24"/>
                <w:szCs w:val="24"/>
                <w:rPrChange w:id="5879" w:author="DuyNgo" w:date="2012-08-10T08:15:00Z">
                  <w:rPr>
                    <w:noProof/>
                    <w:webHidden/>
                  </w:rPr>
                </w:rPrChange>
              </w:rPr>
              <w:t>350</w:t>
            </w:r>
            <w:r w:rsidRPr="00303364">
              <w:rPr>
                <w:rFonts w:cstheme="minorHAnsi"/>
                <w:noProof/>
                <w:webHidden/>
                <w:sz w:val="24"/>
                <w:szCs w:val="24"/>
                <w:rPrChange w:id="5880" w:author="DuyNgo" w:date="2012-08-10T08:15:00Z">
                  <w:rPr>
                    <w:noProof/>
                    <w:webHidden/>
                  </w:rPr>
                </w:rPrChange>
              </w:rPr>
              <w:fldChar w:fldCharType="end"/>
            </w:r>
            <w:r w:rsidRPr="00303364">
              <w:rPr>
                <w:rStyle w:val="Hyperlink"/>
                <w:rFonts w:cstheme="minorHAnsi"/>
                <w:noProof/>
                <w:sz w:val="24"/>
                <w:szCs w:val="24"/>
                <w:rPrChange w:id="5881" w:author="DuyNgo" w:date="2012-08-10T08:15:00Z">
                  <w:rPr>
                    <w:rStyle w:val="Hyperlink"/>
                    <w:noProof/>
                  </w:rPr>
                </w:rPrChange>
              </w:rPr>
              <w:fldChar w:fldCharType="end"/>
            </w:r>
          </w:ins>
        </w:p>
        <w:p w:rsidR="00303364" w:rsidRPr="00303364" w:rsidRDefault="00303364">
          <w:pPr>
            <w:pStyle w:val="TOC1"/>
            <w:tabs>
              <w:tab w:val="left" w:pos="440"/>
              <w:tab w:val="right" w:leader="dot" w:pos="8778"/>
            </w:tabs>
            <w:rPr>
              <w:ins w:id="5882" w:author="DuyNgo" w:date="2012-08-10T08:15:00Z"/>
              <w:rFonts w:eastAsiaTheme="minorEastAsia" w:cstheme="minorHAnsi"/>
              <w:noProof/>
              <w:sz w:val="24"/>
              <w:szCs w:val="24"/>
              <w:lang w:eastAsia="ja-JP"/>
              <w:rPrChange w:id="5883" w:author="DuyNgo" w:date="2012-08-10T08:15:00Z">
                <w:rPr>
                  <w:ins w:id="5884" w:author="DuyNgo" w:date="2012-08-10T08:15:00Z"/>
                  <w:rFonts w:eastAsiaTheme="minorEastAsia"/>
                  <w:noProof/>
                  <w:lang w:eastAsia="ja-JP"/>
                </w:rPr>
              </w:rPrChange>
            </w:rPr>
          </w:pPr>
          <w:ins w:id="5885" w:author="DuyNgo" w:date="2012-08-10T08:15:00Z">
            <w:r w:rsidRPr="00303364">
              <w:rPr>
                <w:rStyle w:val="Hyperlink"/>
                <w:rFonts w:cstheme="minorHAnsi"/>
                <w:noProof/>
                <w:sz w:val="24"/>
                <w:szCs w:val="24"/>
                <w:rPrChange w:id="5886" w:author="DuyNgo" w:date="2012-08-10T08:15:00Z">
                  <w:rPr>
                    <w:rStyle w:val="Hyperlink"/>
                    <w:noProof/>
                  </w:rPr>
                </w:rPrChange>
              </w:rPr>
              <w:fldChar w:fldCharType="begin"/>
            </w:r>
            <w:r w:rsidRPr="00303364">
              <w:rPr>
                <w:rStyle w:val="Hyperlink"/>
                <w:rFonts w:cstheme="minorHAnsi"/>
                <w:noProof/>
                <w:sz w:val="24"/>
                <w:szCs w:val="24"/>
                <w:rPrChange w:id="5887" w:author="DuyNgo" w:date="2012-08-10T08:15:00Z">
                  <w:rPr>
                    <w:rStyle w:val="Hyperlink"/>
                    <w:noProof/>
                  </w:rPr>
                </w:rPrChange>
              </w:rPr>
              <w:instrText xml:space="preserve"> </w:instrText>
            </w:r>
            <w:r w:rsidRPr="00303364">
              <w:rPr>
                <w:rFonts w:cstheme="minorHAnsi"/>
                <w:noProof/>
                <w:sz w:val="24"/>
                <w:szCs w:val="24"/>
                <w:rPrChange w:id="5888" w:author="DuyNgo" w:date="2012-08-10T08:15:00Z">
                  <w:rPr>
                    <w:noProof/>
                  </w:rPr>
                </w:rPrChange>
              </w:rPr>
              <w:instrText>HYPERLINK \l "_Toc332351368"</w:instrText>
            </w:r>
            <w:r w:rsidRPr="00303364">
              <w:rPr>
                <w:rStyle w:val="Hyperlink"/>
                <w:rFonts w:cstheme="minorHAnsi"/>
                <w:noProof/>
                <w:sz w:val="24"/>
                <w:szCs w:val="24"/>
                <w:rPrChange w:id="5889" w:author="DuyNgo" w:date="2012-08-10T08:15:00Z">
                  <w:rPr>
                    <w:rStyle w:val="Hyperlink"/>
                    <w:noProof/>
                  </w:rPr>
                </w:rPrChange>
              </w:rPr>
              <w:instrText xml:space="preserve"> </w:instrText>
            </w:r>
            <w:r w:rsidRPr="00303364">
              <w:rPr>
                <w:rStyle w:val="Hyperlink"/>
                <w:rFonts w:cstheme="minorHAnsi"/>
                <w:noProof/>
                <w:sz w:val="24"/>
                <w:szCs w:val="24"/>
                <w:rPrChange w:id="5890" w:author="DuyNgo" w:date="2012-08-10T08:15:00Z">
                  <w:rPr>
                    <w:rStyle w:val="Hyperlink"/>
                    <w:noProof/>
                  </w:rPr>
                </w:rPrChange>
              </w:rPr>
              <w:fldChar w:fldCharType="separate"/>
            </w:r>
            <w:r w:rsidRPr="00303364">
              <w:rPr>
                <w:rStyle w:val="Hyperlink"/>
                <w:rFonts w:cstheme="minorHAnsi"/>
                <w:noProof/>
                <w:sz w:val="24"/>
                <w:szCs w:val="24"/>
                <w:rPrChange w:id="5891" w:author="DuyNgo" w:date="2012-08-10T08:15:00Z">
                  <w:rPr>
                    <w:rStyle w:val="Hyperlink"/>
                    <w:rFonts w:cstheme="minorHAnsi"/>
                    <w:noProof/>
                  </w:rPr>
                </w:rPrChange>
              </w:rPr>
              <w:t>E.</w:t>
            </w:r>
            <w:r w:rsidRPr="00303364">
              <w:rPr>
                <w:rFonts w:eastAsiaTheme="minorEastAsia" w:cstheme="minorHAnsi"/>
                <w:noProof/>
                <w:sz w:val="24"/>
                <w:szCs w:val="24"/>
                <w:lang w:eastAsia="ja-JP"/>
                <w:rPrChange w:id="5892" w:author="DuyNgo" w:date="2012-08-10T08:15:00Z">
                  <w:rPr>
                    <w:rFonts w:eastAsiaTheme="minorEastAsia"/>
                    <w:noProof/>
                    <w:lang w:eastAsia="ja-JP"/>
                  </w:rPr>
                </w:rPrChange>
              </w:rPr>
              <w:tab/>
            </w:r>
            <w:r w:rsidRPr="00303364">
              <w:rPr>
                <w:rStyle w:val="Hyperlink"/>
                <w:rFonts w:cstheme="minorHAnsi"/>
                <w:noProof/>
                <w:sz w:val="24"/>
                <w:szCs w:val="24"/>
                <w:rPrChange w:id="5893" w:author="DuyNgo" w:date="2012-08-10T08:15:00Z">
                  <w:rPr>
                    <w:rStyle w:val="Hyperlink"/>
                    <w:rFonts w:cstheme="minorHAnsi"/>
                    <w:noProof/>
                  </w:rPr>
                </w:rPrChange>
              </w:rPr>
              <w:t>Software Test Documentation</w:t>
            </w:r>
            <w:r w:rsidRPr="00303364">
              <w:rPr>
                <w:rFonts w:cstheme="minorHAnsi"/>
                <w:noProof/>
                <w:webHidden/>
                <w:sz w:val="24"/>
                <w:szCs w:val="24"/>
                <w:rPrChange w:id="5894" w:author="DuyNgo" w:date="2012-08-10T08:15:00Z">
                  <w:rPr>
                    <w:noProof/>
                    <w:webHidden/>
                  </w:rPr>
                </w:rPrChange>
              </w:rPr>
              <w:tab/>
            </w:r>
            <w:r w:rsidRPr="00303364">
              <w:rPr>
                <w:rFonts w:cstheme="minorHAnsi"/>
                <w:noProof/>
                <w:webHidden/>
                <w:sz w:val="24"/>
                <w:szCs w:val="24"/>
                <w:rPrChange w:id="5895" w:author="DuyNgo" w:date="2012-08-10T08:15:00Z">
                  <w:rPr>
                    <w:noProof/>
                    <w:webHidden/>
                  </w:rPr>
                </w:rPrChange>
              </w:rPr>
              <w:fldChar w:fldCharType="begin"/>
            </w:r>
            <w:r w:rsidRPr="00303364">
              <w:rPr>
                <w:rFonts w:cstheme="minorHAnsi"/>
                <w:noProof/>
                <w:webHidden/>
                <w:sz w:val="24"/>
                <w:szCs w:val="24"/>
                <w:rPrChange w:id="5896" w:author="DuyNgo" w:date="2012-08-10T08:15:00Z">
                  <w:rPr>
                    <w:noProof/>
                    <w:webHidden/>
                  </w:rPr>
                </w:rPrChange>
              </w:rPr>
              <w:instrText xml:space="preserve"> PAGEREF _Toc332351368 \h </w:instrText>
            </w:r>
          </w:ins>
          <w:r w:rsidRPr="00303364">
            <w:rPr>
              <w:rFonts w:cstheme="minorHAnsi"/>
              <w:noProof/>
              <w:webHidden/>
              <w:sz w:val="24"/>
              <w:szCs w:val="24"/>
              <w:rPrChange w:id="5897" w:author="DuyNgo" w:date="2012-08-10T08:15:00Z">
                <w:rPr>
                  <w:rFonts w:cstheme="minorHAnsi"/>
                  <w:noProof/>
                  <w:webHidden/>
                  <w:sz w:val="24"/>
                  <w:szCs w:val="24"/>
                </w:rPr>
              </w:rPrChange>
            </w:rPr>
          </w:r>
          <w:r w:rsidRPr="00303364">
            <w:rPr>
              <w:rFonts w:cstheme="minorHAnsi"/>
              <w:noProof/>
              <w:webHidden/>
              <w:sz w:val="24"/>
              <w:szCs w:val="24"/>
              <w:rPrChange w:id="5898" w:author="DuyNgo" w:date="2012-08-10T08:15:00Z">
                <w:rPr>
                  <w:noProof/>
                  <w:webHidden/>
                </w:rPr>
              </w:rPrChange>
            </w:rPr>
            <w:fldChar w:fldCharType="separate"/>
          </w:r>
          <w:ins w:id="5899" w:author="DuyNgo" w:date="2012-08-10T08:15:00Z">
            <w:r w:rsidRPr="00303364">
              <w:rPr>
                <w:rFonts w:cstheme="minorHAnsi"/>
                <w:noProof/>
                <w:webHidden/>
                <w:sz w:val="24"/>
                <w:szCs w:val="24"/>
                <w:rPrChange w:id="5900" w:author="DuyNgo" w:date="2012-08-10T08:15:00Z">
                  <w:rPr>
                    <w:noProof/>
                    <w:webHidden/>
                  </w:rPr>
                </w:rPrChange>
              </w:rPr>
              <w:t>351</w:t>
            </w:r>
            <w:r w:rsidRPr="00303364">
              <w:rPr>
                <w:rFonts w:cstheme="minorHAnsi"/>
                <w:noProof/>
                <w:webHidden/>
                <w:sz w:val="24"/>
                <w:szCs w:val="24"/>
                <w:rPrChange w:id="5901" w:author="DuyNgo" w:date="2012-08-10T08:15:00Z">
                  <w:rPr>
                    <w:noProof/>
                    <w:webHidden/>
                  </w:rPr>
                </w:rPrChange>
              </w:rPr>
              <w:fldChar w:fldCharType="end"/>
            </w:r>
            <w:r w:rsidRPr="00303364">
              <w:rPr>
                <w:rStyle w:val="Hyperlink"/>
                <w:rFonts w:cstheme="minorHAnsi"/>
                <w:noProof/>
                <w:sz w:val="24"/>
                <w:szCs w:val="24"/>
                <w:rPrChange w:id="5902"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5903" w:author="DuyNgo" w:date="2012-08-10T08:15:00Z"/>
              <w:rFonts w:eastAsiaTheme="minorEastAsia" w:cstheme="minorHAnsi"/>
              <w:noProof/>
              <w:sz w:val="24"/>
              <w:szCs w:val="24"/>
              <w:lang w:eastAsia="ja-JP"/>
              <w:rPrChange w:id="5904" w:author="DuyNgo" w:date="2012-08-10T08:15:00Z">
                <w:rPr>
                  <w:ins w:id="5905" w:author="DuyNgo" w:date="2012-08-10T08:15:00Z"/>
                  <w:rFonts w:eastAsiaTheme="minorEastAsia"/>
                  <w:noProof/>
                  <w:lang w:eastAsia="ja-JP"/>
                </w:rPr>
              </w:rPrChange>
            </w:rPr>
          </w:pPr>
          <w:ins w:id="5906" w:author="DuyNgo" w:date="2012-08-10T08:15:00Z">
            <w:r w:rsidRPr="00303364">
              <w:rPr>
                <w:rStyle w:val="Hyperlink"/>
                <w:rFonts w:cstheme="minorHAnsi"/>
                <w:noProof/>
                <w:sz w:val="24"/>
                <w:szCs w:val="24"/>
                <w:rPrChange w:id="5907" w:author="DuyNgo" w:date="2012-08-10T08:15:00Z">
                  <w:rPr>
                    <w:rStyle w:val="Hyperlink"/>
                    <w:noProof/>
                  </w:rPr>
                </w:rPrChange>
              </w:rPr>
              <w:fldChar w:fldCharType="begin"/>
            </w:r>
            <w:r w:rsidRPr="00303364">
              <w:rPr>
                <w:rStyle w:val="Hyperlink"/>
                <w:rFonts w:cstheme="minorHAnsi"/>
                <w:noProof/>
                <w:sz w:val="24"/>
                <w:szCs w:val="24"/>
                <w:rPrChange w:id="5908" w:author="DuyNgo" w:date="2012-08-10T08:15:00Z">
                  <w:rPr>
                    <w:rStyle w:val="Hyperlink"/>
                    <w:noProof/>
                  </w:rPr>
                </w:rPrChange>
              </w:rPr>
              <w:instrText xml:space="preserve"> </w:instrText>
            </w:r>
            <w:r w:rsidRPr="00303364">
              <w:rPr>
                <w:rFonts w:cstheme="minorHAnsi"/>
                <w:noProof/>
                <w:sz w:val="24"/>
                <w:szCs w:val="24"/>
                <w:rPrChange w:id="5909" w:author="DuyNgo" w:date="2012-08-10T08:15:00Z">
                  <w:rPr>
                    <w:noProof/>
                  </w:rPr>
                </w:rPrChange>
              </w:rPr>
              <w:instrText>HYPERLINK \l "_Toc332351369"</w:instrText>
            </w:r>
            <w:r w:rsidRPr="00303364">
              <w:rPr>
                <w:rStyle w:val="Hyperlink"/>
                <w:rFonts w:cstheme="minorHAnsi"/>
                <w:noProof/>
                <w:sz w:val="24"/>
                <w:szCs w:val="24"/>
                <w:rPrChange w:id="5910" w:author="DuyNgo" w:date="2012-08-10T08:15:00Z">
                  <w:rPr>
                    <w:rStyle w:val="Hyperlink"/>
                    <w:noProof/>
                  </w:rPr>
                </w:rPrChange>
              </w:rPr>
              <w:instrText xml:space="preserve"> </w:instrText>
            </w:r>
            <w:r w:rsidRPr="00303364">
              <w:rPr>
                <w:rStyle w:val="Hyperlink"/>
                <w:rFonts w:cstheme="minorHAnsi"/>
                <w:noProof/>
                <w:sz w:val="24"/>
                <w:szCs w:val="24"/>
                <w:rPrChange w:id="5911" w:author="DuyNgo" w:date="2012-08-10T08:15:00Z">
                  <w:rPr>
                    <w:rStyle w:val="Hyperlink"/>
                    <w:noProof/>
                  </w:rPr>
                </w:rPrChange>
              </w:rPr>
              <w:fldChar w:fldCharType="separate"/>
            </w:r>
            <w:r w:rsidRPr="00303364">
              <w:rPr>
                <w:rStyle w:val="Hyperlink"/>
                <w:rFonts w:cstheme="minorHAnsi"/>
                <w:noProof/>
                <w:sz w:val="24"/>
                <w:szCs w:val="24"/>
                <w:rPrChange w:id="5912" w:author="DuyNgo" w:date="2012-08-10T08:15:00Z">
                  <w:rPr>
                    <w:rStyle w:val="Hyperlink"/>
                    <w:rFonts w:cstheme="minorHAnsi"/>
                    <w:noProof/>
                  </w:rPr>
                </w:rPrChange>
              </w:rPr>
              <w:t>1.</w:t>
            </w:r>
            <w:r w:rsidRPr="00303364">
              <w:rPr>
                <w:rFonts w:eastAsiaTheme="minorEastAsia" w:cstheme="minorHAnsi"/>
                <w:noProof/>
                <w:sz w:val="24"/>
                <w:szCs w:val="24"/>
                <w:lang w:eastAsia="ja-JP"/>
                <w:rPrChange w:id="5913" w:author="DuyNgo" w:date="2012-08-10T08:15:00Z">
                  <w:rPr>
                    <w:rFonts w:eastAsiaTheme="minorEastAsia"/>
                    <w:noProof/>
                    <w:lang w:eastAsia="ja-JP"/>
                  </w:rPr>
                </w:rPrChange>
              </w:rPr>
              <w:tab/>
            </w:r>
            <w:r w:rsidRPr="00303364">
              <w:rPr>
                <w:rStyle w:val="Hyperlink"/>
                <w:rFonts w:cstheme="minorHAnsi"/>
                <w:noProof/>
                <w:sz w:val="24"/>
                <w:szCs w:val="24"/>
                <w:rPrChange w:id="5914" w:author="DuyNgo" w:date="2012-08-10T08:15:00Z">
                  <w:rPr>
                    <w:rStyle w:val="Hyperlink"/>
                    <w:rFonts w:cstheme="minorHAnsi"/>
                    <w:noProof/>
                  </w:rPr>
                </w:rPrChange>
              </w:rPr>
              <w:t>System Overview</w:t>
            </w:r>
            <w:r w:rsidRPr="00303364">
              <w:rPr>
                <w:rFonts w:cstheme="minorHAnsi"/>
                <w:noProof/>
                <w:webHidden/>
                <w:sz w:val="24"/>
                <w:szCs w:val="24"/>
                <w:rPrChange w:id="5915" w:author="DuyNgo" w:date="2012-08-10T08:15:00Z">
                  <w:rPr>
                    <w:noProof/>
                    <w:webHidden/>
                  </w:rPr>
                </w:rPrChange>
              </w:rPr>
              <w:tab/>
            </w:r>
            <w:r w:rsidRPr="00303364">
              <w:rPr>
                <w:rFonts w:cstheme="minorHAnsi"/>
                <w:noProof/>
                <w:webHidden/>
                <w:sz w:val="24"/>
                <w:szCs w:val="24"/>
                <w:rPrChange w:id="5916" w:author="DuyNgo" w:date="2012-08-10T08:15:00Z">
                  <w:rPr>
                    <w:noProof/>
                    <w:webHidden/>
                  </w:rPr>
                </w:rPrChange>
              </w:rPr>
              <w:fldChar w:fldCharType="begin"/>
            </w:r>
            <w:r w:rsidRPr="00303364">
              <w:rPr>
                <w:rFonts w:cstheme="minorHAnsi"/>
                <w:noProof/>
                <w:webHidden/>
                <w:sz w:val="24"/>
                <w:szCs w:val="24"/>
                <w:rPrChange w:id="5917" w:author="DuyNgo" w:date="2012-08-10T08:15:00Z">
                  <w:rPr>
                    <w:noProof/>
                    <w:webHidden/>
                  </w:rPr>
                </w:rPrChange>
              </w:rPr>
              <w:instrText xml:space="preserve"> PAGEREF _Toc332351369 \h </w:instrText>
            </w:r>
          </w:ins>
          <w:r w:rsidRPr="00303364">
            <w:rPr>
              <w:rFonts w:cstheme="minorHAnsi"/>
              <w:noProof/>
              <w:webHidden/>
              <w:sz w:val="24"/>
              <w:szCs w:val="24"/>
              <w:rPrChange w:id="5918" w:author="DuyNgo" w:date="2012-08-10T08:15:00Z">
                <w:rPr>
                  <w:rFonts w:cstheme="minorHAnsi"/>
                  <w:noProof/>
                  <w:webHidden/>
                  <w:sz w:val="24"/>
                  <w:szCs w:val="24"/>
                </w:rPr>
              </w:rPrChange>
            </w:rPr>
          </w:r>
          <w:r w:rsidRPr="00303364">
            <w:rPr>
              <w:rFonts w:cstheme="minorHAnsi"/>
              <w:noProof/>
              <w:webHidden/>
              <w:sz w:val="24"/>
              <w:szCs w:val="24"/>
              <w:rPrChange w:id="5919" w:author="DuyNgo" w:date="2012-08-10T08:15:00Z">
                <w:rPr>
                  <w:noProof/>
                  <w:webHidden/>
                </w:rPr>
              </w:rPrChange>
            </w:rPr>
            <w:fldChar w:fldCharType="separate"/>
          </w:r>
          <w:ins w:id="5920" w:author="DuyNgo" w:date="2012-08-10T08:15:00Z">
            <w:r w:rsidRPr="00303364">
              <w:rPr>
                <w:rFonts w:cstheme="minorHAnsi"/>
                <w:noProof/>
                <w:webHidden/>
                <w:sz w:val="24"/>
                <w:szCs w:val="24"/>
                <w:rPrChange w:id="5921" w:author="DuyNgo" w:date="2012-08-10T08:15:00Z">
                  <w:rPr>
                    <w:noProof/>
                    <w:webHidden/>
                  </w:rPr>
                </w:rPrChange>
              </w:rPr>
              <w:t>351</w:t>
            </w:r>
            <w:r w:rsidRPr="00303364">
              <w:rPr>
                <w:rFonts w:cstheme="minorHAnsi"/>
                <w:noProof/>
                <w:webHidden/>
                <w:sz w:val="24"/>
                <w:szCs w:val="24"/>
                <w:rPrChange w:id="5922" w:author="DuyNgo" w:date="2012-08-10T08:15:00Z">
                  <w:rPr>
                    <w:noProof/>
                    <w:webHidden/>
                  </w:rPr>
                </w:rPrChange>
              </w:rPr>
              <w:fldChar w:fldCharType="end"/>
            </w:r>
            <w:r w:rsidRPr="00303364">
              <w:rPr>
                <w:rStyle w:val="Hyperlink"/>
                <w:rFonts w:cstheme="minorHAnsi"/>
                <w:noProof/>
                <w:sz w:val="24"/>
                <w:szCs w:val="24"/>
                <w:rPrChange w:id="592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5924" w:author="DuyNgo" w:date="2012-08-10T08:15:00Z"/>
              <w:rFonts w:eastAsiaTheme="minorEastAsia" w:cstheme="minorHAnsi"/>
              <w:noProof/>
              <w:sz w:val="24"/>
              <w:szCs w:val="24"/>
              <w:lang w:eastAsia="ja-JP"/>
              <w:rPrChange w:id="5925" w:author="DuyNgo" w:date="2012-08-10T08:15:00Z">
                <w:rPr>
                  <w:ins w:id="5926" w:author="DuyNgo" w:date="2012-08-10T08:15:00Z"/>
                  <w:rFonts w:eastAsiaTheme="minorEastAsia"/>
                  <w:noProof/>
                  <w:lang w:eastAsia="ja-JP"/>
                </w:rPr>
              </w:rPrChange>
            </w:rPr>
          </w:pPr>
          <w:ins w:id="5927" w:author="DuyNgo" w:date="2012-08-10T08:15:00Z">
            <w:r w:rsidRPr="00303364">
              <w:rPr>
                <w:rStyle w:val="Hyperlink"/>
                <w:rFonts w:cstheme="minorHAnsi"/>
                <w:noProof/>
                <w:sz w:val="24"/>
                <w:szCs w:val="24"/>
                <w:rPrChange w:id="5928" w:author="DuyNgo" w:date="2012-08-10T08:15:00Z">
                  <w:rPr>
                    <w:rStyle w:val="Hyperlink"/>
                    <w:noProof/>
                  </w:rPr>
                </w:rPrChange>
              </w:rPr>
              <w:fldChar w:fldCharType="begin"/>
            </w:r>
            <w:r w:rsidRPr="00303364">
              <w:rPr>
                <w:rStyle w:val="Hyperlink"/>
                <w:rFonts w:cstheme="minorHAnsi"/>
                <w:noProof/>
                <w:sz w:val="24"/>
                <w:szCs w:val="24"/>
                <w:rPrChange w:id="5929" w:author="DuyNgo" w:date="2012-08-10T08:15:00Z">
                  <w:rPr>
                    <w:rStyle w:val="Hyperlink"/>
                    <w:noProof/>
                  </w:rPr>
                </w:rPrChange>
              </w:rPr>
              <w:instrText xml:space="preserve"> </w:instrText>
            </w:r>
            <w:r w:rsidRPr="00303364">
              <w:rPr>
                <w:rFonts w:cstheme="minorHAnsi"/>
                <w:noProof/>
                <w:sz w:val="24"/>
                <w:szCs w:val="24"/>
                <w:rPrChange w:id="5930" w:author="DuyNgo" w:date="2012-08-10T08:15:00Z">
                  <w:rPr>
                    <w:noProof/>
                  </w:rPr>
                </w:rPrChange>
              </w:rPr>
              <w:instrText>HYPERLINK \l "_Toc332351370"</w:instrText>
            </w:r>
            <w:r w:rsidRPr="00303364">
              <w:rPr>
                <w:rStyle w:val="Hyperlink"/>
                <w:rFonts w:cstheme="minorHAnsi"/>
                <w:noProof/>
                <w:sz w:val="24"/>
                <w:szCs w:val="24"/>
                <w:rPrChange w:id="5931" w:author="DuyNgo" w:date="2012-08-10T08:15:00Z">
                  <w:rPr>
                    <w:rStyle w:val="Hyperlink"/>
                    <w:noProof/>
                  </w:rPr>
                </w:rPrChange>
              </w:rPr>
              <w:instrText xml:space="preserve"> </w:instrText>
            </w:r>
            <w:r w:rsidRPr="00303364">
              <w:rPr>
                <w:rStyle w:val="Hyperlink"/>
                <w:rFonts w:cstheme="minorHAnsi"/>
                <w:noProof/>
                <w:sz w:val="24"/>
                <w:szCs w:val="24"/>
                <w:rPrChange w:id="5932" w:author="DuyNgo" w:date="2012-08-10T08:15:00Z">
                  <w:rPr>
                    <w:rStyle w:val="Hyperlink"/>
                    <w:noProof/>
                  </w:rPr>
                </w:rPrChange>
              </w:rPr>
              <w:fldChar w:fldCharType="separate"/>
            </w:r>
            <w:r w:rsidRPr="00303364">
              <w:rPr>
                <w:rStyle w:val="Hyperlink"/>
                <w:rFonts w:cstheme="minorHAnsi"/>
                <w:noProof/>
                <w:sz w:val="24"/>
                <w:szCs w:val="24"/>
                <w:rPrChange w:id="5933" w:author="DuyNgo" w:date="2012-08-10T08:15:00Z">
                  <w:rPr>
                    <w:rStyle w:val="Hyperlink"/>
                    <w:rFonts w:cstheme="minorHAnsi"/>
                    <w:noProof/>
                  </w:rPr>
                </w:rPrChange>
              </w:rPr>
              <w:t>2.</w:t>
            </w:r>
            <w:r w:rsidRPr="00303364">
              <w:rPr>
                <w:rFonts w:eastAsiaTheme="minorEastAsia" w:cstheme="minorHAnsi"/>
                <w:noProof/>
                <w:sz w:val="24"/>
                <w:szCs w:val="24"/>
                <w:lang w:eastAsia="ja-JP"/>
                <w:rPrChange w:id="5934" w:author="DuyNgo" w:date="2012-08-10T08:15:00Z">
                  <w:rPr>
                    <w:rFonts w:eastAsiaTheme="minorEastAsia"/>
                    <w:noProof/>
                    <w:lang w:eastAsia="ja-JP"/>
                  </w:rPr>
                </w:rPrChange>
              </w:rPr>
              <w:tab/>
            </w:r>
            <w:r w:rsidRPr="00303364">
              <w:rPr>
                <w:rStyle w:val="Hyperlink"/>
                <w:rFonts w:cstheme="minorHAnsi"/>
                <w:noProof/>
                <w:sz w:val="24"/>
                <w:szCs w:val="24"/>
                <w:rPrChange w:id="5935" w:author="DuyNgo" w:date="2012-08-10T08:15:00Z">
                  <w:rPr>
                    <w:rStyle w:val="Hyperlink"/>
                    <w:rFonts w:cstheme="minorHAnsi"/>
                    <w:noProof/>
                  </w:rPr>
                </w:rPrChange>
              </w:rPr>
              <w:t>Test Approach</w:t>
            </w:r>
            <w:r w:rsidRPr="00303364">
              <w:rPr>
                <w:rFonts w:cstheme="minorHAnsi"/>
                <w:noProof/>
                <w:webHidden/>
                <w:sz w:val="24"/>
                <w:szCs w:val="24"/>
                <w:rPrChange w:id="5936" w:author="DuyNgo" w:date="2012-08-10T08:15:00Z">
                  <w:rPr>
                    <w:noProof/>
                    <w:webHidden/>
                  </w:rPr>
                </w:rPrChange>
              </w:rPr>
              <w:tab/>
            </w:r>
            <w:r w:rsidRPr="00303364">
              <w:rPr>
                <w:rFonts w:cstheme="minorHAnsi"/>
                <w:noProof/>
                <w:webHidden/>
                <w:sz w:val="24"/>
                <w:szCs w:val="24"/>
                <w:rPrChange w:id="5937" w:author="DuyNgo" w:date="2012-08-10T08:15:00Z">
                  <w:rPr>
                    <w:noProof/>
                    <w:webHidden/>
                  </w:rPr>
                </w:rPrChange>
              </w:rPr>
              <w:fldChar w:fldCharType="begin"/>
            </w:r>
            <w:r w:rsidRPr="00303364">
              <w:rPr>
                <w:rFonts w:cstheme="minorHAnsi"/>
                <w:noProof/>
                <w:webHidden/>
                <w:sz w:val="24"/>
                <w:szCs w:val="24"/>
                <w:rPrChange w:id="5938" w:author="DuyNgo" w:date="2012-08-10T08:15:00Z">
                  <w:rPr>
                    <w:noProof/>
                    <w:webHidden/>
                  </w:rPr>
                </w:rPrChange>
              </w:rPr>
              <w:instrText xml:space="preserve"> PAGEREF _Toc332351370 \h </w:instrText>
            </w:r>
          </w:ins>
          <w:r w:rsidRPr="00303364">
            <w:rPr>
              <w:rFonts w:cstheme="minorHAnsi"/>
              <w:noProof/>
              <w:webHidden/>
              <w:sz w:val="24"/>
              <w:szCs w:val="24"/>
              <w:rPrChange w:id="5939" w:author="DuyNgo" w:date="2012-08-10T08:15:00Z">
                <w:rPr>
                  <w:rFonts w:cstheme="minorHAnsi"/>
                  <w:noProof/>
                  <w:webHidden/>
                  <w:sz w:val="24"/>
                  <w:szCs w:val="24"/>
                </w:rPr>
              </w:rPrChange>
            </w:rPr>
          </w:r>
          <w:r w:rsidRPr="00303364">
            <w:rPr>
              <w:rFonts w:cstheme="minorHAnsi"/>
              <w:noProof/>
              <w:webHidden/>
              <w:sz w:val="24"/>
              <w:szCs w:val="24"/>
              <w:rPrChange w:id="5940" w:author="DuyNgo" w:date="2012-08-10T08:15:00Z">
                <w:rPr>
                  <w:noProof/>
                  <w:webHidden/>
                </w:rPr>
              </w:rPrChange>
            </w:rPr>
            <w:fldChar w:fldCharType="separate"/>
          </w:r>
          <w:ins w:id="5941" w:author="DuyNgo" w:date="2012-08-10T08:15:00Z">
            <w:r w:rsidRPr="00303364">
              <w:rPr>
                <w:rFonts w:cstheme="minorHAnsi"/>
                <w:noProof/>
                <w:webHidden/>
                <w:sz w:val="24"/>
                <w:szCs w:val="24"/>
                <w:rPrChange w:id="5942" w:author="DuyNgo" w:date="2012-08-10T08:15:00Z">
                  <w:rPr>
                    <w:noProof/>
                    <w:webHidden/>
                  </w:rPr>
                </w:rPrChange>
              </w:rPr>
              <w:t>351</w:t>
            </w:r>
            <w:r w:rsidRPr="00303364">
              <w:rPr>
                <w:rFonts w:cstheme="minorHAnsi"/>
                <w:noProof/>
                <w:webHidden/>
                <w:sz w:val="24"/>
                <w:szCs w:val="24"/>
                <w:rPrChange w:id="5943" w:author="DuyNgo" w:date="2012-08-10T08:15:00Z">
                  <w:rPr>
                    <w:noProof/>
                    <w:webHidden/>
                  </w:rPr>
                </w:rPrChange>
              </w:rPr>
              <w:fldChar w:fldCharType="end"/>
            </w:r>
            <w:r w:rsidRPr="00303364">
              <w:rPr>
                <w:rStyle w:val="Hyperlink"/>
                <w:rFonts w:cstheme="minorHAnsi"/>
                <w:noProof/>
                <w:sz w:val="24"/>
                <w:szCs w:val="24"/>
                <w:rPrChange w:id="5944"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5945" w:author="DuyNgo" w:date="2012-08-10T08:15:00Z"/>
              <w:rFonts w:eastAsiaTheme="minorEastAsia" w:cstheme="minorHAnsi"/>
              <w:noProof/>
              <w:sz w:val="24"/>
              <w:szCs w:val="24"/>
              <w:lang w:eastAsia="ja-JP"/>
              <w:rPrChange w:id="5946" w:author="DuyNgo" w:date="2012-08-10T08:15:00Z">
                <w:rPr>
                  <w:ins w:id="5947" w:author="DuyNgo" w:date="2012-08-10T08:15:00Z"/>
                  <w:rFonts w:eastAsiaTheme="minorEastAsia"/>
                  <w:noProof/>
                  <w:lang w:eastAsia="ja-JP"/>
                </w:rPr>
              </w:rPrChange>
            </w:rPr>
          </w:pPr>
          <w:ins w:id="5948" w:author="DuyNgo" w:date="2012-08-10T08:15:00Z">
            <w:r w:rsidRPr="00303364">
              <w:rPr>
                <w:rStyle w:val="Hyperlink"/>
                <w:rFonts w:cstheme="minorHAnsi"/>
                <w:noProof/>
                <w:sz w:val="24"/>
                <w:szCs w:val="24"/>
                <w:rPrChange w:id="5949" w:author="DuyNgo" w:date="2012-08-10T08:15:00Z">
                  <w:rPr>
                    <w:rStyle w:val="Hyperlink"/>
                    <w:noProof/>
                  </w:rPr>
                </w:rPrChange>
              </w:rPr>
              <w:fldChar w:fldCharType="begin"/>
            </w:r>
            <w:r w:rsidRPr="00303364">
              <w:rPr>
                <w:rStyle w:val="Hyperlink"/>
                <w:rFonts w:cstheme="minorHAnsi"/>
                <w:noProof/>
                <w:sz w:val="24"/>
                <w:szCs w:val="24"/>
                <w:rPrChange w:id="5950" w:author="DuyNgo" w:date="2012-08-10T08:15:00Z">
                  <w:rPr>
                    <w:rStyle w:val="Hyperlink"/>
                    <w:noProof/>
                  </w:rPr>
                </w:rPrChange>
              </w:rPr>
              <w:instrText xml:space="preserve"> </w:instrText>
            </w:r>
            <w:r w:rsidRPr="00303364">
              <w:rPr>
                <w:rFonts w:cstheme="minorHAnsi"/>
                <w:noProof/>
                <w:sz w:val="24"/>
                <w:szCs w:val="24"/>
                <w:rPrChange w:id="5951" w:author="DuyNgo" w:date="2012-08-10T08:15:00Z">
                  <w:rPr>
                    <w:noProof/>
                  </w:rPr>
                </w:rPrChange>
              </w:rPr>
              <w:instrText>HYPERLINK \l "_Toc332351371"</w:instrText>
            </w:r>
            <w:r w:rsidRPr="00303364">
              <w:rPr>
                <w:rStyle w:val="Hyperlink"/>
                <w:rFonts w:cstheme="minorHAnsi"/>
                <w:noProof/>
                <w:sz w:val="24"/>
                <w:szCs w:val="24"/>
                <w:rPrChange w:id="5952" w:author="DuyNgo" w:date="2012-08-10T08:15:00Z">
                  <w:rPr>
                    <w:rStyle w:val="Hyperlink"/>
                    <w:noProof/>
                  </w:rPr>
                </w:rPrChange>
              </w:rPr>
              <w:instrText xml:space="preserve"> </w:instrText>
            </w:r>
            <w:r w:rsidRPr="00303364">
              <w:rPr>
                <w:rStyle w:val="Hyperlink"/>
                <w:rFonts w:cstheme="minorHAnsi"/>
                <w:noProof/>
                <w:sz w:val="24"/>
                <w:szCs w:val="24"/>
                <w:rPrChange w:id="5953" w:author="DuyNgo" w:date="2012-08-10T08:15:00Z">
                  <w:rPr>
                    <w:rStyle w:val="Hyperlink"/>
                    <w:noProof/>
                  </w:rPr>
                </w:rPrChange>
              </w:rPr>
              <w:fldChar w:fldCharType="separate"/>
            </w:r>
            <w:r w:rsidRPr="00303364">
              <w:rPr>
                <w:rStyle w:val="Hyperlink"/>
                <w:rFonts w:cstheme="minorHAnsi"/>
                <w:noProof/>
                <w:sz w:val="24"/>
                <w:szCs w:val="24"/>
                <w:rPrChange w:id="5954" w:author="DuyNgo" w:date="2012-08-10T08:15:00Z">
                  <w:rPr>
                    <w:rStyle w:val="Hyperlink"/>
                    <w:rFonts w:cstheme="minorHAnsi"/>
                    <w:noProof/>
                  </w:rPr>
                </w:rPrChange>
              </w:rPr>
              <w:t>3.</w:t>
            </w:r>
            <w:r w:rsidRPr="00303364">
              <w:rPr>
                <w:rFonts w:eastAsiaTheme="minorEastAsia" w:cstheme="minorHAnsi"/>
                <w:noProof/>
                <w:sz w:val="24"/>
                <w:szCs w:val="24"/>
                <w:lang w:eastAsia="ja-JP"/>
                <w:rPrChange w:id="5955" w:author="DuyNgo" w:date="2012-08-10T08:15:00Z">
                  <w:rPr>
                    <w:rFonts w:eastAsiaTheme="minorEastAsia"/>
                    <w:noProof/>
                    <w:lang w:eastAsia="ja-JP"/>
                  </w:rPr>
                </w:rPrChange>
              </w:rPr>
              <w:tab/>
            </w:r>
            <w:r w:rsidRPr="00303364">
              <w:rPr>
                <w:rStyle w:val="Hyperlink"/>
                <w:rFonts w:cstheme="minorHAnsi"/>
                <w:noProof/>
                <w:sz w:val="24"/>
                <w:szCs w:val="24"/>
                <w:rPrChange w:id="5956" w:author="DuyNgo" w:date="2012-08-10T08:15:00Z">
                  <w:rPr>
                    <w:rStyle w:val="Hyperlink"/>
                    <w:rFonts w:cstheme="minorHAnsi"/>
                    <w:noProof/>
                  </w:rPr>
                </w:rPrChange>
              </w:rPr>
              <w:t>Features to be tested</w:t>
            </w:r>
            <w:r w:rsidRPr="00303364">
              <w:rPr>
                <w:rFonts w:cstheme="minorHAnsi"/>
                <w:noProof/>
                <w:webHidden/>
                <w:sz w:val="24"/>
                <w:szCs w:val="24"/>
                <w:rPrChange w:id="5957" w:author="DuyNgo" w:date="2012-08-10T08:15:00Z">
                  <w:rPr>
                    <w:noProof/>
                    <w:webHidden/>
                  </w:rPr>
                </w:rPrChange>
              </w:rPr>
              <w:tab/>
            </w:r>
            <w:r w:rsidRPr="00303364">
              <w:rPr>
                <w:rFonts w:cstheme="minorHAnsi"/>
                <w:noProof/>
                <w:webHidden/>
                <w:sz w:val="24"/>
                <w:szCs w:val="24"/>
                <w:rPrChange w:id="5958" w:author="DuyNgo" w:date="2012-08-10T08:15:00Z">
                  <w:rPr>
                    <w:noProof/>
                    <w:webHidden/>
                  </w:rPr>
                </w:rPrChange>
              </w:rPr>
              <w:fldChar w:fldCharType="begin"/>
            </w:r>
            <w:r w:rsidRPr="00303364">
              <w:rPr>
                <w:rFonts w:cstheme="minorHAnsi"/>
                <w:noProof/>
                <w:webHidden/>
                <w:sz w:val="24"/>
                <w:szCs w:val="24"/>
                <w:rPrChange w:id="5959" w:author="DuyNgo" w:date="2012-08-10T08:15:00Z">
                  <w:rPr>
                    <w:noProof/>
                    <w:webHidden/>
                  </w:rPr>
                </w:rPrChange>
              </w:rPr>
              <w:instrText xml:space="preserve"> PAGEREF _Toc332351371 \h </w:instrText>
            </w:r>
          </w:ins>
          <w:r w:rsidRPr="00303364">
            <w:rPr>
              <w:rFonts w:cstheme="minorHAnsi"/>
              <w:noProof/>
              <w:webHidden/>
              <w:sz w:val="24"/>
              <w:szCs w:val="24"/>
              <w:rPrChange w:id="5960" w:author="DuyNgo" w:date="2012-08-10T08:15:00Z">
                <w:rPr>
                  <w:rFonts w:cstheme="minorHAnsi"/>
                  <w:noProof/>
                  <w:webHidden/>
                  <w:sz w:val="24"/>
                  <w:szCs w:val="24"/>
                </w:rPr>
              </w:rPrChange>
            </w:rPr>
          </w:r>
          <w:r w:rsidRPr="00303364">
            <w:rPr>
              <w:rFonts w:cstheme="minorHAnsi"/>
              <w:noProof/>
              <w:webHidden/>
              <w:sz w:val="24"/>
              <w:szCs w:val="24"/>
              <w:rPrChange w:id="5961" w:author="DuyNgo" w:date="2012-08-10T08:15:00Z">
                <w:rPr>
                  <w:noProof/>
                  <w:webHidden/>
                </w:rPr>
              </w:rPrChange>
            </w:rPr>
            <w:fldChar w:fldCharType="separate"/>
          </w:r>
          <w:ins w:id="5962" w:author="DuyNgo" w:date="2012-08-10T08:15:00Z">
            <w:r w:rsidRPr="00303364">
              <w:rPr>
                <w:rFonts w:cstheme="minorHAnsi"/>
                <w:noProof/>
                <w:webHidden/>
                <w:sz w:val="24"/>
                <w:szCs w:val="24"/>
                <w:rPrChange w:id="5963" w:author="DuyNgo" w:date="2012-08-10T08:15:00Z">
                  <w:rPr>
                    <w:noProof/>
                    <w:webHidden/>
                  </w:rPr>
                </w:rPrChange>
              </w:rPr>
              <w:t>352</w:t>
            </w:r>
            <w:r w:rsidRPr="00303364">
              <w:rPr>
                <w:rFonts w:cstheme="minorHAnsi"/>
                <w:noProof/>
                <w:webHidden/>
                <w:sz w:val="24"/>
                <w:szCs w:val="24"/>
                <w:rPrChange w:id="5964" w:author="DuyNgo" w:date="2012-08-10T08:15:00Z">
                  <w:rPr>
                    <w:noProof/>
                    <w:webHidden/>
                  </w:rPr>
                </w:rPrChange>
              </w:rPr>
              <w:fldChar w:fldCharType="end"/>
            </w:r>
            <w:r w:rsidRPr="00303364">
              <w:rPr>
                <w:rStyle w:val="Hyperlink"/>
                <w:rFonts w:cstheme="minorHAnsi"/>
                <w:noProof/>
                <w:sz w:val="24"/>
                <w:szCs w:val="24"/>
                <w:rPrChange w:id="5965"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5966" w:author="DuyNgo" w:date="2012-08-10T08:15:00Z"/>
              <w:rFonts w:eastAsiaTheme="minorEastAsia" w:cstheme="minorHAnsi"/>
              <w:noProof/>
              <w:sz w:val="24"/>
              <w:szCs w:val="24"/>
              <w:lang w:eastAsia="ja-JP"/>
              <w:rPrChange w:id="5967" w:author="DuyNgo" w:date="2012-08-10T08:15:00Z">
                <w:rPr>
                  <w:ins w:id="5968" w:author="DuyNgo" w:date="2012-08-10T08:15:00Z"/>
                  <w:rFonts w:eastAsiaTheme="minorEastAsia"/>
                  <w:noProof/>
                  <w:lang w:eastAsia="ja-JP"/>
                </w:rPr>
              </w:rPrChange>
            </w:rPr>
          </w:pPr>
          <w:ins w:id="5969" w:author="DuyNgo" w:date="2012-08-10T08:15:00Z">
            <w:r w:rsidRPr="00303364">
              <w:rPr>
                <w:rStyle w:val="Hyperlink"/>
                <w:rFonts w:cstheme="minorHAnsi"/>
                <w:noProof/>
                <w:sz w:val="24"/>
                <w:szCs w:val="24"/>
                <w:rPrChange w:id="5970" w:author="DuyNgo" w:date="2012-08-10T08:15:00Z">
                  <w:rPr>
                    <w:rStyle w:val="Hyperlink"/>
                    <w:noProof/>
                  </w:rPr>
                </w:rPrChange>
              </w:rPr>
              <w:fldChar w:fldCharType="begin"/>
            </w:r>
            <w:r w:rsidRPr="00303364">
              <w:rPr>
                <w:rStyle w:val="Hyperlink"/>
                <w:rFonts w:cstheme="minorHAnsi"/>
                <w:noProof/>
                <w:sz w:val="24"/>
                <w:szCs w:val="24"/>
                <w:rPrChange w:id="5971" w:author="DuyNgo" w:date="2012-08-10T08:15:00Z">
                  <w:rPr>
                    <w:rStyle w:val="Hyperlink"/>
                    <w:noProof/>
                  </w:rPr>
                </w:rPrChange>
              </w:rPr>
              <w:instrText xml:space="preserve"> </w:instrText>
            </w:r>
            <w:r w:rsidRPr="00303364">
              <w:rPr>
                <w:rFonts w:cstheme="minorHAnsi"/>
                <w:noProof/>
                <w:sz w:val="24"/>
                <w:szCs w:val="24"/>
                <w:rPrChange w:id="5972" w:author="DuyNgo" w:date="2012-08-10T08:15:00Z">
                  <w:rPr>
                    <w:noProof/>
                  </w:rPr>
                </w:rPrChange>
              </w:rPr>
              <w:instrText>HYPERLINK \l "_Toc332351372"</w:instrText>
            </w:r>
            <w:r w:rsidRPr="00303364">
              <w:rPr>
                <w:rStyle w:val="Hyperlink"/>
                <w:rFonts w:cstheme="minorHAnsi"/>
                <w:noProof/>
                <w:sz w:val="24"/>
                <w:szCs w:val="24"/>
                <w:rPrChange w:id="5973" w:author="DuyNgo" w:date="2012-08-10T08:15:00Z">
                  <w:rPr>
                    <w:rStyle w:val="Hyperlink"/>
                    <w:noProof/>
                  </w:rPr>
                </w:rPrChange>
              </w:rPr>
              <w:instrText xml:space="preserve"> </w:instrText>
            </w:r>
            <w:r w:rsidRPr="00303364">
              <w:rPr>
                <w:rStyle w:val="Hyperlink"/>
                <w:rFonts w:cstheme="minorHAnsi"/>
                <w:noProof/>
                <w:sz w:val="24"/>
                <w:szCs w:val="24"/>
                <w:rPrChange w:id="5974" w:author="DuyNgo" w:date="2012-08-10T08:15:00Z">
                  <w:rPr>
                    <w:rStyle w:val="Hyperlink"/>
                    <w:noProof/>
                  </w:rPr>
                </w:rPrChange>
              </w:rPr>
              <w:fldChar w:fldCharType="separate"/>
            </w:r>
            <w:r w:rsidRPr="00303364">
              <w:rPr>
                <w:rStyle w:val="Hyperlink"/>
                <w:rFonts w:cstheme="minorHAnsi"/>
                <w:noProof/>
                <w:sz w:val="24"/>
                <w:szCs w:val="24"/>
                <w:rPrChange w:id="5975" w:author="DuyNgo" w:date="2012-08-10T08:15:00Z">
                  <w:rPr>
                    <w:rStyle w:val="Hyperlink"/>
                    <w:rFonts w:cstheme="minorHAnsi"/>
                    <w:noProof/>
                  </w:rPr>
                </w:rPrChange>
              </w:rPr>
              <w:t>3.1</w:t>
            </w:r>
            <w:r w:rsidRPr="00303364">
              <w:rPr>
                <w:rFonts w:eastAsiaTheme="minorEastAsia" w:cstheme="minorHAnsi"/>
                <w:noProof/>
                <w:sz w:val="24"/>
                <w:szCs w:val="24"/>
                <w:lang w:eastAsia="ja-JP"/>
                <w:rPrChange w:id="5976" w:author="DuyNgo" w:date="2012-08-10T08:15:00Z">
                  <w:rPr>
                    <w:rFonts w:eastAsiaTheme="minorEastAsia"/>
                    <w:noProof/>
                    <w:lang w:eastAsia="ja-JP"/>
                  </w:rPr>
                </w:rPrChange>
              </w:rPr>
              <w:tab/>
            </w:r>
            <w:r w:rsidRPr="00303364">
              <w:rPr>
                <w:rStyle w:val="Hyperlink"/>
                <w:rFonts w:cstheme="minorHAnsi"/>
                <w:noProof/>
                <w:sz w:val="24"/>
                <w:szCs w:val="24"/>
                <w:rPrChange w:id="5977" w:author="DuyNgo" w:date="2012-08-10T08:15:00Z">
                  <w:rPr>
                    <w:rStyle w:val="Hyperlink"/>
                    <w:rFonts w:cstheme="minorHAnsi"/>
                    <w:noProof/>
                  </w:rPr>
                </w:rPrChange>
              </w:rPr>
              <w:t>Dashboard</w:t>
            </w:r>
            <w:r w:rsidRPr="00303364">
              <w:rPr>
                <w:rFonts w:cstheme="minorHAnsi"/>
                <w:noProof/>
                <w:webHidden/>
                <w:sz w:val="24"/>
                <w:szCs w:val="24"/>
                <w:rPrChange w:id="5978" w:author="DuyNgo" w:date="2012-08-10T08:15:00Z">
                  <w:rPr>
                    <w:noProof/>
                    <w:webHidden/>
                  </w:rPr>
                </w:rPrChange>
              </w:rPr>
              <w:tab/>
            </w:r>
            <w:r w:rsidRPr="00303364">
              <w:rPr>
                <w:rFonts w:cstheme="minorHAnsi"/>
                <w:noProof/>
                <w:webHidden/>
                <w:sz w:val="24"/>
                <w:szCs w:val="24"/>
                <w:rPrChange w:id="5979" w:author="DuyNgo" w:date="2012-08-10T08:15:00Z">
                  <w:rPr>
                    <w:noProof/>
                    <w:webHidden/>
                  </w:rPr>
                </w:rPrChange>
              </w:rPr>
              <w:fldChar w:fldCharType="begin"/>
            </w:r>
            <w:r w:rsidRPr="00303364">
              <w:rPr>
                <w:rFonts w:cstheme="minorHAnsi"/>
                <w:noProof/>
                <w:webHidden/>
                <w:sz w:val="24"/>
                <w:szCs w:val="24"/>
                <w:rPrChange w:id="5980" w:author="DuyNgo" w:date="2012-08-10T08:15:00Z">
                  <w:rPr>
                    <w:noProof/>
                    <w:webHidden/>
                  </w:rPr>
                </w:rPrChange>
              </w:rPr>
              <w:instrText xml:space="preserve"> PAGEREF _Toc332351372 \h </w:instrText>
            </w:r>
          </w:ins>
          <w:r w:rsidRPr="00303364">
            <w:rPr>
              <w:rFonts w:cstheme="minorHAnsi"/>
              <w:noProof/>
              <w:webHidden/>
              <w:sz w:val="24"/>
              <w:szCs w:val="24"/>
              <w:rPrChange w:id="5981" w:author="DuyNgo" w:date="2012-08-10T08:15:00Z">
                <w:rPr>
                  <w:rFonts w:cstheme="minorHAnsi"/>
                  <w:noProof/>
                  <w:webHidden/>
                  <w:sz w:val="24"/>
                  <w:szCs w:val="24"/>
                </w:rPr>
              </w:rPrChange>
            </w:rPr>
          </w:r>
          <w:r w:rsidRPr="00303364">
            <w:rPr>
              <w:rFonts w:cstheme="minorHAnsi"/>
              <w:noProof/>
              <w:webHidden/>
              <w:sz w:val="24"/>
              <w:szCs w:val="24"/>
              <w:rPrChange w:id="5982" w:author="DuyNgo" w:date="2012-08-10T08:15:00Z">
                <w:rPr>
                  <w:noProof/>
                  <w:webHidden/>
                </w:rPr>
              </w:rPrChange>
            </w:rPr>
            <w:fldChar w:fldCharType="separate"/>
          </w:r>
          <w:ins w:id="5983" w:author="DuyNgo" w:date="2012-08-10T08:15:00Z">
            <w:r w:rsidRPr="00303364">
              <w:rPr>
                <w:rFonts w:cstheme="minorHAnsi"/>
                <w:noProof/>
                <w:webHidden/>
                <w:sz w:val="24"/>
                <w:szCs w:val="24"/>
                <w:rPrChange w:id="5984" w:author="DuyNgo" w:date="2012-08-10T08:15:00Z">
                  <w:rPr>
                    <w:noProof/>
                    <w:webHidden/>
                  </w:rPr>
                </w:rPrChange>
              </w:rPr>
              <w:t>352</w:t>
            </w:r>
            <w:r w:rsidRPr="00303364">
              <w:rPr>
                <w:rFonts w:cstheme="minorHAnsi"/>
                <w:noProof/>
                <w:webHidden/>
                <w:sz w:val="24"/>
                <w:szCs w:val="24"/>
                <w:rPrChange w:id="5985" w:author="DuyNgo" w:date="2012-08-10T08:15:00Z">
                  <w:rPr>
                    <w:noProof/>
                    <w:webHidden/>
                  </w:rPr>
                </w:rPrChange>
              </w:rPr>
              <w:fldChar w:fldCharType="end"/>
            </w:r>
            <w:r w:rsidRPr="00303364">
              <w:rPr>
                <w:rStyle w:val="Hyperlink"/>
                <w:rFonts w:cstheme="minorHAnsi"/>
                <w:noProof/>
                <w:sz w:val="24"/>
                <w:szCs w:val="24"/>
                <w:rPrChange w:id="5986"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5987" w:author="DuyNgo" w:date="2012-08-10T08:15:00Z"/>
              <w:rFonts w:eastAsiaTheme="minorEastAsia" w:cstheme="minorHAnsi"/>
              <w:noProof/>
              <w:sz w:val="24"/>
              <w:szCs w:val="24"/>
              <w:lang w:eastAsia="ja-JP"/>
              <w:rPrChange w:id="5988" w:author="DuyNgo" w:date="2012-08-10T08:15:00Z">
                <w:rPr>
                  <w:ins w:id="5989" w:author="DuyNgo" w:date="2012-08-10T08:15:00Z"/>
                  <w:rFonts w:eastAsiaTheme="minorEastAsia"/>
                  <w:noProof/>
                  <w:lang w:eastAsia="ja-JP"/>
                </w:rPr>
              </w:rPrChange>
            </w:rPr>
          </w:pPr>
          <w:ins w:id="5990" w:author="DuyNgo" w:date="2012-08-10T08:15:00Z">
            <w:r w:rsidRPr="00303364">
              <w:rPr>
                <w:rStyle w:val="Hyperlink"/>
                <w:rFonts w:cstheme="minorHAnsi"/>
                <w:noProof/>
                <w:sz w:val="24"/>
                <w:szCs w:val="24"/>
                <w:rPrChange w:id="5991" w:author="DuyNgo" w:date="2012-08-10T08:15:00Z">
                  <w:rPr>
                    <w:rStyle w:val="Hyperlink"/>
                    <w:noProof/>
                  </w:rPr>
                </w:rPrChange>
              </w:rPr>
              <w:fldChar w:fldCharType="begin"/>
            </w:r>
            <w:r w:rsidRPr="00303364">
              <w:rPr>
                <w:rStyle w:val="Hyperlink"/>
                <w:rFonts w:cstheme="minorHAnsi"/>
                <w:noProof/>
                <w:sz w:val="24"/>
                <w:szCs w:val="24"/>
                <w:rPrChange w:id="5992" w:author="DuyNgo" w:date="2012-08-10T08:15:00Z">
                  <w:rPr>
                    <w:rStyle w:val="Hyperlink"/>
                    <w:noProof/>
                  </w:rPr>
                </w:rPrChange>
              </w:rPr>
              <w:instrText xml:space="preserve"> </w:instrText>
            </w:r>
            <w:r w:rsidRPr="00303364">
              <w:rPr>
                <w:rFonts w:cstheme="minorHAnsi"/>
                <w:noProof/>
                <w:sz w:val="24"/>
                <w:szCs w:val="24"/>
                <w:rPrChange w:id="5993" w:author="DuyNgo" w:date="2012-08-10T08:15:00Z">
                  <w:rPr>
                    <w:noProof/>
                  </w:rPr>
                </w:rPrChange>
              </w:rPr>
              <w:instrText>HYPERLINK \l "_Toc332351373"</w:instrText>
            </w:r>
            <w:r w:rsidRPr="00303364">
              <w:rPr>
                <w:rStyle w:val="Hyperlink"/>
                <w:rFonts w:cstheme="minorHAnsi"/>
                <w:noProof/>
                <w:sz w:val="24"/>
                <w:szCs w:val="24"/>
                <w:rPrChange w:id="5994" w:author="DuyNgo" w:date="2012-08-10T08:15:00Z">
                  <w:rPr>
                    <w:rStyle w:val="Hyperlink"/>
                    <w:noProof/>
                  </w:rPr>
                </w:rPrChange>
              </w:rPr>
              <w:instrText xml:space="preserve"> </w:instrText>
            </w:r>
            <w:r w:rsidRPr="00303364">
              <w:rPr>
                <w:rStyle w:val="Hyperlink"/>
                <w:rFonts w:cstheme="minorHAnsi"/>
                <w:noProof/>
                <w:sz w:val="24"/>
                <w:szCs w:val="24"/>
                <w:rPrChange w:id="5995" w:author="DuyNgo" w:date="2012-08-10T08:15:00Z">
                  <w:rPr>
                    <w:rStyle w:val="Hyperlink"/>
                    <w:noProof/>
                  </w:rPr>
                </w:rPrChange>
              </w:rPr>
              <w:fldChar w:fldCharType="separate"/>
            </w:r>
            <w:r w:rsidRPr="00303364">
              <w:rPr>
                <w:rStyle w:val="Hyperlink"/>
                <w:rFonts w:cstheme="minorHAnsi"/>
                <w:noProof/>
                <w:sz w:val="24"/>
                <w:szCs w:val="24"/>
                <w:rPrChange w:id="5996" w:author="DuyNgo" w:date="2012-08-10T08:15:00Z">
                  <w:rPr>
                    <w:rStyle w:val="Hyperlink"/>
                    <w:rFonts w:cstheme="minorHAnsi"/>
                    <w:noProof/>
                  </w:rPr>
                </w:rPrChange>
              </w:rPr>
              <w:t>3.2</w:t>
            </w:r>
            <w:r w:rsidRPr="00303364">
              <w:rPr>
                <w:rFonts w:eastAsiaTheme="minorEastAsia" w:cstheme="minorHAnsi"/>
                <w:noProof/>
                <w:sz w:val="24"/>
                <w:szCs w:val="24"/>
                <w:lang w:eastAsia="ja-JP"/>
                <w:rPrChange w:id="5997" w:author="DuyNgo" w:date="2012-08-10T08:15:00Z">
                  <w:rPr>
                    <w:rFonts w:eastAsiaTheme="minorEastAsia"/>
                    <w:noProof/>
                    <w:lang w:eastAsia="ja-JP"/>
                  </w:rPr>
                </w:rPrChange>
              </w:rPr>
              <w:tab/>
            </w:r>
            <w:r w:rsidRPr="00303364">
              <w:rPr>
                <w:rStyle w:val="Hyperlink"/>
                <w:rFonts w:cstheme="minorHAnsi"/>
                <w:noProof/>
                <w:sz w:val="24"/>
                <w:szCs w:val="24"/>
                <w:rPrChange w:id="5998" w:author="DuyNgo" w:date="2012-08-10T08:15:00Z">
                  <w:rPr>
                    <w:rStyle w:val="Hyperlink"/>
                    <w:rFonts w:cstheme="minorHAnsi"/>
                    <w:noProof/>
                  </w:rPr>
                </w:rPrChange>
              </w:rPr>
              <w:t>Planner</w:t>
            </w:r>
            <w:r w:rsidRPr="00303364">
              <w:rPr>
                <w:rFonts w:cstheme="minorHAnsi"/>
                <w:noProof/>
                <w:webHidden/>
                <w:sz w:val="24"/>
                <w:szCs w:val="24"/>
                <w:rPrChange w:id="5999" w:author="DuyNgo" w:date="2012-08-10T08:15:00Z">
                  <w:rPr>
                    <w:noProof/>
                    <w:webHidden/>
                  </w:rPr>
                </w:rPrChange>
              </w:rPr>
              <w:tab/>
            </w:r>
            <w:r w:rsidRPr="00303364">
              <w:rPr>
                <w:rFonts w:cstheme="minorHAnsi"/>
                <w:noProof/>
                <w:webHidden/>
                <w:sz w:val="24"/>
                <w:szCs w:val="24"/>
                <w:rPrChange w:id="6000" w:author="DuyNgo" w:date="2012-08-10T08:15:00Z">
                  <w:rPr>
                    <w:noProof/>
                    <w:webHidden/>
                  </w:rPr>
                </w:rPrChange>
              </w:rPr>
              <w:fldChar w:fldCharType="begin"/>
            </w:r>
            <w:r w:rsidRPr="00303364">
              <w:rPr>
                <w:rFonts w:cstheme="minorHAnsi"/>
                <w:noProof/>
                <w:webHidden/>
                <w:sz w:val="24"/>
                <w:szCs w:val="24"/>
                <w:rPrChange w:id="6001" w:author="DuyNgo" w:date="2012-08-10T08:15:00Z">
                  <w:rPr>
                    <w:noProof/>
                    <w:webHidden/>
                  </w:rPr>
                </w:rPrChange>
              </w:rPr>
              <w:instrText xml:space="preserve"> PAGEREF _Toc332351373 \h </w:instrText>
            </w:r>
          </w:ins>
          <w:r w:rsidRPr="00303364">
            <w:rPr>
              <w:rFonts w:cstheme="minorHAnsi"/>
              <w:noProof/>
              <w:webHidden/>
              <w:sz w:val="24"/>
              <w:szCs w:val="24"/>
              <w:rPrChange w:id="6002" w:author="DuyNgo" w:date="2012-08-10T08:15:00Z">
                <w:rPr>
                  <w:rFonts w:cstheme="minorHAnsi"/>
                  <w:noProof/>
                  <w:webHidden/>
                  <w:sz w:val="24"/>
                  <w:szCs w:val="24"/>
                </w:rPr>
              </w:rPrChange>
            </w:rPr>
          </w:r>
          <w:r w:rsidRPr="00303364">
            <w:rPr>
              <w:rFonts w:cstheme="minorHAnsi"/>
              <w:noProof/>
              <w:webHidden/>
              <w:sz w:val="24"/>
              <w:szCs w:val="24"/>
              <w:rPrChange w:id="6003" w:author="DuyNgo" w:date="2012-08-10T08:15:00Z">
                <w:rPr>
                  <w:noProof/>
                  <w:webHidden/>
                </w:rPr>
              </w:rPrChange>
            </w:rPr>
            <w:fldChar w:fldCharType="separate"/>
          </w:r>
          <w:ins w:id="6004" w:author="DuyNgo" w:date="2012-08-10T08:15:00Z">
            <w:r w:rsidRPr="00303364">
              <w:rPr>
                <w:rFonts w:cstheme="minorHAnsi"/>
                <w:noProof/>
                <w:webHidden/>
                <w:sz w:val="24"/>
                <w:szCs w:val="24"/>
                <w:rPrChange w:id="6005" w:author="DuyNgo" w:date="2012-08-10T08:15:00Z">
                  <w:rPr>
                    <w:noProof/>
                    <w:webHidden/>
                  </w:rPr>
                </w:rPrChange>
              </w:rPr>
              <w:t>352</w:t>
            </w:r>
            <w:r w:rsidRPr="00303364">
              <w:rPr>
                <w:rFonts w:cstheme="minorHAnsi"/>
                <w:noProof/>
                <w:webHidden/>
                <w:sz w:val="24"/>
                <w:szCs w:val="24"/>
                <w:rPrChange w:id="6006" w:author="DuyNgo" w:date="2012-08-10T08:15:00Z">
                  <w:rPr>
                    <w:noProof/>
                    <w:webHidden/>
                  </w:rPr>
                </w:rPrChange>
              </w:rPr>
              <w:fldChar w:fldCharType="end"/>
            </w:r>
            <w:r w:rsidRPr="00303364">
              <w:rPr>
                <w:rStyle w:val="Hyperlink"/>
                <w:rFonts w:cstheme="minorHAnsi"/>
                <w:noProof/>
                <w:sz w:val="24"/>
                <w:szCs w:val="24"/>
                <w:rPrChange w:id="6007"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008" w:author="DuyNgo" w:date="2012-08-10T08:15:00Z"/>
              <w:rFonts w:eastAsiaTheme="minorEastAsia" w:cstheme="minorHAnsi"/>
              <w:noProof/>
              <w:sz w:val="24"/>
              <w:szCs w:val="24"/>
              <w:lang w:eastAsia="ja-JP"/>
              <w:rPrChange w:id="6009" w:author="DuyNgo" w:date="2012-08-10T08:15:00Z">
                <w:rPr>
                  <w:ins w:id="6010" w:author="DuyNgo" w:date="2012-08-10T08:15:00Z"/>
                  <w:rFonts w:eastAsiaTheme="minorEastAsia"/>
                  <w:noProof/>
                  <w:lang w:eastAsia="ja-JP"/>
                </w:rPr>
              </w:rPrChange>
            </w:rPr>
          </w:pPr>
          <w:ins w:id="6011" w:author="DuyNgo" w:date="2012-08-10T08:15:00Z">
            <w:r w:rsidRPr="00303364">
              <w:rPr>
                <w:rStyle w:val="Hyperlink"/>
                <w:rFonts w:cstheme="minorHAnsi"/>
                <w:noProof/>
                <w:sz w:val="24"/>
                <w:szCs w:val="24"/>
                <w:rPrChange w:id="6012" w:author="DuyNgo" w:date="2012-08-10T08:15:00Z">
                  <w:rPr>
                    <w:rStyle w:val="Hyperlink"/>
                    <w:noProof/>
                  </w:rPr>
                </w:rPrChange>
              </w:rPr>
              <w:fldChar w:fldCharType="begin"/>
            </w:r>
            <w:r w:rsidRPr="00303364">
              <w:rPr>
                <w:rStyle w:val="Hyperlink"/>
                <w:rFonts w:cstheme="minorHAnsi"/>
                <w:noProof/>
                <w:sz w:val="24"/>
                <w:szCs w:val="24"/>
                <w:rPrChange w:id="6013" w:author="DuyNgo" w:date="2012-08-10T08:15:00Z">
                  <w:rPr>
                    <w:rStyle w:val="Hyperlink"/>
                    <w:noProof/>
                  </w:rPr>
                </w:rPrChange>
              </w:rPr>
              <w:instrText xml:space="preserve"> </w:instrText>
            </w:r>
            <w:r w:rsidRPr="00303364">
              <w:rPr>
                <w:rFonts w:cstheme="minorHAnsi"/>
                <w:noProof/>
                <w:sz w:val="24"/>
                <w:szCs w:val="24"/>
                <w:rPrChange w:id="6014" w:author="DuyNgo" w:date="2012-08-10T08:15:00Z">
                  <w:rPr>
                    <w:noProof/>
                  </w:rPr>
                </w:rPrChange>
              </w:rPr>
              <w:instrText>HYPERLINK \l "_Toc332351374"</w:instrText>
            </w:r>
            <w:r w:rsidRPr="00303364">
              <w:rPr>
                <w:rStyle w:val="Hyperlink"/>
                <w:rFonts w:cstheme="minorHAnsi"/>
                <w:noProof/>
                <w:sz w:val="24"/>
                <w:szCs w:val="24"/>
                <w:rPrChange w:id="6015" w:author="DuyNgo" w:date="2012-08-10T08:15:00Z">
                  <w:rPr>
                    <w:rStyle w:val="Hyperlink"/>
                    <w:noProof/>
                  </w:rPr>
                </w:rPrChange>
              </w:rPr>
              <w:instrText xml:space="preserve"> </w:instrText>
            </w:r>
            <w:r w:rsidRPr="00303364">
              <w:rPr>
                <w:rStyle w:val="Hyperlink"/>
                <w:rFonts w:cstheme="minorHAnsi"/>
                <w:noProof/>
                <w:sz w:val="24"/>
                <w:szCs w:val="24"/>
                <w:rPrChange w:id="6016" w:author="DuyNgo" w:date="2012-08-10T08:15:00Z">
                  <w:rPr>
                    <w:rStyle w:val="Hyperlink"/>
                    <w:noProof/>
                  </w:rPr>
                </w:rPrChange>
              </w:rPr>
              <w:fldChar w:fldCharType="separate"/>
            </w:r>
            <w:r w:rsidRPr="00303364">
              <w:rPr>
                <w:rStyle w:val="Hyperlink"/>
                <w:rFonts w:cstheme="minorHAnsi"/>
                <w:noProof/>
                <w:sz w:val="24"/>
                <w:szCs w:val="24"/>
                <w:rPrChange w:id="6017" w:author="DuyNgo" w:date="2012-08-10T08:15:00Z">
                  <w:rPr>
                    <w:rStyle w:val="Hyperlink"/>
                    <w:rFonts w:cstheme="minorHAnsi"/>
                    <w:noProof/>
                  </w:rPr>
                </w:rPrChange>
              </w:rPr>
              <w:t>3.3</w:t>
            </w:r>
            <w:r w:rsidRPr="00303364">
              <w:rPr>
                <w:rFonts w:eastAsiaTheme="minorEastAsia" w:cstheme="minorHAnsi"/>
                <w:noProof/>
                <w:sz w:val="24"/>
                <w:szCs w:val="24"/>
                <w:lang w:eastAsia="ja-JP"/>
                <w:rPrChange w:id="6018" w:author="DuyNgo" w:date="2012-08-10T08:15:00Z">
                  <w:rPr>
                    <w:rFonts w:eastAsiaTheme="minorEastAsia"/>
                    <w:noProof/>
                    <w:lang w:eastAsia="ja-JP"/>
                  </w:rPr>
                </w:rPrChange>
              </w:rPr>
              <w:tab/>
            </w:r>
            <w:r w:rsidRPr="00303364">
              <w:rPr>
                <w:rStyle w:val="Hyperlink"/>
                <w:rFonts w:cstheme="minorHAnsi"/>
                <w:noProof/>
                <w:sz w:val="24"/>
                <w:szCs w:val="24"/>
                <w:rPrChange w:id="6019" w:author="DuyNgo" w:date="2012-08-10T08:15:00Z">
                  <w:rPr>
                    <w:rStyle w:val="Hyperlink"/>
                    <w:rFonts w:cstheme="minorHAnsi"/>
                    <w:noProof/>
                  </w:rPr>
                </w:rPrChange>
              </w:rPr>
              <w:t>Report</w:t>
            </w:r>
            <w:r w:rsidRPr="00303364">
              <w:rPr>
                <w:rFonts w:cstheme="minorHAnsi"/>
                <w:noProof/>
                <w:webHidden/>
                <w:sz w:val="24"/>
                <w:szCs w:val="24"/>
                <w:rPrChange w:id="6020" w:author="DuyNgo" w:date="2012-08-10T08:15:00Z">
                  <w:rPr>
                    <w:noProof/>
                    <w:webHidden/>
                  </w:rPr>
                </w:rPrChange>
              </w:rPr>
              <w:tab/>
            </w:r>
            <w:r w:rsidRPr="00303364">
              <w:rPr>
                <w:rFonts w:cstheme="minorHAnsi"/>
                <w:noProof/>
                <w:webHidden/>
                <w:sz w:val="24"/>
                <w:szCs w:val="24"/>
                <w:rPrChange w:id="6021" w:author="DuyNgo" w:date="2012-08-10T08:15:00Z">
                  <w:rPr>
                    <w:noProof/>
                    <w:webHidden/>
                  </w:rPr>
                </w:rPrChange>
              </w:rPr>
              <w:fldChar w:fldCharType="begin"/>
            </w:r>
            <w:r w:rsidRPr="00303364">
              <w:rPr>
                <w:rFonts w:cstheme="minorHAnsi"/>
                <w:noProof/>
                <w:webHidden/>
                <w:sz w:val="24"/>
                <w:szCs w:val="24"/>
                <w:rPrChange w:id="6022" w:author="DuyNgo" w:date="2012-08-10T08:15:00Z">
                  <w:rPr>
                    <w:noProof/>
                    <w:webHidden/>
                  </w:rPr>
                </w:rPrChange>
              </w:rPr>
              <w:instrText xml:space="preserve"> PAGEREF _Toc332351374 \h </w:instrText>
            </w:r>
          </w:ins>
          <w:r w:rsidRPr="00303364">
            <w:rPr>
              <w:rFonts w:cstheme="minorHAnsi"/>
              <w:noProof/>
              <w:webHidden/>
              <w:sz w:val="24"/>
              <w:szCs w:val="24"/>
              <w:rPrChange w:id="6023" w:author="DuyNgo" w:date="2012-08-10T08:15:00Z">
                <w:rPr>
                  <w:rFonts w:cstheme="minorHAnsi"/>
                  <w:noProof/>
                  <w:webHidden/>
                  <w:sz w:val="24"/>
                  <w:szCs w:val="24"/>
                </w:rPr>
              </w:rPrChange>
            </w:rPr>
          </w:r>
          <w:r w:rsidRPr="00303364">
            <w:rPr>
              <w:rFonts w:cstheme="minorHAnsi"/>
              <w:noProof/>
              <w:webHidden/>
              <w:sz w:val="24"/>
              <w:szCs w:val="24"/>
              <w:rPrChange w:id="6024" w:author="DuyNgo" w:date="2012-08-10T08:15:00Z">
                <w:rPr>
                  <w:noProof/>
                  <w:webHidden/>
                </w:rPr>
              </w:rPrChange>
            </w:rPr>
            <w:fldChar w:fldCharType="separate"/>
          </w:r>
          <w:ins w:id="6025" w:author="DuyNgo" w:date="2012-08-10T08:15:00Z">
            <w:r w:rsidRPr="00303364">
              <w:rPr>
                <w:rFonts w:cstheme="minorHAnsi"/>
                <w:noProof/>
                <w:webHidden/>
                <w:sz w:val="24"/>
                <w:szCs w:val="24"/>
                <w:rPrChange w:id="6026" w:author="DuyNgo" w:date="2012-08-10T08:15:00Z">
                  <w:rPr>
                    <w:noProof/>
                    <w:webHidden/>
                  </w:rPr>
                </w:rPrChange>
              </w:rPr>
              <w:t>352</w:t>
            </w:r>
            <w:r w:rsidRPr="00303364">
              <w:rPr>
                <w:rFonts w:cstheme="minorHAnsi"/>
                <w:noProof/>
                <w:webHidden/>
                <w:sz w:val="24"/>
                <w:szCs w:val="24"/>
                <w:rPrChange w:id="6027" w:author="DuyNgo" w:date="2012-08-10T08:15:00Z">
                  <w:rPr>
                    <w:noProof/>
                    <w:webHidden/>
                  </w:rPr>
                </w:rPrChange>
              </w:rPr>
              <w:fldChar w:fldCharType="end"/>
            </w:r>
            <w:r w:rsidRPr="00303364">
              <w:rPr>
                <w:rStyle w:val="Hyperlink"/>
                <w:rFonts w:cstheme="minorHAnsi"/>
                <w:noProof/>
                <w:sz w:val="24"/>
                <w:szCs w:val="24"/>
                <w:rPrChange w:id="6028"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029" w:author="DuyNgo" w:date="2012-08-10T08:15:00Z"/>
              <w:rFonts w:eastAsiaTheme="minorEastAsia" w:cstheme="minorHAnsi"/>
              <w:noProof/>
              <w:sz w:val="24"/>
              <w:szCs w:val="24"/>
              <w:lang w:eastAsia="ja-JP"/>
              <w:rPrChange w:id="6030" w:author="DuyNgo" w:date="2012-08-10T08:15:00Z">
                <w:rPr>
                  <w:ins w:id="6031" w:author="DuyNgo" w:date="2012-08-10T08:15:00Z"/>
                  <w:rFonts w:eastAsiaTheme="minorEastAsia"/>
                  <w:noProof/>
                  <w:lang w:eastAsia="ja-JP"/>
                </w:rPr>
              </w:rPrChange>
            </w:rPr>
          </w:pPr>
          <w:ins w:id="6032" w:author="DuyNgo" w:date="2012-08-10T08:15:00Z">
            <w:r w:rsidRPr="00303364">
              <w:rPr>
                <w:rStyle w:val="Hyperlink"/>
                <w:rFonts w:cstheme="minorHAnsi"/>
                <w:noProof/>
                <w:sz w:val="24"/>
                <w:szCs w:val="24"/>
                <w:rPrChange w:id="6033" w:author="DuyNgo" w:date="2012-08-10T08:15:00Z">
                  <w:rPr>
                    <w:rStyle w:val="Hyperlink"/>
                    <w:noProof/>
                  </w:rPr>
                </w:rPrChange>
              </w:rPr>
              <w:fldChar w:fldCharType="begin"/>
            </w:r>
            <w:r w:rsidRPr="00303364">
              <w:rPr>
                <w:rStyle w:val="Hyperlink"/>
                <w:rFonts w:cstheme="minorHAnsi"/>
                <w:noProof/>
                <w:sz w:val="24"/>
                <w:szCs w:val="24"/>
                <w:rPrChange w:id="6034" w:author="DuyNgo" w:date="2012-08-10T08:15:00Z">
                  <w:rPr>
                    <w:rStyle w:val="Hyperlink"/>
                    <w:noProof/>
                  </w:rPr>
                </w:rPrChange>
              </w:rPr>
              <w:instrText xml:space="preserve"> </w:instrText>
            </w:r>
            <w:r w:rsidRPr="00303364">
              <w:rPr>
                <w:rFonts w:cstheme="minorHAnsi"/>
                <w:noProof/>
                <w:sz w:val="24"/>
                <w:szCs w:val="24"/>
                <w:rPrChange w:id="6035" w:author="DuyNgo" w:date="2012-08-10T08:15:00Z">
                  <w:rPr>
                    <w:noProof/>
                  </w:rPr>
                </w:rPrChange>
              </w:rPr>
              <w:instrText>HYPERLINK \l "_Toc332351375"</w:instrText>
            </w:r>
            <w:r w:rsidRPr="00303364">
              <w:rPr>
                <w:rStyle w:val="Hyperlink"/>
                <w:rFonts w:cstheme="minorHAnsi"/>
                <w:noProof/>
                <w:sz w:val="24"/>
                <w:szCs w:val="24"/>
                <w:rPrChange w:id="6036" w:author="DuyNgo" w:date="2012-08-10T08:15:00Z">
                  <w:rPr>
                    <w:rStyle w:val="Hyperlink"/>
                    <w:noProof/>
                  </w:rPr>
                </w:rPrChange>
              </w:rPr>
              <w:instrText xml:space="preserve"> </w:instrText>
            </w:r>
            <w:r w:rsidRPr="00303364">
              <w:rPr>
                <w:rStyle w:val="Hyperlink"/>
                <w:rFonts w:cstheme="minorHAnsi"/>
                <w:noProof/>
                <w:sz w:val="24"/>
                <w:szCs w:val="24"/>
                <w:rPrChange w:id="6037" w:author="DuyNgo" w:date="2012-08-10T08:15:00Z">
                  <w:rPr>
                    <w:rStyle w:val="Hyperlink"/>
                    <w:noProof/>
                  </w:rPr>
                </w:rPrChange>
              </w:rPr>
              <w:fldChar w:fldCharType="separate"/>
            </w:r>
            <w:r w:rsidRPr="00303364">
              <w:rPr>
                <w:rStyle w:val="Hyperlink"/>
                <w:rFonts w:cstheme="minorHAnsi"/>
                <w:noProof/>
                <w:sz w:val="24"/>
                <w:szCs w:val="24"/>
                <w:rPrChange w:id="6038" w:author="DuyNgo" w:date="2012-08-10T08:15:00Z">
                  <w:rPr>
                    <w:rStyle w:val="Hyperlink"/>
                    <w:rFonts w:cstheme="minorHAnsi"/>
                    <w:noProof/>
                  </w:rPr>
                </w:rPrChange>
              </w:rPr>
              <w:t>3.4</w:t>
            </w:r>
            <w:r w:rsidRPr="00303364">
              <w:rPr>
                <w:rFonts w:eastAsiaTheme="minorEastAsia" w:cstheme="minorHAnsi"/>
                <w:noProof/>
                <w:sz w:val="24"/>
                <w:szCs w:val="24"/>
                <w:lang w:eastAsia="ja-JP"/>
                <w:rPrChange w:id="6039" w:author="DuyNgo" w:date="2012-08-10T08:15:00Z">
                  <w:rPr>
                    <w:rFonts w:eastAsiaTheme="minorEastAsia"/>
                    <w:noProof/>
                    <w:lang w:eastAsia="ja-JP"/>
                  </w:rPr>
                </w:rPrChange>
              </w:rPr>
              <w:tab/>
            </w:r>
            <w:r w:rsidRPr="00303364">
              <w:rPr>
                <w:rStyle w:val="Hyperlink"/>
                <w:rFonts w:cstheme="minorHAnsi"/>
                <w:noProof/>
                <w:sz w:val="24"/>
                <w:szCs w:val="24"/>
                <w:rPrChange w:id="6040" w:author="DuyNgo" w:date="2012-08-10T08:15:00Z">
                  <w:rPr>
                    <w:rStyle w:val="Hyperlink"/>
                    <w:rFonts w:cstheme="minorHAnsi"/>
                    <w:noProof/>
                  </w:rPr>
                </w:rPrChange>
              </w:rPr>
              <w:t>Project Eye</w:t>
            </w:r>
            <w:r w:rsidRPr="00303364">
              <w:rPr>
                <w:rFonts w:cstheme="minorHAnsi"/>
                <w:noProof/>
                <w:webHidden/>
                <w:sz w:val="24"/>
                <w:szCs w:val="24"/>
                <w:rPrChange w:id="6041" w:author="DuyNgo" w:date="2012-08-10T08:15:00Z">
                  <w:rPr>
                    <w:noProof/>
                    <w:webHidden/>
                  </w:rPr>
                </w:rPrChange>
              </w:rPr>
              <w:tab/>
            </w:r>
            <w:r w:rsidRPr="00303364">
              <w:rPr>
                <w:rFonts w:cstheme="minorHAnsi"/>
                <w:noProof/>
                <w:webHidden/>
                <w:sz w:val="24"/>
                <w:szCs w:val="24"/>
                <w:rPrChange w:id="6042" w:author="DuyNgo" w:date="2012-08-10T08:15:00Z">
                  <w:rPr>
                    <w:noProof/>
                    <w:webHidden/>
                  </w:rPr>
                </w:rPrChange>
              </w:rPr>
              <w:fldChar w:fldCharType="begin"/>
            </w:r>
            <w:r w:rsidRPr="00303364">
              <w:rPr>
                <w:rFonts w:cstheme="minorHAnsi"/>
                <w:noProof/>
                <w:webHidden/>
                <w:sz w:val="24"/>
                <w:szCs w:val="24"/>
                <w:rPrChange w:id="6043" w:author="DuyNgo" w:date="2012-08-10T08:15:00Z">
                  <w:rPr>
                    <w:noProof/>
                    <w:webHidden/>
                  </w:rPr>
                </w:rPrChange>
              </w:rPr>
              <w:instrText xml:space="preserve"> PAGEREF _Toc332351375 \h </w:instrText>
            </w:r>
          </w:ins>
          <w:r w:rsidRPr="00303364">
            <w:rPr>
              <w:rFonts w:cstheme="minorHAnsi"/>
              <w:noProof/>
              <w:webHidden/>
              <w:sz w:val="24"/>
              <w:szCs w:val="24"/>
              <w:rPrChange w:id="6044" w:author="DuyNgo" w:date="2012-08-10T08:15:00Z">
                <w:rPr>
                  <w:rFonts w:cstheme="minorHAnsi"/>
                  <w:noProof/>
                  <w:webHidden/>
                  <w:sz w:val="24"/>
                  <w:szCs w:val="24"/>
                </w:rPr>
              </w:rPrChange>
            </w:rPr>
          </w:r>
          <w:r w:rsidRPr="00303364">
            <w:rPr>
              <w:rFonts w:cstheme="minorHAnsi"/>
              <w:noProof/>
              <w:webHidden/>
              <w:sz w:val="24"/>
              <w:szCs w:val="24"/>
              <w:rPrChange w:id="6045" w:author="DuyNgo" w:date="2012-08-10T08:15:00Z">
                <w:rPr>
                  <w:noProof/>
                  <w:webHidden/>
                </w:rPr>
              </w:rPrChange>
            </w:rPr>
            <w:fldChar w:fldCharType="separate"/>
          </w:r>
          <w:ins w:id="6046" w:author="DuyNgo" w:date="2012-08-10T08:15:00Z">
            <w:r w:rsidRPr="00303364">
              <w:rPr>
                <w:rFonts w:cstheme="minorHAnsi"/>
                <w:noProof/>
                <w:webHidden/>
                <w:sz w:val="24"/>
                <w:szCs w:val="24"/>
                <w:rPrChange w:id="6047" w:author="DuyNgo" w:date="2012-08-10T08:15:00Z">
                  <w:rPr>
                    <w:noProof/>
                    <w:webHidden/>
                  </w:rPr>
                </w:rPrChange>
              </w:rPr>
              <w:t>352</w:t>
            </w:r>
            <w:r w:rsidRPr="00303364">
              <w:rPr>
                <w:rFonts w:cstheme="minorHAnsi"/>
                <w:noProof/>
                <w:webHidden/>
                <w:sz w:val="24"/>
                <w:szCs w:val="24"/>
                <w:rPrChange w:id="6048" w:author="DuyNgo" w:date="2012-08-10T08:15:00Z">
                  <w:rPr>
                    <w:noProof/>
                    <w:webHidden/>
                  </w:rPr>
                </w:rPrChange>
              </w:rPr>
              <w:fldChar w:fldCharType="end"/>
            </w:r>
            <w:r w:rsidRPr="00303364">
              <w:rPr>
                <w:rStyle w:val="Hyperlink"/>
                <w:rFonts w:cstheme="minorHAnsi"/>
                <w:noProof/>
                <w:sz w:val="24"/>
                <w:szCs w:val="24"/>
                <w:rPrChange w:id="6049"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050" w:author="DuyNgo" w:date="2012-08-10T08:15:00Z"/>
              <w:rFonts w:eastAsiaTheme="minorEastAsia" w:cstheme="minorHAnsi"/>
              <w:noProof/>
              <w:sz w:val="24"/>
              <w:szCs w:val="24"/>
              <w:lang w:eastAsia="ja-JP"/>
              <w:rPrChange w:id="6051" w:author="DuyNgo" w:date="2012-08-10T08:15:00Z">
                <w:rPr>
                  <w:ins w:id="6052" w:author="DuyNgo" w:date="2012-08-10T08:15:00Z"/>
                  <w:rFonts w:eastAsiaTheme="minorEastAsia"/>
                  <w:noProof/>
                  <w:lang w:eastAsia="ja-JP"/>
                </w:rPr>
              </w:rPrChange>
            </w:rPr>
          </w:pPr>
          <w:ins w:id="6053" w:author="DuyNgo" w:date="2012-08-10T08:15:00Z">
            <w:r w:rsidRPr="00303364">
              <w:rPr>
                <w:rStyle w:val="Hyperlink"/>
                <w:rFonts w:cstheme="minorHAnsi"/>
                <w:noProof/>
                <w:sz w:val="24"/>
                <w:szCs w:val="24"/>
                <w:rPrChange w:id="6054" w:author="DuyNgo" w:date="2012-08-10T08:15:00Z">
                  <w:rPr>
                    <w:rStyle w:val="Hyperlink"/>
                    <w:noProof/>
                  </w:rPr>
                </w:rPrChange>
              </w:rPr>
              <w:fldChar w:fldCharType="begin"/>
            </w:r>
            <w:r w:rsidRPr="00303364">
              <w:rPr>
                <w:rStyle w:val="Hyperlink"/>
                <w:rFonts w:cstheme="minorHAnsi"/>
                <w:noProof/>
                <w:sz w:val="24"/>
                <w:szCs w:val="24"/>
                <w:rPrChange w:id="6055" w:author="DuyNgo" w:date="2012-08-10T08:15:00Z">
                  <w:rPr>
                    <w:rStyle w:val="Hyperlink"/>
                    <w:noProof/>
                  </w:rPr>
                </w:rPrChange>
              </w:rPr>
              <w:instrText xml:space="preserve"> </w:instrText>
            </w:r>
            <w:r w:rsidRPr="00303364">
              <w:rPr>
                <w:rFonts w:cstheme="minorHAnsi"/>
                <w:noProof/>
                <w:sz w:val="24"/>
                <w:szCs w:val="24"/>
                <w:rPrChange w:id="6056" w:author="DuyNgo" w:date="2012-08-10T08:15:00Z">
                  <w:rPr>
                    <w:noProof/>
                  </w:rPr>
                </w:rPrChange>
              </w:rPr>
              <w:instrText>HYPERLINK \l "_Toc332351376"</w:instrText>
            </w:r>
            <w:r w:rsidRPr="00303364">
              <w:rPr>
                <w:rStyle w:val="Hyperlink"/>
                <w:rFonts w:cstheme="minorHAnsi"/>
                <w:noProof/>
                <w:sz w:val="24"/>
                <w:szCs w:val="24"/>
                <w:rPrChange w:id="6057" w:author="DuyNgo" w:date="2012-08-10T08:15:00Z">
                  <w:rPr>
                    <w:rStyle w:val="Hyperlink"/>
                    <w:noProof/>
                  </w:rPr>
                </w:rPrChange>
              </w:rPr>
              <w:instrText xml:space="preserve"> </w:instrText>
            </w:r>
            <w:r w:rsidRPr="00303364">
              <w:rPr>
                <w:rStyle w:val="Hyperlink"/>
                <w:rFonts w:cstheme="minorHAnsi"/>
                <w:noProof/>
                <w:sz w:val="24"/>
                <w:szCs w:val="24"/>
                <w:rPrChange w:id="6058" w:author="DuyNgo" w:date="2012-08-10T08:15:00Z">
                  <w:rPr>
                    <w:rStyle w:val="Hyperlink"/>
                    <w:noProof/>
                  </w:rPr>
                </w:rPrChange>
              </w:rPr>
              <w:fldChar w:fldCharType="separate"/>
            </w:r>
            <w:r w:rsidRPr="00303364">
              <w:rPr>
                <w:rStyle w:val="Hyperlink"/>
                <w:rFonts w:cstheme="minorHAnsi"/>
                <w:noProof/>
                <w:sz w:val="24"/>
                <w:szCs w:val="24"/>
                <w:rPrChange w:id="6059" w:author="DuyNgo" w:date="2012-08-10T08:15:00Z">
                  <w:rPr>
                    <w:rStyle w:val="Hyperlink"/>
                    <w:rFonts w:cstheme="minorHAnsi"/>
                    <w:noProof/>
                  </w:rPr>
                </w:rPrChange>
              </w:rPr>
              <w:t>3.5</w:t>
            </w:r>
            <w:r w:rsidRPr="00303364">
              <w:rPr>
                <w:rFonts w:eastAsiaTheme="minorEastAsia" w:cstheme="minorHAnsi"/>
                <w:noProof/>
                <w:sz w:val="24"/>
                <w:szCs w:val="24"/>
                <w:lang w:eastAsia="ja-JP"/>
                <w:rPrChange w:id="6060" w:author="DuyNgo" w:date="2012-08-10T08:15:00Z">
                  <w:rPr>
                    <w:rFonts w:eastAsiaTheme="minorEastAsia"/>
                    <w:noProof/>
                    <w:lang w:eastAsia="ja-JP"/>
                  </w:rPr>
                </w:rPrChange>
              </w:rPr>
              <w:tab/>
            </w:r>
            <w:r w:rsidRPr="00303364">
              <w:rPr>
                <w:rStyle w:val="Hyperlink"/>
                <w:rFonts w:cstheme="minorHAnsi"/>
                <w:noProof/>
                <w:sz w:val="24"/>
                <w:szCs w:val="24"/>
                <w:rPrChange w:id="6061" w:author="DuyNgo" w:date="2012-08-10T08:15:00Z">
                  <w:rPr>
                    <w:rStyle w:val="Hyperlink"/>
                    <w:rFonts w:cstheme="minorHAnsi"/>
                    <w:noProof/>
                  </w:rPr>
                </w:rPrChange>
              </w:rPr>
              <w:t>Timesheet</w:t>
            </w:r>
            <w:r w:rsidRPr="00303364">
              <w:rPr>
                <w:rFonts w:cstheme="minorHAnsi"/>
                <w:noProof/>
                <w:webHidden/>
                <w:sz w:val="24"/>
                <w:szCs w:val="24"/>
                <w:rPrChange w:id="6062" w:author="DuyNgo" w:date="2012-08-10T08:15:00Z">
                  <w:rPr>
                    <w:noProof/>
                    <w:webHidden/>
                  </w:rPr>
                </w:rPrChange>
              </w:rPr>
              <w:tab/>
            </w:r>
            <w:r w:rsidRPr="00303364">
              <w:rPr>
                <w:rFonts w:cstheme="minorHAnsi"/>
                <w:noProof/>
                <w:webHidden/>
                <w:sz w:val="24"/>
                <w:szCs w:val="24"/>
                <w:rPrChange w:id="6063" w:author="DuyNgo" w:date="2012-08-10T08:15:00Z">
                  <w:rPr>
                    <w:noProof/>
                    <w:webHidden/>
                  </w:rPr>
                </w:rPrChange>
              </w:rPr>
              <w:fldChar w:fldCharType="begin"/>
            </w:r>
            <w:r w:rsidRPr="00303364">
              <w:rPr>
                <w:rFonts w:cstheme="minorHAnsi"/>
                <w:noProof/>
                <w:webHidden/>
                <w:sz w:val="24"/>
                <w:szCs w:val="24"/>
                <w:rPrChange w:id="6064" w:author="DuyNgo" w:date="2012-08-10T08:15:00Z">
                  <w:rPr>
                    <w:noProof/>
                    <w:webHidden/>
                  </w:rPr>
                </w:rPrChange>
              </w:rPr>
              <w:instrText xml:space="preserve"> PAGEREF _Toc332351376 \h </w:instrText>
            </w:r>
          </w:ins>
          <w:r w:rsidRPr="00303364">
            <w:rPr>
              <w:rFonts w:cstheme="minorHAnsi"/>
              <w:noProof/>
              <w:webHidden/>
              <w:sz w:val="24"/>
              <w:szCs w:val="24"/>
              <w:rPrChange w:id="6065" w:author="DuyNgo" w:date="2012-08-10T08:15:00Z">
                <w:rPr>
                  <w:rFonts w:cstheme="minorHAnsi"/>
                  <w:noProof/>
                  <w:webHidden/>
                  <w:sz w:val="24"/>
                  <w:szCs w:val="24"/>
                </w:rPr>
              </w:rPrChange>
            </w:rPr>
          </w:r>
          <w:r w:rsidRPr="00303364">
            <w:rPr>
              <w:rFonts w:cstheme="minorHAnsi"/>
              <w:noProof/>
              <w:webHidden/>
              <w:sz w:val="24"/>
              <w:szCs w:val="24"/>
              <w:rPrChange w:id="6066" w:author="DuyNgo" w:date="2012-08-10T08:15:00Z">
                <w:rPr>
                  <w:noProof/>
                  <w:webHidden/>
                </w:rPr>
              </w:rPrChange>
            </w:rPr>
            <w:fldChar w:fldCharType="separate"/>
          </w:r>
          <w:ins w:id="6067" w:author="DuyNgo" w:date="2012-08-10T08:15:00Z">
            <w:r w:rsidRPr="00303364">
              <w:rPr>
                <w:rFonts w:cstheme="minorHAnsi"/>
                <w:noProof/>
                <w:webHidden/>
                <w:sz w:val="24"/>
                <w:szCs w:val="24"/>
                <w:rPrChange w:id="6068" w:author="DuyNgo" w:date="2012-08-10T08:15:00Z">
                  <w:rPr>
                    <w:noProof/>
                    <w:webHidden/>
                  </w:rPr>
                </w:rPrChange>
              </w:rPr>
              <w:t>353</w:t>
            </w:r>
            <w:r w:rsidRPr="00303364">
              <w:rPr>
                <w:rFonts w:cstheme="minorHAnsi"/>
                <w:noProof/>
                <w:webHidden/>
                <w:sz w:val="24"/>
                <w:szCs w:val="24"/>
                <w:rPrChange w:id="6069" w:author="DuyNgo" w:date="2012-08-10T08:15:00Z">
                  <w:rPr>
                    <w:noProof/>
                    <w:webHidden/>
                  </w:rPr>
                </w:rPrChange>
              </w:rPr>
              <w:fldChar w:fldCharType="end"/>
            </w:r>
            <w:r w:rsidRPr="00303364">
              <w:rPr>
                <w:rStyle w:val="Hyperlink"/>
                <w:rFonts w:cstheme="minorHAnsi"/>
                <w:noProof/>
                <w:sz w:val="24"/>
                <w:szCs w:val="24"/>
                <w:rPrChange w:id="6070"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071" w:author="DuyNgo" w:date="2012-08-10T08:15:00Z"/>
              <w:rFonts w:eastAsiaTheme="minorEastAsia" w:cstheme="minorHAnsi"/>
              <w:noProof/>
              <w:sz w:val="24"/>
              <w:szCs w:val="24"/>
              <w:lang w:eastAsia="ja-JP"/>
              <w:rPrChange w:id="6072" w:author="DuyNgo" w:date="2012-08-10T08:15:00Z">
                <w:rPr>
                  <w:ins w:id="6073" w:author="DuyNgo" w:date="2012-08-10T08:15:00Z"/>
                  <w:rFonts w:eastAsiaTheme="minorEastAsia"/>
                  <w:noProof/>
                  <w:lang w:eastAsia="ja-JP"/>
                </w:rPr>
              </w:rPrChange>
            </w:rPr>
          </w:pPr>
          <w:ins w:id="6074" w:author="DuyNgo" w:date="2012-08-10T08:15:00Z">
            <w:r w:rsidRPr="00303364">
              <w:rPr>
                <w:rStyle w:val="Hyperlink"/>
                <w:rFonts w:cstheme="minorHAnsi"/>
                <w:noProof/>
                <w:sz w:val="24"/>
                <w:szCs w:val="24"/>
                <w:rPrChange w:id="6075" w:author="DuyNgo" w:date="2012-08-10T08:15:00Z">
                  <w:rPr>
                    <w:rStyle w:val="Hyperlink"/>
                    <w:noProof/>
                  </w:rPr>
                </w:rPrChange>
              </w:rPr>
              <w:fldChar w:fldCharType="begin"/>
            </w:r>
            <w:r w:rsidRPr="00303364">
              <w:rPr>
                <w:rStyle w:val="Hyperlink"/>
                <w:rFonts w:cstheme="minorHAnsi"/>
                <w:noProof/>
                <w:sz w:val="24"/>
                <w:szCs w:val="24"/>
                <w:rPrChange w:id="6076" w:author="DuyNgo" w:date="2012-08-10T08:15:00Z">
                  <w:rPr>
                    <w:rStyle w:val="Hyperlink"/>
                    <w:noProof/>
                  </w:rPr>
                </w:rPrChange>
              </w:rPr>
              <w:instrText xml:space="preserve"> </w:instrText>
            </w:r>
            <w:r w:rsidRPr="00303364">
              <w:rPr>
                <w:rFonts w:cstheme="minorHAnsi"/>
                <w:noProof/>
                <w:sz w:val="24"/>
                <w:szCs w:val="24"/>
                <w:rPrChange w:id="6077" w:author="DuyNgo" w:date="2012-08-10T08:15:00Z">
                  <w:rPr>
                    <w:noProof/>
                  </w:rPr>
                </w:rPrChange>
              </w:rPr>
              <w:instrText>HYPERLINK \l "_Toc332351377"</w:instrText>
            </w:r>
            <w:r w:rsidRPr="00303364">
              <w:rPr>
                <w:rStyle w:val="Hyperlink"/>
                <w:rFonts w:cstheme="minorHAnsi"/>
                <w:noProof/>
                <w:sz w:val="24"/>
                <w:szCs w:val="24"/>
                <w:rPrChange w:id="6078" w:author="DuyNgo" w:date="2012-08-10T08:15:00Z">
                  <w:rPr>
                    <w:rStyle w:val="Hyperlink"/>
                    <w:noProof/>
                  </w:rPr>
                </w:rPrChange>
              </w:rPr>
              <w:instrText xml:space="preserve"> </w:instrText>
            </w:r>
            <w:r w:rsidRPr="00303364">
              <w:rPr>
                <w:rStyle w:val="Hyperlink"/>
                <w:rFonts w:cstheme="minorHAnsi"/>
                <w:noProof/>
                <w:sz w:val="24"/>
                <w:szCs w:val="24"/>
                <w:rPrChange w:id="6079" w:author="DuyNgo" w:date="2012-08-10T08:15:00Z">
                  <w:rPr>
                    <w:rStyle w:val="Hyperlink"/>
                    <w:noProof/>
                  </w:rPr>
                </w:rPrChange>
              </w:rPr>
              <w:fldChar w:fldCharType="separate"/>
            </w:r>
            <w:r w:rsidRPr="00303364">
              <w:rPr>
                <w:rStyle w:val="Hyperlink"/>
                <w:rFonts w:cstheme="minorHAnsi"/>
                <w:noProof/>
                <w:sz w:val="24"/>
                <w:szCs w:val="24"/>
                <w:rPrChange w:id="6080" w:author="DuyNgo" w:date="2012-08-10T08:15:00Z">
                  <w:rPr>
                    <w:rStyle w:val="Hyperlink"/>
                    <w:rFonts w:cstheme="minorHAnsi"/>
                    <w:noProof/>
                  </w:rPr>
                </w:rPrChange>
              </w:rPr>
              <w:t>3.6</w:t>
            </w:r>
            <w:r w:rsidRPr="00303364">
              <w:rPr>
                <w:rFonts w:eastAsiaTheme="minorEastAsia" w:cstheme="minorHAnsi"/>
                <w:noProof/>
                <w:sz w:val="24"/>
                <w:szCs w:val="24"/>
                <w:lang w:eastAsia="ja-JP"/>
                <w:rPrChange w:id="6081" w:author="DuyNgo" w:date="2012-08-10T08:15:00Z">
                  <w:rPr>
                    <w:rFonts w:eastAsiaTheme="minorEastAsia"/>
                    <w:noProof/>
                    <w:lang w:eastAsia="ja-JP"/>
                  </w:rPr>
                </w:rPrChange>
              </w:rPr>
              <w:tab/>
            </w:r>
            <w:r w:rsidRPr="00303364">
              <w:rPr>
                <w:rStyle w:val="Hyperlink"/>
                <w:rFonts w:cstheme="minorHAnsi"/>
                <w:noProof/>
                <w:sz w:val="24"/>
                <w:szCs w:val="24"/>
                <w:rPrChange w:id="6082" w:author="DuyNgo" w:date="2012-08-10T08:15:00Z">
                  <w:rPr>
                    <w:rStyle w:val="Hyperlink"/>
                    <w:rFonts w:cstheme="minorHAnsi"/>
                    <w:noProof/>
                  </w:rPr>
                </w:rPrChange>
              </w:rPr>
              <w:t>DMS</w:t>
            </w:r>
            <w:r w:rsidRPr="00303364">
              <w:rPr>
                <w:rFonts w:cstheme="minorHAnsi"/>
                <w:noProof/>
                <w:webHidden/>
                <w:sz w:val="24"/>
                <w:szCs w:val="24"/>
                <w:rPrChange w:id="6083" w:author="DuyNgo" w:date="2012-08-10T08:15:00Z">
                  <w:rPr>
                    <w:noProof/>
                    <w:webHidden/>
                  </w:rPr>
                </w:rPrChange>
              </w:rPr>
              <w:tab/>
            </w:r>
            <w:r w:rsidRPr="00303364">
              <w:rPr>
                <w:rFonts w:cstheme="minorHAnsi"/>
                <w:noProof/>
                <w:webHidden/>
                <w:sz w:val="24"/>
                <w:szCs w:val="24"/>
                <w:rPrChange w:id="6084" w:author="DuyNgo" w:date="2012-08-10T08:15:00Z">
                  <w:rPr>
                    <w:noProof/>
                    <w:webHidden/>
                  </w:rPr>
                </w:rPrChange>
              </w:rPr>
              <w:fldChar w:fldCharType="begin"/>
            </w:r>
            <w:r w:rsidRPr="00303364">
              <w:rPr>
                <w:rFonts w:cstheme="minorHAnsi"/>
                <w:noProof/>
                <w:webHidden/>
                <w:sz w:val="24"/>
                <w:szCs w:val="24"/>
                <w:rPrChange w:id="6085" w:author="DuyNgo" w:date="2012-08-10T08:15:00Z">
                  <w:rPr>
                    <w:noProof/>
                    <w:webHidden/>
                  </w:rPr>
                </w:rPrChange>
              </w:rPr>
              <w:instrText xml:space="preserve"> PAGEREF _Toc332351377 \h </w:instrText>
            </w:r>
          </w:ins>
          <w:r w:rsidRPr="00303364">
            <w:rPr>
              <w:rFonts w:cstheme="minorHAnsi"/>
              <w:noProof/>
              <w:webHidden/>
              <w:sz w:val="24"/>
              <w:szCs w:val="24"/>
              <w:rPrChange w:id="6086" w:author="DuyNgo" w:date="2012-08-10T08:15:00Z">
                <w:rPr>
                  <w:rFonts w:cstheme="minorHAnsi"/>
                  <w:noProof/>
                  <w:webHidden/>
                  <w:sz w:val="24"/>
                  <w:szCs w:val="24"/>
                </w:rPr>
              </w:rPrChange>
            </w:rPr>
          </w:r>
          <w:r w:rsidRPr="00303364">
            <w:rPr>
              <w:rFonts w:cstheme="minorHAnsi"/>
              <w:noProof/>
              <w:webHidden/>
              <w:sz w:val="24"/>
              <w:szCs w:val="24"/>
              <w:rPrChange w:id="6087" w:author="DuyNgo" w:date="2012-08-10T08:15:00Z">
                <w:rPr>
                  <w:noProof/>
                  <w:webHidden/>
                </w:rPr>
              </w:rPrChange>
            </w:rPr>
            <w:fldChar w:fldCharType="separate"/>
          </w:r>
          <w:ins w:id="6088" w:author="DuyNgo" w:date="2012-08-10T08:15:00Z">
            <w:r w:rsidRPr="00303364">
              <w:rPr>
                <w:rFonts w:cstheme="minorHAnsi"/>
                <w:noProof/>
                <w:webHidden/>
                <w:sz w:val="24"/>
                <w:szCs w:val="24"/>
                <w:rPrChange w:id="6089" w:author="DuyNgo" w:date="2012-08-10T08:15:00Z">
                  <w:rPr>
                    <w:noProof/>
                    <w:webHidden/>
                  </w:rPr>
                </w:rPrChange>
              </w:rPr>
              <w:t>353</w:t>
            </w:r>
            <w:r w:rsidRPr="00303364">
              <w:rPr>
                <w:rFonts w:cstheme="minorHAnsi"/>
                <w:noProof/>
                <w:webHidden/>
                <w:sz w:val="24"/>
                <w:szCs w:val="24"/>
                <w:rPrChange w:id="6090" w:author="DuyNgo" w:date="2012-08-10T08:15:00Z">
                  <w:rPr>
                    <w:noProof/>
                    <w:webHidden/>
                  </w:rPr>
                </w:rPrChange>
              </w:rPr>
              <w:fldChar w:fldCharType="end"/>
            </w:r>
            <w:r w:rsidRPr="00303364">
              <w:rPr>
                <w:rStyle w:val="Hyperlink"/>
                <w:rFonts w:cstheme="minorHAnsi"/>
                <w:noProof/>
                <w:sz w:val="24"/>
                <w:szCs w:val="24"/>
                <w:rPrChange w:id="6091"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092" w:author="DuyNgo" w:date="2012-08-10T08:15:00Z"/>
              <w:rFonts w:eastAsiaTheme="minorEastAsia" w:cstheme="minorHAnsi"/>
              <w:noProof/>
              <w:sz w:val="24"/>
              <w:szCs w:val="24"/>
              <w:lang w:eastAsia="ja-JP"/>
              <w:rPrChange w:id="6093" w:author="DuyNgo" w:date="2012-08-10T08:15:00Z">
                <w:rPr>
                  <w:ins w:id="6094" w:author="DuyNgo" w:date="2012-08-10T08:15:00Z"/>
                  <w:rFonts w:eastAsiaTheme="minorEastAsia"/>
                  <w:noProof/>
                  <w:lang w:eastAsia="ja-JP"/>
                </w:rPr>
              </w:rPrChange>
            </w:rPr>
          </w:pPr>
          <w:ins w:id="6095" w:author="DuyNgo" w:date="2012-08-10T08:15:00Z">
            <w:r w:rsidRPr="00303364">
              <w:rPr>
                <w:rStyle w:val="Hyperlink"/>
                <w:rFonts w:cstheme="minorHAnsi"/>
                <w:noProof/>
                <w:sz w:val="24"/>
                <w:szCs w:val="24"/>
                <w:rPrChange w:id="6096" w:author="DuyNgo" w:date="2012-08-10T08:15:00Z">
                  <w:rPr>
                    <w:rStyle w:val="Hyperlink"/>
                    <w:noProof/>
                  </w:rPr>
                </w:rPrChange>
              </w:rPr>
              <w:fldChar w:fldCharType="begin"/>
            </w:r>
            <w:r w:rsidRPr="00303364">
              <w:rPr>
                <w:rStyle w:val="Hyperlink"/>
                <w:rFonts w:cstheme="minorHAnsi"/>
                <w:noProof/>
                <w:sz w:val="24"/>
                <w:szCs w:val="24"/>
                <w:rPrChange w:id="6097" w:author="DuyNgo" w:date="2012-08-10T08:15:00Z">
                  <w:rPr>
                    <w:rStyle w:val="Hyperlink"/>
                    <w:noProof/>
                  </w:rPr>
                </w:rPrChange>
              </w:rPr>
              <w:instrText xml:space="preserve"> </w:instrText>
            </w:r>
            <w:r w:rsidRPr="00303364">
              <w:rPr>
                <w:rFonts w:cstheme="minorHAnsi"/>
                <w:noProof/>
                <w:sz w:val="24"/>
                <w:szCs w:val="24"/>
                <w:rPrChange w:id="6098" w:author="DuyNgo" w:date="2012-08-10T08:15:00Z">
                  <w:rPr>
                    <w:noProof/>
                  </w:rPr>
                </w:rPrChange>
              </w:rPr>
              <w:instrText>HYPERLINK \l "_Toc332351378"</w:instrText>
            </w:r>
            <w:r w:rsidRPr="00303364">
              <w:rPr>
                <w:rStyle w:val="Hyperlink"/>
                <w:rFonts w:cstheme="minorHAnsi"/>
                <w:noProof/>
                <w:sz w:val="24"/>
                <w:szCs w:val="24"/>
                <w:rPrChange w:id="6099" w:author="DuyNgo" w:date="2012-08-10T08:15:00Z">
                  <w:rPr>
                    <w:rStyle w:val="Hyperlink"/>
                    <w:noProof/>
                  </w:rPr>
                </w:rPrChange>
              </w:rPr>
              <w:instrText xml:space="preserve"> </w:instrText>
            </w:r>
            <w:r w:rsidRPr="00303364">
              <w:rPr>
                <w:rStyle w:val="Hyperlink"/>
                <w:rFonts w:cstheme="minorHAnsi"/>
                <w:noProof/>
                <w:sz w:val="24"/>
                <w:szCs w:val="24"/>
                <w:rPrChange w:id="6100" w:author="DuyNgo" w:date="2012-08-10T08:15:00Z">
                  <w:rPr>
                    <w:rStyle w:val="Hyperlink"/>
                    <w:noProof/>
                  </w:rPr>
                </w:rPrChange>
              </w:rPr>
              <w:fldChar w:fldCharType="separate"/>
            </w:r>
            <w:r w:rsidRPr="00303364">
              <w:rPr>
                <w:rStyle w:val="Hyperlink"/>
                <w:rFonts w:cstheme="minorHAnsi"/>
                <w:noProof/>
                <w:sz w:val="24"/>
                <w:szCs w:val="24"/>
                <w:rPrChange w:id="6101" w:author="DuyNgo" w:date="2012-08-10T08:15:00Z">
                  <w:rPr>
                    <w:rStyle w:val="Hyperlink"/>
                    <w:rFonts w:cstheme="minorHAnsi"/>
                    <w:noProof/>
                  </w:rPr>
                </w:rPrChange>
              </w:rPr>
              <w:t>3.7</w:t>
            </w:r>
            <w:r w:rsidRPr="00303364">
              <w:rPr>
                <w:rFonts w:eastAsiaTheme="minorEastAsia" w:cstheme="minorHAnsi"/>
                <w:noProof/>
                <w:sz w:val="24"/>
                <w:szCs w:val="24"/>
                <w:lang w:eastAsia="ja-JP"/>
                <w:rPrChange w:id="6102" w:author="DuyNgo" w:date="2012-08-10T08:15:00Z">
                  <w:rPr>
                    <w:rFonts w:eastAsiaTheme="minorEastAsia"/>
                    <w:noProof/>
                    <w:lang w:eastAsia="ja-JP"/>
                  </w:rPr>
                </w:rPrChange>
              </w:rPr>
              <w:tab/>
            </w:r>
            <w:r w:rsidRPr="00303364">
              <w:rPr>
                <w:rStyle w:val="Hyperlink"/>
                <w:rFonts w:cstheme="minorHAnsi"/>
                <w:noProof/>
                <w:sz w:val="24"/>
                <w:szCs w:val="24"/>
                <w:rPrChange w:id="6103" w:author="DuyNgo" w:date="2012-08-10T08:15:00Z">
                  <w:rPr>
                    <w:rStyle w:val="Hyperlink"/>
                    <w:rFonts w:cstheme="minorHAnsi"/>
                    <w:noProof/>
                  </w:rPr>
                </w:rPrChange>
              </w:rPr>
              <w:t>Requirement</w:t>
            </w:r>
            <w:r w:rsidRPr="00303364">
              <w:rPr>
                <w:rFonts w:cstheme="minorHAnsi"/>
                <w:noProof/>
                <w:webHidden/>
                <w:sz w:val="24"/>
                <w:szCs w:val="24"/>
                <w:rPrChange w:id="6104" w:author="DuyNgo" w:date="2012-08-10T08:15:00Z">
                  <w:rPr>
                    <w:noProof/>
                    <w:webHidden/>
                  </w:rPr>
                </w:rPrChange>
              </w:rPr>
              <w:tab/>
            </w:r>
            <w:r w:rsidRPr="00303364">
              <w:rPr>
                <w:rFonts w:cstheme="minorHAnsi"/>
                <w:noProof/>
                <w:webHidden/>
                <w:sz w:val="24"/>
                <w:szCs w:val="24"/>
                <w:rPrChange w:id="6105" w:author="DuyNgo" w:date="2012-08-10T08:15:00Z">
                  <w:rPr>
                    <w:noProof/>
                    <w:webHidden/>
                  </w:rPr>
                </w:rPrChange>
              </w:rPr>
              <w:fldChar w:fldCharType="begin"/>
            </w:r>
            <w:r w:rsidRPr="00303364">
              <w:rPr>
                <w:rFonts w:cstheme="minorHAnsi"/>
                <w:noProof/>
                <w:webHidden/>
                <w:sz w:val="24"/>
                <w:szCs w:val="24"/>
                <w:rPrChange w:id="6106" w:author="DuyNgo" w:date="2012-08-10T08:15:00Z">
                  <w:rPr>
                    <w:noProof/>
                    <w:webHidden/>
                  </w:rPr>
                </w:rPrChange>
              </w:rPr>
              <w:instrText xml:space="preserve"> PAGEREF _Toc332351378 \h </w:instrText>
            </w:r>
          </w:ins>
          <w:r w:rsidRPr="00303364">
            <w:rPr>
              <w:rFonts w:cstheme="minorHAnsi"/>
              <w:noProof/>
              <w:webHidden/>
              <w:sz w:val="24"/>
              <w:szCs w:val="24"/>
              <w:rPrChange w:id="6107" w:author="DuyNgo" w:date="2012-08-10T08:15:00Z">
                <w:rPr>
                  <w:rFonts w:cstheme="minorHAnsi"/>
                  <w:noProof/>
                  <w:webHidden/>
                  <w:sz w:val="24"/>
                  <w:szCs w:val="24"/>
                </w:rPr>
              </w:rPrChange>
            </w:rPr>
          </w:r>
          <w:r w:rsidRPr="00303364">
            <w:rPr>
              <w:rFonts w:cstheme="minorHAnsi"/>
              <w:noProof/>
              <w:webHidden/>
              <w:sz w:val="24"/>
              <w:szCs w:val="24"/>
              <w:rPrChange w:id="6108" w:author="DuyNgo" w:date="2012-08-10T08:15:00Z">
                <w:rPr>
                  <w:noProof/>
                  <w:webHidden/>
                </w:rPr>
              </w:rPrChange>
            </w:rPr>
            <w:fldChar w:fldCharType="separate"/>
          </w:r>
          <w:ins w:id="6109" w:author="DuyNgo" w:date="2012-08-10T08:15:00Z">
            <w:r w:rsidRPr="00303364">
              <w:rPr>
                <w:rFonts w:cstheme="minorHAnsi"/>
                <w:noProof/>
                <w:webHidden/>
                <w:sz w:val="24"/>
                <w:szCs w:val="24"/>
                <w:rPrChange w:id="6110" w:author="DuyNgo" w:date="2012-08-10T08:15:00Z">
                  <w:rPr>
                    <w:noProof/>
                    <w:webHidden/>
                  </w:rPr>
                </w:rPrChange>
              </w:rPr>
              <w:t>353</w:t>
            </w:r>
            <w:r w:rsidRPr="00303364">
              <w:rPr>
                <w:rFonts w:cstheme="minorHAnsi"/>
                <w:noProof/>
                <w:webHidden/>
                <w:sz w:val="24"/>
                <w:szCs w:val="24"/>
                <w:rPrChange w:id="6111" w:author="DuyNgo" w:date="2012-08-10T08:15:00Z">
                  <w:rPr>
                    <w:noProof/>
                    <w:webHidden/>
                  </w:rPr>
                </w:rPrChange>
              </w:rPr>
              <w:fldChar w:fldCharType="end"/>
            </w:r>
            <w:r w:rsidRPr="00303364">
              <w:rPr>
                <w:rStyle w:val="Hyperlink"/>
                <w:rFonts w:cstheme="minorHAnsi"/>
                <w:noProof/>
                <w:sz w:val="24"/>
                <w:szCs w:val="24"/>
                <w:rPrChange w:id="6112"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113" w:author="DuyNgo" w:date="2012-08-10T08:15:00Z"/>
              <w:rFonts w:eastAsiaTheme="minorEastAsia" w:cstheme="minorHAnsi"/>
              <w:noProof/>
              <w:sz w:val="24"/>
              <w:szCs w:val="24"/>
              <w:lang w:eastAsia="ja-JP"/>
              <w:rPrChange w:id="6114" w:author="DuyNgo" w:date="2012-08-10T08:15:00Z">
                <w:rPr>
                  <w:ins w:id="6115" w:author="DuyNgo" w:date="2012-08-10T08:15:00Z"/>
                  <w:rFonts w:eastAsiaTheme="minorEastAsia"/>
                  <w:noProof/>
                  <w:lang w:eastAsia="ja-JP"/>
                </w:rPr>
              </w:rPrChange>
            </w:rPr>
          </w:pPr>
          <w:ins w:id="6116" w:author="DuyNgo" w:date="2012-08-10T08:15:00Z">
            <w:r w:rsidRPr="00303364">
              <w:rPr>
                <w:rStyle w:val="Hyperlink"/>
                <w:rFonts w:cstheme="minorHAnsi"/>
                <w:noProof/>
                <w:sz w:val="24"/>
                <w:szCs w:val="24"/>
                <w:rPrChange w:id="6117" w:author="DuyNgo" w:date="2012-08-10T08:15:00Z">
                  <w:rPr>
                    <w:rStyle w:val="Hyperlink"/>
                    <w:noProof/>
                  </w:rPr>
                </w:rPrChange>
              </w:rPr>
              <w:fldChar w:fldCharType="begin"/>
            </w:r>
            <w:r w:rsidRPr="00303364">
              <w:rPr>
                <w:rStyle w:val="Hyperlink"/>
                <w:rFonts w:cstheme="minorHAnsi"/>
                <w:noProof/>
                <w:sz w:val="24"/>
                <w:szCs w:val="24"/>
                <w:rPrChange w:id="6118" w:author="DuyNgo" w:date="2012-08-10T08:15:00Z">
                  <w:rPr>
                    <w:rStyle w:val="Hyperlink"/>
                    <w:noProof/>
                  </w:rPr>
                </w:rPrChange>
              </w:rPr>
              <w:instrText xml:space="preserve"> </w:instrText>
            </w:r>
            <w:r w:rsidRPr="00303364">
              <w:rPr>
                <w:rFonts w:cstheme="minorHAnsi"/>
                <w:noProof/>
                <w:sz w:val="24"/>
                <w:szCs w:val="24"/>
                <w:rPrChange w:id="6119" w:author="DuyNgo" w:date="2012-08-10T08:15:00Z">
                  <w:rPr>
                    <w:noProof/>
                  </w:rPr>
                </w:rPrChange>
              </w:rPr>
              <w:instrText>HYPERLINK \l "_Toc332351379"</w:instrText>
            </w:r>
            <w:r w:rsidRPr="00303364">
              <w:rPr>
                <w:rStyle w:val="Hyperlink"/>
                <w:rFonts w:cstheme="minorHAnsi"/>
                <w:noProof/>
                <w:sz w:val="24"/>
                <w:szCs w:val="24"/>
                <w:rPrChange w:id="6120" w:author="DuyNgo" w:date="2012-08-10T08:15:00Z">
                  <w:rPr>
                    <w:rStyle w:val="Hyperlink"/>
                    <w:noProof/>
                  </w:rPr>
                </w:rPrChange>
              </w:rPr>
              <w:instrText xml:space="preserve"> </w:instrText>
            </w:r>
            <w:r w:rsidRPr="00303364">
              <w:rPr>
                <w:rStyle w:val="Hyperlink"/>
                <w:rFonts w:cstheme="minorHAnsi"/>
                <w:noProof/>
                <w:sz w:val="24"/>
                <w:szCs w:val="24"/>
                <w:rPrChange w:id="6121" w:author="DuyNgo" w:date="2012-08-10T08:15:00Z">
                  <w:rPr>
                    <w:rStyle w:val="Hyperlink"/>
                    <w:noProof/>
                  </w:rPr>
                </w:rPrChange>
              </w:rPr>
              <w:fldChar w:fldCharType="separate"/>
            </w:r>
            <w:r w:rsidRPr="00303364">
              <w:rPr>
                <w:rStyle w:val="Hyperlink"/>
                <w:rFonts w:cstheme="minorHAnsi"/>
                <w:noProof/>
                <w:sz w:val="24"/>
                <w:szCs w:val="24"/>
                <w:rPrChange w:id="6122" w:author="DuyNgo" w:date="2012-08-10T08:15:00Z">
                  <w:rPr>
                    <w:rStyle w:val="Hyperlink"/>
                    <w:rFonts w:cstheme="minorHAnsi"/>
                    <w:noProof/>
                  </w:rPr>
                </w:rPrChange>
              </w:rPr>
              <w:t>3.8</w:t>
            </w:r>
            <w:r w:rsidRPr="00303364">
              <w:rPr>
                <w:rFonts w:eastAsiaTheme="minorEastAsia" w:cstheme="minorHAnsi"/>
                <w:noProof/>
                <w:sz w:val="24"/>
                <w:szCs w:val="24"/>
                <w:lang w:eastAsia="ja-JP"/>
                <w:rPrChange w:id="6123" w:author="DuyNgo" w:date="2012-08-10T08:15:00Z">
                  <w:rPr>
                    <w:rFonts w:eastAsiaTheme="minorEastAsia"/>
                    <w:noProof/>
                    <w:lang w:eastAsia="ja-JP"/>
                  </w:rPr>
                </w:rPrChange>
              </w:rPr>
              <w:tab/>
            </w:r>
            <w:r w:rsidRPr="00303364">
              <w:rPr>
                <w:rStyle w:val="Hyperlink"/>
                <w:rFonts w:cstheme="minorHAnsi"/>
                <w:noProof/>
                <w:sz w:val="24"/>
                <w:szCs w:val="24"/>
                <w:rPrChange w:id="6124" w:author="DuyNgo" w:date="2012-08-10T08:15:00Z">
                  <w:rPr>
                    <w:rStyle w:val="Hyperlink"/>
                    <w:rFonts w:cstheme="minorHAnsi"/>
                    <w:noProof/>
                  </w:rPr>
                </w:rPrChange>
              </w:rPr>
              <w:t>Admin</w:t>
            </w:r>
            <w:r w:rsidRPr="00303364">
              <w:rPr>
                <w:rFonts w:cstheme="minorHAnsi"/>
                <w:noProof/>
                <w:webHidden/>
                <w:sz w:val="24"/>
                <w:szCs w:val="24"/>
                <w:rPrChange w:id="6125" w:author="DuyNgo" w:date="2012-08-10T08:15:00Z">
                  <w:rPr>
                    <w:noProof/>
                    <w:webHidden/>
                  </w:rPr>
                </w:rPrChange>
              </w:rPr>
              <w:tab/>
            </w:r>
            <w:r w:rsidRPr="00303364">
              <w:rPr>
                <w:rFonts w:cstheme="minorHAnsi"/>
                <w:noProof/>
                <w:webHidden/>
                <w:sz w:val="24"/>
                <w:szCs w:val="24"/>
                <w:rPrChange w:id="6126" w:author="DuyNgo" w:date="2012-08-10T08:15:00Z">
                  <w:rPr>
                    <w:noProof/>
                    <w:webHidden/>
                  </w:rPr>
                </w:rPrChange>
              </w:rPr>
              <w:fldChar w:fldCharType="begin"/>
            </w:r>
            <w:r w:rsidRPr="00303364">
              <w:rPr>
                <w:rFonts w:cstheme="minorHAnsi"/>
                <w:noProof/>
                <w:webHidden/>
                <w:sz w:val="24"/>
                <w:szCs w:val="24"/>
                <w:rPrChange w:id="6127" w:author="DuyNgo" w:date="2012-08-10T08:15:00Z">
                  <w:rPr>
                    <w:noProof/>
                    <w:webHidden/>
                  </w:rPr>
                </w:rPrChange>
              </w:rPr>
              <w:instrText xml:space="preserve"> PAGEREF _Toc332351379 \h </w:instrText>
            </w:r>
          </w:ins>
          <w:r w:rsidRPr="00303364">
            <w:rPr>
              <w:rFonts w:cstheme="minorHAnsi"/>
              <w:noProof/>
              <w:webHidden/>
              <w:sz w:val="24"/>
              <w:szCs w:val="24"/>
              <w:rPrChange w:id="6128" w:author="DuyNgo" w:date="2012-08-10T08:15:00Z">
                <w:rPr>
                  <w:rFonts w:cstheme="minorHAnsi"/>
                  <w:noProof/>
                  <w:webHidden/>
                  <w:sz w:val="24"/>
                  <w:szCs w:val="24"/>
                </w:rPr>
              </w:rPrChange>
            </w:rPr>
          </w:r>
          <w:r w:rsidRPr="00303364">
            <w:rPr>
              <w:rFonts w:cstheme="minorHAnsi"/>
              <w:noProof/>
              <w:webHidden/>
              <w:sz w:val="24"/>
              <w:szCs w:val="24"/>
              <w:rPrChange w:id="6129" w:author="DuyNgo" w:date="2012-08-10T08:15:00Z">
                <w:rPr>
                  <w:noProof/>
                  <w:webHidden/>
                </w:rPr>
              </w:rPrChange>
            </w:rPr>
            <w:fldChar w:fldCharType="separate"/>
          </w:r>
          <w:ins w:id="6130" w:author="DuyNgo" w:date="2012-08-10T08:15:00Z">
            <w:r w:rsidRPr="00303364">
              <w:rPr>
                <w:rFonts w:cstheme="minorHAnsi"/>
                <w:noProof/>
                <w:webHidden/>
                <w:sz w:val="24"/>
                <w:szCs w:val="24"/>
                <w:rPrChange w:id="6131" w:author="DuyNgo" w:date="2012-08-10T08:15:00Z">
                  <w:rPr>
                    <w:noProof/>
                    <w:webHidden/>
                  </w:rPr>
                </w:rPrChange>
              </w:rPr>
              <w:t>353</w:t>
            </w:r>
            <w:r w:rsidRPr="00303364">
              <w:rPr>
                <w:rFonts w:cstheme="minorHAnsi"/>
                <w:noProof/>
                <w:webHidden/>
                <w:sz w:val="24"/>
                <w:szCs w:val="24"/>
                <w:rPrChange w:id="6132" w:author="DuyNgo" w:date="2012-08-10T08:15:00Z">
                  <w:rPr>
                    <w:noProof/>
                    <w:webHidden/>
                  </w:rPr>
                </w:rPrChange>
              </w:rPr>
              <w:fldChar w:fldCharType="end"/>
            </w:r>
            <w:r w:rsidRPr="00303364">
              <w:rPr>
                <w:rStyle w:val="Hyperlink"/>
                <w:rFonts w:cstheme="minorHAnsi"/>
                <w:noProof/>
                <w:sz w:val="24"/>
                <w:szCs w:val="24"/>
                <w:rPrChange w:id="6133"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134" w:author="DuyNgo" w:date="2012-08-10T08:15:00Z"/>
              <w:rFonts w:eastAsiaTheme="minorEastAsia" w:cstheme="minorHAnsi"/>
              <w:noProof/>
              <w:sz w:val="24"/>
              <w:szCs w:val="24"/>
              <w:lang w:eastAsia="ja-JP"/>
              <w:rPrChange w:id="6135" w:author="DuyNgo" w:date="2012-08-10T08:15:00Z">
                <w:rPr>
                  <w:ins w:id="6136" w:author="DuyNgo" w:date="2012-08-10T08:15:00Z"/>
                  <w:rFonts w:eastAsiaTheme="minorEastAsia"/>
                  <w:noProof/>
                  <w:lang w:eastAsia="ja-JP"/>
                </w:rPr>
              </w:rPrChange>
            </w:rPr>
          </w:pPr>
          <w:ins w:id="6137" w:author="DuyNgo" w:date="2012-08-10T08:15:00Z">
            <w:r w:rsidRPr="00303364">
              <w:rPr>
                <w:rStyle w:val="Hyperlink"/>
                <w:rFonts w:cstheme="minorHAnsi"/>
                <w:noProof/>
                <w:sz w:val="24"/>
                <w:szCs w:val="24"/>
                <w:rPrChange w:id="6138" w:author="DuyNgo" w:date="2012-08-10T08:15:00Z">
                  <w:rPr>
                    <w:rStyle w:val="Hyperlink"/>
                    <w:noProof/>
                  </w:rPr>
                </w:rPrChange>
              </w:rPr>
              <w:fldChar w:fldCharType="begin"/>
            </w:r>
            <w:r w:rsidRPr="00303364">
              <w:rPr>
                <w:rStyle w:val="Hyperlink"/>
                <w:rFonts w:cstheme="minorHAnsi"/>
                <w:noProof/>
                <w:sz w:val="24"/>
                <w:szCs w:val="24"/>
                <w:rPrChange w:id="6139" w:author="DuyNgo" w:date="2012-08-10T08:15:00Z">
                  <w:rPr>
                    <w:rStyle w:val="Hyperlink"/>
                    <w:noProof/>
                  </w:rPr>
                </w:rPrChange>
              </w:rPr>
              <w:instrText xml:space="preserve"> </w:instrText>
            </w:r>
            <w:r w:rsidRPr="00303364">
              <w:rPr>
                <w:rFonts w:cstheme="minorHAnsi"/>
                <w:noProof/>
                <w:sz w:val="24"/>
                <w:szCs w:val="24"/>
                <w:rPrChange w:id="6140" w:author="DuyNgo" w:date="2012-08-10T08:15:00Z">
                  <w:rPr>
                    <w:noProof/>
                  </w:rPr>
                </w:rPrChange>
              </w:rPr>
              <w:instrText>HYPERLINK \l "_Toc332351380"</w:instrText>
            </w:r>
            <w:r w:rsidRPr="00303364">
              <w:rPr>
                <w:rStyle w:val="Hyperlink"/>
                <w:rFonts w:cstheme="minorHAnsi"/>
                <w:noProof/>
                <w:sz w:val="24"/>
                <w:szCs w:val="24"/>
                <w:rPrChange w:id="6141" w:author="DuyNgo" w:date="2012-08-10T08:15:00Z">
                  <w:rPr>
                    <w:rStyle w:val="Hyperlink"/>
                    <w:noProof/>
                  </w:rPr>
                </w:rPrChange>
              </w:rPr>
              <w:instrText xml:space="preserve"> </w:instrText>
            </w:r>
            <w:r w:rsidRPr="00303364">
              <w:rPr>
                <w:rStyle w:val="Hyperlink"/>
                <w:rFonts w:cstheme="minorHAnsi"/>
                <w:noProof/>
                <w:sz w:val="24"/>
                <w:szCs w:val="24"/>
                <w:rPrChange w:id="6142" w:author="DuyNgo" w:date="2012-08-10T08:15:00Z">
                  <w:rPr>
                    <w:rStyle w:val="Hyperlink"/>
                    <w:noProof/>
                  </w:rPr>
                </w:rPrChange>
              </w:rPr>
              <w:fldChar w:fldCharType="separate"/>
            </w:r>
            <w:r w:rsidRPr="00303364">
              <w:rPr>
                <w:rStyle w:val="Hyperlink"/>
                <w:rFonts w:cstheme="minorHAnsi"/>
                <w:noProof/>
                <w:sz w:val="24"/>
                <w:szCs w:val="24"/>
                <w:rPrChange w:id="6143" w:author="DuyNgo" w:date="2012-08-10T08:15:00Z">
                  <w:rPr>
                    <w:rStyle w:val="Hyperlink"/>
                    <w:rFonts w:cstheme="minorHAnsi"/>
                    <w:noProof/>
                  </w:rPr>
                </w:rPrChange>
              </w:rPr>
              <w:t>3.9</w:t>
            </w:r>
            <w:r w:rsidRPr="00303364">
              <w:rPr>
                <w:rFonts w:eastAsiaTheme="minorEastAsia" w:cstheme="minorHAnsi"/>
                <w:noProof/>
                <w:sz w:val="24"/>
                <w:szCs w:val="24"/>
                <w:lang w:eastAsia="ja-JP"/>
                <w:rPrChange w:id="6144" w:author="DuyNgo" w:date="2012-08-10T08:15:00Z">
                  <w:rPr>
                    <w:rFonts w:eastAsiaTheme="minorEastAsia"/>
                    <w:noProof/>
                    <w:lang w:eastAsia="ja-JP"/>
                  </w:rPr>
                </w:rPrChange>
              </w:rPr>
              <w:tab/>
            </w:r>
            <w:r w:rsidRPr="00303364">
              <w:rPr>
                <w:rStyle w:val="Hyperlink"/>
                <w:rFonts w:cstheme="minorHAnsi"/>
                <w:noProof/>
                <w:sz w:val="24"/>
                <w:szCs w:val="24"/>
                <w:rPrChange w:id="6145" w:author="DuyNgo" w:date="2012-08-10T08:15:00Z">
                  <w:rPr>
                    <w:rStyle w:val="Hyperlink"/>
                    <w:rFonts w:cstheme="minorHAnsi"/>
                    <w:noProof/>
                  </w:rPr>
                </w:rPrChange>
              </w:rPr>
              <w:t>Android</w:t>
            </w:r>
            <w:r w:rsidRPr="00303364">
              <w:rPr>
                <w:rFonts w:cstheme="minorHAnsi"/>
                <w:noProof/>
                <w:webHidden/>
                <w:sz w:val="24"/>
                <w:szCs w:val="24"/>
                <w:rPrChange w:id="6146" w:author="DuyNgo" w:date="2012-08-10T08:15:00Z">
                  <w:rPr>
                    <w:noProof/>
                    <w:webHidden/>
                  </w:rPr>
                </w:rPrChange>
              </w:rPr>
              <w:tab/>
            </w:r>
            <w:r w:rsidRPr="00303364">
              <w:rPr>
                <w:rFonts w:cstheme="minorHAnsi"/>
                <w:noProof/>
                <w:webHidden/>
                <w:sz w:val="24"/>
                <w:szCs w:val="24"/>
                <w:rPrChange w:id="6147" w:author="DuyNgo" w:date="2012-08-10T08:15:00Z">
                  <w:rPr>
                    <w:noProof/>
                    <w:webHidden/>
                  </w:rPr>
                </w:rPrChange>
              </w:rPr>
              <w:fldChar w:fldCharType="begin"/>
            </w:r>
            <w:r w:rsidRPr="00303364">
              <w:rPr>
                <w:rFonts w:cstheme="minorHAnsi"/>
                <w:noProof/>
                <w:webHidden/>
                <w:sz w:val="24"/>
                <w:szCs w:val="24"/>
                <w:rPrChange w:id="6148" w:author="DuyNgo" w:date="2012-08-10T08:15:00Z">
                  <w:rPr>
                    <w:noProof/>
                    <w:webHidden/>
                  </w:rPr>
                </w:rPrChange>
              </w:rPr>
              <w:instrText xml:space="preserve"> PAGEREF _Toc332351380 \h </w:instrText>
            </w:r>
          </w:ins>
          <w:r w:rsidRPr="00303364">
            <w:rPr>
              <w:rFonts w:cstheme="minorHAnsi"/>
              <w:noProof/>
              <w:webHidden/>
              <w:sz w:val="24"/>
              <w:szCs w:val="24"/>
              <w:rPrChange w:id="6149" w:author="DuyNgo" w:date="2012-08-10T08:15:00Z">
                <w:rPr>
                  <w:rFonts w:cstheme="minorHAnsi"/>
                  <w:noProof/>
                  <w:webHidden/>
                  <w:sz w:val="24"/>
                  <w:szCs w:val="24"/>
                </w:rPr>
              </w:rPrChange>
            </w:rPr>
          </w:r>
          <w:r w:rsidRPr="00303364">
            <w:rPr>
              <w:rFonts w:cstheme="minorHAnsi"/>
              <w:noProof/>
              <w:webHidden/>
              <w:sz w:val="24"/>
              <w:szCs w:val="24"/>
              <w:rPrChange w:id="6150" w:author="DuyNgo" w:date="2012-08-10T08:15:00Z">
                <w:rPr>
                  <w:noProof/>
                  <w:webHidden/>
                </w:rPr>
              </w:rPrChange>
            </w:rPr>
            <w:fldChar w:fldCharType="separate"/>
          </w:r>
          <w:ins w:id="6151" w:author="DuyNgo" w:date="2012-08-10T08:15:00Z">
            <w:r w:rsidRPr="00303364">
              <w:rPr>
                <w:rFonts w:cstheme="minorHAnsi"/>
                <w:noProof/>
                <w:webHidden/>
                <w:sz w:val="24"/>
                <w:szCs w:val="24"/>
                <w:rPrChange w:id="6152" w:author="DuyNgo" w:date="2012-08-10T08:15:00Z">
                  <w:rPr>
                    <w:noProof/>
                    <w:webHidden/>
                  </w:rPr>
                </w:rPrChange>
              </w:rPr>
              <w:t>353</w:t>
            </w:r>
            <w:r w:rsidRPr="00303364">
              <w:rPr>
                <w:rFonts w:cstheme="minorHAnsi"/>
                <w:noProof/>
                <w:webHidden/>
                <w:sz w:val="24"/>
                <w:szCs w:val="24"/>
                <w:rPrChange w:id="6153" w:author="DuyNgo" w:date="2012-08-10T08:15:00Z">
                  <w:rPr>
                    <w:noProof/>
                    <w:webHidden/>
                  </w:rPr>
                </w:rPrChange>
              </w:rPr>
              <w:fldChar w:fldCharType="end"/>
            </w:r>
            <w:r w:rsidRPr="00303364">
              <w:rPr>
                <w:rStyle w:val="Hyperlink"/>
                <w:rFonts w:cstheme="minorHAnsi"/>
                <w:noProof/>
                <w:sz w:val="24"/>
                <w:szCs w:val="24"/>
                <w:rPrChange w:id="6154"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6155" w:author="DuyNgo" w:date="2012-08-10T08:15:00Z"/>
              <w:rFonts w:eastAsiaTheme="minorEastAsia" w:cstheme="minorHAnsi"/>
              <w:noProof/>
              <w:sz w:val="24"/>
              <w:szCs w:val="24"/>
              <w:lang w:eastAsia="ja-JP"/>
              <w:rPrChange w:id="6156" w:author="DuyNgo" w:date="2012-08-10T08:15:00Z">
                <w:rPr>
                  <w:ins w:id="6157" w:author="DuyNgo" w:date="2012-08-10T08:15:00Z"/>
                  <w:rFonts w:eastAsiaTheme="minorEastAsia"/>
                  <w:noProof/>
                  <w:lang w:eastAsia="ja-JP"/>
                </w:rPr>
              </w:rPrChange>
            </w:rPr>
          </w:pPr>
          <w:ins w:id="6158" w:author="DuyNgo" w:date="2012-08-10T08:15:00Z">
            <w:r w:rsidRPr="00303364">
              <w:rPr>
                <w:rStyle w:val="Hyperlink"/>
                <w:rFonts w:cstheme="minorHAnsi"/>
                <w:noProof/>
                <w:sz w:val="24"/>
                <w:szCs w:val="24"/>
                <w:rPrChange w:id="6159" w:author="DuyNgo" w:date="2012-08-10T08:15:00Z">
                  <w:rPr>
                    <w:rStyle w:val="Hyperlink"/>
                    <w:noProof/>
                  </w:rPr>
                </w:rPrChange>
              </w:rPr>
              <w:fldChar w:fldCharType="begin"/>
            </w:r>
            <w:r w:rsidRPr="00303364">
              <w:rPr>
                <w:rStyle w:val="Hyperlink"/>
                <w:rFonts w:cstheme="minorHAnsi"/>
                <w:noProof/>
                <w:sz w:val="24"/>
                <w:szCs w:val="24"/>
                <w:rPrChange w:id="6160" w:author="DuyNgo" w:date="2012-08-10T08:15:00Z">
                  <w:rPr>
                    <w:rStyle w:val="Hyperlink"/>
                    <w:noProof/>
                  </w:rPr>
                </w:rPrChange>
              </w:rPr>
              <w:instrText xml:space="preserve"> </w:instrText>
            </w:r>
            <w:r w:rsidRPr="00303364">
              <w:rPr>
                <w:rFonts w:cstheme="minorHAnsi"/>
                <w:noProof/>
                <w:sz w:val="24"/>
                <w:szCs w:val="24"/>
                <w:rPrChange w:id="6161" w:author="DuyNgo" w:date="2012-08-10T08:15:00Z">
                  <w:rPr>
                    <w:noProof/>
                  </w:rPr>
                </w:rPrChange>
              </w:rPr>
              <w:instrText>HYPERLINK \l "_Toc332351381"</w:instrText>
            </w:r>
            <w:r w:rsidRPr="00303364">
              <w:rPr>
                <w:rStyle w:val="Hyperlink"/>
                <w:rFonts w:cstheme="minorHAnsi"/>
                <w:noProof/>
                <w:sz w:val="24"/>
                <w:szCs w:val="24"/>
                <w:rPrChange w:id="6162" w:author="DuyNgo" w:date="2012-08-10T08:15:00Z">
                  <w:rPr>
                    <w:rStyle w:val="Hyperlink"/>
                    <w:noProof/>
                  </w:rPr>
                </w:rPrChange>
              </w:rPr>
              <w:instrText xml:space="preserve"> </w:instrText>
            </w:r>
            <w:r w:rsidRPr="00303364">
              <w:rPr>
                <w:rStyle w:val="Hyperlink"/>
                <w:rFonts w:cstheme="minorHAnsi"/>
                <w:noProof/>
                <w:sz w:val="24"/>
                <w:szCs w:val="24"/>
                <w:rPrChange w:id="6163" w:author="DuyNgo" w:date="2012-08-10T08:15:00Z">
                  <w:rPr>
                    <w:rStyle w:val="Hyperlink"/>
                    <w:noProof/>
                  </w:rPr>
                </w:rPrChange>
              </w:rPr>
              <w:fldChar w:fldCharType="separate"/>
            </w:r>
            <w:r w:rsidRPr="00303364">
              <w:rPr>
                <w:rStyle w:val="Hyperlink"/>
                <w:rFonts w:cstheme="minorHAnsi"/>
                <w:noProof/>
                <w:sz w:val="24"/>
                <w:szCs w:val="24"/>
                <w:rPrChange w:id="6164" w:author="DuyNgo" w:date="2012-08-10T08:15:00Z">
                  <w:rPr>
                    <w:rStyle w:val="Hyperlink"/>
                    <w:rFonts w:cstheme="minorHAnsi"/>
                    <w:noProof/>
                  </w:rPr>
                </w:rPrChange>
              </w:rPr>
              <w:t>4.</w:t>
            </w:r>
            <w:r w:rsidRPr="00303364">
              <w:rPr>
                <w:rFonts w:eastAsiaTheme="minorEastAsia" w:cstheme="minorHAnsi"/>
                <w:noProof/>
                <w:sz w:val="24"/>
                <w:szCs w:val="24"/>
                <w:lang w:eastAsia="ja-JP"/>
                <w:rPrChange w:id="6165" w:author="DuyNgo" w:date="2012-08-10T08:15:00Z">
                  <w:rPr>
                    <w:rFonts w:eastAsiaTheme="minorEastAsia"/>
                    <w:noProof/>
                    <w:lang w:eastAsia="ja-JP"/>
                  </w:rPr>
                </w:rPrChange>
              </w:rPr>
              <w:tab/>
            </w:r>
            <w:r w:rsidRPr="00303364">
              <w:rPr>
                <w:rStyle w:val="Hyperlink"/>
                <w:rFonts w:cstheme="minorHAnsi"/>
                <w:noProof/>
                <w:sz w:val="24"/>
                <w:szCs w:val="24"/>
                <w:rPrChange w:id="6166" w:author="DuyNgo" w:date="2012-08-10T08:15:00Z">
                  <w:rPr>
                    <w:rStyle w:val="Hyperlink"/>
                    <w:rFonts w:cstheme="minorHAnsi"/>
                    <w:noProof/>
                  </w:rPr>
                </w:rPrChange>
              </w:rPr>
              <w:t>Features not to be tested</w:t>
            </w:r>
            <w:r w:rsidRPr="00303364">
              <w:rPr>
                <w:rFonts w:cstheme="minorHAnsi"/>
                <w:noProof/>
                <w:webHidden/>
                <w:sz w:val="24"/>
                <w:szCs w:val="24"/>
                <w:rPrChange w:id="6167" w:author="DuyNgo" w:date="2012-08-10T08:15:00Z">
                  <w:rPr>
                    <w:noProof/>
                    <w:webHidden/>
                  </w:rPr>
                </w:rPrChange>
              </w:rPr>
              <w:tab/>
            </w:r>
            <w:r w:rsidRPr="00303364">
              <w:rPr>
                <w:rFonts w:cstheme="minorHAnsi"/>
                <w:noProof/>
                <w:webHidden/>
                <w:sz w:val="24"/>
                <w:szCs w:val="24"/>
                <w:rPrChange w:id="6168" w:author="DuyNgo" w:date="2012-08-10T08:15:00Z">
                  <w:rPr>
                    <w:noProof/>
                    <w:webHidden/>
                  </w:rPr>
                </w:rPrChange>
              </w:rPr>
              <w:fldChar w:fldCharType="begin"/>
            </w:r>
            <w:r w:rsidRPr="00303364">
              <w:rPr>
                <w:rFonts w:cstheme="minorHAnsi"/>
                <w:noProof/>
                <w:webHidden/>
                <w:sz w:val="24"/>
                <w:szCs w:val="24"/>
                <w:rPrChange w:id="6169" w:author="DuyNgo" w:date="2012-08-10T08:15:00Z">
                  <w:rPr>
                    <w:noProof/>
                    <w:webHidden/>
                  </w:rPr>
                </w:rPrChange>
              </w:rPr>
              <w:instrText xml:space="preserve"> PAGEREF _Toc332351381 \h </w:instrText>
            </w:r>
          </w:ins>
          <w:r w:rsidRPr="00303364">
            <w:rPr>
              <w:rFonts w:cstheme="minorHAnsi"/>
              <w:noProof/>
              <w:webHidden/>
              <w:sz w:val="24"/>
              <w:szCs w:val="24"/>
              <w:rPrChange w:id="6170" w:author="DuyNgo" w:date="2012-08-10T08:15:00Z">
                <w:rPr>
                  <w:rFonts w:cstheme="minorHAnsi"/>
                  <w:noProof/>
                  <w:webHidden/>
                  <w:sz w:val="24"/>
                  <w:szCs w:val="24"/>
                </w:rPr>
              </w:rPrChange>
            </w:rPr>
          </w:r>
          <w:r w:rsidRPr="00303364">
            <w:rPr>
              <w:rFonts w:cstheme="minorHAnsi"/>
              <w:noProof/>
              <w:webHidden/>
              <w:sz w:val="24"/>
              <w:szCs w:val="24"/>
              <w:rPrChange w:id="6171" w:author="DuyNgo" w:date="2012-08-10T08:15:00Z">
                <w:rPr>
                  <w:noProof/>
                  <w:webHidden/>
                </w:rPr>
              </w:rPrChange>
            </w:rPr>
            <w:fldChar w:fldCharType="separate"/>
          </w:r>
          <w:ins w:id="6172" w:author="DuyNgo" w:date="2012-08-10T08:15:00Z">
            <w:r w:rsidRPr="00303364">
              <w:rPr>
                <w:rFonts w:cstheme="minorHAnsi"/>
                <w:noProof/>
                <w:webHidden/>
                <w:sz w:val="24"/>
                <w:szCs w:val="24"/>
                <w:rPrChange w:id="6173" w:author="DuyNgo" w:date="2012-08-10T08:15:00Z">
                  <w:rPr>
                    <w:noProof/>
                    <w:webHidden/>
                  </w:rPr>
                </w:rPrChange>
              </w:rPr>
              <w:t>354</w:t>
            </w:r>
            <w:r w:rsidRPr="00303364">
              <w:rPr>
                <w:rFonts w:cstheme="minorHAnsi"/>
                <w:noProof/>
                <w:webHidden/>
                <w:sz w:val="24"/>
                <w:szCs w:val="24"/>
                <w:rPrChange w:id="6174" w:author="DuyNgo" w:date="2012-08-10T08:15:00Z">
                  <w:rPr>
                    <w:noProof/>
                    <w:webHidden/>
                  </w:rPr>
                </w:rPrChange>
              </w:rPr>
              <w:fldChar w:fldCharType="end"/>
            </w:r>
            <w:r w:rsidRPr="00303364">
              <w:rPr>
                <w:rStyle w:val="Hyperlink"/>
                <w:rFonts w:cstheme="minorHAnsi"/>
                <w:noProof/>
                <w:sz w:val="24"/>
                <w:szCs w:val="24"/>
                <w:rPrChange w:id="6175"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176" w:author="DuyNgo" w:date="2012-08-10T08:15:00Z"/>
              <w:rFonts w:eastAsiaTheme="minorEastAsia" w:cstheme="minorHAnsi"/>
              <w:noProof/>
              <w:sz w:val="24"/>
              <w:szCs w:val="24"/>
              <w:lang w:eastAsia="ja-JP"/>
              <w:rPrChange w:id="6177" w:author="DuyNgo" w:date="2012-08-10T08:15:00Z">
                <w:rPr>
                  <w:ins w:id="6178" w:author="DuyNgo" w:date="2012-08-10T08:15:00Z"/>
                  <w:rFonts w:eastAsiaTheme="minorEastAsia"/>
                  <w:noProof/>
                  <w:lang w:eastAsia="ja-JP"/>
                </w:rPr>
              </w:rPrChange>
            </w:rPr>
          </w:pPr>
          <w:ins w:id="6179" w:author="DuyNgo" w:date="2012-08-10T08:15:00Z">
            <w:r w:rsidRPr="00303364">
              <w:rPr>
                <w:rStyle w:val="Hyperlink"/>
                <w:rFonts w:cstheme="minorHAnsi"/>
                <w:noProof/>
                <w:sz w:val="24"/>
                <w:szCs w:val="24"/>
                <w:rPrChange w:id="6180" w:author="DuyNgo" w:date="2012-08-10T08:15:00Z">
                  <w:rPr>
                    <w:rStyle w:val="Hyperlink"/>
                    <w:noProof/>
                  </w:rPr>
                </w:rPrChange>
              </w:rPr>
              <w:fldChar w:fldCharType="begin"/>
            </w:r>
            <w:r w:rsidRPr="00303364">
              <w:rPr>
                <w:rStyle w:val="Hyperlink"/>
                <w:rFonts w:cstheme="minorHAnsi"/>
                <w:noProof/>
                <w:sz w:val="24"/>
                <w:szCs w:val="24"/>
                <w:rPrChange w:id="6181" w:author="DuyNgo" w:date="2012-08-10T08:15:00Z">
                  <w:rPr>
                    <w:rStyle w:val="Hyperlink"/>
                    <w:noProof/>
                  </w:rPr>
                </w:rPrChange>
              </w:rPr>
              <w:instrText xml:space="preserve"> </w:instrText>
            </w:r>
            <w:r w:rsidRPr="00303364">
              <w:rPr>
                <w:rFonts w:cstheme="minorHAnsi"/>
                <w:noProof/>
                <w:sz w:val="24"/>
                <w:szCs w:val="24"/>
                <w:rPrChange w:id="6182" w:author="DuyNgo" w:date="2012-08-10T08:15:00Z">
                  <w:rPr>
                    <w:noProof/>
                  </w:rPr>
                </w:rPrChange>
              </w:rPr>
              <w:instrText>HYPERLINK \l "_Toc332351384"</w:instrText>
            </w:r>
            <w:r w:rsidRPr="00303364">
              <w:rPr>
                <w:rStyle w:val="Hyperlink"/>
                <w:rFonts w:cstheme="minorHAnsi"/>
                <w:noProof/>
                <w:sz w:val="24"/>
                <w:szCs w:val="24"/>
                <w:rPrChange w:id="6183" w:author="DuyNgo" w:date="2012-08-10T08:15:00Z">
                  <w:rPr>
                    <w:rStyle w:val="Hyperlink"/>
                    <w:noProof/>
                  </w:rPr>
                </w:rPrChange>
              </w:rPr>
              <w:instrText xml:space="preserve"> </w:instrText>
            </w:r>
            <w:r w:rsidRPr="00303364">
              <w:rPr>
                <w:rStyle w:val="Hyperlink"/>
                <w:rFonts w:cstheme="minorHAnsi"/>
                <w:noProof/>
                <w:sz w:val="24"/>
                <w:szCs w:val="24"/>
                <w:rPrChange w:id="6184" w:author="DuyNgo" w:date="2012-08-10T08:15:00Z">
                  <w:rPr>
                    <w:rStyle w:val="Hyperlink"/>
                    <w:noProof/>
                  </w:rPr>
                </w:rPrChange>
              </w:rPr>
              <w:fldChar w:fldCharType="separate"/>
            </w:r>
            <w:r w:rsidRPr="00303364">
              <w:rPr>
                <w:rStyle w:val="Hyperlink"/>
                <w:rFonts w:cstheme="minorHAnsi"/>
                <w:noProof/>
                <w:sz w:val="24"/>
                <w:szCs w:val="24"/>
                <w:rPrChange w:id="6185" w:author="DuyNgo" w:date="2012-08-10T08:15:00Z">
                  <w:rPr>
                    <w:rStyle w:val="Hyperlink"/>
                    <w:rFonts w:cstheme="minorHAnsi"/>
                    <w:noProof/>
                  </w:rPr>
                </w:rPrChange>
              </w:rPr>
              <w:t>4.1</w:t>
            </w:r>
            <w:r w:rsidRPr="00303364">
              <w:rPr>
                <w:rFonts w:eastAsiaTheme="minorEastAsia" w:cstheme="minorHAnsi"/>
                <w:noProof/>
                <w:sz w:val="24"/>
                <w:szCs w:val="24"/>
                <w:lang w:eastAsia="ja-JP"/>
                <w:rPrChange w:id="6186" w:author="DuyNgo" w:date="2012-08-10T08:15:00Z">
                  <w:rPr>
                    <w:rFonts w:eastAsiaTheme="minorEastAsia"/>
                    <w:noProof/>
                    <w:lang w:eastAsia="ja-JP"/>
                  </w:rPr>
                </w:rPrChange>
              </w:rPr>
              <w:tab/>
            </w:r>
            <w:r w:rsidRPr="00303364">
              <w:rPr>
                <w:rStyle w:val="Hyperlink"/>
                <w:rFonts w:cstheme="minorHAnsi"/>
                <w:noProof/>
                <w:sz w:val="24"/>
                <w:szCs w:val="24"/>
                <w:rPrChange w:id="6187" w:author="DuyNgo" w:date="2012-08-10T08:15:00Z">
                  <w:rPr>
                    <w:rStyle w:val="Hyperlink"/>
                    <w:rFonts w:cstheme="minorHAnsi"/>
                    <w:noProof/>
                  </w:rPr>
                </w:rPrChange>
              </w:rPr>
              <w:t>Text formatting</w:t>
            </w:r>
            <w:r w:rsidRPr="00303364">
              <w:rPr>
                <w:rFonts w:cstheme="minorHAnsi"/>
                <w:noProof/>
                <w:webHidden/>
                <w:sz w:val="24"/>
                <w:szCs w:val="24"/>
                <w:rPrChange w:id="6188" w:author="DuyNgo" w:date="2012-08-10T08:15:00Z">
                  <w:rPr>
                    <w:noProof/>
                    <w:webHidden/>
                  </w:rPr>
                </w:rPrChange>
              </w:rPr>
              <w:tab/>
            </w:r>
            <w:r w:rsidRPr="00303364">
              <w:rPr>
                <w:rFonts w:cstheme="minorHAnsi"/>
                <w:noProof/>
                <w:webHidden/>
                <w:sz w:val="24"/>
                <w:szCs w:val="24"/>
                <w:rPrChange w:id="6189" w:author="DuyNgo" w:date="2012-08-10T08:15:00Z">
                  <w:rPr>
                    <w:noProof/>
                    <w:webHidden/>
                  </w:rPr>
                </w:rPrChange>
              </w:rPr>
              <w:fldChar w:fldCharType="begin"/>
            </w:r>
            <w:r w:rsidRPr="00303364">
              <w:rPr>
                <w:rFonts w:cstheme="minorHAnsi"/>
                <w:noProof/>
                <w:webHidden/>
                <w:sz w:val="24"/>
                <w:szCs w:val="24"/>
                <w:rPrChange w:id="6190" w:author="DuyNgo" w:date="2012-08-10T08:15:00Z">
                  <w:rPr>
                    <w:noProof/>
                    <w:webHidden/>
                  </w:rPr>
                </w:rPrChange>
              </w:rPr>
              <w:instrText xml:space="preserve"> PAGEREF _Toc332351384 \h </w:instrText>
            </w:r>
          </w:ins>
          <w:r w:rsidRPr="00303364">
            <w:rPr>
              <w:rFonts w:cstheme="minorHAnsi"/>
              <w:noProof/>
              <w:webHidden/>
              <w:sz w:val="24"/>
              <w:szCs w:val="24"/>
              <w:rPrChange w:id="6191" w:author="DuyNgo" w:date="2012-08-10T08:15:00Z">
                <w:rPr>
                  <w:rFonts w:cstheme="minorHAnsi"/>
                  <w:noProof/>
                  <w:webHidden/>
                  <w:sz w:val="24"/>
                  <w:szCs w:val="24"/>
                </w:rPr>
              </w:rPrChange>
            </w:rPr>
          </w:r>
          <w:r w:rsidRPr="00303364">
            <w:rPr>
              <w:rFonts w:cstheme="minorHAnsi"/>
              <w:noProof/>
              <w:webHidden/>
              <w:sz w:val="24"/>
              <w:szCs w:val="24"/>
              <w:rPrChange w:id="6192" w:author="DuyNgo" w:date="2012-08-10T08:15:00Z">
                <w:rPr>
                  <w:noProof/>
                  <w:webHidden/>
                </w:rPr>
              </w:rPrChange>
            </w:rPr>
            <w:fldChar w:fldCharType="separate"/>
          </w:r>
          <w:ins w:id="6193" w:author="DuyNgo" w:date="2012-08-10T08:15:00Z">
            <w:r w:rsidRPr="00303364">
              <w:rPr>
                <w:rFonts w:cstheme="minorHAnsi"/>
                <w:noProof/>
                <w:webHidden/>
                <w:sz w:val="24"/>
                <w:szCs w:val="24"/>
                <w:rPrChange w:id="6194" w:author="DuyNgo" w:date="2012-08-10T08:15:00Z">
                  <w:rPr>
                    <w:noProof/>
                    <w:webHidden/>
                  </w:rPr>
                </w:rPrChange>
              </w:rPr>
              <w:t>354</w:t>
            </w:r>
            <w:r w:rsidRPr="00303364">
              <w:rPr>
                <w:rFonts w:cstheme="minorHAnsi"/>
                <w:noProof/>
                <w:webHidden/>
                <w:sz w:val="24"/>
                <w:szCs w:val="24"/>
                <w:rPrChange w:id="6195" w:author="DuyNgo" w:date="2012-08-10T08:15:00Z">
                  <w:rPr>
                    <w:noProof/>
                    <w:webHidden/>
                  </w:rPr>
                </w:rPrChange>
              </w:rPr>
              <w:fldChar w:fldCharType="end"/>
            </w:r>
            <w:r w:rsidRPr="00303364">
              <w:rPr>
                <w:rStyle w:val="Hyperlink"/>
                <w:rFonts w:cstheme="minorHAnsi"/>
                <w:noProof/>
                <w:sz w:val="24"/>
                <w:szCs w:val="24"/>
                <w:rPrChange w:id="6196"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197" w:author="DuyNgo" w:date="2012-08-10T08:15:00Z"/>
              <w:rFonts w:eastAsiaTheme="minorEastAsia" w:cstheme="minorHAnsi"/>
              <w:noProof/>
              <w:sz w:val="24"/>
              <w:szCs w:val="24"/>
              <w:lang w:eastAsia="ja-JP"/>
              <w:rPrChange w:id="6198" w:author="DuyNgo" w:date="2012-08-10T08:15:00Z">
                <w:rPr>
                  <w:ins w:id="6199" w:author="DuyNgo" w:date="2012-08-10T08:15:00Z"/>
                  <w:rFonts w:eastAsiaTheme="minorEastAsia"/>
                  <w:noProof/>
                  <w:lang w:eastAsia="ja-JP"/>
                </w:rPr>
              </w:rPrChange>
            </w:rPr>
          </w:pPr>
          <w:ins w:id="6200" w:author="DuyNgo" w:date="2012-08-10T08:15:00Z">
            <w:r w:rsidRPr="00303364">
              <w:rPr>
                <w:rStyle w:val="Hyperlink"/>
                <w:rFonts w:cstheme="minorHAnsi"/>
                <w:noProof/>
                <w:sz w:val="24"/>
                <w:szCs w:val="24"/>
                <w:rPrChange w:id="6201" w:author="DuyNgo" w:date="2012-08-10T08:15:00Z">
                  <w:rPr>
                    <w:rStyle w:val="Hyperlink"/>
                    <w:noProof/>
                  </w:rPr>
                </w:rPrChange>
              </w:rPr>
              <w:fldChar w:fldCharType="begin"/>
            </w:r>
            <w:r w:rsidRPr="00303364">
              <w:rPr>
                <w:rStyle w:val="Hyperlink"/>
                <w:rFonts w:cstheme="minorHAnsi"/>
                <w:noProof/>
                <w:sz w:val="24"/>
                <w:szCs w:val="24"/>
                <w:rPrChange w:id="6202" w:author="DuyNgo" w:date="2012-08-10T08:15:00Z">
                  <w:rPr>
                    <w:rStyle w:val="Hyperlink"/>
                    <w:noProof/>
                  </w:rPr>
                </w:rPrChange>
              </w:rPr>
              <w:instrText xml:space="preserve"> </w:instrText>
            </w:r>
            <w:r w:rsidRPr="00303364">
              <w:rPr>
                <w:rFonts w:cstheme="minorHAnsi"/>
                <w:noProof/>
                <w:sz w:val="24"/>
                <w:szCs w:val="24"/>
                <w:rPrChange w:id="6203" w:author="DuyNgo" w:date="2012-08-10T08:15:00Z">
                  <w:rPr>
                    <w:noProof/>
                  </w:rPr>
                </w:rPrChange>
              </w:rPr>
              <w:instrText>HYPERLINK \l "_Toc332351385"</w:instrText>
            </w:r>
            <w:r w:rsidRPr="00303364">
              <w:rPr>
                <w:rStyle w:val="Hyperlink"/>
                <w:rFonts w:cstheme="minorHAnsi"/>
                <w:noProof/>
                <w:sz w:val="24"/>
                <w:szCs w:val="24"/>
                <w:rPrChange w:id="6204" w:author="DuyNgo" w:date="2012-08-10T08:15:00Z">
                  <w:rPr>
                    <w:rStyle w:val="Hyperlink"/>
                    <w:noProof/>
                  </w:rPr>
                </w:rPrChange>
              </w:rPr>
              <w:instrText xml:space="preserve"> </w:instrText>
            </w:r>
            <w:r w:rsidRPr="00303364">
              <w:rPr>
                <w:rStyle w:val="Hyperlink"/>
                <w:rFonts w:cstheme="minorHAnsi"/>
                <w:noProof/>
                <w:sz w:val="24"/>
                <w:szCs w:val="24"/>
                <w:rPrChange w:id="6205" w:author="DuyNgo" w:date="2012-08-10T08:15:00Z">
                  <w:rPr>
                    <w:rStyle w:val="Hyperlink"/>
                    <w:noProof/>
                  </w:rPr>
                </w:rPrChange>
              </w:rPr>
              <w:fldChar w:fldCharType="separate"/>
            </w:r>
            <w:r w:rsidRPr="00303364">
              <w:rPr>
                <w:rStyle w:val="Hyperlink"/>
                <w:rFonts w:cstheme="minorHAnsi"/>
                <w:noProof/>
                <w:sz w:val="24"/>
                <w:szCs w:val="24"/>
                <w:rPrChange w:id="6206" w:author="DuyNgo" w:date="2012-08-10T08:15:00Z">
                  <w:rPr>
                    <w:rStyle w:val="Hyperlink"/>
                    <w:rFonts w:cstheme="minorHAnsi"/>
                    <w:noProof/>
                  </w:rPr>
                </w:rPrChange>
              </w:rPr>
              <w:t>4.2</w:t>
            </w:r>
            <w:r w:rsidRPr="00303364">
              <w:rPr>
                <w:rFonts w:eastAsiaTheme="minorEastAsia" w:cstheme="minorHAnsi"/>
                <w:noProof/>
                <w:sz w:val="24"/>
                <w:szCs w:val="24"/>
                <w:lang w:eastAsia="ja-JP"/>
                <w:rPrChange w:id="6207" w:author="DuyNgo" w:date="2012-08-10T08:15:00Z">
                  <w:rPr>
                    <w:rFonts w:eastAsiaTheme="minorEastAsia"/>
                    <w:noProof/>
                    <w:lang w:eastAsia="ja-JP"/>
                  </w:rPr>
                </w:rPrChange>
              </w:rPr>
              <w:tab/>
            </w:r>
            <w:r w:rsidRPr="00303364">
              <w:rPr>
                <w:rStyle w:val="Hyperlink"/>
                <w:rFonts w:cstheme="minorHAnsi"/>
                <w:noProof/>
                <w:sz w:val="24"/>
                <w:szCs w:val="24"/>
                <w:rPrChange w:id="6208" w:author="DuyNgo" w:date="2012-08-10T08:15:00Z">
                  <w:rPr>
                    <w:rStyle w:val="Hyperlink"/>
                    <w:rFonts w:cstheme="minorHAnsi"/>
                    <w:noProof/>
                  </w:rPr>
                </w:rPrChange>
              </w:rPr>
              <w:t>Image formatting</w:t>
            </w:r>
            <w:r w:rsidRPr="00303364">
              <w:rPr>
                <w:rFonts w:cstheme="minorHAnsi"/>
                <w:noProof/>
                <w:webHidden/>
                <w:sz w:val="24"/>
                <w:szCs w:val="24"/>
                <w:rPrChange w:id="6209" w:author="DuyNgo" w:date="2012-08-10T08:15:00Z">
                  <w:rPr>
                    <w:noProof/>
                    <w:webHidden/>
                  </w:rPr>
                </w:rPrChange>
              </w:rPr>
              <w:tab/>
            </w:r>
            <w:r w:rsidRPr="00303364">
              <w:rPr>
                <w:rFonts w:cstheme="minorHAnsi"/>
                <w:noProof/>
                <w:webHidden/>
                <w:sz w:val="24"/>
                <w:szCs w:val="24"/>
                <w:rPrChange w:id="6210" w:author="DuyNgo" w:date="2012-08-10T08:15:00Z">
                  <w:rPr>
                    <w:noProof/>
                    <w:webHidden/>
                  </w:rPr>
                </w:rPrChange>
              </w:rPr>
              <w:fldChar w:fldCharType="begin"/>
            </w:r>
            <w:r w:rsidRPr="00303364">
              <w:rPr>
                <w:rFonts w:cstheme="minorHAnsi"/>
                <w:noProof/>
                <w:webHidden/>
                <w:sz w:val="24"/>
                <w:szCs w:val="24"/>
                <w:rPrChange w:id="6211" w:author="DuyNgo" w:date="2012-08-10T08:15:00Z">
                  <w:rPr>
                    <w:noProof/>
                    <w:webHidden/>
                  </w:rPr>
                </w:rPrChange>
              </w:rPr>
              <w:instrText xml:space="preserve"> PAGEREF _Toc332351385 \h </w:instrText>
            </w:r>
          </w:ins>
          <w:r w:rsidRPr="00303364">
            <w:rPr>
              <w:rFonts w:cstheme="minorHAnsi"/>
              <w:noProof/>
              <w:webHidden/>
              <w:sz w:val="24"/>
              <w:szCs w:val="24"/>
              <w:rPrChange w:id="6212" w:author="DuyNgo" w:date="2012-08-10T08:15:00Z">
                <w:rPr>
                  <w:rFonts w:cstheme="minorHAnsi"/>
                  <w:noProof/>
                  <w:webHidden/>
                  <w:sz w:val="24"/>
                  <w:szCs w:val="24"/>
                </w:rPr>
              </w:rPrChange>
            </w:rPr>
          </w:r>
          <w:r w:rsidRPr="00303364">
            <w:rPr>
              <w:rFonts w:cstheme="minorHAnsi"/>
              <w:noProof/>
              <w:webHidden/>
              <w:sz w:val="24"/>
              <w:szCs w:val="24"/>
              <w:rPrChange w:id="6213" w:author="DuyNgo" w:date="2012-08-10T08:15:00Z">
                <w:rPr>
                  <w:noProof/>
                  <w:webHidden/>
                </w:rPr>
              </w:rPrChange>
            </w:rPr>
            <w:fldChar w:fldCharType="separate"/>
          </w:r>
          <w:ins w:id="6214" w:author="DuyNgo" w:date="2012-08-10T08:15:00Z">
            <w:r w:rsidRPr="00303364">
              <w:rPr>
                <w:rFonts w:cstheme="minorHAnsi"/>
                <w:noProof/>
                <w:webHidden/>
                <w:sz w:val="24"/>
                <w:szCs w:val="24"/>
                <w:rPrChange w:id="6215" w:author="DuyNgo" w:date="2012-08-10T08:15:00Z">
                  <w:rPr>
                    <w:noProof/>
                    <w:webHidden/>
                  </w:rPr>
                </w:rPrChange>
              </w:rPr>
              <w:t>354</w:t>
            </w:r>
            <w:r w:rsidRPr="00303364">
              <w:rPr>
                <w:rFonts w:cstheme="minorHAnsi"/>
                <w:noProof/>
                <w:webHidden/>
                <w:sz w:val="24"/>
                <w:szCs w:val="24"/>
                <w:rPrChange w:id="6216" w:author="DuyNgo" w:date="2012-08-10T08:15:00Z">
                  <w:rPr>
                    <w:noProof/>
                    <w:webHidden/>
                  </w:rPr>
                </w:rPrChange>
              </w:rPr>
              <w:fldChar w:fldCharType="end"/>
            </w:r>
            <w:r w:rsidRPr="00303364">
              <w:rPr>
                <w:rStyle w:val="Hyperlink"/>
                <w:rFonts w:cstheme="minorHAnsi"/>
                <w:noProof/>
                <w:sz w:val="24"/>
                <w:szCs w:val="24"/>
                <w:rPrChange w:id="6217"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218" w:author="DuyNgo" w:date="2012-08-10T08:15:00Z"/>
              <w:rFonts w:eastAsiaTheme="minorEastAsia" w:cstheme="minorHAnsi"/>
              <w:noProof/>
              <w:sz w:val="24"/>
              <w:szCs w:val="24"/>
              <w:lang w:eastAsia="ja-JP"/>
              <w:rPrChange w:id="6219" w:author="DuyNgo" w:date="2012-08-10T08:15:00Z">
                <w:rPr>
                  <w:ins w:id="6220" w:author="DuyNgo" w:date="2012-08-10T08:15:00Z"/>
                  <w:rFonts w:eastAsiaTheme="minorEastAsia"/>
                  <w:noProof/>
                  <w:lang w:eastAsia="ja-JP"/>
                </w:rPr>
              </w:rPrChange>
            </w:rPr>
          </w:pPr>
          <w:ins w:id="6221" w:author="DuyNgo" w:date="2012-08-10T08:15:00Z">
            <w:r w:rsidRPr="00303364">
              <w:rPr>
                <w:rStyle w:val="Hyperlink"/>
                <w:rFonts w:cstheme="minorHAnsi"/>
                <w:noProof/>
                <w:sz w:val="24"/>
                <w:szCs w:val="24"/>
                <w:rPrChange w:id="6222" w:author="DuyNgo" w:date="2012-08-10T08:15:00Z">
                  <w:rPr>
                    <w:rStyle w:val="Hyperlink"/>
                    <w:noProof/>
                  </w:rPr>
                </w:rPrChange>
              </w:rPr>
              <w:fldChar w:fldCharType="begin"/>
            </w:r>
            <w:r w:rsidRPr="00303364">
              <w:rPr>
                <w:rStyle w:val="Hyperlink"/>
                <w:rFonts w:cstheme="minorHAnsi"/>
                <w:noProof/>
                <w:sz w:val="24"/>
                <w:szCs w:val="24"/>
                <w:rPrChange w:id="6223" w:author="DuyNgo" w:date="2012-08-10T08:15:00Z">
                  <w:rPr>
                    <w:rStyle w:val="Hyperlink"/>
                    <w:noProof/>
                  </w:rPr>
                </w:rPrChange>
              </w:rPr>
              <w:instrText xml:space="preserve"> </w:instrText>
            </w:r>
            <w:r w:rsidRPr="00303364">
              <w:rPr>
                <w:rFonts w:cstheme="minorHAnsi"/>
                <w:noProof/>
                <w:sz w:val="24"/>
                <w:szCs w:val="24"/>
                <w:rPrChange w:id="6224" w:author="DuyNgo" w:date="2012-08-10T08:15:00Z">
                  <w:rPr>
                    <w:noProof/>
                  </w:rPr>
                </w:rPrChange>
              </w:rPr>
              <w:instrText>HYPERLINK \l "_Toc332351386"</w:instrText>
            </w:r>
            <w:r w:rsidRPr="00303364">
              <w:rPr>
                <w:rStyle w:val="Hyperlink"/>
                <w:rFonts w:cstheme="minorHAnsi"/>
                <w:noProof/>
                <w:sz w:val="24"/>
                <w:szCs w:val="24"/>
                <w:rPrChange w:id="6225" w:author="DuyNgo" w:date="2012-08-10T08:15:00Z">
                  <w:rPr>
                    <w:rStyle w:val="Hyperlink"/>
                    <w:noProof/>
                  </w:rPr>
                </w:rPrChange>
              </w:rPr>
              <w:instrText xml:space="preserve"> </w:instrText>
            </w:r>
            <w:r w:rsidRPr="00303364">
              <w:rPr>
                <w:rStyle w:val="Hyperlink"/>
                <w:rFonts w:cstheme="minorHAnsi"/>
                <w:noProof/>
                <w:sz w:val="24"/>
                <w:szCs w:val="24"/>
                <w:rPrChange w:id="6226" w:author="DuyNgo" w:date="2012-08-10T08:15:00Z">
                  <w:rPr>
                    <w:rStyle w:val="Hyperlink"/>
                    <w:noProof/>
                  </w:rPr>
                </w:rPrChange>
              </w:rPr>
              <w:fldChar w:fldCharType="separate"/>
            </w:r>
            <w:r w:rsidRPr="00303364">
              <w:rPr>
                <w:rStyle w:val="Hyperlink"/>
                <w:rFonts w:cstheme="minorHAnsi"/>
                <w:noProof/>
                <w:sz w:val="24"/>
                <w:szCs w:val="24"/>
                <w:rPrChange w:id="6227" w:author="DuyNgo" w:date="2012-08-10T08:15:00Z">
                  <w:rPr>
                    <w:rStyle w:val="Hyperlink"/>
                    <w:rFonts w:cstheme="minorHAnsi"/>
                    <w:noProof/>
                  </w:rPr>
                </w:rPrChange>
              </w:rPr>
              <w:t>4.3</w:t>
            </w:r>
            <w:r w:rsidRPr="00303364">
              <w:rPr>
                <w:rFonts w:eastAsiaTheme="minorEastAsia" w:cstheme="minorHAnsi"/>
                <w:noProof/>
                <w:sz w:val="24"/>
                <w:szCs w:val="24"/>
                <w:lang w:eastAsia="ja-JP"/>
                <w:rPrChange w:id="6228" w:author="DuyNgo" w:date="2012-08-10T08:15:00Z">
                  <w:rPr>
                    <w:rFonts w:eastAsiaTheme="minorEastAsia"/>
                    <w:noProof/>
                    <w:lang w:eastAsia="ja-JP"/>
                  </w:rPr>
                </w:rPrChange>
              </w:rPr>
              <w:tab/>
            </w:r>
            <w:r w:rsidRPr="00303364">
              <w:rPr>
                <w:rStyle w:val="Hyperlink"/>
                <w:rFonts w:cstheme="minorHAnsi"/>
                <w:noProof/>
                <w:sz w:val="24"/>
                <w:szCs w:val="24"/>
                <w:rPrChange w:id="6229" w:author="DuyNgo" w:date="2012-08-10T08:15:00Z">
                  <w:rPr>
                    <w:rStyle w:val="Hyperlink"/>
                    <w:rFonts w:cstheme="minorHAnsi"/>
                    <w:noProof/>
                  </w:rPr>
                </w:rPrChange>
              </w:rPr>
              <w:t>Performance</w:t>
            </w:r>
            <w:r w:rsidRPr="00303364">
              <w:rPr>
                <w:rFonts w:cstheme="minorHAnsi"/>
                <w:noProof/>
                <w:webHidden/>
                <w:sz w:val="24"/>
                <w:szCs w:val="24"/>
                <w:rPrChange w:id="6230" w:author="DuyNgo" w:date="2012-08-10T08:15:00Z">
                  <w:rPr>
                    <w:noProof/>
                    <w:webHidden/>
                  </w:rPr>
                </w:rPrChange>
              </w:rPr>
              <w:tab/>
            </w:r>
            <w:r w:rsidRPr="00303364">
              <w:rPr>
                <w:rFonts w:cstheme="minorHAnsi"/>
                <w:noProof/>
                <w:webHidden/>
                <w:sz w:val="24"/>
                <w:szCs w:val="24"/>
                <w:rPrChange w:id="6231" w:author="DuyNgo" w:date="2012-08-10T08:15:00Z">
                  <w:rPr>
                    <w:noProof/>
                    <w:webHidden/>
                  </w:rPr>
                </w:rPrChange>
              </w:rPr>
              <w:fldChar w:fldCharType="begin"/>
            </w:r>
            <w:r w:rsidRPr="00303364">
              <w:rPr>
                <w:rFonts w:cstheme="minorHAnsi"/>
                <w:noProof/>
                <w:webHidden/>
                <w:sz w:val="24"/>
                <w:szCs w:val="24"/>
                <w:rPrChange w:id="6232" w:author="DuyNgo" w:date="2012-08-10T08:15:00Z">
                  <w:rPr>
                    <w:noProof/>
                    <w:webHidden/>
                  </w:rPr>
                </w:rPrChange>
              </w:rPr>
              <w:instrText xml:space="preserve"> PAGEREF _Toc332351386 \h </w:instrText>
            </w:r>
          </w:ins>
          <w:r w:rsidRPr="00303364">
            <w:rPr>
              <w:rFonts w:cstheme="minorHAnsi"/>
              <w:noProof/>
              <w:webHidden/>
              <w:sz w:val="24"/>
              <w:szCs w:val="24"/>
              <w:rPrChange w:id="6233" w:author="DuyNgo" w:date="2012-08-10T08:15:00Z">
                <w:rPr>
                  <w:rFonts w:cstheme="minorHAnsi"/>
                  <w:noProof/>
                  <w:webHidden/>
                  <w:sz w:val="24"/>
                  <w:szCs w:val="24"/>
                </w:rPr>
              </w:rPrChange>
            </w:rPr>
          </w:r>
          <w:r w:rsidRPr="00303364">
            <w:rPr>
              <w:rFonts w:cstheme="minorHAnsi"/>
              <w:noProof/>
              <w:webHidden/>
              <w:sz w:val="24"/>
              <w:szCs w:val="24"/>
              <w:rPrChange w:id="6234" w:author="DuyNgo" w:date="2012-08-10T08:15:00Z">
                <w:rPr>
                  <w:noProof/>
                  <w:webHidden/>
                </w:rPr>
              </w:rPrChange>
            </w:rPr>
            <w:fldChar w:fldCharType="separate"/>
          </w:r>
          <w:ins w:id="6235" w:author="DuyNgo" w:date="2012-08-10T08:15:00Z">
            <w:r w:rsidRPr="00303364">
              <w:rPr>
                <w:rFonts w:cstheme="minorHAnsi"/>
                <w:noProof/>
                <w:webHidden/>
                <w:sz w:val="24"/>
                <w:szCs w:val="24"/>
                <w:rPrChange w:id="6236" w:author="DuyNgo" w:date="2012-08-10T08:15:00Z">
                  <w:rPr>
                    <w:noProof/>
                    <w:webHidden/>
                  </w:rPr>
                </w:rPrChange>
              </w:rPr>
              <w:t>354</w:t>
            </w:r>
            <w:r w:rsidRPr="00303364">
              <w:rPr>
                <w:rFonts w:cstheme="minorHAnsi"/>
                <w:noProof/>
                <w:webHidden/>
                <w:sz w:val="24"/>
                <w:szCs w:val="24"/>
                <w:rPrChange w:id="6237" w:author="DuyNgo" w:date="2012-08-10T08:15:00Z">
                  <w:rPr>
                    <w:noProof/>
                    <w:webHidden/>
                  </w:rPr>
                </w:rPrChange>
              </w:rPr>
              <w:fldChar w:fldCharType="end"/>
            </w:r>
            <w:r w:rsidRPr="00303364">
              <w:rPr>
                <w:rStyle w:val="Hyperlink"/>
                <w:rFonts w:cstheme="minorHAnsi"/>
                <w:noProof/>
                <w:sz w:val="24"/>
                <w:szCs w:val="24"/>
                <w:rPrChange w:id="6238"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239" w:author="DuyNgo" w:date="2012-08-10T08:15:00Z"/>
              <w:rFonts w:eastAsiaTheme="minorEastAsia" w:cstheme="minorHAnsi"/>
              <w:noProof/>
              <w:sz w:val="24"/>
              <w:szCs w:val="24"/>
              <w:lang w:eastAsia="ja-JP"/>
              <w:rPrChange w:id="6240" w:author="DuyNgo" w:date="2012-08-10T08:15:00Z">
                <w:rPr>
                  <w:ins w:id="6241" w:author="DuyNgo" w:date="2012-08-10T08:15:00Z"/>
                  <w:rFonts w:eastAsiaTheme="minorEastAsia"/>
                  <w:noProof/>
                  <w:lang w:eastAsia="ja-JP"/>
                </w:rPr>
              </w:rPrChange>
            </w:rPr>
          </w:pPr>
          <w:ins w:id="6242" w:author="DuyNgo" w:date="2012-08-10T08:15:00Z">
            <w:r w:rsidRPr="00303364">
              <w:rPr>
                <w:rStyle w:val="Hyperlink"/>
                <w:rFonts w:cstheme="minorHAnsi"/>
                <w:noProof/>
                <w:sz w:val="24"/>
                <w:szCs w:val="24"/>
                <w:rPrChange w:id="6243" w:author="DuyNgo" w:date="2012-08-10T08:15:00Z">
                  <w:rPr>
                    <w:rStyle w:val="Hyperlink"/>
                    <w:noProof/>
                  </w:rPr>
                </w:rPrChange>
              </w:rPr>
              <w:fldChar w:fldCharType="begin"/>
            </w:r>
            <w:r w:rsidRPr="00303364">
              <w:rPr>
                <w:rStyle w:val="Hyperlink"/>
                <w:rFonts w:cstheme="minorHAnsi"/>
                <w:noProof/>
                <w:sz w:val="24"/>
                <w:szCs w:val="24"/>
                <w:rPrChange w:id="6244" w:author="DuyNgo" w:date="2012-08-10T08:15:00Z">
                  <w:rPr>
                    <w:rStyle w:val="Hyperlink"/>
                    <w:noProof/>
                  </w:rPr>
                </w:rPrChange>
              </w:rPr>
              <w:instrText xml:space="preserve"> </w:instrText>
            </w:r>
            <w:r w:rsidRPr="00303364">
              <w:rPr>
                <w:rFonts w:cstheme="minorHAnsi"/>
                <w:noProof/>
                <w:sz w:val="24"/>
                <w:szCs w:val="24"/>
                <w:rPrChange w:id="6245" w:author="DuyNgo" w:date="2012-08-10T08:15:00Z">
                  <w:rPr>
                    <w:noProof/>
                  </w:rPr>
                </w:rPrChange>
              </w:rPr>
              <w:instrText>HYPERLINK \l "_Toc332351387"</w:instrText>
            </w:r>
            <w:r w:rsidRPr="00303364">
              <w:rPr>
                <w:rStyle w:val="Hyperlink"/>
                <w:rFonts w:cstheme="minorHAnsi"/>
                <w:noProof/>
                <w:sz w:val="24"/>
                <w:szCs w:val="24"/>
                <w:rPrChange w:id="6246" w:author="DuyNgo" w:date="2012-08-10T08:15:00Z">
                  <w:rPr>
                    <w:rStyle w:val="Hyperlink"/>
                    <w:noProof/>
                  </w:rPr>
                </w:rPrChange>
              </w:rPr>
              <w:instrText xml:space="preserve"> </w:instrText>
            </w:r>
            <w:r w:rsidRPr="00303364">
              <w:rPr>
                <w:rStyle w:val="Hyperlink"/>
                <w:rFonts w:cstheme="minorHAnsi"/>
                <w:noProof/>
                <w:sz w:val="24"/>
                <w:szCs w:val="24"/>
                <w:rPrChange w:id="6247" w:author="DuyNgo" w:date="2012-08-10T08:15:00Z">
                  <w:rPr>
                    <w:rStyle w:val="Hyperlink"/>
                    <w:noProof/>
                  </w:rPr>
                </w:rPrChange>
              </w:rPr>
              <w:fldChar w:fldCharType="separate"/>
            </w:r>
            <w:r w:rsidRPr="00303364">
              <w:rPr>
                <w:rStyle w:val="Hyperlink"/>
                <w:rFonts w:cstheme="minorHAnsi"/>
                <w:noProof/>
                <w:sz w:val="24"/>
                <w:szCs w:val="24"/>
                <w:rPrChange w:id="6248" w:author="DuyNgo" w:date="2012-08-10T08:15:00Z">
                  <w:rPr>
                    <w:rStyle w:val="Hyperlink"/>
                    <w:rFonts w:cstheme="minorHAnsi"/>
                    <w:noProof/>
                  </w:rPr>
                </w:rPrChange>
              </w:rPr>
              <w:t>4.4</w:t>
            </w:r>
            <w:r w:rsidRPr="00303364">
              <w:rPr>
                <w:rFonts w:eastAsiaTheme="minorEastAsia" w:cstheme="minorHAnsi"/>
                <w:noProof/>
                <w:sz w:val="24"/>
                <w:szCs w:val="24"/>
                <w:lang w:eastAsia="ja-JP"/>
                <w:rPrChange w:id="6249" w:author="DuyNgo" w:date="2012-08-10T08:15:00Z">
                  <w:rPr>
                    <w:rFonts w:eastAsiaTheme="minorEastAsia"/>
                    <w:noProof/>
                    <w:lang w:eastAsia="ja-JP"/>
                  </w:rPr>
                </w:rPrChange>
              </w:rPr>
              <w:tab/>
            </w:r>
            <w:r w:rsidRPr="00303364">
              <w:rPr>
                <w:rStyle w:val="Hyperlink"/>
                <w:rFonts w:cstheme="minorHAnsi"/>
                <w:noProof/>
                <w:sz w:val="24"/>
                <w:szCs w:val="24"/>
                <w:rPrChange w:id="6250" w:author="DuyNgo" w:date="2012-08-10T08:15:00Z">
                  <w:rPr>
                    <w:rStyle w:val="Hyperlink"/>
                    <w:rFonts w:cstheme="minorHAnsi"/>
                    <w:noProof/>
                  </w:rPr>
                </w:rPrChange>
              </w:rPr>
              <w:t>Network Connection &amp; Security</w:t>
            </w:r>
            <w:r w:rsidRPr="00303364">
              <w:rPr>
                <w:rFonts w:cstheme="minorHAnsi"/>
                <w:noProof/>
                <w:webHidden/>
                <w:sz w:val="24"/>
                <w:szCs w:val="24"/>
                <w:rPrChange w:id="6251" w:author="DuyNgo" w:date="2012-08-10T08:15:00Z">
                  <w:rPr>
                    <w:noProof/>
                    <w:webHidden/>
                  </w:rPr>
                </w:rPrChange>
              </w:rPr>
              <w:tab/>
            </w:r>
            <w:r w:rsidRPr="00303364">
              <w:rPr>
                <w:rFonts w:cstheme="minorHAnsi"/>
                <w:noProof/>
                <w:webHidden/>
                <w:sz w:val="24"/>
                <w:szCs w:val="24"/>
                <w:rPrChange w:id="6252" w:author="DuyNgo" w:date="2012-08-10T08:15:00Z">
                  <w:rPr>
                    <w:noProof/>
                    <w:webHidden/>
                  </w:rPr>
                </w:rPrChange>
              </w:rPr>
              <w:fldChar w:fldCharType="begin"/>
            </w:r>
            <w:r w:rsidRPr="00303364">
              <w:rPr>
                <w:rFonts w:cstheme="minorHAnsi"/>
                <w:noProof/>
                <w:webHidden/>
                <w:sz w:val="24"/>
                <w:szCs w:val="24"/>
                <w:rPrChange w:id="6253" w:author="DuyNgo" w:date="2012-08-10T08:15:00Z">
                  <w:rPr>
                    <w:noProof/>
                    <w:webHidden/>
                  </w:rPr>
                </w:rPrChange>
              </w:rPr>
              <w:instrText xml:space="preserve"> PAGEREF _Toc332351387 \h </w:instrText>
            </w:r>
          </w:ins>
          <w:r w:rsidRPr="00303364">
            <w:rPr>
              <w:rFonts w:cstheme="minorHAnsi"/>
              <w:noProof/>
              <w:webHidden/>
              <w:sz w:val="24"/>
              <w:szCs w:val="24"/>
              <w:rPrChange w:id="6254" w:author="DuyNgo" w:date="2012-08-10T08:15:00Z">
                <w:rPr>
                  <w:rFonts w:cstheme="minorHAnsi"/>
                  <w:noProof/>
                  <w:webHidden/>
                  <w:sz w:val="24"/>
                  <w:szCs w:val="24"/>
                </w:rPr>
              </w:rPrChange>
            </w:rPr>
          </w:r>
          <w:r w:rsidRPr="00303364">
            <w:rPr>
              <w:rFonts w:cstheme="minorHAnsi"/>
              <w:noProof/>
              <w:webHidden/>
              <w:sz w:val="24"/>
              <w:szCs w:val="24"/>
              <w:rPrChange w:id="6255" w:author="DuyNgo" w:date="2012-08-10T08:15:00Z">
                <w:rPr>
                  <w:noProof/>
                  <w:webHidden/>
                </w:rPr>
              </w:rPrChange>
            </w:rPr>
            <w:fldChar w:fldCharType="separate"/>
          </w:r>
          <w:ins w:id="6256" w:author="DuyNgo" w:date="2012-08-10T08:15:00Z">
            <w:r w:rsidRPr="00303364">
              <w:rPr>
                <w:rFonts w:cstheme="minorHAnsi"/>
                <w:noProof/>
                <w:webHidden/>
                <w:sz w:val="24"/>
                <w:szCs w:val="24"/>
                <w:rPrChange w:id="6257" w:author="DuyNgo" w:date="2012-08-10T08:15:00Z">
                  <w:rPr>
                    <w:noProof/>
                    <w:webHidden/>
                  </w:rPr>
                </w:rPrChange>
              </w:rPr>
              <w:t>354</w:t>
            </w:r>
            <w:r w:rsidRPr="00303364">
              <w:rPr>
                <w:rFonts w:cstheme="minorHAnsi"/>
                <w:noProof/>
                <w:webHidden/>
                <w:sz w:val="24"/>
                <w:szCs w:val="24"/>
                <w:rPrChange w:id="6258" w:author="DuyNgo" w:date="2012-08-10T08:15:00Z">
                  <w:rPr>
                    <w:noProof/>
                    <w:webHidden/>
                  </w:rPr>
                </w:rPrChange>
              </w:rPr>
              <w:fldChar w:fldCharType="end"/>
            </w:r>
            <w:r w:rsidRPr="00303364">
              <w:rPr>
                <w:rStyle w:val="Hyperlink"/>
                <w:rFonts w:cstheme="minorHAnsi"/>
                <w:noProof/>
                <w:sz w:val="24"/>
                <w:szCs w:val="24"/>
                <w:rPrChange w:id="6259"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260" w:author="DuyNgo" w:date="2012-08-10T08:15:00Z"/>
              <w:rFonts w:eastAsiaTheme="minorEastAsia" w:cstheme="minorHAnsi"/>
              <w:noProof/>
              <w:sz w:val="24"/>
              <w:szCs w:val="24"/>
              <w:lang w:eastAsia="ja-JP"/>
              <w:rPrChange w:id="6261" w:author="DuyNgo" w:date="2012-08-10T08:15:00Z">
                <w:rPr>
                  <w:ins w:id="6262" w:author="DuyNgo" w:date="2012-08-10T08:15:00Z"/>
                  <w:rFonts w:eastAsiaTheme="minorEastAsia"/>
                  <w:noProof/>
                  <w:lang w:eastAsia="ja-JP"/>
                </w:rPr>
              </w:rPrChange>
            </w:rPr>
          </w:pPr>
          <w:ins w:id="6263" w:author="DuyNgo" w:date="2012-08-10T08:15:00Z">
            <w:r w:rsidRPr="00303364">
              <w:rPr>
                <w:rStyle w:val="Hyperlink"/>
                <w:rFonts w:cstheme="minorHAnsi"/>
                <w:noProof/>
                <w:sz w:val="24"/>
                <w:szCs w:val="24"/>
                <w:rPrChange w:id="6264" w:author="DuyNgo" w:date="2012-08-10T08:15:00Z">
                  <w:rPr>
                    <w:rStyle w:val="Hyperlink"/>
                    <w:noProof/>
                  </w:rPr>
                </w:rPrChange>
              </w:rPr>
              <w:fldChar w:fldCharType="begin"/>
            </w:r>
            <w:r w:rsidRPr="00303364">
              <w:rPr>
                <w:rStyle w:val="Hyperlink"/>
                <w:rFonts w:cstheme="minorHAnsi"/>
                <w:noProof/>
                <w:sz w:val="24"/>
                <w:szCs w:val="24"/>
                <w:rPrChange w:id="6265" w:author="DuyNgo" w:date="2012-08-10T08:15:00Z">
                  <w:rPr>
                    <w:rStyle w:val="Hyperlink"/>
                    <w:noProof/>
                  </w:rPr>
                </w:rPrChange>
              </w:rPr>
              <w:instrText xml:space="preserve"> </w:instrText>
            </w:r>
            <w:r w:rsidRPr="00303364">
              <w:rPr>
                <w:rFonts w:cstheme="minorHAnsi"/>
                <w:noProof/>
                <w:sz w:val="24"/>
                <w:szCs w:val="24"/>
                <w:rPrChange w:id="6266" w:author="DuyNgo" w:date="2012-08-10T08:15:00Z">
                  <w:rPr>
                    <w:noProof/>
                  </w:rPr>
                </w:rPrChange>
              </w:rPr>
              <w:instrText>HYPERLINK \l "_Toc332351388"</w:instrText>
            </w:r>
            <w:r w:rsidRPr="00303364">
              <w:rPr>
                <w:rStyle w:val="Hyperlink"/>
                <w:rFonts w:cstheme="minorHAnsi"/>
                <w:noProof/>
                <w:sz w:val="24"/>
                <w:szCs w:val="24"/>
                <w:rPrChange w:id="6267" w:author="DuyNgo" w:date="2012-08-10T08:15:00Z">
                  <w:rPr>
                    <w:rStyle w:val="Hyperlink"/>
                    <w:noProof/>
                  </w:rPr>
                </w:rPrChange>
              </w:rPr>
              <w:instrText xml:space="preserve"> </w:instrText>
            </w:r>
            <w:r w:rsidRPr="00303364">
              <w:rPr>
                <w:rStyle w:val="Hyperlink"/>
                <w:rFonts w:cstheme="minorHAnsi"/>
                <w:noProof/>
                <w:sz w:val="24"/>
                <w:szCs w:val="24"/>
                <w:rPrChange w:id="6268" w:author="DuyNgo" w:date="2012-08-10T08:15:00Z">
                  <w:rPr>
                    <w:rStyle w:val="Hyperlink"/>
                    <w:noProof/>
                  </w:rPr>
                </w:rPrChange>
              </w:rPr>
              <w:fldChar w:fldCharType="separate"/>
            </w:r>
            <w:r w:rsidRPr="00303364">
              <w:rPr>
                <w:rStyle w:val="Hyperlink"/>
                <w:rFonts w:cstheme="minorHAnsi"/>
                <w:noProof/>
                <w:sz w:val="24"/>
                <w:szCs w:val="24"/>
                <w:rPrChange w:id="6269" w:author="DuyNgo" w:date="2012-08-10T08:15:00Z">
                  <w:rPr>
                    <w:rStyle w:val="Hyperlink"/>
                    <w:rFonts w:cstheme="minorHAnsi"/>
                    <w:noProof/>
                  </w:rPr>
                </w:rPrChange>
              </w:rPr>
              <w:t>4.5</w:t>
            </w:r>
            <w:r w:rsidRPr="00303364">
              <w:rPr>
                <w:rFonts w:eastAsiaTheme="minorEastAsia" w:cstheme="minorHAnsi"/>
                <w:noProof/>
                <w:sz w:val="24"/>
                <w:szCs w:val="24"/>
                <w:lang w:eastAsia="ja-JP"/>
                <w:rPrChange w:id="6270" w:author="DuyNgo" w:date="2012-08-10T08:15:00Z">
                  <w:rPr>
                    <w:rFonts w:eastAsiaTheme="minorEastAsia"/>
                    <w:noProof/>
                    <w:lang w:eastAsia="ja-JP"/>
                  </w:rPr>
                </w:rPrChange>
              </w:rPr>
              <w:tab/>
            </w:r>
            <w:r w:rsidRPr="00303364">
              <w:rPr>
                <w:rStyle w:val="Hyperlink"/>
                <w:rFonts w:cstheme="minorHAnsi"/>
                <w:noProof/>
                <w:sz w:val="24"/>
                <w:szCs w:val="24"/>
                <w:rPrChange w:id="6271" w:author="DuyNgo" w:date="2012-08-10T08:15:00Z">
                  <w:rPr>
                    <w:rStyle w:val="Hyperlink"/>
                    <w:rFonts w:cstheme="minorHAnsi"/>
                    <w:noProof/>
                  </w:rPr>
                </w:rPrChange>
              </w:rPr>
              <w:t>Performance</w:t>
            </w:r>
            <w:r w:rsidRPr="00303364">
              <w:rPr>
                <w:rFonts w:cstheme="minorHAnsi"/>
                <w:noProof/>
                <w:webHidden/>
                <w:sz w:val="24"/>
                <w:szCs w:val="24"/>
                <w:rPrChange w:id="6272" w:author="DuyNgo" w:date="2012-08-10T08:15:00Z">
                  <w:rPr>
                    <w:noProof/>
                    <w:webHidden/>
                  </w:rPr>
                </w:rPrChange>
              </w:rPr>
              <w:tab/>
            </w:r>
            <w:r w:rsidRPr="00303364">
              <w:rPr>
                <w:rFonts w:cstheme="minorHAnsi"/>
                <w:noProof/>
                <w:webHidden/>
                <w:sz w:val="24"/>
                <w:szCs w:val="24"/>
                <w:rPrChange w:id="6273" w:author="DuyNgo" w:date="2012-08-10T08:15:00Z">
                  <w:rPr>
                    <w:noProof/>
                    <w:webHidden/>
                  </w:rPr>
                </w:rPrChange>
              </w:rPr>
              <w:fldChar w:fldCharType="begin"/>
            </w:r>
            <w:r w:rsidRPr="00303364">
              <w:rPr>
                <w:rFonts w:cstheme="minorHAnsi"/>
                <w:noProof/>
                <w:webHidden/>
                <w:sz w:val="24"/>
                <w:szCs w:val="24"/>
                <w:rPrChange w:id="6274" w:author="DuyNgo" w:date="2012-08-10T08:15:00Z">
                  <w:rPr>
                    <w:noProof/>
                    <w:webHidden/>
                  </w:rPr>
                </w:rPrChange>
              </w:rPr>
              <w:instrText xml:space="preserve"> PAGEREF _Toc332351388 \h </w:instrText>
            </w:r>
          </w:ins>
          <w:r w:rsidRPr="00303364">
            <w:rPr>
              <w:rFonts w:cstheme="minorHAnsi"/>
              <w:noProof/>
              <w:webHidden/>
              <w:sz w:val="24"/>
              <w:szCs w:val="24"/>
              <w:rPrChange w:id="6275" w:author="DuyNgo" w:date="2012-08-10T08:15:00Z">
                <w:rPr>
                  <w:rFonts w:cstheme="minorHAnsi"/>
                  <w:noProof/>
                  <w:webHidden/>
                  <w:sz w:val="24"/>
                  <w:szCs w:val="24"/>
                </w:rPr>
              </w:rPrChange>
            </w:rPr>
          </w:r>
          <w:r w:rsidRPr="00303364">
            <w:rPr>
              <w:rFonts w:cstheme="minorHAnsi"/>
              <w:noProof/>
              <w:webHidden/>
              <w:sz w:val="24"/>
              <w:szCs w:val="24"/>
              <w:rPrChange w:id="6276" w:author="DuyNgo" w:date="2012-08-10T08:15:00Z">
                <w:rPr>
                  <w:noProof/>
                  <w:webHidden/>
                </w:rPr>
              </w:rPrChange>
            </w:rPr>
            <w:fldChar w:fldCharType="separate"/>
          </w:r>
          <w:ins w:id="6277" w:author="DuyNgo" w:date="2012-08-10T08:15:00Z">
            <w:r w:rsidRPr="00303364">
              <w:rPr>
                <w:rFonts w:cstheme="minorHAnsi"/>
                <w:noProof/>
                <w:webHidden/>
                <w:sz w:val="24"/>
                <w:szCs w:val="24"/>
                <w:rPrChange w:id="6278" w:author="DuyNgo" w:date="2012-08-10T08:15:00Z">
                  <w:rPr>
                    <w:noProof/>
                    <w:webHidden/>
                  </w:rPr>
                </w:rPrChange>
              </w:rPr>
              <w:t>354</w:t>
            </w:r>
            <w:r w:rsidRPr="00303364">
              <w:rPr>
                <w:rFonts w:cstheme="minorHAnsi"/>
                <w:noProof/>
                <w:webHidden/>
                <w:sz w:val="24"/>
                <w:szCs w:val="24"/>
                <w:rPrChange w:id="6279" w:author="DuyNgo" w:date="2012-08-10T08:15:00Z">
                  <w:rPr>
                    <w:noProof/>
                    <w:webHidden/>
                  </w:rPr>
                </w:rPrChange>
              </w:rPr>
              <w:fldChar w:fldCharType="end"/>
            </w:r>
            <w:r w:rsidRPr="00303364">
              <w:rPr>
                <w:rStyle w:val="Hyperlink"/>
                <w:rFonts w:cstheme="minorHAnsi"/>
                <w:noProof/>
                <w:sz w:val="24"/>
                <w:szCs w:val="24"/>
                <w:rPrChange w:id="6280"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6281" w:author="DuyNgo" w:date="2012-08-10T08:15:00Z"/>
              <w:rFonts w:eastAsiaTheme="minorEastAsia" w:cstheme="minorHAnsi"/>
              <w:noProof/>
              <w:sz w:val="24"/>
              <w:szCs w:val="24"/>
              <w:lang w:eastAsia="ja-JP"/>
              <w:rPrChange w:id="6282" w:author="DuyNgo" w:date="2012-08-10T08:15:00Z">
                <w:rPr>
                  <w:ins w:id="6283" w:author="DuyNgo" w:date="2012-08-10T08:15:00Z"/>
                  <w:rFonts w:eastAsiaTheme="minorEastAsia"/>
                  <w:noProof/>
                  <w:lang w:eastAsia="ja-JP"/>
                </w:rPr>
              </w:rPrChange>
            </w:rPr>
          </w:pPr>
          <w:ins w:id="6284" w:author="DuyNgo" w:date="2012-08-10T08:15:00Z">
            <w:r w:rsidRPr="00303364">
              <w:rPr>
                <w:rStyle w:val="Hyperlink"/>
                <w:rFonts w:cstheme="minorHAnsi"/>
                <w:noProof/>
                <w:sz w:val="24"/>
                <w:szCs w:val="24"/>
                <w:rPrChange w:id="6285" w:author="DuyNgo" w:date="2012-08-10T08:15:00Z">
                  <w:rPr>
                    <w:rStyle w:val="Hyperlink"/>
                    <w:noProof/>
                  </w:rPr>
                </w:rPrChange>
              </w:rPr>
              <w:fldChar w:fldCharType="begin"/>
            </w:r>
            <w:r w:rsidRPr="00303364">
              <w:rPr>
                <w:rStyle w:val="Hyperlink"/>
                <w:rFonts w:cstheme="minorHAnsi"/>
                <w:noProof/>
                <w:sz w:val="24"/>
                <w:szCs w:val="24"/>
                <w:rPrChange w:id="6286" w:author="DuyNgo" w:date="2012-08-10T08:15:00Z">
                  <w:rPr>
                    <w:rStyle w:val="Hyperlink"/>
                    <w:noProof/>
                  </w:rPr>
                </w:rPrChange>
              </w:rPr>
              <w:instrText xml:space="preserve"> </w:instrText>
            </w:r>
            <w:r w:rsidRPr="00303364">
              <w:rPr>
                <w:rFonts w:cstheme="minorHAnsi"/>
                <w:noProof/>
                <w:sz w:val="24"/>
                <w:szCs w:val="24"/>
                <w:rPrChange w:id="6287" w:author="DuyNgo" w:date="2012-08-10T08:15:00Z">
                  <w:rPr>
                    <w:noProof/>
                  </w:rPr>
                </w:rPrChange>
              </w:rPr>
              <w:instrText>HYPERLINK \l "_Toc332351389"</w:instrText>
            </w:r>
            <w:r w:rsidRPr="00303364">
              <w:rPr>
                <w:rStyle w:val="Hyperlink"/>
                <w:rFonts w:cstheme="minorHAnsi"/>
                <w:noProof/>
                <w:sz w:val="24"/>
                <w:szCs w:val="24"/>
                <w:rPrChange w:id="6288" w:author="DuyNgo" w:date="2012-08-10T08:15:00Z">
                  <w:rPr>
                    <w:rStyle w:val="Hyperlink"/>
                    <w:noProof/>
                  </w:rPr>
                </w:rPrChange>
              </w:rPr>
              <w:instrText xml:space="preserve"> </w:instrText>
            </w:r>
            <w:r w:rsidRPr="00303364">
              <w:rPr>
                <w:rStyle w:val="Hyperlink"/>
                <w:rFonts w:cstheme="minorHAnsi"/>
                <w:noProof/>
                <w:sz w:val="24"/>
                <w:szCs w:val="24"/>
                <w:rPrChange w:id="6289" w:author="DuyNgo" w:date="2012-08-10T08:15:00Z">
                  <w:rPr>
                    <w:rStyle w:val="Hyperlink"/>
                    <w:noProof/>
                  </w:rPr>
                </w:rPrChange>
              </w:rPr>
              <w:fldChar w:fldCharType="separate"/>
            </w:r>
            <w:r w:rsidRPr="00303364">
              <w:rPr>
                <w:rStyle w:val="Hyperlink"/>
                <w:rFonts w:cstheme="minorHAnsi"/>
                <w:noProof/>
                <w:sz w:val="24"/>
                <w:szCs w:val="24"/>
                <w:rPrChange w:id="6290" w:author="DuyNgo" w:date="2012-08-10T08:15:00Z">
                  <w:rPr>
                    <w:rStyle w:val="Hyperlink"/>
                    <w:rFonts w:cstheme="minorHAnsi"/>
                    <w:noProof/>
                  </w:rPr>
                </w:rPrChange>
              </w:rPr>
              <w:t>5.</w:t>
            </w:r>
            <w:r w:rsidRPr="00303364">
              <w:rPr>
                <w:rFonts w:eastAsiaTheme="minorEastAsia" w:cstheme="minorHAnsi"/>
                <w:noProof/>
                <w:sz w:val="24"/>
                <w:szCs w:val="24"/>
                <w:lang w:eastAsia="ja-JP"/>
                <w:rPrChange w:id="6291" w:author="DuyNgo" w:date="2012-08-10T08:15:00Z">
                  <w:rPr>
                    <w:rFonts w:eastAsiaTheme="minorEastAsia"/>
                    <w:noProof/>
                    <w:lang w:eastAsia="ja-JP"/>
                  </w:rPr>
                </w:rPrChange>
              </w:rPr>
              <w:tab/>
            </w:r>
            <w:r w:rsidRPr="00303364">
              <w:rPr>
                <w:rStyle w:val="Hyperlink"/>
                <w:rFonts w:cstheme="minorHAnsi"/>
                <w:noProof/>
                <w:sz w:val="24"/>
                <w:szCs w:val="24"/>
                <w:rPrChange w:id="6292" w:author="DuyNgo" w:date="2012-08-10T08:15:00Z">
                  <w:rPr>
                    <w:rStyle w:val="Hyperlink"/>
                    <w:rFonts w:cstheme="minorHAnsi"/>
                    <w:noProof/>
                  </w:rPr>
                </w:rPrChange>
              </w:rPr>
              <w:t>Test Case</w:t>
            </w:r>
            <w:r w:rsidRPr="00303364">
              <w:rPr>
                <w:rFonts w:cstheme="minorHAnsi"/>
                <w:noProof/>
                <w:webHidden/>
                <w:sz w:val="24"/>
                <w:szCs w:val="24"/>
                <w:rPrChange w:id="6293" w:author="DuyNgo" w:date="2012-08-10T08:15:00Z">
                  <w:rPr>
                    <w:noProof/>
                    <w:webHidden/>
                  </w:rPr>
                </w:rPrChange>
              </w:rPr>
              <w:tab/>
            </w:r>
            <w:r w:rsidRPr="00303364">
              <w:rPr>
                <w:rFonts w:cstheme="minorHAnsi"/>
                <w:noProof/>
                <w:webHidden/>
                <w:sz w:val="24"/>
                <w:szCs w:val="24"/>
                <w:rPrChange w:id="6294" w:author="DuyNgo" w:date="2012-08-10T08:15:00Z">
                  <w:rPr>
                    <w:noProof/>
                    <w:webHidden/>
                  </w:rPr>
                </w:rPrChange>
              </w:rPr>
              <w:fldChar w:fldCharType="begin"/>
            </w:r>
            <w:r w:rsidRPr="00303364">
              <w:rPr>
                <w:rFonts w:cstheme="minorHAnsi"/>
                <w:noProof/>
                <w:webHidden/>
                <w:sz w:val="24"/>
                <w:szCs w:val="24"/>
                <w:rPrChange w:id="6295" w:author="DuyNgo" w:date="2012-08-10T08:15:00Z">
                  <w:rPr>
                    <w:noProof/>
                    <w:webHidden/>
                  </w:rPr>
                </w:rPrChange>
              </w:rPr>
              <w:instrText xml:space="preserve"> PAGEREF _Toc332351389 \h </w:instrText>
            </w:r>
          </w:ins>
          <w:r w:rsidRPr="00303364">
            <w:rPr>
              <w:rFonts w:cstheme="minorHAnsi"/>
              <w:noProof/>
              <w:webHidden/>
              <w:sz w:val="24"/>
              <w:szCs w:val="24"/>
              <w:rPrChange w:id="6296" w:author="DuyNgo" w:date="2012-08-10T08:15:00Z">
                <w:rPr>
                  <w:rFonts w:cstheme="minorHAnsi"/>
                  <w:noProof/>
                  <w:webHidden/>
                  <w:sz w:val="24"/>
                  <w:szCs w:val="24"/>
                </w:rPr>
              </w:rPrChange>
            </w:rPr>
          </w:r>
          <w:r w:rsidRPr="00303364">
            <w:rPr>
              <w:rFonts w:cstheme="minorHAnsi"/>
              <w:noProof/>
              <w:webHidden/>
              <w:sz w:val="24"/>
              <w:szCs w:val="24"/>
              <w:rPrChange w:id="6297" w:author="DuyNgo" w:date="2012-08-10T08:15:00Z">
                <w:rPr>
                  <w:noProof/>
                  <w:webHidden/>
                </w:rPr>
              </w:rPrChange>
            </w:rPr>
            <w:fldChar w:fldCharType="separate"/>
          </w:r>
          <w:ins w:id="6298" w:author="DuyNgo" w:date="2012-08-10T08:15:00Z">
            <w:r w:rsidRPr="00303364">
              <w:rPr>
                <w:rFonts w:cstheme="minorHAnsi"/>
                <w:noProof/>
                <w:webHidden/>
                <w:sz w:val="24"/>
                <w:szCs w:val="24"/>
                <w:rPrChange w:id="6299" w:author="DuyNgo" w:date="2012-08-10T08:15:00Z">
                  <w:rPr>
                    <w:noProof/>
                    <w:webHidden/>
                  </w:rPr>
                </w:rPrChange>
              </w:rPr>
              <w:t>354</w:t>
            </w:r>
            <w:r w:rsidRPr="00303364">
              <w:rPr>
                <w:rFonts w:cstheme="minorHAnsi"/>
                <w:noProof/>
                <w:webHidden/>
                <w:sz w:val="24"/>
                <w:szCs w:val="24"/>
                <w:rPrChange w:id="6300" w:author="DuyNgo" w:date="2012-08-10T08:15:00Z">
                  <w:rPr>
                    <w:noProof/>
                    <w:webHidden/>
                  </w:rPr>
                </w:rPrChange>
              </w:rPr>
              <w:fldChar w:fldCharType="end"/>
            </w:r>
            <w:r w:rsidRPr="00303364">
              <w:rPr>
                <w:rStyle w:val="Hyperlink"/>
                <w:rFonts w:cstheme="minorHAnsi"/>
                <w:noProof/>
                <w:sz w:val="24"/>
                <w:szCs w:val="24"/>
                <w:rPrChange w:id="6301"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302" w:author="DuyNgo" w:date="2012-08-10T08:15:00Z"/>
              <w:rFonts w:eastAsiaTheme="minorEastAsia" w:cstheme="minorHAnsi"/>
              <w:noProof/>
              <w:sz w:val="24"/>
              <w:szCs w:val="24"/>
              <w:lang w:eastAsia="ja-JP"/>
              <w:rPrChange w:id="6303" w:author="DuyNgo" w:date="2012-08-10T08:15:00Z">
                <w:rPr>
                  <w:ins w:id="6304" w:author="DuyNgo" w:date="2012-08-10T08:15:00Z"/>
                  <w:rFonts w:eastAsiaTheme="minorEastAsia"/>
                  <w:noProof/>
                  <w:lang w:eastAsia="ja-JP"/>
                </w:rPr>
              </w:rPrChange>
            </w:rPr>
          </w:pPr>
          <w:ins w:id="6305" w:author="DuyNgo" w:date="2012-08-10T08:15:00Z">
            <w:r w:rsidRPr="00303364">
              <w:rPr>
                <w:rStyle w:val="Hyperlink"/>
                <w:rFonts w:cstheme="minorHAnsi"/>
                <w:noProof/>
                <w:sz w:val="24"/>
                <w:szCs w:val="24"/>
                <w:rPrChange w:id="6306" w:author="DuyNgo" w:date="2012-08-10T08:15:00Z">
                  <w:rPr>
                    <w:rStyle w:val="Hyperlink"/>
                    <w:noProof/>
                  </w:rPr>
                </w:rPrChange>
              </w:rPr>
              <w:fldChar w:fldCharType="begin"/>
            </w:r>
            <w:r w:rsidRPr="00303364">
              <w:rPr>
                <w:rStyle w:val="Hyperlink"/>
                <w:rFonts w:cstheme="minorHAnsi"/>
                <w:noProof/>
                <w:sz w:val="24"/>
                <w:szCs w:val="24"/>
                <w:rPrChange w:id="6307" w:author="DuyNgo" w:date="2012-08-10T08:15:00Z">
                  <w:rPr>
                    <w:rStyle w:val="Hyperlink"/>
                    <w:noProof/>
                  </w:rPr>
                </w:rPrChange>
              </w:rPr>
              <w:instrText xml:space="preserve"> </w:instrText>
            </w:r>
            <w:r w:rsidRPr="00303364">
              <w:rPr>
                <w:rFonts w:cstheme="minorHAnsi"/>
                <w:noProof/>
                <w:sz w:val="24"/>
                <w:szCs w:val="24"/>
                <w:rPrChange w:id="6308" w:author="DuyNgo" w:date="2012-08-10T08:15:00Z">
                  <w:rPr>
                    <w:noProof/>
                  </w:rPr>
                </w:rPrChange>
              </w:rPr>
              <w:instrText>HYPERLINK \l "_Toc332351390"</w:instrText>
            </w:r>
            <w:r w:rsidRPr="00303364">
              <w:rPr>
                <w:rStyle w:val="Hyperlink"/>
                <w:rFonts w:cstheme="minorHAnsi"/>
                <w:noProof/>
                <w:sz w:val="24"/>
                <w:szCs w:val="24"/>
                <w:rPrChange w:id="6309" w:author="DuyNgo" w:date="2012-08-10T08:15:00Z">
                  <w:rPr>
                    <w:rStyle w:val="Hyperlink"/>
                    <w:noProof/>
                  </w:rPr>
                </w:rPrChange>
              </w:rPr>
              <w:instrText xml:space="preserve"> </w:instrText>
            </w:r>
            <w:r w:rsidRPr="00303364">
              <w:rPr>
                <w:rStyle w:val="Hyperlink"/>
                <w:rFonts w:cstheme="minorHAnsi"/>
                <w:noProof/>
                <w:sz w:val="24"/>
                <w:szCs w:val="24"/>
                <w:rPrChange w:id="6310" w:author="DuyNgo" w:date="2012-08-10T08:15:00Z">
                  <w:rPr>
                    <w:rStyle w:val="Hyperlink"/>
                    <w:noProof/>
                  </w:rPr>
                </w:rPrChange>
              </w:rPr>
              <w:fldChar w:fldCharType="separate"/>
            </w:r>
            <w:r w:rsidRPr="00303364">
              <w:rPr>
                <w:rStyle w:val="Hyperlink"/>
                <w:rFonts w:cstheme="minorHAnsi"/>
                <w:noProof/>
                <w:sz w:val="24"/>
                <w:szCs w:val="24"/>
                <w:rPrChange w:id="6311" w:author="DuyNgo" w:date="2012-08-10T08:15:00Z">
                  <w:rPr>
                    <w:rStyle w:val="Hyperlink"/>
                    <w:rFonts w:cstheme="minorHAnsi"/>
                    <w:noProof/>
                  </w:rPr>
                </w:rPrChange>
              </w:rPr>
              <w:t>5.1</w:t>
            </w:r>
            <w:r w:rsidRPr="00303364">
              <w:rPr>
                <w:rFonts w:eastAsiaTheme="minorEastAsia" w:cstheme="minorHAnsi"/>
                <w:noProof/>
                <w:sz w:val="24"/>
                <w:szCs w:val="24"/>
                <w:lang w:eastAsia="ja-JP"/>
                <w:rPrChange w:id="6312" w:author="DuyNgo" w:date="2012-08-10T08:15:00Z">
                  <w:rPr>
                    <w:rFonts w:eastAsiaTheme="minorEastAsia"/>
                    <w:noProof/>
                    <w:lang w:eastAsia="ja-JP"/>
                  </w:rPr>
                </w:rPrChange>
              </w:rPr>
              <w:tab/>
            </w:r>
            <w:r w:rsidRPr="00303364">
              <w:rPr>
                <w:rStyle w:val="Hyperlink"/>
                <w:rFonts w:cstheme="minorHAnsi"/>
                <w:noProof/>
                <w:sz w:val="24"/>
                <w:szCs w:val="24"/>
                <w:rPrChange w:id="6313" w:author="DuyNgo" w:date="2012-08-10T08:15:00Z">
                  <w:rPr>
                    <w:rStyle w:val="Hyperlink"/>
                    <w:rFonts w:cstheme="minorHAnsi"/>
                    <w:noProof/>
                  </w:rPr>
                </w:rPrChange>
              </w:rPr>
              <w:t>Project Eye</w:t>
            </w:r>
            <w:r w:rsidRPr="00303364">
              <w:rPr>
                <w:rFonts w:cstheme="minorHAnsi"/>
                <w:noProof/>
                <w:webHidden/>
                <w:sz w:val="24"/>
                <w:szCs w:val="24"/>
                <w:rPrChange w:id="6314" w:author="DuyNgo" w:date="2012-08-10T08:15:00Z">
                  <w:rPr>
                    <w:noProof/>
                    <w:webHidden/>
                  </w:rPr>
                </w:rPrChange>
              </w:rPr>
              <w:tab/>
            </w:r>
            <w:r w:rsidRPr="00303364">
              <w:rPr>
                <w:rFonts w:cstheme="minorHAnsi"/>
                <w:noProof/>
                <w:webHidden/>
                <w:sz w:val="24"/>
                <w:szCs w:val="24"/>
                <w:rPrChange w:id="6315" w:author="DuyNgo" w:date="2012-08-10T08:15:00Z">
                  <w:rPr>
                    <w:noProof/>
                    <w:webHidden/>
                  </w:rPr>
                </w:rPrChange>
              </w:rPr>
              <w:fldChar w:fldCharType="begin"/>
            </w:r>
            <w:r w:rsidRPr="00303364">
              <w:rPr>
                <w:rFonts w:cstheme="minorHAnsi"/>
                <w:noProof/>
                <w:webHidden/>
                <w:sz w:val="24"/>
                <w:szCs w:val="24"/>
                <w:rPrChange w:id="6316" w:author="DuyNgo" w:date="2012-08-10T08:15:00Z">
                  <w:rPr>
                    <w:noProof/>
                    <w:webHidden/>
                  </w:rPr>
                </w:rPrChange>
              </w:rPr>
              <w:instrText xml:space="preserve"> PAGEREF _Toc332351390 \h </w:instrText>
            </w:r>
          </w:ins>
          <w:r w:rsidRPr="00303364">
            <w:rPr>
              <w:rFonts w:cstheme="minorHAnsi"/>
              <w:noProof/>
              <w:webHidden/>
              <w:sz w:val="24"/>
              <w:szCs w:val="24"/>
              <w:rPrChange w:id="6317" w:author="DuyNgo" w:date="2012-08-10T08:15:00Z">
                <w:rPr>
                  <w:rFonts w:cstheme="minorHAnsi"/>
                  <w:noProof/>
                  <w:webHidden/>
                  <w:sz w:val="24"/>
                  <w:szCs w:val="24"/>
                </w:rPr>
              </w:rPrChange>
            </w:rPr>
          </w:r>
          <w:r w:rsidRPr="00303364">
            <w:rPr>
              <w:rFonts w:cstheme="minorHAnsi"/>
              <w:noProof/>
              <w:webHidden/>
              <w:sz w:val="24"/>
              <w:szCs w:val="24"/>
              <w:rPrChange w:id="6318" w:author="DuyNgo" w:date="2012-08-10T08:15:00Z">
                <w:rPr>
                  <w:noProof/>
                  <w:webHidden/>
                </w:rPr>
              </w:rPrChange>
            </w:rPr>
            <w:fldChar w:fldCharType="separate"/>
          </w:r>
          <w:ins w:id="6319" w:author="DuyNgo" w:date="2012-08-10T08:15:00Z">
            <w:r w:rsidRPr="00303364">
              <w:rPr>
                <w:rFonts w:cstheme="minorHAnsi"/>
                <w:noProof/>
                <w:webHidden/>
                <w:sz w:val="24"/>
                <w:szCs w:val="24"/>
                <w:rPrChange w:id="6320" w:author="DuyNgo" w:date="2012-08-10T08:15:00Z">
                  <w:rPr>
                    <w:noProof/>
                    <w:webHidden/>
                  </w:rPr>
                </w:rPrChange>
              </w:rPr>
              <w:t>355</w:t>
            </w:r>
            <w:r w:rsidRPr="00303364">
              <w:rPr>
                <w:rFonts w:cstheme="minorHAnsi"/>
                <w:noProof/>
                <w:webHidden/>
                <w:sz w:val="24"/>
                <w:szCs w:val="24"/>
                <w:rPrChange w:id="6321" w:author="DuyNgo" w:date="2012-08-10T08:15:00Z">
                  <w:rPr>
                    <w:noProof/>
                    <w:webHidden/>
                  </w:rPr>
                </w:rPrChange>
              </w:rPr>
              <w:fldChar w:fldCharType="end"/>
            </w:r>
            <w:r w:rsidRPr="00303364">
              <w:rPr>
                <w:rStyle w:val="Hyperlink"/>
                <w:rFonts w:cstheme="minorHAnsi"/>
                <w:noProof/>
                <w:sz w:val="24"/>
                <w:szCs w:val="24"/>
                <w:rPrChange w:id="6322" w:author="DuyNgo" w:date="2012-08-10T08:15:00Z">
                  <w:rPr>
                    <w:rStyle w:val="Hyperlink"/>
                    <w:noProof/>
                  </w:rPr>
                </w:rPrChange>
              </w:rPr>
              <w:fldChar w:fldCharType="end"/>
            </w:r>
          </w:ins>
        </w:p>
        <w:p w:rsidR="00303364" w:rsidRPr="00303364" w:rsidRDefault="00303364">
          <w:pPr>
            <w:pStyle w:val="TOC4"/>
            <w:tabs>
              <w:tab w:val="right" w:leader="dot" w:pos="8778"/>
            </w:tabs>
            <w:rPr>
              <w:ins w:id="6323" w:author="DuyNgo" w:date="2012-08-10T08:15:00Z"/>
              <w:rFonts w:cstheme="minorHAnsi"/>
              <w:noProof/>
              <w:sz w:val="24"/>
              <w:szCs w:val="24"/>
              <w:lang w:eastAsia="ja-JP"/>
              <w:rPrChange w:id="6324" w:author="DuyNgo" w:date="2012-08-10T08:15:00Z">
                <w:rPr>
                  <w:ins w:id="6325" w:author="DuyNgo" w:date="2012-08-10T08:15:00Z"/>
                  <w:noProof/>
                  <w:lang w:eastAsia="ja-JP"/>
                </w:rPr>
              </w:rPrChange>
            </w:rPr>
          </w:pPr>
          <w:ins w:id="6326" w:author="DuyNgo" w:date="2012-08-10T08:15:00Z">
            <w:r w:rsidRPr="00303364">
              <w:rPr>
                <w:rStyle w:val="Hyperlink"/>
                <w:rFonts w:cstheme="minorHAnsi"/>
                <w:noProof/>
                <w:sz w:val="24"/>
                <w:szCs w:val="24"/>
                <w:rPrChange w:id="6327" w:author="DuyNgo" w:date="2012-08-10T08:15:00Z">
                  <w:rPr>
                    <w:rStyle w:val="Hyperlink"/>
                    <w:rFonts w:eastAsiaTheme="minorHAnsi"/>
                    <w:noProof/>
                  </w:rPr>
                </w:rPrChange>
              </w:rPr>
              <w:fldChar w:fldCharType="begin"/>
            </w:r>
            <w:r w:rsidRPr="00303364">
              <w:rPr>
                <w:rStyle w:val="Hyperlink"/>
                <w:rFonts w:cstheme="minorHAnsi"/>
                <w:noProof/>
                <w:sz w:val="24"/>
                <w:szCs w:val="24"/>
                <w:rPrChange w:id="6328" w:author="DuyNgo" w:date="2012-08-10T08:15:00Z">
                  <w:rPr>
                    <w:rStyle w:val="Hyperlink"/>
                    <w:rFonts w:eastAsiaTheme="minorHAnsi"/>
                    <w:noProof/>
                  </w:rPr>
                </w:rPrChange>
              </w:rPr>
              <w:instrText xml:space="preserve"> </w:instrText>
            </w:r>
            <w:r w:rsidRPr="00303364">
              <w:rPr>
                <w:rFonts w:cstheme="minorHAnsi"/>
                <w:noProof/>
                <w:sz w:val="24"/>
                <w:szCs w:val="24"/>
                <w:rPrChange w:id="6329" w:author="DuyNgo" w:date="2012-08-10T08:15:00Z">
                  <w:rPr>
                    <w:rFonts w:eastAsiaTheme="minorHAnsi"/>
                    <w:noProof/>
                  </w:rPr>
                </w:rPrChange>
              </w:rPr>
              <w:instrText>HYPERLINK \l "_Toc332351391"</w:instrText>
            </w:r>
            <w:r w:rsidRPr="00303364">
              <w:rPr>
                <w:rStyle w:val="Hyperlink"/>
                <w:rFonts w:cstheme="minorHAnsi"/>
                <w:noProof/>
                <w:sz w:val="24"/>
                <w:szCs w:val="24"/>
                <w:rPrChange w:id="633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33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332" w:author="DuyNgo" w:date="2012-08-10T08:15:00Z">
                  <w:rPr>
                    <w:rStyle w:val="Hyperlink"/>
                    <w:rFonts w:eastAsiaTheme="minorHAnsi" w:cstheme="minorHAnsi"/>
                    <w:noProof/>
                  </w:rPr>
                </w:rPrChange>
              </w:rPr>
              <w:t>5.1.1 Check view project list</w:t>
            </w:r>
            <w:r w:rsidRPr="00303364">
              <w:rPr>
                <w:rFonts w:cstheme="minorHAnsi"/>
                <w:noProof/>
                <w:webHidden/>
                <w:sz w:val="24"/>
                <w:szCs w:val="24"/>
                <w:rPrChange w:id="6333" w:author="DuyNgo" w:date="2012-08-10T08:15:00Z">
                  <w:rPr>
                    <w:rFonts w:eastAsiaTheme="minorHAnsi"/>
                    <w:noProof/>
                    <w:webHidden/>
                  </w:rPr>
                </w:rPrChange>
              </w:rPr>
              <w:tab/>
            </w:r>
            <w:r w:rsidRPr="00303364">
              <w:rPr>
                <w:rFonts w:cstheme="minorHAnsi"/>
                <w:noProof/>
                <w:webHidden/>
                <w:sz w:val="24"/>
                <w:szCs w:val="24"/>
                <w:rPrChange w:id="6334" w:author="DuyNgo" w:date="2012-08-10T08:15:00Z">
                  <w:rPr>
                    <w:rFonts w:eastAsiaTheme="minorHAnsi"/>
                    <w:noProof/>
                    <w:webHidden/>
                  </w:rPr>
                </w:rPrChange>
              </w:rPr>
              <w:fldChar w:fldCharType="begin"/>
            </w:r>
            <w:r w:rsidRPr="00303364">
              <w:rPr>
                <w:rFonts w:cstheme="minorHAnsi"/>
                <w:noProof/>
                <w:webHidden/>
                <w:sz w:val="24"/>
                <w:szCs w:val="24"/>
                <w:rPrChange w:id="6335" w:author="DuyNgo" w:date="2012-08-10T08:15:00Z">
                  <w:rPr>
                    <w:rFonts w:eastAsiaTheme="minorHAnsi"/>
                    <w:noProof/>
                    <w:webHidden/>
                  </w:rPr>
                </w:rPrChange>
              </w:rPr>
              <w:instrText xml:space="preserve"> PAGEREF _Toc332351391 \h </w:instrText>
            </w:r>
          </w:ins>
          <w:r w:rsidRPr="00303364">
            <w:rPr>
              <w:rFonts w:cstheme="minorHAnsi"/>
              <w:noProof/>
              <w:webHidden/>
              <w:sz w:val="24"/>
              <w:szCs w:val="24"/>
              <w:rPrChange w:id="6336" w:author="DuyNgo" w:date="2012-08-10T08:15:00Z">
                <w:rPr>
                  <w:rFonts w:cstheme="minorHAnsi"/>
                  <w:noProof/>
                  <w:webHidden/>
                  <w:sz w:val="24"/>
                  <w:szCs w:val="24"/>
                </w:rPr>
              </w:rPrChange>
            </w:rPr>
          </w:r>
          <w:r w:rsidRPr="00303364">
            <w:rPr>
              <w:rFonts w:cstheme="minorHAnsi"/>
              <w:noProof/>
              <w:webHidden/>
              <w:sz w:val="24"/>
              <w:szCs w:val="24"/>
              <w:rPrChange w:id="6337" w:author="DuyNgo" w:date="2012-08-10T08:15:00Z">
                <w:rPr>
                  <w:rFonts w:eastAsiaTheme="minorHAnsi"/>
                  <w:noProof/>
                  <w:webHidden/>
                </w:rPr>
              </w:rPrChange>
            </w:rPr>
            <w:fldChar w:fldCharType="separate"/>
          </w:r>
          <w:ins w:id="6338" w:author="DuyNgo" w:date="2012-08-10T08:15:00Z">
            <w:r w:rsidRPr="00303364">
              <w:rPr>
                <w:rFonts w:cstheme="minorHAnsi"/>
                <w:noProof/>
                <w:webHidden/>
                <w:sz w:val="24"/>
                <w:szCs w:val="24"/>
                <w:rPrChange w:id="6339" w:author="DuyNgo" w:date="2012-08-10T08:15:00Z">
                  <w:rPr>
                    <w:rFonts w:eastAsiaTheme="minorHAnsi"/>
                    <w:noProof/>
                    <w:webHidden/>
                  </w:rPr>
                </w:rPrChange>
              </w:rPr>
              <w:t>355</w:t>
            </w:r>
            <w:r w:rsidRPr="00303364">
              <w:rPr>
                <w:rFonts w:cstheme="minorHAnsi"/>
                <w:noProof/>
                <w:webHidden/>
                <w:sz w:val="24"/>
                <w:szCs w:val="24"/>
                <w:rPrChange w:id="6340" w:author="DuyNgo" w:date="2012-08-10T08:15:00Z">
                  <w:rPr>
                    <w:rFonts w:eastAsiaTheme="minorHAnsi"/>
                    <w:noProof/>
                    <w:webHidden/>
                  </w:rPr>
                </w:rPrChange>
              </w:rPr>
              <w:fldChar w:fldCharType="end"/>
            </w:r>
            <w:r w:rsidRPr="00303364">
              <w:rPr>
                <w:rStyle w:val="Hyperlink"/>
                <w:rFonts w:cstheme="minorHAnsi"/>
                <w:noProof/>
                <w:sz w:val="24"/>
                <w:szCs w:val="24"/>
                <w:rPrChange w:id="634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342" w:author="DuyNgo" w:date="2012-08-10T08:15:00Z"/>
              <w:rFonts w:cstheme="minorHAnsi"/>
              <w:noProof/>
              <w:sz w:val="24"/>
              <w:szCs w:val="24"/>
              <w:lang w:eastAsia="ja-JP"/>
              <w:rPrChange w:id="6343" w:author="DuyNgo" w:date="2012-08-10T08:15:00Z">
                <w:rPr>
                  <w:ins w:id="6344" w:author="DuyNgo" w:date="2012-08-10T08:15:00Z"/>
                  <w:noProof/>
                  <w:lang w:eastAsia="ja-JP"/>
                </w:rPr>
              </w:rPrChange>
            </w:rPr>
          </w:pPr>
          <w:ins w:id="6345" w:author="DuyNgo" w:date="2012-08-10T08:15:00Z">
            <w:r w:rsidRPr="00303364">
              <w:rPr>
                <w:rStyle w:val="Hyperlink"/>
                <w:rFonts w:cstheme="minorHAnsi"/>
                <w:noProof/>
                <w:sz w:val="24"/>
                <w:szCs w:val="24"/>
                <w:rPrChange w:id="6346" w:author="DuyNgo" w:date="2012-08-10T08:15:00Z">
                  <w:rPr>
                    <w:rStyle w:val="Hyperlink"/>
                    <w:rFonts w:eastAsiaTheme="minorHAnsi"/>
                    <w:noProof/>
                  </w:rPr>
                </w:rPrChange>
              </w:rPr>
              <w:fldChar w:fldCharType="begin"/>
            </w:r>
            <w:r w:rsidRPr="00303364">
              <w:rPr>
                <w:rStyle w:val="Hyperlink"/>
                <w:rFonts w:cstheme="minorHAnsi"/>
                <w:noProof/>
                <w:sz w:val="24"/>
                <w:szCs w:val="24"/>
                <w:rPrChange w:id="6347" w:author="DuyNgo" w:date="2012-08-10T08:15:00Z">
                  <w:rPr>
                    <w:rStyle w:val="Hyperlink"/>
                    <w:rFonts w:eastAsiaTheme="minorHAnsi"/>
                    <w:noProof/>
                  </w:rPr>
                </w:rPrChange>
              </w:rPr>
              <w:instrText xml:space="preserve"> </w:instrText>
            </w:r>
            <w:r w:rsidRPr="00303364">
              <w:rPr>
                <w:rFonts w:cstheme="minorHAnsi"/>
                <w:noProof/>
                <w:sz w:val="24"/>
                <w:szCs w:val="24"/>
                <w:rPrChange w:id="6348" w:author="DuyNgo" w:date="2012-08-10T08:15:00Z">
                  <w:rPr>
                    <w:rFonts w:eastAsiaTheme="minorHAnsi"/>
                    <w:noProof/>
                  </w:rPr>
                </w:rPrChange>
              </w:rPr>
              <w:instrText>HYPERLINK \l "_Toc332351392"</w:instrText>
            </w:r>
            <w:r w:rsidRPr="00303364">
              <w:rPr>
                <w:rStyle w:val="Hyperlink"/>
                <w:rFonts w:cstheme="minorHAnsi"/>
                <w:noProof/>
                <w:sz w:val="24"/>
                <w:szCs w:val="24"/>
                <w:rPrChange w:id="634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35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351" w:author="DuyNgo" w:date="2012-08-10T08:15:00Z">
                  <w:rPr>
                    <w:rStyle w:val="Hyperlink"/>
                    <w:rFonts w:eastAsiaTheme="minorHAnsi" w:cstheme="minorHAnsi"/>
                    <w:noProof/>
                  </w:rPr>
                </w:rPrChange>
              </w:rPr>
              <w:t>5.1.2 Create project</w:t>
            </w:r>
            <w:r w:rsidRPr="00303364">
              <w:rPr>
                <w:rFonts w:cstheme="minorHAnsi"/>
                <w:noProof/>
                <w:webHidden/>
                <w:sz w:val="24"/>
                <w:szCs w:val="24"/>
                <w:rPrChange w:id="6352" w:author="DuyNgo" w:date="2012-08-10T08:15:00Z">
                  <w:rPr>
                    <w:rFonts w:eastAsiaTheme="minorHAnsi"/>
                    <w:noProof/>
                    <w:webHidden/>
                  </w:rPr>
                </w:rPrChange>
              </w:rPr>
              <w:tab/>
            </w:r>
            <w:r w:rsidRPr="00303364">
              <w:rPr>
                <w:rFonts w:cstheme="minorHAnsi"/>
                <w:noProof/>
                <w:webHidden/>
                <w:sz w:val="24"/>
                <w:szCs w:val="24"/>
                <w:rPrChange w:id="6353" w:author="DuyNgo" w:date="2012-08-10T08:15:00Z">
                  <w:rPr>
                    <w:rFonts w:eastAsiaTheme="minorHAnsi"/>
                    <w:noProof/>
                    <w:webHidden/>
                  </w:rPr>
                </w:rPrChange>
              </w:rPr>
              <w:fldChar w:fldCharType="begin"/>
            </w:r>
            <w:r w:rsidRPr="00303364">
              <w:rPr>
                <w:rFonts w:cstheme="minorHAnsi"/>
                <w:noProof/>
                <w:webHidden/>
                <w:sz w:val="24"/>
                <w:szCs w:val="24"/>
                <w:rPrChange w:id="6354" w:author="DuyNgo" w:date="2012-08-10T08:15:00Z">
                  <w:rPr>
                    <w:rFonts w:eastAsiaTheme="minorHAnsi"/>
                    <w:noProof/>
                    <w:webHidden/>
                  </w:rPr>
                </w:rPrChange>
              </w:rPr>
              <w:instrText xml:space="preserve"> PAGEREF _Toc332351392 \h </w:instrText>
            </w:r>
          </w:ins>
          <w:r w:rsidRPr="00303364">
            <w:rPr>
              <w:rFonts w:cstheme="minorHAnsi"/>
              <w:noProof/>
              <w:webHidden/>
              <w:sz w:val="24"/>
              <w:szCs w:val="24"/>
              <w:rPrChange w:id="6355" w:author="DuyNgo" w:date="2012-08-10T08:15:00Z">
                <w:rPr>
                  <w:rFonts w:cstheme="minorHAnsi"/>
                  <w:noProof/>
                  <w:webHidden/>
                  <w:sz w:val="24"/>
                  <w:szCs w:val="24"/>
                </w:rPr>
              </w:rPrChange>
            </w:rPr>
          </w:r>
          <w:r w:rsidRPr="00303364">
            <w:rPr>
              <w:rFonts w:cstheme="minorHAnsi"/>
              <w:noProof/>
              <w:webHidden/>
              <w:sz w:val="24"/>
              <w:szCs w:val="24"/>
              <w:rPrChange w:id="6356" w:author="DuyNgo" w:date="2012-08-10T08:15:00Z">
                <w:rPr>
                  <w:rFonts w:eastAsiaTheme="minorHAnsi"/>
                  <w:noProof/>
                  <w:webHidden/>
                </w:rPr>
              </w:rPrChange>
            </w:rPr>
            <w:fldChar w:fldCharType="separate"/>
          </w:r>
          <w:ins w:id="6357" w:author="DuyNgo" w:date="2012-08-10T08:15:00Z">
            <w:r w:rsidRPr="00303364">
              <w:rPr>
                <w:rFonts w:cstheme="minorHAnsi"/>
                <w:noProof/>
                <w:webHidden/>
                <w:sz w:val="24"/>
                <w:szCs w:val="24"/>
                <w:rPrChange w:id="6358" w:author="DuyNgo" w:date="2012-08-10T08:15:00Z">
                  <w:rPr>
                    <w:rFonts w:eastAsiaTheme="minorHAnsi"/>
                    <w:noProof/>
                    <w:webHidden/>
                  </w:rPr>
                </w:rPrChange>
              </w:rPr>
              <w:t>355</w:t>
            </w:r>
            <w:r w:rsidRPr="00303364">
              <w:rPr>
                <w:rFonts w:cstheme="minorHAnsi"/>
                <w:noProof/>
                <w:webHidden/>
                <w:sz w:val="24"/>
                <w:szCs w:val="24"/>
                <w:rPrChange w:id="6359" w:author="DuyNgo" w:date="2012-08-10T08:15:00Z">
                  <w:rPr>
                    <w:rFonts w:eastAsiaTheme="minorHAnsi"/>
                    <w:noProof/>
                    <w:webHidden/>
                  </w:rPr>
                </w:rPrChange>
              </w:rPr>
              <w:fldChar w:fldCharType="end"/>
            </w:r>
            <w:r w:rsidRPr="00303364">
              <w:rPr>
                <w:rStyle w:val="Hyperlink"/>
                <w:rFonts w:cstheme="minorHAnsi"/>
                <w:noProof/>
                <w:sz w:val="24"/>
                <w:szCs w:val="24"/>
                <w:rPrChange w:id="636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361" w:author="DuyNgo" w:date="2012-08-10T08:15:00Z"/>
              <w:rFonts w:cstheme="minorHAnsi"/>
              <w:noProof/>
              <w:sz w:val="24"/>
              <w:szCs w:val="24"/>
              <w:lang w:eastAsia="ja-JP"/>
              <w:rPrChange w:id="6362" w:author="DuyNgo" w:date="2012-08-10T08:15:00Z">
                <w:rPr>
                  <w:ins w:id="6363" w:author="DuyNgo" w:date="2012-08-10T08:15:00Z"/>
                  <w:noProof/>
                  <w:lang w:eastAsia="ja-JP"/>
                </w:rPr>
              </w:rPrChange>
            </w:rPr>
          </w:pPr>
          <w:ins w:id="6364" w:author="DuyNgo" w:date="2012-08-10T08:15:00Z">
            <w:r w:rsidRPr="00303364">
              <w:rPr>
                <w:rStyle w:val="Hyperlink"/>
                <w:rFonts w:cstheme="minorHAnsi"/>
                <w:noProof/>
                <w:sz w:val="24"/>
                <w:szCs w:val="24"/>
                <w:rPrChange w:id="6365" w:author="DuyNgo" w:date="2012-08-10T08:15:00Z">
                  <w:rPr>
                    <w:rStyle w:val="Hyperlink"/>
                    <w:rFonts w:eastAsiaTheme="minorHAnsi"/>
                    <w:noProof/>
                  </w:rPr>
                </w:rPrChange>
              </w:rPr>
              <w:fldChar w:fldCharType="begin"/>
            </w:r>
            <w:r w:rsidRPr="00303364">
              <w:rPr>
                <w:rStyle w:val="Hyperlink"/>
                <w:rFonts w:cstheme="minorHAnsi"/>
                <w:noProof/>
                <w:sz w:val="24"/>
                <w:szCs w:val="24"/>
                <w:rPrChange w:id="6366" w:author="DuyNgo" w:date="2012-08-10T08:15:00Z">
                  <w:rPr>
                    <w:rStyle w:val="Hyperlink"/>
                    <w:rFonts w:eastAsiaTheme="minorHAnsi"/>
                    <w:noProof/>
                  </w:rPr>
                </w:rPrChange>
              </w:rPr>
              <w:instrText xml:space="preserve"> </w:instrText>
            </w:r>
            <w:r w:rsidRPr="00303364">
              <w:rPr>
                <w:rFonts w:cstheme="minorHAnsi"/>
                <w:noProof/>
                <w:sz w:val="24"/>
                <w:szCs w:val="24"/>
                <w:rPrChange w:id="6367" w:author="DuyNgo" w:date="2012-08-10T08:15:00Z">
                  <w:rPr>
                    <w:rFonts w:eastAsiaTheme="minorHAnsi"/>
                    <w:noProof/>
                  </w:rPr>
                </w:rPrChange>
              </w:rPr>
              <w:instrText>HYPERLINK \l "_Toc332351393"</w:instrText>
            </w:r>
            <w:r w:rsidRPr="00303364">
              <w:rPr>
                <w:rStyle w:val="Hyperlink"/>
                <w:rFonts w:cstheme="minorHAnsi"/>
                <w:noProof/>
                <w:sz w:val="24"/>
                <w:szCs w:val="24"/>
                <w:rPrChange w:id="636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36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370" w:author="DuyNgo" w:date="2012-08-10T08:15:00Z">
                  <w:rPr>
                    <w:rStyle w:val="Hyperlink"/>
                    <w:rFonts w:eastAsiaTheme="minorHAnsi" w:cstheme="minorHAnsi"/>
                    <w:noProof/>
                  </w:rPr>
                </w:rPrChange>
              </w:rPr>
              <w:t>5.1.3 Team management</w:t>
            </w:r>
            <w:r w:rsidRPr="00303364">
              <w:rPr>
                <w:rFonts w:cstheme="minorHAnsi"/>
                <w:noProof/>
                <w:webHidden/>
                <w:sz w:val="24"/>
                <w:szCs w:val="24"/>
                <w:rPrChange w:id="6371" w:author="DuyNgo" w:date="2012-08-10T08:15:00Z">
                  <w:rPr>
                    <w:rFonts w:eastAsiaTheme="minorHAnsi"/>
                    <w:noProof/>
                    <w:webHidden/>
                  </w:rPr>
                </w:rPrChange>
              </w:rPr>
              <w:tab/>
            </w:r>
            <w:r w:rsidRPr="00303364">
              <w:rPr>
                <w:rFonts w:cstheme="minorHAnsi"/>
                <w:noProof/>
                <w:webHidden/>
                <w:sz w:val="24"/>
                <w:szCs w:val="24"/>
                <w:rPrChange w:id="6372" w:author="DuyNgo" w:date="2012-08-10T08:15:00Z">
                  <w:rPr>
                    <w:rFonts w:eastAsiaTheme="minorHAnsi"/>
                    <w:noProof/>
                    <w:webHidden/>
                  </w:rPr>
                </w:rPrChange>
              </w:rPr>
              <w:fldChar w:fldCharType="begin"/>
            </w:r>
            <w:r w:rsidRPr="00303364">
              <w:rPr>
                <w:rFonts w:cstheme="minorHAnsi"/>
                <w:noProof/>
                <w:webHidden/>
                <w:sz w:val="24"/>
                <w:szCs w:val="24"/>
                <w:rPrChange w:id="6373" w:author="DuyNgo" w:date="2012-08-10T08:15:00Z">
                  <w:rPr>
                    <w:rFonts w:eastAsiaTheme="minorHAnsi"/>
                    <w:noProof/>
                    <w:webHidden/>
                  </w:rPr>
                </w:rPrChange>
              </w:rPr>
              <w:instrText xml:space="preserve"> PAGEREF _Toc332351393 \h </w:instrText>
            </w:r>
          </w:ins>
          <w:r w:rsidRPr="00303364">
            <w:rPr>
              <w:rFonts w:cstheme="minorHAnsi"/>
              <w:noProof/>
              <w:webHidden/>
              <w:sz w:val="24"/>
              <w:szCs w:val="24"/>
              <w:rPrChange w:id="6374" w:author="DuyNgo" w:date="2012-08-10T08:15:00Z">
                <w:rPr>
                  <w:rFonts w:cstheme="minorHAnsi"/>
                  <w:noProof/>
                  <w:webHidden/>
                  <w:sz w:val="24"/>
                  <w:szCs w:val="24"/>
                </w:rPr>
              </w:rPrChange>
            </w:rPr>
          </w:r>
          <w:r w:rsidRPr="00303364">
            <w:rPr>
              <w:rFonts w:cstheme="minorHAnsi"/>
              <w:noProof/>
              <w:webHidden/>
              <w:sz w:val="24"/>
              <w:szCs w:val="24"/>
              <w:rPrChange w:id="6375" w:author="DuyNgo" w:date="2012-08-10T08:15:00Z">
                <w:rPr>
                  <w:rFonts w:eastAsiaTheme="minorHAnsi"/>
                  <w:noProof/>
                  <w:webHidden/>
                </w:rPr>
              </w:rPrChange>
            </w:rPr>
            <w:fldChar w:fldCharType="separate"/>
          </w:r>
          <w:ins w:id="6376" w:author="DuyNgo" w:date="2012-08-10T08:15:00Z">
            <w:r w:rsidRPr="00303364">
              <w:rPr>
                <w:rFonts w:cstheme="minorHAnsi"/>
                <w:noProof/>
                <w:webHidden/>
                <w:sz w:val="24"/>
                <w:szCs w:val="24"/>
                <w:rPrChange w:id="6377" w:author="DuyNgo" w:date="2012-08-10T08:15:00Z">
                  <w:rPr>
                    <w:rFonts w:eastAsiaTheme="minorHAnsi"/>
                    <w:noProof/>
                    <w:webHidden/>
                  </w:rPr>
                </w:rPrChange>
              </w:rPr>
              <w:t>355</w:t>
            </w:r>
            <w:r w:rsidRPr="00303364">
              <w:rPr>
                <w:rFonts w:cstheme="minorHAnsi"/>
                <w:noProof/>
                <w:webHidden/>
                <w:sz w:val="24"/>
                <w:szCs w:val="24"/>
                <w:rPrChange w:id="6378" w:author="DuyNgo" w:date="2012-08-10T08:15:00Z">
                  <w:rPr>
                    <w:rFonts w:eastAsiaTheme="minorHAnsi"/>
                    <w:noProof/>
                    <w:webHidden/>
                  </w:rPr>
                </w:rPrChange>
              </w:rPr>
              <w:fldChar w:fldCharType="end"/>
            </w:r>
            <w:r w:rsidRPr="00303364">
              <w:rPr>
                <w:rStyle w:val="Hyperlink"/>
                <w:rFonts w:cstheme="minorHAnsi"/>
                <w:noProof/>
                <w:sz w:val="24"/>
                <w:szCs w:val="24"/>
                <w:rPrChange w:id="637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380" w:author="DuyNgo" w:date="2012-08-10T08:15:00Z"/>
              <w:rFonts w:cstheme="minorHAnsi"/>
              <w:noProof/>
              <w:sz w:val="24"/>
              <w:szCs w:val="24"/>
              <w:lang w:eastAsia="ja-JP"/>
              <w:rPrChange w:id="6381" w:author="DuyNgo" w:date="2012-08-10T08:15:00Z">
                <w:rPr>
                  <w:ins w:id="6382" w:author="DuyNgo" w:date="2012-08-10T08:15:00Z"/>
                  <w:noProof/>
                  <w:lang w:eastAsia="ja-JP"/>
                </w:rPr>
              </w:rPrChange>
            </w:rPr>
          </w:pPr>
          <w:ins w:id="6383" w:author="DuyNgo" w:date="2012-08-10T08:15:00Z">
            <w:r w:rsidRPr="00303364">
              <w:rPr>
                <w:rStyle w:val="Hyperlink"/>
                <w:rFonts w:cstheme="minorHAnsi"/>
                <w:noProof/>
                <w:sz w:val="24"/>
                <w:szCs w:val="24"/>
                <w:rPrChange w:id="6384" w:author="DuyNgo" w:date="2012-08-10T08:15:00Z">
                  <w:rPr>
                    <w:rStyle w:val="Hyperlink"/>
                    <w:rFonts w:eastAsiaTheme="minorHAnsi"/>
                    <w:noProof/>
                  </w:rPr>
                </w:rPrChange>
              </w:rPr>
              <w:lastRenderedPageBreak/>
              <w:fldChar w:fldCharType="begin"/>
            </w:r>
            <w:r w:rsidRPr="00303364">
              <w:rPr>
                <w:rStyle w:val="Hyperlink"/>
                <w:rFonts w:cstheme="minorHAnsi"/>
                <w:noProof/>
                <w:sz w:val="24"/>
                <w:szCs w:val="24"/>
                <w:rPrChange w:id="6385" w:author="DuyNgo" w:date="2012-08-10T08:15:00Z">
                  <w:rPr>
                    <w:rStyle w:val="Hyperlink"/>
                    <w:rFonts w:eastAsiaTheme="minorHAnsi"/>
                    <w:noProof/>
                  </w:rPr>
                </w:rPrChange>
              </w:rPr>
              <w:instrText xml:space="preserve"> </w:instrText>
            </w:r>
            <w:r w:rsidRPr="00303364">
              <w:rPr>
                <w:rFonts w:cstheme="minorHAnsi"/>
                <w:noProof/>
                <w:sz w:val="24"/>
                <w:szCs w:val="24"/>
                <w:rPrChange w:id="6386" w:author="DuyNgo" w:date="2012-08-10T08:15:00Z">
                  <w:rPr>
                    <w:rFonts w:eastAsiaTheme="minorHAnsi"/>
                    <w:noProof/>
                  </w:rPr>
                </w:rPrChange>
              </w:rPr>
              <w:instrText>HYPERLINK \l "_Toc332351394"</w:instrText>
            </w:r>
            <w:r w:rsidRPr="00303364">
              <w:rPr>
                <w:rStyle w:val="Hyperlink"/>
                <w:rFonts w:cstheme="minorHAnsi"/>
                <w:noProof/>
                <w:sz w:val="24"/>
                <w:szCs w:val="24"/>
                <w:rPrChange w:id="638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38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389" w:author="DuyNgo" w:date="2012-08-10T08:15:00Z">
                  <w:rPr>
                    <w:rStyle w:val="Hyperlink"/>
                    <w:rFonts w:eastAsiaTheme="minorHAnsi" w:cstheme="minorHAnsi"/>
                    <w:noProof/>
                  </w:rPr>
                </w:rPrChange>
              </w:rPr>
              <w:t>5.1.4 Create Product</w:t>
            </w:r>
            <w:r w:rsidRPr="00303364">
              <w:rPr>
                <w:rFonts w:cstheme="minorHAnsi"/>
                <w:noProof/>
                <w:webHidden/>
                <w:sz w:val="24"/>
                <w:szCs w:val="24"/>
                <w:rPrChange w:id="6390" w:author="DuyNgo" w:date="2012-08-10T08:15:00Z">
                  <w:rPr>
                    <w:rFonts w:eastAsiaTheme="minorHAnsi"/>
                    <w:noProof/>
                    <w:webHidden/>
                  </w:rPr>
                </w:rPrChange>
              </w:rPr>
              <w:tab/>
            </w:r>
            <w:r w:rsidRPr="00303364">
              <w:rPr>
                <w:rFonts w:cstheme="minorHAnsi"/>
                <w:noProof/>
                <w:webHidden/>
                <w:sz w:val="24"/>
                <w:szCs w:val="24"/>
                <w:rPrChange w:id="6391" w:author="DuyNgo" w:date="2012-08-10T08:15:00Z">
                  <w:rPr>
                    <w:rFonts w:eastAsiaTheme="minorHAnsi"/>
                    <w:noProof/>
                    <w:webHidden/>
                  </w:rPr>
                </w:rPrChange>
              </w:rPr>
              <w:fldChar w:fldCharType="begin"/>
            </w:r>
            <w:r w:rsidRPr="00303364">
              <w:rPr>
                <w:rFonts w:cstheme="minorHAnsi"/>
                <w:noProof/>
                <w:webHidden/>
                <w:sz w:val="24"/>
                <w:szCs w:val="24"/>
                <w:rPrChange w:id="6392" w:author="DuyNgo" w:date="2012-08-10T08:15:00Z">
                  <w:rPr>
                    <w:rFonts w:eastAsiaTheme="minorHAnsi"/>
                    <w:noProof/>
                    <w:webHidden/>
                  </w:rPr>
                </w:rPrChange>
              </w:rPr>
              <w:instrText xml:space="preserve"> PAGEREF _Toc332351394 \h </w:instrText>
            </w:r>
          </w:ins>
          <w:r w:rsidRPr="00303364">
            <w:rPr>
              <w:rFonts w:cstheme="minorHAnsi"/>
              <w:noProof/>
              <w:webHidden/>
              <w:sz w:val="24"/>
              <w:szCs w:val="24"/>
              <w:rPrChange w:id="6393" w:author="DuyNgo" w:date="2012-08-10T08:15:00Z">
                <w:rPr>
                  <w:rFonts w:cstheme="minorHAnsi"/>
                  <w:noProof/>
                  <w:webHidden/>
                  <w:sz w:val="24"/>
                  <w:szCs w:val="24"/>
                </w:rPr>
              </w:rPrChange>
            </w:rPr>
          </w:r>
          <w:r w:rsidRPr="00303364">
            <w:rPr>
              <w:rFonts w:cstheme="minorHAnsi"/>
              <w:noProof/>
              <w:webHidden/>
              <w:sz w:val="24"/>
              <w:szCs w:val="24"/>
              <w:rPrChange w:id="6394" w:author="DuyNgo" w:date="2012-08-10T08:15:00Z">
                <w:rPr>
                  <w:rFonts w:eastAsiaTheme="minorHAnsi"/>
                  <w:noProof/>
                  <w:webHidden/>
                </w:rPr>
              </w:rPrChange>
            </w:rPr>
            <w:fldChar w:fldCharType="separate"/>
          </w:r>
          <w:ins w:id="6395" w:author="DuyNgo" w:date="2012-08-10T08:15:00Z">
            <w:r w:rsidRPr="00303364">
              <w:rPr>
                <w:rFonts w:cstheme="minorHAnsi"/>
                <w:noProof/>
                <w:webHidden/>
                <w:sz w:val="24"/>
                <w:szCs w:val="24"/>
                <w:rPrChange w:id="6396" w:author="DuyNgo" w:date="2012-08-10T08:15:00Z">
                  <w:rPr>
                    <w:rFonts w:eastAsiaTheme="minorHAnsi"/>
                    <w:noProof/>
                    <w:webHidden/>
                  </w:rPr>
                </w:rPrChange>
              </w:rPr>
              <w:t>355</w:t>
            </w:r>
            <w:r w:rsidRPr="00303364">
              <w:rPr>
                <w:rFonts w:cstheme="minorHAnsi"/>
                <w:noProof/>
                <w:webHidden/>
                <w:sz w:val="24"/>
                <w:szCs w:val="24"/>
                <w:rPrChange w:id="6397" w:author="DuyNgo" w:date="2012-08-10T08:15:00Z">
                  <w:rPr>
                    <w:rFonts w:eastAsiaTheme="minorHAnsi"/>
                    <w:noProof/>
                    <w:webHidden/>
                  </w:rPr>
                </w:rPrChange>
              </w:rPr>
              <w:fldChar w:fldCharType="end"/>
            </w:r>
            <w:r w:rsidRPr="00303364">
              <w:rPr>
                <w:rStyle w:val="Hyperlink"/>
                <w:rFonts w:cstheme="minorHAnsi"/>
                <w:noProof/>
                <w:sz w:val="24"/>
                <w:szCs w:val="24"/>
                <w:rPrChange w:id="6398" w:author="DuyNgo" w:date="2012-08-10T08:15:00Z">
                  <w:rPr>
                    <w:rStyle w:val="Hyperlink"/>
                    <w:rFonts w:eastAsiaTheme="minorHAnsi"/>
                    <w:noProof/>
                  </w:rPr>
                </w:rPrChange>
              </w:rPr>
              <w:fldChar w:fldCharType="end"/>
            </w:r>
          </w:ins>
        </w:p>
        <w:p w:rsidR="00303364" w:rsidRPr="00303364" w:rsidRDefault="00303364">
          <w:pPr>
            <w:pStyle w:val="TOC4"/>
            <w:tabs>
              <w:tab w:val="left" w:pos="1540"/>
              <w:tab w:val="right" w:leader="dot" w:pos="8778"/>
            </w:tabs>
            <w:rPr>
              <w:ins w:id="6399" w:author="DuyNgo" w:date="2012-08-10T08:15:00Z"/>
              <w:rFonts w:cstheme="minorHAnsi"/>
              <w:noProof/>
              <w:sz w:val="24"/>
              <w:szCs w:val="24"/>
              <w:lang w:eastAsia="ja-JP"/>
              <w:rPrChange w:id="6400" w:author="DuyNgo" w:date="2012-08-10T08:15:00Z">
                <w:rPr>
                  <w:ins w:id="6401" w:author="DuyNgo" w:date="2012-08-10T08:15:00Z"/>
                  <w:noProof/>
                  <w:lang w:eastAsia="ja-JP"/>
                </w:rPr>
              </w:rPrChange>
            </w:rPr>
          </w:pPr>
          <w:ins w:id="6402" w:author="DuyNgo" w:date="2012-08-10T08:15:00Z">
            <w:r w:rsidRPr="00303364">
              <w:rPr>
                <w:rStyle w:val="Hyperlink"/>
                <w:rFonts w:cstheme="minorHAnsi"/>
                <w:noProof/>
                <w:sz w:val="24"/>
                <w:szCs w:val="24"/>
                <w:rPrChange w:id="6403" w:author="DuyNgo" w:date="2012-08-10T08:15:00Z">
                  <w:rPr>
                    <w:rStyle w:val="Hyperlink"/>
                    <w:rFonts w:eastAsiaTheme="minorHAnsi"/>
                    <w:noProof/>
                  </w:rPr>
                </w:rPrChange>
              </w:rPr>
              <w:fldChar w:fldCharType="begin"/>
            </w:r>
            <w:r w:rsidRPr="00303364">
              <w:rPr>
                <w:rStyle w:val="Hyperlink"/>
                <w:rFonts w:cstheme="minorHAnsi"/>
                <w:noProof/>
                <w:sz w:val="24"/>
                <w:szCs w:val="24"/>
                <w:rPrChange w:id="6404" w:author="DuyNgo" w:date="2012-08-10T08:15:00Z">
                  <w:rPr>
                    <w:rStyle w:val="Hyperlink"/>
                    <w:rFonts w:eastAsiaTheme="minorHAnsi"/>
                    <w:noProof/>
                  </w:rPr>
                </w:rPrChange>
              </w:rPr>
              <w:instrText xml:space="preserve"> </w:instrText>
            </w:r>
            <w:r w:rsidRPr="00303364">
              <w:rPr>
                <w:rFonts w:cstheme="minorHAnsi"/>
                <w:noProof/>
                <w:sz w:val="24"/>
                <w:szCs w:val="24"/>
                <w:rPrChange w:id="6405" w:author="DuyNgo" w:date="2012-08-10T08:15:00Z">
                  <w:rPr>
                    <w:rFonts w:eastAsiaTheme="minorHAnsi"/>
                    <w:noProof/>
                  </w:rPr>
                </w:rPrChange>
              </w:rPr>
              <w:instrText>HYPERLINK \l "_Toc332351395"</w:instrText>
            </w:r>
            <w:r w:rsidRPr="00303364">
              <w:rPr>
                <w:rStyle w:val="Hyperlink"/>
                <w:rFonts w:cstheme="minorHAnsi"/>
                <w:noProof/>
                <w:sz w:val="24"/>
                <w:szCs w:val="24"/>
                <w:rPrChange w:id="640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40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408" w:author="DuyNgo" w:date="2012-08-10T08:15:00Z">
                  <w:rPr>
                    <w:rStyle w:val="Hyperlink"/>
                    <w:rFonts w:eastAsiaTheme="minorHAnsi" w:cstheme="minorHAnsi"/>
                    <w:noProof/>
                  </w:rPr>
                </w:rPrChange>
              </w:rPr>
              <w:t>5.1.5</w:t>
            </w:r>
            <w:r w:rsidRPr="00303364">
              <w:rPr>
                <w:rFonts w:cstheme="minorHAnsi"/>
                <w:noProof/>
                <w:sz w:val="24"/>
                <w:szCs w:val="24"/>
                <w:lang w:eastAsia="ja-JP"/>
                <w:rPrChange w:id="6409" w:author="DuyNgo" w:date="2012-08-10T08:15:00Z">
                  <w:rPr>
                    <w:rFonts w:eastAsiaTheme="minorHAnsi"/>
                    <w:noProof/>
                    <w:lang w:eastAsia="ja-JP"/>
                  </w:rPr>
                </w:rPrChange>
              </w:rPr>
              <w:tab/>
            </w:r>
            <w:r w:rsidRPr="00303364">
              <w:rPr>
                <w:rStyle w:val="Hyperlink"/>
                <w:rFonts w:cstheme="minorHAnsi"/>
                <w:noProof/>
                <w:sz w:val="24"/>
                <w:szCs w:val="24"/>
                <w:rPrChange w:id="6410" w:author="DuyNgo" w:date="2012-08-10T08:15:00Z">
                  <w:rPr>
                    <w:rStyle w:val="Hyperlink"/>
                    <w:rFonts w:eastAsiaTheme="minorHAnsi" w:cstheme="minorHAnsi"/>
                    <w:noProof/>
                  </w:rPr>
                </w:rPrChange>
              </w:rPr>
              <w:t>Delete Product</w:t>
            </w:r>
            <w:r w:rsidRPr="00303364">
              <w:rPr>
                <w:rFonts w:cstheme="minorHAnsi"/>
                <w:noProof/>
                <w:webHidden/>
                <w:sz w:val="24"/>
                <w:szCs w:val="24"/>
                <w:rPrChange w:id="6411" w:author="DuyNgo" w:date="2012-08-10T08:15:00Z">
                  <w:rPr>
                    <w:rFonts w:eastAsiaTheme="minorHAnsi"/>
                    <w:noProof/>
                    <w:webHidden/>
                  </w:rPr>
                </w:rPrChange>
              </w:rPr>
              <w:tab/>
            </w:r>
            <w:r w:rsidRPr="00303364">
              <w:rPr>
                <w:rFonts w:cstheme="minorHAnsi"/>
                <w:noProof/>
                <w:webHidden/>
                <w:sz w:val="24"/>
                <w:szCs w:val="24"/>
                <w:rPrChange w:id="6412" w:author="DuyNgo" w:date="2012-08-10T08:15:00Z">
                  <w:rPr>
                    <w:rFonts w:eastAsiaTheme="minorHAnsi"/>
                    <w:noProof/>
                    <w:webHidden/>
                  </w:rPr>
                </w:rPrChange>
              </w:rPr>
              <w:fldChar w:fldCharType="begin"/>
            </w:r>
            <w:r w:rsidRPr="00303364">
              <w:rPr>
                <w:rFonts w:cstheme="minorHAnsi"/>
                <w:noProof/>
                <w:webHidden/>
                <w:sz w:val="24"/>
                <w:szCs w:val="24"/>
                <w:rPrChange w:id="6413" w:author="DuyNgo" w:date="2012-08-10T08:15:00Z">
                  <w:rPr>
                    <w:rFonts w:eastAsiaTheme="minorHAnsi"/>
                    <w:noProof/>
                    <w:webHidden/>
                  </w:rPr>
                </w:rPrChange>
              </w:rPr>
              <w:instrText xml:space="preserve"> PAGEREF _Toc332351395 \h </w:instrText>
            </w:r>
          </w:ins>
          <w:r w:rsidRPr="00303364">
            <w:rPr>
              <w:rFonts w:cstheme="minorHAnsi"/>
              <w:noProof/>
              <w:webHidden/>
              <w:sz w:val="24"/>
              <w:szCs w:val="24"/>
              <w:rPrChange w:id="6414" w:author="DuyNgo" w:date="2012-08-10T08:15:00Z">
                <w:rPr>
                  <w:rFonts w:cstheme="minorHAnsi"/>
                  <w:noProof/>
                  <w:webHidden/>
                  <w:sz w:val="24"/>
                  <w:szCs w:val="24"/>
                </w:rPr>
              </w:rPrChange>
            </w:rPr>
          </w:r>
          <w:r w:rsidRPr="00303364">
            <w:rPr>
              <w:rFonts w:cstheme="minorHAnsi"/>
              <w:noProof/>
              <w:webHidden/>
              <w:sz w:val="24"/>
              <w:szCs w:val="24"/>
              <w:rPrChange w:id="6415" w:author="DuyNgo" w:date="2012-08-10T08:15:00Z">
                <w:rPr>
                  <w:rFonts w:eastAsiaTheme="minorHAnsi"/>
                  <w:noProof/>
                  <w:webHidden/>
                </w:rPr>
              </w:rPrChange>
            </w:rPr>
            <w:fldChar w:fldCharType="separate"/>
          </w:r>
          <w:ins w:id="6416" w:author="DuyNgo" w:date="2012-08-10T08:15:00Z">
            <w:r w:rsidRPr="00303364">
              <w:rPr>
                <w:rFonts w:cstheme="minorHAnsi"/>
                <w:noProof/>
                <w:webHidden/>
                <w:sz w:val="24"/>
                <w:szCs w:val="24"/>
                <w:rPrChange w:id="6417" w:author="DuyNgo" w:date="2012-08-10T08:15:00Z">
                  <w:rPr>
                    <w:rFonts w:eastAsiaTheme="minorHAnsi"/>
                    <w:noProof/>
                    <w:webHidden/>
                  </w:rPr>
                </w:rPrChange>
              </w:rPr>
              <w:t>355</w:t>
            </w:r>
            <w:r w:rsidRPr="00303364">
              <w:rPr>
                <w:rFonts w:cstheme="minorHAnsi"/>
                <w:noProof/>
                <w:webHidden/>
                <w:sz w:val="24"/>
                <w:szCs w:val="24"/>
                <w:rPrChange w:id="6418" w:author="DuyNgo" w:date="2012-08-10T08:15:00Z">
                  <w:rPr>
                    <w:rFonts w:eastAsiaTheme="minorHAnsi"/>
                    <w:noProof/>
                    <w:webHidden/>
                  </w:rPr>
                </w:rPrChange>
              </w:rPr>
              <w:fldChar w:fldCharType="end"/>
            </w:r>
            <w:r w:rsidRPr="00303364">
              <w:rPr>
                <w:rStyle w:val="Hyperlink"/>
                <w:rFonts w:cstheme="minorHAnsi"/>
                <w:noProof/>
                <w:sz w:val="24"/>
                <w:szCs w:val="24"/>
                <w:rPrChange w:id="641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420" w:author="DuyNgo" w:date="2012-08-10T08:15:00Z"/>
              <w:rFonts w:cstheme="minorHAnsi"/>
              <w:noProof/>
              <w:sz w:val="24"/>
              <w:szCs w:val="24"/>
              <w:lang w:eastAsia="ja-JP"/>
              <w:rPrChange w:id="6421" w:author="DuyNgo" w:date="2012-08-10T08:15:00Z">
                <w:rPr>
                  <w:ins w:id="6422" w:author="DuyNgo" w:date="2012-08-10T08:15:00Z"/>
                  <w:noProof/>
                  <w:lang w:eastAsia="ja-JP"/>
                </w:rPr>
              </w:rPrChange>
            </w:rPr>
          </w:pPr>
          <w:ins w:id="6423" w:author="DuyNgo" w:date="2012-08-10T08:15:00Z">
            <w:r w:rsidRPr="00303364">
              <w:rPr>
                <w:rStyle w:val="Hyperlink"/>
                <w:rFonts w:cstheme="minorHAnsi"/>
                <w:noProof/>
                <w:sz w:val="24"/>
                <w:szCs w:val="24"/>
                <w:rPrChange w:id="6424" w:author="DuyNgo" w:date="2012-08-10T08:15:00Z">
                  <w:rPr>
                    <w:rStyle w:val="Hyperlink"/>
                    <w:rFonts w:eastAsiaTheme="minorHAnsi"/>
                    <w:noProof/>
                  </w:rPr>
                </w:rPrChange>
              </w:rPr>
              <w:fldChar w:fldCharType="begin"/>
            </w:r>
            <w:r w:rsidRPr="00303364">
              <w:rPr>
                <w:rStyle w:val="Hyperlink"/>
                <w:rFonts w:cstheme="minorHAnsi"/>
                <w:noProof/>
                <w:sz w:val="24"/>
                <w:szCs w:val="24"/>
                <w:rPrChange w:id="6425" w:author="DuyNgo" w:date="2012-08-10T08:15:00Z">
                  <w:rPr>
                    <w:rStyle w:val="Hyperlink"/>
                    <w:rFonts w:eastAsiaTheme="minorHAnsi"/>
                    <w:noProof/>
                  </w:rPr>
                </w:rPrChange>
              </w:rPr>
              <w:instrText xml:space="preserve"> </w:instrText>
            </w:r>
            <w:r w:rsidRPr="00303364">
              <w:rPr>
                <w:rFonts w:cstheme="minorHAnsi"/>
                <w:noProof/>
                <w:sz w:val="24"/>
                <w:szCs w:val="24"/>
                <w:rPrChange w:id="6426" w:author="DuyNgo" w:date="2012-08-10T08:15:00Z">
                  <w:rPr>
                    <w:rFonts w:eastAsiaTheme="minorHAnsi"/>
                    <w:noProof/>
                  </w:rPr>
                </w:rPrChange>
              </w:rPr>
              <w:instrText>HYPERLINK \l "_Toc332351396"</w:instrText>
            </w:r>
            <w:r w:rsidRPr="00303364">
              <w:rPr>
                <w:rStyle w:val="Hyperlink"/>
                <w:rFonts w:cstheme="minorHAnsi"/>
                <w:noProof/>
                <w:sz w:val="24"/>
                <w:szCs w:val="24"/>
                <w:rPrChange w:id="642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42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429" w:author="DuyNgo" w:date="2012-08-10T08:15:00Z">
                  <w:rPr>
                    <w:rStyle w:val="Hyperlink"/>
                    <w:rFonts w:eastAsiaTheme="minorHAnsi" w:cstheme="minorHAnsi"/>
                    <w:noProof/>
                  </w:rPr>
                </w:rPrChange>
              </w:rPr>
              <w:t>5.1.6 Update Product</w:t>
            </w:r>
            <w:r w:rsidRPr="00303364">
              <w:rPr>
                <w:rFonts w:cstheme="minorHAnsi"/>
                <w:noProof/>
                <w:webHidden/>
                <w:sz w:val="24"/>
                <w:szCs w:val="24"/>
                <w:rPrChange w:id="6430" w:author="DuyNgo" w:date="2012-08-10T08:15:00Z">
                  <w:rPr>
                    <w:rFonts w:eastAsiaTheme="minorHAnsi"/>
                    <w:noProof/>
                    <w:webHidden/>
                  </w:rPr>
                </w:rPrChange>
              </w:rPr>
              <w:tab/>
            </w:r>
            <w:r w:rsidRPr="00303364">
              <w:rPr>
                <w:rFonts w:cstheme="minorHAnsi"/>
                <w:noProof/>
                <w:webHidden/>
                <w:sz w:val="24"/>
                <w:szCs w:val="24"/>
                <w:rPrChange w:id="6431" w:author="DuyNgo" w:date="2012-08-10T08:15:00Z">
                  <w:rPr>
                    <w:rFonts w:eastAsiaTheme="minorHAnsi"/>
                    <w:noProof/>
                    <w:webHidden/>
                  </w:rPr>
                </w:rPrChange>
              </w:rPr>
              <w:fldChar w:fldCharType="begin"/>
            </w:r>
            <w:r w:rsidRPr="00303364">
              <w:rPr>
                <w:rFonts w:cstheme="minorHAnsi"/>
                <w:noProof/>
                <w:webHidden/>
                <w:sz w:val="24"/>
                <w:szCs w:val="24"/>
                <w:rPrChange w:id="6432" w:author="DuyNgo" w:date="2012-08-10T08:15:00Z">
                  <w:rPr>
                    <w:rFonts w:eastAsiaTheme="minorHAnsi"/>
                    <w:noProof/>
                    <w:webHidden/>
                  </w:rPr>
                </w:rPrChange>
              </w:rPr>
              <w:instrText xml:space="preserve"> PAGEREF _Toc332351396 \h </w:instrText>
            </w:r>
          </w:ins>
          <w:r w:rsidRPr="00303364">
            <w:rPr>
              <w:rFonts w:cstheme="minorHAnsi"/>
              <w:noProof/>
              <w:webHidden/>
              <w:sz w:val="24"/>
              <w:szCs w:val="24"/>
              <w:rPrChange w:id="6433" w:author="DuyNgo" w:date="2012-08-10T08:15:00Z">
                <w:rPr>
                  <w:rFonts w:cstheme="minorHAnsi"/>
                  <w:noProof/>
                  <w:webHidden/>
                  <w:sz w:val="24"/>
                  <w:szCs w:val="24"/>
                </w:rPr>
              </w:rPrChange>
            </w:rPr>
          </w:r>
          <w:r w:rsidRPr="00303364">
            <w:rPr>
              <w:rFonts w:cstheme="minorHAnsi"/>
              <w:noProof/>
              <w:webHidden/>
              <w:sz w:val="24"/>
              <w:szCs w:val="24"/>
              <w:rPrChange w:id="6434" w:author="DuyNgo" w:date="2012-08-10T08:15:00Z">
                <w:rPr>
                  <w:rFonts w:eastAsiaTheme="minorHAnsi"/>
                  <w:noProof/>
                  <w:webHidden/>
                </w:rPr>
              </w:rPrChange>
            </w:rPr>
            <w:fldChar w:fldCharType="separate"/>
          </w:r>
          <w:ins w:id="6435" w:author="DuyNgo" w:date="2012-08-10T08:15:00Z">
            <w:r w:rsidRPr="00303364">
              <w:rPr>
                <w:rFonts w:cstheme="minorHAnsi"/>
                <w:noProof/>
                <w:webHidden/>
                <w:sz w:val="24"/>
                <w:szCs w:val="24"/>
                <w:rPrChange w:id="6436" w:author="DuyNgo" w:date="2012-08-10T08:15:00Z">
                  <w:rPr>
                    <w:rFonts w:eastAsiaTheme="minorHAnsi"/>
                    <w:noProof/>
                    <w:webHidden/>
                  </w:rPr>
                </w:rPrChange>
              </w:rPr>
              <w:t>356</w:t>
            </w:r>
            <w:r w:rsidRPr="00303364">
              <w:rPr>
                <w:rFonts w:cstheme="minorHAnsi"/>
                <w:noProof/>
                <w:webHidden/>
                <w:sz w:val="24"/>
                <w:szCs w:val="24"/>
                <w:rPrChange w:id="6437" w:author="DuyNgo" w:date="2012-08-10T08:15:00Z">
                  <w:rPr>
                    <w:rFonts w:eastAsiaTheme="minorHAnsi"/>
                    <w:noProof/>
                    <w:webHidden/>
                  </w:rPr>
                </w:rPrChange>
              </w:rPr>
              <w:fldChar w:fldCharType="end"/>
            </w:r>
            <w:r w:rsidRPr="00303364">
              <w:rPr>
                <w:rStyle w:val="Hyperlink"/>
                <w:rFonts w:cstheme="minorHAnsi"/>
                <w:noProof/>
                <w:sz w:val="24"/>
                <w:szCs w:val="24"/>
                <w:rPrChange w:id="643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439" w:author="DuyNgo" w:date="2012-08-10T08:15:00Z"/>
              <w:rFonts w:cstheme="minorHAnsi"/>
              <w:noProof/>
              <w:sz w:val="24"/>
              <w:szCs w:val="24"/>
              <w:lang w:eastAsia="ja-JP"/>
              <w:rPrChange w:id="6440" w:author="DuyNgo" w:date="2012-08-10T08:15:00Z">
                <w:rPr>
                  <w:ins w:id="6441" w:author="DuyNgo" w:date="2012-08-10T08:15:00Z"/>
                  <w:noProof/>
                  <w:lang w:eastAsia="ja-JP"/>
                </w:rPr>
              </w:rPrChange>
            </w:rPr>
          </w:pPr>
          <w:ins w:id="6442" w:author="DuyNgo" w:date="2012-08-10T08:15:00Z">
            <w:r w:rsidRPr="00303364">
              <w:rPr>
                <w:rStyle w:val="Hyperlink"/>
                <w:rFonts w:cstheme="minorHAnsi"/>
                <w:noProof/>
                <w:sz w:val="24"/>
                <w:szCs w:val="24"/>
                <w:rPrChange w:id="6443" w:author="DuyNgo" w:date="2012-08-10T08:15:00Z">
                  <w:rPr>
                    <w:rStyle w:val="Hyperlink"/>
                    <w:rFonts w:eastAsiaTheme="minorHAnsi"/>
                    <w:noProof/>
                  </w:rPr>
                </w:rPrChange>
              </w:rPr>
              <w:fldChar w:fldCharType="begin"/>
            </w:r>
            <w:r w:rsidRPr="00303364">
              <w:rPr>
                <w:rStyle w:val="Hyperlink"/>
                <w:rFonts w:cstheme="minorHAnsi"/>
                <w:noProof/>
                <w:sz w:val="24"/>
                <w:szCs w:val="24"/>
                <w:rPrChange w:id="6444" w:author="DuyNgo" w:date="2012-08-10T08:15:00Z">
                  <w:rPr>
                    <w:rStyle w:val="Hyperlink"/>
                    <w:rFonts w:eastAsiaTheme="minorHAnsi"/>
                    <w:noProof/>
                  </w:rPr>
                </w:rPrChange>
              </w:rPr>
              <w:instrText xml:space="preserve"> </w:instrText>
            </w:r>
            <w:r w:rsidRPr="00303364">
              <w:rPr>
                <w:rFonts w:cstheme="minorHAnsi"/>
                <w:noProof/>
                <w:sz w:val="24"/>
                <w:szCs w:val="24"/>
                <w:rPrChange w:id="6445" w:author="DuyNgo" w:date="2012-08-10T08:15:00Z">
                  <w:rPr>
                    <w:rFonts w:eastAsiaTheme="minorHAnsi"/>
                    <w:noProof/>
                  </w:rPr>
                </w:rPrChange>
              </w:rPr>
              <w:instrText>HYPERLINK \l "_Toc332351397"</w:instrText>
            </w:r>
            <w:r w:rsidRPr="00303364">
              <w:rPr>
                <w:rStyle w:val="Hyperlink"/>
                <w:rFonts w:cstheme="minorHAnsi"/>
                <w:noProof/>
                <w:sz w:val="24"/>
                <w:szCs w:val="24"/>
                <w:rPrChange w:id="644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44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448" w:author="DuyNgo" w:date="2012-08-10T08:15:00Z">
                  <w:rPr>
                    <w:rStyle w:val="Hyperlink"/>
                    <w:rFonts w:eastAsiaTheme="minorHAnsi" w:cstheme="minorHAnsi"/>
                    <w:noProof/>
                  </w:rPr>
                </w:rPrChange>
              </w:rPr>
              <w:t>5.1.7 Create Risk</w:t>
            </w:r>
            <w:r w:rsidRPr="00303364">
              <w:rPr>
                <w:rFonts w:cstheme="minorHAnsi"/>
                <w:noProof/>
                <w:webHidden/>
                <w:sz w:val="24"/>
                <w:szCs w:val="24"/>
                <w:rPrChange w:id="6449" w:author="DuyNgo" w:date="2012-08-10T08:15:00Z">
                  <w:rPr>
                    <w:rFonts w:eastAsiaTheme="minorHAnsi"/>
                    <w:noProof/>
                    <w:webHidden/>
                  </w:rPr>
                </w:rPrChange>
              </w:rPr>
              <w:tab/>
            </w:r>
            <w:r w:rsidRPr="00303364">
              <w:rPr>
                <w:rFonts w:cstheme="minorHAnsi"/>
                <w:noProof/>
                <w:webHidden/>
                <w:sz w:val="24"/>
                <w:szCs w:val="24"/>
                <w:rPrChange w:id="6450" w:author="DuyNgo" w:date="2012-08-10T08:15:00Z">
                  <w:rPr>
                    <w:rFonts w:eastAsiaTheme="minorHAnsi"/>
                    <w:noProof/>
                    <w:webHidden/>
                  </w:rPr>
                </w:rPrChange>
              </w:rPr>
              <w:fldChar w:fldCharType="begin"/>
            </w:r>
            <w:r w:rsidRPr="00303364">
              <w:rPr>
                <w:rFonts w:cstheme="minorHAnsi"/>
                <w:noProof/>
                <w:webHidden/>
                <w:sz w:val="24"/>
                <w:szCs w:val="24"/>
                <w:rPrChange w:id="6451" w:author="DuyNgo" w:date="2012-08-10T08:15:00Z">
                  <w:rPr>
                    <w:rFonts w:eastAsiaTheme="minorHAnsi"/>
                    <w:noProof/>
                    <w:webHidden/>
                  </w:rPr>
                </w:rPrChange>
              </w:rPr>
              <w:instrText xml:space="preserve"> PAGEREF _Toc332351397 \h </w:instrText>
            </w:r>
          </w:ins>
          <w:r w:rsidRPr="00303364">
            <w:rPr>
              <w:rFonts w:cstheme="minorHAnsi"/>
              <w:noProof/>
              <w:webHidden/>
              <w:sz w:val="24"/>
              <w:szCs w:val="24"/>
              <w:rPrChange w:id="6452" w:author="DuyNgo" w:date="2012-08-10T08:15:00Z">
                <w:rPr>
                  <w:rFonts w:cstheme="minorHAnsi"/>
                  <w:noProof/>
                  <w:webHidden/>
                  <w:sz w:val="24"/>
                  <w:szCs w:val="24"/>
                </w:rPr>
              </w:rPrChange>
            </w:rPr>
          </w:r>
          <w:r w:rsidRPr="00303364">
            <w:rPr>
              <w:rFonts w:cstheme="minorHAnsi"/>
              <w:noProof/>
              <w:webHidden/>
              <w:sz w:val="24"/>
              <w:szCs w:val="24"/>
              <w:rPrChange w:id="6453" w:author="DuyNgo" w:date="2012-08-10T08:15:00Z">
                <w:rPr>
                  <w:rFonts w:eastAsiaTheme="minorHAnsi"/>
                  <w:noProof/>
                  <w:webHidden/>
                </w:rPr>
              </w:rPrChange>
            </w:rPr>
            <w:fldChar w:fldCharType="separate"/>
          </w:r>
          <w:ins w:id="6454" w:author="DuyNgo" w:date="2012-08-10T08:15:00Z">
            <w:r w:rsidRPr="00303364">
              <w:rPr>
                <w:rFonts w:cstheme="minorHAnsi"/>
                <w:noProof/>
                <w:webHidden/>
                <w:sz w:val="24"/>
                <w:szCs w:val="24"/>
                <w:rPrChange w:id="6455" w:author="DuyNgo" w:date="2012-08-10T08:15:00Z">
                  <w:rPr>
                    <w:rFonts w:eastAsiaTheme="minorHAnsi"/>
                    <w:noProof/>
                    <w:webHidden/>
                  </w:rPr>
                </w:rPrChange>
              </w:rPr>
              <w:t>356</w:t>
            </w:r>
            <w:r w:rsidRPr="00303364">
              <w:rPr>
                <w:rFonts w:cstheme="minorHAnsi"/>
                <w:noProof/>
                <w:webHidden/>
                <w:sz w:val="24"/>
                <w:szCs w:val="24"/>
                <w:rPrChange w:id="6456" w:author="DuyNgo" w:date="2012-08-10T08:15:00Z">
                  <w:rPr>
                    <w:rFonts w:eastAsiaTheme="minorHAnsi"/>
                    <w:noProof/>
                    <w:webHidden/>
                  </w:rPr>
                </w:rPrChange>
              </w:rPr>
              <w:fldChar w:fldCharType="end"/>
            </w:r>
            <w:r w:rsidRPr="00303364">
              <w:rPr>
                <w:rStyle w:val="Hyperlink"/>
                <w:rFonts w:cstheme="minorHAnsi"/>
                <w:noProof/>
                <w:sz w:val="24"/>
                <w:szCs w:val="24"/>
                <w:rPrChange w:id="645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458" w:author="DuyNgo" w:date="2012-08-10T08:15:00Z"/>
              <w:rFonts w:cstheme="minorHAnsi"/>
              <w:noProof/>
              <w:sz w:val="24"/>
              <w:szCs w:val="24"/>
              <w:lang w:eastAsia="ja-JP"/>
              <w:rPrChange w:id="6459" w:author="DuyNgo" w:date="2012-08-10T08:15:00Z">
                <w:rPr>
                  <w:ins w:id="6460" w:author="DuyNgo" w:date="2012-08-10T08:15:00Z"/>
                  <w:noProof/>
                  <w:lang w:eastAsia="ja-JP"/>
                </w:rPr>
              </w:rPrChange>
            </w:rPr>
          </w:pPr>
          <w:ins w:id="6461" w:author="DuyNgo" w:date="2012-08-10T08:15:00Z">
            <w:r w:rsidRPr="00303364">
              <w:rPr>
                <w:rStyle w:val="Hyperlink"/>
                <w:rFonts w:cstheme="minorHAnsi"/>
                <w:noProof/>
                <w:sz w:val="24"/>
                <w:szCs w:val="24"/>
                <w:rPrChange w:id="6462" w:author="DuyNgo" w:date="2012-08-10T08:15:00Z">
                  <w:rPr>
                    <w:rStyle w:val="Hyperlink"/>
                    <w:rFonts w:eastAsiaTheme="minorHAnsi"/>
                    <w:noProof/>
                  </w:rPr>
                </w:rPrChange>
              </w:rPr>
              <w:fldChar w:fldCharType="begin"/>
            </w:r>
            <w:r w:rsidRPr="00303364">
              <w:rPr>
                <w:rStyle w:val="Hyperlink"/>
                <w:rFonts w:cstheme="minorHAnsi"/>
                <w:noProof/>
                <w:sz w:val="24"/>
                <w:szCs w:val="24"/>
                <w:rPrChange w:id="6463" w:author="DuyNgo" w:date="2012-08-10T08:15:00Z">
                  <w:rPr>
                    <w:rStyle w:val="Hyperlink"/>
                    <w:rFonts w:eastAsiaTheme="minorHAnsi"/>
                    <w:noProof/>
                  </w:rPr>
                </w:rPrChange>
              </w:rPr>
              <w:instrText xml:space="preserve"> </w:instrText>
            </w:r>
            <w:r w:rsidRPr="00303364">
              <w:rPr>
                <w:rFonts w:cstheme="minorHAnsi"/>
                <w:noProof/>
                <w:sz w:val="24"/>
                <w:szCs w:val="24"/>
                <w:rPrChange w:id="6464" w:author="DuyNgo" w:date="2012-08-10T08:15:00Z">
                  <w:rPr>
                    <w:rFonts w:eastAsiaTheme="minorHAnsi"/>
                    <w:noProof/>
                  </w:rPr>
                </w:rPrChange>
              </w:rPr>
              <w:instrText>HYPERLINK \l "_Toc332351398"</w:instrText>
            </w:r>
            <w:r w:rsidRPr="00303364">
              <w:rPr>
                <w:rStyle w:val="Hyperlink"/>
                <w:rFonts w:cstheme="minorHAnsi"/>
                <w:noProof/>
                <w:sz w:val="24"/>
                <w:szCs w:val="24"/>
                <w:rPrChange w:id="646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46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467" w:author="DuyNgo" w:date="2012-08-10T08:15:00Z">
                  <w:rPr>
                    <w:rStyle w:val="Hyperlink"/>
                    <w:rFonts w:eastAsiaTheme="minorHAnsi" w:cstheme="minorHAnsi"/>
                    <w:noProof/>
                  </w:rPr>
                </w:rPrChange>
              </w:rPr>
              <w:t>5.1.8 Delete Risk</w:t>
            </w:r>
            <w:r w:rsidRPr="00303364">
              <w:rPr>
                <w:rFonts w:cstheme="minorHAnsi"/>
                <w:noProof/>
                <w:webHidden/>
                <w:sz w:val="24"/>
                <w:szCs w:val="24"/>
                <w:rPrChange w:id="6468" w:author="DuyNgo" w:date="2012-08-10T08:15:00Z">
                  <w:rPr>
                    <w:rFonts w:eastAsiaTheme="minorHAnsi"/>
                    <w:noProof/>
                    <w:webHidden/>
                  </w:rPr>
                </w:rPrChange>
              </w:rPr>
              <w:tab/>
            </w:r>
            <w:r w:rsidRPr="00303364">
              <w:rPr>
                <w:rFonts w:cstheme="minorHAnsi"/>
                <w:noProof/>
                <w:webHidden/>
                <w:sz w:val="24"/>
                <w:szCs w:val="24"/>
                <w:rPrChange w:id="6469" w:author="DuyNgo" w:date="2012-08-10T08:15:00Z">
                  <w:rPr>
                    <w:rFonts w:eastAsiaTheme="minorHAnsi"/>
                    <w:noProof/>
                    <w:webHidden/>
                  </w:rPr>
                </w:rPrChange>
              </w:rPr>
              <w:fldChar w:fldCharType="begin"/>
            </w:r>
            <w:r w:rsidRPr="00303364">
              <w:rPr>
                <w:rFonts w:cstheme="minorHAnsi"/>
                <w:noProof/>
                <w:webHidden/>
                <w:sz w:val="24"/>
                <w:szCs w:val="24"/>
                <w:rPrChange w:id="6470" w:author="DuyNgo" w:date="2012-08-10T08:15:00Z">
                  <w:rPr>
                    <w:rFonts w:eastAsiaTheme="minorHAnsi"/>
                    <w:noProof/>
                    <w:webHidden/>
                  </w:rPr>
                </w:rPrChange>
              </w:rPr>
              <w:instrText xml:space="preserve"> PAGEREF _Toc332351398 \h </w:instrText>
            </w:r>
          </w:ins>
          <w:r w:rsidRPr="00303364">
            <w:rPr>
              <w:rFonts w:cstheme="minorHAnsi"/>
              <w:noProof/>
              <w:webHidden/>
              <w:sz w:val="24"/>
              <w:szCs w:val="24"/>
              <w:rPrChange w:id="6471" w:author="DuyNgo" w:date="2012-08-10T08:15:00Z">
                <w:rPr>
                  <w:rFonts w:cstheme="minorHAnsi"/>
                  <w:noProof/>
                  <w:webHidden/>
                  <w:sz w:val="24"/>
                  <w:szCs w:val="24"/>
                </w:rPr>
              </w:rPrChange>
            </w:rPr>
          </w:r>
          <w:r w:rsidRPr="00303364">
            <w:rPr>
              <w:rFonts w:cstheme="minorHAnsi"/>
              <w:noProof/>
              <w:webHidden/>
              <w:sz w:val="24"/>
              <w:szCs w:val="24"/>
              <w:rPrChange w:id="6472" w:author="DuyNgo" w:date="2012-08-10T08:15:00Z">
                <w:rPr>
                  <w:rFonts w:eastAsiaTheme="minorHAnsi"/>
                  <w:noProof/>
                  <w:webHidden/>
                </w:rPr>
              </w:rPrChange>
            </w:rPr>
            <w:fldChar w:fldCharType="separate"/>
          </w:r>
          <w:ins w:id="6473" w:author="DuyNgo" w:date="2012-08-10T08:15:00Z">
            <w:r w:rsidRPr="00303364">
              <w:rPr>
                <w:rFonts w:cstheme="minorHAnsi"/>
                <w:noProof/>
                <w:webHidden/>
                <w:sz w:val="24"/>
                <w:szCs w:val="24"/>
                <w:rPrChange w:id="6474" w:author="DuyNgo" w:date="2012-08-10T08:15:00Z">
                  <w:rPr>
                    <w:rFonts w:eastAsiaTheme="minorHAnsi"/>
                    <w:noProof/>
                    <w:webHidden/>
                  </w:rPr>
                </w:rPrChange>
              </w:rPr>
              <w:t>356</w:t>
            </w:r>
            <w:r w:rsidRPr="00303364">
              <w:rPr>
                <w:rFonts w:cstheme="minorHAnsi"/>
                <w:noProof/>
                <w:webHidden/>
                <w:sz w:val="24"/>
                <w:szCs w:val="24"/>
                <w:rPrChange w:id="6475" w:author="DuyNgo" w:date="2012-08-10T08:15:00Z">
                  <w:rPr>
                    <w:rFonts w:eastAsiaTheme="minorHAnsi"/>
                    <w:noProof/>
                    <w:webHidden/>
                  </w:rPr>
                </w:rPrChange>
              </w:rPr>
              <w:fldChar w:fldCharType="end"/>
            </w:r>
            <w:r w:rsidRPr="00303364">
              <w:rPr>
                <w:rStyle w:val="Hyperlink"/>
                <w:rFonts w:cstheme="minorHAnsi"/>
                <w:noProof/>
                <w:sz w:val="24"/>
                <w:szCs w:val="24"/>
                <w:rPrChange w:id="647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477" w:author="DuyNgo" w:date="2012-08-10T08:15:00Z"/>
              <w:rFonts w:cstheme="minorHAnsi"/>
              <w:noProof/>
              <w:sz w:val="24"/>
              <w:szCs w:val="24"/>
              <w:lang w:eastAsia="ja-JP"/>
              <w:rPrChange w:id="6478" w:author="DuyNgo" w:date="2012-08-10T08:15:00Z">
                <w:rPr>
                  <w:ins w:id="6479" w:author="DuyNgo" w:date="2012-08-10T08:15:00Z"/>
                  <w:noProof/>
                  <w:lang w:eastAsia="ja-JP"/>
                </w:rPr>
              </w:rPrChange>
            </w:rPr>
          </w:pPr>
          <w:ins w:id="6480" w:author="DuyNgo" w:date="2012-08-10T08:15:00Z">
            <w:r w:rsidRPr="00303364">
              <w:rPr>
                <w:rStyle w:val="Hyperlink"/>
                <w:rFonts w:cstheme="minorHAnsi"/>
                <w:noProof/>
                <w:sz w:val="24"/>
                <w:szCs w:val="24"/>
                <w:rPrChange w:id="6481" w:author="DuyNgo" w:date="2012-08-10T08:15:00Z">
                  <w:rPr>
                    <w:rStyle w:val="Hyperlink"/>
                    <w:rFonts w:eastAsiaTheme="minorHAnsi"/>
                    <w:noProof/>
                  </w:rPr>
                </w:rPrChange>
              </w:rPr>
              <w:fldChar w:fldCharType="begin"/>
            </w:r>
            <w:r w:rsidRPr="00303364">
              <w:rPr>
                <w:rStyle w:val="Hyperlink"/>
                <w:rFonts w:cstheme="minorHAnsi"/>
                <w:noProof/>
                <w:sz w:val="24"/>
                <w:szCs w:val="24"/>
                <w:rPrChange w:id="6482" w:author="DuyNgo" w:date="2012-08-10T08:15:00Z">
                  <w:rPr>
                    <w:rStyle w:val="Hyperlink"/>
                    <w:rFonts w:eastAsiaTheme="minorHAnsi"/>
                    <w:noProof/>
                  </w:rPr>
                </w:rPrChange>
              </w:rPr>
              <w:instrText xml:space="preserve"> </w:instrText>
            </w:r>
            <w:r w:rsidRPr="00303364">
              <w:rPr>
                <w:rFonts w:cstheme="minorHAnsi"/>
                <w:noProof/>
                <w:sz w:val="24"/>
                <w:szCs w:val="24"/>
                <w:rPrChange w:id="6483" w:author="DuyNgo" w:date="2012-08-10T08:15:00Z">
                  <w:rPr>
                    <w:rFonts w:eastAsiaTheme="minorHAnsi"/>
                    <w:noProof/>
                  </w:rPr>
                </w:rPrChange>
              </w:rPr>
              <w:instrText>HYPERLINK \l "_Toc332351399"</w:instrText>
            </w:r>
            <w:r w:rsidRPr="00303364">
              <w:rPr>
                <w:rStyle w:val="Hyperlink"/>
                <w:rFonts w:cstheme="minorHAnsi"/>
                <w:noProof/>
                <w:sz w:val="24"/>
                <w:szCs w:val="24"/>
                <w:rPrChange w:id="648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48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486" w:author="DuyNgo" w:date="2012-08-10T08:15:00Z">
                  <w:rPr>
                    <w:rStyle w:val="Hyperlink"/>
                    <w:rFonts w:eastAsiaTheme="minorHAnsi" w:cstheme="minorHAnsi"/>
                    <w:noProof/>
                  </w:rPr>
                </w:rPrChange>
              </w:rPr>
              <w:t>5.1.9 Update Risk</w:t>
            </w:r>
            <w:r w:rsidRPr="00303364">
              <w:rPr>
                <w:rFonts w:cstheme="minorHAnsi"/>
                <w:noProof/>
                <w:webHidden/>
                <w:sz w:val="24"/>
                <w:szCs w:val="24"/>
                <w:rPrChange w:id="6487" w:author="DuyNgo" w:date="2012-08-10T08:15:00Z">
                  <w:rPr>
                    <w:rFonts w:eastAsiaTheme="minorHAnsi"/>
                    <w:noProof/>
                    <w:webHidden/>
                  </w:rPr>
                </w:rPrChange>
              </w:rPr>
              <w:tab/>
            </w:r>
            <w:r w:rsidRPr="00303364">
              <w:rPr>
                <w:rFonts w:cstheme="minorHAnsi"/>
                <w:noProof/>
                <w:webHidden/>
                <w:sz w:val="24"/>
                <w:szCs w:val="24"/>
                <w:rPrChange w:id="6488" w:author="DuyNgo" w:date="2012-08-10T08:15:00Z">
                  <w:rPr>
                    <w:rFonts w:eastAsiaTheme="minorHAnsi"/>
                    <w:noProof/>
                    <w:webHidden/>
                  </w:rPr>
                </w:rPrChange>
              </w:rPr>
              <w:fldChar w:fldCharType="begin"/>
            </w:r>
            <w:r w:rsidRPr="00303364">
              <w:rPr>
                <w:rFonts w:cstheme="minorHAnsi"/>
                <w:noProof/>
                <w:webHidden/>
                <w:sz w:val="24"/>
                <w:szCs w:val="24"/>
                <w:rPrChange w:id="6489" w:author="DuyNgo" w:date="2012-08-10T08:15:00Z">
                  <w:rPr>
                    <w:rFonts w:eastAsiaTheme="minorHAnsi"/>
                    <w:noProof/>
                    <w:webHidden/>
                  </w:rPr>
                </w:rPrChange>
              </w:rPr>
              <w:instrText xml:space="preserve"> PAGEREF _Toc332351399 \h </w:instrText>
            </w:r>
          </w:ins>
          <w:r w:rsidRPr="00303364">
            <w:rPr>
              <w:rFonts w:cstheme="minorHAnsi"/>
              <w:noProof/>
              <w:webHidden/>
              <w:sz w:val="24"/>
              <w:szCs w:val="24"/>
              <w:rPrChange w:id="6490" w:author="DuyNgo" w:date="2012-08-10T08:15:00Z">
                <w:rPr>
                  <w:rFonts w:cstheme="minorHAnsi"/>
                  <w:noProof/>
                  <w:webHidden/>
                  <w:sz w:val="24"/>
                  <w:szCs w:val="24"/>
                </w:rPr>
              </w:rPrChange>
            </w:rPr>
          </w:r>
          <w:r w:rsidRPr="00303364">
            <w:rPr>
              <w:rFonts w:cstheme="minorHAnsi"/>
              <w:noProof/>
              <w:webHidden/>
              <w:sz w:val="24"/>
              <w:szCs w:val="24"/>
              <w:rPrChange w:id="6491" w:author="DuyNgo" w:date="2012-08-10T08:15:00Z">
                <w:rPr>
                  <w:rFonts w:eastAsiaTheme="minorHAnsi"/>
                  <w:noProof/>
                  <w:webHidden/>
                </w:rPr>
              </w:rPrChange>
            </w:rPr>
            <w:fldChar w:fldCharType="separate"/>
          </w:r>
          <w:ins w:id="6492" w:author="DuyNgo" w:date="2012-08-10T08:15:00Z">
            <w:r w:rsidRPr="00303364">
              <w:rPr>
                <w:rFonts w:cstheme="minorHAnsi"/>
                <w:noProof/>
                <w:webHidden/>
                <w:sz w:val="24"/>
                <w:szCs w:val="24"/>
                <w:rPrChange w:id="6493" w:author="DuyNgo" w:date="2012-08-10T08:15:00Z">
                  <w:rPr>
                    <w:rFonts w:eastAsiaTheme="minorHAnsi"/>
                    <w:noProof/>
                    <w:webHidden/>
                  </w:rPr>
                </w:rPrChange>
              </w:rPr>
              <w:t>356</w:t>
            </w:r>
            <w:r w:rsidRPr="00303364">
              <w:rPr>
                <w:rFonts w:cstheme="minorHAnsi"/>
                <w:noProof/>
                <w:webHidden/>
                <w:sz w:val="24"/>
                <w:szCs w:val="24"/>
                <w:rPrChange w:id="6494" w:author="DuyNgo" w:date="2012-08-10T08:15:00Z">
                  <w:rPr>
                    <w:rFonts w:eastAsiaTheme="minorHAnsi"/>
                    <w:noProof/>
                    <w:webHidden/>
                  </w:rPr>
                </w:rPrChange>
              </w:rPr>
              <w:fldChar w:fldCharType="end"/>
            </w:r>
            <w:r w:rsidRPr="00303364">
              <w:rPr>
                <w:rStyle w:val="Hyperlink"/>
                <w:rFonts w:cstheme="minorHAnsi"/>
                <w:noProof/>
                <w:sz w:val="24"/>
                <w:szCs w:val="24"/>
                <w:rPrChange w:id="649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496" w:author="DuyNgo" w:date="2012-08-10T08:15:00Z"/>
              <w:rFonts w:cstheme="minorHAnsi"/>
              <w:noProof/>
              <w:sz w:val="24"/>
              <w:szCs w:val="24"/>
              <w:lang w:eastAsia="ja-JP"/>
              <w:rPrChange w:id="6497" w:author="DuyNgo" w:date="2012-08-10T08:15:00Z">
                <w:rPr>
                  <w:ins w:id="6498" w:author="DuyNgo" w:date="2012-08-10T08:15:00Z"/>
                  <w:noProof/>
                  <w:lang w:eastAsia="ja-JP"/>
                </w:rPr>
              </w:rPrChange>
            </w:rPr>
          </w:pPr>
          <w:ins w:id="6499" w:author="DuyNgo" w:date="2012-08-10T08:15:00Z">
            <w:r w:rsidRPr="00303364">
              <w:rPr>
                <w:rStyle w:val="Hyperlink"/>
                <w:rFonts w:cstheme="minorHAnsi"/>
                <w:noProof/>
                <w:sz w:val="24"/>
                <w:szCs w:val="24"/>
                <w:rPrChange w:id="6500"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01" w:author="DuyNgo" w:date="2012-08-10T08:15:00Z">
                  <w:rPr>
                    <w:rStyle w:val="Hyperlink"/>
                    <w:rFonts w:eastAsiaTheme="minorHAnsi"/>
                    <w:noProof/>
                  </w:rPr>
                </w:rPrChange>
              </w:rPr>
              <w:instrText xml:space="preserve"> </w:instrText>
            </w:r>
            <w:r w:rsidRPr="00303364">
              <w:rPr>
                <w:rFonts w:cstheme="minorHAnsi"/>
                <w:noProof/>
                <w:sz w:val="24"/>
                <w:szCs w:val="24"/>
                <w:rPrChange w:id="6502" w:author="DuyNgo" w:date="2012-08-10T08:15:00Z">
                  <w:rPr>
                    <w:rFonts w:eastAsiaTheme="minorHAnsi"/>
                    <w:noProof/>
                  </w:rPr>
                </w:rPrChange>
              </w:rPr>
              <w:instrText>HYPERLINK \l "_Toc332351400"</w:instrText>
            </w:r>
            <w:r w:rsidRPr="00303364">
              <w:rPr>
                <w:rStyle w:val="Hyperlink"/>
                <w:rFonts w:cstheme="minorHAnsi"/>
                <w:noProof/>
                <w:sz w:val="24"/>
                <w:szCs w:val="24"/>
                <w:rPrChange w:id="650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0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05" w:author="DuyNgo" w:date="2012-08-10T08:15:00Z">
                  <w:rPr>
                    <w:rStyle w:val="Hyperlink"/>
                    <w:rFonts w:eastAsiaTheme="minorHAnsi" w:cstheme="minorHAnsi"/>
                    <w:noProof/>
                  </w:rPr>
                </w:rPrChange>
              </w:rPr>
              <w:t>5.1.10 Create Issue</w:t>
            </w:r>
            <w:r w:rsidRPr="00303364">
              <w:rPr>
                <w:rFonts w:cstheme="minorHAnsi"/>
                <w:noProof/>
                <w:webHidden/>
                <w:sz w:val="24"/>
                <w:szCs w:val="24"/>
                <w:rPrChange w:id="6506" w:author="DuyNgo" w:date="2012-08-10T08:15:00Z">
                  <w:rPr>
                    <w:rFonts w:eastAsiaTheme="minorHAnsi"/>
                    <w:noProof/>
                    <w:webHidden/>
                  </w:rPr>
                </w:rPrChange>
              </w:rPr>
              <w:tab/>
            </w:r>
            <w:r w:rsidRPr="00303364">
              <w:rPr>
                <w:rFonts w:cstheme="minorHAnsi"/>
                <w:noProof/>
                <w:webHidden/>
                <w:sz w:val="24"/>
                <w:szCs w:val="24"/>
                <w:rPrChange w:id="6507" w:author="DuyNgo" w:date="2012-08-10T08:15:00Z">
                  <w:rPr>
                    <w:rFonts w:eastAsiaTheme="minorHAnsi"/>
                    <w:noProof/>
                    <w:webHidden/>
                  </w:rPr>
                </w:rPrChange>
              </w:rPr>
              <w:fldChar w:fldCharType="begin"/>
            </w:r>
            <w:r w:rsidRPr="00303364">
              <w:rPr>
                <w:rFonts w:cstheme="minorHAnsi"/>
                <w:noProof/>
                <w:webHidden/>
                <w:sz w:val="24"/>
                <w:szCs w:val="24"/>
                <w:rPrChange w:id="6508" w:author="DuyNgo" w:date="2012-08-10T08:15:00Z">
                  <w:rPr>
                    <w:rFonts w:eastAsiaTheme="minorHAnsi"/>
                    <w:noProof/>
                    <w:webHidden/>
                  </w:rPr>
                </w:rPrChange>
              </w:rPr>
              <w:instrText xml:space="preserve"> PAGEREF _Toc332351400 \h </w:instrText>
            </w:r>
          </w:ins>
          <w:r w:rsidRPr="00303364">
            <w:rPr>
              <w:rFonts w:cstheme="minorHAnsi"/>
              <w:noProof/>
              <w:webHidden/>
              <w:sz w:val="24"/>
              <w:szCs w:val="24"/>
              <w:rPrChange w:id="6509" w:author="DuyNgo" w:date="2012-08-10T08:15:00Z">
                <w:rPr>
                  <w:rFonts w:cstheme="minorHAnsi"/>
                  <w:noProof/>
                  <w:webHidden/>
                  <w:sz w:val="24"/>
                  <w:szCs w:val="24"/>
                </w:rPr>
              </w:rPrChange>
            </w:rPr>
          </w:r>
          <w:r w:rsidRPr="00303364">
            <w:rPr>
              <w:rFonts w:cstheme="minorHAnsi"/>
              <w:noProof/>
              <w:webHidden/>
              <w:sz w:val="24"/>
              <w:szCs w:val="24"/>
              <w:rPrChange w:id="6510" w:author="DuyNgo" w:date="2012-08-10T08:15:00Z">
                <w:rPr>
                  <w:rFonts w:eastAsiaTheme="minorHAnsi"/>
                  <w:noProof/>
                  <w:webHidden/>
                </w:rPr>
              </w:rPrChange>
            </w:rPr>
            <w:fldChar w:fldCharType="separate"/>
          </w:r>
          <w:ins w:id="6511" w:author="DuyNgo" w:date="2012-08-10T08:15:00Z">
            <w:r w:rsidRPr="00303364">
              <w:rPr>
                <w:rFonts w:cstheme="minorHAnsi"/>
                <w:noProof/>
                <w:webHidden/>
                <w:sz w:val="24"/>
                <w:szCs w:val="24"/>
                <w:rPrChange w:id="6512" w:author="DuyNgo" w:date="2012-08-10T08:15:00Z">
                  <w:rPr>
                    <w:rFonts w:eastAsiaTheme="minorHAnsi"/>
                    <w:noProof/>
                    <w:webHidden/>
                  </w:rPr>
                </w:rPrChange>
              </w:rPr>
              <w:t>356</w:t>
            </w:r>
            <w:r w:rsidRPr="00303364">
              <w:rPr>
                <w:rFonts w:cstheme="minorHAnsi"/>
                <w:noProof/>
                <w:webHidden/>
                <w:sz w:val="24"/>
                <w:szCs w:val="24"/>
                <w:rPrChange w:id="6513" w:author="DuyNgo" w:date="2012-08-10T08:15:00Z">
                  <w:rPr>
                    <w:rFonts w:eastAsiaTheme="minorHAnsi"/>
                    <w:noProof/>
                    <w:webHidden/>
                  </w:rPr>
                </w:rPrChange>
              </w:rPr>
              <w:fldChar w:fldCharType="end"/>
            </w:r>
            <w:r w:rsidRPr="00303364">
              <w:rPr>
                <w:rStyle w:val="Hyperlink"/>
                <w:rFonts w:cstheme="minorHAnsi"/>
                <w:noProof/>
                <w:sz w:val="24"/>
                <w:szCs w:val="24"/>
                <w:rPrChange w:id="651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515" w:author="DuyNgo" w:date="2012-08-10T08:15:00Z"/>
              <w:rFonts w:cstheme="minorHAnsi"/>
              <w:noProof/>
              <w:sz w:val="24"/>
              <w:szCs w:val="24"/>
              <w:lang w:eastAsia="ja-JP"/>
              <w:rPrChange w:id="6516" w:author="DuyNgo" w:date="2012-08-10T08:15:00Z">
                <w:rPr>
                  <w:ins w:id="6517" w:author="DuyNgo" w:date="2012-08-10T08:15:00Z"/>
                  <w:noProof/>
                  <w:lang w:eastAsia="ja-JP"/>
                </w:rPr>
              </w:rPrChange>
            </w:rPr>
          </w:pPr>
          <w:ins w:id="6518" w:author="DuyNgo" w:date="2012-08-10T08:15:00Z">
            <w:r w:rsidRPr="00303364">
              <w:rPr>
                <w:rStyle w:val="Hyperlink"/>
                <w:rFonts w:cstheme="minorHAnsi"/>
                <w:noProof/>
                <w:sz w:val="24"/>
                <w:szCs w:val="24"/>
                <w:rPrChange w:id="6519"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20" w:author="DuyNgo" w:date="2012-08-10T08:15:00Z">
                  <w:rPr>
                    <w:rStyle w:val="Hyperlink"/>
                    <w:rFonts w:eastAsiaTheme="minorHAnsi"/>
                    <w:noProof/>
                  </w:rPr>
                </w:rPrChange>
              </w:rPr>
              <w:instrText xml:space="preserve"> </w:instrText>
            </w:r>
            <w:r w:rsidRPr="00303364">
              <w:rPr>
                <w:rFonts w:cstheme="minorHAnsi"/>
                <w:noProof/>
                <w:sz w:val="24"/>
                <w:szCs w:val="24"/>
                <w:rPrChange w:id="6521" w:author="DuyNgo" w:date="2012-08-10T08:15:00Z">
                  <w:rPr>
                    <w:rFonts w:eastAsiaTheme="minorHAnsi"/>
                    <w:noProof/>
                  </w:rPr>
                </w:rPrChange>
              </w:rPr>
              <w:instrText>HYPERLINK \l "_Toc332351401"</w:instrText>
            </w:r>
            <w:r w:rsidRPr="00303364">
              <w:rPr>
                <w:rStyle w:val="Hyperlink"/>
                <w:rFonts w:cstheme="minorHAnsi"/>
                <w:noProof/>
                <w:sz w:val="24"/>
                <w:szCs w:val="24"/>
                <w:rPrChange w:id="652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2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24" w:author="DuyNgo" w:date="2012-08-10T08:15:00Z">
                  <w:rPr>
                    <w:rStyle w:val="Hyperlink"/>
                    <w:rFonts w:eastAsiaTheme="minorHAnsi" w:cstheme="minorHAnsi"/>
                    <w:noProof/>
                  </w:rPr>
                </w:rPrChange>
              </w:rPr>
              <w:t>5.1.11 Delete Issue</w:t>
            </w:r>
            <w:r w:rsidRPr="00303364">
              <w:rPr>
                <w:rFonts w:cstheme="minorHAnsi"/>
                <w:noProof/>
                <w:webHidden/>
                <w:sz w:val="24"/>
                <w:szCs w:val="24"/>
                <w:rPrChange w:id="6525" w:author="DuyNgo" w:date="2012-08-10T08:15:00Z">
                  <w:rPr>
                    <w:rFonts w:eastAsiaTheme="minorHAnsi"/>
                    <w:noProof/>
                    <w:webHidden/>
                  </w:rPr>
                </w:rPrChange>
              </w:rPr>
              <w:tab/>
            </w:r>
            <w:r w:rsidRPr="00303364">
              <w:rPr>
                <w:rFonts w:cstheme="minorHAnsi"/>
                <w:noProof/>
                <w:webHidden/>
                <w:sz w:val="24"/>
                <w:szCs w:val="24"/>
                <w:rPrChange w:id="6526" w:author="DuyNgo" w:date="2012-08-10T08:15:00Z">
                  <w:rPr>
                    <w:rFonts w:eastAsiaTheme="minorHAnsi"/>
                    <w:noProof/>
                    <w:webHidden/>
                  </w:rPr>
                </w:rPrChange>
              </w:rPr>
              <w:fldChar w:fldCharType="begin"/>
            </w:r>
            <w:r w:rsidRPr="00303364">
              <w:rPr>
                <w:rFonts w:cstheme="minorHAnsi"/>
                <w:noProof/>
                <w:webHidden/>
                <w:sz w:val="24"/>
                <w:szCs w:val="24"/>
                <w:rPrChange w:id="6527" w:author="DuyNgo" w:date="2012-08-10T08:15:00Z">
                  <w:rPr>
                    <w:rFonts w:eastAsiaTheme="minorHAnsi"/>
                    <w:noProof/>
                    <w:webHidden/>
                  </w:rPr>
                </w:rPrChange>
              </w:rPr>
              <w:instrText xml:space="preserve"> PAGEREF _Toc332351401 \h </w:instrText>
            </w:r>
          </w:ins>
          <w:r w:rsidRPr="00303364">
            <w:rPr>
              <w:rFonts w:cstheme="minorHAnsi"/>
              <w:noProof/>
              <w:webHidden/>
              <w:sz w:val="24"/>
              <w:szCs w:val="24"/>
              <w:rPrChange w:id="6528" w:author="DuyNgo" w:date="2012-08-10T08:15:00Z">
                <w:rPr>
                  <w:rFonts w:cstheme="minorHAnsi"/>
                  <w:noProof/>
                  <w:webHidden/>
                  <w:sz w:val="24"/>
                  <w:szCs w:val="24"/>
                </w:rPr>
              </w:rPrChange>
            </w:rPr>
          </w:r>
          <w:r w:rsidRPr="00303364">
            <w:rPr>
              <w:rFonts w:cstheme="minorHAnsi"/>
              <w:noProof/>
              <w:webHidden/>
              <w:sz w:val="24"/>
              <w:szCs w:val="24"/>
              <w:rPrChange w:id="6529" w:author="DuyNgo" w:date="2012-08-10T08:15:00Z">
                <w:rPr>
                  <w:rFonts w:eastAsiaTheme="minorHAnsi"/>
                  <w:noProof/>
                  <w:webHidden/>
                </w:rPr>
              </w:rPrChange>
            </w:rPr>
            <w:fldChar w:fldCharType="separate"/>
          </w:r>
          <w:ins w:id="6530" w:author="DuyNgo" w:date="2012-08-10T08:15:00Z">
            <w:r w:rsidRPr="00303364">
              <w:rPr>
                <w:rFonts w:cstheme="minorHAnsi"/>
                <w:noProof/>
                <w:webHidden/>
                <w:sz w:val="24"/>
                <w:szCs w:val="24"/>
                <w:rPrChange w:id="6531" w:author="DuyNgo" w:date="2012-08-10T08:15:00Z">
                  <w:rPr>
                    <w:rFonts w:eastAsiaTheme="minorHAnsi"/>
                    <w:noProof/>
                    <w:webHidden/>
                  </w:rPr>
                </w:rPrChange>
              </w:rPr>
              <w:t>356</w:t>
            </w:r>
            <w:r w:rsidRPr="00303364">
              <w:rPr>
                <w:rFonts w:cstheme="minorHAnsi"/>
                <w:noProof/>
                <w:webHidden/>
                <w:sz w:val="24"/>
                <w:szCs w:val="24"/>
                <w:rPrChange w:id="6532" w:author="DuyNgo" w:date="2012-08-10T08:15:00Z">
                  <w:rPr>
                    <w:rFonts w:eastAsiaTheme="minorHAnsi"/>
                    <w:noProof/>
                    <w:webHidden/>
                  </w:rPr>
                </w:rPrChange>
              </w:rPr>
              <w:fldChar w:fldCharType="end"/>
            </w:r>
            <w:r w:rsidRPr="00303364">
              <w:rPr>
                <w:rStyle w:val="Hyperlink"/>
                <w:rFonts w:cstheme="minorHAnsi"/>
                <w:noProof/>
                <w:sz w:val="24"/>
                <w:szCs w:val="24"/>
                <w:rPrChange w:id="6533"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534" w:author="DuyNgo" w:date="2012-08-10T08:15:00Z"/>
              <w:rFonts w:cstheme="minorHAnsi"/>
              <w:noProof/>
              <w:sz w:val="24"/>
              <w:szCs w:val="24"/>
              <w:lang w:eastAsia="ja-JP"/>
              <w:rPrChange w:id="6535" w:author="DuyNgo" w:date="2012-08-10T08:15:00Z">
                <w:rPr>
                  <w:ins w:id="6536" w:author="DuyNgo" w:date="2012-08-10T08:15:00Z"/>
                  <w:noProof/>
                  <w:lang w:eastAsia="ja-JP"/>
                </w:rPr>
              </w:rPrChange>
            </w:rPr>
          </w:pPr>
          <w:ins w:id="6537" w:author="DuyNgo" w:date="2012-08-10T08:15:00Z">
            <w:r w:rsidRPr="00303364">
              <w:rPr>
                <w:rStyle w:val="Hyperlink"/>
                <w:rFonts w:cstheme="minorHAnsi"/>
                <w:noProof/>
                <w:sz w:val="24"/>
                <w:szCs w:val="24"/>
                <w:rPrChange w:id="6538"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39" w:author="DuyNgo" w:date="2012-08-10T08:15:00Z">
                  <w:rPr>
                    <w:rStyle w:val="Hyperlink"/>
                    <w:rFonts w:eastAsiaTheme="minorHAnsi"/>
                    <w:noProof/>
                  </w:rPr>
                </w:rPrChange>
              </w:rPr>
              <w:instrText xml:space="preserve"> </w:instrText>
            </w:r>
            <w:r w:rsidRPr="00303364">
              <w:rPr>
                <w:rFonts w:cstheme="minorHAnsi"/>
                <w:noProof/>
                <w:sz w:val="24"/>
                <w:szCs w:val="24"/>
                <w:rPrChange w:id="6540" w:author="DuyNgo" w:date="2012-08-10T08:15:00Z">
                  <w:rPr>
                    <w:rFonts w:eastAsiaTheme="minorHAnsi"/>
                    <w:noProof/>
                  </w:rPr>
                </w:rPrChange>
              </w:rPr>
              <w:instrText>HYPERLINK \l "_Toc332351402"</w:instrText>
            </w:r>
            <w:r w:rsidRPr="00303364">
              <w:rPr>
                <w:rStyle w:val="Hyperlink"/>
                <w:rFonts w:cstheme="minorHAnsi"/>
                <w:noProof/>
                <w:sz w:val="24"/>
                <w:szCs w:val="24"/>
                <w:rPrChange w:id="654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4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43" w:author="DuyNgo" w:date="2012-08-10T08:15:00Z">
                  <w:rPr>
                    <w:rStyle w:val="Hyperlink"/>
                    <w:rFonts w:eastAsiaTheme="minorHAnsi" w:cstheme="minorHAnsi"/>
                    <w:noProof/>
                  </w:rPr>
                </w:rPrChange>
              </w:rPr>
              <w:t>5.1.12 Update Issue</w:t>
            </w:r>
            <w:r w:rsidRPr="00303364">
              <w:rPr>
                <w:rFonts w:cstheme="minorHAnsi"/>
                <w:noProof/>
                <w:webHidden/>
                <w:sz w:val="24"/>
                <w:szCs w:val="24"/>
                <w:rPrChange w:id="6544" w:author="DuyNgo" w:date="2012-08-10T08:15:00Z">
                  <w:rPr>
                    <w:rFonts w:eastAsiaTheme="minorHAnsi"/>
                    <w:noProof/>
                    <w:webHidden/>
                  </w:rPr>
                </w:rPrChange>
              </w:rPr>
              <w:tab/>
            </w:r>
            <w:r w:rsidRPr="00303364">
              <w:rPr>
                <w:rFonts w:cstheme="minorHAnsi"/>
                <w:noProof/>
                <w:webHidden/>
                <w:sz w:val="24"/>
                <w:szCs w:val="24"/>
                <w:rPrChange w:id="6545" w:author="DuyNgo" w:date="2012-08-10T08:15:00Z">
                  <w:rPr>
                    <w:rFonts w:eastAsiaTheme="minorHAnsi"/>
                    <w:noProof/>
                    <w:webHidden/>
                  </w:rPr>
                </w:rPrChange>
              </w:rPr>
              <w:fldChar w:fldCharType="begin"/>
            </w:r>
            <w:r w:rsidRPr="00303364">
              <w:rPr>
                <w:rFonts w:cstheme="minorHAnsi"/>
                <w:noProof/>
                <w:webHidden/>
                <w:sz w:val="24"/>
                <w:szCs w:val="24"/>
                <w:rPrChange w:id="6546" w:author="DuyNgo" w:date="2012-08-10T08:15:00Z">
                  <w:rPr>
                    <w:rFonts w:eastAsiaTheme="minorHAnsi"/>
                    <w:noProof/>
                    <w:webHidden/>
                  </w:rPr>
                </w:rPrChange>
              </w:rPr>
              <w:instrText xml:space="preserve"> PAGEREF _Toc332351402 \h </w:instrText>
            </w:r>
          </w:ins>
          <w:r w:rsidRPr="00303364">
            <w:rPr>
              <w:rFonts w:cstheme="minorHAnsi"/>
              <w:noProof/>
              <w:webHidden/>
              <w:sz w:val="24"/>
              <w:szCs w:val="24"/>
              <w:rPrChange w:id="6547" w:author="DuyNgo" w:date="2012-08-10T08:15:00Z">
                <w:rPr>
                  <w:rFonts w:cstheme="minorHAnsi"/>
                  <w:noProof/>
                  <w:webHidden/>
                  <w:sz w:val="24"/>
                  <w:szCs w:val="24"/>
                </w:rPr>
              </w:rPrChange>
            </w:rPr>
          </w:r>
          <w:r w:rsidRPr="00303364">
            <w:rPr>
              <w:rFonts w:cstheme="minorHAnsi"/>
              <w:noProof/>
              <w:webHidden/>
              <w:sz w:val="24"/>
              <w:szCs w:val="24"/>
              <w:rPrChange w:id="6548" w:author="DuyNgo" w:date="2012-08-10T08:15:00Z">
                <w:rPr>
                  <w:rFonts w:eastAsiaTheme="minorHAnsi"/>
                  <w:noProof/>
                  <w:webHidden/>
                </w:rPr>
              </w:rPrChange>
            </w:rPr>
            <w:fldChar w:fldCharType="separate"/>
          </w:r>
          <w:ins w:id="6549" w:author="DuyNgo" w:date="2012-08-10T08:15:00Z">
            <w:r w:rsidRPr="00303364">
              <w:rPr>
                <w:rFonts w:cstheme="minorHAnsi"/>
                <w:noProof/>
                <w:webHidden/>
                <w:sz w:val="24"/>
                <w:szCs w:val="24"/>
                <w:rPrChange w:id="6550" w:author="DuyNgo" w:date="2012-08-10T08:15:00Z">
                  <w:rPr>
                    <w:rFonts w:eastAsiaTheme="minorHAnsi"/>
                    <w:noProof/>
                    <w:webHidden/>
                  </w:rPr>
                </w:rPrChange>
              </w:rPr>
              <w:t>357</w:t>
            </w:r>
            <w:r w:rsidRPr="00303364">
              <w:rPr>
                <w:rFonts w:cstheme="minorHAnsi"/>
                <w:noProof/>
                <w:webHidden/>
                <w:sz w:val="24"/>
                <w:szCs w:val="24"/>
                <w:rPrChange w:id="6551" w:author="DuyNgo" w:date="2012-08-10T08:15:00Z">
                  <w:rPr>
                    <w:rFonts w:eastAsiaTheme="minorHAnsi"/>
                    <w:noProof/>
                    <w:webHidden/>
                  </w:rPr>
                </w:rPrChange>
              </w:rPr>
              <w:fldChar w:fldCharType="end"/>
            </w:r>
            <w:r w:rsidRPr="00303364">
              <w:rPr>
                <w:rStyle w:val="Hyperlink"/>
                <w:rFonts w:cstheme="minorHAnsi"/>
                <w:noProof/>
                <w:sz w:val="24"/>
                <w:szCs w:val="24"/>
                <w:rPrChange w:id="655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553" w:author="DuyNgo" w:date="2012-08-10T08:15:00Z"/>
              <w:rFonts w:cstheme="minorHAnsi"/>
              <w:noProof/>
              <w:sz w:val="24"/>
              <w:szCs w:val="24"/>
              <w:lang w:eastAsia="ja-JP"/>
              <w:rPrChange w:id="6554" w:author="DuyNgo" w:date="2012-08-10T08:15:00Z">
                <w:rPr>
                  <w:ins w:id="6555" w:author="DuyNgo" w:date="2012-08-10T08:15:00Z"/>
                  <w:noProof/>
                  <w:lang w:eastAsia="ja-JP"/>
                </w:rPr>
              </w:rPrChange>
            </w:rPr>
          </w:pPr>
          <w:ins w:id="6556" w:author="DuyNgo" w:date="2012-08-10T08:15:00Z">
            <w:r w:rsidRPr="00303364">
              <w:rPr>
                <w:rStyle w:val="Hyperlink"/>
                <w:rFonts w:cstheme="minorHAnsi"/>
                <w:noProof/>
                <w:sz w:val="24"/>
                <w:szCs w:val="24"/>
                <w:rPrChange w:id="6557"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58" w:author="DuyNgo" w:date="2012-08-10T08:15:00Z">
                  <w:rPr>
                    <w:rStyle w:val="Hyperlink"/>
                    <w:rFonts w:eastAsiaTheme="minorHAnsi"/>
                    <w:noProof/>
                  </w:rPr>
                </w:rPrChange>
              </w:rPr>
              <w:instrText xml:space="preserve"> </w:instrText>
            </w:r>
            <w:r w:rsidRPr="00303364">
              <w:rPr>
                <w:rFonts w:cstheme="minorHAnsi"/>
                <w:noProof/>
                <w:sz w:val="24"/>
                <w:szCs w:val="24"/>
                <w:rPrChange w:id="6559" w:author="DuyNgo" w:date="2012-08-10T08:15:00Z">
                  <w:rPr>
                    <w:rFonts w:eastAsiaTheme="minorHAnsi"/>
                    <w:noProof/>
                  </w:rPr>
                </w:rPrChange>
              </w:rPr>
              <w:instrText>HYPERLINK \l "_Toc332351403"</w:instrText>
            </w:r>
            <w:r w:rsidRPr="00303364">
              <w:rPr>
                <w:rStyle w:val="Hyperlink"/>
                <w:rFonts w:cstheme="minorHAnsi"/>
                <w:noProof/>
                <w:sz w:val="24"/>
                <w:szCs w:val="24"/>
                <w:rPrChange w:id="656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6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62" w:author="DuyNgo" w:date="2012-08-10T08:15:00Z">
                  <w:rPr>
                    <w:rStyle w:val="Hyperlink"/>
                    <w:rFonts w:eastAsiaTheme="minorHAnsi" w:cstheme="minorHAnsi"/>
                    <w:noProof/>
                  </w:rPr>
                </w:rPrChange>
              </w:rPr>
              <w:t>5.1.13 Create Change</w:t>
            </w:r>
            <w:r w:rsidRPr="00303364">
              <w:rPr>
                <w:rFonts w:cstheme="minorHAnsi"/>
                <w:noProof/>
                <w:webHidden/>
                <w:sz w:val="24"/>
                <w:szCs w:val="24"/>
                <w:rPrChange w:id="6563" w:author="DuyNgo" w:date="2012-08-10T08:15:00Z">
                  <w:rPr>
                    <w:rFonts w:eastAsiaTheme="minorHAnsi"/>
                    <w:noProof/>
                    <w:webHidden/>
                  </w:rPr>
                </w:rPrChange>
              </w:rPr>
              <w:tab/>
            </w:r>
            <w:r w:rsidRPr="00303364">
              <w:rPr>
                <w:rFonts w:cstheme="minorHAnsi"/>
                <w:noProof/>
                <w:webHidden/>
                <w:sz w:val="24"/>
                <w:szCs w:val="24"/>
                <w:rPrChange w:id="6564" w:author="DuyNgo" w:date="2012-08-10T08:15:00Z">
                  <w:rPr>
                    <w:rFonts w:eastAsiaTheme="minorHAnsi"/>
                    <w:noProof/>
                    <w:webHidden/>
                  </w:rPr>
                </w:rPrChange>
              </w:rPr>
              <w:fldChar w:fldCharType="begin"/>
            </w:r>
            <w:r w:rsidRPr="00303364">
              <w:rPr>
                <w:rFonts w:cstheme="minorHAnsi"/>
                <w:noProof/>
                <w:webHidden/>
                <w:sz w:val="24"/>
                <w:szCs w:val="24"/>
                <w:rPrChange w:id="6565" w:author="DuyNgo" w:date="2012-08-10T08:15:00Z">
                  <w:rPr>
                    <w:rFonts w:eastAsiaTheme="minorHAnsi"/>
                    <w:noProof/>
                    <w:webHidden/>
                  </w:rPr>
                </w:rPrChange>
              </w:rPr>
              <w:instrText xml:space="preserve"> PAGEREF _Toc332351403 \h </w:instrText>
            </w:r>
          </w:ins>
          <w:r w:rsidRPr="00303364">
            <w:rPr>
              <w:rFonts w:cstheme="minorHAnsi"/>
              <w:noProof/>
              <w:webHidden/>
              <w:sz w:val="24"/>
              <w:szCs w:val="24"/>
              <w:rPrChange w:id="6566" w:author="DuyNgo" w:date="2012-08-10T08:15:00Z">
                <w:rPr>
                  <w:rFonts w:cstheme="minorHAnsi"/>
                  <w:noProof/>
                  <w:webHidden/>
                  <w:sz w:val="24"/>
                  <w:szCs w:val="24"/>
                </w:rPr>
              </w:rPrChange>
            </w:rPr>
          </w:r>
          <w:r w:rsidRPr="00303364">
            <w:rPr>
              <w:rFonts w:cstheme="minorHAnsi"/>
              <w:noProof/>
              <w:webHidden/>
              <w:sz w:val="24"/>
              <w:szCs w:val="24"/>
              <w:rPrChange w:id="6567" w:author="DuyNgo" w:date="2012-08-10T08:15:00Z">
                <w:rPr>
                  <w:rFonts w:eastAsiaTheme="minorHAnsi"/>
                  <w:noProof/>
                  <w:webHidden/>
                </w:rPr>
              </w:rPrChange>
            </w:rPr>
            <w:fldChar w:fldCharType="separate"/>
          </w:r>
          <w:ins w:id="6568" w:author="DuyNgo" w:date="2012-08-10T08:15:00Z">
            <w:r w:rsidRPr="00303364">
              <w:rPr>
                <w:rFonts w:cstheme="minorHAnsi"/>
                <w:noProof/>
                <w:webHidden/>
                <w:sz w:val="24"/>
                <w:szCs w:val="24"/>
                <w:rPrChange w:id="6569" w:author="DuyNgo" w:date="2012-08-10T08:15:00Z">
                  <w:rPr>
                    <w:rFonts w:eastAsiaTheme="minorHAnsi"/>
                    <w:noProof/>
                    <w:webHidden/>
                  </w:rPr>
                </w:rPrChange>
              </w:rPr>
              <w:t>357</w:t>
            </w:r>
            <w:r w:rsidRPr="00303364">
              <w:rPr>
                <w:rFonts w:cstheme="minorHAnsi"/>
                <w:noProof/>
                <w:webHidden/>
                <w:sz w:val="24"/>
                <w:szCs w:val="24"/>
                <w:rPrChange w:id="6570" w:author="DuyNgo" w:date="2012-08-10T08:15:00Z">
                  <w:rPr>
                    <w:rFonts w:eastAsiaTheme="minorHAnsi"/>
                    <w:noProof/>
                    <w:webHidden/>
                  </w:rPr>
                </w:rPrChange>
              </w:rPr>
              <w:fldChar w:fldCharType="end"/>
            </w:r>
            <w:r w:rsidRPr="00303364">
              <w:rPr>
                <w:rStyle w:val="Hyperlink"/>
                <w:rFonts w:cstheme="minorHAnsi"/>
                <w:noProof/>
                <w:sz w:val="24"/>
                <w:szCs w:val="24"/>
                <w:rPrChange w:id="657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572" w:author="DuyNgo" w:date="2012-08-10T08:15:00Z"/>
              <w:rFonts w:cstheme="minorHAnsi"/>
              <w:noProof/>
              <w:sz w:val="24"/>
              <w:szCs w:val="24"/>
              <w:lang w:eastAsia="ja-JP"/>
              <w:rPrChange w:id="6573" w:author="DuyNgo" w:date="2012-08-10T08:15:00Z">
                <w:rPr>
                  <w:ins w:id="6574" w:author="DuyNgo" w:date="2012-08-10T08:15:00Z"/>
                  <w:noProof/>
                  <w:lang w:eastAsia="ja-JP"/>
                </w:rPr>
              </w:rPrChange>
            </w:rPr>
          </w:pPr>
          <w:ins w:id="6575" w:author="DuyNgo" w:date="2012-08-10T08:15:00Z">
            <w:r w:rsidRPr="00303364">
              <w:rPr>
                <w:rStyle w:val="Hyperlink"/>
                <w:rFonts w:cstheme="minorHAnsi"/>
                <w:noProof/>
                <w:sz w:val="24"/>
                <w:szCs w:val="24"/>
                <w:rPrChange w:id="6576"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77" w:author="DuyNgo" w:date="2012-08-10T08:15:00Z">
                  <w:rPr>
                    <w:rStyle w:val="Hyperlink"/>
                    <w:rFonts w:eastAsiaTheme="minorHAnsi"/>
                    <w:noProof/>
                  </w:rPr>
                </w:rPrChange>
              </w:rPr>
              <w:instrText xml:space="preserve"> </w:instrText>
            </w:r>
            <w:r w:rsidRPr="00303364">
              <w:rPr>
                <w:rFonts w:cstheme="minorHAnsi"/>
                <w:noProof/>
                <w:sz w:val="24"/>
                <w:szCs w:val="24"/>
                <w:rPrChange w:id="6578" w:author="DuyNgo" w:date="2012-08-10T08:15:00Z">
                  <w:rPr>
                    <w:rFonts w:eastAsiaTheme="minorHAnsi"/>
                    <w:noProof/>
                  </w:rPr>
                </w:rPrChange>
              </w:rPr>
              <w:instrText>HYPERLINK \l "_Toc332351404"</w:instrText>
            </w:r>
            <w:r w:rsidRPr="00303364">
              <w:rPr>
                <w:rStyle w:val="Hyperlink"/>
                <w:rFonts w:cstheme="minorHAnsi"/>
                <w:noProof/>
                <w:sz w:val="24"/>
                <w:szCs w:val="24"/>
                <w:rPrChange w:id="657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8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81" w:author="DuyNgo" w:date="2012-08-10T08:15:00Z">
                  <w:rPr>
                    <w:rStyle w:val="Hyperlink"/>
                    <w:rFonts w:eastAsiaTheme="minorHAnsi" w:cstheme="minorHAnsi"/>
                    <w:noProof/>
                  </w:rPr>
                </w:rPrChange>
              </w:rPr>
              <w:t>5.1.14 Delete Change</w:t>
            </w:r>
            <w:r w:rsidRPr="00303364">
              <w:rPr>
                <w:rFonts w:cstheme="minorHAnsi"/>
                <w:noProof/>
                <w:webHidden/>
                <w:sz w:val="24"/>
                <w:szCs w:val="24"/>
                <w:rPrChange w:id="6582" w:author="DuyNgo" w:date="2012-08-10T08:15:00Z">
                  <w:rPr>
                    <w:rFonts w:eastAsiaTheme="minorHAnsi"/>
                    <w:noProof/>
                    <w:webHidden/>
                  </w:rPr>
                </w:rPrChange>
              </w:rPr>
              <w:tab/>
            </w:r>
            <w:r w:rsidRPr="00303364">
              <w:rPr>
                <w:rFonts w:cstheme="minorHAnsi"/>
                <w:noProof/>
                <w:webHidden/>
                <w:sz w:val="24"/>
                <w:szCs w:val="24"/>
                <w:rPrChange w:id="6583" w:author="DuyNgo" w:date="2012-08-10T08:15:00Z">
                  <w:rPr>
                    <w:rFonts w:eastAsiaTheme="minorHAnsi"/>
                    <w:noProof/>
                    <w:webHidden/>
                  </w:rPr>
                </w:rPrChange>
              </w:rPr>
              <w:fldChar w:fldCharType="begin"/>
            </w:r>
            <w:r w:rsidRPr="00303364">
              <w:rPr>
                <w:rFonts w:cstheme="minorHAnsi"/>
                <w:noProof/>
                <w:webHidden/>
                <w:sz w:val="24"/>
                <w:szCs w:val="24"/>
                <w:rPrChange w:id="6584" w:author="DuyNgo" w:date="2012-08-10T08:15:00Z">
                  <w:rPr>
                    <w:rFonts w:eastAsiaTheme="minorHAnsi"/>
                    <w:noProof/>
                    <w:webHidden/>
                  </w:rPr>
                </w:rPrChange>
              </w:rPr>
              <w:instrText xml:space="preserve"> PAGEREF _Toc332351404 \h </w:instrText>
            </w:r>
          </w:ins>
          <w:r w:rsidRPr="00303364">
            <w:rPr>
              <w:rFonts w:cstheme="minorHAnsi"/>
              <w:noProof/>
              <w:webHidden/>
              <w:sz w:val="24"/>
              <w:szCs w:val="24"/>
              <w:rPrChange w:id="6585" w:author="DuyNgo" w:date="2012-08-10T08:15:00Z">
                <w:rPr>
                  <w:rFonts w:cstheme="minorHAnsi"/>
                  <w:noProof/>
                  <w:webHidden/>
                  <w:sz w:val="24"/>
                  <w:szCs w:val="24"/>
                </w:rPr>
              </w:rPrChange>
            </w:rPr>
          </w:r>
          <w:r w:rsidRPr="00303364">
            <w:rPr>
              <w:rFonts w:cstheme="minorHAnsi"/>
              <w:noProof/>
              <w:webHidden/>
              <w:sz w:val="24"/>
              <w:szCs w:val="24"/>
              <w:rPrChange w:id="6586" w:author="DuyNgo" w:date="2012-08-10T08:15:00Z">
                <w:rPr>
                  <w:rFonts w:eastAsiaTheme="minorHAnsi"/>
                  <w:noProof/>
                  <w:webHidden/>
                </w:rPr>
              </w:rPrChange>
            </w:rPr>
            <w:fldChar w:fldCharType="separate"/>
          </w:r>
          <w:ins w:id="6587" w:author="DuyNgo" w:date="2012-08-10T08:15:00Z">
            <w:r w:rsidRPr="00303364">
              <w:rPr>
                <w:rFonts w:cstheme="minorHAnsi"/>
                <w:noProof/>
                <w:webHidden/>
                <w:sz w:val="24"/>
                <w:szCs w:val="24"/>
                <w:rPrChange w:id="6588" w:author="DuyNgo" w:date="2012-08-10T08:15:00Z">
                  <w:rPr>
                    <w:rFonts w:eastAsiaTheme="minorHAnsi"/>
                    <w:noProof/>
                    <w:webHidden/>
                  </w:rPr>
                </w:rPrChange>
              </w:rPr>
              <w:t>357</w:t>
            </w:r>
            <w:r w:rsidRPr="00303364">
              <w:rPr>
                <w:rFonts w:cstheme="minorHAnsi"/>
                <w:noProof/>
                <w:webHidden/>
                <w:sz w:val="24"/>
                <w:szCs w:val="24"/>
                <w:rPrChange w:id="6589" w:author="DuyNgo" w:date="2012-08-10T08:15:00Z">
                  <w:rPr>
                    <w:rFonts w:eastAsiaTheme="minorHAnsi"/>
                    <w:noProof/>
                    <w:webHidden/>
                  </w:rPr>
                </w:rPrChange>
              </w:rPr>
              <w:fldChar w:fldCharType="end"/>
            </w:r>
            <w:r w:rsidRPr="00303364">
              <w:rPr>
                <w:rStyle w:val="Hyperlink"/>
                <w:rFonts w:cstheme="minorHAnsi"/>
                <w:noProof/>
                <w:sz w:val="24"/>
                <w:szCs w:val="24"/>
                <w:rPrChange w:id="659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591" w:author="DuyNgo" w:date="2012-08-10T08:15:00Z"/>
              <w:rFonts w:cstheme="minorHAnsi"/>
              <w:noProof/>
              <w:sz w:val="24"/>
              <w:szCs w:val="24"/>
              <w:lang w:eastAsia="ja-JP"/>
              <w:rPrChange w:id="6592" w:author="DuyNgo" w:date="2012-08-10T08:15:00Z">
                <w:rPr>
                  <w:ins w:id="6593" w:author="DuyNgo" w:date="2012-08-10T08:15:00Z"/>
                  <w:noProof/>
                  <w:lang w:eastAsia="ja-JP"/>
                </w:rPr>
              </w:rPrChange>
            </w:rPr>
          </w:pPr>
          <w:ins w:id="6594" w:author="DuyNgo" w:date="2012-08-10T08:15:00Z">
            <w:r w:rsidRPr="00303364">
              <w:rPr>
                <w:rStyle w:val="Hyperlink"/>
                <w:rFonts w:cstheme="minorHAnsi"/>
                <w:noProof/>
                <w:sz w:val="24"/>
                <w:szCs w:val="24"/>
                <w:rPrChange w:id="6595"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96" w:author="DuyNgo" w:date="2012-08-10T08:15:00Z">
                  <w:rPr>
                    <w:rStyle w:val="Hyperlink"/>
                    <w:rFonts w:eastAsiaTheme="minorHAnsi"/>
                    <w:noProof/>
                  </w:rPr>
                </w:rPrChange>
              </w:rPr>
              <w:instrText xml:space="preserve"> </w:instrText>
            </w:r>
            <w:r w:rsidRPr="00303364">
              <w:rPr>
                <w:rFonts w:cstheme="minorHAnsi"/>
                <w:noProof/>
                <w:sz w:val="24"/>
                <w:szCs w:val="24"/>
                <w:rPrChange w:id="6597" w:author="DuyNgo" w:date="2012-08-10T08:15:00Z">
                  <w:rPr>
                    <w:rFonts w:eastAsiaTheme="minorHAnsi"/>
                    <w:noProof/>
                  </w:rPr>
                </w:rPrChange>
              </w:rPr>
              <w:instrText>HYPERLINK \l "_Toc332351405"</w:instrText>
            </w:r>
            <w:r w:rsidRPr="00303364">
              <w:rPr>
                <w:rStyle w:val="Hyperlink"/>
                <w:rFonts w:cstheme="minorHAnsi"/>
                <w:noProof/>
                <w:sz w:val="24"/>
                <w:szCs w:val="24"/>
                <w:rPrChange w:id="659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9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600" w:author="DuyNgo" w:date="2012-08-10T08:15:00Z">
                  <w:rPr>
                    <w:rStyle w:val="Hyperlink"/>
                    <w:rFonts w:eastAsiaTheme="minorHAnsi" w:cstheme="minorHAnsi"/>
                    <w:noProof/>
                  </w:rPr>
                </w:rPrChange>
              </w:rPr>
              <w:t>5.1.15 Update Change</w:t>
            </w:r>
            <w:r w:rsidRPr="00303364">
              <w:rPr>
                <w:rFonts w:cstheme="minorHAnsi"/>
                <w:noProof/>
                <w:webHidden/>
                <w:sz w:val="24"/>
                <w:szCs w:val="24"/>
                <w:rPrChange w:id="6601" w:author="DuyNgo" w:date="2012-08-10T08:15:00Z">
                  <w:rPr>
                    <w:rFonts w:eastAsiaTheme="minorHAnsi"/>
                    <w:noProof/>
                    <w:webHidden/>
                  </w:rPr>
                </w:rPrChange>
              </w:rPr>
              <w:tab/>
            </w:r>
            <w:r w:rsidRPr="00303364">
              <w:rPr>
                <w:rFonts w:cstheme="minorHAnsi"/>
                <w:noProof/>
                <w:webHidden/>
                <w:sz w:val="24"/>
                <w:szCs w:val="24"/>
                <w:rPrChange w:id="6602" w:author="DuyNgo" w:date="2012-08-10T08:15:00Z">
                  <w:rPr>
                    <w:rFonts w:eastAsiaTheme="minorHAnsi"/>
                    <w:noProof/>
                    <w:webHidden/>
                  </w:rPr>
                </w:rPrChange>
              </w:rPr>
              <w:fldChar w:fldCharType="begin"/>
            </w:r>
            <w:r w:rsidRPr="00303364">
              <w:rPr>
                <w:rFonts w:cstheme="minorHAnsi"/>
                <w:noProof/>
                <w:webHidden/>
                <w:sz w:val="24"/>
                <w:szCs w:val="24"/>
                <w:rPrChange w:id="6603" w:author="DuyNgo" w:date="2012-08-10T08:15:00Z">
                  <w:rPr>
                    <w:rFonts w:eastAsiaTheme="minorHAnsi"/>
                    <w:noProof/>
                    <w:webHidden/>
                  </w:rPr>
                </w:rPrChange>
              </w:rPr>
              <w:instrText xml:space="preserve"> PAGEREF _Toc332351405 \h </w:instrText>
            </w:r>
          </w:ins>
          <w:r w:rsidRPr="00303364">
            <w:rPr>
              <w:rFonts w:cstheme="minorHAnsi"/>
              <w:noProof/>
              <w:webHidden/>
              <w:sz w:val="24"/>
              <w:szCs w:val="24"/>
              <w:rPrChange w:id="6604" w:author="DuyNgo" w:date="2012-08-10T08:15:00Z">
                <w:rPr>
                  <w:rFonts w:cstheme="minorHAnsi"/>
                  <w:noProof/>
                  <w:webHidden/>
                  <w:sz w:val="24"/>
                  <w:szCs w:val="24"/>
                </w:rPr>
              </w:rPrChange>
            </w:rPr>
          </w:r>
          <w:r w:rsidRPr="00303364">
            <w:rPr>
              <w:rFonts w:cstheme="minorHAnsi"/>
              <w:noProof/>
              <w:webHidden/>
              <w:sz w:val="24"/>
              <w:szCs w:val="24"/>
              <w:rPrChange w:id="6605" w:author="DuyNgo" w:date="2012-08-10T08:15:00Z">
                <w:rPr>
                  <w:rFonts w:eastAsiaTheme="minorHAnsi"/>
                  <w:noProof/>
                  <w:webHidden/>
                </w:rPr>
              </w:rPrChange>
            </w:rPr>
            <w:fldChar w:fldCharType="separate"/>
          </w:r>
          <w:ins w:id="6606" w:author="DuyNgo" w:date="2012-08-10T08:15:00Z">
            <w:r w:rsidRPr="00303364">
              <w:rPr>
                <w:rFonts w:cstheme="minorHAnsi"/>
                <w:noProof/>
                <w:webHidden/>
                <w:sz w:val="24"/>
                <w:szCs w:val="24"/>
                <w:rPrChange w:id="6607" w:author="DuyNgo" w:date="2012-08-10T08:15:00Z">
                  <w:rPr>
                    <w:rFonts w:eastAsiaTheme="minorHAnsi"/>
                    <w:noProof/>
                    <w:webHidden/>
                  </w:rPr>
                </w:rPrChange>
              </w:rPr>
              <w:t>357</w:t>
            </w:r>
            <w:r w:rsidRPr="00303364">
              <w:rPr>
                <w:rFonts w:cstheme="minorHAnsi"/>
                <w:noProof/>
                <w:webHidden/>
                <w:sz w:val="24"/>
                <w:szCs w:val="24"/>
                <w:rPrChange w:id="6608" w:author="DuyNgo" w:date="2012-08-10T08:15:00Z">
                  <w:rPr>
                    <w:rFonts w:eastAsiaTheme="minorHAnsi"/>
                    <w:noProof/>
                    <w:webHidden/>
                  </w:rPr>
                </w:rPrChange>
              </w:rPr>
              <w:fldChar w:fldCharType="end"/>
            </w:r>
            <w:r w:rsidRPr="00303364">
              <w:rPr>
                <w:rStyle w:val="Hyperlink"/>
                <w:rFonts w:cstheme="minorHAnsi"/>
                <w:noProof/>
                <w:sz w:val="24"/>
                <w:szCs w:val="24"/>
                <w:rPrChange w:id="6609" w:author="DuyNgo" w:date="2012-08-10T08:15:00Z">
                  <w:rPr>
                    <w:rStyle w:val="Hyperlink"/>
                    <w:rFonts w:eastAsiaTheme="minorHAnsi"/>
                    <w:noProof/>
                  </w:rPr>
                </w:rPrChange>
              </w:rPr>
              <w:fldChar w:fldCharType="end"/>
            </w:r>
          </w:ins>
        </w:p>
        <w:p w:rsidR="00303364" w:rsidRPr="00303364" w:rsidRDefault="00303364">
          <w:pPr>
            <w:pStyle w:val="TOC2"/>
            <w:tabs>
              <w:tab w:val="left" w:pos="660"/>
              <w:tab w:val="right" w:leader="dot" w:pos="8778"/>
            </w:tabs>
            <w:rPr>
              <w:ins w:id="6610" w:author="DuyNgo" w:date="2012-08-10T08:15:00Z"/>
              <w:rFonts w:eastAsiaTheme="minorEastAsia" w:cstheme="minorHAnsi"/>
              <w:noProof/>
              <w:sz w:val="24"/>
              <w:szCs w:val="24"/>
              <w:lang w:eastAsia="ja-JP"/>
              <w:rPrChange w:id="6611" w:author="DuyNgo" w:date="2012-08-10T08:15:00Z">
                <w:rPr>
                  <w:ins w:id="6612" w:author="DuyNgo" w:date="2012-08-10T08:15:00Z"/>
                  <w:rFonts w:eastAsiaTheme="minorEastAsia"/>
                  <w:noProof/>
                  <w:lang w:eastAsia="ja-JP"/>
                </w:rPr>
              </w:rPrChange>
            </w:rPr>
          </w:pPr>
          <w:ins w:id="6613" w:author="DuyNgo" w:date="2012-08-10T08:15:00Z">
            <w:r w:rsidRPr="00303364">
              <w:rPr>
                <w:rStyle w:val="Hyperlink"/>
                <w:rFonts w:cstheme="minorHAnsi"/>
                <w:noProof/>
                <w:sz w:val="24"/>
                <w:szCs w:val="24"/>
                <w:rPrChange w:id="6614" w:author="DuyNgo" w:date="2012-08-10T08:15:00Z">
                  <w:rPr>
                    <w:rStyle w:val="Hyperlink"/>
                    <w:noProof/>
                  </w:rPr>
                </w:rPrChange>
              </w:rPr>
              <w:fldChar w:fldCharType="begin"/>
            </w:r>
            <w:r w:rsidRPr="00303364">
              <w:rPr>
                <w:rStyle w:val="Hyperlink"/>
                <w:rFonts w:cstheme="minorHAnsi"/>
                <w:noProof/>
                <w:sz w:val="24"/>
                <w:szCs w:val="24"/>
                <w:rPrChange w:id="6615" w:author="DuyNgo" w:date="2012-08-10T08:15:00Z">
                  <w:rPr>
                    <w:rStyle w:val="Hyperlink"/>
                    <w:noProof/>
                  </w:rPr>
                </w:rPrChange>
              </w:rPr>
              <w:instrText xml:space="preserve"> </w:instrText>
            </w:r>
            <w:r w:rsidRPr="00303364">
              <w:rPr>
                <w:rFonts w:cstheme="minorHAnsi"/>
                <w:noProof/>
                <w:sz w:val="24"/>
                <w:szCs w:val="24"/>
                <w:rPrChange w:id="6616" w:author="DuyNgo" w:date="2012-08-10T08:15:00Z">
                  <w:rPr>
                    <w:noProof/>
                  </w:rPr>
                </w:rPrChange>
              </w:rPr>
              <w:instrText>HYPERLINK \l "_Toc332351406"</w:instrText>
            </w:r>
            <w:r w:rsidRPr="00303364">
              <w:rPr>
                <w:rStyle w:val="Hyperlink"/>
                <w:rFonts w:cstheme="minorHAnsi"/>
                <w:noProof/>
                <w:sz w:val="24"/>
                <w:szCs w:val="24"/>
                <w:rPrChange w:id="6617" w:author="DuyNgo" w:date="2012-08-10T08:15:00Z">
                  <w:rPr>
                    <w:rStyle w:val="Hyperlink"/>
                    <w:noProof/>
                  </w:rPr>
                </w:rPrChange>
              </w:rPr>
              <w:instrText xml:space="preserve"> </w:instrText>
            </w:r>
            <w:r w:rsidRPr="00303364">
              <w:rPr>
                <w:rStyle w:val="Hyperlink"/>
                <w:rFonts w:cstheme="minorHAnsi"/>
                <w:noProof/>
                <w:sz w:val="24"/>
                <w:szCs w:val="24"/>
                <w:rPrChange w:id="6618" w:author="DuyNgo" w:date="2012-08-10T08:15:00Z">
                  <w:rPr>
                    <w:rStyle w:val="Hyperlink"/>
                    <w:noProof/>
                  </w:rPr>
                </w:rPrChange>
              </w:rPr>
              <w:fldChar w:fldCharType="separate"/>
            </w:r>
            <w:r w:rsidRPr="00303364">
              <w:rPr>
                <w:rStyle w:val="Hyperlink"/>
                <w:rFonts w:cstheme="minorHAnsi"/>
                <w:noProof/>
                <w:sz w:val="24"/>
                <w:szCs w:val="24"/>
                <w:rPrChange w:id="6619" w:author="DuyNgo" w:date="2012-08-10T08:15:00Z">
                  <w:rPr>
                    <w:rStyle w:val="Hyperlink"/>
                    <w:rFonts w:cstheme="minorHAnsi"/>
                    <w:noProof/>
                  </w:rPr>
                </w:rPrChange>
              </w:rPr>
              <w:t>6.</w:t>
            </w:r>
            <w:r w:rsidRPr="00303364">
              <w:rPr>
                <w:rFonts w:eastAsiaTheme="minorEastAsia" w:cstheme="minorHAnsi"/>
                <w:noProof/>
                <w:sz w:val="24"/>
                <w:szCs w:val="24"/>
                <w:lang w:eastAsia="ja-JP"/>
                <w:rPrChange w:id="6620" w:author="DuyNgo" w:date="2012-08-10T08:15:00Z">
                  <w:rPr>
                    <w:rFonts w:eastAsiaTheme="minorEastAsia"/>
                    <w:noProof/>
                    <w:lang w:eastAsia="ja-JP"/>
                  </w:rPr>
                </w:rPrChange>
              </w:rPr>
              <w:tab/>
            </w:r>
            <w:r w:rsidRPr="00303364">
              <w:rPr>
                <w:rStyle w:val="Hyperlink"/>
                <w:rFonts w:cstheme="minorHAnsi"/>
                <w:noProof/>
                <w:sz w:val="24"/>
                <w:szCs w:val="24"/>
                <w:rPrChange w:id="6621" w:author="DuyNgo" w:date="2012-08-10T08:15:00Z">
                  <w:rPr>
                    <w:rStyle w:val="Hyperlink"/>
                    <w:rFonts w:cstheme="minorHAnsi"/>
                    <w:noProof/>
                  </w:rPr>
                </w:rPrChange>
              </w:rPr>
              <w:t>Checklists</w:t>
            </w:r>
            <w:r w:rsidRPr="00303364">
              <w:rPr>
                <w:rFonts w:cstheme="minorHAnsi"/>
                <w:noProof/>
                <w:webHidden/>
                <w:sz w:val="24"/>
                <w:szCs w:val="24"/>
                <w:rPrChange w:id="6622" w:author="DuyNgo" w:date="2012-08-10T08:15:00Z">
                  <w:rPr>
                    <w:noProof/>
                    <w:webHidden/>
                  </w:rPr>
                </w:rPrChange>
              </w:rPr>
              <w:tab/>
            </w:r>
            <w:r w:rsidRPr="00303364">
              <w:rPr>
                <w:rFonts w:cstheme="minorHAnsi"/>
                <w:noProof/>
                <w:webHidden/>
                <w:sz w:val="24"/>
                <w:szCs w:val="24"/>
                <w:rPrChange w:id="6623" w:author="DuyNgo" w:date="2012-08-10T08:15:00Z">
                  <w:rPr>
                    <w:noProof/>
                    <w:webHidden/>
                  </w:rPr>
                </w:rPrChange>
              </w:rPr>
              <w:fldChar w:fldCharType="begin"/>
            </w:r>
            <w:r w:rsidRPr="00303364">
              <w:rPr>
                <w:rFonts w:cstheme="minorHAnsi"/>
                <w:noProof/>
                <w:webHidden/>
                <w:sz w:val="24"/>
                <w:szCs w:val="24"/>
                <w:rPrChange w:id="6624" w:author="DuyNgo" w:date="2012-08-10T08:15:00Z">
                  <w:rPr>
                    <w:noProof/>
                    <w:webHidden/>
                  </w:rPr>
                </w:rPrChange>
              </w:rPr>
              <w:instrText xml:space="preserve"> PAGEREF _Toc332351406 \h </w:instrText>
            </w:r>
          </w:ins>
          <w:r w:rsidRPr="00303364">
            <w:rPr>
              <w:rFonts w:cstheme="minorHAnsi"/>
              <w:noProof/>
              <w:webHidden/>
              <w:sz w:val="24"/>
              <w:szCs w:val="24"/>
              <w:rPrChange w:id="6625" w:author="DuyNgo" w:date="2012-08-10T08:15:00Z">
                <w:rPr>
                  <w:rFonts w:cstheme="minorHAnsi"/>
                  <w:noProof/>
                  <w:webHidden/>
                  <w:sz w:val="24"/>
                  <w:szCs w:val="24"/>
                </w:rPr>
              </w:rPrChange>
            </w:rPr>
          </w:r>
          <w:r w:rsidRPr="00303364">
            <w:rPr>
              <w:rFonts w:cstheme="minorHAnsi"/>
              <w:noProof/>
              <w:webHidden/>
              <w:sz w:val="24"/>
              <w:szCs w:val="24"/>
              <w:rPrChange w:id="6626" w:author="DuyNgo" w:date="2012-08-10T08:15:00Z">
                <w:rPr>
                  <w:noProof/>
                  <w:webHidden/>
                </w:rPr>
              </w:rPrChange>
            </w:rPr>
            <w:fldChar w:fldCharType="separate"/>
          </w:r>
          <w:ins w:id="6627" w:author="DuyNgo" w:date="2012-08-10T08:15:00Z">
            <w:r w:rsidRPr="00303364">
              <w:rPr>
                <w:rFonts w:cstheme="minorHAnsi"/>
                <w:noProof/>
                <w:webHidden/>
                <w:sz w:val="24"/>
                <w:szCs w:val="24"/>
                <w:rPrChange w:id="6628" w:author="DuyNgo" w:date="2012-08-10T08:15:00Z">
                  <w:rPr>
                    <w:noProof/>
                    <w:webHidden/>
                  </w:rPr>
                </w:rPrChange>
              </w:rPr>
              <w:t>358</w:t>
            </w:r>
            <w:r w:rsidRPr="00303364">
              <w:rPr>
                <w:rFonts w:cstheme="minorHAnsi"/>
                <w:noProof/>
                <w:webHidden/>
                <w:sz w:val="24"/>
                <w:szCs w:val="24"/>
                <w:rPrChange w:id="6629" w:author="DuyNgo" w:date="2012-08-10T08:15:00Z">
                  <w:rPr>
                    <w:noProof/>
                    <w:webHidden/>
                  </w:rPr>
                </w:rPrChange>
              </w:rPr>
              <w:fldChar w:fldCharType="end"/>
            </w:r>
            <w:r w:rsidRPr="00303364">
              <w:rPr>
                <w:rStyle w:val="Hyperlink"/>
                <w:rFonts w:cstheme="minorHAnsi"/>
                <w:noProof/>
                <w:sz w:val="24"/>
                <w:szCs w:val="24"/>
                <w:rPrChange w:id="6630"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631" w:author="DuyNgo" w:date="2012-08-10T08:15:00Z"/>
              <w:rFonts w:eastAsiaTheme="minorEastAsia" w:cstheme="minorHAnsi"/>
              <w:noProof/>
              <w:sz w:val="24"/>
              <w:szCs w:val="24"/>
              <w:lang w:eastAsia="ja-JP"/>
              <w:rPrChange w:id="6632" w:author="DuyNgo" w:date="2012-08-10T08:15:00Z">
                <w:rPr>
                  <w:ins w:id="6633" w:author="DuyNgo" w:date="2012-08-10T08:15:00Z"/>
                  <w:rFonts w:eastAsiaTheme="minorEastAsia"/>
                  <w:noProof/>
                  <w:lang w:eastAsia="ja-JP"/>
                </w:rPr>
              </w:rPrChange>
            </w:rPr>
          </w:pPr>
          <w:ins w:id="6634" w:author="DuyNgo" w:date="2012-08-10T08:15:00Z">
            <w:r w:rsidRPr="00303364">
              <w:rPr>
                <w:rStyle w:val="Hyperlink"/>
                <w:rFonts w:cstheme="minorHAnsi"/>
                <w:noProof/>
                <w:sz w:val="24"/>
                <w:szCs w:val="24"/>
                <w:rPrChange w:id="6635" w:author="DuyNgo" w:date="2012-08-10T08:15:00Z">
                  <w:rPr>
                    <w:rStyle w:val="Hyperlink"/>
                    <w:noProof/>
                  </w:rPr>
                </w:rPrChange>
              </w:rPr>
              <w:fldChar w:fldCharType="begin"/>
            </w:r>
            <w:r w:rsidRPr="00303364">
              <w:rPr>
                <w:rStyle w:val="Hyperlink"/>
                <w:rFonts w:cstheme="minorHAnsi"/>
                <w:noProof/>
                <w:sz w:val="24"/>
                <w:szCs w:val="24"/>
                <w:rPrChange w:id="6636" w:author="DuyNgo" w:date="2012-08-10T08:15:00Z">
                  <w:rPr>
                    <w:rStyle w:val="Hyperlink"/>
                    <w:noProof/>
                  </w:rPr>
                </w:rPrChange>
              </w:rPr>
              <w:instrText xml:space="preserve"> </w:instrText>
            </w:r>
            <w:r w:rsidRPr="00303364">
              <w:rPr>
                <w:rFonts w:cstheme="minorHAnsi"/>
                <w:noProof/>
                <w:sz w:val="24"/>
                <w:szCs w:val="24"/>
                <w:rPrChange w:id="6637" w:author="DuyNgo" w:date="2012-08-10T08:15:00Z">
                  <w:rPr>
                    <w:noProof/>
                  </w:rPr>
                </w:rPrChange>
              </w:rPr>
              <w:instrText>HYPERLINK \l "_Toc332351408"</w:instrText>
            </w:r>
            <w:r w:rsidRPr="00303364">
              <w:rPr>
                <w:rStyle w:val="Hyperlink"/>
                <w:rFonts w:cstheme="minorHAnsi"/>
                <w:noProof/>
                <w:sz w:val="24"/>
                <w:szCs w:val="24"/>
                <w:rPrChange w:id="6638" w:author="DuyNgo" w:date="2012-08-10T08:15:00Z">
                  <w:rPr>
                    <w:rStyle w:val="Hyperlink"/>
                    <w:noProof/>
                  </w:rPr>
                </w:rPrChange>
              </w:rPr>
              <w:instrText xml:space="preserve"> </w:instrText>
            </w:r>
            <w:r w:rsidRPr="00303364">
              <w:rPr>
                <w:rStyle w:val="Hyperlink"/>
                <w:rFonts w:cstheme="minorHAnsi"/>
                <w:noProof/>
                <w:sz w:val="24"/>
                <w:szCs w:val="24"/>
                <w:rPrChange w:id="6639" w:author="DuyNgo" w:date="2012-08-10T08:15:00Z">
                  <w:rPr>
                    <w:rStyle w:val="Hyperlink"/>
                    <w:noProof/>
                  </w:rPr>
                </w:rPrChange>
              </w:rPr>
              <w:fldChar w:fldCharType="separate"/>
            </w:r>
            <w:r w:rsidRPr="00303364">
              <w:rPr>
                <w:rStyle w:val="Hyperlink"/>
                <w:rFonts w:cstheme="minorHAnsi"/>
                <w:noProof/>
                <w:sz w:val="24"/>
                <w:szCs w:val="24"/>
                <w:rPrChange w:id="6640" w:author="DuyNgo" w:date="2012-08-10T08:15:00Z">
                  <w:rPr>
                    <w:rStyle w:val="Hyperlink"/>
                    <w:rFonts w:cstheme="minorHAnsi"/>
                    <w:noProof/>
                  </w:rPr>
                </w:rPrChange>
              </w:rPr>
              <w:t>1.1</w:t>
            </w:r>
            <w:r w:rsidRPr="00303364">
              <w:rPr>
                <w:rFonts w:eastAsiaTheme="minorEastAsia" w:cstheme="minorHAnsi"/>
                <w:noProof/>
                <w:sz w:val="24"/>
                <w:szCs w:val="24"/>
                <w:lang w:eastAsia="ja-JP"/>
                <w:rPrChange w:id="6641" w:author="DuyNgo" w:date="2012-08-10T08:15:00Z">
                  <w:rPr>
                    <w:rFonts w:eastAsiaTheme="minorEastAsia"/>
                    <w:noProof/>
                    <w:lang w:eastAsia="ja-JP"/>
                  </w:rPr>
                </w:rPrChange>
              </w:rPr>
              <w:tab/>
            </w:r>
            <w:r w:rsidRPr="00303364">
              <w:rPr>
                <w:rStyle w:val="Hyperlink"/>
                <w:rFonts w:cstheme="minorHAnsi"/>
                <w:noProof/>
                <w:sz w:val="24"/>
                <w:szCs w:val="24"/>
                <w:rPrChange w:id="6642" w:author="DuyNgo" w:date="2012-08-10T08:15:00Z">
                  <w:rPr>
                    <w:rStyle w:val="Hyperlink"/>
                    <w:rFonts w:cstheme="minorHAnsi"/>
                    <w:noProof/>
                  </w:rPr>
                </w:rPrChange>
              </w:rPr>
              <w:t>Checklist of Validation</w:t>
            </w:r>
            <w:r w:rsidRPr="00303364">
              <w:rPr>
                <w:rFonts w:cstheme="minorHAnsi"/>
                <w:noProof/>
                <w:webHidden/>
                <w:sz w:val="24"/>
                <w:szCs w:val="24"/>
                <w:rPrChange w:id="6643" w:author="DuyNgo" w:date="2012-08-10T08:15:00Z">
                  <w:rPr>
                    <w:noProof/>
                    <w:webHidden/>
                  </w:rPr>
                </w:rPrChange>
              </w:rPr>
              <w:tab/>
            </w:r>
            <w:r w:rsidRPr="00303364">
              <w:rPr>
                <w:rFonts w:cstheme="minorHAnsi"/>
                <w:noProof/>
                <w:webHidden/>
                <w:sz w:val="24"/>
                <w:szCs w:val="24"/>
                <w:rPrChange w:id="6644" w:author="DuyNgo" w:date="2012-08-10T08:15:00Z">
                  <w:rPr>
                    <w:noProof/>
                    <w:webHidden/>
                  </w:rPr>
                </w:rPrChange>
              </w:rPr>
              <w:fldChar w:fldCharType="begin"/>
            </w:r>
            <w:r w:rsidRPr="00303364">
              <w:rPr>
                <w:rFonts w:cstheme="minorHAnsi"/>
                <w:noProof/>
                <w:webHidden/>
                <w:sz w:val="24"/>
                <w:szCs w:val="24"/>
                <w:rPrChange w:id="6645" w:author="DuyNgo" w:date="2012-08-10T08:15:00Z">
                  <w:rPr>
                    <w:noProof/>
                    <w:webHidden/>
                  </w:rPr>
                </w:rPrChange>
              </w:rPr>
              <w:instrText xml:space="preserve"> PAGEREF _Toc332351408 \h </w:instrText>
            </w:r>
          </w:ins>
          <w:r w:rsidRPr="00303364">
            <w:rPr>
              <w:rFonts w:cstheme="minorHAnsi"/>
              <w:noProof/>
              <w:webHidden/>
              <w:sz w:val="24"/>
              <w:szCs w:val="24"/>
              <w:rPrChange w:id="6646" w:author="DuyNgo" w:date="2012-08-10T08:15:00Z">
                <w:rPr>
                  <w:rFonts w:cstheme="minorHAnsi"/>
                  <w:noProof/>
                  <w:webHidden/>
                  <w:sz w:val="24"/>
                  <w:szCs w:val="24"/>
                </w:rPr>
              </w:rPrChange>
            </w:rPr>
          </w:r>
          <w:r w:rsidRPr="00303364">
            <w:rPr>
              <w:rFonts w:cstheme="minorHAnsi"/>
              <w:noProof/>
              <w:webHidden/>
              <w:sz w:val="24"/>
              <w:szCs w:val="24"/>
              <w:rPrChange w:id="6647" w:author="DuyNgo" w:date="2012-08-10T08:15:00Z">
                <w:rPr>
                  <w:noProof/>
                  <w:webHidden/>
                </w:rPr>
              </w:rPrChange>
            </w:rPr>
            <w:fldChar w:fldCharType="separate"/>
          </w:r>
          <w:ins w:id="6648" w:author="DuyNgo" w:date="2012-08-10T08:15:00Z">
            <w:r w:rsidRPr="00303364">
              <w:rPr>
                <w:rFonts w:cstheme="minorHAnsi"/>
                <w:noProof/>
                <w:webHidden/>
                <w:sz w:val="24"/>
                <w:szCs w:val="24"/>
                <w:rPrChange w:id="6649" w:author="DuyNgo" w:date="2012-08-10T08:15:00Z">
                  <w:rPr>
                    <w:noProof/>
                    <w:webHidden/>
                  </w:rPr>
                </w:rPrChange>
              </w:rPr>
              <w:t>358</w:t>
            </w:r>
            <w:r w:rsidRPr="00303364">
              <w:rPr>
                <w:rFonts w:cstheme="minorHAnsi"/>
                <w:noProof/>
                <w:webHidden/>
                <w:sz w:val="24"/>
                <w:szCs w:val="24"/>
                <w:rPrChange w:id="6650" w:author="DuyNgo" w:date="2012-08-10T08:15:00Z">
                  <w:rPr>
                    <w:noProof/>
                    <w:webHidden/>
                  </w:rPr>
                </w:rPrChange>
              </w:rPr>
              <w:fldChar w:fldCharType="end"/>
            </w:r>
            <w:r w:rsidRPr="00303364">
              <w:rPr>
                <w:rStyle w:val="Hyperlink"/>
                <w:rFonts w:cstheme="minorHAnsi"/>
                <w:noProof/>
                <w:sz w:val="24"/>
                <w:szCs w:val="24"/>
                <w:rPrChange w:id="6651"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652" w:author="DuyNgo" w:date="2012-08-10T08:15:00Z"/>
              <w:rFonts w:eastAsiaTheme="minorEastAsia" w:cstheme="minorHAnsi"/>
              <w:noProof/>
              <w:sz w:val="24"/>
              <w:szCs w:val="24"/>
              <w:lang w:eastAsia="ja-JP"/>
              <w:rPrChange w:id="6653" w:author="DuyNgo" w:date="2012-08-10T08:15:00Z">
                <w:rPr>
                  <w:ins w:id="6654" w:author="DuyNgo" w:date="2012-08-10T08:15:00Z"/>
                  <w:rFonts w:eastAsiaTheme="minorEastAsia"/>
                  <w:noProof/>
                  <w:lang w:eastAsia="ja-JP"/>
                </w:rPr>
              </w:rPrChange>
            </w:rPr>
          </w:pPr>
          <w:ins w:id="6655" w:author="DuyNgo" w:date="2012-08-10T08:15:00Z">
            <w:r w:rsidRPr="00303364">
              <w:rPr>
                <w:rStyle w:val="Hyperlink"/>
                <w:rFonts w:cstheme="minorHAnsi"/>
                <w:noProof/>
                <w:sz w:val="24"/>
                <w:szCs w:val="24"/>
                <w:rPrChange w:id="6656" w:author="DuyNgo" w:date="2012-08-10T08:15:00Z">
                  <w:rPr>
                    <w:rStyle w:val="Hyperlink"/>
                    <w:noProof/>
                  </w:rPr>
                </w:rPrChange>
              </w:rPr>
              <w:fldChar w:fldCharType="begin"/>
            </w:r>
            <w:r w:rsidRPr="00303364">
              <w:rPr>
                <w:rStyle w:val="Hyperlink"/>
                <w:rFonts w:cstheme="minorHAnsi"/>
                <w:noProof/>
                <w:sz w:val="24"/>
                <w:szCs w:val="24"/>
                <w:rPrChange w:id="6657" w:author="DuyNgo" w:date="2012-08-10T08:15:00Z">
                  <w:rPr>
                    <w:rStyle w:val="Hyperlink"/>
                    <w:noProof/>
                  </w:rPr>
                </w:rPrChange>
              </w:rPr>
              <w:instrText xml:space="preserve"> </w:instrText>
            </w:r>
            <w:r w:rsidRPr="00303364">
              <w:rPr>
                <w:rFonts w:cstheme="minorHAnsi"/>
                <w:noProof/>
                <w:sz w:val="24"/>
                <w:szCs w:val="24"/>
                <w:rPrChange w:id="6658" w:author="DuyNgo" w:date="2012-08-10T08:15:00Z">
                  <w:rPr>
                    <w:noProof/>
                  </w:rPr>
                </w:rPrChange>
              </w:rPr>
              <w:instrText>HYPERLINK \l "_Toc332351409"</w:instrText>
            </w:r>
            <w:r w:rsidRPr="00303364">
              <w:rPr>
                <w:rStyle w:val="Hyperlink"/>
                <w:rFonts w:cstheme="minorHAnsi"/>
                <w:noProof/>
                <w:sz w:val="24"/>
                <w:szCs w:val="24"/>
                <w:rPrChange w:id="6659" w:author="DuyNgo" w:date="2012-08-10T08:15:00Z">
                  <w:rPr>
                    <w:rStyle w:val="Hyperlink"/>
                    <w:noProof/>
                  </w:rPr>
                </w:rPrChange>
              </w:rPr>
              <w:instrText xml:space="preserve"> </w:instrText>
            </w:r>
            <w:r w:rsidRPr="00303364">
              <w:rPr>
                <w:rStyle w:val="Hyperlink"/>
                <w:rFonts w:cstheme="minorHAnsi"/>
                <w:noProof/>
                <w:sz w:val="24"/>
                <w:szCs w:val="24"/>
                <w:rPrChange w:id="6660" w:author="DuyNgo" w:date="2012-08-10T08:15:00Z">
                  <w:rPr>
                    <w:rStyle w:val="Hyperlink"/>
                    <w:noProof/>
                  </w:rPr>
                </w:rPrChange>
              </w:rPr>
              <w:fldChar w:fldCharType="separate"/>
            </w:r>
            <w:r w:rsidRPr="00303364">
              <w:rPr>
                <w:rStyle w:val="Hyperlink"/>
                <w:rFonts w:cstheme="minorHAnsi"/>
                <w:noProof/>
                <w:sz w:val="24"/>
                <w:szCs w:val="24"/>
                <w:rPrChange w:id="6661" w:author="DuyNgo" w:date="2012-08-10T08:15:00Z">
                  <w:rPr>
                    <w:rStyle w:val="Hyperlink"/>
                    <w:rFonts w:cstheme="minorHAnsi"/>
                    <w:noProof/>
                  </w:rPr>
                </w:rPrChange>
              </w:rPr>
              <w:t>1.2</w:t>
            </w:r>
            <w:r w:rsidRPr="00303364">
              <w:rPr>
                <w:rFonts w:eastAsiaTheme="minorEastAsia" w:cstheme="minorHAnsi"/>
                <w:noProof/>
                <w:sz w:val="24"/>
                <w:szCs w:val="24"/>
                <w:lang w:eastAsia="ja-JP"/>
                <w:rPrChange w:id="6662" w:author="DuyNgo" w:date="2012-08-10T08:15:00Z">
                  <w:rPr>
                    <w:rFonts w:eastAsiaTheme="minorEastAsia"/>
                    <w:noProof/>
                    <w:lang w:eastAsia="ja-JP"/>
                  </w:rPr>
                </w:rPrChange>
              </w:rPr>
              <w:tab/>
            </w:r>
            <w:r w:rsidRPr="00303364">
              <w:rPr>
                <w:rStyle w:val="Hyperlink"/>
                <w:rFonts w:cstheme="minorHAnsi"/>
                <w:noProof/>
                <w:sz w:val="24"/>
                <w:szCs w:val="24"/>
                <w:rPrChange w:id="6663" w:author="DuyNgo" w:date="2012-08-10T08:15:00Z">
                  <w:rPr>
                    <w:rStyle w:val="Hyperlink"/>
                    <w:rFonts w:cstheme="minorHAnsi"/>
                    <w:noProof/>
                  </w:rPr>
                </w:rPrChange>
              </w:rPr>
              <w:t>Submission Checklist</w:t>
            </w:r>
            <w:r w:rsidRPr="00303364">
              <w:rPr>
                <w:rFonts w:cstheme="minorHAnsi"/>
                <w:noProof/>
                <w:webHidden/>
                <w:sz w:val="24"/>
                <w:szCs w:val="24"/>
                <w:rPrChange w:id="6664" w:author="DuyNgo" w:date="2012-08-10T08:15:00Z">
                  <w:rPr>
                    <w:noProof/>
                    <w:webHidden/>
                  </w:rPr>
                </w:rPrChange>
              </w:rPr>
              <w:tab/>
            </w:r>
            <w:r w:rsidRPr="00303364">
              <w:rPr>
                <w:rFonts w:cstheme="minorHAnsi"/>
                <w:noProof/>
                <w:webHidden/>
                <w:sz w:val="24"/>
                <w:szCs w:val="24"/>
                <w:rPrChange w:id="6665" w:author="DuyNgo" w:date="2012-08-10T08:15:00Z">
                  <w:rPr>
                    <w:noProof/>
                    <w:webHidden/>
                  </w:rPr>
                </w:rPrChange>
              </w:rPr>
              <w:fldChar w:fldCharType="begin"/>
            </w:r>
            <w:r w:rsidRPr="00303364">
              <w:rPr>
                <w:rFonts w:cstheme="minorHAnsi"/>
                <w:noProof/>
                <w:webHidden/>
                <w:sz w:val="24"/>
                <w:szCs w:val="24"/>
                <w:rPrChange w:id="6666" w:author="DuyNgo" w:date="2012-08-10T08:15:00Z">
                  <w:rPr>
                    <w:noProof/>
                    <w:webHidden/>
                  </w:rPr>
                </w:rPrChange>
              </w:rPr>
              <w:instrText xml:space="preserve"> PAGEREF _Toc332351409 \h </w:instrText>
            </w:r>
          </w:ins>
          <w:r w:rsidRPr="00303364">
            <w:rPr>
              <w:rFonts w:cstheme="minorHAnsi"/>
              <w:noProof/>
              <w:webHidden/>
              <w:sz w:val="24"/>
              <w:szCs w:val="24"/>
              <w:rPrChange w:id="6667" w:author="DuyNgo" w:date="2012-08-10T08:15:00Z">
                <w:rPr>
                  <w:rFonts w:cstheme="minorHAnsi"/>
                  <w:noProof/>
                  <w:webHidden/>
                  <w:sz w:val="24"/>
                  <w:szCs w:val="24"/>
                </w:rPr>
              </w:rPrChange>
            </w:rPr>
          </w:r>
          <w:r w:rsidRPr="00303364">
            <w:rPr>
              <w:rFonts w:cstheme="minorHAnsi"/>
              <w:noProof/>
              <w:webHidden/>
              <w:sz w:val="24"/>
              <w:szCs w:val="24"/>
              <w:rPrChange w:id="6668" w:author="DuyNgo" w:date="2012-08-10T08:15:00Z">
                <w:rPr>
                  <w:noProof/>
                  <w:webHidden/>
                </w:rPr>
              </w:rPrChange>
            </w:rPr>
            <w:fldChar w:fldCharType="separate"/>
          </w:r>
          <w:ins w:id="6669" w:author="DuyNgo" w:date="2012-08-10T08:15:00Z">
            <w:r w:rsidRPr="00303364">
              <w:rPr>
                <w:rFonts w:cstheme="minorHAnsi"/>
                <w:noProof/>
                <w:webHidden/>
                <w:sz w:val="24"/>
                <w:szCs w:val="24"/>
                <w:rPrChange w:id="6670" w:author="DuyNgo" w:date="2012-08-10T08:15:00Z">
                  <w:rPr>
                    <w:noProof/>
                    <w:webHidden/>
                  </w:rPr>
                </w:rPrChange>
              </w:rPr>
              <w:t>359</w:t>
            </w:r>
            <w:r w:rsidRPr="00303364">
              <w:rPr>
                <w:rFonts w:cstheme="minorHAnsi"/>
                <w:noProof/>
                <w:webHidden/>
                <w:sz w:val="24"/>
                <w:szCs w:val="24"/>
                <w:rPrChange w:id="6671" w:author="DuyNgo" w:date="2012-08-10T08:15:00Z">
                  <w:rPr>
                    <w:noProof/>
                    <w:webHidden/>
                  </w:rPr>
                </w:rPrChange>
              </w:rPr>
              <w:fldChar w:fldCharType="end"/>
            </w:r>
            <w:r w:rsidRPr="00303364">
              <w:rPr>
                <w:rStyle w:val="Hyperlink"/>
                <w:rFonts w:cstheme="minorHAnsi"/>
                <w:noProof/>
                <w:sz w:val="24"/>
                <w:szCs w:val="24"/>
                <w:rPrChange w:id="6672" w:author="DuyNgo" w:date="2012-08-10T08:15:00Z">
                  <w:rPr>
                    <w:rStyle w:val="Hyperlink"/>
                    <w:noProof/>
                  </w:rPr>
                </w:rPrChange>
              </w:rPr>
              <w:fldChar w:fldCharType="end"/>
            </w:r>
          </w:ins>
        </w:p>
        <w:p w:rsidR="00303364" w:rsidRPr="00303364" w:rsidRDefault="00303364">
          <w:pPr>
            <w:pStyle w:val="TOC2"/>
            <w:tabs>
              <w:tab w:val="right" w:leader="dot" w:pos="8778"/>
            </w:tabs>
            <w:rPr>
              <w:ins w:id="6673" w:author="DuyNgo" w:date="2012-08-10T08:15:00Z"/>
              <w:rFonts w:eastAsiaTheme="minorEastAsia" w:cstheme="minorHAnsi"/>
              <w:noProof/>
              <w:sz w:val="24"/>
              <w:szCs w:val="24"/>
              <w:lang w:eastAsia="ja-JP"/>
              <w:rPrChange w:id="6674" w:author="DuyNgo" w:date="2012-08-10T08:15:00Z">
                <w:rPr>
                  <w:ins w:id="6675" w:author="DuyNgo" w:date="2012-08-10T08:15:00Z"/>
                  <w:rFonts w:eastAsiaTheme="minorEastAsia"/>
                  <w:noProof/>
                  <w:lang w:eastAsia="ja-JP"/>
                </w:rPr>
              </w:rPrChange>
            </w:rPr>
          </w:pPr>
          <w:ins w:id="6676" w:author="DuyNgo" w:date="2012-08-10T08:15:00Z">
            <w:r w:rsidRPr="00303364">
              <w:rPr>
                <w:rStyle w:val="Hyperlink"/>
                <w:rFonts w:cstheme="minorHAnsi"/>
                <w:noProof/>
                <w:sz w:val="24"/>
                <w:szCs w:val="24"/>
                <w:rPrChange w:id="6677" w:author="DuyNgo" w:date="2012-08-10T08:15:00Z">
                  <w:rPr>
                    <w:rStyle w:val="Hyperlink"/>
                    <w:noProof/>
                  </w:rPr>
                </w:rPrChange>
              </w:rPr>
              <w:fldChar w:fldCharType="begin"/>
            </w:r>
            <w:r w:rsidRPr="00303364">
              <w:rPr>
                <w:rStyle w:val="Hyperlink"/>
                <w:rFonts w:cstheme="minorHAnsi"/>
                <w:noProof/>
                <w:sz w:val="24"/>
                <w:szCs w:val="24"/>
                <w:rPrChange w:id="6678" w:author="DuyNgo" w:date="2012-08-10T08:15:00Z">
                  <w:rPr>
                    <w:rStyle w:val="Hyperlink"/>
                    <w:noProof/>
                  </w:rPr>
                </w:rPrChange>
              </w:rPr>
              <w:instrText xml:space="preserve"> </w:instrText>
            </w:r>
            <w:r w:rsidRPr="00303364">
              <w:rPr>
                <w:rFonts w:cstheme="minorHAnsi"/>
                <w:noProof/>
                <w:sz w:val="24"/>
                <w:szCs w:val="24"/>
                <w:rPrChange w:id="6679" w:author="DuyNgo" w:date="2012-08-10T08:15:00Z">
                  <w:rPr>
                    <w:noProof/>
                  </w:rPr>
                </w:rPrChange>
              </w:rPr>
              <w:instrText>HYPERLINK \l "_Toc332351410"</w:instrText>
            </w:r>
            <w:r w:rsidRPr="00303364">
              <w:rPr>
                <w:rStyle w:val="Hyperlink"/>
                <w:rFonts w:cstheme="minorHAnsi"/>
                <w:noProof/>
                <w:sz w:val="24"/>
                <w:szCs w:val="24"/>
                <w:rPrChange w:id="6680" w:author="DuyNgo" w:date="2012-08-10T08:15:00Z">
                  <w:rPr>
                    <w:rStyle w:val="Hyperlink"/>
                    <w:noProof/>
                  </w:rPr>
                </w:rPrChange>
              </w:rPr>
              <w:instrText xml:space="preserve"> </w:instrText>
            </w:r>
            <w:r w:rsidRPr="00303364">
              <w:rPr>
                <w:rStyle w:val="Hyperlink"/>
                <w:rFonts w:cstheme="minorHAnsi"/>
                <w:noProof/>
                <w:sz w:val="24"/>
                <w:szCs w:val="24"/>
                <w:rPrChange w:id="6681" w:author="DuyNgo" w:date="2012-08-10T08:15:00Z">
                  <w:rPr>
                    <w:rStyle w:val="Hyperlink"/>
                    <w:noProof/>
                  </w:rPr>
                </w:rPrChange>
              </w:rPr>
              <w:fldChar w:fldCharType="separate"/>
            </w:r>
            <w:r w:rsidRPr="00303364">
              <w:rPr>
                <w:rStyle w:val="Hyperlink"/>
                <w:rFonts w:cstheme="minorHAnsi"/>
                <w:noProof/>
                <w:sz w:val="24"/>
                <w:szCs w:val="24"/>
                <w:rPrChange w:id="6682" w:author="DuyNgo" w:date="2012-08-10T08:15:00Z">
                  <w:rPr>
                    <w:rStyle w:val="Hyperlink"/>
                    <w:rFonts w:cstheme="minorHAnsi"/>
                    <w:noProof/>
                  </w:rPr>
                </w:rPrChange>
              </w:rPr>
              <w:t>7. Defect Log</w:t>
            </w:r>
            <w:r w:rsidRPr="00303364">
              <w:rPr>
                <w:rFonts w:cstheme="minorHAnsi"/>
                <w:noProof/>
                <w:webHidden/>
                <w:sz w:val="24"/>
                <w:szCs w:val="24"/>
                <w:rPrChange w:id="6683" w:author="DuyNgo" w:date="2012-08-10T08:15:00Z">
                  <w:rPr>
                    <w:noProof/>
                    <w:webHidden/>
                  </w:rPr>
                </w:rPrChange>
              </w:rPr>
              <w:tab/>
            </w:r>
            <w:r w:rsidRPr="00303364">
              <w:rPr>
                <w:rFonts w:cstheme="minorHAnsi"/>
                <w:noProof/>
                <w:webHidden/>
                <w:sz w:val="24"/>
                <w:szCs w:val="24"/>
                <w:rPrChange w:id="6684" w:author="DuyNgo" w:date="2012-08-10T08:15:00Z">
                  <w:rPr>
                    <w:noProof/>
                    <w:webHidden/>
                  </w:rPr>
                </w:rPrChange>
              </w:rPr>
              <w:fldChar w:fldCharType="begin"/>
            </w:r>
            <w:r w:rsidRPr="00303364">
              <w:rPr>
                <w:rFonts w:cstheme="minorHAnsi"/>
                <w:noProof/>
                <w:webHidden/>
                <w:sz w:val="24"/>
                <w:szCs w:val="24"/>
                <w:rPrChange w:id="6685" w:author="DuyNgo" w:date="2012-08-10T08:15:00Z">
                  <w:rPr>
                    <w:noProof/>
                    <w:webHidden/>
                  </w:rPr>
                </w:rPrChange>
              </w:rPr>
              <w:instrText xml:space="preserve"> PAGEREF _Toc332351410 \h </w:instrText>
            </w:r>
          </w:ins>
          <w:r w:rsidRPr="00303364">
            <w:rPr>
              <w:rFonts w:cstheme="minorHAnsi"/>
              <w:noProof/>
              <w:webHidden/>
              <w:sz w:val="24"/>
              <w:szCs w:val="24"/>
              <w:rPrChange w:id="6686" w:author="DuyNgo" w:date="2012-08-10T08:15:00Z">
                <w:rPr>
                  <w:rFonts w:cstheme="minorHAnsi"/>
                  <w:noProof/>
                  <w:webHidden/>
                  <w:sz w:val="24"/>
                  <w:szCs w:val="24"/>
                </w:rPr>
              </w:rPrChange>
            </w:rPr>
          </w:r>
          <w:r w:rsidRPr="00303364">
            <w:rPr>
              <w:rFonts w:cstheme="minorHAnsi"/>
              <w:noProof/>
              <w:webHidden/>
              <w:sz w:val="24"/>
              <w:szCs w:val="24"/>
              <w:rPrChange w:id="6687" w:author="DuyNgo" w:date="2012-08-10T08:15:00Z">
                <w:rPr>
                  <w:noProof/>
                  <w:webHidden/>
                </w:rPr>
              </w:rPrChange>
            </w:rPr>
            <w:fldChar w:fldCharType="separate"/>
          </w:r>
          <w:ins w:id="6688" w:author="DuyNgo" w:date="2012-08-10T08:15:00Z">
            <w:r w:rsidRPr="00303364">
              <w:rPr>
                <w:rFonts w:cstheme="minorHAnsi"/>
                <w:noProof/>
                <w:webHidden/>
                <w:sz w:val="24"/>
                <w:szCs w:val="24"/>
                <w:rPrChange w:id="6689" w:author="DuyNgo" w:date="2012-08-10T08:15:00Z">
                  <w:rPr>
                    <w:noProof/>
                    <w:webHidden/>
                  </w:rPr>
                </w:rPrChange>
              </w:rPr>
              <w:t>360</w:t>
            </w:r>
            <w:r w:rsidRPr="00303364">
              <w:rPr>
                <w:rFonts w:cstheme="minorHAnsi"/>
                <w:noProof/>
                <w:webHidden/>
                <w:sz w:val="24"/>
                <w:szCs w:val="24"/>
                <w:rPrChange w:id="6690" w:author="DuyNgo" w:date="2012-08-10T08:15:00Z">
                  <w:rPr>
                    <w:noProof/>
                    <w:webHidden/>
                  </w:rPr>
                </w:rPrChange>
              </w:rPr>
              <w:fldChar w:fldCharType="end"/>
            </w:r>
            <w:r w:rsidRPr="00303364">
              <w:rPr>
                <w:rStyle w:val="Hyperlink"/>
                <w:rFonts w:cstheme="minorHAnsi"/>
                <w:noProof/>
                <w:sz w:val="24"/>
                <w:szCs w:val="24"/>
                <w:rPrChange w:id="6691"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6692" w:author="DuyNgo" w:date="2012-08-10T08:15:00Z"/>
              <w:rFonts w:eastAsiaTheme="minorEastAsia" w:cstheme="minorHAnsi"/>
              <w:noProof/>
              <w:sz w:val="24"/>
              <w:szCs w:val="24"/>
              <w:lang w:eastAsia="ja-JP"/>
              <w:rPrChange w:id="6693" w:author="DuyNgo" w:date="2012-08-10T08:15:00Z">
                <w:rPr>
                  <w:ins w:id="6694" w:author="DuyNgo" w:date="2012-08-10T08:15:00Z"/>
                  <w:rFonts w:eastAsiaTheme="minorEastAsia"/>
                  <w:noProof/>
                  <w:lang w:eastAsia="ja-JP"/>
                </w:rPr>
              </w:rPrChange>
            </w:rPr>
          </w:pPr>
          <w:ins w:id="6695" w:author="DuyNgo" w:date="2012-08-10T08:15:00Z">
            <w:r w:rsidRPr="00303364">
              <w:rPr>
                <w:rStyle w:val="Hyperlink"/>
                <w:rFonts w:cstheme="minorHAnsi"/>
                <w:noProof/>
                <w:sz w:val="24"/>
                <w:szCs w:val="24"/>
                <w:rPrChange w:id="6696" w:author="DuyNgo" w:date="2012-08-10T08:15:00Z">
                  <w:rPr>
                    <w:rStyle w:val="Hyperlink"/>
                    <w:noProof/>
                  </w:rPr>
                </w:rPrChange>
              </w:rPr>
              <w:fldChar w:fldCharType="begin"/>
            </w:r>
            <w:r w:rsidRPr="00303364">
              <w:rPr>
                <w:rStyle w:val="Hyperlink"/>
                <w:rFonts w:cstheme="minorHAnsi"/>
                <w:noProof/>
                <w:sz w:val="24"/>
                <w:szCs w:val="24"/>
                <w:rPrChange w:id="6697" w:author="DuyNgo" w:date="2012-08-10T08:15:00Z">
                  <w:rPr>
                    <w:rStyle w:val="Hyperlink"/>
                    <w:noProof/>
                  </w:rPr>
                </w:rPrChange>
              </w:rPr>
              <w:instrText xml:space="preserve"> </w:instrText>
            </w:r>
            <w:r w:rsidRPr="00303364">
              <w:rPr>
                <w:rFonts w:cstheme="minorHAnsi"/>
                <w:noProof/>
                <w:sz w:val="24"/>
                <w:szCs w:val="24"/>
                <w:rPrChange w:id="6698" w:author="DuyNgo" w:date="2012-08-10T08:15:00Z">
                  <w:rPr>
                    <w:noProof/>
                  </w:rPr>
                </w:rPrChange>
              </w:rPr>
              <w:instrText>HYPERLINK \l "_Toc332351411"</w:instrText>
            </w:r>
            <w:r w:rsidRPr="00303364">
              <w:rPr>
                <w:rStyle w:val="Hyperlink"/>
                <w:rFonts w:cstheme="minorHAnsi"/>
                <w:noProof/>
                <w:sz w:val="24"/>
                <w:szCs w:val="24"/>
                <w:rPrChange w:id="6699" w:author="DuyNgo" w:date="2012-08-10T08:15:00Z">
                  <w:rPr>
                    <w:rStyle w:val="Hyperlink"/>
                    <w:noProof/>
                  </w:rPr>
                </w:rPrChange>
              </w:rPr>
              <w:instrText xml:space="preserve"> </w:instrText>
            </w:r>
            <w:r w:rsidRPr="00303364">
              <w:rPr>
                <w:rStyle w:val="Hyperlink"/>
                <w:rFonts w:cstheme="minorHAnsi"/>
                <w:noProof/>
                <w:sz w:val="24"/>
                <w:szCs w:val="24"/>
                <w:rPrChange w:id="6700" w:author="DuyNgo" w:date="2012-08-10T08:15:00Z">
                  <w:rPr>
                    <w:rStyle w:val="Hyperlink"/>
                    <w:noProof/>
                  </w:rPr>
                </w:rPrChange>
              </w:rPr>
              <w:fldChar w:fldCharType="separate"/>
            </w:r>
            <w:r w:rsidRPr="00303364">
              <w:rPr>
                <w:rStyle w:val="Hyperlink"/>
                <w:rFonts w:cstheme="minorHAnsi"/>
                <w:noProof/>
                <w:sz w:val="24"/>
                <w:szCs w:val="24"/>
                <w:rPrChange w:id="6701" w:author="DuyNgo" w:date="2012-08-10T08:15:00Z">
                  <w:rPr>
                    <w:rStyle w:val="Hyperlink"/>
                    <w:noProof/>
                  </w:rPr>
                </w:rPrChange>
              </w:rPr>
              <w:t>8.</w:t>
            </w:r>
            <w:r w:rsidRPr="00303364">
              <w:rPr>
                <w:rFonts w:eastAsiaTheme="minorEastAsia" w:cstheme="minorHAnsi"/>
                <w:noProof/>
                <w:sz w:val="24"/>
                <w:szCs w:val="24"/>
                <w:lang w:eastAsia="ja-JP"/>
                <w:rPrChange w:id="6702" w:author="DuyNgo" w:date="2012-08-10T08:15:00Z">
                  <w:rPr>
                    <w:rFonts w:eastAsiaTheme="minorEastAsia"/>
                    <w:noProof/>
                    <w:lang w:eastAsia="ja-JP"/>
                  </w:rPr>
                </w:rPrChange>
              </w:rPr>
              <w:tab/>
            </w:r>
            <w:r w:rsidRPr="00303364">
              <w:rPr>
                <w:rStyle w:val="Hyperlink"/>
                <w:rFonts w:cstheme="minorHAnsi"/>
                <w:noProof/>
                <w:sz w:val="24"/>
                <w:szCs w:val="24"/>
                <w:rPrChange w:id="6703" w:author="DuyNgo" w:date="2012-08-10T08:15:00Z">
                  <w:rPr>
                    <w:rStyle w:val="Hyperlink"/>
                    <w:noProof/>
                  </w:rPr>
                </w:rPrChange>
              </w:rPr>
              <w:t>Test Log</w:t>
            </w:r>
            <w:r w:rsidRPr="00303364">
              <w:rPr>
                <w:rFonts w:cstheme="minorHAnsi"/>
                <w:noProof/>
                <w:webHidden/>
                <w:sz w:val="24"/>
                <w:szCs w:val="24"/>
                <w:rPrChange w:id="6704" w:author="DuyNgo" w:date="2012-08-10T08:15:00Z">
                  <w:rPr>
                    <w:noProof/>
                    <w:webHidden/>
                  </w:rPr>
                </w:rPrChange>
              </w:rPr>
              <w:tab/>
            </w:r>
            <w:r w:rsidRPr="00303364">
              <w:rPr>
                <w:rFonts w:cstheme="minorHAnsi"/>
                <w:noProof/>
                <w:webHidden/>
                <w:sz w:val="24"/>
                <w:szCs w:val="24"/>
                <w:rPrChange w:id="6705" w:author="DuyNgo" w:date="2012-08-10T08:15:00Z">
                  <w:rPr>
                    <w:noProof/>
                    <w:webHidden/>
                  </w:rPr>
                </w:rPrChange>
              </w:rPr>
              <w:fldChar w:fldCharType="begin"/>
            </w:r>
            <w:r w:rsidRPr="00303364">
              <w:rPr>
                <w:rFonts w:cstheme="minorHAnsi"/>
                <w:noProof/>
                <w:webHidden/>
                <w:sz w:val="24"/>
                <w:szCs w:val="24"/>
                <w:rPrChange w:id="6706" w:author="DuyNgo" w:date="2012-08-10T08:15:00Z">
                  <w:rPr>
                    <w:noProof/>
                    <w:webHidden/>
                  </w:rPr>
                </w:rPrChange>
              </w:rPr>
              <w:instrText xml:space="preserve"> PAGEREF _Toc332351411 \h </w:instrText>
            </w:r>
          </w:ins>
          <w:r w:rsidRPr="00303364">
            <w:rPr>
              <w:rFonts w:cstheme="minorHAnsi"/>
              <w:noProof/>
              <w:webHidden/>
              <w:sz w:val="24"/>
              <w:szCs w:val="24"/>
              <w:rPrChange w:id="6707" w:author="DuyNgo" w:date="2012-08-10T08:15:00Z">
                <w:rPr>
                  <w:rFonts w:cstheme="minorHAnsi"/>
                  <w:noProof/>
                  <w:webHidden/>
                  <w:sz w:val="24"/>
                  <w:szCs w:val="24"/>
                </w:rPr>
              </w:rPrChange>
            </w:rPr>
          </w:r>
          <w:r w:rsidRPr="00303364">
            <w:rPr>
              <w:rFonts w:cstheme="minorHAnsi"/>
              <w:noProof/>
              <w:webHidden/>
              <w:sz w:val="24"/>
              <w:szCs w:val="24"/>
              <w:rPrChange w:id="6708" w:author="DuyNgo" w:date="2012-08-10T08:15:00Z">
                <w:rPr>
                  <w:noProof/>
                  <w:webHidden/>
                </w:rPr>
              </w:rPrChange>
            </w:rPr>
            <w:fldChar w:fldCharType="separate"/>
          </w:r>
          <w:ins w:id="6709" w:author="DuyNgo" w:date="2012-08-10T08:15:00Z">
            <w:r w:rsidRPr="00303364">
              <w:rPr>
                <w:rFonts w:cstheme="minorHAnsi"/>
                <w:noProof/>
                <w:webHidden/>
                <w:sz w:val="24"/>
                <w:szCs w:val="24"/>
                <w:rPrChange w:id="6710" w:author="DuyNgo" w:date="2012-08-10T08:15:00Z">
                  <w:rPr>
                    <w:noProof/>
                    <w:webHidden/>
                  </w:rPr>
                </w:rPrChange>
              </w:rPr>
              <w:t>362</w:t>
            </w:r>
            <w:r w:rsidRPr="00303364">
              <w:rPr>
                <w:rFonts w:cstheme="minorHAnsi"/>
                <w:noProof/>
                <w:webHidden/>
                <w:sz w:val="24"/>
                <w:szCs w:val="24"/>
                <w:rPrChange w:id="6711" w:author="DuyNgo" w:date="2012-08-10T08:15:00Z">
                  <w:rPr>
                    <w:noProof/>
                    <w:webHidden/>
                  </w:rPr>
                </w:rPrChange>
              </w:rPr>
              <w:fldChar w:fldCharType="end"/>
            </w:r>
            <w:r w:rsidRPr="00303364">
              <w:rPr>
                <w:rStyle w:val="Hyperlink"/>
                <w:rFonts w:cstheme="minorHAnsi"/>
                <w:noProof/>
                <w:sz w:val="24"/>
                <w:szCs w:val="24"/>
                <w:rPrChange w:id="6712" w:author="DuyNgo" w:date="2012-08-10T08:15:00Z">
                  <w:rPr>
                    <w:rStyle w:val="Hyperlink"/>
                    <w:noProof/>
                  </w:rPr>
                </w:rPrChange>
              </w:rPr>
              <w:fldChar w:fldCharType="end"/>
            </w:r>
          </w:ins>
        </w:p>
        <w:p w:rsidR="00303364" w:rsidRPr="00303364" w:rsidRDefault="00303364">
          <w:pPr>
            <w:pStyle w:val="TOC1"/>
            <w:tabs>
              <w:tab w:val="left" w:pos="440"/>
              <w:tab w:val="right" w:leader="dot" w:pos="8778"/>
            </w:tabs>
            <w:rPr>
              <w:ins w:id="6713" w:author="DuyNgo" w:date="2012-08-10T08:15:00Z"/>
              <w:rFonts w:eastAsiaTheme="minorEastAsia" w:cstheme="minorHAnsi"/>
              <w:noProof/>
              <w:sz w:val="24"/>
              <w:szCs w:val="24"/>
              <w:lang w:eastAsia="ja-JP"/>
              <w:rPrChange w:id="6714" w:author="DuyNgo" w:date="2012-08-10T08:15:00Z">
                <w:rPr>
                  <w:ins w:id="6715" w:author="DuyNgo" w:date="2012-08-10T08:15:00Z"/>
                  <w:rFonts w:eastAsiaTheme="minorEastAsia"/>
                  <w:noProof/>
                  <w:lang w:eastAsia="ja-JP"/>
                </w:rPr>
              </w:rPrChange>
            </w:rPr>
          </w:pPr>
          <w:ins w:id="6716" w:author="DuyNgo" w:date="2012-08-10T08:15:00Z">
            <w:r w:rsidRPr="00303364">
              <w:rPr>
                <w:rStyle w:val="Hyperlink"/>
                <w:rFonts w:cstheme="minorHAnsi"/>
                <w:noProof/>
                <w:sz w:val="24"/>
                <w:szCs w:val="24"/>
                <w:rPrChange w:id="6717" w:author="DuyNgo" w:date="2012-08-10T08:15:00Z">
                  <w:rPr>
                    <w:rStyle w:val="Hyperlink"/>
                    <w:noProof/>
                  </w:rPr>
                </w:rPrChange>
              </w:rPr>
              <w:fldChar w:fldCharType="begin"/>
            </w:r>
            <w:r w:rsidRPr="00303364">
              <w:rPr>
                <w:rStyle w:val="Hyperlink"/>
                <w:rFonts w:cstheme="minorHAnsi"/>
                <w:noProof/>
                <w:sz w:val="24"/>
                <w:szCs w:val="24"/>
                <w:rPrChange w:id="6718" w:author="DuyNgo" w:date="2012-08-10T08:15:00Z">
                  <w:rPr>
                    <w:rStyle w:val="Hyperlink"/>
                    <w:noProof/>
                  </w:rPr>
                </w:rPrChange>
              </w:rPr>
              <w:instrText xml:space="preserve"> </w:instrText>
            </w:r>
            <w:r w:rsidRPr="00303364">
              <w:rPr>
                <w:rFonts w:cstheme="minorHAnsi"/>
                <w:noProof/>
                <w:sz w:val="24"/>
                <w:szCs w:val="24"/>
                <w:rPrChange w:id="6719" w:author="DuyNgo" w:date="2012-08-10T08:15:00Z">
                  <w:rPr>
                    <w:noProof/>
                  </w:rPr>
                </w:rPrChange>
              </w:rPr>
              <w:instrText>HYPERLINK \l "_Toc332351412"</w:instrText>
            </w:r>
            <w:r w:rsidRPr="00303364">
              <w:rPr>
                <w:rStyle w:val="Hyperlink"/>
                <w:rFonts w:cstheme="minorHAnsi"/>
                <w:noProof/>
                <w:sz w:val="24"/>
                <w:szCs w:val="24"/>
                <w:rPrChange w:id="6720" w:author="DuyNgo" w:date="2012-08-10T08:15:00Z">
                  <w:rPr>
                    <w:rStyle w:val="Hyperlink"/>
                    <w:noProof/>
                  </w:rPr>
                </w:rPrChange>
              </w:rPr>
              <w:instrText xml:space="preserve"> </w:instrText>
            </w:r>
            <w:r w:rsidRPr="00303364">
              <w:rPr>
                <w:rStyle w:val="Hyperlink"/>
                <w:rFonts w:cstheme="minorHAnsi"/>
                <w:noProof/>
                <w:sz w:val="24"/>
                <w:szCs w:val="24"/>
                <w:rPrChange w:id="6721" w:author="DuyNgo" w:date="2012-08-10T08:15:00Z">
                  <w:rPr>
                    <w:rStyle w:val="Hyperlink"/>
                    <w:noProof/>
                  </w:rPr>
                </w:rPrChange>
              </w:rPr>
              <w:fldChar w:fldCharType="separate"/>
            </w:r>
            <w:r w:rsidRPr="00303364">
              <w:rPr>
                <w:rStyle w:val="Hyperlink"/>
                <w:rFonts w:cstheme="minorHAnsi"/>
                <w:noProof/>
                <w:sz w:val="24"/>
                <w:szCs w:val="24"/>
                <w:rPrChange w:id="6722" w:author="DuyNgo" w:date="2012-08-10T08:15:00Z">
                  <w:rPr>
                    <w:rStyle w:val="Hyperlink"/>
                    <w:rFonts w:cstheme="minorHAnsi"/>
                    <w:noProof/>
                  </w:rPr>
                </w:rPrChange>
              </w:rPr>
              <w:t>F.</w:t>
            </w:r>
            <w:r w:rsidRPr="00303364">
              <w:rPr>
                <w:rFonts w:eastAsiaTheme="minorEastAsia" w:cstheme="minorHAnsi"/>
                <w:noProof/>
                <w:sz w:val="24"/>
                <w:szCs w:val="24"/>
                <w:lang w:eastAsia="ja-JP"/>
                <w:rPrChange w:id="6723" w:author="DuyNgo" w:date="2012-08-10T08:15:00Z">
                  <w:rPr>
                    <w:rFonts w:eastAsiaTheme="minorEastAsia"/>
                    <w:noProof/>
                    <w:lang w:eastAsia="ja-JP"/>
                  </w:rPr>
                </w:rPrChange>
              </w:rPr>
              <w:tab/>
            </w:r>
            <w:r w:rsidRPr="00303364">
              <w:rPr>
                <w:rStyle w:val="Hyperlink"/>
                <w:rFonts w:cstheme="minorHAnsi"/>
                <w:noProof/>
                <w:sz w:val="24"/>
                <w:szCs w:val="24"/>
                <w:rPrChange w:id="6724" w:author="DuyNgo" w:date="2012-08-10T08:15:00Z">
                  <w:rPr>
                    <w:rStyle w:val="Hyperlink"/>
                    <w:rFonts w:cstheme="minorHAnsi"/>
                    <w:noProof/>
                  </w:rPr>
                </w:rPrChange>
              </w:rPr>
              <w:t>User Manual</w:t>
            </w:r>
            <w:r w:rsidRPr="00303364">
              <w:rPr>
                <w:rFonts w:cstheme="minorHAnsi"/>
                <w:noProof/>
                <w:webHidden/>
                <w:sz w:val="24"/>
                <w:szCs w:val="24"/>
                <w:rPrChange w:id="6725" w:author="DuyNgo" w:date="2012-08-10T08:15:00Z">
                  <w:rPr>
                    <w:noProof/>
                    <w:webHidden/>
                  </w:rPr>
                </w:rPrChange>
              </w:rPr>
              <w:tab/>
            </w:r>
            <w:r w:rsidRPr="00303364">
              <w:rPr>
                <w:rFonts w:cstheme="minorHAnsi"/>
                <w:noProof/>
                <w:webHidden/>
                <w:sz w:val="24"/>
                <w:szCs w:val="24"/>
                <w:rPrChange w:id="6726" w:author="DuyNgo" w:date="2012-08-10T08:15:00Z">
                  <w:rPr>
                    <w:noProof/>
                    <w:webHidden/>
                  </w:rPr>
                </w:rPrChange>
              </w:rPr>
              <w:fldChar w:fldCharType="begin"/>
            </w:r>
            <w:r w:rsidRPr="00303364">
              <w:rPr>
                <w:rFonts w:cstheme="minorHAnsi"/>
                <w:noProof/>
                <w:webHidden/>
                <w:sz w:val="24"/>
                <w:szCs w:val="24"/>
                <w:rPrChange w:id="6727" w:author="DuyNgo" w:date="2012-08-10T08:15:00Z">
                  <w:rPr>
                    <w:noProof/>
                    <w:webHidden/>
                  </w:rPr>
                </w:rPrChange>
              </w:rPr>
              <w:instrText xml:space="preserve"> PAGEREF _Toc332351412 \h </w:instrText>
            </w:r>
          </w:ins>
          <w:r w:rsidRPr="00303364">
            <w:rPr>
              <w:rFonts w:cstheme="minorHAnsi"/>
              <w:noProof/>
              <w:webHidden/>
              <w:sz w:val="24"/>
              <w:szCs w:val="24"/>
              <w:rPrChange w:id="6728" w:author="DuyNgo" w:date="2012-08-10T08:15:00Z">
                <w:rPr>
                  <w:rFonts w:cstheme="minorHAnsi"/>
                  <w:noProof/>
                  <w:webHidden/>
                  <w:sz w:val="24"/>
                  <w:szCs w:val="24"/>
                </w:rPr>
              </w:rPrChange>
            </w:rPr>
          </w:r>
          <w:r w:rsidRPr="00303364">
            <w:rPr>
              <w:rFonts w:cstheme="minorHAnsi"/>
              <w:noProof/>
              <w:webHidden/>
              <w:sz w:val="24"/>
              <w:szCs w:val="24"/>
              <w:rPrChange w:id="6729" w:author="DuyNgo" w:date="2012-08-10T08:15:00Z">
                <w:rPr>
                  <w:noProof/>
                  <w:webHidden/>
                </w:rPr>
              </w:rPrChange>
            </w:rPr>
            <w:fldChar w:fldCharType="separate"/>
          </w:r>
          <w:ins w:id="6730" w:author="DuyNgo" w:date="2012-08-10T08:15:00Z">
            <w:r w:rsidRPr="00303364">
              <w:rPr>
                <w:rFonts w:cstheme="minorHAnsi"/>
                <w:noProof/>
                <w:webHidden/>
                <w:sz w:val="24"/>
                <w:szCs w:val="24"/>
                <w:rPrChange w:id="6731" w:author="DuyNgo" w:date="2012-08-10T08:15:00Z">
                  <w:rPr>
                    <w:noProof/>
                    <w:webHidden/>
                  </w:rPr>
                </w:rPrChange>
              </w:rPr>
              <w:t>362</w:t>
            </w:r>
            <w:r w:rsidRPr="00303364">
              <w:rPr>
                <w:rFonts w:cstheme="minorHAnsi"/>
                <w:noProof/>
                <w:webHidden/>
                <w:sz w:val="24"/>
                <w:szCs w:val="24"/>
                <w:rPrChange w:id="6732" w:author="DuyNgo" w:date="2012-08-10T08:15:00Z">
                  <w:rPr>
                    <w:noProof/>
                    <w:webHidden/>
                  </w:rPr>
                </w:rPrChange>
              </w:rPr>
              <w:fldChar w:fldCharType="end"/>
            </w:r>
            <w:r w:rsidRPr="00303364">
              <w:rPr>
                <w:rStyle w:val="Hyperlink"/>
                <w:rFonts w:cstheme="minorHAnsi"/>
                <w:noProof/>
                <w:sz w:val="24"/>
                <w:szCs w:val="24"/>
                <w:rPrChange w:id="673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6734" w:author="DuyNgo" w:date="2012-08-10T08:15:00Z"/>
              <w:rFonts w:eastAsiaTheme="minorEastAsia" w:cstheme="minorHAnsi"/>
              <w:noProof/>
              <w:sz w:val="24"/>
              <w:szCs w:val="24"/>
              <w:lang w:eastAsia="ja-JP"/>
              <w:rPrChange w:id="6735" w:author="DuyNgo" w:date="2012-08-10T08:15:00Z">
                <w:rPr>
                  <w:ins w:id="6736" w:author="DuyNgo" w:date="2012-08-10T08:15:00Z"/>
                  <w:rFonts w:eastAsiaTheme="minorEastAsia"/>
                  <w:noProof/>
                  <w:lang w:eastAsia="ja-JP"/>
                </w:rPr>
              </w:rPrChange>
            </w:rPr>
          </w:pPr>
          <w:ins w:id="6737" w:author="DuyNgo" w:date="2012-08-10T08:15:00Z">
            <w:r w:rsidRPr="00303364">
              <w:rPr>
                <w:rStyle w:val="Hyperlink"/>
                <w:rFonts w:cstheme="minorHAnsi"/>
                <w:noProof/>
                <w:sz w:val="24"/>
                <w:szCs w:val="24"/>
                <w:rPrChange w:id="6738" w:author="DuyNgo" w:date="2012-08-10T08:15:00Z">
                  <w:rPr>
                    <w:rStyle w:val="Hyperlink"/>
                    <w:noProof/>
                  </w:rPr>
                </w:rPrChange>
              </w:rPr>
              <w:fldChar w:fldCharType="begin"/>
            </w:r>
            <w:r w:rsidRPr="00303364">
              <w:rPr>
                <w:rStyle w:val="Hyperlink"/>
                <w:rFonts w:cstheme="minorHAnsi"/>
                <w:noProof/>
                <w:sz w:val="24"/>
                <w:szCs w:val="24"/>
                <w:rPrChange w:id="6739" w:author="DuyNgo" w:date="2012-08-10T08:15:00Z">
                  <w:rPr>
                    <w:rStyle w:val="Hyperlink"/>
                    <w:noProof/>
                  </w:rPr>
                </w:rPrChange>
              </w:rPr>
              <w:instrText xml:space="preserve"> </w:instrText>
            </w:r>
            <w:r w:rsidRPr="00303364">
              <w:rPr>
                <w:rFonts w:cstheme="minorHAnsi"/>
                <w:noProof/>
                <w:sz w:val="24"/>
                <w:szCs w:val="24"/>
                <w:rPrChange w:id="6740" w:author="DuyNgo" w:date="2012-08-10T08:15:00Z">
                  <w:rPr>
                    <w:noProof/>
                  </w:rPr>
                </w:rPrChange>
              </w:rPr>
              <w:instrText>HYPERLINK \l "_Toc332351413"</w:instrText>
            </w:r>
            <w:r w:rsidRPr="00303364">
              <w:rPr>
                <w:rStyle w:val="Hyperlink"/>
                <w:rFonts w:cstheme="minorHAnsi"/>
                <w:noProof/>
                <w:sz w:val="24"/>
                <w:szCs w:val="24"/>
                <w:rPrChange w:id="6741" w:author="DuyNgo" w:date="2012-08-10T08:15:00Z">
                  <w:rPr>
                    <w:rStyle w:val="Hyperlink"/>
                    <w:noProof/>
                  </w:rPr>
                </w:rPrChange>
              </w:rPr>
              <w:instrText xml:space="preserve"> </w:instrText>
            </w:r>
            <w:r w:rsidRPr="00303364">
              <w:rPr>
                <w:rStyle w:val="Hyperlink"/>
                <w:rFonts w:cstheme="minorHAnsi"/>
                <w:noProof/>
                <w:sz w:val="24"/>
                <w:szCs w:val="24"/>
                <w:rPrChange w:id="6742" w:author="DuyNgo" w:date="2012-08-10T08:15:00Z">
                  <w:rPr>
                    <w:rStyle w:val="Hyperlink"/>
                    <w:noProof/>
                  </w:rPr>
                </w:rPrChange>
              </w:rPr>
              <w:fldChar w:fldCharType="separate"/>
            </w:r>
            <w:r w:rsidRPr="00303364">
              <w:rPr>
                <w:rStyle w:val="Hyperlink"/>
                <w:rFonts w:cstheme="minorHAnsi"/>
                <w:noProof/>
                <w:sz w:val="24"/>
                <w:szCs w:val="24"/>
                <w:rPrChange w:id="6743" w:author="DuyNgo" w:date="2012-08-10T08:15:00Z">
                  <w:rPr>
                    <w:rStyle w:val="Hyperlink"/>
                    <w:rFonts w:cstheme="minorHAnsi"/>
                    <w:noProof/>
                  </w:rPr>
                </w:rPrChange>
              </w:rPr>
              <w:t>I.</w:t>
            </w:r>
            <w:r w:rsidRPr="00303364">
              <w:rPr>
                <w:rFonts w:eastAsiaTheme="minorEastAsia" w:cstheme="minorHAnsi"/>
                <w:noProof/>
                <w:sz w:val="24"/>
                <w:szCs w:val="24"/>
                <w:lang w:eastAsia="ja-JP"/>
                <w:rPrChange w:id="6744" w:author="DuyNgo" w:date="2012-08-10T08:15:00Z">
                  <w:rPr>
                    <w:rFonts w:eastAsiaTheme="minorEastAsia"/>
                    <w:noProof/>
                    <w:lang w:eastAsia="ja-JP"/>
                  </w:rPr>
                </w:rPrChange>
              </w:rPr>
              <w:tab/>
            </w:r>
            <w:r w:rsidRPr="00303364">
              <w:rPr>
                <w:rStyle w:val="Hyperlink"/>
                <w:rFonts w:cstheme="minorHAnsi"/>
                <w:noProof/>
                <w:sz w:val="24"/>
                <w:szCs w:val="24"/>
                <w:rPrChange w:id="6745" w:author="DuyNgo" w:date="2012-08-10T08:15:00Z">
                  <w:rPr>
                    <w:rStyle w:val="Hyperlink"/>
                    <w:rFonts w:cstheme="minorHAnsi"/>
                    <w:noProof/>
                  </w:rPr>
                </w:rPrChange>
              </w:rPr>
              <w:t>Installation Guide</w:t>
            </w:r>
            <w:r w:rsidRPr="00303364">
              <w:rPr>
                <w:rFonts w:cstheme="minorHAnsi"/>
                <w:noProof/>
                <w:webHidden/>
                <w:sz w:val="24"/>
                <w:szCs w:val="24"/>
                <w:rPrChange w:id="6746" w:author="DuyNgo" w:date="2012-08-10T08:15:00Z">
                  <w:rPr>
                    <w:noProof/>
                    <w:webHidden/>
                  </w:rPr>
                </w:rPrChange>
              </w:rPr>
              <w:tab/>
            </w:r>
            <w:r w:rsidRPr="00303364">
              <w:rPr>
                <w:rFonts w:cstheme="minorHAnsi"/>
                <w:noProof/>
                <w:webHidden/>
                <w:sz w:val="24"/>
                <w:szCs w:val="24"/>
                <w:rPrChange w:id="6747" w:author="DuyNgo" w:date="2012-08-10T08:15:00Z">
                  <w:rPr>
                    <w:noProof/>
                    <w:webHidden/>
                  </w:rPr>
                </w:rPrChange>
              </w:rPr>
              <w:fldChar w:fldCharType="begin"/>
            </w:r>
            <w:r w:rsidRPr="00303364">
              <w:rPr>
                <w:rFonts w:cstheme="minorHAnsi"/>
                <w:noProof/>
                <w:webHidden/>
                <w:sz w:val="24"/>
                <w:szCs w:val="24"/>
                <w:rPrChange w:id="6748" w:author="DuyNgo" w:date="2012-08-10T08:15:00Z">
                  <w:rPr>
                    <w:noProof/>
                    <w:webHidden/>
                  </w:rPr>
                </w:rPrChange>
              </w:rPr>
              <w:instrText xml:space="preserve"> PAGEREF _Toc332351413 \h </w:instrText>
            </w:r>
          </w:ins>
          <w:r w:rsidRPr="00303364">
            <w:rPr>
              <w:rFonts w:cstheme="minorHAnsi"/>
              <w:noProof/>
              <w:webHidden/>
              <w:sz w:val="24"/>
              <w:szCs w:val="24"/>
              <w:rPrChange w:id="6749" w:author="DuyNgo" w:date="2012-08-10T08:15:00Z">
                <w:rPr>
                  <w:rFonts w:cstheme="minorHAnsi"/>
                  <w:noProof/>
                  <w:webHidden/>
                  <w:sz w:val="24"/>
                  <w:szCs w:val="24"/>
                </w:rPr>
              </w:rPrChange>
            </w:rPr>
          </w:r>
          <w:r w:rsidRPr="00303364">
            <w:rPr>
              <w:rFonts w:cstheme="minorHAnsi"/>
              <w:noProof/>
              <w:webHidden/>
              <w:sz w:val="24"/>
              <w:szCs w:val="24"/>
              <w:rPrChange w:id="6750" w:author="DuyNgo" w:date="2012-08-10T08:15:00Z">
                <w:rPr>
                  <w:noProof/>
                  <w:webHidden/>
                </w:rPr>
              </w:rPrChange>
            </w:rPr>
            <w:fldChar w:fldCharType="separate"/>
          </w:r>
          <w:ins w:id="6751" w:author="DuyNgo" w:date="2012-08-10T08:15:00Z">
            <w:r w:rsidRPr="00303364">
              <w:rPr>
                <w:rFonts w:cstheme="minorHAnsi"/>
                <w:noProof/>
                <w:webHidden/>
                <w:sz w:val="24"/>
                <w:szCs w:val="24"/>
                <w:rPrChange w:id="6752" w:author="DuyNgo" w:date="2012-08-10T08:15:00Z">
                  <w:rPr>
                    <w:noProof/>
                    <w:webHidden/>
                  </w:rPr>
                </w:rPrChange>
              </w:rPr>
              <w:t>362</w:t>
            </w:r>
            <w:r w:rsidRPr="00303364">
              <w:rPr>
                <w:rFonts w:cstheme="minorHAnsi"/>
                <w:noProof/>
                <w:webHidden/>
                <w:sz w:val="24"/>
                <w:szCs w:val="24"/>
                <w:rPrChange w:id="6753" w:author="DuyNgo" w:date="2012-08-10T08:15:00Z">
                  <w:rPr>
                    <w:noProof/>
                    <w:webHidden/>
                  </w:rPr>
                </w:rPrChange>
              </w:rPr>
              <w:fldChar w:fldCharType="end"/>
            </w:r>
            <w:r w:rsidRPr="00303364">
              <w:rPr>
                <w:rStyle w:val="Hyperlink"/>
                <w:rFonts w:cstheme="minorHAnsi"/>
                <w:noProof/>
                <w:sz w:val="24"/>
                <w:szCs w:val="24"/>
                <w:rPrChange w:id="6754"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6755" w:author="DuyNgo" w:date="2012-08-10T08:15:00Z"/>
              <w:rFonts w:eastAsiaTheme="minorEastAsia" w:cstheme="minorHAnsi"/>
              <w:noProof/>
              <w:sz w:val="24"/>
              <w:szCs w:val="24"/>
              <w:lang w:eastAsia="ja-JP"/>
              <w:rPrChange w:id="6756" w:author="DuyNgo" w:date="2012-08-10T08:15:00Z">
                <w:rPr>
                  <w:ins w:id="6757" w:author="DuyNgo" w:date="2012-08-10T08:15:00Z"/>
                  <w:rFonts w:eastAsiaTheme="minorEastAsia"/>
                  <w:noProof/>
                  <w:lang w:eastAsia="ja-JP"/>
                </w:rPr>
              </w:rPrChange>
            </w:rPr>
          </w:pPr>
          <w:ins w:id="6758" w:author="DuyNgo" w:date="2012-08-10T08:15:00Z">
            <w:r w:rsidRPr="00303364">
              <w:rPr>
                <w:rStyle w:val="Hyperlink"/>
                <w:rFonts w:cstheme="minorHAnsi"/>
                <w:noProof/>
                <w:sz w:val="24"/>
                <w:szCs w:val="24"/>
                <w:rPrChange w:id="6759" w:author="DuyNgo" w:date="2012-08-10T08:15:00Z">
                  <w:rPr>
                    <w:rStyle w:val="Hyperlink"/>
                    <w:noProof/>
                  </w:rPr>
                </w:rPrChange>
              </w:rPr>
              <w:fldChar w:fldCharType="begin"/>
            </w:r>
            <w:r w:rsidRPr="00303364">
              <w:rPr>
                <w:rStyle w:val="Hyperlink"/>
                <w:rFonts w:cstheme="minorHAnsi"/>
                <w:noProof/>
                <w:sz w:val="24"/>
                <w:szCs w:val="24"/>
                <w:rPrChange w:id="6760" w:author="DuyNgo" w:date="2012-08-10T08:15:00Z">
                  <w:rPr>
                    <w:rStyle w:val="Hyperlink"/>
                    <w:noProof/>
                  </w:rPr>
                </w:rPrChange>
              </w:rPr>
              <w:instrText xml:space="preserve"> </w:instrText>
            </w:r>
            <w:r w:rsidRPr="00303364">
              <w:rPr>
                <w:rFonts w:cstheme="minorHAnsi"/>
                <w:noProof/>
                <w:sz w:val="24"/>
                <w:szCs w:val="24"/>
                <w:rPrChange w:id="6761" w:author="DuyNgo" w:date="2012-08-10T08:15:00Z">
                  <w:rPr>
                    <w:noProof/>
                  </w:rPr>
                </w:rPrChange>
              </w:rPr>
              <w:instrText>HYPERLINK \l "_Toc332351414"</w:instrText>
            </w:r>
            <w:r w:rsidRPr="00303364">
              <w:rPr>
                <w:rStyle w:val="Hyperlink"/>
                <w:rFonts w:cstheme="minorHAnsi"/>
                <w:noProof/>
                <w:sz w:val="24"/>
                <w:szCs w:val="24"/>
                <w:rPrChange w:id="6762" w:author="DuyNgo" w:date="2012-08-10T08:15:00Z">
                  <w:rPr>
                    <w:rStyle w:val="Hyperlink"/>
                    <w:noProof/>
                  </w:rPr>
                </w:rPrChange>
              </w:rPr>
              <w:instrText xml:space="preserve"> </w:instrText>
            </w:r>
            <w:r w:rsidRPr="00303364">
              <w:rPr>
                <w:rStyle w:val="Hyperlink"/>
                <w:rFonts w:cstheme="minorHAnsi"/>
                <w:noProof/>
                <w:sz w:val="24"/>
                <w:szCs w:val="24"/>
                <w:rPrChange w:id="6763" w:author="DuyNgo" w:date="2012-08-10T08:15:00Z">
                  <w:rPr>
                    <w:rStyle w:val="Hyperlink"/>
                    <w:noProof/>
                  </w:rPr>
                </w:rPrChange>
              </w:rPr>
              <w:fldChar w:fldCharType="separate"/>
            </w:r>
            <w:r w:rsidRPr="00303364">
              <w:rPr>
                <w:rFonts w:eastAsiaTheme="minorEastAsia" w:cstheme="minorHAnsi"/>
                <w:noProof/>
                <w:sz w:val="24"/>
                <w:szCs w:val="24"/>
                <w:lang w:eastAsia="ja-JP"/>
                <w:rPrChange w:id="6764" w:author="DuyNgo" w:date="2012-08-10T08:15:00Z">
                  <w:rPr>
                    <w:rFonts w:eastAsiaTheme="minorEastAsia"/>
                    <w:noProof/>
                    <w:lang w:eastAsia="ja-JP"/>
                  </w:rPr>
                </w:rPrChange>
              </w:rPr>
              <w:tab/>
            </w:r>
            <w:r w:rsidRPr="00303364">
              <w:rPr>
                <w:rStyle w:val="Hyperlink"/>
                <w:rFonts w:cstheme="minorHAnsi"/>
                <w:noProof/>
                <w:sz w:val="24"/>
                <w:szCs w:val="24"/>
                <w:rPrChange w:id="6765" w:author="DuyNgo" w:date="2012-08-10T08:15:00Z">
                  <w:rPr>
                    <w:rStyle w:val="Hyperlink"/>
                    <w:rFonts w:cstheme="minorHAnsi"/>
                    <w:noProof/>
                  </w:rPr>
                </w:rPrChange>
              </w:rPr>
              <w:t>Users’ Guide</w:t>
            </w:r>
            <w:r w:rsidRPr="00303364">
              <w:rPr>
                <w:rFonts w:cstheme="minorHAnsi"/>
                <w:noProof/>
                <w:webHidden/>
                <w:sz w:val="24"/>
                <w:szCs w:val="24"/>
                <w:rPrChange w:id="6766" w:author="DuyNgo" w:date="2012-08-10T08:15:00Z">
                  <w:rPr>
                    <w:noProof/>
                    <w:webHidden/>
                  </w:rPr>
                </w:rPrChange>
              </w:rPr>
              <w:tab/>
            </w:r>
            <w:r w:rsidRPr="00303364">
              <w:rPr>
                <w:rFonts w:cstheme="minorHAnsi"/>
                <w:noProof/>
                <w:webHidden/>
                <w:sz w:val="24"/>
                <w:szCs w:val="24"/>
                <w:rPrChange w:id="6767" w:author="DuyNgo" w:date="2012-08-10T08:15:00Z">
                  <w:rPr>
                    <w:noProof/>
                    <w:webHidden/>
                  </w:rPr>
                </w:rPrChange>
              </w:rPr>
              <w:fldChar w:fldCharType="begin"/>
            </w:r>
            <w:r w:rsidRPr="00303364">
              <w:rPr>
                <w:rFonts w:cstheme="minorHAnsi"/>
                <w:noProof/>
                <w:webHidden/>
                <w:sz w:val="24"/>
                <w:szCs w:val="24"/>
                <w:rPrChange w:id="6768" w:author="DuyNgo" w:date="2012-08-10T08:15:00Z">
                  <w:rPr>
                    <w:noProof/>
                    <w:webHidden/>
                  </w:rPr>
                </w:rPrChange>
              </w:rPr>
              <w:instrText xml:space="preserve"> PAGEREF _Toc332351414 \h </w:instrText>
            </w:r>
          </w:ins>
          <w:r w:rsidRPr="00303364">
            <w:rPr>
              <w:rFonts w:cstheme="minorHAnsi"/>
              <w:noProof/>
              <w:webHidden/>
              <w:sz w:val="24"/>
              <w:szCs w:val="24"/>
              <w:rPrChange w:id="6769" w:author="DuyNgo" w:date="2012-08-10T08:15:00Z">
                <w:rPr>
                  <w:rFonts w:cstheme="minorHAnsi"/>
                  <w:noProof/>
                  <w:webHidden/>
                  <w:sz w:val="24"/>
                  <w:szCs w:val="24"/>
                </w:rPr>
              </w:rPrChange>
            </w:rPr>
          </w:r>
          <w:r w:rsidRPr="00303364">
            <w:rPr>
              <w:rFonts w:cstheme="minorHAnsi"/>
              <w:noProof/>
              <w:webHidden/>
              <w:sz w:val="24"/>
              <w:szCs w:val="24"/>
              <w:rPrChange w:id="6770" w:author="DuyNgo" w:date="2012-08-10T08:15:00Z">
                <w:rPr>
                  <w:noProof/>
                  <w:webHidden/>
                </w:rPr>
              </w:rPrChange>
            </w:rPr>
            <w:fldChar w:fldCharType="separate"/>
          </w:r>
          <w:ins w:id="6771" w:author="DuyNgo" w:date="2012-08-10T08:15:00Z">
            <w:r w:rsidRPr="00303364">
              <w:rPr>
                <w:rFonts w:cstheme="minorHAnsi"/>
                <w:noProof/>
                <w:webHidden/>
                <w:sz w:val="24"/>
                <w:szCs w:val="24"/>
                <w:rPrChange w:id="6772" w:author="DuyNgo" w:date="2012-08-10T08:15:00Z">
                  <w:rPr>
                    <w:noProof/>
                    <w:webHidden/>
                  </w:rPr>
                </w:rPrChange>
              </w:rPr>
              <w:t>362</w:t>
            </w:r>
            <w:r w:rsidRPr="00303364">
              <w:rPr>
                <w:rFonts w:cstheme="minorHAnsi"/>
                <w:noProof/>
                <w:webHidden/>
                <w:sz w:val="24"/>
                <w:szCs w:val="24"/>
                <w:rPrChange w:id="6773" w:author="DuyNgo" w:date="2012-08-10T08:15:00Z">
                  <w:rPr>
                    <w:noProof/>
                    <w:webHidden/>
                  </w:rPr>
                </w:rPrChange>
              </w:rPr>
              <w:fldChar w:fldCharType="end"/>
            </w:r>
            <w:r w:rsidRPr="00303364">
              <w:rPr>
                <w:rStyle w:val="Hyperlink"/>
                <w:rFonts w:cstheme="minorHAnsi"/>
                <w:noProof/>
                <w:sz w:val="24"/>
                <w:szCs w:val="24"/>
                <w:rPrChange w:id="6774" w:author="DuyNgo" w:date="2012-08-10T08:15:00Z">
                  <w:rPr>
                    <w:rStyle w:val="Hyperlink"/>
                    <w:noProof/>
                  </w:rPr>
                </w:rPrChange>
              </w:rPr>
              <w:fldChar w:fldCharType="end"/>
            </w:r>
          </w:ins>
        </w:p>
        <w:p w:rsidR="00303364" w:rsidRPr="00303364" w:rsidRDefault="00303364">
          <w:pPr>
            <w:pStyle w:val="TOC2"/>
            <w:tabs>
              <w:tab w:val="right" w:leader="dot" w:pos="8778"/>
            </w:tabs>
            <w:rPr>
              <w:ins w:id="6775" w:author="DuyNgo" w:date="2012-08-10T08:15:00Z"/>
              <w:rFonts w:eastAsiaTheme="minorEastAsia" w:cstheme="minorHAnsi"/>
              <w:noProof/>
              <w:sz w:val="24"/>
              <w:szCs w:val="24"/>
              <w:lang w:eastAsia="ja-JP"/>
              <w:rPrChange w:id="6776" w:author="DuyNgo" w:date="2012-08-10T08:15:00Z">
                <w:rPr>
                  <w:ins w:id="6777" w:author="DuyNgo" w:date="2012-08-10T08:15:00Z"/>
                  <w:rFonts w:eastAsiaTheme="minorEastAsia"/>
                  <w:noProof/>
                  <w:lang w:eastAsia="ja-JP"/>
                </w:rPr>
              </w:rPrChange>
            </w:rPr>
          </w:pPr>
          <w:ins w:id="6778" w:author="DuyNgo" w:date="2012-08-10T08:15:00Z">
            <w:r w:rsidRPr="00303364">
              <w:rPr>
                <w:rStyle w:val="Hyperlink"/>
                <w:rFonts w:cstheme="minorHAnsi"/>
                <w:noProof/>
                <w:sz w:val="24"/>
                <w:szCs w:val="24"/>
                <w:rPrChange w:id="6779" w:author="DuyNgo" w:date="2012-08-10T08:15:00Z">
                  <w:rPr>
                    <w:rStyle w:val="Hyperlink"/>
                    <w:noProof/>
                  </w:rPr>
                </w:rPrChange>
              </w:rPr>
              <w:fldChar w:fldCharType="begin"/>
            </w:r>
            <w:r w:rsidRPr="00303364">
              <w:rPr>
                <w:rStyle w:val="Hyperlink"/>
                <w:rFonts w:cstheme="minorHAnsi"/>
                <w:noProof/>
                <w:sz w:val="24"/>
                <w:szCs w:val="24"/>
                <w:rPrChange w:id="6780" w:author="DuyNgo" w:date="2012-08-10T08:15:00Z">
                  <w:rPr>
                    <w:rStyle w:val="Hyperlink"/>
                    <w:noProof/>
                  </w:rPr>
                </w:rPrChange>
              </w:rPr>
              <w:instrText xml:space="preserve"> </w:instrText>
            </w:r>
            <w:r w:rsidRPr="00303364">
              <w:rPr>
                <w:rFonts w:cstheme="minorHAnsi"/>
                <w:noProof/>
                <w:sz w:val="24"/>
                <w:szCs w:val="24"/>
                <w:rPrChange w:id="6781" w:author="DuyNgo" w:date="2012-08-10T08:15:00Z">
                  <w:rPr>
                    <w:noProof/>
                  </w:rPr>
                </w:rPrChange>
              </w:rPr>
              <w:instrText>HYPERLINK \l "_Toc332351430"</w:instrText>
            </w:r>
            <w:r w:rsidRPr="00303364">
              <w:rPr>
                <w:rStyle w:val="Hyperlink"/>
                <w:rFonts w:cstheme="minorHAnsi"/>
                <w:noProof/>
                <w:sz w:val="24"/>
                <w:szCs w:val="24"/>
                <w:rPrChange w:id="6782" w:author="DuyNgo" w:date="2012-08-10T08:15:00Z">
                  <w:rPr>
                    <w:rStyle w:val="Hyperlink"/>
                    <w:noProof/>
                  </w:rPr>
                </w:rPrChange>
              </w:rPr>
              <w:instrText xml:space="preserve"> </w:instrText>
            </w:r>
            <w:r w:rsidRPr="00303364">
              <w:rPr>
                <w:rStyle w:val="Hyperlink"/>
                <w:rFonts w:cstheme="minorHAnsi"/>
                <w:noProof/>
                <w:sz w:val="24"/>
                <w:szCs w:val="24"/>
                <w:rPrChange w:id="6783" w:author="DuyNgo" w:date="2012-08-10T08:15:00Z">
                  <w:rPr>
                    <w:rStyle w:val="Hyperlink"/>
                    <w:noProof/>
                  </w:rPr>
                </w:rPrChange>
              </w:rPr>
              <w:fldChar w:fldCharType="separate"/>
            </w:r>
            <w:r w:rsidRPr="00303364">
              <w:rPr>
                <w:rStyle w:val="Hyperlink"/>
                <w:rFonts w:cstheme="minorHAnsi"/>
                <w:noProof/>
                <w:sz w:val="24"/>
                <w:szCs w:val="24"/>
                <w:rPrChange w:id="6784" w:author="DuyNgo" w:date="2012-08-10T08:15:00Z">
                  <w:rPr>
                    <w:rStyle w:val="Hyperlink"/>
                    <w:rFonts w:cstheme="minorHAnsi"/>
                    <w:noProof/>
                  </w:rPr>
                </w:rPrChange>
              </w:rPr>
              <w:t>II.</w:t>
            </w:r>
            <w:r w:rsidRPr="00303364">
              <w:rPr>
                <w:rFonts w:cstheme="minorHAnsi"/>
                <w:noProof/>
                <w:webHidden/>
                <w:sz w:val="24"/>
                <w:szCs w:val="24"/>
                <w:rPrChange w:id="6785" w:author="DuyNgo" w:date="2012-08-10T08:15:00Z">
                  <w:rPr>
                    <w:noProof/>
                    <w:webHidden/>
                  </w:rPr>
                </w:rPrChange>
              </w:rPr>
              <w:tab/>
            </w:r>
            <w:r w:rsidRPr="00303364">
              <w:rPr>
                <w:rFonts w:cstheme="minorHAnsi"/>
                <w:noProof/>
                <w:webHidden/>
                <w:sz w:val="24"/>
                <w:szCs w:val="24"/>
                <w:rPrChange w:id="6786" w:author="DuyNgo" w:date="2012-08-10T08:15:00Z">
                  <w:rPr>
                    <w:noProof/>
                    <w:webHidden/>
                  </w:rPr>
                </w:rPrChange>
              </w:rPr>
              <w:fldChar w:fldCharType="begin"/>
            </w:r>
            <w:r w:rsidRPr="00303364">
              <w:rPr>
                <w:rFonts w:cstheme="minorHAnsi"/>
                <w:noProof/>
                <w:webHidden/>
                <w:sz w:val="24"/>
                <w:szCs w:val="24"/>
                <w:rPrChange w:id="6787" w:author="DuyNgo" w:date="2012-08-10T08:15:00Z">
                  <w:rPr>
                    <w:noProof/>
                    <w:webHidden/>
                  </w:rPr>
                </w:rPrChange>
              </w:rPr>
              <w:instrText xml:space="preserve"> PAGEREF _Toc332351430 \h </w:instrText>
            </w:r>
          </w:ins>
          <w:r w:rsidRPr="00303364">
            <w:rPr>
              <w:rFonts w:cstheme="minorHAnsi"/>
              <w:noProof/>
              <w:webHidden/>
              <w:sz w:val="24"/>
              <w:szCs w:val="24"/>
              <w:rPrChange w:id="6788" w:author="DuyNgo" w:date="2012-08-10T08:15:00Z">
                <w:rPr>
                  <w:rFonts w:cstheme="minorHAnsi"/>
                  <w:noProof/>
                  <w:webHidden/>
                  <w:sz w:val="24"/>
                  <w:szCs w:val="24"/>
                </w:rPr>
              </w:rPrChange>
            </w:rPr>
          </w:r>
          <w:r w:rsidRPr="00303364">
            <w:rPr>
              <w:rFonts w:cstheme="minorHAnsi"/>
              <w:noProof/>
              <w:webHidden/>
              <w:sz w:val="24"/>
              <w:szCs w:val="24"/>
              <w:rPrChange w:id="6789" w:author="DuyNgo" w:date="2012-08-10T08:15:00Z">
                <w:rPr>
                  <w:noProof/>
                  <w:webHidden/>
                </w:rPr>
              </w:rPrChange>
            </w:rPr>
            <w:fldChar w:fldCharType="separate"/>
          </w:r>
          <w:ins w:id="6790" w:author="DuyNgo" w:date="2012-08-10T08:15:00Z">
            <w:r w:rsidRPr="00303364">
              <w:rPr>
                <w:rFonts w:cstheme="minorHAnsi"/>
                <w:noProof/>
                <w:webHidden/>
                <w:sz w:val="24"/>
                <w:szCs w:val="24"/>
                <w:rPrChange w:id="6791" w:author="DuyNgo" w:date="2012-08-10T08:15:00Z">
                  <w:rPr>
                    <w:noProof/>
                    <w:webHidden/>
                  </w:rPr>
                </w:rPrChange>
              </w:rPr>
              <w:t>362</w:t>
            </w:r>
            <w:r w:rsidRPr="00303364">
              <w:rPr>
                <w:rFonts w:cstheme="minorHAnsi"/>
                <w:noProof/>
                <w:webHidden/>
                <w:sz w:val="24"/>
                <w:szCs w:val="24"/>
                <w:rPrChange w:id="6792" w:author="DuyNgo" w:date="2012-08-10T08:15:00Z">
                  <w:rPr>
                    <w:noProof/>
                    <w:webHidden/>
                  </w:rPr>
                </w:rPrChange>
              </w:rPr>
              <w:fldChar w:fldCharType="end"/>
            </w:r>
            <w:r w:rsidRPr="00303364">
              <w:rPr>
                <w:rStyle w:val="Hyperlink"/>
                <w:rFonts w:cstheme="minorHAnsi"/>
                <w:noProof/>
                <w:sz w:val="24"/>
                <w:szCs w:val="24"/>
                <w:rPrChange w:id="6793" w:author="DuyNgo" w:date="2012-08-10T08:15:00Z">
                  <w:rPr>
                    <w:rStyle w:val="Hyperlink"/>
                    <w:noProof/>
                  </w:rPr>
                </w:rPrChange>
              </w:rPr>
              <w:fldChar w:fldCharType="end"/>
            </w:r>
          </w:ins>
        </w:p>
        <w:p w:rsidR="002C19E0" w:rsidRPr="00303364" w:rsidDel="00E5198D" w:rsidRDefault="002C19E0">
          <w:pPr>
            <w:pStyle w:val="TOC1"/>
            <w:tabs>
              <w:tab w:val="right" w:leader="dot" w:pos="8778"/>
            </w:tabs>
            <w:rPr>
              <w:del w:id="6794" w:author="DuyNgo" w:date="2012-08-10T08:06:00Z"/>
              <w:rFonts w:eastAsiaTheme="minorEastAsia" w:cstheme="minorHAnsi"/>
              <w:noProof/>
              <w:sz w:val="24"/>
              <w:szCs w:val="24"/>
              <w:lang w:eastAsia="ja-JP"/>
            </w:rPr>
          </w:pPr>
          <w:del w:id="6795" w:author="DuyNgo" w:date="2012-08-10T08:06:00Z">
            <w:r w:rsidRPr="00303364" w:rsidDel="00E5198D">
              <w:rPr>
                <w:rPrChange w:id="6796" w:author="DuyNgo" w:date="2012-08-10T08:15:00Z">
                  <w:rPr>
                    <w:rStyle w:val="Hyperlink"/>
                    <w:rFonts w:cstheme="minorHAnsi"/>
                    <w:noProof/>
                    <w:sz w:val="24"/>
                    <w:szCs w:val="24"/>
                  </w:rPr>
                </w:rPrChange>
              </w:rPr>
              <w:delText>Table of Contents</w:delText>
            </w:r>
            <w:r w:rsidRPr="00303364" w:rsidDel="00E5198D">
              <w:rPr>
                <w:rFonts w:cstheme="minorHAnsi"/>
                <w:noProof/>
                <w:webHidden/>
                <w:sz w:val="24"/>
                <w:szCs w:val="24"/>
              </w:rPr>
              <w:tab/>
              <w:delText>170</w:delText>
            </w:r>
          </w:del>
        </w:p>
        <w:p w:rsidR="002C19E0" w:rsidRPr="00303364" w:rsidDel="00E5198D" w:rsidRDefault="002C19E0">
          <w:pPr>
            <w:pStyle w:val="TOC1"/>
            <w:tabs>
              <w:tab w:val="left" w:pos="440"/>
              <w:tab w:val="right" w:leader="dot" w:pos="8778"/>
            </w:tabs>
            <w:rPr>
              <w:del w:id="6797" w:author="DuyNgo" w:date="2012-08-10T08:06:00Z"/>
              <w:rFonts w:eastAsiaTheme="minorEastAsia" w:cstheme="minorHAnsi"/>
              <w:noProof/>
              <w:sz w:val="24"/>
              <w:szCs w:val="24"/>
              <w:lang w:eastAsia="ja-JP"/>
            </w:rPr>
          </w:pPr>
          <w:del w:id="6798" w:author="DuyNgo" w:date="2012-08-10T08:06:00Z">
            <w:r w:rsidRPr="00303364" w:rsidDel="00E5198D">
              <w:rPr>
                <w:rPrChange w:id="6799" w:author="DuyNgo" w:date="2012-08-10T08:15:00Z">
                  <w:rPr>
                    <w:rStyle w:val="Hyperlink"/>
                    <w:rFonts w:cstheme="minorHAnsi"/>
                    <w:noProof/>
                    <w:sz w:val="24"/>
                    <w:szCs w:val="24"/>
                  </w:rPr>
                </w:rPrChange>
              </w:rPr>
              <w:delText>A.</w:delText>
            </w:r>
            <w:r w:rsidRPr="00303364" w:rsidDel="00E5198D">
              <w:rPr>
                <w:rFonts w:eastAsiaTheme="minorEastAsia" w:cstheme="minorHAnsi"/>
                <w:noProof/>
                <w:sz w:val="24"/>
                <w:szCs w:val="24"/>
                <w:lang w:eastAsia="ja-JP"/>
              </w:rPr>
              <w:tab/>
            </w:r>
            <w:r w:rsidRPr="00303364" w:rsidDel="00E5198D">
              <w:rPr>
                <w:rPrChange w:id="6800" w:author="DuyNgo" w:date="2012-08-10T08:15:00Z">
                  <w:rPr>
                    <w:rStyle w:val="Hyperlink"/>
                    <w:rFonts w:cstheme="minorHAnsi"/>
                    <w:noProof/>
                    <w:sz w:val="24"/>
                    <w:szCs w:val="24"/>
                  </w:rPr>
                </w:rPrChange>
              </w:rPr>
              <w:delText>Introduction</w:delText>
            </w:r>
            <w:r w:rsidRPr="00303364" w:rsidDel="00E5198D">
              <w:rPr>
                <w:rFonts w:cstheme="minorHAnsi"/>
                <w:noProof/>
                <w:webHidden/>
                <w:sz w:val="24"/>
                <w:szCs w:val="24"/>
              </w:rPr>
              <w:tab/>
              <w:delText>172</w:delText>
            </w:r>
          </w:del>
        </w:p>
        <w:p w:rsidR="002C19E0" w:rsidRPr="00303364" w:rsidDel="00E5198D" w:rsidRDefault="002C19E0">
          <w:pPr>
            <w:pStyle w:val="TOC1"/>
            <w:tabs>
              <w:tab w:val="left" w:pos="440"/>
              <w:tab w:val="right" w:leader="dot" w:pos="8778"/>
            </w:tabs>
            <w:rPr>
              <w:del w:id="6801" w:author="DuyNgo" w:date="2012-08-10T08:06:00Z"/>
              <w:rFonts w:eastAsiaTheme="minorEastAsia" w:cstheme="minorHAnsi"/>
              <w:noProof/>
              <w:sz w:val="24"/>
              <w:szCs w:val="24"/>
              <w:lang w:eastAsia="ja-JP"/>
            </w:rPr>
          </w:pPr>
          <w:del w:id="6802" w:author="DuyNgo" w:date="2012-08-10T08:06:00Z">
            <w:r w:rsidRPr="00303364" w:rsidDel="00E5198D">
              <w:rPr>
                <w:rPrChange w:id="6803" w:author="DuyNgo" w:date="2012-08-10T08:15:00Z">
                  <w:rPr>
                    <w:rStyle w:val="Hyperlink"/>
                    <w:rFonts w:cstheme="minorHAnsi"/>
                    <w:noProof/>
                    <w:sz w:val="24"/>
                    <w:szCs w:val="24"/>
                  </w:rPr>
                </w:rPrChange>
              </w:rPr>
              <w:delText>B.</w:delText>
            </w:r>
            <w:r w:rsidRPr="00303364" w:rsidDel="00E5198D">
              <w:rPr>
                <w:rFonts w:eastAsiaTheme="minorEastAsia" w:cstheme="minorHAnsi"/>
                <w:noProof/>
                <w:sz w:val="24"/>
                <w:szCs w:val="24"/>
                <w:lang w:eastAsia="ja-JP"/>
              </w:rPr>
              <w:tab/>
            </w:r>
            <w:r w:rsidRPr="00303364" w:rsidDel="00E5198D">
              <w:rPr>
                <w:rPrChange w:id="6804" w:author="DuyNgo" w:date="2012-08-10T08:15:00Z">
                  <w:rPr>
                    <w:rStyle w:val="Hyperlink"/>
                    <w:rFonts w:cstheme="minorHAnsi"/>
                    <w:noProof/>
                    <w:sz w:val="24"/>
                    <w:szCs w:val="24"/>
                  </w:rPr>
                </w:rPrChange>
              </w:rPr>
              <w:delText>Software Project Management Plan</w:delText>
            </w:r>
            <w:r w:rsidRPr="00303364" w:rsidDel="00E5198D">
              <w:rPr>
                <w:rFonts w:cstheme="minorHAnsi"/>
                <w:noProof/>
                <w:webHidden/>
                <w:sz w:val="24"/>
                <w:szCs w:val="24"/>
              </w:rPr>
              <w:tab/>
              <w:delText>172</w:delText>
            </w:r>
          </w:del>
        </w:p>
        <w:p w:rsidR="002C19E0" w:rsidRPr="00303364" w:rsidDel="00E5198D" w:rsidRDefault="002C19E0">
          <w:pPr>
            <w:pStyle w:val="TOC2"/>
            <w:tabs>
              <w:tab w:val="left" w:pos="660"/>
              <w:tab w:val="right" w:leader="dot" w:pos="8778"/>
            </w:tabs>
            <w:rPr>
              <w:del w:id="6805" w:author="DuyNgo" w:date="2012-08-10T08:06:00Z"/>
              <w:rFonts w:eastAsiaTheme="minorEastAsia" w:cstheme="minorHAnsi"/>
              <w:noProof/>
              <w:sz w:val="24"/>
              <w:szCs w:val="24"/>
              <w:lang w:eastAsia="ja-JP"/>
            </w:rPr>
          </w:pPr>
          <w:del w:id="6806" w:author="DuyNgo" w:date="2012-08-10T08:06:00Z">
            <w:r w:rsidRPr="00303364" w:rsidDel="00E5198D">
              <w:rPr>
                <w:rPrChange w:id="6807" w:author="DuyNgo" w:date="2012-08-10T08:15:00Z">
                  <w:rPr>
                    <w:rStyle w:val="Hyperlink"/>
                    <w:rFonts w:cstheme="minorHAnsi"/>
                    <w:noProof/>
                    <w:sz w:val="24"/>
                    <w:szCs w:val="24"/>
                  </w:rPr>
                </w:rPrChange>
              </w:rPr>
              <w:delText>I.</w:delText>
            </w:r>
            <w:r w:rsidRPr="00303364" w:rsidDel="00E5198D">
              <w:rPr>
                <w:rFonts w:eastAsiaTheme="minorEastAsia" w:cstheme="minorHAnsi"/>
                <w:noProof/>
                <w:sz w:val="24"/>
                <w:szCs w:val="24"/>
                <w:lang w:eastAsia="ja-JP"/>
              </w:rPr>
              <w:tab/>
            </w:r>
            <w:r w:rsidRPr="00303364" w:rsidDel="00E5198D">
              <w:rPr>
                <w:rPrChange w:id="6808" w:author="DuyNgo" w:date="2012-08-10T08:15:00Z">
                  <w:rPr>
                    <w:rStyle w:val="Hyperlink"/>
                    <w:rFonts w:cstheme="minorHAnsi"/>
                    <w:noProof/>
                    <w:sz w:val="24"/>
                    <w:szCs w:val="24"/>
                  </w:rPr>
                </w:rPrChange>
              </w:rPr>
              <w:delText>Problem Definition</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09" w:author="DuyNgo" w:date="2012-08-10T08:06:00Z"/>
              <w:rFonts w:eastAsiaTheme="minorEastAsia" w:cstheme="minorHAnsi"/>
              <w:noProof/>
              <w:sz w:val="24"/>
              <w:szCs w:val="24"/>
              <w:lang w:eastAsia="ja-JP"/>
            </w:rPr>
          </w:pPr>
          <w:del w:id="6810" w:author="DuyNgo" w:date="2012-08-10T08:06:00Z">
            <w:r w:rsidRPr="00303364" w:rsidDel="00E5198D">
              <w:rPr>
                <w:rPrChange w:id="6811"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812" w:author="DuyNgo" w:date="2012-08-10T08:15:00Z">
                  <w:rPr>
                    <w:rStyle w:val="Hyperlink"/>
                    <w:rFonts w:cstheme="minorHAnsi"/>
                    <w:noProof/>
                    <w:sz w:val="24"/>
                    <w:szCs w:val="24"/>
                  </w:rPr>
                </w:rPrChange>
              </w:rPr>
              <w:delText>Name of this Capstone Project</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13" w:author="DuyNgo" w:date="2012-08-10T08:06:00Z"/>
              <w:rFonts w:eastAsiaTheme="minorEastAsia" w:cstheme="minorHAnsi"/>
              <w:noProof/>
              <w:sz w:val="24"/>
              <w:szCs w:val="24"/>
              <w:lang w:eastAsia="ja-JP"/>
            </w:rPr>
          </w:pPr>
          <w:del w:id="6814" w:author="DuyNgo" w:date="2012-08-10T08:06:00Z">
            <w:r w:rsidRPr="00303364" w:rsidDel="00E5198D">
              <w:rPr>
                <w:rPrChange w:id="6815"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816" w:author="DuyNgo" w:date="2012-08-10T08:15:00Z">
                  <w:rPr>
                    <w:rStyle w:val="Hyperlink"/>
                    <w:rFonts w:cstheme="minorHAnsi"/>
                    <w:noProof/>
                    <w:sz w:val="24"/>
                    <w:szCs w:val="24"/>
                  </w:rPr>
                </w:rPrChange>
              </w:rPr>
              <w:delText>Problem Abstract</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17" w:author="DuyNgo" w:date="2012-08-10T08:06:00Z"/>
              <w:rFonts w:eastAsiaTheme="minorEastAsia" w:cstheme="minorHAnsi"/>
              <w:noProof/>
              <w:sz w:val="24"/>
              <w:szCs w:val="24"/>
              <w:lang w:eastAsia="ja-JP"/>
            </w:rPr>
          </w:pPr>
          <w:del w:id="6818" w:author="DuyNgo" w:date="2012-08-10T08:06:00Z">
            <w:r w:rsidRPr="00303364" w:rsidDel="00E5198D">
              <w:rPr>
                <w:rPrChange w:id="6819"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6820" w:author="DuyNgo" w:date="2012-08-10T08:15:00Z">
                  <w:rPr>
                    <w:rStyle w:val="Hyperlink"/>
                    <w:rFonts w:cstheme="minorHAnsi"/>
                    <w:noProof/>
                    <w:sz w:val="24"/>
                    <w:szCs w:val="24"/>
                  </w:rPr>
                </w:rPrChange>
              </w:rPr>
              <w:delText>Project Overview</w:delText>
            </w:r>
            <w:r w:rsidRPr="00303364" w:rsidDel="00E5198D">
              <w:rPr>
                <w:rFonts w:cstheme="minorHAnsi"/>
                <w:noProof/>
                <w:webHidden/>
                <w:sz w:val="24"/>
                <w:szCs w:val="24"/>
              </w:rPr>
              <w:tab/>
              <w:delText>172</w:delText>
            </w:r>
          </w:del>
        </w:p>
        <w:p w:rsidR="002C19E0" w:rsidRPr="00303364" w:rsidDel="00E5198D" w:rsidRDefault="002C19E0">
          <w:pPr>
            <w:pStyle w:val="TOC4"/>
            <w:tabs>
              <w:tab w:val="left" w:pos="1320"/>
              <w:tab w:val="right" w:leader="dot" w:pos="8778"/>
            </w:tabs>
            <w:rPr>
              <w:del w:id="6821" w:author="DuyNgo" w:date="2012-08-10T08:06:00Z"/>
              <w:rFonts w:cstheme="minorHAnsi"/>
              <w:noProof/>
              <w:sz w:val="24"/>
              <w:szCs w:val="24"/>
              <w:lang w:eastAsia="ja-JP"/>
            </w:rPr>
          </w:pPr>
          <w:del w:id="6822" w:author="DuyNgo" w:date="2012-08-10T08:06:00Z">
            <w:r w:rsidRPr="00303364" w:rsidDel="00E5198D">
              <w:rPr>
                <w:rPrChange w:id="6823" w:author="DuyNgo" w:date="2012-08-10T08:15:00Z">
                  <w:rPr>
                    <w:rStyle w:val="Hyperlink"/>
                    <w:rFonts w:cstheme="minorHAnsi"/>
                    <w:noProof/>
                    <w:sz w:val="24"/>
                    <w:szCs w:val="24"/>
                  </w:rPr>
                </w:rPrChange>
              </w:rPr>
              <w:delText>3.1</w:delText>
            </w:r>
            <w:r w:rsidRPr="00303364" w:rsidDel="00E5198D">
              <w:rPr>
                <w:rFonts w:cstheme="minorHAnsi"/>
                <w:noProof/>
                <w:sz w:val="24"/>
                <w:szCs w:val="24"/>
                <w:lang w:eastAsia="ja-JP"/>
                <w:rPrChange w:id="6824" w:author="DuyNgo" w:date="2012-08-10T08:15:00Z">
                  <w:rPr>
                    <w:rFonts w:cstheme="minorHAnsi"/>
                    <w:noProof/>
                    <w:sz w:val="24"/>
                    <w:szCs w:val="24"/>
                    <w:lang w:eastAsia="ja-JP"/>
                  </w:rPr>
                </w:rPrChange>
              </w:rPr>
              <w:tab/>
            </w:r>
            <w:r w:rsidRPr="00303364" w:rsidDel="00E5198D">
              <w:rPr>
                <w:rPrChange w:id="6825" w:author="DuyNgo" w:date="2012-08-10T08:15:00Z">
                  <w:rPr>
                    <w:rStyle w:val="Hyperlink"/>
                    <w:rFonts w:cstheme="minorHAnsi"/>
                    <w:noProof/>
                    <w:sz w:val="24"/>
                    <w:szCs w:val="24"/>
                  </w:rPr>
                </w:rPrChange>
              </w:rPr>
              <w:delText>The Current System</w:delText>
            </w:r>
            <w:r w:rsidRPr="00303364" w:rsidDel="00E5198D">
              <w:rPr>
                <w:rFonts w:cstheme="minorHAnsi"/>
                <w:noProof/>
                <w:webHidden/>
                <w:sz w:val="24"/>
                <w:szCs w:val="24"/>
                <w:rPrChange w:id="6826" w:author="DuyNgo" w:date="2012-08-10T08:15:00Z">
                  <w:rPr>
                    <w:rFonts w:cstheme="minorHAnsi"/>
                    <w:noProof/>
                    <w:webHidden/>
                    <w:sz w:val="24"/>
                    <w:szCs w:val="24"/>
                  </w:rPr>
                </w:rPrChange>
              </w:rPr>
              <w:tab/>
              <w:delText>172</w:delText>
            </w:r>
          </w:del>
        </w:p>
        <w:p w:rsidR="002C19E0" w:rsidRPr="00303364" w:rsidDel="00E5198D" w:rsidRDefault="002C19E0">
          <w:pPr>
            <w:pStyle w:val="TOC4"/>
            <w:tabs>
              <w:tab w:val="left" w:pos="1320"/>
              <w:tab w:val="right" w:leader="dot" w:pos="8778"/>
            </w:tabs>
            <w:rPr>
              <w:del w:id="6827" w:author="DuyNgo" w:date="2012-08-10T08:06:00Z"/>
              <w:rFonts w:cstheme="minorHAnsi"/>
              <w:noProof/>
              <w:sz w:val="24"/>
              <w:szCs w:val="24"/>
              <w:lang w:eastAsia="ja-JP"/>
            </w:rPr>
          </w:pPr>
          <w:del w:id="6828" w:author="DuyNgo" w:date="2012-08-10T08:06:00Z">
            <w:r w:rsidRPr="00303364" w:rsidDel="00E5198D">
              <w:rPr>
                <w:rPrChange w:id="6829" w:author="DuyNgo" w:date="2012-08-10T08:15:00Z">
                  <w:rPr>
                    <w:rStyle w:val="Hyperlink"/>
                    <w:rFonts w:cstheme="minorHAnsi"/>
                    <w:noProof/>
                    <w:sz w:val="24"/>
                    <w:szCs w:val="24"/>
                  </w:rPr>
                </w:rPrChange>
              </w:rPr>
              <w:delText>3.2</w:delText>
            </w:r>
            <w:r w:rsidRPr="00303364" w:rsidDel="00E5198D">
              <w:rPr>
                <w:rFonts w:cstheme="minorHAnsi"/>
                <w:noProof/>
                <w:sz w:val="24"/>
                <w:szCs w:val="24"/>
                <w:lang w:eastAsia="ja-JP"/>
                <w:rPrChange w:id="6830" w:author="DuyNgo" w:date="2012-08-10T08:15:00Z">
                  <w:rPr>
                    <w:rFonts w:cstheme="minorHAnsi"/>
                    <w:noProof/>
                    <w:sz w:val="24"/>
                    <w:szCs w:val="24"/>
                    <w:lang w:eastAsia="ja-JP"/>
                  </w:rPr>
                </w:rPrChange>
              </w:rPr>
              <w:tab/>
            </w:r>
            <w:r w:rsidRPr="00303364" w:rsidDel="00E5198D">
              <w:rPr>
                <w:rPrChange w:id="6831" w:author="DuyNgo" w:date="2012-08-10T08:15:00Z">
                  <w:rPr>
                    <w:rStyle w:val="Hyperlink"/>
                    <w:rFonts w:cstheme="minorHAnsi"/>
                    <w:noProof/>
                    <w:sz w:val="24"/>
                    <w:szCs w:val="24"/>
                  </w:rPr>
                </w:rPrChange>
              </w:rPr>
              <w:delText>The Proposed System</w:delText>
            </w:r>
            <w:r w:rsidRPr="00303364" w:rsidDel="00E5198D">
              <w:rPr>
                <w:rFonts w:cstheme="minorHAnsi"/>
                <w:noProof/>
                <w:webHidden/>
                <w:sz w:val="24"/>
                <w:szCs w:val="24"/>
                <w:rPrChange w:id="6832" w:author="DuyNgo" w:date="2012-08-10T08:15:00Z">
                  <w:rPr>
                    <w:rFonts w:cstheme="minorHAnsi"/>
                    <w:noProof/>
                    <w:webHidden/>
                    <w:sz w:val="24"/>
                    <w:szCs w:val="24"/>
                  </w:rPr>
                </w:rPrChange>
              </w:rPr>
              <w:tab/>
              <w:delText>172</w:delText>
            </w:r>
          </w:del>
        </w:p>
        <w:p w:rsidR="002C19E0" w:rsidRPr="00303364" w:rsidDel="00E5198D" w:rsidRDefault="002C19E0">
          <w:pPr>
            <w:pStyle w:val="TOC4"/>
            <w:tabs>
              <w:tab w:val="left" w:pos="1320"/>
              <w:tab w:val="right" w:leader="dot" w:pos="8778"/>
            </w:tabs>
            <w:rPr>
              <w:del w:id="6833" w:author="DuyNgo" w:date="2012-08-10T08:06:00Z"/>
              <w:rFonts w:cstheme="minorHAnsi"/>
              <w:noProof/>
              <w:sz w:val="24"/>
              <w:szCs w:val="24"/>
              <w:lang w:eastAsia="ja-JP"/>
            </w:rPr>
          </w:pPr>
          <w:del w:id="6834" w:author="DuyNgo" w:date="2012-08-10T08:06:00Z">
            <w:r w:rsidRPr="00303364" w:rsidDel="00E5198D">
              <w:rPr>
                <w:rPrChange w:id="6835" w:author="DuyNgo" w:date="2012-08-10T08:15:00Z">
                  <w:rPr>
                    <w:rStyle w:val="Hyperlink"/>
                    <w:rFonts w:cstheme="minorHAnsi"/>
                    <w:noProof/>
                    <w:sz w:val="24"/>
                    <w:szCs w:val="24"/>
                  </w:rPr>
                </w:rPrChange>
              </w:rPr>
              <w:delText>3.3</w:delText>
            </w:r>
            <w:r w:rsidRPr="00303364" w:rsidDel="00E5198D">
              <w:rPr>
                <w:rFonts w:cstheme="minorHAnsi"/>
                <w:noProof/>
                <w:sz w:val="24"/>
                <w:szCs w:val="24"/>
                <w:lang w:eastAsia="ja-JP"/>
                <w:rPrChange w:id="6836" w:author="DuyNgo" w:date="2012-08-10T08:15:00Z">
                  <w:rPr>
                    <w:rFonts w:cstheme="minorHAnsi"/>
                    <w:noProof/>
                    <w:sz w:val="24"/>
                    <w:szCs w:val="24"/>
                    <w:lang w:eastAsia="ja-JP"/>
                  </w:rPr>
                </w:rPrChange>
              </w:rPr>
              <w:tab/>
            </w:r>
            <w:r w:rsidRPr="00303364" w:rsidDel="00E5198D">
              <w:rPr>
                <w:rPrChange w:id="6837" w:author="DuyNgo" w:date="2012-08-10T08:15:00Z">
                  <w:rPr>
                    <w:rStyle w:val="Hyperlink"/>
                    <w:rFonts w:cstheme="minorHAnsi"/>
                    <w:noProof/>
                    <w:sz w:val="24"/>
                    <w:szCs w:val="24"/>
                  </w:rPr>
                </w:rPrChange>
              </w:rPr>
              <w:delText>Boundaries of the System</w:delText>
            </w:r>
            <w:r w:rsidRPr="00303364" w:rsidDel="00E5198D">
              <w:rPr>
                <w:rFonts w:cstheme="minorHAnsi"/>
                <w:noProof/>
                <w:webHidden/>
                <w:sz w:val="24"/>
                <w:szCs w:val="24"/>
                <w:rPrChange w:id="6838" w:author="DuyNgo" w:date="2012-08-10T08:15:00Z">
                  <w:rPr>
                    <w:rFonts w:cstheme="minorHAnsi"/>
                    <w:noProof/>
                    <w:webHidden/>
                    <w:sz w:val="24"/>
                    <w:szCs w:val="24"/>
                  </w:rPr>
                </w:rPrChange>
              </w:rPr>
              <w:tab/>
              <w:delText>172</w:delText>
            </w:r>
          </w:del>
        </w:p>
        <w:p w:rsidR="002C19E0" w:rsidRPr="00303364" w:rsidDel="00E5198D" w:rsidRDefault="002C19E0">
          <w:pPr>
            <w:pStyle w:val="TOC4"/>
            <w:tabs>
              <w:tab w:val="left" w:pos="1320"/>
              <w:tab w:val="right" w:leader="dot" w:pos="8778"/>
            </w:tabs>
            <w:rPr>
              <w:del w:id="6839" w:author="DuyNgo" w:date="2012-08-10T08:06:00Z"/>
              <w:rFonts w:cstheme="minorHAnsi"/>
              <w:noProof/>
              <w:sz w:val="24"/>
              <w:szCs w:val="24"/>
              <w:lang w:eastAsia="ja-JP"/>
            </w:rPr>
          </w:pPr>
          <w:del w:id="6840" w:author="DuyNgo" w:date="2012-08-10T08:06:00Z">
            <w:r w:rsidRPr="00303364" w:rsidDel="00E5198D">
              <w:rPr>
                <w:rPrChange w:id="6841" w:author="DuyNgo" w:date="2012-08-10T08:15:00Z">
                  <w:rPr>
                    <w:rStyle w:val="Hyperlink"/>
                    <w:rFonts w:cstheme="minorHAnsi"/>
                    <w:noProof/>
                    <w:sz w:val="24"/>
                    <w:szCs w:val="24"/>
                  </w:rPr>
                </w:rPrChange>
              </w:rPr>
              <w:delText>3.4</w:delText>
            </w:r>
            <w:r w:rsidRPr="00303364" w:rsidDel="00E5198D">
              <w:rPr>
                <w:rFonts w:cstheme="minorHAnsi"/>
                <w:noProof/>
                <w:sz w:val="24"/>
                <w:szCs w:val="24"/>
                <w:lang w:eastAsia="ja-JP"/>
                <w:rPrChange w:id="6842" w:author="DuyNgo" w:date="2012-08-10T08:15:00Z">
                  <w:rPr>
                    <w:rFonts w:cstheme="minorHAnsi"/>
                    <w:noProof/>
                    <w:sz w:val="24"/>
                    <w:szCs w:val="24"/>
                    <w:lang w:eastAsia="ja-JP"/>
                  </w:rPr>
                </w:rPrChange>
              </w:rPr>
              <w:tab/>
            </w:r>
            <w:r w:rsidRPr="00303364" w:rsidDel="00E5198D">
              <w:rPr>
                <w:rPrChange w:id="6843" w:author="DuyNgo" w:date="2012-08-10T08:15:00Z">
                  <w:rPr>
                    <w:rStyle w:val="Hyperlink"/>
                    <w:rFonts w:cstheme="minorHAnsi"/>
                    <w:noProof/>
                    <w:sz w:val="24"/>
                    <w:szCs w:val="24"/>
                  </w:rPr>
                </w:rPrChange>
              </w:rPr>
              <w:delText>Development Environment</w:delText>
            </w:r>
            <w:r w:rsidRPr="00303364" w:rsidDel="00E5198D">
              <w:rPr>
                <w:rFonts w:cstheme="minorHAnsi"/>
                <w:noProof/>
                <w:webHidden/>
                <w:sz w:val="24"/>
                <w:szCs w:val="24"/>
                <w:rPrChange w:id="6844" w:author="DuyNgo" w:date="2012-08-10T08:15:00Z">
                  <w:rPr>
                    <w:rFonts w:cstheme="minorHAnsi"/>
                    <w:noProof/>
                    <w:webHidden/>
                    <w:sz w:val="24"/>
                    <w:szCs w:val="24"/>
                  </w:rPr>
                </w:rPrChange>
              </w:rPr>
              <w:tab/>
              <w:delText>172</w:delText>
            </w:r>
          </w:del>
        </w:p>
        <w:p w:rsidR="002C19E0" w:rsidRPr="00303364" w:rsidDel="00E5198D" w:rsidRDefault="002C19E0">
          <w:pPr>
            <w:pStyle w:val="TOC2"/>
            <w:tabs>
              <w:tab w:val="left" w:pos="660"/>
              <w:tab w:val="right" w:leader="dot" w:pos="8778"/>
            </w:tabs>
            <w:rPr>
              <w:del w:id="6845" w:author="DuyNgo" w:date="2012-08-10T08:06:00Z"/>
              <w:rFonts w:eastAsiaTheme="minorEastAsia" w:cstheme="minorHAnsi"/>
              <w:noProof/>
              <w:sz w:val="24"/>
              <w:szCs w:val="24"/>
              <w:lang w:eastAsia="ja-JP"/>
            </w:rPr>
          </w:pPr>
          <w:del w:id="6846" w:author="DuyNgo" w:date="2012-08-10T08:06:00Z">
            <w:r w:rsidRPr="00303364" w:rsidDel="00E5198D">
              <w:rPr>
                <w:rPrChange w:id="6847" w:author="DuyNgo" w:date="2012-08-10T08:15:00Z">
                  <w:rPr>
                    <w:rStyle w:val="Hyperlink"/>
                    <w:rFonts w:cstheme="minorHAnsi"/>
                    <w:noProof/>
                    <w:sz w:val="24"/>
                    <w:szCs w:val="24"/>
                  </w:rPr>
                </w:rPrChange>
              </w:rPr>
              <w:delText>II.</w:delText>
            </w:r>
            <w:r w:rsidRPr="00303364" w:rsidDel="00E5198D">
              <w:rPr>
                <w:rFonts w:eastAsiaTheme="minorEastAsia" w:cstheme="minorHAnsi"/>
                <w:noProof/>
                <w:sz w:val="24"/>
                <w:szCs w:val="24"/>
                <w:lang w:eastAsia="ja-JP"/>
              </w:rPr>
              <w:tab/>
            </w:r>
            <w:r w:rsidRPr="00303364" w:rsidDel="00E5198D">
              <w:rPr>
                <w:rPrChange w:id="6848" w:author="DuyNgo" w:date="2012-08-10T08:15:00Z">
                  <w:rPr>
                    <w:rStyle w:val="Hyperlink"/>
                    <w:rFonts w:cstheme="minorHAnsi"/>
                    <w:noProof/>
                    <w:sz w:val="24"/>
                    <w:szCs w:val="24"/>
                  </w:rPr>
                </w:rPrChange>
              </w:rPr>
              <w:delText>Project Organization</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49" w:author="DuyNgo" w:date="2012-08-10T08:06:00Z"/>
              <w:rFonts w:eastAsiaTheme="minorEastAsia" w:cstheme="minorHAnsi"/>
              <w:noProof/>
              <w:sz w:val="24"/>
              <w:szCs w:val="24"/>
              <w:lang w:eastAsia="ja-JP"/>
            </w:rPr>
          </w:pPr>
          <w:del w:id="6850" w:author="DuyNgo" w:date="2012-08-10T08:06:00Z">
            <w:r w:rsidRPr="00303364" w:rsidDel="00E5198D">
              <w:rPr>
                <w:rPrChange w:id="6851"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852" w:author="DuyNgo" w:date="2012-08-10T08:15:00Z">
                  <w:rPr>
                    <w:rStyle w:val="Hyperlink"/>
                    <w:rFonts w:cstheme="minorHAnsi"/>
                    <w:noProof/>
                    <w:sz w:val="24"/>
                    <w:szCs w:val="24"/>
                  </w:rPr>
                </w:rPrChange>
              </w:rPr>
              <w:delText>Software Process Model</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53" w:author="DuyNgo" w:date="2012-08-10T08:06:00Z"/>
              <w:rFonts w:eastAsiaTheme="minorEastAsia" w:cstheme="minorHAnsi"/>
              <w:noProof/>
              <w:sz w:val="24"/>
              <w:szCs w:val="24"/>
              <w:lang w:eastAsia="ja-JP"/>
            </w:rPr>
          </w:pPr>
          <w:del w:id="6854" w:author="DuyNgo" w:date="2012-08-10T08:06:00Z">
            <w:r w:rsidRPr="00303364" w:rsidDel="00E5198D">
              <w:rPr>
                <w:rPrChange w:id="6855"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856" w:author="DuyNgo" w:date="2012-08-10T08:15:00Z">
                  <w:rPr>
                    <w:rStyle w:val="Hyperlink"/>
                    <w:rFonts w:cstheme="minorHAnsi"/>
                    <w:noProof/>
                    <w:sz w:val="24"/>
                    <w:szCs w:val="24"/>
                  </w:rPr>
                </w:rPrChange>
              </w:rPr>
              <w:delText>Roles and Responsibilities</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57" w:author="DuyNgo" w:date="2012-08-10T08:06:00Z"/>
              <w:rFonts w:eastAsiaTheme="minorEastAsia" w:cstheme="minorHAnsi"/>
              <w:noProof/>
              <w:sz w:val="24"/>
              <w:szCs w:val="24"/>
              <w:lang w:eastAsia="ja-JP"/>
            </w:rPr>
          </w:pPr>
          <w:del w:id="6858" w:author="DuyNgo" w:date="2012-08-10T08:06:00Z">
            <w:r w:rsidRPr="00303364" w:rsidDel="00E5198D">
              <w:rPr>
                <w:rPrChange w:id="6859"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6860" w:author="DuyNgo" w:date="2012-08-10T08:15:00Z">
                  <w:rPr>
                    <w:rStyle w:val="Hyperlink"/>
                    <w:rFonts w:cstheme="minorHAnsi"/>
                    <w:noProof/>
                    <w:sz w:val="24"/>
                    <w:szCs w:val="24"/>
                  </w:rPr>
                </w:rPrChange>
              </w:rPr>
              <w:delText>Tools and Techniques</w:delText>
            </w:r>
            <w:r w:rsidRPr="00303364" w:rsidDel="00E5198D">
              <w:rPr>
                <w:rFonts w:cstheme="minorHAnsi"/>
                <w:noProof/>
                <w:webHidden/>
                <w:sz w:val="24"/>
                <w:szCs w:val="24"/>
              </w:rPr>
              <w:tab/>
              <w:delText>172</w:delText>
            </w:r>
          </w:del>
        </w:p>
        <w:p w:rsidR="002C19E0" w:rsidRPr="00303364" w:rsidDel="00E5198D" w:rsidRDefault="002C19E0">
          <w:pPr>
            <w:pStyle w:val="TOC2"/>
            <w:tabs>
              <w:tab w:val="left" w:pos="880"/>
              <w:tab w:val="right" w:leader="dot" w:pos="8778"/>
            </w:tabs>
            <w:rPr>
              <w:del w:id="6861" w:author="DuyNgo" w:date="2012-08-10T08:06:00Z"/>
              <w:rFonts w:eastAsiaTheme="minorEastAsia" w:cstheme="minorHAnsi"/>
              <w:noProof/>
              <w:sz w:val="24"/>
              <w:szCs w:val="24"/>
              <w:lang w:eastAsia="ja-JP"/>
            </w:rPr>
          </w:pPr>
          <w:del w:id="6862" w:author="DuyNgo" w:date="2012-08-10T08:06:00Z">
            <w:r w:rsidRPr="00303364" w:rsidDel="00E5198D">
              <w:rPr>
                <w:rPrChange w:id="6863" w:author="DuyNgo" w:date="2012-08-10T08:15:00Z">
                  <w:rPr>
                    <w:rStyle w:val="Hyperlink"/>
                    <w:rFonts w:cstheme="minorHAnsi"/>
                    <w:noProof/>
                    <w:sz w:val="24"/>
                    <w:szCs w:val="24"/>
                  </w:rPr>
                </w:rPrChange>
              </w:rPr>
              <w:delText>III.</w:delText>
            </w:r>
            <w:r w:rsidRPr="00303364" w:rsidDel="00E5198D">
              <w:rPr>
                <w:rFonts w:eastAsiaTheme="minorEastAsia" w:cstheme="minorHAnsi"/>
                <w:noProof/>
                <w:sz w:val="24"/>
                <w:szCs w:val="24"/>
                <w:lang w:eastAsia="ja-JP"/>
              </w:rPr>
              <w:tab/>
            </w:r>
            <w:r w:rsidRPr="00303364" w:rsidDel="00E5198D">
              <w:rPr>
                <w:rPrChange w:id="6864" w:author="DuyNgo" w:date="2012-08-10T08:15:00Z">
                  <w:rPr>
                    <w:rStyle w:val="Hyperlink"/>
                    <w:rFonts w:cstheme="minorHAnsi"/>
                    <w:noProof/>
                    <w:sz w:val="24"/>
                    <w:szCs w:val="24"/>
                  </w:rPr>
                </w:rPrChange>
              </w:rPr>
              <w:delText>Project Management Plan</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65" w:author="DuyNgo" w:date="2012-08-10T08:06:00Z"/>
              <w:rFonts w:eastAsiaTheme="minorEastAsia" w:cstheme="minorHAnsi"/>
              <w:noProof/>
              <w:sz w:val="24"/>
              <w:szCs w:val="24"/>
              <w:lang w:eastAsia="ja-JP"/>
            </w:rPr>
          </w:pPr>
          <w:del w:id="6866" w:author="DuyNgo" w:date="2012-08-10T08:06:00Z">
            <w:r w:rsidRPr="00303364" w:rsidDel="00E5198D">
              <w:rPr>
                <w:rPrChange w:id="6867"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868" w:author="DuyNgo" w:date="2012-08-10T08:15:00Z">
                  <w:rPr>
                    <w:rStyle w:val="Hyperlink"/>
                    <w:rFonts w:cstheme="minorHAnsi"/>
                    <w:noProof/>
                    <w:sz w:val="24"/>
                    <w:szCs w:val="24"/>
                  </w:rPr>
                </w:rPrChange>
              </w:rPr>
              <w:delText>Tasks</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69" w:author="DuyNgo" w:date="2012-08-10T08:06:00Z"/>
              <w:rFonts w:eastAsiaTheme="minorEastAsia" w:cstheme="minorHAnsi"/>
              <w:noProof/>
              <w:sz w:val="24"/>
              <w:szCs w:val="24"/>
              <w:lang w:eastAsia="ja-JP"/>
            </w:rPr>
          </w:pPr>
          <w:del w:id="6870" w:author="DuyNgo" w:date="2012-08-10T08:06:00Z">
            <w:r w:rsidRPr="00303364" w:rsidDel="00E5198D">
              <w:rPr>
                <w:rPrChange w:id="6871"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872" w:author="DuyNgo" w:date="2012-08-10T08:15:00Z">
                  <w:rPr>
                    <w:rStyle w:val="Hyperlink"/>
                    <w:rFonts w:cstheme="minorHAnsi"/>
                    <w:noProof/>
                    <w:sz w:val="24"/>
                    <w:szCs w:val="24"/>
                  </w:rPr>
                </w:rPrChange>
              </w:rPr>
              <w:delText>Task Sheet: Assignments and Timetable</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73" w:author="DuyNgo" w:date="2012-08-10T08:06:00Z"/>
              <w:rFonts w:eastAsiaTheme="minorEastAsia" w:cstheme="minorHAnsi"/>
              <w:noProof/>
              <w:sz w:val="24"/>
              <w:szCs w:val="24"/>
              <w:lang w:eastAsia="ja-JP"/>
            </w:rPr>
          </w:pPr>
          <w:del w:id="6874" w:author="DuyNgo" w:date="2012-08-10T08:06:00Z">
            <w:r w:rsidRPr="00303364" w:rsidDel="00E5198D">
              <w:rPr>
                <w:rPrChange w:id="6875"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6876" w:author="DuyNgo" w:date="2012-08-10T08:15:00Z">
                  <w:rPr>
                    <w:rStyle w:val="Hyperlink"/>
                    <w:rFonts w:cstheme="minorHAnsi"/>
                    <w:noProof/>
                    <w:sz w:val="24"/>
                    <w:szCs w:val="24"/>
                  </w:rPr>
                </w:rPrChange>
              </w:rPr>
              <w:delText>Meeting Minutes</w:delText>
            </w:r>
            <w:r w:rsidRPr="00303364" w:rsidDel="00E5198D">
              <w:rPr>
                <w:rFonts w:cstheme="minorHAnsi"/>
                <w:noProof/>
                <w:webHidden/>
                <w:sz w:val="24"/>
                <w:szCs w:val="24"/>
              </w:rPr>
              <w:tab/>
              <w:delText>172</w:delText>
            </w:r>
          </w:del>
        </w:p>
        <w:p w:rsidR="002C19E0" w:rsidRPr="00303364" w:rsidDel="00E5198D" w:rsidRDefault="002C19E0">
          <w:pPr>
            <w:pStyle w:val="TOC2"/>
            <w:tabs>
              <w:tab w:val="left" w:pos="880"/>
              <w:tab w:val="right" w:leader="dot" w:pos="8778"/>
            </w:tabs>
            <w:rPr>
              <w:del w:id="6877" w:author="DuyNgo" w:date="2012-08-10T08:06:00Z"/>
              <w:rFonts w:eastAsiaTheme="minorEastAsia" w:cstheme="minorHAnsi"/>
              <w:noProof/>
              <w:sz w:val="24"/>
              <w:szCs w:val="24"/>
              <w:lang w:eastAsia="ja-JP"/>
            </w:rPr>
          </w:pPr>
          <w:del w:id="6878" w:author="DuyNgo" w:date="2012-08-10T08:06:00Z">
            <w:r w:rsidRPr="00303364" w:rsidDel="00E5198D">
              <w:rPr>
                <w:rPrChange w:id="6879" w:author="DuyNgo" w:date="2012-08-10T08:15:00Z">
                  <w:rPr>
                    <w:rStyle w:val="Hyperlink"/>
                    <w:rFonts w:cstheme="minorHAnsi"/>
                    <w:noProof/>
                    <w:sz w:val="24"/>
                    <w:szCs w:val="24"/>
                  </w:rPr>
                </w:rPrChange>
              </w:rPr>
              <w:delText>IV.</w:delText>
            </w:r>
            <w:r w:rsidRPr="00303364" w:rsidDel="00E5198D">
              <w:rPr>
                <w:rFonts w:eastAsiaTheme="minorEastAsia" w:cstheme="minorHAnsi"/>
                <w:noProof/>
                <w:sz w:val="24"/>
                <w:szCs w:val="24"/>
                <w:lang w:eastAsia="ja-JP"/>
              </w:rPr>
              <w:tab/>
            </w:r>
            <w:r w:rsidRPr="00303364" w:rsidDel="00E5198D">
              <w:rPr>
                <w:rPrChange w:id="6880" w:author="DuyNgo" w:date="2012-08-10T08:15:00Z">
                  <w:rPr>
                    <w:rStyle w:val="Hyperlink"/>
                    <w:rFonts w:cstheme="minorHAnsi"/>
                    <w:noProof/>
                    <w:sz w:val="24"/>
                    <w:szCs w:val="24"/>
                  </w:rPr>
                </w:rPrChange>
              </w:rPr>
              <w:delText>Coding Conventions</w:delText>
            </w:r>
            <w:r w:rsidRPr="00303364" w:rsidDel="00E5198D">
              <w:rPr>
                <w:rFonts w:cstheme="minorHAnsi"/>
                <w:noProof/>
                <w:webHidden/>
                <w:sz w:val="24"/>
                <w:szCs w:val="24"/>
              </w:rPr>
              <w:tab/>
              <w:delText>172</w:delText>
            </w:r>
          </w:del>
        </w:p>
        <w:p w:rsidR="002C19E0" w:rsidRPr="00303364" w:rsidDel="00E5198D" w:rsidRDefault="002C19E0">
          <w:pPr>
            <w:pStyle w:val="TOC1"/>
            <w:tabs>
              <w:tab w:val="left" w:pos="660"/>
              <w:tab w:val="right" w:leader="dot" w:pos="8778"/>
            </w:tabs>
            <w:rPr>
              <w:del w:id="6881" w:author="DuyNgo" w:date="2012-08-10T08:06:00Z"/>
              <w:rFonts w:eastAsiaTheme="minorEastAsia" w:cstheme="minorHAnsi"/>
              <w:noProof/>
              <w:sz w:val="24"/>
              <w:szCs w:val="24"/>
              <w:lang w:eastAsia="ja-JP"/>
            </w:rPr>
          </w:pPr>
          <w:del w:id="6882" w:author="DuyNgo" w:date="2012-08-10T08:06:00Z">
            <w:r w:rsidRPr="00303364" w:rsidDel="00E5198D">
              <w:rPr>
                <w:rPrChange w:id="6883" w:author="DuyNgo" w:date="2012-08-10T08:15:00Z">
                  <w:rPr>
                    <w:rStyle w:val="Hyperlink"/>
                    <w:rFonts w:cstheme="minorHAnsi"/>
                    <w:noProof/>
                    <w:sz w:val="24"/>
                    <w:szCs w:val="24"/>
                  </w:rPr>
                </w:rPrChange>
              </w:rPr>
              <w:delText>C.</w:delText>
            </w:r>
            <w:r w:rsidRPr="00303364" w:rsidDel="00E5198D">
              <w:rPr>
                <w:rFonts w:eastAsiaTheme="minorEastAsia" w:cstheme="minorHAnsi"/>
                <w:noProof/>
                <w:sz w:val="24"/>
                <w:szCs w:val="24"/>
                <w:lang w:eastAsia="ja-JP"/>
              </w:rPr>
              <w:tab/>
            </w:r>
            <w:r w:rsidRPr="00303364" w:rsidDel="00E5198D">
              <w:rPr>
                <w:rPrChange w:id="6884" w:author="DuyNgo" w:date="2012-08-10T08:15:00Z">
                  <w:rPr>
                    <w:rStyle w:val="Hyperlink"/>
                    <w:rFonts w:cstheme="minorHAnsi"/>
                    <w:noProof/>
                    <w:sz w:val="24"/>
                    <w:szCs w:val="24"/>
                  </w:rPr>
                </w:rPrChange>
              </w:rPr>
              <w:delText>Software Requirement Specifications</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660"/>
              <w:tab w:val="right" w:leader="dot" w:pos="8778"/>
            </w:tabs>
            <w:rPr>
              <w:del w:id="6885" w:author="DuyNgo" w:date="2012-08-10T08:06:00Z"/>
              <w:rFonts w:eastAsiaTheme="minorEastAsia" w:cstheme="minorHAnsi"/>
              <w:noProof/>
              <w:sz w:val="24"/>
              <w:szCs w:val="24"/>
              <w:lang w:eastAsia="ja-JP"/>
            </w:rPr>
          </w:pPr>
          <w:del w:id="6886" w:author="DuyNgo" w:date="2012-08-10T08:06:00Z">
            <w:r w:rsidRPr="00303364" w:rsidDel="00E5198D">
              <w:rPr>
                <w:rPrChange w:id="6887" w:author="DuyNgo" w:date="2012-08-10T08:15:00Z">
                  <w:rPr>
                    <w:rStyle w:val="Hyperlink"/>
                    <w:rFonts w:cstheme="minorHAnsi"/>
                    <w:noProof/>
                    <w:sz w:val="24"/>
                    <w:szCs w:val="24"/>
                  </w:rPr>
                </w:rPrChange>
              </w:rPr>
              <w:delText>I.</w:delText>
            </w:r>
            <w:r w:rsidRPr="00303364" w:rsidDel="00E5198D">
              <w:rPr>
                <w:rFonts w:eastAsiaTheme="minorEastAsia" w:cstheme="minorHAnsi"/>
                <w:noProof/>
                <w:sz w:val="24"/>
                <w:szCs w:val="24"/>
                <w:lang w:eastAsia="ja-JP"/>
              </w:rPr>
              <w:tab/>
            </w:r>
            <w:r w:rsidRPr="00303364" w:rsidDel="00E5198D">
              <w:rPr>
                <w:rPrChange w:id="6888" w:author="DuyNgo" w:date="2012-08-10T08:15:00Z">
                  <w:rPr>
                    <w:rStyle w:val="Hyperlink"/>
                    <w:rFonts w:cstheme="minorHAnsi"/>
                    <w:noProof/>
                    <w:sz w:val="24"/>
                    <w:szCs w:val="24"/>
                  </w:rPr>
                </w:rPrChange>
              </w:rPr>
              <w:delText>User Requirement Specification</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660"/>
              <w:tab w:val="right" w:leader="dot" w:pos="8778"/>
            </w:tabs>
            <w:rPr>
              <w:del w:id="6889" w:author="DuyNgo" w:date="2012-08-10T08:06:00Z"/>
              <w:rFonts w:eastAsiaTheme="minorEastAsia" w:cstheme="minorHAnsi"/>
              <w:noProof/>
              <w:sz w:val="24"/>
              <w:szCs w:val="24"/>
              <w:lang w:eastAsia="ja-JP"/>
            </w:rPr>
          </w:pPr>
          <w:del w:id="6890" w:author="DuyNgo" w:date="2012-08-10T08:06:00Z">
            <w:r w:rsidRPr="00303364" w:rsidDel="00E5198D">
              <w:rPr>
                <w:rPrChange w:id="6891" w:author="DuyNgo" w:date="2012-08-10T08:15:00Z">
                  <w:rPr>
                    <w:rStyle w:val="Hyperlink"/>
                    <w:rFonts w:cstheme="minorHAnsi"/>
                    <w:noProof/>
                    <w:sz w:val="24"/>
                    <w:szCs w:val="24"/>
                  </w:rPr>
                </w:rPrChange>
              </w:rPr>
              <w:delText>II.</w:delText>
            </w:r>
            <w:r w:rsidRPr="00303364" w:rsidDel="00E5198D">
              <w:rPr>
                <w:rFonts w:eastAsiaTheme="minorEastAsia" w:cstheme="minorHAnsi"/>
                <w:noProof/>
                <w:sz w:val="24"/>
                <w:szCs w:val="24"/>
                <w:lang w:eastAsia="ja-JP"/>
              </w:rPr>
              <w:tab/>
            </w:r>
            <w:r w:rsidRPr="00303364" w:rsidDel="00E5198D">
              <w:rPr>
                <w:rPrChange w:id="6892" w:author="DuyNgo" w:date="2012-08-10T08:15:00Z">
                  <w:rPr>
                    <w:rStyle w:val="Hyperlink"/>
                    <w:rFonts w:cstheme="minorHAnsi"/>
                    <w:noProof/>
                    <w:sz w:val="24"/>
                    <w:szCs w:val="24"/>
                  </w:rPr>
                </w:rPrChange>
              </w:rPr>
              <w:delText>System Requirement Specification (Specific Requirements)</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893" w:author="DuyNgo" w:date="2012-08-10T08:06:00Z"/>
              <w:rFonts w:eastAsiaTheme="minorEastAsia" w:cstheme="minorHAnsi"/>
              <w:noProof/>
              <w:sz w:val="24"/>
              <w:szCs w:val="24"/>
              <w:lang w:eastAsia="ja-JP"/>
            </w:rPr>
          </w:pPr>
          <w:del w:id="6894" w:author="DuyNgo" w:date="2012-08-10T08:06:00Z">
            <w:r w:rsidRPr="00303364" w:rsidDel="00E5198D">
              <w:rPr>
                <w:rPrChange w:id="6895"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896" w:author="DuyNgo" w:date="2012-08-10T08:15:00Z">
                  <w:rPr>
                    <w:rStyle w:val="Hyperlink"/>
                    <w:rFonts w:cstheme="minorHAnsi"/>
                    <w:noProof/>
                    <w:sz w:val="24"/>
                    <w:szCs w:val="24"/>
                  </w:rPr>
                </w:rPrChange>
              </w:rPr>
              <w:delText>External Interface Requirements</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897" w:author="DuyNgo" w:date="2012-08-10T08:06:00Z"/>
              <w:rFonts w:eastAsiaTheme="minorEastAsia" w:cstheme="minorHAnsi"/>
              <w:noProof/>
              <w:sz w:val="24"/>
              <w:szCs w:val="24"/>
              <w:lang w:eastAsia="ja-JP"/>
            </w:rPr>
          </w:pPr>
          <w:del w:id="6898" w:author="DuyNgo" w:date="2012-08-10T08:06:00Z">
            <w:r w:rsidRPr="00303364" w:rsidDel="00E5198D">
              <w:rPr>
                <w:rPrChange w:id="6899"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900" w:author="DuyNgo" w:date="2012-08-10T08:15:00Z">
                  <w:rPr>
                    <w:rStyle w:val="Hyperlink"/>
                    <w:rFonts w:cstheme="minorHAnsi"/>
                    <w:noProof/>
                    <w:sz w:val="24"/>
                    <w:szCs w:val="24"/>
                  </w:rPr>
                </w:rPrChange>
              </w:rPr>
              <w:delText>System Features</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901" w:author="DuyNgo" w:date="2012-08-10T08:06:00Z"/>
              <w:rFonts w:eastAsiaTheme="minorEastAsia" w:cstheme="minorHAnsi"/>
              <w:noProof/>
              <w:sz w:val="24"/>
              <w:szCs w:val="24"/>
              <w:lang w:eastAsia="ja-JP"/>
            </w:rPr>
          </w:pPr>
          <w:del w:id="6902" w:author="DuyNgo" w:date="2012-08-10T08:06:00Z">
            <w:r w:rsidRPr="00303364" w:rsidDel="00E5198D">
              <w:rPr>
                <w:rPrChange w:id="6903"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6904" w:author="DuyNgo" w:date="2012-08-10T08:15:00Z">
                  <w:rPr>
                    <w:rStyle w:val="Hyperlink"/>
                    <w:rFonts w:cstheme="minorHAnsi"/>
                    <w:noProof/>
                    <w:sz w:val="24"/>
                    <w:szCs w:val="24"/>
                  </w:rPr>
                </w:rPrChange>
              </w:rPr>
              <w:delText>Software System Attributes</w:delText>
            </w:r>
            <w:r w:rsidRPr="00303364" w:rsidDel="00E5198D">
              <w:rPr>
                <w:rFonts w:cstheme="minorHAnsi"/>
                <w:noProof/>
                <w:webHidden/>
                <w:sz w:val="24"/>
                <w:szCs w:val="24"/>
              </w:rPr>
              <w:tab/>
              <w:delText>173</w:delText>
            </w:r>
          </w:del>
        </w:p>
        <w:p w:rsidR="002C19E0" w:rsidRPr="00303364" w:rsidDel="00E5198D" w:rsidRDefault="002C19E0">
          <w:pPr>
            <w:pStyle w:val="TOC4"/>
            <w:tabs>
              <w:tab w:val="left" w:pos="1320"/>
              <w:tab w:val="right" w:leader="dot" w:pos="8778"/>
            </w:tabs>
            <w:rPr>
              <w:del w:id="6905" w:author="DuyNgo" w:date="2012-08-10T08:06:00Z"/>
              <w:rFonts w:cstheme="minorHAnsi"/>
              <w:noProof/>
              <w:sz w:val="24"/>
              <w:szCs w:val="24"/>
              <w:lang w:eastAsia="ja-JP"/>
            </w:rPr>
          </w:pPr>
          <w:del w:id="6906" w:author="DuyNgo" w:date="2012-08-10T08:06:00Z">
            <w:r w:rsidRPr="00303364" w:rsidDel="00E5198D">
              <w:rPr>
                <w:rPrChange w:id="6907" w:author="DuyNgo" w:date="2012-08-10T08:15:00Z">
                  <w:rPr>
                    <w:rStyle w:val="Hyperlink"/>
                    <w:rFonts w:cstheme="minorHAnsi"/>
                    <w:noProof/>
                    <w:sz w:val="24"/>
                    <w:szCs w:val="24"/>
                  </w:rPr>
                </w:rPrChange>
              </w:rPr>
              <w:delText>3.1</w:delText>
            </w:r>
            <w:r w:rsidRPr="00303364" w:rsidDel="00E5198D">
              <w:rPr>
                <w:rFonts w:cstheme="minorHAnsi"/>
                <w:noProof/>
                <w:sz w:val="24"/>
                <w:szCs w:val="24"/>
                <w:lang w:eastAsia="ja-JP"/>
                <w:rPrChange w:id="6908" w:author="DuyNgo" w:date="2012-08-10T08:15:00Z">
                  <w:rPr>
                    <w:rFonts w:cstheme="minorHAnsi"/>
                    <w:noProof/>
                    <w:sz w:val="24"/>
                    <w:szCs w:val="24"/>
                    <w:lang w:eastAsia="ja-JP"/>
                  </w:rPr>
                </w:rPrChange>
              </w:rPr>
              <w:tab/>
            </w:r>
            <w:r w:rsidRPr="00303364" w:rsidDel="00E5198D">
              <w:rPr>
                <w:rPrChange w:id="6909" w:author="DuyNgo" w:date="2012-08-10T08:15:00Z">
                  <w:rPr>
                    <w:rStyle w:val="Hyperlink"/>
                    <w:rFonts w:cstheme="minorHAnsi"/>
                    <w:noProof/>
                    <w:sz w:val="24"/>
                    <w:szCs w:val="24"/>
                  </w:rPr>
                </w:rPrChange>
              </w:rPr>
              <w:delText>Usability</w:delText>
            </w:r>
            <w:r w:rsidRPr="00303364" w:rsidDel="00E5198D">
              <w:rPr>
                <w:rFonts w:cstheme="minorHAnsi"/>
                <w:noProof/>
                <w:webHidden/>
                <w:sz w:val="24"/>
                <w:szCs w:val="24"/>
                <w:rPrChange w:id="6910" w:author="DuyNgo" w:date="2012-08-10T08:15:00Z">
                  <w:rPr>
                    <w:rFonts w:cstheme="minorHAnsi"/>
                    <w:noProof/>
                    <w:webHidden/>
                    <w:sz w:val="24"/>
                    <w:szCs w:val="24"/>
                  </w:rPr>
                </w:rPrChange>
              </w:rPr>
              <w:tab/>
              <w:delText>173</w:delText>
            </w:r>
          </w:del>
        </w:p>
        <w:p w:rsidR="002C19E0" w:rsidRPr="00303364" w:rsidDel="00E5198D" w:rsidRDefault="002C19E0">
          <w:pPr>
            <w:pStyle w:val="TOC4"/>
            <w:tabs>
              <w:tab w:val="left" w:pos="1320"/>
              <w:tab w:val="right" w:leader="dot" w:pos="8778"/>
            </w:tabs>
            <w:rPr>
              <w:del w:id="6911" w:author="DuyNgo" w:date="2012-08-10T08:06:00Z"/>
              <w:rFonts w:cstheme="minorHAnsi"/>
              <w:noProof/>
              <w:sz w:val="24"/>
              <w:szCs w:val="24"/>
              <w:lang w:eastAsia="ja-JP"/>
            </w:rPr>
          </w:pPr>
          <w:del w:id="6912" w:author="DuyNgo" w:date="2012-08-10T08:06:00Z">
            <w:r w:rsidRPr="00303364" w:rsidDel="00E5198D">
              <w:rPr>
                <w:rPrChange w:id="6913" w:author="DuyNgo" w:date="2012-08-10T08:15:00Z">
                  <w:rPr>
                    <w:rStyle w:val="Hyperlink"/>
                    <w:rFonts w:cstheme="minorHAnsi"/>
                    <w:noProof/>
                    <w:sz w:val="24"/>
                    <w:szCs w:val="24"/>
                  </w:rPr>
                </w:rPrChange>
              </w:rPr>
              <w:delText>3.2</w:delText>
            </w:r>
            <w:r w:rsidRPr="00303364" w:rsidDel="00E5198D">
              <w:rPr>
                <w:rFonts w:cstheme="minorHAnsi"/>
                <w:noProof/>
                <w:sz w:val="24"/>
                <w:szCs w:val="24"/>
                <w:lang w:eastAsia="ja-JP"/>
                <w:rPrChange w:id="6914" w:author="DuyNgo" w:date="2012-08-10T08:15:00Z">
                  <w:rPr>
                    <w:rFonts w:cstheme="minorHAnsi"/>
                    <w:noProof/>
                    <w:sz w:val="24"/>
                    <w:szCs w:val="24"/>
                    <w:lang w:eastAsia="ja-JP"/>
                  </w:rPr>
                </w:rPrChange>
              </w:rPr>
              <w:tab/>
            </w:r>
            <w:r w:rsidRPr="00303364" w:rsidDel="00E5198D">
              <w:rPr>
                <w:rPrChange w:id="6915" w:author="DuyNgo" w:date="2012-08-10T08:15:00Z">
                  <w:rPr>
                    <w:rStyle w:val="Hyperlink"/>
                    <w:rFonts w:cstheme="minorHAnsi"/>
                    <w:noProof/>
                    <w:sz w:val="24"/>
                    <w:szCs w:val="24"/>
                  </w:rPr>
                </w:rPrChange>
              </w:rPr>
              <w:delText>Reliability</w:delText>
            </w:r>
            <w:r w:rsidRPr="00303364" w:rsidDel="00E5198D">
              <w:rPr>
                <w:rFonts w:cstheme="minorHAnsi"/>
                <w:noProof/>
                <w:webHidden/>
                <w:sz w:val="24"/>
                <w:szCs w:val="24"/>
                <w:rPrChange w:id="6916" w:author="DuyNgo" w:date="2012-08-10T08:15:00Z">
                  <w:rPr>
                    <w:rFonts w:cstheme="minorHAnsi"/>
                    <w:noProof/>
                    <w:webHidden/>
                    <w:sz w:val="24"/>
                    <w:szCs w:val="24"/>
                  </w:rPr>
                </w:rPrChange>
              </w:rPr>
              <w:tab/>
              <w:delText>173</w:delText>
            </w:r>
          </w:del>
        </w:p>
        <w:p w:rsidR="002C19E0" w:rsidRPr="00303364" w:rsidDel="00E5198D" w:rsidRDefault="002C19E0">
          <w:pPr>
            <w:pStyle w:val="TOC4"/>
            <w:tabs>
              <w:tab w:val="left" w:pos="1320"/>
              <w:tab w:val="right" w:leader="dot" w:pos="8778"/>
            </w:tabs>
            <w:rPr>
              <w:del w:id="6917" w:author="DuyNgo" w:date="2012-08-10T08:06:00Z"/>
              <w:rFonts w:cstheme="minorHAnsi"/>
              <w:noProof/>
              <w:sz w:val="24"/>
              <w:szCs w:val="24"/>
              <w:lang w:eastAsia="ja-JP"/>
            </w:rPr>
          </w:pPr>
          <w:del w:id="6918" w:author="DuyNgo" w:date="2012-08-10T08:06:00Z">
            <w:r w:rsidRPr="00303364" w:rsidDel="00E5198D">
              <w:rPr>
                <w:rPrChange w:id="6919" w:author="DuyNgo" w:date="2012-08-10T08:15:00Z">
                  <w:rPr>
                    <w:rStyle w:val="Hyperlink"/>
                    <w:rFonts w:cstheme="minorHAnsi"/>
                    <w:noProof/>
                    <w:sz w:val="24"/>
                    <w:szCs w:val="24"/>
                  </w:rPr>
                </w:rPrChange>
              </w:rPr>
              <w:delText>3.3</w:delText>
            </w:r>
            <w:r w:rsidRPr="00303364" w:rsidDel="00E5198D">
              <w:rPr>
                <w:rFonts w:cstheme="minorHAnsi"/>
                <w:noProof/>
                <w:sz w:val="24"/>
                <w:szCs w:val="24"/>
                <w:lang w:eastAsia="ja-JP"/>
                <w:rPrChange w:id="6920" w:author="DuyNgo" w:date="2012-08-10T08:15:00Z">
                  <w:rPr>
                    <w:rFonts w:cstheme="minorHAnsi"/>
                    <w:noProof/>
                    <w:sz w:val="24"/>
                    <w:szCs w:val="24"/>
                    <w:lang w:eastAsia="ja-JP"/>
                  </w:rPr>
                </w:rPrChange>
              </w:rPr>
              <w:tab/>
            </w:r>
            <w:r w:rsidRPr="00303364" w:rsidDel="00E5198D">
              <w:rPr>
                <w:rPrChange w:id="6921" w:author="DuyNgo" w:date="2012-08-10T08:15:00Z">
                  <w:rPr>
                    <w:rStyle w:val="Hyperlink"/>
                    <w:rFonts w:cstheme="minorHAnsi"/>
                    <w:noProof/>
                    <w:sz w:val="24"/>
                    <w:szCs w:val="24"/>
                  </w:rPr>
                </w:rPrChange>
              </w:rPr>
              <w:delText>Availability</w:delText>
            </w:r>
            <w:r w:rsidRPr="00303364" w:rsidDel="00E5198D">
              <w:rPr>
                <w:rFonts w:cstheme="minorHAnsi"/>
                <w:noProof/>
                <w:webHidden/>
                <w:sz w:val="24"/>
                <w:szCs w:val="24"/>
                <w:rPrChange w:id="6922" w:author="DuyNgo" w:date="2012-08-10T08:15:00Z">
                  <w:rPr>
                    <w:rFonts w:cstheme="minorHAnsi"/>
                    <w:noProof/>
                    <w:webHidden/>
                    <w:sz w:val="24"/>
                    <w:szCs w:val="24"/>
                  </w:rPr>
                </w:rPrChange>
              </w:rPr>
              <w:tab/>
              <w:delText>173</w:delText>
            </w:r>
          </w:del>
        </w:p>
        <w:p w:rsidR="002C19E0" w:rsidRPr="00303364" w:rsidDel="00E5198D" w:rsidRDefault="002C19E0">
          <w:pPr>
            <w:pStyle w:val="TOC4"/>
            <w:tabs>
              <w:tab w:val="left" w:pos="1320"/>
              <w:tab w:val="right" w:leader="dot" w:pos="8778"/>
            </w:tabs>
            <w:rPr>
              <w:del w:id="6923" w:author="DuyNgo" w:date="2012-08-10T08:06:00Z"/>
              <w:rFonts w:cstheme="minorHAnsi"/>
              <w:noProof/>
              <w:sz w:val="24"/>
              <w:szCs w:val="24"/>
              <w:lang w:eastAsia="ja-JP"/>
            </w:rPr>
          </w:pPr>
          <w:del w:id="6924" w:author="DuyNgo" w:date="2012-08-10T08:06:00Z">
            <w:r w:rsidRPr="00303364" w:rsidDel="00E5198D">
              <w:rPr>
                <w:rPrChange w:id="6925" w:author="DuyNgo" w:date="2012-08-10T08:15:00Z">
                  <w:rPr>
                    <w:rStyle w:val="Hyperlink"/>
                    <w:rFonts w:cstheme="minorHAnsi"/>
                    <w:noProof/>
                    <w:sz w:val="24"/>
                    <w:szCs w:val="24"/>
                  </w:rPr>
                </w:rPrChange>
              </w:rPr>
              <w:delText>3.4</w:delText>
            </w:r>
            <w:r w:rsidRPr="00303364" w:rsidDel="00E5198D">
              <w:rPr>
                <w:rFonts w:cstheme="minorHAnsi"/>
                <w:noProof/>
                <w:sz w:val="24"/>
                <w:szCs w:val="24"/>
                <w:lang w:eastAsia="ja-JP"/>
                <w:rPrChange w:id="6926" w:author="DuyNgo" w:date="2012-08-10T08:15:00Z">
                  <w:rPr>
                    <w:rFonts w:cstheme="minorHAnsi"/>
                    <w:noProof/>
                    <w:sz w:val="24"/>
                    <w:szCs w:val="24"/>
                    <w:lang w:eastAsia="ja-JP"/>
                  </w:rPr>
                </w:rPrChange>
              </w:rPr>
              <w:tab/>
            </w:r>
            <w:r w:rsidRPr="00303364" w:rsidDel="00E5198D">
              <w:rPr>
                <w:rPrChange w:id="6927" w:author="DuyNgo" w:date="2012-08-10T08:15:00Z">
                  <w:rPr>
                    <w:rStyle w:val="Hyperlink"/>
                    <w:rFonts w:cstheme="minorHAnsi"/>
                    <w:noProof/>
                    <w:sz w:val="24"/>
                    <w:szCs w:val="24"/>
                  </w:rPr>
                </w:rPrChange>
              </w:rPr>
              <w:delText>Security</w:delText>
            </w:r>
            <w:r w:rsidRPr="00303364" w:rsidDel="00E5198D">
              <w:rPr>
                <w:rFonts w:cstheme="minorHAnsi"/>
                <w:noProof/>
                <w:webHidden/>
                <w:sz w:val="24"/>
                <w:szCs w:val="24"/>
                <w:rPrChange w:id="6928" w:author="DuyNgo" w:date="2012-08-10T08:15:00Z">
                  <w:rPr>
                    <w:rFonts w:cstheme="minorHAnsi"/>
                    <w:noProof/>
                    <w:webHidden/>
                    <w:sz w:val="24"/>
                    <w:szCs w:val="24"/>
                  </w:rPr>
                </w:rPrChange>
              </w:rPr>
              <w:tab/>
              <w:delText>173</w:delText>
            </w:r>
          </w:del>
        </w:p>
        <w:p w:rsidR="002C19E0" w:rsidRPr="00303364" w:rsidDel="00E5198D" w:rsidRDefault="002C19E0">
          <w:pPr>
            <w:pStyle w:val="TOC4"/>
            <w:tabs>
              <w:tab w:val="left" w:pos="1320"/>
              <w:tab w:val="right" w:leader="dot" w:pos="8778"/>
            </w:tabs>
            <w:rPr>
              <w:del w:id="6929" w:author="DuyNgo" w:date="2012-08-10T08:06:00Z"/>
              <w:rFonts w:cstheme="minorHAnsi"/>
              <w:noProof/>
              <w:sz w:val="24"/>
              <w:szCs w:val="24"/>
              <w:lang w:eastAsia="ja-JP"/>
            </w:rPr>
          </w:pPr>
          <w:del w:id="6930" w:author="DuyNgo" w:date="2012-08-10T08:06:00Z">
            <w:r w:rsidRPr="00303364" w:rsidDel="00E5198D">
              <w:rPr>
                <w:rPrChange w:id="6931" w:author="DuyNgo" w:date="2012-08-10T08:15:00Z">
                  <w:rPr>
                    <w:rStyle w:val="Hyperlink"/>
                    <w:rFonts w:cstheme="minorHAnsi"/>
                    <w:noProof/>
                    <w:sz w:val="24"/>
                    <w:szCs w:val="24"/>
                  </w:rPr>
                </w:rPrChange>
              </w:rPr>
              <w:delText>3.5</w:delText>
            </w:r>
            <w:r w:rsidRPr="00303364" w:rsidDel="00E5198D">
              <w:rPr>
                <w:rFonts w:cstheme="minorHAnsi"/>
                <w:noProof/>
                <w:sz w:val="24"/>
                <w:szCs w:val="24"/>
                <w:lang w:eastAsia="ja-JP"/>
                <w:rPrChange w:id="6932" w:author="DuyNgo" w:date="2012-08-10T08:15:00Z">
                  <w:rPr>
                    <w:rFonts w:cstheme="minorHAnsi"/>
                    <w:noProof/>
                    <w:sz w:val="24"/>
                    <w:szCs w:val="24"/>
                    <w:lang w:eastAsia="ja-JP"/>
                  </w:rPr>
                </w:rPrChange>
              </w:rPr>
              <w:tab/>
            </w:r>
            <w:r w:rsidRPr="00303364" w:rsidDel="00E5198D">
              <w:rPr>
                <w:rPrChange w:id="6933" w:author="DuyNgo" w:date="2012-08-10T08:15:00Z">
                  <w:rPr>
                    <w:rStyle w:val="Hyperlink"/>
                    <w:rFonts w:cstheme="minorHAnsi"/>
                    <w:noProof/>
                    <w:sz w:val="24"/>
                    <w:szCs w:val="24"/>
                  </w:rPr>
                </w:rPrChange>
              </w:rPr>
              <w:delText>Maintainability</w:delText>
            </w:r>
            <w:r w:rsidRPr="00303364" w:rsidDel="00E5198D">
              <w:rPr>
                <w:rFonts w:cstheme="minorHAnsi"/>
                <w:noProof/>
                <w:webHidden/>
                <w:sz w:val="24"/>
                <w:szCs w:val="24"/>
                <w:rPrChange w:id="6934" w:author="DuyNgo" w:date="2012-08-10T08:15:00Z">
                  <w:rPr>
                    <w:rFonts w:cstheme="minorHAnsi"/>
                    <w:noProof/>
                    <w:webHidden/>
                    <w:sz w:val="24"/>
                    <w:szCs w:val="24"/>
                  </w:rPr>
                </w:rPrChange>
              </w:rPr>
              <w:tab/>
              <w:delText>173</w:delText>
            </w:r>
          </w:del>
        </w:p>
        <w:p w:rsidR="002C19E0" w:rsidRPr="00303364" w:rsidDel="00E5198D" w:rsidRDefault="002C19E0">
          <w:pPr>
            <w:pStyle w:val="TOC4"/>
            <w:tabs>
              <w:tab w:val="left" w:pos="1320"/>
              <w:tab w:val="right" w:leader="dot" w:pos="8778"/>
            </w:tabs>
            <w:rPr>
              <w:del w:id="6935" w:author="DuyNgo" w:date="2012-08-10T08:06:00Z"/>
              <w:rFonts w:cstheme="minorHAnsi"/>
              <w:noProof/>
              <w:sz w:val="24"/>
              <w:szCs w:val="24"/>
              <w:lang w:eastAsia="ja-JP"/>
            </w:rPr>
          </w:pPr>
          <w:del w:id="6936" w:author="DuyNgo" w:date="2012-08-10T08:06:00Z">
            <w:r w:rsidRPr="00303364" w:rsidDel="00E5198D">
              <w:rPr>
                <w:rPrChange w:id="6937" w:author="DuyNgo" w:date="2012-08-10T08:15:00Z">
                  <w:rPr>
                    <w:rStyle w:val="Hyperlink"/>
                    <w:rFonts w:cstheme="minorHAnsi"/>
                    <w:noProof/>
                    <w:sz w:val="24"/>
                    <w:szCs w:val="24"/>
                  </w:rPr>
                </w:rPrChange>
              </w:rPr>
              <w:delText>3.6</w:delText>
            </w:r>
            <w:r w:rsidRPr="00303364" w:rsidDel="00E5198D">
              <w:rPr>
                <w:rFonts w:cstheme="minorHAnsi"/>
                <w:noProof/>
                <w:sz w:val="24"/>
                <w:szCs w:val="24"/>
                <w:lang w:eastAsia="ja-JP"/>
                <w:rPrChange w:id="6938" w:author="DuyNgo" w:date="2012-08-10T08:15:00Z">
                  <w:rPr>
                    <w:rFonts w:cstheme="minorHAnsi"/>
                    <w:noProof/>
                    <w:sz w:val="24"/>
                    <w:szCs w:val="24"/>
                    <w:lang w:eastAsia="ja-JP"/>
                  </w:rPr>
                </w:rPrChange>
              </w:rPr>
              <w:tab/>
            </w:r>
            <w:r w:rsidRPr="00303364" w:rsidDel="00E5198D">
              <w:rPr>
                <w:rPrChange w:id="6939" w:author="DuyNgo" w:date="2012-08-10T08:15:00Z">
                  <w:rPr>
                    <w:rStyle w:val="Hyperlink"/>
                    <w:rFonts w:cstheme="minorHAnsi"/>
                    <w:noProof/>
                    <w:sz w:val="24"/>
                    <w:szCs w:val="24"/>
                  </w:rPr>
                </w:rPrChange>
              </w:rPr>
              <w:delText>Portability.</w:delText>
            </w:r>
            <w:r w:rsidRPr="00303364" w:rsidDel="00E5198D">
              <w:rPr>
                <w:rFonts w:cstheme="minorHAnsi"/>
                <w:noProof/>
                <w:webHidden/>
                <w:sz w:val="24"/>
                <w:szCs w:val="24"/>
                <w:rPrChange w:id="6940" w:author="DuyNgo" w:date="2012-08-10T08:15:00Z">
                  <w:rPr>
                    <w:rFonts w:cstheme="minorHAnsi"/>
                    <w:noProof/>
                    <w:webHidden/>
                    <w:sz w:val="24"/>
                    <w:szCs w:val="24"/>
                  </w:rPr>
                </w:rPrChange>
              </w:rPr>
              <w:tab/>
              <w:delText>173</w:delText>
            </w:r>
          </w:del>
        </w:p>
        <w:p w:rsidR="002C19E0" w:rsidRPr="00303364" w:rsidDel="00E5198D" w:rsidRDefault="002C19E0">
          <w:pPr>
            <w:pStyle w:val="TOC4"/>
            <w:tabs>
              <w:tab w:val="left" w:pos="1320"/>
              <w:tab w:val="right" w:leader="dot" w:pos="8778"/>
            </w:tabs>
            <w:rPr>
              <w:del w:id="6941" w:author="DuyNgo" w:date="2012-08-10T08:06:00Z"/>
              <w:rFonts w:cstheme="minorHAnsi"/>
              <w:noProof/>
              <w:sz w:val="24"/>
              <w:szCs w:val="24"/>
              <w:lang w:eastAsia="ja-JP"/>
            </w:rPr>
          </w:pPr>
          <w:del w:id="6942" w:author="DuyNgo" w:date="2012-08-10T08:06:00Z">
            <w:r w:rsidRPr="00303364" w:rsidDel="00E5198D">
              <w:rPr>
                <w:rPrChange w:id="6943" w:author="DuyNgo" w:date="2012-08-10T08:15:00Z">
                  <w:rPr>
                    <w:rStyle w:val="Hyperlink"/>
                    <w:rFonts w:cstheme="minorHAnsi"/>
                    <w:noProof/>
                    <w:sz w:val="24"/>
                    <w:szCs w:val="24"/>
                  </w:rPr>
                </w:rPrChange>
              </w:rPr>
              <w:delText>3.7</w:delText>
            </w:r>
            <w:r w:rsidRPr="00303364" w:rsidDel="00E5198D">
              <w:rPr>
                <w:rFonts w:cstheme="minorHAnsi"/>
                <w:noProof/>
                <w:sz w:val="24"/>
                <w:szCs w:val="24"/>
                <w:lang w:eastAsia="ja-JP"/>
                <w:rPrChange w:id="6944" w:author="DuyNgo" w:date="2012-08-10T08:15:00Z">
                  <w:rPr>
                    <w:rFonts w:cstheme="minorHAnsi"/>
                    <w:noProof/>
                    <w:sz w:val="24"/>
                    <w:szCs w:val="24"/>
                    <w:lang w:eastAsia="ja-JP"/>
                  </w:rPr>
                </w:rPrChange>
              </w:rPr>
              <w:tab/>
            </w:r>
            <w:r w:rsidRPr="00303364" w:rsidDel="00E5198D">
              <w:rPr>
                <w:rPrChange w:id="6945" w:author="DuyNgo" w:date="2012-08-10T08:15:00Z">
                  <w:rPr>
                    <w:rStyle w:val="Hyperlink"/>
                    <w:rFonts w:cstheme="minorHAnsi"/>
                    <w:noProof/>
                    <w:sz w:val="24"/>
                    <w:szCs w:val="24"/>
                  </w:rPr>
                </w:rPrChange>
              </w:rPr>
              <w:delText>Performance</w:delText>
            </w:r>
            <w:r w:rsidRPr="00303364" w:rsidDel="00E5198D">
              <w:rPr>
                <w:rFonts w:cstheme="minorHAnsi"/>
                <w:noProof/>
                <w:webHidden/>
                <w:sz w:val="24"/>
                <w:szCs w:val="24"/>
                <w:rPrChange w:id="6946" w:author="DuyNgo" w:date="2012-08-10T08:15:00Z">
                  <w:rPr>
                    <w:rFonts w:cstheme="minorHAnsi"/>
                    <w:noProof/>
                    <w:webHidden/>
                    <w:sz w:val="24"/>
                    <w:szCs w:val="24"/>
                  </w:rPr>
                </w:rPrChange>
              </w:rPr>
              <w:tab/>
              <w:delText>173</w:delText>
            </w:r>
          </w:del>
        </w:p>
        <w:p w:rsidR="002C19E0" w:rsidRPr="00303364" w:rsidDel="00E5198D" w:rsidRDefault="002C19E0">
          <w:pPr>
            <w:pStyle w:val="TOC2"/>
            <w:tabs>
              <w:tab w:val="left" w:pos="880"/>
              <w:tab w:val="right" w:leader="dot" w:pos="8778"/>
            </w:tabs>
            <w:rPr>
              <w:del w:id="6947" w:author="DuyNgo" w:date="2012-08-10T08:06:00Z"/>
              <w:rFonts w:eastAsiaTheme="minorEastAsia" w:cstheme="minorHAnsi"/>
              <w:noProof/>
              <w:sz w:val="24"/>
              <w:szCs w:val="24"/>
              <w:lang w:eastAsia="ja-JP"/>
            </w:rPr>
          </w:pPr>
          <w:del w:id="6948" w:author="DuyNgo" w:date="2012-08-10T08:06:00Z">
            <w:r w:rsidRPr="00303364" w:rsidDel="00E5198D">
              <w:rPr>
                <w:rPrChange w:id="6949" w:author="DuyNgo" w:date="2012-08-10T08:15:00Z">
                  <w:rPr>
                    <w:rStyle w:val="Hyperlink"/>
                    <w:rFonts w:cstheme="minorHAnsi"/>
                    <w:noProof/>
                    <w:sz w:val="24"/>
                    <w:szCs w:val="24"/>
                  </w:rPr>
                </w:rPrChange>
              </w:rPr>
              <w:delText>III.</w:delText>
            </w:r>
            <w:r w:rsidRPr="00303364" w:rsidDel="00E5198D">
              <w:rPr>
                <w:rFonts w:eastAsiaTheme="minorEastAsia" w:cstheme="minorHAnsi"/>
                <w:noProof/>
                <w:sz w:val="24"/>
                <w:szCs w:val="24"/>
                <w:lang w:eastAsia="ja-JP"/>
              </w:rPr>
              <w:tab/>
            </w:r>
            <w:r w:rsidRPr="00303364" w:rsidDel="00E5198D">
              <w:rPr>
                <w:rPrChange w:id="6950" w:author="DuyNgo" w:date="2012-08-10T08:15:00Z">
                  <w:rPr>
                    <w:rStyle w:val="Hyperlink"/>
                    <w:rFonts w:cstheme="minorHAnsi"/>
                    <w:noProof/>
                    <w:sz w:val="24"/>
                    <w:szCs w:val="24"/>
                  </w:rPr>
                </w:rPrChange>
              </w:rPr>
              <w:delText>Entity Relationship Diagram (Specific Requirements)</w:delText>
            </w:r>
            <w:r w:rsidRPr="00303364" w:rsidDel="00E5198D">
              <w:rPr>
                <w:rFonts w:cstheme="minorHAnsi"/>
                <w:noProof/>
                <w:webHidden/>
                <w:sz w:val="24"/>
                <w:szCs w:val="24"/>
              </w:rPr>
              <w:tab/>
              <w:delText>173</w:delText>
            </w:r>
          </w:del>
        </w:p>
        <w:p w:rsidR="002C19E0" w:rsidRPr="00303364" w:rsidDel="00E5198D" w:rsidRDefault="002C19E0">
          <w:pPr>
            <w:pStyle w:val="TOC1"/>
            <w:tabs>
              <w:tab w:val="left" w:pos="660"/>
              <w:tab w:val="right" w:leader="dot" w:pos="8778"/>
            </w:tabs>
            <w:rPr>
              <w:del w:id="6951" w:author="DuyNgo" w:date="2012-08-10T08:06:00Z"/>
              <w:rFonts w:eastAsiaTheme="minorEastAsia" w:cstheme="minorHAnsi"/>
              <w:noProof/>
              <w:sz w:val="24"/>
              <w:szCs w:val="24"/>
              <w:lang w:eastAsia="ja-JP"/>
            </w:rPr>
          </w:pPr>
          <w:del w:id="6952" w:author="DuyNgo" w:date="2012-08-10T08:06:00Z">
            <w:r w:rsidRPr="00303364" w:rsidDel="00E5198D">
              <w:rPr>
                <w:rPrChange w:id="6953" w:author="DuyNgo" w:date="2012-08-10T08:15:00Z">
                  <w:rPr>
                    <w:rStyle w:val="Hyperlink"/>
                    <w:rFonts w:cstheme="minorHAnsi"/>
                    <w:noProof/>
                    <w:sz w:val="24"/>
                    <w:szCs w:val="24"/>
                  </w:rPr>
                </w:rPrChange>
              </w:rPr>
              <w:delText>D.</w:delText>
            </w:r>
            <w:r w:rsidRPr="00303364" w:rsidDel="00E5198D">
              <w:rPr>
                <w:rFonts w:eastAsiaTheme="minorEastAsia" w:cstheme="minorHAnsi"/>
                <w:noProof/>
                <w:sz w:val="24"/>
                <w:szCs w:val="24"/>
                <w:lang w:eastAsia="ja-JP"/>
              </w:rPr>
              <w:tab/>
            </w:r>
            <w:r w:rsidRPr="00303364" w:rsidDel="00E5198D">
              <w:rPr>
                <w:rPrChange w:id="6954" w:author="DuyNgo" w:date="2012-08-10T08:15:00Z">
                  <w:rPr>
                    <w:rStyle w:val="Hyperlink"/>
                    <w:rFonts w:cstheme="minorHAnsi"/>
                    <w:noProof/>
                    <w:sz w:val="24"/>
                    <w:szCs w:val="24"/>
                  </w:rPr>
                </w:rPrChange>
              </w:rPr>
              <w:delText>Software Design Description</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660"/>
              <w:tab w:val="right" w:leader="dot" w:pos="8778"/>
            </w:tabs>
            <w:rPr>
              <w:del w:id="6955" w:author="DuyNgo" w:date="2012-08-10T08:06:00Z"/>
              <w:rFonts w:eastAsiaTheme="minorEastAsia" w:cstheme="minorHAnsi"/>
              <w:noProof/>
              <w:sz w:val="24"/>
              <w:szCs w:val="24"/>
              <w:lang w:eastAsia="ja-JP"/>
            </w:rPr>
          </w:pPr>
          <w:del w:id="6956" w:author="DuyNgo" w:date="2012-08-10T08:06:00Z">
            <w:r w:rsidRPr="00303364" w:rsidDel="00E5198D">
              <w:rPr>
                <w:rPrChange w:id="6957" w:author="DuyNgo" w:date="2012-08-10T08:15:00Z">
                  <w:rPr>
                    <w:rStyle w:val="Hyperlink"/>
                    <w:rFonts w:cstheme="minorHAnsi"/>
                    <w:noProof/>
                    <w:sz w:val="24"/>
                    <w:szCs w:val="24"/>
                  </w:rPr>
                </w:rPrChange>
              </w:rPr>
              <w:delText>I.</w:delText>
            </w:r>
            <w:r w:rsidRPr="00303364" w:rsidDel="00E5198D">
              <w:rPr>
                <w:rFonts w:eastAsiaTheme="minorEastAsia" w:cstheme="minorHAnsi"/>
                <w:noProof/>
                <w:sz w:val="24"/>
                <w:szCs w:val="24"/>
                <w:lang w:eastAsia="ja-JP"/>
              </w:rPr>
              <w:tab/>
            </w:r>
            <w:r w:rsidRPr="00303364" w:rsidDel="00E5198D">
              <w:rPr>
                <w:rPrChange w:id="6958" w:author="DuyNgo" w:date="2012-08-10T08:15:00Z">
                  <w:rPr>
                    <w:rStyle w:val="Hyperlink"/>
                    <w:rFonts w:cstheme="minorHAnsi"/>
                    <w:noProof/>
                    <w:sz w:val="24"/>
                    <w:szCs w:val="24"/>
                  </w:rPr>
                </w:rPrChange>
              </w:rPr>
              <w:delText>Design Overview</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660"/>
              <w:tab w:val="right" w:leader="dot" w:pos="8778"/>
            </w:tabs>
            <w:rPr>
              <w:del w:id="6959" w:author="DuyNgo" w:date="2012-08-10T08:06:00Z"/>
              <w:rFonts w:eastAsiaTheme="minorEastAsia" w:cstheme="minorHAnsi"/>
              <w:noProof/>
              <w:sz w:val="24"/>
              <w:szCs w:val="24"/>
              <w:lang w:eastAsia="ja-JP"/>
            </w:rPr>
          </w:pPr>
          <w:del w:id="6960" w:author="DuyNgo" w:date="2012-08-10T08:06:00Z">
            <w:r w:rsidRPr="00303364" w:rsidDel="00E5198D">
              <w:rPr>
                <w:rPrChange w:id="6961" w:author="DuyNgo" w:date="2012-08-10T08:15:00Z">
                  <w:rPr>
                    <w:rStyle w:val="Hyperlink"/>
                    <w:rFonts w:cstheme="minorHAnsi"/>
                    <w:noProof/>
                    <w:sz w:val="24"/>
                    <w:szCs w:val="24"/>
                  </w:rPr>
                </w:rPrChange>
              </w:rPr>
              <w:delText>II.</w:delText>
            </w:r>
            <w:r w:rsidRPr="00303364" w:rsidDel="00E5198D">
              <w:rPr>
                <w:rFonts w:eastAsiaTheme="minorEastAsia" w:cstheme="minorHAnsi"/>
                <w:noProof/>
                <w:sz w:val="24"/>
                <w:szCs w:val="24"/>
                <w:lang w:eastAsia="ja-JP"/>
              </w:rPr>
              <w:tab/>
            </w:r>
            <w:r w:rsidRPr="00303364" w:rsidDel="00E5198D">
              <w:rPr>
                <w:rPrChange w:id="6962" w:author="DuyNgo" w:date="2012-08-10T08:15:00Z">
                  <w:rPr>
                    <w:rStyle w:val="Hyperlink"/>
                    <w:rFonts w:cstheme="minorHAnsi"/>
                    <w:noProof/>
                    <w:sz w:val="24"/>
                    <w:szCs w:val="24"/>
                  </w:rPr>
                </w:rPrChange>
              </w:rPr>
              <w:delText>System Architectural Design</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963" w:author="DuyNgo" w:date="2012-08-10T08:06:00Z"/>
              <w:rFonts w:eastAsiaTheme="minorEastAsia" w:cstheme="minorHAnsi"/>
              <w:noProof/>
              <w:sz w:val="24"/>
              <w:szCs w:val="24"/>
              <w:lang w:eastAsia="ja-JP"/>
            </w:rPr>
          </w:pPr>
          <w:del w:id="6964" w:author="DuyNgo" w:date="2012-08-10T08:06:00Z">
            <w:r w:rsidRPr="00303364" w:rsidDel="00E5198D">
              <w:rPr>
                <w:rPrChange w:id="6965"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966" w:author="DuyNgo" w:date="2012-08-10T08:15:00Z">
                  <w:rPr>
                    <w:rStyle w:val="Hyperlink"/>
                    <w:rFonts w:cstheme="minorHAnsi"/>
                    <w:noProof/>
                    <w:sz w:val="24"/>
                    <w:szCs w:val="24"/>
                  </w:rPr>
                </w:rPrChange>
              </w:rPr>
              <w:delText>Choice of System Architecture: Three Tiers Architecture</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967" w:author="DuyNgo" w:date="2012-08-10T08:06:00Z"/>
              <w:rFonts w:eastAsiaTheme="minorEastAsia" w:cstheme="minorHAnsi"/>
              <w:noProof/>
              <w:sz w:val="24"/>
              <w:szCs w:val="24"/>
              <w:lang w:eastAsia="ja-JP"/>
            </w:rPr>
          </w:pPr>
          <w:del w:id="6968" w:author="DuyNgo" w:date="2012-08-10T08:06:00Z">
            <w:r w:rsidRPr="00303364" w:rsidDel="00E5198D">
              <w:rPr>
                <w:rPrChange w:id="6969"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970" w:author="DuyNgo" w:date="2012-08-10T08:15:00Z">
                  <w:rPr>
                    <w:rStyle w:val="Hyperlink"/>
                    <w:rFonts w:cstheme="minorHAnsi"/>
                    <w:noProof/>
                    <w:sz w:val="24"/>
                    <w:szCs w:val="24"/>
                  </w:rPr>
                </w:rPrChange>
              </w:rPr>
              <w:delText>Discussion of Alternative Designs</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971" w:author="DuyNgo" w:date="2012-08-10T08:06:00Z"/>
              <w:rFonts w:eastAsiaTheme="minorEastAsia" w:cstheme="minorHAnsi"/>
              <w:noProof/>
              <w:sz w:val="24"/>
              <w:szCs w:val="24"/>
              <w:lang w:eastAsia="ja-JP"/>
            </w:rPr>
          </w:pPr>
          <w:del w:id="6972" w:author="DuyNgo" w:date="2012-08-10T08:06:00Z">
            <w:r w:rsidRPr="00303364" w:rsidDel="00E5198D">
              <w:rPr>
                <w:rPrChange w:id="6973"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6974" w:author="DuyNgo" w:date="2012-08-10T08:15:00Z">
                  <w:rPr>
                    <w:rStyle w:val="Hyperlink"/>
                    <w:rFonts w:cstheme="minorHAnsi"/>
                    <w:noProof/>
                    <w:sz w:val="24"/>
                    <w:szCs w:val="24"/>
                  </w:rPr>
                </w:rPrChange>
              </w:rPr>
              <w:delText>Description of System Interface</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880"/>
              <w:tab w:val="right" w:leader="dot" w:pos="8778"/>
            </w:tabs>
            <w:rPr>
              <w:del w:id="6975" w:author="DuyNgo" w:date="2012-08-10T08:06:00Z"/>
              <w:rFonts w:eastAsiaTheme="minorEastAsia" w:cstheme="minorHAnsi"/>
              <w:noProof/>
              <w:sz w:val="24"/>
              <w:szCs w:val="24"/>
              <w:lang w:eastAsia="ja-JP"/>
            </w:rPr>
          </w:pPr>
          <w:del w:id="6976" w:author="DuyNgo" w:date="2012-08-10T08:06:00Z">
            <w:r w:rsidRPr="00303364" w:rsidDel="00E5198D">
              <w:rPr>
                <w:rPrChange w:id="6977" w:author="DuyNgo" w:date="2012-08-10T08:15:00Z">
                  <w:rPr>
                    <w:rStyle w:val="Hyperlink"/>
                    <w:rFonts w:cstheme="minorHAnsi"/>
                    <w:noProof/>
                    <w:sz w:val="24"/>
                    <w:szCs w:val="24"/>
                  </w:rPr>
                </w:rPrChange>
              </w:rPr>
              <w:delText>III.</w:delText>
            </w:r>
            <w:r w:rsidRPr="00303364" w:rsidDel="00E5198D">
              <w:rPr>
                <w:rFonts w:eastAsiaTheme="minorEastAsia" w:cstheme="minorHAnsi"/>
                <w:noProof/>
                <w:sz w:val="24"/>
                <w:szCs w:val="24"/>
                <w:lang w:eastAsia="ja-JP"/>
              </w:rPr>
              <w:tab/>
            </w:r>
            <w:r w:rsidRPr="00303364" w:rsidDel="00E5198D">
              <w:rPr>
                <w:rPrChange w:id="6978" w:author="DuyNgo" w:date="2012-08-10T08:15:00Z">
                  <w:rPr>
                    <w:rStyle w:val="Hyperlink"/>
                    <w:rFonts w:cstheme="minorHAnsi"/>
                    <w:noProof/>
                    <w:sz w:val="24"/>
                    <w:szCs w:val="24"/>
                  </w:rPr>
                </w:rPrChange>
              </w:rPr>
              <w:delText>Web Application Component Diagram</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880"/>
              <w:tab w:val="right" w:leader="dot" w:pos="8778"/>
            </w:tabs>
            <w:rPr>
              <w:del w:id="6979" w:author="DuyNgo" w:date="2012-08-10T08:06:00Z"/>
              <w:rFonts w:eastAsiaTheme="minorEastAsia" w:cstheme="minorHAnsi"/>
              <w:noProof/>
              <w:sz w:val="24"/>
              <w:szCs w:val="24"/>
              <w:lang w:eastAsia="ja-JP"/>
            </w:rPr>
          </w:pPr>
          <w:del w:id="6980" w:author="DuyNgo" w:date="2012-08-10T08:06:00Z">
            <w:r w:rsidRPr="00303364" w:rsidDel="00E5198D">
              <w:rPr>
                <w:rPrChange w:id="6981" w:author="DuyNgo" w:date="2012-08-10T08:15:00Z">
                  <w:rPr>
                    <w:rStyle w:val="Hyperlink"/>
                    <w:rFonts w:cstheme="minorHAnsi"/>
                    <w:noProof/>
                    <w:sz w:val="24"/>
                    <w:szCs w:val="24"/>
                  </w:rPr>
                </w:rPrChange>
              </w:rPr>
              <w:delText>IV.</w:delText>
            </w:r>
            <w:r w:rsidRPr="00303364" w:rsidDel="00E5198D">
              <w:rPr>
                <w:rFonts w:eastAsiaTheme="minorEastAsia" w:cstheme="minorHAnsi"/>
                <w:noProof/>
                <w:sz w:val="24"/>
                <w:szCs w:val="24"/>
                <w:lang w:eastAsia="ja-JP"/>
              </w:rPr>
              <w:tab/>
            </w:r>
            <w:r w:rsidRPr="00303364" w:rsidDel="00E5198D">
              <w:rPr>
                <w:rPrChange w:id="6982" w:author="DuyNgo" w:date="2012-08-10T08:15:00Z">
                  <w:rPr>
                    <w:rStyle w:val="Hyperlink"/>
                    <w:rFonts w:cstheme="minorHAnsi"/>
                    <w:noProof/>
                    <w:sz w:val="24"/>
                    <w:szCs w:val="24"/>
                  </w:rPr>
                </w:rPrChange>
              </w:rPr>
              <w:delText>Detailed Design Description</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660"/>
              <w:tab w:val="right" w:leader="dot" w:pos="8778"/>
            </w:tabs>
            <w:rPr>
              <w:del w:id="6983" w:author="DuyNgo" w:date="2012-08-10T08:06:00Z"/>
              <w:rFonts w:eastAsiaTheme="minorEastAsia" w:cstheme="minorHAnsi"/>
              <w:noProof/>
              <w:sz w:val="24"/>
              <w:szCs w:val="24"/>
              <w:lang w:eastAsia="ja-JP"/>
            </w:rPr>
          </w:pPr>
          <w:del w:id="6984" w:author="DuyNgo" w:date="2012-08-10T08:06:00Z">
            <w:r w:rsidRPr="00303364" w:rsidDel="00E5198D">
              <w:rPr>
                <w:rPrChange w:id="6985" w:author="DuyNgo" w:date="2012-08-10T08:15:00Z">
                  <w:rPr>
                    <w:rStyle w:val="Hyperlink"/>
                    <w:rFonts w:cstheme="minorHAnsi"/>
                    <w:noProof/>
                    <w:sz w:val="24"/>
                    <w:szCs w:val="24"/>
                  </w:rPr>
                </w:rPrChange>
              </w:rPr>
              <w:delText>V.</w:delText>
            </w:r>
            <w:r w:rsidRPr="00303364" w:rsidDel="00E5198D">
              <w:rPr>
                <w:rFonts w:eastAsiaTheme="minorEastAsia" w:cstheme="minorHAnsi"/>
                <w:noProof/>
                <w:sz w:val="24"/>
                <w:szCs w:val="24"/>
                <w:lang w:eastAsia="ja-JP"/>
              </w:rPr>
              <w:tab/>
            </w:r>
            <w:r w:rsidRPr="00303364" w:rsidDel="00E5198D">
              <w:rPr>
                <w:rPrChange w:id="6986" w:author="DuyNgo" w:date="2012-08-10T08:15:00Z">
                  <w:rPr>
                    <w:rStyle w:val="Hyperlink"/>
                    <w:rFonts w:cstheme="minorHAnsi"/>
                    <w:noProof/>
                    <w:sz w:val="24"/>
                    <w:szCs w:val="24"/>
                  </w:rPr>
                </w:rPrChange>
              </w:rPr>
              <w:delText>Database design</w:delText>
            </w:r>
            <w:r w:rsidRPr="00303364" w:rsidDel="00E5198D">
              <w:rPr>
                <w:rFonts w:cstheme="minorHAnsi"/>
                <w:noProof/>
                <w:webHidden/>
                <w:sz w:val="24"/>
                <w:szCs w:val="24"/>
              </w:rPr>
              <w:tab/>
              <w:delText>174</w:delText>
            </w:r>
          </w:del>
        </w:p>
        <w:p w:rsidR="002C19E0" w:rsidRPr="00303364" w:rsidDel="00E5198D" w:rsidRDefault="002C19E0">
          <w:pPr>
            <w:pStyle w:val="TOC3"/>
            <w:tabs>
              <w:tab w:val="left" w:pos="880"/>
              <w:tab w:val="right" w:leader="dot" w:pos="8778"/>
            </w:tabs>
            <w:rPr>
              <w:del w:id="6987" w:author="DuyNgo" w:date="2012-08-10T08:06:00Z"/>
              <w:rFonts w:eastAsiaTheme="minorEastAsia" w:cstheme="minorHAnsi"/>
              <w:noProof/>
              <w:sz w:val="24"/>
              <w:szCs w:val="24"/>
              <w:lang w:eastAsia="ja-JP"/>
            </w:rPr>
          </w:pPr>
          <w:del w:id="6988" w:author="DuyNgo" w:date="2012-08-10T08:06:00Z">
            <w:r w:rsidRPr="00303364" w:rsidDel="00E5198D">
              <w:rPr>
                <w:rPrChange w:id="6989"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990" w:author="DuyNgo" w:date="2012-08-10T08:15:00Z">
                  <w:rPr>
                    <w:rStyle w:val="Hyperlink"/>
                    <w:rFonts w:cstheme="minorHAnsi"/>
                    <w:noProof/>
                    <w:sz w:val="24"/>
                    <w:szCs w:val="24"/>
                  </w:rPr>
                </w:rPrChange>
              </w:rPr>
              <w:delText>ERD</w:delText>
            </w:r>
            <w:r w:rsidRPr="00303364" w:rsidDel="00E5198D">
              <w:rPr>
                <w:rFonts w:cstheme="minorHAnsi"/>
                <w:noProof/>
                <w:webHidden/>
                <w:sz w:val="24"/>
                <w:szCs w:val="24"/>
              </w:rPr>
              <w:tab/>
              <w:delText>174</w:delText>
            </w:r>
          </w:del>
        </w:p>
        <w:p w:rsidR="002C19E0" w:rsidRPr="00303364" w:rsidDel="00E5198D" w:rsidRDefault="002C19E0">
          <w:pPr>
            <w:pStyle w:val="TOC3"/>
            <w:tabs>
              <w:tab w:val="left" w:pos="880"/>
              <w:tab w:val="right" w:leader="dot" w:pos="8778"/>
            </w:tabs>
            <w:rPr>
              <w:del w:id="6991" w:author="DuyNgo" w:date="2012-08-10T08:06:00Z"/>
              <w:rFonts w:eastAsiaTheme="minorEastAsia" w:cstheme="minorHAnsi"/>
              <w:noProof/>
              <w:sz w:val="24"/>
              <w:szCs w:val="24"/>
              <w:lang w:eastAsia="ja-JP"/>
            </w:rPr>
          </w:pPr>
          <w:del w:id="6992" w:author="DuyNgo" w:date="2012-08-10T08:06:00Z">
            <w:r w:rsidRPr="00303364" w:rsidDel="00E5198D">
              <w:rPr>
                <w:rPrChange w:id="6993"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994" w:author="DuyNgo" w:date="2012-08-10T08:15:00Z">
                  <w:rPr>
                    <w:rStyle w:val="Hyperlink"/>
                    <w:rFonts w:cstheme="minorHAnsi"/>
                    <w:noProof/>
                    <w:sz w:val="24"/>
                    <w:szCs w:val="24"/>
                  </w:rPr>
                </w:rPrChange>
              </w:rPr>
              <w:delText>Tables</w:delText>
            </w:r>
            <w:r w:rsidRPr="00303364" w:rsidDel="00E5198D">
              <w:rPr>
                <w:rFonts w:cstheme="minorHAnsi"/>
                <w:noProof/>
                <w:webHidden/>
                <w:sz w:val="24"/>
                <w:szCs w:val="24"/>
              </w:rPr>
              <w:tab/>
              <w:delText>174</w:delText>
            </w:r>
          </w:del>
        </w:p>
        <w:p w:rsidR="002C19E0" w:rsidRPr="00303364" w:rsidDel="00E5198D" w:rsidRDefault="002C19E0">
          <w:pPr>
            <w:pStyle w:val="TOC2"/>
            <w:tabs>
              <w:tab w:val="left" w:pos="880"/>
              <w:tab w:val="right" w:leader="dot" w:pos="8778"/>
            </w:tabs>
            <w:rPr>
              <w:del w:id="6995" w:author="DuyNgo" w:date="2012-08-10T08:06:00Z"/>
              <w:rFonts w:eastAsiaTheme="minorEastAsia" w:cstheme="minorHAnsi"/>
              <w:noProof/>
              <w:sz w:val="24"/>
              <w:szCs w:val="24"/>
              <w:lang w:eastAsia="ja-JP"/>
            </w:rPr>
          </w:pPr>
          <w:del w:id="6996" w:author="DuyNgo" w:date="2012-08-10T08:06:00Z">
            <w:r w:rsidRPr="00303364" w:rsidDel="00E5198D">
              <w:rPr>
                <w:rPrChange w:id="6997" w:author="DuyNgo" w:date="2012-08-10T08:15:00Z">
                  <w:rPr>
                    <w:rStyle w:val="Hyperlink"/>
                    <w:rFonts w:cstheme="minorHAnsi"/>
                    <w:noProof/>
                    <w:sz w:val="24"/>
                    <w:szCs w:val="24"/>
                  </w:rPr>
                </w:rPrChange>
              </w:rPr>
              <w:delText>VI.</w:delText>
            </w:r>
            <w:r w:rsidRPr="00303364" w:rsidDel="00E5198D">
              <w:rPr>
                <w:rFonts w:eastAsiaTheme="minorEastAsia" w:cstheme="minorHAnsi"/>
                <w:noProof/>
                <w:sz w:val="24"/>
                <w:szCs w:val="24"/>
                <w:lang w:eastAsia="ja-JP"/>
              </w:rPr>
              <w:tab/>
            </w:r>
            <w:r w:rsidRPr="00303364" w:rsidDel="00E5198D">
              <w:rPr>
                <w:rPrChange w:id="6998" w:author="DuyNgo" w:date="2012-08-10T08:15:00Z">
                  <w:rPr>
                    <w:rStyle w:val="Hyperlink"/>
                    <w:rFonts w:cstheme="minorHAnsi"/>
                    <w:noProof/>
                    <w:sz w:val="24"/>
                    <w:szCs w:val="24"/>
                  </w:rPr>
                </w:rPrChange>
              </w:rPr>
              <w:delText>References</w:delText>
            </w:r>
            <w:r w:rsidRPr="00303364" w:rsidDel="00E5198D">
              <w:rPr>
                <w:rFonts w:cstheme="minorHAnsi"/>
                <w:noProof/>
                <w:webHidden/>
                <w:sz w:val="24"/>
                <w:szCs w:val="24"/>
              </w:rPr>
              <w:tab/>
              <w:delText>174</w:delText>
            </w:r>
          </w:del>
        </w:p>
        <w:p w:rsidR="002C19E0" w:rsidRPr="00303364" w:rsidDel="00E5198D" w:rsidRDefault="002C19E0">
          <w:pPr>
            <w:pStyle w:val="TOC1"/>
            <w:tabs>
              <w:tab w:val="left" w:pos="440"/>
              <w:tab w:val="right" w:leader="dot" w:pos="8778"/>
            </w:tabs>
            <w:rPr>
              <w:del w:id="6999" w:author="DuyNgo" w:date="2012-08-10T08:06:00Z"/>
              <w:rFonts w:eastAsiaTheme="minorEastAsia" w:cstheme="minorHAnsi"/>
              <w:noProof/>
              <w:sz w:val="24"/>
              <w:szCs w:val="24"/>
              <w:lang w:eastAsia="ja-JP"/>
            </w:rPr>
          </w:pPr>
          <w:del w:id="7000" w:author="DuyNgo" w:date="2012-08-10T08:06:00Z">
            <w:r w:rsidRPr="00303364" w:rsidDel="00E5198D">
              <w:rPr>
                <w:rPrChange w:id="7001" w:author="DuyNgo" w:date="2012-08-10T08:15:00Z">
                  <w:rPr>
                    <w:rStyle w:val="Hyperlink"/>
                    <w:rFonts w:cstheme="minorHAnsi"/>
                    <w:noProof/>
                    <w:sz w:val="24"/>
                    <w:szCs w:val="24"/>
                  </w:rPr>
                </w:rPrChange>
              </w:rPr>
              <w:delText>E.</w:delText>
            </w:r>
            <w:r w:rsidRPr="00303364" w:rsidDel="00E5198D">
              <w:rPr>
                <w:rFonts w:eastAsiaTheme="minorEastAsia" w:cstheme="minorHAnsi"/>
                <w:noProof/>
                <w:sz w:val="24"/>
                <w:szCs w:val="24"/>
                <w:lang w:eastAsia="ja-JP"/>
              </w:rPr>
              <w:tab/>
            </w:r>
            <w:r w:rsidRPr="00303364" w:rsidDel="00E5198D">
              <w:rPr>
                <w:rPrChange w:id="7002" w:author="DuyNgo" w:date="2012-08-10T08:15:00Z">
                  <w:rPr>
                    <w:rStyle w:val="Hyperlink"/>
                    <w:rFonts w:cstheme="minorHAnsi"/>
                    <w:noProof/>
                    <w:sz w:val="24"/>
                    <w:szCs w:val="24"/>
                  </w:rPr>
                </w:rPrChange>
              </w:rPr>
              <w:delText>Software Test Documentation</w:delText>
            </w:r>
            <w:r w:rsidRPr="00303364" w:rsidDel="00E5198D">
              <w:rPr>
                <w:rFonts w:cstheme="minorHAnsi"/>
                <w:noProof/>
                <w:webHidden/>
                <w:sz w:val="24"/>
                <w:szCs w:val="24"/>
              </w:rPr>
              <w:tab/>
              <w:delText>174</w:delText>
            </w:r>
          </w:del>
        </w:p>
        <w:p w:rsidR="002C19E0" w:rsidRPr="00303364" w:rsidDel="00E5198D" w:rsidRDefault="002C19E0">
          <w:pPr>
            <w:pStyle w:val="TOC1"/>
            <w:tabs>
              <w:tab w:val="left" w:pos="440"/>
              <w:tab w:val="right" w:leader="dot" w:pos="8778"/>
            </w:tabs>
            <w:rPr>
              <w:del w:id="7003" w:author="DuyNgo" w:date="2012-08-10T08:06:00Z"/>
              <w:rFonts w:eastAsiaTheme="minorEastAsia" w:cstheme="minorHAnsi"/>
              <w:noProof/>
              <w:sz w:val="24"/>
              <w:szCs w:val="24"/>
              <w:lang w:eastAsia="ja-JP"/>
            </w:rPr>
          </w:pPr>
          <w:del w:id="7004" w:author="DuyNgo" w:date="2012-08-10T08:06:00Z">
            <w:r w:rsidRPr="00303364" w:rsidDel="00E5198D">
              <w:rPr>
                <w:rPrChange w:id="7005" w:author="DuyNgo" w:date="2012-08-10T08:15:00Z">
                  <w:rPr>
                    <w:rStyle w:val="Hyperlink"/>
                    <w:rFonts w:cstheme="minorHAnsi"/>
                    <w:noProof/>
                    <w:sz w:val="24"/>
                    <w:szCs w:val="24"/>
                  </w:rPr>
                </w:rPrChange>
              </w:rPr>
              <w:delText>F.</w:delText>
            </w:r>
            <w:r w:rsidRPr="00303364" w:rsidDel="00E5198D">
              <w:rPr>
                <w:rFonts w:eastAsiaTheme="minorEastAsia" w:cstheme="minorHAnsi"/>
                <w:noProof/>
                <w:sz w:val="24"/>
                <w:szCs w:val="24"/>
                <w:lang w:eastAsia="ja-JP"/>
              </w:rPr>
              <w:tab/>
            </w:r>
            <w:r w:rsidRPr="00303364" w:rsidDel="00E5198D">
              <w:rPr>
                <w:rPrChange w:id="7006" w:author="DuyNgo" w:date="2012-08-10T08:15:00Z">
                  <w:rPr>
                    <w:rStyle w:val="Hyperlink"/>
                    <w:rFonts w:cstheme="minorHAnsi"/>
                    <w:noProof/>
                    <w:sz w:val="24"/>
                    <w:szCs w:val="24"/>
                  </w:rPr>
                </w:rPrChange>
              </w:rPr>
              <w:delText>User Manual</w:delText>
            </w:r>
            <w:r w:rsidRPr="00303364" w:rsidDel="00E5198D">
              <w:rPr>
                <w:rFonts w:cstheme="minorHAnsi"/>
                <w:noProof/>
                <w:webHidden/>
                <w:sz w:val="24"/>
                <w:szCs w:val="24"/>
              </w:rPr>
              <w:tab/>
              <w:delText>174</w:delText>
            </w:r>
          </w:del>
        </w:p>
        <w:p w:rsidR="002C19E0" w:rsidRPr="00303364" w:rsidDel="00E5198D" w:rsidRDefault="002C19E0">
          <w:pPr>
            <w:pStyle w:val="TOC2"/>
            <w:tabs>
              <w:tab w:val="left" w:pos="660"/>
              <w:tab w:val="right" w:leader="dot" w:pos="8778"/>
            </w:tabs>
            <w:rPr>
              <w:del w:id="7007" w:author="DuyNgo" w:date="2012-08-10T08:06:00Z"/>
              <w:rFonts w:eastAsiaTheme="minorEastAsia" w:cstheme="minorHAnsi"/>
              <w:noProof/>
              <w:sz w:val="24"/>
              <w:szCs w:val="24"/>
              <w:lang w:eastAsia="ja-JP"/>
            </w:rPr>
          </w:pPr>
          <w:del w:id="7008" w:author="DuyNgo" w:date="2012-08-10T08:06:00Z">
            <w:r w:rsidRPr="00303364" w:rsidDel="00E5198D">
              <w:rPr>
                <w:rPrChange w:id="7009" w:author="DuyNgo" w:date="2012-08-10T08:15:00Z">
                  <w:rPr>
                    <w:rStyle w:val="Hyperlink"/>
                    <w:rFonts w:cstheme="minorHAnsi"/>
                    <w:noProof/>
                    <w:sz w:val="24"/>
                    <w:szCs w:val="24"/>
                  </w:rPr>
                </w:rPrChange>
              </w:rPr>
              <w:delText>I.</w:delText>
            </w:r>
            <w:r w:rsidRPr="00303364" w:rsidDel="00E5198D">
              <w:rPr>
                <w:rFonts w:eastAsiaTheme="minorEastAsia" w:cstheme="minorHAnsi"/>
                <w:noProof/>
                <w:sz w:val="24"/>
                <w:szCs w:val="24"/>
                <w:lang w:eastAsia="ja-JP"/>
              </w:rPr>
              <w:tab/>
            </w:r>
            <w:r w:rsidRPr="00303364" w:rsidDel="00E5198D">
              <w:rPr>
                <w:rPrChange w:id="7010" w:author="DuyNgo" w:date="2012-08-10T08:15:00Z">
                  <w:rPr>
                    <w:rStyle w:val="Hyperlink"/>
                    <w:rFonts w:cstheme="minorHAnsi"/>
                    <w:noProof/>
                    <w:sz w:val="24"/>
                    <w:szCs w:val="24"/>
                  </w:rPr>
                </w:rPrChange>
              </w:rPr>
              <w:delText>Installation Guide</w:delText>
            </w:r>
            <w:r w:rsidRPr="00303364" w:rsidDel="00E5198D">
              <w:rPr>
                <w:rFonts w:cstheme="minorHAnsi"/>
                <w:noProof/>
                <w:webHidden/>
                <w:sz w:val="24"/>
                <w:szCs w:val="24"/>
              </w:rPr>
              <w:tab/>
              <w:delText>174</w:delText>
            </w:r>
          </w:del>
        </w:p>
        <w:p w:rsidR="002C19E0" w:rsidRPr="00303364" w:rsidDel="00E5198D" w:rsidRDefault="002C19E0">
          <w:pPr>
            <w:pStyle w:val="TOC2"/>
            <w:tabs>
              <w:tab w:val="left" w:pos="660"/>
              <w:tab w:val="right" w:leader="dot" w:pos="8778"/>
            </w:tabs>
            <w:rPr>
              <w:del w:id="7011" w:author="DuyNgo" w:date="2012-08-10T08:06:00Z"/>
              <w:rFonts w:eastAsiaTheme="minorEastAsia" w:cstheme="minorHAnsi"/>
              <w:noProof/>
              <w:sz w:val="24"/>
              <w:szCs w:val="24"/>
              <w:lang w:eastAsia="ja-JP"/>
            </w:rPr>
          </w:pPr>
          <w:del w:id="7012" w:author="DuyNgo" w:date="2012-08-10T08:06:00Z">
            <w:r w:rsidRPr="00303364" w:rsidDel="00E5198D">
              <w:rPr>
                <w:rPrChange w:id="7013" w:author="DuyNgo" w:date="2012-08-10T08:15:00Z">
                  <w:rPr>
                    <w:rStyle w:val="Hyperlink"/>
                    <w:rFonts w:cstheme="minorHAnsi"/>
                    <w:noProof/>
                    <w:sz w:val="24"/>
                    <w:szCs w:val="24"/>
                  </w:rPr>
                </w:rPrChange>
              </w:rPr>
              <w:delText>II.</w:delText>
            </w:r>
            <w:r w:rsidRPr="00303364" w:rsidDel="00E5198D">
              <w:rPr>
                <w:rFonts w:eastAsiaTheme="minorEastAsia" w:cstheme="minorHAnsi"/>
                <w:noProof/>
                <w:sz w:val="24"/>
                <w:szCs w:val="24"/>
                <w:lang w:eastAsia="ja-JP"/>
              </w:rPr>
              <w:tab/>
            </w:r>
            <w:r w:rsidRPr="00303364" w:rsidDel="00E5198D">
              <w:rPr>
                <w:rPrChange w:id="7014" w:author="DuyNgo" w:date="2012-08-10T08:15:00Z">
                  <w:rPr>
                    <w:rStyle w:val="Hyperlink"/>
                    <w:rFonts w:cstheme="minorHAnsi"/>
                    <w:noProof/>
                    <w:sz w:val="24"/>
                    <w:szCs w:val="24"/>
                  </w:rPr>
                </w:rPrChange>
              </w:rPr>
              <w:delText>Main process</w:delText>
            </w:r>
            <w:r w:rsidRPr="00303364" w:rsidDel="00E5198D">
              <w:rPr>
                <w:rFonts w:cstheme="minorHAnsi"/>
                <w:noProof/>
                <w:webHidden/>
                <w:sz w:val="24"/>
                <w:szCs w:val="24"/>
              </w:rPr>
              <w:tab/>
              <w:delText>175</w:delText>
            </w:r>
          </w:del>
        </w:p>
        <w:p w:rsidR="002C19E0" w:rsidRPr="00303364" w:rsidDel="00E5198D" w:rsidRDefault="002C19E0">
          <w:pPr>
            <w:pStyle w:val="TOC2"/>
            <w:tabs>
              <w:tab w:val="left" w:pos="880"/>
              <w:tab w:val="right" w:leader="dot" w:pos="8778"/>
            </w:tabs>
            <w:rPr>
              <w:del w:id="7015" w:author="DuyNgo" w:date="2012-08-10T08:06:00Z"/>
              <w:rFonts w:eastAsiaTheme="minorEastAsia" w:cstheme="minorHAnsi"/>
              <w:noProof/>
              <w:sz w:val="24"/>
              <w:szCs w:val="24"/>
              <w:lang w:eastAsia="ja-JP"/>
            </w:rPr>
          </w:pPr>
          <w:del w:id="7016" w:author="DuyNgo" w:date="2012-08-10T08:06:00Z">
            <w:r w:rsidRPr="00303364" w:rsidDel="00E5198D">
              <w:rPr>
                <w:rPrChange w:id="7017" w:author="DuyNgo" w:date="2012-08-10T08:15:00Z">
                  <w:rPr>
                    <w:rStyle w:val="Hyperlink"/>
                    <w:rFonts w:cstheme="minorHAnsi"/>
                    <w:noProof/>
                    <w:sz w:val="24"/>
                    <w:szCs w:val="24"/>
                  </w:rPr>
                </w:rPrChange>
              </w:rPr>
              <w:delText>III.</w:delText>
            </w:r>
            <w:r w:rsidRPr="00303364" w:rsidDel="00E5198D">
              <w:rPr>
                <w:rFonts w:eastAsiaTheme="minorEastAsia" w:cstheme="minorHAnsi"/>
                <w:noProof/>
                <w:sz w:val="24"/>
                <w:szCs w:val="24"/>
                <w:lang w:eastAsia="ja-JP"/>
              </w:rPr>
              <w:tab/>
            </w:r>
            <w:r w:rsidRPr="00303364" w:rsidDel="00E5198D">
              <w:rPr>
                <w:rPrChange w:id="7018" w:author="DuyNgo" w:date="2012-08-10T08:15:00Z">
                  <w:rPr>
                    <w:rStyle w:val="Hyperlink"/>
                    <w:rFonts w:cstheme="minorHAnsi"/>
                    <w:noProof/>
                    <w:sz w:val="24"/>
                    <w:szCs w:val="24"/>
                  </w:rPr>
                </w:rPrChange>
              </w:rPr>
              <w:delText>User’s Guide</w:delText>
            </w:r>
            <w:r w:rsidRPr="00303364" w:rsidDel="00E5198D">
              <w:rPr>
                <w:rFonts w:cstheme="minorHAnsi"/>
                <w:noProof/>
                <w:webHidden/>
                <w:sz w:val="24"/>
                <w:szCs w:val="24"/>
              </w:rPr>
              <w:tab/>
              <w:delText>175</w:delText>
            </w:r>
          </w:del>
        </w:p>
        <w:p w:rsidR="002C19E0" w:rsidRPr="00303364" w:rsidDel="00E5198D" w:rsidRDefault="002C19E0">
          <w:pPr>
            <w:pStyle w:val="TOC2"/>
            <w:tabs>
              <w:tab w:val="left" w:pos="880"/>
              <w:tab w:val="right" w:leader="dot" w:pos="8778"/>
            </w:tabs>
            <w:rPr>
              <w:del w:id="7019" w:author="DuyNgo" w:date="2012-08-10T08:06:00Z"/>
              <w:rFonts w:eastAsiaTheme="minorEastAsia" w:cstheme="minorHAnsi"/>
              <w:noProof/>
              <w:sz w:val="24"/>
              <w:szCs w:val="24"/>
              <w:lang w:eastAsia="ja-JP"/>
            </w:rPr>
          </w:pPr>
          <w:del w:id="7020" w:author="DuyNgo" w:date="2012-08-10T08:06:00Z">
            <w:r w:rsidRPr="00303364" w:rsidDel="00E5198D">
              <w:rPr>
                <w:rPrChange w:id="7021" w:author="DuyNgo" w:date="2012-08-10T08:15:00Z">
                  <w:rPr>
                    <w:rStyle w:val="Hyperlink"/>
                    <w:rFonts w:cstheme="minorHAnsi"/>
                    <w:noProof/>
                    <w:sz w:val="24"/>
                    <w:szCs w:val="24"/>
                  </w:rPr>
                </w:rPrChange>
              </w:rPr>
              <w:delText>IV.</w:delText>
            </w:r>
            <w:r w:rsidRPr="00303364" w:rsidDel="00E5198D">
              <w:rPr>
                <w:rFonts w:eastAsiaTheme="minorEastAsia" w:cstheme="minorHAnsi"/>
                <w:noProof/>
                <w:sz w:val="24"/>
                <w:szCs w:val="24"/>
                <w:lang w:eastAsia="ja-JP"/>
              </w:rPr>
              <w:tab/>
            </w:r>
            <w:r w:rsidRPr="00303364" w:rsidDel="00E5198D">
              <w:rPr>
                <w:rPrChange w:id="7022" w:author="DuyNgo" w:date="2012-08-10T08:15:00Z">
                  <w:rPr>
                    <w:rStyle w:val="Hyperlink"/>
                    <w:rFonts w:cstheme="minorHAnsi"/>
                    <w:noProof/>
                    <w:sz w:val="24"/>
                    <w:szCs w:val="24"/>
                  </w:rPr>
                </w:rPrChange>
              </w:rPr>
              <w:delText>Constraints</w:delText>
            </w:r>
            <w:r w:rsidRPr="00303364" w:rsidDel="00E5198D">
              <w:rPr>
                <w:rFonts w:cstheme="minorHAnsi"/>
                <w:noProof/>
                <w:webHidden/>
                <w:sz w:val="24"/>
                <w:szCs w:val="24"/>
              </w:rPr>
              <w:tab/>
              <w:delText>175</w:delText>
            </w:r>
          </w:del>
        </w:p>
        <w:p w:rsidR="002C19E0" w:rsidRPr="00303364" w:rsidDel="00E5198D" w:rsidRDefault="002C19E0">
          <w:pPr>
            <w:pStyle w:val="TOC3"/>
            <w:tabs>
              <w:tab w:val="left" w:pos="880"/>
              <w:tab w:val="right" w:leader="dot" w:pos="8778"/>
            </w:tabs>
            <w:rPr>
              <w:del w:id="7023" w:author="DuyNgo" w:date="2012-08-10T08:06:00Z"/>
              <w:rFonts w:eastAsiaTheme="minorEastAsia" w:cstheme="minorHAnsi"/>
              <w:noProof/>
              <w:sz w:val="24"/>
              <w:szCs w:val="24"/>
              <w:lang w:eastAsia="ja-JP"/>
            </w:rPr>
          </w:pPr>
          <w:del w:id="7024" w:author="DuyNgo" w:date="2012-08-10T08:06:00Z">
            <w:r w:rsidRPr="00303364" w:rsidDel="00E5198D">
              <w:rPr>
                <w:rPrChange w:id="7025"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7026" w:author="DuyNgo" w:date="2012-08-10T08:15:00Z">
                  <w:rPr>
                    <w:rStyle w:val="Hyperlink"/>
                    <w:rFonts w:cstheme="minorHAnsi"/>
                    <w:noProof/>
                    <w:sz w:val="24"/>
                    <w:szCs w:val="24"/>
                  </w:rPr>
                </w:rPrChange>
              </w:rPr>
              <w:delText>Unique Name</w:delText>
            </w:r>
            <w:r w:rsidRPr="00303364" w:rsidDel="00E5198D">
              <w:rPr>
                <w:rFonts w:cstheme="minorHAnsi"/>
                <w:noProof/>
                <w:webHidden/>
                <w:sz w:val="24"/>
                <w:szCs w:val="24"/>
              </w:rPr>
              <w:tab/>
              <w:delText>175</w:delText>
            </w:r>
          </w:del>
        </w:p>
        <w:p w:rsidR="002C19E0" w:rsidRPr="00303364" w:rsidDel="00E5198D" w:rsidRDefault="002C19E0">
          <w:pPr>
            <w:pStyle w:val="TOC3"/>
            <w:tabs>
              <w:tab w:val="left" w:pos="880"/>
              <w:tab w:val="right" w:leader="dot" w:pos="8778"/>
            </w:tabs>
            <w:rPr>
              <w:del w:id="7027" w:author="DuyNgo" w:date="2012-08-10T08:06:00Z"/>
              <w:rFonts w:eastAsiaTheme="minorEastAsia" w:cstheme="minorHAnsi"/>
              <w:noProof/>
              <w:sz w:val="24"/>
              <w:szCs w:val="24"/>
              <w:lang w:eastAsia="ja-JP"/>
            </w:rPr>
          </w:pPr>
          <w:del w:id="7028" w:author="DuyNgo" w:date="2012-08-10T08:06:00Z">
            <w:r w:rsidRPr="00303364" w:rsidDel="00E5198D">
              <w:rPr>
                <w:rPrChange w:id="7029"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7030" w:author="DuyNgo" w:date="2012-08-10T08:15:00Z">
                  <w:rPr>
                    <w:rStyle w:val="Hyperlink"/>
                    <w:rFonts w:cstheme="minorHAnsi"/>
                    <w:noProof/>
                    <w:sz w:val="24"/>
                    <w:szCs w:val="24"/>
                  </w:rPr>
                </w:rPrChange>
              </w:rPr>
              <w:delText>Unique Grading</w:delText>
            </w:r>
            <w:r w:rsidRPr="00303364" w:rsidDel="00E5198D">
              <w:rPr>
                <w:rFonts w:cstheme="minorHAnsi"/>
                <w:noProof/>
                <w:webHidden/>
                <w:sz w:val="24"/>
                <w:szCs w:val="24"/>
              </w:rPr>
              <w:tab/>
              <w:delText>175</w:delText>
            </w:r>
          </w:del>
        </w:p>
        <w:p w:rsidR="002C19E0" w:rsidRPr="00303364" w:rsidDel="00E5198D" w:rsidRDefault="002C19E0">
          <w:pPr>
            <w:pStyle w:val="TOC3"/>
            <w:tabs>
              <w:tab w:val="left" w:pos="880"/>
              <w:tab w:val="right" w:leader="dot" w:pos="8778"/>
            </w:tabs>
            <w:rPr>
              <w:del w:id="7031" w:author="DuyNgo" w:date="2012-08-10T08:06:00Z"/>
              <w:rFonts w:eastAsiaTheme="minorEastAsia" w:cstheme="minorHAnsi"/>
              <w:noProof/>
              <w:sz w:val="24"/>
              <w:szCs w:val="24"/>
              <w:lang w:eastAsia="ja-JP"/>
            </w:rPr>
          </w:pPr>
          <w:del w:id="7032" w:author="DuyNgo" w:date="2012-08-10T08:06:00Z">
            <w:r w:rsidRPr="00303364" w:rsidDel="00E5198D">
              <w:rPr>
                <w:rPrChange w:id="7033"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7034" w:author="DuyNgo" w:date="2012-08-10T08:15:00Z">
                  <w:rPr>
                    <w:rStyle w:val="Hyperlink"/>
                    <w:rFonts w:cstheme="minorHAnsi"/>
                    <w:noProof/>
                    <w:sz w:val="24"/>
                    <w:szCs w:val="24"/>
                  </w:rPr>
                </w:rPrChange>
              </w:rPr>
              <w:delText>Subject Category</w:delText>
            </w:r>
            <w:r w:rsidRPr="00303364" w:rsidDel="00E5198D">
              <w:rPr>
                <w:rFonts w:cstheme="minorHAnsi"/>
                <w:noProof/>
                <w:webHidden/>
                <w:sz w:val="24"/>
                <w:szCs w:val="24"/>
              </w:rPr>
              <w:tab/>
              <w:delText>175</w:delText>
            </w:r>
          </w:del>
        </w:p>
        <w:p w:rsidR="002C19E0" w:rsidRPr="00303364" w:rsidDel="00E5198D" w:rsidRDefault="002C19E0">
          <w:pPr>
            <w:pStyle w:val="TOC3"/>
            <w:tabs>
              <w:tab w:val="left" w:pos="880"/>
              <w:tab w:val="right" w:leader="dot" w:pos="8778"/>
            </w:tabs>
            <w:rPr>
              <w:del w:id="7035" w:author="DuyNgo" w:date="2012-08-10T08:06:00Z"/>
              <w:rFonts w:eastAsiaTheme="minorEastAsia" w:cstheme="minorHAnsi"/>
              <w:noProof/>
              <w:sz w:val="24"/>
              <w:szCs w:val="24"/>
              <w:lang w:eastAsia="ja-JP"/>
            </w:rPr>
          </w:pPr>
          <w:del w:id="7036" w:author="DuyNgo" w:date="2012-08-10T08:06:00Z">
            <w:r w:rsidRPr="00303364" w:rsidDel="00E5198D">
              <w:rPr>
                <w:rPrChange w:id="7037" w:author="DuyNgo" w:date="2012-08-10T08:15:00Z">
                  <w:rPr>
                    <w:rStyle w:val="Hyperlink"/>
                    <w:rFonts w:cstheme="minorHAnsi"/>
                    <w:noProof/>
                    <w:sz w:val="24"/>
                    <w:szCs w:val="24"/>
                  </w:rPr>
                </w:rPrChange>
              </w:rPr>
              <w:delText>4.</w:delText>
            </w:r>
            <w:r w:rsidRPr="00303364" w:rsidDel="00E5198D">
              <w:rPr>
                <w:rFonts w:eastAsiaTheme="minorEastAsia" w:cstheme="minorHAnsi"/>
                <w:noProof/>
                <w:sz w:val="24"/>
                <w:szCs w:val="24"/>
                <w:lang w:eastAsia="ja-JP"/>
              </w:rPr>
              <w:tab/>
            </w:r>
            <w:r w:rsidRPr="00303364" w:rsidDel="00E5198D">
              <w:rPr>
                <w:rPrChange w:id="7038" w:author="DuyNgo" w:date="2012-08-10T08:15:00Z">
                  <w:rPr>
                    <w:rStyle w:val="Hyperlink"/>
                    <w:rFonts w:cstheme="minorHAnsi"/>
                    <w:noProof/>
                    <w:sz w:val="24"/>
                    <w:szCs w:val="24"/>
                  </w:rPr>
                </w:rPrChange>
              </w:rPr>
              <w:delText>Excel file</w:delText>
            </w:r>
            <w:r w:rsidRPr="00303364" w:rsidDel="00E5198D">
              <w:rPr>
                <w:rFonts w:cstheme="minorHAnsi"/>
                <w:noProof/>
                <w:webHidden/>
                <w:sz w:val="24"/>
                <w:szCs w:val="24"/>
              </w:rPr>
              <w:tab/>
              <w:delText>175</w:delText>
            </w:r>
          </w:del>
        </w:p>
        <w:p w:rsidR="002C19E0" w:rsidRPr="00303364" w:rsidDel="00E5198D" w:rsidRDefault="002C19E0">
          <w:pPr>
            <w:pStyle w:val="TOC2"/>
            <w:tabs>
              <w:tab w:val="left" w:pos="660"/>
              <w:tab w:val="right" w:leader="dot" w:pos="8778"/>
            </w:tabs>
            <w:rPr>
              <w:del w:id="7039" w:author="DuyNgo" w:date="2012-08-10T08:06:00Z"/>
              <w:rFonts w:eastAsiaTheme="minorEastAsia" w:cstheme="minorHAnsi"/>
              <w:noProof/>
              <w:sz w:val="24"/>
              <w:szCs w:val="24"/>
              <w:lang w:eastAsia="ja-JP"/>
            </w:rPr>
          </w:pPr>
          <w:del w:id="7040" w:author="DuyNgo" w:date="2012-08-10T08:06:00Z">
            <w:r w:rsidRPr="00303364" w:rsidDel="00E5198D">
              <w:rPr>
                <w:rPrChange w:id="7041" w:author="DuyNgo" w:date="2012-08-10T08:15:00Z">
                  <w:rPr>
                    <w:rStyle w:val="Hyperlink"/>
                    <w:rFonts w:cstheme="minorHAnsi"/>
                    <w:noProof/>
                    <w:sz w:val="24"/>
                    <w:szCs w:val="24"/>
                  </w:rPr>
                </w:rPrChange>
              </w:rPr>
              <w:delText>V.</w:delText>
            </w:r>
            <w:r w:rsidRPr="00303364" w:rsidDel="00E5198D">
              <w:rPr>
                <w:rFonts w:eastAsiaTheme="minorEastAsia" w:cstheme="minorHAnsi"/>
                <w:noProof/>
                <w:sz w:val="24"/>
                <w:szCs w:val="24"/>
                <w:lang w:eastAsia="ja-JP"/>
              </w:rPr>
              <w:tab/>
            </w:r>
            <w:r w:rsidRPr="00303364" w:rsidDel="00E5198D">
              <w:rPr>
                <w:rPrChange w:id="7042" w:author="DuyNgo" w:date="2012-08-10T08:15:00Z">
                  <w:rPr>
                    <w:rStyle w:val="Hyperlink"/>
                    <w:rFonts w:cstheme="minorHAnsi"/>
                    <w:noProof/>
                    <w:sz w:val="24"/>
                    <w:szCs w:val="24"/>
                  </w:rPr>
                </w:rPrChange>
              </w:rPr>
              <w:delText>Others</w:delText>
            </w:r>
            <w:r w:rsidRPr="00303364" w:rsidDel="00E5198D">
              <w:rPr>
                <w:rFonts w:cstheme="minorHAnsi"/>
                <w:noProof/>
                <w:webHidden/>
                <w:sz w:val="24"/>
                <w:szCs w:val="24"/>
              </w:rPr>
              <w:tab/>
              <w:delText>175</w:delText>
            </w:r>
          </w:del>
        </w:p>
        <w:p w:rsidR="00682754" w:rsidRPr="00303364" w:rsidRDefault="00682754" w:rsidP="000F5919">
          <w:pPr>
            <w:jc w:val="both"/>
            <w:rPr>
              <w:rFonts w:cstheme="minorHAnsi"/>
              <w:sz w:val="24"/>
              <w:szCs w:val="24"/>
            </w:rPr>
          </w:pPr>
          <w:r w:rsidRPr="00303364">
            <w:rPr>
              <w:rFonts w:cstheme="minorHAnsi"/>
              <w:sz w:val="24"/>
              <w:szCs w:val="24"/>
              <w:rPrChange w:id="7043" w:author="DuyNgo" w:date="2012-08-10T08:15:00Z">
                <w:rPr>
                  <w:rFonts w:cstheme="minorHAnsi"/>
                  <w:sz w:val="24"/>
                  <w:szCs w:val="24"/>
                </w:rPr>
              </w:rPrChange>
            </w:rPr>
            <w:fldChar w:fldCharType="end"/>
          </w:r>
        </w:p>
      </w:sdtContent>
    </w:sdt>
    <w:p w:rsidR="005A72BE" w:rsidRPr="00303364" w:rsidRDefault="00682754" w:rsidP="000F5919">
      <w:pPr>
        <w:pStyle w:val="Heading1"/>
        <w:numPr>
          <w:ilvl w:val="0"/>
          <w:numId w:val="2"/>
        </w:numPr>
        <w:tabs>
          <w:tab w:val="left" w:pos="709"/>
        </w:tabs>
        <w:ind w:left="284" w:firstLine="0"/>
        <w:jc w:val="both"/>
        <w:rPr>
          <w:rFonts w:asciiTheme="minorHAnsi" w:hAnsiTheme="minorHAnsi" w:cstheme="minorHAnsi"/>
          <w:sz w:val="24"/>
          <w:szCs w:val="24"/>
        </w:rPr>
      </w:pPr>
      <w:r w:rsidRPr="00303364">
        <w:rPr>
          <w:rFonts w:asciiTheme="minorHAnsi" w:hAnsiTheme="minorHAnsi" w:cstheme="minorHAnsi"/>
          <w:sz w:val="24"/>
          <w:szCs w:val="24"/>
          <w:rPrChange w:id="7044" w:author="DuyNgo" w:date="2012-08-10T08:15:00Z">
            <w:rPr>
              <w:rFonts w:asciiTheme="minorHAnsi" w:eastAsiaTheme="minorHAnsi" w:hAnsiTheme="minorHAnsi" w:cstheme="minorHAnsi"/>
              <w:b w:val="0"/>
              <w:bCs w:val="0"/>
              <w:color w:val="auto"/>
              <w:sz w:val="24"/>
              <w:szCs w:val="24"/>
            </w:rPr>
          </w:rPrChange>
        </w:rPr>
        <w:br w:type="page"/>
      </w:r>
      <w:bookmarkStart w:id="7045" w:name="_Toc332351082"/>
      <w:r w:rsidRPr="00303364">
        <w:rPr>
          <w:rFonts w:asciiTheme="minorHAnsi" w:hAnsiTheme="minorHAnsi" w:cstheme="minorHAnsi"/>
          <w:sz w:val="24"/>
          <w:szCs w:val="24"/>
          <w:rPrChange w:id="7046" w:author="DuyNgo" w:date="2012-08-10T08:15:00Z">
            <w:rPr>
              <w:rFonts w:asciiTheme="minorHAnsi" w:eastAsiaTheme="minorHAnsi" w:hAnsiTheme="minorHAnsi" w:cstheme="minorHAnsi"/>
              <w:b w:val="0"/>
              <w:bCs w:val="0"/>
              <w:color w:val="auto"/>
              <w:sz w:val="24"/>
              <w:szCs w:val="24"/>
            </w:rPr>
          </w:rPrChange>
        </w:rPr>
        <w:lastRenderedPageBreak/>
        <w:t>Introduction</w:t>
      </w:r>
      <w:bookmarkEnd w:id="7045"/>
    </w:p>
    <w:p w:rsidR="0033275C" w:rsidRPr="00303364" w:rsidRDefault="0033275C" w:rsidP="008C3CFA">
      <w:pPr>
        <w:pStyle w:val="Heading2"/>
        <w:numPr>
          <w:ilvl w:val="0"/>
          <w:numId w:val="18"/>
        </w:numPr>
        <w:rPr>
          <w:rFonts w:asciiTheme="minorHAnsi" w:hAnsiTheme="minorHAnsi" w:cstheme="minorHAnsi"/>
          <w:sz w:val="24"/>
          <w:szCs w:val="24"/>
        </w:rPr>
      </w:pPr>
      <w:bookmarkStart w:id="7047" w:name="Overview"/>
      <w:bookmarkStart w:id="7048" w:name="_Toc332351083"/>
      <w:r w:rsidRPr="00303364">
        <w:rPr>
          <w:rFonts w:asciiTheme="minorHAnsi" w:hAnsiTheme="minorHAnsi" w:cstheme="minorHAnsi"/>
          <w:sz w:val="24"/>
          <w:szCs w:val="24"/>
          <w:rPrChange w:id="7049" w:author="DuyNgo" w:date="2012-08-10T08:15:00Z">
            <w:rPr>
              <w:rFonts w:asciiTheme="minorHAnsi" w:eastAsiaTheme="minorHAnsi" w:hAnsiTheme="minorHAnsi" w:cstheme="minorHAnsi"/>
              <w:b w:val="0"/>
              <w:bCs w:val="0"/>
              <w:color w:val="auto"/>
              <w:sz w:val="24"/>
              <w:szCs w:val="24"/>
            </w:rPr>
          </w:rPrChange>
        </w:rPr>
        <w:t>Overview</w:t>
      </w:r>
      <w:bookmarkEnd w:id="7047"/>
      <w:bookmarkEnd w:id="7048"/>
      <w:ins w:id="7050" w:author="DuyNgo" w:date="2012-08-09T22:14:00Z">
        <w:r w:rsidR="002743EB" w:rsidRPr="00303364">
          <w:rPr>
            <w:rFonts w:asciiTheme="minorHAnsi" w:hAnsiTheme="minorHAnsi" w:cstheme="minorHAnsi"/>
            <w:sz w:val="24"/>
            <w:szCs w:val="24"/>
            <w:rPrChange w:id="7051" w:author="DuyNgo" w:date="2012-08-10T08:15:00Z">
              <w:rPr>
                <w:rFonts w:asciiTheme="minorHAnsi" w:eastAsiaTheme="minorHAnsi" w:hAnsiTheme="minorHAnsi" w:cstheme="minorHAnsi"/>
                <w:b w:val="0"/>
                <w:bCs w:val="0"/>
                <w:color w:val="auto"/>
                <w:sz w:val="24"/>
                <w:szCs w:val="24"/>
              </w:rPr>
            </w:rPrChange>
          </w:rPr>
          <w:br/>
        </w:r>
      </w:ins>
      <w:r w:rsidRPr="00303364">
        <w:rPr>
          <w:rFonts w:asciiTheme="minorHAnsi" w:hAnsiTheme="minorHAnsi" w:cstheme="minorHAnsi"/>
          <w:sz w:val="24"/>
          <w:szCs w:val="24"/>
          <w:rPrChange w:id="7052" w:author="DuyNgo" w:date="2012-08-10T08:15:00Z">
            <w:rPr>
              <w:rFonts w:asciiTheme="minorHAnsi" w:eastAsiaTheme="minorHAnsi" w:hAnsiTheme="minorHAnsi" w:cstheme="minorHAnsi"/>
              <w:b w:val="0"/>
              <w:bCs w:val="0"/>
              <w:color w:val="auto"/>
              <w:sz w:val="24"/>
              <w:szCs w:val="24"/>
            </w:rPr>
          </w:rPrChange>
        </w:rPr>
        <w:fldChar w:fldCharType="begin"/>
      </w:r>
      <w:r w:rsidRPr="00303364">
        <w:rPr>
          <w:rFonts w:asciiTheme="minorHAnsi" w:hAnsiTheme="minorHAnsi" w:cstheme="minorHAnsi"/>
          <w:sz w:val="24"/>
          <w:szCs w:val="24"/>
          <w:rPrChange w:id="7053" w:author="DuyNgo" w:date="2012-08-10T08:15:00Z">
            <w:rPr>
              <w:rFonts w:asciiTheme="minorHAnsi" w:eastAsiaTheme="minorHAnsi" w:hAnsiTheme="minorHAnsi" w:cstheme="minorHAnsi"/>
              <w:b w:val="0"/>
              <w:bCs w:val="0"/>
              <w:color w:val="auto"/>
              <w:sz w:val="24"/>
              <w:szCs w:val="24"/>
            </w:rPr>
          </w:rPrChange>
        </w:rPr>
        <w:instrText xml:space="preserve"> XE "Overview" </w:instrText>
      </w:r>
      <w:r w:rsidRPr="00303364">
        <w:rPr>
          <w:rFonts w:asciiTheme="minorHAnsi" w:hAnsiTheme="minorHAnsi" w:cstheme="minorHAnsi"/>
          <w:sz w:val="24"/>
          <w:szCs w:val="24"/>
          <w:rPrChange w:id="7054" w:author="DuyNgo" w:date="2012-08-10T08:15:00Z">
            <w:rPr>
              <w:rFonts w:asciiTheme="minorHAnsi" w:eastAsiaTheme="minorHAnsi" w:hAnsiTheme="minorHAnsi" w:cstheme="minorHAnsi"/>
              <w:b w:val="0"/>
              <w:bCs w:val="0"/>
              <w:color w:val="auto"/>
              <w:sz w:val="24"/>
              <w:szCs w:val="24"/>
            </w:rPr>
          </w:rPrChange>
        </w:rPr>
        <w:fldChar w:fldCharType="end"/>
      </w:r>
    </w:p>
    <w:p w:rsidR="0033275C" w:rsidRPr="00303364" w:rsidRDefault="0033275C">
      <w:pPr>
        <w:rPr>
          <w:rFonts w:cstheme="minorHAnsi"/>
          <w:sz w:val="24"/>
          <w:szCs w:val="24"/>
          <w:rPrChange w:id="7055" w:author="DuyNgo" w:date="2012-08-10T08:15:00Z">
            <w:rPr/>
          </w:rPrChange>
        </w:rPr>
        <w:pPrChange w:id="7056" w:author="DuyNgo" w:date="2012-08-09T22:13:00Z">
          <w:pPr>
            <w:pStyle w:val="Heading1"/>
          </w:pPr>
        </w:pPrChange>
      </w:pPr>
      <w:r w:rsidRPr="00303364">
        <w:rPr>
          <w:rStyle w:val="Strong"/>
          <w:rFonts w:cstheme="minorHAnsi"/>
          <w:b w:val="0"/>
          <w:color w:val="000000" w:themeColor="text1"/>
          <w:sz w:val="24"/>
          <w:szCs w:val="24"/>
          <w:rPrChange w:id="7057" w:author="DuyNgo" w:date="2012-08-10T08:15:00Z">
            <w:rPr>
              <w:rStyle w:val="Strong"/>
              <w:rFonts w:cstheme="minorHAnsi"/>
              <w:b/>
              <w:bCs/>
              <w:color w:val="000000" w:themeColor="text1"/>
              <w:sz w:val="24"/>
              <w:szCs w:val="24"/>
            </w:rPr>
          </w:rPrChange>
        </w:rPr>
        <w:t>In this accelerating of technologies and economics, Project Management is growing extremely importance to organizations because it deals effectively with the management of change. Modern economics and business environment are complicated than ever, organizations are beginning to realize that the traditional forms of management cannot adapt efficiently to the dynamics and its resulting chaos</w:t>
      </w:r>
      <w:r w:rsidRPr="00303364">
        <w:rPr>
          <w:rFonts w:cstheme="minorHAnsi"/>
          <w:sz w:val="24"/>
          <w:szCs w:val="24"/>
          <w:rPrChange w:id="7058" w:author="DuyNgo" w:date="2012-08-10T08:15:00Z">
            <w:rPr>
              <w:b w:val="0"/>
              <w:bCs w:val="0"/>
            </w:rPr>
          </w:rPrChange>
        </w:rPr>
        <w:t xml:space="preserve">. </w:t>
      </w:r>
    </w:p>
    <w:p w:rsidR="0033275C" w:rsidRPr="00303364" w:rsidRDefault="0033275C" w:rsidP="0033275C">
      <w:pPr>
        <w:rPr>
          <w:rFonts w:cstheme="minorHAnsi"/>
          <w:color w:val="000000" w:themeColor="text1"/>
          <w:sz w:val="24"/>
          <w:szCs w:val="24"/>
        </w:rPr>
      </w:pPr>
      <w:r w:rsidRPr="00303364">
        <w:rPr>
          <w:rFonts w:cstheme="minorHAnsi"/>
          <w:color w:val="000000" w:themeColor="text1"/>
          <w:sz w:val="24"/>
          <w:szCs w:val="24"/>
          <w:rPrChange w:id="7059" w:author="DuyNgo" w:date="2012-08-10T08:15:00Z">
            <w:rPr>
              <w:rFonts w:asciiTheme="majorHAnsi" w:eastAsiaTheme="majorEastAsia" w:hAnsiTheme="majorHAnsi" w:cstheme="minorHAnsi"/>
              <w:b/>
              <w:bCs/>
              <w:color w:val="000000" w:themeColor="text1"/>
              <w:sz w:val="24"/>
              <w:szCs w:val="24"/>
            </w:rPr>
          </w:rPrChange>
        </w:rPr>
        <w:br/>
        <w:t xml:space="preserve">In the future, software industries could very well depend on how quickly the procedures and systems of project management </w:t>
      </w:r>
      <w:proofErr w:type="gramStart"/>
      <w:r w:rsidRPr="00303364">
        <w:rPr>
          <w:rFonts w:cstheme="minorHAnsi"/>
          <w:color w:val="000000" w:themeColor="text1"/>
          <w:sz w:val="24"/>
          <w:szCs w:val="24"/>
          <w:rPrChange w:id="7060" w:author="DuyNgo" w:date="2012-08-10T08:15:00Z">
            <w:rPr>
              <w:rFonts w:asciiTheme="majorHAnsi" w:eastAsiaTheme="majorEastAsia" w:hAnsiTheme="majorHAnsi" w:cstheme="minorHAnsi"/>
              <w:b/>
              <w:bCs/>
              <w:color w:val="000000" w:themeColor="text1"/>
              <w:sz w:val="24"/>
              <w:szCs w:val="24"/>
            </w:rPr>
          </w:rPrChange>
        </w:rPr>
        <w:t>are adopted</w:t>
      </w:r>
      <w:proofErr w:type="gramEnd"/>
      <w:r w:rsidRPr="00303364">
        <w:rPr>
          <w:rFonts w:cstheme="minorHAnsi"/>
          <w:color w:val="000000" w:themeColor="text1"/>
          <w:sz w:val="24"/>
          <w:szCs w:val="24"/>
          <w:rPrChange w:id="7061" w:author="DuyNgo" w:date="2012-08-10T08:15:00Z">
            <w:rPr>
              <w:rFonts w:asciiTheme="majorHAnsi" w:eastAsiaTheme="majorEastAsia" w:hAnsiTheme="majorHAnsi" w:cstheme="minorHAnsi"/>
              <w:b/>
              <w:bCs/>
              <w:color w:val="000000" w:themeColor="text1"/>
              <w:sz w:val="24"/>
              <w:szCs w:val="24"/>
            </w:rPr>
          </w:rPrChange>
        </w:rPr>
        <w:t>. Therefore, Project Manager will play a very important role within organizations. Our mission is to provide an online system that actively assists those managers in managing their project. The approaches and techniques that are used in the project management process are of interest to all those who wish to be more certain about achieving predetermined targets.</w:t>
      </w:r>
    </w:p>
    <w:p w:rsidR="0033275C" w:rsidRPr="00303364" w:rsidRDefault="0033275C" w:rsidP="0033275C">
      <w:pPr>
        <w:rPr>
          <w:rFonts w:cstheme="minorHAnsi"/>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062" w:name="_Scope"/>
      <w:bookmarkStart w:id="7063" w:name="_Toc332351084"/>
      <w:bookmarkEnd w:id="7062"/>
      <w:r w:rsidRPr="00303364">
        <w:rPr>
          <w:rFonts w:asciiTheme="minorHAnsi" w:hAnsiTheme="minorHAnsi" w:cstheme="minorHAnsi"/>
          <w:sz w:val="24"/>
          <w:szCs w:val="24"/>
          <w:rPrChange w:id="7064" w:author="DuyNgo" w:date="2012-08-10T08:15:00Z">
            <w:rPr>
              <w:rFonts w:asciiTheme="minorHAnsi" w:hAnsiTheme="minorHAnsi" w:cstheme="minorHAnsi"/>
              <w:color w:val="365F91" w:themeColor="accent1" w:themeShade="BF"/>
              <w:sz w:val="24"/>
              <w:szCs w:val="24"/>
            </w:rPr>
          </w:rPrChange>
        </w:rPr>
        <w:t>Scope</w:t>
      </w:r>
      <w:bookmarkEnd w:id="7063"/>
      <w:r w:rsidRPr="00303364">
        <w:rPr>
          <w:rFonts w:asciiTheme="minorHAnsi" w:hAnsiTheme="minorHAnsi" w:cstheme="minorHAnsi"/>
          <w:sz w:val="24"/>
          <w:szCs w:val="24"/>
          <w:rPrChange w:id="7065"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rPr>
          <w:rFonts w:cstheme="minorHAnsi"/>
          <w:sz w:val="24"/>
          <w:szCs w:val="24"/>
        </w:rPr>
      </w:pPr>
      <w:r w:rsidRPr="00303364">
        <w:rPr>
          <w:rFonts w:cstheme="minorHAnsi"/>
          <w:sz w:val="24"/>
          <w:szCs w:val="24"/>
          <w:rPrChange w:id="7066" w:author="DuyNgo" w:date="2012-08-10T08:15:00Z">
            <w:rPr>
              <w:rFonts w:asciiTheme="majorHAnsi" w:eastAsiaTheme="majorEastAsia" w:hAnsiTheme="majorHAnsi" w:cstheme="minorHAnsi"/>
              <w:b/>
              <w:bCs/>
              <w:color w:val="365F91" w:themeColor="accent1" w:themeShade="BF"/>
              <w:sz w:val="24"/>
              <w:szCs w:val="24"/>
            </w:rPr>
          </w:rPrChange>
        </w:rPr>
        <w:t xml:space="preserve">This project aims to create an online Software Project Management System. With friendly interface, powerful tools, OOPMS provides powerful and efficient customized service for numerous kinds of managers from small to </w:t>
      </w:r>
      <w:del w:id="7067" w:author="Truong" w:date="2012-05-17T19:20:00Z">
        <w:r w:rsidRPr="00303364" w:rsidDel="00BF71AB">
          <w:rPr>
            <w:rFonts w:cstheme="minorHAnsi"/>
            <w:sz w:val="24"/>
            <w:szCs w:val="24"/>
            <w:rPrChange w:id="7068" w:author="DuyNgo" w:date="2012-08-10T08:15:00Z">
              <w:rPr>
                <w:rFonts w:asciiTheme="majorHAnsi" w:eastAsiaTheme="majorEastAsia" w:hAnsiTheme="majorHAnsi" w:cstheme="minorHAnsi"/>
                <w:b/>
                <w:bCs/>
                <w:color w:val="365F91" w:themeColor="accent1" w:themeShade="BF"/>
                <w:sz w:val="24"/>
                <w:szCs w:val="24"/>
              </w:rPr>
            </w:rPrChange>
          </w:rPr>
          <w:delText xml:space="preserve">big </w:delText>
        </w:r>
      </w:del>
      <w:ins w:id="7069" w:author="Truong" w:date="2012-05-17T19:20:00Z">
        <w:r w:rsidRPr="00303364">
          <w:rPr>
            <w:rFonts w:cstheme="minorHAnsi"/>
            <w:sz w:val="24"/>
            <w:szCs w:val="24"/>
            <w:rPrChange w:id="7070" w:author="DuyNgo" w:date="2012-08-10T08:15:00Z">
              <w:rPr>
                <w:rFonts w:asciiTheme="majorHAnsi" w:eastAsiaTheme="majorEastAsia" w:hAnsiTheme="majorHAnsi" w:cstheme="minorHAnsi"/>
                <w:b/>
                <w:bCs/>
                <w:color w:val="365F91" w:themeColor="accent1" w:themeShade="BF"/>
                <w:sz w:val="24"/>
                <w:szCs w:val="24"/>
              </w:rPr>
            </w:rPrChange>
          </w:rPr>
          <w:t xml:space="preserve">medium </w:t>
        </w:r>
      </w:ins>
      <w:r w:rsidRPr="00303364">
        <w:rPr>
          <w:rFonts w:cstheme="minorHAnsi"/>
          <w:sz w:val="24"/>
          <w:szCs w:val="24"/>
          <w:rPrChange w:id="7071" w:author="DuyNgo" w:date="2012-08-10T08:15:00Z">
            <w:rPr>
              <w:rFonts w:asciiTheme="majorHAnsi" w:eastAsiaTheme="majorEastAsia" w:hAnsiTheme="majorHAnsi" w:cstheme="minorHAnsi"/>
              <w:b/>
              <w:bCs/>
              <w:color w:val="365F91" w:themeColor="accent1" w:themeShade="BF"/>
              <w:sz w:val="24"/>
              <w:szCs w:val="24"/>
            </w:rPr>
          </w:rPrChange>
        </w:rPr>
        <w:t xml:space="preserve">projects. Besides, OOPMS can deploy on </w:t>
      </w:r>
      <w:del w:id="7072" w:author="Truong" w:date="2012-05-17T19:20:00Z">
        <w:r w:rsidRPr="00303364" w:rsidDel="00BF71AB">
          <w:rPr>
            <w:rFonts w:cstheme="minorHAnsi"/>
            <w:sz w:val="24"/>
            <w:szCs w:val="24"/>
            <w:rPrChange w:id="7073" w:author="DuyNgo" w:date="2012-08-10T08:15:00Z">
              <w:rPr>
                <w:rFonts w:asciiTheme="majorHAnsi" w:eastAsiaTheme="majorEastAsia" w:hAnsiTheme="majorHAnsi" w:cstheme="minorHAnsi"/>
                <w:b/>
                <w:bCs/>
                <w:color w:val="365F91" w:themeColor="accent1" w:themeShade="BF"/>
                <w:sz w:val="24"/>
                <w:szCs w:val="24"/>
              </w:rPr>
            </w:rPrChange>
          </w:rPr>
          <w:delText>different system as well as several kinds of portals</w:delText>
        </w:r>
      </w:del>
      <w:ins w:id="7074" w:author="Truong" w:date="2012-05-17T19:20:00Z">
        <w:r w:rsidRPr="00303364">
          <w:rPr>
            <w:rFonts w:cstheme="minorHAnsi"/>
            <w:sz w:val="24"/>
            <w:szCs w:val="24"/>
            <w:rPrChange w:id="7075" w:author="DuyNgo" w:date="2012-08-10T08:15:00Z">
              <w:rPr>
                <w:rFonts w:asciiTheme="majorHAnsi" w:eastAsiaTheme="majorEastAsia" w:hAnsiTheme="majorHAnsi" w:cstheme="minorHAnsi"/>
                <w:b/>
                <w:bCs/>
                <w:color w:val="365F91" w:themeColor="accent1" w:themeShade="BF"/>
                <w:sz w:val="24"/>
                <w:szCs w:val="24"/>
              </w:rPr>
            </w:rPrChange>
          </w:rPr>
          <w:t>J2EE portal servers (JSR168, JSR268).</w:t>
        </w:r>
      </w:ins>
      <w:del w:id="7076" w:author="Truong" w:date="2012-05-17T19:21:00Z">
        <w:r w:rsidRPr="00303364" w:rsidDel="00BF71AB">
          <w:rPr>
            <w:rFonts w:cstheme="minorHAnsi"/>
            <w:sz w:val="24"/>
            <w:szCs w:val="24"/>
            <w:rPrChange w:id="7077" w:author="DuyNgo" w:date="2012-08-10T08:15:00Z">
              <w:rPr>
                <w:rFonts w:asciiTheme="majorHAnsi" w:eastAsiaTheme="majorEastAsia" w:hAnsiTheme="majorHAnsi" w:cstheme="minorHAnsi"/>
                <w:b/>
                <w:bCs/>
                <w:color w:val="365F91" w:themeColor="accent1" w:themeShade="BF"/>
                <w:sz w:val="24"/>
                <w:szCs w:val="24"/>
              </w:rPr>
            </w:rPrChange>
          </w:rPr>
          <w:delText xml:space="preserve">. </w:delText>
        </w:r>
      </w:del>
    </w:p>
    <w:p w:rsidR="0033275C" w:rsidRPr="00303364" w:rsidRDefault="0033275C" w:rsidP="0033275C">
      <w:pPr>
        <w:rPr>
          <w:rFonts w:eastAsia="MS Gothic" w:cstheme="minorHAnsi"/>
          <w:b/>
          <w:bCs/>
          <w:color w:val="4F81BD"/>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078" w:name="_Project_Title"/>
      <w:bookmarkStart w:id="7079" w:name="_Toc332351085"/>
      <w:bookmarkEnd w:id="7078"/>
      <w:r w:rsidRPr="00303364">
        <w:rPr>
          <w:rFonts w:asciiTheme="minorHAnsi" w:hAnsiTheme="minorHAnsi" w:cstheme="minorHAnsi"/>
          <w:sz w:val="24"/>
          <w:szCs w:val="24"/>
          <w:rPrChange w:id="7080" w:author="DuyNgo" w:date="2012-08-10T08:15:00Z">
            <w:rPr>
              <w:rFonts w:asciiTheme="minorHAnsi" w:hAnsiTheme="minorHAnsi" w:cstheme="minorHAnsi"/>
              <w:color w:val="365F91" w:themeColor="accent1" w:themeShade="BF"/>
              <w:sz w:val="24"/>
              <w:szCs w:val="24"/>
            </w:rPr>
          </w:rPrChange>
        </w:rPr>
        <w:t>Project Title</w:t>
      </w:r>
      <w:bookmarkEnd w:id="7079"/>
      <w:r w:rsidRPr="00303364">
        <w:rPr>
          <w:rFonts w:asciiTheme="minorHAnsi" w:hAnsiTheme="minorHAnsi" w:cstheme="minorHAnsi"/>
          <w:sz w:val="24"/>
          <w:szCs w:val="24"/>
          <w:rPrChange w:id="7081"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rPr>
          <w:rFonts w:cstheme="minorHAnsi"/>
          <w:sz w:val="24"/>
          <w:szCs w:val="24"/>
        </w:rPr>
      </w:pPr>
      <w:r w:rsidRPr="00303364">
        <w:rPr>
          <w:rFonts w:cstheme="minorHAnsi"/>
          <w:sz w:val="24"/>
          <w:szCs w:val="24"/>
          <w:rPrChange w:id="7082" w:author="DuyNgo" w:date="2012-08-10T08:15:00Z">
            <w:rPr>
              <w:rFonts w:asciiTheme="majorHAnsi" w:eastAsiaTheme="majorEastAsia" w:hAnsiTheme="majorHAnsi" w:cstheme="minorHAnsi"/>
              <w:b/>
              <w:bCs/>
              <w:color w:val="365F91" w:themeColor="accent1" w:themeShade="BF"/>
              <w:sz w:val="24"/>
              <w:szCs w:val="24"/>
            </w:rPr>
          </w:rPrChange>
        </w:rPr>
        <w:t>Project Full name: Online Project Management Suite on Portal Framework</w:t>
      </w:r>
    </w:p>
    <w:p w:rsidR="0033275C" w:rsidRPr="00303364" w:rsidRDefault="0033275C" w:rsidP="0033275C">
      <w:pPr>
        <w:rPr>
          <w:rFonts w:cstheme="minorHAnsi"/>
          <w:sz w:val="24"/>
          <w:szCs w:val="24"/>
        </w:rPr>
      </w:pPr>
      <w:r w:rsidRPr="00303364">
        <w:rPr>
          <w:rFonts w:cstheme="minorHAnsi"/>
          <w:sz w:val="24"/>
          <w:szCs w:val="24"/>
          <w:rPrChange w:id="7083" w:author="DuyNgo" w:date="2012-08-10T08:15:00Z">
            <w:rPr>
              <w:rFonts w:asciiTheme="majorHAnsi" w:eastAsiaTheme="majorEastAsia" w:hAnsiTheme="majorHAnsi" w:cstheme="minorHAnsi"/>
              <w:b/>
              <w:bCs/>
              <w:color w:val="365F91" w:themeColor="accent1" w:themeShade="BF"/>
              <w:sz w:val="24"/>
              <w:szCs w:val="24"/>
            </w:rPr>
          </w:rPrChange>
        </w:rPr>
        <w:t xml:space="preserve">Project code: OOPMS </w:t>
      </w:r>
    </w:p>
    <w:p w:rsidR="0033275C" w:rsidRPr="00303364" w:rsidRDefault="0033275C" w:rsidP="0033275C">
      <w:pPr>
        <w:rPr>
          <w:rFonts w:cstheme="minorHAnsi"/>
          <w:sz w:val="24"/>
          <w:szCs w:val="24"/>
        </w:rPr>
      </w:pPr>
      <w:r w:rsidRPr="00303364">
        <w:rPr>
          <w:rFonts w:cstheme="minorHAnsi"/>
          <w:sz w:val="24"/>
          <w:szCs w:val="24"/>
          <w:rPrChange w:id="7084" w:author="DuyNgo" w:date="2012-08-10T08:15:00Z">
            <w:rPr>
              <w:rFonts w:asciiTheme="majorHAnsi" w:eastAsiaTheme="majorEastAsia" w:hAnsiTheme="majorHAnsi" w:cstheme="minorHAnsi"/>
              <w:b/>
              <w:bCs/>
              <w:color w:val="365F91" w:themeColor="accent1" w:themeShade="BF"/>
              <w:sz w:val="24"/>
              <w:szCs w:val="24"/>
            </w:rPr>
          </w:rPrChange>
        </w:rPr>
        <w:t xml:space="preserve">Software name: OOPMS </w:t>
      </w:r>
    </w:p>
    <w:p w:rsidR="0033275C" w:rsidRPr="00303364" w:rsidRDefault="0033275C" w:rsidP="0033275C">
      <w:pPr>
        <w:rPr>
          <w:rFonts w:cstheme="minorHAnsi"/>
          <w:sz w:val="24"/>
          <w:szCs w:val="24"/>
        </w:rPr>
      </w:pPr>
      <w:r w:rsidRPr="00303364">
        <w:rPr>
          <w:rFonts w:cstheme="minorHAnsi"/>
          <w:sz w:val="24"/>
          <w:szCs w:val="24"/>
          <w:rPrChange w:id="7085" w:author="DuyNgo" w:date="2012-08-10T08:15:00Z">
            <w:rPr>
              <w:rFonts w:asciiTheme="majorHAnsi" w:eastAsiaTheme="majorEastAsia" w:hAnsiTheme="majorHAnsi" w:cstheme="minorHAnsi"/>
              <w:b/>
              <w:bCs/>
              <w:color w:val="365F91" w:themeColor="accent1" w:themeShade="BF"/>
              <w:sz w:val="24"/>
              <w:szCs w:val="24"/>
            </w:rPr>
          </w:rPrChange>
        </w:rPr>
        <w:tab/>
      </w:r>
    </w:p>
    <w:p w:rsidR="0033275C" w:rsidRPr="00303364" w:rsidRDefault="0033275C" w:rsidP="008C3CFA">
      <w:pPr>
        <w:pStyle w:val="Heading2"/>
        <w:numPr>
          <w:ilvl w:val="0"/>
          <w:numId w:val="18"/>
        </w:numPr>
        <w:rPr>
          <w:rFonts w:asciiTheme="minorHAnsi" w:hAnsiTheme="minorHAnsi" w:cstheme="minorHAnsi"/>
          <w:sz w:val="24"/>
          <w:szCs w:val="24"/>
        </w:rPr>
      </w:pPr>
      <w:bookmarkStart w:id="7086" w:name="_Project_start_date/finish"/>
      <w:bookmarkStart w:id="7087" w:name="_Toc313368063"/>
      <w:bookmarkStart w:id="7088" w:name="_Toc313513993"/>
      <w:bookmarkStart w:id="7089" w:name="_Toc313391045"/>
      <w:bookmarkStart w:id="7090" w:name="_Toc332351086"/>
      <w:bookmarkEnd w:id="7086"/>
      <w:r w:rsidRPr="00303364">
        <w:rPr>
          <w:rFonts w:asciiTheme="minorHAnsi" w:hAnsiTheme="minorHAnsi" w:cstheme="minorHAnsi"/>
          <w:sz w:val="24"/>
          <w:szCs w:val="24"/>
          <w:rPrChange w:id="7091" w:author="DuyNgo" w:date="2012-08-10T08:15:00Z">
            <w:rPr>
              <w:rFonts w:asciiTheme="minorHAnsi" w:hAnsiTheme="minorHAnsi" w:cstheme="minorHAnsi"/>
              <w:color w:val="365F91" w:themeColor="accent1" w:themeShade="BF"/>
              <w:sz w:val="24"/>
              <w:szCs w:val="24"/>
            </w:rPr>
          </w:rPrChange>
        </w:rPr>
        <w:t>Project start date/finish date</w:t>
      </w:r>
      <w:bookmarkEnd w:id="7087"/>
      <w:bookmarkEnd w:id="7088"/>
      <w:bookmarkEnd w:id="7089"/>
      <w:bookmarkEnd w:id="7090"/>
    </w:p>
    <w:p w:rsidR="0033275C" w:rsidRPr="00303364" w:rsidRDefault="0033275C" w:rsidP="0033275C">
      <w:pPr>
        <w:rPr>
          <w:rFonts w:cstheme="minorHAnsi"/>
          <w:sz w:val="24"/>
          <w:szCs w:val="24"/>
        </w:rPr>
      </w:pPr>
    </w:p>
    <w:p w:rsidR="0033275C" w:rsidRPr="00303364" w:rsidRDefault="0033275C" w:rsidP="0033275C">
      <w:pPr>
        <w:rPr>
          <w:rFonts w:cstheme="minorHAnsi"/>
          <w:bCs/>
          <w:sz w:val="24"/>
          <w:szCs w:val="24"/>
        </w:rPr>
      </w:pPr>
      <w:r w:rsidRPr="00303364">
        <w:rPr>
          <w:rFonts w:cstheme="minorHAnsi"/>
          <w:bCs/>
          <w:sz w:val="24"/>
          <w:szCs w:val="24"/>
          <w:rPrChange w:id="7092" w:author="DuyNgo" w:date="2012-08-10T08:15:00Z">
            <w:rPr>
              <w:rFonts w:asciiTheme="majorHAnsi" w:eastAsiaTheme="majorEastAsia" w:hAnsiTheme="majorHAnsi" w:cstheme="minorHAnsi"/>
              <w:b/>
              <w:bCs/>
              <w:color w:val="365F91" w:themeColor="accent1" w:themeShade="BF"/>
              <w:sz w:val="24"/>
              <w:szCs w:val="24"/>
            </w:rPr>
          </w:rPrChange>
        </w:rPr>
        <w:t>From May-07-2012 to Aug-18-2012</w:t>
      </w:r>
    </w:p>
    <w:p w:rsidR="0033275C" w:rsidRPr="00303364" w:rsidRDefault="0033275C" w:rsidP="0033275C">
      <w:pPr>
        <w:rPr>
          <w:rFonts w:cstheme="minorHAnsi"/>
          <w:bCs/>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093" w:name="_Team_member_(Role"/>
      <w:bookmarkStart w:id="7094" w:name="_Toc332351087"/>
      <w:bookmarkEnd w:id="7093"/>
      <w:r w:rsidRPr="00303364">
        <w:rPr>
          <w:rFonts w:asciiTheme="minorHAnsi" w:hAnsiTheme="minorHAnsi" w:cstheme="minorHAnsi"/>
          <w:sz w:val="24"/>
          <w:szCs w:val="24"/>
          <w:rPrChange w:id="7095" w:author="DuyNgo" w:date="2012-08-10T08:15:00Z">
            <w:rPr>
              <w:rFonts w:asciiTheme="minorHAnsi" w:hAnsiTheme="minorHAnsi" w:cstheme="minorHAnsi"/>
              <w:color w:val="365F91" w:themeColor="accent1" w:themeShade="BF"/>
              <w:sz w:val="24"/>
              <w:szCs w:val="24"/>
            </w:rPr>
          </w:rPrChange>
        </w:rPr>
        <w:t>Team member (Role and Responsibility)</w:t>
      </w:r>
      <w:bookmarkEnd w:id="7094"/>
      <w:r w:rsidRPr="00303364">
        <w:rPr>
          <w:rFonts w:asciiTheme="minorHAnsi" w:hAnsiTheme="minorHAnsi" w:cstheme="minorHAnsi"/>
          <w:sz w:val="24"/>
          <w:szCs w:val="24"/>
          <w:rPrChange w:id="7096" w:author="DuyNgo" w:date="2012-08-10T08:15:00Z">
            <w:rPr>
              <w:rFonts w:asciiTheme="minorHAnsi" w:hAnsiTheme="minorHAnsi" w:cstheme="minorHAnsi"/>
              <w:color w:val="365F91" w:themeColor="accent1" w:themeShade="BF"/>
              <w:sz w:val="24"/>
              <w:szCs w:val="24"/>
            </w:rPr>
          </w:rPrChange>
        </w:rPr>
        <w:tab/>
      </w:r>
    </w:p>
    <w:p w:rsidR="0033275C" w:rsidRPr="00303364" w:rsidRDefault="0033275C" w:rsidP="0033275C">
      <w:pPr>
        <w:rPr>
          <w:rFonts w:cstheme="minorHAnsi"/>
          <w:sz w:val="24"/>
          <w:szCs w:val="24"/>
        </w:rPr>
      </w:pPr>
    </w:p>
    <w:tbl>
      <w:tblPr>
        <w:tblStyle w:val="TableGrid"/>
        <w:tblW w:w="0" w:type="auto"/>
        <w:tblLook w:val="04A0" w:firstRow="1" w:lastRow="0" w:firstColumn="1" w:lastColumn="0" w:noHBand="0" w:noVBand="1"/>
      </w:tblPr>
      <w:tblGrid>
        <w:gridCol w:w="3168"/>
        <w:gridCol w:w="2789"/>
        <w:gridCol w:w="3047"/>
      </w:tblGrid>
      <w:tr w:rsidR="0033275C" w:rsidRPr="00303364" w:rsidTr="0033275C">
        <w:tc>
          <w:tcPr>
            <w:tcW w:w="3168" w:type="dxa"/>
          </w:tcPr>
          <w:p w:rsidR="0033275C" w:rsidRPr="00303364" w:rsidRDefault="0033275C" w:rsidP="00946F40">
            <w:pPr>
              <w:spacing w:after="200" w:line="276" w:lineRule="auto"/>
              <w:rPr>
                <w:rFonts w:cstheme="minorHAnsi"/>
                <w:sz w:val="24"/>
                <w:szCs w:val="24"/>
              </w:rPr>
            </w:pPr>
            <w:r w:rsidRPr="00303364">
              <w:rPr>
                <w:rFonts w:cstheme="minorHAnsi"/>
                <w:sz w:val="24"/>
                <w:szCs w:val="24"/>
                <w:rPrChange w:id="7097" w:author="DuyNgo" w:date="2012-08-10T08:15:00Z">
                  <w:rPr>
                    <w:rFonts w:asciiTheme="majorHAnsi" w:eastAsiaTheme="majorEastAsia" w:hAnsiTheme="majorHAnsi" w:cstheme="minorHAnsi"/>
                    <w:b/>
                    <w:bCs/>
                    <w:color w:val="365F91" w:themeColor="accent1" w:themeShade="BF"/>
                    <w:sz w:val="24"/>
                    <w:szCs w:val="24"/>
                  </w:rPr>
                </w:rPrChange>
              </w:rPr>
              <w:t>Name</w:t>
            </w:r>
          </w:p>
        </w:tc>
        <w:tc>
          <w:tcPr>
            <w:tcW w:w="2789" w:type="dxa"/>
          </w:tcPr>
          <w:p w:rsidR="0033275C" w:rsidRPr="00303364" w:rsidRDefault="0033275C" w:rsidP="00946F40">
            <w:pPr>
              <w:spacing w:after="200" w:line="276" w:lineRule="auto"/>
              <w:rPr>
                <w:rFonts w:cstheme="minorHAnsi"/>
                <w:sz w:val="24"/>
                <w:szCs w:val="24"/>
              </w:rPr>
            </w:pPr>
            <w:r w:rsidRPr="00303364">
              <w:rPr>
                <w:rFonts w:cstheme="minorHAnsi"/>
                <w:sz w:val="24"/>
                <w:szCs w:val="24"/>
                <w:rPrChange w:id="7098" w:author="DuyNgo" w:date="2012-08-10T08:15:00Z">
                  <w:rPr>
                    <w:rFonts w:asciiTheme="majorHAnsi" w:eastAsiaTheme="majorEastAsia" w:hAnsiTheme="majorHAnsi" w:cstheme="minorHAnsi"/>
                    <w:b/>
                    <w:bCs/>
                    <w:color w:val="365F91" w:themeColor="accent1" w:themeShade="BF"/>
                    <w:sz w:val="24"/>
                    <w:szCs w:val="24"/>
                  </w:rPr>
                </w:rPrChange>
              </w:rPr>
              <w:t>Roles</w:t>
            </w:r>
          </w:p>
        </w:tc>
        <w:tc>
          <w:tcPr>
            <w:tcW w:w="3047" w:type="dxa"/>
          </w:tcPr>
          <w:p w:rsidR="0033275C" w:rsidRPr="00303364" w:rsidRDefault="0033275C" w:rsidP="00946F40">
            <w:pPr>
              <w:spacing w:after="200" w:line="276" w:lineRule="auto"/>
              <w:rPr>
                <w:rFonts w:cstheme="minorHAnsi"/>
                <w:sz w:val="24"/>
                <w:szCs w:val="24"/>
              </w:rPr>
            </w:pPr>
            <w:r w:rsidRPr="00303364">
              <w:rPr>
                <w:rFonts w:cstheme="minorHAnsi"/>
                <w:sz w:val="24"/>
                <w:szCs w:val="24"/>
                <w:rPrChange w:id="7099" w:author="DuyNgo" w:date="2012-08-10T08:15:00Z">
                  <w:rPr>
                    <w:rFonts w:asciiTheme="majorHAnsi" w:eastAsiaTheme="majorEastAsia" w:hAnsiTheme="majorHAnsi" w:cstheme="minorHAnsi"/>
                    <w:b/>
                    <w:bCs/>
                    <w:color w:val="365F91" w:themeColor="accent1" w:themeShade="BF"/>
                    <w:sz w:val="24"/>
                    <w:szCs w:val="24"/>
                  </w:rPr>
                </w:rPrChange>
              </w:rPr>
              <w:t>Responsibilities</w:t>
            </w:r>
          </w:p>
        </w:tc>
      </w:tr>
      <w:tr w:rsidR="0033275C" w:rsidRPr="00303364" w:rsidTr="0033275C">
        <w:tc>
          <w:tcPr>
            <w:tcW w:w="3168" w:type="dxa"/>
          </w:tcPr>
          <w:p w:rsidR="0033275C" w:rsidRPr="00303364" w:rsidRDefault="0033275C" w:rsidP="00946F40">
            <w:pPr>
              <w:spacing w:after="200" w:line="276" w:lineRule="auto"/>
              <w:rPr>
                <w:rFonts w:cstheme="minorHAnsi"/>
                <w:sz w:val="24"/>
                <w:szCs w:val="24"/>
              </w:rPr>
            </w:pPr>
            <w:proofErr w:type="spellStart"/>
            <w:r w:rsidRPr="00303364">
              <w:rPr>
                <w:rFonts w:cstheme="minorHAnsi"/>
                <w:sz w:val="24"/>
                <w:szCs w:val="24"/>
                <w:rPrChange w:id="7100" w:author="DuyNgo" w:date="2012-08-10T08:15:00Z">
                  <w:rPr>
                    <w:rFonts w:asciiTheme="majorHAnsi" w:eastAsiaTheme="majorEastAsia" w:hAnsiTheme="majorHAnsi" w:cstheme="minorHAnsi"/>
                    <w:b/>
                    <w:bCs/>
                    <w:color w:val="365F91" w:themeColor="accent1" w:themeShade="BF"/>
                    <w:sz w:val="24"/>
                    <w:szCs w:val="24"/>
                  </w:rPr>
                </w:rPrChange>
              </w:rPr>
              <w:t>Lê</w:t>
            </w:r>
            <w:proofErr w:type="spellEnd"/>
            <w:r w:rsidRPr="00303364">
              <w:rPr>
                <w:rFonts w:cstheme="minorHAnsi"/>
                <w:sz w:val="24"/>
                <w:szCs w:val="24"/>
                <w:rPrChange w:id="7101"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102" w:author="DuyNgo" w:date="2012-08-10T08:15:00Z">
                  <w:rPr>
                    <w:rFonts w:asciiTheme="majorHAnsi" w:eastAsiaTheme="majorEastAsia" w:hAnsiTheme="majorHAnsi" w:cstheme="minorHAnsi"/>
                    <w:b/>
                    <w:bCs/>
                    <w:color w:val="365F91" w:themeColor="accent1" w:themeShade="BF"/>
                    <w:sz w:val="24"/>
                    <w:szCs w:val="24"/>
                  </w:rPr>
                </w:rPrChange>
              </w:rPr>
              <w:t>Ngọc</w:t>
            </w:r>
            <w:proofErr w:type="spellEnd"/>
            <w:r w:rsidRPr="00303364">
              <w:rPr>
                <w:rFonts w:cstheme="minorHAnsi"/>
                <w:sz w:val="24"/>
                <w:szCs w:val="24"/>
                <w:rPrChange w:id="7103"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104" w:author="DuyNgo" w:date="2012-08-10T08:15:00Z">
                  <w:rPr>
                    <w:rFonts w:asciiTheme="majorHAnsi" w:eastAsiaTheme="majorEastAsia" w:hAnsiTheme="majorHAnsi" w:cstheme="minorHAnsi"/>
                    <w:b/>
                    <w:bCs/>
                    <w:color w:val="365F91" w:themeColor="accent1" w:themeShade="BF"/>
                    <w:sz w:val="24"/>
                    <w:szCs w:val="24"/>
                  </w:rPr>
                </w:rPrChange>
              </w:rPr>
              <w:t>Thạch</w:t>
            </w:r>
            <w:proofErr w:type="spellEnd"/>
          </w:p>
        </w:tc>
        <w:tc>
          <w:tcPr>
            <w:tcW w:w="2789" w:type="dxa"/>
          </w:tcPr>
          <w:p w:rsidR="0033275C" w:rsidRPr="00303364" w:rsidRDefault="0033275C" w:rsidP="00946F40">
            <w:pPr>
              <w:shd w:val="clear" w:color="FFFFCC" w:fill="FFFFFF"/>
              <w:spacing w:before="100" w:beforeAutospacing="1" w:after="100" w:afterAutospacing="1"/>
              <w:rPr>
                <w:rFonts w:cstheme="minorHAnsi"/>
                <w:sz w:val="24"/>
                <w:szCs w:val="24"/>
                <w:rPrChange w:id="7105" w:author="DuyNgo" w:date="2012-08-10T08:15:00Z">
                  <w:rPr>
                    <w:rFonts w:ascii="Tahoma" w:hAnsi="Tahoma" w:cstheme="minorHAnsi"/>
                    <w:color w:val="000000"/>
                    <w:sz w:val="24"/>
                    <w:szCs w:val="24"/>
                  </w:rPr>
                </w:rPrChange>
              </w:rPr>
            </w:pPr>
            <w:r w:rsidRPr="00303364">
              <w:rPr>
                <w:rFonts w:cstheme="minorHAnsi"/>
                <w:sz w:val="24"/>
                <w:szCs w:val="24"/>
                <w:rPrChange w:id="7106" w:author="DuyNgo" w:date="2012-08-10T08:15:00Z">
                  <w:rPr>
                    <w:rFonts w:asciiTheme="majorHAnsi" w:eastAsiaTheme="majorEastAsia" w:hAnsiTheme="majorHAnsi" w:cstheme="minorHAnsi"/>
                    <w:b/>
                    <w:bCs/>
                    <w:color w:val="365F91" w:themeColor="accent1" w:themeShade="BF"/>
                    <w:sz w:val="24"/>
                    <w:szCs w:val="24"/>
                  </w:rPr>
                </w:rPrChange>
              </w:rPr>
              <w:t>Project Manager</w:t>
            </w:r>
          </w:p>
        </w:tc>
        <w:tc>
          <w:tcPr>
            <w:tcW w:w="3047" w:type="dxa"/>
          </w:tcPr>
          <w:p w:rsidR="0033275C" w:rsidRPr="00303364" w:rsidRDefault="0033275C" w:rsidP="00946F40">
            <w:pPr>
              <w:shd w:val="clear" w:color="FFFFCC" w:fill="FFFFFF"/>
              <w:spacing w:before="100" w:beforeAutospacing="1" w:after="100" w:afterAutospacing="1"/>
              <w:rPr>
                <w:rFonts w:cstheme="minorHAnsi"/>
                <w:sz w:val="24"/>
                <w:szCs w:val="24"/>
                <w:rPrChange w:id="7107" w:author="DuyNgo" w:date="2012-08-10T08:15:00Z">
                  <w:rPr>
                    <w:rFonts w:ascii="Tahoma" w:hAnsi="Tahoma" w:cstheme="minorHAnsi"/>
                    <w:color w:val="000000"/>
                    <w:sz w:val="24"/>
                    <w:szCs w:val="24"/>
                  </w:rPr>
                </w:rPrChange>
              </w:rPr>
            </w:pPr>
            <w:r w:rsidRPr="00303364">
              <w:rPr>
                <w:rFonts w:cstheme="minorHAnsi"/>
                <w:sz w:val="24"/>
                <w:szCs w:val="24"/>
                <w:rPrChange w:id="7108" w:author="DuyNgo" w:date="2012-08-10T08:15:00Z">
                  <w:rPr>
                    <w:rFonts w:asciiTheme="majorHAnsi" w:eastAsiaTheme="majorEastAsia" w:hAnsiTheme="majorHAnsi" w:cstheme="minorHAnsi"/>
                    <w:b/>
                    <w:bCs/>
                    <w:color w:val="365F91" w:themeColor="accent1" w:themeShade="BF"/>
                    <w:sz w:val="24"/>
                    <w:szCs w:val="24"/>
                  </w:rPr>
                </w:rPrChange>
              </w:rPr>
              <w:t>Supervisor, Assistant, Director</w:t>
            </w:r>
          </w:p>
        </w:tc>
      </w:tr>
      <w:tr w:rsidR="0033275C" w:rsidRPr="00303364" w:rsidTr="0033275C">
        <w:tc>
          <w:tcPr>
            <w:tcW w:w="3168" w:type="dxa"/>
          </w:tcPr>
          <w:p w:rsidR="0033275C" w:rsidRPr="00303364" w:rsidRDefault="0033275C" w:rsidP="00946F40">
            <w:pPr>
              <w:shd w:val="clear" w:color="FFFFCC" w:fill="FFFFFF"/>
              <w:spacing w:before="100" w:beforeAutospacing="1" w:after="100" w:afterAutospacing="1"/>
              <w:rPr>
                <w:rFonts w:cstheme="minorHAnsi"/>
                <w:sz w:val="24"/>
                <w:szCs w:val="24"/>
                <w:rPrChange w:id="7109" w:author="DuyNgo" w:date="2012-08-10T08:15:00Z">
                  <w:rPr>
                    <w:rFonts w:ascii="Tahoma" w:hAnsi="Tahoma" w:cstheme="minorHAnsi"/>
                    <w:color w:val="000000"/>
                    <w:sz w:val="24"/>
                    <w:szCs w:val="24"/>
                  </w:rPr>
                </w:rPrChange>
              </w:rPr>
            </w:pPr>
            <w:proofErr w:type="spellStart"/>
            <w:r w:rsidRPr="00303364">
              <w:rPr>
                <w:rFonts w:cstheme="minorHAnsi"/>
                <w:sz w:val="24"/>
                <w:szCs w:val="24"/>
                <w:rPrChange w:id="7110" w:author="DuyNgo" w:date="2012-08-10T08:15:00Z">
                  <w:rPr>
                    <w:rFonts w:asciiTheme="majorHAnsi" w:eastAsiaTheme="majorEastAsia" w:hAnsiTheme="majorHAnsi" w:cstheme="minorHAnsi"/>
                    <w:b/>
                    <w:bCs/>
                    <w:color w:val="365F91" w:themeColor="accent1" w:themeShade="BF"/>
                    <w:sz w:val="24"/>
                    <w:szCs w:val="24"/>
                  </w:rPr>
                </w:rPrChange>
              </w:rPr>
              <w:t>Ngô</w:t>
            </w:r>
            <w:proofErr w:type="spellEnd"/>
            <w:r w:rsidRPr="00303364">
              <w:rPr>
                <w:rFonts w:cstheme="minorHAnsi"/>
                <w:sz w:val="24"/>
                <w:szCs w:val="24"/>
                <w:rPrChange w:id="7111"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112" w:author="DuyNgo" w:date="2012-08-10T08:15:00Z">
                  <w:rPr>
                    <w:rFonts w:asciiTheme="majorHAnsi" w:eastAsiaTheme="majorEastAsia" w:hAnsiTheme="majorHAnsi" w:cstheme="minorHAnsi"/>
                    <w:b/>
                    <w:bCs/>
                    <w:color w:val="365F91" w:themeColor="accent1" w:themeShade="BF"/>
                    <w:sz w:val="24"/>
                    <w:szCs w:val="24"/>
                  </w:rPr>
                </w:rPrChange>
              </w:rPr>
              <w:t>Đức</w:t>
            </w:r>
            <w:proofErr w:type="spellEnd"/>
            <w:r w:rsidRPr="00303364">
              <w:rPr>
                <w:rFonts w:cstheme="minorHAnsi"/>
                <w:sz w:val="24"/>
                <w:szCs w:val="24"/>
                <w:rPrChange w:id="7113" w:author="DuyNgo" w:date="2012-08-10T08:15:00Z">
                  <w:rPr>
                    <w:rFonts w:asciiTheme="majorHAnsi" w:eastAsiaTheme="majorEastAsia" w:hAnsiTheme="majorHAnsi" w:cstheme="minorHAnsi"/>
                    <w:b/>
                    <w:bCs/>
                    <w:color w:val="365F91" w:themeColor="accent1" w:themeShade="BF"/>
                    <w:sz w:val="24"/>
                    <w:szCs w:val="24"/>
                  </w:rPr>
                </w:rPrChange>
              </w:rPr>
              <w:t xml:space="preserve"> Duy</w:t>
            </w:r>
          </w:p>
        </w:tc>
        <w:tc>
          <w:tcPr>
            <w:tcW w:w="2789" w:type="dxa"/>
          </w:tcPr>
          <w:p w:rsidR="0033275C" w:rsidRPr="00303364" w:rsidRDefault="0033275C" w:rsidP="00946F40">
            <w:pPr>
              <w:shd w:val="clear" w:color="FFFFCC" w:fill="FFFFFF"/>
              <w:spacing w:before="100" w:beforeAutospacing="1" w:after="100" w:afterAutospacing="1"/>
              <w:rPr>
                <w:rFonts w:cstheme="minorHAnsi"/>
                <w:sz w:val="24"/>
                <w:szCs w:val="24"/>
                <w:rPrChange w:id="7114" w:author="DuyNgo" w:date="2012-08-10T08:15:00Z">
                  <w:rPr>
                    <w:rFonts w:ascii="Tahoma" w:hAnsi="Tahoma" w:cstheme="minorHAnsi"/>
                    <w:color w:val="000000"/>
                    <w:sz w:val="24"/>
                    <w:szCs w:val="24"/>
                  </w:rPr>
                </w:rPrChange>
              </w:rPr>
            </w:pPr>
            <w:r w:rsidRPr="00303364">
              <w:rPr>
                <w:rFonts w:cstheme="minorHAnsi"/>
                <w:sz w:val="24"/>
                <w:szCs w:val="24"/>
                <w:rPrChange w:id="7115" w:author="DuyNgo" w:date="2012-08-10T08:15:00Z">
                  <w:rPr>
                    <w:rFonts w:asciiTheme="majorHAnsi" w:eastAsiaTheme="majorEastAsia" w:hAnsiTheme="majorHAnsi" w:cstheme="minorHAnsi"/>
                    <w:b/>
                    <w:bCs/>
                    <w:color w:val="365F91" w:themeColor="accent1" w:themeShade="BF"/>
                    <w:sz w:val="24"/>
                    <w:szCs w:val="24"/>
                  </w:rPr>
                </w:rPrChange>
              </w:rPr>
              <w:t>Team Leader</w:t>
            </w:r>
          </w:p>
        </w:tc>
        <w:tc>
          <w:tcPr>
            <w:tcW w:w="3047" w:type="dxa"/>
          </w:tcPr>
          <w:p w:rsidR="0033275C" w:rsidRPr="00303364" w:rsidRDefault="0033275C" w:rsidP="00946F40">
            <w:pPr>
              <w:shd w:val="clear" w:color="FFFFCC" w:fill="FFFFFF"/>
              <w:spacing w:before="100" w:beforeAutospacing="1" w:after="100" w:afterAutospacing="1"/>
              <w:rPr>
                <w:rFonts w:cstheme="minorHAnsi"/>
                <w:sz w:val="24"/>
                <w:szCs w:val="24"/>
                <w:rPrChange w:id="7116" w:author="DuyNgo" w:date="2012-08-10T08:15:00Z">
                  <w:rPr>
                    <w:rFonts w:ascii="Tahoma" w:hAnsi="Tahoma" w:cstheme="minorHAnsi"/>
                    <w:color w:val="000000"/>
                    <w:sz w:val="24"/>
                    <w:szCs w:val="24"/>
                  </w:rPr>
                </w:rPrChange>
              </w:rPr>
            </w:pPr>
            <w:r w:rsidRPr="00303364">
              <w:rPr>
                <w:rFonts w:cstheme="minorHAnsi"/>
                <w:sz w:val="24"/>
                <w:szCs w:val="24"/>
                <w:rPrChange w:id="7117" w:author="DuyNgo" w:date="2012-08-10T08:15:00Z">
                  <w:rPr>
                    <w:rFonts w:asciiTheme="majorHAnsi" w:eastAsiaTheme="majorEastAsia" w:hAnsiTheme="majorHAnsi" w:cstheme="minorHAnsi"/>
                    <w:b/>
                    <w:bCs/>
                    <w:color w:val="365F91" w:themeColor="accent1" w:themeShade="BF"/>
                    <w:sz w:val="24"/>
                    <w:szCs w:val="24"/>
                  </w:rPr>
                </w:rPrChange>
              </w:rPr>
              <w:t>Control, Audit, Support, Engineer, Training, Customer Support</w:t>
            </w:r>
          </w:p>
        </w:tc>
      </w:tr>
      <w:tr w:rsidR="0033275C" w:rsidRPr="00303364" w:rsidTr="0033275C">
        <w:tc>
          <w:tcPr>
            <w:tcW w:w="3168" w:type="dxa"/>
          </w:tcPr>
          <w:p w:rsidR="0033275C" w:rsidRPr="00303364" w:rsidRDefault="0033275C" w:rsidP="00946F40">
            <w:pPr>
              <w:shd w:val="clear" w:color="FFFFCC" w:fill="FFFFFF"/>
              <w:spacing w:before="100" w:beforeAutospacing="1" w:after="100" w:afterAutospacing="1"/>
              <w:rPr>
                <w:rFonts w:cstheme="minorHAnsi"/>
                <w:sz w:val="24"/>
                <w:szCs w:val="24"/>
                <w:rPrChange w:id="7118" w:author="DuyNgo" w:date="2012-08-10T08:15:00Z">
                  <w:rPr>
                    <w:rFonts w:ascii="Tahoma" w:hAnsi="Tahoma" w:cstheme="minorHAnsi"/>
                    <w:color w:val="000000"/>
                    <w:sz w:val="24"/>
                    <w:szCs w:val="24"/>
                  </w:rPr>
                </w:rPrChange>
              </w:rPr>
            </w:pPr>
            <w:proofErr w:type="spellStart"/>
            <w:r w:rsidRPr="00303364">
              <w:rPr>
                <w:rFonts w:cstheme="minorHAnsi"/>
                <w:sz w:val="24"/>
                <w:szCs w:val="24"/>
                <w:rPrChange w:id="7119" w:author="DuyNgo" w:date="2012-08-10T08:15:00Z">
                  <w:rPr>
                    <w:rFonts w:asciiTheme="majorHAnsi" w:eastAsiaTheme="majorEastAsia" w:hAnsiTheme="majorHAnsi" w:cstheme="minorHAnsi"/>
                    <w:b/>
                    <w:bCs/>
                    <w:color w:val="365F91" w:themeColor="accent1" w:themeShade="BF"/>
                    <w:sz w:val="24"/>
                    <w:szCs w:val="24"/>
                  </w:rPr>
                </w:rPrChange>
              </w:rPr>
              <w:t>Mạnh</w:t>
            </w:r>
            <w:proofErr w:type="spellEnd"/>
            <w:r w:rsidRPr="00303364">
              <w:rPr>
                <w:rFonts w:cstheme="minorHAnsi"/>
                <w:sz w:val="24"/>
                <w:szCs w:val="24"/>
                <w:rPrChange w:id="7120"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121" w:author="DuyNgo" w:date="2012-08-10T08:15:00Z">
                  <w:rPr>
                    <w:rFonts w:asciiTheme="majorHAnsi" w:eastAsiaTheme="majorEastAsia" w:hAnsiTheme="majorHAnsi" w:cstheme="minorHAnsi"/>
                    <w:b/>
                    <w:bCs/>
                    <w:color w:val="365F91" w:themeColor="accent1" w:themeShade="BF"/>
                    <w:sz w:val="24"/>
                    <w:szCs w:val="24"/>
                  </w:rPr>
                </w:rPrChange>
              </w:rPr>
              <w:t>Hoàng</w:t>
            </w:r>
            <w:proofErr w:type="spellEnd"/>
            <w:r w:rsidRPr="00303364">
              <w:rPr>
                <w:rFonts w:cstheme="minorHAnsi"/>
                <w:sz w:val="24"/>
                <w:szCs w:val="24"/>
                <w:rPrChange w:id="7122"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123" w:author="DuyNgo" w:date="2012-08-10T08:15:00Z">
                  <w:rPr>
                    <w:rFonts w:asciiTheme="majorHAnsi" w:eastAsiaTheme="majorEastAsia" w:hAnsiTheme="majorHAnsi" w:cstheme="minorHAnsi"/>
                    <w:b/>
                    <w:bCs/>
                    <w:color w:val="365F91" w:themeColor="accent1" w:themeShade="BF"/>
                    <w:sz w:val="24"/>
                    <w:szCs w:val="24"/>
                  </w:rPr>
                </w:rPrChange>
              </w:rPr>
              <w:t>Trương</w:t>
            </w:r>
            <w:proofErr w:type="spellEnd"/>
          </w:p>
        </w:tc>
        <w:tc>
          <w:tcPr>
            <w:tcW w:w="2789" w:type="dxa"/>
          </w:tcPr>
          <w:p w:rsidR="0033275C" w:rsidRPr="00303364" w:rsidRDefault="0033275C" w:rsidP="00946F40">
            <w:pPr>
              <w:shd w:val="clear" w:color="FFFFCC" w:fill="FFFFFF"/>
              <w:spacing w:before="100" w:beforeAutospacing="1" w:after="100" w:afterAutospacing="1"/>
              <w:rPr>
                <w:rFonts w:cstheme="minorHAnsi"/>
                <w:sz w:val="24"/>
                <w:szCs w:val="24"/>
                <w:rPrChange w:id="7124" w:author="DuyNgo" w:date="2012-08-10T08:15:00Z">
                  <w:rPr>
                    <w:rFonts w:ascii="Tahoma" w:hAnsi="Tahoma" w:cstheme="minorHAnsi"/>
                    <w:color w:val="000000"/>
                    <w:sz w:val="24"/>
                    <w:szCs w:val="24"/>
                  </w:rPr>
                </w:rPrChange>
              </w:rPr>
            </w:pPr>
            <w:r w:rsidRPr="00303364">
              <w:rPr>
                <w:rFonts w:cstheme="minorHAnsi"/>
                <w:sz w:val="24"/>
                <w:szCs w:val="24"/>
                <w:rPrChange w:id="7125" w:author="DuyNgo" w:date="2012-08-10T08:15:00Z">
                  <w:rPr>
                    <w:rFonts w:asciiTheme="majorHAnsi" w:eastAsiaTheme="majorEastAsia" w:hAnsiTheme="majorHAnsi" w:cstheme="minorHAnsi"/>
                    <w:b/>
                    <w:bCs/>
                    <w:color w:val="365F91" w:themeColor="accent1" w:themeShade="BF"/>
                    <w:sz w:val="24"/>
                    <w:szCs w:val="24"/>
                  </w:rPr>
                </w:rPrChange>
              </w:rPr>
              <w:t>Team Member</w:t>
            </w:r>
          </w:p>
        </w:tc>
        <w:tc>
          <w:tcPr>
            <w:tcW w:w="3047" w:type="dxa"/>
          </w:tcPr>
          <w:p w:rsidR="0033275C" w:rsidRPr="00303364" w:rsidRDefault="0033275C" w:rsidP="00946F40">
            <w:pPr>
              <w:shd w:val="clear" w:color="FFFFCC" w:fill="FFFFFF"/>
              <w:spacing w:before="100" w:beforeAutospacing="1" w:after="100" w:afterAutospacing="1"/>
              <w:rPr>
                <w:rFonts w:cstheme="minorHAnsi"/>
                <w:sz w:val="24"/>
                <w:szCs w:val="24"/>
                <w:rPrChange w:id="7126" w:author="DuyNgo" w:date="2012-08-10T08:15:00Z">
                  <w:rPr>
                    <w:rFonts w:ascii="Tahoma" w:hAnsi="Tahoma" w:cstheme="minorHAnsi"/>
                    <w:color w:val="000000"/>
                    <w:sz w:val="24"/>
                    <w:szCs w:val="24"/>
                  </w:rPr>
                </w:rPrChange>
              </w:rPr>
            </w:pPr>
            <w:r w:rsidRPr="00303364">
              <w:rPr>
                <w:rFonts w:cstheme="minorHAnsi"/>
                <w:sz w:val="24"/>
                <w:szCs w:val="24"/>
                <w:rPrChange w:id="7127" w:author="DuyNgo" w:date="2012-08-10T08:15:00Z">
                  <w:rPr>
                    <w:rFonts w:asciiTheme="majorHAnsi" w:eastAsiaTheme="majorEastAsia" w:hAnsiTheme="majorHAnsi" w:cstheme="minorHAnsi"/>
                    <w:b/>
                    <w:bCs/>
                    <w:color w:val="365F91" w:themeColor="accent1" w:themeShade="BF"/>
                    <w:sz w:val="24"/>
                    <w:szCs w:val="24"/>
                  </w:rPr>
                </w:rPrChange>
              </w:rPr>
              <w:t>Engineer, Training, Customer Support</w:t>
            </w:r>
          </w:p>
        </w:tc>
      </w:tr>
      <w:tr w:rsidR="0033275C" w:rsidRPr="00303364" w:rsidTr="0033275C">
        <w:tc>
          <w:tcPr>
            <w:tcW w:w="3168" w:type="dxa"/>
          </w:tcPr>
          <w:p w:rsidR="0033275C" w:rsidRPr="00303364" w:rsidRDefault="0033275C" w:rsidP="00946F40">
            <w:pPr>
              <w:shd w:val="clear" w:color="FFFFCC" w:fill="FFFFFF"/>
              <w:spacing w:before="100" w:beforeAutospacing="1" w:after="100" w:afterAutospacing="1"/>
              <w:rPr>
                <w:rFonts w:cstheme="minorHAnsi"/>
                <w:sz w:val="24"/>
                <w:szCs w:val="24"/>
                <w:rPrChange w:id="7128" w:author="DuyNgo" w:date="2012-08-10T08:15:00Z">
                  <w:rPr>
                    <w:rFonts w:ascii="Tahoma" w:hAnsi="Tahoma" w:cstheme="minorHAnsi"/>
                    <w:color w:val="000000"/>
                    <w:sz w:val="24"/>
                    <w:szCs w:val="24"/>
                  </w:rPr>
                </w:rPrChange>
              </w:rPr>
            </w:pPr>
            <w:proofErr w:type="spellStart"/>
            <w:r w:rsidRPr="00303364">
              <w:rPr>
                <w:rFonts w:cstheme="minorHAnsi"/>
                <w:sz w:val="24"/>
                <w:szCs w:val="24"/>
                <w:rPrChange w:id="7129" w:author="DuyNgo" w:date="2012-08-10T08:15:00Z">
                  <w:rPr>
                    <w:rFonts w:asciiTheme="majorHAnsi" w:eastAsiaTheme="majorEastAsia" w:hAnsiTheme="majorHAnsi" w:cstheme="minorHAnsi"/>
                    <w:b/>
                    <w:bCs/>
                    <w:color w:val="365F91" w:themeColor="accent1" w:themeShade="BF"/>
                    <w:sz w:val="24"/>
                    <w:szCs w:val="24"/>
                  </w:rPr>
                </w:rPrChange>
              </w:rPr>
              <w:t>Phạm</w:t>
            </w:r>
            <w:proofErr w:type="spellEnd"/>
            <w:r w:rsidRPr="00303364">
              <w:rPr>
                <w:rFonts w:cstheme="minorHAnsi"/>
                <w:sz w:val="24"/>
                <w:szCs w:val="24"/>
                <w:rPrChange w:id="7130"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131" w:author="DuyNgo" w:date="2012-08-10T08:15:00Z">
                  <w:rPr>
                    <w:rFonts w:asciiTheme="majorHAnsi" w:eastAsiaTheme="majorEastAsia" w:hAnsiTheme="majorHAnsi" w:cstheme="minorHAnsi"/>
                    <w:b/>
                    <w:bCs/>
                    <w:color w:val="365F91" w:themeColor="accent1" w:themeShade="BF"/>
                    <w:sz w:val="24"/>
                    <w:szCs w:val="24"/>
                  </w:rPr>
                </w:rPrChange>
              </w:rPr>
              <w:t>Nguyễn</w:t>
            </w:r>
            <w:proofErr w:type="spellEnd"/>
            <w:r w:rsidRPr="00303364">
              <w:rPr>
                <w:rFonts w:cstheme="minorHAnsi"/>
                <w:sz w:val="24"/>
                <w:szCs w:val="24"/>
                <w:rPrChange w:id="7132"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133" w:author="DuyNgo" w:date="2012-08-10T08:15:00Z">
                  <w:rPr>
                    <w:rFonts w:asciiTheme="majorHAnsi" w:eastAsiaTheme="majorEastAsia" w:hAnsiTheme="majorHAnsi" w:cstheme="minorHAnsi"/>
                    <w:b/>
                    <w:bCs/>
                    <w:color w:val="365F91" w:themeColor="accent1" w:themeShade="BF"/>
                    <w:sz w:val="24"/>
                    <w:szCs w:val="24"/>
                  </w:rPr>
                </w:rPrChange>
              </w:rPr>
              <w:t>Trường</w:t>
            </w:r>
            <w:proofErr w:type="spellEnd"/>
            <w:r w:rsidRPr="00303364">
              <w:rPr>
                <w:rFonts w:cstheme="minorHAnsi"/>
                <w:sz w:val="24"/>
                <w:szCs w:val="24"/>
                <w:rPrChange w:id="7134"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135" w:author="DuyNgo" w:date="2012-08-10T08:15:00Z">
                  <w:rPr>
                    <w:rFonts w:asciiTheme="majorHAnsi" w:eastAsiaTheme="majorEastAsia" w:hAnsiTheme="majorHAnsi" w:cstheme="minorHAnsi"/>
                    <w:b/>
                    <w:bCs/>
                    <w:color w:val="365F91" w:themeColor="accent1" w:themeShade="BF"/>
                    <w:sz w:val="24"/>
                    <w:szCs w:val="24"/>
                  </w:rPr>
                </w:rPrChange>
              </w:rPr>
              <w:t>Giang</w:t>
            </w:r>
            <w:proofErr w:type="spellEnd"/>
          </w:p>
        </w:tc>
        <w:tc>
          <w:tcPr>
            <w:tcW w:w="2789" w:type="dxa"/>
          </w:tcPr>
          <w:p w:rsidR="0033275C" w:rsidRPr="00303364" w:rsidRDefault="0033275C" w:rsidP="00946F40">
            <w:pPr>
              <w:shd w:val="clear" w:color="FFFFCC" w:fill="FFFFFF"/>
              <w:spacing w:before="100" w:beforeAutospacing="1" w:after="100" w:afterAutospacing="1"/>
              <w:rPr>
                <w:rFonts w:cstheme="minorHAnsi"/>
                <w:sz w:val="24"/>
                <w:szCs w:val="24"/>
                <w:rPrChange w:id="7136" w:author="DuyNgo" w:date="2012-08-10T08:15:00Z">
                  <w:rPr>
                    <w:rFonts w:ascii="Tahoma" w:hAnsi="Tahoma" w:cstheme="minorHAnsi"/>
                    <w:color w:val="000000"/>
                    <w:sz w:val="24"/>
                    <w:szCs w:val="24"/>
                  </w:rPr>
                </w:rPrChange>
              </w:rPr>
            </w:pPr>
            <w:r w:rsidRPr="00303364">
              <w:rPr>
                <w:rFonts w:cstheme="minorHAnsi"/>
                <w:sz w:val="24"/>
                <w:szCs w:val="24"/>
                <w:rPrChange w:id="7137" w:author="DuyNgo" w:date="2012-08-10T08:15:00Z">
                  <w:rPr>
                    <w:rFonts w:asciiTheme="majorHAnsi" w:eastAsiaTheme="majorEastAsia" w:hAnsiTheme="majorHAnsi" w:cstheme="minorHAnsi"/>
                    <w:b/>
                    <w:bCs/>
                    <w:color w:val="365F91" w:themeColor="accent1" w:themeShade="BF"/>
                    <w:sz w:val="24"/>
                    <w:szCs w:val="24"/>
                  </w:rPr>
                </w:rPrChange>
              </w:rPr>
              <w:t>Team Member</w:t>
            </w:r>
          </w:p>
        </w:tc>
        <w:tc>
          <w:tcPr>
            <w:tcW w:w="3047" w:type="dxa"/>
          </w:tcPr>
          <w:p w:rsidR="0033275C" w:rsidRPr="00303364" w:rsidRDefault="0033275C" w:rsidP="00946F40">
            <w:pPr>
              <w:shd w:val="clear" w:color="FFFFCC" w:fill="FFFFFF"/>
              <w:spacing w:before="100" w:beforeAutospacing="1" w:after="100" w:afterAutospacing="1"/>
              <w:rPr>
                <w:rFonts w:cstheme="minorHAnsi"/>
                <w:sz w:val="24"/>
                <w:szCs w:val="24"/>
                <w:rPrChange w:id="7138" w:author="DuyNgo" w:date="2012-08-10T08:15:00Z">
                  <w:rPr>
                    <w:rFonts w:ascii="Tahoma" w:hAnsi="Tahoma" w:cstheme="minorHAnsi"/>
                    <w:color w:val="000000"/>
                    <w:sz w:val="24"/>
                    <w:szCs w:val="24"/>
                  </w:rPr>
                </w:rPrChange>
              </w:rPr>
            </w:pPr>
            <w:r w:rsidRPr="00303364">
              <w:rPr>
                <w:rFonts w:cstheme="minorHAnsi"/>
                <w:sz w:val="24"/>
                <w:szCs w:val="24"/>
                <w:rPrChange w:id="7139" w:author="DuyNgo" w:date="2012-08-10T08:15:00Z">
                  <w:rPr>
                    <w:rFonts w:asciiTheme="majorHAnsi" w:eastAsiaTheme="majorEastAsia" w:hAnsiTheme="majorHAnsi" w:cstheme="minorHAnsi"/>
                    <w:b/>
                    <w:bCs/>
                    <w:color w:val="365F91" w:themeColor="accent1" w:themeShade="BF"/>
                    <w:sz w:val="24"/>
                    <w:szCs w:val="24"/>
                  </w:rPr>
                </w:rPrChange>
              </w:rPr>
              <w:t>Engineer, Training, Customer Support</w:t>
            </w:r>
          </w:p>
        </w:tc>
      </w:tr>
      <w:tr w:rsidR="0033275C" w:rsidRPr="00303364" w:rsidTr="0033275C">
        <w:tc>
          <w:tcPr>
            <w:tcW w:w="3168" w:type="dxa"/>
          </w:tcPr>
          <w:p w:rsidR="0033275C" w:rsidRPr="00303364" w:rsidRDefault="0033275C" w:rsidP="00946F40">
            <w:pPr>
              <w:shd w:val="clear" w:color="FFFFCC" w:fill="FFFFFF"/>
              <w:spacing w:before="100" w:beforeAutospacing="1" w:after="100" w:afterAutospacing="1"/>
              <w:rPr>
                <w:rFonts w:cstheme="minorHAnsi"/>
                <w:sz w:val="24"/>
                <w:szCs w:val="24"/>
                <w:rPrChange w:id="7140" w:author="DuyNgo" w:date="2012-08-10T08:15:00Z">
                  <w:rPr>
                    <w:rFonts w:ascii="Tahoma" w:hAnsi="Tahoma" w:cstheme="minorHAnsi"/>
                    <w:color w:val="000000"/>
                    <w:sz w:val="24"/>
                    <w:szCs w:val="24"/>
                  </w:rPr>
                </w:rPrChange>
              </w:rPr>
            </w:pPr>
            <w:proofErr w:type="spellStart"/>
            <w:r w:rsidRPr="00303364">
              <w:rPr>
                <w:rFonts w:cstheme="minorHAnsi"/>
                <w:sz w:val="24"/>
                <w:szCs w:val="24"/>
                <w:rPrChange w:id="7141" w:author="DuyNgo" w:date="2012-08-10T08:15:00Z">
                  <w:rPr>
                    <w:rFonts w:asciiTheme="majorHAnsi" w:eastAsiaTheme="majorEastAsia" w:hAnsiTheme="majorHAnsi" w:cstheme="minorHAnsi"/>
                    <w:b/>
                    <w:bCs/>
                    <w:color w:val="365F91" w:themeColor="accent1" w:themeShade="BF"/>
                    <w:sz w:val="24"/>
                    <w:szCs w:val="24"/>
                  </w:rPr>
                </w:rPrChange>
              </w:rPr>
              <w:t>Tô</w:t>
            </w:r>
            <w:proofErr w:type="spellEnd"/>
            <w:r w:rsidRPr="00303364">
              <w:rPr>
                <w:rFonts w:cstheme="minorHAnsi"/>
                <w:sz w:val="24"/>
                <w:szCs w:val="24"/>
                <w:rPrChange w:id="7142"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143" w:author="DuyNgo" w:date="2012-08-10T08:15:00Z">
                  <w:rPr>
                    <w:rFonts w:asciiTheme="majorHAnsi" w:eastAsiaTheme="majorEastAsia" w:hAnsiTheme="majorHAnsi" w:cstheme="minorHAnsi"/>
                    <w:b/>
                    <w:bCs/>
                    <w:color w:val="365F91" w:themeColor="accent1" w:themeShade="BF"/>
                    <w:sz w:val="24"/>
                    <w:szCs w:val="24"/>
                  </w:rPr>
                </w:rPrChange>
              </w:rPr>
              <w:t>Công</w:t>
            </w:r>
            <w:proofErr w:type="spellEnd"/>
            <w:r w:rsidRPr="00303364">
              <w:rPr>
                <w:rFonts w:cstheme="minorHAnsi"/>
                <w:sz w:val="24"/>
                <w:szCs w:val="24"/>
                <w:rPrChange w:id="7144" w:author="DuyNgo" w:date="2012-08-10T08:15:00Z">
                  <w:rPr>
                    <w:rFonts w:asciiTheme="majorHAnsi" w:eastAsiaTheme="majorEastAsia" w:hAnsiTheme="majorHAnsi" w:cstheme="minorHAnsi"/>
                    <w:b/>
                    <w:bCs/>
                    <w:color w:val="365F91" w:themeColor="accent1" w:themeShade="BF"/>
                    <w:sz w:val="24"/>
                    <w:szCs w:val="24"/>
                  </w:rPr>
                </w:rPrChange>
              </w:rPr>
              <w:t xml:space="preserve">  Thanh  </w:t>
            </w:r>
            <w:proofErr w:type="spellStart"/>
            <w:r w:rsidRPr="00303364">
              <w:rPr>
                <w:rFonts w:cstheme="minorHAnsi"/>
                <w:sz w:val="24"/>
                <w:szCs w:val="24"/>
                <w:rPrChange w:id="7145" w:author="DuyNgo" w:date="2012-08-10T08:15:00Z">
                  <w:rPr>
                    <w:rFonts w:asciiTheme="majorHAnsi" w:eastAsiaTheme="majorEastAsia" w:hAnsiTheme="majorHAnsi" w:cstheme="minorHAnsi"/>
                    <w:b/>
                    <w:bCs/>
                    <w:color w:val="365F91" w:themeColor="accent1" w:themeShade="BF"/>
                    <w:sz w:val="24"/>
                    <w:szCs w:val="24"/>
                  </w:rPr>
                </w:rPrChange>
              </w:rPr>
              <w:t>Hải</w:t>
            </w:r>
            <w:proofErr w:type="spellEnd"/>
          </w:p>
        </w:tc>
        <w:tc>
          <w:tcPr>
            <w:tcW w:w="2789" w:type="dxa"/>
          </w:tcPr>
          <w:p w:rsidR="0033275C" w:rsidRPr="00303364" w:rsidRDefault="0033275C" w:rsidP="00946F40">
            <w:pPr>
              <w:shd w:val="clear" w:color="FFFFCC" w:fill="FFFFFF"/>
              <w:spacing w:before="100" w:beforeAutospacing="1" w:after="100" w:afterAutospacing="1"/>
              <w:rPr>
                <w:rFonts w:cstheme="minorHAnsi"/>
                <w:sz w:val="24"/>
                <w:szCs w:val="24"/>
                <w:rPrChange w:id="7146" w:author="DuyNgo" w:date="2012-08-10T08:15:00Z">
                  <w:rPr>
                    <w:rFonts w:ascii="Tahoma" w:hAnsi="Tahoma" w:cstheme="minorHAnsi"/>
                    <w:color w:val="000000"/>
                    <w:sz w:val="24"/>
                    <w:szCs w:val="24"/>
                  </w:rPr>
                </w:rPrChange>
              </w:rPr>
            </w:pPr>
            <w:r w:rsidRPr="00303364">
              <w:rPr>
                <w:rFonts w:cstheme="minorHAnsi"/>
                <w:sz w:val="24"/>
                <w:szCs w:val="24"/>
                <w:rPrChange w:id="7147" w:author="DuyNgo" w:date="2012-08-10T08:15:00Z">
                  <w:rPr>
                    <w:rFonts w:asciiTheme="majorHAnsi" w:eastAsiaTheme="majorEastAsia" w:hAnsiTheme="majorHAnsi" w:cstheme="minorHAnsi"/>
                    <w:b/>
                    <w:bCs/>
                    <w:color w:val="365F91" w:themeColor="accent1" w:themeShade="BF"/>
                    <w:sz w:val="24"/>
                    <w:szCs w:val="24"/>
                  </w:rPr>
                </w:rPrChange>
              </w:rPr>
              <w:t>Team Member</w:t>
            </w:r>
          </w:p>
        </w:tc>
        <w:tc>
          <w:tcPr>
            <w:tcW w:w="3047" w:type="dxa"/>
          </w:tcPr>
          <w:p w:rsidR="0033275C" w:rsidRPr="00303364" w:rsidRDefault="0033275C" w:rsidP="00946F40">
            <w:pPr>
              <w:shd w:val="clear" w:color="FFFFCC" w:fill="FFFFFF"/>
              <w:spacing w:before="100" w:beforeAutospacing="1" w:after="100" w:afterAutospacing="1"/>
              <w:rPr>
                <w:rFonts w:cstheme="minorHAnsi"/>
                <w:sz w:val="24"/>
                <w:szCs w:val="24"/>
                <w:rPrChange w:id="7148" w:author="DuyNgo" w:date="2012-08-10T08:15:00Z">
                  <w:rPr>
                    <w:rFonts w:ascii="Tahoma" w:hAnsi="Tahoma" w:cstheme="minorHAnsi"/>
                    <w:color w:val="000000"/>
                    <w:sz w:val="24"/>
                    <w:szCs w:val="24"/>
                  </w:rPr>
                </w:rPrChange>
              </w:rPr>
            </w:pPr>
            <w:r w:rsidRPr="00303364">
              <w:rPr>
                <w:rFonts w:cstheme="minorHAnsi"/>
                <w:sz w:val="24"/>
                <w:szCs w:val="24"/>
                <w:rPrChange w:id="7149" w:author="DuyNgo" w:date="2012-08-10T08:15:00Z">
                  <w:rPr>
                    <w:rFonts w:asciiTheme="majorHAnsi" w:eastAsiaTheme="majorEastAsia" w:hAnsiTheme="majorHAnsi" w:cstheme="minorHAnsi"/>
                    <w:b/>
                    <w:bCs/>
                    <w:color w:val="365F91" w:themeColor="accent1" w:themeShade="BF"/>
                    <w:sz w:val="24"/>
                    <w:szCs w:val="24"/>
                  </w:rPr>
                </w:rPrChange>
              </w:rPr>
              <w:t>Engineer, Training, Customer Support</w:t>
            </w:r>
          </w:p>
        </w:tc>
      </w:tr>
    </w:tbl>
    <w:p w:rsidR="0033275C" w:rsidRPr="00303364" w:rsidRDefault="0033275C" w:rsidP="0033275C">
      <w:pPr>
        <w:rPr>
          <w:rFonts w:eastAsia="MS Gothic" w:cstheme="minorHAnsi"/>
          <w:b/>
          <w:bCs/>
          <w:color w:val="4F81BD"/>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150" w:name="_Current_System_(Limit)"/>
      <w:bookmarkStart w:id="7151" w:name="_Toc332351088"/>
      <w:bookmarkEnd w:id="7150"/>
      <w:r w:rsidRPr="00303364">
        <w:rPr>
          <w:rFonts w:asciiTheme="minorHAnsi" w:hAnsiTheme="minorHAnsi" w:cstheme="minorHAnsi"/>
          <w:sz w:val="24"/>
          <w:szCs w:val="24"/>
          <w:rPrChange w:id="7152" w:author="DuyNgo" w:date="2012-08-10T08:15:00Z">
            <w:rPr>
              <w:rFonts w:asciiTheme="minorHAnsi" w:hAnsiTheme="minorHAnsi" w:cstheme="minorHAnsi"/>
              <w:color w:val="365F91" w:themeColor="accent1" w:themeShade="BF"/>
              <w:sz w:val="24"/>
              <w:szCs w:val="24"/>
            </w:rPr>
          </w:rPrChange>
        </w:rPr>
        <w:t>Current System (Limit)</w:t>
      </w:r>
      <w:bookmarkEnd w:id="7151"/>
      <w:r w:rsidRPr="00303364">
        <w:rPr>
          <w:rFonts w:asciiTheme="minorHAnsi" w:hAnsiTheme="minorHAnsi" w:cstheme="minorHAnsi"/>
          <w:sz w:val="24"/>
          <w:szCs w:val="24"/>
          <w:rPrChange w:id="7153"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rPr>
          <w:rFonts w:cstheme="minorHAnsi"/>
          <w:sz w:val="24"/>
          <w:szCs w:val="24"/>
        </w:rPr>
      </w:pPr>
      <w:bookmarkStart w:id="7154" w:name="_Toc313368069"/>
      <w:bookmarkStart w:id="7155" w:name="_Toc313513999"/>
      <w:bookmarkStart w:id="7156" w:name="_Toc313391051"/>
      <w:r w:rsidRPr="00303364">
        <w:rPr>
          <w:rFonts w:cstheme="minorHAnsi"/>
          <w:sz w:val="24"/>
          <w:szCs w:val="24"/>
          <w:rPrChange w:id="7157" w:author="DuyNgo" w:date="2012-08-10T08:15:00Z">
            <w:rPr>
              <w:rFonts w:asciiTheme="majorHAnsi" w:eastAsiaTheme="majorEastAsia" w:hAnsiTheme="majorHAnsi" w:cstheme="minorHAnsi"/>
              <w:b/>
              <w:bCs/>
              <w:color w:val="365F91" w:themeColor="accent1" w:themeShade="BF"/>
              <w:sz w:val="24"/>
              <w:szCs w:val="24"/>
            </w:rPr>
          </w:rPrChange>
        </w:rPr>
        <w:t xml:space="preserve">Many current systems provide project management services. Still, </w:t>
      </w:r>
      <w:del w:id="7158" w:author="Truong" w:date="2012-05-17T18:50:00Z">
        <w:r w:rsidRPr="00303364" w:rsidDel="00BB308A">
          <w:rPr>
            <w:rFonts w:cstheme="minorHAnsi"/>
            <w:sz w:val="24"/>
            <w:szCs w:val="24"/>
            <w:rPrChange w:id="7159" w:author="DuyNgo" w:date="2012-08-10T08:15:00Z">
              <w:rPr>
                <w:rFonts w:asciiTheme="majorHAnsi" w:eastAsiaTheme="majorEastAsia" w:hAnsiTheme="majorHAnsi" w:cstheme="minorHAnsi"/>
                <w:b/>
                <w:bCs/>
                <w:color w:val="365F91" w:themeColor="accent1" w:themeShade="BF"/>
                <w:sz w:val="24"/>
                <w:szCs w:val="24"/>
              </w:rPr>
            </w:rPrChange>
          </w:rPr>
          <w:delText xml:space="preserve">professionals </w:delText>
        </w:r>
      </w:del>
      <w:ins w:id="7160" w:author="Truong" w:date="2012-05-17T18:50:00Z">
        <w:r w:rsidRPr="00303364">
          <w:rPr>
            <w:rFonts w:cstheme="minorHAnsi"/>
            <w:sz w:val="24"/>
            <w:szCs w:val="24"/>
            <w:rPrChange w:id="7161" w:author="DuyNgo" w:date="2012-08-10T08:15:00Z">
              <w:rPr>
                <w:rFonts w:asciiTheme="majorHAnsi" w:eastAsiaTheme="majorEastAsia" w:hAnsiTheme="majorHAnsi" w:cstheme="minorHAnsi"/>
                <w:b/>
                <w:bCs/>
                <w:color w:val="365F91" w:themeColor="accent1" w:themeShade="BF"/>
                <w:sz w:val="24"/>
                <w:szCs w:val="24"/>
              </w:rPr>
            </w:rPrChange>
          </w:rPr>
          <w:t xml:space="preserve"> project managers </w:t>
        </w:r>
      </w:ins>
      <w:r w:rsidRPr="00303364">
        <w:rPr>
          <w:rFonts w:cstheme="minorHAnsi"/>
          <w:sz w:val="24"/>
          <w:szCs w:val="24"/>
          <w:rPrChange w:id="7162" w:author="DuyNgo" w:date="2012-08-10T08:15:00Z">
            <w:rPr>
              <w:rFonts w:asciiTheme="majorHAnsi" w:eastAsiaTheme="majorEastAsia" w:hAnsiTheme="majorHAnsi" w:cstheme="minorHAnsi"/>
              <w:b/>
              <w:bCs/>
              <w:color w:val="365F91" w:themeColor="accent1" w:themeShade="BF"/>
              <w:sz w:val="24"/>
              <w:szCs w:val="24"/>
            </w:rPr>
          </w:rPrChange>
        </w:rPr>
        <w:t xml:space="preserve">find it extremely problematic to apply </w:t>
      </w:r>
      <w:ins w:id="7163" w:author="Truong" w:date="2012-05-17T18:50:00Z">
        <w:r w:rsidRPr="00303364">
          <w:rPr>
            <w:rFonts w:cstheme="minorHAnsi"/>
            <w:sz w:val="24"/>
            <w:szCs w:val="24"/>
            <w:rPrChange w:id="7164" w:author="DuyNgo" w:date="2012-08-10T08:15:00Z">
              <w:rPr>
                <w:rFonts w:asciiTheme="majorHAnsi" w:eastAsiaTheme="majorEastAsia" w:hAnsiTheme="majorHAnsi" w:cstheme="minorHAnsi"/>
                <w:b/>
                <w:bCs/>
                <w:color w:val="365F91" w:themeColor="accent1" w:themeShade="BF"/>
                <w:sz w:val="24"/>
                <w:szCs w:val="24"/>
              </w:rPr>
            </w:rPrChange>
          </w:rPr>
          <w:t>those systems</w:t>
        </w:r>
      </w:ins>
      <w:del w:id="7165" w:author="Truong" w:date="2012-05-17T18:50:00Z">
        <w:r w:rsidRPr="00303364" w:rsidDel="00BB308A">
          <w:rPr>
            <w:rFonts w:cstheme="minorHAnsi"/>
            <w:sz w:val="24"/>
            <w:szCs w:val="24"/>
            <w:rPrChange w:id="7166" w:author="DuyNgo" w:date="2012-08-10T08:15:00Z">
              <w:rPr>
                <w:rFonts w:asciiTheme="majorHAnsi" w:eastAsiaTheme="majorEastAsia" w:hAnsiTheme="majorHAnsi" w:cstheme="minorHAnsi"/>
                <w:b/>
                <w:bCs/>
                <w:color w:val="365F91" w:themeColor="accent1" w:themeShade="BF"/>
                <w:sz w:val="24"/>
                <w:szCs w:val="24"/>
              </w:rPr>
            </w:rPrChange>
          </w:rPr>
          <w:delText>it</w:delText>
        </w:r>
      </w:del>
      <w:r w:rsidRPr="00303364">
        <w:rPr>
          <w:rFonts w:cstheme="minorHAnsi"/>
          <w:sz w:val="24"/>
          <w:szCs w:val="24"/>
          <w:rPrChange w:id="7167" w:author="DuyNgo" w:date="2012-08-10T08:15:00Z">
            <w:rPr>
              <w:rFonts w:asciiTheme="majorHAnsi" w:eastAsiaTheme="majorEastAsia" w:hAnsiTheme="majorHAnsi" w:cstheme="minorHAnsi"/>
              <w:b/>
              <w:bCs/>
              <w:color w:val="365F91" w:themeColor="accent1" w:themeShade="BF"/>
              <w:sz w:val="24"/>
              <w:szCs w:val="24"/>
            </w:rPr>
          </w:rPrChange>
        </w:rPr>
        <w:t xml:space="preserve"> into their real projects. There are numerous reasons making these systems very difficult to use efficiently:</w:t>
      </w:r>
    </w:p>
    <w:p w:rsidR="0033275C" w:rsidRPr="00303364" w:rsidRDefault="0033275C" w:rsidP="008C3CFA">
      <w:pPr>
        <w:pStyle w:val="ListParagraph"/>
        <w:numPr>
          <w:ilvl w:val="0"/>
          <w:numId w:val="19"/>
        </w:numPr>
        <w:rPr>
          <w:rFonts w:cstheme="minorHAnsi"/>
          <w:sz w:val="24"/>
          <w:szCs w:val="24"/>
        </w:rPr>
      </w:pPr>
      <w:r w:rsidRPr="00303364">
        <w:rPr>
          <w:rFonts w:cstheme="minorHAnsi"/>
          <w:sz w:val="24"/>
          <w:szCs w:val="24"/>
          <w:rPrChange w:id="7168" w:author="DuyNgo" w:date="2012-08-10T08:15:00Z">
            <w:rPr>
              <w:rFonts w:asciiTheme="majorHAnsi" w:eastAsiaTheme="majorEastAsia" w:hAnsiTheme="majorHAnsi" w:cstheme="minorHAnsi"/>
              <w:b/>
              <w:bCs/>
              <w:color w:val="365F91" w:themeColor="accent1" w:themeShade="BF"/>
              <w:sz w:val="24"/>
              <w:szCs w:val="24"/>
            </w:rPr>
          </w:rPrChange>
        </w:rPr>
        <w:t>Unfriendly Interface</w:t>
      </w:r>
    </w:p>
    <w:p w:rsidR="0033275C" w:rsidRPr="00303364" w:rsidRDefault="0033275C" w:rsidP="008C3CFA">
      <w:pPr>
        <w:pStyle w:val="ListParagraph"/>
        <w:numPr>
          <w:ilvl w:val="0"/>
          <w:numId w:val="19"/>
        </w:numPr>
        <w:rPr>
          <w:rFonts w:cstheme="minorHAnsi"/>
          <w:sz w:val="24"/>
          <w:szCs w:val="24"/>
        </w:rPr>
      </w:pPr>
      <w:r w:rsidRPr="00303364">
        <w:rPr>
          <w:rFonts w:cstheme="minorHAnsi"/>
          <w:sz w:val="24"/>
          <w:szCs w:val="24"/>
          <w:rPrChange w:id="7169" w:author="DuyNgo" w:date="2012-08-10T08:15:00Z">
            <w:rPr>
              <w:rFonts w:asciiTheme="majorHAnsi" w:eastAsiaTheme="majorEastAsia" w:hAnsiTheme="majorHAnsi" w:cstheme="minorHAnsi"/>
              <w:b/>
              <w:bCs/>
              <w:color w:val="365F91" w:themeColor="accent1" w:themeShade="BF"/>
              <w:sz w:val="24"/>
              <w:szCs w:val="24"/>
            </w:rPr>
          </w:rPrChange>
        </w:rPr>
        <w:t>Complicated Process</w:t>
      </w:r>
    </w:p>
    <w:p w:rsidR="0033275C" w:rsidRPr="00303364" w:rsidRDefault="0033275C" w:rsidP="008C3CFA">
      <w:pPr>
        <w:pStyle w:val="ListParagraph"/>
        <w:numPr>
          <w:ilvl w:val="0"/>
          <w:numId w:val="19"/>
        </w:numPr>
        <w:rPr>
          <w:rFonts w:cstheme="minorHAnsi"/>
          <w:sz w:val="24"/>
          <w:szCs w:val="24"/>
        </w:rPr>
      </w:pPr>
      <w:del w:id="7170" w:author="Truong" w:date="2012-05-17T18:51:00Z">
        <w:r w:rsidRPr="00303364" w:rsidDel="00C977FA">
          <w:rPr>
            <w:rFonts w:cstheme="minorHAnsi"/>
            <w:sz w:val="24"/>
            <w:szCs w:val="24"/>
            <w:rPrChange w:id="7171" w:author="DuyNgo" w:date="2012-08-10T08:15:00Z">
              <w:rPr>
                <w:rFonts w:asciiTheme="majorHAnsi" w:eastAsiaTheme="majorEastAsia" w:hAnsiTheme="majorHAnsi" w:cstheme="minorHAnsi"/>
                <w:b/>
                <w:bCs/>
                <w:color w:val="365F91" w:themeColor="accent1" w:themeShade="BF"/>
                <w:sz w:val="24"/>
                <w:szCs w:val="24"/>
              </w:rPr>
            </w:rPrChange>
          </w:rPr>
          <w:delText>Ambiguous Logic</w:delText>
        </w:r>
      </w:del>
      <w:ins w:id="7172" w:author="Truong" w:date="2012-05-17T18:51:00Z">
        <w:r w:rsidRPr="00303364">
          <w:rPr>
            <w:rFonts w:cstheme="minorHAnsi"/>
            <w:sz w:val="24"/>
            <w:szCs w:val="24"/>
            <w:rPrChange w:id="7173" w:author="DuyNgo" w:date="2012-08-10T08:15:00Z">
              <w:rPr>
                <w:rFonts w:asciiTheme="majorHAnsi" w:eastAsiaTheme="majorEastAsia" w:hAnsiTheme="majorHAnsi" w:cstheme="minorHAnsi"/>
                <w:b/>
                <w:bCs/>
                <w:color w:val="365F91" w:themeColor="accent1" w:themeShade="BF"/>
                <w:sz w:val="24"/>
                <w:szCs w:val="24"/>
              </w:rPr>
            </w:rPrChange>
          </w:rPr>
          <w:t>Large cost</w:t>
        </w:r>
      </w:ins>
    </w:p>
    <w:p w:rsidR="0033275C" w:rsidRPr="00303364" w:rsidRDefault="0033275C" w:rsidP="008C3CFA">
      <w:pPr>
        <w:pStyle w:val="ListParagraph"/>
        <w:numPr>
          <w:ilvl w:val="0"/>
          <w:numId w:val="19"/>
        </w:numPr>
        <w:rPr>
          <w:rFonts w:cstheme="minorHAnsi"/>
          <w:sz w:val="24"/>
          <w:szCs w:val="24"/>
        </w:rPr>
      </w:pPr>
      <w:del w:id="7174" w:author="Truong" w:date="2012-05-17T18:51:00Z">
        <w:r w:rsidRPr="00303364" w:rsidDel="00C977FA">
          <w:rPr>
            <w:rFonts w:cstheme="minorHAnsi"/>
            <w:sz w:val="24"/>
            <w:szCs w:val="24"/>
            <w:rPrChange w:id="7175" w:author="DuyNgo" w:date="2012-08-10T08:15:00Z">
              <w:rPr>
                <w:rFonts w:asciiTheme="majorHAnsi" w:eastAsiaTheme="majorEastAsia" w:hAnsiTheme="majorHAnsi" w:cstheme="minorHAnsi"/>
                <w:b/>
                <w:bCs/>
                <w:color w:val="365F91" w:themeColor="accent1" w:themeShade="BF"/>
                <w:sz w:val="24"/>
                <w:szCs w:val="24"/>
              </w:rPr>
            </w:rPrChange>
          </w:rPr>
          <w:delText>Poor Performance</w:delText>
        </w:r>
      </w:del>
      <w:ins w:id="7176" w:author="Truong" w:date="2012-05-17T18:51:00Z">
        <w:r w:rsidRPr="00303364">
          <w:rPr>
            <w:rFonts w:cstheme="minorHAnsi"/>
            <w:sz w:val="24"/>
            <w:szCs w:val="24"/>
            <w:rPrChange w:id="7177" w:author="DuyNgo" w:date="2012-08-10T08:15:00Z">
              <w:rPr>
                <w:rFonts w:asciiTheme="majorHAnsi" w:eastAsiaTheme="majorEastAsia" w:hAnsiTheme="majorHAnsi" w:cstheme="minorHAnsi"/>
                <w:b/>
                <w:bCs/>
                <w:color w:val="365F91" w:themeColor="accent1" w:themeShade="BF"/>
                <w:sz w:val="24"/>
                <w:szCs w:val="24"/>
              </w:rPr>
            </w:rPrChange>
          </w:rPr>
          <w:t>Not open source</w:t>
        </w:r>
      </w:ins>
    </w:p>
    <w:p w:rsidR="0033275C" w:rsidRPr="00303364" w:rsidRDefault="0033275C" w:rsidP="008C3CFA">
      <w:pPr>
        <w:pStyle w:val="ListParagraph"/>
        <w:numPr>
          <w:ilvl w:val="0"/>
          <w:numId w:val="19"/>
        </w:numPr>
        <w:rPr>
          <w:rFonts w:cstheme="minorHAnsi"/>
          <w:sz w:val="24"/>
          <w:szCs w:val="24"/>
        </w:rPr>
      </w:pPr>
      <w:del w:id="7178" w:author="Truong" w:date="2012-05-17T18:52:00Z">
        <w:r w:rsidRPr="00303364" w:rsidDel="00C977FA">
          <w:rPr>
            <w:rFonts w:cstheme="minorHAnsi"/>
            <w:sz w:val="24"/>
            <w:szCs w:val="24"/>
            <w:rPrChange w:id="7179" w:author="DuyNgo" w:date="2012-08-10T08:15:00Z">
              <w:rPr>
                <w:rFonts w:asciiTheme="majorHAnsi" w:eastAsiaTheme="majorEastAsia" w:hAnsiTheme="majorHAnsi" w:cstheme="minorHAnsi"/>
                <w:b/>
                <w:bCs/>
                <w:color w:val="365F91" w:themeColor="accent1" w:themeShade="BF"/>
                <w:sz w:val="24"/>
                <w:szCs w:val="24"/>
              </w:rPr>
            </w:rPrChange>
          </w:rPr>
          <w:delText>Limited Mobility</w:delText>
        </w:r>
      </w:del>
      <w:ins w:id="7180" w:author="Truong" w:date="2012-05-17T18:52:00Z">
        <w:r w:rsidRPr="00303364">
          <w:rPr>
            <w:rFonts w:cstheme="minorHAnsi"/>
            <w:sz w:val="24"/>
            <w:szCs w:val="24"/>
            <w:rPrChange w:id="7181" w:author="DuyNgo" w:date="2012-08-10T08:15:00Z">
              <w:rPr>
                <w:rFonts w:asciiTheme="majorHAnsi" w:eastAsiaTheme="majorEastAsia" w:hAnsiTheme="majorHAnsi" w:cstheme="minorHAnsi"/>
                <w:b/>
                <w:bCs/>
                <w:color w:val="365F91" w:themeColor="accent1" w:themeShade="BF"/>
                <w:sz w:val="24"/>
                <w:szCs w:val="24"/>
              </w:rPr>
            </w:rPrChange>
          </w:rPr>
          <w:t>Not modularization</w:t>
        </w:r>
      </w:ins>
    </w:p>
    <w:p w:rsidR="0033275C" w:rsidRPr="00303364" w:rsidRDefault="0033275C" w:rsidP="0033275C">
      <w:pPr>
        <w:pStyle w:val="ListParagraph"/>
        <w:rPr>
          <w:rFonts w:cstheme="minorHAnsi"/>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182" w:name="_Solution"/>
      <w:bookmarkStart w:id="7183" w:name="_Toc332351089"/>
      <w:bookmarkEnd w:id="7182"/>
      <w:r w:rsidRPr="00303364">
        <w:rPr>
          <w:rFonts w:asciiTheme="minorHAnsi" w:hAnsiTheme="minorHAnsi" w:cstheme="minorHAnsi"/>
          <w:sz w:val="24"/>
          <w:szCs w:val="24"/>
          <w:rPrChange w:id="7184" w:author="DuyNgo" w:date="2012-08-10T08:15:00Z">
            <w:rPr>
              <w:rFonts w:asciiTheme="minorHAnsi" w:hAnsiTheme="minorHAnsi" w:cstheme="minorHAnsi"/>
              <w:color w:val="365F91" w:themeColor="accent1" w:themeShade="BF"/>
              <w:sz w:val="24"/>
              <w:szCs w:val="24"/>
            </w:rPr>
          </w:rPrChange>
        </w:rPr>
        <w:t>Solution</w:t>
      </w:r>
      <w:bookmarkEnd w:id="7154"/>
      <w:bookmarkEnd w:id="7155"/>
      <w:bookmarkEnd w:id="7156"/>
      <w:bookmarkEnd w:id="7183"/>
      <w:r w:rsidRPr="00303364">
        <w:rPr>
          <w:rFonts w:asciiTheme="minorHAnsi" w:hAnsiTheme="minorHAnsi" w:cstheme="minorHAnsi"/>
          <w:sz w:val="24"/>
          <w:szCs w:val="24"/>
          <w:rPrChange w:id="7185"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rPr>
          <w:rFonts w:cstheme="minorHAnsi"/>
          <w:sz w:val="24"/>
          <w:szCs w:val="24"/>
        </w:rPr>
      </w:pPr>
      <w:bookmarkStart w:id="7186" w:name="_Toc313514000"/>
      <w:r w:rsidRPr="00303364">
        <w:rPr>
          <w:rFonts w:cstheme="minorHAnsi"/>
          <w:sz w:val="24"/>
          <w:szCs w:val="24"/>
          <w:rPrChange w:id="7187" w:author="DuyNgo" w:date="2012-08-10T08:15:00Z">
            <w:rPr>
              <w:rFonts w:asciiTheme="majorHAnsi" w:eastAsiaTheme="majorEastAsia" w:hAnsiTheme="majorHAnsi" w:cstheme="minorHAnsi"/>
              <w:b/>
              <w:bCs/>
              <w:color w:val="365F91" w:themeColor="accent1" w:themeShade="BF"/>
              <w:sz w:val="24"/>
              <w:szCs w:val="24"/>
            </w:rPr>
          </w:rPrChange>
        </w:rPr>
        <w:t>From above issues of current project management systems, we introduce a new system with powerful features</w:t>
      </w:r>
      <w:ins w:id="7188" w:author="Truong" w:date="2012-05-17T18:53:00Z">
        <w:r w:rsidRPr="00303364">
          <w:rPr>
            <w:rFonts w:cstheme="minorHAnsi"/>
            <w:sz w:val="24"/>
            <w:szCs w:val="24"/>
            <w:rPrChange w:id="7189" w:author="DuyNgo" w:date="2012-08-10T08:15:00Z">
              <w:rPr>
                <w:rFonts w:asciiTheme="majorHAnsi" w:eastAsiaTheme="majorEastAsia" w:hAnsiTheme="majorHAnsi" w:cstheme="minorHAnsi"/>
                <w:b/>
                <w:bCs/>
                <w:color w:val="365F91" w:themeColor="accent1" w:themeShade="BF"/>
                <w:sz w:val="24"/>
                <w:szCs w:val="24"/>
              </w:rPr>
            </w:rPrChange>
          </w:rPr>
          <w:t xml:space="preserve"> for small and medium projects</w:t>
        </w:r>
      </w:ins>
      <w:r w:rsidRPr="00303364">
        <w:rPr>
          <w:rFonts w:cstheme="minorHAnsi"/>
          <w:sz w:val="24"/>
          <w:szCs w:val="24"/>
          <w:rPrChange w:id="7190" w:author="DuyNgo" w:date="2012-08-10T08:15:00Z">
            <w:rPr>
              <w:rFonts w:asciiTheme="majorHAnsi" w:eastAsiaTheme="majorEastAsia" w:hAnsiTheme="majorHAnsi" w:cstheme="minorHAnsi"/>
              <w:b/>
              <w:bCs/>
              <w:color w:val="365F91" w:themeColor="accent1" w:themeShade="BF"/>
              <w:sz w:val="24"/>
              <w:szCs w:val="24"/>
            </w:rPr>
          </w:rPrChange>
        </w:rPr>
        <w:t>:</w:t>
      </w:r>
    </w:p>
    <w:p w:rsidR="0033275C" w:rsidRPr="00303364" w:rsidRDefault="0033275C" w:rsidP="008C3CFA">
      <w:pPr>
        <w:pStyle w:val="ListParagraph"/>
        <w:numPr>
          <w:ilvl w:val="0"/>
          <w:numId w:val="20"/>
        </w:numPr>
        <w:rPr>
          <w:rFonts w:cstheme="minorHAnsi"/>
          <w:sz w:val="24"/>
          <w:szCs w:val="24"/>
        </w:rPr>
      </w:pPr>
      <w:r w:rsidRPr="00303364">
        <w:rPr>
          <w:rFonts w:cstheme="minorHAnsi"/>
          <w:sz w:val="24"/>
          <w:szCs w:val="24"/>
          <w:rPrChange w:id="7191" w:author="DuyNgo" w:date="2012-08-10T08:15:00Z">
            <w:rPr>
              <w:rFonts w:asciiTheme="majorHAnsi" w:eastAsiaTheme="majorEastAsia" w:hAnsiTheme="majorHAnsi" w:cstheme="minorHAnsi"/>
              <w:b/>
              <w:bCs/>
              <w:color w:val="365F91" w:themeColor="accent1" w:themeShade="BF"/>
              <w:sz w:val="24"/>
              <w:szCs w:val="24"/>
            </w:rPr>
          </w:rPrChange>
        </w:rPr>
        <w:t xml:space="preserve">Provide friendly </w:t>
      </w:r>
      <w:del w:id="7192" w:author="Truong" w:date="2012-05-17T18:53:00Z">
        <w:r w:rsidRPr="00303364" w:rsidDel="00C977FA">
          <w:rPr>
            <w:rFonts w:cstheme="minorHAnsi"/>
            <w:sz w:val="24"/>
            <w:szCs w:val="24"/>
            <w:rPrChange w:id="7193" w:author="DuyNgo" w:date="2012-08-10T08:15:00Z">
              <w:rPr>
                <w:rFonts w:asciiTheme="majorHAnsi" w:eastAsiaTheme="majorEastAsia" w:hAnsiTheme="majorHAnsi" w:cstheme="minorHAnsi"/>
                <w:b/>
                <w:bCs/>
                <w:color w:val="365F91" w:themeColor="accent1" w:themeShade="BF"/>
                <w:sz w:val="24"/>
                <w:szCs w:val="24"/>
              </w:rPr>
            </w:rPrChange>
          </w:rPr>
          <w:delText>U</w:delText>
        </w:r>
      </w:del>
      <w:del w:id="7194" w:author="Truong" w:date="2012-05-17T19:38:00Z">
        <w:r w:rsidRPr="00303364" w:rsidDel="000B6791">
          <w:rPr>
            <w:rFonts w:cstheme="minorHAnsi"/>
            <w:sz w:val="24"/>
            <w:szCs w:val="24"/>
            <w:rPrChange w:id="7195" w:author="DuyNgo" w:date="2012-08-10T08:15:00Z">
              <w:rPr>
                <w:rFonts w:asciiTheme="majorHAnsi" w:eastAsiaTheme="majorEastAsia" w:hAnsiTheme="majorHAnsi" w:cstheme="minorHAnsi"/>
                <w:b/>
                <w:bCs/>
                <w:color w:val="365F91" w:themeColor="accent1" w:themeShade="BF"/>
                <w:sz w:val="24"/>
                <w:szCs w:val="24"/>
              </w:rPr>
            </w:rPrChange>
          </w:rPr>
          <w:delText>ser</w:delText>
        </w:r>
      </w:del>
      <w:del w:id="7196" w:author="Truong" w:date="2012-05-17T18:53:00Z">
        <w:r w:rsidRPr="00303364" w:rsidDel="00C977FA">
          <w:rPr>
            <w:rFonts w:cstheme="minorHAnsi"/>
            <w:sz w:val="24"/>
            <w:szCs w:val="24"/>
            <w:rPrChange w:id="7197" w:author="DuyNgo" w:date="2012-08-10T08:15:00Z">
              <w:rPr>
                <w:rFonts w:asciiTheme="majorHAnsi" w:eastAsiaTheme="majorEastAsia" w:hAnsiTheme="majorHAnsi" w:cstheme="minorHAnsi"/>
                <w:b/>
                <w:bCs/>
                <w:color w:val="365F91" w:themeColor="accent1" w:themeShade="BF"/>
                <w:sz w:val="24"/>
                <w:szCs w:val="24"/>
              </w:rPr>
            </w:rPrChange>
          </w:rPr>
          <w:delText xml:space="preserve"> Interface</w:delText>
        </w:r>
      </w:del>
      <w:ins w:id="7198" w:author="Truong" w:date="2012-05-17T19:38:00Z">
        <w:r w:rsidRPr="00303364">
          <w:rPr>
            <w:rFonts w:cstheme="minorHAnsi"/>
            <w:sz w:val="24"/>
            <w:szCs w:val="24"/>
            <w:rPrChange w:id="7199" w:author="DuyNgo" w:date="2012-08-10T08:15:00Z">
              <w:rPr>
                <w:rFonts w:asciiTheme="majorHAnsi" w:eastAsiaTheme="majorEastAsia" w:hAnsiTheme="majorHAnsi" w:cstheme="minorHAnsi"/>
                <w:b/>
                <w:bCs/>
                <w:color w:val="365F91" w:themeColor="accent1" w:themeShade="BF"/>
                <w:sz w:val="24"/>
                <w:szCs w:val="24"/>
              </w:rPr>
            </w:rPrChange>
          </w:rPr>
          <w:t>user interface.</w:t>
        </w:r>
      </w:ins>
    </w:p>
    <w:p w:rsidR="0033275C" w:rsidRPr="00303364" w:rsidRDefault="0033275C" w:rsidP="008C3CFA">
      <w:pPr>
        <w:pStyle w:val="ListParagraph"/>
        <w:numPr>
          <w:ilvl w:val="0"/>
          <w:numId w:val="20"/>
        </w:numPr>
        <w:rPr>
          <w:rFonts w:cstheme="minorHAnsi"/>
          <w:sz w:val="24"/>
          <w:szCs w:val="24"/>
        </w:rPr>
      </w:pPr>
      <w:r w:rsidRPr="00303364">
        <w:rPr>
          <w:rFonts w:cstheme="minorHAnsi"/>
          <w:sz w:val="24"/>
          <w:szCs w:val="24"/>
          <w:rPrChange w:id="7200" w:author="DuyNgo" w:date="2012-08-10T08:15:00Z">
            <w:rPr>
              <w:rFonts w:asciiTheme="majorHAnsi" w:eastAsiaTheme="majorEastAsia" w:hAnsiTheme="majorHAnsi" w:cstheme="minorHAnsi"/>
              <w:b/>
              <w:bCs/>
              <w:color w:val="365F91" w:themeColor="accent1" w:themeShade="BF"/>
              <w:sz w:val="24"/>
              <w:szCs w:val="24"/>
            </w:rPr>
          </w:rPrChange>
        </w:rPr>
        <w:t>Add more visual items to help user easy to use, reduce ambiguous logic, improve performance</w:t>
      </w:r>
      <w:ins w:id="7201" w:author="Truong" w:date="2012-05-17T19:38:00Z">
        <w:r w:rsidRPr="00303364">
          <w:rPr>
            <w:rFonts w:cstheme="minorHAnsi"/>
            <w:sz w:val="24"/>
            <w:szCs w:val="24"/>
            <w:rPrChange w:id="7202" w:author="DuyNgo" w:date="2012-08-10T08:15:00Z">
              <w:rPr>
                <w:rFonts w:asciiTheme="majorHAnsi" w:eastAsiaTheme="majorEastAsia" w:hAnsiTheme="majorHAnsi" w:cstheme="minorHAnsi"/>
                <w:b/>
                <w:bCs/>
                <w:color w:val="365F91" w:themeColor="accent1" w:themeShade="BF"/>
                <w:sz w:val="24"/>
                <w:szCs w:val="24"/>
              </w:rPr>
            </w:rPrChange>
          </w:rPr>
          <w:t>.</w:t>
        </w:r>
      </w:ins>
    </w:p>
    <w:p w:rsidR="0033275C" w:rsidRPr="00303364" w:rsidRDefault="0033275C" w:rsidP="008C3CFA">
      <w:pPr>
        <w:pStyle w:val="ListParagraph"/>
        <w:numPr>
          <w:ilvl w:val="0"/>
          <w:numId w:val="20"/>
        </w:numPr>
        <w:rPr>
          <w:rFonts w:cstheme="minorHAnsi"/>
          <w:sz w:val="24"/>
          <w:szCs w:val="24"/>
        </w:rPr>
      </w:pPr>
      <w:r w:rsidRPr="00303364">
        <w:rPr>
          <w:rFonts w:cstheme="minorHAnsi"/>
          <w:sz w:val="24"/>
          <w:szCs w:val="24"/>
          <w:rPrChange w:id="7203" w:author="DuyNgo" w:date="2012-08-10T08:15:00Z">
            <w:rPr>
              <w:rFonts w:asciiTheme="majorHAnsi" w:eastAsiaTheme="majorEastAsia" w:hAnsiTheme="majorHAnsi" w:cstheme="minorHAnsi"/>
              <w:b/>
              <w:bCs/>
              <w:color w:val="365F91" w:themeColor="accent1" w:themeShade="BF"/>
              <w:sz w:val="24"/>
              <w:szCs w:val="24"/>
            </w:rPr>
          </w:rPrChange>
        </w:rPr>
        <w:t>Provide useful report function</w:t>
      </w:r>
      <w:ins w:id="7204" w:author="Truong" w:date="2012-05-17T19:38:00Z">
        <w:r w:rsidRPr="00303364">
          <w:rPr>
            <w:rFonts w:cstheme="minorHAnsi"/>
            <w:sz w:val="24"/>
            <w:szCs w:val="24"/>
            <w:rPrChange w:id="7205" w:author="DuyNgo" w:date="2012-08-10T08:15:00Z">
              <w:rPr>
                <w:rFonts w:asciiTheme="majorHAnsi" w:eastAsiaTheme="majorEastAsia" w:hAnsiTheme="majorHAnsi" w:cstheme="minorHAnsi"/>
                <w:b/>
                <w:bCs/>
                <w:color w:val="365F91" w:themeColor="accent1" w:themeShade="BF"/>
                <w:sz w:val="24"/>
                <w:szCs w:val="24"/>
              </w:rPr>
            </w:rPrChange>
          </w:rPr>
          <w:t>.</w:t>
        </w:r>
      </w:ins>
    </w:p>
    <w:p w:rsidR="0033275C" w:rsidRPr="00303364" w:rsidRDefault="0033275C" w:rsidP="008C3CFA">
      <w:pPr>
        <w:pStyle w:val="ListParagraph"/>
        <w:numPr>
          <w:ilvl w:val="0"/>
          <w:numId w:val="20"/>
        </w:numPr>
        <w:rPr>
          <w:rFonts w:cstheme="minorHAnsi"/>
          <w:sz w:val="24"/>
          <w:szCs w:val="24"/>
        </w:rPr>
      </w:pPr>
      <w:r w:rsidRPr="00303364">
        <w:rPr>
          <w:rFonts w:cstheme="minorHAnsi"/>
          <w:sz w:val="24"/>
          <w:szCs w:val="24"/>
          <w:rPrChange w:id="7206" w:author="DuyNgo" w:date="2012-08-10T08:15:00Z">
            <w:rPr>
              <w:rFonts w:asciiTheme="majorHAnsi" w:eastAsiaTheme="majorEastAsia" w:hAnsiTheme="majorHAnsi" w:cstheme="minorHAnsi"/>
              <w:b/>
              <w:bCs/>
              <w:color w:val="365F91" w:themeColor="accent1" w:themeShade="BF"/>
              <w:sz w:val="24"/>
              <w:szCs w:val="24"/>
            </w:rPr>
          </w:rPrChange>
        </w:rPr>
        <w:t xml:space="preserve">Integrate in mobile phone to </w:t>
      </w:r>
      <w:del w:id="7207" w:author="Truong" w:date="2012-05-17T18:54:00Z">
        <w:r w:rsidRPr="00303364" w:rsidDel="00C977FA">
          <w:rPr>
            <w:rFonts w:cstheme="minorHAnsi"/>
            <w:sz w:val="24"/>
            <w:szCs w:val="24"/>
            <w:rPrChange w:id="7208" w:author="DuyNgo" w:date="2012-08-10T08:15:00Z">
              <w:rPr>
                <w:rFonts w:asciiTheme="majorHAnsi" w:eastAsiaTheme="majorEastAsia" w:hAnsiTheme="majorHAnsi" w:cstheme="minorHAnsi"/>
                <w:b/>
                <w:bCs/>
                <w:color w:val="365F91" w:themeColor="accent1" w:themeShade="BF"/>
                <w:sz w:val="24"/>
                <w:szCs w:val="24"/>
              </w:rPr>
            </w:rPrChange>
          </w:rPr>
          <w:delText>improve mobility of system</w:delText>
        </w:r>
      </w:del>
      <w:ins w:id="7209" w:author="Truong" w:date="2012-05-17T18:54:00Z">
        <w:r w:rsidRPr="00303364">
          <w:rPr>
            <w:rFonts w:cstheme="minorHAnsi"/>
            <w:sz w:val="24"/>
            <w:szCs w:val="24"/>
            <w:rPrChange w:id="7210" w:author="DuyNgo" w:date="2012-08-10T08:15:00Z">
              <w:rPr>
                <w:rFonts w:asciiTheme="majorHAnsi" w:eastAsiaTheme="majorEastAsia" w:hAnsiTheme="majorHAnsi" w:cstheme="minorHAnsi"/>
                <w:b/>
                <w:bCs/>
                <w:color w:val="365F91" w:themeColor="accent1" w:themeShade="BF"/>
                <w:sz w:val="24"/>
                <w:szCs w:val="24"/>
              </w:rPr>
            </w:rPrChange>
          </w:rPr>
          <w:t>support tracking and making decision for managers anytime.</w:t>
        </w:r>
      </w:ins>
    </w:p>
    <w:p w:rsidR="0033275C" w:rsidRPr="00303364" w:rsidRDefault="0033275C" w:rsidP="0033275C">
      <w:pPr>
        <w:ind w:firstLine="720"/>
        <w:rPr>
          <w:rFonts w:cstheme="minorHAnsi"/>
          <w:sz w:val="24"/>
          <w:szCs w:val="24"/>
        </w:rPr>
      </w:pPr>
    </w:p>
    <w:p w:rsidR="0033275C" w:rsidRPr="00303364" w:rsidRDefault="0033275C" w:rsidP="0033275C">
      <w:pPr>
        <w:ind w:firstLine="720"/>
        <w:rPr>
          <w:rFonts w:cstheme="minorHAnsi"/>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211" w:name="_Product"/>
      <w:bookmarkStart w:id="7212" w:name="_Toc332351090"/>
      <w:bookmarkEnd w:id="7211"/>
      <w:r w:rsidRPr="00303364">
        <w:rPr>
          <w:rFonts w:asciiTheme="minorHAnsi" w:hAnsiTheme="minorHAnsi" w:cstheme="minorHAnsi"/>
          <w:sz w:val="24"/>
          <w:szCs w:val="24"/>
          <w:rPrChange w:id="7213" w:author="DuyNgo" w:date="2012-08-10T08:15:00Z">
            <w:rPr>
              <w:rFonts w:asciiTheme="minorHAnsi" w:hAnsiTheme="minorHAnsi" w:cstheme="minorHAnsi"/>
              <w:color w:val="365F91" w:themeColor="accent1" w:themeShade="BF"/>
              <w:sz w:val="24"/>
              <w:szCs w:val="24"/>
            </w:rPr>
          </w:rPrChange>
        </w:rPr>
        <w:t>Product</w:t>
      </w:r>
      <w:bookmarkEnd w:id="7212"/>
      <w:r w:rsidRPr="00303364">
        <w:rPr>
          <w:rFonts w:asciiTheme="minorHAnsi" w:hAnsiTheme="minorHAnsi" w:cstheme="minorHAnsi"/>
          <w:sz w:val="24"/>
          <w:szCs w:val="24"/>
          <w:rPrChange w:id="7214" w:author="DuyNgo" w:date="2012-08-10T08:15:00Z">
            <w:rPr>
              <w:rFonts w:asciiTheme="minorHAnsi" w:hAnsiTheme="minorHAnsi" w:cstheme="minorHAnsi"/>
              <w:color w:val="365F91" w:themeColor="accent1" w:themeShade="BF"/>
              <w:sz w:val="24"/>
              <w:szCs w:val="24"/>
            </w:rPr>
          </w:rPrChange>
        </w:rPr>
        <w:t xml:space="preserve"> </w:t>
      </w:r>
      <w:bookmarkEnd w:id="7186"/>
      <w:r w:rsidRPr="00303364">
        <w:rPr>
          <w:rFonts w:asciiTheme="minorHAnsi" w:hAnsiTheme="minorHAnsi" w:cstheme="minorHAnsi"/>
          <w:sz w:val="24"/>
          <w:szCs w:val="24"/>
          <w:rPrChange w:id="7215"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ind w:firstLine="644"/>
        <w:rPr>
          <w:rFonts w:cstheme="minorHAnsi"/>
          <w:sz w:val="24"/>
          <w:szCs w:val="24"/>
        </w:rPr>
      </w:pPr>
      <w:bookmarkStart w:id="7216" w:name="_Toc313368070"/>
      <w:bookmarkStart w:id="7217" w:name="_Toc313514001"/>
      <w:bookmarkStart w:id="7218" w:name="_Toc313391052"/>
      <w:r w:rsidRPr="00303364">
        <w:rPr>
          <w:rFonts w:cstheme="minorHAnsi"/>
          <w:sz w:val="24"/>
          <w:szCs w:val="24"/>
          <w:u w:val="single"/>
          <w:rPrChange w:id="7219" w:author="DuyNgo" w:date="2012-08-10T08:15:00Z">
            <w:rPr>
              <w:rFonts w:asciiTheme="majorHAnsi" w:eastAsiaTheme="majorEastAsia" w:hAnsiTheme="majorHAnsi" w:cstheme="minorHAnsi"/>
              <w:b/>
              <w:bCs/>
              <w:color w:val="365F91" w:themeColor="accent1" w:themeShade="BF"/>
              <w:sz w:val="24"/>
              <w:szCs w:val="24"/>
              <w:u w:val="single"/>
            </w:rPr>
          </w:rPrChange>
        </w:rPr>
        <w:t>Include functions</w:t>
      </w:r>
      <w:r w:rsidRPr="00303364">
        <w:rPr>
          <w:rFonts w:cstheme="minorHAnsi"/>
          <w:sz w:val="24"/>
          <w:szCs w:val="24"/>
          <w:rPrChange w:id="7220" w:author="DuyNgo" w:date="2012-08-10T08:15:00Z">
            <w:rPr>
              <w:rFonts w:asciiTheme="majorHAnsi" w:eastAsiaTheme="majorEastAsia" w:hAnsiTheme="majorHAnsi" w:cstheme="minorHAnsi"/>
              <w:b/>
              <w:bCs/>
              <w:color w:val="365F91" w:themeColor="accent1" w:themeShade="BF"/>
              <w:sz w:val="24"/>
              <w:szCs w:val="24"/>
            </w:rPr>
          </w:rPrChange>
        </w:rPr>
        <w:t>:</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221" w:author="DuyNgo" w:date="2012-08-10T08:15:00Z">
            <w:rPr>
              <w:rFonts w:asciiTheme="majorHAnsi" w:eastAsiaTheme="majorEastAsia" w:hAnsiTheme="majorHAnsi" w:cstheme="minorHAnsi"/>
              <w:b/>
              <w:bCs/>
              <w:color w:val="365F91" w:themeColor="accent1" w:themeShade="BF"/>
              <w:sz w:val="24"/>
              <w:szCs w:val="24"/>
            </w:rPr>
          </w:rPrChange>
        </w:rPr>
        <w:t>Dashboard</w:t>
      </w:r>
      <w:r w:rsidRPr="00303364">
        <w:rPr>
          <w:rFonts w:cstheme="minorHAnsi"/>
          <w:sz w:val="24"/>
          <w:szCs w:val="24"/>
          <w:rPrChange w:id="7222" w:author="DuyNgo" w:date="2012-08-10T08:15:00Z">
            <w:rPr>
              <w:rFonts w:asciiTheme="majorHAnsi" w:eastAsiaTheme="majorEastAsia" w:hAnsiTheme="majorHAnsi" w:cstheme="minorHAnsi"/>
              <w:b/>
              <w:bCs/>
              <w:color w:val="365F91" w:themeColor="accent1" w:themeShade="BF"/>
              <w:sz w:val="24"/>
              <w:szCs w:val="24"/>
            </w:rPr>
          </w:rPrChange>
        </w:rPr>
        <w:t>: show present status of projects that created in OOPMS.  Project managers and others senior manager can easily track and monitor status of their project.</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223" w:author="DuyNgo" w:date="2012-08-10T08:15:00Z">
            <w:rPr>
              <w:rFonts w:asciiTheme="majorHAnsi" w:eastAsiaTheme="majorEastAsia" w:hAnsiTheme="majorHAnsi" w:cstheme="minorHAnsi"/>
              <w:b/>
              <w:bCs/>
              <w:color w:val="365F91" w:themeColor="accent1" w:themeShade="BF"/>
              <w:sz w:val="24"/>
              <w:szCs w:val="24"/>
            </w:rPr>
          </w:rPrChange>
        </w:rPr>
        <w:t>Planner</w:t>
      </w:r>
      <w:r w:rsidRPr="00303364">
        <w:rPr>
          <w:rFonts w:cstheme="minorHAnsi"/>
          <w:sz w:val="24"/>
          <w:szCs w:val="24"/>
          <w:rPrChange w:id="7224" w:author="DuyNgo" w:date="2012-08-10T08:15:00Z">
            <w:rPr>
              <w:rFonts w:asciiTheme="majorHAnsi" w:eastAsiaTheme="majorEastAsia" w:hAnsiTheme="majorHAnsi" w:cstheme="minorHAnsi"/>
              <w:b/>
              <w:bCs/>
              <w:color w:val="365F91" w:themeColor="accent1" w:themeShade="BF"/>
              <w:sz w:val="24"/>
              <w:szCs w:val="24"/>
            </w:rPr>
          </w:rPrChange>
        </w:rPr>
        <w:t xml:space="preserve">: </w:t>
      </w:r>
    </w:p>
    <w:p w:rsidR="0033275C" w:rsidRPr="00303364" w:rsidRDefault="0033275C" w:rsidP="008C3CFA">
      <w:pPr>
        <w:pStyle w:val="ListParagraph"/>
        <w:numPr>
          <w:ilvl w:val="1"/>
          <w:numId w:val="21"/>
        </w:numPr>
        <w:contextualSpacing w:val="0"/>
        <w:rPr>
          <w:rFonts w:cstheme="minorHAnsi"/>
          <w:sz w:val="24"/>
          <w:szCs w:val="24"/>
        </w:rPr>
      </w:pPr>
      <w:r w:rsidRPr="00303364">
        <w:rPr>
          <w:rFonts w:cstheme="minorHAnsi"/>
          <w:sz w:val="24"/>
          <w:szCs w:val="24"/>
          <w:rPrChange w:id="7225" w:author="DuyNgo" w:date="2012-08-10T08:15:00Z">
            <w:rPr>
              <w:rFonts w:asciiTheme="majorHAnsi" w:eastAsiaTheme="majorEastAsia" w:hAnsiTheme="majorHAnsi" w:cstheme="minorHAnsi"/>
              <w:b/>
              <w:bCs/>
              <w:color w:val="365F91" w:themeColor="accent1" w:themeShade="BF"/>
              <w:sz w:val="24"/>
              <w:szCs w:val="24"/>
            </w:rPr>
          </w:rPrChange>
        </w:rPr>
        <w:t>Allow users import Microsoft Project file (*.</w:t>
      </w:r>
      <w:proofErr w:type="spellStart"/>
      <w:r w:rsidRPr="00303364">
        <w:rPr>
          <w:rFonts w:cstheme="minorHAnsi"/>
          <w:sz w:val="24"/>
          <w:szCs w:val="24"/>
          <w:rPrChange w:id="7226" w:author="DuyNgo" w:date="2012-08-10T08:15:00Z">
            <w:rPr>
              <w:rFonts w:asciiTheme="majorHAnsi" w:eastAsiaTheme="majorEastAsia" w:hAnsiTheme="majorHAnsi" w:cstheme="minorHAnsi"/>
              <w:b/>
              <w:bCs/>
              <w:color w:val="365F91" w:themeColor="accent1" w:themeShade="BF"/>
              <w:sz w:val="24"/>
              <w:szCs w:val="24"/>
            </w:rPr>
          </w:rPrChange>
        </w:rPr>
        <w:t>mpp</w:t>
      </w:r>
      <w:proofErr w:type="spellEnd"/>
      <w:r w:rsidRPr="00303364">
        <w:rPr>
          <w:rFonts w:cstheme="minorHAnsi"/>
          <w:sz w:val="24"/>
          <w:szCs w:val="24"/>
          <w:rPrChange w:id="7227" w:author="DuyNgo" w:date="2012-08-10T08:15:00Z">
            <w:rPr>
              <w:rFonts w:asciiTheme="majorHAnsi" w:eastAsiaTheme="majorEastAsia" w:hAnsiTheme="majorHAnsi" w:cstheme="minorHAnsi"/>
              <w:b/>
              <w:bCs/>
              <w:color w:val="365F91" w:themeColor="accent1" w:themeShade="BF"/>
              <w:sz w:val="24"/>
              <w:szCs w:val="24"/>
            </w:rPr>
          </w:rPrChange>
        </w:rPr>
        <w:t>) into OOPMS and in the future, users also can edit and export *.</w:t>
      </w:r>
      <w:proofErr w:type="spellStart"/>
      <w:r w:rsidRPr="00303364">
        <w:rPr>
          <w:rFonts w:cstheme="minorHAnsi"/>
          <w:sz w:val="24"/>
          <w:szCs w:val="24"/>
          <w:rPrChange w:id="7228" w:author="DuyNgo" w:date="2012-08-10T08:15:00Z">
            <w:rPr>
              <w:rFonts w:asciiTheme="majorHAnsi" w:eastAsiaTheme="majorEastAsia" w:hAnsiTheme="majorHAnsi" w:cstheme="minorHAnsi"/>
              <w:b/>
              <w:bCs/>
              <w:color w:val="365F91" w:themeColor="accent1" w:themeShade="BF"/>
              <w:sz w:val="24"/>
              <w:szCs w:val="24"/>
            </w:rPr>
          </w:rPrChange>
        </w:rPr>
        <w:t>mpp</w:t>
      </w:r>
      <w:proofErr w:type="spellEnd"/>
      <w:r w:rsidRPr="00303364">
        <w:rPr>
          <w:rFonts w:cstheme="minorHAnsi"/>
          <w:sz w:val="24"/>
          <w:szCs w:val="24"/>
          <w:rPrChange w:id="7229" w:author="DuyNgo" w:date="2012-08-10T08:15:00Z">
            <w:rPr>
              <w:rFonts w:asciiTheme="majorHAnsi" w:eastAsiaTheme="majorEastAsia" w:hAnsiTheme="majorHAnsi" w:cstheme="minorHAnsi"/>
              <w:b/>
              <w:bCs/>
              <w:color w:val="365F91" w:themeColor="accent1" w:themeShade="BF"/>
              <w:sz w:val="24"/>
              <w:szCs w:val="24"/>
            </w:rPr>
          </w:rPrChange>
        </w:rPr>
        <w:t xml:space="preserve"> files at OOPMS;</w:t>
      </w:r>
    </w:p>
    <w:p w:rsidR="0033275C" w:rsidRPr="00303364" w:rsidRDefault="0033275C" w:rsidP="008C3CFA">
      <w:pPr>
        <w:pStyle w:val="ListParagraph"/>
        <w:numPr>
          <w:ilvl w:val="1"/>
          <w:numId w:val="21"/>
        </w:numPr>
        <w:contextualSpacing w:val="0"/>
        <w:rPr>
          <w:rFonts w:cstheme="minorHAnsi"/>
          <w:sz w:val="24"/>
          <w:szCs w:val="24"/>
        </w:rPr>
      </w:pPr>
      <w:r w:rsidRPr="00303364">
        <w:rPr>
          <w:rFonts w:cstheme="minorHAnsi"/>
          <w:sz w:val="24"/>
          <w:szCs w:val="24"/>
          <w:rPrChange w:id="7230" w:author="DuyNgo" w:date="2012-08-10T08:15:00Z">
            <w:rPr>
              <w:rFonts w:asciiTheme="majorHAnsi" w:eastAsiaTheme="majorEastAsia" w:hAnsiTheme="majorHAnsi" w:cstheme="minorHAnsi"/>
              <w:b/>
              <w:bCs/>
              <w:color w:val="365F91" w:themeColor="accent1" w:themeShade="BF"/>
              <w:sz w:val="24"/>
              <w:szCs w:val="24"/>
            </w:rPr>
          </w:rPrChange>
        </w:rPr>
        <w:t>Create task and assign task to team members.</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231" w:author="DuyNgo" w:date="2012-08-10T08:15:00Z">
            <w:rPr>
              <w:rFonts w:asciiTheme="majorHAnsi" w:eastAsiaTheme="majorEastAsia" w:hAnsiTheme="majorHAnsi" w:cstheme="minorHAnsi"/>
              <w:b/>
              <w:bCs/>
              <w:color w:val="365F91" w:themeColor="accent1" w:themeShade="BF"/>
              <w:sz w:val="24"/>
              <w:szCs w:val="24"/>
            </w:rPr>
          </w:rPrChange>
        </w:rPr>
        <w:t>Report</w:t>
      </w:r>
      <w:r w:rsidRPr="00303364">
        <w:rPr>
          <w:rFonts w:cstheme="minorHAnsi"/>
          <w:sz w:val="24"/>
          <w:szCs w:val="24"/>
          <w:rPrChange w:id="7232" w:author="DuyNgo" w:date="2012-08-10T08:15:00Z">
            <w:rPr>
              <w:rFonts w:asciiTheme="majorHAnsi" w:eastAsiaTheme="majorEastAsia" w:hAnsiTheme="majorHAnsi" w:cstheme="minorHAnsi"/>
              <w:b/>
              <w:bCs/>
              <w:color w:val="365F91" w:themeColor="accent1" w:themeShade="BF"/>
              <w:sz w:val="24"/>
              <w:szCs w:val="24"/>
            </w:rPr>
          </w:rPrChange>
        </w:rPr>
        <w:t>: support creating report of project weekly and allow Team leader of project add more comments to the report.</w:t>
      </w:r>
    </w:p>
    <w:p w:rsidR="0033275C" w:rsidRPr="00303364" w:rsidRDefault="0033275C" w:rsidP="008C3CFA">
      <w:pPr>
        <w:pStyle w:val="ListParagraph"/>
        <w:numPr>
          <w:ilvl w:val="0"/>
          <w:numId w:val="21"/>
        </w:numPr>
        <w:contextualSpacing w:val="0"/>
        <w:rPr>
          <w:rFonts w:cstheme="minorHAnsi"/>
          <w:sz w:val="24"/>
          <w:szCs w:val="24"/>
        </w:rPr>
      </w:pPr>
      <w:del w:id="7233" w:author="Truong" w:date="2012-05-17T19:13:00Z">
        <w:r w:rsidRPr="00303364" w:rsidDel="00BF71AB">
          <w:rPr>
            <w:rFonts w:cstheme="minorHAnsi"/>
            <w:b/>
            <w:bCs/>
            <w:sz w:val="24"/>
            <w:szCs w:val="24"/>
            <w:rPrChange w:id="7234" w:author="DuyNgo" w:date="2012-08-10T08:15:00Z">
              <w:rPr>
                <w:rFonts w:asciiTheme="majorHAnsi" w:eastAsiaTheme="majorEastAsia" w:hAnsiTheme="majorHAnsi" w:cstheme="minorHAnsi"/>
                <w:b/>
                <w:bCs/>
                <w:color w:val="365F91" w:themeColor="accent1" w:themeShade="BF"/>
                <w:sz w:val="24"/>
                <w:szCs w:val="24"/>
              </w:rPr>
            </w:rPrChange>
          </w:rPr>
          <w:delText>ProjectView</w:delText>
        </w:r>
      </w:del>
      <w:ins w:id="7235" w:author="Truong" w:date="2012-05-17T19:13:00Z">
        <w:r w:rsidRPr="00303364">
          <w:rPr>
            <w:rFonts w:cstheme="minorHAnsi"/>
            <w:b/>
            <w:bCs/>
            <w:sz w:val="24"/>
            <w:szCs w:val="24"/>
            <w:rPrChange w:id="7236" w:author="DuyNgo" w:date="2012-08-10T08:15:00Z">
              <w:rPr>
                <w:rFonts w:asciiTheme="majorHAnsi" w:eastAsiaTheme="majorEastAsia" w:hAnsiTheme="majorHAnsi" w:cstheme="minorHAnsi"/>
                <w:b/>
                <w:bCs/>
                <w:color w:val="365F91" w:themeColor="accent1" w:themeShade="BF"/>
                <w:sz w:val="24"/>
                <w:szCs w:val="24"/>
              </w:rPr>
            </w:rPrChange>
          </w:rPr>
          <w:t>Project Eye</w:t>
        </w:r>
      </w:ins>
      <w:r w:rsidRPr="00303364">
        <w:rPr>
          <w:rFonts w:cstheme="minorHAnsi"/>
          <w:sz w:val="24"/>
          <w:szCs w:val="24"/>
          <w:rPrChange w:id="7237" w:author="DuyNgo" w:date="2012-08-10T08:15:00Z">
            <w:rPr>
              <w:rFonts w:asciiTheme="majorHAnsi" w:eastAsiaTheme="majorEastAsia" w:hAnsiTheme="majorHAnsi" w:cstheme="minorHAnsi"/>
              <w:b/>
              <w:bCs/>
              <w:color w:val="365F91" w:themeColor="accent1" w:themeShade="BF"/>
              <w:sz w:val="24"/>
              <w:szCs w:val="24"/>
            </w:rPr>
          </w:rPrChange>
        </w:rPr>
        <w:t xml:space="preserve">: </w:t>
      </w:r>
      <w:del w:id="7238" w:author="Truong" w:date="2012-05-17T19:14:00Z">
        <w:r w:rsidRPr="00303364" w:rsidDel="00BF71AB">
          <w:rPr>
            <w:rFonts w:cstheme="minorHAnsi"/>
            <w:sz w:val="24"/>
            <w:szCs w:val="24"/>
            <w:rPrChange w:id="7239" w:author="DuyNgo" w:date="2012-08-10T08:15:00Z">
              <w:rPr>
                <w:rFonts w:asciiTheme="majorHAnsi" w:eastAsiaTheme="majorEastAsia" w:hAnsiTheme="majorHAnsi" w:cstheme="minorHAnsi"/>
                <w:b/>
                <w:bCs/>
                <w:color w:val="365F91" w:themeColor="accent1" w:themeShade="BF"/>
                <w:sz w:val="24"/>
                <w:szCs w:val="24"/>
              </w:rPr>
            </w:rPrChange>
          </w:rPr>
          <w:delText>show detail</w:delText>
        </w:r>
      </w:del>
      <w:ins w:id="7240" w:author="Truong" w:date="2012-05-17T19:14:00Z">
        <w:r w:rsidRPr="00303364">
          <w:rPr>
            <w:rFonts w:cstheme="minorHAnsi"/>
            <w:sz w:val="24"/>
            <w:szCs w:val="24"/>
            <w:rPrChange w:id="7241" w:author="DuyNgo" w:date="2012-08-10T08:15:00Z">
              <w:rPr>
                <w:rFonts w:asciiTheme="majorHAnsi" w:eastAsiaTheme="majorEastAsia" w:hAnsiTheme="majorHAnsi" w:cstheme="minorHAnsi"/>
                <w:b/>
                <w:bCs/>
                <w:color w:val="365F91" w:themeColor="accent1" w:themeShade="BF"/>
                <w:sz w:val="24"/>
                <w:szCs w:val="24"/>
              </w:rPr>
            </w:rPrChange>
          </w:rPr>
          <w:t xml:space="preserve">manage </w:t>
        </w:r>
      </w:ins>
      <w:del w:id="7242" w:author="Truong" w:date="2012-05-17T19:22:00Z">
        <w:r w:rsidRPr="00303364" w:rsidDel="00BF71AB">
          <w:rPr>
            <w:rFonts w:cstheme="minorHAnsi"/>
            <w:sz w:val="24"/>
            <w:szCs w:val="24"/>
            <w:rPrChange w:id="7243" w:author="DuyNgo" w:date="2012-08-10T08:15:00Z">
              <w:rPr>
                <w:rFonts w:asciiTheme="majorHAnsi" w:eastAsiaTheme="majorEastAsia" w:hAnsiTheme="majorHAnsi" w:cstheme="minorHAnsi"/>
                <w:b/>
                <w:bCs/>
                <w:color w:val="365F91" w:themeColor="accent1" w:themeShade="BF"/>
                <w:sz w:val="24"/>
                <w:szCs w:val="24"/>
              </w:rPr>
            </w:rPrChange>
          </w:rPr>
          <w:delText xml:space="preserve"> information</w:delText>
        </w:r>
      </w:del>
      <w:ins w:id="7244" w:author="Truong" w:date="2012-05-17T19:22:00Z">
        <w:r w:rsidRPr="00303364">
          <w:rPr>
            <w:rFonts w:cstheme="minorHAnsi"/>
            <w:sz w:val="24"/>
            <w:szCs w:val="24"/>
            <w:rPrChange w:id="7245" w:author="DuyNgo" w:date="2012-08-10T08:15:00Z">
              <w:rPr>
                <w:rFonts w:asciiTheme="majorHAnsi" w:eastAsiaTheme="majorEastAsia" w:hAnsiTheme="majorHAnsi" w:cstheme="minorHAnsi"/>
                <w:b/>
                <w:bCs/>
                <w:color w:val="365F91" w:themeColor="accent1" w:themeShade="BF"/>
                <w:sz w:val="24"/>
                <w:szCs w:val="24"/>
              </w:rPr>
            </w:rPrChange>
          </w:rPr>
          <w:t>detail information</w:t>
        </w:r>
      </w:ins>
      <w:r w:rsidRPr="00303364">
        <w:rPr>
          <w:rFonts w:cstheme="minorHAnsi"/>
          <w:sz w:val="24"/>
          <w:szCs w:val="24"/>
          <w:rPrChange w:id="7246" w:author="DuyNgo" w:date="2012-08-10T08:15:00Z">
            <w:rPr>
              <w:rFonts w:asciiTheme="majorHAnsi" w:eastAsiaTheme="majorEastAsia" w:hAnsiTheme="majorHAnsi" w:cstheme="minorHAnsi"/>
              <w:b/>
              <w:bCs/>
              <w:color w:val="365F91" w:themeColor="accent1" w:themeShade="BF"/>
              <w:sz w:val="24"/>
              <w:szCs w:val="24"/>
            </w:rPr>
          </w:rPrChange>
        </w:rPr>
        <w:t xml:space="preserve"> about a specific project.</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247" w:author="DuyNgo" w:date="2012-08-10T08:15:00Z">
            <w:rPr>
              <w:rFonts w:asciiTheme="majorHAnsi" w:eastAsiaTheme="majorEastAsia" w:hAnsiTheme="majorHAnsi" w:cstheme="minorHAnsi"/>
              <w:b/>
              <w:bCs/>
              <w:color w:val="365F91" w:themeColor="accent1" w:themeShade="BF"/>
              <w:sz w:val="24"/>
              <w:szCs w:val="24"/>
            </w:rPr>
          </w:rPrChange>
        </w:rPr>
        <w:t>Time Tracking</w:t>
      </w:r>
      <w:r w:rsidRPr="00303364">
        <w:rPr>
          <w:rFonts w:cstheme="minorHAnsi"/>
          <w:sz w:val="24"/>
          <w:szCs w:val="24"/>
          <w:rPrChange w:id="7248" w:author="DuyNgo" w:date="2012-08-10T08:15:00Z">
            <w:rPr>
              <w:rFonts w:asciiTheme="majorHAnsi" w:eastAsiaTheme="majorEastAsia" w:hAnsiTheme="majorHAnsi" w:cstheme="minorHAnsi"/>
              <w:b/>
              <w:bCs/>
              <w:color w:val="365F91" w:themeColor="accent1" w:themeShade="BF"/>
              <w:sz w:val="24"/>
              <w:szCs w:val="24"/>
            </w:rPr>
          </w:rPrChange>
        </w:rPr>
        <w:t>: manage working time of team members.</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249" w:author="DuyNgo" w:date="2012-08-10T08:15:00Z">
            <w:rPr>
              <w:rFonts w:asciiTheme="majorHAnsi" w:eastAsiaTheme="majorEastAsia" w:hAnsiTheme="majorHAnsi" w:cstheme="minorHAnsi"/>
              <w:b/>
              <w:bCs/>
              <w:color w:val="365F91" w:themeColor="accent1" w:themeShade="BF"/>
              <w:sz w:val="24"/>
              <w:szCs w:val="24"/>
            </w:rPr>
          </w:rPrChange>
        </w:rPr>
        <w:t>DMS</w:t>
      </w:r>
      <w:r w:rsidRPr="00303364">
        <w:rPr>
          <w:rFonts w:cstheme="minorHAnsi"/>
          <w:sz w:val="24"/>
          <w:szCs w:val="24"/>
          <w:rPrChange w:id="7250" w:author="DuyNgo" w:date="2012-08-10T08:15:00Z">
            <w:rPr>
              <w:rFonts w:asciiTheme="majorHAnsi" w:eastAsiaTheme="majorEastAsia" w:hAnsiTheme="majorHAnsi" w:cstheme="minorHAnsi"/>
              <w:b/>
              <w:bCs/>
              <w:color w:val="365F91" w:themeColor="accent1" w:themeShade="BF"/>
              <w:sz w:val="24"/>
              <w:szCs w:val="24"/>
            </w:rPr>
          </w:rPrChange>
        </w:rPr>
        <w:t>: manage defects of projects.</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251" w:author="DuyNgo" w:date="2012-08-10T08:15:00Z">
            <w:rPr>
              <w:rFonts w:asciiTheme="majorHAnsi" w:eastAsiaTheme="majorEastAsia" w:hAnsiTheme="majorHAnsi" w:cstheme="minorHAnsi"/>
              <w:b/>
              <w:bCs/>
              <w:color w:val="365F91" w:themeColor="accent1" w:themeShade="BF"/>
              <w:sz w:val="24"/>
              <w:szCs w:val="24"/>
            </w:rPr>
          </w:rPrChange>
        </w:rPr>
        <w:t>Requirement</w:t>
      </w:r>
      <w:r w:rsidRPr="00303364">
        <w:rPr>
          <w:rFonts w:cstheme="minorHAnsi"/>
          <w:sz w:val="24"/>
          <w:szCs w:val="24"/>
          <w:rPrChange w:id="7252" w:author="DuyNgo" w:date="2012-08-10T08:15:00Z">
            <w:rPr>
              <w:rFonts w:asciiTheme="majorHAnsi" w:eastAsiaTheme="majorEastAsia" w:hAnsiTheme="majorHAnsi" w:cstheme="minorHAnsi"/>
              <w:b/>
              <w:bCs/>
              <w:color w:val="365F91" w:themeColor="accent1" w:themeShade="BF"/>
              <w:sz w:val="24"/>
              <w:szCs w:val="24"/>
            </w:rPr>
          </w:rPrChange>
        </w:rPr>
        <w:t>: include list of requirements (function, non-function). Allow users to keep track status of those requirements</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253" w:author="DuyNgo" w:date="2012-08-10T08:15:00Z">
            <w:rPr>
              <w:rFonts w:asciiTheme="majorHAnsi" w:eastAsiaTheme="majorEastAsia" w:hAnsiTheme="majorHAnsi" w:cstheme="minorHAnsi"/>
              <w:b/>
              <w:bCs/>
              <w:color w:val="365F91" w:themeColor="accent1" w:themeShade="BF"/>
              <w:sz w:val="24"/>
              <w:szCs w:val="24"/>
            </w:rPr>
          </w:rPrChange>
        </w:rPr>
        <w:t xml:space="preserve"> Admin</w:t>
      </w:r>
      <w:r w:rsidRPr="00303364">
        <w:rPr>
          <w:rFonts w:cstheme="minorHAnsi"/>
          <w:sz w:val="24"/>
          <w:szCs w:val="24"/>
          <w:rPrChange w:id="7254" w:author="DuyNgo" w:date="2012-08-10T08:15:00Z">
            <w:rPr>
              <w:rFonts w:asciiTheme="majorHAnsi" w:eastAsiaTheme="majorEastAsia" w:hAnsiTheme="majorHAnsi" w:cstheme="minorHAnsi"/>
              <w:b/>
              <w:bCs/>
              <w:color w:val="365F91" w:themeColor="accent1" w:themeShade="BF"/>
              <w:sz w:val="24"/>
              <w:szCs w:val="24"/>
            </w:rPr>
          </w:rPrChange>
        </w:rPr>
        <w:t>: Allow admin to manage users</w:t>
      </w:r>
      <w:ins w:id="7255" w:author="Truong" w:date="2012-05-17T19:14:00Z">
        <w:r w:rsidRPr="00303364">
          <w:rPr>
            <w:rFonts w:cstheme="minorHAnsi"/>
            <w:sz w:val="24"/>
            <w:szCs w:val="24"/>
            <w:rPrChange w:id="7256" w:author="DuyNgo" w:date="2012-08-10T08:15:00Z">
              <w:rPr>
                <w:rFonts w:asciiTheme="majorHAnsi" w:eastAsiaTheme="majorEastAsia" w:hAnsiTheme="majorHAnsi" w:cstheme="minorHAnsi"/>
                <w:b/>
                <w:bCs/>
                <w:color w:val="365F91" w:themeColor="accent1" w:themeShade="BF"/>
                <w:sz w:val="24"/>
                <w:szCs w:val="24"/>
              </w:rPr>
            </w:rPrChange>
          </w:rPr>
          <w:t xml:space="preserve"> and </w:t>
        </w:r>
      </w:ins>
      <w:ins w:id="7257" w:author="Truong" w:date="2012-05-17T19:22:00Z">
        <w:r w:rsidRPr="00303364">
          <w:rPr>
            <w:rFonts w:cstheme="minorHAnsi"/>
            <w:sz w:val="24"/>
            <w:szCs w:val="24"/>
            <w:rPrChange w:id="7258" w:author="DuyNgo" w:date="2012-08-10T08:15:00Z">
              <w:rPr>
                <w:rFonts w:asciiTheme="majorHAnsi" w:eastAsiaTheme="majorEastAsia" w:hAnsiTheme="majorHAnsi" w:cstheme="minorHAnsi"/>
                <w:b/>
                <w:bCs/>
                <w:color w:val="365F91" w:themeColor="accent1" w:themeShade="BF"/>
                <w:sz w:val="24"/>
                <w:szCs w:val="24"/>
              </w:rPr>
            </w:rPrChange>
          </w:rPr>
          <w:t>manage</w:t>
        </w:r>
      </w:ins>
      <w:ins w:id="7259" w:author="Truong" w:date="2012-05-17T19:14:00Z">
        <w:r w:rsidRPr="00303364">
          <w:rPr>
            <w:rFonts w:cstheme="minorHAnsi"/>
            <w:sz w:val="24"/>
            <w:szCs w:val="24"/>
            <w:rPrChange w:id="7260" w:author="DuyNgo" w:date="2012-08-10T08:15:00Z">
              <w:rPr>
                <w:rFonts w:asciiTheme="majorHAnsi" w:eastAsiaTheme="majorEastAsia" w:hAnsiTheme="majorHAnsi" w:cstheme="minorHAnsi"/>
                <w:b/>
                <w:bCs/>
                <w:color w:val="365F91" w:themeColor="accent1" w:themeShade="BF"/>
                <w:sz w:val="24"/>
                <w:szCs w:val="24"/>
              </w:rPr>
            </w:rPrChange>
          </w:rPr>
          <w:t xml:space="preserve"> system data.</w:t>
        </w:r>
      </w:ins>
      <w:del w:id="7261" w:author="Truong" w:date="2012-05-17T19:14:00Z">
        <w:r w:rsidRPr="00303364" w:rsidDel="00BF71AB">
          <w:rPr>
            <w:rFonts w:cstheme="minorHAnsi"/>
            <w:sz w:val="24"/>
            <w:szCs w:val="24"/>
            <w:rPrChange w:id="7262" w:author="DuyNgo" w:date="2012-08-10T08:15:00Z">
              <w:rPr>
                <w:rFonts w:asciiTheme="majorHAnsi" w:eastAsiaTheme="majorEastAsia" w:hAnsiTheme="majorHAnsi" w:cstheme="minorHAnsi"/>
                <w:b/>
                <w:bCs/>
                <w:color w:val="365F91" w:themeColor="accent1" w:themeShade="BF"/>
                <w:sz w:val="24"/>
                <w:szCs w:val="24"/>
              </w:rPr>
            </w:rPrChange>
          </w:rPr>
          <w:delText>.</w:delText>
        </w:r>
      </w:del>
    </w:p>
    <w:p w:rsidR="0033275C" w:rsidRPr="00303364" w:rsidRDefault="0033275C" w:rsidP="0033275C">
      <w:pPr>
        <w:ind w:firstLine="720"/>
        <w:rPr>
          <w:rFonts w:cstheme="minorHAnsi"/>
          <w:sz w:val="24"/>
          <w:szCs w:val="24"/>
          <w:u w:val="single"/>
        </w:rPr>
      </w:pPr>
      <w:r w:rsidRPr="00303364">
        <w:rPr>
          <w:rFonts w:cstheme="minorHAnsi"/>
          <w:sz w:val="24"/>
          <w:szCs w:val="24"/>
          <w:u w:val="single"/>
          <w:rPrChange w:id="7263" w:author="DuyNgo" w:date="2012-08-10T08:15:00Z">
            <w:rPr>
              <w:rFonts w:asciiTheme="majorHAnsi" w:eastAsiaTheme="majorEastAsia" w:hAnsiTheme="majorHAnsi" w:cstheme="minorHAnsi"/>
              <w:b/>
              <w:bCs/>
              <w:color w:val="365F91" w:themeColor="accent1" w:themeShade="BF"/>
              <w:sz w:val="24"/>
              <w:szCs w:val="24"/>
              <w:u w:val="single"/>
            </w:rPr>
          </w:rPrChange>
        </w:rPr>
        <w:t>Benefits of product</w:t>
      </w:r>
    </w:p>
    <w:p w:rsidR="0033275C" w:rsidRPr="00303364" w:rsidRDefault="0033275C" w:rsidP="0033275C">
      <w:pPr>
        <w:ind w:left="1080" w:firstLine="360"/>
        <w:rPr>
          <w:rFonts w:cstheme="minorHAnsi"/>
          <w:sz w:val="24"/>
          <w:szCs w:val="24"/>
        </w:rPr>
      </w:pPr>
      <w:r w:rsidRPr="00303364">
        <w:rPr>
          <w:rFonts w:cstheme="minorHAnsi"/>
          <w:sz w:val="24"/>
          <w:szCs w:val="24"/>
          <w:rPrChange w:id="7264" w:author="DuyNgo" w:date="2012-08-10T08:15:00Z">
            <w:rPr>
              <w:rFonts w:asciiTheme="majorHAnsi" w:eastAsiaTheme="majorEastAsia" w:hAnsiTheme="majorHAnsi" w:cstheme="minorHAnsi"/>
              <w:b/>
              <w:bCs/>
              <w:color w:val="365F91" w:themeColor="accent1" w:themeShade="BF"/>
              <w:sz w:val="24"/>
              <w:szCs w:val="24"/>
            </w:rPr>
          </w:rPrChange>
        </w:rPr>
        <w:t xml:space="preserve">OOPMS is a system that supports Project managers efficiently. </w:t>
      </w:r>
    </w:p>
    <w:p w:rsidR="0033275C" w:rsidRPr="00303364" w:rsidRDefault="0033275C" w:rsidP="0033275C">
      <w:pPr>
        <w:ind w:left="720" w:firstLine="360"/>
        <w:rPr>
          <w:rFonts w:cstheme="minorHAnsi"/>
          <w:sz w:val="24"/>
          <w:szCs w:val="24"/>
        </w:rPr>
      </w:pPr>
      <w:ins w:id="7265" w:author="Truong" w:date="2012-05-17T19:16:00Z">
        <w:r w:rsidRPr="00303364">
          <w:rPr>
            <w:rFonts w:cstheme="minorHAnsi"/>
            <w:sz w:val="24"/>
            <w:szCs w:val="24"/>
            <w:rPrChange w:id="7266" w:author="DuyNgo" w:date="2012-08-10T08:15:00Z">
              <w:rPr>
                <w:rFonts w:asciiTheme="majorHAnsi" w:eastAsiaTheme="majorEastAsia" w:hAnsiTheme="majorHAnsi" w:cstheme="minorHAnsi"/>
                <w:b/>
                <w:bCs/>
                <w:color w:val="365F91" w:themeColor="accent1" w:themeShade="BF"/>
                <w:sz w:val="24"/>
                <w:szCs w:val="24"/>
              </w:rPr>
            </w:rPrChange>
          </w:rPr>
          <w:t xml:space="preserve">OOPMS </w:t>
        </w:r>
      </w:ins>
      <w:del w:id="7267" w:author="Truong" w:date="2012-05-17T19:16:00Z">
        <w:r w:rsidRPr="00303364" w:rsidDel="00BF71AB">
          <w:rPr>
            <w:rFonts w:cstheme="minorHAnsi"/>
            <w:sz w:val="24"/>
            <w:szCs w:val="24"/>
            <w:rPrChange w:id="7268" w:author="DuyNgo" w:date="2012-08-10T08:15:00Z">
              <w:rPr>
                <w:rFonts w:asciiTheme="majorHAnsi" w:eastAsiaTheme="majorEastAsia" w:hAnsiTheme="majorHAnsi" w:cstheme="minorHAnsi"/>
                <w:b/>
                <w:bCs/>
                <w:color w:val="365F91" w:themeColor="accent1" w:themeShade="BF"/>
                <w:sz w:val="24"/>
                <w:szCs w:val="24"/>
              </w:rPr>
            </w:rPrChange>
          </w:rPr>
          <w:delText xml:space="preserve">M-version </w:delText>
        </w:r>
      </w:del>
      <w:r w:rsidRPr="00303364">
        <w:rPr>
          <w:rFonts w:cstheme="minorHAnsi"/>
          <w:sz w:val="24"/>
          <w:szCs w:val="24"/>
          <w:rPrChange w:id="7269" w:author="DuyNgo" w:date="2012-08-10T08:15:00Z">
            <w:rPr>
              <w:rFonts w:asciiTheme="majorHAnsi" w:eastAsiaTheme="majorEastAsia" w:hAnsiTheme="majorHAnsi" w:cstheme="minorHAnsi"/>
              <w:b/>
              <w:bCs/>
              <w:color w:val="365F91" w:themeColor="accent1" w:themeShade="BF"/>
              <w:sz w:val="24"/>
              <w:szCs w:val="24"/>
            </w:rPr>
          </w:rPrChange>
        </w:rPr>
        <w:t>provides as an android application</w:t>
      </w:r>
      <w:ins w:id="7270" w:author="Truong" w:date="2012-05-17T19:16:00Z">
        <w:r w:rsidRPr="00303364">
          <w:rPr>
            <w:rFonts w:cstheme="minorHAnsi"/>
            <w:sz w:val="24"/>
            <w:szCs w:val="24"/>
            <w:rPrChange w:id="7271" w:author="DuyNgo" w:date="2012-08-10T08:15:00Z">
              <w:rPr>
                <w:rFonts w:asciiTheme="majorHAnsi" w:eastAsiaTheme="majorEastAsia" w:hAnsiTheme="majorHAnsi" w:cstheme="minorHAnsi"/>
                <w:b/>
                <w:bCs/>
                <w:color w:val="365F91" w:themeColor="accent1" w:themeShade="BF"/>
                <w:sz w:val="24"/>
                <w:szCs w:val="24"/>
              </w:rPr>
            </w:rPrChange>
          </w:rPr>
          <w:t xml:space="preserve"> for project managers to monitor general </w:t>
        </w:r>
      </w:ins>
      <w:ins w:id="7272" w:author="Truong" w:date="2012-05-17T19:17:00Z">
        <w:r w:rsidRPr="00303364">
          <w:rPr>
            <w:rFonts w:cstheme="minorHAnsi"/>
            <w:sz w:val="24"/>
            <w:szCs w:val="24"/>
            <w:rPrChange w:id="7273" w:author="DuyNgo" w:date="2012-08-10T08:15:00Z">
              <w:rPr>
                <w:rFonts w:asciiTheme="majorHAnsi" w:eastAsiaTheme="majorEastAsia" w:hAnsiTheme="majorHAnsi" w:cstheme="minorHAnsi"/>
                <w:b/>
                <w:bCs/>
                <w:color w:val="365F91" w:themeColor="accent1" w:themeShade="BF"/>
                <w:sz w:val="24"/>
                <w:szCs w:val="24"/>
              </w:rPr>
            </w:rPrChange>
          </w:rPr>
          <w:t>information</w:t>
        </w:r>
      </w:ins>
      <w:ins w:id="7274" w:author="Truong" w:date="2012-05-17T19:16:00Z">
        <w:r w:rsidRPr="00303364">
          <w:rPr>
            <w:rFonts w:cstheme="minorHAnsi"/>
            <w:sz w:val="24"/>
            <w:szCs w:val="24"/>
            <w:rPrChange w:id="7275" w:author="DuyNgo" w:date="2012-08-10T08:15:00Z">
              <w:rPr>
                <w:rFonts w:asciiTheme="majorHAnsi" w:eastAsiaTheme="majorEastAsia" w:hAnsiTheme="majorHAnsi" w:cstheme="minorHAnsi"/>
                <w:b/>
                <w:bCs/>
                <w:color w:val="365F91" w:themeColor="accent1" w:themeShade="BF"/>
                <w:sz w:val="24"/>
                <w:szCs w:val="24"/>
              </w:rPr>
            </w:rPrChange>
          </w:rPr>
          <w:t xml:space="preserve"> about project</w:t>
        </w:r>
      </w:ins>
      <w:ins w:id="7276" w:author="Truong" w:date="2012-05-17T19:18:00Z">
        <w:r w:rsidRPr="00303364">
          <w:rPr>
            <w:rFonts w:cstheme="minorHAnsi"/>
            <w:sz w:val="24"/>
            <w:szCs w:val="24"/>
            <w:rPrChange w:id="7277" w:author="DuyNgo" w:date="2012-08-10T08:15:00Z">
              <w:rPr>
                <w:rFonts w:asciiTheme="majorHAnsi" w:eastAsiaTheme="majorEastAsia" w:hAnsiTheme="majorHAnsi" w:cstheme="minorHAnsi"/>
                <w:b/>
                <w:bCs/>
                <w:color w:val="365F91" w:themeColor="accent1" w:themeShade="BF"/>
                <w:sz w:val="24"/>
                <w:szCs w:val="24"/>
              </w:rPr>
            </w:rPrChange>
          </w:rPr>
          <w:t>.</w:t>
        </w:r>
      </w:ins>
      <w:del w:id="7278" w:author="Truong" w:date="2012-05-17T19:16:00Z">
        <w:r w:rsidRPr="00303364" w:rsidDel="00BF71AB">
          <w:rPr>
            <w:rFonts w:cstheme="minorHAnsi"/>
            <w:sz w:val="24"/>
            <w:szCs w:val="24"/>
            <w:rPrChange w:id="7279" w:author="DuyNgo" w:date="2012-08-10T08:15:00Z">
              <w:rPr>
                <w:rFonts w:asciiTheme="majorHAnsi" w:eastAsiaTheme="majorEastAsia" w:hAnsiTheme="majorHAnsi" w:cstheme="minorHAnsi"/>
                <w:b/>
                <w:bCs/>
                <w:color w:val="365F91" w:themeColor="accent1" w:themeShade="BF"/>
                <w:sz w:val="24"/>
                <w:szCs w:val="24"/>
              </w:rPr>
            </w:rPrChange>
          </w:rPr>
          <w:delText xml:space="preserve">. </w:delText>
        </w:r>
      </w:del>
    </w:p>
    <w:p w:rsidR="0033275C" w:rsidRPr="00303364" w:rsidRDefault="0033275C" w:rsidP="0033275C">
      <w:pPr>
        <w:ind w:left="1080"/>
        <w:rPr>
          <w:rFonts w:cstheme="minorHAnsi"/>
          <w:sz w:val="24"/>
          <w:szCs w:val="24"/>
        </w:rPr>
      </w:pPr>
      <w:r w:rsidRPr="00303364">
        <w:rPr>
          <w:rFonts w:cstheme="minorHAnsi"/>
          <w:sz w:val="24"/>
          <w:szCs w:val="24"/>
          <w:rPrChange w:id="7280" w:author="DuyNgo" w:date="2012-08-10T08:15:00Z">
            <w:rPr>
              <w:rFonts w:asciiTheme="majorHAnsi" w:eastAsiaTheme="majorEastAsia" w:hAnsiTheme="majorHAnsi" w:cstheme="minorHAnsi"/>
              <w:b/>
              <w:bCs/>
              <w:color w:val="365F91" w:themeColor="accent1" w:themeShade="BF"/>
              <w:sz w:val="24"/>
              <w:szCs w:val="24"/>
            </w:rPr>
          </w:rPrChange>
        </w:rPr>
        <w:t xml:space="preserve">At the website, Project manager can setup and manage any software project easily via Dashboard system and Report system that update continuously day by day. </w:t>
      </w:r>
    </w:p>
    <w:p w:rsidR="0033275C" w:rsidRPr="00303364" w:rsidRDefault="0033275C" w:rsidP="0033275C">
      <w:pPr>
        <w:ind w:left="360"/>
        <w:rPr>
          <w:rFonts w:cstheme="minorHAnsi"/>
          <w:sz w:val="24"/>
          <w:szCs w:val="24"/>
        </w:rPr>
      </w:pPr>
      <w:r w:rsidRPr="00303364">
        <w:rPr>
          <w:rFonts w:cstheme="minorHAnsi"/>
          <w:sz w:val="24"/>
          <w:szCs w:val="24"/>
          <w:rPrChange w:id="7281" w:author="DuyNgo" w:date="2012-08-10T08:15:00Z">
            <w:rPr>
              <w:rFonts w:asciiTheme="majorHAnsi" w:eastAsiaTheme="majorEastAsia" w:hAnsiTheme="majorHAnsi" w:cstheme="minorHAnsi"/>
              <w:b/>
              <w:bCs/>
              <w:color w:val="365F91" w:themeColor="accent1" w:themeShade="BF"/>
              <w:sz w:val="24"/>
              <w:szCs w:val="24"/>
            </w:rPr>
          </w:rPrChange>
        </w:rPr>
        <w:t>A special benefit of OOPMS system is portability</w:t>
      </w:r>
      <w:ins w:id="7282" w:author="Truong" w:date="2012-05-17T19:18:00Z">
        <w:r w:rsidRPr="00303364">
          <w:rPr>
            <w:rFonts w:cstheme="minorHAnsi"/>
            <w:sz w:val="24"/>
            <w:szCs w:val="24"/>
            <w:rPrChange w:id="7283" w:author="DuyNgo" w:date="2012-08-10T08:15:00Z">
              <w:rPr>
                <w:rFonts w:asciiTheme="majorHAnsi" w:eastAsiaTheme="majorEastAsia" w:hAnsiTheme="majorHAnsi" w:cstheme="minorHAnsi"/>
                <w:b/>
                <w:bCs/>
                <w:color w:val="365F91" w:themeColor="accent1" w:themeShade="BF"/>
                <w:sz w:val="24"/>
                <w:szCs w:val="24"/>
              </w:rPr>
            </w:rPrChange>
          </w:rPr>
          <w:t xml:space="preserve"> and compatible with J2EE</w:t>
        </w:r>
      </w:ins>
      <w:ins w:id="7284" w:author="Truong" w:date="2012-05-17T19:19:00Z">
        <w:r w:rsidRPr="00303364">
          <w:rPr>
            <w:rFonts w:cstheme="minorHAnsi"/>
            <w:sz w:val="24"/>
            <w:szCs w:val="24"/>
            <w:rPrChange w:id="7285" w:author="DuyNgo" w:date="2012-08-10T08:15:00Z">
              <w:rPr>
                <w:rFonts w:asciiTheme="majorHAnsi" w:eastAsiaTheme="majorEastAsia" w:hAnsiTheme="majorHAnsi" w:cstheme="minorHAnsi"/>
                <w:b/>
                <w:bCs/>
                <w:color w:val="365F91" w:themeColor="accent1" w:themeShade="BF"/>
                <w:sz w:val="24"/>
                <w:szCs w:val="24"/>
              </w:rPr>
            </w:rPrChange>
          </w:rPr>
          <w:t xml:space="preserve"> Portal </w:t>
        </w:r>
      </w:ins>
      <w:r w:rsidRPr="00303364">
        <w:rPr>
          <w:rFonts w:cstheme="minorHAnsi"/>
          <w:sz w:val="24"/>
          <w:szCs w:val="24"/>
          <w:rPrChange w:id="7286" w:author="DuyNgo" w:date="2012-08-10T08:15:00Z">
            <w:rPr>
              <w:rFonts w:asciiTheme="majorHAnsi" w:eastAsiaTheme="majorEastAsia" w:hAnsiTheme="majorHAnsi" w:cstheme="minorHAnsi"/>
              <w:b/>
              <w:bCs/>
              <w:color w:val="365F91" w:themeColor="accent1" w:themeShade="BF"/>
              <w:sz w:val="24"/>
              <w:szCs w:val="24"/>
            </w:rPr>
          </w:rPrChange>
        </w:rPr>
        <w:t>server (</w:t>
      </w:r>
      <w:ins w:id="7287" w:author="Truong" w:date="2012-05-17T19:19:00Z">
        <w:r w:rsidRPr="00303364">
          <w:rPr>
            <w:rFonts w:cstheme="minorHAnsi"/>
            <w:sz w:val="24"/>
            <w:szCs w:val="24"/>
            <w:rPrChange w:id="7288" w:author="DuyNgo" w:date="2012-08-10T08:15:00Z">
              <w:rPr>
                <w:rFonts w:asciiTheme="majorHAnsi" w:eastAsiaTheme="majorEastAsia" w:hAnsiTheme="majorHAnsi" w:cstheme="minorHAnsi"/>
                <w:b/>
                <w:bCs/>
                <w:color w:val="365F91" w:themeColor="accent1" w:themeShade="BF"/>
                <w:sz w:val="24"/>
                <w:szCs w:val="24"/>
              </w:rPr>
            </w:rPrChange>
          </w:rPr>
          <w:t>JSR168, JSR268)</w:t>
        </w:r>
      </w:ins>
      <w:r w:rsidRPr="00303364">
        <w:rPr>
          <w:rFonts w:cstheme="minorHAnsi"/>
          <w:sz w:val="24"/>
          <w:szCs w:val="24"/>
          <w:rPrChange w:id="7289" w:author="DuyNgo" w:date="2012-08-10T08:15:00Z">
            <w:rPr>
              <w:rFonts w:asciiTheme="majorHAnsi" w:eastAsiaTheme="majorEastAsia" w:hAnsiTheme="majorHAnsi" w:cstheme="minorHAnsi"/>
              <w:b/>
              <w:bCs/>
              <w:color w:val="365F91" w:themeColor="accent1" w:themeShade="BF"/>
              <w:sz w:val="24"/>
              <w:szCs w:val="24"/>
            </w:rPr>
          </w:rPrChange>
        </w:rPr>
        <w:t>. With an android mobile, you can check your project status at any time anywhere.</w:t>
      </w:r>
    </w:p>
    <w:p w:rsidR="0033275C" w:rsidRPr="00303364" w:rsidRDefault="0033275C" w:rsidP="008C3CFA">
      <w:pPr>
        <w:pStyle w:val="Heading2"/>
        <w:numPr>
          <w:ilvl w:val="0"/>
          <w:numId w:val="21"/>
        </w:numPr>
        <w:rPr>
          <w:rFonts w:asciiTheme="minorHAnsi" w:hAnsiTheme="minorHAnsi" w:cstheme="minorHAnsi"/>
          <w:sz w:val="24"/>
          <w:szCs w:val="24"/>
        </w:rPr>
      </w:pPr>
      <w:bookmarkStart w:id="7290" w:name="_Main_Acceptable_Criteria"/>
      <w:bookmarkStart w:id="7291" w:name="_Toc332351091"/>
      <w:bookmarkEnd w:id="7290"/>
      <w:r w:rsidRPr="00303364">
        <w:rPr>
          <w:rFonts w:asciiTheme="minorHAnsi" w:hAnsiTheme="minorHAnsi" w:cstheme="minorHAnsi"/>
          <w:sz w:val="24"/>
          <w:szCs w:val="24"/>
          <w:rPrChange w:id="7292" w:author="DuyNgo" w:date="2012-08-10T08:15:00Z">
            <w:rPr>
              <w:rFonts w:asciiTheme="minorHAnsi" w:hAnsiTheme="minorHAnsi" w:cstheme="minorHAnsi"/>
              <w:color w:val="365F91" w:themeColor="accent1" w:themeShade="BF"/>
              <w:sz w:val="24"/>
              <w:szCs w:val="24"/>
            </w:rPr>
          </w:rPrChange>
        </w:rPr>
        <w:lastRenderedPageBreak/>
        <w:t>Main Acceptable Criteria</w:t>
      </w:r>
      <w:bookmarkEnd w:id="7291"/>
      <w:r w:rsidRPr="00303364">
        <w:rPr>
          <w:rFonts w:asciiTheme="minorHAnsi" w:hAnsiTheme="minorHAnsi" w:cstheme="minorHAnsi"/>
          <w:sz w:val="24"/>
          <w:szCs w:val="24"/>
          <w:rPrChange w:id="7293"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rPr>
          <w:rFonts w:cstheme="minorHAnsi"/>
          <w:sz w:val="24"/>
          <w:szCs w:val="24"/>
        </w:rPr>
      </w:pPr>
      <w:r w:rsidRPr="00303364">
        <w:rPr>
          <w:rFonts w:cstheme="minorHAnsi"/>
          <w:sz w:val="24"/>
          <w:szCs w:val="24"/>
          <w:rPrChange w:id="7294" w:author="DuyNgo" w:date="2012-08-10T08:15:00Z">
            <w:rPr>
              <w:rFonts w:asciiTheme="majorHAnsi" w:eastAsiaTheme="majorEastAsia" w:hAnsiTheme="majorHAnsi" w:cstheme="minorHAnsi"/>
              <w:b/>
              <w:bCs/>
              <w:color w:val="365F91" w:themeColor="accent1" w:themeShade="BF"/>
              <w:sz w:val="24"/>
              <w:szCs w:val="24"/>
            </w:rPr>
          </w:rPrChange>
        </w:rPr>
        <w:t>The system is 24/7 system.</w:t>
      </w:r>
    </w:p>
    <w:p w:rsidR="0033275C" w:rsidRPr="00303364" w:rsidDel="00C977FA" w:rsidRDefault="0033275C" w:rsidP="0033275C">
      <w:pPr>
        <w:rPr>
          <w:del w:id="7295" w:author="Truong" w:date="2012-05-17T18:55:00Z"/>
          <w:rFonts w:cstheme="minorHAnsi"/>
          <w:sz w:val="24"/>
          <w:szCs w:val="24"/>
        </w:rPr>
      </w:pPr>
      <w:del w:id="7296" w:author="Truong" w:date="2012-05-17T18:55:00Z">
        <w:r w:rsidRPr="00303364" w:rsidDel="00C977FA">
          <w:rPr>
            <w:rFonts w:cstheme="minorHAnsi"/>
            <w:sz w:val="24"/>
            <w:szCs w:val="24"/>
            <w:rPrChange w:id="7297" w:author="DuyNgo" w:date="2012-08-10T08:15:00Z">
              <w:rPr>
                <w:rFonts w:asciiTheme="majorHAnsi" w:eastAsiaTheme="majorEastAsia" w:hAnsiTheme="majorHAnsi" w:cstheme="minorHAnsi"/>
                <w:b/>
                <w:bCs/>
                <w:color w:val="365F91" w:themeColor="accent1" w:themeShade="BF"/>
                <w:sz w:val="24"/>
                <w:szCs w:val="24"/>
              </w:rPr>
            </w:rPrChange>
          </w:rPr>
          <w:delText>Mean Time between Failures (MTBF): 1Years.</w:delText>
        </w:r>
      </w:del>
    </w:p>
    <w:p w:rsidR="0033275C" w:rsidRPr="00303364" w:rsidDel="00C977FA" w:rsidRDefault="0033275C" w:rsidP="0033275C">
      <w:pPr>
        <w:rPr>
          <w:del w:id="7298" w:author="Truong" w:date="2012-05-17T18:55:00Z"/>
          <w:rFonts w:cstheme="minorHAnsi"/>
          <w:sz w:val="24"/>
          <w:szCs w:val="24"/>
        </w:rPr>
      </w:pPr>
      <w:del w:id="7299" w:author="Truong" w:date="2012-05-17T18:55:00Z">
        <w:r w:rsidRPr="00303364" w:rsidDel="00C977FA">
          <w:rPr>
            <w:rFonts w:cstheme="minorHAnsi"/>
            <w:sz w:val="24"/>
            <w:szCs w:val="24"/>
            <w:rPrChange w:id="7300" w:author="DuyNgo" w:date="2012-08-10T08:15:00Z">
              <w:rPr>
                <w:rFonts w:asciiTheme="majorHAnsi" w:eastAsiaTheme="majorEastAsia" w:hAnsiTheme="majorHAnsi" w:cstheme="minorHAnsi"/>
                <w:b/>
                <w:bCs/>
                <w:color w:val="365F91" w:themeColor="accent1" w:themeShade="BF"/>
                <w:sz w:val="24"/>
                <w:szCs w:val="24"/>
              </w:rPr>
            </w:rPrChange>
          </w:rPr>
          <w:delText>Mean Time To Repair (MTTR): less than 24 hours.</w:delText>
        </w:r>
      </w:del>
    </w:p>
    <w:p w:rsidR="0033275C" w:rsidRPr="00303364" w:rsidRDefault="0033275C" w:rsidP="0033275C">
      <w:pPr>
        <w:rPr>
          <w:rFonts w:cstheme="minorHAnsi"/>
          <w:sz w:val="24"/>
          <w:szCs w:val="24"/>
        </w:rPr>
      </w:pPr>
      <w:r w:rsidRPr="00303364">
        <w:rPr>
          <w:rFonts w:cstheme="minorHAnsi"/>
          <w:sz w:val="24"/>
          <w:szCs w:val="24"/>
          <w:rPrChange w:id="7301" w:author="DuyNgo" w:date="2012-08-10T08:15:00Z">
            <w:rPr>
              <w:rFonts w:asciiTheme="majorHAnsi" w:eastAsiaTheme="majorEastAsia" w:hAnsiTheme="majorHAnsi" w:cstheme="minorHAnsi"/>
              <w:b/>
              <w:bCs/>
              <w:color w:val="365F91" w:themeColor="accent1" w:themeShade="BF"/>
              <w:sz w:val="24"/>
              <w:szCs w:val="24"/>
            </w:rPr>
          </w:rPrChange>
        </w:rPr>
        <w:t xml:space="preserve">Accuracy: </w:t>
      </w:r>
      <w:del w:id="7302" w:author="Truong" w:date="2012-05-17T18:55:00Z">
        <w:r w:rsidRPr="00303364" w:rsidDel="00C977FA">
          <w:rPr>
            <w:rFonts w:cstheme="minorHAnsi"/>
            <w:sz w:val="24"/>
            <w:szCs w:val="24"/>
            <w:rPrChange w:id="7303" w:author="DuyNgo" w:date="2012-08-10T08:15:00Z">
              <w:rPr>
                <w:rFonts w:asciiTheme="majorHAnsi" w:eastAsiaTheme="majorEastAsia" w:hAnsiTheme="majorHAnsi" w:cstheme="minorHAnsi"/>
                <w:b/>
                <w:bCs/>
                <w:color w:val="365F91" w:themeColor="accent1" w:themeShade="BF"/>
                <w:sz w:val="24"/>
                <w:szCs w:val="24"/>
              </w:rPr>
            </w:rPrChange>
          </w:rPr>
          <w:delText xml:space="preserve"> 100</w:delText>
        </w:r>
      </w:del>
      <w:ins w:id="7304" w:author="Truong" w:date="2012-05-17T18:55:00Z">
        <w:r w:rsidRPr="00303364">
          <w:rPr>
            <w:rFonts w:cstheme="minorHAnsi"/>
            <w:sz w:val="24"/>
            <w:szCs w:val="24"/>
            <w:rPrChange w:id="7305" w:author="DuyNgo" w:date="2012-08-10T08:15:00Z">
              <w:rPr>
                <w:rFonts w:asciiTheme="majorHAnsi" w:eastAsiaTheme="majorEastAsia" w:hAnsiTheme="majorHAnsi" w:cstheme="minorHAnsi"/>
                <w:b/>
                <w:bCs/>
                <w:color w:val="365F91" w:themeColor="accent1" w:themeShade="BF"/>
                <w:sz w:val="24"/>
                <w:szCs w:val="24"/>
              </w:rPr>
            </w:rPrChange>
          </w:rPr>
          <w:t>90</w:t>
        </w:r>
      </w:ins>
      <w:r w:rsidRPr="00303364">
        <w:rPr>
          <w:rFonts w:cstheme="minorHAnsi"/>
          <w:sz w:val="24"/>
          <w:szCs w:val="24"/>
          <w:rPrChange w:id="7306" w:author="DuyNgo" w:date="2012-08-10T08:15:00Z">
            <w:rPr>
              <w:rFonts w:asciiTheme="majorHAnsi" w:eastAsiaTheme="majorEastAsia" w:hAnsiTheme="majorHAnsi" w:cstheme="minorHAnsi"/>
              <w:b/>
              <w:bCs/>
              <w:color w:val="365F91" w:themeColor="accent1" w:themeShade="BF"/>
              <w:sz w:val="24"/>
              <w:szCs w:val="24"/>
            </w:rPr>
          </w:rPrChange>
        </w:rPr>
        <w:t>%</w:t>
      </w:r>
    </w:p>
    <w:p w:rsidR="0033275C" w:rsidRPr="00303364" w:rsidRDefault="0033275C" w:rsidP="0033275C">
      <w:pPr>
        <w:rPr>
          <w:rFonts w:cstheme="minorHAnsi"/>
          <w:sz w:val="24"/>
          <w:szCs w:val="24"/>
        </w:rPr>
      </w:pPr>
      <w:r w:rsidRPr="00303364">
        <w:rPr>
          <w:rFonts w:cstheme="minorHAnsi"/>
          <w:sz w:val="24"/>
          <w:szCs w:val="24"/>
          <w:rPrChange w:id="7307" w:author="DuyNgo" w:date="2012-08-10T08:15:00Z">
            <w:rPr>
              <w:rFonts w:asciiTheme="majorHAnsi" w:eastAsiaTheme="majorEastAsia" w:hAnsiTheme="majorHAnsi" w:cstheme="minorHAnsi"/>
              <w:b/>
              <w:bCs/>
              <w:color w:val="365F91" w:themeColor="accent1" w:themeShade="BF"/>
              <w:sz w:val="24"/>
              <w:szCs w:val="24"/>
            </w:rPr>
          </w:rPrChange>
        </w:rPr>
        <w:t xml:space="preserve">Critical bugs: </w:t>
      </w:r>
    </w:p>
    <w:p w:rsidR="0033275C" w:rsidRPr="00303364" w:rsidRDefault="0033275C" w:rsidP="0033275C">
      <w:pPr>
        <w:rPr>
          <w:rFonts w:cstheme="minorHAnsi"/>
          <w:sz w:val="24"/>
          <w:szCs w:val="24"/>
        </w:rPr>
      </w:pPr>
      <w:r w:rsidRPr="00303364">
        <w:rPr>
          <w:rFonts w:cstheme="minorHAnsi"/>
          <w:sz w:val="24"/>
          <w:szCs w:val="24"/>
          <w:rPrChange w:id="7308" w:author="DuyNgo" w:date="2012-08-10T08:15:00Z">
            <w:rPr>
              <w:rFonts w:asciiTheme="majorHAnsi" w:eastAsiaTheme="majorEastAsia" w:hAnsiTheme="majorHAnsi" w:cstheme="minorHAnsi"/>
              <w:b/>
              <w:bCs/>
              <w:color w:val="365F91" w:themeColor="accent1" w:themeShade="BF"/>
              <w:sz w:val="24"/>
              <w:szCs w:val="24"/>
            </w:rPr>
          </w:rPrChange>
        </w:rPr>
        <w:tab/>
        <w:t>+ Loss of all data: no</w:t>
      </w:r>
    </w:p>
    <w:p w:rsidR="0033275C" w:rsidRPr="00303364" w:rsidRDefault="0033275C" w:rsidP="0033275C">
      <w:pPr>
        <w:rPr>
          <w:rFonts w:cstheme="minorHAnsi"/>
          <w:sz w:val="24"/>
          <w:szCs w:val="24"/>
        </w:rPr>
      </w:pPr>
      <w:r w:rsidRPr="00303364">
        <w:rPr>
          <w:rFonts w:cstheme="minorHAnsi"/>
          <w:sz w:val="24"/>
          <w:szCs w:val="24"/>
          <w:rPrChange w:id="7309" w:author="DuyNgo" w:date="2012-08-10T08:15:00Z">
            <w:rPr>
              <w:rFonts w:asciiTheme="majorHAnsi" w:eastAsiaTheme="majorEastAsia" w:hAnsiTheme="majorHAnsi" w:cstheme="minorHAnsi"/>
              <w:b/>
              <w:bCs/>
              <w:color w:val="365F91" w:themeColor="accent1" w:themeShade="BF"/>
              <w:sz w:val="24"/>
              <w:szCs w:val="24"/>
            </w:rPr>
          </w:rPrChange>
        </w:rPr>
        <w:tab/>
        <w:t>+ Unable to use part of the system’s functionality: not any</w:t>
      </w:r>
    </w:p>
    <w:p w:rsidR="0033275C" w:rsidRPr="00303364" w:rsidRDefault="0033275C" w:rsidP="0033275C">
      <w:pPr>
        <w:rPr>
          <w:rFonts w:cstheme="minorHAnsi"/>
          <w:sz w:val="24"/>
          <w:szCs w:val="24"/>
        </w:rPr>
      </w:pPr>
      <w:r w:rsidRPr="00303364">
        <w:rPr>
          <w:rFonts w:cstheme="minorHAnsi"/>
          <w:sz w:val="24"/>
          <w:szCs w:val="24"/>
          <w:rPrChange w:id="7310" w:author="DuyNgo" w:date="2012-08-10T08:15:00Z">
            <w:rPr>
              <w:rFonts w:asciiTheme="majorHAnsi" w:eastAsiaTheme="majorEastAsia" w:hAnsiTheme="majorHAnsi" w:cstheme="minorHAnsi"/>
              <w:b/>
              <w:bCs/>
              <w:color w:val="365F91" w:themeColor="accent1" w:themeShade="BF"/>
              <w:sz w:val="24"/>
              <w:szCs w:val="24"/>
            </w:rPr>
          </w:rPrChange>
        </w:rPr>
        <w:t>Performance:</w:t>
      </w:r>
    </w:p>
    <w:p w:rsidR="0033275C" w:rsidRPr="00303364" w:rsidRDefault="0033275C" w:rsidP="0033275C">
      <w:pPr>
        <w:rPr>
          <w:rFonts w:cstheme="minorHAnsi"/>
          <w:sz w:val="24"/>
          <w:szCs w:val="24"/>
        </w:rPr>
      </w:pPr>
      <w:r w:rsidRPr="00303364">
        <w:rPr>
          <w:rFonts w:cstheme="minorHAnsi"/>
          <w:sz w:val="24"/>
          <w:szCs w:val="24"/>
          <w:rPrChange w:id="7311" w:author="DuyNgo" w:date="2012-08-10T08:15:00Z">
            <w:rPr>
              <w:rFonts w:asciiTheme="majorHAnsi" w:eastAsiaTheme="majorEastAsia" w:hAnsiTheme="majorHAnsi" w:cstheme="minorHAnsi"/>
              <w:b/>
              <w:bCs/>
              <w:color w:val="365F91" w:themeColor="accent1" w:themeShade="BF"/>
              <w:sz w:val="24"/>
              <w:szCs w:val="24"/>
            </w:rPr>
          </w:rPrChange>
        </w:rPr>
        <w:t xml:space="preserve">Response time for a search: </w:t>
      </w:r>
    </w:p>
    <w:p w:rsidR="0033275C" w:rsidRPr="00303364" w:rsidRDefault="0033275C" w:rsidP="0033275C">
      <w:pPr>
        <w:rPr>
          <w:rFonts w:cstheme="minorHAnsi"/>
          <w:sz w:val="24"/>
          <w:szCs w:val="24"/>
        </w:rPr>
      </w:pPr>
      <w:r w:rsidRPr="00303364">
        <w:rPr>
          <w:rFonts w:cstheme="minorHAnsi"/>
          <w:sz w:val="24"/>
          <w:szCs w:val="24"/>
          <w:rPrChange w:id="7312" w:author="DuyNgo" w:date="2012-08-10T08:15:00Z">
            <w:rPr>
              <w:rFonts w:asciiTheme="majorHAnsi" w:eastAsiaTheme="majorEastAsia" w:hAnsiTheme="majorHAnsi" w:cstheme="minorHAnsi"/>
              <w:b/>
              <w:bCs/>
              <w:color w:val="365F91" w:themeColor="accent1" w:themeShade="BF"/>
              <w:sz w:val="24"/>
              <w:szCs w:val="24"/>
            </w:rPr>
          </w:rPrChange>
        </w:rPr>
        <w:t>Average</w:t>
      </w:r>
      <w:del w:id="7313" w:author="Truong" w:date="2012-05-17T18:55:00Z">
        <w:r w:rsidRPr="00303364" w:rsidDel="00C977FA">
          <w:rPr>
            <w:rFonts w:cstheme="minorHAnsi"/>
            <w:sz w:val="24"/>
            <w:szCs w:val="24"/>
            <w:rPrChange w:id="7314" w:author="DuyNgo" w:date="2012-08-10T08:15:00Z">
              <w:rPr>
                <w:rFonts w:asciiTheme="majorHAnsi" w:eastAsiaTheme="majorEastAsia" w:hAnsiTheme="majorHAnsi" w:cstheme="minorHAnsi"/>
                <w:b/>
                <w:bCs/>
                <w:color w:val="365F91" w:themeColor="accent1" w:themeShade="BF"/>
                <w:sz w:val="24"/>
                <w:szCs w:val="24"/>
              </w:rPr>
            </w:rPrChange>
          </w:rPr>
          <w:delText>: 250 millisecond</w:delText>
        </w:r>
      </w:del>
      <w:ins w:id="7315" w:author="Truong" w:date="2012-05-17T18:55:00Z">
        <w:r w:rsidRPr="00303364">
          <w:rPr>
            <w:rFonts w:cstheme="minorHAnsi"/>
            <w:sz w:val="24"/>
            <w:szCs w:val="24"/>
            <w:rPrChange w:id="7316" w:author="DuyNgo" w:date="2012-08-10T08:15:00Z">
              <w:rPr>
                <w:rFonts w:asciiTheme="majorHAnsi" w:eastAsiaTheme="majorEastAsia" w:hAnsiTheme="majorHAnsi" w:cstheme="minorHAnsi"/>
                <w:b/>
                <w:bCs/>
                <w:color w:val="365F91" w:themeColor="accent1" w:themeShade="BF"/>
                <w:sz w:val="24"/>
                <w:szCs w:val="24"/>
              </w:rPr>
            </w:rPrChange>
          </w:rPr>
          <w:t>2 second</w:t>
        </w:r>
      </w:ins>
      <w:r w:rsidRPr="00303364">
        <w:rPr>
          <w:rFonts w:cstheme="minorHAnsi"/>
          <w:sz w:val="24"/>
          <w:szCs w:val="24"/>
          <w:rPrChange w:id="7317" w:author="DuyNgo" w:date="2012-08-10T08:15:00Z">
            <w:rPr>
              <w:rFonts w:asciiTheme="majorHAnsi" w:eastAsiaTheme="majorEastAsia" w:hAnsiTheme="majorHAnsi" w:cstheme="minorHAnsi"/>
              <w:b/>
              <w:bCs/>
              <w:color w:val="365F91" w:themeColor="accent1" w:themeShade="BF"/>
              <w:sz w:val="24"/>
              <w:szCs w:val="24"/>
            </w:rPr>
          </w:rPrChange>
        </w:rPr>
        <w:t xml:space="preserve"> / search</w:t>
      </w:r>
    </w:p>
    <w:p w:rsidR="0033275C" w:rsidRPr="00303364" w:rsidRDefault="0033275C" w:rsidP="0033275C">
      <w:pPr>
        <w:rPr>
          <w:rFonts w:cstheme="minorHAnsi"/>
          <w:sz w:val="24"/>
          <w:szCs w:val="24"/>
        </w:rPr>
      </w:pPr>
      <w:r w:rsidRPr="00303364">
        <w:rPr>
          <w:rFonts w:cstheme="minorHAnsi"/>
          <w:sz w:val="24"/>
          <w:szCs w:val="24"/>
          <w:rPrChange w:id="7318" w:author="DuyNgo" w:date="2012-08-10T08:15:00Z">
            <w:rPr>
              <w:rFonts w:asciiTheme="majorHAnsi" w:eastAsiaTheme="majorEastAsia" w:hAnsiTheme="majorHAnsi" w:cstheme="minorHAnsi"/>
              <w:b/>
              <w:bCs/>
              <w:color w:val="365F91" w:themeColor="accent1" w:themeShade="BF"/>
              <w:sz w:val="24"/>
              <w:szCs w:val="24"/>
            </w:rPr>
          </w:rPrChange>
        </w:rPr>
        <w:t xml:space="preserve">Maximum: </w:t>
      </w:r>
      <w:ins w:id="7319" w:author="Truong" w:date="2012-05-17T18:55:00Z">
        <w:r w:rsidRPr="00303364">
          <w:rPr>
            <w:rFonts w:cstheme="minorHAnsi"/>
            <w:sz w:val="24"/>
            <w:szCs w:val="24"/>
            <w:rPrChange w:id="7320" w:author="DuyNgo" w:date="2012-08-10T08:15:00Z">
              <w:rPr>
                <w:rFonts w:asciiTheme="majorHAnsi" w:eastAsiaTheme="majorEastAsia" w:hAnsiTheme="majorHAnsi" w:cstheme="minorHAnsi"/>
                <w:b/>
                <w:bCs/>
                <w:color w:val="365F91" w:themeColor="accent1" w:themeShade="BF"/>
                <w:sz w:val="24"/>
                <w:szCs w:val="24"/>
              </w:rPr>
            </w:rPrChange>
          </w:rPr>
          <w:t>3 second</w:t>
        </w:r>
      </w:ins>
      <w:del w:id="7321" w:author="Truong" w:date="2012-05-17T18:55:00Z">
        <w:r w:rsidRPr="00303364" w:rsidDel="00C977FA">
          <w:rPr>
            <w:rFonts w:cstheme="minorHAnsi"/>
            <w:sz w:val="24"/>
            <w:szCs w:val="24"/>
            <w:rPrChange w:id="7322" w:author="DuyNgo" w:date="2012-08-10T08:15:00Z">
              <w:rPr>
                <w:rFonts w:asciiTheme="majorHAnsi" w:eastAsiaTheme="majorEastAsia" w:hAnsiTheme="majorHAnsi" w:cstheme="minorHAnsi"/>
                <w:b/>
                <w:bCs/>
                <w:color w:val="365F91" w:themeColor="accent1" w:themeShade="BF"/>
                <w:sz w:val="24"/>
                <w:szCs w:val="24"/>
              </w:rPr>
            </w:rPrChange>
          </w:rPr>
          <w:delText xml:space="preserve">500 millisecond </w:delText>
        </w:r>
      </w:del>
      <w:r w:rsidRPr="00303364">
        <w:rPr>
          <w:rFonts w:cstheme="minorHAnsi"/>
          <w:sz w:val="24"/>
          <w:szCs w:val="24"/>
          <w:rPrChange w:id="7323" w:author="DuyNgo" w:date="2012-08-10T08:15:00Z">
            <w:rPr>
              <w:rFonts w:asciiTheme="majorHAnsi" w:eastAsiaTheme="majorEastAsia" w:hAnsiTheme="majorHAnsi" w:cstheme="minorHAnsi"/>
              <w:b/>
              <w:bCs/>
              <w:color w:val="365F91" w:themeColor="accent1" w:themeShade="BF"/>
              <w:sz w:val="24"/>
              <w:szCs w:val="24"/>
            </w:rPr>
          </w:rPrChange>
        </w:rPr>
        <w:t>/ search</w:t>
      </w:r>
    </w:p>
    <w:p w:rsidR="0033275C" w:rsidRPr="00303364" w:rsidDel="00C977FA" w:rsidRDefault="0033275C" w:rsidP="0033275C">
      <w:pPr>
        <w:rPr>
          <w:del w:id="7324" w:author="Truong" w:date="2012-05-17T18:55:00Z"/>
          <w:rFonts w:cstheme="minorHAnsi"/>
          <w:sz w:val="24"/>
          <w:szCs w:val="24"/>
        </w:rPr>
      </w:pPr>
      <w:del w:id="7325" w:author="Truong" w:date="2012-05-17T18:55:00Z">
        <w:r w:rsidRPr="00303364" w:rsidDel="00C977FA">
          <w:rPr>
            <w:rFonts w:cstheme="minorHAnsi"/>
            <w:sz w:val="24"/>
            <w:szCs w:val="24"/>
            <w:rPrChange w:id="7326" w:author="DuyNgo" w:date="2012-08-10T08:15:00Z">
              <w:rPr>
                <w:rFonts w:asciiTheme="majorHAnsi" w:eastAsiaTheme="majorEastAsia" w:hAnsiTheme="majorHAnsi" w:cstheme="minorHAnsi"/>
                <w:b/>
                <w:bCs/>
                <w:color w:val="365F91" w:themeColor="accent1" w:themeShade="BF"/>
                <w:sz w:val="24"/>
                <w:szCs w:val="24"/>
              </w:rPr>
            </w:rPrChange>
          </w:rPr>
          <w:delText>Bugs per KLOC: 50</w:delText>
        </w:r>
      </w:del>
    </w:p>
    <w:p w:rsidR="0033275C" w:rsidRPr="00303364" w:rsidDel="00C977FA" w:rsidRDefault="0033275C" w:rsidP="0033275C">
      <w:pPr>
        <w:rPr>
          <w:del w:id="7327" w:author="Truong" w:date="2012-05-17T18:55:00Z"/>
          <w:rFonts w:cstheme="minorHAnsi"/>
          <w:sz w:val="24"/>
          <w:szCs w:val="24"/>
        </w:rPr>
      </w:pPr>
      <w:del w:id="7328" w:author="Truong" w:date="2012-05-17T18:55:00Z">
        <w:r w:rsidRPr="00303364" w:rsidDel="00C977FA">
          <w:rPr>
            <w:rFonts w:cstheme="minorHAnsi"/>
            <w:sz w:val="24"/>
            <w:szCs w:val="24"/>
            <w:rPrChange w:id="7329" w:author="DuyNgo" w:date="2012-08-10T08:15:00Z">
              <w:rPr>
                <w:rFonts w:asciiTheme="majorHAnsi" w:eastAsiaTheme="majorEastAsia" w:hAnsiTheme="majorHAnsi" w:cstheme="minorHAnsi"/>
                <w:b/>
                <w:bCs/>
                <w:color w:val="365F91" w:themeColor="accent1" w:themeShade="BF"/>
                <w:sz w:val="24"/>
                <w:szCs w:val="24"/>
              </w:rPr>
            </w:rPrChange>
          </w:rPr>
          <w:delText>Bugs per Page of Document: 5</w:delText>
        </w:r>
      </w:del>
    </w:p>
    <w:tbl>
      <w:tblPr>
        <w:tblStyle w:val="TableGrid"/>
        <w:tblW w:w="0" w:type="auto"/>
        <w:tblLook w:val="04A0" w:firstRow="1" w:lastRow="0" w:firstColumn="1" w:lastColumn="0" w:noHBand="0" w:noVBand="1"/>
      </w:tblPr>
      <w:tblGrid>
        <w:gridCol w:w="2033"/>
        <w:gridCol w:w="2345"/>
        <w:gridCol w:w="2307"/>
        <w:gridCol w:w="2319"/>
      </w:tblGrid>
      <w:tr w:rsidR="0033275C" w:rsidRPr="00303364" w:rsidTr="00946F40">
        <w:tc>
          <w:tcPr>
            <w:tcW w:w="2394" w:type="dxa"/>
            <w:vMerge w:val="restart"/>
          </w:tcPr>
          <w:p w:rsidR="0033275C" w:rsidRPr="00303364" w:rsidRDefault="0033275C" w:rsidP="00946F40">
            <w:pPr>
              <w:spacing w:after="200" w:line="276" w:lineRule="auto"/>
              <w:jc w:val="center"/>
              <w:rPr>
                <w:rFonts w:cstheme="minorHAnsi"/>
                <w:sz w:val="24"/>
                <w:szCs w:val="24"/>
              </w:rPr>
            </w:pPr>
            <w:r w:rsidRPr="00303364">
              <w:rPr>
                <w:rFonts w:cstheme="minorHAnsi"/>
                <w:sz w:val="24"/>
                <w:szCs w:val="24"/>
                <w:rPrChange w:id="7330" w:author="DuyNgo" w:date="2012-08-10T08:15:00Z">
                  <w:rPr>
                    <w:rFonts w:asciiTheme="majorHAnsi" w:eastAsiaTheme="majorEastAsia" w:hAnsiTheme="majorHAnsi" w:cstheme="minorHAnsi"/>
                    <w:b/>
                    <w:bCs/>
                    <w:color w:val="365F91" w:themeColor="accent1" w:themeShade="BF"/>
                    <w:sz w:val="24"/>
                    <w:szCs w:val="24"/>
                  </w:rPr>
                </w:rPrChange>
              </w:rPr>
              <w:t>Item</w:t>
            </w:r>
          </w:p>
        </w:tc>
        <w:tc>
          <w:tcPr>
            <w:tcW w:w="4788" w:type="dxa"/>
            <w:gridSpan w:val="2"/>
          </w:tcPr>
          <w:p w:rsidR="0033275C" w:rsidRPr="00303364" w:rsidRDefault="0033275C" w:rsidP="00946F40">
            <w:pPr>
              <w:spacing w:after="200" w:line="276" w:lineRule="auto"/>
              <w:jc w:val="center"/>
              <w:rPr>
                <w:rFonts w:cstheme="minorHAnsi"/>
                <w:sz w:val="24"/>
                <w:szCs w:val="24"/>
              </w:rPr>
            </w:pPr>
            <w:ins w:id="7331" w:author="Truong" w:date="2012-05-17T18:56:00Z">
              <w:r w:rsidRPr="00303364">
                <w:rPr>
                  <w:rFonts w:cstheme="minorHAnsi"/>
                  <w:sz w:val="24"/>
                  <w:szCs w:val="24"/>
                  <w:rPrChange w:id="7332" w:author="DuyNgo" w:date="2012-08-10T08:15:00Z">
                    <w:rPr>
                      <w:rFonts w:asciiTheme="majorHAnsi" w:eastAsiaTheme="majorEastAsia" w:hAnsiTheme="majorHAnsi" w:cstheme="minorHAnsi"/>
                      <w:b/>
                      <w:bCs/>
                      <w:color w:val="365F91" w:themeColor="accent1" w:themeShade="BF"/>
                      <w:sz w:val="24"/>
                      <w:szCs w:val="24"/>
                    </w:rPr>
                  </w:rPrChange>
                </w:rPr>
                <w:t>In progress</w:t>
              </w:r>
            </w:ins>
          </w:p>
        </w:tc>
        <w:tc>
          <w:tcPr>
            <w:tcW w:w="2394" w:type="dxa"/>
            <w:vMerge w:val="restart"/>
          </w:tcPr>
          <w:p w:rsidR="0033275C" w:rsidRPr="00303364" w:rsidRDefault="0033275C">
            <w:pPr>
              <w:jc w:val="center"/>
              <w:rPr>
                <w:rFonts w:cstheme="minorHAnsi"/>
                <w:sz w:val="24"/>
                <w:szCs w:val="24"/>
              </w:rPr>
              <w:pPrChange w:id="7333" w:author="Truong" w:date="2012-05-17T18:58:00Z">
                <w:pPr>
                  <w:spacing w:after="200" w:line="276" w:lineRule="auto"/>
                </w:pPr>
              </w:pPrChange>
            </w:pPr>
            <w:ins w:id="7334" w:author="Truong" w:date="2012-05-17T18:56:00Z">
              <w:r w:rsidRPr="00303364">
                <w:rPr>
                  <w:rFonts w:cstheme="minorHAnsi"/>
                  <w:sz w:val="24"/>
                  <w:szCs w:val="24"/>
                </w:rPr>
                <w:t>After release</w:t>
              </w:r>
            </w:ins>
          </w:p>
        </w:tc>
      </w:tr>
      <w:tr w:rsidR="0033275C" w:rsidRPr="00303364" w:rsidTr="00946F40">
        <w:tc>
          <w:tcPr>
            <w:tcW w:w="2394" w:type="dxa"/>
            <w:vMerge/>
          </w:tcPr>
          <w:p w:rsidR="0033275C" w:rsidRPr="00303364" w:rsidRDefault="0033275C" w:rsidP="00946F40">
            <w:pPr>
              <w:spacing w:after="200" w:line="276" w:lineRule="auto"/>
              <w:rPr>
                <w:rFonts w:cstheme="minorHAnsi"/>
                <w:sz w:val="24"/>
                <w:szCs w:val="24"/>
              </w:rPr>
            </w:pPr>
          </w:p>
        </w:tc>
        <w:tc>
          <w:tcPr>
            <w:tcW w:w="2394" w:type="dxa"/>
          </w:tcPr>
          <w:p w:rsidR="0033275C" w:rsidRPr="00303364" w:rsidRDefault="0033275C" w:rsidP="00946F40">
            <w:pPr>
              <w:shd w:val="clear" w:color="FFFFCC" w:fill="FFFFFF"/>
              <w:spacing w:before="100" w:beforeAutospacing="1" w:after="100" w:afterAutospacing="1"/>
              <w:rPr>
                <w:rFonts w:cstheme="minorHAnsi"/>
                <w:sz w:val="24"/>
                <w:szCs w:val="24"/>
                <w:rPrChange w:id="7335" w:author="DuyNgo" w:date="2012-08-10T08:15:00Z">
                  <w:rPr>
                    <w:rFonts w:ascii="Tahoma" w:hAnsi="Tahoma" w:cstheme="minorHAnsi"/>
                    <w:color w:val="000000"/>
                    <w:sz w:val="24"/>
                    <w:szCs w:val="24"/>
                  </w:rPr>
                </w:rPrChange>
              </w:rPr>
            </w:pPr>
            <w:r w:rsidRPr="00303364">
              <w:rPr>
                <w:rFonts w:cstheme="minorHAnsi"/>
                <w:sz w:val="24"/>
                <w:szCs w:val="24"/>
              </w:rPr>
              <w:t>Self-Review</w:t>
            </w:r>
          </w:p>
        </w:tc>
        <w:tc>
          <w:tcPr>
            <w:tcW w:w="2394" w:type="dxa"/>
          </w:tcPr>
          <w:p w:rsidR="0033275C" w:rsidRPr="00303364" w:rsidRDefault="0033275C" w:rsidP="00946F40">
            <w:pPr>
              <w:shd w:val="clear" w:color="FFFFCC" w:fill="FFFFFF"/>
              <w:spacing w:before="100" w:beforeAutospacing="1" w:after="100" w:afterAutospacing="1"/>
              <w:rPr>
                <w:rFonts w:cstheme="minorHAnsi"/>
                <w:sz w:val="24"/>
                <w:szCs w:val="24"/>
                <w:rPrChange w:id="7336" w:author="DuyNgo" w:date="2012-08-10T08:15:00Z">
                  <w:rPr>
                    <w:rFonts w:ascii="Tahoma" w:hAnsi="Tahoma" w:cstheme="minorHAnsi"/>
                    <w:color w:val="000000"/>
                    <w:sz w:val="24"/>
                    <w:szCs w:val="24"/>
                  </w:rPr>
                </w:rPrChange>
              </w:rPr>
            </w:pPr>
            <w:ins w:id="7337" w:author="Truong" w:date="2012-05-17T18:59:00Z">
              <w:r w:rsidRPr="00303364">
                <w:rPr>
                  <w:rFonts w:cstheme="minorHAnsi"/>
                  <w:sz w:val="24"/>
                  <w:szCs w:val="24"/>
                </w:rPr>
                <w:t>Peer Review</w:t>
              </w:r>
            </w:ins>
          </w:p>
        </w:tc>
        <w:tc>
          <w:tcPr>
            <w:tcW w:w="2394" w:type="dxa"/>
            <w:vMerge/>
          </w:tcPr>
          <w:p w:rsidR="0033275C" w:rsidRPr="00303364" w:rsidRDefault="0033275C" w:rsidP="00946F40">
            <w:pPr>
              <w:spacing w:after="200" w:line="276" w:lineRule="auto"/>
              <w:rPr>
                <w:rFonts w:cstheme="minorHAnsi"/>
                <w:sz w:val="24"/>
                <w:szCs w:val="24"/>
              </w:rPr>
            </w:pPr>
          </w:p>
        </w:tc>
      </w:tr>
      <w:tr w:rsidR="0033275C" w:rsidRPr="00303364" w:rsidTr="00946F40">
        <w:trPr>
          <w:ins w:id="7338" w:author="Truong" w:date="2012-05-17T18:56:00Z"/>
        </w:trPr>
        <w:tc>
          <w:tcPr>
            <w:tcW w:w="2394" w:type="dxa"/>
          </w:tcPr>
          <w:p w:rsidR="0033275C" w:rsidRPr="00303364" w:rsidRDefault="0033275C" w:rsidP="00946F40">
            <w:pPr>
              <w:spacing w:after="200" w:line="276" w:lineRule="auto"/>
              <w:rPr>
                <w:ins w:id="7339" w:author="Truong" w:date="2012-05-17T18:56:00Z"/>
                <w:rFonts w:cstheme="minorHAnsi"/>
                <w:sz w:val="24"/>
                <w:szCs w:val="24"/>
              </w:rPr>
            </w:pPr>
            <w:ins w:id="7340" w:author="Truong" w:date="2012-05-17T18:59:00Z">
              <w:r w:rsidRPr="00303364">
                <w:rPr>
                  <w:rFonts w:cstheme="minorHAnsi"/>
                  <w:sz w:val="24"/>
                  <w:szCs w:val="24"/>
                </w:rPr>
                <w:t>Document</w:t>
              </w:r>
            </w:ins>
          </w:p>
        </w:tc>
        <w:tc>
          <w:tcPr>
            <w:tcW w:w="2394" w:type="dxa"/>
          </w:tcPr>
          <w:p w:rsidR="0033275C" w:rsidRPr="00303364" w:rsidRDefault="0033275C" w:rsidP="00946F40">
            <w:pPr>
              <w:shd w:val="clear" w:color="FFFFCC" w:fill="FFFFFF"/>
              <w:spacing w:before="100" w:beforeAutospacing="1" w:after="100" w:afterAutospacing="1"/>
              <w:rPr>
                <w:ins w:id="7341" w:author="Truong" w:date="2012-05-17T18:56:00Z"/>
                <w:rFonts w:cstheme="minorHAnsi"/>
                <w:sz w:val="24"/>
                <w:szCs w:val="24"/>
                <w:rPrChange w:id="7342" w:author="DuyNgo" w:date="2012-08-10T08:15:00Z">
                  <w:rPr>
                    <w:ins w:id="7343" w:author="Truong" w:date="2012-05-17T18:56:00Z"/>
                    <w:rFonts w:ascii="Tahoma" w:hAnsi="Tahoma" w:cstheme="minorHAnsi"/>
                    <w:color w:val="000000"/>
                    <w:sz w:val="24"/>
                    <w:szCs w:val="24"/>
                  </w:rPr>
                </w:rPrChange>
              </w:rPr>
            </w:pPr>
            <w:ins w:id="7344" w:author="Truong" w:date="2012-05-17T19:02:00Z">
              <w:r w:rsidRPr="00303364">
                <w:rPr>
                  <w:rFonts w:cstheme="minorHAnsi"/>
                  <w:sz w:val="24"/>
                  <w:szCs w:val="24"/>
                </w:rPr>
                <w:t>2 bug/page (min)</w:t>
              </w:r>
            </w:ins>
          </w:p>
        </w:tc>
        <w:tc>
          <w:tcPr>
            <w:tcW w:w="2394" w:type="dxa"/>
          </w:tcPr>
          <w:p w:rsidR="0033275C" w:rsidRPr="00303364" w:rsidRDefault="0033275C" w:rsidP="00946F40">
            <w:pPr>
              <w:shd w:val="clear" w:color="FFFFCC" w:fill="FFFFFF"/>
              <w:spacing w:before="100" w:beforeAutospacing="1" w:after="100" w:afterAutospacing="1"/>
              <w:rPr>
                <w:ins w:id="7345" w:author="Truong" w:date="2012-05-17T18:56:00Z"/>
                <w:rFonts w:cstheme="minorHAnsi"/>
                <w:sz w:val="24"/>
                <w:szCs w:val="24"/>
                <w:rPrChange w:id="7346" w:author="DuyNgo" w:date="2012-08-10T08:15:00Z">
                  <w:rPr>
                    <w:ins w:id="7347" w:author="Truong" w:date="2012-05-17T18:56:00Z"/>
                    <w:rFonts w:ascii="Tahoma" w:hAnsi="Tahoma" w:cstheme="minorHAnsi"/>
                    <w:color w:val="000000"/>
                    <w:sz w:val="24"/>
                    <w:szCs w:val="24"/>
                  </w:rPr>
                </w:rPrChange>
              </w:rPr>
            </w:pPr>
            <w:ins w:id="7348" w:author="Truong" w:date="2012-05-17T19:02:00Z">
              <w:r w:rsidRPr="00303364">
                <w:rPr>
                  <w:rFonts w:cstheme="minorHAnsi"/>
                  <w:sz w:val="24"/>
                  <w:szCs w:val="24"/>
                </w:rPr>
                <w:t>1bug/page (min)</w:t>
              </w:r>
            </w:ins>
          </w:p>
        </w:tc>
        <w:tc>
          <w:tcPr>
            <w:tcW w:w="2394" w:type="dxa"/>
          </w:tcPr>
          <w:p w:rsidR="0033275C" w:rsidRPr="00303364" w:rsidRDefault="0033275C" w:rsidP="00946F40">
            <w:pPr>
              <w:shd w:val="clear" w:color="FFFFCC" w:fill="FFFFFF"/>
              <w:spacing w:before="100" w:beforeAutospacing="1" w:after="100" w:afterAutospacing="1"/>
              <w:rPr>
                <w:ins w:id="7349" w:author="Truong" w:date="2012-05-17T18:56:00Z"/>
                <w:rFonts w:cstheme="minorHAnsi"/>
                <w:sz w:val="24"/>
                <w:szCs w:val="24"/>
                <w:rPrChange w:id="7350" w:author="DuyNgo" w:date="2012-08-10T08:15:00Z">
                  <w:rPr>
                    <w:ins w:id="7351" w:author="Truong" w:date="2012-05-17T18:56:00Z"/>
                    <w:rFonts w:ascii="Tahoma" w:hAnsi="Tahoma" w:cstheme="minorHAnsi"/>
                    <w:color w:val="000000"/>
                    <w:sz w:val="24"/>
                    <w:szCs w:val="24"/>
                  </w:rPr>
                </w:rPrChange>
              </w:rPr>
            </w:pPr>
            <w:ins w:id="7352" w:author="Truong" w:date="2012-05-17T19:03:00Z">
              <w:r w:rsidRPr="00303364">
                <w:rPr>
                  <w:rFonts w:cstheme="minorHAnsi"/>
                  <w:sz w:val="24"/>
                  <w:szCs w:val="24"/>
                </w:rPr>
                <w:t>2bug/10page(max)</w:t>
              </w:r>
            </w:ins>
          </w:p>
        </w:tc>
      </w:tr>
      <w:tr w:rsidR="0033275C" w:rsidRPr="00303364" w:rsidTr="00946F40">
        <w:trPr>
          <w:ins w:id="7353" w:author="Truong" w:date="2012-05-17T18:56:00Z"/>
        </w:trPr>
        <w:tc>
          <w:tcPr>
            <w:tcW w:w="2394" w:type="dxa"/>
          </w:tcPr>
          <w:p w:rsidR="0033275C" w:rsidRPr="00303364" w:rsidRDefault="0033275C" w:rsidP="00946F40">
            <w:pPr>
              <w:shd w:val="clear" w:color="FFFFCC" w:fill="FFFFFF"/>
              <w:spacing w:before="100" w:beforeAutospacing="1" w:after="100" w:afterAutospacing="1"/>
              <w:rPr>
                <w:ins w:id="7354" w:author="Truong" w:date="2012-05-17T18:56:00Z"/>
                <w:rFonts w:cstheme="minorHAnsi"/>
                <w:sz w:val="24"/>
                <w:szCs w:val="24"/>
                <w:rPrChange w:id="7355" w:author="DuyNgo" w:date="2012-08-10T08:15:00Z">
                  <w:rPr>
                    <w:ins w:id="7356" w:author="Truong" w:date="2012-05-17T18:56:00Z"/>
                    <w:rFonts w:ascii="Tahoma" w:hAnsi="Tahoma" w:cstheme="minorHAnsi"/>
                    <w:color w:val="000000"/>
                    <w:sz w:val="24"/>
                    <w:szCs w:val="24"/>
                  </w:rPr>
                </w:rPrChange>
              </w:rPr>
            </w:pPr>
            <w:ins w:id="7357" w:author="Truong" w:date="2012-05-17T19:00:00Z">
              <w:r w:rsidRPr="00303364">
                <w:rPr>
                  <w:rFonts w:cstheme="minorHAnsi"/>
                  <w:sz w:val="24"/>
                  <w:szCs w:val="24"/>
                </w:rPr>
                <w:t>Source Code</w:t>
              </w:r>
            </w:ins>
          </w:p>
        </w:tc>
        <w:tc>
          <w:tcPr>
            <w:tcW w:w="2394" w:type="dxa"/>
          </w:tcPr>
          <w:p w:rsidR="0033275C" w:rsidRPr="00303364" w:rsidRDefault="0033275C" w:rsidP="00946F40">
            <w:pPr>
              <w:shd w:val="clear" w:color="FFFFCC" w:fill="FFFFFF"/>
              <w:spacing w:before="100" w:beforeAutospacing="1" w:after="100" w:afterAutospacing="1"/>
              <w:rPr>
                <w:ins w:id="7358" w:author="Truong" w:date="2012-05-17T18:56:00Z"/>
                <w:rFonts w:cstheme="minorHAnsi"/>
                <w:sz w:val="24"/>
                <w:szCs w:val="24"/>
                <w:rPrChange w:id="7359" w:author="DuyNgo" w:date="2012-08-10T08:15:00Z">
                  <w:rPr>
                    <w:ins w:id="7360" w:author="Truong" w:date="2012-05-17T18:56:00Z"/>
                    <w:rFonts w:ascii="Tahoma" w:hAnsi="Tahoma" w:cstheme="minorHAnsi"/>
                    <w:color w:val="000000"/>
                    <w:sz w:val="24"/>
                    <w:szCs w:val="24"/>
                  </w:rPr>
                </w:rPrChange>
              </w:rPr>
            </w:pPr>
            <w:ins w:id="7361" w:author="Truong" w:date="2012-05-17T19:07:00Z">
              <w:r w:rsidRPr="00303364">
                <w:rPr>
                  <w:rFonts w:cstheme="minorHAnsi"/>
                  <w:sz w:val="24"/>
                  <w:szCs w:val="24"/>
                </w:rPr>
                <w:t>20Wdef/1KLOC</w:t>
              </w:r>
            </w:ins>
            <w:ins w:id="7362" w:author="Truong" w:date="2012-05-17T19:08:00Z">
              <w:r w:rsidRPr="00303364">
                <w:rPr>
                  <w:rFonts w:cstheme="minorHAnsi"/>
                  <w:sz w:val="24"/>
                  <w:szCs w:val="24"/>
                </w:rPr>
                <w:t>(min)</w:t>
              </w:r>
            </w:ins>
          </w:p>
        </w:tc>
        <w:tc>
          <w:tcPr>
            <w:tcW w:w="2394" w:type="dxa"/>
          </w:tcPr>
          <w:p w:rsidR="0033275C" w:rsidRPr="00303364" w:rsidRDefault="0033275C" w:rsidP="00946F40">
            <w:pPr>
              <w:shd w:val="clear" w:color="FFFFCC" w:fill="FFFFFF"/>
              <w:spacing w:before="100" w:beforeAutospacing="1" w:after="100" w:afterAutospacing="1"/>
              <w:rPr>
                <w:ins w:id="7363" w:author="Truong" w:date="2012-05-17T18:56:00Z"/>
                <w:rFonts w:cstheme="minorHAnsi"/>
                <w:sz w:val="24"/>
                <w:szCs w:val="24"/>
                <w:rPrChange w:id="7364" w:author="DuyNgo" w:date="2012-08-10T08:15:00Z">
                  <w:rPr>
                    <w:ins w:id="7365" w:author="Truong" w:date="2012-05-17T18:56:00Z"/>
                    <w:rFonts w:ascii="Tahoma" w:hAnsi="Tahoma" w:cstheme="minorHAnsi"/>
                    <w:color w:val="000000"/>
                    <w:sz w:val="24"/>
                    <w:szCs w:val="24"/>
                  </w:rPr>
                </w:rPrChange>
              </w:rPr>
            </w:pPr>
            <w:ins w:id="7366" w:author="Truong" w:date="2012-05-17T19:08:00Z">
              <w:r w:rsidRPr="00303364">
                <w:rPr>
                  <w:rFonts w:cstheme="minorHAnsi"/>
                  <w:sz w:val="24"/>
                  <w:szCs w:val="24"/>
                </w:rPr>
                <w:t>8Wdef/1KLOC(min)</w:t>
              </w:r>
            </w:ins>
          </w:p>
        </w:tc>
        <w:tc>
          <w:tcPr>
            <w:tcW w:w="2394" w:type="dxa"/>
          </w:tcPr>
          <w:p w:rsidR="0033275C" w:rsidRPr="00303364" w:rsidRDefault="0033275C" w:rsidP="00946F40">
            <w:pPr>
              <w:shd w:val="clear" w:color="FFFFCC" w:fill="FFFFFF"/>
              <w:spacing w:before="100" w:beforeAutospacing="1" w:after="100" w:afterAutospacing="1"/>
              <w:rPr>
                <w:ins w:id="7367" w:author="Truong" w:date="2012-05-17T18:56:00Z"/>
                <w:rFonts w:cstheme="minorHAnsi"/>
                <w:sz w:val="24"/>
                <w:szCs w:val="24"/>
                <w:rPrChange w:id="7368" w:author="DuyNgo" w:date="2012-08-10T08:15:00Z">
                  <w:rPr>
                    <w:ins w:id="7369" w:author="Truong" w:date="2012-05-17T18:56:00Z"/>
                    <w:rFonts w:ascii="Tahoma" w:hAnsi="Tahoma" w:cstheme="minorHAnsi"/>
                    <w:color w:val="000000"/>
                    <w:sz w:val="24"/>
                    <w:szCs w:val="24"/>
                  </w:rPr>
                </w:rPrChange>
              </w:rPr>
            </w:pPr>
            <w:ins w:id="7370" w:author="Truong" w:date="2012-05-17T19:08:00Z">
              <w:r w:rsidRPr="00303364">
                <w:rPr>
                  <w:rFonts w:cstheme="minorHAnsi"/>
                  <w:sz w:val="24"/>
                  <w:szCs w:val="24"/>
                </w:rPr>
                <w:t>3Wdef/1KLOC(max)</w:t>
              </w:r>
            </w:ins>
          </w:p>
        </w:tc>
      </w:tr>
    </w:tbl>
    <w:p w:rsidR="0033275C" w:rsidRPr="00303364" w:rsidRDefault="0033275C" w:rsidP="0033275C">
      <w:pPr>
        <w:rPr>
          <w:ins w:id="7371" w:author="Truong" w:date="2012-05-17T19:09:00Z"/>
          <w:rFonts w:cstheme="minorHAnsi"/>
          <w:sz w:val="24"/>
          <w:szCs w:val="24"/>
        </w:rPr>
      </w:pPr>
    </w:p>
    <w:p w:rsidR="0033275C" w:rsidRPr="00303364" w:rsidRDefault="0033275C" w:rsidP="0033275C">
      <w:pPr>
        <w:rPr>
          <w:ins w:id="7372" w:author="Truong" w:date="2012-05-17T19:09:00Z"/>
          <w:rFonts w:cstheme="minorHAnsi"/>
          <w:i/>
          <w:sz w:val="24"/>
          <w:szCs w:val="24"/>
          <w:rPrChange w:id="7373" w:author="DuyNgo" w:date="2012-08-10T08:15:00Z">
            <w:rPr>
              <w:ins w:id="7374" w:author="Truong" w:date="2012-05-17T19:09:00Z"/>
              <w:rFonts w:ascii="Times New Roman" w:hAnsi="Times New Roman"/>
              <w:sz w:val="24"/>
              <w:szCs w:val="24"/>
            </w:rPr>
          </w:rPrChange>
        </w:rPr>
      </w:pPr>
      <w:ins w:id="7375" w:author="Truong" w:date="2012-05-17T19:09:00Z">
        <w:r w:rsidRPr="00303364">
          <w:rPr>
            <w:rFonts w:cstheme="minorHAnsi"/>
            <w:i/>
            <w:sz w:val="24"/>
            <w:szCs w:val="24"/>
            <w:rPrChange w:id="7376" w:author="DuyNgo" w:date="2012-08-10T08:15:00Z">
              <w:rPr>
                <w:rFonts w:ascii="Times New Roman" w:hAnsi="Times New Roman"/>
                <w:sz w:val="24"/>
                <w:szCs w:val="24"/>
              </w:rPr>
            </w:rPrChange>
          </w:rPr>
          <w:t>*</w:t>
        </w:r>
      </w:ins>
      <w:r w:rsidRPr="00303364">
        <w:rPr>
          <w:rFonts w:cstheme="minorHAnsi"/>
          <w:i/>
          <w:sz w:val="24"/>
          <w:szCs w:val="24"/>
        </w:rPr>
        <w:t>Note:</w:t>
      </w:r>
    </w:p>
    <w:p w:rsidR="0033275C" w:rsidRPr="00303364" w:rsidRDefault="0033275C" w:rsidP="0033275C">
      <w:pPr>
        <w:rPr>
          <w:ins w:id="7377" w:author="Truong" w:date="2012-05-17T19:10:00Z"/>
          <w:rFonts w:cstheme="minorHAnsi"/>
          <w:i/>
          <w:sz w:val="24"/>
          <w:szCs w:val="24"/>
          <w:rPrChange w:id="7378" w:author="DuyNgo" w:date="2012-08-10T08:15:00Z">
            <w:rPr>
              <w:ins w:id="7379" w:author="Truong" w:date="2012-05-17T19:10:00Z"/>
              <w:rFonts w:ascii="Times New Roman" w:hAnsi="Times New Roman"/>
              <w:sz w:val="24"/>
              <w:szCs w:val="24"/>
            </w:rPr>
          </w:rPrChange>
        </w:rPr>
      </w:pPr>
      <w:ins w:id="7380" w:author="Truong" w:date="2012-05-17T19:09:00Z">
        <w:r w:rsidRPr="00303364">
          <w:rPr>
            <w:rFonts w:cstheme="minorHAnsi"/>
            <w:i/>
            <w:sz w:val="24"/>
            <w:szCs w:val="24"/>
            <w:rPrChange w:id="7381" w:author="DuyNgo" w:date="2012-08-10T08:15:00Z">
              <w:rPr>
                <w:rFonts w:ascii="Times New Roman" w:hAnsi="Times New Roman"/>
                <w:sz w:val="24"/>
                <w:szCs w:val="24"/>
              </w:rPr>
            </w:rPrChange>
          </w:rPr>
          <w:t xml:space="preserve">  </w:t>
        </w:r>
      </w:ins>
      <w:proofErr w:type="spellStart"/>
      <w:r w:rsidRPr="00303364">
        <w:rPr>
          <w:rFonts w:cstheme="minorHAnsi"/>
          <w:i/>
          <w:sz w:val="24"/>
          <w:szCs w:val="24"/>
        </w:rPr>
        <w:t>Wdef</w:t>
      </w:r>
      <w:proofErr w:type="spellEnd"/>
      <w:r w:rsidRPr="00303364">
        <w:rPr>
          <w:rFonts w:cstheme="minorHAnsi"/>
          <w:i/>
          <w:sz w:val="24"/>
          <w:szCs w:val="24"/>
        </w:rPr>
        <w:t>:</w:t>
      </w:r>
      <w:ins w:id="7382" w:author="Truong" w:date="2012-05-17T19:09:00Z">
        <w:r w:rsidRPr="00303364">
          <w:rPr>
            <w:rFonts w:cstheme="minorHAnsi"/>
            <w:i/>
            <w:sz w:val="24"/>
            <w:szCs w:val="24"/>
            <w:rPrChange w:id="7383" w:author="DuyNgo" w:date="2012-08-10T08:15:00Z">
              <w:rPr>
                <w:rFonts w:ascii="Times New Roman" w:hAnsi="Times New Roman"/>
                <w:sz w:val="24"/>
                <w:szCs w:val="24"/>
              </w:rPr>
            </w:rPrChange>
          </w:rPr>
          <w:t xml:space="preserve"> Weighted defect</w:t>
        </w:r>
      </w:ins>
    </w:p>
    <w:p w:rsidR="0033275C" w:rsidRPr="00303364" w:rsidRDefault="0033275C" w:rsidP="0033275C">
      <w:pPr>
        <w:rPr>
          <w:ins w:id="7384" w:author="Truong" w:date="2012-05-17T19:09:00Z"/>
          <w:rFonts w:cstheme="minorHAnsi"/>
          <w:i/>
          <w:sz w:val="24"/>
          <w:szCs w:val="24"/>
          <w:rPrChange w:id="7385" w:author="DuyNgo" w:date="2012-08-10T08:15:00Z">
            <w:rPr>
              <w:ins w:id="7386" w:author="Truong" w:date="2012-05-17T19:09:00Z"/>
              <w:rFonts w:ascii="Times New Roman" w:hAnsi="Times New Roman"/>
              <w:sz w:val="24"/>
              <w:szCs w:val="24"/>
            </w:rPr>
          </w:rPrChange>
        </w:rPr>
      </w:pPr>
      <w:ins w:id="7387" w:author="Truong" w:date="2012-05-17T19:10:00Z">
        <w:r w:rsidRPr="00303364">
          <w:rPr>
            <w:rFonts w:cstheme="minorHAnsi"/>
            <w:i/>
            <w:sz w:val="24"/>
            <w:szCs w:val="24"/>
            <w:rPrChange w:id="7388" w:author="DuyNgo" w:date="2012-08-10T08:15:00Z">
              <w:rPr>
                <w:rFonts w:ascii="Times New Roman" w:hAnsi="Times New Roman"/>
                <w:sz w:val="24"/>
                <w:szCs w:val="24"/>
              </w:rPr>
            </w:rPrChange>
          </w:rPr>
          <w:t>Type</w:t>
        </w:r>
        <w:r w:rsidRPr="00303364">
          <w:rPr>
            <w:rFonts w:cstheme="minorHAnsi"/>
            <w:i/>
            <w:sz w:val="24"/>
            <w:szCs w:val="24"/>
            <w:rPrChange w:id="7389" w:author="DuyNgo" w:date="2012-08-10T08:15:00Z">
              <w:rPr>
                <w:rFonts w:ascii="Times New Roman" w:hAnsi="Times New Roman"/>
                <w:sz w:val="24"/>
                <w:szCs w:val="24"/>
              </w:rPr>
            </w:rPrChange>
          </w:rPr>
          <w:tab/>
        </w:r>
        <w:r w:rsidRPr="00303364">
          <w:rPr>
            <w:rFonts w:cstheme="minorHAnsi"/>
            <w:i/>
            <w:sz w:val="24"/>
            <w:szCs w:val="24"/>
            <w:rPrChange w:id="7390" w:author="DuyNgo" w:date="2012-08-10T08:15:00Z">
              <w:rPr>
                <w:rFonts w:ascii="Times New Roman" w:hAnsi="Times New Roman"/>
                <w:sz w:val="24"/>
                <w:szCs w:val="24"/>
              </w:rPr>
            </w:rPrChange>
          </w:rPr>
          <w:tab/>
        </w:r>
        <w:r w:rsidRPr="00303364">
          <w:rPr>
            <w:rFonts w:cstheme="minorHAnsi"/>
            <w:i/>
            <w:sz w:val="24"/>
            <w:szCs w:val="24"/>
            <w:rPrChange w:id="7391" w:author="DuyNgo" w:date="2012-08-10T08:15:00Z">
              <w:rPr>
                <w:rFonts w:ascii="Times New Roman" w:hAnsi="Times New Roman"/>
                <w:sz w:val="24"/>
                <w:szCs w:val="24"/>
              </w:rPr>
            </w:rPrChange>
          </w:rPr>
          <w:tab/>
        </w:r>
        <w:r w:rsidRPr="00303364">
          <w:rPr>
            <w:rFonts w:cstheme="minorHAnsi"/>
            <w:i/>
            <w:sz w:val="24"/>
            <w:szCs w:val="24"/>
            <w:rPrChange w:id="7392" w:author="DuyNgo" w:date="2012-08-10T08:15:00Z">
              <w:rPr>
                <w:rFonts w:ascii="Times New Roman" w:hAnsi="Times New Roman"/>
                <w:sz w:val="24"/>
                <w:szCs w:val="24"/>
              </w:rPr>
            </w:rPrChange>
          </w:rPr>
          <w:tab/>
        </w:r>
        <w:r w:rsidRPr="00303364">
          <w:rPr>
            <w:rFonts w:cstheme="minorHAnsi"/>
            <w:i/>
            <w:sz w:val="24"/>
            <w:szCs w:val="24"/>
            <w:rPrChange w:id="7393" w:author="DuyNgo" w:date="2012-08-10T08:15:00Z">
              <w:rPr>
                <w:rFonts w:ascii="Times New Roman" w:hAnsi="Times New Roman"/>
                <w:sz w:val="24"/>
                <w:szCs w:val="24"/>
              </w:rPr>
            </w:rPrChange>
          </w:rPr>
          <w:tab/>
        </w:r>
      </w:ins>
      <w:ins w:id="7394" w:author="Truong" w:date="2012-05-17T19:11:00Z">
        <w:r w:rsidRPr="00303364">
          <w:rPr>
            <w:rFonts w:cstheme="minorHAnsi"/>
            <w:i/>
            <w:sz w:val="24"/>
            <w:szCs w:val="24"/>
            <w:rPrChange w:id="7395" w:author="DuyNgo" w:date="2012-08-10T08:15:00Z">
              <w:rPr>
                <w:rFonts w:ascii="Times New Roman" w:hAnsi="Times New Roman"/>
                <w:sz w:val="24"/>
                <w:szCs w:val="24"/>
              </w:rPr>
            </w:rPrChange>
          </w:rPr>
          <w:tab/>
        </w:r>
      </w:ins>
      <w:ins w:id="7396" w:author="Truong" w:date="2012-05-17T19:37:00Z">
        <w:r w:rsidRPr="00303364">
          <w:rPr>
            <w:rFonts w:cstheme="minorHAnsi"/>
            <w:i/>
            <w:sz w:val="24"/>
            <w:szCs w:val="24"/>
          </w:rPr>
          <w:t xml:space="preserve">           </w:t>
        </w:r>
      </w:ins>
      <w:ins w:id="7397" w:author="Truong" w:date="2012-05-17T19:11:00Z">
        <w:r w:rsidRPr="00303364">
          <w:rPr>
            <w:rFonts w:cstheme="minorHAnsi"/>
            <w:i/>
            <w:sz w:val="24"/>
            <w:szCs w:val="24"/>
            <w:rPrChange w:id="7398" w:author="DuyNgo" w:date="2012-08-10T08:15:00Z">
              <w:rPr>
                <w:rFonts w:ascii="Times New Roman" w:hAnsi="Times New Roman"/>
                <w:sz w:val="24"/>
                <w:szCs w:val="24"/>
              </w:rPr>
            </w:rPrChange>
          </w:rPr>
          <w:t>Weight</w:t>
        </w:r>
      </w:ins>
    </w:p>
    <w:p w:rsidR="0033275C" w:rsidRPr="00303364" w:rsidRDefault="0033275C" w:rsidP="0033275C">
      <w:pPr>
        <w:rPr>
          <w:ins w:id="7399" w:author="Truong" w:date="2012-05-17T19:11:00Z"/>
          <w:rFonts w:cstheme="minorHAnsi"/>
          <w:i/>
          <w:sz w:val="24"/>
          <w:szCs w:val="24"/>
          <w:rPrChange w:id="7400" w:author="DuyNgo" w:date="2012-08-10T08:15:00Z">
            <w:rPr>
              <w:ins w:id="7401" w:author="Truong" w:date="2012-05-17T19:11:00Z"/>
              <w:rFonts w:ascii="Times New Roman" w:hAnsi="Times New Roman"/>
              <w:sz w:val="24"/>
              <w:szCs w:val="24"/>
            </w:rPr>
          </w:rPrChange>
        </w:rPr>
      </w:pPr>
      <w:ins w:id="7402" w:author="Truong" w:date="2012-05-17T19:09:00Z">
        <w:r w:rsidRPr="00303364">
          <w:rPr>
            <w:rFonts w:cstheme="minorHAnsi"/>
            <w:i/>
            <w:sz w:val="24"/>
            <w:szCs w:val="24"/>
            <w:rPrChange w:id="7403" w:author="DuyNgo" w:date="2012-08-10T08:15:00Z">
              <w:rPr>
                <w:rFonts w:ascii="Times New Roman" w:hAnsi="Times New Roman"/>
                <w:sz w:val="24"/>
                <w:szCs w:val="24"/>
              </w:rPr>
            </w:rPrChange>
          </w:rPr>
          <w:t xml:space="preserve">- Bug layout and coding convention </w:t>
        </w:r>
      </w:ins>
      <w:ins w:id="7404" w:author="Truong" w:date="2012-05-17T19:11:00Z">
        <w:r w:rsidRPr="00303364">
          <w:rPr>
            <w:rFonts w:cstheme="minorHAnsi"/>
            <w:i/>
            <w:sz w:val="24"/>
            <w:szCs w:val="24"/>
            <w:rPrChange w:id="7405" w:author="DuyNgo" w:date="2012-08-10T08:15:00Z">
              <w:rPr>
                <w:rFonts w:ascii="Times New Roman" w:hAnsi="Times New Roman"/>
                <w:sz w:val="24"/>
                <w:szCs w:val="24"/>
              </w:rPr>
            </w:rPrChange>
          </w:rPr>
          <w:tab/>
        </w:r>
        <w:r w:rsidRPr="00303364">
          <w:rPr>
            <w:rFonts w:cstheme="minorHAnsi"/>
            <w:i/>
            <w:sz w:val="24"/>
            <w:szCs w:val="24"/>
            <w:rPrChange w:id="7406" w:author="DuyNgo" w:date="2012-08-10T08:15:00Z">
              <w:rPr>
                <w:rFonts w:ascii="Times New Roman" w:hAnsi="Times New Roman"/>
                <w:sz w:val="24"/>
                <w:szCs w:val="24"/>
              </w:rPr>
            </w:rPrChange>
          </w:rPr>
          <w:tab/>
        </w:r>
        <w:r w:rsidRPr="00303364">
          <w:rPr>
            <w:rFonts w:cstheme="minorHAnsi"/>
            <w:i/>
            <w:sz w:val="24"/>
            <w:szCs w:val="24"/>
            <w:rPrChange w:id="7407" w:author="DuyNgo" w:date="2012-08-10T08:15:00Z">
              <w:rPr>
                <w:rFonts w:ascii="Times New Roman" w:hAnsi="Times New Roman"/>
                <w:sz w:val="24"/>
                <w:szCs w:val="24"/>
              </w:rPr>
            </w:rPrChange>
          </w:rPr>
          <w:tab/>
          <w:t>1</w:t>
        </w:r>
      </w:ins>
    </w:p>
    <w:p w:rsidR="0033275C" w:rsidRPr="00303364" w:rsidRDefault="0033275C" w:rsidP="0033275C">
      <w:pPr>
        <w:rPr>
          <w:ins w:id="7408" w:author="Truong" w:date="2012-05-17T19:11:00Z"/>
          <w:rFonts w:cstheme="minorHAnsi"/>
          <w:i/>
          <w:sz w:val="24"/>
          <w:szCs w:val="24"/>
          <w:rPrChange w:id="7409" w:author="DuyNgo" w:date="2012-08-10T08:15:00Z">
            <w:rPr>
              <w:ins w:id="7410" w:author="Truong" w:date="2012-05-17T19:11:00Z"/>
              <w:rFonts w:ascii="Times New Roman" w:hAnsi="Times New Roman"/>
              <w:sz w:val="24"/>
              <w:szCs w:val="24"/>
            </w:rPr>
          </w:rPrChange>
        </w:rPr>
      </w:pPr>
      <w:ins w:id="7411" w:author="Truong" w:date="2012-05-17T19:11:00Z">
        <w:r w:rsidRPr="00303364">
          <w:rPr>
            <w:rFonts w:cstheme="minorHAnsi"/>
            <w:i/>
            <w:sz w:val="24"/>
            <w:szCs w:val="24"/>
            <w:rPrChange w:id="7412" w:author="DuyNgo" w:date="2012-08-10T08:15:00Z">
              <w:rPr>
                <w:rFonts w:ascii="Times New Roman" w:hAnsi="Times New Roman"/>
                <w:sz w:val="24"/>
                <w:szCs w:val="24"/>
              </w:rPr>
            </w:rPrChange>
          </w:rPr>
          <w:t>- Bug logic of code</w:t>
        </w:r>
        <w:r w:rsidRPr="00303364">
          <w:rPr>
            <w:rFonts w:cstheme="minorHAnsi"/>
            <w:i/>
            <w:sz w:val="24"/>
            <w:szCs w:val="24"/>
            <w:rPrChange w:id="7413" w:author="DuyNgo" w:date="2012-08-10T08:15:00Z">
              <w:rPr>
                <w:rFonts w:ascii="Times New Roman" w:hAnsi="Times New Roman"/>
                <w:sz w:val="24"/>
                <w:szCs w:val="24"/>
              </w:rPr>
            </w:rPrChange>
          </w:rPr>
          <w:tab/>
        </w:r>
        <w:r w:rsidRPr="00303364">
          <w:rPr>
            <w:rFonts w:cstheme="minorHAnsi"/>
            <w:i/>
            <w:sz w:val="24"/>
            <w:szCs w:val="24"/>
            <w:rPrChange w:id="7414" w:author="DuyNgo" w:date="2012-08-10T08:15:00Z">
              <w:rPr>
                <w:rFonts w:ascii="Times New Roman" w:hAnsi="Times New Roman"/>
                <w:sz w:val="24"/>
                <w:szCs w:val="24"/>
              </w:rPr>
            </w:rPrChange>
          </w:rPr>
          <w:tab/>
        </w:r>
        <w:r w:rsidRPr="00303364">
          <w:rPr>
            <w:rFonts w:cstheme="minorHAnsi"/>
            <w:i/>
            <w:sz w:val="24"/>
            <w:szCs w:val="24"/>
            <w:rPrChange w:id="7415" w:author="DuyNgo" w:date="2012-08-10T08:15:00Z">
              <w:rPr>
                <w:rFonts w:ascii="Times New Roman" w:hAnsi="Times New Roman"/>
                <w:sz w:val="24"/>
                <w:szCs w:val="24"/>
              </w:rPr>
            </w:rPrChange>
          </w:rPr>
          <w:tab/>
        </w:r>
        <w:r w:rsidRPr="00303364">
          <w:rPr>
            <w:rFonts w:cstheme="minorHAnsi"/>
            <w:i/>
            <w:sz w:val="24"/>
            <w:szCs w:val="24"/>
            <w:rPrChange w:id="7416" w:author="DuyNgo" w:date="2012-08-10T08:15:00Z">
              <w:rPr>
                <w:rFonts w:ascii="Times New Roman" w:hAnsi="Times New Roman"/>
                <w:sz w:val="24"/>
                <w:szCs w:val="24"/>
              </w:rPr>
            </w:rPrChange>
          </w:rPr>
          <w:tab/>
        </w:r>
        <w:r w:rsidRPr="00303364">
          <w:rPr>
            <w:rFonts w:cstheme="minorHAnsi"/>
            <w:i/>
            <w:sz w:val="24"/>
            <w:szCs w:val="24"/>
            <w:rPrChange w:id="7417" w:author="DuyNgo" w:date="2012-08-10T08:15:00Z">
              <w:rPr>
                <w:rFonts w:ascii="Times New Roman" w:hAnsi="Times New Roman"/>
                <w:sz w:val="24"/>
                <w:szCs w:val="24"/>
              </w:rPr>
            </w:rPrChange>
          </w:rPr>
          <w:tab/>
          <w:t>3</w:t>
        </w:r>
      </w:ins>
    </w:p>
    <w:p w:rsidR="0033275C" w:rsidRPr="00303364" w:rsidRDefault="0033275C" w:rsidP="0033275C">
      <w:pPr>
        <w:rPr>
          <w:ins w:id="7418" w:author="Truong" w:date="2012-05-17T18:55:00Z"/>
          <w:rFonts w:cstheme="minorHAnsi"/>
          <w:i/>
          <w:sz w:val="24"/>
          <w:szCs w:val="24"/>
          <w:rPrChange w:id="7419" w:author="DuyNgo" w:date="2012-08-10T08:15:00Z">
            <w:rPr>
              <w:ins w:id="7420" w:author="Truong" w:date="2012-05-17T18:55:00Z"/>
              <w:rFonts w:ascii="Times New Roman" w:hAnsi="Times New Roman"/>
              <w:sz w:val="24"/>
              <w:szCs w:val="24"/>
            </w:rPr>
          </w:rPrChange>
        </w:rPr>
      </w:pPr>
      <w:ins w:id="7421" w:author="Truong" w:date="2012-05-17T19:11:00Z">
        <w:r w:rsidRPr="00303364">
          <w:rPr>
            <w:rFonts w:cstheme="minorHAnsi"/>
            <w:i/>
            <w:sz w:val="24"/>
            <w:szCs w:val="24"/>
            <w:rPrChange w:id="7422" w:author="DuyNgo" w:date="2012-08-10T08:15:00Z">
              <w:rPr>
                <w:rFonts w:ascii="Times New Roman" w:hAnsi="Times New Roman"/>
                <w:sz w:val="24"/>
                <w:szCs w:val="24"/>
              </w:rPr>
            </w:rPrChange>
          </w:rPr>
          <w:t>- Bug fatal error</w:t>
        </w:r>
        <w:r w:rsidRPr="00303364">
          <w:rPr>
            <w:rFonts w:cstheme="minorHAnsi"/>
            <w:i/>
            <w:sz w:val="24"/>
            <w:szCs w:val="24"/>
            <w:rPrChange w:id="7423" w:author="DuyNgo" w:date="2012-08-10T08:15:00Z">
              <w:rPr>
                <w:rFonts w:ascii="Times New Roman" w:hAnsi="Times New Roman"/>
                <w:sz w:val="24"/>
                <w:szCs w:val="24"/>
              </w:rPr>
            </w:rPrChange>
          </w:rPr>
          <w:tab/>
        </w:r>
        <w:r w:rsidRPr="00303364">
          <w:rPr>
            <w:rFonts w:cstheme="minorHAnsi"/>
            <w:i/>
            <w:sz w:val="24"/>
            <w:szCs w:val="24"/>
            <w:rPrChange w:id="7424" w:author="DuyNgo" w:date="2012-08-10T08:15:00Z">
              <w:rPr>
                <w:rFonts w:ascii="Times New Roman" w:hAnsi="Times New Roman"/>
                <w:sz w:val="24"/>
                <w:szCs w:val="24"/>
              </w:rPr>
            </w:rPrChange>
          </w:rPr>
          <w:tab/>
        </w:r>
        <w:r w:rsidRPr="00303364">
          <w:rPr>
            <w:rFonts w:cstheme="minorHAnsi"/>
            <w:i/>
            <w:sz w:val="24"/>
            <w:szCs w:val="24"/>
            <w:rPrChange w:id="7425" w:author="DuyNgo" w:date="2012-08-10T08:15:00Z">
              <w:rPr>
                <w:rFonts w:ascii="Times New Roman" w:hAnsi="Times New Roman"/>
                <w:sz w:val="24"/>
                <w:szCs w:val="24"/>
              </w:rPr>
            </w:rPrChange>
          </w:rPr>
          <w:tab/>
        </w:r>
        <w:r w:rsidRPr="00303364">
          <w:rPr>
            <w:rFonts w:cstheme="minorHAnsi"/>
            <w:i/>
            <w:sz w:val="24"/>
            <w:szCs w:val="24"/>
            <w:rPrChange w:id="7426" w:author="DuyNgo" w:date="2012-08-10T08:15:00Z">
              <w:rPr>
                <w:rFonts w:ascii="Times New Roman" w:hAnsi="Times New Roman"/>
                <w:sz w:val="24"/>
                <w:szCs w:val="24"/>
              </w:rPr>
            </w:rPrChange>
          </w:rPr>
          <w:tab/>
        </w:r>
        <w:r w:rsidRPr="00303364">
          <w:rPr>
            <w:rFonts w:cstheme="minorHAnsi"/>
            <w:i/>
            <w:sz w:val="24"/>
            <w:szCs w:val="24"/>
            <w:rPrChange w:id="7427" w:author="DuyNgo" w:date="2012-08-10T08:15:00Z">
              <w:rPr>
                <w:rFonts w:ascii="Times New Roman" w:hAnsi="Times New Roman"/>
                <w:sz w:val="24"/>
                <w:szCs w:val="24"/>
              </w:rPr>
            </w:rPrChange>
          </w:rPr>
          <w:tab/>
          <w:t>5</w:t>
        </w:r>
      </w:ins>
    </w:p>
    <w:p w:rsidR="0033275C" w:rsidRPr="00303364" w:rsidRDefault="009A527F" w:rsidP="009A527F">
      <w:pPr>
        <w:pStyle w:val="Heading2"/>
        <w:rPr>
          <w:rFonts w:asciiTheme="minorHAnsi" w:hAnsiTheme="minorHAnsi" w:cstheme="minorHAnsi"/>
          <w:sz w:val="24"/>
          <w:szCs w:val="24"/>
        </w:rPr>
      </w:pPr>
      <w:bookmarkStart w:id="7428" w:name="_License"/>
      <w:bookmarkStart w:id="7429" w:name="_Toc332351092"/>
      <w:bookmarkEnd w:id="7428"/>
      <w:r w:rsidRPr="00303364">
        <w:rPr>
          <w:rFonts w:asciiTheme="minorHAnsi" w:hAnsiTheme="minorHAnsi" w:cstheme="minorHAnsi"/>
          <w:sz w:val="24"/>
          <w:szCs w:val="24"/>
          <w:rPrChange w:id="7430" w:author="DuyNgo" w:date="2012-08-10T08:15:00Z">
            <w:rPr>
              <w:rFonts w:asciiTheme="minorHAnsi" w:eastAsiaTheme="minorHAnsi" w:hAnsiTheme="minorHAnsi" w:cstheme="minorHAnsi"/>
              <w:b w:val="0"/>
              <w:bCs w:val="0"/>
              <w:color w:val="auto"/>
              <w:sz w:val="24"/>
              <w:szCs w:val="24"/>
            </w:rPr>
          </w:rPrChange>
        </w:rPr>
        <w:t xml:space="preserve">10. </w:t>
      </w:r>
      <w:del w:id="7431" w:author="DuyNgo" w:date="2012-08-09T22:14:00Z">
        <w:r w:rsidRPr="00303364" w:rsidDel="00CC6463">
          <w:rPr>
            <w:rFonts w:asciiTheme="minorHAnsi" w:hAnsiTheme="minorHAnsi" w:cstheme="minorHAnsi"/>
            <w:sz w:val="24"/>
            <w:szCs w:val="24"/>
            <w:rPrChange w:id="7432" w:author="DuyNgo" w:date="2012-08-10T08:15:00Z">
              <w:rPr>
                <w:rFonts w:asciiTheme="minorHAnsi" w:eastAsiaTheme="minorHAnsi" w:hAnsiTheme="minorHAnsi" w:cstheme="minorHAnsi"/>
                <w:b w:val="0"/>
                <w:bCs w:val="0"/>
                <w:color w:val="auto"/>
                <w:sz w:val="24"/>
                <w:szCs w:val="24"/>
              </w:rPr>
            </w:rPrChange>
          </w:rPr>
          <w:delText xml:space="preserve"> </w:delText>
        </w:r>
        <w:r w:rsidR="00213591" w:rsidRPr="00303364" w:rsidDel="00CC6463">
          <w:rPr>
            <w:rFonts w:asciiTheme="minorHAnsi" w:hAnsiTheme="minorHAnsi" w:cstheme="minorHAnsi"/>
            <w:sz w:val="24"/>
            <w:szCs w:val="24"/>
            <w:rPrChange w:id="7433" w:author="DuyNgo" w:date="2012-08-10T08:15:00Z">
              <w:rPr>
                <w:rFonts w:asciiTheme="minorHAnsi" w:eastAsiaTheme="minorHAnsi" w:hAnsiTheme="minorHAnsi" w:cstheme="minorHAnsi"/>
                <w:b w:val="0"/>
                <w:bCs w:val="0"/>
                <w:color w:val="auto"/>
                <w:sz w:val="24"/>
                <w:szCs w:val="24"/>
              </w:rPr>
            </w:rPrChange>
          </w:rPr>
          <w:delText xml:space="preserve">    </w:delText>
        </w:r>
      </w:del>
      <w:r w:rsidR="0033275C" w:rsidRPr="00303364">
        <w:rPr>
          <w:rFonts w:asciiTheme="minorHAnsi" w:hAnsiTheme="minorHAnsi" w:cstheme="minorHAnsi"/>
          <w:sz w:val="24"/>
          <w:szCs w:val="24"/>
          <w:rPrChange w:id="7434" w:author="DuyNgo" w:date="2012-08-10T08:15:00Z">
            <w:rPr>
              <w:rFonts w:asciiTheme="minorHAnsi" w:eastAsiaTheme="minorHAnsi" w:hAnsiTheme="minorHAnsi" w:cstheme="minorHAnsi"/>
              <w:b w:val="0"/>
              <w:bCs w:val="0"/>
              <w:color w:val="auto"/>
              <w:sz w:val="24"/>
              <w:szCs w:val="24"/>
            </w:rPr>
          </w:rPrChange>
        </w:rPr>
        <w:t>License</w:t>
      </w:r>
      <w:bookmarkEnd w:id="7429"/>
      <w:r w:rsidR="0033275C" w:rsidRPr="00303364">
        <w:rPr>
          <w:rFonts w:asciiTheme="minorHAnsi" w:hAnsiTheme="minorHAnsi" w:cstheme="minorHAnsi"/>
          <w:sz w:val="24"/>
          <w:szCs w:val="24"/>
          <w:rPrChange w:id="7435" w:author="DuyNgo" w:date="2012-08-10T08:15:00Z">
            <w:rPr>
              <w:rFonts w:asciiTheme="minorHAnsi" w:eastAsiaTheme="minorHAnsi" w:hAnsiTheme="minorHAnsi" w:cstheme="minorHAnsi"/>
              <w:b w:val="0"/>
              <w:bCs w:val="0"/>
              <w:color w:val="auto"/>
              <w:sz w:val="24"/>
              <w:szCs w:val="24"/>
            </w:rPr>
          </w:rPrChange>
        </w:rPr>
        <w:br/>
      </w:r>
    </w:p>
    <w:p w:rsidR="0033275C" w:rsidRPr="00303364" w:rsidDel="00220FFE" w:rsidRDefault="0033275C" w:rsidP="0033275C">
      <w:pPr>
        <w:pStyle w:val="ListParagraph"/>
        <w:ind w:left="644"/>
        <w:contextualSpacing w:val="0"/>
        <w:rPr>
          <w:del w:id="7436" w:author="Truong" w:date="2012-05-17T19:12:00Z"/>
          <w:rFonts w:cstheme="minorHAnsi"/>
          <w:sz w:val="24"/>
          <w:szCs w:val="24"/>
        </w:rPr>
      </w:pPr>
      <w:ins w:id="7437" w:author="Truong" w:date="2012-05-17T19:12:00Z">
        <w:r w:rsidRPr="00303364">
          <w:rPr>
            <w:rFonts w:cstheme="minorHAnsi"/>
            <w:sz w:val="24"/>
            <w:szCs w:val="24"/>
            <w:shd w:val="clear" w:color="auto" w:fill="FFFFFF"/>
          </w:rPr>
          <w:t>OOPMS licensed under the</w:t>
        </w:r>
        <w:r w:rsidRPr="00303364">
          <w:rPr>
            <w:rStyle w:val="apple-converted-space"/>
            <w:rFonts w:cstheme="minorHAnsi"/>
            <w:sz w:val="24"/>
            <w:szCs w:val="24"/>
            <w:shd w:val="clear" w:color="auto" w:fill="FFFFFF"/>
          </w:rPr>
          <w:t> </w:t>
        </w:r>
        <w:r w:rsidRPr="00303364">
          <w:rPr>
            <w:rFonts w:cstheme="minorHAnsi"/>
            <w:sz w:val="24"/>
            <w:szCs w:val="24"/>
            <w:rPrChange w:id="7438" w:author="DuyNgo" w:date="2012-08-10T08:15:00Z">
              <w:rPr>
                <w:rFonts w:cstheme="minorHAnsi"/>
                <w:sz w:val="24"/>
                <w:szCs w:val="24"/>
              </w:rPr>
            </w:rPrChange>
          </w:rPr>
          <w:fldChar w:fldCharType="begin"/>
        </w:r>
        <w:r w:rsidRPr="00303364">
          <w:rPr>
            <w:rFonts w:cstheme="minorHAnsi"/>
            <w:sz w:val="24"/>
            <w:szCs w:val="24"/>
          </w:rPr>
          <w:instrText xml:space="preserve"> HYPERLINK "http://www.apache.org/licenses/LICENSE-2.0" </w:instrText>
        </w:r>
        <w:r w:rsidRPr="00303364">
          <w:rPr>
            <w:rFonts w:cstheme="minorHAnsi"/>
            <w:sz w:val="24"/>
            <w:szCs w:val="24"/>
            <w:rPrChange w:id="7439" w:author="DuyNgo" w:date="2012-08-10T08:15:00Z">
              <w:rPr>
                <w:rFonts w:cstheme="minorHAnsi"/>
                <w:sz w:val="24"/>
                <w:szCs w:val="24"/>
              </w:rPr>
            </w:rPrChange>
          </w:rPr>
          <w:fldChar w:fldCharType="separate"/>
        </w:r>
        <w:r w:rsidRPr="00303364">
          <w:rPr>
            <w:rStyle w:val="Hyperlink"/>
            <w:rFonts w:cstheme="minorHAnsi"/>
            <w:color w:val="auto"/>
            <w:sz w:val="24"/>
            <w:szCs w:val="24"/>
            <w:shd w:val="clear" w:color="auto" w:fill="FFFFFF"/>
          </w:rPr>
          <w:t>Apache License, Version 2.0</w:t>
        </w:r>
        <w:r w:rsidRPr="00303364">
          <w:rPr>
            <w:rFonts w:cstheme="minorHAnsi"/>
            <w:sz w:val="24"/>
            <w:szCs w:val="24"/>
            <w:rPrChange w:id="7440" w:author="DuyNgo" w:date="2012-08-10T08:15:00Z">
              <w:rPr>
                <w:rFonts w:cstheme="minorHAnsi"/>
                <w:sz w:val="24"/>
                <w:szCs w:val="24"/>
              </w:rPr>
            </w:rPrChange>
          </w:rPr>
          <w:fldChar w:fldCharType="end"/>
        </w:r>
        <w:r w:rsidRPr="00303364">
          <w:rPr>
            <w:rStyle w:val="apple-converted-space"/>
            <w:rFonts w:cstheme="minorHAnsi"/>
            <w:sz w:val="24"/>
            <w:szCs w:val="24"/>
            <w:shd w:val="clear" w:color="auto" w:fill="FFFFFF"/>
          </w:rPr>
          <w:t> </w:t>
        </w:r>
        <w:r w:rsidRPr="00303364">
          <w:rPr>
            <w:rFonts w:cstheme="minorHAnsi"/>
            <w:sz w:val="24"/>
            <w:szCs w:val="24"/>
            <w:shd w:val="clear" w:color="auto" w:fill="FFFFFF"/>
          </w:rPr>
          <w:t>as approved by the Open Source Initiative (OSI), an</w:t>
        </w:r>
        <w:r w:rsidRPr="00303364">
          <w:rPr>
            <w:rStyle w:val="apple-converted-space"/>
            <w:rFonts w:cstheme="minorHAnsi"/>
            <w:sz w:val="24"/>
            <w:szCs w:val="24"/>
            <w:shd w:val="clear" w:color="auto" w:fill="FFFFFF"/>
          </w:rPr>
          <w:t> </w:t>
        </w:r>
        <w:r w:rsidRPr="00303364">
          <w:rPr>
            <w:rFonts w:cstheme="minorHAnsi"/>
            <w:sz w:val="24"/>
            <w:szCs w:val="24"/>
            <w:rPrChange w:id="7441" w:author="DuyNgo" w:date="2012-08-10T08:15:00Z">
              <w:rPr>
                <w:rFonts w:cstheme="minorHAnsi"/>
                <w:sz w:val="24"/>
                <w:szCs w:val="24"/>
              </w:rPr>
            </w:rPrChange>
          </w:rPr>
          <w:fldChar w:fldCharType="begin"/>
        </w:r>
        <w:r w:rsidRPr="00303364">
          <w:rPr>
            <w:rFonts w:cstheme="minorHAnsi"/>
            <w:sz w:val="24"/>
            <w:szCs w:val="24"/>
          </w:rPr>
          <w:instrText xml:space="preserve"> HYPERLINK "http://www.opensource.org/docs/osd" </w:instrText>
        </w:r>
        <w:r w:rsidRPr="00303364">
          <w:rPr>
            <w:rFonts w:cstheme="minorHAnsi"/>
            <w:sz w:val="24"/>
            <w:szCs w:val="24"/>
            <w:rPrChange w:id="7442" w:author="DuyNgo" w:date="2012-08-10T08:15:00Z">
              <w:rPr>
                <w:rFonts w:cstheme="minorHAnsi"/>
                <w:sz w:val="24"/>
                <w:szCs w:val="24"/>
              </w:rPr>
            </w:rPrChange>
          </w:rPr>
          <w:fldChar w:fldCharType="separate"/>
        </w:r>
        <w:r w:rsidRPr="00303364">
          <w:rPr>
            <w:rStyle w:val="Hyperlink"/>
            <w:rFonts w:cstheme="minorHAnsi"/>
            <w:color w:val="auto"/>
            <w:sz w:val="24"/>
            <w:szCs w:val="24"/>
            <w:shd w:val="clear" w:color="auto" w:fill="FFFFFF"/>
          </w:rPr>
          <w:t>OSI-certified</w:t>
        </w:r>
        <w:r w:rsidRPr="00303364">
          <w:rPr>
            <w:rFonts w:cstheme="minorHAnsi"/>
            <w:sz w:val="24"/>
            <w:szCs w:val="24"/>
            <w:rPrChange w:id="7443" w:author="DuyNgo" w:date="2012-08-10T08:15:00Z">
              <w:rPr>
                <w:rFonts w:cstheme="minorHAnsi"/>
                <w:sz w:val="24"/>
                <w:szCs w:val="24"/>
              </w:rPr>
            </w:rPrChange>
          </w:rPr>
          <w:fldChar w:fldCharType="end"/>
        </w:r>
        <w:r w:rsidRPr="00303364">
          <w:rPr>
            <w:rStyle w:val="apple-converted-space"/>
            <w:rFonts w:cstheme="minorHAnsi"/>
            <w:sz w:val="24"/>
            <w:szCs w:val="24"/>
            <w:shd w:val="clear" w:color="auto" w:fill="FFFFFF"/>
          </w:rPr>
          <w:t> </w:t>
        </w:r>
        <w:r w:rsidRPr="00303364">
          <w:rPr>
            <w:rFonts w:cstheme="minorHAnsi"/>
            <w:sz w:val="24"/>
            <w:szCs w:val="24"/>
            <w:shd w:val="clear" w:color="auto" w:fill="FFFFFF"/>
          </w:rPr>
          <w:t>("open") and</w:t>
        </w:r>
        <w:r w:rsidRPr="00303364">
          <w:rPr>
            <w:rStyle w:val="apple-converted-space"/>
            <w:rFonts w:cstheme="minorHAnsi"/>
            <w:sz w:val="24"/>
            <w:szCs w:val="24"/>
            <w:shd w:val="clear" w:color="auto" w:fill="FFFFFF"/>
          </w:rPr>
          <w:t> </w:t>
        </w:r>
        <w:r w:rsidRPr="00303364">
          <w:rPr>
            <w:rFonts w:cstheme="minorHAnsi"/>
            <w:sz w:val="24"/>
            <w:szCs w:val="24"/>
            <w:rPrChange w:id="7444" w:author="DuyNgo" w:date="2012-08-10T08:15:00Z">
              <w:rPr>
                <w:rFonts w:cstheme="minorHAnsi"/>
                <w:sz w:val="24"/>
                <w:szCs w:val="24"/>
              </w:rPr>
            </w:rPrChange>
          </w:rPr>
          <w:fldChar w:fldCharType="begin"/>
        </w:r>
        <w:r w:rsidRPr="00303364">
          <w:rPr>
            <w:rFonts w:cstheme="minorHAnsi"/>
            <w:sz w:val="24"/>
            <w:szCs w:val="24"/>
          </w:rPr>
          <w:instrText xml:space="preserve"> HYPERLINK "http://www.gnu.org/licenses/license-list.html" </w:instrText>
        </w:r>
        <w:r w:rsidRPr="00303364">
          <w:rPr>
            <w:rFonts w:cstheme="minorHAnsi"/>
            <w:sz w:val="24"/>
            <w:szCs w:val="24"/>
            <w:rPrChange w:id="7445" w:author="DuyNgo" w:date="2012-08-10T08:15:00Z">
              <w:rPr>
                <w:rFonts w:cstheme="minorHAnsi"/>
                <w:sz w:val="24"/>
                <w:szCs w:val="24"/>
              </w:rPr>
            </w:rPrChange>
          </w:rPr>
          <w:fldChar w:fldCharType="separate"/>
        </w:r>
        <w:r w:rsidRPr="00303364">
          <w:rPr>
            <w:rStyle w:val="Hyperlink"/>
            <w:rFonts w:cstheme="minorHAnsi"/>
            <w:color w:val="auto"/>
            <w:sz w:val="24"/>
            <w:szCs w:val="24"/>
            <w:shd w:val="clear" w:color="auto" w:fill="FFFFFF"/>
          </w:rPr>
          <w:t>Gnu/FSF-recognized</w:t>
        </w:r>
        <w:r w:rsidRPr="00303364">
          <w:rPr>
            <w:rFonts w:cstheme="minorHAnsi"/>
            <w:sz w:val="24"/>
            <w:szCs w:val="24"/>
            <w:rPrChange w:id="7446" w:author="DuyNgo" w:date="2012-08-10T08:15:00Z">
              <w:rPr>
                <w:rFonts w:cstheme="minorHAnsi"/>
                <w:sz w:val="24"/>
                <w:szCs w:val="24"/>
              </w:rPr>
            </w:rPrChange>
          </w:rPr>
          <w:fldChar w:fldCharType="end"/>
        </w:r>
        <w:r w:rsidRPr="00303364">
          <w:rPr>
            <w:rStyle w:val="apple-converted-space"/>
            <w:rFonts w:cstheme="minorHAnsi"/>
            <w:sz w:val="24"/>
            <w:szCs w:val="24"/>
            <w:shd w:val="clear" w:color="auto" w:fill="FFFFFF"/>
          </w:rPr>
          <w:t> </w:t>
        </w:r>
        <w:r w:rsidRPr="00303364">
          <w:rPr>
            <w:rFonts w:cstheme="minorHAnsi"/>
            <w:sz w:val="24"/>
            <w:szCs w:val="24"/>
            <w:shd w:val="clear" w:color="auto" w:fill="FFFFFF"/>
          </w:rPr>
          <w:t>("free") license.</w:t>
        </w:r>
        <w:r w:rsidRPr="00303364" w:rsidDel="00220FFE">
          <w:rPr>
            <w:rFonts w:cstheme="minorHAnsi"/>
            <w:sz w:val="24"/>
            <w:szCs w:val="24"/>
          </w:rPr>
          <w:t xml:space="preserve"> </w:t>
        </w:r>
      </w:ins>
      <w:del w:id="7447" w:author="Truong" w:date="2012-05-17T19:12:00Z">
        <w:r w:rsidRPr="00303364" w:rsidDel="00220FFE">
          <w:rPr>
            <w:rFonts w:cstheme="minorHAnsi"/>
            <w:sz w:val="24"/>
            <w:szCs w:val="24"/>
          </w:rPr>
          <w:delText>Apache License 2.0</w:delText>
        </w:r>
      </w:del>
    </w:p>
    <w:p w:rsidR="0033275C" w:rsidRPr="00303364" w:rsidRDefault="0033275C" w:rsidP="0033275C">
      <w:pPr>
        <w:pStyle w:val="ListParagraph"/>
        <w:ind w:left="644"/>
        <w:rPr>
          <w:rFonts w:cstheme="minorHAnsi"/>
          <w:sz w:val="24"/>
          <w:szCs w:val="24"/>
        </w:rPr>
      </w:pPr>
    </w:p>
    <w:p w:rsidR="0033275C" w:rsidRPr="00303364" w:rsidRDefault="0033275C">
      <w:pPr>
        <w:pStyle w:val="Heading2"/>
        <w:numPr>
          <w:ilvl w:val="0"/>
          <w:numId w:val="23"/>
        </w:numPr>
        <w:ind w:left="360"/>
        <w:rPr>
          <w:rFonts w:asciiTheme="minorHAnsi" w:hAnsiTheme="minorHAnsi" w:cstheme="minorHAnsi"/>
          <w:sz w:val="24"/>
          <w:szCs w:val="24"/>
        </w:rPr>
        <w:pPrChange w:id="7448" w:author="DuyNgo" w:date="2012-08-09T22:14:00Z">
          <w:pPr>
            <w:pStyle w:val="Heading2"/>
            <w:numPr>
              <w:numId w:val="23"/>
            </w:numPr>
            <w:ind w:left="1080" w:hanging="360"/>
          </w:pPr>
        </w:pPrChange>
      </w:pPr>
      <w:bookmarkStart w:id="7449" w:name="_References"/>
      <w:bookmarkStart w:id="7450" w:name="_Toc332351093"/>
      <w:bookmarkEnd w:id="7449"/>
      <w:r w:rsidRPr="00303364">
        <w:rPr>
          <w:rFonts w:asciiTheme="minorHAnsi" w:hAnsiTheme="minorHAnsi" w:cstheme="minorHAnsi"/>
          <w:sz w:val="24"/>
          <w:szCs w:val="24"/>
        </w:rPr>
        <w:lastRenderedPageBreak/>
        <w:t>References</w:t>
      </w:r>
      <w:bookmarkEnd w:id="7216"/>
      <w:bookmarkEnd w:id="7217"/>
      <w:bookmarkEnd w:id="7218"/>
      <w:bookmarkEnd w:id="7450"/>
      <w:r w:rsidRPr="00303364">
        <w:rPr>
          <w:rFonts w:asciiTheme="minorHAnsi" w:hAnsiTheme="minorHAnsi" w:cstheme="minorHAnsi"/>
          <w:sz w:val="24"/>
          <w:szCs w:val="24"/>
        </w:rPr>
        <w:br/>
      </w:r>
    </w:p>
    <w:p w:rsidR="0033275C" w:rsidRPr="00303364" w:rsidRDefault="0033275C" w:rsidP="008C3CFA">
      <w:pPr>
        <w:pStyle w:val="ListParagraph"/>
        <w:numPr>
          <w:ilvl w:val="0"/>
          <w:numId w:val="22"/>
        </w:numPr>
        <w:rPr>
          <w:rFonts w:cstheme="minorHAnsi"/>
          <w:sz w:val="24"/>
          <w:szCs w:val="24"/>
        </w:rPr>
      </w:pPr>
      <w:r w:rsidRPr="00303364">
        <w:rPr>
          <w:rFonts w:cstheme="minorHAnsi"/>
          <w:sz w:val="24"/>
          <w:szCs w:val="24"/>
          <w:rPrChange w:id="7451" w:author="DuyNgo" w:date="2012-08-10T08:15:00Z">
            <w:rPr>
              <w:rFonts w:asciiTheme="majorHAnsi" w:eastAsiaTheme="majorEastAsia" w:hAnsiTheme="majorHAnsi" w:cstheme="minorHAnsi"/>
              <w:b/>
              <w:bCs/>
              <w:color w:val="4F81BD" w:themeColor="accent1"/>
              <w:sz w:val="24"/>
              <w:szCs w:val="24"/>
            </w:rPr>
          </w:rPrChange>
        </w:rPr>
        <w:t>Wikipedia.org</w:t>
      </w:r>
    </w:p>
    <w:p w:rsidR="0033275C" w:rsidRPr="00303364" w:rsidRDefault="0033275C" w:rsidP="008C3CFA">
      <w:pPr>
        <w:pStyle w:val="ListParagraph"/>
        <w:numPr>
          <w:ilvl w:val="0"/>
          <w:numId w:val="22"/>
        </w:numPr>
        <w:rPr>
          <w:rFonts w:cstheme="minorHAnsi"/>
          <w:sz w:val="24"/>
          <w:szCs w:val="24"/>
          <w:lang w:eastAsia="ja-JP"/>
        </w:rPr>
      </w:pPr>
      <w:r w:rsidRPr="00303364">
        <w:rPr>
          <w:rFonts w:cstheme="minorHAnsi"/>
          <w:sz w:val="24"/>
          <w:szCs w:val="24"/>
          <w:rPrChange w:id="7452" w:author="DuyNgo" w:date="2012-08-10T08:15:00Z">
            <w:rPr>
              <w:rFonts w:asciiTheme="majorHAnsi" w:eastAsiaTheme="majorEastAsia" w:hAnsiTheme="majorHAnsi" w:cstheme="minorHAnsi"/>
              <w:b/>
              <w:bCs/>
              <w:color w:val="4F81BD" w:themeColor="accent1"/>
              <w:sz w:val="24"/>
              <w:szCs w:val="24"/>
            </w:rPr>
          </w:rPrChange>
        </w:rPr>
        <w:t>FMS System</w:t>
      </w:r>
    </w:p>
    <w:p w:rsidR="0033275C" w:rsidRPr="00303364" w:rsidRDefault="0033275C" w:rsidP="0033275C">
      <w:pPr>
        <w:rPr>
          <w:rFonts w:cstheme="minorHAnsi"/>
          <w:sz w:val="24"/>
          <w:szCs w:val="24"/>
        </w:rPr>
      </w:pPr>
    </w:p>
    <w:p w:rsidR="00682754" w:rsidRPr="00303364" w:rsidRDefault="00682754" w:rsidP="000F5919">
      <w:pPr>
        <w:pStyle w:val="Heading1"/>
        <w:numPr>
          <w:ilvl w:val="0"/>
          <w:numId w:val="2"/>
        </w:numPr>
        <w:tabs>
          <w:tab w:val="left" w:pos="709"/>
        </w:tabs>
        <w:ind w:left="284" w:firstLine="0"/>
        <w:jc w:val="both"/>
        <w:rPr>
          <w:rFonts w:asciiTheme="minorHAnsi" w:hAnsiTheme="minorHAnsi" w:cstheme="minorHAnsi"/>
          <w:sz w:val="24"/>
          <w:szCs w:val="24"/>
        </w:rPr>
      </w:pPr>
      <w:bookmarkStart w:id="7453" w:name="_Toc332351094"/>
      <w:r w:rsidRPr="00303364">
        <w:rPr>
          <w:rFonts w:asciiTheme="minorHAnsi" w:hAnsiTheme="minorHAnsi" w:cstheme="minorHAnsi"/>
          <w:sz w:val="24"/>
          <w:szCs w:val="24"/>
          <w:rPrChange w:id="7454" w:author="DuyNgo" w:date="2012-08-10T08:15:00Z">
            <w:rPr>
              <w:rFonts w:asciiTheme="minorHAnsi" w:hAnsiTheme="minorHAnsi" w:cstheme="minorHAnsi"/>
              <w:color w:val="4F81BD" w:themeColor="accent1"/>
              <w:sz w:val="24"/>
              <w:szCs w:val="24"/>
            </w:rPr>
          </w:rPrChange>
        </w:rPr>
        <w:t>Software Project Management Plan</w:t>
      </w:r>
      <w:bookmarkEnd w:id="7453"/>
    </w:p>
    <w:p w:rsidR="00682754" w:rsidRPr="00303364" w:rsidRDefault="00682754" w:rsidP="000F5919">
      <w:pPr>
        <w:pStyle w:val="Heading2"/>
        <w:numPr>
          <w:ilvl w:val="0"/>
          <w:numId w:val="3"/>
        </w:numPr>
        <w:tabs>
          <w:tab w:val="left" w:pos="851"/>
        </w:tabs>
        <w:ind w:left="567" w:firstLine="1"/>
        <w:jc w:val="both"/>
        <w:rPr>
          <w:rFonts w:asciiTheme="minorHAnsi" w:hAnsiTheme="minorHAnsi" w:cstheme="minorHAnsi"/>
          <w:sz w:val="24"/>
          <w:szCs w:val="24"/>
        </w:rPr>
      </w:pPr>
      <w:bookmarkStart w:id="7455" w:name="_Toc283060418"/>
      <w:bookmarkStart w:id="7456" w:name="_Toc332351095"/>
      <w:r w:rsidRPr="00303364">
        <w:rPr>
          <w:rFonts w:asciiTheme="minorHAnsi" w:hAnsiTheme="minorHAnsi" w:cstheme="minorHAnsi"/>
          <w:sz w:val="24"/>
          <w:szCs w:val="24"/>
        </w:rPr>
        <w:t>Problem Definition</w:t>
      </w:r>
      <w:bookmarkEnd w:id="7455"/>
      <w:bookmarkEnd w:id="7456"/>
    </w:p>
    <w:p w:rsidR="00682754" w:rsidRPr="00303364" w:rsidRDefault="00682754" w:rsidP="000F5919">
      <w:pPr>
        <w:pStyle w:val="Heading3"/>
        <w:numPr>
          <w:ilvl w:val="0"/>
          <w:numId w:val="4"/>
        </w:numPr>
        <w:tabs>
          <w:tab w:val="left" w:pos="1134"/>
        </w:tabs>
        <w:ind w:left="851" w:hanging="1"/>
        <w:jc w:val="both"/>
        <w:rPr>
          <w:rFonts w:asciiTheme="minorHAnsi" w:hAnsiTheme="minorHAnsi" w:cstheme="minorHAnsi"/>
          <w:sz w:val="24"/>
          <w:szCs w:val="24"/>
        </w:rPr>
      </w:pPr>
      <w:bookmarkStart w:id="7457" w:name="_Toc291434925"/>
      <w:bookmarkStart w:id="7458" w:name="_Toc332351096"/>
      <w:bookmarkStart w:id="7459" w:name="_Toc291434932"/>
      <w:bookmarkStart w:id="7460" w:name="_Toc283060430"/>
      <w:r w:rsidRPr="00303364">
        <w:rPr>
          <w:rFonts w:asciiTheme="minorHAnsi" w:hAnsiTheme="minorHAnsi" w:cstheme="minorHAnsi"/>
          <w:sz w:val="24"/>
          <w:szCs w:val="24"/>
        </w:rPr>
        <w:t>Name of this Capstone Project</w:t>
      </w:r>
      <w:bookmarkEnd w:id="7457"/>
      <w:bookmarkEnd w:id="7458"/>
    </w:p>
    <w:p w:rsidR="0003647B" w:rsidRPr="00303364" w:rsidRDefault="0003647B" w:rsidP="0003647B">
      <w:pPr>
        <w:ind w:left="720" w:firstLine="720"/>
        <w:rPr>
          <w:rFonts w:cstheme="minorHAnsi"/>
          <w:sz w:val="24"/>
          <w:szCs w:val="24"/>
          <w:rPrChange w:id="7461" w:author="DuyNgo" w:date="2012-08-10T08:15:00Z">
            <w:rPr/>
          </w:rPrChange>
        </w:rPr>
      </w:pPr>
      <w:r w:rsidRPr="00303364">
        <w:rPr>
          <w:rFonts w:cstheme="minorHAnsi"/>
          <w:sz w:val="24"/>
          <w:szCs w:val="24"/>
          <w:rPrChange w:id="7462" w:author="DuyNgo" w:date="2012-08-10T08:15:00Z">
            <w:rPr>
              <w:rFonts w:asciiTheme="majorHAnsi" w:eastAsiaTheme="majorEastAsia" w:hAnsiTheme="majorHAnsi" w:cs="Calibri"/>
              <w:b/>
              <w:bCs/>
              <w:color w:val="4F81BD" w:themeColor="accent1"/>
              <w:sz w:val="24"/>
              <w:szCs w:val="24"/>
            </w:rPr>
          </w:rPrChange>
        </w:rPr>
        <w:t>The official and formal project name is “Online Project Management Suite on Portal Framework”.</w:t>
      </w:r>
    </w:p>
    <w:p w:rsidR="00682754" w:rsidRPr="00303364" w:rsidRDefault="00682754" w:rsidP="000F5919">
      <w:pPr>
        <w:pStyle w:val="Heading3"/>
        <w:numPr>
          <w:ilvl w:val="0"/>
          <w:numId w:val="4"/>
        </w:numPr>
        <w:tabs>
          <w:tab w:val="left" w:pos="1134"/>
        </w:tabs>
        <w:ind w:left="851" w:hanging="1"/>
        <w:jc w:val="both"/>
        <w:rPr>
          <w:rFonts w:asciiTheme="minorHAnsi" w:hAnsiTheme="minorHAnsi" w:cstheme="minorHAnsi"/>
          <w:sz w:val="24"/>
          <w:szCs w:val="24"/>
        </w:rPr>
      </w:pPr>
      <w:bookmarkStart w:id="7463" w:name="_Toc291434926"/>
      <w:bookmarkStart w:id="7464" w:name="_Toc332351097"/>
      <w:r w:rsidRPr="00303364">
        <w:rPr>
          <w:rFonts w:asciiTheme="minorHAnsi" w:hAnsiTheme="minorHAnsi" w:cstheme="minorHAnsi"/>
          <w:sz w:val="24"/>
          <w:szCs w:val="24"/>
        </w:rPr>
        <w:t>Problem Abstract</w:t>
      </w:r>
      <w:bookmarkEnd w:id="7463"/>
      <w:bookmarkEnd w:id="7464"/>
    </w:p>
    <w:p w:rsidR="0090355F" w:rsidRPr="00303364" w:rsidRDefault="0090355F" w:rsidP="0090355F">
      <w:pPr>
        <w:pStyle w:val="ListParagraph"/>
        <w:ind w:firstLine="720"/>
        <w:rPr>
          <w:rFonts w:cstheme="minorHAnsi"/>
          <w:sz w:val="24"/>
          <w:szCs w:val="24"/>
        </w:rPr>
      </w:pPr>
      <w:r w:rsidRPr="00303364">
        <w:rPr>
          <w:rFonts w:cstheme="minorHAnsi"/>
          <w:color w:val="000000"/>
          <w:sz w:val="24"/>
          <w:szCs w:val="24"/>
          <w:rPrChange w:id="7465" w:author="DuyNgo" w:date="2012-08-10T08:15:00Z">
            <w:rPr>
              <w:rFonts w:asciiTheme="majorHAnsi" w:eastAsiaTheme="majorEastAsia" w:hAnsiTheme="majorHAnsi" w:cs="Calibri"/>
              <w:b/>
              <w:bCs/>
              <w:color w:val="000000"/>
              <w:sz w:val="24"/>
              <w:szCs w:val="24"/>
            </w:rPr>
          </w:rPrChange>
        </w:rPr>
        <w:t xml:space="preserve">In the future, software industries could very well depend on how quickly the procedures and systems of project management </w:t>
      </w:r>
      <w:proofErr w:type="gramStart"/>
      <w:r w:rsidRPr="00303364">
        <w:rPr>
          <w:rFonts w:cstheme="minorHAnsi"/>
          <w:color w:val="000000"/>
          <w:sz w:val="24"/>
          <w:szCs w:val="24"/>
          <w:rPrChange w:id="7466" w:author="DuyNgo" w:date="2012-08-10T08:15:00Z">
            <w:rPr>
              <w:rFonts w:asciiTheme="majorHAnsi" w:eastAsiaTheme="majorEastAsia" w:hAnsiTheme="majorHAnsi" w:cs="Calibri"/>
              <w:b/>
              <w:bCs/>
              <w:color w:val="000000"/>
              <w:sz w:val="24"/>
              <w:szCs w:val="24"/>
            </w:rPr>
          </w:rPrChange>
        </w:rPr>
        <w:t>are adopted</w:t>
      </w:r>
      <w:proofErr w:type="gramEnd"/>
      <w:r w:rsidRPr="00303364">
        <w:rPr>
          <w:rFonts w:cstheme="minorHAnsi"/>
          <w:color w:val="000000"/>
          <w:sz w:val="24"/>
          <w:szCs w:val="24"/>
          <w:rPrChange w:id="7467" w:author="DuyNgo" w:date="2012-08-10T08:15:00Z">
            <w:rPr>
              <w:rFonts w:asciiTheme="majorHAnsi" w:eastAsiaTheme="majorEastAsia" w:hAnsiTheme="majorHAnsi" w:cs="Calibri"/>
              <w:b/>
              <w:bCs/>
              <w:color w:val="000000"/>
              <w:sz w:val="24"/>
              <w:szCs w:val="24"/>
            </w:rPr>
          </w:rPrChange>
        </w:rPr>
        <w:t>. Therefore, Project Manager will play a very important role within organizations. Our mission is to provide an online system that actively assists those managers in managing their project.</w:t>
      </w:r>
    </w:p>
    <w:p w:rsidR="0090355F" w:rsidRPr="00303364" w:rsidRDefault="0090355F" w:rsidP="0090355F">
      <w:pPr>
        <w:pStyle w:val="ListParagraph"/>
        <w:ind w:firstLine="720"/>
        <w:rPr>
          <w:rFonts w:cstheme="minorHAnsi"/>
          <w:sz w:val="24"/>
          <w:szCs w:val="24"/>
        </w:rPr>
      </w:pPr>
      <w:r w:rsidRPr="00303364">
        <w:rPr>
          <w:rFonts w:cstheme="minorHAnsi"/>
          <w:sz w:val="24"/>
          <w:szCs w:val="24"/>
          <w:rPrChange w:id="7468" w:author="DuyNgo" w:date="2012-08-10T08:15:00Z">
            <w:rPr>
              <w:rFonts w:asciiTheme="majorHAnsi" w:eastAsiaTheme="majorEastAsia" w:hAnsiTheme="majorHAnsi" w:cs="Calibri"/>
              <w:b/>
              <w:bCs/>
              <w:color w:val="4F81BD" w:themeColor="accent1"/>
              <w:sz w:val="24"/>
              <w:szCs w:val="24"/>
            </w:rPr>
          </w:rPrChange>
        </w:rPr>
        <w:t>With the increasing number of managers and users, OOPMS must be capable to work well with thousands of users. OOPMS processes a large amount of information, so the system needs to have good performance and accuracy. Any mistakes may lead to a big failure in projects’ statistic and performance.</w:t>
      </w:r>
    </w:p>
    <w:p w:rsidR="00682754" w:rsidRPr="00303364" w:rsidRDefault="00682754" w:rsidP="000F5919">
      <w:pPr>
        <w:pStyle w:val="Heading3"/>
        <w:numPr>
          <w:ilvl w:val="0"/>
          <w:numId w:val="4"/>
        </w:numPr>
        <w:tabs>
          <w:tab w:val="left" w:pos="1134"/>
        </w:tabs>
        <w:ind w:left="567" w:firstLine="283"/>
        <w:jc w:val="both"/>
        <w:rPr>
          <w:rFonts w:asciiTheme="minorHAnsi" w:hAnsiTheme="minorHAnsi" w:cstheme="minorHAnsi"/>
          <w:sz w:val="24"/>
          <w:szCs w:val="24"/>
        </w:rPr>
      </w:pPr>
      <w:bookmarkStart w:id="7469" w:name="_Toc291434927"/>
      <w:bookmarkStart w:id="7470" w:name="_Toc332351098"/>
      <w:r w:rsidRPr="00303364">
        <w:rPr>
          <w:rFonts w:asciiTheme="minorHAnsi" w:hAnsiTheme="minorHAnsi" w:cstheme="minorHAnsi"/>
          <w:sz w:val="24"/>
          <w:szCs w:val="24"/>
        </w:rPr>
        <w:t>Project Overview</w:t>
      </w:r>
      <w:bookmarkEnd w:id="7469"/>
      <w:bookmarkEnd w:id="7470"/>
    </w:p>
    <w:p w:rsidR="00682754" w:rsidRPr="00303364"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71" w:name="_Toc291434928"/>
      <w:bookmarkStart w:id="7472" w:name="_Toc332351099"/>
      <w:r w:rsidRPr="00303364">
        <w:rPr>
          <w:rFonts w:asciiTheme="minorHAnsi" w:hAnsiTheme="minorHAnsi" w:cstheme="minorHAnsi"/>
          <w:sz w:val="24"/>
          <w:szCs w:val="24"/>
          <w:rPrChange w:id="7473" w:author="DuyNgo" w:date="2012-08-10T08:15:00Z">
            <w:rPr>
              <w:rFonts w:asciiTheme="minorHAnsi" w:hAnsiTheme="minorHAnsi" w:cstheme="minorHAnsi"/>
              <w:i w:val="0"/>
              <w:iCs w:val="0"/>
              <w:sz w:val="24"/>
              <w:szCs w:val="24"/>
            </w:rPr>
          </w:rPrChange>
        </w:rPr>
        <w:t>The Current System</w:t>
      </w:r>
      <w:bookmarkEnd w:id="7471"/>
      <w:bookmarkEnd w:id="7472"/>
    </w:p>
    <w:p w:rsidR="00187125" w:rsidRPr="00303364" w:rsidRDefault="00187125" w:rsidP="00187125">
      <w:pPr>
        <w:ind w:left="1080"/>
        <w:rPr>
          <w:rFonts w:cstheme="minorHAnsi"/>
          <w:sz w:val="24"/>
          <w:szCs w:val="24"/>
        </w:rPr>
      </w:pPr>
      <w:r w:rsidRPr="00303364">
        <w:rPr>
          <w:rFonts w:cstheme="minorHAnsi"/>
          <w:sz w:val="24"/>
          <w:szCs w:val="24"/>
          <w:rPrChange w:id="7474" w:author="DuyNgo" w:date="2012-08-10T08:15:00Z">
            <w:rPr>
              <w:rFonts w:asciiTheme="majorHAnsi" w:eastAsiaTheme="majorEastAsia" w:hAnsiTheme="majorHAnsi" w:cs="Calibri"/>
              <w:b/>
              <w:bCs/>
              <w:color w:val="4F81BD" w:themeColor="accent1"/>
              <w:sz w:val="24"/>
              <w:szCs w:val="24"/>
            </w:rPr>
          </w:rPrChange>
        </w:rPr>
        <w:t>There are many current systems, which provide project management services. Still, project managers find it extremely problematic to apply those systems into their real projects. There are numerous reasons making these systems very difficult to use efficiently:</w:t>
      </w:r>
    </w:p>
    <w:p w:rsidR="00187125" w:rsidRPr="00303364" w:rsidRDefault="00187125" w:rsidP="008C3CFA">
      <w:pPr>
        <w:pStyle w:val="ListParagraph"/>
        <w:numPr>
          <w:ilvl w:val="2"/>
          <w:numId w:val="24"/>
        </w:numPr>
        <w:rPr>
          <w:rFonts w:cstheme="minorHAnsi"/>
          <w:sz w:val="24"/>
          <w:szCs w:val="24"/>
        </w:rPr>
      </w:pPr>
      <w:r w:rsidRPr="00303364">
        <w:rPr>
          <w:rFonts w:cstheme="minorHAnsi"/>
          <w:sz w:val="24"/>
          <w:szCs w:val="24"/>
          <w:rPrChange w:id="7475" w:author="DuyNgo" w:date="2012-08-10T08:15:00Z">
            <w:rPr>
              <w:rFonts w:asciiTheme="majorHAnsi" w:eastAsiaTheme="majorEastAsia" w:hAnsiTheme="majorHAnsi" w:cs="Calibri"/>
              <w:b/>
              <w:bCs/>
              <w:color w:val="4F81BD" w:themeColor="accent1"/>
              <w:sz w:val="24"/>
              <w:szCs w:val="24"/>
            </w:rPr>
          </w:rPrChange>
        </w:rPr>
        <w:t>Unfriendly Interface</w:t>
      </w:r>
    </w:p>
    <w:p w:rsidR="00187125" w:rsidRPr="00303364" w:rsidRDefault="00187125" w:rsidP="008C3CFA">
      <w:pPr>
        <w:pStyle w:val="ListParagraph"/>
        <w:numPr>
          <w:ilvl w:val="2"/>
          <w:numId w:val="24"/>
        </w:numPr>
        <w:rPr>
          <w:rFonts w:cstheme="minorHAnsi"/>
          <w:sz w:val="24"/>
          <w:szCs w:val="24"/>
        </w:rPr>
      </w:pPr>
      <w:r w:rsidRPr="00303364">
        <w:rPr>
          <w:rFonts w:cstheme="minorHAnsi"/>
          <w:sz w:val="24"/>
          <w:szCs w:val="24"/>
          <w:rPrChange w:id="7476" w:author="DuyNgo" w:date="2012-08-10T08:15:00Z">
            <w:rPr>
              <w:rFonts w:asciiTheme="majorHAnsi" w:eastAsiaTheme="majorEastAsia" w:hAnsiTheme="majorHAnsi" w:cs="Calibri"/>
              <w:b/>
              <w:bCs/>
              <w:color w:val="4F81BD" w:themeColor="accent1"/>
              <w:sz w:val="24"/>
              <w:szCs w:val="24"/>
            </w:rPr>
          </w:rPrChange>
        </w:rPr>
        <w:t>Complicated Process</w:t>
      </w:r>
    </w:p>
    <w:p w:rsidR="00187125" w:rsidRPr="00303364" w:rsidRDefault="00187125" w:rsidP="008C3CFA">
      <w:pPr>
        <w:pStyle w:val="ListParagraph"/>
        <w:numPr>
          <w:ilvl w:val="2"/>
          <w:numId w:val="24"/>
        </w:numPr>
        <w:rPr>
          <w:rFonts w:cstheme="minorHAnsi"/>
          <w:sz w:val="24"/>
          <w:szCs w:val="24"/>
        </w:rPr>
      </w:pPr>
      <w:r w:rsidRPr="00303364">
        <w:rPr>
          <w:rFonts w:cstheme="minorHAnsi"/>
          <w:sz w:val="24"/>
          <w:szCs w:val="24"/>
          <w:rPrChange w:id="7477" w:author="DuyNgo" w:date="2012-08-10T08:15:00Z">
            <w:rPr>
              <w:rFonts w:asciiTheme="majorHAnsi" w:eastAsiaTheme="majorEastAsia" w:hAnsiTheme="majorHAnsi" w:cs="Calibri"/>
              <w:b/>
              <w:bCs/>
              <w:color w:val="4F81BD" w:themeColor="accent1"/>
              <w:sz w:val="24"/>
              <w:szCs w:val="24"/>
            </w:rPr>
          </w:rPrChange>
        </w:rPr>
        <w:t>Large cost</w:t>
      </w:r>
    </w:p>
    <w:p w:rsidR="00187125" w:rsidRPr="00303364" w:rsidRDefault="00187125" w:rsidP="008C3CFA">
      <w:pPr>
        <w:pStyle w:val="ListParagraph"/>
        <w:numPr>
          <w:ilvl w:val="2"/>
          <w:numId w:val="24"/>
        </w:numPr>
        <w:rPr>
          <w:rFonts w:cstheme="minorHAnsi"/>
          <w:sz w:val="24"/>
          <w:szCs w:val="24"/>
        </w:rPr>
      </w:pPr>
      <w:r w:rsidRPr="00303364">
        <w:rPr>
          <w:rFonts w:cstheme="minorHAnsi"/>
          <w:sz w:val="24"/>
          <w:szCs w:val="24"/>
          <w:rPrChange w:id="7478" w:author="DuyNgo" w:date="2012-08-10T08:15:00Z">
            <w:rPr>
              <w:rFonts w:asciiTheme="majorHAnsi" w:eastAsiaTheme="majorEastAsia" w:hAnsiTheme="majorHAnsi" w:cs="Calibri"/>
              <w:b/>
              <w:bCs/>
              <w:color w:val="4F81BD" w:themeColor="accent1"/>
              <w:sz w:val="24"/>
              <w:szCs w:val="24"/>
            </w:rPr>
          </w:rPrChange>
        </w:rPr>
        <w:t>Not open source</w:t>
      </w:r>
    </w:p>
    <w:p w:rsidR="00233E78" w:rsidRPr="00303364" w:rsidRDefault="00187125" w:rsidP="008C3CFA">
      <w:pPr>
        <w:pStyle w:val="ListParagraph"/>
        <w:numPr>
          <w:ilvl w:val="2"/>
          <w:numId w:val="24"/>
        </w:numPr>
        <w:rPr>
          <w:rFonts w:cstheme="minorHAnsi"/>
          <w:sz w:val="24"/>
          <w:szCs w:val="24"/>
        </w:rPr>
      </w:pPr>
      <w:r w:rsidRPr="00303364">
        <w:rPr>
          <w:rFonts w:cstheme="minorHAnsi"/>
          <w:sz w:val="24"/>
          <w:szCs w:val="24"/>
          <w:rPrChange w:id="7479" w:author="DuyNgo" w:date="2012-08-10T08:15:00Z">
            <w:rPr>
              <w:rFonts w:asciiTheme="majorHAnsi" w:eastAsiaTheme="majorEastAsia" w:hAnsiTheme="majorHAnsi" w:cs="Calibri"/>
              <w:b/>
              <w:bCs/>
              <w:color w:val="4F81BD" w:themeColor="accent1"/>
              <w:sz w:val="24"/>
              <w:szCs w:val="24"/>
            </w:rPr>
          </w:rPrChange>
        </w:rPr>
        <w:t>Not modularization</w:t>
      </w:r>
    </w:p>
    <w:p w:rsidR="00682754" w:rsidRPr="00303364"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80" w:name="_Toc291434929"/>
      <w:bookmarkStart w:id="7481" w:name="_Toc332351100"/>
      <w:r w:rsidRPr="00303364">
        <w:rPr>
          <w:rFonts w:asciiTheme="minorHAnsi" w:hAnsiTheme="minorHAnsi" w:cstheme="minorHAnsi"/>
          <w:sz w:val="24"/>
          <w:szCs w:val="24"/>
          <w:rPrChange w:id="7482" w:author="DuyNgo" w:date="2012-08-10T08:15:00Z">
            <w:rPr>
              <w:rFonts w:asciiTheme="minorHAnsi" w:hAnsiTheme="minorHAnsi" w:cstheme="minorHAnsi"/>
              <w:i w:val="0"/>
              <w:iCs w:val="0"/>
              <w:sz w:val="24"/>
              <w:szCs w:val="24"/>
            </w:rPr>
          </w:rPrChange>
        </w:rPr>
        <w:t>The Proposed System</w:t>
      </w:r>
      <w:bookmarkEnd w:id="7480"/>
      <w:bookmarkEnd w:id="7481"/>
    </w:p>
    <w:p w:rsidR="00233E78" w:rsidRPr="00303364" w:rsidRDefault="00233E78" w:rsidP="00233E78">
      <w:pPr>
        <w:ind w:left="900"/>
        <w:rPr>
          <w:rFonts w:cstheme="minorHAnsi"/>
          <w:sz w:val="24"/>
          <w:szCs w:val="24"/>
        </w:rPr>
      </w:pPr>
      <w:r w:rsidRPr="00303364">
        <w:rPr>
          <w:rFonts w:cstheme="minorHAnsi"/>
          <w:sz w:val="24"/>
          <w:szCs w:val="24"/>
          <w:rPrChange w:id="7483" w:author="DuyNgo" w:date="2012-08-10T08:15:00Z">
            <w:rPr>
              <w:rFonts w:asciiTheme="majorHAnsi" w:eastAsiaTheme="majorEastAsia" w:hAnsiTheme="majorHAnsi" w:cs="Calibri"/>
              <w:b/>
              <w:bCs/>
              <w:color w:val="4F81BD" w:themeColor="accent1"/>
              <w:sz w:val="24"/>
              <w:szCs w:val="24"/>
            </w:rPr>
          </w:rPrChange>
        </w:rPr>
        <w:t>From above issues of current project management systems, we introduce a new    system with powerful features for small and medium projects:</w:t>
      </w:r>
    </w:p>
    <w:p w:rsidR="00233E78" w:rsidRPr="00303364" w:rsidRDefault="00233E78" w:rsidP="00233E78">
      <w:pPr>
        <w:pStyle w:val="ListParagraph"/>
        <w:numPr>
          <w:ilvl w:val="0"/>
          <w:numId w:val="1"/>
        </w:numPr>
        <w:ind w:left="1620"/>
        <w:rPr>
          <w:rFonts w:cstheme="minorHAnsi"/>
          <w:sz w:val="24"/>
          <w:szCs w:val="24"/>
        </w:rPr>
      </w:pPr>
      <w:r w:rsidRPr="00303364">
        <w:rPr>
          <w:rFonts w:cstheme="minorHAnsi"/>
          <w:sz w:val="24"/>
          <w:szCs w:val="24"/>
          <w:rPrChange w:id="7484" w:author="DuyNgo" w:date="2012-08-10T08:15:00Z">
            <w:rPr>
              <w:rFonts w:asciiTheme="majorHAnsi" w:eastAsiaTheme="majorEastAsia" w:hAnsiTheme="majorHAnsi" w:cs="Calibri"/>
              <w:b/>
              <w:bCs/>
              <w:color w:val="4F81BD" w:themeColor="accent1"/>
              <w:sz w:val="24"/>
              <w:szCs w:val="24"/>
            </w:rPr>
          </w:rPrChange>
        </w:rPr>
        <w:lastRenderedPageBreak/>
        <w:t>Provide friendly user interface.</w:t>
      </w:r>
    </w:p>
    <w:p w:rsidR="00233E78" w:rsidRPr="00303364" w:rsidRDefault="00233E78" w:rsidP="00233E78">
      <w:pPr>
        <w:pStyle w:val="ListParagraph"/>
        <w:numPr>
          <w:ilvl w:val="0"/>
          <w:numId w:val="1"/>
        </w:numPr>
        <w:ind w:left="1620"/>
        <w:rPr>
          <w:rFonts w:cstheme="minorHAnsi"/>
          <w:sz w:val="24"/>
          <w:szCs w:val="24"/>
        </w:rPr>
      </w:pPr>
      <w:r w:rsidRPr="00303364">
        <w:rPr>
          <w:rFonts w:cstheme="minorHAnsi"/>
          <w:sz w:val="24"/>
          <w:szCs w:val="24"/>
          <w:rPrChange w:id="7485" w:author="DuyNgo" w:date="2012-08-10T08:15:00Z">
            <w:rPr>
              <w:rFonts w:asciiTheme="majorHAnsi" w:eastAsiaTheme="majorEastAsia" w:hAnsiTheme="majorHAnsi" w:cs="Calibri"/>
              <w:b/>
              <w:bCs/>
              <w:color w:val="4F81BD" w:themeColor="accent1"/>
              <w:sz w:val="24"/>
              <w:szCs w:val="24"/>
            </w:rPr>
          </w:rPrChange>
        </w:rPr>
        <w:t>Add more visual items to help user easy to use, reduce ambiguous logic, improve performance.</w:t>
      </w:r>
    </w:p>
    <w:p w:rsidR="00233E78" w:rsidRPr="00303364" w:rsidRDefault="00233E78" w:rsidP="00233E78">
      <w:pPr>
        <w:pStyle w:val="ListParagraph"/>
        <w:numPr>
          <w:ilvl w:val="0"/>
          <w:numId w:val="1"/>
        </w:numPr>
        <w:ind w:left="1620"/>
        <w:rPr>
          <w:rFonts w:cstheme="minorHAnsi"/>
          <w:sz w:val="24"/>
          <w:szCs w:val="24"/>
        </w:rPr>
      </w:pPr>
      <w:r w:rsidRPr="00303364">
        <w:rPr>
          <w:rFonts w:cstheme="minorHAnsi"/>
          <w:sz w:val="24"/>
          <w:szCs w:val="24"/>
          <w:rPrChange w:id="7486" w:author="DuyNgo" w:date="2012-08-10T08:15:00Z">
            <w:rPr>
              <w:rFonts w:asciiTheme="majorHAnsi" w:eastAsiaTheme="majorEastAsia" w:hAnsiTheme="majorHAnsi" w:cs="Calibri"/>
              <w:b/>
              <w:bCs/>
              <w:color w:val="4F81BD" w:themeColor="accent1"/>
              <w:sz w:val="24"/>
              <w:szCs w:val="24"/>
            </w:rPr>
          </w:rPrChange>
        </w:rPr>
        <w:t>Provide useful report function.</w:t>
      </w:r>
    </w:p>
    <w:p w:rsidR="00233E78" w:rsidRPr="00303364" w:rsidRDefault="00233E78" w:rsidP="00233E78">
      <w:pPr>
        <w:pStyle w:val="ListParagraph"/>
        <w:numPr>
          <w:ilvl w:val="0"/>
          <w:numId w:val="1"/>
        </w:numPr>
        <w:ind w:left="1620"/>
        <w:rPr>
          <w:rFonts w:cstheme="minorHAnsi"/>
          <w:sz w:val="24"/>
          <w:szCs w:val="24"/>
        </w:rPr>
      </w:pPr>
      <w:r w:rsidRPr="00303364">
        <w:rPr>
          <w:rFonts w:cstheme="minorHAnsi"/>
          <w:sz w:val="24"/>
          <w:szCs w:val="24"/>
          <w:rPrChange w:id="7487" w:author="DuyNgo" w:date="2012-08-10T08:15:00Z">
            <w:rPr>
              <w:rFonts w:asciiTheme="majorHAnsi" w:eastAsiaTheme="majorEastAsia" w:hAnsiTheme="majorHAnsi" w:cs="Calibri"/>
              <w:b/>
              <w:bCs/>
              <w:color w:val="4F81BD" w:themeColor="accent1"/>
              <w:sz w:val="24"/>
              <w:szCs w:val="24"/>
            </w:rPr>
          </w:rPrChange>
        </w:rPr>
        <w:t>Integrate in mobile phone to support tracking and making decision for managers anytime.</w:t>
      </w:r>
    </w:p>
    <w:p w:rsidR="00233E78" w:rsidRPr="00303364" w:rsidRDefault="00233E78" w:rsidP="00233E78">
      <w:pPr>
        <w:rPr>
          <w:rFonts w:cstheme="minorHAnsi"/>
          <w:sz w:val="24"/>
          <w:szCs w:val="24"/>
          <w:rPrChange w:id="7488" w:author="DuyNgo" w:date="2012-08-10T08:15:00Z">
            <w:rPr/>
          </w:rPrChange>
        </w:rPr>
      </w:pPr>
    </w:p>
    <w:p w:rsidR="00682754" w:rsidRPr="00303364"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89" w:name="_Toc291434930"/>
      <w:bookmarkStart w:id="7490" w:name="_Toc332351101"/>
      <w:r w:rsidRPr="00303364">
        <w:rPr>
          <w:rFonts w:asciiTheme="minorHAnsi" w:hAnsiTheme="minorHAnsi" w:cstheme="minorHAnsi"/>
          <w:sz w:val="24"/>
          <w:szCs w:val="24"/>
          <w:rPrChange w:id="7491" w:author="DuyNgo" w:date="2012-08-10T08:15:00Z">
            <w:rPr>
              <w:rFonts w:asciiTheme="minorHAnsi" w:hAnsiTheme="minorHAnsi" w:cstheme="minorHAnsi"/>
              <w:i w:val="0"/>
              <w:iCs w:val="0"/>
              <w:sz w:val="24"/>
              <w:szCs w:val="24"/>
            </w:rPr>
          </w:rPrChange>
        </w:rPr>
        <w:t>Boundaries of the System</w:t>
      </w:r>
      <w:bookmarkEnd w:id="7489"/>
      <w:bookmarkEnd w:id="7490"/>
    </w:p>
    <w:p w:rsidR="00416F70" w:rsidRPr="00303364" w:rsidRDefault="00416F70" w:rsidP="00416F70">
      <w:pPr>
        <w:ind w:left="851" w:firstLine="425"/>
        <w:rPr>
          <w:rFonts w:cstheme="minorHAnsi"/>
          <w:sz w:val="24"/>
          <w:szCs w:val="24"/>
        </w:rPr>
      </w:pPr>
      <w:r w:rsidRPr="00303364">
        <w:rPr>
          <w:rFonts w:cstheme="minorHAnsi"/>
          <w:sz w:val="24"/>
          <w:szCs w:val="24"/>
          <w:rPrChange w:id="7492" w:author="DuyNgo" w:date="2012-08-10T08:15:00Z">
            <w:rPr>
              <w:rFonts w:asciiTheme="majorHAnsi" w:eastAsiaTheme="majorEastAsia" w:hAnsiTheme="majorHAnsi" w:cs="Calibri"/>
              <w:b/>
              <w:bCs/>
              <w:color w:val="4F81BD" w:themeColor="accent1"/>
              <w:sz w:val="24"/>
              <w:szCs w:val="24"/>
            </w:rPr>
          </w:rPrChange>
        </w:rPr>
        <w:t>The system under development of this Capstone Project will include:</w:t>
      </w:r>
    </w:p>
    <w:p w:rsidR="00416F70" w:rsidRPr="00303364" w:rsidRDefault="00416F70" w:rsidP="00416F70">
      <w:pPr>
        <w:numPr>
          <w:ilvl w:val="0"/>
          <w:numId w:val="1"/>
        </w:numPr>
        <w:ind w:left="993" w:firstLine="283"/>
        <w:contextualSpacing/>
        <w:rPr>
          <w:rFonts w:cstheme="minorHAnsi"/>
          <w:sz w:val="24"/>
          <w:szCs w:val="24"/>
        </w:rPr>
      </w:pPr>
      <w:proofErr w:type="gramStart"/>
      <w:r w:rsidRPr="00303364">
        <w:rPr>
          <w:rFonts w:cstheme="minorHAnsi"/>
          <w:sz w:val="24"/>
          <w:szCs w:val="24"/>
          <w:rPrChange w:id="7493" w:author="DuyNgo" w:date="2012-08-10T08:15:00Z">
            <w:rPr>
              <w:rFonts w:asciiTheme="majorHAnsi" w:eastAsiaTheme="majorEastAsia" w:hAnsiTheme="majorHAnsi" w:cs="Calibri"/>
              <w:b/>
              <w:bCs/>
              <w:color w:val="4F81BD" w:themeColor="accent1"/>
              <w:sz w:val="24"/>
              <w:szCs w:val="24"/>
            </w:rPr>
          </w:rPrChange>
        </w:rPr>
        <w:t>A complete website version and an Android version.</w:t>
      </w:r>
      <w:proofErr w:type="gramEnd"/>
    </w:p>
    <w:p w:rsidR="00416F70" w:rsidRPr="00303364" w:rsidRDefault="00416F70" w:rsidP="00416F70">
      <w:pPr>
        <w:numPr>
          <w:ilvl w:val="0"/>
          <w:numId w:val="1"/>
        </w:numPr>
        <w:ind w:left="993" w:firstLine="283"/>
        <w:contextualSpacing/>
        <w:rPr>
          <w:rFonts w:cstheme="minorHAnsi"/>
          <w:sz w:val="24"/>
          <w:szCs w:val="24"/>
        </w:rPr>
      </w:pPr>
      <w:r w:rsidRPr="00303364">
        <w:rPr>
          <w:rFonts w:cstheme="minorHAnsi"/>
          <w:sz w:val="24"/>
          <w:szCs w:val="24"/>
          <w:rPrChange w:id="7494" w:author="DuyNgo" w:date="2012-08-10T08:15:00Z">
            <w:rPr>
              <w:rFonts w:asciiTheme="majorHAnsi" w:eastAsiaTheme="majorEastAsia" w:hAnsiTheme="majorHAnsi" w:cs="Calibri"/>
              <w:b/>
              <w:bCs/>
              <w:color w:val="4F81BD" w:themeColor="accent1"/>
              <w:sz w:val="24"/>
              <w:szCs w:val="24"/>
            </w:rPr>
          </w:rPrChange>
        </w:rPr>
        <w:t>All the process documents involved.</w:t>
      </w:r>
    </w:p>
    <w:p w:rsidR="00416F70" w:rsidRPr="00303364" w:rsidRDefault="00416F70" w:rsidP="00416F70">
      <w:pPr>
        <w:rPr>
          <w:rFonts w:cstheme="minorHAnsi"/>
          <w:sz w:val="24"/>
          <w:szCs w:val="24"/>
          <w:rPrChange w:id="7495" w:author="DuyNgo" w:date="2012-08-10T08:15:00Z">
            <w:rPr/>
          </w:rPrChange>
        </w:rPr>
      </w:pPr>
    </w:p>
    <w:p w:rsidR="00682754" w:rsidRPr="00303364"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96" w:name="_Toc291434931"/>
      <w:bookmarkStart w:id="7497" w:name="_Toc332351102"/>
      <w:r w:rsidRPr="00303364">
        <w:rPr>
          <w:rFonts w:asciiTheme="minorHAnsi" w:hAnsiTheme="minorHAnsi" w:cstheme="minorHAnsi"/>
          <w:sz w:val="24"/>
          <w:szCs w:val="24"/>
          <w:rPrChange w:id="7498" w:author="DuyNgo" w:date="2012-08-10T08:15:00Z">
            <w:rPr>
              <w:rFonts w:asciiTheme="minorHAnsi" w:hAnsiTheme="minorHAnsi" w:cstheme="minorHAnsi"/>
              <w:i w:val="0"/>
              <w:iCs w:val="0"/>
              <w:sz w:val="24"/>
              <w:szCs w:val="24"/>
            </w:rPr>
          </w:rPrChange>
        </w:rPr>
        <w:t>Development Environment</w:t>
      </w:r>
      <w:bookmarkEnd w:id="7496"/>
      <w:bookmarkEnd w:id="7497"/>
    </w:p>
    <w:p w:rsidR="00246DD9" w:rsidRPr="00303364" w:rsidRDefault="00246DD9" w:rsidP="00246DD9">
      <w:pPr>
        <w:ind w:left="851" w:firstLine="425"/>
        <w:rPr>
          <w:rFonts w:cstheme="minorHAnsi"/>
          <w:sz w:val="24"/>
          <w:szCs w:val="24"/>
        </w:rPr>
      </w:pPr>
      <w:r w:rsidRPr="00303364">
        <w:rPr>
          <w:rFonts w:cstheme="minorHAnsi"/>
          <w:sz w:val="24"/>
          <w:szCs w:val="24"/>
          <w:rPrChange w:id="7499" w:author="DuyNgo" w:date="2012-08-10T08:15:00Z">
            <w:rPr>
              <w:rFonts w:asciiTheme="majorHAnsi" w:eastAsiaTheme="majorEastAsia" w:hAnsiTheme="majorHAnsi" w:cs="Calibri"/>
              <w:b/>
              <w:bCs/>
              <w:color w:val="4F81BD" w:themeColor="accent1"/>
              <w:sz w:val="24"/>
              <w:szCs w:val="24"/>
            </w:rPr>
          </w:rPrChange>
        </w:rPr>
        <w:t>Below is the list of hardware and software requirements needed for development environment:</w:t>
      </w:r>
    </w:p>
    <w:p w:rsidR="00246DD9" w:rsidRPr="00303364" w:rsidRDefault="00246DD9" w:rsidP="00246DD9">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500" w:author="DuyNgo" w:date="2012-08-10T08:15:00Z">
            <w:rPr>
              <w:rFonts w:asciiTheme="majorHAnsi" w:eastAsia="MS Gothic" w:hAnsiTheme="majorHAnsi" w:cs="Calibri"/>
              <w:b/>
              <w:bCs/>
              <w:color w:val="243F60"/>
              <w:sz w:val="24"/>
              <w:szCs w:val="24"/>
            </w:rPr>
          </w:rPrChange>
        </w:rPr>
        <w:t>Hardware requirements:</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501" w:author="DuyNgo" w:date="2012-08-10T08:15:00Z">
            <w:rPr>
              <w:rFonts w:asciiTheme="majorHAnsi" w:eastAsiaTheme="majorEastAsia" w:hAnsiTheme="majorHAnsi" w:cs="Calibri"/>
              <w:b/>
              <w:bCs/>
              <w:color w:val="4F81BD" w:themeColor="accent1"/>
              <w:sz w:val="24"/>
              <w:szCs w:val="24"/>
            </w:rPr>
          </w:rPrChange>
        </w:rPr>
        <w:t>Personal computers for developing with the minimum configuration: 2 Gb of RAM, 20Gb of hard disk, Core 2 Duo 2.0 GHz</w:t>
      </w:r>
    </w:p>
    <w:p w:rsidR="00246DD9" w:rsidRPr="00303364" w:rsidRDefault="00246DD9" w:rsidP="00246DD9">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502" w:author="DuyNgo" w:date="2012-08-10T08:15:00Z">
            <w:rPr>
              <w:rFonts w:asciiTheme="majorHAnsi" w:eastAsia="MS Gothic" w:hAnsiTheme="majorHAnsi" w:cs="Calibri"/>
              <w:b/>
              <w:bCs/>
              <w:color w:val="243F60"/>
              <w:sz w:val="24"/>
              <w:szCs w:val="24"/>
            </w:rPr>
          </w:rPrChange>
        </w:rPr>
        <w:t>Software requirements:</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503" w:author="DuyNgo" w:date="2012-08-10T08:15:00Z">
            <w:rPr>
              <w:rFonts w:asciiTheme="majorHAnsi" w:eastAsiaTheme="majorEastAsia" w:hAnsiTheme="majorHAnsi" w:cs="Calibri"/>
              <w:b/>
              <w:bCs/>
              <w:color w:val="4F81BD" w:themeColor="accent1"/>
              <w:sz w:val="24"/>
              <w:szCs w:val="24"/>
            </w:rPr>
          </w:rPrChange>
        </w:rPr>
        <w:t>Operating system: Windows 7/Windows XP</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504" w:author="DuyNgo" w:date="2012-08-10T08:15:00Z">
            <w:rPr>
              <w:rFonts w:asciiTheme="majorHAnsi" w:eastAsiaTheme="majorEastAsia" w:hAnsiTheme="majorHAnsi" w:cs="Calibri"/>
              <w:b/>
              <w:bCs/>
              <w:color w:val="4F81BD" w:themeColor="accent1"/>
              <w:sz w:val="24"/>
              <w:szCs w:val="24"/>
            </w:rPr>
          </w:rPrChange>
        </w:rPr>
        <w:t>IDE: Eclipse</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505" w:author="DuyNgo" w:date="2012-08-10T08:15:00Z">
            <w:rPr>
              <w:rFonts w:asciiTheme="majorHAnsi" w:eastAsiaTheme="majorEastAsia" w:hAnsiTheme="majorHAnsi" w:cs="Calibri"/>
              <w:b/>
              <w:bCs/>
              <w:color w:val="4F81BD" w:themeColor="accent1"/>
              <w:sz w:val="24"/>
              <w:szCs w:val="24"/>
            </w:rPr>
          </w:rPrChange>
        </w:rPr>
        <w:t>Dreamweaver</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506" w:author="DuyNgo" w:date="2012-08-10T08:15:00Z">
            <w:rPr>
              <w:rFonts w:asciiTheme="majorHAnsi" w:eastAsiaTheme="majorEastAsia" w:hAnsiTheme="majorHAnsi" w:cs="Calibri"/>
              <w:b/>
              <w:bCs/>
              <w:color w:val="4F81BD" w:themeColor="accent1"/>
              <w:sz w:val="24"/>
              <w:szCs w:val="24"/>
            </w:rPr>
          </w:rPrChange>
        </w:rPr>
        <w:t>Microsoft Office</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507" w:author="DuyNgo" w:date="2012-08-10T08:15:00Z">
            <w:rPr>
              <w:rFonts w:asciiTheme="majorHAnsi" w:eastAsiaTheme="majorEastAsia" w:hAnsiTheme="majorHAnsi" w:cs="Calibri"/>
              <w:b/>
              <w:bCs/>
              <w:color w:val="4F81BD" w:themeColor="accent1"/>
              <w:sz w:val="24"/>
              <w:szCs w:val="24"/>
            </w:rPr>
          </w:rPrChange>
        </w:rPr>
        <w:t>Microsoft Visio</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508" w:author="DuyNgo" w:date="2012-08-10T08:15:00Z">
            <w:rPr>
              <w:rFonts w:asciiTheme="majorHAnsi" w:eastAsiaTheme="majorEastAsia" w:hAnsiTheme="majorHAnsi" w:cs="Calibri"/>
              <w:b/>
              <w:bCs/>
              <w:color w:val="4F81BD" w:themeColor="accent1"/>
              <w:sz w:val="24"/>
              <w:szCs w:val="24"/>
            </w:rPr>
          </w:rPrChange>
        </w:rPr>
        <w:t>Microsoft Project</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509" w:author="DuyNgo" w:date="2012-08-10T08:15:00Z">
            <w:rPr>
              <w:rFonts w:asciiTheme="majorHAnsi" w:eastAsiaTheme="majorEastAsia" w:hAnsiTheme="majorHAnsi" w:cs="Calibri"/>
              <w:b/>
              <w:bCs/>
              <w:color w:val="4F81BD" w:themeColor="accent1"/>
              <w:sz w:val="24"/>
              <w:szCs w:val="24"/>
            </w:rPr>
          </w:rPrChange>
        </w:rPr>
        <w:t>DBMS: Oracle 10g Express Edition</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510" w:author="DuyNgo" w:date="2012-08-10T08:15:00Z">
            <w:rPr>
              <w:rFonts w:asciiTheme="majorHAnsi" w:eastAsiaTheme="majorEastAsia" w:hAnsiTheme="majorHAnsi" w:cs="Calibri"/>
              <w:b/>
              <w:bCs/>
              <w:color w:val="4F81BD" w:themeColor="accent1"/>
              <w:sz w:val="24"/>
              <w:szCs w:val="24"/>
            </w:rPr>
          </w:rPrChange>
        </w:rPr>
        <w:t>Source Control: SVN</w:t>
      </w:r>
    </w:p>
    <w:p w:rsidR="00246DD9" w:rsidRPr="00303364" w:rsidRDefault="00246DD9" w:rsidP="00246DD9">
      <w:pPr>
        <w:rPr>
          <w:rFonts w:cstheme="minorHAnsi"/>
          <w:sz w:val="24"/>
          <w:szCs w:val="24"/>
          <w:rPrChange w:id="7511" w:author="DuyNgo" w:date="2012-08-10T08:15:00Z">
            <w:rPr/>
          </w:rPrChange>
        </w:rPr>
      </w:pPr>
    </w:p>
    <w:p w:rsidR="00932C40" w:rsidRPr="00303364" w:rsidRDefault="00682754" w:rsidP="00932C40">
      <w:pPr>
        <w:pStyle w:val="Heading2"/>
        <w:numPr>
          <w:ilvl w:val="0"/>
          <w:numId w:val="3"/>
        </w:numPr>
        <w:tabs>
          <w:tab w:val="left" w:pos="851"/>
        </w:tabs>
        <w:ind w:left="284" w:firstLine="284"/>
        <w:jc w:val="both"/>
        <w:rPr>
          <w:rFonts w:asciiTheme="minorHAnsi" w:hAnsiTheme="minorHAnsi" w:cstheme="minorHAnsi"/>
          <w:b w:val="0"/>
          <w:sz w:val="24"/>
          <w:szCs w:val="24"/>
          <w:rPrChange w:id="7512" w:author="DuyNgo" w:date="2012-08-10T08:15:00Z">
            <w:rPr>
              <w:rFonts w:asciiTheme="minorHAnsi" w:hAnsiTheme="minorHAnsi" w:cstheme="minorHAnsi"/>
              <w:sz w:val="24"/>
              <w:szCs w:val="24"/>
            </w:rPr>
          </w:rPrChange>
        </w:rPr>
      </w:pPr>
      <w:bookmarkStart w:id="7513" w:name="_Toc332351103"/>
      <w:r w:rsidRPr="00303364">
        <w:rPr>
          <w:rFonts w:asciiTheme="minorHAnsi" w:hAnsiTheme="minorHAnsi" w:cstheme="minorHAnsi"/>
          <w:b w:val="0"/>
          <w:sz w:val="24"/>
          <w:szCs w:val="24"/>
          <w:rPrChange w:id="7514" w:author="DuyNgo" w:date="2012-08-10T08:15:00Z">
            <w:rPr>
              <w:rFonts w:asciiTheme="minorHAnsi" w:hAnsiTheme="minorHAnsi" w:cstheme="minorHAnsi"/>
              <w:sz w:val="24"/>
              <w:szCs w:val="24"/>
            </w:rPr>
          </w:rPrChange>
        </w:rPr>
        <w:t>Project Organization</w:t>
      </w:r>
      <w:bookmarkEnd w:id="7459"/>
      <w:bookmarkEnd w:id="7513"/>
    </w:p>
    <w:p w:rsidR="00932C40" w:rsidRPr="00303364" w:rsidRDefault="00932C40" w:rsidP="008C3CFA">
      <w:pPr>
        <w:keepNext/>
        <w:keepLines/>
        <w:numPr>
          <w:ilvl w:val="0"/>
          <w:numId w:val="25"/>
        </w:numPr>
        <w:tabs>
          <w:tab w:val="left" w:pos="1276"/>
        </w:tabs>
        <w:spacing w:before="200" w:after="0"/>
        <w:ind w:firstLine="491"/>
        <w:outlineLvl w:val="2"/>
        <w:rPr>
          <w:rFonts w:eastAsia="MS Gothic" w:cstheme="minorHAnsi"/>
          <w:bCs/>
          <w:color w:val="4F81BD"/>
          <w:sz w:val="24"/>
          <w:szCs w:val="24"/>
          <w:rPrChange w:id="7515" w:author="DuyNgo" w:date="2012-08-10T08:15:00Z">
            <w:rPr>
              <w:rFonts w:eastAsia="MS Gothic" w:cstheme="minorHAnsi"/>
              <w:b/>
              <w:bCs/>
              <w:color w:val="4F81BD"/>
              <w:sz w:val="24"/>
              <w:szCs w:val="24"/>
            </w:rPr>
          </w:rPrChange>
        </w:rPr>
      </w:pPr>
      <w:bookmarkStart w:id="7516" w:name="_Toc315776641"/>
      <w:bookmarkStart w:id="7517" w:name="_Toc325636807"/>
      <w:bookmarkStart w:id="7518" w:name="_Toc332351104"/>
      <w:r w:rsidRPr="00303364">
        <w:rPr>
          <w:rFonts w:eastAsia="MS Gothic" w:cstheme="minorHAnsi"/>
          <w:bCs/>
          <w:color w:val="4F81BD"/>
          <w:sz w:val="24"/>
          <w:szCs w:val="24"/>
          <w:rPrChange w:id="7519" w:author="DuyNgo" w:date="2012-08-10T08:15:00Z">
            <w:rPr>
              <w:rFonts w:asciiTheme="majorHAnsi" w:eastAsia="MS Gothic" w:hAnsiTheme="majorHAnsi" w:cs="Calibri"/>
              <w:b/>
              <w:bCs/>
              <w:color w:val="4F81BD"/>
              <w:sz w:val="24"/>
              <w:szCs w:val="24"/>
            </w:rPr>
          </w:rPrChange>
        </w:rPr>
        <w:t>Software Process Model</w:t>
      </w:r>
      <w:bookmarkEnd w:id="7516"/>
      <w:bookmarkEnd w:id="7517"/>
      <w:bookmarkEnd w:id="7518"/>
    </w:p>
    <w:p w:rsidR="00932C40" w:rsidRPr="00303364" w:rsidRDefault="00932C40" w:rsidP="00932C40">
      <w:pPr>
        <w:ind w:left="993" w:firstLine="283"/>
        <w:rPr>
          <w:rFonts w:cstheme="minorHAnsi"/>
          <w:sz w:val="24"/>
          <w:szCs w:val="24"/>
        </w:rPr>
      </w:pPr>
      <w:r w:rsidRPr="00303364">
        <w:rPr>
          <w:rFonts w:cstheme="minorHAnsi"/>
          <w:sz w:val="24"/>
          <w:szCs w:val="24"/>
          <w:rPrChange w:id="7520" w:author="DuyNgo" w:date="2012-08-10T08:15:00Z">
            <w:rPr>
              <w:rFonts w:asciiTheme="majorHAnsi" w:eastAsiaTheme="majorEastAsia" w:hAnsiTheme="majorHAnsi" w:cs="Calibri"/>
              <w:b/>
              <w:bCs/>
              <w:color w:val="4F81BD" w:themeColor="accent1"/>
              <w:sz w:val="24"/>
              <w:szCs w:val="24"/>
            </w:rPr>
          </w:rPrChange>
        </w:rPr>
        <w:t>The process model used for developing this project is waterfall model.</w:t>
      </w:r>
    </w:p>
    <w:p w:rsidR="00932C40" w:rsidRPr="00303364" w:rsidRDefault="00932C40" w:rsidP="00932C40">
      <w:pPr>
        <w:jc w:val="center"/>
        <w:rPr>
          <w:rFonts w:cstheme="minorHAnsi"/>
          <w:sz w:val="24"/>
          <w:szCs w:val="24"/>
        </w:rPr>
      </w:pPr>
      <w:r w:rsidRPr="00303364">
        <w:rPr>
          <w:rFonts w:cstheme="minorHAnsi"/>
          <w:noProof/>
          <w:sz w:val="24"/>
          <w:szCs w:val="24"/>
          <w:lang w:eastAsia="ja-JP"/>
          <w:rPrChange w:id="7521" w:author="Unknown">
            <w:rPr>
              <w:rFonts w:asciiTheme="majorHAnsi" w:eastAsiaTheme="majorEastAsia" w:hAnsiTheme="majorHAnsi" w:cs="Calibri"/>
              <w:b/>
              <w:bCs/>
              <w:noProof/>
              <w:color w:val="4F81BD" w:themeColor="accent1"/>
              <w:sz w:val="24"/>
              <w:szCs w:val="24"/>
              <w:lang w:eastAsia="ja-JP"/>
            </w:rPr>
          </w:rPrChange>
        </w:rPr>
        <w:lastRenderedPageBreak/>
        <w:drawing>
          <wp:inline distT="0" distB="0" distL="0" distR="0" wp14:anchorId="4DF11019" wp14:editId="34036613">
            <wp:extent cx="4667250" cy="2857500"/>
            <wp:effectExtent l="0" t="0" r="0" b="0"/>
            <wp:docPr id="2" name="Picture 2" descr="waterfall_model_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_model_problem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7250" cy="2857500"/>
                    </a:xfrm>
                    <a:prstGeom prst="rect">
                      <a:avLst/>
                    </a:prstGeom>
                    <a:noFill/>
                    <a:ln>
                      <a:noFill/>
                    </a:ln>
                  </pic:spPr>
                </pic:pic>
              </a:graphicData>
            </a:graphic>
          </wp:inline>
        </w:drawing>
      </w:r>
    </w:p>
    <w:p w:rsidR="00932C40" w:rsidRPr="00303364" w:rsidRDefault="00932C40" w:rsidP="00932C40">
      <w:pPr>
        <w:jc w:val="center"/>
        <w:rPr>
          <w:rFonts w:cstheme="minorHAnsi"/>
          <w:i/>
          <w:sz w:val="24"/>
          <w:szCs w:val="24"/>
        </w:rPr>
      </w:pPr>
    </w:p>
    <w:p w:rsidR="00932C40" w:rsidRPr="00303364" w:rsidRDefault="00932C40" w:rsidP="00932C40">
      <w:pPr>
        <w:jc w:val="center"/>
        <w:rPr>
          <w:rFonts w:cstheme="minorHAnsi"/>
          <w:i/>
          <w:sz w:val="24"/>
          <w:szCs w:val="24"/>
          <w:rPrChange w:id="7522" w:author="DuyNgo" w:date="2012-08-10T08:15:00Z">
            <w:rPr>
              <w:rFonts w:cs="Calibri"/>
              <w:i/>
              <w:sz w:val="24"/>
              <w:szCs w:val="24"/>
            </w:rPr>
          </w:rPrChange>
        </w:rPr>
      </w:pPr>
    </w:p>
    <w:p w:rsidR="00932C40" w:rsidRPr="00303364" w:rsidRDefault="00932C40" w:rsidP="008C3CFA">
      <w:pPr>
        <w:keepNext/>
        <w:keepLines/>
        <w:numPr>
          <w:ilvl w:val="0"/>
          <w:numId w:val="25"/>
        </w:numPr>
        <w:tabs>
          <w:tab w:val="left" w:pos="1276"/>
        </w:tabs>
        <w:spacing w:before="200" w:after="0"/>
        <w:ind w:firstLine="491"/>
        <w:outlineLvl w:val="2"/>
        <w:rPr>
          <w:rFonts w:eastAsia="MS Gothic" w:cstheme="minorHAnsi"/>
          <w:bCs/>
          <w:color w:val="4F81BD"/>
          <w:sz w:val="24"/>
          <w:szCs w:val="24"/>
          <w:rPrChange w:id="7523" w:author="DuyNgo" w:date="2012-08-10T08:15:00Z">
            <w:rPr>
              <w:rFonts w:eastAsia="MS Gothic" w:cstheme="minorHAnsi"/>
              <w:b/>
              <w:bCs/>
              <w:color w:val="4F81BD"/>
              <w:sz w:val="24"/>
              <w:szCs w:val="24"/>
            </w:rPr>
          </w:rPrChange>
        </w:rPr>
      </w:pPr>
      <w:bookmarkStart w:id="7524" w:name="_Toc315776642"/>
      <w:bookmarkStart w:id="7525" w:name="_Toc325636808"/>
      <w:bookmarkStart w:id="7526" w:name="_Toc332351105"/>
      <w:r w:rsidRPr="00303364">
        <w:rPr>
          <w:rFonts w:eastAsia="MS Gothic" w:cstheme="minorHAnsi"/>
          <w:bCs/>
          <w:color w:val="4F81BD"/>
          <w:sz w:val="24"/>
          <w:szCs w:val="24"/>
          <w:rPrChange w:id="7527" w:author="DuyNgo" w:date="2012-08-10T08:15:00Z">
            <w:rPr>
              <w:rFonts w:asciiTheme="majorHAnsi" w:eastAsia="MS Gothic" w:hAnsiTheme="majorHAnsi" w:cs="Calibri"/>
              <w:b/>
              <w:bCs/>
              <w:color w:val="4F81BD"/>
              <w:sz w:val="24"/>
              <w:szCs w:val="24"/>
            </w:rPr>
          </w:rPrChange>
        </w:rPr>
        <w:t>Roles and Responsibilities</w:t>
      </w:r>
      <w:bookmarkEnd w:id="7524"/>
      <w:bookmarkEnd w:id="7525"/>
      <w:bookmarkEnd w:id="7526"/>
      <w:r w:rsidRPr="00303364">
        <w:rPr>
          <w:rFonts w:eastAsia="MS Gothic" w:cstheme="minorHAnsi"/>
          <w:bCs/>
          <w:color w:val="4F81BD"/>
          <w:sz w:val="24"/>
          <w:szCs w:val="24"/>
          <w:rPrChange w:id="7528" w:author="DuyNgo" w:date="2012-08-10T08:15:00Z">
            <w:rPr>
              <w:rFonts w:asciiTheme="majorHAnsi" w:eastAsia="MS Gothic" w:hAnsiTheme="majorHAnsi" w:cs="Calibri"/>
              <w:b/>
              <w:bCs/>
              <w:color w:val="4F81BD"/>
              <w:sz w:val="24"/>
              <w:szCs w:val="24"/>
            </w:rPr>
          </w:rPrChange>
        </w:rPr>
        <w:br/>
      </w:r>
    </w:p>
    <w:tbl>
      <w:tblPr>
        <w:tblW w:w="9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4"/>
        <w:gridCol w:w="2185"/>
        <w:gridCol w:w="1577"/>
        <w:gridCol w:w="4950"/>
      </w:tblGrid>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tcPr>
          <w:p w:rsidR="00932C40" w:rsidRPr="00303364" w:rsidRDefault="00932C40" w:rsidP="00946F40">
            <w:pPr>
              <w:tabs>
                <w:tab w:val="left" w:leader="dot" w:pos="1080"/>
                <w:tab w:val="center" w:leader="dot" w:pos="4860"/>
                <w:tab w:val="decimal" w:leader="dot" w:pos="6840"/>
                <w:tab w:val="right" w:leader="dot" w:pos="9180"/>
              </w:tabs>
              <w:spacing w:before="120" w:after="120"/>
              <w:jc w:val="center"/>
              <w:rPr>
                <w:rFonts w:cstheme="minorHAnsi"/>
                <w:sz w:val="24"/>
                <w:szCs w:val="24"/>
              </w:rPr>
            </w:pPr>
            <w:r w:rsidRPr="00303364">
              <w:rPr>
                <w:rFonts w:cstheme="minorHAnsi"/>
                <w:sz w:val="24"/>
                <w:szCs w:val="24"/>
                <w:rPrChange w:id="7529" w:author="DuyNgo" w:date="2012-08-10T08:15:00Z">
                  <w:rPr>
                    <w:rFonts w:asciiTheme="majorHAnsi" w:eastAsiaTheme="majorEastAsia" w:hAnsiTheme="majorHAnsi" w:cs="Calibri"/>
                    <w:b/>
                    <w:bCs/>
                    <w:color w:val="4F81BD" w:themeColor="accent1"/>
                    <w:sz w:val="24"/>
                    <w:szCs w:val="24"/>
                  </w:rPr>
                </w:rPrChange>
              </w:rPr>
              <w:t>No</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tabs>
                <w:tab w:val="left" w:leader="dot" w:pos="1080"/>
                <w:tab w:val="center" w:leader="dot" w:pos="4860"/>
                <w:tab w:val="decimal" w:leader="dot" w:pos="6840"/>
                <w:tab w:val="right" w:leader="dot" w:pos="9180"/>
              </w:tabs>
              <w:spacing w:before="120" w:after="120"/>
              <w:jc w:val="center"/>
              <w:rPr>
                <w:rFonts w:cstheme="minorHAnsi"/>
                <w:b/>
                <w:sz w:val="24"/>
                <w:szCs w:val="24"/>
              </w:rPr>
            </w:pPr>
            <w:r w:rsidRPr="00303364">
              <w:rPr>
                <w:rFonts w:cstheme="minorHAnsi"/>
                <w:b/>
                <w:sz w:val="24"/>
                <w:szCs w:val="24"/>
                <w:rPrChange w:id="7530" w:author="DuyNgo" w:date="2012-08-10T08:15:00Z">
                  <w:rPr>
                    <w:rFonts w:asciiTheme="majorHAnsi" w:eastAsiaTheme="majorEastAsia" w:hAnsiTheme="majorHAnsi" w:cs="Calibri"/>
                    <w:b/>
                    <w:bCs/>
                    <w:color w:val="4F81BD" w:themeColor="accent1"/>
                    <w:sz w:val="24"/>
                    <w:szCs w:val="24"/>
                  </w:rPr>
                </w:rPrChange>
              </w:rPr>
              <w:t>Full name</w:t>
            </w:r>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tabs>
                <w:tab w:val="left" w:leader="dot" w:pos="1080"/>
                <w:tab w:val="center" w:leader="dot" w:pos="4860"/>
                <w:tab w:val="decimal" w:leader="dot" w:pos="6840"/>
                <w:tab w:val="right" w:leader="dot" w:pos="9180"/>
              </w:tabs>
              <w:spacing w:before="120" w:after="120"/>
              <w:jc w:val="center"/>
              <w:rPr>
                <w:rFonts w:cstheme="minorHAnsi"/>
                <w:b/>
                <w:sz w:val="24"/>
                <w:szCs w:val="24"/>
              </w:rPr>
            </w:pPr>
            <w:r w:rsidRPr="00303364">
              <w:rPr>
                <w:rFonts w:cstheme="minorHAnsi"/>
                <w:b/>
                <w:sz w:val="24"/>
                <w:szCs w:val="24"/>
                <w:rPrChange w:id="7531" w:author="DuyNgo" w:date="2012-08-10T08:15:00Z">
                  <w:rPr>
                    <w:rFonts w:asciiTheme="majorHAnsi" w:eastAsiaTheme="majorEastAsia" w:hAnsiTheme="majorHAnsi" w:cs="Calibri"/>
                    <w:b/>
                    <w:bCs/>
                    <w:color w:val="4F81BD" w:themeColor="accent1"/>
                    <w:sz w:val="24"/>
                    <w:szCs w:val="24"/>
                  </w:rPr>
                </w:rPrChange>
              </w:rPr>
              <w:t>Role in Group</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tabs>
                <w:tab w:val="left" w:leader="dot" w:pos="1080"/>
                <w:tab w:val="center" w:leader="dot" w:pos="4860"/>
                <w:tab w:val="decimal" w:leader="dot" w:pos="6840"/>
                <w:tab w:val="right" w:leader="dot" w:pos="9180"/>
              </w:tabs>
              <w:spacing w:before="120" w:after="120"/>
              <w:jc w:val="center"/>
              <w:rPr>
                <w:rFonts w:cstheme="minorHAnsi"/>
                <w:b/>
                <w:sz w:val="24"/>
                <w:szCs w:val="24"/>
              </w:rPr>
            </w:pPr>
            <w:r w:rsidRPr="00303364">
              <w:rPr>
                <w:rFonts w:cstheme="minorHAnsi"/>
                <w:b/>
                <w:sz w:val="24"/>
                <w:szCs w:val="24"/>
                <w:rPrChange w:id="7532" w:author="DuyNgo" w:date="2012-08-10T08:15:00Z">
                  <w:rPr>
                    <w:rFonts w:asciiTheme="majorHAnsi" w:eastAsiaTheme="majorEastAsia" w:hAnsiTheme="majorHAnsi" w:cs="Calibri"/>
                    <w:b/>
                    <w:bCs/>
                    <w:color w:val="4F81BD" w:themeColor="accent1"/>
                    <w:sz w:val="24"/>
                    <w:szCs w:val="24"/>
                  </w:rPr>
                </w:rPrChange>
              </w:rPr>
              <w:t>Responsibilities</w:t>
            </w:r>
          </w:p>
        </w:tc>
      </w:tr>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tabs>
                <w:tab w:val="left" w:leader="dot" w:pos="1080"/>
                <w:tab w:val="center" w:leader="dot" w:pos="4860"/>
                <w:tab w:val="decimal" w:leader="dot" w:pos="6840"/>
                <w:tab w:val="right" w:leader="dot" w:pos="9180"/>
              </w:tabs>
              <w:spacing w:before="120" w:after="120"/>
              <w:jc w:val="center"/>
              <w:rPr>
                <w:rFonts w:cstheme="minorHAnsi"/>
                <w:sz w:val="24"/>
                <w:szCs w:val="24"/>
              </w:rPr>
            </w:pPr>
            <w:r w:rsidRPr="00303364">
              <w:rPr>
                <w:rFonts w:cstheme="minorHAnsi"/>
                <w:sz w:val="24"/>
                <w:szCs w:val="24"/>
                <w:rPrChange w:id="7533" w:author="DuyNgo" w:date="2012-08-10T08:15:00Z">
                  <w:rPr>
                    <w:rFonts w:asciiTheme="majorHAnsi" w:eastAsiaTheme="majorEastAsia" w:hAnsiTheme="majorHAnsi" w:cs="Calibri"/>
                    <w:b/>
                    <w:bCs/>
                    <w:color w:val="4F81BD" w:themeColor="accent1"/>
                    <w:sz w:val="24"/>
                    <w:szCs w:val="24"/>
                  </w:rPr>
                </w:rPrChange>
              </w:rPr>
              <w:t>1</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34" w:author="DuyNgo" w:date="2012-08-10T08:15:00Z">
                  <w:rPr>
                    <w:rFonts w:ascii="Tahoma" w:hAnsi="Tahoma" w:cs="Calibri"/>
                    <w:color w:val="000000"/>
                    <w:sz w:val="24"/>
                    <w:szCs w:val="24"/>
                  </w:rPr>
                </w:rPrChange>
              </w:rPr>
            </w:pPr>
            <w:proofErr w:type="spellStart"/>
            <w:r w:rsidRPr="00303364">
              <w:rPr>
                <w:rFonts w:cstheme="minorHAnsi"/>
                <w:sz w:val="24"/>
                <w:szCs w:val="24"/>
                <w:rPrChange w:id="7535" w:author="DuyNgo" w:date="2012-08-10T08:15:00Z">
                  <w:rPr>
                    <w:rFonts w:asciiTheme="majorHAnsi" w:eastAsiaTheme="majorEastAsia" w:hAnsiTheme="majorHAnsi" w:cs="Calibri"/>
                    <w:b/>
                    <w:bCs/>
                    <w:color w:val="4F81BD" w:themeColor="accent1"/>
                    <w:sz w:val="24"/>
                    <w:szCs w:val="24"/>
                  </w:rPr>
                </w:rPrChange>
              </w:rPr>
              <w:t>Ngô</w:t>
            </w:r>
            <w:proofErr w:type="spellEnd"/>
            <w:r w:rsidRPr="00303364">
              <w:rPr>
                <w:rFonts w:cstheme="minorHAnsi"/>
                <w:sz w:val="24"/>
                <w:szCs w:val="24"/>
                <w:rPrChange w:id="7536"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37" w:author="DuyNgo" w:date="2012-08-10T08:15:00Z">
                  <w:rPr>
                    <w:rFonts w:asciiTheme="majorHAnsi" w:eastAsiaTheme="majorEastAsia" w:hAnsiTheme="majorHAnsi" w:cs="Calibri"/>
                    <w:b/>
                    <w:bCs/>
                    <w:color w:val="4F81BD" w:themeColor="accent1"/>
                    <w:sz w:val="24"/>
                    <w:szCs w:val="24"/>
                  </w:rPr>
                </w:rPrChange>
              </w:rPr>
              <w:t>Đức</w:t>
            </w:r>
            <w:proofErr w:type="spellEnd"/>
            <w:r w:rsidRPr="00303364">
              <w:rPr>
                <w:rFonts w:cstheme="minorHAnsi"/>
                <w:sz w:val="24"/>
                <w:szCs w:val="24"/>
                <w:rPrChange w:id="7538" w:author="DuyNgo" w:date="2012-08-10T08:15:00Z">
                  <w:rPr>
                    <w:rFonts w:asciiTheme="majorHAnsi" w:eastAsiaTheme="majorEastAsia" w:hAnsiTheme="majorHAnsi" w:cs="Calibri"/>
                    <w:b/>
                    <w:bCs/>
                    <w:color w:val="4F81BD" w:themeColor="accent1"/>
                    <w:sz w:val="24"/>
                    <w:szCs w:val="24"/>
                  </w:rPr>
                </w:rPrChange>
              </w:rPr>
              <w:t xml:space="preserve"> Duy</w:t>
            </w:r>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39" w:author="DuyNgo" w:date="2012-08-10T08:15:00Z">
                  <w:rPr>
                    <w:rFonts w:ascii="Tahoma" w:hAnsi="Tahoma" w:cs="Calibri"/>
                    <w:color w:val="000000"/>
                    <w:sz w:val="24"/>
                    <w:szCs w:val="24"/>
                  </w:rPr>
                </w:rPrChange>
              </w:rPr>
            </w:pPr>
            <w:r w:rsidRPr="00303364">
              <w:rPr>
                <w:rFonts w:cstheme="minorHAnsi"/>
                <w:sz w:val="24"/>
                <w:szCs w:val="24"/>
                <w:rPrChange w:id="7540" w:author="DuyNgo" w:date="2012-08-10T08:15:00Z">
                  <w:rPr>
                    <w:rFonts w:asciiTheme="majorHAnsi" w:eastAsiaTheme="majorEastAsia" w:hAnsiTheme="majorHAnsi" w:cs="Calibri"/>
                    <w:b/>
                    <w:bCs/>
                    <w:color w:val="4F81BD" w:themeColor="accent1"/>
                    <w:sz w:val="24"/>
                    <w:szCs w:val="24"/>
                  </w:rPr>
                </w:rPrChange>
              </w:rPr>
              <w:t>Team Leader, Developer, Tester, QA, CM</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41" w:author="DuyNgo" w:date="2012-08-10T08:15:00Z">
                  <w:rPr>
                    <w:rFonts w:ascii="Tahoma" w:hAnsi="Tahoma" w:cs="Calibri"/>
                    <w:color w:val="000000"/>
                    <w:sz w:val="24"/>
                    <w:szCs w:val="24"/>
                  </w:rPr>
                </w:rPrChange>
              </w:rPr>
            </w:pPr>
            <w:r w:rsidRPr="00303364">
              <w:rPr>
                <w:rFonts w:cstheme="minorHAnsi"/>
                <w:sz w:val="24"/>
                <w:szCs w:val="24"/>
                <w:rPrChange w:id="7542" w:author="DuyNgo" w:date="2012-08-10T08:15:00Z">
                  <w:rPr>
                    <w:rFonts w:asciiTheme="majorHAnsi" w:eastAsiaTheme="majorEastAsia" w:hAnsiTheme="majorHAnsi" w:cs="Calibri"/>
                    <w:b/>
                    <w:bCs/>
                    <w:color w:val="4F81BD" w:themeColor="accent1"/>
                    <w:sz w:val="24"/>
                    <w:szCs w:val="24"/>
                  </w:rPr>
                </w:rPrChange>
              </w:rPr>
              <w:t>Managing process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3"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4"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5"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6"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7"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8" w:author="DuyNgo" w:date="2012-08-10T08:15:00Z">
                  <w:rPr>
                    <w:rFonts w:asciiTheme="majorHAnsi" w:eastAsiaTheme="majorEastAsia" w:hAnsiTheme="majorHAnsi" w:cs="Calibri"/>
                    <w:b/>
                    <w:bCs/>
                    <w:color w:val="4F81BD" w:themeColor="accent1"/>
                    <w:sz w:val="24"/>
                    <w:szCs w:val="24"/>
                  </w:rPr>
                </w:rPrChange>
              </w:rPr>
              <w:t>Task assignment and tracking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9" w:author="DuyNgo" w:date="2012-08-10T08:15:00Z">
                  <w:rPr>
                    <w:rFonts w:asciiTheme="majorHAnsi" w:eastAsiaTheme="majorEastAsia" w:hAnsiTheme="majorHAnsi" w:cs="Calibri"/>
                    <w:b/>
                    <w:bCs/>
                    <w:color w:val="4F81BD" w:themeColor="accent1"/>
                    <w:sz w:val="24"/>
                    <w:szCs w:val="24"/>
                  </w:rPr>
                </w:rPrChange>
              </w:rPr>
              <w:t>Training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50" w:author="DuyNgo" w:date="2012-08-10T08:15:00Z">
                  <w:rPr>
                    <w:rFonts w:asciiTheme="majorHAnsi" w:eastAsiaTheme="majorEastAsia" w:hAnsiTheme="majorHAnsi" w:cs="Calibri"/>
                    <w:b/>
                    <w:bCs/>
                    <w:color w:val="4F81BD" w:themeColor="accent1"/>
                    <w:sz w:val="24"/>
                    <w:szCs w:val="24"/>
                  </w:rPr>
                </w:rPrChange>
              </w:rPr>
              <w:t>Coding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51" w:author="DuyNgo" w:date="2012-08-10T08:15:00Z">
                  <w:rPr>
                    <w:rFonts w:asciiTheme="majorHAnsi" w:eastAsiaTheme="majorEastAsia" w:hAnsiTheme="majorHAnsi" w:cs="Calibri"/>
                    <w:b/>
                    <w:bCs/>
                    <w:color w:val="4F81BD" w:themeColor="accent1"/>
                    <w:sz w:val="24"/>
                    <w:szCs w:val="24"/>
                  </w:rPr>
                </w:rPrChange>
              </w:rPr>
              <w:t>Testing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52" w:author="DuyNgo" w:date="2012-08-10T08:15:00Z">
                  <w:rPr>
                    <w:rFonts w:asciiTheme="majorHAnsi" w:eastAsiaTheme="majorEastAsia" w:hAnsiTheme="majorHAnsi" w:cs="Calibri"/>
                    <w:b/>
                    <w:bCs/>
                    <w:color w:val="4F81BD" w:themeColor="accent1"/>
                    <w:sz w:val="24"/>
                    <w:szCs w:val="24"/>
                  </w:rPr>
                </w:rPrChange>
              </w:rPr>
              <w:t>Task conducting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53" w:author="DuyNgo" w:date="2012-08-10T08:15:00Z">
                  <w:rPr>
                    <w:rFonts w:asciiTheme="majorHAnsi" w:eastAsiaTheme="majorEastAsia" w:hAnsiTheme="majorHAnsi" w:cs="Calibri"/>
                    <w:b/>
                    <w:bCs/>
                    <w:color w:val="4F81BD" w:themeColor="accent1"/>
                    <w:sz w:val="24"/>
                    <w:szCs w:val="24"/>
                  </w:rPr>
                </w:rPrChange>
              </w:rPr>
              <w:t>Reporting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54" w:author="DuyNgo" w:date="2012-08-10T08:15:00Z">
                  <w:rPr>
                    <w:rFonts w:asciiTheme="majorHAnsi" w:eastAsiaTheme="majorEastAsia" w:hAnsiTheme="majorHAnsi" w:cs="Calibri"/>
                    <w:b/>
                    <w:bCs/>
                    <w:color w:val="4F81BD" w:themeColor="accent1"/>
                    <w:sz w:val="24"/>
                    <w:szCs w:val="24"/>
                  </w:rPr>
                </w:rPrChange>
              </w:rPr>
              <w:t>Customer interaction</w:t>
            </w:r>
          </w:p>
        </w:tc>
      </w:tr>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55" w:author="DuyNgo" w:date="2012-08-10T08:15:00Z">
                  <w:rPr>
                    <w:rFonts w:ascii="Tahoma" w:hAnsi="Tahoma" w:cs="Calibri"/>
                    <w:color w:val="000000"/>
                    <w:sz w:val="24"/>
                    <w:szCs w:val="24"/>
                  </w:rPr>
                </w:rPrChange>
              </w:rPr>
            </w:pPr>
            <w:r w:rsidRPr="00303364">
              <w:rPr>
                <w:rFonts w:cstheme="minorHAnsi"/>
                <w:sz w:val="24"/>
                <w:szCs w:val="24"/>
                <w:rPrChange w:id="7556" w:author="DuyNgo" w:date="2012-08-10T08:15:00Z">
                  <w:rPr>
                    <w:rFonts w:asciiTheme="majorHAnsi" w:eastAsiaTheme="majorEastAsia" w:hAnsiTheme="majorHAnsi" w:cs="Calibri"/>
                    <w:b/>
                    <w:bCs/>
                    <w:color w:val="4F81BD" w:themeColor="accent1"/>
                    <w:sz w:val="24"/>
                    <w:szCs w:val="24"/>
                  </w:rPr>
                </w:rPrChange>
              </w:rPr>
              <w:t>2</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57" w:author="DuyNgo" w:date="2012-08-10T08:15:00Z">
                  <w:rPr>
                    <w:rFonts w:ascii="Tahoma" w:hAnsi="Tahoma" w:cs="Calibri"/>
                    <w:color w:val="000000"/>
                    <w:sz w:val="24"/>
                    <w:szCs w:val="24"/>
                  </w:rPr>
                </w:rPrChange>
              </w:rPr>
            </w:pPr>
            <w:proofErr w:type="spellStart"/>
            <w:r w:rsidRPr="00303364">
              <w:rPr>
                <w:rFonts w:cstheme="minorHAnsi"/>
                <w:sz w:val="24"/>
                <w:szCs w:val="24"/>
                <w:rPrChange w:id="7558" w:author="DuyNgo" w:date="2012-08-10T08:15:00Z">
                  <w:rPr>
                    <w:rFonts w:asciiTheme="majorHAnsi" w:eastAsiaTheme="majorEastAsia" w:hAnsiTheme="majorHAnsi" w:cs="Calibri"/>
                    <w:b/>
                    <w:bCs/>
                    <w:color w:val="4F81BD" w:themeColor="accent1"/>
                    <w:sz w:val="24"/>
                    <w:szCs w:val="24"/>
                  </w:rPr>
                </w:rPrChange>
              </w:rPr>
              <w:t>Phạm</w:t>
            </w:r>
            <w:proofErr w:type="spellEnd"/>
            <w:r w:rsidRPr="00303364">
              <w:rPr>
                <w:rFonts w:cstheme="minorHAnsi"/>
                <w:sz w:val="24"/>
                <w:szCs w:val="24"/>
                <w:rPrChange w:id="7559"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60" w:author="DuyNgo" w:date="2012-08-10T08:15:00Z">
                  <w:rPr>
                    <w:rFonts w:asciiTheme="majorHAnsi" w:eastAsiaTheme="majorEastAsia" w:hAnsiTheme="majorHAnsi" w:cs="Calibri"/>
                    <w:b/>
                    <w:bCs/>
                    <w:color w:val="4F81BD" w:themeColor="accent1"/>
                    <w:sz w:val="24"/>
                    <w:szCs w:val="24"/>
                  </w:rPr>
                </w:rPrChange>
              </w:rPr>
              <w:t>Nguyễn</w:t>
            </w:r>
            <w:proofErr w:type="spellEnd"/>
            <w:r w:rsidRPr="00303364">
              <w:rPr>
                <w:rFonts w:cstheme="minorHAnsi"/>
                <w:sz w:val="24"/>
                <w:szCs w:val="24"/>
                <w:rPrChange w:id="7561"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62" w:author="DuyNgo" w:date="2012-08-10T08:15:00Z">
                  <w:rPr>
                    <w:rFonts w:asciiTheme="majorHAnsi" w:eastAsiaTheme="majorEastAsia" w:hAnsiTheme="majorHAnsi" w:cs="Calibri"/>
                    <w:b/>
                    <w:bCs/>
                    <w:color w:val="4F81BD" w:themeColor="accent1"/>
                    <w:sz w:val="24"/>
                    <w:szCs w:val="24"/>
                  </w:rPr>
                </w:rPrChange>
              </w:rPr>
              <w:t>Trường</w:t>
            </w:r>
            <w:proofErr w:type="spellEnd"/>
            <w:r w:rsidRPr="00303364">
              <w:rPr>
                <w:rFonts w:cstheme="minorHAnsi"/>
                <w:sz w:val="24"/>
                <w:szCs w:val="24"/>
                <w:rPrChange w:id="7563"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64" w:author="DuyNgo" w:date="2012-08-10T08:15:00Z">
                  <w:rPr>
                    <w:rFonts w:asciiTheme="majorHAnsi" w:eastAsiaTheme="majorEastAsia" w:hAnsiTheme="majorHAnsi" w:cs="Calibri"/>
                    <w:b/>
                    <w:bCs/>
                    <w:color w:val="4F81BD" w:themeColor="accent1"/>
                    <w:sz w:val="24"/>
                    <w:szCs w:val="24"/>
                  </w:rPr>
                </w:rPrChange>
              </w:rPr>
              <w:t>Giang</w:t>
            </w:r>
            <w:proofErr w:type="spellEnd"/>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65" w:author="DuyNgo" w:date="2012-08-10T08:15:00Z">
                  <w:rPr>
                    <w:rFonts w:ascii="Tahoma" w:hAnsi="Tahoma" w:cs="Calibri"/>
                    <w:color w:val="000000"/>
                    <w:sz w:val="24"/>
                    <w:szCs w:val="24"/>
                  </w:rPr>
                </w:rPrChange>
              </w:rPr>
            </w:pPr>
            <w:r w:rsidRPr="00303364">
              <w:rPr>
                <w:rFonts w:cstheme="minorHAnsi"/>
                <w:sz w:val="24"/>
                <w:szCs w:val="24"/>
                <w:rPrChange w:id="7566" w:author="DuyNgo" w:date="2012-08-10T08:15:00Z">
                  <w:rPr>
                    <w:rFonts w:asciiTheme="majorHAnsi" w:eastAsiaTheme="majorEastAsia" w:hAnsiTheme="majorHAnsi" w:cs="Calibri"/>
                    <w:b/>
                    <w:bCs/>
                    <w:color w:val="4F81BD" w:themeColor="accent1"/>
                    <w:sz w:val="24"/>
                    <w:szCs w:val="24"/>
                  </w:rPr>
                </w:rPrChange>
              </w:rPr>
              <w:t>Developer, Tester, QA, BA</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67" w:author="DuyNgo" w:date="2012-08-10T08:15:00Z">
                  <w:rPr>
                    <w:rFonts w:ascii="Tahoma" w:hAnsi="Tahoma" w:cs="Calibri"/>
                    <w:color w:val="000000"/>
                    <w:sz w:val="24"/>
                    <w:szCs w:val="24"/>
                  </w:rPr>
                </w:rPrChange>
              </w:rPr>
            </w:pPr>
            <w:r w:rsidRPr="00303364">
              <w:rPr>
                <w:rFonts w:cstheme="minorHAnsi"/>
                <w:sz w:val="24"/>
                <w:szCs w:val="24"/>
                <w:rPrChange w:id="7568" w:author="DuyNgo" w:date="2012-08-10T08:15:00Z">
                  <w:rPr>
                    <w:rFonts w:asciiTheme="majorHAnsi" w:eastAsiaTheme="majorEastAsia" w:hAnsiTheme="majorHAnsi" w:cs="Calibri"/>
                    <w:b/>
                    <w:bCs/>
                    <w:color w:val="4F81BD" w:themeColor="accent1"/>
                    <w:sz w:val="24"/>
                    <w:szCs w:val="24"/>
                  </w:rPr>
                </w:rPrChange>
              </w:rPr>
              <w:t>Managing documents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69" w:author="DuyNgo" w:date="2012-08-10T08:15:00Z">
                  <w:rPr>
                    <w:rFonts w:asciiTheme="majorHAnsi" w:eastAsiaTheme="majorEastAsia" w:hAnsiTheme="majorHAnsi" w:cs="Calibri"/>
                    <w:b/>
                    <w:bCs/>
                    <w:color w:val="4F81BD" w:themeColor="accent1"/>
                    <w:sz w:val="24"/>
                    <w:szCs w:val="24"/>
                  </w:rPr>
                </w:rPrChange>
              </w:rPr>
              <w:t>Creating system test cases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70"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71"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72"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73" w:author="DuyNgo" w:date="2012-08-10T08:15:00Z">
                  <w:rPr>
                    <w:rFonts w:asciiTheme="majorHAnsi" w:eastAsiaTheme="majorEastAsia" w:hAnsiTheme="majorHAnsi" w:cs="Calibri"/>
                    <w:b/>
                    <w:bCs/>
                    <w:color w:val="4F81BD" w:themeColor="accent1"/>
                    <w:sz w:val="24"/>
                    <w:szCs w:val="24"/>
                  </w:rPr>
                </w:rPrChange>
              </w:rPr>
              <w:lastRenderedPageBreak/>
              <w:t xml:space="preserve">Architectural design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74"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75" w:author="DuyNgo" w:date="2012-08-10T08:15:00Z">
                  <w:rPr>
                    <w:rFonts w:asciiTheme="majorHAnsi" w:eastAsiaTheme="majorEastAsia" w:hAnsiTheme="majorHAnsi" w:cs="Calibri"/>
                    <w:b/>
                    <w:bCs/>
                    <w:color w:val="4F81BD" w:themeColor="accent1"/>
                    <w:sz w:val="24"/>
                    <w:szCs w:val="24"/>
                  </w:rPr>
                </w:rPrChange>
              </w:rPr>
              <w:t>Coding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76" w:author="DuyNgo" w:date="2012-08-10T08:15:00Z">
                  <w:rPr>
                    <w:rFonts w:asciiTheme="majorHAnsi" w:eastAsiaTheme="majorEastAsia" w:hAnsiTheme="majorHAnsi" w:cs="Calibri"/>
                    <w:b/>
                    <w:bCs/>
                    <w:color w:val="4F81BD" w:themeColor="accent1"/>
                    <w:sz w:val="24"/>
                    <w:szCs w:val="24"/>
                  </w:rPr>
                </w:rPrChange>
              </w:rPr>
              <w:t>Testing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77" w:author="DuyNgo" w:date="2012-08-10T08:15:00Z">
                  <w:rPr>
                    <w:rFonts w:asciiTheme="majorHAnsi" w:eastAsiaTheme="majorEastAsia" w:hAnsiTheme="majorHAnsi" w:cs="Calibri"/>
                    <w:b/>
                    <w:bCs/>
                    <w:color w:val="4F81BD" w:themeColor="accent1"/>
                    <w:sz w:val="24"/>
                    <w:szCs w:val="24"/>
                  </w:rPr>
                </w:rPrChange>
              </w:rPr>
              <w:t>Task conducting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78" w:author="DuyNgo" w:date="2012-08-10T08:15:00Z">
                  <w:rPr>
                    <w:rFonts w:asciiTheme="majorHAnsi" w:eastAsiaTheme="majorEastAsia" w:hAnsiTheme="majorHAnsi" w:cs="Calibri"/>
                    <w:b/>
                    <w:bCs/>
                    <w:color w:val="4F81BD" w:themeColor="accent1"/>
                    <w:sz w:val="24"/>
                    <w:szCs w:val="24"/>
                  </w:rPr>
                </w:rPrChange>
              </w:rPr>
              <w:t>Reporting</w:t>
            </w:r>
          </w:p>
        </w:tc>
      </w:tr>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79" w:author="DuyNgo" w:date="2012-08-10T08:15:00Z">
                  <w:rPr>
                    <w:rFonts w:ascii="Tahoma" w:hAnsi="Tahoma" w:cs="Calibri"/>
                    <w:color w:val="000000"/>
                    <w:sz w:val="24"/>
                    <w:szCs w:val="24"/>
                  </w:rPr>
                </w:rPrChange>
              </w:rPr>
            </w:pPr>
            <w:r w:rsidRPr="00303364">
              <w:rPr>
                <w:rFonts w:cstheme="minorHAnsi"/>
                <w:sz w:val="24"/>
                <w:szCs w:val="24"/>
                <w:rPrChange w:id="7580" w:author="DuyNgo" w:date="2012-08-10T08:15:00Z">
                  <w:rPr>
                    <w:rFonts w:asciiTheme="majorHAnsi" w:eastAsiaTheme="majorEastAsia" w:hAnsiTheme="majorHAnsi" w:cs="Calibri"/>
                    <w:b/>
                    <w:bCs/>
                    <w:color w:val="4F81BD" w:themeColor="accent1"/>
                    <w:sz w:val="24"/>
                    <w:szCs w:val="24"/>
                  </w:rPr>
                </w:rPrChange>
              </w:rPr>
              <w:lastRenderedPageBreak/>
              <w:t>3</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81" w:author="DuyNgo" w:date="2012-08-10T08:15:00Z">
                  <w:rPr>
                    <w:rFonts w:ascii="Tahoma" w:hAnsi="Tahoma" w:cs="Calibri"/>
                    <w:color w:val="000000"/>
                    <w:sz w:val="24"/>
                    <w:szCs w:val="24"/>
                  </w:rPr>
                </w:rPrChange>
              </w:rPr>
            </w:pPr>
            <w:proofErr w:type="spellStart"/>
            <w:r w:rsidRPr="00303364">
              <w:rPr>
                <w:rFonts w:cstheme="minorHAnsi"/>
                <w:sz w:val="24"/>
                <w:szCs w:val="24"/>
                <w:rPrChange w:id="7582" w:author="DuyNgo" w:date="2012-08-10T08:15:00Z">
                  <w:rPr>
                    <w:rFonts w:asciiTheme="majorHAnsi" w:eastAsiaTheme="majorEastAsia" w:hAnsiTheme="majorHAnsi" w:cs="Calibri"/>
                    <w:b/>
                    <w:bCs/>
                    <w:color w:val="4F81BD" w:themeColor="accent1"/>
                    <w:sz w:val="24"/>
                    <w:szCs w:val="24"/>
                  </w:rPr>
                </w:rPrChange>
              </w:rPr>
              <w:t>Tô</w:t>
            </w:r>
            <w:proofErr w:type="spellEnd"/>
            <w:r w:rsidRPr="00303364">
              <w:rPr>
                <w:rFonts w:cstheme="minorHAnsi"/>
                <w:sz w:val="24"/>
                <w:szCs w:val="24"/>
                <w:rPrChange w:id="7583"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84" w:author="DuyNgo" w:date="2012-08-10T08:15:00Z">
                  <w:rPr>
                    <w:rFonts w:asciiTheme="majorHAnsi" w:eastAsiaTheme="majorEastAsia" w:hAnsiTheme="majorHAnsi" w:cs="Calibri"/>
                    <w:b/>
                    <w:bCs/>
                    <w:color w:val="4F81BD" w:themeColor="accent1"/>
                    <w:sz w:val="24"/>
                    <w:szCs w:val="24"/>
                  </w:rPr>
                </w:rPrChange>
              </w:rPr>
              <w:t>Công</w:t>
            </w:r>
            <w:proofErr w:type="spellEnd"/>
            <w:r w:rsidRPr="00303364">
              <w:rPr>
                <w:rFonts w:cstheme="minorHAnsi"/>
                <w:sz w:val="24"/>
                <w:szCs w:val="24"/>
                <w:rPrChange w:id="7585" w:author="DuyNgo" w:date="2012-08-10T08:15:00Z">
                  <w:rPr>
                    <w:rFonts w:asciiTheme="majorHAnsi" w:eastAsiaTheme="majorEastAsia" w:hAnsiTheme="majorHAnsi" w:cs="Calibri"/>
                    <w:b/>
                    <w:bCs/>
                    <w:color w:val="4F81BD" w:themeColor="accent1"/>
                    <w:sz w:val="24"/>
                    <w:szCs w:val="24"/>
                  </w:rPr>
                </w:rPrChange>
              </w:rPr>
              <w:t xml:space="preserve"> Thanh </w:t>
            </w:r>
            <w:proofErr w:type="spellStart"/>
            <w:r w:rsidRPr="00303364">
              <w:rPr>
                <w:rFonts w:cstheme="minorHAnsi"/>
                <w:sz w:val="24"/>
                <w:szCs w:val="24"/>
                <w:rPrChange w:id="7586" w:author="DuyNgo" w:date="2012-08-10T08:15:00Z">
                  <w:rPr>
                    <w:rFonts w:asciiTheme="majorHAnsi" w:eastAsiaTheme="majorEastAsia" w:hAnsiTheme="majorHAnsi" w:cs="Calibri"/>
                    <w:b/>
                    <w:bCs/>
                    <w:color w:val="4F81BD" w:themeColor="accent1"/>
                    <w:sz w:val="24"/>
                    <w:szCs w:val="24"/>
                  </w:rPr>
                </w:rPrChange>
              </w:rPr>
              <w:t>Hải</w:t>
            </w:r>
            <w:proofErr w:type="spellEnd"/>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87" w:author="DuyNgo" w:date="2012-08-10T08:15:00Z">
                  <w:rPr>
                    <w:rFonts w:ascii="Tahoma" w:hAnsi="Tahoma" w:cs="Calibri"/>
                    <w:color w:val="000000"/>
                    <w:sz w:val="24"/>
                    <w:szCs w:val="24"/>
                  </w:rPr>
                </w:rPrChange>
              </w:rPr>
            </w:pPr>
            <w:r w:rsidRPr="00303364">
              <w:rPr>
                <w:rFonts w:cstheme="minorHAnsi"/>
                <w:sz w:val="24"/>
                <w:szCs w:val="24"/>
                <w:rPrChange w:id="7588" w:author="DuyNgo" w:date="2012-08-10T08:15:00Z">
                  <w:rPr>
                    <w:rFonts w:asciiTheme="majorHAnsi" w:eastAsiaTheme="majorEastAsia" w:hAnsiTheme="majorHAnsi" w:cs="Calibri"/>
                    <w:b/>
                    <w:bCs/>
                    <w:color w:val="4F81BD" w:themeColor="accent1"/>
                    <w:sz w:val="24"/>
                    <w:szCs w:val="24"/>
                  </w:rPr>
                </w:rPrChange>
              </w:rPr>
              <w:t>Developer, Tester, QA</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89" w:author="DuyNgo" w:date="2012-08-10T08:15:00Z">
                  <w:rPr>
                    <w:rFonts w:ascii="Tahoma" w:hAnsi="Tahoma" w:cs="Calibri"/>
                    <w:color w:val="000000"/>
                    <w:sz w:val="24"/>
                    <w:szCs w:val="24"/>
                  </w:rPr>
                </w:rPrChange>
              </w:rPr>
            </w:pPr>
            <w:r w:rsidRPr="00303364">
              <w:rPr>
                <w:rFonts w:cstheme="minorHAnsi"/>
                <w:sz w:val="24"/>
                <w:szCs w:val="24"/>
                <w:rPrChange w:id="7590" w:author="DuyNgo" w:date="2012-08-10T08:15:00Z">
                  <w:rPr>
                    <w:rFonts w:asciiTheme="majorHAnsi" w:eastAsiaTheme="majorEastAsia" w:hAnsiTheme="majorHAnsi" w:cs="Calibri"/>
                    <w:b/>
                    <w:bCs/>
                    <w:color w:val="4F81BD" w:themeColor="accent1"/>
                    <w:sz w:val="24"/>
                    <w:szCs w:val="24"/>
                  </w:rPr>
                </w:rPrChange>
              </w:rPr>
              <w:t>Managing documents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1" w:author="DuyNgo" w:date="2012-08-10T08:15:00Z">
                  <w:rPr>
                    <w:rFonts w:asciiTheme="majorHAnsi" w:eastAsiaTheme="majorEastAsia" w:hAnsiTheme="majorHAnsi" w:cs="Calibri"/>
                    <w:b/>
                    <w:bCs/>
                    <w:color w:val="4F81BD" w:themeColor="accent1"/>
                    <w:sz w:val="24"/>
                    <w:szCs w:val="24"/>
                  </w:rPr>
                </w:rPrChange>
              </w:rPr>
              <w:t>Creating system test cases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2"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3"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4"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5"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6"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7" w:author="DuyNgo" w:date="2012-08-10T08:15:00Z">
                  <w:rPr>
                    <w:rFonts w:asciiTheme="majorHAnsi" w:eastAsiaTheme="majorEastAsia" w:hAnsiTheme="majorHAnsi" w:cs="Calibri"/>
                    <w:b/>
                    <w:bCs/>
                    <w:color w:val="4F81BD" w:themeColor="accent1"/>
                    <w:sz w:val="24"/>
                    <w:szCs w:val="24"/>
                  </w:rPr>
                </w:rPrChange>
              </w:rPr>
              <w:t>Coding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8" w:author="DuyNgo" w:date="2012-08-10T08:15:00Z">
                  <w:rPr>
                    <w:rFonts w:asciiTheme="majorHAnsi" w:eastAsiaTheme="majorEastAsia" w:hAnsiTheme="majorHAnsi" w:cs="Calibri"/>
                    <w:b/>
                    <w:bCs/>
                    <w:color w:val="4F81BD" w:themeColor="accent1"/>
                    <w:sz w:val="24"/>
                    <w:szCs w:val="24"/>
                  </w:rPr>
                </w:rPrChange>
              </w:rPr>
              <w:t>Testing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9" w:author="DuyNgo" w:date="2012-08-10T08:15:00Z">
                  <w:rPr>
                    <w:rFonts w:asciiTheme="majorHAnsi" w:eastAsiaTheme="majorEastAsia" w:hAnsiTheme="majorHAnsi" w:cs="Calibri"/>
                    <w:b/>
                    <w:bCs/>
                    <w:color w:val="4F81BD" w:themeColor="accent1"/>
                    <w:sz w:val="24"/>
                    <w:szCs w:val="24"/>
                  </w:rPr>
                </w:rPrChange>
              </w:rPr>
              <w:t>Task conducting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00" w:author="DuyNgo" w:date="2012-08-10T08:15:00Z">
                  <w:rPr>
                    <w:rFonts w:asciiTheme="majorHAnsi" w:eastAsiaTheme="majorEastAsia" w:hAnsiTheme="majorHAnsi" w:cs="Calibri"/>
                    <w:b/>
                    <w:bCs/>
                    <w:color w:val="4F81BD" w:themeColor="accent1"/>
                    <w:sz w:val="24"/>
                    <w:szCs w:val="24"/>
                  </w:rPr>
                </w:rPrChange>
              </w:rPr>
              <w:t>Reporting</w:t>
            </w:r>
          </w:p>
        </w:tc>
      </w:tr>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601" w:author="DuyNgo" w:date="2012-08-10T08:15:00Z">
                  <w:rPr>
                    <w:rFonts w:ascii="Tahoma" w:hAnsi="Tahoma" w:cs="Calibri"/>
                    <w:color w:val="000000"/>
                    <w:sz w:val="24"/>
                    <w:szCs w:val="24"/>
                  </w:rPr>
                </w:rPrChange>
              </w:rPr>
            </w:pPr>
            <w:r w:rsidRPr="00303364">
              <w:rPr>
                <w:rFonts w:cstheme="minorHAnsi"/>
                <w:sz w:val="24"/>
                <w:szCs w:val="24"/>
                <w:rPrChange w:id="7602" w:author="DuyNgo" w:date="2012-08-10T08:15:00Z">
                  <w:rPr>
                    <w:rFonts w:asciiTheme="majorHAnsi" w:eastAsiaTheme="majorEastAsia" w:hAnsiTheme="majorHAnsi" w:cs="Calibri"/>
                    <w:b/>
                    <w:bCs/>
                    <w:color w:val="4F81BD" w:themeColor="accent1"/>
                    <w:sz w:val="24"/>
                    <w:szCs w:val="24"/>
                  </w:rPr>
                </w:rPrChange>
              </w:rPr>
              <w:t>4</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603" w:author="DuyNgo" w:date="2012-08-10T08:15:00Z">
                  <w:rPr>
                    <w:rFonts w:ascii="Tahoma" w:hAnsi="Tahoma" w:cs="Calibri"/>
                    <w:color w:val="000000"/>
                    <w:sz w:val="24"/>
                    <w:szCs w:val="24"/>
                  </w:rPr>
                </w:rPrChange>
              </w:rPr>
            </w:pPr>
            <w:proofErr w:type="spellStart"/>
            <w:r w:rsidRPr="00303364">
              <w:rPr>
                <w:rFonts w:cstheme="minorHAnsi"/>
                <w:sz w:val="24"/>
                <w:szCs w:val="24"/>
                <w:rPrChange w:id="7604" w:author="DuyNgo" w:date="2012-08-10T08:15:00Z">
                  <w:rPr>
                    <w:rFonts w:asciiTheme="majorHAnsi" w:eastAsiaTheme="majorEastAsia" w:hAnsiTheme="majorHAnsi" w:cs="Calibri"/>
                    <w:b/>
                    <w:bCs/>
                    <w:color w:val="4F81BD" w:themeColor="accent1"/>
                    <w:sz w:val="24"/>
                    <w:szCs w:val="24"/>
                  </w:rPr>
                </w:rPrChange>
              </w:rPr>
              <w:t>Mạnh</w:t>
            </w:r>
            <w:proofErr w:type="spellEnd"/>
            <w:r w:rsidRPr="00303364">
              <w:rPr>
                <w:rFonts w:cstheme="minorHAnsi"/>
                <w:sz w:val="24"/>
                <w:szCs w:val="24"/>
                <w:rPrChange w:id="7605"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606" w:author="DuyNgo" w:date="2012-08-10T08:15:00Z">
                  <w:rPr>
                    <w:rFonts w:asciiTheme="majorHAnsi" w:eastAsiaTheme="majorEastAsia" w:hAnsiTheme="majorHAnsi" w:cs="Calibri"/>
                    <w:b/>
                    <w:bCs/>
                    <w:color w:val="4F81BD" w:themeColor="accent1"/>
                    <w:sz w:val="24"/>
                    <w:szCs w:val="24"/>
                  </w:rPr>
                </w:rPrChange>
              </w:rPr>
              <w:t>Hoàng</w:t>
            </w:r>
            <w:proofErr w:type="spellEnd"/>
            <w:r w:rsidRPr="00303364">
              <w:rPr>
                <w:rFonts w:cstheme="minorHAnsi"/>
                <w:sz w:val="24"/>
                <w:szCs w:val="24"/>
                <w:rPrChange w:id="7607"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608" w:author="DuyNgo" w:date="2012-08-10T08:15:00Z">
                  <w:rPr>
                    <w:rFonts w:asciiTheme="majorHAnsi" w:eastAsiaTheme="majorEastAsia" w:hAnsiTheme="majorHAnsi" w:cs="Calibri"/>
                    <w:b/>
                    <w:bCs/>
                    <w:color w:val="4F81BD" w:themeColor="accent1"/>
                    <w:sz w:val="24"/>
                    <w:szCs w:val="24"/>
                  </w:rPr>
                </w:rPrChange>
              </w:rPr>
              <w:t>Trương</w:t>
            </w:r>
            <w:proofErr w:type="spellEnd"/>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609" w:author="DuyNgo" w:date="2012-08-10T08:15:00Z">
                  <w:rPr>
                    <w:rFonts w:ascii="Tahoma" w:hAnsi="Tahoma" w:cs="Calibri"/>
                    <w:color w:val="000000"/>
                    <w:sz w:val="24"/>
                    <w:szCs w:val="24"/>
                  </w:rPr>
                </w:rPrChange>
              </w:rPr>
            </w:pPr>
            <w:r w:rsidRPr="00303364">
              <w:rPr>
                <w:rFonts w:cstheme="minorHAnsi"/>
                <w:sz w:val="24"/>
                <w:szCs w:val="24"/>
                <w:rPrChange w:id="7610" w:author="DuyNgo" w:date="2012-08-10T08:15:00Z">
                  <w:rPr>
                    <w:rFonts w:asciiTheme="majorHAnsi" w:eastAsiaTheme="majorEastAsia" w:hAnsiTheme="majorHAnsi" w:cs="Calibri"/>
                    <w:b/>
                    <w:bCs/>
                    <w:color w:val="4F81BD" w:themeColor="accent1"/>
                    <w:sz w:val="24"/>
                    <w:szCs w:val="24"/>
                  </w:rPr>
                </w:rPrChange>
              </w:rPr>
              <w:t>Developer, Tester, QA</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611" w:author="DuyNgo" w:date="2012-08-10T08:15:00Z">
                  <w:rPr>
                    <w:rFonts w:ascii="Tahoma" w:hAnsi="Tahoma" w:cs="Calibri"/>
                    <w:color w:val="000000"/>
                    <w:sz w:val="24"/>
                    <w:szCs w:val="24"/>
                  </w:rPr>
                </w:rPrChange>
              </w:rPr>
            </w:pPr>
            <w:r w:rsidRPr="00303364">
              <w:rPr>
                <w:rFonts w:cstheme="minorHAnsi"/>
                <w:sz w:val="24"/>
                <w:szCs w:val="24"/>
                <w:rPrChange w:id="7612" w:author="DuyNgo" w:date="2012-08-10T08:15:00Z">
                  <w:rPr>
                    <w:rFonts w:asciiTheme="majorHAnsi" w:eastAsiaTheme="majorEastAsia" w:hAnsiTheme="majorHAnsi" w:cs="Calibri"/>
                    <w:b/>
                    <w:bCs/>
                    <w:color w:val="4F81BD" w:themeColor="accent1"/>
                    <w:sz w:val="24"/>
                    <w:szCs w:val="24"/>
                  </w:rPr>
                </w:rPrChange>
              </w:rPr>
              <w:t>Managing documents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13" w:author="DuyNgo" w:date="2012-08-10T08:15:00Z">
                  <w:rPr>
                    <w:rFonts w:asciiTheme="majorHAnsi" w:eastAsiaTheme="majorEastAsia" w:hAnsiTheme="majorHAnsi" w:cs="Calibri"/>
                    <w:b/>
                    <w:bCs/>
                    <w:color w:val="4F81BD" w:themeColor="accent1"/>
                    <w:sz w:val="24"/>
                    <w:szCs w:val="24"/>
                  </w:rPr>
                </w:rPrChange>
              </w:rPr>
              <w:t>Creating system test cases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14"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15"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16"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17"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18"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19" w:author="DuyNgo" w:date="2012-08-10T08:15:00Z">
                  <w:rPr>
                    <w:rFonts w:asciiTheme="majorHAnsi" w:eastAsiaTheme="majorEastAsia" w:hAnsiTheme="majorHAnsi" w:cs="Calibri"/>
                    <w:b/>
                    <w:bCs/>
                    <w:color w:val="4F81BD" w:themeColor="accent1"/>
                    <w:sz w:val="24"/>
                    <w:szCs w:val="24"/>
                  </w:rPr>
                </w:rPrChange>
              </w:rPr>
              <w:t>Coding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20" w:author="DuyNgo" w:date="2012-08-10T08:15:00Z">
                  <w:rPr>
                    <w:rFonts w:asciiTheme="majorHAnsi" w:eastAsiaTheme="majorEastAsia" w:hAnsiTheme="majorHAnsi" w:cs="Calibri"/>
                    <w:b/>
                    <w:bCs/>
                    <w:color w:val="4F81BD" w:themeColor="accent1"/>
                    <w:sz w:val="24"/>
                    <w:szCs w:val="24"/>
                  </w:rPr>
                </w:rPrChange>
              </w:rPr>
              <w:t>Testing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21" w:author="DuyNgo" w:date="2012-08-10T08:15:00Z">
                  <w:rPr>
                    <w:rFonts w:asciiTheme="majorHAnsi" w:eastAsiaTheme="majorEastAsia" w:hAnsiTheme="majorHAnsi" w:cs="Calibri"/>
                    <w:b/>
                    <w:bCs/>
                    <w:color w:val="4F81BD" w:themeColor="accent1"/>
                    <w:sz w:val="24"/>
                    <w:szCs w:val="24"/>
                  </w:rPr>
                </w:rPrChange>
              </w:rPr>
              <w:t>Task conducting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22" w:author="DuyNgo" w:date="2012-08-10T08:15:00Z">
                  <w:rPr>
                    <w:rFonts w:asciiTheme="majorHAnsi" w:eastAsiaTheme="majorEastAsia" w:hAnsiTheme="majorHAnsi" w:cs="Calibri"/>
                    <w:b/>
                    <w:bCs/>
                    <w:color w:val="4F81BD" w:themeColor="accent1"/>
                    <w:sz w:val="24"/>
                    <w:szCs w:val="24"/>
                  </w:rPr>
                </w:rPrChange>
              </w:rPr>
              <w:t>Reporting</w:t>
            </w:r>
          </w:p>
        </w:tc>
      </w:tr>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623" w:author="DuyNgo" w:date="2012-08-10T08:15:00Z">
                  <w:rPr>
                    <w:rFonts w:ascii="Tahoma" w:hAnsi="Tahoma" w:cs="Calibri"/>
                    <w:color w:val="000000"/>
                    <w:sz w:val="24"/>
                    <w:szCs w:val="24"/>
                  </w:rPr>
                </w:rPrChange>
              </w:rPr>
            </w:pPr>
            <w:r w:rsidRPr="00303364">
              <w:rPr>
                <w:rFonts w:cstheme="minorHAnsi"/>
                <w:sz w:val="24"/>
                <w:szCs w:val="24"/>
                <w:rPrChange w:id="7624" w:author="DuyNgo" w:date="2012-08-10T08:15:00Z">
                  <w:rPr>
                    <w:rFonts w:asciiTheme="majorHAnsi" w:eastAsiaTheme="majorEastAsia" w:hAnsiTheme="majorHAnsi" w:cs="Calibri"/>
                    <w:b/>
                    <w:bCs/>
                    <w:color w:val="4F81BD" w:themeColor="accent1"/>
                    <w:sz w:val="24"/>
                    <w:szCs w:val="24"/>
                  </w:rPr>
                </w:rPrChange>
              </w:rPr>
              <w:t>5</w:t>
            </w:r>
          </w:p>
        </w:tc>
        <w:tc>
          <w:tcPr>
            <w:tcW w:w="2185" w:type="dxa"/>
            <w:tcBorders>
              <w:top w:val="single" w:sz="4" w:space="0" w:color="auto"/>
              <w:left w:val="single" w:sz="4" w:space="0" w:color="auto"/>
              <w:bottom w:val="single" w:sz="4" w:space="0" w:color="auto"/>
              <w:right w:val="single" w:sz="4" w:space="0" w:color="auto"/>
            </w:tcBorders>
            <w:vAlign w:val="center"/>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625" w:author="DuyNgo" w:date="2012-08-10T08:15:00Z">
                  <w:rPr>
                    <w:rFonts w:ascii="Tahoma" w:hAnsi="Tahoma" w:cs="Calibri"/>
                    <w:color w:val="000000"/>
                    <w:sz w:val="24"/>
                    <w:szCs w:val="24"/>
                  </w:rPr>
                </w:rPrChange>
              </w:rPr>
            </w:pPr>
            <w:proofErr w:type="spellStart"/>
            <w:r w:rsidRPr="00303364">
              <w:rPr>
                <w:rFonts w:cstheme="minorHAnsi"/>
                <w:sz w:val="24"/>
                <w:szCs w:val="24"/>
                <w:rPrChange w:id="7626" w:author="DuyNgo" w:date="2012-08-10T08:15:00Z">
                  <w:rPr>
                    <w:rFonts w:asciiTheme="majorHAnsi" w:eastAsiaTheme="majorEastAsia" w:hAnsiTheme="majorHAnsi" w:cs="Calibri"/>
                    <w:b/>
                    <w:bCs/>
                    <w:color w:val="4F81BD" w:themeColor="accent1"/>
                    <w:sz w:val="24"/>
                    <w:szCs w:val="24"/>
                  </w:rPr>
                </w:rPrChange>
              </w:rPr>
              <w:t>Lê</w:t>
            </w:r>
            <w:proofErr w:type="spellEnd"/>
            <w:r w:rsidRPr="00303364">
              <w:rPr>
                <w:rFonts w:cstheme="minorHAnsi"/>
                <w:sz w:val="24"/>
                <w:szCs w:val="24"/>
                <w:rPrChange w:id="7627"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628" w:author="DuyNgo" w:date="2012-08-10T08:15:00Z">
                  <w:rPr>
                    <w:rFonts w:asciiTheme="majorHAnsi" w:eastAsiaTheme="majorEastAsia" w:hAnsiTheme="majorHAnsi" w:cs="Calibri"/>
                    <w:b/>
                    <w:bCs/>
                    <w:color w:val="4F81BD" w:themeColor="accent1"/>
                    <w:sz w:val="24"/>
                    <w:szCs w:val="24"/>
                  </w:rPr>
                </w:rPrChange>
              </w:rPr>
              <w:t>Ngọc</w:t>
            </w:r>
            <w:proofErr w:type="spellEnd"/>
            <w:r w:rsidRPr="00303364">
              <w:rPr>
                <w:rFonts w:cstheme="minorHAnsi"/>
                <w:sz w:val="24"/>
                <w:szCs w:val="24"/>
                <w:rPrChange w:id="7629"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630" w:author="DuyNgo" w:date="2012-08-10T08:15:00Z">
                  <w:rPr>
                    <w:rFonts w:asciiTheme="majorHAnsi" w:eastAsiaTheme="majorEastAsia" w:hAnsiTheme="majorHAnsi" w:cs="Calibri"/>
                    <w:b/>
                    <w:bCs/>
                    <w:color w:val="4F81BD" w:themeColor="accent1"/>
                    <w:sz w:val="24"/>
                    <w:szCs w:val="24"/>
                  </w:rPr>
                </w:rPrChange>
              </w:rPr>
              <w:t>Thạch</w:t>
            </w:r>
            <w:proofErr w:type="spellEnd"/>
          </w:p>
        </w:tc>
        <w:tc>
          <w:tcPr>
            <w:tcW w:w="1577" w:type="dxa"/>
            <w:tcBorders>
              <w:top w:val="single" w:sz="4" w:space="0" w:color="auto"/>
              <w:left w:val="single" w:sz="4" w:space="0" w:color="auto"/>
              <w:bottom w:val="single" w:sz="4" w:space="0" w:color="auto"/>
              <w:right w:val="single" w:sz="4" w:space="0" w:color="auto"/>
            </w:tcBorders>
            <w:vAlign w:val="center"/>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631" w:author="DuyNgo" w:date="2012-08-10T08:15:00Z">
                  <w:rPr>
                    <w:rFonts w:ascii="Tahoma" w:hAnsi="Tahoma" w:cs="Calibri"/>
                    <w:color w:val="000000"/>
                    <w:sz w:val="24"/>
                    <w:szCs w:val="24"/>
                  </w:rPr>
                </w:rPrChange>
              </w:rPr>
            </w:pPr>
            <w:r w:rsidRPr="00303364">
              <w:rPr>
                <w:rFonts w:cstheme="minorHAnsi"/>
                <w:sz w:val="24"/>
                <w:szCs w:val="24"/>
                <w:rPrChange w:id="7632" w:author="DuyNgo" w:date="2012-08-10T08:15:00Z">
                  <w:rPr>
                    <w:rFonts w:asciiTheme="majorHAnsi" w:eastAsiaTheme="majorEastAsia" w:hAnsiTheme="majorHAnsi" w:cs="Calibri"/>
                    <w:b/>
                    <w:bCs/>
                    <w:color w:val="4F81BD" w:themeColor="accent1"/>
                    <w:sz w:val="24"/>
                    <w:szCs w:val="24"/>
                  </w:rPr>
                </w:rPrChange>
              </w:rPr>
              <w:t>Project Manager</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633" w:author="DuyNgo" w:date="2012-08-10T08:15:00Z">
                  <w:rPr>
                    <w:rFonts w:ascii="Tahoma" w:hAnsi="Tahoma" w:cs="Calibri"/>
                    <w:color w:val="000000"/>
                    <w:sz w:val="24"/>
                    <w:szCs w:val="24"/>
                  </w:rPr>
                </w:rPrChange>
              </w:rPr>
            </w:pPr>
            <w:r w:rsidRPr="00303364">
              <w:rPr>
                <w:rFonts w:cstheme="minorHAnsi"/>
                <w:sz w:val="24"/>
                <w:szCs w:val="24"/>
                <w:rPrChange w:id="7634" w:author="DuyNgo" w:date="2012-08-10T08:15:00Z">
                  <w:rPr>
                    <w:rFonts w:asciiTheme="majorHAnsi" w:eastAsiaTheme="majorEastAsia" w:hAnsiTheme="majorHAnsi" w:cs="Calibri"/>
                    <w:b/>
                    <w:bCs/>
                    <w:color w:val="4F81BD" w:themeColor="accent1"/>
                    <w:sz w:val="24"/>
                    <w:szCs w:val="24"/>
                  </w:rPr>
                </w:rPrChange>
              </w:rPr>
              <w:t>Managing process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35"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36"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37" w:author="DuyNgo" w:date="2012-08-10T08:15:00Z">
                  <w:rPr>
                    <w:rFonts w:asciiTheme="majorHAnsi" w:eastAsiaTheme="majorEastAsia" w:hAnsiTheme="majorHAnsi" w:cs="Calibri"/>
                    <w:b/>
                    <w:bCs/>
                    <w:color w:val="4F81BD" w:themeColor="accent1"/>
                    <w:sz w:val="24"/>
                    <w:szCs w:val="24"/>
                  </w:rPr>
                </w:rPrChange>
              </w:rPr>
              <w:t>Task assignment and tracking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38" w:author="DuyNgo" w:date="2012-08-10T08:15:00Z">
                  <w:rPr>
                    <w:rFonts w:asciiTheme="majorHAnsi" w:eastAsiaTheme="majorEastAsia" w:hAnsiTheme="majorHAnsi" w:cs="Calibri"/>
                    <w:b/>
                    <w:bCs/>
                    <w:color w:val="4F81BD" w:themeColor="accent1"/>
                    <w:sz w:val="24"/>
                    <w:szCs w:val="24"/>
                  </w:rPr>
                </w:rPrChange>
              </w:rPr>
              <w:t>Training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39" w:author="DuyNgo" w:date="2012-08-10T08:15:00Z">
                  <w:rPr>
                    <w:rFonts w:asciiTheme="majorHAnsi" w:eastAsiaTheme="majorEastAsia" w:hAnsiTheme="majorHAnsi" w:cs="Calibri"/>
                    <w:b/>
                    <w:bCs/>
                    <w:color w:val="4F81BD" w:themeColor="accent1"/>
                    <w:sz w:val="24"/>
                    <w:szCs w:val="24"/>
                  </w:rPr>
                </w:rPrChange>
              </w:rPr>
              <w:t>Testing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40" w:author="DuyNgo" w:date="2012-08-10T08:15:00Z">
                  <w:rPr>
                    <w:rFonts w:asciiTheme="majorHAnsi" w:eastAsiaTheme="majorEastAsia" w:hAnsiTheme="majorHAnsi" w:cs="Calibri"/>
                    <w:b/>
                    <w:bCs/>
                    <w:color w:val="4F81BD" w:themeColor="accent1"/>
                    <w:sz w:val="24"/>
                    <w:szCs w:val="24"/>
                  </w:rPr>
                </w:rPrChange>
              </w:rPr>
              <w:t>Customer interaction</w:t>
            </w:r>
          </w:p>
        </w:tc>
      </w:tr>
    </w:tbl>
    <w:p w:rsidR="00932C40" w:rsidRPr="00303364" w:rsidRDefault="00932C40" w:rsidP="00932C40">
      <w:pPr>
        <w:rPr>
          <w:rFonts w:cstheme="minorHAnsi"/>
          <w:sz w:val="24"/>
          <w:szCs w:val="24"/>
        </w:rPr>
      </w:pPr>
    </w:p>
    <w:p w:rsidR="00932C40" w:rsidRPr="00303364" w:rsidRDefault="00932C40" w:rsidP="008C3CFA">
      <w:pPr>
        <w:keepNext/>
        <w:keepLines/>
        <w:numPr>
          <w:ilvl w:val="0"/>
          <w:numId w:val="25"/>
        </w:numPr>
        <w:tabs>
          <w:tab w:val="left" w:pos="1276"/>
        </w:tabs>
        <w:spacing w:before="200" w:after="0"/>
        <w:ind w:firstLine="491"/>
        <w:outlineLvl w:val="2"/>
        <w:rPr>
          <w:rFonts w:eastAsia="MS Gothic" w:cstheme="minorHAnsi"/>
          <w:bCs/>
          <w:color w:val="4F81BD"/>
          <w:sz w:val="24"/>
          <w:szCs w:val="24"/>
          <w:rPrChange w:id="7641" w:author="DuyNgo" w:date="2012-08-10T08:15:00Z">
            <w:rPr>
              <w:rFonts w:eastAsia="MS Gothic" w:cstheme="minorHAnsi"/>
              <w:b/>
              <w:bCs/>
              <w:color w:val="4F81BD"/>
              <w:sz w:val="24"/>
              <w:szCs w:val="24"/>
            </w:rPr>
          </w:rPrChange>
        </w:rPr>
      </w:pPr>
      <w:bookmarkStart w:id="7642" w:name="_Toc315776643"/>
      <w:bookmarkStart w:id="7643" w:name="_Toc325636809"/>
      <w:bookmarkStart w:id="7644" w:name="_Toc332351106"/>
      <w:r w:rsidRPr="00303364">
        <w:rPr>
          <w:rFonts w:eastAsia="MS Gothic" w:cstheme="minorHAnsi"/>
          <w:bCs/>
          <w:color w:val="4F81BD"/>
          <w:sz w:val="24"/>
          <w:szCs w:val="24"/>
          <w:rPrChange w:id="7645" w:author="DuyNgo" w:date="2012-08-10T08:15:00Z">
            <w:rPr>
              <w:rFonts w:asciiTheme="majorHAnsi" w:eastAsia="MS Gothic" w:hAnsiTheme="majorHAnsi" w:cs="Calibri"/>
              <w:b/>
              <w:bCs/>
              <w:color w:val="4F81BD"/>
              <w:sz w:val="24"/>
              <w:szCs w:val="24"/>
            </w:rPr>
          </w:rPrChange>
        </w:rPr>
        <w:t>Tools and Techniques</w:t>
      </w:r>
      <w:bookmarkEnd w:id="7642"/>
      <w:bookmarkEnd w:id="7643"/>
      <w:bookmarkEnd w:id="7644"/>
    </w:p>
    <w:p w:rsidR="00932C40" w:rsidRPr="00303364" w:rsidRDefault="00932C40" w:rsidP="00932C40">
      <w:pPr>
        <w:numPr>
          <w:ilvl w:val="0"/>
          <w:numId w:val="1"/>
        </w:numPr>
        <w:ind w:left="993" w:firstLine="0"/>
        <w:contextualSpacing/>
        <w:rPr>
          <w:rFonts w:cstheme="minorHAnsi"/>
          <w:sz w:val="24"/>
          <w:szCs w:val="24"/>
        </w:rPr>
      </w:pPr>
      <w:r w:rsidRPr="00303364">
        <w:rPr>
          <w:rFonts w:cstheme="minorHAnsi"/>
          <w:sz w:val="24"/>
          <w:szCs w:val="24"/>
          <w:rPrChange w:id="7646" w:author="DuyNgo" w:date="2012-08-10T08:15:00Z">
            <w:rPr>
              <w:rFonts w:asciiTheme="majorHAnsi" w:eastAsiaTheme="majorEastAsia" w:hAnsiTheme="majorHAnsi" w:cs="Calibri"/>
              <w:b/>
              <w:bCs/>
              <w:color w:val="4F81BD" w:themeColor="accent1"/>
              <w:sz w:val="24"/>
              <w:szCs w:val="24"/>
            </w:rPr>
          </w:rPrChange>
        </w:rPr>
        <w:t xml:space="preserve">Front-end technologies: Java, </w:t>
      </w:r>
      <w:proofErr w:type="gramStart"/>
      <w:r w:rsidRPr="00303364">
        <w:rPr>
          <w:rFonts w:cstheme="minorHAnsi"/>
          <w:sz w:val="24"/>
          <w:szCs w:val="24"/>
          <w:rPrChange w:id="7647" w:author="DuyNgo" w:date="2012-08-10T08:15:00Z">
            <w:rPr>
              <w:rFonts w:asciiTheme="majorHAnsi" w:eastAsiaTheme="majorEastAsia" w:hAnsiTheme="majorHAnsi" w:cs="Calibri"/>
              <w:b/>
              <w:bCs/>
              <w:color w:val="4F81BD" w:themeColor="accent1"/>
              <w:sz w:val="24"/>
              <w:szCs w:val="24"/>
            </w:rPr>
          </w:rPrChange>
        </w:rPr>
        <w:t>Portal(</w:t>
      </w:r>
      <w:proofErr w:type="gramEnd"/>
      <w:r w:rsidRPr="00303364">
        <w:rPr>
          <w:rFonts w:cstheme="minorHAnsi"/>
          <w:sz w:val="24"/>
          <w:szCs w:val="24"/>
          <w:rPrChange w:id="7648" w:author="DuyNgo" w:date="2012-08-10T08:15:00Z">
            <w:rPr>
              <w:rFonts w:asciiTheme="majorHAnsi" w:eastAsiaTheme="majorEastAsia" w:hAnsiTheme="majorHAnsi" w:cs="Calibri"/>
              <w:b/>
              <w:bCs/>
              <w:color w:val="4F81BD" w:themeColor="accent1"/>
              <w:sz w:val="24"/>
              <w:szCs w:val="24"/>
            </w:rPr>
          </w:rPrChange>
        </w:rPr>
        <w:t xml:space="preserve">JSF168,268), </w:t>
      </w:r>
      <w:proofErr w:type="spellStart"/>
      <w:r w:rsidRPr="00303364">
        <w:rPr>
          <w:rFonts w:cstheme="minorHAnsi"/>
          <w:sz w:val="24"/>
          <w:szCs w:val="24"/>
          <w:rPrChange w:id="7649" w:author="DuyNgo" w:date="2012-08-10T08:15:00Z">
            <w:rPr>
              <w:rFonts w:asciiTheme="majorHAnsi" w:eastAsiaTheme="majorEastAsia" w:hAnsiTheme="majorHAnsi" w:cs="Calibri"/>
              <w:b/>
              <w:bCs/>
              <w:color w:val="4F81BD" w:themeColor="accent1"/>
              <w:sz w:val="24"/>
              <w:szCs w:val="24"/>
            </w:rPr>
          </w:rPrChange>
        </w:rPr>
        <w:t>jQuery</w:t>
      </w:r>
      <w:proofErr w:type="spellEnd"/>
      <w:r w:rsidRPr="00303364">
        <w:rPr>
          <w:rFonts w:cstheme="minorHAnsi"/>
          <w:sz w:val="24"/>
          <w:szCs w:val="24"/>
          <w:rPrChange w:id="7650" w:author="DuyNgo" w:date="2012-08-10T08:15:00Z">
            <w:rPr>
              <w:rFonts w:asciiTheme="majorHAnsi" w:eastAsiaTheme="majorEastAsia" w:hAnsiTheme="majorHAnsi" w:cs="Calibri"/>
              <w:b/>
              <w:bCs/>
              <w:color w:val="4F81BD" w:themeColor="accent1"/>
              <w:sz w:val="24"/>
              <w:szCs w:val="24"/>
            </w:rPr>
          </w:rPrChange>
        </w:rPr>
        <w:t xml:space="preserve">, AJAX, </w:t>
      </w:r>
      <w:proofErr w:type="spellStart"/>
      <w:r w:rsidRPr="00303364">
        <w:rPr>
          <w:rFonts w:cstheme="minorHAnsi"/>
          <w:sz w:val="24"/>
          <w:szCs w:val="24"/>
          <w:rPrChange w:id="7651" w:author="DuyNgo" w:date="2012-08-10T08:15:00Z">
            <w:rPr>
              <w:rFonts w:asciiTheme="majorHAnsi" w:eastAsiaTheme="majorEastAsia" w:hAnsiTheme="majorHAnsi" w:cs="Calibri"/>
              <w:b/>
              <w:bCs/>
              <w:color w:val="4F81BD" w:themeColor="accent1"/>
              <w:sz w:val="24"/>
              <w:szCs w:val="24"/>
            </w:rPr>
          </w:rPrChange>
        </w:rPr>
        <w:t>Javascript</w:t>
      </w:r>
      <w:proofErr w:type="spellEnd"/>
      <w:r w:rsidRPr="00303364">
        <w:rPr>
          <w:rFonts w:cstheme="minorHAnsi"/>
          <w:sz w:val="24"/>
          <w:szCs w:val="24"/>
          <w:rPrChange w:id="7652" w:author="DuyNgo" w:date="2012-08-10T08:15:00Z">
            <w:rPr>
              <w:rFonts w:asciiTheme="majorHAnsi" w:eastAsiaTheme="majorEastAsia" w:hAnsiTheme="majorHAnsi" w:cs="Calibri"/>
              <w:b/>
              <w:bCs/>
              <w:color w:val="4F81BD" w:themeColor="accent1"/>
              <w:sz w:val="24"/>
              <w:szCs w:val="24"/>
            </w:rPr>
          </w:rPrChange>
        </w:rPr>
        <w:t>, CSS.</w:t>
      </w:r>
    </w:p>
    <w:p w:rsidR="00932C40" w:rsidRPr="00303364" w:rsidRDefault="00932C40" w:rsidP="00932C40">
      <w:pPr>
        <w:numPr>
          <w:ilvl w:val="0"/>
          <w:numId w:val="1"/>
        </w:numPr>
        <w:ind w:left="993" w:firstLine="0"/>
        <w:contextualSpacing/>
        <w:rPr>
          <w:rFonts w:cstheme="minorHAnsi"/>
          <w:sz w:val="24"/>
          <w:szCs w:val="24"/>
        </w:rPr>
      </w:pPr>
      <w:r w:rsidRPr="00303364">
        <w:rPr>
          <w:rFonts w:cstheme="minorHAnsi"/>
          <w:sz w:val="24"/>
          <w:szCs w:val="24"/>
          <w:rPrChange w:id="7653" w:author="DuyNgo" w:date="2012-08-10T08:15:00Z">
            <w:rPr>
              <w:rFonts w:asciiTheme="majorHAnsi" w:eastAsiaTheme="majorEastAsia" w:hAnsiTheme="majorHAnsi" w:cs="Calibri"/>
              <w:b/>
              <w:bCs/>
              <w:color w:val="4F81BD" w:themeColor="accent1"/>
              <w:sz w:val="24"/>
              <w:szCs w:val="24"/>
            </w:rPr>
          </w:rPrChange>
        </w:rPr>
        <w:t>Back-end technologies: Hibernate.</w:t>
      </w:r>
    </w:p>
    <w:p w:rsidR="00932C40" w:rsidRPr="00303364" w:rsidRDefault="00932C40" w:rsidP="00932C40">
      <w:pPr>
        <w:numPr>
          <w:ilvl w:val="0"/>
          <w:numId w:val="1"/>
        </w:numPr>
        <w:ind w:left="993" w:firstLine="0"/>
        <w:contextualSpacing/>
        <w:rPr>
          <w:rFonts w:cstheme="minorHAnsi"/>
          <w:sz w:val="24"/>
          <w:szCs w:val="24"/>
        </w:rPr>
      </w:pPr>
      <w:proofErr w:type="gramStart"/>
      <w:r w:rsidRPr="00303364">
        <w:rPr>
          <w:rFonts w:cstheme="minorHAnsi"/>
          <w:sz w:val="24"/>
          <w:szCs w:val="24"/>
          <w:rPrChange w:id="7654" w:author="DuyNgo" w:date="2012-08-10T08:15:00Z">
            <w:rPr>
              <w:rFonts w:asciiTheme="majorHAnsi" w:eastAsiaTheme="majorEastAsia" w:hAnsiTheme="majorHAnsi" w:cs="Calibri"/>
              <w:b/>
              <w:bCs/>
              <w:color w:val="4F81BD" w:themeColor="accent1"/>
              <w:sz w:val="24"/>
              <w:szCs w:val="24"/>
            </w:rPr>
          </w:rPrChange>
        </w:rPr>
        <w:lastRenderedPageBreak/>
        <w:t xml:space="preserve">Tools: Eclipse, </w:t>
      </w:r>
      <w:proofErr w:type="spellStart"/>
      <w:r w:rsidRPr="00303364">
        <w:rPr>
          <w:rFonts w:cstheme="minorHAnsi"/>
          <w:sz w:val="24"/>
          <w:szCs w:val="24"/>
          <w:rPrChange w:id="7655" w:author="DuyNgo" w:date="2012-08-10T08:15:00Z">
            <w:rPr>
              <w:rFonts w:asciiTheme="majorHAnsi" w:eastAsiaTheme="majorEastAsia" w:hAnsiTheme="majorHAnsi" w:cs="Calibri"/>
              <w:b/>
              <w:bCs/>
              <w:color w:val="4F81BD" w:themeColor="accent1"/>
              <w:sz w:val="24"/>
              <w:szCs w:val="24"/>
            </w:rPr>
          </w:rPrChange>
        </w:rPr>
        <w:t>JBoss</w:t>
      </w:r>
      <w:proofErr w:type="spellEnd"/>
      <w:r w:rsidRPr="00303364">
        <w:rPr>
          <w:rFonts w:cstheme="minorHAnsi"/>
          <w:sz w:val="24"/>
          <w:szCs w:val="24"/>
          <w:rPrChange w:id="7656" w:author="DuyNgo" w:date="2012-08-10T08:15:00Z">
            <w:rPr>
              <w:rFonts w:asciiTheme="majorHAnsi" w:eastAsiaTheme="majorEastAsia" w:hAnsiTheme="majorHAnsi" w:cs="Calibri"/>
              <w:b/>
              <w:bCs/>
              <w:color w:val="4F81BD" w:themeColor="accent1"/>
              <w:sz w:val="24"/>
              <w:szCs w:val="24"/>
            </w:rPr>
          </w:rPrChange>
        </w:rPr>
        <w:t>, Oracle 10g, Microsoft Visio 2010, Microsoft Office 2010, Microsoft Project 2010, Source Version Control, Chrome.</w:t>
      </w:r>
      <w:proofErr w:type="gramEnd"/>
      <w:r w:rsidRPr="00303364">
        <w:rPr>
          <w:rFonts w:cstheme="minorHAnsi"/>
          <w:sz w:val="24"/>
          <w:szCs w:val="24"/>
          <w:rPrChange w:id="7657" w:author="DuyNgo" w:date="2012-08-10T08:15:00Z">
            <w:rPr>
              <w:rFonts w:asciiTheme="majorHAnsi" w:eastAsiaTheme="majorEastAsia" w:hAnsiTheme="majorHAnsi" w:cs="Calibri"/>
              <w:b/>
              <w:bCs/>
              <w:color w:val="4F81BD" w:themeColor="accent1"/>
              <w:sz w:val="24"/>
              <w:szCs w:val="24"/>
            </w:rPr>
          </w:rPrChange>
        </w:rPr>
        <w:t xml:space="preserve"> </w:t>
      </w:r>
      <w:proofErr w:type="gramStart"/>
      <w:r w:rsidRPr="00303364">
        <w:rPr>
          <w:rFonts w:cstheme="minorHAnsi"/>
          <w:sz w:val="24"/>
          <w:szCs w:val="24"/>
          <w:rPrChange w:id="7658" w:author="DuyNgo" w:date="2012-08-10T08:15:00Z">
            <w:rPr>
              <w:rFonts w:asciiTheme="majorHAnsi" w:eastAsiaTheme="majorEastAsia" w:hAnsiTheme="majorHAnsi" w:cs="Calibri"/>
              <w:b/>
              <w:bCs/>
              <w:color w:val="4F81BD" w:themeColor="accent1"/>
              <w:sz w:val="24"/>
              <w:szCs w:val="24"/>
            </w:rPr>
          </w:rPrChange>
        </w:rPr>
        <w:t>Architecture and design patterns: Three Tiers Architecture, Repository.</w:t>
      </w:r>
      <w:proofErr w:type="gramEnd"/>
    </w:p>
    <w:p w:rsidR="004D0C5E" w:rsidRPr="00303364" w:rsidRDefault="005E7058" w:rsidP="004D0C5E">
      <w:pPr>
        <w:pStyle w:val="Heading2"/>
        <w:numPr>
          <w:ilvl w:val="0"/>
          <w:numId w:val="3"/>
        </w:numPr>
        <w:tabs>
          <w:tab w:val="left" w:pos="993"/>
        </w:tabs>
        <w:ind w:left="284" w:firstLine="284"/>
        <w:jc w:val="both"/>
        <w:rPr>
          <w:rFonts w:asciiTheme="minorHAnsi" w:hAnsiTheme="minorHAnsi" w:cstheme="minorHAnsi"/>
          <w:b w:val="0"/>
          <w:sz w:val="24"/>
          <w:szCs w:val="24"/>
          <w:rPrChange w:id="7659" w:author="DuyNgo" w:date="2012-08-10T08:15:00Z">
            <w:rPr>
              <w:rFonts w:asciiTheme="minorHAnsi" w:hAnsiTheme="minorHAnsi" w:cstheme="minorHAnsi"/>
              <w:sz w:val="24"/>
              <w:szCs w:val="24"/>
            </w:rPr>
          </w:rPrChange>
        </w:rPr>
      </w:pPr>
      <w:bookmarkStart w:id="7660" w:name="_Toc332351107"/>
      <w:r w:rsidRPr="00303364">
        <w:rPr>
          <w:rFonts w:asciiTheme="minorHAnsi" w:hAnsiTheme="minorHAnsi" w:cstheme="minorHAnsi"/>
          <w:b w:val="0"/>
          <w:sz w:val="24"/>
          <w:szCs w:val="24"/>
          <w:rPrChange w:id="7661" w:author="DuyNgo" w:date="2012-08-10T08:15:00Z">
            <w:rPr>
              <w:rFonts w:asciiTheme="minorHAnsi" w:hAnsiTheme="minorHAnsi" w:cstheme="minorHAnsi"/>
              <w:sz w:val="24"/>
              <w:szCs w:val="24"/>
            </w:rPr>
          </w:rPrChange>
        </w:rPr>
        <w:t xml:space="preserve">Project Management </w:t>
      </w:r>
      <w:r w:rsidR="00682754" w:rsidRPr="00303364">
        <w:rPr>
          <w:rFonts w:asciiTheme="minorHAnsi" w:hAnsiTheme="minorHAnsi" w:cstheme="minorHAnsi"/>
          <w:b w:val="0"/>
          <w:sz w:val="24"/>
          <w:szCs w:val="24"/>
          <w:rPrChange w:id="7662" w:author="DuyNgo" w:date="2012-08-10T08:15:00Z">
            <w:rPr>
              <w:rFonts w:asciiTheme="minorHAnsi" w:hAnsiTheme="minorHAnsi" w:cstheme="minorHAnsi"/>
              <w:sz w:val="24"/>
              <w:szCs w:val="24"/>
            </w:rPr>
          </w:rPrChange>
        </w:rPr>
        <w:t>Plan</w:t>
      </w:r>
      <w:bookmarkEnd w:id="7460"/>
      <w:bookmarkEnd w:id="7660"/>
    </w:p>
    <w:p w:rsidR="004D0C5E" w:rsidRPr="00303364" w:rsidRDefault="004D0C5E" w:rsidP="008C3CFA">
      <w:pPr>
        <w:keepNext/>
        <w:keepLines/>
        <w:numPr>
          <w:ilvl w:val="0"/>
          <w:numId w:val="26"/>
        </w:numPr>
        <w:tabs>
          <w:tab w:val="left" w:pos="1276"/>
        </w:tabs>
        <w:spacing w:before="200" w:after="0"/>
        <w:ind w:firstLine="491"/>
        <w:outlineLvl w:val="2"/>
        <w:rPr>
          <w:rFonts w:eastAsia="MS Gothic" w:cstheme="minorHAnsi"/>
          <w:bCs/>
          <w:color w:val="4F81BD"/>
          <w:sz w:val="24"/>
          <w:szCs w:val="24"/>
          <w:rPrChange w:id="7663" w:author="DuyNgo" w:date="2012-08-10T08:15:00Z">
            <w:rPr>
              <w:rFonts w:eastAsia="MS Gothic" w:cstheme="minorHAnsi"/>
              <w:b/>
              <w:bCs/>
              <w:color w:val="4F81BD"/>
              <w:sz w:val="24"/>
              <w:szCs w:val="24"/>
            </w:rPr>
          </w:rPrChange>
        </w:rPr>
      </w:pPr>
      <w:bookmarkStart w:id="7664" w:name="_Toc283060431"/>
      <w:bookmarkStart w:id="7665" w:name="_Toc315776645"/>
      <w:bookmarkStart w:id="7666" w:name="_Toc325636811"/>
      <w:bookmarkStart w:id="7667" w:name="_Toc332351108"/>
      <w:r w:rsidRPr="00303364">
        <w:rPr>
          <w:rFonts w:eastAsia="MS Gothic" w:cstheme="minorHAnsi"/>
          <w:bCs/>
          <w:color w:val="4F81BD"/>
          <w:sz w:val="24"/>
          <w:szCs w:val="24"/>
          <w:rPrChange w:id="7668" w:author="DuyNgo" w:date="2012-08-10T08:15:00Z">
            <w:rPr>
              <w:rFonts w:asciiTheme="majorHAnsi" w:eastAsia="MS Gothic" w:hAnsiTheme="majorHAnsi" w:cs="Calibri"/>
              <w:b/>
              <w:bCs/>
              <w:color w:val="4F81BD"/>
              <w:sz w:val="24"/>
              <w:szCs w:val="24"/>
            </w:rPr>
          </w:rPrChange>
        </w:rPr>
        <w:t>Tasks</w:t>
      </w:r>
      <w:bookmarkEnd w:id="7664"/>
      <w:bookmarkEnd w:id="7665"/>
      <w:bookmarkEnd w:id="7666"/>
      <w:bookmarkEnd w:id="7667"/>
    </w:p>
    <w:p w:rsidR="004D0C5E" w:rsidRPr="00303364" w:rsidRDefault="004D0C5E" w:rsidP="008C3CFA">
      <w:pPr>
        <w:keepNext/>
        <w:keepLines/>
        <w:numPr>
          <w:ilvl w:val="0"/>
          <w:numId w:val="27"/>
        </w:numPr>
        <w:spacing w:before="200" w:after="0"/>
        <w:outlineLvl w:val="3"/>
        <w:rPr>
          <w:rFonts w:eastAsia="MS Gothic" w:cstheme="minorHAnsi"/>
          <w:b/>
          <w:bCs/>
          <w:i/>
          <w:iCs/>
          <w:vanish/>
          <w:color w:val="4F81BD"/>
          <w:sz w:val="24"/>
          <w:szCs w:val="24"/>
        </w:rPr>
      </w:pPr>
      <w:bookmarkStart w:id="7669" w:name="_Toc290997530"/>
      <w:bookmarkStart w:id="7670" w:name="_Toc291019346"/>
      <w:bookmarkStart w:id="7671" w:name="_Toc291065375"/>
      <w:bookmarkStart w:id="7672" w:name="_Toc291065780"/>
      <w:bookmarkStart w:id="7673" w:name="_Toc291088112"/>
      <w:bookmarkStart w:id="7674" w:name="_Toc291198824"/>
      <w:bookmarkStart w:id="7675" w:name="_Toc291316154"/>
      <w:bookmarkStart w:id="7676" w:name="_Toc315551669"/>
      <w:bookmarkStart w:id="7677" w:name="_Toc315766617"/>
      <w:bookmarkStart w:id="7678" w:name="_Toc315776554"/>
      <w:bookmarkStart w:id="7679" w:name="_Toc315776646"/>
      <w:bookmarkStart w:id="7680" w:name="_Toc332349344"/>
      <w:bookmarkStart w:id="7681" w:name="_Toc332349700"/>
      <w:bookmarkStart w:id="7682" w:name="_Toc332350054"/>
      <w:bookmarkStart w:id="7683" w:name="_Toc332350407"/>
      <w:bookmarkStart w:id="7684" w:name="_Toc332350758"/>
      <w:bookmarkStart w:id="7685" w:name="_Toc332351109"/>
      <w:bookmarkStart w:id="7686" w:name="_Toc283060432"/>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rsidR="004D0C5E" w:rsidRPr="00303364" w:rsidRDefault="004D0C5E" w:rsidP="008C3CFA">
      <w:pPr>
        <w:keepNext/>
        <w:keepLines/>
        <w:numPr>
          <w:ilvl w:val="1"/>
          <w:numId w:val="28"/>
        </w:numPr>
        <w:spacing w:before="200" w:after="0"/>
        <w:ind w:firstLine="450"/>
        <w:outlineLvl w:val="3"/>
        <w:rPr>
          <w:rFonts w:eastAsia="MS Gothic" w:cstheme="minorHAnsi"/>
          <w:bCs/>
          <w:i/>
          <w:iCs/>
          <w:color w:val="4F81BD"/>
          <w:sz w:val="24"/>
          <w:szCs w:val="24"/>
          <w:rPrChange w:id="7687" w:author="DuyNgo" w:date="2012-08-10T08:15:00Z">
            <w:rPr>
              <w:rFonts w:eastAsia="MS Gothic" w:cstheme="minorHAnsi"/>
              <w:b/>
              <w:bCs/>
              <w:i/>
              <w:iCs/>
              <w:color w:val="4F81BD"/>
              <w:sz w:val="24"/>
              <w:szCs w:val="24"/>
            </w:rPr>
          </w:rPrChange>
        </w:rPr>
      </w:pPr>
      <w:bookmarkStart w:id="7688" w:name="_Toc315776647"/>
      <w:bookmarkStart w:id="7689" w:name="_Toc332351110"/>
      <w:r w:rsidRPr="00303364">
        <w:rPr>
          <w:rFonts w:eastAsia="MS Gothic" w:cstheme="minorHAnsi"/>
          <w:bCs/>
          <w:i/>
          <w:iCs/>
          <w:color w:val="4F81BD"/>
          <w:sz w:val="24"/>
          <w:szCs w:val="24"/>
          <w:rPrChange w:id="7690" w:author="DuyNgo" w:date="2012-08-10T08:15:00Z">
            <w:rPr>
              <w:rFonts w:asciiTheme="majorHAnsi" w:eastAsia="MS Gothic" w:hAnsiTheme="majorHAnsi" w:cs="Calibri"/>
              <w:b/>
              <w:bCs/>
              <w:i/>
              <w:iCs/>
              <w:color w:val="4F81BD"/>
              <w:sz w:val="24"/>
              <w:szCs w:val="24"/>
            </w:rPr>
          </w:rPrChange>
        </w:rPr>
        <w:t>Develop Task List</w:t>
      </w:r>
      <w:bookmarkEnd w:id="7688"/>
      <w:bookmarkEnd w:id="7689"/>
      <w:r w:rsidRPr="00303364">
        <w:rPr>
          <w:rFonts w:eastAsia="MS Gothic" w:cstheme="minorHAnsi"/>
          <w:bCs/>
          <w:i/>
          <w:iCs/>
          <w:color w:val="4F81BD"/>
          <w:sz w:val="24"/>
          <w:szCs w:val="24"/>
          <w:rPrChange w:id="7691" w:author="DuyNgo" w:date="2012-08-10T08:15:00Z">
            <w:rPr>
              <w:rFonts w:asciiTheme="majorHAnsi" w:eastAsia="MS Gothic" w:hAnsiTheme="majorHAnsi" w:cs="Calibri"/>
              <w:b/>
              <w:bCs/>
              <w:i/>
              <w:iCs/>
              <w:color w:val="4F81BD"/>
              <w:sz w:val="24"/>
              <w:szCs w:val="24"/>
            </w:rPr>
          </w:rPrChange>
        </w:rPr>
        <w:t xml:space="preserve"> </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92"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ind w:firstLine="1418"/>
        <w:rPr>
          <w:rFonts w:cstheme="minorHAnsi"/>
          <w:sz w:val="24"/>
          <w:szCs w:val="24"/>
        </w:rPr>
      </w:pPr>
      <w:r w:rsidRPr="00303364">
        <w:rPr>
          <w:rFonts w:cstheme="minorHAnsi"/>
          <w:sz w:val="24"/>
          <w:szCs w:val="24"/>
          <w:rPrChange w:id="7693" w:author="DuyNgo" w:date="2012-08-10T08:15:00Z">
            <w:rPr>
              <w:rFonts w:asciiTheme="majorHAnsi" w:eastAsiaTheme="majorEastAsia" w:hAnsiTheme="majorHAnsi" w:cs="Calibri"/>
              <w:b/>
              <w:bCs/>
              <w:color w:val="4F81BD" w:themeColor="accent1"/>
              <w:sz w:val="24"/>
              <w:szCs w:val="24"/>
            </w:rPr>
          </w:rPrChange>
        </w:rPr>
        <w:t xml:space="preserve">Develop task, milestone and assign task for team members. </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94"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firstLine="1418"/>
        <w:rPr>
          <w:rFonts w:cstheme="minorHAnsi"/>
          <w:sz w:val="24"/>
          <w:szCs w:val="24"/>
        </w:rPr>
      </w:pPr>
      <w:r w:rsidRPr="00303364">
        <w:rPr>
          <w:rFonts w:cstheme="minorHAnsi"/>
          <w:sz w:val="24"/>
          <w:szCs w:val="24"/>
          <w:rPrChange w:id="7695" w:author="DuyNgo" w:date="2012-08-10T08:15:00Z">
            <w:rPr>
              <w:rFonts w:asciiTheme="majorHAnsi" w:eastAsiaTheme="majorEastAsia" w:hAnsiTheme="majorHAnsi" w:cs="Calibri"/>
              <w:b/>
              <w:bCs/>
              <w:color w:val="4F81BD" w:themeColor="accent1"/>
              <w:sz w:val="24"/>
              <w:szCs w:val="24"/>
            </w:rPr>
          </w:rPrChange>
        </w:rPr>
        <w:t>Task list</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96"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firstLine="1418"/>
        <w:rPr>
          <w:rFonts w:cstheme="minorHAnsi"/>
          <w:sz w:val="24"/>
          <w:szCs w:val="24"/>
        </w:rPr>
      </w:pPr>
      <w:r w:rsidRPr="00303364">
        <w:rPr>
          <w:rFonts w:cstheme="minorHAnsi"/>
          <w:sz w:val="24"/>
          <w:szCs w:val="24"/>
          <w:rPrChange w:id="7697" w:author="DuyNgo" w:date="2012-08-10T08:15:00Z">
            <w:rPr>
              <w:rFonts w:asciiTheme="majorHAnsi" w:eastAsiaTheme="majorEastAsia" w:hAnsiTheme="majorHAnsi" w:cs="Calibri"/>
              <w:b/>
              <w:bCs/>
              <w:color w:val="4F81BD" w:themeColor="accent1"/>
              <w:sz w:val="24"/>
              <w:szCs w:val="24"/>
            </w:rPr>
          </w:rPrChange>
        </w:rPr>
        <w:t>Deliver task list, project plan document 24/05/2012</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98"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firstLine="1418"/>
        <w:rPr>
          <w:rFonts w:cstheme="minorHAnsi"/>
          <w:sz w:val="24"/>
          <w:szCs w:val="24"/>
        </w:rPr>
      </w:pPr>
      <w:r w:rsidRPr="00303364">
        <w:rPr>
          <w:rFonts w:cstheme="minorHAnsi"/>
          <w:sz w:val="24"/>
          <w:szCs w:val="24"/>
          <w:rPrChange w:id="7699" w:author="DuyNgo" w:date="2012-08-10T08:15:00Z">
            <w:rPr>
              <w:rFonts w:asciiTheme="majorHAnsi" w:eastAsiaTheme="majorEastAsia" w:hAnsiTheme="majorHAnsi" w:cs="Calibri"/>
              <w:b/>
              <w:bCs/>
              <w:color w:val="4F81BD" w:themeColor="accent1"/>
              <w:sz w:val="24"/>
              <w:szCs w:val="24"/>
            </w:rPr>
          </w:rPrChange>
        </w:rPr>
        <w:t>A person for 2 days</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00"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firstLine="1418"/>
        <w:rPr>
          <w:rFonts w:cstheme="minorHAnsi"/>
          <w:sz w:val="24"/>
          <w:szCs w:val="24"/>
        </w:rPr>
      </w:pPr>
      <w:r w:rsidRPr="00303364">
        <w:rPr>
          <w:rFonts w:cstheme="minorHAnsi"/>
          <w:sz w:val="24"/>
          <w:szCs w:val="24"/>
          <w:rPrChange w:id="7701" w:author="DuyNgo" w:date="2012-08-10T08:15:00Z">
            <w:rPr>
              <w:rFonts w:asciiTheme="majorHAnsi" w:eastAsiaTheme="majorEastAsia" w:hAnsiTheme="majorHAnsi" w:cs="Calibri"/>
              <w:b/>
              <w:bCs/>
              <w:color w:val="4F81BD" w:themeColor="accent1"/>
              <w:sz w:val="24"/>
              <w:szCs w:val="24"/>
            </w:rPr>
          </w:rPrChange>
        </w:rPr>
        <w:t>None</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02"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ind w:firstLine="1418"/>
        <w:rPr>
          <w:rFonts w:cstheme="minorHAnsi"/>
          <w:sz w:val="24"/>
          <w:szCs w:val="24"/>
        </w:rPr>
      </w:pPr>
      <w:r w:rsidRPr="00303364">
        <w:rPr>
          <w:rFonts w:cstheme="minorHAnsi"/>
          <w:sz w:val="24"/>
          <w:szCs w:val="24"/>
          <w:rPrChange w:id="7703" w:author="DuyNgo" w:date="2012-08-10T08:15:00Z">
            <w:rPr>
              <w:rFonts w:asciiTheme="majorHAnsi" w:eastAsiaTheme="majorEastAsia" w:hAnsiTheme="majorHAnsi" w:cs="Calibri"/>
              <w:b/>
              <w:bCs/>
              <w:color w:val="4F81BD" w:themeColor="accent1"/>
              <w:sz w:val="24"/>
              <w:szCs w:val="24"/>
            </w:rPr>
          </w:rPrChange>
        </w:rPr>
        <w:t>None</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04" w:author="DuyNgo" w:date="2012-08-10T08:15:00Z">
            <w:rPr>
              <w:rFonts w:eastAsia="MS Gothic" w:cstheme="minorHAnsi"/>
              <w:b/>
              <w:bCs/>
              <w:i/>
              <w:iCs/>
              <w:color w:val="4F81BD"/>
              <w:sz w:val="24"/>
              <w:szCs w:val="24"/>
            </w:rPr>
          </w:rPrChange>
        </w:rPr>
      </w:pPr>
      <w:bookmarkStart w:id="7705" w:name="_Toc315776648"/>
      <w:bookmarkStart w:id="7706" w:name="_Toc332351111"/>
      <w:r w:rsidRPr="00303364">
        <w:rPr>
          <w:rFonts w:eastAsia="MS Gothic" w:cstheme="minorHAnsi"/>
          <w:bCs/>
          <w:i/>
          <w:iCs/>
          <w:color w:val="4F81BD"/>
          <w:sz w:val="24"/>
          <w:szCs w:val="24"/>
          <w:rPrChange w:id="7707" w:author="DuyNgo" w:date="2012-08-10T08:15:00Z">
            <w:rPr>
              <w:rFonts w:asciiTheme="majorHAnsi" w:eastAsia="MS Gothic" w:hAnsiTheme="majorHAnsi" w:cs="Calibri"/>
              <w:b/>
              <w:bCs/>
              <w:i/>
              <w:iCs/>
              <w:color w:val="4F81BD"/>
              <w:sz w:val="24"/>
              <w:szCs w:val="24"/>
            </w:rPr>
          </w:rPrChange>
        </w:rPr>
        <w:t>Create Software Project Plan</w:t>
      </w:r>
      <w:bookmarkEnd w:id="7705"/>
      <w:bookmarkEnd w:id="7706"/>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08"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ind w:firstLine="1418"/>
        <w:rPr>
          <w:rFonts w:cstheme="minorHAnsi"/>
          <w:sz w:val="24"/>
          <w:szCs w:val="24"/>
        </w:rPr>
      </w:pPr>
      <w:r w:rsidRPr="00303364">
        <w:rPr>
          <w:rFonts w:cstheme="minorHAnsi"/>
          <w:sz w:val="24"/>
          <w:szCs w:val="24"/>
          <w:rPrChange w:id="7709" w:author="DuyNgo" w:date="2012-08-10T08:15:00Z">
            <w:rPr>
              <w:rFonts w:asciiTheme="majorHAnsi" w:eastAsiaTheme="majorEastAsia" w:hAnsiTheme="majorHAnsi" w:cs="Calibri"/>
              <w:b/>
              <w:bCs/>
              <w:color w:val="4F81BD" w:themeColor="accent1"/>
              <w:sz w:val="24"/>
              <w:szCs w:val="24"/>
            </w:rPr>
          </w:rPrChange>
        </w:rPr>
        <w:t>Create software project plan</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10"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firstLine="1418"/>
        <w:rPr>
          <w:rFonts w:cstheme="minorHAnsi"/>
          <w:sz w:val="24"/>
          <w:szCs w:val="24"/>
        </w:rPr>
      </w:pPr>
      <w:r w:rsidRPr="00303364">
        <w:rPr>
          <w:rFonts w:cstheme="minorHAnsi"/>
          <w:sz w:val="24"/>
          <w:szCs w:val="24"/>
          <w:rPrChange w:id="7711" w:author="DuyNgo" w:date="2012-08-10T08:15:00Z">
            <w:rPr>
              <w:rFonts w:asciiTheme="majorHAnsi" w:eastAsiaTheme="majorEastAsia" w:hAnsiTheme="majorHAnsi" w:cs="Calibri"/>
              <w:b/>
              <w:bCs/>
              <w:color w:val="4F81BD" w:themeColor="accent1"/>
              <w:sz w:val="24"/>
              <w:szCs w:val="24"/>
            </w:rPr>
          </w:rPrChange>
        </w:rPr>
        <w:t>Software project management plan (SPM) document</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12"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firstLine="1418"/>
        <w:rPr>
          <w:rFonts w:cstheme="minorHAnsi"/>
          <w:sz w:val="24"/>
          <w:szCs w:val="24"/>
        </w:rPr>
      </w:pPr>
      <w:r w:rsidRPr="00303364">
        <w:rPr>
          <w:rFonts w:cstheme="minorHAnsi"/>
          <w:sz w:val="24"/>
          <w:szCs w:val="24"/>
          <w:rPrChange w:id="7713" w:author="DuyNgo" w:date="2012-08-10T08:15:00Z">
            <w:rPr>
              <w:rFonts w:asciiTheme="majorHAnsi" w:eastAsiaTheme="majorEastAsia" w:hAnsiTheme="majorHAnsi" w:cs="Calibri"/>
              <w:b/>
              <w:bCs/>
              <w:color w:val="4F81BD" w:themeColor="accent1"/>
              <w:sz w:val="24"/>
              <w:szCs w:val="24"/>
            </w:rPr>
          </w:rPrChange>
        </w:rPr>
        <w:t>Deliver SPM document 24/05/2012</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14"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firstLine="1418"/>
        <w:rPr>
          <w:rFonts w:cstheme="minorHAnsi"/>
          <w:sz w:val="24"/>
          <w:szCs w:val="24"/>
        </w:rPr>
      </w:pPr>
      <w:r w:rsidRPr="00303364">
        <w:rPr>
          <w:rFonts w:cstheme="minorHAnsi"/>
          <w:sz w:val="24"/>
          <w:szCs w:val="24"/>
          <w:rPrChange w:id="7715" w:author="DuyNgo" w:date="2012-08-10T08:15:00Z">
            <w:rPr>
              <w:rFonts w:asciiTheme="majorHAnsi" w:eastAsiaTheme="majorEastAsia" w:hAnsiTheme="majorHAnsi" w:cs="Calibri"/>
              <w:b/>
              <w:bCs/>
              <w:color w:val="4F81BD" w:themeColor="accent1"/>
              <w:sz w:val="24"/>
              <w:szCs w:val="24"/>
            </w:rPr>
          </w:rPrChange>
        </w:rPr>
        <w:t>One person for 2 days</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16"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firstLine="1418"/>
        <w:rPr>
          <w:rFonts w:cstheme="minorHAnsi"/>
          <w:sz w:val="24"/>
          <w:szCs w:val="24"/>
        </w:rPr>
      </w:pPr>
      <w:r w:rsidRPr="00303364">
        <w:rPr>
          <w:rFonts w:cstheme="minorHAnsi"/>
          <w:sz w:val="24"/>
          <w:szCs w:val="24"/>
          <w:rPrChange w:id="7717" w:author="DuyNgo" w:date="2012-08-10T08:15:00Z">
            <w:rPr>
              <w:rFonts w:asciiTheme="majorHAnsi" w:eastAsiaTheme="majorEastAsia" w:hAnsiTheme="majorHAnsi" w:cs="Calibri"/>
              <w:b/>
              <w:bCs/>
              <w:color w:val="4F81BD" w:themeColor="accent1"/>
              <w:sz w:val="24"/>
              <w:szCs w:val="24"/>
            </w:rPr>
          </w:rPrChange>
        </w:rPr>
        <w:t>None</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18"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ind w:firstLine="1418"/>
        <w:rPr>
          <w:rFonts w:cstheme="minorHAnsi"/>
          <w:sz w:val="24"/>
          <w:szCs w:val="24"/>
        </w:rPr>
      </w:pPr>
      <w:r w:rsidRPr="00303364">
        <w:rPr>
          <w:rFonts w:cstheme="minorHAnsi"/>
          <w:sz w:val="24"/>
          <w:szCs w:val="24"/>
          <w:rPrChange w:id="7719" w:author="DuyNgo" w:date="2012-08-10T08:15:00Z">
            <w:rPr>
              <w:rFonts w:asciiTheme="majorHAnsi" w:eastAsiaTheme="majorEastAsia" w:hAnsiTheme="majorHAnsi" w:cs="Calibri"/>
              <w:b/>
              <w:bCs/>
              <w:color w:val="4F81BD" w:themeColor="accent1"/>
              <w:sz w:val="24"/>
              <w:szCs w:val="24"/>
            </w:rPr>
          </w:rPrChange>
        </w:rPr>
        <w:t>None</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20" w:author="DuyNgo" w:date="2012-08-10T08:15:00Z">
            <w:rPr>
              <w:rFonts w:eastAsia="MS Gothic" w:cstheme="minorHAnsi"/>
              <w:b/>
              <w:bCs/>
              <w:i/>
              <w:iCs/>
              <w:color w:val="4F81BD"/>
              <w:sz w:val="24"/>
              <w:szCs w:val="24"/>
            </w:rPr>
          </w:rPrChange>
        </w:rPr>
      </w:pPr>
      <w:bookmarkStart w:id="7721" w:name="_Toc315776649"/>
      <w:bookmarkStart w:id="7722" w:name="_Toc332351112"/>
      <w:r w:rsidRPr="00303364">
        <w:rPr>
          <w:rFonts w:eastAsia="MS Gothic" w:cstheme="minorHAnsi"/>
          <w:bCs/>
          <w:i/>
          <w:iCs/>
          <w:color w:val="4F81BD"/>
          <w:sz w:val="24"/>
          <w:szCs w:val="24"/>
          <w:rPrChange w:id="7723" w:author="DuyNgo" w:date="2012-08-10T08:15:00Z">
            <w:rPr>
              <w:rFonts w:asciiTheme="majorHAnsi" w:eastAsia="MS Gothic" w:hAnsiTheme="majorHAnsi" w:cs="Calibri"/>
              <w:b/>
              <w:bCs/>
              <w:i/>
              <w:iCs/>
              <w:color w:val="4F81BD"/>
              <w:sz w:val="24"/>
              <w:szCs w:val="24"/>
            </w:rPr>
          </w:rPrChange>
        </w:rPr>
        <w:lastRenderedPageBreak/>
        <w:t>Create Software Requirements Specification</w:t>
      </w:r>
      <w:bookmarkEnd w:id="7686"/>
      <w:bookmarkEnd w:id="7721"/>
      <w:bookmarkEnd w:id="7722"/>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24"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ind w:firstLine="1418"/>
        <w:rPr>
          <w:rFonts w:cstheme="minorHAnsi"/>
          <w:sz w:val="24"/>
          <w:szCs w:val="24"/>
        </w:rPr>
      </w:pPr>
      <w:r w:rsidRPr="00303364">
        <w:rPr>
          <w:rFonts w:cstheme="minorHAnsi"/>
          <w:sz w:val="24"/>
          <w:szCs w:val="24"/>
          <w:rPrChange w:id="7725" w:author="DuyNgo" w:date="2012-08-10T08:15:00Z">
            <w:rPr>
              <w:rFonts w:asciiTheme="majorHAnsi" w:eastAsiaTheme="majorEastAsia" w:hAnsiTheme="majorHAnsi" w:cs="Calibri"/>
              <w:b/>
              <w:bCs/>
              <w:color w:val="4F81BD" w:themeColor="accent1"/>
              <w:sz w:val="24"/>
              <w:szCs w:val="24"/>
            </w:rPr>
          </w:rPrChange>
        </w:rPr>
        <w:t>Create software requirements specification</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26"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firstLine="1418"/>
        <w:rPr>
          <w:rFonts w:cstheme="minorHAnsi"/>
          <w:sz w:val="24"/>
          <w:szCs w:val="24"/>
        </w:rPr>
      </w:pPr>
      <w:r w:rsidRPr="00303364">
        <w:rPr>
          <w:rFonts w:cstheme="minorHAnsi"/>
          <w:sz w:val="24"/>
          <w:szCs w:val="24"/>
          <w:rPrChange w:id="7727" w:author="DuyNgo" w:date="2012-08-10T08:15:00Z">
            <w:rPr>
              <w:rFonts w:asciiTheme="majorHAnsi" w:eastAsiaTheme="majorEastAsia" w:hAnsiTheme="majorHAnsi" w:cs="Calibri"/>
              <w:b/>
              <w:bCs/>
              <w:color w:val="4F81BD" w:themeColor="accent1"/>
              <w:sz w:val="24"/>
              <w:szCs w:val="24"/>
            </w:rPr>
          </w:rPrChange>
        </w:rPr>
        <w:t>Software Requirement Specification (SRS) document</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28"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firstLine="1418"/>
        <w:rPr>
          <w:rFonts w:cstheme="minorHAnsi"/>
          <w:sz w:val="24"/>
          <w:szCs w:val="24"/>
        </w:rPr>
      </w:pPr>
      <w:r w:rsidRPr="00303364">
        <w:rPr>
          <w:rFonts w:cstheme="minorHAnsi"/>
          <w:sz w:val="24"/>
          <w:szCs w:val="24"/>
          <w:rPrChange w:id="7729" w:author="DuyNgo" w:date="2012-08-10T08:15:00Z">
            <w:rPr>
              <w:rFonts w:asciiTheme="majorHAnsi" w:eastAsiaTheme="majorEastAsia" w:hAnsiTheme="majorHAnsi" w:cs="Calibri"/>
              <w:b/>
              <w:bCs/>
              <w:color w:val="4F81BD" w:themeColor="accent1"/>
              <w:sz w:val="24"/>
              <w:szCs w:val="24"/>
            </w:rPr>
          </w:rPrChange>
        </w:rPr>
        <w:t>Deliver SRS document 03/06/2012</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30"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firstLine="1418"/>
        <w:rPr>
          <w:rFonts w:cstheme="minorHAnsi"/>
          <w:sz w:val="24"/>
          <w:szCs w:val="24"/>
        </w:rPr>
      </w:pPr>
      <w:r w:rsidRPr="00303364">
        <w:rPr>
          <w:rFonts w:cstheme="minorHAnsi"/>
          <w:sz w:val="24"/>
          <w:szCs w:val="24"/>
          <w:rPrChange w:id="7731" w:author="DuyNgo" w:date="2012-08-10T08:15:00Z">
            <w:rPr>
              <w:rFonts w:asciiTheme="majorHAnsi" w:eastAsiaTheme="majorEastAsia" w:hAnsiTheme="majorHAnsi" w:cs="Calibri"/>
              <w:b/>
              <w:bCs/>
              <w:color w:val="4F81BD" w:themeColor="accent1"/>
              <w:sz w:val="24"/>
              <w:szCs w:val="24"/>
            </w:rPr>
          </w:rPrChange>
        </w:rPr>
        <w:t>Four people for 7 days</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32"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firstLine="1418"/>
        <w:rPr>
          <w:rFonts w:cstheme="minorHAnsi"/>
          <w:sz w:val="24"/>
          <w:szCs w:val="24"/>
        </w:rPr>
      </w:pPr>
      <w:r w:rsidRPr="00303364">
        <w:rPr>
          <w:rFonts w:cstheme="minorHAnsi"/>
          <w:sz w:val="24"/>
          <w:szCs w:val="24"/>
          <w:rPrChange w:id="7733" w:author="DuyNgo" w:date="2012-08-10T08:15:00Z">
            <w:rPr>
              <w:rFonts w:asciiTheme="majorHAnsi" w:eastAsiaTheme="majorEastAsia" w:hAnsiTheme="majorHAnsi" w:cs="Calibri"/>
              <w:b/>
              <w:bCs/>
              <w:color w:val="4F81BD" w:themeColor="accent1"/>
              <w:sz w:val="24"/>
              <w:szCs w:val="24"/>
            </w:rPr>
          </w:rPrChange>
        </w:rPr>
        <w:t>None</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34"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ind w:left="698" w:firstLine="720"/>
        <w:rPr>
          <w:rFonts w:cstheme="minorHAnsi"/>
          <w:sz w:val="24"/>
          <w:szCs w:val="24"/>
        </w:rPr>
      </w:pPr>
      <w:proofErr w:type="gramStart"/>
      <w:r w:rsidRPr="00303364">
        <w:rPr>
          <w:rFonts w:cstheme="minorHAnsi"/>
          <w:sz w:val="24"/>
          <w:szCs w:val="24"/>
          <w:rPrChange w:id="7735" w:author="DuyNgo" w:date="2012-08-10T08:15:00Z">
            <w:rPr>
              <w:rFonts w:asciiTheme="majorHAnsi" w:eastAsiaTheme="majorEastAsia" w:hAnsiTheme="majorHAnsi" w:cs="Calibri"/>
              <w:b/>
              <w:bCs/>
              <w:color w:val="4F81BD" w:themeColor="accent1"/>
              <w:sz w:val="24"/>
              <w:szCs w:val="24"/>
            </w:rPr>
          </w:rPrChange>
        </w:rPr>
        <w:t>Missing requirement, changing requirement and scope of this project.</w:t>
      </w:r>
      <w:proofErr w:type="gramEnd"/>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36" w:author="DuyNgo" w:date="2012-08-10T08:15:00Z">
            <w:rPr>
              <w:rFonts w:eastAsia="MS Gothic" w:cstheme="minorHAnsi"/>
              <w:b/>
              <w:bCs/>
              <w:i/>
              <w:iCs/>
              <w:color w:val="4F81BD"/>
              <w:sz w:val="24"/>
              <w:szCs w:val="24"/>
            </w:rPr>
          </w:rPrChange>
        </w:rPr>
      </w:pPr>
      <w:bookmarkStart w:id="7737" w:name="_Toc283060433"/>
      <w:bookmarkStart w:id="7738" w:name="_Toc315776650"/>
      <w:bookmarkStart w:id="7739" w:name="_Toc332351113"/>
      <w:r w:rsidRPr="00303364">
        <w:rPr>
          <w:rFonts w:eastAsia="MS Gothic" w:cstheme="minorHAnsi"/>
          <w:bCs/>
          <w:i/>
          <w:iCs/>
          <w:color w:val="4F81BD"/>
          <w:sz w:val="24"/>
          <w:szCs w:val="24"/>
          <w:rPrChange w:id="7740" w:author="DuyNgo" w:date="2012-08-10T08:15:00Z">
            <w:rPr>
              <w:rFonts w:asciiTheme="majorHAnsi" w:eastAsia="MS Gothic" w:hAnsiTheme="majorHAnsi" w:cs="Calibri"/>
              <w:b/>
              <w:bCs/>
              <w:i/>
              <w:iCs/>
              <w:color w:val="4F81BD"/>
              <w:sz w:val="24"/>
              <w:szCs w:val="24"/>
            </w:rPr>
          </w:rPrChange>
        </w:rPr>
        <w:t>Design Database</w:t>
      </w:r>
      <w:bookmarkEnd w:id="7737"/>
      <w:bookmarkEnd w:id="7738"/>
      <w:bookmarkEnd w:id="7739"/>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41"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tabs>
          <w:tab w:val="center" w:pos="4680"/>
        </w:tabs>
        <w:ind w:left="993" w:firstLine="425"/>
        <w:rPr>
          <w:rFonts w:cstheme="minorHAnsi"/>
          <w:sz w:val="24"/>
          <w:szCs w:val="24"/>
        </w:rPr>
      </w:pPr>
      <w:r w:rsidRPr="00303364">
        <w:rPr>
          <w:rFonts w:cstheme="minorHAnsi"/>
          <w:sz w:val="24"/>
          <w:szCs w:val="24"/>
          <w:rPrChange w:id="7742" w:author="DuyNgo" w:date="2012-08-10T08:15:00Z">
            <w:rPr>
              <w:rFonts w:asciiTheme="majorHAnsi" w:eastAsiaTheme="majorEastAsia" w:hAnsiTheme="majorHAnsi" w:cs="Calibri"/>
              <w:b/>
              <w:bCs/>
              <w:color w:val="4F81BD" w:themeColor="accent1"/>
              <w:sz w:val="24"/>
              <w:szCs w:val="24"/>
            </w:rPr>
          </w:rPrChange>
        </w:rPr>
        <w:t xml:space="preserve">Create conceptual, logical, physical database design </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43"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left="993" w:firstLine="425"/>
        <w:rPr>
          <w:rFonts w:cstheme="minorHAnsi"/>
          <w:sz w:val="24"/>
          <w:szCs w:val="24"/>
        </w:rPr>
      </w:pPr>
      <w:r w:rsidRPr="00303364">
        <w:rPr>
          <w:rFonts w:cstheme="minorHAnsi"/>
          <w:sz w:val="24"/>
          <w:szCs w:val="24"/>
          <w:rPrChange w:id="7744" w:author="DuyNgo" w:date="2012-08-10T08:15:00Z">
            <w:rPr>
              <w:rFonts w:asciiTheme="majorHAnsi" w:eastAsiaTheme="majorEastAsia" w:hAnsiTheme="majorHAnsi" w:cs="Calibri"/>
              <w:b/>
              <w:bCs/>
              <w:color w:val="4F81BD" w:themeColor="accent1"/>
              <w:sz w:val="24"/>
              <w:szCs w:val="24"/>
            </w:rPr>
          </w:rPrChange>
        </w:rPr>
        <w:t>Database Design and Database script</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45" w:author="DuyNgo" w:date="2012-08-10T08:15:00Z">
            <w:rPr>
              <w:rFonts w:asciiTheme="majorHAnsi" w:eastAsia="MS Gothic" w:hAnsiTheme="majorHAnsi" w:cs="Calibri"/>
              <w:b/>
              <w:bCs/>
              <w:color w:val="243F60"/>
              <w:sz w:val="24"/>
              <w:szCs w:val="24"/>
            </w:rPr>
          </w:rPrChange>
        </w:rPr>
        <w:t>Deliverables</w:t>
      </w:r>
      <w:r w:rsidRPr="00303364">
        <w:rPr>
          <w:rFonts w:eastAsia="MS Gothic" w:cstheme="minorHAnsi"/>
          <w:color w:val="243F60"/>
          <w:sz w:val="24"/>
          <w:szCs w:val="24"/>
          <w:rPrChange w:id="7746" w:author="DuyNgo" w:date="2012-08-10T08:15:00Z">
            <w:rPr>
              <w:rFonts w:asciiTheme="majorHAnsi" w:eastAsia="MS Gothic" w:hAnsiTheme="majorHAnsi" w:cs="Calibri"/>
              <w:b/>
              <w:bCs/>
              <w:color w:val="243F60"/>
              <w:sz w:val="24"/>
              <w:szCs w:val="24"/>
            </w:rPr>
          </w:rPrChange>
        </w:rPr>
        <w:tab/>
      </w:r>
    </w:p>
    <w:p w:rsidR="004D0C5E" w:rsidRPr="00303364" w:rsidRDefault="004D0C5E" w:rsidP="004D0C5E">
      <w:pPr>
        <w:tabs>
          <w:tab w:val="left" w:pos="5855"/>
        </w:tabs>
        <w:ind w:left="993" w:firstLine="425"/>
        <w:rPr>
          <w:rFonts w:cstheme="minorHAnsi"/>
          <w:sz w:val="24"/>
          <w:szCs w:val="24"/>
        </w:rPr>
      </w:pPr>
      <w:r w:rsidRPr="00303364">
        <w:rPr>
          <w:rFonts w:cstheme="minorHAnsi"/>
          <w:sz w:val="24"/>
          <w:szCs w:val="24"/>
          <w:rPrChange w:id="7747" w:author="DuyNgo" w:date="2012-08-10T08:15:00Z">
            <w:rPr>
              <w:rFonts w:asciiTheme="majorHAnsi" w:eastAsiaTheme="majorEastAsia" w:hAnsiTheme="majorHAnsi" w:cs="Calibri"/>
              <w:b/>
              <w:bCs/>
              <w:color w:val="4F81BD" w:themeColor="accent1"/>
              <w:sz w:val="24"/>
              <w:szCs w:val="24"/>
            </w:rPr>
          </w:rPrChange>
        </w:rPr>
        <w:t>Deliver with Software Design Description 10/06/2012</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48"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left="993" w:firstLine="425"/>
        <w:rPr>
          <w:rFonts w:cstheme="minorHAnsi"/>
          <w:sz w:val="24"/>
          <w:szCs w:val="24"/>
        </w:rPr>
      </w:pPr>
      <w:r w:rsidRPr="00303364">
        <w:rPr>
          <w:rFonts w:cstheme="minorHAnsi"/>
          <w:sz w:val="24"/>
          <w:szCs w:val="24"/>
          <w:rPrChange w:id="7749" w:author="DuyNgo" w:date="2012-08-10T08:15:00Z">
            <w:rPr>
              <w:rFonts w:asciiTheme="majorHAnsi" w:eastAsiaTheme="majorEastAsia" w:hAnsiTheme="majorHAnsi" w:cs="Calibri"/>
              <w:b/>
              <w:bCs/>
              <w:color w:val="4F81BD" w:themeColor="accent1"/>
              <w:sz w:val="24"/>
              <w:szCs w:val="24"/>
            </w:rPr>
          </w:rPrChange>
        </w:rPr>
        <w:t>Four people for 7 days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50"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left="993" w:firstLine="425"/>
        <w:rPr>
          <w:rFonts w:cstheme="minorHAnsi"/>
          <w:sz w:val="24"/>
          <w:szCs w:val="24"/>
        </w:rPr>
      </w:pPr>
      <w:r w:rsidRPr="00303364">
        <w:rPr>
          <w:rFonts w:cstheme="minorHAnsi"/>
          <w:sz w:val="24"/>
          <w:szCs w:val="24"/>
          <w:rPrChange w:id="7751" w:author="DuyNgo" w:date="2012-08-10T08:15:00Z">
            <w:rPr>
              <w:rFonts w:asciiTheme="majorHAnsi" w:eastAsiaTheme="majorEastAsia" w:hAnsiTheme="majorHAnsi" w:cs="Calibri"/>
              <w:b/>
              <w:bCs/>
              <w:color w:val="4F81BD" w:themeColor="accent1"/>
              <w:sz w:val="24"/>
              <w:szCs w:val="24"/>
            </w:rPr>
          </w:rPrChange>
        </w:rPr>
        <w:t>Depends on the completion of SRS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52"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ind w:left="1418"/>
        <w:rPr>
          <w:rFonts w:cstheme="minorHAnsi"/>
          <w:sz w:val="24"/>
          <w:szCs w:val="24"/>
        </w:rPr>
      </w:pPr>
      <w:r w:rsidRPr="00303364">
        <w:rPr>
          <w:rFonts w:cstheme="minorHAnsi"/>
          <w:sz w:val="24"/>
          <w:szCs w:val="24"/>
          <w:rPrChange w:id="7753" w:author="DuyNgo" w:date="2012-08-10T08:15:00Z">
            <w:rPr>
              <w:rFonts w:asciiTheme="majorHAnsi" w:eastAsiaTheme="majorEastAsia" w:hAnsiTheme="majorHAnsi" w:cs="Calibri"/>
              <w:b/>
              <w:bCs/>
              <w:color w:val="4F81BD" w:themeColor="accent1"/>
              <w:sz w:val="24"/>
              <w:szCs w:val="24"/>
            </w:rPr>
          </w:rPrChange>
        </w:rPr>
        <w:t>SRS may not be detailed enough to capture the business rules, causing the database design to be inappropriate or will be changed much in the future.</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54" w:author="DuyNgo" w:date="2012-08-10T08:15:00Z">
            <w:rPr>
              <w:rFonts w:eastAsia="MS Gothic" w:cstheme="minorHAnsi"/>
              <w:b/>
              <w:bCs/>
              <w:i/>
              <w:iCs/>
              <w:color w:val="4F81BD"/>
              <w:sz w:val="24"/>
              <w:szCs w:val="24"/>
            </w:rPr>
          </w:rPrChange>
        </w:rPr>
      </w:pPr>
      <w:bookmarkStart w:id="7755" w:name="_Toc283060434"/>
      <w:bookmarkStart w:id="7756" w:name="_Toc315776651"/>
      <w:bookmarkStart w:id="7757" w:name="_Toc332351114"/>
      <w:r w:rsidRPr="00303364">
        <w:rPr>
          <w:rFonts w:eastAsia="MS Gothic" w:cstheme="minorHAnsi"/>
          <w:bCs/>
          <w:i/>
          <w:iCs/>
          <w:color w:val="4F81BD"/>
          <w:sz w:val="24"/>
          <w:szCs w:val="24"/>
          <w:rPrChange w:id="7758" w:author="DuyNgo" w:date="2012-08-10T08:15:00Z">
            <w:rPr>
              <w:rFonts w:asciiTheme="majorHAnsi" w:eastAsia="MS Gothic" w:hAnsiTheme="majorHAnsi" w:cs="Calibri"/>
              <w:b/>
              <w:bCs/>
              <w:i/>
              <w:iCs/>
              <w:color w:val="4F81BD"/>
              <w:sz w:val="24"/>
              <w:szCs w:val="24"/>
            </w:rPr>
          </w:rPrChange>
        </w:rPr>
        <w:t>Create Software Design Description</w:t>
      </w:r>
      <w:bookmarkEnd w:id="7755"/>
      <w:bookmarkEnd w:id="7756"/>
      <w:bookmarkEnd w:id="7757"/>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59"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tabs>
          <w:tab w:val="center" w:pos="4680"/>
        </w:tabs>
        <w:ind w:left="993" w:firstLine="425"/>
        <w:rPr>
          <w:rFonts w:cstheme="minorHAnsi"/>
          <w:sz w:val="24"/>
          <w:szCs w:val="24"/>
        </w:rPr>
      </w:pPr>
      <w:r w:rsidRPr="00303364">
        <w:rPr>
          <w:rFonts w:cstheme="minorHAnsi"/>
          <w:sz w:val="24"/>
          <w:szCs w:val="24"/>
          <w:rPrChange w:id="7760" w:author="DuyNgo" w:date="2012-08-10T08:15:00Z">
            <w:rPr>
              <w:rFonts w:asciiTheme="majorHAnsi" w:eastAsiaTheme="majorEastAsia" w:hAnsiTheme="majorHAnsi" w:cs="Calibri"/>
              <w:b/>
              <w:bCs/>
              <w:color w:val="4F81BD" w:themeColor="accent1"/>
              <w:sz w:val="24"/>
              <w:szCs w:val="24"/>
            </w:rPr>
          </w:rPrChange>
        </w:rPr>
        <w:t>Design the system in an OOP manner.</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61" w:author="DuyNgo" w:date="2012-08-10T08:15:00Z">
            <w:rPr>
              <w:rFonts w:asciiTheme="majorHAnsi" w:eastAsia="MS Gothic" w:hAnsiTheme="majorHAnsi" w:cs="Calibri"/>
              <w:b/>
              <w:bCs/>
              <w:color w:val="243F60"/>
              <w:sz w:val="24"/>
              <w:szCs w:val="24"/>
            </w:rPr>
          </w:rPrChange>
        </w:rPr>
        <w:lastRenderedPageBreak/>
        <w:t>Output</w:t>
      </w:r>
    </w:p>
    <w:p w:rsidR="004D0C5E" w:rsidRPr="00303364" w:rsidRDefault="004D0C5E" w:rsidP="004D0C5E">
      <w:pPr>
        <w:ind w:left="993" w:firstLine="425"/>
        <w:rPr>
          <w:rFonts w:cstheme="minorHAnsi"/>
          <w:sz w:val="24"/>
          <w:szCs w:val="24"/>
        </w:rPr>
      </w:pPr>
      <w:r w:rsidRPr="00303364">
        <w:rPr>
          <w:rFonts w:cstheme="minorHAnsi"/>
          <w:sz w:val="24"/>
          <w:szCs w:val="24"/>
          <w:rPrChange w:id="7762" w:author="DuyNgo" w:date="2012-08-10T08:15:00Z">
            <w:rPr>
              <w:rFonts w:asciiTheme="majorHAnsi" w:eastAsiaTheme="majorEastAsia" w:hAnsiTheme="majorHAnsi" w:cs="Calibri"/>
              <w:b/>
              <w:bCs/>
              <w:color w:val="4F81BD" w:themeColor="accent1"/>
              <w:sz w:val="24"/>
              <w:szCs w:val="24"/>
            </w:rPr>
          </w:rPrChange>
        </w:rPr>
        <w:t>Architecture design, detailed design, diagrams and design specification</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63"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left="993" w:firstLine="425"/>
        <w:rPr>
          <w:rFonts w:cstheme="minorHAnsi"/>
          <w:sz w:val="24"/>
          <w:szCs w:val="24"/>
        </w:rPr>
      </w:pPr>
      <w:r w:rsidRPr="00303364">
        <w:rPr>
          <w:rFonts w:cstheme="minorHAnsi"/>
          <w:sz w:val="24"/>
          <w:szCs w:val="24"/>
          <w:rPrChange w:id="7764" w:author="DuyNgo" w:date="2012-08-10T08:15:00Z">
            <w:rPr>
              <w:rFonts w:asciiTheme="majorHAnsi" w:eastAsiaTheme="majorEastAsia" w:hAnsiTheme="majorHAnsi" w:cs="Calibri"/>
              <w:b/>
              <w:bCs/>
              <w:color w:val="4F81BD" w:themeColor="accent1"/>
              <w:sz w:val="24"/>
              <w:szCs w:val="24"/>
            </w:rPr>
          </w:rPrChange>
        </w:rPr>
        <w:t>SDD 22/06/2012</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65"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left="993" w:firstLine="425"/>
        <w:rPr>
          <w:rFonts w:cstheme="minorHAnsi"/>
          <w:sz w:val="24"/>
          <w:szCs w:val="24"/>
        </w:rPr>
      </w:pPr>
      <w:r w:rsidRPr="00303364">
        <w:rPr>
          <w:rFonts w:cstheme="minorHAnsi"/>
          <w:sz w:val="24"/>
          <w:szCs w:val="24"/>
          <w:rPrChange w:id="7766" w:author="DuyNgo" w:date="2012-08-10T08:15:00Z">
            <w:rPr>
              <w:rFonts w:asciiTheme="majorHAnsi" w:eastAsiaTheme="majorEastAsia" w:hAnsiTheme="majorHAnsi" w:cs="Calibri"/>
              <w:b/>
              <w:bCs/>
              <w:color w:val="4F81BD" w:themeColor="accent1"/>
              <w:sz w:val="24"/>
              <w:szCs w:val="24"/>
            </w:rPr>
          </w:rPrChange>
        </w:rPr>
        <w:t>Four people for 12 days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67"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left="993" w:firstLine="425"/>
        <w:rPr>
          <w:rFonts w:cstheme="minorHAnsi"/>
          <w:sz w:val="24"/>
          <w:szCs w:val="24"/>
        </w:rPr>
      </w:pPr>
      <w:r w:rsidRPr="00303364">
        <w:rPr>
          <w:rFonts w:cstheme="minorHAnsi"/>
          <w:sz w:val="24"/>
          <w:szCs w:val="24"/>
          <w:rPrChange w:id="7768" w:author="DuyNgo" w:date="2012-08-10T08:15:00Z">
            <w:rPr>
              <w:rFonts w:asciiTheme="majorHAnsi" w:eastAsiaTheme="majorEastAsia" w:hAnsiTheme="majorHAnsi" w:cs="Calibri"/>
              <w:b/>
              <w:bCs/>
              <w:color w:val="4F81BD" w:themeColor="accent1"/>
              <w:sz w:val="24"/>
              <w:szCs w:val="24"/>
            </w:rPr>
          </w:rPrChange>
        </w:rPr>
        <w:t>Depends on the completion of SRS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69"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ind w:left="993" w:firstLine="425"/>
        <w:rPr>
          <w:rFonts w:cstheme="minorHAnsi"/>
          <w:sz w:val="24"/>
          <w:szCs w:val="24"/>
        </w:rPr>
      </w:pPr>
      <w:r w:rsidRPr="00303364">
        <w:rPr>
          <w:rFonts w:cstheme="minorHAnsi"/>
          <w:sz w:val="24"/>
          <w:szCs w:val="24"/>
          <w:rPrChange w:id="7770" w:author="DuyNgo" w:date="2012-08-10T08:15:00Z">
            <w:rPr>
              <w:rFonts w:asciiTheme="majorHAnsi" w:eastAsiaTheme="majorEastAsia" w:hAnsiTheme="majorHAnsi" w:cs="Calibri"/>
              <w:b/>
              <w:bCs/>
              <w:color w:val="4F81BD" w:themeColor="accent1"/>
              <w:sz w:val="24"/>
              <w:szCs w:val="24"/>
            </w:rPr>
          </w:rPrChange>
        </w:rPr>
        <w:t>Misunderstanding SRS and not review carefully will make risk occur.</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71" w:author="DuyNgo" w:date="2012-08-10T08:15:00Z">
            <w:rPr>
              <w:rFonts w:eastAsia="MS Gothic" w:cstheme="minorHAnsi"/>
              <w:b/>
              <w:bCs/>
              <w:i/>
              <w:iCs/>
              <w:color w:val="4F81BD"/>
              <w:sz w:val="24"/>
              <w:szCs w:val="24"/>
            </w:rPr>
          </w:rPrChange>
        </w:rPr>
      </w:pPr>
      <w:bookmarkStart w:id="7772" w:name="_Toc283060437"/>
      <w:bookmarkStart w:id="7773" w:name="_Toc315776652"/>
      <w:bookmarkStart w:id="7774" w:name="_Toc332351115"/>
      <w:bookmarkStart w:id="7775" w:name="_Toc283060441"/>
      <w:r w:rsidRPr="00303364">
        <w:rPr>
          <w:rFonts w:eastAsia="MS Gothic" w:cstheme="minorHAnsi"/>
          <w:bCs/>
          <w:i/>
          <w:iCs/>
          <w:color w:val="4F81BD"/>
          <w:sz w:val="24"/>
          <w:szCs w:val="24"/>
          <w:rPrChange w:id="7776" w:author="DuyNgo" w:date="2012-08-10T08:15:00Z">
            <w:rPr>
              <w:rFonts w:asciiTheme="majorHAnsi" w:eastAsia="MS Gothic" w:hAnsiTheme="majorHAnsi" w:cs="Calibri"/>
              <w:b/>
              <w:bCs/>
              <w:i/>
              <w:iCs/>
              <w:color w:val="4F81BD"/>
              <w:sz w:val="24"/>
              <w:szCs w:val="24"/>
            </w:rPr>
          </w:rPrChange>
        </w:rPr>
        <w:t>Coding</w:t>
      </w:r>
      <w:bookmarkEnd w:id="7772"/>
      <w:bookmarkEnd w:id="7773"/>
      <w:bookmarkEnd w:id="7774"/>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77"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tabs>
          <w:tab w:val="left" w:pos="4958"/>
        </w:tabs>
        <w:ind w:left="993" w:firstLine="425"/>
        <w:rPr>
          <w:rFonts w:cstheme="minorHAnsi"/>
          <w:sz w:val="24"/>
          <w:szCs w:val="24"/>
        </w:rPr>
      </w:pPr>
      <w:r w:rsidRPr="00303364">
        <w:rPr>
          <w:rFonts w:cstheme="minorHAnsi"/>
          <w:sz w:val="24"/>
          <w:szCs w:val="24"/>
          <w:rPrChange w:id="7778" w:author="DuyNgo" w:date="2012-08-10T08:15:00Z">
            <w:rPr>
              <w:rFonts w:asciiTheme="majorHAnsi" w:eastAsiaTheme="majorEastAsia" w:hAnsiTheme="majorHAnsi" w:cs="Calibri"/>
              <w:b/>
              <w:bCs/>
              <w:color w:val="4F81BD" w:themeColor="accent1"/>
              <w:sz w:val="24"/>
              <w:szCs w:val="24"/>
            </w:rPr>
          </w:rPrChange>
        </w:rPr>
        <w:t>Implement the system to reflect SDD</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79"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left="993" w:firstLine="425"/>
        <w:rPr>
          <w:rFonts w:cstheme="minorHAnsi"/>
          <w:sz w:val="24"/>
          <w:szCs w:val="24"/>
        </w:rPr>
      </w:pPr>
      <w:r w:rsidRPr="00303364">
        <w:rPr>
          <w:rFonts w:cstheme="minorHAnsi"/>
          <w:sz w:val="24"/>
          <w:szCs w:val="24"/>
          <w:rPrChange w:id="7780" w:author="DuyNgo" w:date="2012-08-10T08:15:00Z">
            <w:rPr>
              <w:rFonts w:asciiTheme="majorHAnsi" w:eastAsiaTheme="majorEastAsia" w:hAnsiTheme="majorHAnsi" w:cs="Calibri"/>
              <w:b/>
              <w:bCs/>
              <w:color w:val="4F81BD" w:themeColor="accent1"/>
              <w:sz w:val="24"/>
              <w:szCs w:val="24"/>
            </w:rPr>
          </w:rPrChange>
        </w:rPr>
        <w:t>Source code of the project, unit test reports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81"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left="993" w:firstLine="425"/>
        <w:rPr>
          <w:rFonts w:cstheme="minorHAnsi"/>
          <w:sz w:val="24"/>
          <w:szCs w:val="24"/>
        </w:rPr>
      </w:pPr>
      <w:r w:rsidRPr="00303364">
        <w:rPr>
          <w:rFonts w:cstheme="minorHAnsi"/>
          <w:sz w:val="24"/>
          <w:szCs w:val="24"/>
          <w:rPrChange w:id="7782" w:author="DuyNgo" w:date="2012-08-10T08:15:00Z">
            <w:rPr>
              <w:rFonts w:asciiTheme="majorHAnsi" w:eastAsiaTheme="majorEastAsia" w:hAnsiTheme="majorHAnsi" w:cs="Calibri"/>
              <w:b/>
              <w:bCs/>
              <w:color w:val="4F81BD" w:themeColor="accent1"/>
              <w:sz w:val="24"/>
              <w:szCs w:val="24"/>
            </w:rPr>
          </w:rPrChange>
        </w:rPr>
        <w:t>Executable programs and source code 27/07/2012</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83"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left="993" w:firstLine="425"/>
        <w:rPr>
          <w:rFonts w:cstheme="minorHAnsi"/>
          <w:sz w:val="24"/>
          <w:szCs w:val="24"/>
        </w:rPr>
      </w:pPr>
      <w:r w:rsidRPr="00303364">
        <w:rPr>
          <w:rFonts w:cstheme="minorHAnsi"/>
          <w:sz w:val="24"/>
          <w:szCs w:val="24"/>
          <w:rPrChange w:id="7784" w:author="DuyNgo" w:date="2012-08-10T08:15:00Z">
            <w:rPr>
              <w:rFonts w:asciiTheme="majorHAnsi" w:eastAsiaTheme="majorEastAsia" w:hAnsiTheme="majorHAnsi" w:cs="Calibri"/>
              <w:b/>
              <w:bCs/>
              <w:color w:val="4F81BD" w:themeColor="accent1"/>
              <w:sz w:val="24"/>
              <w:szCs w:val="24"/>
            </w:rPr>
          </w:rPrChange>
        </w:rPr>
        <w:t>Four people for 35 days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85"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left="993" w:firstLine="425"/>
        <w:rPr>
          <w:rFonts w:cstheme="minorHAnsi"/>
          <w:sz w:val="24"/>
          <w:szCs w:val="24"/>
        </w:rPr>
      </w:pPr>
      <w:r w:rsidRPr="00303364">
        <w:rPr>
          <w:rFonts w:cstheme="minorHAnsi"/>
          <w:sz w:val="24"/>
          <w:szCs w:val="24"/>
          <w:rPrChange w:id="7786" w:author="DuyNgo" w:date="2012-08-10T08:15:00Z">
            <w:rPr>
              <w:rFonts w:asciiTheme="majorHAnsi" w:eastAsiaTheme="majorEastAsia" w:hAnsiTheme="majorHAnsi" w:cs="Calibri"/>
              <w:b/>
              <w:bCs/>
              <w:color w:val="4F81BD" w:themeColor="accent1"/>
              <w:sz w:val="24"/>
              <w:szCs w:val="24"/>
            </w:rPr>
          </w:rPrChange>
        </w:rPr>
        <w:t>Depends on the completion of SRS, SDD, Database design, Coding framework</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87"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788" w:author="DuyNgo" w:date="2012-08-10T08:15:00Z">
            <w:rPr>
              <w:rFonts w:asciiTheme="majorHAnsi" w:eastAsiaTheme="majorEastAsia" w:hAnsiTheme="majorHAnsi" w:cs="Calibri"/>
              <w:b/>
              <w:bCs/>
              <w:color w:val="4F81BD" w:themeColor="accent1"/>
              <w:sz w:val="24"/>
              <w:szCs w:val="24"/>
            </w:rPr>
          </w:rPrChange>
        </w:rPr>
        <w:t xml:space="preserve">Unit test </w:t>
      </w:r>
      <w:proofErr w:type="gramStart"/>
      <w:r w:rsidRPr="00303364">
        <w:rPr>
          <w:rFonts w:cstheme="minorHAnsi"/>
          <w:sz w:val="24"/>
          <w:szCs w:val="24"/>
          <w:rPrChange w:id="7789" w:author="DuyNgo" w:date="2012-08-10T08:15:00Z">
            <w:rPr>
              <w:rFonts w:asciiTheme="majorHAnsi" w:eastAsiaTheme="majorEastAsia" w:hAnsiTheme="majorHAnsi" w:cs="Calibri"/>
              <w:b/>
              <w:bCs/>
              <w:color w:val="4F81BD" w:themeColor="accent1"/>
              <w:sz w:val="24"/>
              <w:szCs w:val="24"/>
            </w:rPr>
          </w:rPrChange>
        </w:rPr>
        <w:t>may not be performed</w:t>
      </w:r>
      <w:proofErr w:type="gramEnd"/>
      <w:r w:rsidRPr="00303364">
        <w:rPr>
          <w:rFonts w:cstheme="minorHAnsi"/>
          <w:sz w:val="24"/>
          <w:szCs w:val="24"/>
          <w:rPrChange w:id="7790" w:author="DuyNgo" w:date="2012-08-10T08:15:00Z">
            <w:rPr>
              <w:rFonts w:asciiTheme="majorHAnsi" w:eastAsiaTheme="majorEastAsia" w:hAnsiTheme="majorHAnsi" w:cs="Calibri"/>
              <w:b/>
              <w:bCs/>
              <w:color w:val="4F81BD" w:themeColor="accent1"/>
              <w:sz w:val="24"/>
              <w:szCs w:val="24"/>
            </w:rPr>
          </w:rPrChange>
        </w:rPr>
        <w:t xml:space="preserve"> thoroughly causing spending many efforts in system test phase.</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791" w:author="DuyNgo" w:date="2012-08-10T08:15:00Z">
            <w:rPr>
              <w:rFonts w:asciiTheme="majorHAnsi" w:eastAsiaTheme="majorEastAsia" w:hAnsiTheme="majorHAnsi" w:cs="Calibri"/>
              <w:b/>
              <w:bCs/>
              <w:color w:val="4F81BD" w:themeColor="accent1"/>
              <w:sz w:val="24"/>
              <w:szCs w:val="24"/>
            </w:rPr>
          </w:rPrChange>
        </w:rPr>
        <w:t>The team don’t have a common place, so it is hard to perform collaboration and CM</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792" w:author="DuyNgo" w:date="2012-08-10T08:15:00Z">
            <w:rPr>
              <w:rFonts w:asciiTheme="majorHAnsi" w:eastAsiaTheme="majorEastAsia" w:hAnsiTheme="majorHAnsi" w:cs="Calibri"/>
              <w:b/>
              <w:bCs/>
              <w:color w:val="4F81BD" w:themeColor="accent1"/>
              <w:sz w:val="24"/>
              <w:szCs w:val="24"/>
            </w:rPr>
          </w:rPrChange>
        </w:rPr>
        <w:t>Team members may not easily get used to new technologies.</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793" w:author="DuyNgo" w:date="2012-08-10T08:15:00Z">
            <w:rPr>
              <w:rFonts w:asciiTheme="majorHAnsi" w:eastAsiaTheme="majorEastAsia" w:hAnsiTheme="majorHAnsi" w:cs="Calibri"/>
              <w:b/>
              <w:bCs/>
              <w:color w:val="4F81BD" w:themeColor="accent1"/>
              <w:sz w:val="24"/>
              <w:szCs w:val="24"/>
            </w:rPr>
          </w:rPrChange>
        </w:rPr>
        <w:t xml:space="preserve">Team members are not expert in developing layout and </w:t>
      </w:r>
      <w:proofErr w:type="spellStart"/>
      <w:r w:rsidRPr="00303364">
        <w:rPr>
          <w:rFonts w:cstheme="minorHAnsi"/>
          <w:sz w:val="24"/>
          <w:szCs w:val="24"/>
          <w:rPrChange w:id="7794" w:author="DuyNgo" w:date="2012-08-10T08:15:00Z">
            <w:rPr>
              <w:rFonts w:asciiTheme="majorHAnsi" w:eastAsiaTheme="majorEastAsia" w:hAnsiTheme="majorHAnsi" w:cs="Calibri"/>
              <w:b/>
              <w:bCs/>
              <w:color w:val="4F81BD" w:themeColor="accent1"/>
              <w:sz w:val="24"/>
              <w:szCs w:val="24"/>
            </w:rPr>
          </w:rPrChange>
        </w:rPr>
        <w:t>css</w:t>
      </w:r>
      <w:proofErr w:type="spellEnd"/>
      <w:r w:rsidRPr="00303364">
        <w:rPr>
          <w:rFonts w:cstheme="minorHAnsi"/>
          <w:sz w:val="24"/>
          <w:szCs w:val="24"/>
          <w:rPrChange w:id="7795" w:author="DuyNgo" w:date="2012-08-10T08:15:00Z">
            <w:rPr>
              <w:rFonts w:asciiTheme="majorHAnsi" w:eastAsiaTheme="majorEastAsia" w:hAnsiTheme="majorHAnsi" w:cs="Calibri"/>
              <w:b/>
              <w:bCs/>
              <w:color w:val="4F81BD" w:themeColor="accent1"/>
              <w:sz w:val="24"/>
              <w:szCs w:val="24"/>
            </w:rPr>
          </w:rPrChange>
        </w:rPr>
        <w:t>. This can cause more time for improve layout.</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96" w:author="DuyNgo" w:date="2012-08-10T08:15:00Z">
            <w:rPr>
              <w:rFonts w:eastAsia="MS Gothic" w:cstheme="minorHAnsi"/>
              <w:b/>
              <w:bCs/>
              <w:i/>
              <w:iCs/>
              <w:color w:val="4F81BD"/>
              <w:sz w:val="24"/>
              <w:szCs w:val="24"/>
            </w:rPr>
          </w:rPrChange>
        </w:rPr>
      </w:pPr>
      <w:bookmarkStart w:id="7797" w:name="_Toc283060438"/>
      <w:bookmarkStart w:id="7798" w:name="_Toc315776653"/>
      <w:bookmarkStart w:id="7799" w:name="_Toc332351116"/>
      <w:r w:rsidRPr="00303364">
        <w:rPr>
          <w:rFonts w:eastAsia="MS Gothic" w:cstheme="minorHAnsi"/>
          <w:bCs/>
          <w:i/>
          <w:iCs/>
          <w:color w:val="4F81BD"/>
          <w:sz w:val="24"/>
          <w:szCs w:val="24"/>
          <w:rPrChange w:id="7800" w:author="DuyNgo" w:date="2012-08-10T08:15:00Z">
            <w:rPr>
              <w:rFonts w:asciiTheme="majorHAnsi" w:eastAsia="MS Gothic" w:hAnsiTheme="majorHAnsi" w:cs="Calibri"/>
              <w:b/>
              <w:bCs/>
              <w:i/>
              <w:iCs/>
              <w:color w:val="4F81BD"/>
              <w:sz w:val="24"/>
              <w:szCs w:val="24"/>
            </w:rPr>
          </w:rPrChange>
        </w:rPr>
        <w:t>System Test</w:t>
      </w:r>
      <w:bookmarkEnd w:id="7797"/>
      <w:bookmarkEnd w:id="7798"/>
      <w:bookmarkEnd w:id="7799"/>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801"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tabs>
          <w:tab w:val="left" w:pos="4958"/>
        </w:tabs>
        <w:ind w:left="993" w:firstLine="425"/>
        <w:rPr>
          <w:rFonts w:cstheme="minorHAnsi"/>
          <w:sz w:val="24"/>
          <w:szCs w:val="24"/>
        </w:rPr>
      </w:pPr>
      <w:r w:rsidRPr="00303364">
        <w:rPr>
          <w:rFonts w:cstheme="minorHAnsi"/>
          <w:sz w:val="24"/>
          <w:szCs w:val="24"/>
          <w:rPrChange w:id="7802" w:author="DuyNgo" w:date="2012-08-10T08:15:00Z">
            <w:rPr>
              <w:rFonts w:asciiTheme="majorHAnsi" w:eastAsiaTheme="majorEastAsia" w:hAnsiTheme="majorHAnsi" w:cs="Calibri"/>
              <w:b/>
              <w:bCs/>
              <w:color w:val="4F81BD" w:themeColor="accent1"/>
              <w:sz w:val="24"/>
              <w:szCs w:val="24"/>
            </w:rPr>
          </w:rPrChange>
        </w:rPr>
        <w:t>Perform system test for the system</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803" w:author="DuyNgo" w:date="2012-08-10T08:15:00Z">
            <w:rPr>
              <w:rFonts w:asciiTheme="majorHAnsi" w:eastAsia="MS Gothic" w:hAnsiTheme="majorHAnsi" w:cs="Calibri"/>
              <w:b/>
              <w:bCs/>
              <w:color w:val="243F60"/>
              <w:sz w:val="24"/>
              <w:szCs w:val="24"/>
            </w:rPr>
          </w:rPrChange>
        </w:rPr>
        <w:lastRenderedPageBreak/>
        <w:t>Output</w:t>
      </w:r>
    </w:p>
    <w:p w:rsidR="004D0C5E" w:rsidRPr="00303364" w:rsidRDefault="004D0C5E" w:rsidP="004D0C5E">
      <w:pPr>
        <w:ind w:left="993" w:firstLine="425"/>
        <w:rPr>
          <w:rFonts w:cstheme="minorHAnsi"/>
          <w:sz w:val="24"/>
          <w:szCs w:val="24"/>
        </w:rPr>
      </w:pPr>
      <w:r w:rsidRPr="00303364">
        <w:rPr>
          <w:rFonts w:cstheme="minorHAnsi"/>
          <w:sz w:val="24"/>
          <w:szCs w:val="24"/>
          <w:rPrChange w:id="7804" w:author="DuyNgo" w:date="2012-08-10T08:15:00Z">
            <w:rPr>
              <w:rFonts w:asciiTheme="majorHAnsi" w:eastAsiaTheme="majorEastAsia" w:hAnsiTheme="majorHAnsi" w:cs="Calibri"/>
              <w:b/>
              <w:bCs/>
              <w:color w:val="4F81BD" w:themeColor="accent1"/>
              <w:sz w:val="24"/>
              <w:szCs w:val="24"/>
            </w:rPr>
          </w:rPrChange>
        </w:rPr>
        <w:t>System test report</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805"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left="993" w:firstLine="425"/>
        <w:rPr>
          <w:rFonts w:cstheme="minorHAnsi"/>
          <w:sz w:val="24"/>
          <w:szCs w:val="24"/>
        </w:rPr>
      </w:pPr>
      <w:r w:rsidRPr="00303364">
        <w:rPr>
          <w:rFonts w:cstheme="minorHAnsi"/>
          <w:sz w:val="24"/>
          <w:szCs w:val="24"/>
          <w:rPrChange w:id="7806" w:author="DuyNgo" w:date="2012-08-10T08:15:00Z">
            <w:rPr>
              <w:rFonts w:asciiTheme="majorHAnsi" w:eastAsiaTheme="majorEastAsia" w:hAnsiTheme="majorHAnsi" w:cs="Calibri"/>
              <w:b/>
              <w:bCs/>
              <w:color w:val="4F81BD" w:themeColor="accent1"/>
              <w:sz w:val="24"/>
              <w:szCs w:val="24"/>
            </w:rPr>
          </w:rPrChange>
        </w:rPr>
        <w:t>Software Test Documentation before 12/08/2012</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807"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left="993" w:firstLine="425"/>
        <w:rPr>
          <w:rFonts w:cstheme="minorHAnsi"/>
          <w:sz w:val="24"/>
          <w:szCs w:val="24"/>
        </w:rPr>
      </w:pPr>
      <w:r w:rsidRPr="00303364">
        <w:rPr>
          <w:rFonts w:cstheme="minorHAnsi"/>
          <w:sz w:val="24"/>
          <w:szCs w:val="24"/>
          <w:rPrChange w:id="7808" w:author="DuyNgo" w:date="2012-08-10T08:15:00Z">
            <w:rPr>
              <w:rFonts w:asciiTheme="majorHAnsi" w:eastAsiaTheme="majorEastAsia" w:hAnsiTheme="majorHAnsi" w:cs="Calibri"/>
              <w:b/>
              <w:bCs/>
              <w:color w:val="4F81BD" w:themeColor="accent1"/>
              <w:sz w:val="24"/>
              <w:szCs w:val="24"/>
            </w:rPr>
          </w:rPrChange>
        </w:rPr>
        <w:t>Four people for 15 days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809"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left="993" w:firstLine="425"/>
        <w:rPr>
          <w:rFonts w:cstheme="minorHAnsi"/>
          <w:sz w:val="24"/>
          <w:szCs w:val="24"/>
        </w:rPr>
      </w:pPr>
      <w:r w:rsidRPr="00303364">
        <w:rPr>
          <w:rFonts w:cstheme="minorHAnsi"/>
          <w:sz w:val="24"/>
          <w:szCs w:val="24"/>
          <w:rPrChange w:id="7810" w:author="DuyNgo" w:date="2012-08-10T08:15:00Z">
            <w:rPr>
              <w:rFonts w:asciiTheme="majorHAnsi" w:eastAsiaTheme="majorEastAsia" w:hAnsiTheme="majorHAnsi" w:cs="Calibri"/>
              <w:b/>
              <w:bCs/>
              <w:color w:val="4F81BD" w:themeColor="accent1"/>
              <w:sz w:val="24"/>
              <w:szCs w:val="24"/>
            </w:rPr>
          </w:rPrChange>
        </w:rPr>
        <w:t>Coding is finished</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811"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812" w:author="DuyNgo" w:date="2012-08-10T08:15:00Z">
            <w:rPr>
              <w:rFonts w:asciiTheme="majorHAnsi" w:eastAsiaTheme="majorEastAsia" w:hAnsiTheme="majorHAnsi" w:cs="Calibri"/>
              <w:b/>
              <w:bCs/>
              <w:color w:val="4F81BD" w:themeColor="accent1"/>
              <w:sz w:val="24"/>
              <w:szCs w:val="24"/>
            </w:rPr>
          </w:rPrChange>
        </w:rPr>
        <w:t>Lack of professional testers in team</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813" w:author="DuyNgo" w:date="2012-08-10T08:15:00Z">
            <w:rPr>
              <w:rFonts w:asciiTheme="majorHAnsi" w:eastAsiaTheme="majorEastAsia" w:hAnsiTheme="majorHAnsi" w:cs="Calibri"/>
              <w:b/>
              <w:bCs/>
              <w:color w:val="4F81BD" w:themeColor="accent1"/>
              <w:sz w:val="24"/>
              <w:szCs w:val="24"/>
            </w:rPr>
          </w:rPrChange>
        </w:rPr>
        <w:t>Developers are also responsible for system testing, this may lead to compromise</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814" w:author="DuyNgo" w:date="2012-08-10T08:15:00Z">
            <w:rPr>
              <w:rFonts w:eastAsia="MS Gothic" w:cstheme="minorHAnsi"/>
              <w:b/>
              <w:bCs/>
              <w:i/>
              <w:iCs/>
              <w:color w:val="4F81BD"/>
              <w:sz w:val="24"/>
              <w:szCs w:val="24"/>
            </w:rPr>
          </w:rPrChange>
        </w:rPr>
      </w:pPr>
      <w:bookmarkStart w:id="7815" w:name="_Toc283060440"/>
      <w:bookmarkStart w:id="7816" w:name="_Toc315776654"/>
      <w:bookmarkStart w:id="7817" w:name="_Toc332351117"/>
      <w:r w:rsidRPr="00303364">
        <w:rPr>
          <w:rFonts w:eastAsia="MS Gothic" w:cstheme="minorHAnsi"/>
          <w:bCs/>
          <w:i/>
          <w:iCs/>
          <w:color w:val="4F81BD"/>
          <w:sz w:val="24"/>
          <w:szCs w:val="24"/>
          <w:rPrChange w:id="7818" w:author="DuyNgo" w:date="2012-08-10T08:15:00Z">
            <w:rPr>
              <w:rFonts w:asciiTheme="majorHAnsi" w:eastAsia="MS Gothic" w:hAnsiTheme="majorHAnsi" w:cs="Calibri"/>
              <w:b/>
              <w:bCs/>
              <w:i/>
              <w:iCs/>
              <w:color w:val="4F81BD"/>
              <w:sz w:val="24"/>
              <w:szCs w:val="24"/>
            </w:rPr>
          </w:rPrChange>
        </w:rPr>
        <w:t>Deployment</w:t>
      </w:r>
      <w:bookmarkEnd w:id="7815"/>
      <w:bookmarkEnd w:id="7816"/>
      <w:bookmarkEnd w:id="7817"/>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819"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tabs>
          <w:tab w:val="left" w:pos="4958"/>
        </w:tabs>
        <w:ind w:left="993" w:firstLine="425"/>
        <w:rPr>
          <w:rFonts w:cstheme="minorHAnsi"/>
          <w:sz w:val="24"/>
          <w:szCs w:val="24"/>
        </w:rPr>
      </w:pPr>
      <w:r w:rsidRPr="00303364">
        <w:rPr>
          <w:rFonts w:cstheme="minorHAnsi"/>
          <w:sz w:val="24"/>
          <w:szCs w:val="24"/>
          <w:rPrChange w:id="7820" w:author="DuyNgo" w:date="2012-08-10T08:15:00Z">
            <w:rPr>
              <w:rFonts w:asciiTheme="majorHAnsi" w:eastAsiaTheme="majorEastAsia" w:hAnsiTheme="majorHAnsi" w:cs="Calibri"/>
              <w:b/>
              <w:bCs/>
              <w:color w:val="4F81BD" w:themeColor="accent1"/>
              <w:sz w:val="24"/>
              <w:szCs w:val="24"/>
            </w:rPr>
          </w:rPrChange>
        </w:rPr>
        <w:t>Deploy the system, create user manual</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821"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left="993" w:firstLine="425"/>
        <w:rPr>
          <w:rFonts w:cstheme="minorHAnsi"/>
          <w:sz w:val="24"/>
          <w:szCs w:val="24"/>
        </w:rPr>
      </w:pPr>
      <w:r w:rsidRPr="00303364">
        <w:rPr>
          <w:rFonts w:cstheme="minorHAnsi"/>
          <w:sz w:val="24"/>
          <w:szCs w:val="24"/>
          <w:rPrChange w:id="7822" w:author="DuyNgo" w:date="2012-08-10T08:15:00Z">
            <w:rPr>
              <w:rFonts w:asciiTheme="majorHAnsi" w:eastAsiaTheme="majorEastAsia" w:hAnsiTheme="majorHAnsi" w:cs="Calibri"/>
              <w:b/>
              <w:bCs/>
              <w:color w:val="4F81BD" w:themeColor="accent1"/>
              <w:sz w:val="24"/>
              <w:szCs w:val="24"/>
            </w:rPr>
          </w:rPrChange>
        </w:rPr>
        <w:t>Running website with domain and hosting, user manual</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823"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left="993" w:firstLine="425"/>
        <w:rPr>
          <w:rFonts w:cstheme="minorHAnsi"/>
          <w:sz w:val="24"/>
          <w:szCs w:val="24"/>
        </w:rPr>
      </w:pPr>
      <w:r w:rsidRPr="00303364">
        <w:rPr>
          <w:rFonts w:cstheme="minorHAnsi"/>
          <w:sz w:val="24"/>
          <w:szCs w:val="24"/>
          <w:rPrChange w:id="7824" w:author="DuyNgo" w:date="2012-08-10T08:15:00Z">
            <w:rPr>
              <w:rFonts w:asciiTheme="majorHAnsi" w:eastAsiaTheme="majorEastAsia" w:hAnsiTheme="majorHAnsi" w:cs="Calibri"/>
              <w:b/>
              <w:bCs/>
              <w:color w:val="4F81BD" w:themeColor="accent1"/>
              <w:sz w:val="24"/>
              <w:szCs w:val="24"/>
            </w:rPr>
          </w:rPrChange>
        </w:rPr>
        <w:t>Delivery user manual before 18/08/2012</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825"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left="993" w:firstLine="425"/>
        <w:rPr>
          <w:rFonts w:cstheme="minorHAnsi"/>
          <w:sz w:val="24"/>
          <w:szCs w:val="24"/>
        </w:rPr>
      </w:pPr>
      <w:r w:rsidRPr="00303364">
        <w:rPr>
          <w:rFonts w:cstheme="minorHAnsi"/>
          <w:sz w:val="24"/>
          <w:szCs w:val="24"/>
          <w:rPrChange w:id="7826" w:author="DuyNgo" w:date="2012-08-10T08:15:00Z">
            <w:rPr>
              <w:rFonts w:asciiTheme="majorHAnsi" w:eastAsiaTheme="majorEastAsia" w:hAnsiTheme="majorHAnsi" w:cs="Calibri"/>
              <w:b/>
              <w:bCs/>
              <w:color w:val="4F81BD" w:themeColor="accent1"/>
              <w:sz w:val="24"/>
              <w:szCs w:val="24"/>
            </w:rPr>
          </w:rPrChange>
        </w:rPr>
        <w:t>Four people for 6 days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827"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left="993" w:firstLine="425"/>
        <w:rPr>
          <w:rFonts w:cstheme="minorHAnsi"/>
          <w:sz w:val="24"/>
          <w:szCs w:val="24"/>
        </w:rPr>
      </w:pPr>
      <w:r w:rsidRPr="00303364">
        <w:rPr>
          <w:rFonts w:cstheme="minorHAnsi"/>
          <w:sz w:val="24"/>
          <w:szCs w:val="24"/>
          <w:rPrChange w:id="7828" w:author="DuyNgo" w:date="2012-08-10T08:15:00Z">
            <w:rPr>
              <w:rFonts w:asciiTheme="majorHAnsi" w:eastAsiaTheme="majorEastAsia" w:hAnsiTheme="majorHAnsi" w:cs="Calibri"/>
              <w:b/>
              <w:bCs/>
              <w:color w:val="4F81BD" w:themeColor="accent1"/>
              <w:sz w:val="24"/>
              <w:szCs w:val="24"/>
            </w:rPr>
          </w:rPrChange>
        </w:rPr>
        <w:t>Coding and system test are finished, initial data is inputted</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829"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830" w:author="DuyNgo" w:date="2012-08-10T08:15:00Z">
            <w:rPr>
              <w:rFonts w:asciiTheme="majorHAnsi" w:eastAsiaTheme="majorEastAsia" w:hAnsiTheme="majorHAnsi" w:cs="Calibri"/>
              <w:b/>
              <w:bCs/>
              <w:color w:val="4F81BD" w:themeColor="accent1"/>
              <w:sz w:val="24"/>
              <w:szCs w:val="24"/>
            </w:rPr>
          </w:rPrChange>
        </w:rPr>
        <w:t>Composing document can cause by integrate from many team members’ document.</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831" w:author="DuyNgo" w:date="2012-08-10T08:15:00Z">
            <w:rPr>
              <w:rFonts w:asciiTheme="majorHAnsi" w:eastAsiaTheme="majorEastAsia" w:hAnsiTheme="majorHAnsi" w:cs="Calibri"/>
              <w:b/>
              <w:bCs/>
              <w:color w:val="4F81BD" w:themeColor="accent1"/>
              <w:sz w:val="24"/>
              <w:szCs w:val="24"/>
            </w:rPr>
          </w:rPrChange>
        </w:rPr>
        <w:t>Training staff may take more time.</w:t>
      </w:r>
    </w:p>
    <w:p w:rsidR="004D0C5E" w:rsidRPr="00303364" w:rsidRDefault="004D0C5E" w:rsidP="008C3CFA">
      <w:pPr>
        <w:keepNext/>
        <w:keepLines/>
        <w:numPr>
          <w:ilvl w:val="0"/>
          <w:numId w:val="26"/>
        </w:numPr>
        <w:tabs>
          <w:tab w:val="left" w:pos="1276"/>
        </w:tabs>
        <w:spacing w:before="200" w:after="0"/>
        <w:ind w:firstLine="491"/>
        <w:outlineLvl w:val="2"/>
        <w:rPr>
          <w:rFonts w:eastAsia="MS Gothic" w:cstheme="minorHAnsi"/>
          <w:bCs/>
          <w:color w:val="4F81BD"/>
          <w:sz w:val="24"/>
          <w:szCs w:val="24"/>
          <w:rPrChange w:id="7832" w:author="DuyNgo" w:date="2012-08-10T08:15:00Z">
            <w:rPr>
              <w:rFonts w:eastAsia="MS Gothic" w:cstheme="minorHAnsi"/>
              <w:b/>
              <w:bCs/>
              <w:color w:val="4F81BD"/>
              <w:sz w:val="24"/>
              <w:szCs w:val="24"/>
            </w:rPr>
          </w:rPrChange>
        </w:rPr>
      </w:pPr>
      <w:bookmarkStart w:id="7833" w:name="_Toc315776655"/>
      <w:bookmarkStart w:id="7834" w:name="_Toc325636812"/>
      <w:bookmarkStart w:id="7835" w:name="_Toc332351118"/>
      <w:r w:rsidRPr="00303364">
        <w:rPr>
          <w:rFonts w:eastAsia="MS Gothic" w:cstheme="minorHAnsi"/>
          <w:bCs/>
          <w:color w:val="4F81BD"/>
          <w:sz w:val="24"/>
          <w:szCs w:val="24"/>
          <w:rPrChange w:id="7836" w:author="DuyNgo" w:date="2012-08-10T08:15:00Z">
            <w:rPr>
              <w:rFonts w:asciiTheme="majorHAnsi" w:eastAsia="MS Gothic" w:hAnsiTheme="majorHAnsi" w:cs="Calibri"/>
              <w:b/>
              <w:bCs/>
              <w:color w:val="4F81BD"/>
              <w:sz w:val="24"/>
              <w:szCs w:val="24"/>
            </w:rPr>
          </w:rPrChange>
        </w:rPr>
        <w:t>Task Sheet: Assignments and Timetable</w:t>
      </w:r>
      <w:bookmarkEnd w:id="7775"/>
      <w:bookmarkEnd w:id="7833"/>
      <w:bookmarkEnd w:id="7834"/>
      <w:bookmarkEnd w:id="7835"/>
    </w:p>
    <w:p w:rsidR="004D0C5E" w:rsidRDefault="004D0C5E" w:rsidP="004D0C5E">
      <w:pPr>
        <w:rPr>
          <w:ins w:id="7837" w:author="DuyNgo" w:date="2012-08-10T08:18:00Z"/>
          <w:rFonts w:cstheme="minorHAnsi"/>
          <w:sz w:val="24"/>
          <w:szCs w:val="24"/>
        </w:rPr>
      </w:pPr>
      <w:r w:rsidRPr="00303364">
        <w:rPr>
          <w:rFonts w:cstheme="minorHAnsi"/>
          <w:sz w:val="24"/>
          <w:szCs w:val="24"/>
          <w:rPrChange w:id="7838" w:author="DuyNgo" w:date="2012-08-10T08:15:00Z">
            <w:rPr>
              <w:rFonts w:asciiTheme="majorHAnsi" w:eastAsiaTheme="majorEastAsia" w:hAnsiTheme="majorHAnsi" w:cs="Calibri"/>
              <w:b/>
              <w:bCs/>
              <w:color w:val="4F81BD" w:themeColor="accent1"/>
              <w:sz w:val="24"/>
              <w:szCs w:val="24"/>
            </w:rPr>
          </w:rPrChange>
        </w:rPr>
        <w:tab/>
      </w:r>
      <w:r w:rsidRPr="00303364">
        <w:rPr>
          <w:rFonts w:cstheme="minorHAnsi"/>
          <w:sz w:val="24"/>
          <w:szCs w:val="24"/>
          <w:rPrChange w:id="7839" w:author="DuyNgo" w:date="2012-08-10T08:15:00Z">
            <w:rPr>
              <w:rFonts w:asciiTheme="majorHAnsi" w:eastAsiaTheme="majorEastAsia" w:hAnsiTheme="majorHAnsi" w:cs="Calibri"/>
              <w:b/>
              <w:bCs/>
              <w:color w:val="4F81BD" w:themeColor="accent1"/>
              <w:sz w:val="24"/>
              <w:szCs w:val="24"/>
            </w:rPr>
          </w:rPrChange>
        </w:rPr>
        <w:tab/>
        <w:t>Refer to</w:t>
      </w:r>
      <w:r w:rsidR="0086429F" w:rsidRPr="00303364">
        <w:rPr>
          <w:rFonts w:cstheme="minorHAnsi"/>
          <w:sz w:val="24"/>
          <w:szCs w:val="24"/>
          <w:rPrChange w:id="7840"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0086429F" w:rsidRPr="00303364">
        <w:rPr>
          <w:rFonts w:cstheme="minorHAnsi"/>
          <w:sz w:val="24"/>
          <w:szCs w:val="24"/>
          <w:rPrChange w:id="7841" w:author="DuyNgo" w:date="2012-08-10T08:15:00Z">
            <w:rPr>
              <w:rFonts w:asciiTheme="majorHAnsi" w:eastAsiaTheme="majorEastAsia" w:hAnsiTheme="majorHAnsi" w:cs="Calibri"/>
              <w:b/>
              <w:bCs/>
              <w:color w:val="4F81BD" w:themeColor="accent1"/>
              <w:sz w:val="24"/>
              <w:szCs w:val="24"/>
            </w:rPr>
          </w:rPrChange>
        </w:rPr>
        <w:t>OOPMS_Task</w:t>
      </w:r>
      <w:r w:rsidRPr="00303364">
        <w:rPr>
          <w:rFonts w:cstheme="minorHAnsi"/>
          <w:sz w:val="24"/>
          <w:szCs w:val="24"/>
          <w:rPrChange w:id="7842" w:author="DuyNgo" w:date="2012-08-10T08:15:00Z">
            <w:rPr>
              <w:rFonts w:asciiTheme="majorHAnsi" w:eastAsiaTheme="majorEastAsia" w:hAnsiTheme="majorHAnsi" w:cs="Calibri"/>
              <w:b/>
              <w:bCs/>
              <w:color w:val="4F81BD" w:themeColor="accent1"/>
              <w:sz w:val="24"/>
              <w:szCs w:val="24"/>
            </w:rPr>
          </w:rPrChange>
        </w:rPr>
        <w:t>List.mpp</w:t>
      </w:r>
      <w:proofErr w:type="spellEnd"/>
    </w:p>
    <w:p w:rsidR="00E936E3" w:rsidRDefault="00E936E3" w:rsidP="00E936E3">
      <w:pPr>
        <w:autoSpaceDE w:val="0"/>
        <w:autoSpaceDN w:val="0"/>
        <w:adjustRightInd w:val="0"/>
        <w:spacing w:after="0" w:line="240" w:lineRule="auto"/>
        <w:rPr>
          <w:ins w:id="7843" w:author="DuyNgo" w:date="2012-08-10T08:18:00Z"/>
          <w:rFonts w:ascii="Arial" w:eastAsiaTheme="minorEastAsia" w:hAnsi="Arial" w:cs="Arial"/>
          <w:sz w:val="18"/>
          <w:szCs w:val="18"/>
          <w:lang w:eastAsia="ja-JP"/>
        </w:rPr>
      </w:pPr>
      <w:ins w:id="7844" w:author="DuyNgo" w:date="2012-08-10T08:18:00Z">
        <w:r>
          <w:rPr>
            <w:rFonts w:ascii="Arial" w:eastAsiaTheme="minorEastAsia" w:hAnsi="Arial" w:cs="Arial"/>
            <w:sz w:val="18"/>
            <w:szCs w:val="18"/>
            <w:lang w:eastAsia="ja-JP"/>
          </w:rPr>
          <w:t>OOPMS</w:t>
        </w:r>
        <w:r>
          <w:rPr>
            <w:rFonts w:ascii="Arial" w:eastAsiaTheme="minorEastAsia" w:hAnsi="Arial" w:cs="Arial"/>
            <w:sz w:val="18"/>
            <w:szCs w:val="18"/>
            <w:lang w:eastAsia="ja-JP"/>
          </w:rPr>
          <w:tab/>
          <w:t>76.85d</w:t>
        </w:r>
        <w:r>
          <w:rPr>
            <w:rFonts w:ascii="Arial" w:eastAsiaTheme="minorEastAsia" w:hAnsi="Arial" w:cs="Arial"/>
            <w:sz w:val="18"/>
            <w:szCs w:val="18"/>
            <w:lang w:eastAsia="ja-JP"/>
          </w:rPr>
          <w:tab/>
          <w:t>Mon 5/7/12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8/21/12</w:t>
        </w:r>
        <w:r>
          <w:rPr>
            <w:rFonts w:ascii="Arial" w:eastAsiaTheme="minorEastAsia" w:hAnsi="Arial" w:cs="Arial"/>
            <w:sz w:val="18"/>
            <w:szCs w:val="18"/>
            <w:lang w:eastAsia="ja-JP"/>
          </w:rPr>
          <w:tab/>
        </w:r>
        <w:r>
          <w:rPr>
            <w:rFonts w:ascii="Arial" w:eastAsiaTheme="minorEastAsia" w:hAnsi="Arial" w:cs="Arial"/>
            <w:sz w:val="18"/>
            <w:szCs w:val="18"/>
            <w:lang w:eastAsia="ja-JP"/>
          </w:rPr>
          <w:tab/>
          <w:t>70%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45" w:author="DuyNgo" w:date="2012-08-10T08:18:00Z"/>
          <w:rFonts w:ascii="Arial" w:eastAsiaTheme="minorEastAsia" w:hAnsi="Arial" w:cs="Arial"/>
          <w:sz w:val="18"/>
          <w:szCs w:val="18"/>
          <w:lang w:eastAsia="ja-JP"/>
        </w:rPr>
      </w:pPr>
      <w:ins w:id="7846" w:author="DuyNgo" w:date="2012-08-10T08:18:00Z">
        <w:r>
          <w:rPr>
            <w:rFonts w:ascii="Arial" w:eastAsiaTheme="minorEastAsia" w:hAnsi="Arial" w:cs="Arial"/>
            <w:sz w:val="18"/>
            <w:szCs w:val="18"/>
            <w:lang w:eastAsia="ja-JP"/>
          </w:rPr>
          <w:t>Initiation</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Mon 5/7/12</w:t>
        </w:r>
        <w:r>
          <w:rPr>
            <w:rFonts w:ascii="Arial" w:eastAsiaTheme="minorEastAsia" w:hAnsi="Arial" w:cs="Arial"/>
            <w:sz w:val="18"/>
            <w:szCs w:val="18"/>
            <w:lang w:eastAsia="ja-JP"/>
          </w:rPr>
          <w:tab/>
        </w:r>
        <w:r>
          <w:rPr>
            <w:rFonts w:ascii="Arial" w:eastAsiaTheme="minorEastAsia" w:hAnsi="Arial" w:cs="Arial"/>
            <w:sz w:val="18"/>
            <w:szCs w:val="18"/>
            <w:lang w:eastAsia="ja-JP"/>
          </w:rPr>
          <w:tab/>
          <w:t>Tue 5/8/12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47" w:author="DuyNgo" w:date="2012-08-10T08:18:00Z"/>
          <w:rFonts w:ascii="Arial" w:eastAsiaTheme="minorEastAsia" w:hAnsi="Arial" w:cs="Arial"/>
          <w:sz w:val="18"/>
          <w:szCs w:val="18"/>
          <w:lang w:eastAsia="ja-JP"/>
        </w:rPr>
      </w:pPr>
      <w:ins w:id="7848" w:author="DuyNgo" w:date="2012-08-10T08:18:00Z">
        <w:r>
          <w:rPr>
            <w:rFonts w:ascii="Arial" w:eastAsiaTheme="minorEastAsia" w:hAnsi="Arial" w:cs="Arial"/>
            <w:sz w:val="18"/>
            <w:szCs w:val="18"/>
            <w:lang w:eastAsia="ja-JP"/>
          </w:rPr>
          <w:t>Kick-off meeting</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Mon 5/7/12</w:t>
        </w:r>
        <w:r>
          <w:rPr>
            <w:rFonts w:ascii="Arial" w:eastAsiaTheme="minorEastAsia" w:hAnsi="Arial" w:cs="Arial"/>
            <w:sz w:val="18"/>
            <w:szCs w:val="18"/>
            <w:lang w:eastAsia="ja-JP"/>
          </w:rPr>
          <w:tab/>
        </w:r>
        <w:r>
          <w:rPr>
            <w:rFonts w:ascii="Arial" w:eastAsiaTheme="minorEastAsia" w:hAnsi="Arial" w:cs="Arial"/>
            <w:sz w:val="18"/>
            <w:szCs w:val="18"/>
            <w:lang w:eastAsia="ja-JP"/>
          </w:rPr>
          <w:tab/>
          <w:t>Mon 5/7/12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49" w:author="DuyNgo" w:date="2012-08-10T08:18:00Z"/>
          <w:rFonts w:ascii="Arial" w:eastAsiaTheme="minorEastAsia" w:hAnsi="Arial" w:cs="Arial"/>
          <w:sz w:val="18"/>
          <w:szCs w:val="18"/>
          <w:lang w:eastAsia="ja-JP"/>
        </w:rPr>
      </w:pPr>
      <w:ins w:id="7850" w:author="DuyNgo" w:date="2012-08-10T08:18:00Z">
        <w:r>
          <w:rPr>
            <w:rFonts w:ascii="Arial" w:eastAsiaTheme="minorEastAsia" w:hAnsi="Arial" w:cs="Arial"/>
            <w:sz w:val="18"/>
            <w:szCs w:val="18"/>
            <w:lang w:eastAsia="ja-JP"/>
          </w:rPr>
          <w:t>Introduce overview about Eclipse plug-in development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Tue 5/8/12</w:t>
        </w:r>
        <w:r>
          <w:rPr>
            <w:rFonts w:ascii="Arial" w:eastAsiaTheme="minorEastAsia" w:hAnsi="Arial" w:cs="Arial"/>
            <w:sz w:val="18"/>
            <w:szCs w:val="18"/>
            <w:lang w:eastAsia="ja-JP"/>
          </w:rPr>
          <w:tab/>
        </w:r>
        <w:r>
          <w:rPr>
            <w:rFonts w:ascii="Arial" w:eastAsiaTheme="minorEastAsia" w:hAnsi="Arial" w:cs="Arial"/>
            <w:sz w:val="18"/>
            <w:szCs w:val="18"/>
            <w:lang w:eastAsia="ja-JP"/>
          </w:rPr>
          <w:tab/>
          <w:t>Tue 5/8/12</w:t>
        </w:r>
        <w:r>
          <w:rPr>
            <w:rFonts w:ascii="Arial" w:eastAsiaTheme="minorEastAsia" w:hAnsi="Arial" w:cs="Arial"/>
            <w:sz w:val="18"/>
            <w:szCs w:val="18"/>
            <w:lang w:eastAsia="ja-JP"/>
          </w:rPr>
          <w:tab/>
          <w:t>3</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51" w:author="DuyNgo" w:date="2012-08-10T08:18:00Z"/>
          <w:rFonts w:ascii="Arial" w:eastAsiaTheme="minorEastAsia" w:hAnsi="Arial" w:cs="Arial"/>
          <w:sz w:val="18"/>
          <w:szCs w:val="18"/>
          <w:lang w:eastAsia="ja-JP"/>
        </w:rPr>
      </w:pPr>
      <w:ins w:id="7852" w:author="DuyNgo" w:date="2012-08-10T08:18:00Z">
        <w:r>
          <w:rPr>
            <w:rFonts w:ascii="Arial" w:eastAsiaTheme="minorEastAsia" w:hAnsi="Arial" w:cs="Arial"/>
            <w:sz w:val="18"/>
            <w:szCs w:val="18"/>
            <w:lang w:eastAsia="ja-JP"/>
          </w:rPr>
          <w:t>Introduce overview about Android development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Tue 5/8/12</w:t>
        </w:r>
        <w:r>
          <w:rPr>
            <w:rFonts w:ascii="Arial" w:eastAsiaTheme="minorEastAsia" w:hAnsi="Arial" w:cs="Arial"/>
            <w:sz w:val="18"/>
            <w:szCs w:val="18"/>
            <w:lang w:eastAsia="ja-JP"/>
          </w:rPr>
          <w:tab/>
        </w:r>
        <w:r>
          <w:rPr>
            <w:rFonts w:ascii="Arial" w:eastAsiaTheme="minorEastAsia" w:hAnsi="Arial" w:cs="Arial"/>
            <w:sz w:val="18"/>
            <w:szCs w:val="18"/>
            <w:lang w:eastAsia="ja-JP"/>
          </w:rPr>
          <w:tab/>
          <w:t>Tue 5/8/12</w:t>
        </w:r>
        <w:r>
          <w:rPr>
            <w:rFonts w:ascii="Arial" w:eastAsiaTheme="minorEastAsia" w:hAnsi="Arial" w:cs="Arial"/>
            <w:sz w:val="18"/>
            <w:szCs w:val="18"/>
            <w:lang w:eastAsia="ja-JP"/>
          </w:rPr>
          <w:tab/>
          <w:t>4</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53" w:author="DuyNgo" w:date="2012-08-10T08:18:00Z"/>
          <w:rFonts w:ascii="Arial" w:eastAsiaTheme="minorEastAsia" w:hAnsi="Arial" w:cs="Arial"/>
          <w:sz w:val="18"/>
          <w:szCs w:val="18"/>
          <w:lang w:eastAsia="ja-JP"/>
        </w:rPr>
      </w:pPr>
      <w:ins w:id="7854" w:author="DuyNgo" w:date="2012-08-10T08:18:00Z">
        <w:r>
          <w:rPr>
            <w:rFonts w:ascii="Arial" w:eastAsiaTheme="minorEastAsia" w:hAnsi="Arial" w:cs="Arial"/>
            <w:sz w:val="18"/>
            <w:szCs w:val="18"/>
            <w:lang w:eastAsia="ja-JP"/>
          </w:rPr>
          <w:t xml:space="preserve">Planning </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Wed 5/9/12</w:t>
        </w:r>
        <w:r>
          <w:rPr>
            <w:rFonts w:ascii="Arial" w:eastAsiaTheme="minorEastAsia" w:hAnsi="Arial" w:cs="Arial"/>
            <w:sz w:val="18"/>
            <w:szCs w:val="18"/>
            <w:lang w:eastAsia="ja-JP"/>
          </w:rPr>
          <w:tab/>
        </w:r>
        <w:r>
          <w:rPr>
            <w:rFonts w:ascii="Arial" w:eastAsiaTheme="minorEastAsia" w:hAnsi="Arial" w:cs="Arial"/>
            <w:sz w:val="18"/>
            <w:szCs w:val="18"/>
            <w:lang w:eastAsia="ja-JP"/>
          </w:rPr>
          <w:tab/>
          <w:t>Tue 5/15/12</w:t>
        </w:r>
        <w:r>
          <w:rPr>
            <w:rFonts w:ascii="Arial" w:eastAsiaTheme="minorEastAsia" w:hAnsi="Arial" w:cs="Arial"/>
            <w:sz w:val="18"/>
            <w:szCs w:val="18"/>
            <w:lang w:eastAsia="ja-JP"/>
          </w:rPr>
          <w:tab/>
          <w:t>2</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55" w:author="DuyNgo" w:date="2012-08-10T08:18:00Z"/>
          <w:rFonts w:ascii="Arial" w:eastAsiaTheme="minorEastAsia" w:hAnsi="Arial" w:cs="Arial"/>
          <w:sz w:val="18"/>
          <w:szCs w:val="18"/>
          <w:lang w:eastAsia="ja-JP"/>
        </w:rPr>
      </w:pPr>
      <w:ins w:id="7856" w:author="DuyNgo" w:date="2012-08-10T08:18:00Z">
        <w:r>
          <w:rPr>
            <w:rFonts w:ascii="Arial" w:eastAsiaTheme="minorEastAsia" w:hAnsi="Arial" w:cs="Arial"/>
            <w:sz w:val="18"/>
            <w:szCs w:val="18"/>
            <w:lang w:eastAsia="ja-JP"/>
          </w:rPr>
          <w:lastRenderedPageBreak/>
          <w:t xml:space="preserve">Develop scope statement </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Wed 5/9/12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5/11/12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57" w:author="DuyNgo" w:date="2012-08-10T08:18:00Z"/>
          <w:rFonts w:ascii="Arial" w:eastAsiaTheme="minorEastAsia" w:hAnsi="Arial" w:cs="Arial"/>
          <w:sz w:val="18"/>
          <w:szCs w:val="18"/>
          <w:lang w:eastAsia="ja-JP"/>
        </w:rPr>
      </w:pPr>
      <w:ins w:id="7858" w:author="DuyNgo" w:date="2012-08-10T08:18:00Z">
        <w:r>
          <w:rPr>
            <w:rFonts w:ascii="Arial" w:eastAsiaTheme="minorEastAsia" w:hAnsi="Arial" w:cs="Arial"/>
            <w:sz w:val="18"/>
            <w:szCs w:val="18"/>
            <w:lang w:eastAsia="ja-JP"/>
          </w:rPr>
          <w:t xml:space="preserve">Create WBS </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Wed 5/9/12</w:t>
        </w:r>
        <w:r>
          <w:rPr>
            <w:rFonts w:ascii="Arial" w:eastAsiaTheme="minorEastAsia" w:hAnsi="Arial" w:cs="Arial"/>
            <w:sz w:val="18"/>
            <w:szCs w:val="18"/>
            <w:lang w:eastAsia="ja-JP"/>
          </w:rPr>
          <w:tab/>
        </w:r>
        <w:r>
          <w:rPr>
            <w:rFonts w:ascii="Arial" w:eastAsiaTheme="minorEastAsia" w:hAnsi="Arial" w:cs="Arial"/>
            <w:sz w:val="18"/>
            <w:szCs w:val="18"/>
            <w:lang w:eastAsia="ja-JP"/>
          </w:rPr>
          <w:tab/>
          <w:t>Thu 5/10/12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DuyND</w:t>
        </w:r>
        <w:proofErr w:type="spellEnd"/>
      </w:ins>
    </w:p>
    <w:p w:rsidR="00E936E3" w:rsidRDefault="00E936E3" w:rsidP="00E936E3">
      <w:pPr>
        <w:autoSpaceDE w:val="0"/>
        <w:autoSpaceDN w:val="0"/>
        <w:adjustRightInd w:val="0"/>
        <w:spacing w:after="0" w:line="240" w:lineRule="auto"/>
        <w:rPr>
          <w:ins w:id="7859" w:author="DuyNgo" w:date="2012-08-10T08:18:00Z"/>
          <w:rFonts w:ascii="Arial" w:eastAsiaTheme="minorEastAsia" w:hAnsi="Arial" w:cs="Arial"/>
          <w:sz w:val="18"/>
          <w:szCs w:val="18"/>
          <w:lang w:eastAsia="ja-JP"/>
        </w:rPr>
      </w:pPr>
      <w:ins w:id="7860" w:author="DuyNgo" w:date="2012-08-10T08:18:00Z">
        <w:r>
          <w:rPr>
            <w:rFonts w:ascii="Arial" w:eastAsiaTheme="minorEastAsia" w:hAnsi="Arial" w:cs="Arial"/>
            <w:sz w:val="18"/>
            <w:szCs w:val="18"/>
            <w:lang w:eastAsia="ja-JP"/>
          </w:rPr>
          <w:t xml:space="preserve">Develop and refine other plans </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Mon 5/14/12</w:t>
        </w:r>
        <w:r>
          <w:rPr>
            <w:rFonts w:ascii="Arial" w:eastAsiaTheme="minorEastAsia" w:hAnsi="Arial" w:cs="Arial"/>
            <w:sz w:val="18"/>
            <w:szCs w:val="18"/>
            <w:lang w:eastAsia="ja-JP"/>
          </w:rPr>
          <w:tab/>
        </w:r>
        <w:r>
          <w:rPr>
            <w:rFonts w:ascii="Arial" w:eastAsiaTheme="minorEastAsia" w:hAnsi="Arial" w:cs="Arial"/>
            <w:sz w:val="18"/>
            <w:szCs w:val="18"/>
            <w:lang w:eastAsia="ja-JP"/>
          </w:rPr>
          <w:tab/>
          <w:t>Tue 5/15/12</w:t>
        </w:r>
        <w:r>
          <w:rPr>
            <w:rFonts w:ascii="Arial" w:eastAsiaTheme="minorEastAsia" w:hAnsi="Arial" w:cs="Arial"/>
            <w:sz w:val="18"/>
            <w:szCs w:val="18"/>
            <w:lang w:eastAsia="ja-JP"/>
          </w:rPr>
          <w:tab/>
          <w:t>7</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61" w:author="DuyNgo" w:date="2012-08-10T08:18:00Z"/>
          <w:rFonts w:ascii="Arial" w:eastAsiaTheme="minorEastAsia" w:hAnsi="Arial" w:cs="Arial"/>
          <w:sz w:val="18"/>
          <w:szCs w:val="18"/>
          <w:lang w:eastAsia="ja-JP"/>
        </w:rPr>
      </w:pPr>
      <w:ins w:id="7862" w:author="DuyNgo" w:date="2012-08-10T08:18:00Z">
        <w:r>
          <w:rPr>
            <w:rFonts w:ascii="Arial" w:eastAsiaTheme="minorEastAsia" w:hAnsi="Arial" w:cs="Arial"/>
            <w:sz w:val="18"/>
            <w:szCs w:val="18"/>
            <w:lang w:eastAsia="ja-JP"/>
          </w:rPr>
          <w:t>Solution</w:t>
        </w:r>
        <w:r>
          <w:rPr>
            <w:rFonts w:ascii="Arial" w:eastAsiaTheme="minorEastAsia" w:hAnsi="Arial" w:cs="Arial"/>
            <w:sz w:val="18"/>
            <w:szCs w:val="18"/>
            <w:lang w:eastAsia="ja-JP"/>
          </w:rPr>
          <w:tab/>
          <w:t>28d</w:t>
        </w:r>
        <w:r>
          <w:rPr>
            <w:rFonts w:ascii="Arial" w:eastAsiaTheme="minorEastAsia" w:hAnsi="Arial" w:cs="Arial"/>
            <w:sz w:val="18"/>
            <w:szCs w:val="18"/>
            <w:lang w:eastAsia="ja-JP"/>
          </w:rPr>
          <w:tab/>
          <w:t>Wed 5/16/12</w:t>
        </w:r>
        <w:r>
          <w:rPr>
            <w:rFonts w:ascii="Arial" w:eastAsiaTheme="minorEastAsia" w:hAnsi="Arial" w:cs="Arial"/>
            <w:sz w:val="18"/>
            <w:szCs w:val="18"/>
            <w:lang w:eastAsia="ja-JP"/>
          </w:rPr>
          <w:tab/>
        </w:r>
        <w:r>
          <w:rPr>
            <w:rFonts w:ascii="Arial" w:eastAsiaTheme="minorEastAsia" w:hAnsi="Arial" w:cs="Arial"/>
            <w:sz w:val="18"/>
            <w:szCs w:val="18"/>
            <w:lang w:eastAsia="ja-JP"/>
          </w:rPr>
          <w:tab/>
          <w:t>Fri 6/22/12</w:t>
        </w:r>
        <w:r>
          <w:rPr>
            <w:rFonts w:ascii="Arial" w:eastAsiaTheme="minorEastAsia" w:hAnsi="Arial" w:cs="Arial"/>
            <w:sz w:val="18"/>
            <w:szCs w:val="18"/>
            <w:lang w:eastAsia="ja-JP"/>
          </w:rPr>
          <w:tab/>
        </w:r>
        <w:r>
          <w:rPr>
            <w:rFonts w:ascii="Arial" w:eastAsiaTheme="minorEastAsia" w:hAnsi="Arial" w:cs="Arial"/>
            <w:sz w:val="18"/>
            <w:szCs w:val="18"/>
            <w:lang w:eastAsia="ja-JP"/>
          </w:rPr>
          <w:tab/>
          <w:t>92%</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63" w:author="DuyNgo" w:date="2012-08-10T08:18:00Z"/>
          <w:rFonts w:ascii="Arial" w:eastAsiaTheme="minorEastAsia" w:hAnsi="Arial" w:cs="Arial"/>
          <w:sz w:val="18"/>
          <w:szCs w:val="18"/>
          <w:lang w:eastAsia="ja-JP"/>
        </w:rPr>
      </w:pPr>
      <w:ins w:id="7864" w:author="DuyNgo" w:date="2012-08-10T08:18:00Z">
        <w:r>
          <w:rPr>
            <w:rFonts w:ascii="Arial" w:eastAsiaTheme="minorEastAsia" w:hAnsi="Arial" w:cs="Arial"/>
            <w:sz w:val="18"/>
            <w:szCs w:val="18"/>
            <w:lang w:eastAsia="ja-JP"/>
          </w:rPr>
          <w:t>Report 1</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Wed 5/16/12</w:t>
        </w:r>
        <w:r>
          <w:rPr>
            <w:rFonts w:ascii="Arial" w:eastAsiaTheme="minorEastAsia" w:hAnsi="Arial" w:cs="Arial"/>
            <w:sz w:val="18"/>
            <w:szCs w:val="18"/>
            <w:lang w:eastAsia="ja-JP"/>
          </w:rPr>
          <w:tab/>
        </w:r>
        <w:r>
          <w:rPr>
            <w:rFonts w:ascii="Arial" w:eastAsiaTheme="minorEastAsia" w:hAnsi="Arial" w:cs="Arial"/>
            <w:sz w:val="18"/>
            <w:szCs w:val="18"/>
            <w:lang w:eastAsia="ja-JP"/>
          </w:rPr>
          <w:tab/>
          <w:t>Mon 5/21/12</w:t>
        </w:r>
        <w:r>
          <w:rPr>
            <w:rFonts w:ascii="Arial" w:eastAsiaTheme="minorEastAsia" w:hAnsi="Arial" w:cs="Arial"/>
            <w:sz w:val="18"/>
            <w:szCs w:val="18"/>
            <w:lang w:eastAsia="ja-JP"/>
          </w:rPr>
          <w:tab/>
          <w:t>6</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65" w:author="DuyNgo" w:date="2012-08-10T08:18:00Z"/>
          <w:rFonts w:ascii="Arial" w:eastAsiaTheme="minorEastAsia" w:hAnsi="Arial" w:cs="Arial"/>
          <w:sz w:val="18"/>
          <w:szCs w:val="18"/>
          <w:lang w:eastAsia="ja-JP"/>
        </w:rPr>
      </w:pPr>
      <w:ins w:id="7866" w:author="DuyNgo" w:date="2012-08-10T08:18:00Z">
        <w:r>
          <w:rPr>
            <w:rFonts w:ascii="Arial" w:eastAsiaTheme="minorEastAsia" w:hAnsi="Arial" w:cs="Arial"/>
            <w:sz w:val="18"/>
            <w:szCs w:val="18"/>
            <w:lang w:eastAsia="ja-JP"/>
          </w:rPr>
          <w:t>Study Requirements + Report 2</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Tue 5/22/12</w:t>
        </w:r>
        <w:r>
          <w:rPr>
            <w:rFonts w:ascii="Arial" w:eastAsiaTheme="minorEastAsia" w:hAnsi="Arial" w:cs="Arial"/>
            <w:sz w:val="18"/>
            <w:szCs w:val="18"/>
            <w:lang w:eastAsia="ja-JP"/>
          </w:rPr>
          <w:tab/>
        </w:r>
        <w:r>
          <w:rPr>
            <w:rFonts w:ascii="Arial" w:eastAsiaTheme="minorEastAsia" w:hAnsi="Arial" w:cs="Arial"/>
            <w:sz w:val="18"/>
            <w:szCs w:val="18"/>
            <w:lang w:eastAsia="ja-JP"/>
          </w:rPr>
          <w:tab/>
          <w:t>Fri 5/25/12</w:t>
        </w:r>
        <w:r>
          <w:rPr>
            <w:rFonts w:ascii="Arial" w:eastAsiaTheme="minorEastAsia" w:hAnsi="Arial" w:cs="Arial"/>
            <w:sz w:val="18"/>
            <w:szCs w:val="18"/>
            <w:lang w:eastAsia="ja-JP"/>
          </w:rPr>
          <w:tab/>
          <w:t>11</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67" w:author="DuyNgo" w:date="2012-08-10T08:18:00Z"/>
          <w:rFonts w:ascii="Arial" w:eastAsiaTheme="minorEastAsia" w:hAnsi="Arial" w:cs="Arial"/>
          <w:sz w:val="18"/>
          <w:szCs w:val="18"/>
          <w:lang w:eastAsia="ja-JP"/>
        </w:rPr>
      </w:pPr>
      <w:ins w:id="7868" w:author="DuyNgo" w:date="2012-08-10T08:18:00Z">
        <w:r>
          <w:rPr>
            <w:rFonts w:ascii="Arial" w:eastAsiaTheme="minorEastAsia" w:hAnsi="Arial" w:cs="Arial"/>
            <w:sz w:val="18"/>
            <w:szCs w:val="18"/>
            <w:lang w:eastAsia="ja-JP"/>
          </w:rPr>
          <w:t>Develop functional specifications</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Mon 5/28/12</w:t>
        </w:r>
        <w:r>
          <w:rPr>
            <w:rFonts w:ascii="Arial" w:eastAsiaTheme="minorEastAsia" w:hAnsi="Arial" w:cs="Arial"/>
            <w:sz w:val="18"/>
            <w:szCs w:val="18"/>
            <w:lang w:eastAsia="ja-JP"/>
          </w:rPr>
          <w:tab/>
        </w:r>
        <w:r>
          <w:rPr>
            <w:rFonts w:ascii="Arial" w:eastAsiaTheme="minorEastAsia" w:hAnsi="Arial" w:cs="Arial"/>
            <w:sz w:val="18"/>
            <w:szCs w:val="18"/>
            <w:lang w:eastAsia="ja-JP"/>
          </w:rPr>
          <w:tab/>
          <w:t>Fri 6/1/12</w:t>
        </w:r>
        <w:r>
          <w:rPr>
            <w:rFonts w:ascii="Arial" w:eastAsiaTheme="minorEastAsia" w:hAnsi="Arial" w:cs="Arial"/>
            <w:sz w:val="18"/>
            <w:szCs w:val="18"/>
            <w:lang w:eastAsia="ja-JP"/>
          </w:rPr>
          <w:tab/>
        </w:r>
        <w:r>
          <w:rPr>
            <w:rFonts w:ascii="Arial" w:eastAsiaTheme="minorEastAsia" w:hAnsi="Arial" w:cs="Arial"/>
            <w:sz w:val="18"/>
            <w:szCs w:val="18"/>
            <w:lang w:eastAsia="ja-JP"/>
          </w:rPr>
          <w:tab/>
          <w:t>90%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69" w:author="DuyNgo" w:date="2012-08-10T08:18:00Z"/>
          <w:rFonts w:ascii="Arial" w:eastAsiaTheme="minorEastAsia" w:hAnsi="Arial" w:cs="Arial"/>
          <w:sz w:val="18"/>
          <w:szCs w:val="18"/>
          <w:lang w:eastAsia="ja-JP"/>
        </w:rPr>
      </w:pPr>
      <w:ins w:id="7870" w:author="DuyNgo" w:date="2012-08-10T08:18:00Z">
        <w:r>
          <w:rPr>
            <w:rFonts w:ascii="Arial" w:eastAsiaTheme="minorEastAsia" w:hAnsi="Arial" w:cs="Arial"/>
            <w:sz w:val="18"/>
            <w:szCs w:val="18"/>
            <w:lang w:eastAsia="ja-JP"/>
          </w:rPr>
          <w:t xml:space="preserve">Create SRS </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Mon 5/28/12</w:t>
        </w:r>
        <w:r>
          <w:rPr>
            <w:rFonts w:ascii="Arial" w:eastAsiaTheme="minorEastAsia" w:hAnsi="Arial" w:cs="Arial"/>
            <w:sz w:val="18"/>
            <w:szCs w:val="18"/>
            <w:lang w:eastAsia="ja-JP"/>
          </w:rPr>
          <w:tab/>
        </w:r>
        <w:r>
          <w:rPr>
            <w:rFonts w:ascii="Arial" w:eastAsiaTheme="minorEastAsia" w:hAnsi="Arial" w:cs="Arial"/>
            <w:sz w:val="18"/>
            <w:szCs w:val="18"/>
            <w:lang w:eastAsia="ja-JP"/>
          </w:rPr>
          <w:tab/>
          <w:t>Fri 6/1/12</w:t>
        </w:r>
        <w:r>
          <w:rPr>
            <w:rFonts w:ascii="Arial" w:eastAsiaTheme="minorEastAsia" w:hAnsi="Arial" w:cs="Arial"/>
            <w:sz w:val="18"/>
            <w:szCs w:val="18"/>
            <w:lang w:eastAsia="ja-JP"/>
          </w:rPr>
          <w:tab/>
          <w:t>12</w:t>
        </w:r>
        <w:r>
          <w:rPr>
            <w:rFonts w:ascii="Arial" w:eastAsiaTheme="minorEastAsia" w:hAnsi="Arial" w:cs="Arial"/>
            <w:sz w:val="18"/>
            <w:szCs w:val="18"/>
            <w:lang w:eastAsia="ja-JP"/>
          </w:rPr>
          <w:tab/>
          <w:t>90%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71" w:author="DuyNgo" w:date="2012-08-10T08:18:00Z"/>
          <w:rFonts w:ascii="Arial" w:eastAsiaTheme="minorEastAsia" w:hAnsi="Arial" w:cs="Arial"/>
          <w:sz w:val="18"/>
          <w:szCs w:val="18"/>
          <w:lang w:eastAsia="ja-JP"/>
        </w:rPr>
      </w:pPr>
      <w:ins w:id="7872" w:author="DuyNgo" w:date="2012-08-10T08:18:00Z">
        <w:r>
          <w:rPr>
            <w:rFonts w:ascii="Arial" w:eastAsiaTheme="minorEastAsia" w:hAnsi="Arial" w:cs="Arial"/>
            <w:sz w:val="18"/>
            <w:szCs w:val="18"/>
            <w:lang w:eastAsia="ja-JP"/>
          </w:rPr>
          <w:t>Develop prototype based on functional specifications</w:t>
        </w:r>
        <w:r>
          <w:rPr>
            <w:rFonts w:ascii="Arial" w:eastAsiaTheme="minorEastAsia" w:hAnsi="Arial" w:cs="Arial"/>
            <w:sz w:val="18"/>
            <w:szCs w:val="18"/>
            <w:lang w:eastAsia="ja-JP"/>
          </w:rPr>
          <w:tab/>
          <w:t>13d</w:t>
        </w:r>
        <w:r>
          <w:rPr>
            <w:rFonts w:ascii="Arial" w:eastAsiaTheme="minorEastAsia" w:hAnsi="Arial" w:cs="Arial"/>
            <w:sz w:val="18"/>
            <w:szCs w:val="18"/>
            <w:lang w:eastAsia="ja-JP"/>
          </w:rPr>
          <w:tab/>
          <w:t>Mon 6/4/12</w:t>
        </w:r>
        <w:r>
          <w:rPr>
            <w:rFonts w:ascii="Arial" w:eastAsiaTheme="minorEastAsia" w:hAnsi="Arial" w:cs="Arial"/>
            <w:sz w:val="18"/>
            <w:szCs w:val="18"/>
            <w:lang w:eastAsia="ja-JP"/>
          </w:rPr>
          <w:tab/>
        </w:r>
        <w:r>
          <w:rPr>
            <w:rFonts w:ascii="Arial" w:eastAsiaTheme="minorEastAsia" w:hAnsi="Arial" w:cs="Arial"/>
            <w:sz w:val="18"/>
            <w:szCs w:val="18"/>
            <w:lang w:eastAsia="ja-JP"/>
          </w:rPr>
          <w:tab/>
          <w:t>Wed 6/20/12</w:t>
        </w:r>
        <w:r>
          <w:rPr>
            <w:rFonts w:ascii="Arial" w:eastAsiaTheme="minorEastAsia" w:hAnsi="Arial" w:cs="Arial"/>
            <w:sz w:val="18"/>
            <w:szCs w:val="18"/>
            <w:lang w:eastAsia="ja-JP"/>
          </w:rPr>
          <w:tab/>
          <w:t>14</w:t>
        </w:r>
        <w:r>
          <w:rPr>
            <w:rFonts w:ascii="Arial" w:eastAsiaTheme="minorEastAsia" w:hAnsi="Arial" w:cs="Arial"/>
            <w:sz w:val="18"/>
            <w:szCs w:val="18"/>
            <w:lang w:eastAsia="ja-JP"/>
          </w:rPr>
          <w:tab/>
          <w:t>87%</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73" w:author="DuyNgo" w:date="2012-08-10T08:18:00Z"/>
          <w:rFonts w:ascii="Arial" w:eastAsiaTheme="minorEastAsia" w:hAnsi="Arial" w:cs="Arial"/>
          <w:sz w:val="18"/>
          <w:szCs w:val="18"/>
          <w:lang w:eastAsia="ja-JP"/>
        </w:rPr>
      </w:pPr>
      <w:ins w:id="7874" w:author="DuyNgo" w:date="2012-08-10T08:18:00Z">
        <w:r>
          <w:rPr>
            <w:rFonts w:ascii="Arial" w:eastAsiaTheme="minorEastAsia" w:hAnsi="Arial" w:cs="Arial"/>
            <w:sz w:val="18"/>
            <w:szCs w:val="18"/>
            <w:lang w:eastAsia="ja-JP"/>
          </w:rPr>
          <w:t>Database Design</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Mon 6/4/12</w:t>
        </w:r>
        <w:r>
          <w:rPr>
            <w:rFonts w:ascii="Arial" w:eastAsiaTheme="minorEastAsia" w:hAnsi="Arial" w:cs="Arial"/>
            <w:sz w:val="18"/>
            <w:szCs w:val="18"/>
            <w:lang w:eastAsia="ja-JP"/>
          </w:rPr>
          <w:tab/>
        </w:r>
        <w:r>
          <w:rPr>
            <w:rFonts w:ascii="Arial" w:eastAsiaTheme="minorEastAsia" w:hAnsi="Arial" w:cs="Arial"/>
            <w:sz w:val="18"/>
            <w:szCs w:val="18"/>
            <w:lang w:eastAsia="ja-JP"/>
          </w:rPr>
          <w:tab/>
          <w:t>Fri 6/8/12</w:t>
        </w:r>
        <w:r>
          <w:rPr>
            <w:rFonts w:ascii="Arial" w:eastAsiaTheme="minorEastAsia" w:hAnsi="Arial" w:cs="Arial"/>
            <w:sz w:val="18"/>
            <w:szCs w:val="18"/>
            <w:lang w:eastAsia="ja-JP"/>
          </w:rPr>
          <w:tab/>
        </w:r>
        <w:r>
          <w:rPr>
            <w:rFonts w:ascii="Arial" w:eastAsiaTheme="minorEastAsia" w:hAnsi="Arial" w:cs="Arial"/>
            <w:sz w:val="18"/>
            <w:szCs w:val="18"/>
            <w:lang w:eastAsia="ja-JP"/>
          </w:rPr>
          <w:tab/>
          <w:t>85%</w:t>
        </w:r>
        <w:r>
          <w:rPr>
            <w:rFonts w:ascii="Arial" w:eastAsiaTheme="minorEastAsia" w:hAnsi="Arial" w:cs="Arial"/>
            <w:sz w:val="18"/>
            <w:szCs w:val="18"/>
            <w:lang w:eastAsia="ja-JP"/>
          </w:rPr>
          <w:tab/>
        </w:r>
        <w:proofErr w:type="gramStart"/>
        <w:r>
          <w:rPr>
            <w:rFonts w:ascii="Arial" w:eastAsiaTheme="minorEastAsia" w:hAnsi="Arial" w:cs="Arial"/>
            <w:sz w:val="18"/>
            <w:szCs w:val="18"/>
            <w:lang w:eastAsia="ja-JP"/>
          </w:rPr>
          <w:t>All</w:t>
        </w:r>
        <w:proofErr w:type="gramEnd"/>
        <w:r>
          <w:rPr>
            <w:rFonts w:ascii="Arial" w:eastAsiaTheme="minorEastAsia" w:hAnsi="Arial" w:cs="Arial"/>
            <w:sz w:val="18"/>
            <w:szCs w:val="18"/>
            <w:lang w:eastAsia="ja-JP"/>
          </w:rPr>
          <w:t xml:space="preserve"> team members</w:t>
        </w:r>
      </w:ins>
    </w:p>
    <w:p w:rsidR="00E936E3" w:rsidRDefault="00E936E3" w:rsidP="00E936E3">
      <w:pPr>
        <w:autoSpaceDE w:val="0"/>
        <w:autoSpaceDN w:val="0"/>
        <w:adjustRightInd w:val="0"/>
        <w:spacing w:after="0" w:line="240" w:lineRule="auto"/>
        <w:rPr>
          <w:ins w:id="7875" w:author="DuyNgo" w:date="2012-08-10T08:18:00Z"/>
          <w:rFonts w:ascii="Arial" w:eastAsiaTheme="minorEastAsia" w:hAnsi="Arial" w:cs="Arial"/>
          <w:sz w:val="18"/>
          <w:szCs w:val="18"/>
          <w:lang w:eastAsia="ja-JP"/>
        </w:rPr>
      </w:pPr>
      <w:proofErr w:type="spellStart"/>
      <w:ins w:id="7876" w:author="DuyNgo" w:date="2012-08-10T08:18:00Z">
        <w:r>
          <w:rPr>
            <w:rFonts w:ascii="Arial" w:eastAsiaTheme="minorEastAsia" w:hAnsi="Arial" w:cs="Arial"/>
            <w:sz w:val="18"/>
            <w:szCs w:val="18"/>
            <w:lang w:eastAsia="ja-JP"/>
          </w:rPr>
          <w:t>ScreenDesign</w:t>
        </w:r>
        <w:proofErr w:type="spellEnd"/>
        <w:r>
          <w:rPr>
            <w:rFonts w:ascii="Arial" w:eastAsiaTheme="minorEastAsia" w:hAnsi="Arial" w:cs="Arial"/>
            <w:sz w:val="18"/>
            <w:szCs w:val="18"/>
            <w:lang w:eastAsia="ja-JP"/>
          </w:rPr>
          <w:tab/>
          <w:t>2d</w:t>
        </w:r>
        <w:r>
          <w:rPr>
            <w:rFonts w:ascii="Arial" w:eastAsiaTheme="minorEastAsia" w:hAnsi="Arial" w:cs="Arial"/>
            <w:sz w:val="18"/>
            <w:szCs w:val="18"/>
            <w:lang w:eastAsia="ja-JP"/>
          </w:rPr>
          <w:tab/>
          <w:t>Mon 6/11/12</w:t>
        </w:r>
        <w:r>
          <w:rPr>
            <w:rFonts w:ascii="Arial" w:eastAsiaTheme="minorEastAsia" w:hAnsi="Arial" w:cs="Arial"/>
            <w:sz w:val="18"/>
            <w:szCs w:val="18"/>
            <w:lang w:eastAsia="ja-JP"/>
          </w:rPr>
          <w:tab/>
        </w:r>
        <w:r>
          <w:rPr>
            <w:rFonts w:ascii="Arial" w:eastAsiaTheme="minorEastAsia" w:hAnsi="Arial" w:cs="Arial"/>
            <w:sz w:val="18"/>
            <w:szCs w:val="18"/>
            <w:lang w:eastAsia="ja-JP"/>
          </w:rPr>
          <w:tab/>
          <w:t>Tue 6/12/12</w:t>
        </w:r>
        <w:r>
          <w:rPr>
            <w:rFonts w:ascii="Arial" w:eastAsiaTheme="minorEastAsia" w:hAnsi="Arial" w:cs="Arial"/>
            <w:sz w:val="18"/>
            <w:szCs w:val="18"/>
            <w:lang w:eastAsia="ja-JP"/>
          </w:rPr>
          <w:tab/>
          <w:t>16</w:t>
        </w:r>
        <w:r>
          <w:rPr>
            <w:rFonts w:ascii="Arial" w:eastAsiaTheme="minorEastAsia" w:hAnsi="Arial" w:cs="Arial"/>
            <w:sz w:val="18"/>
            <w:szCs w:val="18"/>
            <w:lang w:eastAsia="ja-JP"/>
          </w:rPr>
          <w:tab/>
          <w:t>85%</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77" w:author="DuyNgo" w:date="2012-08-10T08:18:00Z"/>
          <w:rFonts w:ascii="Arial" w:eastAsiaTheme="minorEastAsia" w:hAnsi="Arial" w:cs="Arial"/>
          <w:sz w:val="18"/>
          <w:szCs w:val="18"/>
          <w:lang w:eastAsia="ja-JP"/>
        </w:rPr>
      </w:pPr>
      <w:ins w:id="7878" w:author="DuyNgo" w:date="2012-08-10T08:18:00Z">
        <w:r>
          <w:rPr>
            <w:rFonts w:ascii="Arial" w:eastAsiaTheme="minorEastAsia" w:hAnsi="Arial" w:cs="Arial"/>
            <w:sz w:val="18"/>
            <w:szCs w:val="18"/>
            <w:lang w:eastAsia="ja-JP"/>
          </w:rPr>
          <w:t>Activity Diagram</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Wed 6/13/12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6/14/12</w:t>
        </w:r>
        <w:r>
          <w:rPr>
            <w:rFonts w:ascii="Arial" w:eastAsiaTheme="minorEastAsia" w:hAnsi="Arial" w:cs="Arial"/>
            <w:sz w:val="18"/>
            <w:szCs w:val="18"/>
            <w:lang w:eastAsia="ja-JP"/>
          </w:rPr>
          <w:tab/>
          <w:t>17</w:t>
        </w:r>
        <w:r>
          <w:rPr>
            <w:rFonts w:ascii="Arial" w:eastAsiaTheme="minorEastAsia" w:hAnsi="Arial" w:cs="Arial"/>
            <w:sz w:val="18"/>
            <w:szCs w:val="18"/>
            <w:lang w:eastAsia="ja-JP"/>
          </w:rPr>
          <w:tab/>
          <w:t>90%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79" w:author="DuyNgo" w:date="2012-08-10T08:18:00Z"/>
          <w:rFonts w:ascii="Arial" w:eastAsiaTheme="minorEastAsia" w:hAnsi="Arial" w:cs="Arial"/>
          <w:sz w:val="18"/>
          <w:szCs w:val="18"/>
          <w:lang w:eastAsia="ja-JP"/>
        </w:rPr>
      </w:pPr>
      <w:ins w:id="7880" w:author="DuyNgo" w:date="2012-08-10T08:18:00Z">
        <w:r>
          <w:rPr>
            <w:rFonts w:ascii="Arial" w:eastAsiaTheme="minorEastAsia" w:hAnsi="Arial" w:cs="Arial"/>
            <w:sz w:val="18"/>
            <w:szCs w:val="18"/>
            <w:lang w:eastAsia="ja-JP"/>
          </w:rPr>
          <w:t>Sequence Diagram</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Fri 6/15/12</w:t>
        </w:r>
        <w:r>
          <w:rPr>
            <w:rFonts w:ascii="Arial" w:eastAsiaTheme="minorEastAsia" w:hAnsi="Arial" w:cs="Arial"/>
            <w:sz w:val="18"/>
            <w:szCs w:val="18"/>
            <w:lang w:eastAsia="ja-JP"/>
          </w:rPr>
          <w:tab/>
        </w:r>
        <w:r>
          <w:rPr>
            <w:rFonts w:ascii="Arial" w:eastAsiaTheme="minorEastAsia" w:hAnsi="Arial" w:cs="Arial"/>
            <w:sz w:val="18"/>
            <w:szCs w:val="18"/>
            <w:lang w:eastAsia="ja-JP"/>
          </w:rPr>
          <w:tab/>
          <w:t>Mon 6/18/12</w:t>
        </w:r>
        <w:r>
          <w:rPr>
            <w:rFonts w:ascii="Arial" w:eastAsiaTheme="minorEastAsia" w:hAnsi="Arial" w:cs="Arial"/>
            <w:sz w:val="18"/>
            <w:szCs w:val="18"/>
            <w:lang w:eastAsia="ja-JP"/>
          </w:rPr>
          <w:tab/>
          <w:t>18</w:t>
        </w:r>
        <w:r>
          <w:rPr>
            <w:rFonts w:ascii="Arial" w:eastAsiaTheme="minorEastAsia" w:hAnsi="Arial" w:cs="Arial"/>
            <w:sz w:val="18"/>
            <w:szCs w:val="18"/>
            <w:lang w:eastAsia="ja-JP"/>
          </w:rPr>
          <w:tab/>
          <w:t>90%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81" w:author="DuyNgo" w:date="2012-08-10T08:18:00Z"/>
          <w:rFonts w:ascii="Arial" w:eastAsiaTheme="minorEastAsia" w:hAnsi="Arial" w:cs="Arial"/>
          <w:sz w:val="18"/>
          <w:szCs w:val="18"/>
          <w:lang w:eastAsia="ja-JP"/>
        </w:rPr>
      </w:pPr>
      <w:ins w:id="7882" w:author="DuyNgo" w:date="2012-08-10T08:18:00Z">
        <w:r>
          <w:rPr>
            <w:rFonts w:ascii="Arial" w:eastAsiaTheme="minorEastAsia" w:hAnsi="Arial" w:cs="Arial"/>
            <w:sz w:val="18"/>
            <w:szCs w:val="18"/>
            <w:lang w:eastAsia="ja-JP"/>
          </w:rPr>
          <w:t>DDD</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Tue 6/19/12</w:t>
        </w:r>
        <w:r>
          <w:rPr>
            <w:rFonts w:ascii="Arial" w:eastAsiaTheme="minorEastAsia" w:hAnsi="Arial" w:cs="Arial"/>
            <w:sz w:val="18"/>
            <w:szCs w:val="18"/>
            <w:lang w:eastAsia="ja-JP"/>
          </w:rPr>
          <w:tab/>
        </w:r>
        <w:r>
          <w:rPr>
            <w:rFonts w:ascii="Arial" w:eastAsiaTheme="minorEastAsia" w:hAnsi="Arial" w:cs="Arial"/>
            <w:sz w:val="18"/>
            <w:szCs w:val="18"/>
            <w:lang w:eastAsia="ja-JP"/>
          </w:rPr>
          <w:tab/>
          <w:t>Wed 6/20/12</w:t>
        </w:r>
        <w:r>
          <w:rPr>
            <w:rFonts w:ascii="Arial" w:eastAsiaTheme="minorEastAsia" w:hAnsi="Arial" w:cs="Arial"/>
            <w:sz w:val="18"/>
            <w:szCs w:val="18"/>
            <w:lang w:eastAsia="ja-JP"/>
          </w:rPr>
          <w:tab/>
          <w:t>19</w:t>
        </w:r>
        <w:r>
          <w:rPr>
            <w:rFonts w:ascii="Arial" w:eastAsiaTheme="minorEastAsia" w:hAnsi="Arial" w:cs="Arial"/>
            <w:sz w:val="18"/>
            <w:szCs w:val="18"/>
            <w:lang w:eastAsia="ja-JP"/>
          </w:rPr>
          <w:tab/>
          <w:t>85%</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83" w:author="DuyNgo" w:date="2012-08-10T08:18:00Z"/>
          <w:rFonts w:ascii="Arial" w:eastAsiaTheme="minorEastAsia" w:hAnsi="Arial" w:cs="Arial"/>
          <w:sz w:val="18"/>
          <w:szCs w:val="18"/>
          <w:lang w:eastAsia="ja-JP"/>
        </w:rPr>
      </w:pPr>
      <w:ins w:id="7884" w:author="DuyNgo" w:date="2012-08-10T08:18:00Z">
        <w:r>
          <w:rPr>
            <w:rFonts w:ascii="Arial" w:eastAsiaTheme="minorEastAsia" w:hAnsi="Arial" w:cs="Arial"/>
            <w:sz w:val="18"/>
            <w:szCs w:val="18"/>
            <w:lang w:eastAsia="ja-JP"/>
          </w:rPr>
          <w:t>Review functional specifications (Offline)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Thu 6/21/12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6/21/12</w:t>
        </w:r>
        <w:r>
          <w:rPr>
            <w:rFonts w:ascii="Arial" w:eastAsiaTheme="minorEastAsia" w:hAnsi="Arial" w:cs="Arial"/>
            <w:sz w:val="18"/>
            <w:szCs w:val="18"/>
            <w:lang w:eastAsia="ja-JP"/>
          </w:rPr>
          <w:tab/>
          <w:t>20</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85" w:author="DuyNgo" w:date="2012-08-10T08:18:00Z"/>
          <w:rFonts w:ascii="Arial" w:eastAsiaTheme="minorEastAsia" w:hAnsi="Arial" w:cs="Arial"/>
          <w:sz w:val="18"/>
          <w:szCs w:val="18"/>
          <w:lang w:eastAsia="ja-JP"/>
        </w:rPr>
      </w:pPr>
      <w:ins w:id="7886" w:author="DuyNgo" w:date="2012-08-10T08:18:00Z">
        <w:r>
          <w:rPr>
            <w:rFonts w:ascii="Arial" w:eastAsiaTheme="minorEastAsia" w:hAnsi="Arial" w:cs="Arial"/>
            <w:sz w:val="18"/>
            <w:szCs w:val="18"/>
            <w:lang w:eastAsia="ja-JP"/>
          </w:rPr>
          <w:t>Assess Understand the requirement</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Fri 6/22/12</w:t>
        </w:r>
        <w:r>
          <w:rPr>
            <w:rFonts w:ascii="Arial" w:eastAsiaTheme="minorEastAsia" w:hAnsi="Arial" w:cs="Arial"/>
            <w:sz w:val="18"/>
            <w:szCs w:val="18"/>
            <w:lang w:eastAsia="ja-JP"/>
          </w:rPr>
          <w:tab/>
        </w:r>
        <w:r>
          <w:rPr>
            <w:rFonts w:ascii="Arial" w:eastAsiaTheme="minorEastAsia" w:hAnsi="Arial" w:cs="Arial"/>
            <w:sz w:val="18"/>
            <w:szCs w:val="18"/>
            <w:lang w:eastAsia="ja-JP"/>
          </w:rPr>
          <w:tab/>
          <w:t>Fri 6/22/12</w:t>
        </w:r>
        <w:r>
          <w:rPr>
            <w:rFonts w:ascii="Arial" w:eastAsiaTheme="minorEastAsia" w:hAnsi="Arial" w:cs="Arial"/>
            <w:sz w:val="18"/>
            <w:szCs w:val="18"/>
            <w:lang w:eastAsia="ja-JP"/>
          </w:rPr>
          <w:tab/>
          <w:t>21</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87" w:author="DuyNgo" w:date="2012-08-10T08:18:00Z"/>
          <w:rFonts w:ascii="Arial" w:eastAsiaTheme="minorEastAsia" w:hAnsi="Arial" w:cs="Arial"/>
          <w:sz w:val="18"/>
          <w:szCs w:val="18"/>
          <w:lang w:eastAsia="ja-JP"/>
        </w:rPr>
      </w:pPr>
      <w:ins w:id="7888" w:author="DuyNgo" w:date="2012-08-10T08:18:00Z">
        <w:r>
          <w:rPr>
            <w:rFonts w:ascii="Arial" w:eastAsiaTheme="minorEastAsia" w:hAnsi="Arial" w:cs="Arial"/>
            <w:sz w:val="18"/>
            <w:szCs w:val="18"/>
            <w:lang w:eastAsia="ja-JP"/>
          </w:rPr>
          <w:t>Construction</w:t>
        </w:r>
        <w:r>
          <w:rPr>
            <w:rFonts w:ascii="Arial" w:eastAsiaTheme="minorEastAsia" w:hAnsi="Arial" w:cs="Arial"/>
            <w:sz w:val="18"/>
            <w:szCs w:val="18"/>
            <w:lang w:eastAsia="ja-JP"/>
          </w:rPr>
          <w:tab/>
          <w:t>36.85d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t>10</w:t>
        </w:r>
        <w:r>
          <w:rPr>
            <w:rFonts w:ascii="Arial" w:eastAsiaTheme="minorEastAsia" w:hAnsi="Arial" w:cs="Arial"/>
            <w:sz w:val="18"/>
            <w:szCs w:val="18"/>
            <w:lang w:eastAsia="ja-JP"/>
          </w:rPr>
          <w:tab/>
          <w:t>58%</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89" w:author="DuyNgo" w:date="2012-08-10T08:18:00Z"/>
          <w:rFonts w:ascii="Arial" w:eastAsiaTheme="minorEastAsia" w:hAnsi="Arial" w:cs="Arial"/>
          <w:sz w:val="18"/>
          <w:szCs w:val="18"/>
          <w:lang w:eastAsia="ja-JP"/>
        </w:rPr>
      </w:pPr>
      <w:ins w:id="7890" w:author="DuyNgo" w:date="2012-08-10T08:18:00Z">
        <w:r>
          <w:rPr>
            <w:rFonts w:ascii="Arial" w:eastAsiaTheme="minorEastAsia" w:hAnsi="Arial" w:cs="Arial"/>
            <w:sz w:val="18"/>
            <w:szCs w:val="18"/>
            <w:lang w:eastAsia="ja-JP"/>
          </w:rPr>
          <w:t>Development</w:t>
        </w:r>
        <w:r>
          <w:rPr>
            <w:rFonts w:ascii="Arial" w:eastAsiaTheme="minorEastAsia" w:hAnsi="Arial" w:cs="Arial"/>
            <w:sz w:val="18"/>
            <w:szCs w:val="18"/>
            <w:lang w:eastAsia="ja-JP"/>
          </w:rPr>
          <w:tab/>
          <w:t>25.5d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7/30/12</w:t>
        </w:r>
        <w:r>
          <w:rPr>
            <w:rFonts w:ascii="Arial" w:eastAsiaTheme="minorEastAsia" w:hAnsi="Arial" w:cs="Arial"/>
            <w:sz w:val="18"/>
            <w:szCs w:val="18"/>
            <w:lang w:eastAsia="ja-JP"/>
          </w:rPr>
          <w:tab/>
        </w:r>
        <w:r>
          <w:rPr>
            <w:rFonts w:ascii="Arial" w:eastAsiaTheme="minorEastAsia" w:hAnsi="Arial" w:cs="Arial"/>
            <w:sz w:val="18"/>
            <w:szCs w:val="18"/>
            <w:lang w:eastAsia="ja-JP"/>
          </w:rPr>
          <w:tab/>
          <w:t>52%</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91" w:author="DuyNgo" w:date="2012-08-10T08:18:00Z"/>
          <w:rFonts w:ascii="Arial" w:eastAsiaTheme="minorEastAsia" w:hAnsi="Arial" w:cs="Arial"/>
          <w:sz w:val="18"/>
          <w:szCs w:val="18"/>
          <w:lang w:eastAsia="ja-JP"/>
        </w:rPr>
      </w:pPr>
      <w:ins w:id="7892" w:author="DuyNgo" w:date="2012-08-10T08:18:00Z">
        <w:r>
          <w:rPr>
            <w:rFonts w:ascii="Arial" w:eastAsiaTheme="minorEastAsia" w:hAnsi="Arial" w:cs="Arial"/>
            <w:sz w:val="18"/>
            <w:szCs w:val="18"/>
            <w:lang w:eastAsia="ja-JP"/>
          </w:rPr>
          <w:t>Create coding plan</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93" w:author="DuyNgo" w:date="2012-08-10T08:18:00Z"/>
          <w:rFonts w:ascii="Arial" w:eastAsiaTheme="minorEastAsia" w:hAnsi="Arial" w:cs="Arial"/>
          <w:sz w:val="18"/>
          <w:szCs w:val="18"/>
          <w:lang w:eastAsia="ja-JP"/>
        </w:rPr>
      </w:pPr>
      <w:ins w:id="7894" w:author="DuyNgo" w:date="2012-08-10T08:18:00Z">
        <w:r>
          <w:rPr>
            <w:rFonts w:ascii="Arial" w:eastAsiaTheme="minorEastAsia" w:hAnsi="Arial" w:cs="Arial"/>
            <w:sz w:val="18"/>
            <w:szCs w:val="18"/>
            <w:lang w:eastAsia="ja-JP"/>
          </w:rPr>
          <w:t>Development</w:t>
        </w:r>
        <w:r>
          <w:rPr>
            <w:rFonts w:ascii="Arial" w:eastAsiaTheme="minorEastAsia" w:hAnsi="Arial" w:cs="Arial"/>
            <w:sz w:val="18"/>
            <w:szCs w:val="18"/>
            <w:lang w:eastAsia="ja-JP"/>
          </w:rPr>
          <w:tab/>
          <w:t>16d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7/17/12</w:t>
        </w:r>
        <w:r>
          <w:rPr>
            <w:rFonts w:ascii="Arial" w:eastAsiaTheme="minorEastAsia" w:hAnsi="Arial" w:cs="Arial"/>
            <w:sz w:val="18"/>
            <w:szCs w:val="18"/>
            <w:lang w:eastAsia="ja-JP"/>
          </w:rPr>
          <w:tab/>
          <w:t>25</w:t>
        </w:r>
        <w:r>
          <w:rPr>
            <w:rFonts w:ascii="Arial" w:eastAsiaTheme="minorEastAsia" w:hAnsi="Arial" w:cs="Arial"/>
            <w:sz w:val="18"/>
            <w:szCs w:val="18"/>
            <w:lang w:eastAsia="ja-JP"/>
          </w:rPr>
          <w:tab/>
          <w:t>49%</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95" w:author="DuyNgo" w:date="2012-08-10T08:18:00Z"/>
          <w:rFonts w:ascii="Arial" w:eastAsiaTheme="minorEastAsia" w:hAnsi="Arial" w:cs="Arial"/>
          <w:sz w:val="18"/>
          <w:szCs w:val="18"/>
          <w:lang w:eastAsia="ja-JP"/>
        </w:rPr>
      </w:pPr>
      <w:ins w:id="7896" w:author="DuyNgo" w:date="2012-08-10T08:18:00Z">
        <w:r>
          <w:rPr>
            <w:rFonts w:ascii="Arial" w:eastAsiaTheme="minorEastAsia" w:hAnsi="Arial" w:cs="Arial"/>
            <w:sz w:val="18"/>
            <w:szCs w:val="18"/>
            <w:lang w:eastAsia="ja-JP"/>
          </w:rPr>
          <w:t>Screen design</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7/2/12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97" w:author="DuyNgo" w:date="2012-08-10T08:18:00Z"/>
          <w:rFonts w:ascii="Arial" w:eastAsiaTheme="minorEastAsia" w:hAnsi="Arial" w:cs="Arial"/>
          <w:sz w:val="18"/>
          <w:szCs w:val="18"/>
          <w:lang w:eastAsia="ja-JP"/>
        </w:rPr>
      </w:pPr>
      <w:ins w:id="7898" w:author="DuyNgo" w:date="2012-08-10T08:18:00Z">
        <w:r>
          <w:rPr>
            <w:rFonts w:ascii="Arial" w:eastAsiaTheme="minorEastAsia" w:hAnsi="Arial" w:cs="Arial"/>
            <w:sz w:val="18"/>
            <w:szCs w:val="18"/>
            <w:lang w:eastAsia="ja-JP"/>
          </w:rPr>
          <w:t>"Pages (Requirement, Portal)"</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6/28/12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DuyND</w:t>
        </w:r>
        <w:proofErr w:type="spellEnd"/>
      </w:ins>
    </w:p>
    <w:p w:rsidR="00E936E3" w:rsidRDefault="00E936E3" w:rsidP="00E936E3">
      <w:pPr>
        <w:autoSpaceDE w:val="0"/>
        <w:autoSpaceDN w:val="0"/>
        <w:adjustRightInd w:val="0"/>
        <w:spacing w:after="0" w:line="240" w:lineRule="auto"/>
        <w:rPr>
          <w:ins w:id="7899" w:author="DuyNgo" w:date="2012-08-10T08:18:00Z"/>
          <w:rFonts w:ascii="Arial" w:eastAsiaTheme="minorEastAsia" w:hAnsi="Arial" w:cs="Arial"/>
          <w:sz w:val="18"/>
          <w:szCs w:val="18"/>
          <w:lang w:eastAsia="ja-JP"/>
        </w:rPr>
      </w:pPr>
      <w:ins w:id="7900" w:author="DuyNgo" w:date="2012-08-10T08:18:00Z">
        <w:r>
          <w:rPr>
            <w:rFonts w:ascii="Arial" w:eastAsiaTheme="minorEastAsia" w:hAnsi="Arial" w:cs="Arial"/>
            <w:sz w:val="18"/>
            <w:szCs w:val="18"/>
            <w:lang w:eastAsia="ja-JP"/>
          </w:rPr>
          <w:t>"Pages (DMS, Timesheet)"</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6/28/12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TruongMH</w:t>
        </w:r>
        <w:proofErr w:type="spellEnd"/>
      </w:ins>
    </w:p>
    <w:p w:rsidR="00E936E3" w:rsidRDefault="00E936E3" w:rsidP="00E936E3">
      <w:pPr>
        <w:autoSpaceDE w:val="0"/>
        <w:autoSpaceDN w:val="0"/>
        <w:adjustRightInd w:val="0"/>
        <w:spacing w:after="0" w:line="240" w:lineRule="auto"/>
        <w:rPr>
          <w:ins w:id="7901" w:author="DuyNgo" w:date="2012-08-10T08:18:00Z"/>
          <w:rFonts w:ascii="Arial" w:eastAsiaTheme="minorEastAsia" w:hAnsi="Arial" w:cs="Arial"/>
          <w:sz w:val="18"/>
          <w:szCs w:val="18"/>
          <w:lang w:eastAsia="ja-JP"/>
        </w:rPr>
      </w:pPr>
      <w:ins w:id="7902" w:author="DuyNgo" w:date="2012-08-10T08:18:00Z">
        <w:r>
          <w:rPr>
            <w:rFonts w:ascii="Arial" w:eastAsiaTheme="minorEastAsia" w:hAnsi="Arial" w:cs="Arial"/>
            <w:sz w:val="18"/>
            <w:szCs w:val="18"/>
            <w:lang w:eastAsia="ja-JP"/>
          </w:rPr>
          <w:t>"Pages (Project Eyes, Admin, Product)"</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6/28/12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HaiTCT</w:t>
        </w:r>
        <w:proofErr w:type="spellEnd"/>
      </w:ins>
    </w:p>
    <w:p w:rsidR="00E936E3" w:rsidRDefault="00E936E3" w:rsidP="00E936E3">
      <w:pPr>
        <w:autoSpaceDE w:val="0"/>
        <w:autoSpaceDN w:val="0"/>
        <w:adjustRightInd w:val="0"/>
        <w:spacing w:after="0" w:line="240" w:lineRule="auto"/>
        <w:rPr>
          <w:ins w:id="7903" w:author="DuyNgo" w:date="2012-08-10T08:18:00Z"/>
          <w:rFonts w:ascii="Arial" w:eastAsiaTheme="minorEastAsia" w:hAnsi="Arial" w:cs="Arial"/>
          <w:sz w:val="18"/>
          <w:szCs w:val="18"/>
          <w:lang w:eastAsia="ja-JP"/>
        </w:rPr>
      </w:pPr>
      <w:ins w:id="7904" w:author="DuyNgo" w:date="2012-08-10T08:18:00Z">
        <w:r>
          <w:rPr>
            <w:rFonts w:ascii="Arial" w:eastAsiaTheme="minorEastAsia" w:hAnsi="Arial" w:cs="Arial"/>
            <w:sz w:val="18"/>
            <w:szCs w:val="18"/>
            <w:lang w:eastAsia="ja-JP"/>
          </w:rPr>
          <w:t>"Pages (Report, Dashboard, Planner)"</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6/28/12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GiangPNT</w:t>
        </w:r>
        <w:proofErr w:type="spellEnd"/>
      </w:ins>
    </w:p>
    <w:p w:rsidR="00E936E3" w:rsidRDefault="00E936E3" w:rsidP="00E936E3">
      <w:pPr>
        <w:autoSpaceDE w:val="0"/>
        <w:autoSpaceDN w:val="0"/>
        <w:adjustRightInd w:val="0"/>
        <w:spacing w:after="0" w:line="240" w:lineRule="auto"/>
        <w:rPr>
          <w:ins w:id="7905" w:author="DuyNgo" w:date="2012-08-10T08:18:00Z"/>
          <w:rFonts w:ascii="Arial" w:eastAsiaTheme="minorEastAsia" w:hAnsi="Arial" w:cs="Arial"/>
          <w:sz w:val="18"/>
          <w:szCs w:val="18"/>
          <w:lang w:eastAsia="ja-JP"/>
        </w:rPr>
      </w:pPr>
      <w:ins w:id="7906" w:author="DuyNgo" w:date="2012-08-10T08:18:00Z">
        <w:r>
          <w:rPr>
            <w:rFonts w:ascii="Arial" w:eastAsiaTheme="minorEastAsia" w:hAnsi="Arial" w:cs="Arial"/>
            <w:sz w:val="18"/>
            <w:szCs w:val="18"/>
            <w:lang w:eastAsia="ja-JP"/>
          </w:rPr>
          <w:t>Review Pages</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Thu 6/28/12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7/2/12</w:t>
        </w:r>
        <w:r>
          <w:rPr>
            <w:rFonts w:ascii="Arial" w:eastAsiaTheme="minorEastAsia" w:hAnsi="Arial" w:cs="Arial"/>
            <w:sz w:val="18"/>
            <w:szCs w:val="18"/>
            <w:lang w:eastAsia="ja-JP"/>
          </w:rPr>
          <w:tab/>
          <w:t>31</w:t>
        </w:r>
        <w:r>
          <w:rPr>
            <w:rFonts w:ascii="Arial" w:eastAsiaTheme="minorEastAsia" w:hAnsi="Arial" w:cs="Arial"/>
            <w:sz w:val="18"/>
            <w:szCs w:val="18"/>
            <w:lang w:eastAsia="ja-JP"/>
          </w:rPr>
          <w:tab/>
          <w:t>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07" w:author="DuyNgo" w:date="2012-08-10T08:18:00Z"/>
          <w:rFonts w:ascii="Arial" w:eastAsiaTheme="minorEastAsia" w:hAnsi="Arial" w:cs="Arial"/>
          <w:sz w:val="18"/>
          <w:szCs w:val="18"/>
          <w:lang w:eastAsia="ja-JP"/>
        </w:rPr>
      </w:pPr>
      <w:ins w:id="7908" w:author="DuyNgo" w:date="2012-08-10T08:18:00Z">
        <w:r>
          <w:rPr>
            <w:rFonts w:ascii="Arial" w:eastAsiaTheme="minorEastAsia" w:hAnsi="Arial" w:cs="Arial"/>
            <w:sz w:val="18"/>
            <w:szCs w:val="18"/>
            <w:lang w:eastAsia="ja-JP"/>
          </w:rPr>
          <w:t>"Database Design, Pages review, mapping"</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Mon 7/2/12</w:t>
        </w:r>
        <w:r>
          <w:rPr>
            <w:rFonts w:ascii="Arial" w:eastAsiaTheme="minorEastAsia" w:hAnsi="Arial" w:cs="Arial"/>
            <w:sz w:val="18"/>
            <w:szCs w:val="18"/>
            <w:lang w:eastAsia="ja-JP"/>
          </w:rPr>
          <w:tab/>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t>32</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09" w:author="DuyNgo" w:date="2012-08-10T08:18:00Z"/>
          <w:rFonts w:ascii="Arial" w:eastAsiaTheme="minorEastAsia" w:hAnsi="Arial" w:cs="Arial"/>
          <w:sz w:val="18"/>
          <w:szCs w:val="18"/>
          <w:lang w:eastAsia="ja-JP"/>
        </w:rPr>
      </w:pPr>
      <w:ins w:id="7910" w:author="DuyNgo" w:date="2012-08-10T08:18:00Z">
        <w:r>
          <w:rPr>
            <w:rFonts w:ascii="Arial" w:eastAsiaTheme="minorEastAsia" w:hAnsi="Arial" w:cs="Arial"/>
            <w:sz w:val="18"/>
            <w:szCs w:val="18"/>
            <w:lang w:eastAsia="ja-JP"/>
          </w:rPr>
          <w:t>Functions code</w:t>
        </w:r>
        <w:r>
          <w:rPr>
            <w:rFonts w:ascii="Arial" w:eastAsiaTheme="minorEastAsia" w:hAnsi="Arial" w:cs="Arial"/>
            <w:sz w:val="18"/>
            <w:szCs w:val="18"/>
            <w:lang w:eastAsia="ja-JP"/>
          </w:rPr>
          <w:tab/>
          <w:t>9d</w:t>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7/17/12</w:t>
        </w:r>
        <w:r>
          <w:rPr>
            <w:rFonts w:ascii="Arial" w:eastAsiaTheme="minorEastAsia" w:hAnsi="Arial" w:cs="Arial"/>
            <w:sz w:val="18"/>
            <w:szCs w:val="18"/>
            <w:lang w:eastAsia="ja-JP"/>
          </w:rPr>
          <w:tab/>
          <w:t>33</w:t>
        </w:r>
        <w:r>
          <w:rPr>
            <w:rFonts w:ascii="Arial" w:eastAsiaTheme="minorEastAsia" w:hAnsi="Arial" w:cs="Arial"/>
            <w:sz w:val="18"/>
            <w:szCs w:val="18"/>
            <w:lang w:eastAsia="ja-JP"/>
          </w:rPr>
          <w:tab/>
          <w:t>67%</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11" w:author="DuyNgo" w:date="2012-08-10T08:18:00Z"/>
          <w:rFonts w:ascii="Arial" w:eastAsiaTheme="minorEastAsia" w:hAnsi="Arial" w:cs="Arial"/>
          <w:sz w:val="18"/>
          <w:szCs w:val="18"/>
          <w:lang w:eastAsia="ja-JP"/>
        </w:rPr>
      </w:pPr>
      <w:ins w:id="7912" w:author="DuyNgo" w:date="2012-08-10T08:18:00Z">
        <w:r>
          <w:rPr>
            <w:rFonts w:ascii="Arial" w:eastAsiaTheme="minorEastAsia" w:hAnsi="Arial" w:cs="Arial"/>
            <w:sz w:val="18"/>
            <w:szCs w:val="18"/>
            <w:lang w:eastAsia="ja-JP"/>
          </w:rPr>
          <w:t>Function 1 Requirement</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DuyND</w:t>
        </w:r>
        <w:proofErr w:type="spellEnd"/>
      </w:ins>
    </w:p>
    <w:p w:rsidR="00E936E3" w:rsidRDefault="00E936E3" w:rsidP="00E936E3">
      <w:pPr>
        <w:autoSpaceDE w:val="0"/>
        <w:autoSpaceDN w:val="0"/>
        <w:adjustRightInd w:val="0"/>
        <w:spacing w:after="0" w:line="240" w:lineRule="auto"/>
        <w:rPr>
          <w:ins w:id="7913" w:author="DuyNgo" w:date="2012-08-10T08:18:00Z"/>
          <w:rFonts w:ascii="Arial" w:eastAsiaTheme="minorEastAsia" w:hAnsi="Arial" w:cs="Arial"/>
          <w:sz w:val="18"/>
          <w:szCs w:val="18"/>
          <w:lang w:eastAsia="ja-JP"/>
        </w:rPr>
      </w:pPr>
      <w:ins w:id="7914" w:author="DuyNgo" w:date="2012-08-10T08:18:00Z">
        <w:r>
          <w:rPr>
            <w:rFonts w:ascii="Arial" w:eastAsiaTheme="minorEastAsia" w:hAnsi="Arial" w:cs="Arial"/>
            <w:sz w:val="18"/>
            <w:szCs w:val="18"/>
            <w:lang w:eastAsia="ja-JP"/>
          </w:rPr>
          <w:t>Function 2 DMS</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30%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TruongMH</w:t>
        </w:r>
        <w:proofErr w:type="spellEnd"/>
      </w:ins>
    </w:p>
    <w:p w:rsidR="00E936E3" w:rsidRDefault="00E936E3" w:rsidP="00E936E3">
      <w:pPr>
        <w:autoSpaceDE w:val="0"/>
        <w:autoSpaceDN w:val="0"/>
        <w:adjustRightInd w:val="0"/>
        <w:spacing w:after="0" w:line="240" w:lineRule="auto"/>
        <w:rPr>
          <w:ins w:id="7915" w:author="DuyNgo" w:date="2012-08-10T08:18:00Z"/>
          <w:rFonts w:ascii="Arial" w:eastAsiaTheme="minorEastAsia" w:hAnsi="Arial" w:cs="Arial"/>
          <w:sz w:val="18"/>
          <w:szCs w:val="18"/>
          <w:lang w:eastAsia="ja-JP"/>
        </w:rPr>
      </w:pPr>
      <w:ins w:id="7916" w:author="DuyNgo" w:date="2012-08-10T08:18:00Z">
        <w:r>
          <w:rPr>
            <w:rFonts w:ascii="Arial" w:eastAsiaTheme="minorEastAsia" w:hAnsi="Arial" w:cs="Arial"/>
            <w:sz w:val="18"/>
            <w:szCs w:val="18"/>
            <w:lang w:eastAsia="ja-JP"/>
          </w:rPr>
          <w:t>Function 3 Admin</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HaiTCT</w:t>
        </w:r>
        <w:proofErr w:type="spellEnd"/>
      </w:ins>
    </w:p>
    <w:p w:rsidR="00E936E3" w:rsidRDefault="00E936E3" w:rsidP="00E936E3">
      <w:pPr>
        <w:autoSpaceDE w:val="0"/>
        <w:autoSpaceDN w:val="0"/>
        <w:adjustRightInd w:val="0"/>
        <w:spacing w:after="0" w:line="240" w:lineRule="auto"/>
        <w:rPr>
          <w:ins w:id="7917" w:author="DuyNgo" w:date="2012-08-10T08:18:00Z"/>
          <w:rFonts w:ascii="Arial" w:eastAsiaTheme="minorEastAsia" w:hAnsi="Arial" w:cs="Arial"/>
          <w:sz w:val="18"/>
          <w:szCs w:val="18"/>
          <w:lang w:eastAsia="ja-JP"/>
        </w:rPr>
      </w:pPr>
      <w:ins w:id="7918" w:author="DuyNgo" w:date="2012-08-10T08:18:00Z">
        <w:r>
          <w:rPr>
            <w:rFonts w:ascii="Arial" w:eastAsiaTheme="minorEastAsia" w:hAnsi="Arial" w:cs="Arial"/>
            <w:sz w:val="18"/>
            <w:szCs w:val="18"/>
            <w:lang w:eastAsia="ja-JP"/>
          </w:rPr>
          <w:t>Function 4 Dashboard</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25%</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GiangPNT</w:t>
        </w:r>
        <w:proofErr w:type="spellEnd"/>
      </w:ins>
    </w:p>
    <w:p w:rsidR="00E936E3" w:rsidRDefault="00E936E3" w:rsidP="00E936E3">
      <w:pPr>
        <w:autoSpaceDE w:val="0"/>
        <w:autoSpaceDN w:val="0"/>
        <w:adjustRightInd w:val="0"/>
        <w:spacing w:after="0" w:line="240" w:lineRule="auto"/>
        <w:rPr>
          <w:ins w:id="7919" w:author="DuyNgo" w:date="2012-08-10T08:18:00Z"/>
          <w:rFonts w:ascii="Arial" w:eastAsiaTheme="minorEastAsia" w:hAnsi="Arial" w:cs="Arial"/>
          <w:sz w:val="18"/>
          <w:szCs w:val="18"/>
          <w:lang w:eastAsia="ja-JP"/>
        </w:rPr>
      </w:pPr>
      <w:ins w:id="7920" w:author="DuyNgo" w:date="2012-08-10T08:18:00Z">
        <w:r>
          <w:rPr>
            <w:rFonts w:ascii="Arial" w:eastAsiaTheme="minorEastAsia" w:hAnsi="Arial" w:cs="Arial"/>
            <w:sz w:val="18"/>
            <w:szCs w:val="18"/>
            <w:lang w:eastAsia="ja-JP"/>
          </w:rPr>
          <w:t>Function 5 Portal</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t>35</w:t>
        </w:r>
        <w:r>
          <w:rPr>
            <w:rFonts w:ascii="Arial" w:eastAsiaTheme="minorEastAsia" w:hAnsi="Arial" w:cs="Arial"/>
            <w:sz w:val="18"/>
            <w:szCs w:val="18"/>
            <w:lang w:eastAsia="ja-JP"/>
          </w:rPr>
          <w:tab/>
          <w:t>90%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DuyND</w:t>
        </w:r>
        <w:proofErr w:type="spellEnd"/>
      </w:ins>
    </w:p>
    <w:p w:rsidR="00E936E3" w:rsidRDefault="00E936E3" w:rsidP="00E936E3">
      <w:pPr>
        <w:autoSpaceDE w:val="0"/>
        <w:autoSpaceDN w:val="0"/>
        <w:adjustRightInd w:val="0"/>
        <w:spacing w:after="0" w:line="240" w:lineRule="auto"/>
        <w:rPr>
          <w:ins w:id="7921" w:author="DuyNgo" w:date="2012-08-10T08:18:00Z"/>
          <w:rFonts w:ascii="Arial" w:eastAsiaTheme="minorEastAsia" w:hAnsi="Arial" w:cs="Arial"/>
          <w:sz w:val="18"/>
          <w:szCs w:val="18"/>
          <w:lang w:eastAsia="ja-JP"/>
        </w:rPr>
      </w:pPr>
      <w:ins w:id="7922" w:author="DuyNgo" w:date="2012-08-10T08:18:00Z">
        <w:r>
          <w:rPr>
            <w:rFonts w:ascii="Arial" w:eastAsiaTheme="minorEastAsia" w:hAnsi="Arial" w:cs="Arial"/>
            <w:sz w:val="18"/>
            <w:szCs w:val="18"/>
            <w:lang w:eastAsia="ja-JP"/>
          </w:rPr>
          <w:t>Function 6 Timesheet</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t>36</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TruongMH</w:t>
        </w:r>
        <w:proofErr w:type="spellEnd"/>
      </w:ins>
    </w:p>
    <w:p w:rsidR="00E936E3" w:rsidRDefault="00E936E3" w:rsidP="00E936E3">
      <w:pPr>
        <w:autoSpaceDE w:val="0"/>
        <w:autoSpaceDN w:val="0"/>
        <w:adjustRightInd w:val="0"/>
        <w:spacing w:after="0" w:line="240" w:lineRule="auto"/>
        <w:rPr>
          <w:ins w:id="7923" w:author="DuyNgo" w:date="2012-08-10T08:18:00Z"/>
          <w:rFonts w:ascii="Arial" w:eastAsiaTheme="minorEastAsia" w:hAnsi="Arial" w:cs="Arial"/>
          <w:sz w:val="18"/>
          <w:szCs w:val="18"/>
          <w:lang w:eastAsia="ja-JP"/>
        </w:rPr>
      </w:pPr>
      <w:ins w:id="7924" w:author="DuyNgo" w:date="2012-08-10T08:18:00Z">
        <w:r>
          <w:rPr>
            <w:rFonts w:ascii="Arial" w:eastAsiaTheme="minorEastAsia" w:hAnsi="Arial" w:cs="Arial"/>
            <w:sz w:val="18"/>
            <w:szCs w:val="18"/>
            <w:lang w:eastAsia="ja-JP"/>
          </w:rPr>
          <w:t>"Function 7 Admin, Product"</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t>37</w:t>
        </w:r>
        <w:r>
          <w:rPr>
            <w:rFonts w:ascii="Arial" w:eastAsiaTheme="minorEastAsia" w:hAnsi="Arial" w:cs="Arial"/>
            <w:sz w:val="18"/>
            <w:szCs w:val="18"/>
            <w:lang w:eastAsia="ja-JP"/>
          </w:rPr>
          <w:tab/>
          <w:t>80%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HaiTCT</w:t>
        </w:r>
        <w:proofErr w:type="spellEnd"/>
      </w:ins>
    </w:p>
    <w:p w:rsidR="00E936E3" w:rsidRDefault="00E936E3" w:rsidP="00E936E3">
      <w:pPr>
        <w:autoSpaceDE w:val="0"/>
        <w:autoSpaceDN w:val="0"/>
        <w:adjustRightInd w:val="0"/>
        <w:spacing w:after="0" w:line="240" w:lineRule="auto"/>
        <w:rPr>
          <w:ins w:id="7925" w:author="DuyNgo" w:date="2012-08-10T08:18:00Z"/>
          <w:rFonts w:ascii="Arial" w:eastAsiaTheme="minorEastAsia" w:hAnsi="Arial" w:cs="Arial"/>
          <w:sz w:val="18"/>
          <w:szCs w:val="18"/>
          <w:lang w:eastAsia="ja-JP"/>
        </w:rPr>
      </w:pPr>
      <w:ins w:id="7926" w:author="DuyNgo" w:date="2012-08-10T08:18:00Z">
        <w:r>
          <w:rPr>
            <w:rFonts w:ascii="Arial" w:eastAsiaTheme="minorEastAsia" w:hAnsi="Arial" w:cs="Arial"/>
            <w:sz w:val="18"/>
            <w:szCs w:val="18"/>
            <w:lang w:eastAsia="ja-JP"/>
          </w:rPr>
          <w:t>Function 8 Planner</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t>38</w:t>
        </w:r>
        <w:r>
          <w:rPr>
            <w:rFonts w:ascii="Arial" w:eastAsiaTheme="minorEastAsia" w:hAnsi="Arial" w:cs="Arial"/>
            <w:sz w:val="18"/>
            <w:szCs w:val="18"/>
            <w:lang w:eastAsia="ja-JP"/>
          </w:rPr>
          <w:tab/>
          <w:t>95%</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GiangPNT</w:t>
        </w:r>
        <w:proofErr w:type="spellEnd"/>
      </w:ins>
    </w:p>
    <w:p w:rsidR="00E936E3" w:rsidRDefault="00E936E3" w:rsidP="00E936E3">
      <w:pPr>
        <w:autoSpaceDE w:val="0"/>
        <w:autoSpaceDN w:val="0"/>
        <w:adjustRightInd w:val="0"/>
        <w:spacing w:after="0" w:line="240" w:lineRule="auto"/>
        <w:rPr>
          <w:ins w:id="7927" w:author="DuyNgo" w:date="2012-08-10T08:18:00Z"/>
          <w:rFonts w:ascii="Arial" w:eastAsiaTheme="minorEastAsia" w:hAnsi="Arial" w:cs="Arial"/>
          <w:sz w:val="18"/>
          <w:szCs w:val="18"/>
          <w:lang w:eastAsia="ja-JP"/>
        </w:rPr>
      </w:pPr>
      <w:ins w:id="7928" w:author="DuyNgo" w:date="2012-08-10T08:18:00Z">
        <w:r>
          <w:rPr>
            <w:rFonts w:ascii="Arial" w:eastAsiaTheme="minorEastAsia" w:hAnsi="Arial" w:cs="Arial"/>
            <w:sz w:val="18"/>
            <w:szCs w:val="18"/>
            <w:lang w:eastAsia="ja-JP"/>
          </w:rPr>
          <w:t xml:space="preserve">Function </w:t>
        </w:r>
        <w:proofErr w:type="gramStart"/>
        <w:r>
          <w:rPr>
            <w:rFonts w:ascii="Arial" w:eastAsiaTheme="minorEastAsia" w:hAnsi="Arial" w:cs="Arial"/>
            <w:sz w:val="18"/>
            <w:szCs w:val="18"/>
            <w:lang w:eastAsia="ja-JP"/>
          </w:rPr>
          <w:t>9  Project</w:t>
        </w:r>
        <w:proofErr w:type="gramEnd"/>
        <w:r>
          <w:rPr>
            <w:rFonts w:ascii="Arial" w:eastAsiaTheme="minorEastAsia" w:hAnsi="Arial" w:cs="Arial"/>
            <w:sz w:val="18"/>
            <w:szCs w:val="18"/>
            <w:lang w:eastAsia="ja-JP"/>
          </w:rPr>
          <w:t xml:space="preserve"> Eye</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7/17/12</w:t>
        </w:r>
        <w:r>
          <w:rPr>
            <w:rFonts w:ascii="Arial" w:eastAsiaTheme="minorEastAsia" w:hAnsi="Arial" w:cs="Arial"/>
            <w:sz w:val="18"/>
            <w:szCs w:val="18"/>
            <w:lang w:eastAsia="ja-JP"/>
          </w:rPr>
          <w:tab/>
          <w:t>39</w:t>
        </w:r>
        <w:r>
          <w:rPr>
            <w:rFonts w:ascii="Arial" w:eastAsiaTheme="minorEastAsia" w:hAnsi="Arial" w:cs="Arial"/>
            <w:sz w:val="18"/>
            <w:szCs w:val="18"/>
            <w:lang w:eastAsia="ja-JP"/>
          </w:rPr>
          <w:tab/>
          <w:t>90%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29" w:author="DuyNgo" w:date="2012-08-10T08:18:00Z"/>
          <w:rFonts w:ascii="Arial" w:eastAsiaTheme="minorEastAsia" w:hAnsi="Arial" w:cs="Arial"/>
          <w:sz w:val="18"/>
          <w:szCs w:val="18"/>
          <w:lang w:eastAsia="ja-JP"/>
        </w:rPr>
      </w:pPr>
      <w:ins w:id="7930" w:author="DuyNgo" w:date="2012-08-10T08:18:00Z">
        <w:r>
          <w:rPr>
            <w:rFonts w:ascii="Arial" w:eastAsiaTheme="minorEastAsia" w:hAnsi="Arial" w:cs="Arial"/>
            <w:sz w:val="18"/>
            <w:szCs w:val="18"/>
            <w:lang w:eastAsia="ja-JP"/>
          </w:rPr>
          <w:t>Function 10 Receipt</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7/17/12</w:t>
        </w:r>
        <w:r>
          <w:rPr>
            <w:rFonts w:ascii="Arial" w:eastAsiaTheme="minorEastAsia" w:hAnsi="Arial" w:cs="Arial"/>
            <w:sz w:val="18"/>
            <w:szCs w:val="18"/>
            <w:lang w:eastAsia="ja-JP"/>
          </w:rPr>
          <w:tab/>
          <w:t>39</w:t>
        </w:r>
        <w:r>
          <w:rPr>
            <w:rFonts w:ascii="Arial" w:eastAsiaTheme="minorEastAsia" w:hAnsi="Arial" w:cs="Arial"/>
            <w:sz w:val="18"/>
            <w:szCs w:val="18"/>
            <w:lang w:eastAsia="ja-JP"/>
          </w:rPr>
          <w:tab/>
          <w:t>25%</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31" w:author="DuyNgo" w:date="2012-08-10T08:18:00Z"/>
          <w:rFonts w:ascii="Arial" w:eastAsiaTheme="minorEastAsia" w:hAnsi="Arial" w:cs="Arial"/>
          <w:sz w:val="18"/>
          <w:szCs w:val="18"/>
          <w:lang w:eastAsia="ja-JP"/>
        </w:rPr>
      </w:pPr>
      <w:ins w:id="7932" w:author="DuyNgo" w:date="2012-08-10T08:18:00Z">
        <w:r>
          <w:rPr>
            <w:rFonts w:ascii="Arial" w:eastAsiaTheme="minorEastAsia" w:hAnsi="Arial" w:cs="Arial"/>
            <w:sz w:val="18"/>
            <w:szCs w:val="18"/>
            <w:lang w:eastAsia="ja-JP"/>
          </w:rPr>
          <w:t>Review code offline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Tue 7/17/12</w:t>
        </w:r>
        <w:r>
          <w:rPr>
            <w:rFonts w:ascii="Arial" w:eastAsiaTheme="minorEastAsia" w:hAnsi="Arial" w:cs="Arial"/>
            <w:sz w:val="18"/>
            <w:szCs w:val="18"/>
            <w:lang w:eastAsia="ja-JP"/>
          </w:rPr>
          <w:tab/>
        </w:r>
        <w:r>
          <w:rPr>
            <w:rFonts w:ascii="Arial" w:eastAsiaTheme="minorEastAsia" w:hAnsi="Arial" w:cs="Arial"/>
            <w:sz w:val="18"/>
            <w:szCs w:val="18"/>
            <w:lang w:eastAsia="ja-JP"/>
          </w:rPr>
          <w:tab/>
          <w:t>Wed 7/18/12</w:t>
        </w:r>
        <w:r>
          <w:rPr>
            <w:rFonts w:ascii="Arial" w:eastAsiaTheme="minorEastAsia" w:hAnsi="Arial" w:cs="Arial"/>
            <w:sz w:val="18"/>
            <w:szCs w:val="18"/>
            <w:lang w:eastAsia="ja-JP"/>
          </w:rPr>
          <w:tab/>
          <w:t>44</w:t>
        </w:r>
        <w:r>
          <w:rPr>
            <w:rFonts w:ascii="Arial" w:eastAsiaTheme="minorEastAsia" w:hAnsi="Arial" w:cs="Arial"/>
            <w:sz w:val="18"/>
            <w:szCs w:val="18"/>
            <w:lang w:eastAsia="ja-JP"/>
          </w:rPr>
          <w:tab/>
          <w:t>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33" w:author="DuyNgo" w:date="2012-08-10T08:18:00Z"/>
          <w:rFonts w:ascii="Arial" w:eastAsiaTheme="minorEastAsia" w:hAnsi="Arial" w:cs="Arial"/>
          <w:sz w:val="18"/>
          <w:szCs w:val="18"/>
          <w:lang w:eastAsia="ja-JP"/>
        </w:rPr>
      </w:pPr>
      <w:ins w:id="7934" w:author="DuyNgo" w:date="2012-08-10T08:18:00Z">
        <w:r>
          <w:rPr>
            <w:rFonts w:ascii="Arial" w:eastAsiaTheme="minorEastAsia" w:hAnsi="Arial" w:cs="Arial"/>
            <w:sz w:val="18"/>
            <w:szCs w:val="18"/>
            <w:lang w:eastAsia="ja-JP"/>
          </w:rPr>
          <w:t>Review to update/fix bug for final documents</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Wed 7/18/12</w:t>
        </w:r>
        <w:r>
          <w:rPr>
            <w:rFonts w:ascii="Arial" w:eastAsiaTheme="minorEastAsia" w:hAnsi="Arial" w:cs="Arial"/>
            <w:sz w:val="18"/>
            <w:szCs w:val="18"/>
            <w:lang w:eastAsia="ja-JP"/>
          </w:rPr>
          <w:tab/>
        </w:r>
        <w:r>
          <w:rPr>
            <w:rFonts w:ascii="Arial" w:eastAsiaTheme="minorEastAsia" w:hAnsi="Arial" w:cs="Arial"/>
            <w:sz w:val="18"/>
            <w:szCs w:val="18"/>
            <w:lang w:eastAsia="ja-JP"/>
          </w:rPr>
          <w:tab/>
          <w:t>Thu 7/19/12</w:t>
        </w:r>
        <w:r>
          <w:rPr>
            <w:rFonts w:ascii="Arial" w:eastAsiaTheme="minorEastAsia" w:hAnsi="Arial" w:cs="Arial"/>
            <w:sz w:val="18"/>
            <w:szCs w:val="18"/>
            <w:lang w:eastAsia="ja-JP"/>
          </w:rPr>
          <w:tab/>
          <w:t>45</w:t>
        </w:r>
        <w:r>
          <w:rPr>
            <w:rFonts w:ascii="Arial" w:eastAsiaTheme="minorEastAsia" w:hAnsi="Arial" w:cs="Arial"/>
            <w:sz w:val="18"/>
            <w:szCs w:val="18"/>
            <w:lang w:eastAsia="ja-JP"/>
          </w:rPr>
          <w:tab/>
          <w:t>60%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35" w:author="DuyNgo" w:date="2012-08-10T08:18:00Z"/>
          <w:rFonts w:ascii="Arial" w:eastAsiaTheme="minorEastAsia" w:hAnsi="Arial" w:cs="Arial"/>
          <w:sz w:val="18"/>
          <w:szCs w:val="18"/>
          <w:lang w:eastAsia="ja-JP"/>
        </w:rPr>
      </w:pPr>
      <w:ins w:id="7936" w:author="DuyNgo" w:date="2012-08-10T08:18:00Z">
        <w:r>
          <w:rPr>
            <w:rFonts w:ascii="Arial" w:eastAsiaTheme="minorEastAsia" w:hAnsi="Arial" w:cs="Arial"/>
            <w:sz w:val="18"/>
            <w:szCs w:val="18"/>
            <w:lang w:eastAsia="ja-JP"/>
          </w:rPr>
          <w:t>Modify if needed</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Thu 7/19/12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7/20/12</w:t>
        </w:r>
        <w:r>
          <w:rPr>
            <w:rFonts w:ascii="Arial" w:eastAsiaTheme="minorEastAsia" w:hAnsi="Arial" w:cs="Arial"/>
            <w:sz w:val="18"/>
            <w:szCs w:val="18"/>
            <w:lang w:eastAsia="ja-JP"/>
          </w:rPr>
          <w:tab/>
          <w:t>46</w:t>
        </w:r>
        <w:r>
          <w:rPr>
            <w:rFonts w:ascii="Arial" w:eastAsiaTheme="minorEastAsia" w:hAnsi="Arial" w:cs="Arial"/>
            <w:sz w:val="18"/>
            <w:szCs w:val="18"/>
            <w:lang w:eastAsia="ja-JP"/>
          </w:rPr>
          <w:tab/>
          <w:t>60%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37" w:author="DuyNgo" w:date="2012-08-10T08:18:00Z"/>
          <w:rFonts w:ascii="Arial" w:eastAsiaTheme="minorEastAsia" w:hAnsi="Arial" w:cs="Arial"/>
          <w:sz w:val="18"/>
          <w:szCs w:val="18"/>
          <w:lang w:eastAsia="ja-JP"/>
        </w:rPr>
      </w:pPr>
      <w:ins w:id="7938" w:author="DuyNgo" w:date="2012-08-10T08:18:00Z">
        <w:r>
          <w:rPr>
            <w:rFonts w:ascii="Arial" w:eastAsiaTheme="minorEastAsia" w:hAnsi="Arial" w:cs="Arial"/>
            <w:sz w:val="18"/>
            <w:szCs w:val="18"/>
            <w:lang w:eastAsia="ja-JP"/>
          </w:rPr>
          <w:t>Integration</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Fri 7/20/12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7/24/12</w:t>
        </w:r>
        <w:r>
          <w:rPr>
            <w:rFonts w:ascii="Arial" w:eastAsiaTheme="minorEastAsia" w:hAnsi="Arial" w:cs="Arial"/>
            <w:sz w:val="18"/>
            <w:szCs w:val="18"/>
            <w:lang w:eastAsia="ja-JP"/>
          </w:rPr>
          <w:tab/>
          <w:t>47</w:t>
        </w:r>
        <w:r>
          <w:rPr>
            <w:rFonts w:ascii="Arial" w:eastAsiaTheme="minorEastAsia" w:hAnsi="Arial" w:cs="Arial"/>
            <w:sz w:val="18"/>
            <w:szCs w:val="18"/>
            <w:lang w:eastAsia="ja-JP"/>
          </w:rPr>
          <w:tab/>
          <w:t>80%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39" w:author="DuyNgo" w:date="2012-08-10T08:18:00Z"/>
          <w:rFonts w:ascii="Arial" w:eastAsiaTheme="minorEastAsia" w:hAnsi="Arial" w:cs="Arial"/>
          <w:sz w:val="18"/>
          <w:szCs w:val="18"/>
          <w:lang w:eastAsia="ja-JP"/>
        </w:rPr>
      </w:pPr>
      <w:ins w:id="7940" w:author="DuyNgo" w:date="2012-08-10T08:18:00Z">
        <w:r>
          <w:rPr>
            <w:rFonts w:ascii="Arial" w:eastAsiaTheme="minorEastAsia" w:hAnsi="Arial" w:cs="Arial"/>
            <w:sz w:val="18"/>
            <w:szCs w:val="18"/>
            <w:lang w:eastAsia="ja-JP"/>
          </w:rPr>
          <w:t>Study and develop Android Version</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Tue 7/24/12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7/30/12</w:t>
        </w:r>
        <w:r>
          <w:rPr>
            <w:rFonts w:ascii="Arial" w:eastAsiaTheme="minorEastAsia" w:hAnsi="Arial" w:cs="Arial"/>
            <w:sz w:val="18"/>
            <w:szCs w:val="18"/>
            <w:lang w:eastAsia="ja-JP"/>
          </w:rPr>
          <w:tab/>
          <w:t>48</w:t>
        </w:r>
        <w:r>
          <w:rPr>
            <w:rFonts w:ascii="Arial" w:eastAsiaTheme="minorEastAsia" w:hAnsi="Arial" w:cs="Arial"/>
            <w:sz w:val="18"/>
            <w:szCs w:val="18"/>
            <w:lang w:eastAsia="ja-JP"/>
          </w:rPr>
          <w:tab/>
          <w:t>70%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41" w:author="DuyNgo" w:date="2012-08-10T08:18:00Z"/>
          <w:rFonts w:ascii="Arial" w:eastAsiaTheme="minorEastAsia" w:hAnsi="Arial" w:cs="Arial"/>
          <w:sz w:val="18"/>
          <w:szCs w:val="18"/>
          <w:lang w:eastAsia="ja-JP"/>
        </w:rPr>
      </w:pPr>
      <w:ins w:id="7942" w:author="DuyNgo" w:date="2012-08-10T08:18:00Z">
        <w:r>
          <w:rPr>
            <w:rFonts w:ascii="Arial" w:eastAsiaTheme="minorEastAsia" w:hAnsi="Arial" w:cs="Arial"/>
            <w:sz w:val="18"/>
            <w:szCs w:val="18"/>
            <w:lang w:eastAsia="ja-JP"/>
          </w:rPr>
          <w:t>Testing</w:t>
        </w:r>
        <w:r>
          <w:rPr>
            <w:rFonts w:ascii="Arial" w:eastAsiaTheme="minorEastAsia" w:hAnsi="Arial" w:cs="Arial"/>
            <w:sz w:val="18"/>
            <w:szCs w:val="18"/>
            <w:lang w:eastAsia="ja-JP"/>
          </w:rPr>
          <w:tab/>
          <w:t>12.35d</w:t>
        </w:r>
        <w:r>
          <w:rPr>
            <w:rFonts w:ascii="Arial" w:eastAsiaTheme="minorEastAsia" w:hAnsi="Arial" w:cs="Arial"/>
            <w:sz w:val="18"/>
            <w:szCs w:val="18"/>
            <w:lang w:eastAsia="ja-JP"/>
          </w:rPr>
          <w:tab/>
          <w:t>Fri 7/27/12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t>49</w:t>
        </w:r>
        <w:r>
          <w:rPr>
            <w:rFonts w:ascii="Arial" w:eastAsiaTheme="minorEastAsia" w:hAnsi="Arial" w:cs="Arial"/>
            <w:sz w:val="18"/>
            <w:szCs w:val="18"/>
            <w:lang w:eastAsia="ja-JP"/>
          </w:rPr>
          <w:tab/>
          <w:t>90%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43" w:author="DuyNgo" w:date="2012-08-10T08:18:00Z"/>
          <w:rFonts w:ascii="Arial" w:eastAsiaTheme="minorEastAsia" w:hAnsi="Arial" w:cs="Arial"/>
          <w:sz w:val="18"/>
          <w:szCs w:val="18"/>
          <w:lang w:eastAsia="ja-JP"/>
        </w:rPr>
      </w:pPr>
      <w:ins w:id="7944" w:author="DuyNgo" w:date="2012-08-10T08:18:00Z">
        <w:r>
          <w:rPr>
            <w:rFonts w:ascii="Arial" w:eastAsiaTheme="minorEastAsia" w:hAnsi="Arial" w:cs="Arial"/>
            <w:sz w:val="18"/>
            <w:szCs w:val="18"/>
            <w:lang w:eastAsia="ja-JP"/>
          </w:rPr>
          <w:t>Create Testing plan + Document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Fri 7/27/12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7/30/12</w:t>
        </w:r>
        <w:r>
          <w:rPr>
            <w:rFonts w:ascii="Arial" w:eastAsiaTheme="minorEastAsia" w:hAnsi="Arial" w:cs="Arial"/>
            <w:sz w:val="18"/>
            <w:szCs w:val="18"/>
            <w:lang w:eastAsia="ja-JP"/>
          </w:rPr>
          <w:tab/>
        </w:r>
        <w:r>
          <w:rPr>
            <w:rFonts w:ascii="Arial" w:eastAsiaTheme="minorEastAsia" w:hAnsi="Arial" w:cs="Arial"/>
            <w:sz w:val="18"/>
            <w:szCs w:val="18"/>
            <w:lang w:eastAsia="ja-JP"/>
          </w:rPr>
          <w:tab/>
          <w:t>80%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45" w:author="DuyNgo" w:date="2012-08-10T08:18:00Z"/>
          <w:rFonts w:ascii="Arial" w:eastAsiaTheme="minorEastAsia" w:hAnsi="Arial" w:cs="Arial"/>
          <w:sz w:val="18"/>
          <w:szCs w:val="18"/>
          <w:lang w:eastAsia="ja-JP"/>
        </w:rPr>
      </w:pPr>
      <w:ins w:id="7946" w:author="DuyNgo" w:date="2012-08-10T08:18:00Z">
        <w:r>
          <w:rPr>
            <w:rFonts w:ascii="Arial" w:eastAsiaTheme="minorEastAsia" w:hAnsi="Arial" w:cs="Arial"/>
            <w:sz w:val="18"/>
            <w:szCs w:val="18"/>
            <w:lang w:eastAsia="ja-JP"/>
          </w:rPr>
          <w:t>Unit Testing</w:t>
        </w:r>
        <w:r>
          <w:rPr>
            <w:rFonts w:ascii="Arial" w:eastAsiaTheme="minorEastAsia" w:hAnsi="Arial" w:cs="Arial"/>
            <w:sz w:val="18"/>
            <w:szCs w:val="18"/>
            <w:lang w:eastAsia="ja-JP"/>
          </w:rPr>
          <w:tab/>
          <w:t>5.5d</w:t>
        </w:r>
        <w:r>
          <w:rPr>
            <w:rFonts w:ascii="Arial" w:eastAsiaTheme="minorEastAsia" w:hAnsi="Arial" w:cs="Arial"/>
            <w:sz w:val="18"/>
            <w:szCs w:val="18"/>
            <w:lang w:eastAsia="ja-JP"/>
          </w:rPr>
          <w:tab/>
          <w:t>Mon 7/30/12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8/7/12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47" w:author="DuyNgo" w:date="2012-08-10T08:18:00Z"/>
          <w:rFonts w:ascii="Arial" w:eastAsiaTheme="minorEastAsia" w:hAnsi="Arial" w:cs="Arial"/>
          <w:sz w:val="18"/>
          <w:szCs w:val="18"/>
          <w:lang w:eastAsia="ja-JP"/>
        </w:rPr>
      </w:pPr>
      <w:ins w:id="7948" w:author="DuyNgo" w:date="2012-08-10T08:18:00Z">
        <w:r>
          <w:rPr>
            <w:rFonts w:ascii="Arial" w:eastAsiaTheme="minorEastAsia" w:hAnsi="Arial" w:cs="Arial"/>
            <w:sz w:val="18"/>
            <w:szCs w:val="18"/>
            <w:lang w:eastAsia="ja-JP"/>
          </w:rPr>
          <w:t>Create Test case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Mon 7/30/12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7/31/12</w:t>
        </w:r>
        <w:r>
          <w:rPr>
            <w:rFonts w:ascii="Arial" w:eastAsiaTheme="minorEastAsia" w:hAnsi="Arial" w:cs="Arial"/>
            <w:sz w:val="18"/>
            <w:szCs w:val="18"/>
            <w:lang w:eastAsia="ja-JP"/>
          </w:rPr>
          <w:tab/>
          <w:t>51</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49" w:author="DuyNgo" w:date="2012-08-10T08:18:00Z"/>
          <w:rFonts w:ascii="Arial" w:eastAsiaTheme="minorEastAsia" w:hAnsi="Arial" w:cs="Arial"/>
          <w:sz w:val="18"/>
          <w:szCs w:val="18"/>
          <w:lang w:eastAsia="ja-JP"/>
        </w:rPr>
      </w:pPr>
      <w:ins w:id="7950" w:author="DuyNgo" w:date="2012-08-10T08:18:00Z">
        <w:r>
          <w:rPr>
            <w:rFonts w:ascii="Arial" w:eastAsiaTheme="minorEastAsia" w:hAnsi="Arial" w:cs="Arial"/>
            <w:sz w:val="18"/>
            <w:szCs w:val="18"/>
            <w:lang w:eastAsia="ja-JP"/>
          </w:rPr>
          <w:t>Review test case online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Tue 7/31/12</w:t>
        </w:r>
        <w:r>
          <w:rPr>
            <w:rFonts w:ascii="Arial" w:eastAsiaTheme="minorEastAsia" w:hAnsi="Arial" w:cs="Arial"/>
            <w:sz w:val="18"/>
            <w:szCs w:val="18"/>
            <w:lang w:eastAsia="ja-JP"/>
          </w:rPr>
          <w:tab/>
        </w:r>
        <w:r>
          <w:rPr>
            <w:rFonts w:ascii="Arial" w:eastAsiaTheme="minorEastAsia" w:hAnsi="Arial" w:cs="Arial"/>
            <w:sz w:val="18"/>
            <w:szCs w:val="18"/>
            <w:lang w:eastAsia="ja-JP"/>
          </w:rPr>
          <w:tab/>
          <w:t>Wed 8/1/12</w:t>
        </w:r>
        <w:r>
          <w:rPr>
            <w:rFonts w:ascii="Arial" w:eastAsiaTheme="minorEastAsia" w:hAnsi="Arial" w:cs="Arial"/>
            <w:sz w:val="18"/>
            <w:szCs w:val="18"/>
            <w:lang w:eastAsia="ja-JP"/>
          </w:rPr>
          <w:tab/>
          <w:t>53</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51" w:author="DuyNgo" w:date="2012-08-10T08:18:00Z"/>
          <w:rFonts w:ascii="Arial" w:eastAsiaTheme="minorEastAsia" w:hAnsi="Arial" w:cs="Arial"/>
          <w:sz w:val="18"/>
          <w:szCs w:val="18"/>
          <w:lang w:eastAsia="ja-JP"/>
        </w:rPr>
      </w:pPr>
      <w:ins w:id="7952" w:author="DuyNgo" w:date="2012-08-10T08:18:00Z">
        <w:r>
          <w:rPr>
            <w:rFonts w:ascii="Arial" w:eastAsiaTheme="minorEastAsia" w:hAnsi="Arial" w:cs="Arial"/>
            <w:sz w:val="18"/>
            <w:szCs w:val="18"/>
            <w:lang w:eastAsia="ja-JP"/>
          </w:rPr>
          <w:t>Create Test code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Wed 8/1/12</w:t>
        </w:r>
        <w:r>
          <w:rPr>
            <w:rFonts w:ascii="Arial" w:eastAsiaTheme="minorEastAsia" w:hAnsi="Arial" w:cs="Arial"/>
            <w:sz w:val="18"/>
            <w:szCs w:val="18"/>
            <w:lang w:eastAsia="ja-JP"/>
          </w:rPr>
          <w:tab/>
        </w:r>
        <w:r>
          <w:rPr>
            <w:rFonts w:ascii="Arial" w:eastAsiaTheme="minorEastAsia" w:hAnsi="Arial" w:cs="Arial"/>
            <w:sz w:val="18"/>
            <w:szCs w:val="18"/>
            <w:lang w:eastAsia="ja-JP"/>
          </w:rPr>
          <w:tab/>
          <w:t>Thu 8/2/12</w:t>
        </w:r>
        <w:r>
          <w:rPr>
            <w:rFonts w:ascii="Arial" w:eastAsiaTheme="minorEastAsia" w:hAnsi="Arial" w:cs="Arial"/>
            <w:sz w:val="18"/>
            <w:szCs w:val="18"/>
            <w:lang w:eastAsia="ja-JP"/>
          </w:rPr>
          <w:tab/>
          <w:t>54</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53" w:author="DuyNgo" w:date="2012-08-10T08:18:00Z"/>
          <w:rFonts w:ascii="Arial" w:eastAsiaTheme="minorEastAsia" w:hAnsi="Arial" w:cs="Arial"/>
          <w:sz w:val="18"/>
          <w:szCs w:val="18"/>
          <w:lang w:eastAsia="ja-JP"/>
        </w:rPr>
      </w:pPr>
      <w:ins w:id="7954" w:author="DuyNgo" w:date="2012-08-10T08:18:00Z">
        <w:r>
          <w:rPr>
            <w:rFonts w:ascii="Arial" w:eastAsiaTheme="minorEastAsia" w:hAnsi="Arial" w:cs="Arial"/>
            <w:sz w:val="18"/>
            <w:szCs w:val="18"/>
            <w:lang w:eastAsia="ja-JP"/>
          </w:rPr>
          <w:lastRenderedPageBreak/>
          <w:t>Review Test code and Unit Test Statistical Report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Thu 8/2/12</w:t>
        </w:r>
        <w:r>
          <w:rPr>
            <w:rFonts w:ascii="Arial" w:eastAsiaTheme="minorEastAsia" w:hAnsi="Arial" w:cs="Arial"/>
            <w:sz w:val="18"/>
            <w:szCs w:val="18"/>
            <w:lang w:eastAsia="ja-JP"/>
          </w:rPr>
          <w:tab/>
        </w:r>
        <w:r>
          <w:rPr>
            <w:rFonts w:ascii="Arial" w:eastAsiaTheme="minorEastAsia" w:hAnsi="Arial" w:cs="Arial"/>
            <w:sz w:val="18"/>
            <w:szCs w:val="18"/>
            <w:lang w:eastAsia="ja-JP"/>
          </w:rPr>
          <w:tab/>
          <w:t>Fri 8/3/12</w:t>
        </w:r>
        <w:r>
          <w:rPr>
            <w:rFonts w:ascii="Arial" w:eastAsiaTheme="minorEastAsia" w:hAnsi="Arial" w:cs="Arial"/>
            <w:sz w:val="18"/>
            <w:szCs w:val="18"/>
            <w:lang w:eastAsia="ja-JP"/>
          </w:rPr>
          <w:tab/>
          <w:t>55</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55" w:author="DuyNgo" w:date="2012-08-10T08:18:00Z"/>
          <w:rFonts w:ascii="Arial" w:eastAsiaTheme="minorEastAsia" w:hAnsi="Arial" w:cs="Arial"/>
          <w:sz w:val="18"/>
          <w:szCs w:val="18"/>
          <w:lang w:eastAsia="ja-JP"/>
        </w:rPr>
      </w:pPr>
      <w:ins w:id="7956" w:author="DuyNgo" w:date="2012-08-10T08:18:00Z">
        <w:r>
          <w:rPr>
            <w:rFonts w:ascii="Arial" w:eastAsiaTheme="minorEastAsia" w:hAnsi="Arial" w:cs="Arial"/>
            <w:sz w:val="18"/>
            <w:szCs w:val="18"/>
            <w:lang w:eastAsia="ja-JP"/>
          </w:rPr>
          <w:t>"Modify code (fix bug, if any)"</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Fri 8/3/12</w:t>
        </w:r>
        <w:r>
          <w:rPr>
            <w:rFonts w:ascii="Arial" w:eastAsiaTheme="minorEastAsia" w:hAnsi="Arial" w:cs="Arial"/>
            <w:sz w:val="18"/>
            <w:szCs w:val="18"/>
            <w:lang w:eastAsia="ja-JP"/>
          </w:rPr>
          <w:tab/>
        </w:r>
        <w:r>
          <w:rPr>
            <w:rFonts w:ascii="Arial" w:eastAsiaTheme="minorEastAsia" w:hAnsi="Arial" w:cs="Arial"/>
            <w:sz w:val="18"/>
            <w:szCs w:val="18"/>
            <w:lang w:eastAsia="ja-JP"/>
          </w:rPr>
          <w:tab/>
          <w:t>Mon 8/6/12</w:t>
        </w:r>
        <w:r>
          <w:rPr>
            <w:rFonts w:ascii="Arial" w:eastAsiaTheme="minorEastAsia" w:hAnsi="Arial" w:cs="Arial"/>
            <w:sz w:val="18"/>
            <w:szCs w:val="18"/>
            <w:lang w:eastAsia="ja-JP"/>
          </w:rPr>
          <w:tab/>
          <w:t>56</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57" w:author="DuyNgo" w:date="2012-08-10T08:18:00Z"/>
          <w:rFonts w:ascii="Arial" w:eastAsiaTheme="minorEastAsia" w:hAnsi="Arial" w:cs="Arial"/>
          <w:sz w:val="18"/>
          <w:szCs w:val="18"/>
          <w:lang w:eastAsia="ja-JP"/>
        </w:rPr>
      </w:pPr>
      <w:ins w:id="7958" w:author="DuyNgo" w:date="2012-08-10T08:18:00Z">
        <w:r>
          <w:rPr>
            <w:rFonts w:ascii="Arial" w:eastAsiaTheme="minorEastAsia" w:hAnsi="Arial" w:cs="Arial"/>
            <w:sz w:val="18"/>
            <w:szCs w:val="18"/>
            <w:lang w:eastAsia="ja-JP"/>
          </w:rPr>
          <w:t>Re-test modified code</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Mon 8/6/12</w:t>
        </w:r>
        <w:r>
          <w:rPr>
            <w:rFonts w:ascii="Arial" w:eastAsiaTheme="minorEastAsia" w:hAnsi="Arial" w:cs="Arial"/>
            <w:sz w:val="18"/>
            <w:szCs w:val="18"/>
            <w:lang w:eastAsia="ja-JP"/>
          </w:rPr>
          <w:tab/>
        </w:r>
        <w:r>
          <w:rPr>
            <w:rFonts w:ascii="Arial" w:eastAsiaTheme="minorEastAsia" w:hAnsi="Arial" w:cs="Arial"/>
            <w:sz w:val="18"/>
            <w:szCs w:val="18"/>
            <w:lang w:eastAsia="ja-JP"/>
          </w:rPr>
          <w:tab/>
          <w:t>Mon 8/6/12</w:t>
        </w:r>
        <w:r>
          <w:rPr>
            <w:rFonts w:ascii="Arial" w:eastAsiaTheme="minorEastAsia" w:hAnsi="Arial" w:cs="Arial"/>
            <w:sz w:val="18"/>
            <w:szCs w:val="18"/>
            <w:lang w:eastAsia="ja-JP"/>
          </w:rPr>
          <w:tab/>
          <w:t>57</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59" w:author="DuyNgo" w:date="2012-08-10T08:18:00Z"/>
          <w:rFonts w:ascii="Arial" w:eastAsiaTheme="minorEastAsia" w:hAnsi="Arial" w:cs="Arial"/>
          <w:sz w:val="18"/>
          <w:szCs w:val="18"/>
          <w:lang w:eastAsia="ja-JP"/>
        </w:rPr>
      </w:pPr>
      <w:ins w:id="7960" w:author="DuyNgo" w:date="2012-08-10T08:18:00Z">
        <w:r>
          <w:rPr>
            <w:rFonts w:ascii="Arial" w:eastAsiaTheme="minorEastAsia" w:hAnsi="Arial" w:cs="Arial"/>
            <w:sz w:val="18"/>
            <w:szCs w:val="18"/>
            <w:lang w:eastAsia="ja-JP"/>
          </w:rPr>
          <w:t>"Assess Unit Testing (Write Test Case, Test Code, Test Report)"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Mon 8/6/12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8/7/12</w:t>
        </w:r>
        <w:r>
          <w:rPr>
            <w:rFonts w:ascii="Arial" w:eastAsiaTheme="minorEastAsia" w:hAnsi="Arial" w:cs="Arial"/>
            <w:sz w:val="18"/>
            <w:szCs w:val="18"/>
            <w:lang w:eastAsia="ja-JP"/>
          </w:rPr>
          <w:tab/>
          <w:t>58</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61" w:author="DuyNgo" w:date="2012-08-10T08:18:00Z"/>
          <w:rFonts w:ascii="Arial" w:eastAsiaTheme="minorEastAsia" w:hAnsi="Arial" w:cs="Arial"/>
          <w:sz w:val="18"/>
          <w:szCs w:val="18"/>
          <w:lang w:eastAsia="ja-JP"/>
        </w:rPr>
      </w:pPr>
      <w:ins w:id="7962" w:author="DuyNgo" w:date="2012-08-10T08:18:00Z">
        <w:r>
          <w:rPr>
            <w:rFonts w:ascii="Arial" w:eastAsiaTheme="minorEastAsia" w:hAnsi="Arial" w:cs="Arial"/>
            <w:sz w:val="18"/>
            <w:szCs w:val="18"/>
            <w:lang w:eastAsia="ja-JP"/>
          </w:rPr>
          <w:t>Integration Testing</w:t>
        </w:r>
        <w:r>
          <w:rPr>
            <w:rFonts w:ascii="Arial" w:eastAsiaTheme="minorEastAsia" w:hAnsi="Arial" w:cs="Arial"/>
            <w:sz w:val="18"/>
            <w:szCs w:val="18"/>
            <w:lang w:eastAsia="ja-JP"/>
          </w:rPr>
          <w:tab/>
          <w:t>5.5d</w:t>
        </w:r>
        <w:r>
          <w:rPr>
            <w:rFonts w:ascii="Arial" w:eastAsiaTheme="minorEastAsia" w:hAnsi="Arial" w:cs="Arial"/>
            <w:sz w:val="18"/>
            <w:szCs w:val="18"/>
            <w:lang w:eastAsia="ja-JP"/>
          </w:rPr>
          <w:tab/>
          <w:t>Tue 8/7/12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r>
        <w:r>
          <w:rPr>
            <w:rFonts w:ascii="Arial" w:eastAsiaTheme="minorEastAsia" w:hAnsi="Arial" w:cs="Arial"/>
            <w:sz w:val="18"/>
            <w:szCs w:val="18"/>
            <w:lang w:eastAsia="ja-JP"/>
          </w:rPr>
          <w:tab/>
          <w:t>80%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63" w:author="DuyNgo" w:date="2012-08-10T08:18:00Z"/>
          <w:rFonts w:ascii="Arial" w:eastAsiaTheme="minorEastAsia" w:hAnsi="Arial" w:cs="Arial"/>
          <w:sz w:val="18"/>
          <w:szCs w:val="18"/>
          <w:lang w:eastAsia="ja-JP"/>
        </w:rPr>
      </w:pPr>
      <w:ins w:id="7964" w:author="DuyNgo" w:date="2012-08-10T08:18:00Z">
        <w:r>
          <w:rPr>
            <w:rFonts w:ascii="Arial" w:eastAsiaTheme="minorEastAsia" w:hAnsi="Arial" w:cs="Arial"/>
            <w:sz w:val="18"/>
            <w:szCs w:val="18"/>
            <w:lang w:eastAsia="ja-JP"/>
          </w:rPr>
          <w:t>Create Test case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Tue 8/7/12</w:t>
        </w:r>
        <w:r>
          <w:rPr>
            <w:rFonts w:ascii="Arial" w:eastAsiaTheme="minorEastAsia" w:hAnsi="Arial" w:cs="Arial"/>
            <w:sz w:val="18"/>
            <w:szCs w:val="18"/>
            <w:lang w:eastAsia="ja-JP"/>
          </w:rPr>
          <w:tab/>
        </w:r>
        <w:r>
          <w:rPr>
            <w:rFonts w:ascii="Arial" w:eastAsiaTheme="minorEastAsia" w:hAnsi="Arial" w:cs="Arial"/>
            <w:sz w:val="18"/>
            <w:szCs w:val="18"/>
            <w:lang w:eastAsia="ja-JP"/>
          </w:rPr>
          <w:tab/>
          <w:t>Wed 8/8/12</w:t>
        </w:r>
        <w:r>
          <w:rPr>
            <w:rFonts w:ascii="Arial" w:eastAsiaTheme="minorEastAsia" w:hAnsi="Arial" w:cs="Arial"/>
            <w:sz w:val="18"/>
            <w:szCs w:val="18"/>
            <w:lang w:eastAsia="ja-JP"/>
          </w:rPr>
          <w:tab/>
          <w:t>"48</w:t>
        </w:r>
        <w:proofErr w:type="gramStart"/>
        <w:r>
          <w:rPr>
            <w:rFonts w:ascii="Arial" w:eastAsiaTheme="minorEastAsia" w:hAnsi="Arial" w:cs="Arial"/>
            <w:sz w:val="18"/>
            <w:szCs w:val="18"/>
            <w:lang w:eastAsia="ja-JP"/>
          </w:rPr>
          <w:t>,59</w:t>
        </w:r>
        <w:proofErr w:type="gramEnd"/>
        <w:r>
          <w:rPr>
            <w:rFonts w:ascii="Arial" w:eastAsiaTheme="minorEastAsia" w:hAnsi="Arial" w:cs="Arial"/>
            <w:sz w:val="18"/>
            <w:szCs w:val="18"/>
            <w:lang w:eastAsia="ja-JP"/>
          </w:rPr>
          <w:t>"</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65" w:author="DuyNgo" w:date="2012-08-10T08:18:00Z"/>
          <w:rFonts w:ascii="Arial" w:eastAsiaTheme="minorEastAsia" w:hAnsi="Arial" w:cs="Arial"/>
          <w:sz w:val="18"/>
          <w:szCs w:val="18"/>
          <w:lang w:eastAsia="ja-JP"/>
        </w:rPr>
      </w:pPr>
      <w:ins w:id="7966" w:author="DuyNgo" w:date="2012-08-10T08:18:00Z">
        <w:r>
          <w:rPr>
            <w:rFonts w:ascii="Arial" w:eastAsiaTheme="minorEastAsia" w:hAnsi="Arial" w:cs="Arial"/>
            <w:sz w:val="18"/>
            <w:szCs w:val="18"/>
            <w:lang w:eastAsia="ja-JP"/>
          </w:rPr>
          <w:t>Review test case online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Wed 8/8/12</w:t>
        </w:r>
        <w:r>
          <w:rPr>
            <w:rFonts w:ascii="Arial" w:eastAsiaTheme="minorEastAsia" w:hAnsi="Arial" w:cs="Arial"/>
            <w:sz w:val="18"/>
            <w:szCs w:val="18"/>
            <w:lang w:eastAsia="ja-JP"/>
          </w:rPr>
          <w:tab/>
        </w:r>
        <w:r>
          <w:rPr>
            <w:rFonts w:ascii="Arial" w:eastAsiaTheme="minorEastAsia" w:hAnsi="Arial" w:cs="Arial"/>
            <w:sz w:val="18"/>
            <w:szCs w:val="18"/>
            <w:lang w:eastAsia="ja-JP"/>
          </w:rPr>
          <w:tab/>
          <w:t>Thu 8/9/12</w:t>
        </w:r>
        <w:r>
          <w:rPr>
            <w:rFonts w:ascii="Arial" w:eastAsiaTheme="minorEastAsia" w:hAnsi="Arial" w:cs="Arial"/>
            <w:sz w:val="18"/>
            <w:szCs w:val="18"/>
            <w:lang w:eastAsia="ja-JP"/>
          </w:rPr>
          <w:tab/>
          <w:t>61</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67" w:author="DuyNgo" w:date="2012-08-10T08:18:00Z"/>
          <w:rFonts w:ascii="Arial" w:eastAsiaTheme="minorEastAsia" w:hAnsi="Arial" w:cs="Arial"/>
          <w:sz w:val="18"/>
          <w:szCs w:val="18"/>
          <w:lang w:eastAsia="ja-JP"/>
        </w:rPr>
      </w:pPr>
      <w:ins w:id="7968" w:author="DuyNgo" w:date="2012-08-10T08:18:00Z">
        <w:r>
          <w:rPr>
            <w:rFonts w:ascii="Arial" w:eastAsiaTheme="minorEastAsia" w:hAnsi="Arial" w:cs="Arial"/>
            <w:sz w:val="18"/>
            <w:szCs w:val="18"/>
            <w:lang w:eastAsia="ja-JP"/>
          </w:rPr>
          <w:t>Create Test code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Thu 8/9/12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8/10/12</w:t>
        </w:r>
        <w:r>
          <w:rPr>
            <w:rFonts w:ascii="Arial" w:eastAsiaTheme="minorEastAsia" w:hAnsi="Arial" w:cs="Arial"/>
            <w:sz w:val="18"/>
            <w:szCs w:val="18"/>
            <w:lang w:eastAsia="ja-JP"/>
          </w:rPr>
          <w:tab/>
          <w:t>62</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69" w:author="DuyNgo" w:date="2012-08-10T08:18:00Z"/>
          <w:rFonts w:ascii="Arial" w:eastAsiaTheme="minorEastAsia" w:hAnsi="Arial" w:cs="Arial"/>
          <w:sz w:val="18"/>
          <w:szCs w:val="18"/>
          <w:lang w:eastAsia="ja-JP"/>
        </w:rPr>
      </w:pPr>
      <w:ins w:id="7970" w:author="DuyNgo" w:date="2012-08-10T08:18:00Z">
        <w:r>
          <w:rPr>
            <w:rFonts w:ascii="Arial" w:eastAsiaTheme="minorEastAsia" w:hAnsi="Arial" w:cs="Arial"/>
            <w:sz w:val="18"/>
            <w:szCs w:val="18"/>
            <w:lang w:eastAsia="ja-JP"/>
          </w:rPr>
          <w:t>Review Test code and Unit Test Statistical Report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Fri 8/10/12</w:t>
        </w:r>
        <w:r>
          <w:rPr>
            <w:rFonts w:ascii="Arial" w:eastAsiaTheme="minorEastAsia" w:hAnsi="Arial" w:cs="Arial"/>
            <w:sz w:val="18"/>
            <w:szCs w:val="18"/>
            <w:lang w:eastAsia="ja-JP"/>
          </w:rPr>
          <w:tab/>
        </w:r>
        <w:r>
          <w:rPr>
            <w:rFonts w:ascii="Arial" w:eastAsiaTheme="minorEastAsia" w:hAnsi="Arial" w:cs="Arial"/>
            <w:sz w:val="18"/>
            <w:szCs w:val="18"/>
            <w:lang w:eastAsia="ja-JP"/>
          </w:rPr>
          <w:tab/>
          <w:t>Fri 8/10/12</w:t>
        </w:r>
        <w:r>
          <w:rPr>
            <w:rFonts w:ascii="Arial" w:eastAsiaTheme="minorEastAsia" w:hAnsi="Arial" w:cs="Arial"/>
            <w:sz w:val="18"/>
            <w:szCs w:val="18"/>
            <w:lang w:eastAsia="ja-JP"/>
          </w:rPr>
          <w:tab/>
          <w:t>63</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71" w:author="DuyNgo" w:date="2012-08-10T08:18:00Z"/>
          <w:rFonts w:ascii="Arial" w:eastAsiaTheme="minorEastAsia" w:hAnsi="Arial" w:cs="Arial"/>
          <w:sz w:val="18"/>
          <w:szCs w:val="18"/>
          <w:lang w:eastAsia="ja-JP"/>
        </w:rPr>
      </w:pPr>
      <w:ins w:id="7972" w:author="DuyNgo" w:date="2012-08-10T08:18:00Z">
        <w:r>
          <w:rPr>
            <w:rFonts w:ascii="Arial" w:eastAsiaTheme="minorEastAsia" w:hAnsi="Arial" w:cs="Arial"/>
            <w:sz w:val="18"/>
            <w:szCs w:val="18"/>
            <w:lang w:eastAsia="ja-JP"/>
          </w:rPr>
          <w:t>"Modify code (fix bug, if any)"</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Fri 8/10/12</w:t>
        </w:r>
        <w:r>
          <w:rPr>
            <w:rFonts w:ascii="Arial" w:eastAsiaTheme="minorEastAsia" w:hAnsi="Arial" w:cs="Arial"/>
            <w:sz w:val="18"/>
            <w:szCs w:val="18"/>
            <w:lang w:eastAsia="ja-JP"/>
          </w:rPr>
          <w:tab/>
        </w:r>
        <w:r>
          <w:rPr>
            <w:rFonts w:ascii="Arial" w:eastAsiaTheme="minorEastAsia" w:hAnsi="Arial" w:cs="Arial"/>
            <w:sz w:val="18"/>
            <w:szCs w:val="18"/>
            <w:lang w:eastAsia="ja-JP"/>
          </w:rPr>
          <w:tab/>
          <w:t>Mon 8/13/12</w:t>
        </w:r>
        <w:r>
          <w:rPr>
            <w:rFonts w:ascii="Arial" w:eastAsiaTheme="minorEastAsia" w:hAnsi="Arial" w:cs="Arial"/>
            <w:sz w:val="18"/>
            <w:szCs w:val="18"/>
            <w:lang w:eastAsia="ja-JP"/>
          </w:rPr>
          <w:tab/>
          <w:t>64</w:t>
        </w:r>
        <w:r>
          <w:rPr>
            <w:rFonts w:ascii="Arial" w:eastAsiaTheme="minorEastAsia" w:hAnsi="Arial" w:cs="Arial"/>
            <w:sz w:val="18"/>
            <w:szCs w:val="18"/>
            <w:lang w:eastAsia="ja-JP"/>
          </w:rPr>
          <w:tab/>
          <w:t>90%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73" w:author="DuyNgo" w:date="2012-08-10T08:18:00Z"/>
          <w:rFonts w:ascii="Arial" w:eastAsiaTheme="minorEastAsia" w:hAnsi="Arial" w:cs="Arial"/>
          <w:sz w:val="18"/>
          <w:szCs w:val="18"/>
          <w:lang w:eastAsia="ja-JP"/>
        </w:rPr>
      </w:pPr>
      <w:ins w:id="7974" w:author="DuyNgo" w:date="2012-08-10T08:18:00Z">
        <w:r>
          <w:rPr>
            <w:rFonts w:ascii="Arial" w:eastAsiaTheme="minorEastAsia" w:hAnsi="Arial" w:cs="Arial"/>
            <w:sz w:val="18"/>
            <w:szCs w:val="18"/>
            <w:lang w:eastAsia="ja-JP"/>
          </w:rPr>
          <w:t>Re-test modified code</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Mon 8/13/12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t>65</w:t>
        </w:r>
        <w:r>
          <w:rPr>
            <w:rFonts w:ascii="Arial" w:eastAsiaTheme="minorEastAsia" w:hAnsi="Arial" w:cs="Arial"/>
            <w:sz w:val="18"/>
            <w:szCs w:val="18"/>
            <w:lang w:eastAsia="ja-JP"/>
          </w:rPr>
          <w:tab/>
          <w:t>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75" w:author="DuyNgo" w:date="2012-08-10T08:18:00Z"/>
          <w:rFonts w:ascii="Arial" w:eastAsiaTheme="minorEastAsia" w:hAnsi="Arial" w:cs="Arial"/>
          <w:sz w:val="18"/>
          <w:szCs w:val="18"/>
          <w:lang w:eastAsia="ja-JP"/>
        </w:rPr>
      </w:pPr>
      <w:ins w:id="7976" w:author="DuyNgo" w:date="2012-08-10T08:18:00Z">
        <w:r>
          <w:rPr>
            <w:rFonts w:ascii="Arial" w:eastAsiaTheme="minorEastAsia" w:hAnsi="Arial" w:cs="Arial"/>
            <w:sz w:val="18"/>
            <w:szCs w:val="18"/>
            <w:lang w:eastAsia="ja-JP"/>
          </w:rPr>
          <w:t>"Assess Unit Testing (Write Test Case, Test Code, Test Report)"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t>66</w:t>
        </w:r>
        <w:r>
          <w:rPr>
            <w:rFonts w:ascii="Arial" w:eastAsiaTheme="minorEastAsia" w:hAnsi="Arial" w:cs="Arial"/>
            <w:sz w:val="18"/>
            <w:szCs w:val="18"/>
            <w:lang w:eastAsia="ja-JP"/>
          </w:rPr>
          <w:tab/>
          <w:t>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77" w:author="DuyNgo" w:date="2012-08-10T08:18:00Z"/>
          <w:rFonts w:ascii="Arial" w:eastAsiaTheme="minorEastAsia" w:hAnsi="Arial" w:cs="Arial"/>
          <w:sz w:val="18"/>
          <w:szCs w:val="18"/>
          <w:lang w:eastAsia="ja-JP"/>
        </w:rPr>
      </w:pPr>
      <w:ins w:id="7978" w:author="DuyNgo" w:date="2012-08-10T08:18:00Z">
        <w:r>
          <w:rPr>
            <w:rFonts w:ascii="Arial" w:eastAsiaTheme="minorEastAsia" w:hAnsi="Arial" w:cs="Arial"/>
            <w:sz w:val="18"/>
            <w:szCs w:val="18"/>
            <w:lang w:eastAsia="ja-JP"/>
          </w:rPr>
          <w:t>Monitoring and Controlling</w:t>
        </w:r>
        <w:r>
          <w:rPr>
            <w:rFonts w:ascii="Arial" w:eastAsiaTheme="minorEastAsia" w:hAnsi="Arial" w:cs="Arial"/>
            <w:sz w:val="18"/>
            <w:szCs w:val="18"/>
            <w:lang w:eastAsia="ja-JP"/>
          </w:rPr>
          <w:tab/>
          <w:t>63d</w:t>
        </w:r>
        <w:r>
          <w:rPr>
            <w:rFonts w:ascii="Arial" w:eastAsiaTheme="minorEastAsia" w:hAnsi="Arial" w:cs="Arial"/>
            <w:sz w:val="18"/>
            <w:szCs w:val="18"/>
            <w:lang w:eastAsia="ja-JP"/>
          </w:rPr>
          <w:tab/>
          <w:t>Wed 5/16/12</w:t>
        </w:r>
        <w:r>
          <w:rPr>
            <w:rFonts w:ascii="Arial" w:eastAsiaTheme="minorEastAsia" w:hAnsi="Arial" w:cs="Arial"/>
            <w:sz w:val="18"/>
            <w:szCs w:val="18"/>
            <w:lang w:eastAsia="ja-JP"/>
          </w:rPr>
          <w:tab/>
        </w:r>
        <w:r>
          <w:rPr>
            <w:rFonts w:ascii="Arial" w:eastAsiaTheme="minorEastAsia" w:hAnsi="Arial" w:cs="Arial"/>
            <w:sz w:val="18"/>
            <w:szCs w:val="18"/>
            <w:lang w:eastAsia="ja-JP"/>
          </w:rPr>
          <w:tab/>
          <w:t>Fri 8/10/12</w:t>
        </w:r>
        <w:r>
          <w:rPr>
            <w:rFonts w:ascii="Arial" w:eastAsiaTheme="minorEastAsia" w:hAnsi="Arial" w:cs="Arial"/>
            <w:sz w:val="18"/>
            <w:szCs w:val="18"/>
            <w:lang w:eastAsia="ja-JP"/>
          </w:rPr>
          <w:tab/>
          <w:t>6</w:t>
        </w:r>
        <w:r>
          <w:rPr>
            <w:rFonts w:ascii="Arial" w:eastAsiaTheme="minorEastAsia" w:hAnsi="Arial" w:cs="Arial"/>
            <w:sz w:val="18"/>
            <w:szCs w:val="18"/>
            <w:lang w:eastAsia="ja-JP"/>
          </w:rPr>
          <w:tab/>
          <w:t>75%</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DuyND</w:t>
        </w:r>
        <w:proofErr w:type="spellEnd"/>
      </w:ins>
    </w:p>
    <w:p w:rsidR="00E936E3" w:rsidRDefault="00E936E3" w:rsidP="00E936E3">
      <w:pPr>
        <w:autoSpaceDE w:val="0"/>
        <w:autoSpaceDN w:val="0"/>
        <w:adjustRightInd w:val="0"/>
        <w:spacing w:after="0" w:line="240" w:lineRule="auto"/>
        <w:rPr>
          <w:ins w:id="7979" w:author="DuyNgo" w:date="2012-08-10T08:18:00Z"/>
          <w:rFonts w:ascii="Arial" w:eastAsiaTheme="minorEastAsia" w:hAnsi="Arial" w:cs="Arial"/>
          <w:sz w:val="18"/>
          <w:szCs w:val="18"/>
          <w:lang w:eastAsia="ja-JP"/>
        </w:rPr>
      </w:pPr>
      <w:ins w:id="7980" w:author="DuyNgo" w:date="2012-08-10T08:18:00Z">
        <w:r>
          <w:rPr>
            <w:rFonts w:ascii="Arial" w:eastAsiaTheme="minorEastAsia" w:hAnsi="Arial" w:cs="Arial"/>
            <w:sz w:val="18"/>
            <w:szCs w:val="18"/>
            <w:lang w:eastAsia="ja-JP"/>
          </w:rPr>
          <w:t>Termination</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8/21/12</w:t>
        </w:r>
        <w:r>
          <w:rPr>
            <w:rFonts w:ascii="Arial" w:eastAsiaTheme="minorEastAsia" w:hAnsi="Arial" w:cs="Arial"/>
            <w:sz w:val="18"/>
            <w:szCs w:val="18"/>
            <w:lang w:eastAsia="ja-JP"/>
          </w:rPr>
          <w:tab/>
          <w:t>23</w:t>
        </w:r>
        <w:r>
          <w:rPr>
            <w:rFonts w:ascii="Arial" w:eastAsiaTheme="minorEastAsia" w:hAnsi="Arial" w:cs="Arial"/>
            <w:sz w:val="18"/>
            <w:szCs w:val="18"/>
            <w:lang w:eastAsia="ja-JP"/>
          </w:rPr>
          <w:tab/>
          <w:t>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81" w:author="DuyNgo" w:date="2012-08-10T08:18:00Z"/>
          <w:rFonts w:ascii="Arial" w:eastAsiaTheme="minorEastAsia" w:hAnsi="Arial" w:cs="Arial"/>
          <w:sz w:val="18"/>
          <w:szCs w:val="18"/>
          <w:lang w:eastAsia="ja-JP"/>
        </w:rPr>
      </w:pPr>
      <w:ins w:id="7982" w:author="DuyNgo" w:date="2012-08-10T08:18:00Z">
        <w:r>
          <w:rPr>
            <w:rFonts w:ascii="Arial" w:eastAsiaTheme="minorEastAsia" w:hAnsi="Arial" w:cs="Arial"/>
            <w:sz w:val="18"/>
            <w:szCs w:val="18"/>
            <w:lang w:eastAsia="ja-JP"/>
          </w:rPr>
          <w:t>Milestone assessment</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r>
        <w:r>
          <w:rPr>
            <w:rFonts w:ascii="Arial" w:eastAsiaTheme="minorEastAsia" w:hAnsi="Arial" w:cs="Arial"/>
            <w:sz w:val="18"/>
            <w:szCs w:val="18"/>
            <w:lang w:eastAsia="ja-JP"/>
          </w:rPr>
          <w:tab/>
          <w:t>Thu 8/16/12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83" w:author="DuyNgo" w:date="2012-08-10T08:18:00Z"/>
          <w:rFonts w:ascii="Arial" w:eastAsiaTheme="minorEastAsia" w:hAnsi="Arial" w:cs="Arial"/>
          <w:sz w:val="18"/>
          <w:szCs w:val="18"/>
          <w:lang w:eastAsia="ja-JP"/>
        </w:rPr>
      </w:pPr>
      <w:ins w:id="7984" w:author="DuyNgo" w:date="2012-08-10T08:18:00Z">
        <w:r>
          <w:rPr>
            <w:rFonts w:ascii="Arial" w:eastAsiaTheme="minorEastAsia" w:hAnsi="Arial" w:cs="Arial"/>
            <w:sz w:val="18"/>
            <w:szCs w:val="18"/>
            <w:lang w:eastAsia="ja-JP"/>
          </w:rPr>
          <w:t>Deployment</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Thu 8/16/12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8/21/12</w:t>
        </w:r>
        <w:r>
          <w:rPr>
            <w:rFonts w:ascii="Arial" w:eastAsiaTheme="minorEastAsia" w:hAnsi="Arial" w:cs="Arial"/>
            <w:sz w:val="18"/>
            <w:szCs w:val="18"/>
            <w:lang w:eastAsia="ja-JP"/>
          </w:rPr>
          <w:tab/>
          <w:t>70</w:t>
        </w:r>
        <w:r>
          <w:rPr>
            <w:rFonts w:ascii="Arial" w:eastAsiaTheme="minorEastAsia" w:hAnsi="Arial" w:cs="Arial"/>
            <w:sz w:val="18"/>
            <w:szCs w:val="18"/>
            <w:lang w:eastAsia="ja-JP"/>
          </w:rPr>
          <w:tab/>
          <w:t>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85" w:author="DuyNgo" w:date="2012-08-10T08:18:00Z"/>
          <w:rFonts w:ascii="Arial" w:eastAsiaTheme="minorEastAsia" w:hAnsi="Arial" w:cs="Arial"/>
          <w:sz w:val="18"/>
          <w:szCs w:val="18"/>
          <w:lang w:eastAsia="ja-JP"/>
        </w:rPr>
      </w:pPr>
    </w:p>
    <w:p w:rsidR="00E936E3" w:rsidRPr="00303364" w:rsidRDefault="00E936E3" w:rsidP="004D0C5E">
      <w:pPr>
        <w:rPr>
          <w:rFonts w:cstheme="minorHAnsi"/>
          <w:sz w:val="24"/>
          <w:szCs w:val="24"/>
        </w:rPr>
      </w:pPr>
    </w:p>
    <w:p w:rsidR="00682754" w:rsidRPr="00303364" w:rsidRDefault="00682754" w:rsidP="000F5919">
      <w:pPr>
        <w:pStyle w:val="Heading2"/>
        <w:numPr>
          <w:ilvl w:val="0"/>
          <w:numId w:val="3"/>
        </w:numPr>
        <w:tabs>
          <w:tab w:val="left" w:pos="993"/>
        </w:tabs>
        <w:ind w:left="284" w:firstLine="284"/>
        <w:jc w:val="both"/>
        <w:rPr>
          <w:rFonts w:asciiTheme="minorHAnsi" w:hAnsiTheme="minorHAnsi" w:cstheme="minorHAnsi"/>
          <w:sz w:val="24"/>
          <w:szCs w:val="24"/>
        </w:rPr>
      </w:pPr>
      <w:bookmarkStart w:id="7986" w:name="_Toc283060447"/>
      <w:bookmarkStart w:id="7987" w:name="_Toc332351119"/>
      <w:r w:rsidRPr="00303364">
        <w:rPr>
          <w:rFonts w:asciiTheme="minorHAnsi" w:hAnsiTheme="minorHAnsi" w:cstheme="minorHAnsi"/>
          <w:sz w:val="24"/>
          <w:szCs w:val="24"/>
        </w:rPr>
        <w:t>Coding Conventions</w:t>
      </w:r>
      <w:bookmarkEnd w:id="7986"/>
      <w:bookmarkEnd w:id="7987"/>
    </w:p>
    <w:p w:rsidR="003D4964" w:rsidRPr="00303364" w:rsidDel="00ED2774" w:rsidRDefault="003D4964" w:rsidP="003D4964">
      <w:pPr>
        <w:pStyle w:val="ListParagraph"/>
        <w:ind w:left="1080"/>
        <w:rPr>
          <w:del w:id="7988" w:author="DuyNgo" w:date="2012-08-10T08:18:00Z"/>
          <w:rFonts w:cstheme="minorHAnsi"/>
          <w:sz w:val="24"/>
          <w:szCs w:val="24"/>
        </w:rPr>
      </w:pPr>
      <w:r w:rsidRPr="00303364">
        <w:rPr>
          <w:rFonts w:cstheme="minorHAnsi"/>
          <w:sz w:val="24"/>
          <w:szCs w:val="24"/>
          <w:rPrChange w:id="7989" w:author="DuyNgo" w:date="2012-08-10T08:15:00Z">
            <w:rPr>
              <w:rFonts w:asciiTheme="majorHAnsi" w:eastAsiaTheme="majorEastAsia" w:hAnsiTheme="majorHAnsi" w:cs="Calibri"/>
              <w:b/>
              <w:bCs/>
              <w:color w:val="4F81BD" w:themeColor="accent1"/>
              <w:sz w:val="24"/>
              <w:szCs w:val="24"/>
            </w:rPr>
          </w:rPrChange>
        </w:rPr>
        <w:t xml:space="preserve">Refer to </w:t>
      </w:r>
      <w:r w:rsidR="00946F40" w:rsidRPr="00303364">
        <w:rPr>
          <w:rFonts w:cstheme="minorHAnsi"/>
          <w:rPrChange w:id="7990" w:author="DuyNgo" w:date="2012-08-10T08:15:00Z">
            <w:rPr>
              <w:rStyle w:val="Hyperlink"/>
              <w:rFonts w:asciiTheme="majorHAnsi" w:eastAsiaTheme="majorEastAsia" w:hAnsiTheme="majorHAnsi" w:cs="Calibri"/>
              <w:b/>
              <w:bCs/>
              <w:sz w:val="24"/>
              <w:szCs w:val="24"/>
            </w:rPr>
          </w:rPrChange>
        </w:rPr>
        <w:fldChar w:fldCharType="begin"/>
      </w:r>
      <w:r w:rsidR="00946F40" w:rsidRPr="00303364">
        <w:rPr>
          <w:rFonts w:cstheme="minorHAnsi"/>
          <w:sz w:val="24"/>
          <w:szCs w:val="24"/>
          <w:rPrChange w:id="7991" w:author="DuyNgo" w:date="2012-08-10T08:15:00Z">
            <w:rPr>
              <w:rFonts w:asciiTheme="majorHAnsi" w:eastAsiaTheme="majorEastAsia" w:hAnsiTheme="majorHAnsi" w:cstheme="majorBidi"/>
              <w:b/>
              <w:bCs/>
              <w:color w:val="4F81BD" w:themeColor="accent1"/>
              <w:sz w:val="26"/>
              <w:szCs w:val="26"/>
            </w:rPr>
          </w:rPrChange>
        </w:rPr>
        <w:instrText xml:space="preserve"> HYPERLINK "http://code.google.com/p/oopms/wiki/Standard_Java_Coding_Convention" </w:instrText>
      </w:r>
      <w:r w:rsidR="00946F40" w:rsidRPr="00303364">
        <w:rPr>
          <w:rFonts w:cstheme="minorHAnsi"/>
          <w:rPrChange w:id="7992" w:author="DuyNgo" w:date="2012-08-10T08:15:00Z">
            <w:rPr>
              <w:rStyle w:val="Hyperlink"/>
              <w:rFonts w:asciiTheme="majorHAnsi" w:eastAsiaTheme="majorEastAsia" w:hAnsiTheme="majorHAnsi" w:cs="Calibri"/>
              <w:b/>
              <w:bCs/>
              <w:sz w:val="24"/>
              <w:szCs w:val="24"/>
            </w:rPr>
          </w:rPrChange>
        </w:rPr>
        <w:fldChar w:fldCharType="separate"/>
      </w:r>
      <w:r w:rsidRPr="00303364">
        <w:rPr>
          <w:rStyle w:val="Hyperlink"/>
          <w:rFonts w:cstheme="minorHAnsi"/>
          <w:sz w:val="24"/>
          <w:szCs w:val="24"/>
          <w:rPrChange w:id="7993" w:author="DuyNgo" w:date="2012-08-10T08:15:00Z">
            <w:rPr>
              <w:rStyle w:val="Hyperlink"/>
              <w:rFonts w:asciiTheme="majorHAnsi" w:eastAsiaTheme="majorEastAsia" w:hAnsiTheme="majorHAnsi" w:cs="Calibri"/>
              <w:b/>
              <w:bCs/>
              <w:sz w:val="24"/>
              <w:szCs w:val="24"/>
            </w:rPr>
          </w:rPrChange>
        </w:rPr>
        <w:t>http://code.google.com/p/oopms/wiki/Standard_Java_Coding_Convention</w:t>
      </w:r>
      <w:r w:rsidR="00946F40" w:rsidRPr="00303364">
        <w:rPr>
          <w:rStyle w:val="Hyperlink"/>
          <w:rFonts w:cstheme="minorHAnsi"/>
          <w:sz w:val="24"/>
          <w:szCs w:val="24"/>
          <w:rPrChange w:id="7994" w:author="DuyNgo" w:date="2012-08-10T08:15:00Z">
            <w:rPr>
              <w:rStyle w:val="Hyperlink"/>
              <w:rFonts w:asciiTheme="majorHAnsi" w:eastAsiaTheme="majorEastAsia" w:hAnsiTheme="majorHAnsi" w:cs="Calibri"/>
              <w:b/>
              <w:bCs/>
              <w:sz w:val="24"/>
              <w:szCs w:val="24"/>
            </w:rPr>
          </w:rPrChange>
        </w:rPr>
        <w:fldChar w:fldCharType="end"/>
      </w:r>
      <w:r w:rsidRPr="00303364">
        <w:rPr>
          <w:rFonts w:cstheme="minorHAnsi"/>
          <w:sz w:val="24"/>
          <w:szCs w:val="24"/>
          <w:rPrChange w:id="7995" w:author="DuyNgo" w:date="2012-08-10T08:15:00Z">
            <w:rPr>
              <w:rFonts w:asciiTheme="majorHAnsi" w:eastAsiaTheme="majorEastAsia" w:hAnsiTheme="majorHAnsi" w:cs="Calibri"/>
              <w:b/>
              <w:bCs/>
              <w:color w:val="4F81BD" w:themeColor="accent1"/>
              <w:sz w:val="24"/>
              <w:szCs w:val="24"/>
            </w:rPr>
          </w:rPrChange>
        </w:rPr>
        <w:t xml:space="preserve"> </w:t>
      </w:r>
    </w:p>
    <w:p w:rsidR="001858DE" w:rsidRPr="00303364" w:rsidRDefault="001858DE">
      <w:pPr>
        <w:pStyle w:val="ListParagraph"/>
        <w:ind w:left="1080"/>
        <w:rPr>
          <w:rPrChange w:id="7996" w:author="DuyNgo" w:date="2012-08-10T08:15:00Z">
            <w:rPr>
              <w:rFonts w:cstheme="minorHAnsi"/>
              <w:sz w:val="24"/>
              <w:szCs w:val="24"/>
            </w:rPr>
          </w:rPrChange>
        </w:rPr>
        <w:pPrChange w:id="7997" w:author="DuyNgo" w:date="2012-08-10T08:18:00Z">
          <w:pPr>
            <w:ind w:left="1134"/>
            <w:jc w:val="both"/>
          </w:pPr>
        </w:pPrChange>
      </w:pPr>
    </w:p>
    <w:p w:rsidR="00682754" w:rsidRPr="00303364" w:rsidRDefault="00682754" w:rsidP="000F5919">
      <w:pPr>
        <w:pStyle w:val="Heading1"/>
        <w:numPr>
          <w:ilvl w:val="0"/>
          <w:numId w:val="2"/>
        </w:numPr>
        <w:tabs>
          <w:tab w:val="left" w:pos="709"/>
        </w:tabs>
        <w:ind w:left="0" w:firstLine="284"/>
        <w:jc w:val="both"/>
        <w:rPr>
          <w:rFonts w:asciiTheme="minorHAnsi" w:hAnsiTheme="minorHAnsi" w:cstheme="minorHAnsi"/>
          <w:sz w:val="24"/>
          <w:szCs w:val="24"/>
        </w:rPr>
      </w:pPr>
      <w:bookmarkStart w:id="7998" w:name="_Toc332351120"/>
      <w:r w:rsidRPr="00303364">
        <w:rPr>
          <w:rFonts w:asciiTheme="minorHAnsi" w:hAnsiTheme="minorHAnsi" w:cstheme="minorHAnsi"/>
          <w:sz w:val="24"/>
          <w:szCs w:val="24"/>
          <w:rPrChange w:id="7999" w:author="DuyNgo" w:date="2012-08-10T08:15:00Z">
            <w:rPr>
              <w:rFonts w:asciiTheme="minorHAnsi" w:eastAsiaTheme="minorHAnsi" w:hAnsiTheme="minorHAnsi" w:cstheme="minorHAnsi"/>
              <w:b w:val="0"/>
              <w:bCs w:val="0"/>
              <w:color w:val="4F81BD" w:themeColor="accent1"/>
              <w:sz w:val="24"/>
              <w:szCs w:val="24"/>
            </w:rPr>
          </w:rPrChange>
        </w:rPr>
        <w:t>Software Requirement Specifications</w:t>
      </w:r>
      <w:bookmarkEnd w:id="7998"/>
    </w:p>
    <w:p w:rsidR="00682754" w:rsidRPr="00303364" w:rsidRDefault="00682754" w:rsidP="008C3CFA">
      <w:pPr>
        <w:pStyle w:val="Heading2"/>
        <w:numPr>
          <w:ilvl w:val="0"/>
          <w:numId w:val="10"/>
        </w:numPr>
        <w:tabs>
          <w:tab w:val="left" w:pos="993"/>
        </w:tabs>
        <w:ind w:left="284" w:firstLine="283"/>
        <w:jc w:val="both"/>
        <w:rPr>
          <w:rFonts w:asciiTheme="minorHAnsi" w:hAnsiTheme="minorHAnsi" w:cstheme="minorHAnsi"/>
          <w:sz w:val="24"/>
          <w:szCs w:val="24"/>
        </w:rPr>
      </w:pPr>
      <w:bookmarkStart w:id="8000" w:name="_Toc285292841"/>
      <w:bookmarkStart w:id="8001" w:name="_Toc332351121"/>
      <w:r w:rsidRPr="00303364">
        <w:rPr>
          <w:rFonts w:asciiTheme="minorHAnsi" w:hAnsiTheme="minorHAnsi" w:cstheme="minorHAnsi"/>
          <w:sz w:val="24"/>
          <w:szCs w:val="24"/>
          <w:rPrChange w:id="8002" w:author="DuyNgo" w:date="2012-08-10T08:15:00Z">
            <w:rPr>
              <w:rFonts w:asciiTheme="minorHAnsi" w:eastAsiaTheme="minorHAnsi" w:hAnsiTheme="minorHAnsi" w:cstheme="minorHAnsi"/>
              <w:b w:val="0"/>
              <w:bCs w:val="0"/>
              <w:color w:val="auto"/>
              <w:sz w:val="24"/>
              <w:szCs w:val="24"/>
            </w:rPr>
          </w:rPrChange>
        </w:rPr>
        <w:t>User Requirement Specification</w:t>
      </w:r>
      <w:bookmarkEnd w:id="8000"/>
      <w:bookmarkEnd w:id="8001"/>
    </w:p>
    <w:p w:rsidR="00DC5F1F" w:rsidRPr="00303364" w:rsidRDefault="00DC5F1F" w:rsidP="00DC5F1F">
      <w:pPr>
        <w:pStyle w:val="Heading3"/>
        <w:rPr>
          <w:rFonts w:asciiTheme="minorHAnsi" w:hAnsiTheme="minorHAnsi" w:cstheme="minorHAnsi"/>
          <w:sz w:val="24"/>
          <w:szCs w:val="24"/>
          <w:rPrChange w:id="8003" w:author="DuyNgo" w:date="2012-08-10T08:15:00Z">
            <w:rPr/>
          </w:rPrChange>
        </w:rPr>
      </w:pPr>
      <w:bookmarkStart w:id="8004" w:name="_Toc326243610"/>
      <w:bookmarkStart w:id="8005" w:name="_Toc332351122"/>
      <w:r w:rsidRPr="00303364">
        <w:rPr>
          <w:rFonts w:asciiTheme="minorHAnsi" w:hAnsiTheme="minorHAnsi" w:cstheme="minorHAnsi"/>
          <w:sz w:val="24"/>
          <w:szCs w:val="24"/>
          <w:rPrChange w:id="8006" w:author="DuyNgo" w:date="2012-08-10T08:15:00Z">
            <w:rPr>
              <w:rFonts w:asciiTheme="minorHAnsi" w:eastAsiaTheme="minorHAnsi" w:hAnsiTheme="minorHAnsi" w:cstheme="minorBidi"/>
              <w:b w:val="0"/>
              <w:bCs w:val="0"/>
              <w:color w:val="auto"/>
              <w:sz w:val="26"/>
              <w:szCs w:val="26"/>
            </w:rPr>
          </w:rPrChange>
        </w:rPr>
        <w:t>Overview OOPMS User requirement</w:t>
      </w:r>
      <w:bookmarkEnd w:id="8004"/>
      <w:bookmarkEnd w:id="8005"/>
    </w:p>
    <w:p w:rsidR="00DC5F1F" w:rsidRPr="00303364" w:rsidRDefault="00DC5F1F" w:rsidP="00DC5F1F">
      <w:pPr>
        <w:rPr>
          <w:rFonts w:cstheme="minorHAnsi"/>
          <w:sz w:val="24"/>
          <w:szCs w:val="24"/>
          <w:rPrChange w:id="8007" w:author="DuyNgo" w:date="2012-08-10T08:15:00Z">
            <w:rPr>
              <w:rFonts w:ascii="Times New Roman" w:hAnsi="Times New Roman" w:cs="Times New Roman"/>
              <w:sz w:val="24"/>
              <w:szCs w:val="24"/>
            </w:rPr>
          </w:rPrChange>
        </w:rPr>
      </w:pPr>
      <w:r w:rsidRPr="00303364">
        <w:rPr>
          <w:rFonts w:cstheme="minorHAnsi"/>
          <w:sz w:val="24"/>
          <w:szCs w:val="24"/>
          <w:rPrChange w:id="8008" w:author="DuyNgo" w:date="2012-08-10T08:15:00Z">
            <w:rPr>
              <w:rFonts w:ascii="Times New Roman" w:eastAsiaTheme="majorEastAsia" w:hAnsi="Times New Roman" w:cs="Times New Roman"/>
              <w:b/>
              <w:bCs/>
              <w:color w:val="4F81BD" w:themeColor="accent1"/>
              <w:sz w:val="24"/>
              <w:szCs w:val="24"/>
            </w:rPr>
          </w:rPrChange>
        </w:rPr>
        <w:t>This section of the document describes all the functions that the PMS application shall provide accordingly to user requirements.</w:t>
      </w:r>
    </w:p>
    <w:p w:rsidR="00DC5F1F" w:rsidRPr="00303364" w:rsidRDefault="00DC5F1F" w:rsidP="008C3CFA">
      <w:pPr>
        <w:pStyle w:val="Heading3"/>
        <w:numPr>
          <w:ilvl w:val="3"/>
          <w:numId w:val="18"/>
        </w:numPr>
        <w:ind w:left="360"/>
        <w:rPr>
          <w:rFonts w:asciiTheme="minorHAnsi" w:hAnsiTheme="minorHAnsi" w:cstheme="minorHAnsi"/>
          <w:sz w:val="24"/>
          <w:szCs w:val="24"/>
          <w:rPrChange w:id="8009" w:author="DuyNgo" w:date="2012-08-10T08:15:00Z">
            <w:rPr/>
          </w:rPrChange>
        </w:rPr>
      </w:pPr>
      <w:bookmarkStart w:id="8010" w:name="_Toc326243611"/>
      <w:bookmarkStart w:id="8011" w:name="_Toc332351123"/>
      <w:r w:rsidRPr="00303364">
        <w:rPr>
          <w:rFonts w:asciiTheme="minorHAnsi" w:hAnsiTheme="minorHAnsi" w:cstheme="minorHAnsi"/>
          <w:sz w:val="24"/>
          <w:szCs w:val="24"/>
          <w:rPrChange w:id="8012" w:author="DuyNgo" w:date="2012-08-10T08:15:00Z">
            <w:rPr>
              <w:rFonts w:asciiTheme="minorHAnsi" w:eastAsiaTheme="minorHAnsi" w:hAnsiTheme="minorHAnsi" w:cstheme="minorBidi"/>
              <w:b w:val="0"/>
              <w:bCs w:val="0"/>
              <w:color w:val="auto"/>
              <w:sz w:val="26"/>
              <w:szCs w:val="26"/>
            </w:rPr>
          </w:rPrChange>
        </w:rPr>
        <w:t>Dashboard</w:t>
      </w:r>
      <w:bookmarkEnd w:id="8010"/>
      <w:bookmarkEnd w:id="8011"/>
      <w:r w:rsidRPr="00303364">
        <w:rPr>
          <w:rFonts w:asciiTheme="minorHAnsi" w:hAnsiTheme="minorHAnsi" w:cstheme="minorHAnsi"/>
          <w:sz w:val="24"/>
          <w:szCs w:val="24"/>
          <w:rPrChange w:id="8013" w:author="DuyNgo" w:date="2012-08-10T08:15:00Z">
            <w:rPr>
              <w:rFonts w:asciiTheme="minorHAnsi" w:eastAsiaTheme="minorHAnsi" w:hAnsiTheme="minorHAnsi" w:cstheme="minorBidi"/>
              <w:b w:val="0"/>
              <w:bCs w:val="0"/>
              <w:color w:val="auto"/>
              <w:sz w:val="26"/>
              <w:szCs w:val="26"/>
            </w:rPr>
          </w:rPrChange>
        </w:rPr>
        <w:br/>
      </w:r>
    </w:p>
    <w:p w:rsidR="00DC5F1F" w:rsidRPr="00303364" w:rsidRDefault="00DC5F1F" w:rsidP="00DC5F1F">
      <w:pPr>
        <w:rPr>
          <w:rFonts w:cstheme="minorHAnsi"/>
          <w:sz w:val="24"/>
          <w:szCs w:val="24"/>
          <w:rPrChange w:id="8014" w:author="DuyNgo" w:date="2012-08-10T08:15:00Z">
            <w:rPr>
              <w:rFonts w:ascii="Times New Roman" w:hAnsi="Times New Roman" w:cs="Times New Roman"/>
              <w:sz w:val="24"/>
              <w:szCs w:val="24"/>
            </w:rPr>
          </w:rPrChange>
        </w:rPr>
      </w:pPr>
      <w:r w:rsidRPr="00303364">
        <w:rPr>
          <w:rFonts w:cstheme="minorHAnsi"/>
          <w:sz w:val="24"/>
          <w:szCs w:val="24"/>
          <w:rPrChange w:id="8015" w:author="DuyNgo" w:date="2012-08-10T08:15:00Z">
            <w:rPr>
              <w:rFonts w:ascii="Times New Roman" w:eastAsiaTheme="majorEastAsia" w:hAnsi="Times New Roman" w:cs="Times New Roman"/>
              <w:b/>
              <w:bCs/>
              <w:color w:val="4F81BD" w:themeColor="accent1"/>
              <w:sz w:val="24"/>
              <w:szCs w:val="24"/>
            </w:rPr>
          </w:rPrChange>
        </w:rPr>
        <w:t>This function provides brief information about all projects in the system:</w:t>
      </w:r>
    </w:p>
    <w:p w:rsidR="00DC5F1F" w:rsidRPr="00303364" w:rsidRDefault="00DC5F1F" w:rsidP="008C3CFA">
      <w:pPr>
        <w:pStyle w:val="ListParagraph"/>
        <w:numPr>
          <w:ilvl w:val="0"/>
          <w:numId w:val="33"/>
        </w:numPr>
        <w:rPr>
          <w:rFonts w:cstheme="minorHAnsi"/>
          <w:sz w:val="24"/>
          <w:szCs w:val="24"/>
          <w:rPrChange w:id="8016" w:author="DuyNgo" w:date="2012-08-10T08:15:00Z">
            <w:rPr>
              <w:rFonts w:ascii="Times New Roman" w:hAnsi="Times New Roman" w:cs="Times New Roman"/>
              <w:sz w:val="24"/>
              <w:szCs w:val="24"/>
            </w:rPr>
          </w:rPrChange>
        </w:rPr>
      </w:pPr>
      <w:r w:rsidRPr="00303364">
        <w:rPr>
          <w:rFonts w:cstheme="minorHAnsi"/>
          <w:sz w:val="24"/>
          <w:szCs w:val="24"/>
          <w:rPrChange w:id="8017" w:author="DuyNgo" w:date="2012-08-10T08:15:00Z">
            <w:rPr>
              <w:rFonts w:ascii="Times New Roman" w:eastAsiaTheme="majorEastAsia" w:hAnsi="Times New Roman" w:cs="Times New Roman"/>
              <w:b/>
              <w:bCs/>
              <w:color w:val="4F81BD" w:themeColor="accent1"/>
              <w:sz w:val="24"/>
              <w:szCs w:val="24"/>
            </w:rPr>
          </w:rPrChange>
        </w:rPr>
        <w:t>Provide overall information about projects ‘status including name, health, cost, progress, quality, efficiency, date, effort.</w:t>
      </w:r>
    </w:p>
    <w:p w:rsidR="00DC5F1F" w:rsidRPr="00303364" w:rsidRDefault="00DC5F1F" w:rsidP="008C3CFA">
      <w:pPr>
        <w:pStyle w:val="ListParagraph"/>
        <w:numPr>
          <w:ilvl w:val="0"/>
          <w:numId w:val="33"/>
        </w:numPr>
        <w:rPr>
          <w:rFonts w:cstheme="minorHAnsi"/>
          <w:sz w:val="24"/>
          <w:szCs w:val="24"/>
          <w:rPrChange w:id="8018" w:author="DuyNgo" w:date="2012-08-10T08:15:00Z">
            <w:rPr>
              <w:rFonts w:ascii="Times New Roman" w:hAnsi="Times New Roman" w:cs="Times New Roman"/>
              <w:sz w:val="24"/>
              <w:szCs w:val="24"/>
            </w:rPr>
          </w:rPrChange>
        </w:rPr>
      </w:pPr>
      <w:r w:rsidRPr="00303364">
        <w:rPr>
          <w:rFonts w:cstheme="minorHAnsi"/>
          <w:sz w:val="24"/>
          <w:szCs w:val="24"/>
          <w:rPrChange w:id="8019" w:author="DuyNgo" w:date="2012-08-10T08:15:00Z">
            <w:rPr>
              <w:rFonts w:ascii="Times New Roman" w:eastAsiaTheme="majorEastAsia" w:hAnsi="Times New Roman" w:cs="Times New Roman"/>
              <w:b/>
              <w:bCs/>
              <w:color w:val="4F81BD" w:themeColor="accent1"/>
              <w:sz w:val="24"/>
              <w:szCs w:val="24"/>
            </w:rPr>
          </w:rPrChange>
        </w:rPr>
        <w:t>Allow user to filter projects by status, category, date, cost, progress, efficiency.</w:t>
      </w:r>
    </w:p>
    <w:p w:rsidR="00DC5F1F" w:rsidRPr="00303364" w:rsidRDefault="00DC5F1F" w:rsidP="008C3CFA">
      <w:pPr>
        <w:pStyle w:val="ListParagraph"/>
        <w:numPr>
          <w:ilvl w:val="0"/>
          <w:numId w:val="33"/>
        </w:numPr>
        <w:rPr>
          <w:rFonts w:cstheme="minorHAnsi"/>
          <w:sz w:val="24"/>
          <w:szCs w:val="24"/>
          <w:rPrChange w:id="8020" w:author="DuyNgo" w:date="2012-08-10T08:15:00Z">
            <w:rPr>
              <w:rFonts w:ascii="Times New Roman" w:hAnsi="Times New Roman" w:cs="Times New Roman"/>
              <w:sz w:val="24"/>
              <w:szCs w:val="24"/>
            </w:rPr>
          </w:rPrChange>
        </w:rPr>
      </w:pPr>
      <w:r w:rsidRPr="00303364">
        <w:rPr>
          <w:rFonts w:cstheme="minorHAnsi"/>
          <w:sz w:val="24"/>
          <w:szCs w:val="24"/>
          <w:rPrChange w:id="8021" w:author="DuyNgo" w:date="2012-08-10T08:15:00Z">
            <w:rPr>
              <w:rFonts w:ascii="Times New Roman" w:eastAsiaTheme="majorEastAsia" w:hAnsi="Times New Roman" w:cs="Times New Roman"/>
              <w:b/>
              <w:bCs/>
              <w:color w:val="4F81BD" w:themeColor="accent1"/>
              <w:sz w:val="24"/>
              <w:szCs w:val="24"/>
            </w:rPr>
          </w:rPrChange>
        </w:rPr>
        <w:t>Allow user to sort projects by name, date, project manager.</w:t>
      </w:r>
    </w:p>
    <w:p w:rsidR="00DC5F1F" w:rsidRPr="00303364" w:rsidRDefault="00DC5F1F" w:rsidP="008C3CFA">
      <w:pPr>
        <w:pStyle w:val="ListParagraph"/>
        <w:numPr>
          <w:ilvl w:val="0"/>
          <w:numId w:val="33"/>
        </w:numPr>
        <w:rPr>
          <w:rFonts w:cstheme="minorHAnsi"/>
          <w:sz w:val="24"/>
          <w:szCs w:val="24"/>
          <w:rPrChange w:id="8022" w:author="DuyNgo" w:date="2012-08-10T08:15:00Z">
            <w:rPr>
              <w:rFonts w:ascii="Times New Roman" w:hAnsi="Times New Roman" w:cs="Times New Roman"/>
              <w:sz w:val="24"/>
              <w:szCs w:val="24"/>
            </w:rPr>
          </w:rPrChange>
        </w:rPr>
      </w:pPr>
      <w:r w:rsidRPr="00303364">
        <w:rPr>
          <w:rFonts w:cstheme="minorHAnsi"/>
          <w:sz w:val="24"/>
          <w:szCs w:val="24"/>
          <w:rPrChange w:id="8023" w:author="DuyNgo" w:date="2012-08-10T08:15:00Z">
            <w:rPr>
              <w:rFonts w:ascii="Times New Roman" w:eastAsiaTheme="majorEastAsia" w:hAnsi="Times New Roman" w:cs="Times New Roman"/>
              <w:b/>
              <w:bCs/>
              <w:color w:val="4F81BD" w:themeColor="accent1"/>
              <w:sz w:val="24"/>
              <w:szCs w:val="24"/>
            </w:rPr>
          </w:rPrChange>
        </w:rPr>
        <w:t>Provide link to project detail information and export feature.</w:t>
      </w:r>
    </w:p>
    <w:p w:rsidR="00DC5F1F" w:rsidRPr="00303364" w:rsidRDefault="00DC5F1F" w:rsidP="008C3CFA">
      <w:pPr>
        <w:pStyle w:val="Heading3"/>
        <w:numPr>
          <w:ilvl w:val="3"/>
          <w:numId w:val="18"/>
        </w:numPr>
        <w:ind w:left="360"/>
        <w:rPr>
          <w:rFonts w:asciiTheme="minorHAnsi" w:hAnsiTheme="minorHAnsi" w:cstheme="minorHAnsi"/>
          <w:sz w:val="24"/>
          <w:szCs w:val="24"/>
          <w:rPrChange w:id="8024" w:author="DuyNgo" w:date="2012-08-10T08:15:00Z">
            <w:rPr/>
          </w:rPrChange>
        </w:rPr>
      </w:pPr>
      <w:bookmarkStart w:id="8025" w:name="_Toc326243612"/>
      <w:bookmarkStart w:id="8026" w:name="_Toc332351124"/>
      <w:r w:rsidRPr="00303364">
        <w:rPr>
          <w:rFonts w:asciiTheme="minorHAnsi" w:hAnsiTheme="minorHAnsi" w:cstheme="minorHAnsi"/>
          <w:sz w:val="24"/>
          <w:szCs w:val="24"/>
          <w:rPrChange w:id="8027" w:author="DuyNgo" w:date="2012-08-10T08:15:00Z">
            <w:rPr>
              <w:rFonts w:asciiTheme="minorHAnsi" w:eastAsiaTheme="minorHAnsi" w:hAnsiTheme="minorHAnsi" w:cstheme="minorBidi"/>
              <w:b w:val="0"/>
              <w:bCs w:val="0"/>
              <w:color w:val="auto"/>
              <w:sz w:val="26"/>
              <w:szCs w:val="26"/>
            </w:rPr>
          </w:rPrChange>
        </w:rPr>
        <w:t>Planner</w:t>
      </w:r>
      <w:bookmarkEnd w:id="8025"/>
      <w:bookmarkEnd w:id="8026"/>
      <w:r w:rsidRPr="00303364">
        <w:rPr>
          <w:rFonts w:asciiTheme="minorHAnsi" w:hAnsiTheme="minorHAnsi" w:cstheme="minorHAnsi"/>
          <w:sz w:val="24"/>
          <w:szCs w:val="24"/>
          <w:rPrChange w:id="8028" w:author="DuyNgo" w:date="2012-08-10T08:15:00Z">
            <w:rPr>
              <w:rFonts w:asciiTheme="minorHAnsi" w:eastAsiaTheme="minorHAnsi" w:hAnsiTheme="minorHAnsi" w:cstheme="minorBidi"/>
              <w:b w:val="0"/>
              <w:bCs w:val="0"/>
              <w:color w:val="auto"/>
              <w:sz w:val="26"/>
              <w:szCs w:val="26"/>
            </w:rPr>
          </w:rPrChange>
        </w:rPr>
        <w:br/>
      </w:r>
    </w:p>
    <w:p w:rsidR="00DC5F1F" w:rsidRPr="00303364" w:rsidRDefault="00DC5F1F" w:rsidP="00DC5F1F">
      <w:pPr>
        <w:rPr>
          <w:rFonts w:cstheme="minorHAnsi"/>
          <w:sz w:val="24"/>
          <w:szCs w:val="24"/>
          <w:rPrChange w:id="8029" w:author="DuyNgo" w:date="2012-08-10T08:15:00Z">
            <w:rPr>
              <w:rFonts w:ascii="Times New Roman" w:hAnsi="Times New Roman" w:cs="Times New Roman"/>
              <w:sz w:val="24"/>
              <w:szCs w:val="24"/>
            </w:rPr>
          </w:rPrChange>
        </w:rPr>
      </w:pPr>
      <w:r w:rsidRPr="00303364">
        <w:rPr>
          <w:rFonts w:cstheme="minorHAnsi"/>
          <w:sz w:val="24"/>
          <w:szCs w:val="24"/>
          <w:rPrChange w:id="8030" w:author="DuyNgo" w:date="2012-08-10T08:15:00Z">
            <w:rPr>
              <w:rFonts w:ascii="Times New Roman" w:eastAsiaTheme="majorEastAsia" w:hAnsi="Times New Roman" w:cs="Times New Roman"/>
              <w:b/>
              <w:bCs/>
              <w:color w:val="4F81BD" w:themeColor="accent1"/>
              <w:sz w:val="24"/>
              <w:szCs w:val="24"/>
            </w:rPr>
          </w:rPrChange>
        </w:rPr>
        <w:t>This function allow user to keep track of tasks, progress of project:</w:t>
      </w:r>
    </w:p>
    <w:p w:rsidR="00DC5F1F" w:rsidRPr="00303364" w:rsidRDefault="00DC5F1F" w:rsidP="008C3CFA">
      <w:pPr>
        <w:pStyle w:val="ListParagraph"/>
        <w:numPr>
          <w:ilvl w:val="0"/>
          <w:numId w:val="33"/>
        </w:numPr>
        <w:rPr>
          <w:rFonts w:cstheme="minorHAnsi"/>
          <w:sz w:val="24"/>
          <w:szCs w:val="24"/>
          <w:rPrChange w:id="8031" w:author="DuyNgo" w:date="2012-08-10T08:15:00Z">
            <w:rPr>
              <w:rFonts w:ascii="Times New Roman" w:hAnsi="Times New Roman" w:cs="Times New Roman"/>
              <w:sz w:val="24"/>
              <w:szCs w:val="24"/>
            </w:rPr>
          </w:rPrChange>
        </w:rPr>
      </w:pPr>
      <w:r w:rsidRPr="00303364">
        <w:rPr>
          <w:rFonts w:cstheme="minorHAnsi"/>
          <w:sz w:val="24"/>
          <w:szCs w:val="24"/>
          <w:rPrChange w:id="8032" w:author="DuyNgo" w:date="2012-08-10T08:15:00Z">
            <w:rPr>
              <w:rFonts w:ascii="Times New Roman" w:eastAsiaTheme="majorEastAsia" w:hAnsi="Times New Roman" w:cs="Times New Roman"/>
              <w:b/>
              <w:bCs/>
              <w:color w:val="4F81BD" w:themeColor="accent1"/>
              <w:sz w:val="24"/>
              <w:szCs w:val="24"/>
            </w:rPr>
          </w:rPrChange>
        </w:rPr>
        <w:lastRenderedPageBreak/>
        <w:t>Allow project manager to manage tasks: add new task, update, delete, assign, monitor progress, completeness rate, and date.</w:t>
      </w:r>
    </w:p>
    <w:p w:rsidR="00DC5F1F" w:rsidRPr="00303364" w:rsidRDefault="00DC5F1F" w:rsidP="008C3CFA">
      <w:pPr>
        <w:pStyle w:val="ListParagraph"/>
        <w:numPr>
          <w:ilvl w:val="0"/>
          <w:numId w:val="33"/>
        </w:numPr>
        <w:rPr>
          <w:rFonts w:cstheme="minorHAnsi"/>
          <w:sz w:val="24"/>
          <w:szCs w:val="24"/>
          <w:rPrChange w:id="8033" w:author="DuyNgo" w:date="2012-08-10T08:15:00Z">
            <w:rPr>
              <w:rFonts w:ascii="Times New Roman" w:hAnsi="Times New Roman" w:cs="Times New Roman"/>
              <w:sz w:val="24"/>
              <w:szCs w:val="24"/>
            </w:rPr>
          </w:rPrChange>
        </w:rPr>
      </w:pPr>
      <w:r w:rsidRPr="00303364">
        <w:rPr>
          <w:rFonts w:cstheme="minorHAnsi"/>
          <w:sz w:val="24"/>
          <w:szCs w:val="24"/>
          <w:rPrChange w:id="8034" w:author="DuyNgo" w:date="2012-08-10T08:15:00Z">
            <w:rPr>
              <w:rFonts w:ascii="Times New Roman" w:eastAsiaTheme="majorEastAsia" w:hAnsi="Times New Roman" w:cs="Times New Roman"/>
              <w:b/>
              <w:bCs/>
              <w:color w:val="4F81BD" w:themeColor="accent1"/>
              <w:sz w:val="24"/>
              <w:szCs w:val="24"/>
            </w:rPr>
          </w:rPrChange>
        </w:rPr>
        <w:t>Feature filter projects by status, assigned to.</w:t>
      </w:r>
    </w:p>
    <w:p w:rsidR="00DC5F1F" w:rsidRPr="00303364" w:rsidRDefault="00DC5F1F" w:rsidP="008C3CFA">
      <w:pPr>
        <w:pStyle w:val="ListParagraph"/>
        <w:numPr>
          <w:ilvl w:val="0"/>
          <w:numId w:val="33"/>
        </w:numPr>
        <w:rPr>
          <w:rFonts w:cstheme="minorHAnsi"/>
          <w:sz w:val="24"/>
          <w:szCs w:val="24"/>
          <w:rPrChange w:id="8035" w:author="DuyNgo" w:date="2012-08-10T08:15:00Z">
            <w:rPr>
              <w:rFonts w:ascii="Times New Roman" w:hAnsi="Times New Roman" w:cs="Times New Roman"/>
              <w:sz w:val="24"/>
              <w:szCs w:val="24"/>
            </w:rPr>
          </w:rPrChange>
        </w:rPr>
      </w:pPr>
      <w:r w:rsidRPr="00303364">
        <w:rPr>
          <w:rFonts w:cstheme="minorHAnsi"/>
          <w:sz w:val="24"/>
          <w:szCs w:val="24"/>
          <w:rPrChange w:id="8036" w:author="DuyNgo" w:date="2012-08-10T08:15:00Z">
            <w:rPr>
              <w:rFonts w:ascii="Times New Roman" w:eastAsiaTheme="majorEastAsia" w:hAnsi="Times New Roman" w:cs="Times New Roman"/>
              <w:b/>
              <w:bCs/>
              <w:color w:val="4F81BD" w:themeColor="accent1"/>
              <w:sz w:val="24"/>
              <w:szCs w:val="24"/>
            </w:rPr>
          </w:rPrChange>
        </w:rPr>
        <w:t>Allow user to sort status, date, assigned to.</w:t>
      </w:r>
    </w:p>
    <w:p w:rsidR="00DC5F1F" w:rsidRPr="00303364" w:rsidRDefault="00DC5F1F" w:rsidP="008C3CFA">
      <w:pPr>
        <w:pStyle w:val="ListParagraph"/>
        <w:numPr>
          <w:ilvl w:val="0"/>
          <w:numId w:val="33"/>
        </w:numPr>
        <w:rPr>
          <w:rFonts w:cstheme="minorHAnsi"/>
          <w:sz w:val="24"/>
          <w:szCs w:val="24"/>
          <w:rPrChange w:id="8037" w:author="DuyNgo" w:date="2012-08-10T08:15:00Z">
            <w:rPr>
              <w:rFonts w:ascii="Times New Roman" w:hAnsi="Times New Roman" w:cs="Times New Roman"/>
              <w:sz w:val="24"/>
              <w:szCs w:val="24"/>
            </w:rPr>
          </w:rPrChange>
        </w:rPr>
      </w:pPr>
      <w:r w:rsidRPr="00303364">
        <w:rPr>
          <w:rFonts w:cstheme="minorHAnsi"/>
          <w:sz w:val="24"/>
          <w:szCs w:val="24"/>
          <w:rPrChange w:id="8038" w:author="DuyNgo" w:date="2012-08-10T08:15:00Z">
            <w:rPr>
              <w:rFonts w:ascii="Times New Roman" w:eastAsiaTheme="majorEastAsia" w:hAnsi="Times New Roman" w:cs="Times New Roman"/>
              <w:b/>
              <w:bCs/>
              <w:color w:val="4F81BD" w:themeColor="accent1"/>
              <w:sz w:val="24"/>
              <w:szCs w:val="24"/>
            </w:rPr>
          </w:rPrChange>
        </w:rPr>
        <w:t>Import feature using Microsoft Project and export report.</w:t>
      </w:r>
    </w:p>
    <w:p w:rsidR="00DC5F1F" w:rsidRPr="00303364" w:rsidRDefault="00DC5F1F" w:rsidP="008C3CFA">
      <w:pPr>
        <w:pStyle w:val="ListParagraph"/>
        <w:numPr>
          <w:ilvl w:val="0"/>
          <w:numId w:val="33"/>
        </w:numPr>
        <w:rPr>
          <w:rFonts w:cstheme="minorHAnsi"/>
          <w:sz w:val="24"/>
          <w:szCs w:val="24"/>
          <w:rPrChange w:id="8039" w:author="DuyNgo" w:date="2012-08-10T08:15:00Z">
            <w:rPr>
              <w:rFonts w:ascii="Times New Roman" w:hAnsi="Times New Roman" w:cs="Times New Roman"/>
              <w:sz w:val="24"/>
              <w:szCs w:val="24"/>
            </w:rPr>
          </w:rPrChange>
        </w:rPr>
      </w:pPr>
      <w:r w:rsidRPr="00303364">
        <w:rPr>
          <w:rFonts w:cstheme="minorHAnsi"/>
          <w:sz w:val="24"/>
          <w:szCs w:val="24"/>
          <w:rPrChange w:id="8040" w:author="DuyNgo" w:date="2012-08-10T08:15:00Z">
            <w:rPr>
              <w:rFonts w:ascii="Times New Roman" w:eastAsiaTheme="majorEastAsia" w:hAnsi="Times New Roman" w:cs="Times New Roman"/>
              <w:b/>
              <w:bCs/>
              <w:color w:val="4F81BD" w:themeColor="accent1"/>
              <w:sz w:val="24"/>
              <w:szCs w:val="24"/>
            </w:rPr>
          </w:rPrChange>
        </w:rPr>
        <w:t>Team members can update tasks’ progress.</w:t>
      </w:r>
    </w:p>
    <w:p w:rsidR="00DC5F1F" w:rsidRPr="00303364" w:rsidRDefault="00DC5F1F" w:rsidP="008C3CFA">
      <w:pPr>
        <w:pStyle w:val="Heading3"/>
        <w:numPr>
          <w:ilvl w:val="3"/>
          <w:numId w:val="18"/>
        </w:numPr>
        <w:ind w:left="360"/>
        <w:rPr>
          <w:rFonts w:asciiTheme="minorHAnsi" w:hAnsiTheme="minorHAnsi" w:cstheme="minorHAnsi"/>
          <w:sz w:val="24"/>
          <w:szCs w:val="24"/>
          <w:rPrChange w:id="8041" w:author="DuyNgo" w:date="2012-08-10T08:15:00Z">
            <w:rPr/>
          </w:rPrChange>
        </w:rPr>
      </w:pPr>
      <w:bookmarkStart w:id="8042" w:name="_Toc326243613"/>
      <w:bookmarkStart w:id="8043" w:name="_Toc332351125"/>
      <w:r w:rsidRPr="00303364">
        <w:rPr>
          <w:rFonts w:asciiTheme="minorHAnsi" w:hAnsiTheme="minorHAnsi" w:cstheme="minorHAnsi"/>
          <w:sz w:val="24"/>
          <w:szCs w:val="24"/>
          <w:rPrChange w:id="8044" w:author="DuyNgo" w:date="2012-08-10T08:15:00Z">
            <w:rPr>
              <w:rFonts w:asciiTheme="minorHAnsi" w:eastAsiaTheme="minorHAnsi" w:hAnsiTheme="minorHAnsi" w:cstheme="minorBidi"/>
              <w:b w:val="0"/>
              <w:bCs w:val="0"/>
              <w:color w:val="auto"/>
              <w:sz w:val="26"/>
              <w:szCs w:val="26"/>
            </w:rPr>
          </w:rPrChange>
        </w:rPr>
        <w:t>Report</w:t>
      </w:r>
      <w:bookmarkEnd w:id="8042"/>
      <w:bookmarkEnd w:id="8043"/>
    </w:p>
    <w:p w:rsidR="00DC5F1F" w:rsidRPr="00303364" w:rsidRDefault="00DC5F1F" w:rsidP="00DC5F1F">
      <w:pPr>
        <w:rPr>
          <w:rFonts w:cstheme="minorHAnsi"/>
          <w:sz w:val="24"/>
          <w:szCs w:val="24"/>
          <w:rPrChange w:id="8045" w:author="DuyNgo" w:date="2012-08-10T08:15:00Z">
            <w:rPr>
              <w:rFonts w:ascii="Times New Roman" w:hAnsi="Times New Roman" w:cs="Times New Roman"/>
              <w:sz w:val="24"/>
              <w:szCs w:val="24"/>
            </w:rPr>
          </w:rPrChange>
        </w:rPr>
      </w:pPr>
      <w:r w:rsidRPr="00303364">
        <w:rPr>
          <w:rFonts w:cstheme="minorHAnsi"/>
          <w:sz w:val="24"/>
          <w:szCs w:val="24"/>
          <w:rPrChange w:id="8046" w:author="DuyNgo" w:date="2012-08-10T08:15:00Z">
            <w:rPr>
              <w:rFonts w:ascii="Times New Roman" w:eastAsiaTheme="majorEastAsia" w:hAnsi="Times New Roman" w:cs="Times New Roman"/>
              <w:b/>
              <w:bCs/>
              <w:color w:val="4F81BD" w:themeColor="accent1"/>
              <w:sz w:val="24"/>
              <w:szCs w:val="24"/>
            </w:rPr>
          </w:rPrChange>
        </w:rPr>
        <w:br/>
        <w:t xml:space="preserve">This function provides report features: </w:t>
      </w:r>
    </w:p>
    <w:p w:rsidR="00DC5F1F" w:rsidRPr="00303364" w:rsidRDefault="00DC5F1F" w:rsidP="008C3CFA">
      <w:pPr>
        <w:pStyle w:val="ListParagraph"/>
        <w:numPr>
          <w:ilvl w:val="0"/>
          <w:numId w:val="34"/>
        </w:numPr>
        <w:rPr>
          <w:rFonts w:cstheme="minorHAnsi"/>
          <w:sz w:val="24"/>
          <w:szCs w:val="24"/>
          <w:rPrChange w:id="8047" w:author="DuyNgo" w:date="2012-08-10T08:15:00Z">
            <w:rPr>
              <w:rFonts w:ascii="Times New Roman" w:hAnsi="Times New Roman" w:cs="Times New Roman"/>
              <w:sz w:val="24"/>
              <w:szCs w:val="24"/>
            </w:rPr>
          </w:rPrChange>
        </w:rPr>
      </w:pPr>
      <w:r w:rsidRPr="00303364">
        <w:rPr>
          <w:rFonts w:cstheme="minorHAnsi"/>
          <w:sz w:val="24"/>
          <w:szCs w:val="24"/>
          <w:rPrChange w:id="8048" w:author="DuyNgo" w:date="2012-08-10T08:15:00Z">
            <w:rPr>
              <w:rFonts w:ascii="Times New Roman" w:eastAsiaTheme="majorEastAsia" w:hAnsi="Times New Roman" w:cs="Times New Roman"/>
              <w:b/>
              <w:bCs/>
              <w:color w:val="4F81BD" w:themeColor="accent1"/>
              <w:sz w:val="24"/>
              <w:szCs w:val="24"/>
            </w:rPr>
          </w:rPrChange>
        </w:rPr>
        <w:t>Project information</w:t>
      </w:r>
    </w:p>
    <w:p w:rsidR="00DC5F1F" w:rsidRPr="00303364" w:rsidRDefault="00DC5F1F" w:rsidP="008C3CFA">
      <w:pPr>
        <w:pStyle w:val="ListParagraph"/>
        <w:numPr>
          <w:ilvl w:val="0"/>
          <w:numId w:val="34"/>
        </w:numPr>
        <w:rPr>
          <w:rFonts w:cstheme="minorHAnsi"/>
          <w:sz w:val="24"/>
          <w:szCs w:val="24"/>
          <w:rPrChange w:id="8049" w:author="DuyNgo" w:date="2012-08-10T08:15:00Z">
            <w:rPr>
              <w:rFonts w:ascii="Times New Roman" w:hAnsi="Times New Roman" w:cs="Times New Roman"/>
              <w:sz w:val="24"/>
              <w:szCs w:val="24"/>
            </w:rPr>
          </w:rPrChange>
        </w:rPr>
      </w:pPr>
      <w:r w:rsidRPr="00303364">
        <w:rPr>
          <w:rFonts w:cstheme="minorHAnsi"/>
          <w:sz w:val="24"/>
          <w:szCs w:val="24"/>
          <w:rPrChange w:id="8050" w:author="DuyNgo" w:date="2012-08-10T08:15:00Z">
            <w:rPr>
              <w:rFonts w:ascii="Times New Roman" w:eastAsiaTheme="majorEastAsia" w:hAnsi="Times New Roman" w:cs="Times New Roman"/>
              <w:b/>
              <w:bCs/>
              <w:color w:val="4F81BD" w:themeColor="accent1"/>
              <w:sz w:val="24"/>
              <w:szCs w:val="24"/>
            </w:rPr>
          </w:rPrChange>
        </w:rPr>
        <w:t>Planner</w:t>
      </w:r>
    </w:p>
    <w:p w:rsidR="00DC5F1F" w:rsidRPr="00303364" w:rsidRDefault="00DC5F1F" w:rsidP="008C3CFA">
      <w:pPr>
        <w:pStyle w:val="ListParagraph"/>
        <w:numPr>
          <w:ilvl w:val="0"/>
          <w:numId w:val="34"/>
        </w:numPr>
        <w:rPr>
          <w:rFonts w:cstheme="minorHAnsi"/>
          <w:sz w:val="24"/>
          <w:szCs w:val="24"/>
          <w:rPrChange w:id="8051" w:author="DuyNgo" w:date="2012-08-10T08:15:00Z">
            <w:rPr>
              <w:rFonts w:ascii="Times New Roman" w:hAnsi="Times New Roman" w:cs="Times New Roman"/>
              <w:sz w:val="24"/>
              <w:szCs w:val="24"/>
            </w:rPr>
          </w:rPrChange>
        </w:rPr>
      </w:pPr>
      <w:r w:rsidRPr="00303364">
        <w:rPr>
          <w:rFonts w:cstheme="minorHAnsi"/>
          <w:sz w:val="24"/>
          <w:szCs w:val="24"/>
          <w:rPrChange w:id="8052" w:author="DuyNgo" w:date="2012-08-10T08:15:00Z">
            <w:rPr>
              <w:rFonts w:ascii="Times New Roman" w:eastAsiaTheme="majorEastAsia" w:hAnsi="Times New Roman" w:cs="Times New Roman"/>
              <w:b/>
              <w:bCs/>
              <w:color w:val="4F81BD" w:themeColor="accent1"/>
              <w:sz w:val="24"/>
              <w:szCs w:val="24"/>
            </w:rPr>
          </w:rPrChange>
        </w:rPr>
        <w:t>DMS</w:t>
      </w:r>
    </w:p>
    <w:p w:rsidR="00DC5F1F" w:rsidRPr="00303364" w:rsidRDefault="00DC5F1F" w:rsidP="008C3CFA">
      <w:pPr>
        <w:pStyle w:val="ListParagraph"/>
        <w:numPr>
          <w:ilvl w:val="0"/>
          <w:numId w:val="34"/>
        </w:numPr>
        <w:rPr>
          <w:rFonts w:cstheme="minorHAnsi"/>
          <w:sz w:val="24"/>
          <w:szCs w:val="24"/>
          <w:rPrChange w:id="8053" w:author="DuyNgo" w:date="2012-08-10T08:15:00Z">
            <w:rPr>
              <w:rFonts w:ascii="Times New Roman" w:hAnsi="Times New Roman" w:cs="Times New Roman"/>
              <w:sz w:val="24"/>
              <w:szCs w:val="24"/>
            </w:rPr>
          </w:rPrChange>
        </w:rPr>
      </w:pPr>
      <w:r w:rsidRPr="00303364">
        <w:rPr>
          <w:rFonts w:cstheme="minorHAnsi"/>
          <w:sz w:val="24"/>
          <w:szCs w:val="24"/>
          <w:rPrChange w:id="8054" w:author="DuyNgo" w:date="2012-08-10T08:15:00Z">
            <w:rPr>
              <w:rFonts w:ascii="Times New Roman" w:eastAsiaTheme="majorEastAsia" w:hAnsi="Times New Roman" w:cs="Times New Roman"/>
              <w:b/>
              <w:bCs/>
              <w:color w:val="4F81BD" w:themeColor="accent1"/>
              <w:sz w:val="24"/>
              <w:szCs w:val="24"/>
            </w:rPr>
          </w:rPrChange>
        </w:rPr>
        <w:t>Timesheet</w:t>
      </w:r>
      <w:r w:rsidRPr="00303364">
        <w:rPr>
          <w:rFonts w:cstheme="minorHAnsi"/>
          <w:sz w:val="24"/>
          <w:szCs w:val="24"/>
          <w:rPrChange w:id="8055" w:author="DuyNgo" w:date="2012-08-10T08:15:00Z">
            <w:rPr>
              <w:rFonts w:ascii="Times New Roman" w:eastAsiaTheme="majorEastAsia" w:hAnsi="Times New Roman" w:cs="Times New Roman"/>
              <w:b/>
              <w:bCs/>
              <w:color w:val="4F81BD" w:themeColor="accent1"/>
              <w:sz w:val="24"/>
              <w:szCs w:val="24"/>
            </w:rPr>
          </w:rPrChange>
        </w:rPr>
        <w:br/>
      </w:r>
    </w:p>
    <w:p w:rsidR="00DC5F1F" w:rsidRPr="00303364" w:rsidRDefault="00DC5F1F" w:rsidP="008C3CFA">
      <w:pPr>
        <w:pStyle w:val="Heading3"/>
        <w:numPr>
          <w:ilvl w:val="3"/>
          <w:numId w:val="18"/>
        </w:numPr>
        <w:ind w:left="360"/>
        <w:rPr>
          <w:rFonts w:asciiTheme="minorHAnsi" w:hAnsiTheme="minorHAnsi" w:cstheme="minorHAnsi"/>
          <w:sz w:val="24"/>
          <w:szCs w:val="24"/>
          <w:rPrChange w:id="8056" w:author="DuyNgo" w:date="2012-08-10T08:15:00Z">
            <w:rPr/>
          </w:rPrChange>
        </w:rPr>
      </w:pPr>
      <w:bookmarkStart w:id="8057" w:name="_Toc326243614"/>
      <w:bookmarkStart w:id="8058" w:name="_Toc332351126"/>
      <w:r w:rsidRPr="00303364">
        <w:rPr>
          <w:rFonts w:asciiTheme="minorHAnsi" w:hAnsiTheme="minorHAnsi" w:cstheme="minorHAnsi"/>
          <w:sz w:val="24"/>
          <w:szCs w:val="24"/>
          <w:rPrChange w:id="8059" w:author="DuyNgo" w:date="2012-08-10T08:15:00Z">
            <w:rPr>
              <w:rFonts w:asciiTheme="minorHAnsi" w:eastAsiaTheme="minorHAnsi" w:hAnsiTheme="minorHAnsi" w:cstheme="minorBidi"/>
              <w:b w:val="0"/>
              <w:bCs w:val="0"/>
              <w:color w:val="auto"/>
              <w:sz w:val="26"/>
              <w:szCs w:val="26"/>
            </w:rPr>
          </w:rPrChange>
        </w:rPr>
        <w:t>Project Eye</w:t>
      </w:r>
      <w:bookmarkEnd w:id="8057"/>
      <w:bookmarkEnd w:id="8058"/>
      <w:r w:rsidRPr="00303364">
        <w:rPr>
          <w:rFonts w:asciiTheme="minorHAnsi" w:hAnsiTheme="minorHAnsi" w:cstheme="minorHAnsi"/>
          <w:sz w:val="24"/>
          <w:szCs w:val="24"/>
          <w:rPrChange w:id="8060" w:author="DuyNgo" w:date="2012-08-10T08:15:00Z">
            <w:rPr>
              <w:rFonts w:asciiTheme="minorHAnsi" w:eastAsiaTheme="minorHAnsi" w:hAnsiTheme="minorHAnsi" w:cstheme="minorBidi"/>
              <w:b w:val="0"/>
              <w:bCs w:val="0"/>
              <w:color w:val="auto"/>
              <w:sz w:val="26"/>
              <w:szCs w:val="26"/>
            </w:rPr>
          </w:rPrChange>
        </w:rPr>
        <w:br/>
      </w:r>
    </w:p>
    <w:p w:rsidR="00DC5F1F" w:rsidRPr="00303364" w:rsidRDefault="00DC5F1F" w:rsidP="00DC5F1F">
      <w:pPr>
        <w:pStyle w:val="PlainText"/>
        <w:rPr>
          <w:rFonts w:asciiTheme="minorHAnsi" w:eastAsia="MS Gothic" w:hAnsiTheme="minorHAnsi" w:cstheme="minorHAnsi"/>
          <w:sz w:val="24"/>
          <w:szCs w:val="24"/>
          <w:rPrChange w:id="8061"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62" w:author="DuyNgo" w:date="2012-08-10T08:15:00Z">
            <w:rPr>
              <w:rFonts w:ascii="Times New Roman" w:eastAsia="MS Gothic" w:hAnsi="Times New Roman" w:cs="Times New Roman"/>
              <w:b/>
              <w:bCs/>
              <w:color w:val="4F81BD" w:themeColor="accent1"/>
              <w:sz w:val="24"/>
              <w:szCs w:val="24"/>
              <w:lang w:eastAsia="en-US"/>
            </w:rPr>
          </w:rPrChange>
        </w:rPr>
        <w:t>This function allows Admin and Project Manager to create new project, edit a project’s information. The function also provides Admin with search function to help them quickly find a project.</w:t>
      </w:r>
    </w:p>
    <w:p w:rsidR="00DC5F1F" w:rsidRPr="00303364" w:rsidRDefault="00DC5F1F" w:rsidP="00DC5F1F">
      <w:pPr>
        <w:pStyle w:val="PlainText"/>
        <w:rPr>
          <w:rFonts w:asciiTheme="minorHAnsi" w:eastAsia="MS Gothic" w:hAnsiTheme="minorHAnsi" w:cstheme="minorHAnsi"/>
          <w:sz w:val="24"/>
          <w:szCs w:val="24"/>
          <w:rPrChange w:id="8063"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64"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65" w:author="DuyNgo" w:date="2012-08-10T08:15:00Z">
            <w:rPr>
              <w:rFonts w:ascii="Times New Roman" w:eastAsia="MS Gothic" w:hAnsi="Times New Roman" w:cs="Times New Roman"/>
              <w:b/>
              <w:bCs/>
              <w:color w:val="4F81BD" w:themeColor="accent1"/>
              <w:sz w:val="24"/>
              <w:szCs w:val="24"/>
              <w:lang w:eastAsia="en-US"/>
            </w:rPr>
          </w:rPrChange>
        </w:rPr>
        <w:t>4.1 Manage User</w:t>
      </w:r>
      <w:r w:rsidRPr="00303364">
        <w:rPr>
          <w:rFonts w:asciiTheme="minorHAnsi" w:eastAsia="MS Gothic" w:hAnsiTheme="minorHAnsi" w:cstheme="minorHAnsi"/>
          <w:b/>
          <w:bCs/>
          <w:sz w:val="24"/>
          <w:szCs w:val="24"/>
          <w:rPrChange w:id="8066"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67"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68" w:author="DuyNgo" w:date="2012-08-10T08:15:00Z">
            <w:rPr>
              <w:rFonts w:ascii="Times New Roman" w:eastAsia="MS Gothic" w:hAnsi="Times New Roman" w:cs="Times New Roman"/>
              <w:b/>
              <w:bCs/>
              <w:color w:val="4F81BD" w:themeColor="accent1"/>
              <w:sz w:val="24"/>
              <w:szCs w:val="24"/>
              <w:lang w:eastAsia="en-US"/>
            </w:rPr>
          </w:rPrChange>
        </w:rPr>
        <w:t>This function provides Admin with the ability manage users of the PMS system. This function includes search users, create user, and edit user’s information and status.</w:t>
      </w:r>
    </w:p>
    <w:p w:rsidR="00DC5F1F" w:rsidRPr="00303364" w:rsidRDefault="00DC5F1F" w:rsidP="00DC5F1F">
      <w:pPr>
        <w:pStyle w:val="PlainText"/>
        <w:rPr>
          <w:rFonts w:asciiTheme="minorHAnsi" w:eastAsia="MS Gothic" w:hAnsiTheme="minorHAnsi" w:cstheme="minorHAnsi"/>
          <w:sz w:val="24"/>
          <w:szCs w:val="24"/>
          <w:rPrChange w:id="8069"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70"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71" w:author="DuyNgo" w:date="2012-08-10T08:15:00Z">
            <w:rPr>
              <w:rFonts w:ascii="Times New Roman" w:eastAsia="MS Gothic" w:hAnsi="Times New Roman" w:cs="Times New Roman"/>
              <w:b/>
              <w:bCs/>
              <w:color w:val="4F81BD" w:themeColor="accent1"/>
              <w:sz w:val="24"/>
              <w:szCs w:val="24"/>
              <w:lang w:eastAsia="en-US"/>
            </w:rPr>
          </w:rPrChange>
        </w:rPr>
        <w:t>4.2 Manage Project Team</w:t>
      </w:r>
      <w:r w:rsidRPr="00303364">
        <w:rPr>
          <w:rFonts w:asciiTheme="minorHAnsi" w:eastAsia="MS Gothic" w:hAnsiTheme="minorHAnsi" w:cstheme="minorHAnsi"/>
          <w:b/>
          <w:bCs/>
          <w:sz w:val="24"/>
          <w:szCs w:val="24"/>
          <w:rPrChange w:id="8072"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73"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74" w:author="DuyNgo" w:date="2012-08-10T08:15:00Z">
            <w:rPr>
              <w:rFonts w:ascii="Times New Roman" w:eastAsia="MS Gothic" w:hAnsi="Times New Roman" w:cs="Times New Roman"/>
              <w:b/>
              <w:bCs/>
              <w:color w:val="4F81BD" w:themeColor="accent1"/>
              <w:sz w:val="24"/>
              <w:szCs w:val="24"/>
              <w:lang w:eastAsia="en-US"/>
            </w:rPr>
          </w:rPrChange>
        </w:rPr>
        <w:t>This function provides Admin and Project Manager the ability to manage a project’s team. This function includes search users to add to project’s team, change team member’s role, and remove member from project’s team.</w:t>
      </w:r>
    </w:p>
    <w:p w:rsidR="00DC5F1F" w:rsidRPr="00303364" w:rsidRDefault="00DC5F1F" w:rsidP="00DC5F1F">
      <w:pPr>
        <w:pStyle w:val="PlainText"/>
        <w:rPr>
          <w:rFonts w:asciiTheme="minorHAnsi" w:eastAsia="MS Gothic" w:hAnsiTheme="minorHAnsi" w:cstheme="minorHAnsi"/>
          <w:sz w:val="24"/>
          <w:szCs w:val="24"/>
          <w:rPrChange w:id="8075"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76"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77" w:author="DuyNgo" w:date="2012-08-10T08:15:00Z">
            <w:rPr>
              <w:rFonts w:ascii="Times New Roman" w:eastAsia="MS Gothic" w:hAnsi="Times New Roman" w:cs="Times New Roman"/>
              <w:b/>
              <w:bCs/>
              <w:color w:val="4F81BD" w:themeColor="accent1"/>
              <w:sz w:val="24"/>
              <w:szCs w:val="24"/>
              <w:lang w:eastAsia="en-US"/>
            </w:rPr>
          </w:rPrChange>
        </w:rPr>
        <w:t>4.3 Manage Project Module</w:t>
      </w:r>
      <w:r w:rsidRPr="00303364">
        <w:rPr>
          <w:rFonts w:asciiTheme="minorHAnsi" w:eastAsia="MS Gothic" w:hAnsiTheme="minorHAnsi" w:cstheme="minorHAnsi"/>
          <w:b/>
          <w:bCs/>
          <w:sz w:val="24"/>
          <w:szCs w:val="24"/>
          <w:rPrChange w:id="8078"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79"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80" w:author="DuyNgo" w:date="2012-08-10T08:15:00Z">
            <w:rPr>
              <w:rFonts w:ascii="Times New Roman" w:eastAsia="MS Gothic" w:hAnsi="Times New Roman" w:cs="Times New Roman"/>
              <w:b/>
              <w:bCs/>
              <w:color w:val="4F81BD" w:themeColor="accent1"/>
              <w:sz w:val="24"/>
              <w:szCs w:val="24"/>
              <w:lang w:eastAsia="en-US"/>
            </w:rPr>
          </w:rPrChange>
        </w:rPr>
        <w:t xml:space="preserve">This function provides Admin and Project Manager the ability to manage a project’s modules usage. This function will help admin and project manager to choose what modules they want to use in a project. </w:t>
      </w:r>
    </w:p>
    <w:p w:rsidR="00DC5F1F" w:rsidRPr="00303364" w:rsidRDefault="00DC5F1F" w:rsidP="00DC5F1F">
      <w:pPr>
        <w:pStyle w:val="PlainText"/>
        <w:ind w:firstLine="720"/>
        <w:rPr>
          <w:rFonts w:asciiTheme="minorHAnsi" w:eastAsia="MS Gothic" w:hAnsiTheme="minorHAnsi" w:cstheme="minorHAnsi"/>
          <w:sz w:val="24"/>
          <w:szCs w:val="24"/>
          <w:rPrChange w:id="8081"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82" w:author="DuyNgo" w:date="2012-08-10T08:15:00Z">
            <w:rPr>
              <w:rFonts w:ascii="Times New Roman" w:eastAsia="MS Gothic" w:hAnsi="Times New Roman" w:cs="Times New Roman"/>
              <w:b/>
              <w:bCs/>
              <w:color w:val="4F81BD" w:themeColor="accent1"/>
              <w:sz w:val="24"/>
              <w:szCs w:val="24"/>
              <w:lang w:eastAsia="en-US"/>
            </w:rPr>
          </w:rPrChange>
        </w:rPr>
        <w:t xml:space="preserve">Here is the list of modules: </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83"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84" w:author="DuyNgo" w:date="2012-08-10T08:15:00Z">
            <w:rPr>
              <w:rFonts w:ascii="Times New Roman" w:eastAsia="MS Gothic" w:hAnsi="Times New Roman" w:cs="Times New Roman"/>
              <w:b/>
              <w:bCs/>
              <w:color w:val="4F81BD" w:themeColor="accent1"/>
              <w:sz w:val="24"/>
              <w:szCs w:val="24"/>
              <w:lang w:eastAsia="en-US"/>
            </w:rPr>
          </w:rPrChange>
        </w:rPr>
        <w:t>Time Sheet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8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86" w:author="DuyNgo" w:date="2012-08-10T08:15:00Z">
            <w:rPr>
              <w:rFonts w:ascii="Times New Roman" w:eastAsia="MS Gothic" w:hAnsi="Times New Roman" w:cs="Times New Roman"/>
              <w:b/>
              <w:bCs/>
              <w:color w:val="4F81BD" w:themeColor="accent1"/>
              <w:sz w:val="24"/>
              <w:szCs w:val="24"/>
              <w:lang w:eastAsia="en-US"/>
            </w:rPr>
          </w:rPrChange>
        </w:rPr>
        <w:t>Project Planner</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87"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88" w:author="DuyNgo" w:date="2012-08-10T08:15:00Z">
            <w:rPr>
              <w:rFonts w:ascii="Times New Roman" w:eastAsia="MS Gothic" w:hAnsi="Times New Roman" w:cs="Times New Roman"/>
              <w:b/>
              <w:bCs/>
              <w:color w:val="4F81BD" w:themeColor="accent1"/>
              <w:sz w:val="24"/>
              <w:szCs w:val="24"/>
              <w:lang w:eastAsia="en-US"/>
            </w:rPr>
          </w:rPrChange>
        </w:rPr>
        <w:t>Defect Management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89"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90" w:author="DuyNgo" w:date="2012-08-10T08:15:00Z">
            <w:rPr>
              <w:rFonts w:ascii="Times New Roman" w:eastAsia="MS Gothic" w:hAnsi="Times New Roman" w:cs="Times New Roman"/>
              <w:b/>
              <w:bCs/>
              <w:color w:val="4F81BD" w:themeColor="accent1"/>
              <w:sz w:val="24"/>
              <w:szCs w:val="24"/>
              <w:lang w:eastAsia="en-US"/>
            </w:rPr>
          </w:rPrChange>
        </w:rPr>
        <w:t>Report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91"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92" w:author="DuyNgo" w:date="2012-08-10T08:15:00Z">
            <w:rPr>
              <w:rFonts w:ascii="Times New Roman" w:eastAsia="MS Gothic" w:hAnsi="Times New Roman" w:cs="Times New Roman"/>
              <w:b/>
              <w:bCs/>
              <w:color w:val="4F81BD" w:themeColor="accent1"/>
              <w:sz w:val="24"/>
              <w:szCs w:val="24"/>
              <w:lang w:eastAsia="en-US"/>
            </w:rPr>
          </w:rPrChange>
        </w:rPr>
        <w:t>Requirement Management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93"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94" w:author="DuyNgo" w:date="2012-08-10T08:15:00Z">
            <w:rPr>
              <w:rFonts w:ascii="Times New Roman" w:eastAsia="MS Gothic" w:hAnsi="Times New Roman" w:cs="Times New Roman"/>
              <w:b/>
              <w:bCs/>
              <w:color w:val="4F81BD" w:themeColor="accent1"/>
              <w:sz w:val="24"/>
              <w:szCs w:val="24"/>
              <w:lang w:eastAsia="en-US"/>
            </w:rPr>
          </w:rPrChange>
        </w:rPr>
        <w:lastRenderedPageBreak/>
        <w:t>Risk, Issue Management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9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96" w:author="DuyNgo" w:date="2012-08-10T08:15:00Z">
            <w:rPr>
              <w:rFonts w:ascii="Times New Roman" w:eastAsia="MS Gothic" w:hAnsi="Times New Roman" w:cs="Times New Roman"/>
              <w:b/>
              <w:bCs/>
              <w:color w:val="4F81BD" w:themeColor="accent1"/>
              <w:sz w:val="24"/>
              <w:szCs w:val="24"/>
              <w:lang w:eastAsia="en-US"/>
            </w:rPr>
          </w:rPrChange>
        </w:rPr>
        <w:t>Change Request Management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97"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98" w:author="DuyNgo" w:date="2012-08-10T08:15:00Z">
            <w:rPr>
              <w:rFonts w:ascii="Times New Roman" w:eastAsia="MS Gothic" w:hAnsi="Times New Roman" w:cs="Times New Roman"/>
              <w:b/>
              <w:bCs/>
              <w:color w:val="4F81BD" w:themeColor="accent1"/>
              <w:sz w:val="24"/>
              <w:szCs w:val="24"/>
              <w:lang w:eastAsia="en-US"/>
            </w:rPr>
          </w:rPrChange>
        </w:rPr>
        <w:t>Cost Management</w:t>
      </w:r>
    </w:p>
    <w:p w:rsidR="00DC5F1F" w:rsidRPr="00303364" w:rsidRDefault="00DC5F1F" w:rsidP="00DC5F1F">
      <w:pPr>
        <w:pStyle w:val="PlainText"/>
        <w:rPr>
          <w:rFonts w:asciiTheme="minorHAnsi" w:eastAsia="MS Gothic" w:hAnsiTheme="minorHAnsi" w:cstheme="minorHAnsi"/>
          <w:sz w:val="24"/>
          <w:szCs w:val="24"/>
          <w:rPrChange w:id="8099"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100"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101" w:author="DuyNgo" w:date="2012-08-10T08:15:00Z">
            <w:rPr>
              <w:rFonts w:ascii="Times New Roman" w:eastAsia="MS Gothic" w:hAnsi="Times New Roman" w:cs="Times New Roman"/>
              <w:b/>
              <w:bCs/>
              <w:color w:val="4F81BD" w:themeColor="accent1"/>
              <w:sz w:val="24"/>
              <w:szCs w:val="24"/>
              <w:lang w:eastAsia="en-US"/>
            </w:rPr>
          </w:rPrChange>
        </w:rPr>
        <w:t>4.4 Change User’s Information</w:t>
      </w:r>
      <w:r w:rsidRPr="00303364">
        <w:rPr>
          <w:rFonts w:asciiTheme="minorHAnsi" w:eastAsia="MS Gothic" w:hAnsiTheme="minorHAnsi" w:cstheme="minorHAnsi"/>
          <w:b/>
          <w:bCs/>
          <w:sz w:val="24"/>
          <w:szCs w:val="24"/>
          <w:rPrChange w:id="8102"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103"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04" w:author="DuyNgo" w:date="2012-08-10T08:15:00Z">
            <w:rPr>
              <w:rFonts w:ascii="Times New Roman" w:eastAsia="MS Gothic" w:hAnsi="Times New Roman" w:cs="Times New Roman"/>
              <w:b/>
              <w:bCs/>
              <w:color w:val="4F81BD" w:themeColor="accent1"/>
              <w:sz w:val="24"/>
              <w:szCs w:val="24"/>
              <w:lang w:eastAsia="en-US"/>
            </w:rPr>
          </w:rPrChange>
        </w:rPr>
        <w:t>This function provides users of PMS system the ability to change their user’s information. This also includes changing password function.</w:t>
      </w:r>
    </w:p>
    <w:p w:rsidR="00DC5F1F" w:rsidRPr="00303364" w:rsidRDefault="00DC5F1F" w:rsidP="00DC5F1F">
      <w:pPr>
        <w:pStyle w:val="PlainText"/>
        <w:ind w:left="720"/>
        <w:rPr>
          <w:rFonts w:asciiTheme="minorHAnsi" w:eastAsia="MS Gothic" w:hAnsiTheme="minorHAnsi" w:cstheme="minorHAnsi"/>
          <w:b/>
          <w:bCs/>
          <w:sz w:val="24"/>
          <w:szCs w:val="24"/>
          <w:rPrChange w:id="8105"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106" w:author="DuyNgo" w:date="2012-08-10T08:15:00Z">
            <w:rPr>
              <w:rFonts w:ascii="Times New Roman" w:eastAsia="MS Gothic" w:hAnsi="Times New Roman" w:cs="Times New Roman"/>
              <w:b/>
              <w:bCs/>
              <w:color w:val="4F81BD" w:themeColor="accent1"/>
              <w:sz w:val="24"/>
              <w:szCs w:val="24"/>
              <w:lang w:eastAsia="en-US"/>
            </w:rPr>
          </w:rPrChange>
        </w:rPr>
        <w:br/>
        <w:t>Reset Password</w:t>
      </w:r>
    </w:p>
    <w:p w:rsidR="00DC5F1F" w:rsidRPr="00303364" w:rsidRDefault="00DC5F1F" w:rsidP="00DC5F1F">
      <w:pPr>
        <w:pStyle w:val="PlainText"/>
        <w:ind w:left="720"/>
        <w:rPr>
          <w:rFonts w:asciiTheme="minorHAnsi" w:eastAsia="MS Gothic" w:hAnsiTheme="minorHAnsi" w:cstheme="minorHAnsi"/>
          <w:sz w:val="24"/>
          <w:szCs w:val="24"/>
          <w:rPrChange w:id="8107"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08" w:author="DuyNgo" w:date="2012-08-10T08:15:00Z">
            <w:rPr>
              <w:rFonts w:ascii="Times New Roman" w:eastAsia="MS Gothic" w:hAnsi="Times New Roman" w:cs="Times New Roman"/>
              <w:b/>
              <w:bCs/>
              <w:color w:val="4F81BD" w:themeColor="accent1"/>
              <w:sz w:val="24"/>
              <w:szCs w:val="24"/>
              <w:lang w:eastAsia="en-US"/>
            </w:rPr>
          </w:rPrChange>
        </w:rPr>
        <w:t>This function will help users of PMS system when they forget their password. Users provide their username and this function will reset and send their password to their Email in user’s information.</w:t>
      </w:r>
    </w:p>
    <w:p w:rsidR="00DC5F1F" w:rsidRPr="00303364" w:rsidRDefault="00DC5F1F" w:rsidP="00DC5F1F">
      <w:pPr>
        <w:pStyle w:val="PlainText"/>
        <w:rPr>
          <w:rFonts w:asciiTheme="minorHAnsi" w:eastAsia="MS Gothic" w:hAnsiTheme="minorHAnsi" w:cstheme="minorHAnsi"/>
          <w:sz w:val="24"/>
          <w:szCs w:val="24"/>
          <w:rPrChange w:id="8109"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110"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111" w:author="DuyNgo" w:date="2012-08-10T08:15:00Z">
            <w:rPr>
              <w:rFonts w:ascii="Times New Roman" w:eastAsia="MS Gothic" w:hAnsi="Times New Roman" w:cs="Times New Roman"/>
              <w:b/>
              <w:bCs/>
              <w:color w:val="4F81BD" w:themeColor="accent1"/>
              <w:sz w:val="24"/>
              <w:szCs w:val="24"/>
              <w:lang w:eastAsia="en-US"/>
            </w:rPr>
          </w:rPrChange>
        </w:rPr>
        <w:t>4.5 Manage Cost</w:t>
      </w:r>
      <w:r w:rsidRPr="00303364">
        <w:rPr>
          <w:rFonts w:asciiTheme="minorHAnsi" w:eastAsia="MS Gothic" w:hAnsiTheme="minorHAnsi" w:cstheme="minorHAnsi"/>
          <w:b/>
          <w:bCs/>
          <w:sz w:val="24"/>
          <w:szCs w:val="24"/>
          <w:rPrChange w:id="8112"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113"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14" w:author="DuyNgo" w:date="2012-08-10T08:15:00Z">
            <w:rPr>
              <w:rFonts w:ascii="Times New Roman" w:eastAsia="MS Gothic" w:hAnsi="Times New Roman" w:cs="Times New Roman"/>
              <w:b/>
              <w:bCs/>
              <w:color w:val="4F81BD" w:themeColor="accent1"/>
              <w:sz w:val="24"/>
              <w:szCs w:val="24"/>
              <w:lang w:eastAsia="en-US"/>
            </w:rPr>
          </w:rPrChange>
        </w:rPr>
        <w:t>This function provides Project Managers the ability to control a project’s finance. This function will help them manage budget and tracking expense daily. It also alarms them when their project will be over budget at the time they planning the project’s expense. Project Managers can defy their project’s buffer, the Manage Cost module will notice them the status of the current buffer.</w:t>
      </w:r>
    </w:p>
    <w:p w:rsidR="00DC5F1F" w:rsidRPr="00303364" w:rsidRDefault="00DC5F1F" w:rsidP="00DC5F1F">
      <w:pPr>
        <w:pStyle w:val="PlainText"/>
        <w:ind w:left="765"/>
        <w:rPr>
          <w:rFonts w:asciiTheme="minorHAnsi" w:eastAsia="MS Gothic" w:hAnsiTheme="minorHAnsi" w:cstheme="minorHAnsi"/>
          <w:sz w:val="24"/>
          <w:szCs w:val="24"/>
          <w:rPrChange w:id="8115"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116" w:author="DuyNgo" w:date="2012-08-10T08:15:00Z">
            <w:rPr>
              <w:rFonts w:ascii="Times New Roman" w:eastAsia="MS Gothic" w:hAnsi="Times New Roman" w:cs="Times New Roman"/>
              <w:b/>
              <w:bCs/>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117"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118" w:author="DuyNgo" w:date="2012-08-10T08:15:00Z">
            <w:rPr>
              <w:rFonts w:ascii="Times New Roman" w:eastAsia="MS Gothic" w:hAnsi="Times New Roman" w:cs="Times New Roman"/>
              <w:b/>
              <w:bCs/>
              <w:color w:val="4F81BD" w:themeColor="accent1"/>
              <w:sz w:val="24"/>
              <w:szCs w:val="24"/>
              <w:lang w:eastAsia="en-US"/>
            </w:rPr>
          </w:rPrChange>
        </w:rPr>
        <w:t>4.6 Manage Product</w:t>
      </w:r>
      <w:r w:rsidRPr="00303364">
        <w:rPr>
          <w:rFonts w:asciiTheme="minorHAnsi" w:eastAsia="MS Gothic" w:hAnsiTheme="minorHAnsi" w:cstheme="minorHAnsi"/>
          <w:b/>
          <w:bCs/>
          <w:sz w:val="24"/>
          <w:szCs w:val="24"/>
          <w:rPrChange w:id="8119"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120"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21" w:author="DuyNgo" w:date="2012-08-10T08:15:00Z">
            <w:rPr>
              <w:rFonts w:ascii="Times New Roman" w:eastAsia="MS Gothic" w:hAnsi="Times New Roman" w:cs="Times New Roman"/>
              <w:b/>
              <w:bCs/>
              <w:color w:val="4F81BD" w:themeColor="accent1"/>
              <w:sz w:val="24"/>
              <w:szCs w:val="24"/>
              <w:lang w:eastAsia="en-US"/>
            </w:rPr>
          </w:rPrChange>
        </w:rPr>
        <w:t>This function provides Project Manager and Team Member the ability to control a project’s products. Project Manager and Team Member can add, modify and delete products.</w:t>
      </w:r>
    </w:p>
    <w:p w:rsidR="00DC5F1F" w:rsidRPr="00303364" w:rsidRDefault="00DC5F1F" w:rsidP="00DC5F1F">
      <w:pPr>
        <w:pStyle w:val="PlainText"/>
        <w:rPr>
          <w:rFonts w:asciiTheme="minorHAnsi" w:eastAsia="MS Gothic" w:hAnsiTheme="minorHAnsi" w:cstheme="minorHAnsi"/>
          <w:sz w:val="24"/>
          <w:szCs w:val="24"/>
          <w:rPrChange w:id="8122"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123"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124" w:author="DuyNgo" w:date="2012-08-10T08:15:00Z">
            <w:rPr>
              <w:rFonts w:ascii="Times New Roman" w:eastAsia="MS Gothic" w:hAnsi="Times New Roman" w:cs="Times New Roman"/>
              <w:b/>
              <w:bCs/>
              <w:color w:val="4F81BD" w:themeColor="accent1"/>
              <w:sz w:val="24"/>
              <w:szCs w:val="24"/>
              <w:lang w:eastAsia="en-US"/>
            </w:rPr>
          </w:rPrChange>
        </w:rPr>
        <w:t>4.7 Manage Work Order</w:t>
      </w:r>
      <w:r w:rsidRPr="00303364">
        <w:rPr>
          <w:rFonts w:asciiTheme="minorHAnsi" w:eastAsia="MS Gothic" w:hAnsiTheme="minorHAnsi" w:cstheme="minorHAnsi"/>
          <w:b/>
          <w:bCs/>
          <w:sz w:val="24"/>
          <w:szCs w:val="24"/>
          <w:rPrChange w:id="8125"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126"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27" w:author="DuyNgo" w:date="2012-08-10T08:15:00Z">
            <w:rPr>
              <w:rFonts w:ascii="Times New Roman" w:eastAsia="MS Gothic" w:hAnsi="Times New Roman" w:cs="Times New Roman"/>
              <w:b/>
              <w:bCs/>
              <w:color w:val="4F81BD" w:themeColor="accent1"/>
              <w:sz w:val="24"/>
              <w:szCs w:val="24"/>
              <w:lang w:eastAsia="en-US"/>
            </w:rPr>
          </w:rPrChange>
        </w:rPr>
        <w:t>This function provides Project Manager the ability to control a project’s stage and deliverables’ schedule. Project Managers can set how many stages a project has and their duration. They can also set when and which product to deliver in each stage.</w:t>
      </w:r>
    </w:p>
    <w:p w:rsidR="00DC5F1F" w:rsidRPr="00303364" w:rsidRDefault="00DC5F1F" w:rsidP="00DC5F1F">
      <w:pPr>
        <w:pStyle w:val="PlainText"/>
        <w:rPr>
          <w:rFonts w:asciiTheme="minorHAnsi" w:eastAsia="MS Gothic" w:hAnsiTheme="minorHAnsi" w:cstheme="minorHAnsi"/>
          <w:sz w:val="24"/>
          <w:szCs w:val="24"/>
          <w:rPrChange w:id="8128"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129"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130" w:author="DuyNgo" w:date="2012-08-10T08:15:00Z">
            <w:rPr>
              <w:rFonts w:ascii="Times New Roman" w:eastAsia="MS Gothic" w:hAnsi="Times New Roman" w:cs="Times New Roman"/>
              <w:b/>
              <w:bCs/>
              <w:color w:val="4F81BD" w:themeColor="accent1"/>
              <w:sz w:val="24"/>
              <w:szCs w:val="24"/>
              <w:lang w:eastAsia="en-US"/>
            </w:rPr>
          </w:rPrChange>
        </w:rPr>
        <w:t>4.8 Manage Risk, Issue, Change Request</w:t>
      </w:r>
      <w:r w:rsidRPr="00303364">
        <w:rPr>
          <w:rFonts w:asciiTheme="minorHAnsi" w:eastAsia="MS Gothic" w:hAnsiTheme="minorHAnsi" w:cstheme="minorHAnsi"/>
          <w:b/>
          <w:bCs/>
          <w:sz w:val="24"/>
          <w:szCs w:val="24"/>
          <w:rPrChange w:id="8131"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rPr>
          <w:rFonts w:cstheme="minorHAnsi"/>
          <w:sz w:val="24"/>
          <w:szCs w:val="24"/>
          <w:rPrChange w:id="8132" w:author="DuyNgo" w:date="2012-08-10T08:15:00Z">
            <w:rPr>
              <w:rFonts w:ascii="Times New Roman" w:hAnsi="Times New Roman" w:cs="Times New Roman"/>
              <w:sz w:val="24"/>
              <w:szCs w:val="24"/>
            </w:rPr>
          </w:rPrChange>
        </w:rPr>
      </w:pPr>
      <w:r w:rsidRPr="00303364">
        <w:rPr>
          <w:rFonts w:eastAsia="MS Gothic" w:cstheme="minorHAnsi"/>
          <w:sz w:val="24"/>
          <w:szCs w:val="24"/>
          <w:rPrChange w:id="8133" w:author="DuyNgo" w:date="2012-08-10T08:15:00Z">
            <w:rPr>
              <w:rFonts w:ascii="Times New Roman" w:eastAsia="MS Gothic" w:hAnsi="Times New Roman" w:cs="Times New Roman"/>
              <w:b/>
              <w:bCs/>
              <w:color w:val="4F81BD" w:themeColor="accent1"/>
              <w:sz w:val="24"/>
              <w:szCs w:val="24"/>
            </w:rPr>
          </w:rPrChange>
        </w:rPr>
        <w:t>This function provides Project Manager and Team Member the ability to control a project’s risk, issue and change request. They can add, modify and delete risk, issue and change request.</w:t>
      </w:r>
    </w:p>
    <w:p w:rsidR="00DC5F1F" w:rsidRPr="00303364" w:rsidRDefault="00DC5F1F" w:rsidP="008C3CFA">
      <w:pPr>
        <w:pStyle w:val="Heading3"/>
        <w:numPr>
          <w:ilvl w:val="3"/>
          <w:numId w:val="18"/>
        </w:numPr>
        <w:ind w:left="360"/>
        <w:rPr>
          <w:rFonts w:asciiTheme="minorHAnsi" w:hAnsiTheme="minorHAnsi" w:cstheme="minorHAnsi"/>
          <w:sz w:val="24"/>
          <w:szCs w:val="24"/>
          <w:rPrChange w:id="8134" w:author="DuyNgo" w:date="2012-08-10T08:15:00Z">
            <w:rPr/>
          </w:rPrChange>
        </w:rPr>
      </w:pPr>
      <w:bookmarkStart w:id="8135" w:name="_Toc326243615"/>
      <w:bookmarkStart w:id="8136" w:name="_Toc332351127"/>
      <w:r w:rsidRPr="00303364">
        <w:rPr>
          <w:rFonts w:asciiTheme="minorHAnsi" w:hAnsiTheme="minorHAnsi" w:cstheme="minorHAnsi"/>
          <w:sz w:val="24"/>
          <w:szCs w:val="24"/>
          <w:rPrChange w:id="8137" w:author="DuyNgo" w:date="2012-08-10T08:15:00Z">
            <w:rPr>
              <w:rFonts w:asciiTheme="minorHAnsi" w:eastAsiaTheme="minorHAnsi" w:hAnsiTheme="minorHAnsi" w:cstheme="minorBidi"/>
              <w:b w:val="0"/>
              <w:bCs w:val="0"/>
              <w:color w:val="auto"/>
              <w:sz w:val="26"/>
              <w:szCs w:val="26"/>
            </w:rPr>
          </w:rPrChange>
        </w:rPr>
        <w:t>Timesheet</w:t>
      </w:r>
      <w:bookmarkEnd w:id="8135"/>
      <w:bookmarkEnd w:id="8136"/>
      <w:r w:rsidRPr="00303364">
        <w:rPr>
          <w:rFonts w:asciiTheme="minorHAnsi" w:hAnsiTheme="minorHAnsi" w:cstheme="minorHAnsi"/>
          <w:sz w:val="24"/>
          <w:szCs w:val="24"/>
          <w:rPrChange w:id="8138" w:author="DuyNgo" w:date="2012-08-10T08:15:00Z">
            <w:rPr>
              <w:rFonts w:asciiTheme="minorHAnsi" w:eastAsiaTheme="minorHAnsi" w:hAnsiTheme="minorHAnsi" w:cstheme="minorBidi"/>
              <w:b w:val="0"/>
              <w:bCs w:val="0"/>
              <w:color w:val="auto"/>
              <w:sz w:val="26"/>
              <w:szCs w:val="26"/>
            </w:rPr>
          </w:rPrChange>
        </w:rPr>
        <w:br/>
      </w:r>
    </w:p>
    <w:p w:rsidR="00DC5F1F" w:rsidRPr="00303364" w:rsidRDefault="00DC5F1F" w:rsidP="00DC5F1F">
      <w:pPr>
        <w:rPr>
          <w:rFonts w:cstheme="minorHAnsi"/>
          <w:sz w:val="24"/>
          <w:szCs w:val="24"/>
          <w:rPrChange w:id="8139" w:author="DuyNgo" w:date="2012-08-10T08:15:00Z">
            <w:rPr>
              <w:rFonts w:ascii="Times New Roman" w:hAnsi="Times New Roman" w:cs="Times New Roman"/>
              <w:sz w:val="24"/>
              <w:szCs w:val="24"/>
            </w:rPr>
          </w:rPrChange>
        </w:rPr>
      </w:pPr>
      <w:r w:rsidRPr="00303364">
        <w:rPr>
          <w:rFonts w:cstheme="minorHAnsi"/>
          <w:sz w:val="24"/>
          <w:szCs w:val="24"/>
          <w:rPrChange w:id="8140" w:author="DuyNgo" w:date="2012-08-10T08:15:00Z">
            <w:rPr>
              <w:rFonts w:ascii="Times New Roman" w:eastAsiaTheme="majorEastAsia" w:hAnsi="Times New Roman" w:cs="Times New Roman"/>
              <w:b/>
              <w:bCs/>
              <w:color w:val="4F81BD" w:themeColor="accent1"/>
              <w:sz w:val="24"/>
              <w:szCs w:val="24"/>
            </w:rPr>
          </w:rPrChange>
        </w:rPr>
        <w:t>This function allows manager to keep track of time and effort:</w:t>
      </w:r>
    </w:p>
    <w:p w:rsidR="00DC5F1F" w:rsidRPr="00303364" w:rsidRDefault="00DC5F1F" w:rsidP="008C3CFA">
      <w:pPr>
        <w:pStyle w:val="ListParagraph"/>
        <w:numPr>
          <w:ilvl w:val="0"/>
          <w:numId w:val="33"/>
        </w:numPr>
        <w:rPr>
          <w:rFonts w:cstheme="minorHAnsi"/>
          <w:sz w:val="24"/>
          <w:szCs w:val="24"/>
          <w:rPrChange w:id="8141" w:author="DuyNgo" w:date="2012-08-10T08:15:00Z">
            <w:rPr>
              <w:rFonts w:ascii="Times New Roman" w:hAnsi="Times New Roman" w:cs="Times New Roman"/>
              <w:sz w:val="24"/>
              <w:szCs w:val="24"/>
            </w:rPr>
          </w:rPrChange>
        </w:rPr>
      </w:pPr>
      <w:r w:rsidRPr="00303364">
        <w:rPr>
          <w:rFonts w:cstheme="minorHAnsi"/>
          <w:sz w:val="24"/>
          <w:szCs w:val="24"/>
          <w:rPrChange w:id="8142" w:author="DuyNgo" w:date="2012-08-10T08:15:00Z">
            <w:rPr>
              <w:rFonts w:ascii="Times New Roman" w:eastAsiaTheme="majorEastAsia" w:hAnsi="Times New Roman" w:cs="Times New Roman"/>
              <w:b/>
              <w:bCs/>
              <w:color w:val="4F81BD" w:themeColor="accent1"/>
              <w:sz w:val="24"/>
              <w:szCs w:val="24"/>
            </w:rPr>
          </w:rPrChange>
        </w:rPr>
        <w:t>Allow project manager to monitor timework and effort of team member.</w:t>
      </w:r>
    </w:p>
    <w:p w:rsidR="00DC5F1F" w:rsidRPr="00303364" w:rsidRDefault="00DC5F1F" w:rsidP="008C3CFA">
      <w:pPr>
        <w:pStyle w:val="ListParagraph"/>
        <w:numPr>
          <w:ilvl w:val="0"/>
          <w:numId w:val="33"/>
        </w:numPr>
        <w:rPr>
          <w:rFonts w:cstheme="minorHAnsi"/>
          <w:sz w:val="24"/>
          <w:szCs w:val="24"/>
          <w:rPrChange w:id="8143" w:author="DuyNgo" w:date="2012-08-10T08:15:00Z">
            <w:rPr>
              <w:rFonts w:ascii="Times New Roman" w:hAnsi="Times New Roman" w:cs="Times New Roman"/>
              <w:sz w:val="24"/>
              <w:szCs w:val="24"/>
            </w:rPr>
          </w:rPrChange>
        </w:rPr>
      </w:pPr>
      <w:r w:rsidRPr="00303364">
        <w:rPr>
          <w:rFonts w:cstheme="minorHAnsi"/>
          <w:sz w:val="24"/>
          <w:szCs w:val="24"/>
          <w:rPrChange w:id="8144" w:author="DuyNgo" w:date="2012-08-10T08:15:00Z">
            <w:rPr>
              <w:rFonts w:ascii="Times New Roman" w:eastAsiaTheme="majorEastAsia" w:hAnsi="Times New Roman" w:cs="Times New Roman"/>
              <w:b/>
              <w:bCs/>
              <w:color w:val="4F81BD" w:themeColor="accent1"/>
              <w:sz w:val="24"/>
              <w:szCs w:val="24"/>
            </w:rPr>
          </w:rPrChange>
        </w:rPr>
        <w:lastRenderedPageBreak/>
        <w:t>Feature filter projects by date, status, project.</w:t>
      </w:r>
    </w:p>
    <w:p w:rsidR="00DC5F1F" w:rsidRPr="00303364" w:rsidRDefault="00DC5F1F" w:rsidP="008C3CFA">
      <w:pPr>
        <w:pStyle w:val="ListParagraph"/>
        <w:numPr>
          <w:ilvl w:val="0"/>
          <w:numId w:val="33"/>
        </w:numPr>
        <w:rPr>
          <w:rFonts w:cstheme="minorHAnsi"/>
          <w:sz w:val="24"/>
          <w:szCs w:val="24"/>
          <w:rPrChange w:id="8145" w:author="DuyNgo" w:date="2012-08-10T08:15:00Z">
            <w:rPr>
              <w:rFonts w:ascii="Times New Roman" w:hAnsi="Times New Roman" w:cs="Times New Roman"/>
              <w:sz w:val="24"/>
              <w:szCs w:val="24"/>
            </w:rPr>
          </w:rPrChange>
        </w:rPr>
      </w:pPr>
      <w:r w:rsidRPr="00303364">
        <w:rPr>
          <w:rFonts w:cstheme="minorHAnsi"/>
          <w:sz w:val="24"/>
          <w:szCs w:val="24"/>
          <w:rPrChange w:id="8146" w:author="DuyNgo" w:date="2012-08-10T08:15:00Z">
            <w:rPr>
              <w:rFonts w:ascii="Times New Roman" w:eastAsiaTheme="majorEastAsia" w:hAnsi="Times New Roman" w:cs="Times New Roman"/>
              <w:b/>
              <w:bCs/>
              <w:color w:val="4F81BD" w:themeColor="accent1"/>
              <w:sz w:val="24"/>
              <w:szCs w:val="24"/>
            </w:rPr>
          </w:rPrChange>
        </w:rPr>
        <w:t>Team members can log timesheet as their works daily or weekly.</w:t>
      </w:r>
    </w:p>
    <w:p w:rsidR="00DC5F1F" w:rsidRPr="00303364" w:rsidRDefault="00DC5F1F" w:rsidP="008C3CFA">
      <w:pPr>
        <w:pStyle w:val="Heading3"/>
        <w:numPr>
          <w:ilvl w:val="3"/>
          <w:numId w:val="18"/>
        </w:numPr>
        <w:ind w:left="360"/>
        <w:rPr>
          <w:rFonts w:asciiTheme="minorHAnsi" w:hAnsiTheme="minorHAnsi" w:cstheme="minorHAnsi"/>
          <w:sz w:val="24"/>
          <w:szCs w:val="24"/>
          <w:rPrChange w:id="8147" w:author="DuyNgo" w:date="2012-08-10T08:15:00Z">
            <w:rPr/>
          </w:rPrChange>
        </w:rPr>
      </w:pPr>
      <w:bookmarkStart w:id="8148" w:name="_Toc326243616"/>
      <w:bookmarkStart w:id="8149" w:name="_Toc332351128"/>
      <w:r w:rsidRPr="00303364">
        <w:rPr>
          <w:rFonts w:asciiTheme="minorHAnsi" w:hAnsiTheme="minorHAnsi" w:cstheme="minorHAnsi"/>
          <w:sz w:val="24"/>
          <w:szCs w:val="24"/>
          <w:rPrChange w:id="8150" w:author="DuyNgo" w:date="2012-08-10T08:15:00Z">
            <w:rPr>
              <w:rFonts w:asciiTheme="minorHAnsi" w:eastAsiaTheme="minorHAnsi" w:hAnsiTheme="minorHAnsi" w:cstheme="minorBidi"/>
              <w:b w:val="0"/>
              <w:bCs w:val="0"/>
              <w:color w:val="auto"/>
              <w:sz w:val="26"/>
              <w:szCs w:val="26"/>
            </w:rPr>
          </w:rPrChange>
        </w:rPr>
        <w:t>DMS</w:t>
      </w:r>
      <w:bookmarkEnd w:id="8148"/>
      <w:bookmarkEnd w:id="8149"/>
    </w:p>
    <w:p w:rsidR="00DC5F1F" w:rsidRPr="00303364" w:rsidRDefault="00DC5F1F" w:rsidP="00DC5F1F">
      <w:pPr>
        <w:rPr>
          <w:rFonts w:cstheme="minorHAnsi"/>
          <w:sz w:val="24"/>
          <w:szCs w:val="24"/>
          <w:rPrChange w:id="8151" w:author="DuyNgo" w:date="2012-08-10T08:15:00Z">
            <w:rPr>
              <w:rFonts w:ascii="Times New Roman" w:hAnsi="Times New Roman" w:cs="Times New Roman"/>
              <w:sz w:val="24"/>
              <w:szCs w:val="24"/>
            </w:rPr>
          </w:rPrChange>
        </w:rPr>
      </w:pPr>
      <w:r w:rsidRPr="00303364">
        <w:rPr>
          <w:rFonts w:cstheme="minorHAnsi"/>
          <w:sz w:val="24"/>
          <w:szCs w:val="24"/>
          <w:rPrChange w:id="8152" w:author="DuyNgo" w:date="2012-08-10T08:15:00Z">
            <w:rPr>
              <w:rFonts w:ascii="Times New Roman" w:eastAsiaTheme="majorEastAsia" w:hAnsi="Times New Roman" w:cs="Times New Roman"/>
              <w:b/>
              <w:bCs/>
              <w:color w:val="4F81BD" w:themeColor="accent1"/>
              <w:sz w:val="24"/>
              <w:szCs w:val="24"/>
            </w:rPr>
          </w:rPrChange>
        </w:rPr>
        <w:br/>
        <w:t>This function allows manager to keep track of defects:</w:t>
      </w:r>
    </w:p>
    <w:p w:rsidR="00DC5F1F" w:rsidRPr="00303364" w:rsidRDefault="00DC5F1F" w:rsidP="008C3CFA">
      <w:pPr>
        <w:pStyle w:val="ListParagraph"/>
        <w:numPr>
          <w:ilvl w:val="0"/>
          <w:numId w:val="35"/>
        </w:numPr>
        <w:ind w:left="1080"/>
        <w:rPr>
          <w:rFonts w:cstheme="minorHAnsi"/>
          <w:sz w:val="24"/>
          <w:szCs w:val="24"/>
          <w:rPrChange w:id="8153" w:author="DuyNgo" w:date="2012-08-10T08:15:00Z">
            <w:rPr>
              <w:rFonts w:ascii="Times New Roman" w:hAnsi="Times New Roman" w:cs="Times New Roman"/>
              <w:sz w:val="24"/>
              <w:szCs w:val="24"/>
            </w:rPr>
          </w:rPrChange>
        </w:rPr>
      </w:pPr>
      <w:r w:rsidRPr="00303364">
        <w:rPr>
          <w:rFonts w:cstheme="minorHAnsi"/>
          <w:sz w:val="24"/>
          <w:szCs w:val="24"/>
          <w:rPrChange w:id="8154" w:author="DuyNgo" w:date="2012-08-10T08:15:00Z">
            <w:rPr>
              <w:rFonts w:ascii="Times New Roman" w:eastAsiaTheme="majorEastAsia" w:hAnsi="Times New Roman" w:cs="Times New Roman"/>
              <w:b/>
              <w:bCs/>
              <w:color w:val="4F81BD" w:themeColor="accent1"/>
              <w:sz w:val="24"/>
              <w:szCs w:val="24"/>
            </w:rPr>
          </w:rPrChange>
        </w:rPr>
        <w:t>Allow project manager to monitor defect and fix bug effort of team.</w:t>
      </w:r>
    </w:p>
    <w:p w:rsidR="00DC5F1F" w:rsidRPr="00303364" w:rsidRDefault="00DC5F1F" w:rsidP="008C3CFA">
      <w:pPr>
        <w:pStyle w:val="ListParagraph"/>
        <w:numPr>
          <w:ilvl w:val="0"/>
          <w:numId w:val="35"/>
        </w:numPr>
        <w:ind w:left="1080"/>
        <w:rPr>
          <w:rFonts w:cstheme="minorHAnsi"/>
          <w:sz w:val="24"/>
          <w:szCs w:val="24"/>
          <w:rPrChange w:id="8155" w:author="DuyNgo" w:date="2012-08-10T08:15:00Z">
            <w:rPr>
              <w:rFonts w:ascii="Times New Roman" w:hAnsi="Times New Roman" w:cs="Times New Roman"/>
              <w:sz w:val="24"/>
              <w:szCs w:val="24"/>
            </w:rPr>
          </w:rPrChange>
        </w:rPr>
      </w:pPr>
      <w:r w:rsidRPr="00303364">
        <w:rPr>
          <w:rFonts w:cstheme="minorHAnsi"/>
          <w:sz w:val="24"/>
          <w:szCs w:val="24"/>
          <w:rPrChange w:id="8156" w:author="DuyNgo" w:date="2012-08-10T08:15:00Z">
            <w:rPr>
              <w:rFonts w:ascii="Times New Roman" w:eastAsiaTheme="majorEastAsia" w:hAnsi="Times New Roman" w:cs="Times New Roman"/>
              <w:b/>
              <w:bCs/>
              <w:color w:val="4F81BD" w:themeColor="accent1"/>
              <w:sz w:val="24"/>
              <w:szCs w:val="24"/>
            </w:rPr>
          </w:rPrChange>
        </w:rPr>
        <w:t>Feature filter projects by date, status, and project, creator, assigned to.</w:t>
      </w:r>
    </w:p>
    <w:p w:rsidR="00DC5F1F" w:rsidRPr="00303364" w:rsidRDefault="00DC5F1F" w:rsidP="008C3CFA">
      <w:pPr>
        <w:pStyle w:val="ListParagraph"/>
        <w:numPr>
          <w:ilvl w:val="0"/>
          <w:numId w:val="35"/>
        </w:numPr>
        <w:ind w:left="1080"/>
        <w:rPr>
          <w:rFonts w:cstheme="minorHAnsi"/>
          <w:sz w:val="24"/>
          <w:szCs w:val="24"/>
          <w:rPrChange w:id="8157" w:author="DuyNgo" w:date="2012-08-10T08:15:00Z">
            <w:rPr>
              <w:rFonts w:ascii="Times New Roman" w:hAnsi="Times New Roman" w:cs="Times New Roman"/>
              <w:sz w:val="24"/>
              <w:szCs w:val="24"/>
            </w:rPr>
          </w:rPrChange>
        </w:rPr>
      </w:pPr>
      <w:r w:rsidRPr="00303364">
        <w:rPr>
          <w:rFonts w:cstheme="minorHAnsi"/>
          <w:sz w:val="24"/>
          <w:szCs w:val="24"/>
          <w:rPrChange w:id="8158" w:author="DuyNgo" w:date="2012-08-10T08:15:00Z">
            <w:rPr>
              <w:rFonts w:ascii="Times New Roman" w:eastAsiaTheme="majorEastAsia" w:hAnsi="Times New Roman" w:cs="Times New Roman"/>
              <w:b/>
              <w:bCs/>
              <w:color w:val="4F81BD" w:themeColor="accent1"/>
              <w:sz w:val="24"/>
              <w:szCs w:val="24"/>
            </w:rPr>
          </w:rPrChange>
        </w:rPr>
        <w:t>Team members can update defect status.</w:t>
      </w:r>
    </w:p>
    <w:p w:rsidR="00DC5F1F" w:rsidRPr="00303364" w:rsidRDefault="00BF6328" w:rsidP="00DC5F1F">
      <w:pPr>
        <w:pStyle w:val="Heading3"/>
        <w:rPr>
          <w:rFonts w:asciiTheme="minorHAnsi" w:hAnsiTheme="minorHAnsi" w:cstheme="minorHAnsi"/>
          <w:sz w:val="24"/>
          <w:szCs w:val="24"/>
          <w:rPrChange w:id="8159" w:author="DuyNgo" w:date="2012-08-10T08:15:00Z">
            <w:rPr/>
          </w:rPrChange>
        </w:rPr>
      </w:pPr>
      <w:bookmarkStart w:id="8160" w:name="_Toc326243617"/>
      <w:bookmarkStart w:id="8161" w:name="_Toc332351129"/>
      <w:r w:rsidRPr="00303364">
        <w:rPr>
          <w:rFonts w:asciiTheme="minorHAnsi" w:hAnsiTheme="minorHAnsi" w:cstheme="minorHAnsi"/>
          <w:sz w:val="24"/>
          <w:szCs w:val="24"/>
          <w:rPrChange w:id="8162" w:author="DuyNgo" w:date="2012-08-10T08:15:00Z">
            <w:rPr>
              <w:rFonts w:asciiTheme="minorHAnsi" w:eastAsiaTheme="minorHAnsi" w:hAnsiTheme="minorHAnsi" w:cstheme="minorBidi"/>
              <w:b w:val="0"/>
              <w:bCs w:val="0"/>
              <w:color w:val="auto"/>
              <w:sz w:val="26"/>
              <w:szCs w:val="26"/>
            </w:rPr>
          </w:rPrChange>
        </w:rPr>
        <w:t xml:space="preserve">7. </w:t>
      </w:r>
      <w:r w:rsidR="00DC5F1F" w:rsidRPr="00303364">
        <w:rPr>
          <w:rFonts w:asciiTheme="minorHAnsi" w:hAnsiTheme="minorHAnsi" w:cstheme="minorHAnsi"/>
          <w:sz w:val="24"/>
          <w:szCs w:val="24"/>
          <w:rPrChange w:id="8163" w:author="DuyNgo" w:date="2012-08-10T08:15:00Z">
            <w:rPr>
              <w:rFonts w:asciiTheme="minorHAnsi" w:eastAsiaTheme="minorHAnsi" w:hAnsiTheme="minorHAnsi" w:cstheme="minorBidi"/>
              <w:b w:val="0"/>
              <w:bCs w:val="0"/>
              <w:color w:val="auto"/>
              <w:sz w:val="26"/>
              <w:szCs w:val="26"/>
            </w:rPr>
          </w:rPrChange>
        </w:rPr>
        <w:t>Admin</w:t>
      </w:r>
      <w:bookmarkEnd w:id="8160"/>
      <w:bookmarkEnd w:id="8161"/>
      <w:r w:rsidR="00DC5F1F" w:rsidRPr="00303364">
        <w:rPr>
          <w:rFonts w:asciiTheme="minorHAnsi" w:hAnsiTheme="minorHAnsi" w:cstheme="minorHAnsi"/>
          <w:sz w:val="24"/>
          <w:szCs w:val="24"/>
          <w:rPrChange w:id="8164" w:author="DuyNgo" w:date="2012-08-10T08:15:00Z">
            <w:rPr>
              <w:rFonts w:asciiTheme="minorHAnsi" w:eastAsiaTheme="minorHAnsi" w:hAnsiTheme="minorHAnsi" w:cstheme="minorBidi"/>
              <w:b w:val="0"/>
              <w:bCs w:val="0"/>
              <w:color w:val="auto"/>
              <w:sz w:val="26"/>
              <w:szCs w:val="26"/>
            </w:rPr>
          </w:rPrChange>
        </w:rPr>
        <w:br/>
      </w:r>
    </w:p>
    <w:p w:rsidR="00DC5F1F" w:rsidRPr="00303364" w:rsidRDefault="00DC5F1F" w:rsidP="00DC5F1F">
      <w:pPr>
        <w:pStyle w:val="PlainText"/>
        <w:rPr>
          <w:rFonts w:asciiTheme="minorHAnsi" w:eastAsia="MS Gothic" w:hAnsiTheme="minorHAnsi" w:cstheme="minorHAnsi"/>
          <w:b/>
          <w:bCs/>
          <w:sz w:val="24"/>
          <w:szCs w:val="24"/>
          <w:rPrChange w:id="8165"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166" w:author="DuyNgo" w:date="2012-08-10T08:15:00Z">
            <w:rPr>
              <w:rFonts w:ascii="Times New Roman" w:eastAsia="MS Gothic" w:hAnsi="Times New Roman" w:cs="Times New Roman"/>
              <w:b/>
              <w:bCs/>
              <w:color w:val="4F81BD" w:themeColor="accent1"/>
              <w:sz w:val="24"/>
              <w:szCs w:val="24"/>
              <w:lang w:eastAsia="en-US"/>
            </w:rPr>
          </w:rPrChange>
        </w:rPr>
        <w:t>7.1 Admin</w:t>
      </w:r>
      <w:r w:rsidRPr="00303364">
        <w:rPr>
          <w:rFonts w:asciiTheme="minorHAnsi" w:eastAsia="MS Gothic" w:hAnsiTheme="minorHAnsi" w:cstheme="minorHAnsi"/>
          <w:b/>
          <w:bCs/>
          <w:sz w:val="24"/>
          <w:szCs w:val="24"/>
          <w:rPrChange w:id="8167"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8C3CFA">
      <w:pPr>
        <w:pStyle w:val="PlainText"/>
        <w:numPr>
          <w:ilvl w:val="0"/>
          <w:numId w:val="31"/>
        </w:numPr>
        <w:rPr>
          <w:rFonts w:asciiTheme="minorHAnsi" w:eastAsia="MS Gothic" w:hAnsiTheme="minorHAnsi" w:cstheme="minorHAnsi"/>
          <w:sz w:val="24"/>
          <w:szCs w:val="24"/>
          <w:rPrChange w:id="8168"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69" w:author="DuyNgo" w:date="2012-08-10T08:15:00Z">
            <w:rPr>
              <w:rFonts w:ascii="Times New Roman" w:eastAsia="MS Gothic" w:hAnsi="Times New Roman" w:cs="Times New Roman"/>
              <w:b/>
              <w:bCs/>
              <w:color w:val="4F81BD" w:themeColor="accent1"/>
              <w:sz w:val="24"/>
              <w:szCs w:val="24"/>
              <w:lang w:eastAsia="en-US"/>
            </w:rPr>
          </w:rPrChange>
        </w:rPr>
        <w:t xml:space="preserve">Manage Project </w:t>
      </w:r>
    </w:p>
    <w:p w:rsidR="00DC5F1F" w:rsidRPr="00303364" w:rsidRDefault="00DC5F1F" w:rsidP="008C3CFA">
      <w:pPr>
        <w:pStyle w:val="PlainText"/>
        <w:numPr>
          <w:ilvl w:val="0"/>
          <w:numId w:val="31"/>
        </w:numPr>
        <w:rPr>
          <w:rFonts w:asciiTheme="minorHAnsi" w:eastAsia="MS Gothic" w:hAnsiTheme="minorHAnsi" w:cstheme="minorHAnsi"/>
          <w:sz w:val="24"/>
          <w:szCs w:val="24"/>
          <w:rPrChange w:id="8170"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71" w:author="DuyNgo" w:date="2012-08-10T08:15:00Z">
            <w:rPr>
              <w:rFonts w:ascii="Times New Roman" w:eastAsia="MS Gothic" w:hAnsi="Times New Roman" w:cs="Times New Roman"/>
              <w:b/>
              <w:bCs/>
              <w:color w:val="4F81BD" w:themeColor="accent1"/>
              <w:sz w:val="24"/>
              <w:szCs w:val="24"/>
              <w:lang w:eastAsia="en-US"/>
            </w:rPr>
          </w:rPrChange>
        </w:rPr>
        <w:t xml:space="preserve">Manage User </w:t>
      </w:r>
    </w:p>
    <w:p w:rsidR="00DC5F1F" w:rsidRPr="00303364" w:rsidRDefault="00DC5F1F" w:rsidP="008C3CFA">
      <w:pPr>
        <w:pStyle w:val="PlainText"/>
        <w:numPr>
          <w:ilvl w:val="0"/>
          <w:numId w:val="31"/>
        </w:numPr>
        <w:rPr>
          <w:rFonts w:asciiTheme="minorHAnsi" w:eastAsia="MS Gothic" w:hAnsiTheme="minorHAnsi" w:cstheme="minorHAnsi"/>
          <w:sz w:val="24"/>
          <w:szCs w:val="24"/>
          <w:rPrChange w:id="8172"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73" w:author="DuyNgo" w:date="2012-08-10T08:15:00Z">
            <w:rPr>
              <w:rFonts w:ascii="Times New Roman" w:eastAsia="MS Gothic" w:hAnsi="Times New Roman" w:cs="Times New Roman"/>
              <w:b/>
              <w:bCs/>
              <w:color w:val="4F81BD" w:themeColor="accent1"/>
              <w:sz w:val="24"/>
              <w:szCs w:val="24"/>
              <w:lang w:eastAsia="en-US"/>
            </w:rPr>
          </w:rPrChange>
        </w:rPr>
        <w:t xml:space="preserve">Manage Project Team </w:t>
      </w:r>
    </w:p>
    <w:p w:rsidR="00DC5F1F" w:rsidRPr="00303364" w:rsidRDefault="00DC5F1F" w:rsidP="008C3CFA">
      <w:pPr>
        <w:pStyle w:val="PlainText"/>
        <w:numPr>
          <w:ilvl w:val="0"/>
          <w:numId w:val="31"/>
        </w:numPr>
        <w:rPr>
          <w:rFonts w:asciiTheme="minorHAnsi" w:eastAsia="MS Gothic" w:hAnsiTheme="minorHAnsi" w:cstheme="minorHAnsi"/>
          <w:sz w:val="24"/>
          <w:szCs w:val="24"/>
          <w:rPrChange w:id="8174"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75" w:author="DuyNgo" w:date="2012-08-10T08:15:00Z">
            <w:rPr>
              <w:rFonts w:ascii="Times New Roman" w:eastAsia="MS Gothic" w:hAnsi="Times New Roman" w:cs="Times New Roman"/>
              <w:b/>
              <w:bCs/>
              <w:color w:val="4F81BD" w:themeColor="accent1"/>
              <w:sz w:val="24"/>
              <w:szCs w:val="24"/>
              <w:lang w:eastAsia="en-US"/>
            </w:rPr>
          </w:rPrChange>
        </w:rPr>
        <w:t xml:space="preserve">Manage Project Module </w:t>
      </w:r>
    </w:p>
    <w:p w:rsidR="00DC5F1F" w:rsidRPr="00303364" w:rsidRDefault="00DC5F1F" w:rsidP="00DC5F1F">
      <w:pPr>
        <w:pStyle w:val="PlainText"/>
        <w:rPr>
          <w:rFonts w:asciiTheme="minorHAnsi" w:eastAsia="MS Gothic" w:hAnsiTheme="minorHAnsi" w:cstheme="minorHAnsi"/>
          <w:b/>
          <w:bCs/>
          <w:sz w:val="24"/>
          <w:szCs w:val="24"/>
          <w:rPrChange w:id="8176"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177" w:author="DuyNgo" w:date="2012-08-10T08:15:00Z">
            <w:rPr>
              <w:rFonts w:ascii="Times New Roman" w:eastAsia="MS Gothic" w:hAnsi="Times New Roman" w:cs="Times New Roman"/>
              <w:b/>
              <w:bCs/>
              <w:color w:val="4F81BD" w:themeColor="accent1"/>
              <w:sz w:val="24"/>
              <w:szCs w:val="24"/>
              <w:lang w:eastAsia="en-US"/>
            </w:rPr>
          </w:rPrChange>
        </w:rPr>
        <w:br/>
        <w:t>7.2 User</w:t>
      </w:r>
      <w:r w:rsidRPr="00303364">
        <w:rPr>
          <w:rFonts w:asciiTheme="minorHAnsi" w:eastAsia="MS Gothic" w:hAnsiTheme="minorHAnsi" w:cstheme="minorHAnsi"/>
          <w:b/>
          <w:bCs/>
          <w:sz w:val="24"/>
          <w:szCs w:val="24"/>
          <w:rPrChange w:id="8178"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79"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80" w:author="DuyNgo" w:date="2012-08-10T08:15:00Z">
            <w:rPr>
              <w:rFonts w:ascii="Times New Roman" w:eastAsia="MS Gothic" w:hAnsi="Times New Roman" w:cs="Times New Roman"/>
              <w:b/>
              <w:bCs/>
              <w:color w:val="4F81BD" w:themeColor="accent1"/>
              <w:sz w:val="24"/>
              <w:szCs w:val="24"/>
              <w:lang w:eastAsia="en-US"/>
            </w:rPr>
          </w:rPrChange>
        </w:rPr>
        <w:t>Change User’s Information</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81"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82" w:author="DuyNgo" w:date="2012-08-10T08:15:00Z">
            <w:rPr>
              <w:rFonts w:ascii="Times New Roman" w:eastAsia="MS Gothic" w:hAnsi="Times New Roman" w:cs="Times New Roman"/>
              <w:b/>
              <w:bCs/>
              <w:color w:val="4F81BD" w:themeColor="accent1"/>
              <w:sz w:val="24"/>
              <w:szCs w:val="24"/>
              <w:lang w:eastAsia="en-US"/>
            </w:rPr>
          </w:rPrChange>
        </w:rPr>
        <w:t>Reset Password</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83"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84" w:author="DuyNgo" w:date="2012-08-10T08:15:00Z">
            <w:rPr>
              <w:rFonts w:ascii="Times New Roman" w:eastAsia="MS Gothic" w:hAnsi="Times New Roman" w:cs="Times New Roman"/>
              <w:b/>
              <w:bCs/>
              <w:color w:val="4F81BD" w:themeColor="accent1"/>
              <w:sz w:val="24"/>
              <w:szCs w:val="24"/>
              <w:lang w:eastAsia="en-US"/>
            </w:rPr>
          </w:rPrChange>
        </w:rPr>
        <w:t xml:space="preserve">Manage Project </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8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86" w:author="DuyNgo" w:date="2012-08-10T08:15:00Z">
            <w:rPr>
              <w:rFonts w:ascii="Times New Roman" w:eastAsia="MS Gothic" w:hAnsi="Times New Roman" w:cs="Times New Roman"/>
              <w:b/>
              <w:bCs/>
              <w:color w:val="4F81BD" w:themeColor="accent1"/>
              <w:sz w:val="24"/>
              <w:szCs w:val="24"/>
              <w:lang w:eastAsia="en-US"/>
            </w:rPr>
          </w:rPrChange>
        </w:rPr>
        <w:t xml:space="preserve">Manage Project Team </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87"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88" w:author="DuyNgo" w:date="2012-08-10T08:15:00Z">
            <w:rPr>
              <w:rFonts w:ascii="Times New Roman" w:eastAsia="MS Gothic" w:hAnsi="Times New Roman" w:cs="Times New Roman"/>
              <w:b/>
              <w:bCs/>
              <w:color w:val="4F81BD" w:themeColor="accent1"/>
              <w:sz w:val="24"/>
              <w:szCs w:val="24"/>
              <w:lang w:eastAsia="en-US"/>
            </w:rPr>
          </w:rPrChange>
        </w:rPr>
        <w:t xml:space="preserve">Manage Project Module </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89"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90" w:author="DuyNgo" w:date="2012-08-10T08:15:00Z">
            <w:rPr>
              <w:rFonts w:ascii="Times New Roman" w:eastAsia="MS Gothic" w:hAnsi="Times New Roman" w:cs="Times New Roman"/>
              <w:b/>
              <w:bCs/>
              <w:color w:val="4F81BD" w:themeColor="accent1"/>
              <w:sz w:val="24"/>
              <w:szCs w:val="24"/>
              <w:lang w:eastAsia="en-US"/>
            </w:rPr>
          </w:rPrChange>
        </w:rPr>
        <w:t>Manage Cost</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91"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92" w:author="DuyNgo" w:date="2012-08-10T08:15:00Z">
            <w:rPr>
              <w:rFonts w:ascii="Times New Roman" w:eastAsia="MS Gothic" w:hAnsi="Times New Roman" w:cs="Times New Roman"/>
              <w:b/>
              <w:bCs/>
              <w:color w:val="4F81BD" w:themeColor="accent1"/>
              <w:sz w:val="24"/>
              <w:szCs w:val="24"/>
              <w:lang w:eastAsia="en-US"/>
            </w:rPr>
          </w:rPrChange>
        </w:rPr>
        <w:t>Manage Product</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93"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94" w:author="DuyNgo" w:date="2012-08-10T08:15:00Z">
            <w:rPr>
              <w:rFonts w:ascii="Times New Roman" w:eastAsia="MS Gothic" w:hAnsi="Times New Roman" w:cs="Times New Roman"/>
              <w:b/>
              <w:bCs/>
              <w:color w:val="4F81BD" w:themeColor="accent1"/>
              <w:sz w:val="24"/>
              <w:szCs w:val="24"/>
              <w:lang w:eastAsia="en-US"/>
            </w:rPr>
          </w:rPrChange>
        </w:rPr>
        <w:t>Manage Work Order</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9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96" w:author="DuyNgo" w:date="2012-08-10T08:15:00Z">
            <w:rPr>
              <w:rFonts w:ascii="Times New Roman" w:eastAsia="MS Gothic" w:hAnsi="Times New Roman" w:cs="Times New Roman"/>
              <w:b/>
              <w:bCs/>
              <w:color w:val="4F81BD" w:themeColor="accent1"/>
              <w:sz w:val="24"/>
              <w:szCs w:val="24"/>
              <w:lang w:eastAsia="en-US"/>
            </w:rPr>
          </w:rPrChange>
        </w:rPr>
        <w:t>Manage Risk, Issue, Change Request</w:t>
      </w:r>
    </w:p>
    <w:p w:rsidR="00DC5F1F" w:rsidRPr="00303364" w:rsidRDefault="00DC5F1F" w:rsidP="00DC5F1F">
      <w:pPr>
        <w:rPr>
          <w:rFonts w:cstheme="minorHAnsi"/>
          <w:sz w:val="24"/>
          <w:szCs w:val="24"/>
          <w:rPrChange w:id="8197" w:author="DuyNgo" w:date="2012-08-10T08:15:00Z">
            <w:rPr>
              <w:rFonts w:ascii="Times New Roman" w:hAnsi="Times New Roman" w:cs="Times New Roman"/>
              <w:sz w:val="24"/>
              <w:szCs w:val="24"/>
            </w:rPr>
          </w:rPrChange>
        </w:rPr>
      </w:pPr>
    </w:p>
    <w:p w:rsidR="00DC5F1F" w:rsidRPr="00303364" w:rsidRDefault="00DC5F1F" w:rsidP="008C3CFA">
      <w:pPr>
        <w:pStyle w:val="Heading3"/>
        <w:numPr>
          <w:ilvl w:val="0"/>
          <w:numId w:val="36"/>
        </w:numPr>
        <w:ind w:left="360"/>
        <w:rPr>
          <w:rFonts w:asciiTheme="minorHAnsi" w:hAnsiTheme="minorHAnsi" w:cstheme="minorHAnsi"/>
          <w:sz w:val="24"/>
          <w:szCs w:val="24"/>
          <w:rPrChange w:id="8198" w:author="DuyNgo" w:date="2012-08-10T08:15:00Z">
            <w:rPr/>
          </w:rPrChange>
        </w:rPr>
      </w:pPr>
      <w:bookmarkStart w:id="8199" w:name="_Toc326243618"/>
      <w:bookmarkStart w:id="8200" w:name="_Toc332351130"/>
      <w:r w:rsidRPr="00303364">
        <w:rPr>
          <w:rFonts w:asciiTheme="minorHAnsi" w:hAnsiTheme="minorHAnsi" w:cstheme="minorHAnsi"/>
          <w:sz w:val="24"/>
          <w:szCs w:val="24"/>
          <w:rPrChange w:id="8201" w:author="DuyNgo" w:date="2012-08-10T08:15:00Z">
            <w:rPr>
              <w:rFonts w:asciiTheme="minorHAnsi" w:eastAsiaTheme="minorHAnsi" w:hAnsiTheme="minorHAnsi" w:cstheme="minorBidi"/>
              <w:b w:val="0"/>
              <w:bCs w:val="0"/>
              <w:color w:val="auto"/>
              <w:sz w:val="26"/>
              <w:szCs w:val="26"/>
            </w:rPr>
          </w:rPrChange>
        </w:rPr>
        <w:t>Requirements</w:t>
      </w:r>
      <w:bookmarkEnd w:id="8199"/>
      <w:bookmarkEnd w:id="8200"/>
    </w:p>
    <w:p w:rsidR="00DC5F1F" w:rsidRPr="00303364" w:rsidRDefault="00DC5F1F" w:rsidP="008C3CFA">
      <w:pPr>
        <w:pStyle w:val="ListParagraph"/>
        <w:numPr>
          <w:ilvl w:val="0"/>
          <w:numId w:val="29"/>
        </w:numPr>
        <w:rPr>
          <w:rFonts w:cstheme="minorHAnsi"/>
          <w:sz w:val="24"/>
          <w:szCs w:val="24"/>
          <w:rPrChange w:id="8202" w:author="DuyNgo" w:date="2012-08-10T08:15:00Z">
            <w:rPr>
              <w:rFonts w:ascii="Times New Roman" w:hAnsi="Times New Roman" w:cs="Times New Roman"/>
              <w:sz w:val="24"/>
              <w:szCs w:val="24"/>
            </w:rPr>
          </w:rPrChange>
        </w:rPr>
      </w:pPr>
      <w:r w:rsidRPr="00303364">
        <w:rPr>
          <w:rFonts w:cstheme="minorHAnsi"/>
          <w:sz w:val="24"/>
          <w:szCs w:val="24"/>
          <w:rPrChange w:id="8203" w:author="DuyNgo" w:date="2012-08-10T08:15:00Z">
            <w:rPr>
              <w:rFonts w:ascii="Times New Roman" w:eastAsiaTheme="majorEastAsia" w:hAnsi="Times New Roman" w:cs="Times New Roman"/>
              <w:b/>
              <w:bCs/>
              <w:color w:val="4F81BD" w:themeColor="accent1"/>
              <w:sz w:val="24"/>
              <w:szCs w:val="24"/>
            </w:rPr>
          </w:rPrChange>
        </w:rPr>
        <w:t>Managing feature enables user to store and manage their requirement documents.</w:t>
      </w:r>
    </w:p>
    <w:p w:rsidR="00DC5F1F" w:rsidRPr="00303364" w:rsidRDefault="00DC5F1F" w:rsidP="008C3CFA">
      <w:pPr>
        <w:pStyle w:val="ListParagraph"/>
        <w:numPr>
          <w:ilvl w:val="0"/>
          <w:numId w:val="29"/>
        </w:numPr>
        <w:rPr>
          <w:rFonts w:cstheme="minorHAnsi"/>
          <w:sz w:val="24"/>
          <w:szCs w:val="24"/>
          <w:rPrChange w:id="8204" w:author="DuyNgo" w:date="2012-08-10T08:15:00Z">
            <w:rPr>
              <w:rFonts w:ascii="Times New Roman" w:hAnsi="Times New Roman" w:cs="Times New Roman"/>
              <w:sz w:val="24"/>
              <w:szCs w:val="24"/>
            </w:rPr>
          </w:rPrChange>
        </w:rPr>
      </w:pPr>
      <w:r w:rsidRPr="00303364">
        <w:rPr>
          <w:rFonts w:cstheme="minorHAnsi"/>
          <w:sz w:val="24"/>
          <w:szCs w:val="24"/>
          <w:rPrChange w:id="8205" w:author="DuyNgo" w:date="2012-08-10T08:15:00Z">
            <w:rPr>
              <w:rFonts w:ascii="Times New Roman" w:eastAsiaTheme="majorEastAsia" w:hAnsi="Times New Roman" w:cs="Times New Roman"/>
              <w:b/>
              <w:bCs/>
              <w:color w:val="4F81BD" w:themeColor="accent1"/>
              <w:sz w:val="24"/>
              <w:szCs w:val="24"/>
            </w:rPr>
          </w:rPrChange>
        </w:rPr>
        <w:t>Including: Add, update, remove</w:t>
      </w:r>
    </w:p>
    <w:p w:rsidR="00DC5F1F" w:rsidRPr="00303364" w:rsidRDefault="00DC5F1F" w:rsidP="008C3CFA">
      <w:pPr>
        <w:pStyle w:val="ListParagraph"/>
        <w:numPr>
          <w:ilvl w:val="0"/>
          <w:numId w:val="29"/>
        </w:numPr>
        <w:rPr>
          <w:rFonts w:cstheme="minorHAnsi"/>
          <w:sz w:val="24"/>
          <w:szCs w:val="24"/>
          <w:rPrChange w:id="8206" w:author="DuyNgo" w:date="2012-08-10T08:15:00Z">
            <w:rPr>
              <w:rFonts w:ascii="Times New Roman" w:hAnsi="Times New Roman" w:cs="Times New Roman"/>
              <w:sz w:val="24"/>
              <w:szCs w:val="24"/>
            </w:rPr>
          </w:rPrChange>
        </w:rPr>
      </w:pPr>
      <w:r w:rsidRPr="00303364">
        <w:rPr>
          <w:rFonts w:cstheme="minorHAnsi"/>
          <w:sz w:val="24"/>
          <w:szCs w:val="24"/>
          <w:rPrChange w:id="8207" w:author="DuyNgo" w:date="2012-08-10T08:15:00Z">
            <w:rPr>
              <w:rFonts w:ascii="Times New Roman" w:eastAsiaTheme="majorEastAsia" w:hAnsi="Times New Roman" w:cs="Times New Roman"/>
              <w:b/>
              <w:bCs/>
              <w:color w:val="4F81BD" w:themeColor="accent1"/>
              <w:sz w:val="24"/>
              <w:szCs w:val="24"/>
            </w:rPr>
          </w:rPrChange>
        </w:rPr>
        <w:t>User interface allows user to sort requirement by type, date, priority.</w:t>
      </w:r>
    </w:p>
    <w:p w:rsidR="00DC5F1F" w:rsidRPr="00303364" w:rsidRDefault="00DC5F1F" w:rsidP="008C3CFA">
      <w:pPr>
        <w:pStyle w:val="ListParagraph"/>
        <w:numPr>
          <w:ilvl w:val="0"/>
          <w:numId w:val="29"/>
        </w:numPr>
        <w:rPr>
          <w:rFonts w:cstheme="minorHAnsi"/>
          <w:sz w:val="24"/>
          <w:szCs w:val="24"/>
          <w:rPrChange w:id="8208" w:author="DuyNgo" w:date="2012-08-10T08:15:00Z">
            <w:rPr>
              <w:rFonts w:ascii="Times New Roman" w:hAnsi="Times New Roman" w:cs="Times New Roman"/>
              <w:sz w:val="24"/>
              <w:szCs w:val="24"/>
            </w:rPr>
          </w:rPrChange>
        </w:rPr>
      </w:pPr>
      <w:r w:rsidRPr="00303364">
        <w:rPr>
          <w:rFonts w:cstheme="minorHAnsi"/>
          <w:sz w:val="24"/>
          <w:szCs w:val="24"/>
          <w:rPrChange w:id="8209" w:author="DuyNgo" w:date="2012-08-10T08:15:00Z">
            <w:rPr>
              <w:rFonts w:ascii="Times New Roman" w:eastAsiaTheme="majorEastAsia" w:hAnsi="Times New Roman" w:cs="Times New Roman"/>
              <w:b/>
              <w:bCs/>
              <w:color w:val="4F81BD" w:themeColor="accent1"/>
              <w:sz w:val="24"/>
              <w:szCs w:val="24"/>
            </w:rPr>
          </w:rPrChange>
        </w:rPr>
        <w:t>Display completeness rate updated by user.</w:t>
      </w:r>
    </w:p>
    <w:p w:rsidR="00DC5F1F" w:rsidRPr="00303364" w:rsidRDefault="00DC5F1F" w:rsidP="00DC5F1F">
      <w:pPr>
        <w:rPr>
          <w:rFonts w:cstheme="minorHAnsi"/>
          <w:sz w:val="24"/>
          <w:szCs w:val="24"/>
          <w:rPrChange w:id="8210" w:author="DuyNgo" w:date="2012-08-10T08:15:00Z">
            <w:rPr/>
          </w:rPrChange>
        </w:rPr>
      </w:pPr>
    </w:p>
    <w:p w:rsidR="00682754" w:rsidRPr="00303364" w:rsidRDefault="00682754" w:rsidP="008C3CFA">
      <w:pPr>
        <w:pStyle w:val="Heading2"/>
        <w:numPr>
          <w:ilvl w:val="0"/>
          <w:numId w:val="10"/>
        </w:numPr>
        <w:tabs>
          <w:tab w:val="left" w:pos="993"/>
        </w:tabs>
        <w:ind w:left="284" w:firstLine="283"/>
        <w:jc w:val="both"/>
        <w:rPr>
          <w:rFonts w:asciiTheme="minorHAnsi" w:hAnsiTheme="minorHAnsi" w:cstheme="minorHAnsi"/>
          <w:sz w:val="24"/>
          <w:szCs w:val="24"/>
        </w:rPr>
      </w:pPr>
      <w:bookmarkStart w:id="8211" w:name="_Toc285292849"/>
      <w:bookmarkStart w:id="8212" w:name="_Toc332351131"/>
      <w:r w:rsidRPr="00303364">
        <w:rPr>
          <w:rFonts w:asciiTheme="minorHAnsi" w:hAnsiTheme="minorHAnsi" w:cstheme="minorHAnsi"/>
          <w:sz w:val="24"/>
          <w:szCs w:val="24"/>
          <w:rPrChange w:id="8213" w:author="DuyNgo" w:date="2012-08-10T08:15:00Z">
            <w:rPr>
              <w:rFonts w:asciiTheme="minorHAnsi" w:eastAsiaTheme="minorHAnsi" w:hAnsiTheme="minorHAnsi" w:cstheme="minorHAnsi"/>
              <w:b w:val="0"/>
              <w:bCs w:val="0"/>
              <w:color w:val="auto"/>
              <w:sz w:val="24"/>
              <w:szCs w:val="24"/>
            </w:rPr>
          </w:rPrChange>
        </w:rPr>
        <w:lastRenderedPageBreak/>
        <w:t>System Requirement Specification (Specific Requirements)</w:t>
      </w:r>
      <w:bookmarkEnd w:id="8211"/>
      <w:bookmarkEnd w:id="8212"/>
    </w:p>
    <w:p w:rsidR="005E0E76" w:rsidRPr="00303364" w:rsidRDefault="00BA69A7" w:rsidP="004971A9">
      <w:pPr>
        <w:pStyle w:val="Heading3"/>
        <w:rPr>
          <w:rFonts w:asciiTheme="minorHAnsi" w:hAnsiTheme="minorHAnsi" w:cstheme="minorHAnsi"/>
          <w:sz w:val="24"/>
          <w:szCs w:val="24"/>
        </w:rPr>
      </w:pPr>
      <w:bookmarkStart w:id="8214" w:name="_Toc521150196"/>
      <w:bookmarkStart w:id="8215" w:name="_Toc326240988"/>
      <w:bookmarkStart w:id="8216" w:name="_Toc332351132"/>
      <w:r w:rsidRPr="00303364">
        <w:rPr>
          <w:rStyle w:val="Heading3Char"/>
          <w:rFonts w:asciiTheme="minorHAnsi" w:hAnsiTheme="minorHAnsi" w:cstheme="minorHAnsi"/>
          <w:sz w:val="24"/>
          <w:szCs w:val="24"/>
          <w:rPrChange w:id="8217" w:author="DuyNgo" w:date="2012-08-10T08:15:00Z">
            <w:rPr>
              <w:rStyle w:val="Heading3Char"/>
              <w:b/>
              <w:bCs/>
              <w:sz w:val="26"/>
              <w:szCs w:val="26"/>
            </w:rPr>
          </w:rPrChange>
        </w:rPr>
        <w:t xml:space="preserve">2.1 </w:t>
      </w:r>
      <w:r w:rsidR="005E0E76" w:rsidRPr="00303364">
        <w:rPr>
          <w:rStyle w:val="Heading3Char"/>
          <w:rFonts w:asciiTheme="minorHAnsi" w:hAnsiTheme="minorHAnsi" w:cstheme="minorHAnsi"/>
          <w:sz w:val="24"/>
          <w:szCs w:val="24"/>
          <w:rPrChange w:id="8218" w:author="DuyNgo" w:date="2012-08-10T08:15:00Z">
            <w:rPr>
              <w:rStyle w:val="Heading3Char"/>
              <w:b/>
              <w:bCs/>
              <w:sz w:val="26"/>
              <w:szCs w:val="26"/>
            </w:rPr>
          </w:rPrChange>
        </w:rPr>
        <w:t>Introduction</w:t>
      </w:r>
      <w:bookmarkEnd w:id="8214"/>
      <w:bookmarkEnd w:id="8215"/>
      <w:bookmarkEnd w:id="8216"/>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8219" w:author="DuyNgo" w:date="2012-08-10T08:15:00Z">
            <w:rPr>
              <w:rFonts w:asciiTheme="minorHAnsi" w:eastAsiaTheme="majorEastAsia" w:hAnsiTheme="minorHAnsi" w:cstheme="minorHAnsi"/>
              <w:b/>
              <w:bCs/>
              <w:color w:val="4F81BD" w:themeColor="accent1"/>
              <w:sz w:val="24"/>
              <w:szCs w:val="26"/>
              <w:lang w:eastAsia="en-US"/>
            </w:rPr>
          </w:rPrChange>
        </w:rPr>
        <w:tab/>
        <w:t xml:space="preserve">In this accelerating of technologies and economics, Project Management is growing extremely importance to organizations because it deals effectively with the management of change. Modern economics and business environment are complicated than ever, organizations are beginning to realize that the traditional forms of management cannot adapt efficiently to the dynamics and its resulting chaos. </w: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8220" w:author="DuyNgo" w:date="2012-08-10T08:15:00Z">
            <w:rPr>
              <w:rFonts w:asciiTheme="majorHAnsi" w:eastAsiaTheme="majorEastAsia" w:hAnsiTheme="majorHAnsi" w:cstheme="minorHAnsi"/>
              <w:b/>
              <w:bCs/>
              <w:color w:val="4F81BD" w:themeColor="accent1"/>
              <w:sz w:val="24"/>
              <w:szCs w:val="26"/>
            </w:rPr>
          </w:rPrChange>
        </w:rPr>
        <w:t xml:space="preserve">In the future, software industries could very well depend on how quickly the procedures and systems of project management </w:t>
      </w:r>
      <w:proofErr w:type="gramStart"/>
      <w:r w:rsidRPr="00303364">
        <w:rPr>
          <w:rFonts w:cstheme="minorHAnsi"/>
          <w:sz w:val="24"/>
          <w:szCs w:val="24"/>
          <w:rPrChange w:id="8221" w:author="DuyNgo" w:date="2012-08-10T08:15:00Z">
            <w:rPr>
              <w:rFonts w:asciiTheme="majorHAnsi" w:eastAsiaTheme="majorEastAsia" w:hAnsiTheme="majorHAnsi" w:cstheme="minorHAnsi"/>
              <w:b/>
              <w:bCs/>
              <w:color w:val="4F81BD" w:themeColor="accent1"/>
              <w:sz w:val="24"/>
              <w:szCs w:val="26"/>
            </w:rPr>
          </w:rPrChange>
        </w:rPr>
        <w:t>are adopted</w:t>
      </w:r>
      <w:proofErr w:type="gramEnd"/>
      <w:r w:rsidRPr="00303364">
        <w:rPr>
          <w:rFonts w:cstheme="minorHAnsi"/>
          <w:sz w:val="24"/>
          <w:szCs w:val="24"/>
          <w:rPrChange w:id="8222" w:author="DuyNgo" w:date="2012-08-10T08:15:00Z">
            <w:rPr>
              <w:rFonts w:asciiTheme="majorHAnsi" w:eastAsiaTheme="majorEastAsia" w:hAnsiTheme="majorHAnsi" w:cstheme="minorHAnsi"/>
              <w:b/>
              <w:bCs/>
              <w:color w:val="4F81BD" w:themeColor="accent1"/>
              <w:sz w:val="24"/>
              <w:szCs w:val="26"/>
            </w:rPr>
          </w:rPrChange>
        </w:rPr>
        <w:t>. Therefore, Project Manager will play a very important role within organizations. Our mission is to provide an online system that actively assists those managers in managing their project. The approaches and techniques that are used in the project management process are of interest to all those who wish to be more certain about achieving predetermined targets.</w:t>
      </w:r>
    </w:p>
    <w:p w:rsidR="005E0E76" w:rsidRPr="00303364" w:rsidRDefault="005E0E76" w:rsidP="005E0E76">
      <w:pPr>
        <w:rPr>
          <w:rFonts w:cstheme="minorHAnsi"/>
          <w:sz w:val="24"/>
          <w:szCs w:val="24"/>
        </w:rPr>
      </w:pPr>
    </w:p>
    <w:p w:rsidR="005E0E76" w:rsidRPr="00303364" w:rsidRDefault="00BA69A7" w:rsidP="00DC771B">
      <w:pPr>
        <w:pStyle w:val="Heading4"/>
        <w:rPr>
          <w:rFonts w:asciiTheme="minorHAnsi" w:hAnsiTheme="minorHAnsi" w:cstheme="minorHAnsi"/>
          <w:sz w:val="24"/>
          <w:szCs w:val="24"/>
        </w:rPr>
      </w:pPr>
      <w:bookmarkStart w:id="8223" w:name="_Toc521150197"/>
      <w:bookmarkStart w:id="8224" w:name="_Toc326240989"/>
      <w:bookmarkStart w:id="8225" w:name="_Toc332351133"/>
      <w:r w:rsidRPr="00303364">
        <w:rPr>
          <w:rStyle w:val="Heading4Char"/>
          <w:rFonts w:asciiTheme="minorHAnsi" w:hAnsiTheme="minorHAnsi" w:cstheme="minorHAnsi"/>
          <w:sz w:val="24"/>
          <w:szCs w:val="24"/>
          <w:rPrChange w:id="8226" w:author="DuyNgo" w:date="2012-08-10T08:15:00Z">
            <w:rPr>
              <w:rStyle w:val="Heading4Char"/>
              <w:b/>
              <w:bCs/>
              <w:i/>
              <w:iCs/>
              <w:sz w:val="26"/>
              <w:szCs w:val="26"/>
            </w:rPr>
          </w:rPrChange>
        </w:rPr>
        <w:t xml:space="preserve">2.1.1 </w:t>
      </w:r>
      <w:r w:rsidR="005E0E76" w:rsidRPr="00303364">
        <w:rPr>
          <w:rStyle w:val="Heading4Char"/>
          <w:rFonts w:asciiTheme="minorHAnsi" w:hAnsiTheme="minorHAnsi" w:cstheme="minorHAnsi"/>
          <w:sz w:val="24"/>
          <w:szCs w:val="24"/>
          <w:rPrChange w:id="8227" w:author="DuyNgo" w:date="2012-08-10T08:15:00Z">
            <w:rPr>
              <w:rStyle w:val="Heading4Char"/>
              <w:b/>
              <w:bCs/>
              <w:i/>
              <w:iCs/>
              <w:sz w:val="26"/>
              <w:szCs w:val="26"/>
            </w:rPr>
          </w:rPrChange>
        </w:rPr>
        <w:t>Purpose</w:t>
      </w:r>
      <w:bookmarkEnd w:id="8223"/>
      <w:bookmarkEnd w:id="8224"/>
      <w:bookmarkEnd w:id="8225"/>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8228" w:author="DuyNgo" w:date="2012-08-10T08:15:00Z">
            <w:rPr>
              <w:rFonts w:asciiTheme="minorHAnsi" w:eastAsiaTheme="majorEastAsia" w:hAnsiTheme="minorHAnsi" w:cstheme="minorHAnsi"/>
              <w:b/>
              <w:bCs/>
              <w:color w:val="4F81BD" w:themeColor="accent1"/>
              <w:sz w:val="24"/>
              <w:szCs w:val="26"/>
              <w:lang w:eastAsia="en-US"/>
            </w:rPr>
          </w:rPrChange>
        </w:rPr>
        <w:t>This Software Requirements Specification provides a complete description of all the functional requirements, non-functional requirements, constraints and other requirement specification of the “Project Management System”.</w:t>
      </w:r>
    </w:p>
    <w:p w:rsidR="005E0E76" w:rsidRPr="00303364" w:rsidRDefault="00FB4227" w:rsidP="000F28C2">
      <w:pPr>
        <w:pStyle w:val="Heading4"/>
        <w:rPr>
          <w:rFonts w:asciiTheme="minorHAnsi" w:hAnsiTheme="minorHAnsi" w:cstheme="minorHAnsi"/>
          <w:sz w:val="24"/>
          <w:szCs w:val="24"/>
          <w:rPrChange w:id="8229" w:author="DuyNgo" w:date="2012-08-10T08:15:00Z">
            <w:rPr/>
          </w:rPrChange>
        </w:rPr>
      </w:pPr>
      <w:bookmarkStart w:id="8230" w:name="_Toc521150198"/>
      <w:bookmarkStart w:id="8231" w:name="_Toc326240990"/>
      <w:bookmarkStart w:id="8232" w:name="_Toc332351134"/>
      <w:r w:rsidRPr="00303364">
        <w:rPr>
          <w:rFonts w:asciiTheme="minorHAnsi" w:hAnsiTheme="minorHAnsi" w:cstheme="minorHAnsi"/>
          <w:sz w:val="24"/>
          <w:szCs w:val="24"/>
          <w:rPrChange w:id="8233" w:author="DuyNgo" w:date="2012-08-10T08:15:00Z">
            <w:rPr>
              <w:rFonts w:asciiTheme="minorHAnsi" w:eastAsiaTheme="minorHAnsi" w:hAnsiTheme="minorHAnsi" w:cstheme="minorBidi"/>
              <w:b w:val="0"/>
              <w:bCs w:val="0"/>
              <w:i w:val="0"/>
              <w:iCs w:val="0"/>
              <w:color w:val="auto"/>
              <w:sz w:val="26"/>
              <w:szCs w:val="26"/>
            </w:rPr>
          </w:rPrChange>
        </w:rPr>
        <w:t>2.1.2</w:t>
      </w:r>
      <w:r w:rsidR="005E0E76" w:rsidRPr="00303364">
        <w:rPr>
          <w:rFonts w:asciiTheme="minorHAnsi" w:hAnsiTheme="minorHAnsi" w:cstheme="minorHAnsi"/>
          <w:sz w:val="24"/>
          <w:szCs w:val="24"/>
          <w:rPrChange w:id="8234" w:author="DuyNgo" w:date="2012-08-10T08:15:00Z">
            <w:rPr>
              <w:rFonts w:asciiTheme="minorHAnsi" w:eastAsiaTheme="minorHAnsi" w:hAnsiTheme="minorHAnsi" w:cstheme="minorBidi"/>
              <w:b w:val="0"/>
              <w:bCs w:val="0"/>
              <w:i w:val="0"/>
              <w:iCs w:val="0"/>
              <w:color w:val="auto"/>
              <w:sz w:val="26"/>
              <w:szCs w:val="26"/>
            </w:rPr>
          </w:rPrChange>
        </w:rPr>
        <w:t xml:space="preserve"> </w:t>
      </w:r>
      <w:r w:rsidR="005E0E76" w:rsidRPr="00303364">
        <w:rPr>
          <w:rStyle w:val="Heading4Char"/>
          <w:rFonts w:asciiTheme="minorHAnsi" w:hAnsiTheme="minorHAnsi" w:cstheme="minorHAnsi"/>
          <w:sz w:val="24"/>
          <w:szCs w:val="24"/>
          <w:rPrChange w:id="8235" w:author="DuyNgo" w:date="2012-08-10T08:15:00Z">
            <w:rPr>
              <w:rStyle w:val="Heading4Char"/>
              <w:b/>
              <w:bCs/>
              <w:i/>
              <w:iCs/>
              <w:sz w:val="26"/>
              <w:szCs w:val="26"/>
            </w:rPr>
          </w:rPrChange>
        </w:rPr>
        <w:t>Scope</w:t>
      </w:r>
      <w:bookmarkEnd w:id="8230"/>
      <w:bookmarkEnd w:id="8231"/>
      <w:bookmarkEnd w:id="8232"/>
    </w:p>
    <w:p w:rsidR="005E0E76" w:rsidRPr="00303364" w:rsidRDefault="005E0E76" w:rsidP="005E0E76">
      <w:pPr>
        <w:rPr>
          <w:rFonts w:cstheme="minorHAnsi"/>
          <w:sz w:val="24"/>
          <w:szCs w:val="24"/>
        </w:rPr>
      </w:pPr>
      <w:bookmarkStart w:id="8236" w:name="_Toc521150199"/>
      <w:r w:rsidRPr="00303364">
        <w:rPr>
          <w:rFonts w:cstheme="minorHAnsi"/>
          <w:sz w:val="24"/>
          <w:szCs w:val="24"/>
          <w:rPrChange w:id="8237" w:author="DuyNgo" w:date="2012-08-10T08:15:00Z">
            <w:rPr>
              <w:rFonts w:asciiTheme="majorHAnsi" w:eastAsiaTheme="majorEastAsia" w:hAnsiTheme="majorHAnsi" w:cstheme="minorHAnsi"/>
              <w:b/>
              <w:bCs/>
              <w:color w:val="4F81BD" w:themeColor="accent1"/>
              <w:sz w:val="24"/>
              <w:szCs w:val="26"/>
            </w:rPr>
          </w:rPrChange>
        </w:rPr>
        <w:t>This project aims to create an online Software Project Management System. With friendly interface, powerful tools, OOPMS provides powerful and efficient customized service for numerous kinds of managers from small to medium projects. Besides, OOPMS can deploy on J2EE portal servers (JSR168, JSR268).</w:t>
      </w:r>
    </w:p>
    <w:p w:rsidR="00AA7E02" w:rsidRPr="00303364" w:rsidRDefault="00AA7E02" w:rsidP="005E0E76">
      <w:pPr>
        <w:rPr>
          <w:rFonts w:cstheme="minorHAnsi"/>
          <w:sz w:val="24"/>
          <w:szCs w:val="24"/>
        </w:rPr>
      </w:pPr>
    </w:p>
    <w:p w:rsidR="00AA7E02" w:rsidRPr="00303364" w:rsidRDefault="00AA7E02" w:rsidP="005E0E76">
      <w:pPr>
        <w:rPr>
          <w:rFonts w:eastAsia="MS Gothic" w:cstheme="minorHAnsi"/>
          <w:b/>
          <w:bCs/>
          <w:color w:val="4F81BD"/>
          <w:sz w:val="24"/>
          <w:szCs w:val="24"/>
          <w:rPrChange w:id="8238" w:author="DuyNgo" w:date="2012-08-10T08:15:00Z">
            <w:rPr>
              <w:rFonts w:eastAsia="MS Gothic" w:cstheme="minorHAnsi"/>
              <w:b/>
              <w:bCs/>
              <w:color w:val="4F81BD"/>
              <w:sz w:val="24"/>
            </w:rPr>
          </w:rPrChange>
        </w:rPr>
      </w:pPr>
    </w:p>
    <w:p w:rsidR="005E0E76" w:rsidRPr="00303364" w:rsidRDefault="00AA0A1B" w:rsidP="000F28C2">
      <w:pPr>
        <w:pStyle w:val="Heading4"/>
        <w:rPr>
          <w:rFonts w:asciiTheme="minorHAnsi" w:hAnsiTheme="minorHAnsi" w:cstheme="minorHAnsi"/>
          <w:sz w:val="24"/>
          <w:szCs w:val="24"/>
          <w:rPrChange w:id="8239" w:author="DuyNgo" w:date="2012-08-10T08:15:00Z">
            <w:rPr/>
          </w:rPrChange>
        </w:rPr>
      </w:pPr>
      <w:bookmarkStart w:id="8240" w:name="_Toc326240991"/>
      <w:bookmarkStart w:id="8241" w:name="_Toc332351135"/>
      <w:r w:rsidRPr="00303364">
        <w:rPr>
          <w:rFonts w:asciiTheme="minorHAnsi" w:hAnsiTheme="minorHAnsi" w:cstheme="minorHAnsi"/>
          <w:sz w:val="24"/>
          <w:szCs w:val="24"/>
          <w:rPrChange w:id="8242" w:author="DuyNgo" w:date="2012-08-10T08:15:00Z">
            <w:rPr>
              <w:rFonts w:asciiTheme="minorHAnsi" w:eastAsiaTheme="minorHAnsi" w:hAnsiTheme="minorHAnsi" w:cstheme="minorBidi"/>
              <w:b w:val="0"/>
              <w:bCs w:val="0"/>
              <w:i w:val="0"/>
              <w:iCs w:val="0"/>
              <w:color w:val="auto"/>
              <w:sz w:val="26"/>
              <w:szCs w:val="26"/>
            </w:rPr>
          </w:rPrChange>
        </w:rPr>
        <w:t>2.1.3</w:t>
      </w:r>
      <w:r w:rsidR="005E0E76" w:rsidRPr="00303364">
        <w:rPr>
          <w:rFonts w:asciiTheme="minorHAnsi" w:hAnsiTheme="minorHAnsi" w:cstheme="minorHAnsi"/>
          <w:sz w:val="24"/>
          <w:szCs w:val="24"/>
          <w:rPrChange w:id="8243" w:author="DuyNgo" w:date="2012-08-10T08:15:00Z">
            <w:rPr>
              <w:rFonts w:asciiTheme="minorHAnsi" w:eastAsiaTheme="minorHAnsi" w:hAnsiTheme="minorHAnsi" w:cstheme="minorBidi"/>
              <w:b w:val="0"/>
              <w:bCs w:val="0"/>
              <w:i w:val="0"/>
              <w:iCs w:val="0"/>
              <w:color w:val="auto"/>
              <w:sz w:val="26"/>
              <w:szCs w:val="26"/>
            </w:rPr>
          </w:rPrChange>
        </w:rPr>
        <w:t>Definitions, Acronyms, and Abbreviations</w:t>
      </w:r>
      <w:bookmarkEnd w:id="8236"/>
      <w:bookmarkEnd w:id="8240"/>
      <w:bookmarkEnd w:id="8241"/>
    </w:p>
    <w:p w:rsidR="005E0E76" w:rsidRPr="00303364" w:rsidRDefault="005E0E76" w:rsidP="005E0E76">
      <w:pPr>
        <w:pStyle w:val="BodyText"/>
        <w:ind w:left="-1170" w:firstLine="1170"/>
        <w:rPr>
          <w:rFonts w:asciiTheme="minorHAnsi" w:hAnsiTheme="minorHAnsi" w:cstheme="minorHAnsi"/>
          <w:sz w:val="24"/>
          <w:szCs w:val="24"/>
        </w:rPr>
      </w:pPr>
      <w:r w:rsidRPr="00303364">
        <w:rPr>
          <w:rFonts w:asciiTheme="minorHAnsi" w:hAnsiTheme="minorHAnsi" w:cstheme="minorHAnsi"/>
          <w:sz w:val="24"/>
          <w:szCs w:val="24"/>
          <w:rPrChange w:id="8244" w:author="DuyNgo" w:date="2012-08-10T08:15:00Z">
            <w:rPr>
              <w:rFonts w:asciiTheme="minorHAnsi" w:eastAsiaTheme="majorEastAsia" w:hAnsiTheme="minorHAnsi" w:cstheme="minorHAnsi"/>
              <w:b/>
              <w:bCs/>
              <w:color w:val="4F81BD" w:themeColor="accent1"/>
              <w:sz w:val="24"/>
              <w:szCs w:val="26"/>
              <w:lang w:eastAsia="en-US"/>
            </w:rPr>
          </w:rPrChange>
        </w:rPr>
        <w:tab/>
      </w:r>
    </w:p>
    <w:p w:rsidR="005E0E76" w:rsidRPr="00303364" w:rsidRDefault="005E0E76" w:rsidP="005E0E76">
      <w:pPr>
        <w:pStyle w:val="Caption"/>
        <w:rPr>
          <w:rFonts w:asciiTheme="minorHAnsi" w:hAnsiTheme="minorHAnsi" w:cstheme="minorHAnsi"/>
          <w:sz w:val="24"/>
          <w:szCs w:val="24"/>
        </w:rPr>
      </w:pPr>
      <w:bookmarkStart w:id="8245" w:name="_Toc285402299"/>
      <w:bookmarkStart w:id="8246" w:name="_Toc286123827"/>
      <w:bookmarkStart w:id="8247" w:name="_Toc286124585"/>
      <w:bookmarkStart w:id="8248" w:name="_Toc286124620"/>
      <w:bookmarkStart w:id="8249" w:name="_Toc286128696"/>
      <w:bookmarkStart w:id="8250" w:name="_Toc286128733"/>
      <w:bookmarkStart w:id="8251" w:name="_Toc286136530"/>
      <w:r w:rsidRPr="00303364">
        <w:rPr>
          <w:rFonts w:asciiTheme="minorHAnsi" w:hAnsiTheme="minorHAnsi" w:cstheme="minorHAnsi"/>
          <w:sz w:val="24"/>
          <w:szCs w:val="24"/>
          <w:rPrChange w:id="8252" w:author="DuyNgo" w:date="2012-08-10T08:15:00Z">
            <w:rPr>
              <w:rFonts w:asciiTheme="minorHAnsi" w:eastAsiaTheme="majorEastAsia" w:hAnsiTheme="minorHAnsi" w:cstheme="minorHAnsi"/>
              <w:b/>
              <w:bCs w:val="0"/>
              <w:i w:val="0"/>
              <w:color w:val="4F81BD" w:themeColor="accent1"/>
              <w:sz w:val="24"/>
              <w:szCs w:val="24"/>
            </w:rPr>
          </w:rPrChange>
        </w:rPr>
        <w:t xml:space="preserve">Table </w:t>
      </w:r>
      <w:r w:rsidRPr="00303364">
        <w:rPr>
          <w:rFonts w:asciiTheme="minorHAnsi" w:hAnsiTheme="minorHAnsi" w:cstheme="minorHAnsi"/>
          <w:sz w:val="24"/>
          <w:szCs w:val="24"/>
          <w:rPrChange w:id="8253" w:author="DuyNgo" w:date="2012-08-10T08:15:00Z">
            <w:rPr>
              <w:rFonts w:asciiTheme="minorHAnsi" w:eastAsiaTheme="majorEastAsia" w:hAnsiTheme="minorHAnsi" w:cstheme="minorHAnsi"/>
              <w:b/>
              <w:bCs w:val="0"/>
              <w:i w:val="0"/>
              <w:noProof/>
              <w:color w:val="4F81BD" w:themeColor="accent1"/>
              <w:sz w:val="24"/>
              <w:szCs w:val="24"/>
            </w:rPr>
          </w:rPrChange>
        </w:rPr>
        <w:fldChar w:fldCharType="begin"/>
      </w:r>
      <w:r w:rsidRPr="00303364">
        <w:rPr>
          <w:rFonts w:asciiTheme="minorHAnsi" w:hAnsiTheme="minorHAnsi" w:cstheme="minorHAnsi"/>
          <w:sz w:val="24"/>
          <w:szCs w:val="24"/>
          <w:rPrChange w:id="8254" w:author="DuyNgo" w:date="2012-08-10T08:15:00Z">
            <w:rPr>
              <w:rFonts w:asciiTheme="minorHAnsi" w:eastAsiaTheme="majorEastAsia" w:hAnsiTheme="minorHAnsi" w:cstheme="minorHAnsi"/>
              <w:b/>
              <w:bCs w:val="0"/>
              <w:i w:val="0"/>
              <w:color w:val="4F81BD" w:themeColor="accent1"/>
              <w:sz w:val="24"/>
              <w:szCs w:val="24"/>
            </w:rPr>
          </w:rPrChange>
        </w:rPr>
        <w:instrText xml:space="preserve"> SEQ Table \* ARABIC </w:instrText>
      </w:r>
      <w:r w:rsidRPr="00303364">
        <w:rPr>
          <w:rFonts w:asciiTheme="minorHAnsi" w:hAnsiTheme="minorHAnsi" w:cstheme="minorHAnsi"/>
          <w:sz w:val="24"/>
          <w:szCs w:val="24"/>
          <w:rPrChange w:id="8255" w:author="DuyNgo" w:date="2012-08-10T08:15:00Z">
            <w:rPr>
              <w:rFonts w:asciiTheme="minorHAnsi" w:eastAsiaTheme="majorEastAsia" w:hAnsiTheme="minorHAnsi" w:cstheme="minorHAnsi"/>
              <w:b/>
              <w:bCs w:val="0"/>
              <w:i w:val="0"/>
              <w:noProof/>
              <w:color w:val="4F81BD" w:themeColor="accent1"/>
              <w:sz w:val="24"/>
              <w:szCs w:val="24"/>
            </w:rPr>
          </w:rPrChange>
        </w:rPr>
        <w:fldChar w:fldCharType="separate"/>
      </w:r>
      <w:r w:rsidRPr="00303364">
        <w:rPr>
          <w:rFonts w:asciiTheme="minorHAnsi" w:hAnsiTheme="minorHAnsi" w:cstheme="minorHAnsi"/>
          <w:noProof/>
          <w:sz w:val="24"/>
          <w:szCs w:val="24"/>
          <w:rPrChange w:id="8256" w:author="DuyNgo" w:date="2012-08-10T08:15:00Z">
            <w:rPr>
              <w:rFonts w:asciiTheme="minorHAnsi" w:eastAsiaTheme="majorEastAsia" w:hAnsiTheme="minorHAnsi" w:cstheme="minorHAnsi"/>
              <w:b/>
              <w:bCs w:val="0"/>
              <w:i w:val="0"/>
              <w:noProof/>
              <w:color w:val="4F81BD" w:themeColor="accent1"/>
              <w:sz w:val="24"/>
              <w:szCs w:val="24"/>
            </w:rPr>
          </w:rPrChange>
        </w:rPr>
        <w:t>1</w:t>
      </w:r>
      <w:r w:rsidRPr="00303364">
        <w:rPr>
          <w:rFonts w:asciiTheme="minorHAnsi" w:hAnsiTheme="minorHAnsi" w:cstheme="minorHAnsi"/>
          <w:noProof/>
          <w:sz w:val="24"/>
          <w:szCs w:val="24"/>
          <w:rPrChange w:id="8257" w:author="DuyNgo" w:date="2012-08-10T08:15:00Z">
            <w:rPr>
              <w:rFonts w:asciiTheme="minorHAnsi" w:eastAsiaTheme="majorEastAsia" w:hAnsiTheme="minorHAnsi" w:cstheme="minorHAnsi"/>
              <w:b/>
              <w:bCs w:val="0"/>
              <w:i w:val="0"/>
              <w:noProof/>
              <w:color w:val="4F81BD" w:themeColor="accent1"/>
              <w:sz w:val="24"/>
              <w:szCs w:val="24"/>
            </w:rPr>
          </w:rPrChange>
        </w:rPr>
        <w:fldChar w:fldCharType="end"/>
      </w:r>
      <w:r w:rsidRPr="00303364">
        <w:rPr>
          <w:rFonts w:asciiTheme="minorHAnsi" w:hAnsiTheme="minorHAnsi" w:cstheme="minorHAnsi"/>
          <w:sz w:val="24"/>
          <w:szCs w:val="24"/>
          <w:rPrChange w:id="8258" w:author="DuyNgo" w:date="2012-08-10T08:15:00Z">
            <w:rPr>
              <w:rFonts w:asciiTheme="minorHAnsi" w:eastAsiaTheme="majorEastAsia" w:hAnsiTheme="minorHAnsi" w:cstheme="minorHAnsi"/>
              <w:b/>
              <w:bCs w:val="0"/>
              <w:i w:val="0"/>
              <w:color w:val="4F81BD" w:themeColor="accent1"/>
              <w:sz w:val="24"/>
              <w:szCs w:val="24"/>
            </w:rPr>
          </w:rPrChange>
        </w:rPr>
        <w:t xml:space="preserve"> Abbreviations</w:t>
      </w:r>
      <w:bookmarkEnd w:id="8245"/>
      <w:bookmarkEnd w:id="8246"/>
      <w:bookmarkEnd w:id="8247"/>
      <w:bookmarkEnd w:id="8248"/>
      <w:bookmarkEnd w:id="8249"/>
      <w:bookmarkEnd w:id="8250"/>
      <w:bookmarkEnd w:id="8251"/>
    </w:p>
    <w:tbl>
      <w:tblPr>
        <w:tblStyle w:val="TableGrid"/>
        <w:tblW w:w="0" w:type="auto"/>
        <w:tblInd w:w="926" w:type="dxa"/>
        <w:tblLook w:val="04A0" w:firstRow="1" w:lastRow="0" w:firstColumn="1" w:lastColumn="0" w:noHBand="0" w:noVBand="1"/>
      </w:tblPr>
      <w:tblGrid>
        <w:gridCol w:w="658"/>
        <w:gridCol w:w="2236"/>
        <w:gridCol w:w="5184"/>
      </w:tblGrid>
      <w:tr w:rsidR="005E0E76" w:rsidRPr="00303364" w:rsidTr="00946F40">
        <w:tc>
          <w:tcPr>
            <w:tcW w:w="660" w:type="dxa"/>
            <w:shd w:val="clear" w:color="auto" w:fill="DBE5F1" w:themeFill="accent1" w:themeFillTint="33"/>
          </w:tcPr>
          <w:p w:rsidR="005E0E76" w:rsidRPr="00303364" w:rsidRDefault="005E0E76" w:rsidP="00946F40">
            <w:pPr>
              <w:spacing w:after="200" w:line="276" w:lineRule="auto"/>
              <w:rPr>
                <w:rFonts w:cstheme="minorHAnsi"/>
                <w:sz w:val="24"/>
                <w:szCs w:val="24"/>
              </w:rPr>
            </w:pPr>
            <w:r w:rsidRPr="00303364">
              <w:rPr>
                <w:rFonts w:cstheme="minorHAnsi"/>
                <w:sz w:val="24"/>
                <w:szCs w:val="24"/>
                <w:rPrChange w:id="8259" w:author="DuyNgo" w:date="2012-08-10T08:15:00Z">
                  <w:rPr>
                    <w:rFonts w:asciiTheme="majorHAnsi" w:eastAsiaTheme="majorEastAsia" w:hAnsiTheme="majorHAnsi" w:cstheme="minorHAnsi"/>
                    <w:b/>
                    <w:bCs/>
                    <w:color w:val="4F81BD" w:themeColor="accent1"/>
                    <w:sz w:val="24"/>
                    <w:szCs w:val="26"/>
                  </w:rPr>
                </w:rPrChange>
              </w:rPr>
              <w:t>No.</w:t>
            </w:r>
          </w:p>
        </w:tc>
        <w:tc>
          <w:tcPr>
            <w:tcW w:w="2263" w:type="dxa"/>
            <w:shd w:val="clear" w:color="auto" w:fill="DBE5F1" w:themeFill="accent1" w:themeFillTint="33"/>
          </w:tcPr>
          <w:p w:rsidR="005E0E76" w:rsidRPr="00303364" w:rsidRDefault="005E0E76" w:rsidP="00946F40">
            <w:pPr>
              <w:spacing w:after="200" w:line="276" w:lineRule="auto"/>
              <w:rPr>
                <w:rFonts w:cstheme="minorHAnsi"/>
                <w:sz w:val="24"/>
                <w:szCs w:val="24"/>
              </w:rPr>
            </w:pPr>
            <w:r w:rsidRPr="00303364">
              <w:rPr>
                <w:rFonts w:cstheme="minorHAnsi"/>
                <w:sz w:val="24"/>
                <w:szCs w:val="24"/>
                <w:rPrChange w:id="8260" w:author="DuyNgo" w:date="2012-08-10T08:15:00Z">
                  <w:rPr>
                    <w:rFonts w:asciiTheme="majorHAnsi" w:eastAsiaTheme="majorEastAsia" w:hAnsiTheme="majorHAnsi" w:cstheme="minorHAnsi"/>
                    <w:b/>
                    <w:bCs/>
                    <w:color w:val="4F81BD" w:themeColor="accent1"/>
                    <w:sz w:val="24"/>
                    <w:szCs w:val="26"/>
                  </w:rPr>
                </w:rPrChange>
              </w:rPr>
              <w:t>Key word</w:t>
            </w:r>
          </w:p>
        </w:tc>
        <w:tc>
          <w:tcPr>
            <w:tcW w:w="5250" w:type="dxa"/>
            <w:shd w:val="clear" w:color="auto" w:fill="DBE5F1" w:themeFill="accent1" w:themeFillTint="33"/>
          </w:tcPr>
          <w:p w:rsidR="005E0E76" w:rsidRPr="00303364" w:rsidRDefault="005E0E76" w:rsidP="00946F40">
            <w:pPr>
              <w:spacing w:after="200" w:line="276" w:lineRule="auto"/>
              <w:rPr>
                <w:rFonts w:cstheme="minorHAnsi"/>
                <w:sz w:val="24"/>
                <w:szCs w:val="24"/>
              </w:rPr>
            </w:pPr>
            <w:r w:rsidRPr="00303364">
              <w:rPr>
                <w:rFonts w:cstheme="minorHAnsi"/>
                <w:sz w:val="24"/>
                <w:szCs w:val="24"/>
                <w:rPrChange w:id="8261" w:author="DuyNgo" w:date="2012-08-10T08:15:00Z">
                  <w:rPr>
                    <w:rFonts w:asciiTheme="majorHAnsi" w:eastAsiaTheme="majorEastAsia" w:hAnsiTheme="majorHAnsi" w:cstheme="minorHAnsi"/>
                    <w:b/>
                    <w:bCs/>
                    <w:color w:val="4F81BD" w:themeColor="accent1"/>
                    <w:sz w:val="24"/>
                    <w:szCs w:val="26"/>
                  </w:rPr>
                </w:rPrChange>
              </w:rPr>
              <w:t>Meaning</w:t>
            </w:r>
          </w:p>
        </w:tc>
      </w:tr>
      <w:tr w:rsidR="005E0E76" w:rsidRPr="00303364" w:rsidTr="00946F40">
        <w:tc>
          <w:tcPr>
            <w:tcW w:w="660" w:type="dxa"/>
          </w:tcPr>
          <w:p w:rsidR="005E0E76" w:rsidRPr="00303364" w:rsidRDefault="005E0E76" w:rsidP="00946F40">
            <w:pPr>
              <w:spacing w:after="200" w:line="276" w:lineRule="auto"/>
              <w:rPr>
                <w:rFonts w:cstheme="minorHAnsi"/>
                <w:sz w:val="24"/>
                <w:szCs w:val="24"/>
              </w:rPr>
            </w:pPr>
            <w:r w:rsidRPr="00303364">
              <w:rPr>
                <w:rFonts w:cstheme="minorHAnsi"/>
                <w:sz w:val="24"/>
                <w:szCs w:val="24"/>
                <w:rPrChange w:id="8262" w:author="DuyNgo" w:date="2012-08-10T08:15:00Z">
                  <w:rPr>
                    <w:rFonts w:asciiTheme="majorHAnsi" w:eastAsiaTheme="majorEastAsia" w:hAnsiTheme="majorHAnsi" w:cstheme="minorHAnsi"/>
                    <w:b/>
                    <w:bCs/>
                    <w:color w:val="4F81BD" w:themeColor="accent1"/>
                    <w:sz w:val="24"/>
                    <w:szCs w:val="26"/>
                  </w:rPr>
                </w:rPrChange>
              </w:rPr>
              <w:t>1</w:t>
            </w:r>
          </w:p>
        </w:tc>
        <w:tc>
          <w:tcPr>
            <w:tcW w:w="2263" w:type="dxa"/>
          </w:tcPr>
          <w:p w:rsidR="005E0E76" w:rsidRPr="00303364" w:rsidRDefault="005E0E76" w:rsidP="00946F40">
            <w:pPr>
              <w:shd w:val="clear" w:color="FFFFCC" w:fill="FFFFFF"/>
              <w:spacing w:before="100" w:beforeAutospacing="1" w:after="100" w:afterAutospacing="1"/>
              <w:rPr>
                <w:rFonts w:cstheme="minorHAnsi"/>
                <w:sz w:val="24"/>
                <w:szCs w:val="24"/>
                <w:rPrChange w:id="8263" w:author="DuyNgo" w:date="2012-08-10T08:15:00Z">
                  <w:rPr>
                    <w:rFonts w:ascii="Tahoma" w:hAnsi="Tahoma" w:cstheme="minorHAnsi"/>
                    <w:color w:val="000000"/>
                    <w:sz w:val="24"/>
                    <w:szCs w:val="20"/>
                  </w:rPr>
                </w:rPrChange>
              </w:rPr>
            </w:pPr>
            <w:r w:rsidRPr="00303364">
              <w:rPr>
                <w:rFonts w:cstheme="minorHAnsi"/>
                <w:sz w:val="24"/>
                <w:szCs w:val="24"/>
                <w:rPrChange w:id="8264" w:author="DuyNgo" w:date="2012-08-10T08:15:00Z">
                  <w:rPr>
                    <w:rFonts w:asciiTheme="majorHAnsi" w:eastAsiaTheme="majorEastAsia" w:hAnsiTheme="majorHAnsi" w:cstheme="minorHAnsi"/>
                    <w:b/>
                    <w:bCs/>
                    <w:color w:val="4F81BD" w:themeColor="accent1"/>
                    <w:sz w:val="24"/>
                    <w:szCs w:val="26"/>
                  </w:rPr>
                </w:rPrChange>
              </w:rPr>
              <w:t>PM</w:t>
            </w:r>
          </w:p>
        </w:tc>
        <w:tc>
          <w:tcPr>
            <w:tcW w:w="5250" w:type="dxa"/>
          </w:tcPr>
          <w:p w:rsidR="005E0E76" w:rsidRPr="00303364" w:rsidRDefault="005E0E76" w:rsidP="00946F40">
            <w:pPr>
              <w:shd w:val="clear" w:color="FFFFCC" w:fill="FFFFFF"/>
              <w:spacing w:before="100" w:beforeAutospacing="1" w:after="100" w:afterAutospacing="1"/>
              <w:rPr>
                <w:rFonts w:cstheme="minorHAnsi"/>
                <w:sz w:val="24"/>
                <w:szCs w:val="24"/>
                <w:rPrChange w:id="8265" w:author="DuyNgo" w:date="2012-08-10T08:15:00Z">
                  <w:rPr>
                    <w:rFonts w:ascii="Tahoma" w:hAnsi="Tahoma" w:cstheme="minorHAnsi"/>
                    <w:color w:val="000000"/>
                    <w:sz w:val="24"/>
                    <w:szCs w:val="20"/>
                  </w:rPr>
                </w:rPrChange>
              </w:rPr>
            </w:pPr>
            <w:r w:rsidRPr="00303364">
              <w:rPr>
                <w:rFonts w:cstheme="minorHAnsi"/>
                <w:sz w:val="24"/>
                <w:szCs w:val="24"/>
                <w:rPrChange w:id="8266"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660" w:type="dxa"/>
          </w:tcPr>
          <w:p w:rsidR="005E0E76" w:rsidRPr="00303364" w:rsidRDefault="005E0E76" w:rsidP="00946F40">
            <w:pPr>
              <w:shd w:val="clear" w:color="FFFFCC" w:fill="FFFFFF"/>
              <w:spacing w:before="100" w:beforeAutospacing="1" w:after="100" w:afterAutospacing="1"/>
              <w:rPr>
                <w:rFonts w:cstheme="minorHAnsi"/>
                <w:sz w:val="24"/>
                <w:szCs w:val="24"/>
                <w:rPrChange w:id="8267" w:author="DuyNgo" w:date="2012-08-10T08:15:00Z">
                  <w:rPr>
                    <w:rFonts w:ascii="Tahoma" w:hAnsi="Tahoma" w:cstheme="minorHAnsi"/>
                    <w:color w:val="000000"/>
                    <w:sz w:val="24"/>
                    <w:szCs w:val="20"/>
                  </w:rPr>
                </w:rPrChange>
              </w:rPr>
            </w:pPr>
            <w:r w:rsidRPr="00303364">
              <w:rPr>
                <w:rFonts w:cstheme="minorHAnsi"/>
                <w:sz w:val="24"/>
                <w:szCs w:val="24"/>
                <w:rPrChange w:id="8268" w:author="DuyNgo" w:date="2012-08-10T08:15:00Z">
                  <w:rPr>
                    <w:rFonts w:asciiTheme="majorHAnsi" w:eastAsiaTheme="majorEastAsia" w:hAnsiTheme="majorHAnsi" w:cstheme="minorHAnsi"/>
                    <w:b/>
                    <w:bCs/>
                    <w:color w:val="4F81BD" w:themeColor="accent1"/>
                    <w:sz w:val="24"/>
                    <w:szCs w:val="26"/>
                  </w:rPr>
                </w:rPrChange>
              </w:rPr>
              <w:t>2</w:t>
            </w:r>
          </w:p>
        </w:tc>
        <w:tc>
          <w:tcPr>
            <w:tcW w:w="2263" w:type="dxa"/>
          </w:tcPr>
          <w:p w:rsidR="005E0E76" w:rsidRPr="00303364" w:rsidRDefault="005E0E76" w:rsidP="00946F40">
            <w:pPr>
              <w:shd w:val="clear" w:color="FFFFCC" w:fill="FFFFFF"/>
              <w:spacing w:before="100" w:beforeAutospacing="1" w:after="100" w:afterAutospacing="1"/>
              <w:rPr>
                <w:rFonts w:cstheme="minorHAnsi"/>
                <w:sz w:val="24"/>
                <w:szCs w:val="24"/>
                <w:rPrChange w:id="8269" w:author="DuyNgo" w:date="2012-08-10T08:15:00Z">
                  <w:rPr>
                    <w:rFonts w:ascii="Tahoma" w:hAnsi="Tahoma" w:cstheme="minorHAnsi"/>
                    <w:color w:val="000000"/>
                    <w:sz w:val="24"/>
                    <w:szCs w:val="20"/>
                  </w:rPr>
                </w:rPrChange>
              </w:rPr>
            </w:pPr>
            <w:r w:rsidRPr="00303364">
              <w:rPr>
                <w:rFonts w:cstheme="minorHAnsi"/>
                <w:sz w:val="24"/>
                <w:szCs w:val="24"/>
                <w:rPrChange w:id="8270" w:author="DuyNgo" w:date="2012-08-10T08:15:00Z">
                  <w:rPr>
                    <w:rFonts w:asciiTheme="majorHAnsi" w:eastAsiaTheme="majorEastAsia" w:hAnsiTheme="majorHAnsi" w:cstheme="minorHAnsi"/>
                    <w:b/>
                    <w:bCs/>
                    <w:color w:val="4F81BD" w:themeColor="accent1"/>
                    <w:sz w:val="24"/>
                    <w:szCs w:val="26"/>
                  </w:rPr>
                </w:rPrChange>
              </w:rPr>
              <w:t>PMS</w:t>
            </w:r>
          </w:p>
        </w:tc>
        <w:tc>
          <w:tcPr>
            <w:tcW w:w="5250" w:type="dxa"/>
          </w:tcPr>
          <w:p w:rsidR="005E0E76" w:rsidRPr="00303364" w:rsidRDefault="005E0E76" w:rsidP="00946F40">
            <w:pPr>
              <w:shd w:val="clear" w:color="FFFFCC" w:fill="FFFFFF"/>
              <w:spacing w:before="100" w:beforeAutospacing="1" w:after="100" w:afterAutospacing="1"/>
              <w:rPr>
                <w:rFonts w:cstheme="minorHAnsi"/>
                <w:sz w:val="24"/>
                <w:szCs w:val="24"/>
                <w:rPrChange w:id="8271" w:author="DuyNgo" w:date="2012-08-10T08:15:00Z">
                  <w:rPr>
                    <w:rFonts w:ascii="Tahoma" w:hAnsi="Tahoma" w:cstheme="minorHAnsi"/>
                    <w:color w:val="000000"/>
                    <w:sz w:val="24"/>
                    <w:szCs w:val="20"/>
                  </w:rPr>
                </w:rPrChange>
              </w:rPr>
            </w:pPr>
            <w:r w:rsidRPr="00303364">
              <w:rPr>
                <w:rFonts w:cstheme="minorHAnsi"/>
                <w:sz w:val="24"/>
                <w:szCs w:val="24"/>
                <w:rPrChange w:id="8272" w:author="DuyNgo" w:date="2012-08-10T08:15:00Z">
                  <w:rPr>
                    <w:rFonts w:asciiTheme="majorHAnsi" w:eastAsiaTheme="majorEastAsia" w:hAnsiTheme="majorHAnsi" w:cstheme="minorHAnsi"/>
                    <w:b/>
                    <w:bCs/>
                    <w:color w:val="4F81BD" w:themeColor="accent1"/>
                    <w:sz w:val="24"/>
                    <w:szCs w:val="26"/>
                  </w:rPr>
                </w:rPrChange>
              </w:rPr>
              <w:t>Project Management System</w:t>
            </w:r>
          </w:p>
        </w:tc>
      </w:tr>
      <w:tr w:rsidR="005E0E76" w:rsidRPr="00303364" w:rsidTr="00946F40">
        <w:tc>
          <w:tcPr>
            <w:tcW w:w="660" w:type="dxa"/>
          </w:tcPr>
          <w:p w:rsidR="005E0E76" w:rsidRPr="00303364" w:rsidRDefault="005E0E76" w:rsidP="00946F40">
            <w:pPr>
              <w:shd w:val="clear" w:color="FFFFCC" w:fill="FFFFFF"/>
              <w:spacing w:before="100" w:beforeAutospacing="1" w:after="100" w:afterAutospacing="1"/>
              <w:rPr>
                <w:rFonts w:cstheme="minorHAnsi"/>
                <w:sz w:val="24"/>
                <w:szCs w:val="24"/>
                <w:rPrChange w:id="8273" w:author="DuyNgo" w:date="2012-08-10T08:15:00Z">
                  <w:rPr>
                    <w:rFonts w:ascii="Tahoma" w:hAnsi="Tahoma" w:cstheme="minorHAnsi"/>
                    <w:color w:val="000000"/>
                    <w:sz w:val="24"/>
                    <w:szCs w:val="20"/>
                  </w:rPr>
                </w:rPrChange>
              </w:rPr>
            </w:pPr>
            <w:r w:rsidRPr="00303364">
              <w:rPr>
                <w:rFonts w:cstheme="minorHAnsi"/>
                <w:sz w:val="24"/>
                <w:szCs w:val="24"/>
                <w:rPrChange w:id="8274" w:author="DuyNgo" w:date="2012-08-10T08:15:00Z">
                  <w:rPr>
                    <w:rFonts w:asciiTheme="majorHAnsi" w:eastAsiaTheme="majorEastAsia" w:hAnsiTheme="majorHAnsi" w:cstheme="minorHAnsi"/>
                    <w:b/>
                    <w:bCs/>
                    <w:color w:val="4F81BD" w:themeColor="accent1"/>
                    <w:sz w:val="24"/>
                    <w:szCs w:val="26"/>
                  </w:rPr>
                </w:rPrChange>
              </w:rPr>
              <w:t>3</w:t>
            </w:r>
          </w:p>
        </w:tc>
        <w:tc>
          <w:tcPr>
            <w:tcW w:w="2263" w:type="dxa"/>
          </w:tcPr>
          <w:p w:rsidR="005E0E76" w:rsidRPr="00303364" w:rsidRDefault="005E0E76" w:rsidP="00946F40">
            <w:pPr>
              <w:shd w:val="clear" w:color="FFFFCC" w:fill="FFFFFF"/>
              <w:spacing w:before="100" w:beforeAutospacing="1" w:after="100" w:afterAutospacing="1"/>
              <w:rPr>
                <w:rFonts w:cstheme="minorHAnsi"/>
                <w:sz w:val="24"/>
                <w:szCs w:val="24"/>
                <w:rPrChange w:id="8275" w:author="DuyNgo" w:date="2012-08-10T08:15:00Z">
                  <w:rPr>
                    <w:rFonts w:ascii="Tahoma" w:hAnsi="Tahoma" w:cstheme="minorHAnsi"/>
                    <w:color w:val="000000"/>
                    <w:sz w:val="24"/>
                    <w:szCs w:val="20"/>
                  </w:rPr>
                </w:rPrChange>
              </w:rPr>
            </w:pPr>
            <w:r w:rsidRPr="00303364">
              <w:rPr>
                <w:rFonts w:cstheme="minorHAnsi"/>
                <w:sz w:val="24"/>
                <w:szCs w:val="24"/>
                <w:rPrChange w:id="8276" w:author="DuyNgo" w:date="2012-08-10T08:15:00Z">
                  <w:rPr>
                    <w:rFonts w:asciiTheme="majorHAnsi" w:eastAsiaTheme="majorEastAsia" w:hAnsiTheme="majorHAnsi" w:cstheme="minorHAnsi"/>
                    <w:b/>
                    <w:bCs/>
                    <w:color w:val="4F81BD" w:themeColor="accent1"/>
                    <w:sz w:val="24"/>
                    <w:szCs w:val="26"/>
                  </w:rPr>
                </w:rPrChange>
              </w:rPr>
              <w:t>ISO</w:t>
            </w:r>
          </w:p>
        </w:tc>
        <w:tc>
          <w:tcPr>
            <w:tcW w:w="5250" w:type="dxa"/>
          </w:tcPr>
          <w:p w:rsidR="005E0E76" w:rsidRPr="00303364" w:rsidRDefault="005E0E76" w:rsidP="00946F40">
            <w:pPr>
              <w:shd w:val="clear" w:color="FFFFCC" w:fill="FFFFFF"/>
              <w:spacing w:before="100" w:beforeAutospacing="1" w:after="100" w:afterAutospacing="1"/>
              <w:rPr>
                <w:rFonts w:cstheme="minorHAnsi"/>
                <w:sz w:val="24"/>
                <w:szCs w:val="24"/>
                <w:rPrChange w:id="8277" w:author="DuyNgo" w:date="2012-08-10T08:15:00Z">
                  <w:rPr>
                    <w:rFonts w:ascii="Tahoma" w:hAnsi="Tahoma" w:cstheme="minorHAnsi"/>
                    <w:color w:val="000000"/>
                    <w:sz w:val="24"/>
                    <w:szCs w:val="20"/>
                  </w:rPr>
                </w:rPrChange>
              </w:rPr>
            </w:pPr>
            <w:r w:rsidRPr="00303364">
              <w:rPr>
                <w:rFonts w:cstheme="minorHAnsi"/>
                <w:sz w:val="24"/>
                <w:szCs w:val="24"/>
                <w:rPrChange w:id="8278" w:author="DuyNgo" w:date="2012-08-10T08:15:00Z">
                  <w:rPr>
                    <w:rFonts w:asciiTheme="majorHAnsi" w:eastAsiaTheme="majorEastAsia" w:hAnsiTheme="majorHAnsi" w:cstheme="minorHAnsi"/>
                    <w:b/>
                    <w:bCs/>
                    <w:color w:val="4F81BD" w:themeColor="accent1"/>
                    <w:sz w:val="24"/>
                    <w:szCs w:val="26"/>
                  </w:rPr>
                </w:rPrChange>
              </w:rPr>
              <w:t>International Standard Organization</w:t>
            </w:r>
          </w:p>
        </w:tc>
      </w:tr>
    </w:tbl>
    <w:p w:rsidR="005E0E76" w:rsidRPr="00303364" w:rsidRDefault="005E0E76" w:rsidP="005E0E76">
      <w:pPr>
        <w:pStyle w:val="BodyText"/>
        <w:rPr>
          <w:rFonts w:asciiTheme="minorHAnsi" w:hAnsiTheme="minorHAnsi" w:cstheme="minorHAnsi"/>
          <w:sz w:val="24"/>
          <w:szCs w:val="24"/>
        </w:rPr>
      </w:pP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8279" w:author="DuyNgo" w:date="2012-08-10T08:15:00Z">
            <w:rPr>
              <w:rFonts w:asciiTheme="minorHAnsi" w:eastAsiaTheme="majorEastAsia" w:hAnsiTheme="minorHAnsi" w:cstheme="minorHAnsi"/>
              <w:b/>
              <w:bCs/>
              <w:color w:val="4F81BD" w:themeColor="accent1"/>
              <w:sz w:val="24"/>
              <w:szCs w:val="26"/>
              <w:lang w:eastAsia="en-US"/>
            </w:rPr>
          </w:rPrChange>
        </w:rPr>
        <w:lastRenderedPageBreak/>
        <w:tab/>
      </w:r>
      <w:r w:rsidRPr="00303364">
        <w:rPr>
          <w:rFonts w:asciiTheme="minorHAnsi" w:hAnsiTheme="minorHAnsi" w:cstheme="minorHAnsi"/>
          <w:sz w:val="24"/>
          <w:szCs w:val="24"/>
          <w:rPrChange w:id="8280" w:author="DuyNgo" w:date="2012-08-10T08:15:00Z">
            <w:rPr>
              <w:rFonts w:asciiTheme="minorHAnsi" w:eastAsiaTheme="majorEastAsia" w:hAnsiTheme="minorHAnsi" w:cstheme="minorHAnsi"/>
              <w:b/>
              <w:bCs/>
              <w:color w:val="4F81BD" w:themeColor="accent1"/>
              <w:sz w:val="24"/>
              <w:szCs w:val="26"/>
              <w:lang w:eastAsia="en-US"/>
            </w:rPr>
          </w:rPrChange>
        </w:rPr>
        <w:tab/>
      </w:r>
      <w:r w:rsidRPr="00303364">
        <w:rPr>
          <w:rFonts w:asciiTheme="minorHAnsi" w:hAnsiTheme="minorHAnsi" w:cstheme="minorHAnsi"/>
          <w:sz w:val="24"/>
          <w:szCs w:val="24"/>
          <w:rPrChange w:id="8281" w:author="DuyNgo" w:date="2012-08-10T08:15:00Z">
            <w:rPr>
              <w:rFonts w:asciiTheme="minorHAnsi" w:eastAsiaTheme="majorEastAsia" w:hAnsiTheme="minorHAnsi" w:cstheme="minorHAnsi"/>
              <w:b/>
              <w:bCs/>
              <w:color w:val="4F81BD" w:themeColor="accent1"/>
              <w:sz w:val="24"/>
              <w:szCs w:val="26"/>
              <w:lang w:eastAsia="en-US"/>
            </w:rPr>
          </w:rPrChange>
        </w:rPr>
        <w:tab/>
      </w:r>
      <w:r w:rsidR="00AA7E02" w:rsidRPr="00303364">
        <w:rPr>
          <w:rFonts w:asciiTheme="minorHAnsi" w:hAnsiTheme="minorHAnsi" w:cstheme="minorHAnsi"/>
          <w:sz w:val="24"/>
          <w:szCs w:val="24"/>
          <w:rPrChange w:id="8282" w:author="DuyNgo" w:date="2012-08-10T08:15:00Z">
            <w:rPr>
              <w:rFonts w:asciiTheme="minorHAnsi" w:eastAsiaTheme="majorEastAsia" w:hAnsiTheme="minorHAnsi" w:cstheme="minorHAnsi"/>
              <w:b/>
              <w:bCs/>
              <w:color w:val="4F81BD" w:themeColor="accent1"/>
              <w:sz w:val="24"/>
              <w:szCs w:val="26"/>
              <w:lang w:eastAsia="en-US"/>
            </w:rPr>
          </w:rPrChange>
        </w:rPr>
        <w:t>Table</w:t>
      </w:r>
      <w:r w:rsidRPr="00303364">
        <w:rPr>
          <w:rFonts w:asciiTheme="minorHAnsi" w:hAnsiTheme="minorHAnsi" w:cstheme="minorHAnsi"/>
          <w:sz w:val="24"/>
          <w:szCs w:val="24"/>
          <w:rPrChange w:id="8283" w:author="DuyNgo" w:date="2012-08-10T08:15:00Z">
            <w:rPr>
              <w:rFonts w:asciiTheme="minorHAnsi" w:eastAsiaTheme="majorEastAsia" w:hAnsiTheme="minorHAnsi" w:cstheme="minorHAnsi"/>
              <w:b/>
              <w:bCs/>
              <w:color w:val="4F81BD" w:themeColor="accent1"/>
              <w:sz w:val="24"/>
              <w:szCs w:val="26"/>
              <w:lang w:eastAsia="en-US"/>
            </w:rPr>
          </w:rPrChange>
        </w:rPr>
        <w:t>: Abbreviations</w:t>
      </w:r>
    </w:p>
    <w:p w:rsidR="005E0E76" w:rsidRPr="00303364" w:rsidRDefault="008B0176" w:rsidP="008B0176">
      <w:pPr>
        <w:pStyle w:val="Heading4"/>
        <w:rPr>
          <w:rFonts w:asciiTheme="minorHAnsi" w:hAnsiTheme="minorHAnsi" w:cstheme="minorHAnsi"/>
          <w:sz w:val="24"/>
          <w:szCs w:val="24"/>
          <w:rPrChange w:id="8284" w:author="DuyNgo" w:date="2012-08-10T08:15:00Z">
            <w:rPr/>
          </w:rPrChange>
        </w:rPr>
      </w:pPr>
      <w:bookmarkStart w:id="8285" w:name="_Toc521150200"/>
      <w:bookmarkStart w:id="8286" w:name="_Toc326240992"/>
      <w:bookmarkStart w:id="8287" w:name="_Toc332351136"/>
      <w:r w:rsidRPr="00303364">
        <w:rPr>
          <w:rFonts w:asciiTheme="minorHAnsi" w:hAnsiTheme="minorHAnsi" w:cstheme="minorHAnsi"/>
          <w:sz w:val="24"/>
          <w:szCs w:val="24"/>
          <w:rPrChange w:id="8288" w:author="DuyNgo" w:date="2012-08-10T08:15:00Z">
            <w:rPr>
              <w:rFonts w:asciiTheme="minorHAnsi" w:eastAsiaTheme="minorHAnsi" w:hAnsiTheme="minorHAnsi" w:cstheme="minorBidi"/>
              <w:b w:val="0"/>
              <w:bCs w:val="0"/>
              <w:i w:val="0"/>
              <w:iCs w:val="0"/>
              <w:color w:val="auto"/>
              <w:sz w:val="26"/>
              <w:szCs w:val="26"/>
            </w:rPr>
          </w:rPrChange>
        </w:rPr>
        <w:t xml:space="preserve">2.1.4 </w:t>
      </w:r>
      <w:r w:rsidR="005E0E76" w:rsidRPr="00303364">
        <w:rPr>
          <w:rFonts w:asciiTheme="minorHAnsi" w:hAnsiTheme="minorHAnsi" w:cstheme="minorHAnsi"/>
          <w:sz w:val="24"/>
          <w:szCs w:val="24"/>
          <w:rPrChange w:id="8289" w:author="DuyNgo" w:date="2012-08-10T08:15:00Z">
            <w:rPr>
              <w:rFonts w:asciiTheme="minorHAnsi" w:eastAsiaTheme="minorHAnsi" w:hAnsiTheme="minorHAnsi" w:cstheme="minorBidi"/>
              <w:b w:val="0"/>
              <w:bCs w:val="0"/>
              <w:i w:val="0"/>
              <w:iCs w:val="0"/>
              <w:color w:val="auto"/>
              <w:sz w:val="26"/>
              <w:szCs w:val="26"/>
            </w:rPr>
          </w:rPrChange>
        </w:rPr>
        <w:t>References</w:t>
      </w:r>
      <w:bookmarkEnd w:id="8285"/>
      <w:bookmarkEnd w:id="8286"/>
      <w:bookmarkEnd w:id="8287"/>
    </w:p>
    <w:p w:rsidR="005E0E76" w:rsidRPr="00303364" w:rsidRDefault="005E0E76" w:rsidP="005E0E76">
      <w:pPr>
        <w:rPr>
          <w:rFonts w:cstheme="minorHAnsi"/>
          <w:sz w:val="24"/>
          <w:szCs w:val="24"/>
        </w:rPr>
      </w:pPr>
      <w:r w:rsidRPr="00303364">
        <w:rPr>
          <w:rFonts w:cstheme="minorHAnsi"/>
          <w:sz w:val="24"/>
          <w:szCs w:val="24"/>
          <w:rPrChange w:id="8290" w:author="DuyNgo" w:date="2012-08-10T08:15:00Z">
            <w:rPr>
              <w:rFonts w:asciiTheme="majorHAnsi" w:eastAsiaTheme="majorEastAsia" w:hAnsiTheme="majorHAnsi" w:cstheme="minorHAnsi"/>
              <w:b/>
              <w:bCs/>
              <w:color w:val="4F81BD" w:themeColor="accent1"/>
              <w:sz w:val="24"/>
              <w:szCs w:val="26"/>
            </w:rPr>
          </w:rPrChange>
        </w:rPr>
        <w:t>FSOFT PMS System</w:t>
      </w:r>
    </w:p>
    <w:p w:rsidR="005E0E76" w:rsidRPr="00303364" w:rsidRDefault="008B0176" w:rsidP="000F28C2">
      <w:pPr>
        <w:pStyle w:val="Heading3"/>
        <w:rPr>
          <w:rFonts w:asciiTheme="minorHAnsi" w:hAnsiTheme="minorHAnsi" w:cstheme="minorHAnsi"/>
          <w:sz w:val="24"/>
          <w:szCs w:val="24"/>
          <w:rPrChange w:id="8291" w:author="DuyNgo" w:date="2012-08-10T08:15:00Z">
            <w:rPr/>
          </w:rPrChange>
        </w:rPr>
      </w:pPr>
      <w:bookmarkStart w:id="8292" w:name="_Toc521150202"/>
      <w:bookmarkStart w:id="8293" w:name="_Toc326240994"/>
      <w:bookmarkStart w:id="8294" w:name="_Toc332351137"/>
      <w:r w:rsidRPr="00303364">
        <w:rPr>
          <w:rFonts w:asciiTheme="minorHAnsi" w:hAnsiTheme="minorHAnsi" w:cstheme="minorHAnsi"/>
          <w:sz w:val="24"/>
          <w:szCs w:val="24"/>
          <w:rPrChange w:id="8295" w:author="DuyNgo" w:date="2012-08-10T08:15:00Z">
            <w:rPr>
              <w:rFonts w:asciiTheme="minorHAnsi" w:eastAsiaTheme="minorHAnsi" w:hAnsiTheme="minorHAnsi" w:cstheme="minorBidi"/>
              <w:b w:val="0"/>
              <w:bCs w:val="0"/>
              <w:color w:val="auto"/>
              <w:sz w:val="26"/>
              <w:szCs w:val="26"/>
            </w:rPr>
          </w:rPrChange>
        </w:rPr>
        <w:t xml:space="preserve">2.2 </w:t>
      </w:r>
      <w:r w:rsidR="005E0E76" w:rsidRPr="00303364">
        <w:rPr>
          <w:rStyle w:val="Heading3Char"/>
          <w:rFonts w:asciiTheme="minorHAnsi" w:hAnsiTheme="minorHAnsi" w:cstheme="minorHAnsi"/>
          <w:b/>
          <w:bCs/>
          <w:sz w:val="24"/>
          <w:szCs w:val="24"/>
          <w:rPrChange w:id="8296" w:author="DuyNgo" w:date="2012-08-10T08:15:00Z">
            <w:rPr>
              <w:rStyle w:val="Heading3Char"/>
              <w:b/>
              <w:bCs/>
              <w:sz w:val="26"/>
              <w:szCs w:val="26"/>
            </w:rPr>
          </w:rPrChange>
        </w:rPr>
        <w:t>Overall Description</w:t>
      </w:r>
      <w:bookmarkEnd w:id="8292"/>
      <w:bookmarkEnd w:id="8293"/>
      <w:bookmarkEnd w:id="8294"/>
    </w:p>
    <w:p w:rsidR="005E0E76" w:rsidRPr="00303364" w:rsidRDefault="005E0E76" w:rsidP="005E0E76">
      <w:pPr>
        <w:pStyle w:val="BodyText"/>
        <w:rPr>
          <w:rFonts w:asciiTheme="minorHAnsi" w:hAnsiTheme="minorHAnsi"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8297" w:author="DuyNgo" w:date="2012-08-10T08:15:00Z">
            <w:rPr>
              <w:rFonts w:asciiTheme="majorHAnsi" w:eastAsiaTheme="majorEastAsia" w:hAnsiTheme="majorHAnsi" w:cstheme="minorHAnsi"/>
              <w:b/>
              <w:bCs/>
              <w:color w:val="4F81BD" w:themeColor="accent1"/>
              <w:sz w:val="24"/>
              <w:szCs w:val="26"/>
            </w:rPr>
          </w:rPrChange>
        </w:rPr>
        <w:t>This chapter describes an overview description of this document by listing all</w:t>
      </w:r>
      <w:r w:rsidRPr="00303364">
        <w:rPr>
          <w:rStyle w:val="CommentReference"/>
          <w:rFonts w:cstheme="minorHAnsi"/>
          <w:sz w:val="24"/>
          <w:szCs w:val="24"/>
          <w:rPrChange w:id="8298"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299"/>
      </w:r>
      <w:r w:rsidRPr="00303364">
        <w:rPr>
          <w:rFonts w:cstheme="minorHAnsi"/>
          <w:sz w:val="24"/>
          <w:szCs w:val="24"/>
          <w:rPrChange w:id="8300" w:author="DuyNgo" w:date="2012-08-10T08:15:00Z">
            <w:rPr>
              <w:rFonts w:asciiTheme="majorHAnsi" w:eastAsiaTheme="majorEastAsia" w:hAnsiTheme="majorHAnsi" w:cstheme="minorHAnsi"/>
              <w:b/>
              <w:bCs/>
              <w:color w:val="4F81BD" w:themeColor="accent1"/>
              <w:sz w:val="24"/>
              <w:szCs w:val="26"/>
            </w:rPr>
          </w:rPrChange>
        </w:rPr>
        <w:t xml:space="preserve"> the functions, characteristics, constraints of the application.</w: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8301" w:author="DuyNgo" w:date="2012-08-10T08:15:00Z">
            <w:rPr>
              <w:rFonts w:cstheme="minorHAnsi"/>
              <w:sz w:val="24"/>
              <w:szCs w:val="24"/>
            </w:rPr>
          </w:rPrChange>
        </w:rPr>
        <w:object w:dxaOrig="11576" w:dyaOrig="4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75pt;height:189.2pt" o:ole="">
            <v:imagedata r:id="rId12" o:title=""/>
          </v:shape>
          <o:OLEObject Type="Embed" ProgID="Visio.Drawing.11" ShapeID="_x0000_i1025" DrawAspect="Content" ObjectID="_1406100333" r:id="rId13"/>
        </w:object>
      </w:r>
    </w:p>
    <w:p w:rsidR="005E0E76" w:rsidRPr="00303364" w:rsidRDefault="005E0E76" w:rsidP="005E0E76">
      <w:pPr>
        <w:rPr>
          <w:rFonts w:cstheme="minorHAnsi"/>
          <w:sz w:val="24"/>
          <w:szCs w:val="24"/>
        </w:rPr>
      </w:pPr>
    </w:p>
    <w:p w:rsidR="005E0E76" w:rsidRPr="00303364" w:rsidRDefault="008B0176" w:rsidP="008B0176">
      <w:pPr>
        <w:pStyle w:val="Heading4"/>
        <w:rPr>
          <w:rFonts w:asciiTheme="minorHAnsi" w:hAnsiTheme="minorHAnsi" w:cstheme="minorHAnsi"/>
          <w:sz w:val="24"/>
          <w:szCs w:val="24"/>
          <w:rPrChange w:id="8302" w:author="DuyNgo" w:date="2012-08-10T08:15:00Z">
            <w:rPr/>
          </w:rPrChange>
        </w:rPr>
      </w:pPr>
      <w:bookmarkStart w:id="8303" w:name="_Toc326240995"/>
      <w:bookmarkStart w:id="8304" w:name="_Toc332351138"/>
      <w:r w:rsidRPr="00303364">
        <w:rPr>
          <w:rFonts w:asciiTheme="minorHAnsi" w:hAnsiTheme="minorHAnsi" w:cstheme="minorHAnsi"/>
          <w:sz w:val="24"/>
          <w:szCs w:val="24"/>
          <w:rPrChange w:id="8305" w:author="DuyNgo" w:date="2012-08-10T08:15:00Z">
            <w:rPr>
              <w:rFonts w:asciiTheme="minorHAnsi" w:eastAsiaTheme="minorHAnsi" w:hAnsiTheme="minorHAnsi" w:cstheme="minorBidi"/>
              <w:b w:val="0"/>
              <w:bCs w:val="0"/>
              <w:i w:val="0"/>
              <w:iCs w:val="0"/>
              <w:color w:val="auto"/>
              <w:sz w:val="26"/>
              <w:szCs w:val="26"/>
            </w:rPr>
          </w:rPrChange>
        </w:rPr>
        <w:t xml:space="preserve">2.2.1 </w:t>
      </w:r>
      <w:r w:rsidR="005E0E76" w:rsidRPr="00303364">
        <w:rPr>
          <w:rFonts w:asciiTheme="minorHAnsi" w:hAnsiTheme="minorHAnsi" w:cstheme="minorHAnsi"/>
          <w:sz w:val="24"/>
          <w:szCs w:val="24"/>
          <w:rPrChange w:id="8306" w:author="DuyNgo" w:date="2012-08-10T08:15:00Z">
            <w:rPr>
              <w:rFonts w:asciiTheme="minorHAnsi" w:eastAsiaTheme="minorHAnsi" w:hAnsiTheme="minorHAnsi" w:cstheme="minorBidi"/>
              <w:b w:val="0"/>
              <w:bCs w:val="0"/>
              <w:i w:val="0"/>
              <w:iCs w:val="0"/>
              <w:color w:val="auto"/>
              <w:sz w:val="26"/>
              <w:szCs w:val="26"/>
            </w:rPr>
          </w:rPrChange>
        </w:rPr>
        <w:t>Product perspective:</w:t>
      </w:r>
      <w:bookmarkEnd w:id="8303"/>
      <w:bookmarkEnd w:id="8304"/>
    </w:p>
    <w:p w:rsidR="005E0E76" w:rsidRPr="00303364" w:rsidRDefault="005E0E76" w:rsidP="005E0E76">
      <w:pPr>
        <w:rPr>
          <w:rFonts w:cstheme="minorHAnsi"/>
          <w:sz w:val="24"/>
          <w:szCs w:val="24"/>
        </w:rPr>
      </w:pPr>
      <w:r w:rsidRPr="00303364">
        <w:rPr>
          <w:rFonts w:cstheme="minorHAnsi"/>
          <w:sz w:val="24"/>
          <w:szCs w:val="24"/>
          <w:rPrChange w:id="8307" w:author="DuyNgo" w:date="2012-08-10T08:15:00Z">
            <w:rPr>
              <w:rFonts w:asciiTheme="majorHAnsi" w:eastAsiaTheme="majorEastAsia" w:hAnsiTheme="majorHAnsi" w:cstheme="minorHAnsi"/>
              <w:b/>
              <w:bCs/>
              <w:color w:val="4F81BD" w:themeColor="accent1"/>
              <w:sz w:val="24"/>
              <w:szCs w:val="26"/>
            </w:rPr>
          </w:rPrChange>
        </w:rPr>
        <w:t>The OOPMS develop to manage requirements, tasks, defects, time tracking and report in software projects.</w: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8308" w:author="DuyNgo" w:date="2012-08-10T08:15:00Z">
            <w:rPr>
              <w:rFonts w:cstheme="minorHAnsi"/>
              <w:sz w:val="24"/>
            </w:rPr>
          </w:rPrChange>
        </w:rPr>
      </w:pPr>
    </w:p>
    <w:p w:rsidR="005E0E76" w:rsidRPr="00303364" w:rsidRDefault="008B0176" w:rsidP="008B0176">
      <w:pPr>
        <w:pStyle w:val="Heading4"/>
        <w:rPr>
          <w:rFonts w:asciiTheme="minorHAnsi" w:hAnsiTheme="minorHAnsi" w:cstheme="minorHAnsi"/>
          <w:sz w:val="24"/>
          <w:szCs w:val="24"/>
          <w:rPrChange w:id="8309" w:author="DuyNgo" w:date="2012-08-10T08:15:00Z">
            <w:rPr/>
          </w:rPrChange>
        </w:rPr>
      </w:pPr>
      <w:bookmarkStart w:id="8310" w:name="_Toc326240996"/>
      <w:bookmarkStart w:id="8311" w:name="_Toc332351139"/>
      <w:r w:rsidRPr="00303364">
        <w:rPr>
          <w:rFonts w:asciiTheme="minorHAnsi" w:hAnsiTheme="minorHAnsi" w:cstheme="minorHAnsi"/>
          <w:sz w:val="24"/>
          <w:szCs w:val="24"/>
          <w:rPrChange w:id="8312" w:author="DuyNgo" w:date="2012-08-10T08:15:00Z">
            <w:rPr>
              <w:rFonts w:asciiTheme="minorHAnsi" w:eastAsiaTheme="minorHAnsi" w:hAnsiTheme="minorHAnsi" w:cstheme="minorBidi"/>
              <w:b w:val="0"/>
              <w:bCs w:val="0"/>
              <w:i w:val="0"/>
              <w:iCs w:val="0"/>
              <w:color w:val="auto"/>
              <w:sz w:val="26"/>
              <w:szCs w:val="26"/>
            </w:rPr>
          </w:rPrChange>
        </w:rPr>
        <w:t xml:space="preserve">2.2.2 </w:t>
      </w:r>
      <w:r w:rsidR="005E0E76" w:rsidRPr="00303364">
        <w:rPr>
          <w:rFonts w:asciiTheme="minorHAnsi" w:hAnsiTheme="minorHAnsi" w:cstheme="minorHAnsi"/>
          <w:sz w:val="24"/>
          <w:szCs w:val="24"/>
          <w:rPrChange w:id="8313" w:author="DuyNgo" w:date="2012-08-10T08:15:00Z">
            <w:rPr>
              <w:rFonts w:asciiTheme="minorHAnsi" w:eastAsiaTheme="minorHAnsi" w:hAnsiTheme="minorHAnsi" w:cstheme="minorBidi"/>
              <w:b w:val="0"/>
              <w:bCs w:val="0"/>
              <w:i w:val="0"/>
              <w:iCs w:val="0"/>
              <w:color w:val="auto"/>
              <w:sz w:val="26"/>
              <w:szCs w:val="26"/>
            </w:rPr>
          </w:rPrChange>
        </w:rPr>
        <w:t>Product functions:</w:t>
      </w:r>
      <w:bookmarkEnd w:id="8310"/>
      <w:bookmarkEnd w:id="8311"/>
    </w:p>
    <w:p w:rsidR="005E0E76" w:rsidRPr="00303364" w:rsidRDefault="005E0E76" w:rsidP="005E0E76">
      <w:pPr>
        <w:rPr>
          <w:rFonts w:cstheme="minorHAnsi"/>
          <w:sz w:val="24"/>
          <w:szCs w:val="24"/>
        </w:rPr>
      </w:pPr>
      <w:r w:rsidRPr="00303364">
        <w:rPr>
          <w:rFonts w:cstheme="minorHAnsi"/>
          <w:sz w:val="24"/>
          <w:szCs w:val="24"/>
          <w:rPrChange w:id="8314" w:author="DuyNgo" w:date="2012-08-10T08:15:00Z">
            <w:rPr>
              <w:rFonts w:asciiTheme="majorHAnsi" w:eastAsiaTheme="majorEastAsia" w:hAnsiTheme="majorHAnsi" w:cstheme="minorHAnsi"/>
              <w:b/>
              <w:bCs/>
              <w:color w:val="4F81BD" w:themeColor="accent1"/>
              <w:sz w:val="24"/>
              <w:szCs w:val="26"/>
            </w:rPr>
          </w:rPrChange>
        </w:rPr>
        <w:t>The PMS provides functions as below:</w:t>
      </w:r>
    </w:p>
    <w:p w:rsidR="005E0E76" w:rsidRPr="00303364" w:rsidRDefault="005E0E76" w:rsidP="008C3CFA">
      <w:pPr>
        <w:pStyle w:val="ListParagraph"/>
        <w:numPr>
          <w:ilvl w:val="0"/>
          <w:numId w:val="39"/>
        </w:numPr>
        <w:rPr>
          <w:rFonts w:cstheme="minorHAnsi"/>
          <w:sz w:val="24"/>
          <w:szCs w:val="24"/>
          <w:rPrChange w:id="8315" w:author="DuyNgo" w:date="2012-08-10T08:15:00Z">
            <w:rPr/>
          </w:rPrChange>
        </w:rPr>
      </w:pPr>
      <w:bookmarkStart w:id="8316" w:name="_Toc326240997"/>
      <w:r w:rsidRPr="00303364">
        <w:rPr>
          <w:rFonts w:cstheme="minorHAnsi"/>
          <w:sz w:val="24"/>
          <w:szCs w:val="24"/>
          <w:rPrChange w:id="8317" w:author="DuyNgo" w:date="2012-08-10T08:15:00Z">
            <w:rPr>
              <w:rFonts w:asciiTheme="majorHAnsi" w:eastAsiaTheme="majorEastAsia" w:hAnsiTheme="majorHAnsi" w:cstheme="majorBidi"/>
              <w:b/>
              <w:bCs/>
              <w:color w:val="4F81BD" w:themeColor="accent1"/>
              <w:sz w:val="26"/>
              <w:szCs w:val="26"/>
            </w:rPr>
          </w:rPrChange>
        </w:rPr>
        <w:t>Dashboard</w:t>
      </w:r>
      <w:bookmarkEnd w:id="8316"/>
    </w:p>
    <w:p w:rsidR="005E0E76" w:rsidRPr="00303364" w:rsidRDefault="005E0E76" w:rsidP="008C3CFA">
      <w:pPr>
        <w:pStyle w:val="ListParagraph"/>
        <w:numPr>
          <w:ilvl w:val="0"/>
          <w:numId w:val="39"/>
        </w:numPr>
        <w:rPr>
          <w:rFonts w:cstheme="minorHAnsi"/>
          <w:sz w:val="24"/>
          <w:szCs w:val="24"/>
          <w:rPrChange w:id="8318" w:author="DuyNgo" w:date="2012-08-10T08:15:00Z">
            <w:rPr/>
          </w:rPrChange>
        </w:rPr>
      </w:pPr>
      <w:bookmarkStart w:id="8319" w:name="_Toc326240998"/>
      <w:r w:rsidRPr="00303364">
        <w:rPr>
          <w:rFonts w:cstheme="minorHAnsi"/>
          <w:sz w:val="24"/>
          <w:szCs w:val="24"/>
          <w:rPrChange w:id="8320" w:author="DuyNgo" w:date="2012-08-10T08:15:00Z">
            <w:rPr>
              <w:rFonts w:asciiTheme="majorHAnsi" w:eastAsiaTheme="majorEastAsia" w:hAnsiTheme="majorHAnsi" w:cstheme="majorBidi"/>
              <w:b/>
              <w:bCs/>
              <w:color w:val="4F81BD" w:themeColor="accent1"/>
              <w:sz w:val="26"/>
              <w:szCs w:val="26"/>
            </w:rPr>
          </w:rPrChange>
        </w:rPr>
        <w:t>Planner</w:t>
      </w:r>
      <w:bookmarkEnd w:id="8319"/>
    </w:p>
    <w:p w:rsidR="005E0E76" w:rsidRPr="00303364" w:rsidRDefault="005E0E76" w:rsidP="008C3CFA">
      <w:pPr>
        <w:pStyle w:val="ListParagraph"/>
        <w:numPr>
          <w:ilvl w:val="0"/>
          <w:numId w:val="39"/>
        </w:numPr>
        <w:rPr>
          <w:rFonts w:cstheme="minorHAnsi"/>
          <w:sz w:val="24"/>
          <w:szCs w:val="24"/>
          <w:rPrChange w:id="8321" w:author="DuyNgo" w:date="2012-08-10T08:15:00Z">
            <w:rPr/>
          </w:rPrChange>
        </w:rPr>
      </w:pPr>
      <w:bookmarkStart w:id="8322" w:name="_Toc326240999"/>
      <w:r w:rsidRPr="00303364">
        <w:rPr>
          <w:rFonts w:cstheme="minorHAnsi"/>
          <w:sz w:val="24"/>
          <w:szCs w:val="24"/>
          <w:rPrChange w:id="8323" w:author="DuyNgo" w:date="2012-08-10T08:15:00Z">
            <w:rPr>
              <w:rFonts w:asciiTheme="majorHAnsi" w:eastAsiaTheme="majorEastAsia" w:hAnsiTheme="majorHAnsi" w:cstheme="majorBidi"/>
              <w:b/>
              <w:bCs/>
              <w:color w:val="4F81BD" w:themeColor="accent1"/>
              <w:sz w:val="26"/>
              <w:szCs w:val="26"/>
            </w:rPr>
          </w:rPrChange>
        </w:rPr>
        <w:t>Report</w:t>
      </w:r>
      <w:bookmarkEnd w:id="8322"/>
    </w:p>
    <w:p w:rsidR="005E0E76" w:rsidRPr="00303364" w:rsidRDefault="005E0E76" w:rsidP="008C3CFA">
      <w:pPr>
        <w:pStyle w:val="ListParagraph"/>
        <w:numPr>
          <w:ilvl w:val="0"/>
          <w:numId w:val="39"/>
        </w:numPr>
        <w:rPr>
          <w:rFonts w:cstheme="minorHAnsi"/>
          <w:sz w:val="24"/>
          <w:szCs w:val="24"/>
          <w:rPrChange w:id="8324" w:author="DuyNgo" w:date="2012-08-10T08:15:00Z">
            <w:rPr/>
          </w:rPrChange>
        </w:rPr>
      </w:pPr>
      <w:bookmarkStart w:id="8325" w:name="_Toc326241000"/>
      <w:r w:rsidRPr="00303364">
        <w:rPr>
          <w:rFonts w:cstheme="minorHAnsi"/>
          <w:sz w:val="24"/>
          <w:szCs w:val="24"/>
          <w:rPrChange w:id="8326" w:author="DuyNgo" w:date="2012-08-10T08:15:00Z">
            <w:rPr>
              <w:rFonts w:asciiTheme="majorHAnsi" w:eastAsiaTheme="majorEastAsia" w:hAnsiTheme="majorHAnsi" w:cstheme="majorBidi"/>
              <w:b/>
              <w:bCs/>
              <w:color w:val="4F81BD" w:themeColor="accent1"/>
              <w:sz w:val="26"/>
              <w:szCs w:val="26"/>
            </w:rPr>
          </w:rPrChange>
        </w:rPr>
        <w:t>Project Eye</w:t>
      </w:r>
      <w:bookmarkEnd w:id="8325"/>
    </w:p>
    <w:p w:rsidR="005E0E76" w:rsidRPr="00303364" w:rsidRDefault="005E0E76" w:rsidP="008C3CFA">
      <w:pPr>
        <w:pStyle w:val="ListParagraph"/>
        <w:numPr>
          <w:ilvl w:val="0"/>
          <w:numId w:val="39"/>
        </w:numPr>
        <w:rPr>
          <w:rFonts w:cstheme="minorHAnsi"/>
          <w:sz w:val="24"/>
          <w:szCs w:val="24"/>
          <w:rPrChange w:id="8327" w:author="DuyNgo" w:date="2012-08-10T08:15:00Z">
            <w:rPr/>
          </w:rPrChange>
        </w:rPr>
      </w:pPr>
      <w:bookmarkStart w:id="8328" w:name="_Toc326241001"/>
      <w:r w:rsidRPr="00303364">
        <w:rPr>
          <w:rFonts w:cstheme="minorHAnsi"/>
          <w:sz w:val="24"/>
          <w:szCs w:val="24"/>
          <w:rPrChange w:id="8329" w:author="DuyNgo" w:date="2012-08-10T08:15:00Z">
            <w:rPr>
              <w:rFonts w:asciiTheme="majorHAnsi" w:eastAsiaTheme="majorEastAsia" w:hAnsiTheme="majorHAnsi" w:cstheme="majorBidi"/>
              <w:b/>
              <w:bCs/>
              <w:color w:val="4F81BD" w:themeColor="accent1"/>
              <w:sz w:val="26"/>
              <w:szCs w:val="26"/>
            </w:rPr>
          </w:rPrChange>
        </w:rPr>
        <w:t>Time Tracking</w:t>
      </w:r>
      <w:bookmarkEnd w:id="8328"/>
    </w:p>
    <w:p w:rsidR="005E0E76" w:rsidRPr="00303364" w:rsidRDefault="005E0E76" w:rsidP="008C3CFA">
      <w:pPr>
        <w:pStyle w:val="ListParagraph"/>
        <w:numPr>
          <w:ilvl w:val="0"/>
          <w:numId w:val="39"/>
        </w:numPr>
        <w:rPr>
          <w:rFonts w:cstheme="minorHAnsi"/>
          <w:sz w:val="24"/>
          <w:szCs w:val="24"/>
          <w:rPrChange w:id="8330" w:author="DuyNgo" w:date="2012-08-10T08:15:00Z">
            <w:rPr/>
          </w:rPrChange>
        </w:rPr>
      </w:pPr>
      <w:bookmarkStart w:id="8331" w:name="_Toc326241002"/>
      <w:r w:rsidRPr="00303364">
        <w:rPr>
          <w:rFonts w:cstheme="minorHAnsi"/>
          <w:sz w:val="24"/>
          <w:szCs w:val="24"/>
          <w:rPrChange w:id="8332" w:author="DuyNgo" w:date="2012-08-10T08:15:00Z">
            <w:rPr>
              <w:rFonts w:asciiTheme="majorHAnsi" w:eastAsiaTheme="majorEastAsia" w:hAnsiTheme="majorHAnsi" w:cstheme="majorBidi"/>
              <w:b/>
              <w:bCs/>
              <w:color w:val="4F81BD" w:themeColor="accent1"/>
              <w:sz w:val="26"/>
              <w:szCs w:val="26"/>
            </w:rPr>
          </w:rPrChange>
        </w:rPr>
        <w:t>DMS</w:t>
      </w:r>
      <w:bookmarkEnd w:id="8331"/>
    </w:p>
    <w:p w:rsidR="005E0E76" w:rsidRPr="00303364" w:rsidRDefault="005E0E76" w:rsidP="008C3CFA">
      <w:pPr>
        <w:pStyle w:val="ListParagraph"/>
        <w:numPr>
          <w:ilvl w:val="0"/>
          <w:numId w:val="39"/>
        </w:numPr>
        <w:rPr>
          <w:rFonts w:cstheme="minorHAnsi"/>
          <w:sz w:val="24"/>
          <w:szCs w:val="24"/>
          <w:rPrChange w:id="8333" w:author="DuyNgo" w:date="2012-08-10T08:15:00Z">
            <w:rPr/>
          </w:rPrChange>
        </w:rPr>
      </w:pPr>
      <w:bookmarkStart w:id="8334" w:name="_Toc326241003"/>
      <w:r w:rsidRPr="00303364">
        <w:rPr>
          <w:rFonts w:cstheme="minorHAnsi"/>
          <w:sz w:val="24"/>
          <w:szCs w:val="24"/>
          <w:rPrChange w:id="8335" w:author="DuyNgo" w:date="2012-08-10T08:15:00Z">
            <w:rPr>
              <w:rFonts w:asciiTheme="majorHAnsi" w:eastAsiaTheme="majorEastAsia" w:hAnsiTheme="majorHAnsi" w:cstheme="majorBidi"/>
              <w:b/>
              <w:bCs/>
              <w:color w:val="4F81BD" w:themeColor="accent1"/>
              <w:sz w:val="26"/>
              <w:szCs w:val="26"/>
            </w:rPr>
          </w:rPrChange>
        </w:rPr>
        <w:lastRenderedPageBreak/>
        <w:t>Requirement</w:t>
      </w:r>
      <w:bookmarkEnd w:id="8334"/>
    </w:p>
    <w:p w:rsidR="005E0E76" w:rsidRPr="00303364" w:rsidRDefault="005E0E76" w:rsidP="008C3CFA">
      <w:pPr>
        <w:pStyle w:val="ListParagraph"/>
        <w:numPr>
          <w:ilvl w:val="0"/>
          <w:numId w:val="39"/>
        </w:numPr>
        <w:rPr>
          <w:rFonts w:cstheme="minorHAnsi"/>
          <w:sz w:val="24"/>
          <w:szCs w:val="24"/>
          <w:rPrChange w:id="8336" w:author="DuyNgo" w:date="2012-08-10T08:15:00Z">
            <w:rPr/>
          </w:rPrChange>
        </w:rPr>
      </w:pPr>
      <w:bookmarkStart w:id="8337" w:name="_Toc326241004"/>
      <w:r w:rsidRPr="00303364">
        <w:rPr>
          <w:rFonts w:cstheme="minorHAnsi"/>
          <w:sz w:val="24"/>
          <w:szCs w:val="24"/>
          <w:rPrChange w:id="8338" w:author="DuyNgo" w:date="2012-08-10T08:15:00Z">
            <w:rPr>
              <w:rFonts w:asciiTheme="majorHAnsi" w:eastAsiaTheme="majorEastAsia" w:hAnsiTheme="majorHAnsi" w:cstheme="majorBidi"/>
              <w:b/>
              <w:bCs/>
              <w:color w:val="4F81BD" w:themeColor="accent1"/>
              <w:sz w:val="26"/>
              <w:szCs w:val="26"/>
            </w:rPr>
          </w:rPrChange>
        </w:rPr>
        <w:t>Admin</w:t>
      </w:r>
      <w:bookmarkEnd w:id="8337"/>
    </w:p>
    <w:p w:rsidR="005E0E76" w:rsidRPr="00303364" w:rsidRDefault="005437DB" w:rsidP="005437DB">
      <w:pPr>
        <w:pStyle w:val="Heading4"/>
        <w:rPr>
          <w:rFonts w:asciiTheme="minorHAnsi" w:hAnsiTheme="minorHAnsi" w:cstheme="minorHAnsi"/>
          <w:sz w:val="24"/>
          <w:szCs w:val="24"/>
          <w:rPrChange w:id="8339" w:author="DuyNgo" w:date="2012-08-10T08:15:00Z">
            <w:rPr/>
          </w:rPrChange>
        </w:rPr>
      </w:pPr>
      <w:bookmarkStart w:id="8340" w:name="_Toc326241005"/>
      <w:bookmarkStart w:id="8341" w:name="_Toc332351140"/>
      <w:r w:rsidRPr="00303364">
        <w:rPr>
          <w:rFonts w:asciiTheme="minorHAnsi" w:hAnsiTheme="minorHAnsi" w:cstheme="minorHAnsi"/>
          <w:sz w:val="24"/>
          <w:szCs w:val="24"/>
          <w:rPrChange w:id="8342" w:author="DuyNgo" w:date="2012-08-10T08:15:00Z">
            <w:rPr>
              <w:rFonts w:asciiTheme="minorHAnsi" w:eastAsiaTheme="minorHAnsi" w:hAnsiTheme="minorHAnsi" w:cstheme="minorBidi"/>
              <w:b w:val="0"/>
              <w:bCs w:val="0"/>
              <w:i w:val="0"/>
              <w:iCs w:val="0"/>
              <w:color w:val="auto"/>
              <w:sz w:val="26"/>
              <w:szCs w:val="26"/>
            </w:rPr>
          </w:rPrChange>
        </w:rPr>
        <w:t>2.2.3</w:t>
      </w:r>
      <w:r w:rsidR="005E0E76" w:rsidRPr="00303364">
        <w:rPr>
          <w:rFonts w:asciiTheme="minorHAnsi" w:hAnsiTheme="minorHAnsi" w:cstheme="minorHAnsi"/>
          <w:sz w:val="24"/>
          <w:szCs w:val="24"/>
          <w:rPrChange w:id="8343" w:author="DuyNgo" w:date="2012-08-10T08:15:00Z">
            <w:rPr>
              <w:rFonts w:asciiTheme="minorHAnsi" w:eastAsiaTheme="minorHAnsi" w:hAnsiTheme="minorHAnsi" w:cstheme="minorBidi"/>
              <w:b w:val="0"/>
              <w:bCs w:val="0"/>
              <w:i w:val="0"/>
              <w:iCs w:val="0"/>
              <w:color w:val="auto"/>
              <w:sz w:val="26"/>
              <w:szCs w:val="26"/>
            </w:rPr>
          </w:rPrChange>
        </w:rPr>
        <w:t xml:space="preserve"> User characteristics:</w:t>
      </w:r>
      <w:bookmarkEnd w:id="8340"/>
      <w:bookmarkEnd w:id="8341"/>
    </w:p>
    <w:p w:rsidR="005E0E76" w:rsidRPr="00303364" w:rsidRDefault="005E0E76" w:rsidP="005E0E76">
      <w:pPr>
        <w:rPr>
          <w:rFonts w:cstheme="minorHAnsi"/>
          <w:sz w:val="24"/>
          <w:szCs w:val="24"/>
        </w:rPr>
      </w:pPr>
      <w:r w:rsidRPr="00303364">
        <w:rPr>
          <w:rFonts w:cstheme="minorHAnsi"/>
          <w:sz w:val="24"/>
          <w:szCs w:val="24"/>
          <w:rPrChange w:id="8344" w:author="DuyNgo" w:date="2012-08-10T08:15:00Z">
            <w:rPr>
              <w:rFonts w:asciiTheme="majorHAnsi" w:eastAsiaTheme="majorEastAsia" w:hAnsiTheme="majorHAnsi" w:cstheme="minorHAnsi"/>
              <w:b/>
              <w:bCs/>
              <w:color w:val="4F81BD" w:themeColor="accent1"/>
              <w:sz w:val="24"/>
              <w:szCs w:val="26"/>
            </w:rPr>
          </w:rPrChange>
        </w:rPr>
        <w:t xml:space="preserve">The PMS </w:t>
      </w:r>
      <w:proofErr w:type="gramStart"/>
      <w:r w:rsidRPr="00303364">
        <w:rPr>
          <w:rFonts w:cstheme="minorHAnsi"/>
          <w:sz w:val="24"/>
          <w:szCs w:val="24"/>
          <w:rPrChange w:id="8345" w:author="DuyNgo" w:date="2012-08-10T08:15:00Z">
            <w:rPr>
              <w:rFonts w:asciiTheme="majorHAnsi" w:eastAsiaTheme="majorEastAsia" w:hAnsiTheme="majorHAnsi" w:cstheme="minorHAnsi"/>
              <w:b/>
              <w:bCs/>
              <w:color w:val="4F81BD" w:themeColor="accent1"/>
              <w:sz w:val="24"/>
              <w:szCs w:val="26"/>
            </w:rPr>
          </w:rPrChange>
        </w:rPr>
        <w:t>is designed</w:t>
      </w:r>
      <w:proofErr w:type="gramEnd"/>
      <w:r w:rsidRPr="00303364">
        <w:rPr>
          <w:rFonts w:cstheme="minorHAnsi"/>
          <w:sz w:val="24"/>
          <w:szCs w:val="24"/>
          <w:rPrChange w:id="8346" w:author="DuyNgo" w:date="2012-08-10T08:15:00Z">
            <w:rPr>
              <w:rFonts w:asciiTheme="majorHAnsi" w:eastAsiaTheme="majorEastAsia" w:hAnsiTheme="majorHAnsi" w:cstheme="minorHAnsi"/>
              <w:b/>
              <w:bCs/>
              <w:color w:val="4F81BD" w:themeColor="accent1"/>
              <w:sz w:val="24"/>
              <w:szCs w:val="26"/>
            </w:rPr>
          </w:rPrChange>
        </w:rPr>
        <w:t xml:space="preserve"> for human operators who are assumed to have the following characteristics: </w:t>
      </w:r>
    </w:p>
    <w:p w:rsidR="005E0E76" w:rsidRPr="00303364" w:rsidRDefault="005E0E76" w:rsidP="005E0E76">
      <w:pPr>
        <w:rPr>
          <w:rFonts w:cstheme="minorHAnsi"/>
          <w:sz w:val="24"/>
          <w:szCs w:val="24"/>
        </w:rPr>
      </w:pPr>
      <w:proofErr w:type="gramStart"/>
      <w:r w:rsidRPr="00303364">
        <w:rPr>
          <w:rFonts w:cstheme="minorHAnsi"/>
          <w:sz w:val="24"/>
          <w:szCs w:val="24"/>
          <w:rPrChange w:id="8347" w:author="DuyNgo" w:date="2012-08-10T08:15:00Z">
            <w:rPr>
              <w:rFonts w:asciiTheme="majorHAnsi" w:eastAsiaTheme="majorEastAsia" w:hAnsiTheme="majorHAnsi" w:cstheme="minorHAnsi"/>
              <w:b/>
              <w:bCs/>
              <w:color w:val="4F81BD" w:themeColor="accent1"/>
              <w:sz w:val="24"/>
              <w:szCs w:val="26"/>
            </w:rPr>
          </w:rPrChange>
        </w:rPr>
        <w:t>+ Fully</w:t>
      </w:r>
      <w:proofErr w:type="gramEnd"/>
      <w:r w:rsidRPr="00303364">
        <w:rPr>
          <w:rFonts w:cstheme="minorHAnsi"/>
          <w:sz w:val="24"/>
          <w:szCs w:val="24"/>
          <w:rPrChange w:id="8348" w:author="DuyNgo" w:date="2012-08-10T08:15:00Z">
            <w:rPr>
              <w:rFonts w:asciiTheme="majorHAnsi" w:eastAsiaTheme="majorEastAsia" w:hAnsiTheme="majorHAnsi" w:cstheme="minorHAnsi"/>
              <w:b/>
              <w:bCs/>
              <w:color w:val="4F81BD" w:themeColor="accent1"/>
              <w:sz w:val="24"/>
              <w:szCs w:val="26"/>
            </w:rPr>
          </w:rPrChange>
        </w:rPr>
        <w:t xml:space="preserve"> understand the process of Software project management and how it is crucial to business.</w:t>
      </w:r>
    </w:p>
    <w:p w:rsidR="005E0E76" w:rsidRPr="00303364" w:rsidRDefault="005E0E76" w:rsidP="005E0E76">
      <w:pPr>
        <w:rPr>
          <w:rFonts w:cstheme="minorHAnsi"/>
          <w:sz w:val="24"/>
          <w:szCs w:val="24"/>
        </w:rPr>
      </w:pPr>
      <w:proofErr w:type="gramStart"/>
      <w:r w:rsidRPr="00303364">
        <w:rPr>
          <w:rFonts w:cstheme="minorHAnsi"/>
          <w:sz w:val="24"/>
          <w:szCs w:val="24"/>
          <w:rPrChange w:id="8349" w:author="DuyNgo" w:date="2012-08-10T08:15:00Z">
            <w:rPr>
              <w:rFonts w:asciiTheme="majorHAnsi" w:eastAsiaTheme="majorEastAsia" w:hAnsiTheme="majorHAnsi" w:cstheme="minorHAnsi"/>
              <w:b/>
              <w:bCs/>
              <w:color w:val="4F81BD" w:themeColor="accent1"/>
              <w:sz w:val="24"/>
              <w:szCs w:val="26"/>
            </w:rPr>
          </w:rPrChange>
        </w:rPr>
        <w:t>+ No special knowledge or skills.</w:t>
      </w:r>
      <w:proofErr w:type="gramEnd"/>
    </w:p>
    <w:p w:rsidR="005E0E76" w:rsidRPr="00303364" w:rsidRDefault="00521C8E" w:rsidP="00521C8E">
      <w:pPr>
        <w:pStyle w:val="Heading4"/>
        <w:rPr>
          <w:rFonts w:asciiTheme="minorHAnsi" w:hAnsiTheme="minorHAnsi" w:cstheme="minorHAnsi"/>
          <w:sz w:val="24"/>
          <w:szCs w:val="24"/>
          <w:rPrChange w:id="8350" w:author="DuyNgo" w:date="2012-08-10T08:15:00Z">
            <w:rPr/>
          </w:rPrChange>
        </w:rPr>
      </w:pPr>
      <w:bookmarkStart w:id="8351" w:name="_Toc326241006"/>
      <w:bookmarkStart w:id="8352" w:name="_Toc332351141"/>
      <w:r w:rsidRPr="00303364">
        <w:rPr>
          <w:rFonts w:asciiTheme="minorHAnsi" w:hAnsiTheme="minorHAnsi" w:cstheme="minorHAnsi"/>
          <w:sz w:val="24"/>
          <w:szCs w:val="24"/>
          <w:rPrChange w:id="8353" w:author="DuyNgo" w:date="2012-08-10T08:15:00Z">
            <w:rPr>
              <w:rFonts w:asciiTheme="minorHAnsi" w:eastAsiaTheme="minorHAnsi" w:hAnsiTheme="minorHAnsi" w:cstheme="minorBidi"/>
              <w:b w:val="0"/>
              <w:bCs w:val="0"/>
              <w:i w:val="0"/>
              <w:iCs w:val="0"/>
              <w:color w:val="auto"/>
              <w:sz w:val="26"/>
              <w:szCs w:val="26"/>
            </w:rPr>
          </w:rPrChange>
        </w:rPr>
        <w:t>2.2.4</w:t>
      </w:r>
      <w:r w:rsidR="005E0E76" w:rsidRPr="00303364">
        <w:rPr>
          <w:rFonts w:asciiTheme="minorHAnsi" w:hAnsiTheme="minorHAnsi" w:cstheme="minorHAnsi"/>
          <w:sz w:val="24"/>
          <w:szCs w:val="24"/>
          <w:rPrChange w:id="8354" w:author="DuyNgo" w:date="2012-08-10T08:15:00Z">
            <w:rPr>
              <w:rFonts w:asciiTheme="minorHAnsi" w:eastAsiaTheme="minorHAnsi" w:hAnsiTheme="minorHAnsi" w:cstheme="minorBidi"/>
              <w:b w:val="0"/>
              <w:bCs w:val="0"/>
              <w:i w:val="0"/>
              <w:iCs w:val="0"/>
              <w:color w:val="auto"/>
              <w:sz w:val="26"/>
              <w:szCs w:val="26"/>
            </w:rPr>
          </w:rPrChange>
        </w:rPr>
        <w:t xml:space="preserve"> Constraints:</w:t>
      </w:r>
      <w:bookmarkEnd w:id="8351"/>
      <w:bookmarkEnd w:id="8352"/>
    </w:p>
    <w:p w:rsidR="005E0E76" w:rsidRPr="00303364" w:rsidRDefault="005E0E76" w:rsidP="005E0E76">
      <w:pPr>
        <w:rPr>
          <w:rFonts w:cstheme="minorHAnsi"/>
          <w:sz w:val="24"/>
          <w:szCs w:val="24"/>
        </w:rPr>
      </w:pPr>
      <w:r w:rsidRPr="00303364">
        <w:rPr>
          <w:rFonts w:cstheme="minorHAnsi"/>
          <w:sz w:val="24"/>
          <w:szCs w:val="24"/>
          <w:rPrChange w:id="8355" w:author="DuyNgo" w:date="2012-08-10T08:15:00Z">
            <w:rPr>
              <w:rFonts w:asciiTheme="majorHAnsi" w:eastAsiaTheme="majorEastAsia" w:hAnsiTheme="majorHAnsi" w:cstheme="minorHAnsi"/>
              <w:b/>
              <w:bCs/>
              <w:color w:val="4F81BD" w:themeColor="accent1"/>
              <w:sz w:val="24"/>
              <w:szCs w:val="26"/>
            </w:rPr>
          </w:rPrChange>
        </w:rPr>
        <w:t>The PMS is a real time system that is responsible for managing project information. It must operate correctly, accurately and in time.</w:t>
      </w:r>
    </w:p>
    <w:p w:rsidR="005E0E76" w:rsidRPr="00303364" w:rsidRDefault="00521C8E" w:rsidP="00521C8E">
      <w:pPr>
        <w:pStyle w:val="Heading4"/>
        <w:rPr>
          <w:rFonts w:asciiTheme="minorHAnsi" w:hAnsiTheme="minorHAnsi" w:cstheme="minorHAnsi"/>
          <w:sz w:val="24"/>
          <w:szCs w:val="24"/>
          <w:rPrChange w:id="8356" w:author="DuyNgo" w:date="2012-08-10T08:15:00Z">
            <w:rPr/>
          </w:rPrChange>
        </w:rPr>
      </w:pPr>
      <w:bookmarkStart w:id="8357" w:name="_Toc326241007"/>
      <w:bookmarkStart w:id="8358" w:name="_Toc332351142"/>
      <w:r w:rsidRPr="00303364">
        <w:rPr>
          <w:rFonts w:asciiTheme="minorHAnsi" w:hAnsiTheme="minorHAnsi" w:cstheme="minorHAnsi"/>
          <w:sz w:val="24"/>
          <w:szCs w:val="24"/>
          <w:rPrChange w:id="8359" w:author="DuyNgo" w:date="2012-08-10T08:15:00Z">
            <w:rPr>
              <w:rFonts w:asciiTheme="minorHAnsi" w:eastAsiaTheme="minorHAnsi" w:hAnsiTheme="minorHAnsi" w:cstheme="minorBidi"/>
              <w:b w:val="0"/>
              <w:bCs w:val="0"/>
              <w:i w:val="0"/>
              <w:iCs w:val="0"/>
              <w:color w:val="auto"/>
              <w:sz w:val="26"/>
              <w:szCs w:val="26"/>
            </w:rPr>
          </w:rPrChange>
        </w:rPr>
        <w:t>2.2.5</w:t>
      </w:r>
      <w:r w:rsidR="005E0E76" w:rsidRPr="00303364">
        <w:rPr>
          <w:rFonts w:asciiTheme="minorHAnsi" w:hAnsiTheme="minorHAnsi" w:cstheme="minorHAnsi"/>
          <w:sz w:val="24"/>
          <w:szCs w:val="24"/>
          <w:rPrChange w:id="8360" w:author="DuyNgo" w:date="2012-08-10T08:15:00Z">
            <w:rPr>
              <w:rFonts w:asciiTheme="minorHAnsi" w:eastAsiaTheme="minorHAnsi" w:hAnsiTheme="minorHAnsi" w:cstheme="minorBidi"/>
              <w:b w:val="0"/>
              <w:bCs w:val="0"/>
              <w:i w:val="0"/>
              <w:iCs w:val="0"/>
              <w:color w:val="auto"/>
              <w:sz w:val="26"/>
              <w:szCs w:val="26"/>
            </w:rPr>
          </w:rPrChange>
        </w:rPr>
        <w:t xml:space="preserve"> Assumptions and dependencies:</w:t>
      </w:r>
      <w:bookmarkEnd w:id="8357"/>
      <w:bookmarkEnd w:id="8358"/>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8361" w:author="DuyNgo" w:date="2012-08-10T08:15:00Z">
            <w:rPr>
              <w:rFonts w:asciiTheme="minorHAnsi" w:eastAsiaTheme="majorEastAsia" w:hAnsiTheme="minorHAnsi" w:cstheme="minorHAnsi"/>
              <w:b/>
              <w:bCs/>
              <w:color w:val="4F81BD" w:themeColor="accent1"/>
              <w:sz w:val="24"/>
              <w:szCs w:val="26"/>
              <w:lang w:eastAsia="en-US"/>
            </w:rPr>
          </w:rPrChange>
        </w:rPr>
        <w:t>None</w:t>
      </w:r>
    </w:p>
    <w:p w:rsidR="005E0E76" w:rsidRPr="00303364" w:rsidRDefault="00B1762C" w:rsidP="000F28C2">
      <w:pPr>
        <w:pStyle w:val="Heading3"/>
        <w:rPr>
          <w:rFonts w:asciiTheme="minorHAnsi" w:hAnsiTheme="minorHAnsi" w:cstheme="minorHAnsi"/>
          <w:sz w:val="24"/>
          <w:szCs w:val="24"/>
          <w:rPrChange w:id="8362" w:author="DuyNgo" w:date="2012-08-10T08:15:00Z">
            <w:rPr/>
          </w:rPrChange>
        </w:rPr>
      </w:pPr>
      <w:bookmarkStart w:id="8363" w:name="_Toc521150203"/>
      <w:bookmarkStart w:id="8364" w:name="_Toc326241008"/>
      <w:bookmarkStart w:id="8365" w:name="_Toc332351143"/>
      <w:r w:rsidRPr="00303364">
        <w:rPr>
          <w:rFonts w:asciiTheme="minorHAnsi" w:hAnsiTheme="minorHAnsi" w:cstheme="minorHAnsi"/>
          <w:sz w:val="24"/>
          <w:szCs w:val="24"/>
          <w:rPrChange w:id="8366" w:author="DuyNgo" w:date="2012-08-10T08:15:00Z">
            <w:rPr>
              <w:rFonts w:asciiTheme="minorHAnsi" w:eastAsiaTheme="minorHAnsi" w:hAnsiTheme="minorHAnsi" w:cstheme="minorBidi"/>
              <w:b w:val="0"/>
              <w:bCs w:val="0"/>
              <w:color w:val="auto"/>
              <w:sz w:val="26"/>
              <w:szCs w:val="26"/>
            </w:rPr>
          </w:rPrChange>
        </w:rPr>
        <w:t>2.3</w:t>
      </w:r>
      <w:r w:rsidR="005E0E76" w:rsidRPr="00303364">
        <w:rPr>
          <w:rFonts w:asciiTheme="minorHAnsi" w:hAnsiTheme="minorHAnsi" w:cstheme="minorHAnsi"/>
          <w:sz w:val="24"/>
          <w:szCs w:val="24"/>
          <w:rPrChange w:id="8367" w:author="DuyNgo" w:date="2012-08-10T08:15:00Z">
            <w:rPr>
              <w:rFonts w:asciiTheme="minorHAnsi" w:eastAsiaTheme="minorHAnsi" w:hAnsiTheme="minorHAnsi" w:cstheme="minorBidi"/>
              <w:b w:val="0"/>
              <w:bCs w:val="0"/>
              <w:color w:val="auto"/>
              <w:sz w:val="26"/>
              <w:szCs w:val="26"/>
            </w:rPr>
          </w:rPrChange>
        </w:rPr>
        <w:t xml:space="preserve"> </w:t>
      </w:r>
      <w:r w:rsidR="005E0E76" w:rsidRPr="00303364">
        <w:rPr>
          <w:rStyle w:val="Heading3Char"/>
          <w:rFonts w:asciiTheme="minorHAnsi" w:hAnsiTheme="minorHAnsi" w:cstheme="minorHAnsi"/>
          <w:b/>
          <w:bCs/>
          <w:sz w:val="24"/>
          <w:szCs w:val="24"/>
          <w:rPrChange w:id="8368" w:author="DuyNgo" w:date="2012-08-10T08:15:00Z">
            <w:rPr>
              <w:rStyle w:val="Heading3Char"/>
              <w:b/>
              <w:bCs/>
              <w:sz w:val="26"/>
              <w:szCs w:val="26"/>
            </w:rPr>
          </w:rPrChange>
        </w:rPr>
        <w:t>FUNCTIONAL Requirements</w:t>
      </w:r>
      <w:bookmarkEnd w:id="8363"/>
      <w:bookmarkEnd w:id="8364"/>
      <w:bookmarkEnd w:id="8365"/>
    </w:p>
    <w:p w:rsidR="005E0E76" w:rsidRPr="00303364" w:rsidRDefault="005E0E76" w:rsidP="005E0E76">
      <w:pPr>
        <w:pStyle w:val="BodyText"/>
        <w:rPr>
          <w:rFonts w:asciiTheme="minorHAnsi" w:hAnsiTheme="minorHAnsi"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8369" w:author="DuyNgo" w:date="2012-08-10T08:15:00Z">
            <w:rPr>
              <w:rFonts w:asciiTheme="majorHAnsi" w:eastAsiaTheme="majorEastAsia" w:hAnsiTheme="majorHAnsi" w:cstheme="minorHAnsi"/>
              <w:b/>
              <w:bCs/>
              <w:color w:val="4F81BD" w:themeColor="accent1"/>
              <w:sz w:val="24"/>
              <w:szCs w:val="26"/>
            </w:rPr>
          </w:rPrChange>
        </w:rPr>
        <w:t xml:space="preserve">This chapter of the document describes all the functions that the </w:t>
      </w:r>
      <w:r w:rsidR="00447B2E" w:rsidRPr="00303364">
        <w:rPr>
          <w:rFonts w:cstheme="minorHAnsi"/>
          <w:sz w:val="24"/>
          <w:szCs w:val="24"/>
          <w:rPrChange w:id="8370" w:author="DuyNgo" w:date="2012-08-10T08:15:00Z">
            <w:rPr>
              <w:rFonts w:asciiTheme="majorHAnsi" w:eastAsiaTheme="majorEastAsia" w:hAnsiTheme="majorHAnsi" w:cstheme="minorHAnsi"/>
              <w:b/>
              <w:bCs/>
              <w:color w:val="4F81BD" w:themeColor="accent1"/>
              <w:sz w:val="24"/>
              <w:szCs w:val="26"/>
            </w:rPr>
          </w:rPrChange>
        </w:rPr>
        <w:t>OO</w:t>
      </w:r>
      <w:r w:rsidRPr="00303364">
        <w:rPr>
          <w:rFonts w:cstheme="minorHAnsi"/>
          <w:sz w:val="24"/>
          <w:szCs w:val="24"/>
          <w:rPrChange w:id="8371" w:author="DuyNgo" w:date="2012-08-10T08:15:00Z">
            <w:rPr>
              <w:rFonts w:asciiTheme="majorHAnsi" w:eastAsiaTheme="majorEastAsia" w:hAnsiTheme="majorHAnsi" w:cstheme="minorHAnsi"/>
              <w:b/>
              <w:bCs/>
              <w:color w:val="4F81BD" w:themeColor="accent1"/>
              <w:sz w:val="24"/>
              <w:szCs w:val="26"/>
            </w:rPr>
          </w:rPrChange>
        </w:rPr>
        <w:t xml:space="preserve">PMS application shall provide, and how the system operating these functions using natural language and model, chart. </w:t>
      </w:r>
    </w:p>
    <w:p w:rsidR="005E0E76" w:rsidRPr="00303364" w:rsidRDefault="00B57868" w:rsidP="00B57868">
      <w:pPr>
        <w:pStyle w:val="Heading4"/>
        <w:rPr>
          <w:rFonts w:asciiTheme="minorHAnsi" w:hAnsiTheme="minorHAnsi" w:cstheme="minorHAnsi"/>
          <w:sz w:val="24"/>
          <w:szCs w:val="24"/>
          <w:rPrChange w:id="8372" w:author="DuyNgo" w:date="2012-08-10T08:15:00Z">
            <w:rPr/>
          </w:rPrChange>
        </w:rPr>
      </w:pPr>
      <w:bookmarkStart w:id="8373" w:name="_Toc332351144"/>
      <w:r w:rsidRPr="00303364">
        <w:rPr>
          <w:rFonts w:asciiTheme="minorHAnsi" w:hAnsiTheme="minorHAnsi" w:cstheme="minorHAnsi"/>
          <w:sz w:val="24"/>
          <w:szCs w:val="24"/>
          <w:rPrChange w:id="8374" w:author="DuyNgo" w:date="2012-08-10T08:15:00Z">
            <w:rPr>
              <w:rFonts w:asciiTheme="minorHAnsi" w:eastAsiaTheme="minorHAnsi" w:hAnsiTheme="minorHAnsi" w:cstheme="minorBidi"/>
              <w:b w:val="0"/>
              <w:bCs w:val="0"/>
              <w:i w:val="0"/>
              <w:iCs w:val="0"/>
              <w:color w:val="auto"/>
              <w:sz w:val="26"/>
              <w:szCs w:val="26"/>
            </w:rPr>
          </w:rPrChange>
        </w:rPr>
        <w:t xml:space="preserve">2.3.1 </w:t>
      </w:r>
      <w:r w:rsidR="005E0E76" w:rsidRPr="00303364">
        <w:rPr>
          <w:rFonts w:asciiTheme="minorHAnsi" w:hAnsiTheme="minorHAnsi" w:cstheme="minorHAnsi"/>
          <w:sz w:val="24"/>
          <w:szCs w:val="24"/>
          <w:rPrChange w:id="8375" w:author="DuyNgo" w:date="2012-08-10T08:15:00Z">
            <w:rPr>
              <w:rFonts w:asciiTheme="minorHAnsi" w:eastAsiaTheme="minorHAnsi" w:hAnsiTheme="minorHAnsi" w:cstheme="minorBidi"/>
              <w:b w:val="0"/>
              <w:bCs w:val="0"/>
              <w:i w:val="0"/>
              <w:iCs w:val="0"/>
              <w:color w:val="auto"/>
              <w:sz w:val="26"/>
              <w:szCs w:val="26"/>
            </w:rPr>
          </w:rPrChange>
        </w:rPr>
        <w:t>Dashboard</w:t>
      </w:r>
      <w:bookmarkEnd w:id="8373"/>
      <w:r w:rsidR="005E0E76" w:rsidRPr="00303364">
        <w:rPr>
          <w:rFonts w:asciiTheme="minorHAnsi" w:hAnsiTheme="minorHAnsi" w:cstheme="minorHAnsi"/>
          <w:sz w:val="24"/>
          <w:szCs w:val="24"/>
          <w:rPrChange w:id="8376" w:author="DuyNgo" w:date="2012-08-10T08:15:00Z">
            <w:rPr>
              <w:rFonts w:asciiTheme="minorHAnsi" w:eastAsiaTheme="minorHAnsi" w:hAnsiTheme="minorHAnsi" w:cstheme="minorBidi"/>
              <w:b w:val="0"/>
              <w:bCs w:val="0"/>
              <w:i w:val="0"/>
              <w:iCs w:val="0"/>
              <w:color w:val="auto"/>
              <w:sz w:val="26"/>
              <w:szCs w:val="26"/>
            </w:rPr>
          </w:rPrChange>
        </w:rPr>
        <w:br/>
      </w:r>
    </w:p>
    <w:p w:rsidR="005E0E76" w:rsidRPr="00303364" w:rsidRDefault="005E0E76" w:rsidP="005E0E76">
      <w:pPr>
        <w:rPr>
          <w:rFonts w:cstheme="minorHAnsi"/>
          <w:sz w:val="24"/>
          <w:szCs w:val="24"/>
        </w:rPr>
      </w:pPr>
      <w:r w:rsidRPr="00303364">
        <w:rPr>
          <w:rFonts w:cstheme="minorHAnsi"/>
          <w:sz w:val="24"/>
          <w:szCs w:val="24"/>
          <w:rPrChange w:id="8377" w:author="DuyNgo" w:date="2012-08-10T08:15:00Z">
            <w:rPr>
              <w:rFonts w:asciiTheme="majorHAnsi" w:eastAsiaTheme="majorEastAsia" w:hAnsiTheme="majorHAnsi" w:cstheme="minorHAnsi"/>
              <w:b/>
              <w:bCs/>
              <w:color w:val="4F81BD" w:themeColor="accent1"/>
              <w:sz w:val="24"/>
              <w:szCs w:val="26"/>
            </w:rPr>
          </w:rPrChange>
        </w:rPr>
        <w:t>This function provides brief information about all projects in the system:</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78" w:author="DuyNgo" w:date="2012-08-10T08:15:00Z">
            <w:rPr>
              <w:rFonts w:asciiTheme="majorHAnsi" w:eastAsiaTheme="majorEastAsia" w:hAnsiTheme="majorHAnsi" w:cstheme="minorHAnsi"/>
              <w:b/>
              <w:bCs/>
              <w:color w:val="4F81BD" w:themeColor="accent1"/>
              <w:sz w:val="24"/>
              <w:szCs w:val="26"/>
            </w:rPr>
          </w:rPrChange>
        </w:rPr>
        <w:t>Provide overall information about projects ‘status including name, health, cost, progress, quality, efficiency, date, effort.</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79" w:author="DuyNgo" w:date="2012-08-10T08:15:00Z">
            <w:rPr>
              <w:rFonts w:asciiTheme="majorHAnsi" w:eastAsiaTheme="majorEastAsia" w:hAnsiTheme="majorHAnsi" w:cstheme="minorHAnsi"/>
              <w:b/>
              <w:bCs/>
              <w:color w:val="4F81BD" w:themeColor="accent1"/>
              <w:sz w:val="24"/>
              <w:szCs w:val="26"/>
            </w:rPr>
          </w:rPrChange>
        </w:rPr>
        <w:t>Allow user to filter projects by status, category, date, cost, progress, efficiency.</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80" w:author="DuyNgo" w:date="2012-08-10T08:15:00Z">
            <w:rPr>
              <w:rFonts w:asciiTheme="majorHAnsi" w:eastAsiaTheme="majorEastAsia" w:hAnsiTheme="majorHAnsi" w:cstheme="minorHAnsi"/>
              <w:b/>
              <w:bCs/>
              <w:color w:val="4F81BD" w:themeColor="accent1"/>
              <w:sz w:val="24"/>
              <w:szCs w:val="26"/>
            </w:rPr>
          </w:rPrChange>
        </w:rPr>
        <w:t>Allow user to sort projects by name, date, project manager.</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81" w:author="DuyNgo" w:date="2012-08-10T08:15:00Z">
            <w:rPr>
              <w:rFonts w:asciiTheme="majorHAnsi" w:eastAsiaTheme="majorEastAsia" w:hAnsiTheme="majorHAnsi" w:cstheme="minorHAnsi"/>
              <w:b/>
              <w:bCs/>
              <w:color w:val="4F81BD" w:themeColor="accent1"/>
              <w:sz w:val="24"/>
              <w:szCs w:val="26"/>
            </w:rPr>
          </w:rPrChange>
        </w:rPr>
        <w:t>Provide link to project detail information and export feature.</w:t>
      </w:r>
    </w:p>
    <w:p w:rsidR="005E0E76" w:rsidRPr="00303364" w:rsidRDefault="00B57868" w:rsidP="00B57868">
      <w:pPr>
        <w:pStyle w:val="Heading4"/>
        <w:rPr>
          <w:rFonts w:asciiTheme="minorHAnsi" w:hAnsiTheme="minorHAnsi" w:cstheme="minorHAnsi"/>
          <w:sz w:val="24"/>
          <w:szCs w:val="24"/>
          <w:rPrChange w:id="8382" w:author="DuyNgo" w:date="2012-08-10T08:15:00Z">
            <w:rPr/>
          </w:rPrChange>
        </w:rPr>
      </w:pPr>
      <w:bookmarkStart w:id="8383" w:name="_Toc332351145"/>
      <w:r w:rsidRPr="00303364">
        <w:rPr>
          <w:rFonts w:asciiTheme="minorHAnsi" w:hAnsiTheme="minorHAnsi" w:cstheme="minorHAnsi"/>
          <w:sz w:val="24"/>
          <w:szCs w:val="24"/>
          <w:rPrChange w:id="8384" w:author="DuyNgo" w:date="2012-08-10T08:15:00Z">
            <w:rPr>
              <w:rFonts w:asciiTheme="minorHAnsi" w:eastAsiaTheme="minorHAnsi" w:hAnsiTheme="minorHAnsi" w:cstheme="minorBidi"/>
              <w:b w:val="0"/>
              <w:bCs w:val="0"/>
              <w:i w:val="0"/>
              <w:iCs w:val="0"/>
              <w:color w:val="auto"/>
              <w:sz w:val="26"/>
              <w:szCs w:val="26"/>
            </w:rPr>
          </w:rPrChange>
        </w:rPr>
        <w:t xml:space="preserve">2.3.2 </w:t>
      </w:r>
      <w:r w:rsidR="005E0E76" w:rsidRPr="00303364">
        <w:rPr>
          <w:rFonts w:asciiTheme="minorHAnsi" w:hAnsiTheme="minorHAnsi" w:cstheme="minorHAnsi"/>
          <w:sz w:val="24"/>
          <w:szCs w:val="24"/>
          <w:rPrChange w:id="8385" w:author="DuyNgo" w:date="2012-08-10T08:15:00Z">
            <w:rPr>
              <w:rFonts w:asciiTheme="minorHAnsi" w:eastAsiaTheme="minorHAnsi" w:hAnsiTheme="minorHAnsi" w:cstheme="minorBidi"/>
              <w:b w:val="0"/>
              <w:bCs w:val="0"/>
              <w:i w:val="0"/>
              <w:iCs w:val="0"/>
              <w:color w:val="auto"/>
              <w:sz w:val="26"/>
              <w:szCs w:val="26"/>
            </w:rPr>
          </w:rPrChange>
        </w:rPr>
        <w:t>Planner</w:t>
      </w:r>
      <w:bookmarkEnd w:id="8383"/>
      <w:r w:rsidR="005E0E76" w:rsidRPr="00303364">
        <w:rPr>
          <w:rFonts w:asciiTheme="minorHAnsi" w:hAnsiTheme="minorHAnsi" w:cstheme="minorHAnsi"/>
          <w:sz w:val="24"/>
          <w:szCs w:val="24"/>
          <w:rPrChange w:id="8386" w:author="DuyNgo" w:date="2012-08-10T08:15:00Z">
            <w:rPr>
              <w:rFonts w:asciiTheme="minorHAnsi" w:eastAsiaTheme="minorHAnsi" w:hAnsiTheme="minorHAnsi" w:cstheme="minorBidi"/>
              <w:b w:val="0"/>
              <w:bCs w:val="0"/>
              <w:i w:val="0"/>
              <w:iCs w:val="0"/>
              <w:color w:val="auto"/>
              <w:sz w:val="26"/>
              <w:szCs w:val="26"/>
            </w:rPr>
          </w:rPrChange>
        </w:rPr>
        <w:br/>
      </w:r>
    </w:p>
    <w:p w:rsidR="005E0E76" w:rsidRPr="00303364" w:rsidRDefault="005E0E76" w:rsidP="005E0E76">
      <w:pPr>
        <w:rPr>
          <w:rFonts w:cstheme="minorHAnsi"/>
          <w:sz w:val="24"/>
          <w:szCs w:val="24"/>
        </w:rPr>
      </w:pPr>
      <w:r w:rsidRPr="00303364">
        <w:rPr>
          <w:rFonts w:cstheme="minorHAnsi"/>
          <w:sz w:val="24"/>
          <w:szCs w:val="24"/>
          <w:rPrChange w:id="8387" w:author="DuyNgo" w:date="2012-08-10T08:15:00Z">
            <w:rPr>
              <w:rFonts w:asciiTheme="majorHAnsi" w:eastAsiaTheme="majorEastAsia" w:hAnsiTheme="majorHAnsi" w:cstheme="minorHAnsi"/>
              <w:b/>
              <w:bCs/>
              <w:color w:val="4F81BD" w:themeColor="accent1"/>
              <w:sz w:val="24"/>
              <w:szCs w:val="26"/>
            </w:rPr>
          </w:rPrChange>
        </w:rPr>
        <w:t>This function allow user to keep track of tasks, progress of project:</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88" w:author="DuyNgo" w:date="2012-08-10T08:15:00Z">
            <w:rPr>
              <w:rFonts w:asciiTheme="majorHAnsi" w:eastAsiaTheme="majorEastAsia" w:hAnsiTheme="majorHAnsi" w:cstheme="minorHAnsi"/>
              <w:b/>
              <w:bCs/>
              <w:color w:val="4F81BD" w:themeColor="accent1"/>
              <w:sz w:val="24"/>
              <w:szCs w:val="26"/>
            </w:rPr>
          </w:rPrChange>
        </w:rPr>
        <w:t>Allow project manager to manage tasks: add new task, update, delete, assign, monitor progress, completeness rate, and date.</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89" w:author="DuyNgo" w:date="2012-08-10T08:15:00Z">
            <w:rPr>
              <w:rFonts w:asciiTheme="majorHAnsi" w:eastAsiaTheme="majorEastAsia" w:hAnsiTheme="majorHAnsi" w:cstheme="minorHAnsi"/>
              <w:b/>
              <w:bCs/>
              <w:color w:val="4F81BD" w:themeColor="accent1"/>
              <w:sz w:val="24"/>
              <w:szCs w:val="26"/>
            </w:rPr>
          </w:rPrChange>
        </w:rPr>
        <w:t>Feature filter projects by status, assigned to.</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90" w:author="DuyNgo" w:date="2012-08-10T08:15:00Z">
            <w:rPr>
              <w:rFonts w:asciiTheme="majorHAnsi" w:eastAsiaTheme="majorEastAsia" w:hAnsiTheme="majorHAnsi" w:cstheme="minorHAnsi"/>
              <w:b/>
              <w:bCs/>
              <w:color w:val="4F81BD" w:themeColor="accent1"/>
              <w:sz w:val="24"/>
              <w:szCs w:val="26"/>
            </w:rPr>
          </w:rPrChange>
        </w:rPr>
        <w:t>Allow user to sort status, date, assigned to.</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91" w:author="DuyNgo" w:date="2012-08-10T08:15:00Z">
            <w:rPr>
              <w:rFonts w:asciiTheme="majorHAnsi" w:eastAsiaTheme="majorEastAsia" w:hAnsiTheme="majorHAnsi" w:cstheme="minorHAnsi"/>
              <w:b/>
              <w:bCs/>
              <w:color w:val="4F81BD" w:themeColor="accent1"/>
              <w:sz w:val="24"/>
              <w:szCs w:val="26"/>
            </w:rPr>
          </w:rPrChange>
        </w:rPr>
        <w:t>Import feature using Microsoft Project and export report.</w:t>
      </w:r>
    </w:p>
    <w:p w:rsidR="005E0E76" w:rsidRPr="00303364" w:rsidRDefault="005E0E76" w:rsidP="008C3CFA">
      <w:pPr>
        <w:pStyle w:val="CommentText"/>
        <w:numPr>
          <w:ilvl w:val="0"/>
          <w:numId w:val="33"/>
        </w:numPr>
        <w:tabs>
          <w:tab w:val="left" w:pos="180"/>
        </w:tabs>
        <w:spacing w:after="160" w:line="264" w:lineRule="auto"/>
        <w:rPr>
          <w:rFonts w:cstheme="minorHAnsi"/>
          <w:sz w:val="24"/>
          <w:szCs w:val="24"/>
        </w:rPr>
      </w:pPr>
      <w:r w:rsidRPr="00303364">
        <w:rPr>
          <w:rFonts w:cstheme="minorHAnsi"/>
          <w:sz w:val="24"/>
          <w:szCs w:val="24"/>
          <w:rPrChange w:id="8392" w:author="DuyNgo" w:date="2012-08-10T08:15:00Z">
            <w:rPr>
              <w:rFonts w:asciiTheme="majorHAnsi" w:eastAsiaTheme="majorEastAsia" w:hAnsiTheme="majorHAnsi" w:cstheme="minorHAnsi"/>
              <w:b/>
              <w:bCs/>
              <w:color w:val="4F81BD" w:themeColor="accent1"/>
              <w:sz w:val="24"/>
              <w:szCs w:val="24"/>
            </w:rPr>
          </w:rPrChange>
        </w:rPr>
        <w:lastRenderedPageBreak/>
        <w:t xml:space="preserve">Team member can update task’s </w:t>
      </w:r>
      <w:proofErr w:type="spellStart"/>
      <w:r w:rsidRPr="00303364">
        <w:rPr>
          <w:rFonts w:cstheme="minorHAnsi"/>
          <w:sz w:val="24"/>
          <w:szCs w:val="24"/>
          <w:rPrChange w:id="8393" w:author="DuyNgo" w:date="2012-08-10T08:15:00Z">
            <w:rPr>
              <w:rFonts w:asciiTheme="majorHAnsi" w:eastAsiaTheme="majorEastAsia" w:hAnsiTheme="majorHAnsi" w:cstheme="minorHAnsi"/>
              <w:b/>
              <w:bCs/>
              <w:color w:val="4F81BD" w:themeColor="accent1"/>
              <w:sz w:val="24"/>
              <w:szCs w:val="24"/>
            </w:rPr>
          </w:rPrChange>
        </w:rPr>
        <w:t>progess</w:t>
      </w:r>
      <w:proofErr w:type="spellEnd"/>
      <w:r w:rsidRPr="00303364">
        <w:rPr>
          <w:rFonts w:cstheme="minorHAnsi"/>
          <w:sz w:val="24"/>
          <w:szCs w:val="24"/>
          <w:rPrChange w:id="8394" w:author="DuyNgo" w:date="2012-08-10T08:15:00Z">
            <w:rPr>
              <w:rFonts w:asciiTheme="majorHAnsi" w:eastAsiaTheme="majorEastAsia" w:hAnsiTheme="majorHAnsi" w:cstheme="minorHAnsi"/>
              <w:b/>
              <w:bCs/>
              <w:color w:val="4F81BD" w:themeColor="accent1"/>
              <w:sz w:val="24"/>
              <w:szCs w:val="24"/>
            </w:rPr>
          </w:rPrChange>
        </w:rPr>
        <w:t>.</w:t>
      </w:r>
    </w:p>
    <w:p w:rsidR="005E0E76" w:rsidRPr="00303364" w:rsidRDefault="00B57868" w:rsidP="00B57868">
      <w:pPr>
        <w:pStyle w:val="Heading4"/>
        <w:rPr>
          <w:rFonts w:asciiTheme="minorHAnsi" w:hAnsiTheme="minorHAnsi" w:cstheme="minorHAnsi"/>
          <w:sz w:val="24"/>
          <w:szCs w:val="24"/>
          <w:rPrChange w:id="8395" w:author="DuyNgo" w:date="2012-08-10T08:15:00Z">
            <w:rPr/>
          </w:rPrChange>
        </w:rPr>
      </w:pPr>
      <w:bookmarkStart w:id="8396" w:name="_Toc332351146"/>
      <w:r w:rsidRPr="00303364">
        <w:rPr>
          <w:rFonts w:asciiTheme="minorHAnsi" w:hAnsiTheme="minorHAnsi" w:cstheme="minorHAnsi"/>
          <w:sz w:val="24"/>
          <w:szCs w:val="24"/>
          <w:rPrChange w:id="8397" w:author="DuyNgo" w:date="2012-08-10T08:15:00Z">
            <w:rPr>
              <w:rFonts w:asciiTheme="minorHAnsi" w:eastAsiaTheme="minorHAnsi" w:hAnsiTheme="minorHAnsi" w:cstheme="minorBidi"/>
              <w:b w:val="0"/>
              <w:bCs w:val="0"/>
              <w:i w:val="0"/>
              <w:iCs w:val="0"/>
              <w:color w:val="auto"/>
              <w:sz w:val="26"/>
              <w:szCs w:val="26"/>
            </w:rPr>
          </w:rPrChange>
        </w:rPr>
        <w:t xml:space="preserve">2.3.3 </w:t>
      </w:r>
      <w:r w:rsidR="005E0E76" w:rsidRPr="00303364">
        <w:rPr>
          <w:rFonts w:asciiTheme="minorHAnsi" w:hAnsiTheme="minorHAnsi" w:cstheme="minorHAnsi"/>
          <w:sz w:val="24"/>
          <w:szCs w:val="24"/>
          <w:rPrChange w:id="8398" w:author="DuyNgo" w:date="2012-08-10T08:15:00Z">
            <w:rPr>
              <w:rFonts w:asciiTheme="minorHAnsi" w:eastAsiaTheme="minorHAnsi" w:hAnsiTheme="minorHAnsi" w:cstheme="minorBidi"/>
              <w:b w:val="0"/>
              <w:bCs w:val="0"/>
              <w:i w:val="0"/>
              <w:iCs w:val="0"/>
              <w:color w:val="auto"/>
              <w:sz w:val="26"/>
              <w:szCs w:val="26"/>
            </w:rPr>
          </w:rPrChange>
        </w:rPr>
        <w:t>Report</w:t>
      </w:r>
      <w:bookmarkEnd w:id="8396"/>
    </w:p>
    <w:p w:rsidR="005E0E76" w:rsidRPr="00303364" w:rsidRDefault="005E0E76" w:rsidP="005E0E76">
      <w:pPr>
        <w:rPr>
          <w:rFonts w:cstheme="minorHAnsi"/>
          <w:sz w:val="24"/>
          <w:szCs w:val="24"/>
        </w:rPr>
      </w:pPr>
      <w:r w:rsidRPr="00303364">
        <w:rPr>
          <w:rFonts w:cstheme="minorHAnsi"/>
          <w:sz w:val="24"/>
          <w:szCs w:val="24"/>
          <w:rPrChange w:id="8399" w:author="DuyNgo" w:date="2012-08-10T08:15:00Z">
            <w:rPr>
              <w:rFonts w:asciiTheme="majorHAnsi" w:eastAsiaTheme="majorEastAsia" w:hAnsiTheme="majorHAnsi" w:cstheme="minorHAnsi"/>
              <w:b/>
              <w:bCs/>
              <w:color w:val="4F81BD" w:themeColor="accent1"/>
              <w:sz w:val="24"/>
              <w:szCs w:val="26"/>
            </w:rPr>
          </w:rPrChange>
        </w:rPr>
        <w:br/>
        <w:t xml:space="preserve">This function provides report features: </w:t>
      </w:r>
    </w:p>
    <w:p w:rsidR="005E0E76" w:rsidRPr="00303364" w:rsidRDefault="005E0E76" w:rsidP="008C3CFA">
      <w:pPr>
        <w:pStyle w:val="ListParagraph"/>
        <w:numPr>
          <w:ilvl w:val="0"/>
          <w:numId w:val="34"/>
        </w:numPr>
        <w:tabs>
          <w:tab w:val="left" w:pos="180"/>
        </w:tabs>
        <w:spacing w:after="160" w:line="264" w:lineRule="auto"/>
        <w:rPr>
          <w:rFonts w:cstheme="minorHAnsi"/>
          <w:sz w:val="24"/>
          <w:szCs w:val="24"/>
        </w:rPr>
      </w:pPr>
      <w:r w:rsidRPr="00303364">
        <w:rPr>
          <w:rFonts w:cstheme="minorHAnsi"/>
          <w:sz w:val="24"/>
          <w:szCs w:val="24"/>
          <w:rPrChange w:id="8400" w:author="DuyNgo" w:date="2012-08-10T08:15:00Z">
            <w:rPr>
              <w:rFonts w:asciiTheme="majorHAnsi" w:eastAsiaTheme="majorEastAsia" w:hAnsiTheme="majorHAnsi" w:cstheme="minorHAnsi"/>
              <w:b/>
              <w:bCs/>
              <w:color w:val="4F81BD" w:themeColor="accent1"/>
              <w:sz w:val="24"/>
              <w:szCs w:val="26"/>
            </w:rPr>
          </w:rPrChange>
        </w:rPr>
        <w:t>Project information</w:t>
      </w:r>
    </w:p>
    <w:p w:rsidR="005E0E76" w:rsidRPr="00303364" w:rsidRDefault="005E0E76" w:rsidP="008C3CFA">
      <w:pPr>
        <w:pStyle w:val="ListParagraph"/>
        <w:numPr>
          <w:ilvl w:val="0"/>
          <w:numId w:val="34"/>
        </w:numPr>
        <w:tabs>
          <w:tab w:val="left" w:pos="180"/>
        </w:tabs>
        <w:spacing w:after="160" w:line="264" w:lineRule="auto"/>
        <w:rPr>
          <w:rFonts w:cstheme="minorHAnsi"/>
          <w:sz w:val="24"/>
          <w:szCs w:val="24"/>
        </w:rPr>
      </w:pPr>
      <w:r w:rsidRPr="00303364">
        <w:rPr>
          <w:rFonts w:cstheme="minorHAnsi"/>
          <w:sz w:val="24"/>
          <w:szCs w:val="24"/>
          <w:rPrChange w:id="8401" w:author="DuyNgo" w:date="2012-08-10T08:15:00Z">
            <w:rPr>
              <w:rFonts w:asciiTheme="majorHAnsi" w:eastAsiaTheme="majorEastAsia" w:hAnsiTheme="majorHAnsi" w:cstheme="minorHAnsi"/>
              <w:b/>
              <w:bCs/>
              <w:color w:val="4F81BD" w:themeColor="accent1"/>
              <w:sz w:val="24"/>
              <w:szCs w:val="26"/>
            </w:rPr>
          </w:rPrChange>
        </w:rPr>
        <w:t>Planner</w:t>
      </w:r>
    </w:p>
    <w:p w:rsidR="005E0E76" w:rsidRPr="00303364" w:rsidRDefault="005E0E76" w:rsidP="008C3CFA">
      <w:pPr>
        <w:pStyle w:val="ListParagraph"/>
        <w:numPr>
          <w:ilvl w:val="0"/>
          <w:numId w:val="34"/>
        </w:numPr>
        <w:tabs>
          <w:tab w:val="left" w:pos="180"/>
        </w:tabs>
        <w:spacing w:after="160" w:line="264" w:lineRule="auto"/>
        <w:rPr>
          <w:rFonts w:cstheme="minorHAnsi"/>
          <w:sz w:val="24"/>
          <w:szCs w:val="24"/>
        </w:rPr>
      </w:pPr>
      <w:r w:rsidRPr="00303364">
        <w:rPr>
          <w:rFonts w:cstheme="minorHAnsi"/>
          <w:sz w:val="24"/>
          <w:szCs w:val="24"/>
          <w:rPrChange w:id="8402" w:author="DuyNgo" w:date="2012-08-10T08:15:00Z">
            <w:rPr>
              <w:rFonts w:asciiTheme="majorHAnsi" w:eastAsiaTheme="majorEastAsia" w:hAnsiTheme="majorHAnsi" w:cstheme="minorHAnsi"/>
              <w:b/>
              <w:bCs/>
              <w:color w:val="4F81BD" w:themeColor="accent1"/>
              <w:sz w:val="24"/>
              <w:szCs w:val="26"/>
            </w:rPr>
          </w:rPrChange>
        </w:rPr>
        <w:t>DMS</w:t>
      </w:r>
    </w:p>
    <w:p w:rsidR="005E0E76" w:rsidRPr="00303364" w:rsidRDefault="005E0E76" w:rsidP="008C3CFA">
      <w:pPr>
        <w:pStyle w:val="ListParagraph"/>
        <w:numPr>
          <w:ilvl w:val="0"/>
          <w:numId w:val="34"/>
        </w:numPr>
        <w:tabs>
          <w:tab w:val="left" w:pos="180"/>
        </w:tabs>
        <w:spacing w:after="160" w:line="264" w:lineRule="auto"/>
        <w:rPr>
          <w:rFonts w:cstheme="minorHAnsi"/>
          <w:sz w:val="24"/>
          <w:szCs w:val="24"/>
        </w:rPr>
      </w:pPr>
      <w:r w:rsidRPr="00303364">
        <w:rPr>
          <w:rFonts w:cstheme="minorHAnsi"/>
          <w:sz w:val="24"/>
          <w:szCs w:val="24"/>
          <w:rPrChange w:id="8403" w:author="DuyNgo" w:date="2012-08-10T08:15:00Z">
            <w:rPr>
              <w:rFonts w:asciiTheme="majorHAnsi" w:eastAsiaTheme="majorEastAsia" w:hAnsiTheme="majorHAnsi" w:cstheme="minorHAnsi"/>
              <w:b/>
              <w:bCs/>
              <w:color w:val="4F81BD" w:themeColor="accent1"/>
              <w:sz w:val="24"/>
              <w:szCs w:val="26"/>
            </w:rPr>
          </w:rPrChange>
        </w:rPr>
        <w:t>Timesheet</w:t>
      </w:r>
      <w:r w:rsidRPr="00303364">
        <w:rPr>
          <w:rFonts w:cstheme="minorHAnsi"/>
          <w:sz w:val="24"/>
          <w:szCs w:val="24"/>
          <w:rPrChange w:id="8404" w:author="DuyNgo" w:date="2012-08-10T08:15:00Z">
            <w:rPr>
              <w:rFonts w:asciiTheme="majorHAnsi" w:eastAsiaTheme="majorEastAsia" w:hAnsiTheme="majorHAnsi" w:cstheme="minorHAnsi"/>
              <w:b/>
              <w:bCs/>
              <w:color w:val="4F81BD" w:themeColor="accent1"/>
              <w:sz w:val="24"/>
              <w:szCs w:val="26"/>
            </w:rPr>
          </w:rPrChange>
        </w:rPr>
        <w:br/>
      </w:r>
    </w:p>
    <w:p w:rsidR="005E0E76" w:rsidRPr="00303364" w:rsidRDefault="00B57868" w:rsidP="00B57868">
      <w:pPr>
        <w:pStyle w:val="Heading4"/>
        <w:rPr>
          <w:rFonts w:asciiTheme="minorHAnsi" w:hAnsiTheme="minorHAnsi" w:cstheme="minorHAnsi"/>
          <w:sz w:val="24"/>
          <w:szCs w:val="24"/>
          <w:rPrChange w:id="8405" w:author="DuyNgo" w:date="2012-08-10T08:15:00Z">
            <w:rPr/>
          </w:rPrChange>
        </w:rPr>
      </w:pPr>
      <w:bookmarkStart w:id="8406" w:name="_Toc332351147"/>
      <w:r w:rsidRPr="00303364">
        <w:rPr>
          <w:rFonts w:asciiTheme="minorHAnsi" w:hAnsiTheme="minorHAnsi" w:cstheme="minorHAnsi"/>
          <w:sz w:val="24"/>
          <w:szCs w:val="24"/>
          <w:rPrChange w:id="8407" w:author="DuyNgo" w:date="2012-08-10T08:15:00Z">
            <w:rPr>
              <w:rFonts w:asciiTheme="minorHAnsi" w:eastAsiaTheme="minorHAnsi" w:hAnsiTheme="minorHAnsi" w:cstheme="minorBidi"/>
              <w:b w:val="0"/>
              <w:bCs w:val="0"/>
              <w:i w:val="0"/>
              <w:iCs w:val="0"/>
              <w:color w:val="auto"/>
              <w:sz w:val="26"/>
              <w:szCs w:val="26"/>
            </w:rPr>
          </w:rPrChange>
        </w:rPr>
        <w:t xml:space="preserve">2.3.4 </w:t>
      </w:r>
      <w:r w:rsidR="005E0E76" w:rsidRPr="00303364">
        <w:rPr>
          <w:rFonts w:asciiTheme="minorHAnsi" w:hAnsiTheme="minorHAnsi" w:cstheme="minorHAnsi"/>
          <w:sz w:val="24"/>
          <w:szCs w:val="24"/>
          <w:rPrChange w:id="8408" w:author="DuyNgo" w:date="2012-08-10T08:15:00Z">
            <w:rPr>
              <w:rFonts w:asciiTheme="minorHAnsi" w:eastAsiaTheme="minorHAnsi" w:hAnsiTheme="minorHAnsi" w:cstheme="minorBidi"/>
              <w:b w:val="0"/>
              <w:bCs w:val="0"/>
              <w:i w:val="0"/>
              <w:iCs w:val="0"/>
              <w:color w:val="auto"/>
              <w:sz w:val="26"/>
              <w:szCs w:val="26"/>
            </w:rPr>
          </w:rPrChange>
        </w:rPr>
        <w:t>Project Eye</w:t>
      </w:r>
      <w:bookmarkEnd w:id="8406"/>
      <w:r w:rsidR="005E0E76" w:rsidRPr="00303364">
        <w:rPr>
          <w:rFonts w:asciiTheme="minorHAnsi" w:hAnsiTheme="minorHAnsi" w:cstheme="minorHAnsi"/>
          <w:sz w:val="24"/>
          <w:szCs w:val="24"/>
          <w:rPrChange w:id="8409" w:author="DuyNgo" w:date="2012-08-10T08:15:00Z">
            <w:rPr>
              <w:rFonts w:asciiTheme="minorHAnsi" w:eastAsiaTheme="minorHAnsi" w:hAnsiTheme="minorHAnsi" w:cstheme="minorBidi"/>
              <w:b w:val="0"/>
              <w:bCs w:val="0"/>
              <w:i w:val="0"/>
              <w:iCs w:val="0"/>
              <w:color w:val="auto"/>
              <w:sz w:val="26"/>
              <w:szCs w:val="26"/>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10" w:author="DuyNgo" w:date="2012-08-10T08:15:00Z">
            <w:rPr>
              <w:rFonts w:asciiTheme="minorHAnsi" w:eastAsiaTheme="majorEastAsia" w:hAnsiTheme="minorHAnsi" w:cstheme="minorHAnsi"/>
              <w:b/>
              <w:bCs/>
              <w:color w:val="4F81BD" w:themeColor="accent1"/>
              <w:sz w:val="24"/>
              <w:szCs w:val="24"/>
              <w:lang w:eastAsia="en-US"/>
            </w:rPr>
          </w:rPrChange>
        </w:rPr>
        <w:t>This function allows Admin and Project Manager to create new project, edit a project’s information. The function also provides Admin with search function to help them quickly find a project.</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11"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12" w:author="DuyNgo" w:date="2012-08-10T08:15:00Z">
            <w:rPr>
              <w:rFonts w:asciiTheme="minorHAnsi" w:eastAsiaTheme="majorEastAsia" w:hAnsiTheme="minorHAnsi" w:cstheme="minorHAnsi"/>
              <w:b/>
              <w:bCs/>
              <w:color w:val="4F81BD" w:themeColor="accent1"/>
              <w:sz w:val="24"/>
              <w:szCs w:val="24"/>
              <w:lang w:eastAsia="en-US"/>
            </w:rPr>
          </w:rPrChange>
        </w:rPr>
        <w:t>4.1 Manage User</w:t>
      </w:r>
      <w:r w:rsidR="005E0E76" w:rsidRPr="00303364">
        <w:rPr>
          <w:rFonts w:asciiTheme="minorHAnsi" w:hAnsiTheme="minorHAnsi" w:cstheme="minorHAnsi"/>
          <w:sz w:val="24"/>
          <w:szCs w:val="24"/>
          <w:rPrChange w:id="8413"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14" w:author="DuyNgo" w:date="2012-08-10T08:15:00Z">
            <w:rPr>
              <w:rFonts w:asciiTheme="minorHAnsi" w:eastAsiaTheme="majorEastAsia" w:hAnsiTheme="minorHAnsi" w:cstheme="minorHAnsi"/>
              <w:b/>
              <w:bCs/>
              <w:color w:val="4F81BD" w:themeColor="accent1"/>
              <w:sz w:val="24"/>
              <w:szCs w:val="24"/>
              <w:lang w:eastAsia="en-US"/>
            </w:rPr>
          </w:rPrChange>
        </w:rPr>
        <w:t>This function provides Admin with the ability manage users of the PMS system. This function includes search users, create user, and edit user’s information and status.</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15"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16" w:author="DuyNgo" w:date="2012-08-10T08:15:00Z">
            <w:rPr>
              <w:rFonts w:asciiTheme="minorHAnsi" w:eastAsiaTheme="majorEastAsia" w:hAnsiTheme="minorHAnsi" w:cstheme="minorHAnsi"/>
              <w:b/>
              <w:bCs/>
              <w:color w:val="4F81BD" w:themeColor="accent1"/>
              <w:sz w:val="24"/>
              <w:szCs w:val="24"/>
              <w:lang w:eastAsia="en-US"/>
            </w:rPr>
          </w:rPrChange>
        </w:rPr>
        <w:t>4.2 Manage Project Team</w:t>
      </w:r>
      <w:r w:rsidR="005E0E76" w:rsidRPr="00303364">
        <w:rPr>
          <w:rFonts w:asciiTheme="minorHAnsi" w:hAnsiTheme="minorHAnsi" w:cstheme="minorHAnsi"/>
          <w:sz w:val="24"/>
          <w:szCs w:val="24"/>
          <w:rPrChange w:id="8417"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18" w:author="DuyNgo" w:date="2012-08-10T08:15:00Z">
            <w:rPr>
              <w:rFonts w:asciiTheme="minorHAnsi" w:eastAsiaTheme="majorEastAsia" w:hAnsiTheme="minorHAnsi" w:cstheme="minorHAnsi"/>
              <w:b/>
              <w:bCs/>
              <w:color w:val="4F81BD" w:themeColor="accent1"/>
              <w:sz w:val="24"/>
              <w:szCs w:val="24"/>
              <w:lang w:eastAsia="en-US"/>
            </w:rPr>
          </w:rPrChange>
        </w:rPr>
        <w:t>This function provides Admin and Project Manager the ability to manage a project’s team. This function includes search users to add to project’s team, change team member’s role, and remove member from project’s team.</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19"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20" w:author="DuyNgo" w:date="2012-08-10T08:15:00Z">
            <w:rPr>
              <w:rFonts w:asciiTheme="minorHAnsi" w:eastAsiaTheme="majorEastAsia" w:hAnsiTheme="minorHAnsi" w:cstheme="minorHAnsi"/>
              <w:b/>
              <w:bCs/>
              <w:color w:val="4F81BD" w:themeColor="accent1"/>
              <w:sz w:val="24"/>
              <w:szCs w:val="24"/>
              <w:lang w:eastAsia="en-US"/>
            </w:rPr>
          </w:rPrChange>
        </w:rPr>
        <w:t>4.3 Manage Project Module</w:t>
      </w:r>
      <w:r w:rsidR="005E0E76" w:rsidRPr="00303364">
        <w:rPr>
          <w:rFonts w:asciiTheme="minorHAnsi" w:hAnsiTheme="minorHAnsi" w:cstheme="minorHAnsi"/>
          <w:sz w:val="24"/>
          <w:szCs w:val="24"/>
          <w:rPrChange w:id="8421"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22" w:author="DuyNgo" w:date="2012-08-10T08:15:00Z">
            <w:rPr>
              <w:rFonts w:asciiTheme="minorHAnsi" w:eastAsiaTheme="majorEastAsia" w:hAnsiTheme="minorHAnsi" w:cstheme="minorHAnsi"/>
              <w:b/>
              <w:bCs/>
              <w:color w:val="4F81BD" w:themeColor="accent1"/>
              <w:sz w:val="24"/>
              <w:szCs w:val="24"/>
              <w:lang w:eastAsia="en-US"/>
            </w:rPr>
          </w:rPrChange>
        </w:rPr>
        <w:t xml:space="preserve">This function provides Admin and Project Manager the ability to manage a project’s modules usage. This function will help admin and project manager to choose what modules they want to use in a project. </w:t>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23" w:author="DuyNgo" w:date="2012-08-10T08:15:00Z">
            <w:rPr>
              <w:rFonts w:asciiTheme="minorHAnsi" w:eastAsiaTheme="majorEastAsia" w:hAnsiTheme="minorHAnsi" w:cstheme="minorHAnsi"/>
              <w:b/>
              <w:bCs/>
              <w:color w:val="4F81BD" w:themeColor="accent1"/>
              <w:sz w:val="24"/>
              <w:szCs w:val="24"/>
              <w:lang w:eastAsia="en-US"/>
            </w:rPr>
          </w:rPrChange>
        </w:rPr>
        <w:t xml:space="preserve">Here is the list of modules: </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24" w:author="DuyNgo" w:date="2012-08-10T08:15:00Z">
            <w:rPr>
              <w:rFonts w:asciiTheme="minorHAnsi" w:eastAsiaTheme="majorEastAsia" w:hAnsiTheme="minorHAnsi" w:cstheme="minorHAnsi"/>
              <w:b/>
              <w:bCs/>
              <w:color w:val="4F81BD" w:themeColor="accent1"/>
              <w:sz w:val="24"/>
              <w:szCs w:val="24"/>
              <w:lang w:eastAsia="en-US"/>
            </w:rPr>
          </w:rPrChange>
        </w:rPr>
        <w:t>Time Sheet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25" w:author="DuyNgo" w:date="2012-08-10T08:15:00Z">
            <w:rPr>
              <w:rFonts w:asciiTheme="minorHAnsi" w:eastAsiaTheme="majorEastAsia" w:hAnsiTheme="minorHAnsi" w:cstheme="minorHAnsi"/>
              <w:b/>
              <w:bCs/>
              <w:color w:val="4F81BD" w:themeColor="accent1"/>
              <w:sz w:val="24"/>
              <w:szCs w:val="24"/>
              <w:lang w:eastAsia="en-US"/>
            </w:rPr>
          </w:rPrChange>
        </w:rPr>
        <w:t>Project Planner</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26" w:author="DuyNgo" w:date="2012-08-10T08:15:00Z">
            <w:rPr>
              <w:rFonts w:asciiTheme="minorHAnsi" w:eastAsiaTheme="majorEastAsia" w:hAnsiTheme="minorHAnsi" w:cstheme="minorHAnsi"/>
              <w:b/>
              <w:bCs/>
              <w:color w:val="4F81BD" w:themeColor="accent1"/>
              <w:sz w:val="24"/>
              <w:szCs w:val="24"/>
              <w:lang w:eastAsia="en-US"/>
            </w:rPr>
          </w:rPrChange>
        </w:rPr>
        <w:t>Defect Management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27" w:author="DuyNgo" w:date="2012-08-10T08:15:00Z">
            <w:rPr>
              <w:rFonts w:asciiTheme="minorHAnsi" w:eastAsiaTheme="majorEastAsia" w:hAnsiTheme="minorHAnsi" w:cstheme="minorHAnsi"/>
              <w:b/>
              <w:bCs/>
              <w:color w:val="4F81BD" w:themeColor="accent1"/>
              <w:sz w:val="24"/>
              <w:szCs w:val="24"/>
              <w:lang w:eastAsia="en-US"/>
            </w:rPr>
          </w:rPrChange>
        </w:rPr>
        <w:t>Report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28" w:author="DuyNgo" w:date="2012-08-10T08:15:00Z">
            <w:rPr>
              <w:rFonts w:asciiTheme="minorHAnsi" w:eastAsiaTheme="majorEastAsia" w:hAnsiTheme="minorHAnsi" w:cstheme="minorHAnsi"/>
              <w:b/>
              <w:bCs/>
              <w:color w:val="4F81BD" w:themeColor="accent1"/>
              <w:sz w:val="24"/>
              <w:szCs w:val="24"/>
              <w:lang w:eastAsia="en-US"/>
            </w:rPr>
          </w:rPrChange>
        </w:rPr>
        <w:t>Requirement Management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29" w:author="DuyNgo" w:date="2012-08-10T08:15:00Z">
            <w:rPr>
              <w:rFonts w:asciiTheme="minorHAnsi" w:eastAsiaTheme="majorEastAsia" w:hAnsiTheme="minorHAnsi" w:cstheme="minorHAnsi"/>
              <w:b/>
              <w:bCs/>
              <w:color w:val="4F81BD" w:themeColor="accent1"/>
              <w:sz w:val="24"/>
              <w:szCs w:val="24"/>
              <w:lang w:eastAsia="en-US"/>
            </w:rPr>
          </w:rPrChange>
        </w:rPr>
        <w:t>Risk, Issue Management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30" w:author="DuyNgo" w:date="2012-08-10T08:15:00Z">
            <w:rPr>
              <w:rFonts w:asciiTheme="minorHAnsi" w:eastAsiaTheme="majorEastAsia" w:hAnsiTheme="minorHAnsi" w:cstheme="minorHAnsi"/>
              <w:b/>
              <w:bCs/>
              <w:color w:val="4F81BD" w:themeColor="accent1"/>
              <w:sz w:val="24"/>
              <w:szCs w:val="24"/>
              <w:lang w:eastAsia="en-US"/>
            </w:rPr>
          </w:rPrChange>
        </w:rPr>
        <w:t>Change Request Management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31" w:author="DuyNgo" w:date="2012-08-10T08:15:00Z">
            <w:rPr>
              <w:rFonts w:asciiTheme="minorHAnsi" w:eastAsiaTheme="majorEastAsia" w:hAnsiTheme="minorHAnsi" w:cstheme="minorHAnsi"/>
              <w:b/>
              <w:bCs/>
              <w:color w:val="4F81BD" w:themeColor="accent1"/>
              <w:sz w:val="24"/>
              <w:szCs w:val="24"/>
              <w:lang w:eastAsia="en-US"/>
            </w:rPr>
          </w:rPrChange>
        </w:rPr>
        <w:lastRenderedPageBreak/>
        <w:t>Cost Management</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32"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33" w:author="DuyNgo" w:date="2012-08-10T08:15:00Z">
            <w:rPr>
              <w:rFonts w:asciiTheme="minorHAnsi" w:eastAsiaTheme="majorEastAsia" w:hAnsiTheme="minorHAnsi" w:cstheme="minorHAnsi"/>
              <w:b/>
              <w:bCs/>
              <w:color w:val="4F81BD" w:themeColor="accent1"/>
              <w:sz w:val="24"/>
              <w:szCs w:val="24"/>
              <w:lang w:eastAsia="en-US"/>
            </w:rPr>
          </w:rPrChange>
        </w:rPr>
        <w:t>4.4 Change User’s Information</w:t>
      </w:r>
      <w:r w:rsidR="005E0E76" w:rsidRPr="00303364">
        <w:rPr>
          <w:rFonts w:asciiTheme="minorHAnsi" w:hAnsiTheme="minorHAnsi" w:cstheme="minorHAnsi"/>
          <w:sz w:val="24"/>
          <w:szCs w:val="24"/>
          <w:rPrChange w:id="8434"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35" w:author="DuyNgo" w:date="2012-08-10T08:15:00Z">
            <w:rPr>
              <w:rFonts w:asciiTheme="minorHAnsi" w:eastAsiaTheme="majorEastAsia" w:hAnsiTheme="minorHAnsi" w:cstheme="minorHAnsi"/>
              <w:b/>
              <w:bCs/>
              <w:color w:val="4F81BD" w:themeColor="accent1"/>
              <w:sz w:val="24"/>
              <w:szCs w:val="24"/>
              <w:lang w:eastAsia="en-US"/>
            </w:rPr>
          </w:rPrChange>
        </w:rPr>
        <w:t>This function provides users of PMS system the ability to change their user’s information. This also includes changing password function.</w:t>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36" w:author="DuyNgo" w:date="2012-08-10T08:15:00Z">
            <w:rPr>
              <w:rFonts w:asciiTheme="minorHAnsi" w:eastAsiaTheme="majorEastAsia" w:hAnsiTheme="minorHAnsi" w:cstheme="minorHAnsi"/>
              <w:b/>
              <w:bCs/>
              <w:color w:val="4F81BD" w:themeColor="accent1"/>
              <w:sz w:val="24"/>
              <w:szCs w:val="24"/>
              <w:lang w:eastAsia="en-US"/>
            </w:rPr>
          </w:rPrChange>
        </w:rPr>
        <w:br/>
        <w:t>Reset Password</w:t>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37" w:author="DuyNgo" w:date="2012-08-10T08:15:00Z">
            <w:rPr>
              <w:rFonts w:asciiTheme="minorHAnsi" w:eastAsiaTheme="majorEastAsia" w:hAnsiTheme="minorHAnsi" w:cstheme="minorHAnsi"/>
              <w:b/>
              <w:bCs/>
              <w:color w:val="4F81BD" w:themeColor="accent1"/>
              <w:sz w:val="24"/>
              <w:szCs w:val="24"/>
              <w:lang w:eastAsia="en-US"/>
            </w:rPr>
          </w:rPrChange>
        </w:rPr>
        <w:t>This function will help users of PMS system when they forget their password. Users provide their username and this function will reset and send their password to their Email in user’s information.</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38"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39" w:author="DuyNgo" w:date="2012-08-10T08:15:00Z">
            <w:rPr>
              <w:rFonts w:asciiTheme="minorHAnsi" w:eastAsiaTheme="majorEastAsia" w:hAnsiTheme="minorHAnsi" w:cstheme="minorHAnsi"/>
              <w:b/>
              <w:bCs/>
              <w:color w:val="4F81BD" w:themeColor="accent1"/>
              <w:sz w:val="24"/>
              <w:szCs w:val="24"/>
              <w:lang w:eastAsia="en-US"/>
            </w:rPr>
          </w:rPrChange>
        </w:rPr>
        <w:t>4.5 Manage Cost</w:t>
      </w:r>
      <w:r w:rsidR="005E0E76" w:rsidRPr="00303364">
        <w:rPr>
          <w:rFonts w:asciiTheme="minorHAnsi" w:hAnsiTheme="minorHAnsi" w:cstheme="minorHAnsi"/>
          <w:sz w:val="24"/>
          <w:szCs w:val="24"/>
          <w:rPrChange w:id="8440"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41" w:author="DuyNgo" w:date="2012-08-10T08:15:00Z">
            <w:rPr>
              <w:rFonts w:asciiTheme="minorHAnsi" w:eastAsiaTheme="majorEastAsia" w:hAnsiTheme="minorHAnsi" w:cstheme="minorHAnsi"/>
              <w:b/>
              <w:bCs/>
              <w:color w:val="4F81BD" w:themeColor="accent1"/>
              <w:sz w:val="24"/>
              <w:szCs w:val="24"/>
              <w:lang w:eastAsia="en-US"/>
            </w:rPr>
          </w:rPrChange>
        </w:rPr>
        <w:t>This function provides Project Managers the ability to control a project’s finance. This function will help them manage budget and tracking expense daily. It also alarms them when their project will be over budget at the time they planning the project’s expense. Project Managers can defy their project’s buffer, the Manage Cost module will notice them the status of the current buffer.</w:t>
      </w:r>
    </w:p>
    <w:p w:rsidR="005E0E76" w:rsidRPr="00303364" w:rsidRDefault="005E0E76" w:rsidP="005E0E76">
      <w:pPr>
        <w:pStyle w:val="PlainText"/>
        <w:rPr>
          <w:rFonts w:asciiTheme="minorHAnsi" w:hAnsiTheme="minorHAnsi" w:cstheme="minorHAnsi"/>
          <w:sz w:val="24"/>
          <w:szCs w:val="24"/>
        </w:rPr>
      </w:pP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42"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43" w:author="DuyNgo" w:date="2012-08-10T08:15:00Z">
            <w:rPr>
              <w:rFonts w:asciiTheme="minorHAnsi" w:eastAsiaTheme="majorEastAsia" w:hAnsiTheme="minorHAnsi" w:cstheme="minorHAnsi"/>
              <w:b/>
              <w:bCs/>
              <w:color w:val="4F81BD" w:themeColor="accent1"/>
              <w:sz w:val="24"/>
              <w:szCs w:val="24"/>
              <w:lang w:eastAsia="en-US"/>
            </w:rPr>
          </w:rPrChange>
        </w:rPr>
        <w:t>4.6 Manage Product</w:t>
      </w:r>
      <w:r w:rsidR="005E0E76" w:rsidRPr="00303364">
        <w:rPr>
          <w:rFonts w:asciiTheme="minorHAnsi" w:hAnsiTheme="minorHAnsi" w:cstheme="minorHAnsi"/>
          <w:sz w:val="24"/>
          <w:szCs w:val="24"/>
          <w:rPrChange w:id="8444"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45" w:author="DuyNgo" w:date="2012-08-10T08:15:00Z">
            <w:rPr>
              <w:rFonts w:asciiTheme="minorHAnsi" w:eastAsiaTheme="majorEastAsia" w:hAnsiTheme="minorHAnsi" w:cstheme="minorHAnsi"/>
              <w:b/>
              <w:bCs/>
              <w:color w:val="4F81BD" w:themeColor="accent1"/>
              <w:sz w:val="24"/>
              <w:szCs w:val="24"/>
              <w:lang w:eastAsia="en-US"/>
            </w:rPr>
          </w:rPrChange>
        </w:rPr>
        <w:t>This function provides Project Manager and Team Member the ability to control a project’s products. Project Manager and Team Member can add, modify and delete products.</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46"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47" w:author="DuyNgo" w:date="2012-08-10T08:15:00Z">
            <w:rPr>
              <w:rFonts w:asciiTheme="minorHAnsi" w:eastAsiaTheme="majorEastAsia" w:hAnsiTheme="minorHAnsi" w:cstheme="minorHAnsi"/>
              <w:b/>
              <w:bCs/>
              <w:color w:val="4F81BD" w:themeColor="accent1"/>
              <w:sz w:val="24"/>
              <w:szCs w:val="24"/>
              <w:lang w:eastAsia="en-US"/>
            </w:rPr>
          </w:rPrChange>
        </w:rPr>
        <w:t>4.7 Manage Work Order</w:t>
      </w:r>
      <w:r w:rsidR="005E0E76" w:rsidRPr="00303364">
        <w:rPr>
          <w:rFonts w:asciiTheme="minorHAnsi" w:hAnsiTheme="minorHAnsi" w:cstheme="minorHAnsi"/>
          <w:sz w:val="24"/>
          <w:szCs w:val="24"/>
          <w:rPrChange w:id="8448"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49" w:author="DuyNgo" w:date="2012-08-10T08:15:00Z">
            <w:rPr>
              <w:rFonts w:asciiTheme="minorHAnsi" w:eastAsiaTheme="majorEastAsia" w:hAnsiTheme="minorHAnsi" w:cstheme="minorHAnsi"/>
              <w:b/>
              <w:bCs/>
              <w:color w:val="4F81BD" w:themeColor="accent1"/>
              <w:sz w:val="24"/>
              <w:szCs w:val="24"/>
              <w:lang w:eastAsia="en-US"/>
            </w:rPr>
          </w:rPrChange>
        </w:rPr>
        <w:t>This function provides Project Manager the ability to control a project’s stage and deliverables’ schedule. Project Managers can set how many stages a project has and their duration. They can also set when and which product to deliver in each stage.</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50"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51" w:author="DuyNgo" w:date="2012-08-10T08:15:00Z">
            <w:rPr>
              <w:rFonts w:asciiTheme="minorHAnsi" w:eastAsiaTheme="majorEastAsia" w:hAnsiTheme="minorHAnsi" w:cstheme="minorHAnsi"/>
              <w:b/>
              <w:bCs/>
              <w:color w:val="4F81BD" w:themeColor="accent1"/>
              <w:sz w:val="24"/>
              <w:szCs w:val="24"/>
              <w:lang w:eastAsia="en-US"/>
            </w:rPr>
          </w:rPrChange>
        </w:rPr>
        <w:t>4.8 Manage Risk, Issue, Change Request</w:t>
      </w:r>
      <w:r w:rsidR="005E0E76" w:rsidRPr="00303364">
        <w:rPr>
          <w:rFonts w:asciiTheme="minorHAnsi" w:hAnsiTheme="minorHAnsi" w:cstheme="minorHAnsi"/>
          <w:sz w:val="24"/>
          <w:szCs w:val="24"/>
          <w:rPrChange w:id="8452"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rPr>
          <w:rFonts w:cstheme="minorHAnsi"/>
          <w:sz w:val="24"/>
          <w:szCs w:val="24"/>
        </w:rPr>
      </w:pPr>
      <w:r w:rsidRPr="00303364">
        <w:rPr>
          <w:rFonts w:eastAsia="MS Gothic" w:cstheme="minorHAnsi"/>
          <w:sz w:val="24"/>
          <w:szCs w:val="24"/>
          <w:rPrChange w:id="8453" w:author="DuyNgo" w:date="2012-08-10T08:15:00Z">
            <w:rPr>
              <w:rFonts w:asciiTheme="majorHAnsi" w:eastAsia="MS Gothic" w:hAnsiTheme="majorHAnsi" w:cstheme="minorHAnsi"/>
              <w:b/>
              <w:bCs/>
              <w:color w:val="4F81BD" w:themeColor="accent1"/>
              <w:sz w:val="24"/>
              <w:szCs w:val="26"/>
            </w:rPr>
          </w:rPrChange>
        </w:rPr>
        <w:t>This function provides Project Manager and Team Member the ability to control a project’s risk, issue and change request. They can add, modify and delete risk, issue and change request.</w:t>
      </w:r>
    </w:p>
    <w:p w:rsidR="005E0E76" w:rsidRPr="00303364" w:rsidRDefault="00B57868" w:rsidP="00B57868">
      <w:pPr>
        <w:pStyle w:val="Heading4"/>
        <w:rPr>
          <w:rFonts w:asciiTheme="minorHAnsi" w:hAnsiTheme="minorHAnsi" w:cstheme="minorHAnsi"/>
          <w:sz w:val="24"/>
          <w:szCs w:val="24"/>
          <w:rPrChange w:id="8454" w:author="DuyNgo" w:date="2012-08-10T08:15:00Z">
            <w:rPr/>
          </w:rPrChange>
        </w:rPr>
      </w:pPr>
      <w:bookmarkStart w:id="8455" w:name="_Toc332351148"/>
      <w:r w:rsidRPr="00303364">
        <w:rPr>
          <w:rFonts w:asciiTheme="minorHAnsi" w:hAnsiTheme="minorHAnsi" w:cstheme="minorHAnsi"/>
          <w:sz w:val="24"/>
          <w:szCs w:val="24"/>
          <w:rPrChange w:id="8456" w:author="DuyNgo" w:date="2012-08-10T08:15:00Z">
            <w:rPr>
              <w:rFonts w:asciiTheme="minorHAnsi" w:eastAsiaTheme="minorHAnsi" w:hAnsiTheme="minorHAnsi" w:cstheme="minorBidi"/>
              <w:b w:val="0"/>
              <w:bCs w:val="0"/>
              <w:i w:val="0"/>
              <w:iCs w:val="0"/>
              <w:color w:val="auto"/>
              <w:sz w:val="26"/>
              <w:szCs w:val="26"/>
            </w:rPr>
          </w:rPrChange>
        </w:rPr>
        <w:t>2.</w:t>
      </w:r>
      <w:r w:rsidR="00C36F10" w:rsidRPr="00303364">
        <w:rPr>
          <w:rFonts w:asciiTheme="minorHAnsi" w:hAnsiTheme="minorHAnsi" w:cstheme="minorHAnsi"/>
          <w:sz w:val="24"/>
          <w:szCs w:val="24"/>
          <w:rPrChange w:id="8457" w:author="DuyNgo" w:date="2012-08-10T08:15:00Z">
            <w:rPr>
              <w:rFonts w:asciiTheme="minorHAnsi" w:eastAsiaTheme="minorHAnsi" w:hAnsiTheme="minorHAnsi" w:cstheme="minorBidi"/>
              <w:b w:val="0"/>
              <w:bCs w:val="0"/>
              <w:i w:val="0"/>
              <w:iCs w:val="0"/>
              <w:color w:val="auto"/>
              <w:sz w:val="26"/>
              <w:szCs w:val="26"/>
            </w:rPr>
          </w:rPrChange>
        </w:rPr>
        <w:t>3</w:t>
      </w:r>
      <w:r w:rsidRPr="00303364">
        <w:rPr>
          <w:rFonts w:asciiTheme="minorHAnsi" w:hAnsiTheme="minorHAnsi" w:cstheme="minorHAnsi"/>
          <w:sz w:val="24"/>
          <w:szCs w:val="24"/>
          <w:rPrChange w:id="8458" w:author="DuyNgo" w:date="2012-08-10T08:15:00Z">
            <w:rPr>
              <w:rFonts w:asciiTheme="minorHAnsi" w:eastAsiaTheme="minorHAnsi" w:hAnsiTheme="minorHAnsi" w:cstheme="minorBidi"/>
              <w:b w:val="0"/>
              <w:bCs w:val="0"/>
              <w:i w:val="0"/>
              <w:iCs w:val="0"/>
              <w:color w:val="auto"/>
              <w:sz w:val="26"/>
              <w:szCs w:val="26"/>
            </w:rPr>
          </w:rPrChange>
        </w:rPr>
        <w:t xml:space="preserve">.5 </w:t>
      </w:r>
      <w:r w:rsidR="005E0E76" w:rsidRPr="00303364">
        <w:rPr>
          <w:rFonts w:asciiTheme="minorHAnsi" w:hAnsiTheme="minorHAnsi" w:cstheme="minorHAnsi"/>
          <w:sz w:val="24"/>
          <w:szCs w:val="24"/>
          <w:rPrChange w:id="8459" w:author="DuyNgo" w:date="2012-08-10T08:15:00Z">
            <w:rPr>
              <w:rFonts w:asciiTheme="minorHAnsi" w:eastAsiaTheme="minorHAnsi" w:hAnsiTheme="minorHAnsi" w:cstheme="minorBidi"/>
              <w:b w:val="0"/>
              <w:bCs w:val="0"/>
              <w:i w:val="0"/>
              <w:iCs w:val="0"/>
              <w:color w:val="auto"/>
              <w:sz w:val="26"/>
              <w:szCs w:val="26"/>
            </w:rPr>
          </w:rPrChange>
        </w:rPr>
        <w:t>Timesheet</w:t>
      </w:r>
      <w:bookmarkEnd w:id="8455"/>
      <w:r w:rsidR="005E0E76" w:rsidRPr="00303364">
        <w:rPr>
          <w:rFonts w:asciiTheme="minorHAnsi" w:hAnsiTheme="minorHAnsi" w:cstheme="minorHAnsi"/>
          <w:sz w:val="24"/>
          <w:szCs w:val="24"/>
          <w:rPrChange w:id="8460" w:author="DuyNgo" w:date="2012-08-10T08:15:00Z">
            <w:rPr>
              <w:rFonts w:asciiTheme="minorHAnsi" w:eastAsiaTheme="minorHAnsi" w:hAnsiTheme="minorHAnsi" w:cstheme="minorBidi"/>
              <w:b w:val="0"/>
              <w:bCs w:val="0"/>
              <w:i w:val="0"/>
              <w:iCs w:val="0"/>
              <w:color w:val="auto"/>
              <w:sz w:val="26"/>
              <w:szCs w:val="26"/>
            </w:rPr>
          </w:rPrChange>
        </w:rPr>
        <w:br/>
      </w:r>
    </w:p>
    <w:p w:rsidR="005E0E76" w:rsidRPr="00303364" w:rsidRDefault="005E0E76" w:rsidP="005E0E76">
      <w:pPr>
        <w:rPr>
          <w:rFonts w:cstheme="minorHAnsi"/>
          <w:sz w:val="24"/>
          <w:szCs w:val="24"/>
        </w:rPr>
      </w:pPr>
      <w:r w:rsidRPr="00303364">
        <w:rPr>
          <w:rFonts w:cstheme="minorHAnsi"/>
          <w:sz w:val="24"/>
          <w:szCs w:val="24"/>
          <w:rPrChange w:id="8461" w:author="DuyNgo" w:date="2012-08-10T08:15:00Z">
            <w:rPr>
              <w:rFonts w:asciiTheme="majorHAnsi" w:eastAsiaTheme="majorEastAsia" w:hAnsiTheme="majorHAnsi" w:cstheme="minorHAnsi"/>
              <w:b/>
              <w:bCs/>
              <w:color w:val="4F81BD" w:themeColor="accent1"/>
              <w:sz w:val="24"/>
              <w:szCs w:val="26"/>
            </w:rPr>
          </w:rPrChange>
        </w:rPr>
        <w:t xml:space="preserve">This function </w:t>
      </w:r>
      <w:commentRangeStart w:id="8462"/>
      <w:r w:rsidRPr="00303364">
        <w:rPr>
          <w:rFonts w:cstheme="minorHAnsi"/>
          <w:sz w:val="24"/>
          <w:szCs w:val="24"/>
          <w:rPrChange w:id="8463" w:author="DuyNgo" w:date="2012-08-10T08:15:00Z">
            <w:rPr>
              <w:rFonts w:asciiTheme="majorHAnsi" w:eastAsiaTheme="majorEastAsia" w:hAnsiTheme="majorHAnsi" w:cstheme="minorHAnsi"/>
              <w:b/>
              <w:bCs/>
              <w:color w:val="4F81BD" w:themeColor="accent1"/>
              <w:sz w:val="24"/>
              <w:szCs w:val="26"/>
            </w:rPr>
          </w:rPrChange>
        </w:rPr>
        <w:t>allows manager</w:t>
      </w:r>
      <w:commentRangeEnd w:id="8462"/>
      <w:r w:rsidRPr="00303364">
        <w:rPr>
          <w:rStyle w:val="CommentReference"/>
          <w:rFonts w:cstheme="minorHAnsi"/>
          <w:sz w:val="24"/>
          <w:szCs w:val="24"/>
          <w:rPrChange w:id="8464"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462"/>
      </w:r>
      <w:r w:rsidRPr="00303364">
        <w:rPr>
          <w:rFonts w:cstheme="minorHAnsi"/>
          <w:sz w:val="24"/>
          <w:szCs w:val="24"/>
          <w:rPrChange w:id="8465" w:author="DuyNgo" w:date="2012-08-10T08:15:00Z">
            <w:rPr>
              <w:rFonts w:asciiTheme="majorHAnsi" w:eastAsiaTheme="majorEastAsia" w:hAnsiTheme="majorHAnsi" w:cstheme="minorHAnsi"/>
              <w:b/>
              <w:bCs/>
              <w:color w:val="4F81BD" w:themeColor="accent1"/>
              <w:sz w:val="24"/>
              <w:szCs w:val="26"/>
            </w:rPr>
          </w:rPrChange>
        </w:rPr>
        <w:t xml:space="preserve"> to keep track of time and effort:</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466" w:author="DuyNgo" w:date="2012-08-10T08:15:00Z">
            <w:rPr>
              <w:rFonts w:asciiTheme="majorHAnsi" w:eastAsiaTheme="majorEastAsia" w:hAnsiTheme="majorHAnsi" w:cstheme="minorHAnsi"/>
              <w:b/>
              <w:bCs/>
              <w:color w:val="4F81BD" w:themeColor="accent1"/>
              <w:sz w:val="24"/>
              <w:szCs w:val="26"/>
            </w:rPr>
          </w:rPrChange>
        </w:rPr>
        <w:t xml:space="preserve">Allow project manager to </w:t>
      </w:r>
      <w:commentRangeStart w:id="8467"/>
      <w:r w:rsidRPr="00303364">
        <w:rPr>
          <w:rFonts w:cstheme="minorHAnsi"/>
          <w:sz w:val="24"/>
          <w:szCs w:val="24"/>
          <w:rPrChange w:id="8468" w:author="DuyNgo" w:date="2012-08-10T08:15:00Z">
            <w:rPr>
              <w:rFonts w:asciiTheme="majorHAnsi" w:eastAsiaTheme="majorEastAsia" w:hAnsiTheme="majorHAnsi" w:cstheme="minorHAnsi"/>
              <w:b/>
              <w:bCs/>
              <w:color w:val="4F81BD" w:themeColor="accent1"/>
              <w:sz w:val="24"/>
              <w:szCs w:val="26"/>
            </w:rPr>
          </w:rPrChange>
        </w:rPr>
        <w:t>monitor timework</w:t>
      </w:r>
      <w:commentRangeEnd w:id="8467"/>
      <w:r w:rsidRPr="00303364">
        <w:rPr>
          <w:rStyle w:val="CommentReference"/>
          <w:rFonts w:cstheme="minorHAnsi"/>
          <w:sz w:val="24"/>
          <w:szCs w:val="24"/>
          <w:rPrChange w:id="8469"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467"/>
      </w:r>
      <w:r w:rsidRPr="00303364">
        <w:rPr>
          <w:rFonts w:cstheme="minorHAnsi"/>
          <w:sz w:val="24"/>
          <w:szCs w:val="24"/>
          <w:rPrChange w:id="8470" w:author="DuyNgo" w:date="2012-08-10T08:15:00Z">
            <w:rPr>
              <w:rFonts w:asciiTheme="majorHAnsi" w:eastAsiaTheme="majorEastAsia" w:hAnsiTheme="majorHAnsi" w:cstheme="minorHAnsi"/>
              <w:b/>
              <w:bCs/>
              <w:color w:val="4F81BD" w:themeColor="accent1"/>
              <w:sz w:val="24"/>
              <w:szCs w:val="26"/>
            </w:rPr>
          </w:rPrChange>
        </w:rPr>
        <w:t xml:space="preserve"> and effort of team member.</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471" w:author="DuyNgo" w:date="2012-08-10T08:15:00Z">
            <w:rPr>
              <w:rFonts w:asciiTheme="majorHAnsi" w:eastAsiaTheme="majorEastAsia" w:hAnsiTheme="majorHAnsi" w:cstheme="minorHAnsi"/>
              <w:b/>
              <w:bCs/>
              <w:color w:val="4F81BD" w:themeColor="accent1"/>
              <w:sz w:val="24"/>
              <w:szCs w:val="26"/>
            </w:rPr>
          </w:rPrChange>
        </w:rPr>
        <w:t>Feature filter projects by date, status, project.</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472" w:author="DuyNgo" w:date="2012-08-10T08:15:00Z">
            <w:rPr>
              <w:rFonts w:asciiTheme="majorHAnsi" w:eastAsiaTheme="majorEastAsia" w:hAnsiTheme="majorHAnsi" w:cstheme="minorHAnsi"/>
              <w:b/>
              <w:bCs/>
              <w:color w:val="4F81BD" w:themeColor="accent1"/>
              <w:sz w:val="24"/>
              <w:szCs w:val="26"/>
            </w:rPr>
          </w:rPrChange>
        </w:rPr>
        <w:lastRenderedPageBreak/>
        <w:t>Team members can log timesheet as their works daily or weekly.</w:t>
      </w:r>
    </w:p>
    <w:p w:rsidR="005E0E76" w:rsidRPr="00303364" w:rsidRDefault="00B57868" w:rsidP="00B57868">
      <w:pPr>
        <w:pStyle w:val="Heading4"/>
        <w:rPr>
          <w:rFonts w:asciiTheme="minorHAnsi" w:hAnsiTheme="minorHAnsi" w:cstheme="minorHAnsi"/>
          <w:sz w:val="24"/>
          <w:szCs w:val="24"/>
          <w:rPrChange w:id="8473" w:author="DuyNgo" w:date="2012-08-10T08:15:00Z">
            <w:rPr/>
          </w:rPrChange>
        </w:rPr>
      </w:pPr>
      <w:bookmarkStart w:id="8474" w:name="_Toc332351149"/>
      <w:r w:rsidRPr="00303364">
        <w:rPr>
          <w:rFonts w:asciiTheme="minorHAnsi" w:hAnsiTheme="minorHAnsi" w:cstheme="minorHAnsi"/>
          <w:sz w:val="24"/>
          <w:szCs w:val="24"/>
          <w:rPrChange w:id="8475" w:author="DuyNgo" w:date="2012-08-10T08:15:00Z">
            <w:rPr>
              <w:rFonts w:asciiTheme="minorHAnsi" w:eastAsiaTheme="minorHAnsi" w:hAnsiTheme="minorHAnsi" w:cstheme="minorBidi"/>
              <w:b w:val="0"/>
              <w:bCs w:val="0"/>
              <w:i w:val="0"/>
              <w:iCs w:val="0"/>
              <w:color w:val="auto"/>
              <w:sz w:val="26"/>
              <w:szCs w:val="26"/>
            </w:rPr>
          </w:rPrChange>
        </w:rPr>
        <w:t>2.</w:t>
      </w:r>
      <w:r w:rsidR="00C36F10" w:rsidRPr="00303364">
        <w:rPr>
          <w:rFonts w:asciiTheme="minorHAnsi" w:hAnsiTheme="minorHAnsi" w:cstheme="minorHAnsi"/>
          <w:sz w:val="24"/>
          <w:szCs w:val="24"/>
          <w:rPrChange w:id="8476" w:author="DuyNgo" w:date="2012-08-10T08:15:00Z">
            <w:rPr>
              <w:rFonts w:asciiTheme="minorHAnsi" w:eastAsiaTheme="minorHAnsi" w:hAnsiTheme="minorHAnsi" w:cstheme="minorBidi"/>
              <w:b w:val="0"/>
              <w:bCs w:val="0"/>
              <w:i w:val="0"/>
              <w:iCs w:val="0"/>
              <w:color w:val="auto"/>
              <w:sz w:val="26"/>
              <w:szCs w:val="26"/>
            </w:rPr>
          </w:rPrChange>
        </w:rPr>
        <w:t>3</w:t>
      </w:r>
      <w:r w:rsidRPr="00303364">
        <w:rPr>
          <w:rFonts w:asciiTheme="minorHAnsi" w:hAnsiTheme="minorHAnsi" w:cstheme="minorHAnsi"/>
          <w:sz w:val="24"/>
          <w:szCs w:val="24"/>
          <w:rPrChange w:id="8477" w:author="DuyNgo" w:date="2012-08-10T08:15:00Z">
            <w:rPr>
              <w:rFonts w:asciiTheme="minorHAnsi" w:eastAsiaTheme="minorHAnsi" w:hAnsiTheme="minorHAnsi" w:cstheme="minorBidi"/>
              <w:b w:val="0"/>
              <w:bCs w:val="0"/>
              <w:i w:val="0"/>
              <w:iCs w:val="0"/>
              <w:color w:val="auto"/>
              <w:sz w:val="26"/>
              <w:szCs w:val="26"/>
            </w:rPr>
          </w:rPrChange>
        </w:rPr>
        <w:t xml:space="preserve">.6 </w:t>
      </w:r>
      <w:r w:rsidR="005E0E76" w:rsidRPr="00303364">
        <w:rPr>
          <w:rFonts w:asciiTheme="minorHAnsi" w:hAnsiTheme="minorHAnsi" w:cstheme="minorHAnsi"/>
          <w:sz w:val="24"/>
          <w:szCs w:val="24"/>
          <w:rPrChange w:id="8478" w:author="DuyNgo" w:date="2012-08-10T08:15:00Z">
            <w:rPr>
              <w:rFonts w:asciiTheme="minorHAnsi" w:eastAsiaTheme="minorHAnsi" w:hAnsiTheme="minorHAnsi" w:cstheme="minorBidi"/>
              <w:b w:val="0"/>
              <w:bCs w:val="0"/>
              <w:i w:val="0"/>
              <w:iCs w:val="0"/>
              <w:color w:val="auto"/>
              <w:sz w:val="26"/>
              <w:szCs w:val="26"/>
            </w:rPr>
          </w:rPrChange>
        </w:rPr>
        <w:t>DMS</w:t>
      </w:r>
      <w:bookmarkEnd w:id="8474"/>
    </w:p>
    <w:p w:rsidR="005E0E76" w:rsidRPr="00303364" w:rsidRDefault="005E0E76" w:rsidP="005E0E76">
      <w:pPr>
        <w:rPr>
          <w:rFonts w:cstheme="minorHAnsi"/>
          <w:sz w:val="24"/>
          <w:szCs w:val="24"/>
        </w:rPr>
      </w:pPr>
      <w:r w:rsidRPr="00303364">
        <w:rPr>
          <w:rFonts w:cstheme="minorHAnsi"/>
          <w:sz w:val="24"/>
          <w:szCs w:val="24"/>
          <w:rPrChange w:id="8479" w:author="DuyNgo" w:date="2012-08-10T08:15:00Z">
            <w:rPr>
              <w:rFonts w:asciiTheme="majorHAnsi" w:eastAsiaTheme="majorEastAsia" w:hAnsiTheme="majorHAnsi" w:cstheme="minorHAnsi"/>
              <w:b/>
              <w:bCs/>
              <w:color w:val="4F81BD" w:themeColor="accent1"/>
              <w:sz w:val="24"/>
              <w:szCs w:val="26"/>
            </w:rPr>
          </w:rPrChange>
        </w:rPr>
        <w:br/>
        <w:t xml:space="preserve">This function </w:t>
      </w:r>
      <w:commentRangeStart w:id="8480"/>
      <w:r w:rsidRPr="00303364">
        <w:rPr>
          <w:rFonts w:cstheme="minorHAnsi"/>
          <w:sz w:val="24"/>
          <w:szCs w:val="24"/>
          <w:rPrChange w:id="8481" w:author="DuyNgo" w:date="2012-08-10T08:15:00Z">
            <w:rPr>
              <w:rFonts w:asciiTheme="majorHAnsi" w:eastAsiaTheme="majorEastAsia" w:hAnsiTheme="majorHAnsi" w:cstheme="minorHAnsi"/>
              <w:b/>
              <w:bCs/>
              <w:color w:val="4F81BD" w:themeColor="accent1"/>
              <w:sz w:val="24"/>
              <w:szCs w:val="26"/>
            </w:rPr>
          </w:rPrChange>
        </w:rPr>
        <w:t>allows manager</w:t>
      </w:r>
      <w:commentRangeEnd w:id="8480"/>
      <w:r w:rsidRPr="00303364">
        <w:rPr>
          <w:rStyle w:val="CommentReference"/>
          <w:rFonts w:cstheme="minorHAnsi"/>
          <w:sz w:val="24"/>
          <w:szCs w:val="24"/>
          <w:rPrChange w:id="8482"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480"/>
      </w:r>
      <w:r w:rsidRPr="00303364">
        <w:rPr>
          <w:rFonts w:cstheme="minorHAnsi"/>
          <w:sz w:val="24"/>
          <w:szCs w:val="24"/>
          <w:rPrChange w:id="8483" w:author="DuyNgo" w:date="2012-08-10T08:15:00Z">
            <w:rPr>
              <w:rFonts w:asciiTheme="majorHAnsi" w:eastAsiaTheme="majorEastAsia" w:hAnsiTheme="majorHAnsi" w:cstheme="minorHAnsi"/>
              <w:b/>
              <w:bCs/>
              <w:color w:val="4F81BD" w:themeColor="accent1"/>
              <w:sz w:val="24"/>
              <w:szCs w:val="26"/>
            </w:rPr>
          </w:rPrChange>
        </w:rPr>
        <w:t xml:space="preserve"> to keep track of defects:</w:t>
      </w:r>
    </w:p>
    <w:p w:rsidR="005E0E76" w:rsidRPr="00303364" w:rsidRDefault="005E0E76" w:rsidP="008C3CFA">
      <w:pPr>
        <w:pStyle w:val="ListParagraph"/>
        <w:numPr>
          <w:ilvl w:val="0"/>
          <w:numId w:val="35"/>
        </w:numPr>
        <w:tabs>
          <w:tab w:val="left" w:pos="180"/>
        </w:tabs>
        <w:spacing w:after="160" w:line="264" w:lineRule="auto"/>
        <w:rPr>
          <w:rFonts w:cstheme="minorHAnsi"/>
          <w:sz w:val="24"/>
          <w:szCs w:val="24"/>
        </w:rPr>
      </w:pPr>
      <w:r w:rsidRPr="00303364">
        <w:rPr>
          <w:rFonts w:cstheme="minorHAnsi"/>
          <w:sz w:val="24"/>
          <w:szCs w:val="24"/>
          <w:rPrChange w:id="8484" w:author="DuyNgo" w:date="2012-08-10T08:15:00Z">
            <w:rPr>
              <w:rFonts w:asciiTheme="majorHAnsi" w:eastAsiaTheme="majorEastAsia" w:hAnsiTheme="majorHAnsi" w:cstheme="minorHAnsi"/>
              <w:b/>
              <w:bCs/>
              <w:color w:val="4F81BD" w:themeColor="accent1"/>
              <w:sz w:val="24"/>
              <w:szCs w:val="26"/>
            </w:rPr>
          </w:rPrChange>
        </w:rPr>
        <w:t xml:space="preserve">Allow project manager to </w:t>
      </w:r>
      <w:commentRangeStart w:id="8485"/>
      <w:r w:rsidRPr="00303364">
        <w:rPr>
          <w:rFonts w:cstheme="minorHAnsi"/>
          <w:sz w:val="24"/>
          <w:szCs w:val="24"/>
          <w:rPrChange w:id="8486" w:author="DuyNgo" w:date="2012-08-10T08:15:00Z">
            <w:rPr>
              <w:rFonts w:asciiTheme="majorHAnsi" w:eastAsiaTheme="majorEastAsia" w:hAnsiTheme="majorHAnsi" w:cstheme="minorHAnsi"/>
              <w:b/>
              <w:bCs/>
              <w:color w:val="4F81BD" w:themeColor="accent1"/>
              <w:sz w:val="24"/>
              <w:szCs w:val="26"/>
            </w:rPr>
          </w:rPrChange>
        </w:rPr>
        <w:t>monitor defect</w:t>
      </w:r>
      <w:commentRangeEnd w:id="8485"/>
      <w:r w:rsidRPr="00303364">
        <w:rPr>
          <w:rFonts w:cstheme="minorHAnsi"/>
          <w:sz w:val="24"/>
          <w:szCs w:val="24"/>
          <w:rPrChange w:id="8487" w:author="DuyNgo" w:date="2012-08-10T08:15:00Z">
            <w:rPr>
              <w:rFonts w:asciiTheme="majorHAnsi" w:eastAsiaTheme="majorEastAsia" w:hAnsiTheme="majorHAnsi" w:cstheme="minorHAnsi"/>
              <w:b/>
              <w:bCs/>
              <w:color w:val="4F81BD" w:themeColor="accent1"/>
              <w:sz w:val="24"/>
              <w:szCs w:val="26"/>
            </w:rPr>
          </w:rPrChange>
        </w:rPr>
        <w:t xml:space="preserve"> </w:t>
      </w:r>
      <w:r w:rsidRPr="00303364">
        <w:rPr>
          <w:rStyle w:val="CommentReference"/>
          <w:rFonts w:cstheme="minorHAnsi"/>
          <w:sz w:val="24"/>
          <w:szCs w:val="24"/>
          <w:rPrChange w:id="8488"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485"/>
      </w:r>
      <w:r w:rsidRPr="00303364">
        <w:rPr>
          <w:rFonts w:cstheme="minorHAnsi"/>
          <w:sz w:val="24"/>
          <w:szCs w:val="24"/>
          <w:rPrChange w:id="8489" w:author="DuyNgo" w:date="2012-08-10T08:15:00Z">
            <w:rPr>
              <w:rFonts w:asciiTheme="majorHAnsi" w:eastAsiaTheme="majorEastAsia" w:hAnsiTheme="majorHAnsi" w:cstheme="minorHAnsi"/>
              <w:b/>
              <w:bCs/>
              <w:color w:val="4F81BD" w:themeColor="accent1"/>
              <w:sz w:val="24"/>
              <w:szCs w:val="26"/>
            </w:rPr>
          </w:rPrChange>
        </w:rPr>
        <w:t>and fix bug effort of team.</w:t>
      </w:r>
    </w:p>
    <w:p w:rsidR="005E0E76" w:rsidRPr="00303364" w:rsidRDefault="005E0E76" w:rsidP="008C3CFA">
      <w:pPr>
        <w:pStyle w:val="ListParagraph"/>
        <w:numPr>
          <w:ilvl w:val="0"/>
          <w:numId w:val="35"/>
        </w:numPr>
        <w:tabs>
          <w:tab w:val="left" w:pos="180"/>
        </w:tabs>
        <w:spacing w:after="160" w:line="264" w:lineRule="auto"/>
        <w:rPr>
          <w:rFonts w:cstheme="minorHAnsi"/>
          <w:sz w:val="24"/>
          <w:szCs w:val="24"/>
        </w:rPr>
      </w:pPr>
      <w:r w:rsidRPr="00303364">
        <w:rPr>
          <w:rFonts w:cstheme="minorHAnsi"/>
          <w:sz w:val="24"/>
          <w:szCs w:val="24"/>
          <w:rPrChange w:id="8490" w:author="DuyNgo" w:date="2012-08-10T08:15:00Z">
            <w:rPr>
              <w:rFonts w:asciiTheme="majorHAnsi" w:eastAsiaTheme="majorEastAsia" w:hAnsiTheme="majorHAnsi" w:cstheme="minorHAnsi"/>
              <w:b/>
              <w:bCs/>
              <w:color w:val="4F81BD" w:themeColor="accent1"/>
              <w:sz w:val="24"/>
              <w:szCs w:val="26"/>
            </w:rPr>
          </w:rPrChange>
        </w:rPr>
        <w:t>Feature filter projects by date, status, and project, creator, assigned to.</w:t>
      </w:r>
    </w:p>
    <w:p w:rsidR="005E0E76" w:rsidRPr="00303364" w:rsidRDefault="005E0E76" w:rsidP="008C3CFA">
      <w:pPr>
        <w:pStyle w:val="ListParagraph"/>
        <w:numPr>
          <w:ilvl w:val="0"/>
          <w:numId w:val="35"/>
        </w:numPr>
        <w:tabs>
          <w:tab w:val="left" w:pos="180"/>
        </w:tabs>
        <w:spacing w:after="160" w:line="264" w:lineRule="auto"/>
        <w:rPr>
          <w:rFonts w:cstheme="minorHAnsi"/>
          <w:sz w:val="24"/>
          <w:szCs w:val="24"/>
        </w:rPr>
      </w:pPr>
      <w:r w:rsidRPr="00303364">
        <w:rPr>
          <w:rFonts w:cstheme="minorHAnsi"/>
          <w:sz w:val="24"/>
          <w:szCs w:val="24"/>
          <w:rPrChange w:id="8491" w:author="DuyNgo" w:date="2012-08-10T08:15:00Z">
            <w:rPr>
              <w:rFonts w:asciiTheme="majorHAnsi" w:eastAsiaTheme="majorEastAsia" w:hAnsiTheme="majorHAnsi" w:cstheme="minorHAnsi"/>
              <w:b/>
              <w:bCs/>
              <w:color w:val="4F81BD" w:themeColor="accent1"/>
              <w:sz w:val="24"/>
              <w:szCs w:val="26"/>
            </w:rPr>
          </w:rPrChange>
        </w:rPr>
        <w:t>Team members can update defect status.</w:t>
      </w:r>
    </w:p>
    <w:p w:rsidR="005E0E76" w:rsidRPr="00303364" w:rsidRDefault="00B57868" w:rsidP="00B57868">
      <w:pPr>
        <w:pStyle w:val="Heading4"/>
        <w:rPr>
          <w:rFonts w:asciiTheme="minorHAnsi" w:hAnsiTheme="minorHAnsi" w:cstheme="minorHAnsi"/>
          <w:sz w:val="24"/>
          <w:szCs w:val="24"/>
          <w:rPrChange w:id="8492" w:author="DuyNgo" w:date="2012-08-10T08:15:00Z">
            <w:rPr/>
          </w:rPrChange>
        </w:rPr>
      </w:pPr>
      <w:bookmarkStart w:id="8493" w:name="_Toc332351150"/>
      <w:r w:rsidRPr="00303364">
        <w:rPr>
          <w:rFonts w:asciiTheme="minorHAnsi" w:hAnsiTheme="minorHAnsi" w:cstheme="minorHAnsi"/>
          <w:sz w:val="24"/>
          <w:szCs w:val="24"/>
          <w:rPrChange w:id="8494" w:author="DuyNgo" w:date="2012-08-10T08:15:00Z">
            <w:rPr>
              <w:rFonts w:asciiTheme="minorHAnsi" w:eastAsiaTheme="minorHAnsi" w:hAnsiTheme="minorHAnsi" w:cstheme="minorBidi"/>
              <w:b w:val="0"/>
              <w:bCs w:val="0"/>
              <w:i w:val="0"/>
              <w:iCs w:val="0"/>
              <w:color w:val="auto"/>
              <w:sz w:val="26"/>
              <w:szCs w:val="26"/>
            </w:rPr>
          </w:rPrChange>
        </w:rPr>
        <w:t>2.</w:t>
      </w:r>
      <w:r w:rsidR="00C36F10" w:rsidRPr="00303364">
        <w:rPr>
          <w:rFonts w:asciiTheme="minorHAnsi" w:hAnsiTheme="minorHAnsi" w:cstheme="minorHAnsi"/>
          <w:sz w:val="24"/>
          <w:szCs w:val="24"/>
          <w:rPrChange w:id="8495" w:author="DuyNgo" w:date="2012-08-10T08:15:00Z">
            <w:rPr>
              <w:rFonts w:asciiTheme="minorHAnsi" w:eastAsiaTheme="minorHAnsi" w:hAnsiTheme="minorHAnsi" w:cstheme="minorBidi"/>
              <w:b w:val="0"/>
              <w:bCs w:val="0"/>
              <w:i w:val="0"/>
              <w:iCs w:val="0"/>
              <w:color w:val="auto"/>
              <w:sz w:val="26"/>
              <w:szCs w:val="26"/>
            </w:rPr>
          </w:rPrChange>
        </w:rPr>
        <w:t>3</w:t>
      </w:r>
      <w:r w:rsidRPr="00303364">
        <w:rPr>
          <w:rFonts w:asciiTheme="minorHAnsi" w:hAnsiTheme="minorHAnsi" w:cstheme="minorHAnsi"/>
          <w:sz w:val="24"/>
          <w:szCs w:val="24"/>
          <w:rPrChange w:id="8496" w:author="DuyNgo" w:date="2012-08-10T08:15:00Z">
            <w:rPr>
              <w:rFonts w:asciiTheme="minorHAnsi" w:eastAsiaTheme="minorHAnsi" w:hAnsiTheme="minorHAnsi" w:cstheme="minorBidi"/>
              <w:b w:val="0"/>
              <w:bCs w:val="0"/>
              <w:i w:val="0"/>
              <w:iCs w:val="0"/>
              <w:color w:val="auto"/>
              <w:sz w:val="26"/>
              <w:szCs w:val="26"/>
            </w:rPr>
          </w:rPrChange>
        </w:rPr>
        <w:t xml:space="preserve">.7 </w:t>
      </w:r>
      <w:r w:rsidR="005E0E76" w:rsidRPr="00303364">
        <w:rPr>
          <w:rFonts w:asciiTheme="minorHAnsi" w:hAnsiTheme="minorHAnsi" w:cstheme="minorHAnsi"/>
          <w:sz w:val="24"/>
          <w:szCs w:val="24"/>
          <w:rPrChange w:id="8497" w:author="DuyNgo" w:date="2012-08-10T08:15:00Z">
            <w:rPr>
              <w:rFonts w:asciiTheme="minorHAnsi" w:eastAsiaTheme="minorHAnsi" w:hAnsiTheme="minorHAnsi" w:cstheme="minorBidi"/>
              <w:b w:val="0"/>
              <w:bCs w:val="0"/>
              <w:i w:val="0"/>
              <w:iCs w:val="0"/>
              <w:color w:val="auto"/>
              <w:sz w:val="26"/>
              <w:szCs w:val="26"/>
            </w:rPr>
          </w:rPrChange>
        </w:rPr>
        <w:t>Admin</w:t>
      </w:r>
      <w:bookmarkEnd w:id="8493"/>
      <w:r w:rsidR="005E0E76" w:rsidRPr="00303364">
        <w:rPr>
          <w:rFonts w:asciiTheme="minorHAnsi" w:hAnsiTheme="minorHAnsi" w:cstheme="minorHAnsi"/>
          <w:sz w:val="24"/>
          <w:szCs w:val="24"/>
          <w:rPrChange w:id="8498" w:author="DuyNgo" w:date="2012-08-10T08:15:00Z">
            <w:rPr>
              <w:rFonts w:asciiTheme="minorHAnsi" w:eastAsiaTheme="minorHAnsi" w:hAnsiTheme="minorHAnsi" w:cstheme="minorBidi"/>
              <w:b w:val="0"/>
              <w:bCs w:val="0"/>
              <w:i w:val="0"/>
              <w:iCs w:val="0"/>
              <w:color w:val="auto"/>
              <w:sz w:val="26"/>
              <w:szCs w:val="26"/>
            </w:rPr>
          </w:rPrChange>
        </w:rPr>
        <w:br/>
      </w: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99" w:author="DuyNgo" w:date="2012-08-10T08:15:00Z">
            <w:rPr>
              <w:rFonts w:asciiTheme="minorHAnsi" w:eastAsiaTheme="majorEastAsia" w:hAnsiTheme="minorHAnsi" w:cstheme="minorHAnsi"/>
              <w:b/>
              <w:bCs/>
              <w:color w:val="4F81BD" w:themeColor="accent1"/>
              <w:sz w:val="24"/>
              <w:szCs w:val="24"/>
              <w:lang w:eastAsia="en-US"/>
            </w:rPr>
          </w:rPrChange>
        </w:rPr>
        <w:t>2.4.</w:t>
      </w:r>
      <w:r w:rsidR="005E0E76" w:rsidRPr="00303364">
        <w:rPr>
          <w:rFonts w:asciiTheme="minorHAnsi" w:hAnsiTheme="minorHAnsi" w:cstheme="minorHAnsi"/>
          <w:sz w:val="24"/>
          <w:szCs w:val="24"/>
          <w:rPrChange w:id="8500" w:author="DuyNgo" w:date="2012-08-10T08:15:00Z">
            <w:rPr>
              <w:rFonts w:asciiTheme="minorHAnsi" w:eastAsiaTheme="majorEastAsia" w:hAnsiTheme="minorHAnsi" w:cstheme="minorHAnsi"/>
              <w:b/>
              <w:bCs/>
              <w:color w:val="4F81BD" w:themeColor="accent1"/>
              <w:sz w:val="24"/>
              <w:szCs w:val="24"/>
              <w:lang w:eastAsia="en-US"/>
            </w:rPr>
          </w:rPrChange>
        </w:rPr>
        <w:t>7.1 Admin</w:t>
      </w:r>
      <w:r w:rsidR="005E0E76" w:rsidRPr="00303364">
        <w:rPr>
          <w:rFonts w:asciiTheme="minorHAnsi" w:hAnsiTheme="minorHAnsi" w:cstheme="minorHAnsi"/>
          <w:sz w:val="24"/>
          <w:szCs w:val="24"/>
          <w:rPrChange w:id="8501"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502"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w:t>
      </w:r>
    </w:p>
    <w:p w:rsidR="005E0E76" w:rsidRPr="00303364"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503" w:author="DuyNgo" w:date="2012-08-10T08:15:00Z">
            <w:rPr>
              <w:rFonts w:asciiTheme="minorHAnsi" w:eastAsiaTheme="majorEastAsia" w:hAnsiTheme="minorHAnsi" w:cstheme="minorHAnsi"/>
              <w:b/>
              <w:bCs/>
              <w:color w:val="4F81BD" w:themeColor="accent1"/>
              <w:sz w:val="24"/>
              <w:szCs w:val="24"/>
              <w:lang w:eastAsia="en-US"/>
            </w:rPr>
          </w:rPrChange>
        </w:rPr>
        <w:t xml:space="preserve">Manage User </w:t>
      </w:r>
    </w:p>
    <w:p w:rsidR="005E0E76" w:rsidRPr="00303364"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504"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Team </w:t>
      </w:r>
    </w:p>
    <w:p w:rsidR="005E0E76" w:rsidRPr="00303364"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505"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Module </w:t>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506" w:author="DuyNgo" w:date="2012-08-10T08:15:00Z">
            <w:rPr>
              <w:rFonts w:asciiTheme="minorHAnsi" w:eastAsiaTheme="majorEastAsia" w:hAnsiTheme="minorHAnsi" w:cstheme="minorHAnsi"/>
              <w:b/>
              <w:bCs/>
              <w:color w:val="4F81BD" w:themeColor="accent1"/>
              <w:sz w:val="24"/>
              <w:szCs w:val="24"/>
              <w:lang w:eastAsia="en-US"/>
            </w:rPr>
          </w:rPrChange>
        </w:rPr>
        <w:br/>
      </w:r>
      <w:r w:rsidR="00B57868" w:rsidRPr="00303364">
        <w:rPr>
          <w:rFonts w:asciiTheme="minorHAnsi" w:hAnsiTheme="minorHAnsi" w:cstheme="minorHAnsi"/>
          <w:sz w:val="24"/>
          <w:szCs w:val="24"/>
          <w:rPrChange w:id="8507" w:author="DuyNgo" w:date="2012-08-10T08:15:00Z">
            <w:rPr>
              <w:rFonts w:asciiTheme="minorHAnsi" w:eastAsiaTheme="majorEastAsia" w:hAnsiTheme="minorHAnsi" w:cstheme="minorHAnsi"/>
              <w:b/>
              <w:bCs/>
              <w:color w:val="4F81BD" w:themeColor="accent1"/>
              <w:sz w:val="24"/>
              <w:szCs w:val="24"/>
              <w:lang w:eastAsia="en-US"/>
            </w:rPr>
          </w:rPrChange>
        </w:rPr>
        <w:t>2.</w:t>
      </w:r>
      <w:r w:rsidR="00C36F10" w:rsidRPr="00303364">
        <w:rPr>
          <w:rFonts w:asciiTheme="minorHAnsi" w:hAnsiTheme="minorHAnsi" w:cstheme="minorHAnsi"/>
          <w:sz w:val="24"/>
          <w:szCs w:val="24"/>
          <w:rPrChange w:id="8508" w:author="DuyNgo" w:date="2012-08-10T08:15:00Z">
            <w:rPr>
              <w:rFonts w:asciiTheme="minorHAnsi" w:eastAsiaTheme="majorEastAsia" w:hAnsiTheme="minorHAnsi" w:cstheme="minorHAnsi"/>
              <w:b/>
              <w:bCs/>
              <w:color w:val="4F81BD" w:themeColor="accent1"/>
              <w:sz w:val="24"/>
              <w:szCs w:val="24"/>
              <w:lang w:eastAsia="en-US"/>
            </w:rPr>
          </w:rPrChange>
        </w:rPr>
        <w:t>3</w:t>
      </w:r>
      <w:r w:rsidR="00B57868" w:rsidRPr="00303364">
        <w:rPr>
          <w:rFonts w:asciiTheme="minorHAnsi" w:hAnsiTheme="minorHAnsi" w:cstheme="minorHAnsi"/>
          <w:sz w:val="24"/>
          <w:szCs w:val="24"/>
          <w:rPrChange w:id="8509" w:author="DuyNgo" w:date="2012-08-10T08:15:00Z">
            <w:rPr>
              <w:rFonts w:asciiTheme="minorHAnsi" w:eastAsiaTheme="majorEastAsia" w:hAnsiTheme="minorHAnsi" w:cstheme="minorHAnsi"/>
              <w:b/>
              <w:bCs/>
              <w:color w:val="4F81BD" w:themeColor="accent1"/>
              <w:sz w:val="24"/>
              <w:szCs w:val="24"/>
              <w:lang w:eastAsia="en-US"/>
            </w:rPr>
          </w:rPrChange>
        </w:rPr>
        <w:t>.</w:t>
      </w:r>
      <w:r w:rsidRPr="00303364">
        <w:rPr>
          <w:rFonts w:asciiTheme="minorHAnsi" w:hAnsiTheme="minorHAnsi" w:cstheme="minorHAnsi"/>
          <w:sz w:val="24"/>
          <w:szCs w:val="24"/>
          <w:rPrChange w:id="8510" w:author="DuyNgo" w:date="2012-08-10T08:15:00Z">
            <w:rPr>
              <w:rFonts w:asciiTheme="minorHAnsi" w:eastAsiaTheme="majorEastAsia" w:hAnsiTheme="minorHAnsi" w:cstheme="minorHAnsi"/>
              <w:b/>
              <w:bCs/>
              <w:color w:val="4F81BD" w:themeColor="accent1"/>
              <w:sz w:val="24"/>
              <w:szCs w:val="24"/>
              <w:lang w:eastAsia="en-US"/>
            </w:rPr>
          </w:rPrChange>
        </w:rPr>
        <w:t>7.2 User</w:t>
      </w:r>
      <w:r w:rsidRPr="00303364">
        <w:rPr>
          <w:rFonts w:asciiTheme="minorHAnsi" w:hAnsiTheme="minorHAnsi" w:cstheme="minorHAnsi"/>
          <w:sz w:val="24"/>
          <w:szCs w:val="24"/>
          <w:rPrChange w:id="8511"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512" w:author="DuyNgo" w:date="2012-08-10T08:15:00Z">
            <w:rPr>
              <w:rFonts w:asciiTheme="minorHAnsi" w:eastAsiaTheme="majorEastAsia" w:hAnsiTheme="minorHAnsi" w:cstheme="minorHAnsi"/>
              <w:b/>
              <w:bCs/>
              <w:color w:val="4F81BD" w:themeColor="accent1"/>
              <w:sz w:val="24"/>
              <w:szCs w:val="24"/>
              <w:lang w:eastAsia="en-US"/>
            </w:rPr>
          </w:rPrChange>
        </w:rPr>
        <w:t>Change User’s Information</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513" w:author="DuyNgo" w:date="2012-08-10T08:15:00Z">
            <w:rPr>
              <w:rFonts w:asciiTheme="minorHAnsi" w:eastAsiaTheme="majorEastAsia" w:hAnsiTheme="minorHAnsi" w:cstheme="minorHAnsi"/>
              <w:b/>
              <w:bCs/>
              <w:color w:val="4F81BD" w:themeColor="accent1"/>
              <w:sz w:val="24"/>
              <w:szCs w:val="24"/>
              <w:lang w:eastAsia="en-US"/>
            </w:rPr>
          </w:rPrChange>
        </w:rPr>
        <w:t>Reset Password</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514"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515"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Team </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516"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Module </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517" w:author="DuyNgo" w:date="2012-08-10T08:15:00Z">
            <w:rPr>
              <w:rFonts w:asciiTheme="minorHAnsi" w:eastAsiaTheme="majorEastAsia" w:hAnsiTheme="minorHAnsi" w:cstheme="minorHAnsi"/>
              <w:b/>
              <w:bCs/>
              <w:color w:val="4F81BD" w:themeColor="accent1"/>
              <w:sz w:val="24"/>
              <w:szCs w:val="24"/>
              <w:lang w:eastAsia="en-US"/>
            </w:rPr>
          </w:rPrChange>
        </w:rPr>
        <w:t>Manage Cost</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518" w:author="DuyNgo" w:date="2012-08-10T08:15:00Z">
            <w:rPr>
              <w:rFonts w:asciiTheme="minorHAnsi" w:eastAsiaTheme="majorEastAsia" w:hAnsiTheme="minorHAnsi" w:cstheme="minorHAnsi"/>
              <w:b/>
              <w:bCs/>
              <w:color w:val="4F81BD" w:themeColor="accent1"/>
              <w:sz w:val="24"/>
              <w:szCs w:val="24"/>
              <w:lang w:eastAsia="en-US"/>
            </w:rPr>
          </w:rPrChange>
        </w:rPr>
        <w:t>Manage Product</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519" w:author="DuyNgo" w:date="2012-08-10T08:15:00Z">
            <w:rPr>
              <w:rFonts w:asciiTheme="minorHAnsi" w:eastAsiaTheme="majorEastAsia" w:hAnsiTheme="minorHAnsi" w:cstheme="minorHAnsi"/>
              <w:b/>
              <w:bCs/>
              <w:color w:val="4F81BD" w:themeColor="accent1"/>
              <w:sz w:val="24"/>
              <w:szCs w:val="24"/>
              <w:lang w:eastAsia="en-US"/>
            </w:rPr>
          </w:rPrChange>
        </w:rPr>
        <w:t>Manage Work Order</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520" w:author="DuyNgo" w:date="2012-08-10T08:15:00Z">
            <w:rPr>
              <w:rFonts w:asciiTheme="minorHAnsi" w:eastAsiaTheme="majorEastAsia" w:hAnsiTheme="minorHAnsi" w:cstheme="minorHAnsi"/>
              <w:b/>
              <w:bCs/>
              <w:color w:val="4F81BD" w:themeColor="accent1"/>
              <w:sz w:val="24"/>
              <w:szCs w:val="24"/>
              <w:lang w:eastAsia="en-US"/>
            </w:rPr>
          </w:rPrChange>
        </w:rPr>
        <w:t>Manage Risk, Issue, Change Request</w:t>
      </w:r>
    </w:p>
    <w:p w:rsidR="005E0E76" w:rsidRPr="00303364" w:rsidRDefault="005E0E76" w:rsidP="005E0E76">
      <w:pPr>
        <w:rPr>
          <w:rFonts w:cstheme="minorHAnsi"/>
          <w:sz w:val="24"/>
          <w:szCs w:val="24"/>
        </w:rPr>
      </w:pPr>
    </w:p>
    <w:p w:rsidR="005E0E76" w:rsidRPr="00303364" w:rsidRDefault="00B57868" w:rsidP="00B57868">
      <w:pPr>
        <w:pStyle w:val="Heading4"/>
        <w:rPr>
          <w:rFonts w:asciiTheme="minorHAnsi" w:hAnsiTheme="minorHAnsi" w:cstheme="minorHAnsi"/>
          <w:sz w:val="24"/>
          <w:szCs w:val="24"/>
          <w:rPrChange w:id="8521" w:author="DuyNgo" w:date="2012-08-10T08:15:00Z">
            <w:rPr/>
          </w:rPrChange>
        </w:rPr>
      </w:pPr>
      <w:bookmarkStart w:id="8522" w:name="_Toc332351151"/>
      <w:r w:rsidRPr="00303364">
        <w:rPr>
          <w:rFonts w:asciiTheme="minorHAnsi" w:hAnsiTheme="minorHAnsi" w:cstheme="minorHAnsi"/>
          <w:sz w:val="24"/>
          <w:szCs w:val="24"/>
          <w:rPrChange w:id="8523" w:author="DuyNgo" w:date="2012-08-10T08:15:00Z">
            <w:rPr>
              <w:rFonts w:asciiTheme="minorHAnsi" w:eastAsiaTheme="minorHAnsi" w:hAnsiTheme="minorHAnsi" w:cstheme="minorBidi"/>
              <w:b w:val="0"/>
              <w:bCs w:val="0"/>
              <w:i w:val="0"/>
              <w:iCs w:val="0"/>
              <w:color w:val="auto"/>
              <w:sz w:val="26"/>
              <w:szCs w:val="26"/>
            </w:rPr>
          </w:rPrChange>
        </w:rPr>
        <w:t>2.</w:t>
      </w:r>
      <w:r w:rsidR="00C36F10" w:rsidRPr="00303364">
        <w:rPr>
          <w:rFonts w:asciiTheme="minorHAnsi" w:hAnsiTheme="minorHAnsi" w:cstheme="minorHAnsi"/>
          <w:sz w:val="24"/>
          <w:szCs w:val="24"/>
          <w:rPrChange w:id="8524" w:author="DuyNgo" w:date="2012-08-10T08:15:00Z">
            <w:rPr>
              <w:rFonts w:asciiTheme="minorHAnsi" w:eastAsiaTheme="minorHAnsi" w:hAnsiTheme="minorHAnsi" w:cstheme="minorBidi"/>
              <w:b w:val="0"/>
              <w:bCs w:val="0"/>
              <w:i w:val="0"/>
              <w:iCs w:val="0"/>
              <w:color w:val="auto"/>
              <w:sz w:val="26"/>
              <w:szCs w:val="26"/>
            </w:rPr>
          </w:rPrChange>
        </w:rPr>
        <w:t>3</w:t>
      </w:r>
      <w:r w:rsidRPr="00303364">
        <w:rPr>
          <w:rFonts w:asciiTheme="minorHAnsi" w:hAnsiTheme="minorHAnsi" w:cstheme="minorHAnsi"/>
          <w:sz w:val="24"/>
          <w:szCs w:val="24"/>
          <w:rPrChange w:id="8525" w:author="DuyNgo" w:date="2012-08-10T08:15:00Z">
            <w:rPr>
              <w:rFonts w:asciiTheme="minorHAnsi" w:eastAsiaTheme="minorHAnsi" w:hAnsiTheme="minorHAnsi" w:cstheme="minorBidi"/>
              <w:b w:val="0"/>
              <w:bCs w:val="0"/>
              <w:i w:val="0"/>
              <w:iCs w:val="0"/>
              <w:color w:val="auto"/>
              <w:sz w:val="26"/>
              <w:szCs w:val="26"/>
            </w:rPr>
          </w:rPrChange>
        </w:rPr>
        <w:t xml:space="preserve">.8 </w:t>
      </w:r>
      <w:r w:rsidR="005E0E76" w:rsidRPr="00303364">
        <w:rPr>
          <w:rFonts w:asciiTheme="minorHAnsi" w:hAnsiTheme="minorHAnsi" w:cstheme="minorHAnsi"/>
          <w:sz w:val="24"/>
          <w:szCs w:val="24"/>
          <w:rPrChange w:id="8526" w:author="DuyNgo" w:date="2012-08-10T08:15:00Z">
            <w:rPr>
              <w:rFonts w:asciiTheme="minorHAnsi" w:eastAsiaTheme="minorHAnsi" w:hAnsiTheme="minorHAnsi" w:cstheme="minorBidi"/>
              <w:b w:val="0"/>
              <w:bCs w:val="0"/>
              <w:i w:val="0"/>
              <w:iCs w:val="0"/>
              <w:color w:val="auto"/>
              <w:sz w:val="26"/>
              <w:szCs w:val="26"/>
            </w:rPr>
          </w:rPrChange>
        </w:rPr>
        <w:t>Requirements</w:t>
      </w:r>
      <w:bookmarkEnd w:id="8522"/>
    </w:p>
    <w:p w:rsidR="005E0E76" w:rsidRPr="00303364" w:rsidRDefault="005E0E76" w:rsidP="008C3CFA">
      <w:pPr>
        <w:pStyle w:val="ListParagraph"/>
        <w:numPr>
          <w:ilvl w:val="0"/>
          <w:numId w:val="29"/>
        </w:numPr>
        <w:tabs>
          <w:tab w:val="left" w:pos="180"/>
        </w:tabs>
        <w:spacing w:after="160" w:line="264" w:lineRule="auto"/>
        <w:rPr>
          <w:rFonts w:cstheme="minorHAnsi"/>
          <w:sz w:val="24"/>
          <w:szCs w:val="24"/>
        </w:rPr>
      </w:pPr>
      <w:r w:rsidRPr="00303364">
        <w:rPr>
          <w:rFonts w:cstheme="minorHAnsi"/>
          <w:sz w:val="24"/>
          <w:szCs w:val="24"/>
          <w:rPrChange w:id="8527" w:author="DuyNgo" w:date="2012-08-10T08:15:00Z">
            <w:rPr>
              <w:rFonts w:asciiTheme="majorHAnsi" w:eastAsiaTheme="majorEastAsia" w:hAnsiTheme="majorHAnsi" w:cstheme="minorHAnsi"/>
              <w:b/>
              <w:bCs/>
              <w:color w:val="4F81BD" w:themeColor="accent1"/>
              <w:sz w:val="24"/>
              <w:szCs w:val="26"/>
            </w:rPr>
          </w:rPrChange>
        </w:rPr>
        <w:t>Managing feature enables user to store and manage their requirement documents.</w:t>
      </w:r>
    </w:p>
    <w:p w:rsidR="005E0E76" w:rsidRPr="00303364" w:rsidRDefault="005E0E76" w:rsidP="008C3CFA">
      <w:pPr>
        <w:pStyle w:val="ListParagraph"/>
        <w:numPr>
          <w:ilvl w:val="0"/>
          <w:numId w:val="29"/>
        </w:numPr>
        <w:tabs>
          <w:tab w:val="left" w:pos="180"/>
        </w:tabs>
        <w:spacing w:after="160" w:line="264" w:lineRule="auto"/>
        <w:rPr>
          <w:rFonts w:cstheme="minorHAnsi"/>
          <w:sz w:val="24"/>
          <w:szCs w:val="24"/>
        </w:rPr>
      </w:pPr>
      <w:r w:rsidRPr="00303364">
        <w:rPr>
          <w:rFonts w:cstheme="minorHAnsi"/>
          <w:sz w:val="24"/>
          <w:szCs w:val="24"/>
          <w:rPrChange w:id="8528" w:author="DuyNgo" w:date="2012-08-10T08:15:00Z">
            <w:rPr>
              <w:rFonts w:asciiTheme="majorHAnsi" w:eastAsiaTheme="majorEastAsia" w:hAnsiTheme="majorHAnsi" w:cstheme="minorHAnsi"/>
              <w:b/>
              <w:bCs/>
              <w:color w:val="4F81BD" w:themeColor="accent1"/>
              <w:sz w:val="24"/>
              <w:szCs w:val="26"/>
            </w:rPr>
          </w:rPrChange>
        </w:rPr>
        <w:t>Including: Add, update, remove</w:t>
      </w:r>
    </w:p>
    <w:p w:rsidR="005E0E76" w:rsidRPr="00303364" w:rsidRDefault="005E0E76" w:rsidP="008C3CFA">
      <w:pPr>
        <w:pStyle w:val="ListParagraph"/>
        <w:numPr>
          <w:ilvl w:val="0"/>
          <w:numId w:val="29"/>
        </w:numPr>
        <w:tabs>
          <w:tab w:val="left" w:pos="180"/>
        </w:tabs>
        <w:spacing w:after="160" w:line="264" w:lineRule="auto"/>
        <w:rPr>
          <w:rFonts w:cstheme="minorHAnsi"/>
          <w:sz w:val="24"/>
          <w:szCs w:val="24"/>
        </w:rPr>
      </w:pPr>
      <w:r w:rsidRPr="00303364">
        <w:rPr>
          <w:rFonts w:cstheme="minorHAnsi"/>
          <w:sz w:val="24"/>
          <w:szCs w:val="24"/>
          <w:rPrChange w:id="8529" w:author="DuyNgo" w:date="2012-08-10T08:15:00Z">
            <w:rPr>
              <w:rFonts w:asciiTheme="majorHAnsi" w:eastAsiaTheme="majorEastAsia" w:hAnsiTheme="majorHAnsi" w:cstheme="minorHAnsi"/>
              <w:b/>
              <w:bCs/>
              <w:color w:val="4F81BD" w:themeColor="accent1"/>
              <w:sz w:val="24"/>
              <w:szCs w:val="26"/>
            </w:rPr>
          </w:rPrChange>
        </w:rPr>
        <w:t>User interface allows user to sort requirement by type, date, priority.</w:t>
      </w:r>
    </w:p>
    <w:p w:rsidR="001441F6" w:rsidRPr="00303364" w:rsidRDefault="005E0E76" w:rsidP="008C3CFA">
      <w:pPr>
        <w:pStyle w:val="ListParagraph"/>
        <w:numPr>
          <w:ilvl w:val="0"/>
          <w:numId w:val="29"/>
        </w:numPr>
        <w:tabs>
          <w:tab w:val="left" w:pos="180"/>
        </w:tabs>
        <w:spacing w:after="160" w:line="264" w:lineRule="auto"/>
        <w:rPr>
          <w:rFonts w:cstheme="minorHAnsi"/>
          <w:sz w:val="24"/>
          <w:szCs w:val="24"/>
        </w:rPr>
      </w:pPr>
      <w:r w:rsidRPr="00303364">
        <w:rPr>
          <w:rFonts w:cstheme="minorHAnsi"/>
          <w:sz w:val="24"/>
          <w:szCs w:val="24"/>
          <w:rPrChange w:id="8530" w:author="DuyNgo" w:date="2012-08-10T08:15:00Z">
            <w:rPr>
              <w:rFonts w:asciiTheme="majorHAnsi" w:eastAsiaTheme="majorEastAsia" w:hAnsiTheme="majorHAnsi" w:cstheme="minorHAnsi"/>
              <w:b/>
              <w:bCs/>
              <w:color w:val="4F81BD" w:themeColor="accent1"/>
              <w:sz w:val="24"/>
              <w:szCs w:val="26"/>
            </w:rPr>
          </w:rPrChange>
        </w:rPr>
        <w:lastRenderedPageBreak/>
        <w:t>Display completeness rate updated by user.</w:t>
      </w:r>
      <w:bookmarkStart w:id="8531" w:name="_Toc262849982"/>
      <w:bookmarkStart w:id="8532" w:name="_Toc326241025"/>
    </w:p>
    <w:p w:rsidR="005E0E76" w:rsidRPr="00303364" w:rsidRDefault="00E33658" w:rsidP="001E5A08">
      <w:pPr>
        <w:pStyle w:val="Heading3"/>
        <w:rPr>
          <w:rFonts w:asciiTheme="minorHAnsi" w:hAnsiTheme="minorHAnsi" w:cstheme="minorHAnsi"/>
          <w:sz w:val="24"/>
          <w:szCs w:val="24"/>
          <w:rPrChange w:id="8533" w:author="DuyNgo" w:date="2012-08-10T08:15:00Z">
            <w:rPr/>
          </w:rPrChange>
        </w:rPr>
      </w:pPr>
      <w:bookmarkStart w:id="8534" w:name="_Toc332351152"/>
      <w:r w:rsidRPr="00303364">
        <w:rPr>
          <w:rFonts w:asciiTheme="minorHAnsi" w:hAnsiTheme="minorHAnsi" w:cstheme="minorHAnsi"/>
          <w:sz w:val="24"/>
          <w:szCs w:val="24"/>
          <w:rPrChange w:id="8535" w:author="DuyNgo" w:date="2012-08-10T08:15:00Z">
            <w:rPr>
              <w:rFonts w:asciiTheme="minorHAnsi" w:eastAsiaTheme="minorHAnsi" w:hAnsiTheme="minorHAnsi" w:cstheme="minorBidi"/>
              <w:b w:val="0"/>
              <w:bCs w:val="0"/>
              <w:color w:val="auto"/>
              <w:sz w:val="26"/>
              <w:szCs w:val="26"/>
            </w:rPr>
          </w:rPrChange>
        </w:rPr>
        <w:t xml:space="preserve">2.4 </w:t>
      </w:r>
      <w:r w:rsidR="00DE23AB" w:rsidRPr="00303364">
        <w:rPr>
          <w:rFonts w:asciiTheme="minorHAnsi" w:hAnsiTheme="minorHAnsi" w:cstheme="minorHAnsi"/>
          <w:sz w:val="24"/>
          <w:szCs w:val="24"/>
          <w:rPrChange w:id="8536" w:author="DuyNgo" w:date="2012-08-10T08:15:00Z">
            <w:rPr>
              <w:rFonts w:asciiTheme="minorHAnsi" w:eastAsiaTheme="minorHAnsi" w:hAnsiTheme="minorHAnsi" w:cstheme="minorBidi"/>
              <w:b w:val="0"/>
              <w:bCs w:val="0"/>
              <w:color w:val="auto"/>
              <w:sz w:val="26"/>
              <w:szCs w:val="26"/>
            </w:rPr>
          </w:rPrChange>
        </w:rPr>
        <w:t>Use case</w:t>
      </w:r>
      <w:r w:rsidR="005E0E76" w:rsidRPr="00303364">
        <w:rPr>
          <w:rFonts w:asciiTheme="minorHAnsi" w:hAnsiTheme="minorHAnsi" w:cstheme="minorHAnsi"/>
          <w:sz w:val="24"/>
          <w:szCs w:val="24"/>
          <w:rPrChange w:id="8537" w:author="DuyNgo" w:date="2012-08-10T08:15:00Z">
            <w:rPr>
              <w:rFonts w:asciiTheme="minorHAnsi" w:eastAsiaTheme="minorHAnsi" w:hAnsiTheme="minorHAnsi" w:cstheme="minorBidi"/>
              <w:b w:val="0"/>
              <w:bCs w:val="0"/>
              <w:color w:val="auto"/>
              <w:sz w:val="26"/>
              <w:szCs w:val="26"/>
            </w:rPr>
          </w:rPrChange>
        </w:rPr>
        <w:t xml:space="preserve"> model</w:t>
      </w:r>
      <w:bookmarkEnd w:id="8531"/>
      <w:bookmarkEnd w:id="8532"/>
      <w:bookmarkEnd w:id="8534"/>
    </w:p>
    <w:p w:rsidR="005E0E76" w:rsidRPr="00303364" w:rsidRDefault="005E0E76" w:rsidP="005E0E76">
      <w:pPr>
        <w:rPr>
          <w:rFonts w:eastAsiaTheme="minorEastAsia" w:cstheme="minorHAnsi"/>
          <w:sz w:val="24"/>
          <w:szCs w:val="24"/>
          <w:lang w:eastAsia="ja-JP"/>
        </w:rPr>
      </w:pPr>
      <w:r w:rsidRPr="00303364">
        <w:rPr>
          <w:rFonts w:eastAsiaTheme="minorEastAsia" w:cstheme="minorHAnsi"/>
          <w:sz w:val="24"/>
          <w:szCs w:val="24"/>
          <w:lang w:eastAsia="ja-JP"/>
          <w:rPrChange w:id="8538" w:author="DuyNgo" w:date="2012-08-10T08:15:00Z">
            <w:rPr>
              <w:rFonts w:asciiTheme="majorHAnsi" w:eastAsiaTheme="minorEastAsia" w:hAnsiTheme="majorHAnsi" w:cstheme="minorHAnsi"/>
              <w:b/>
              <w:bCs/>
              <w:color w:val="4F81BD" w:themeColor="accent1"/>
              <w:sz w:val="24"/>
              <w:szCs w:val="26"/>
              <w:lang w:eastAsia="ja-JP"/>
            </w:rPr>
          </w:rPrChange>
        </w:rPr>
        <w:t>This chapter describes PMS’s features and functions using abstract Use Cases and detail scenarios.</w:t>
      </w:r>
    </w:p>
    <w:p w:rsidR="005E0E76" w:rsidRPr="00303364" w:rsidRDefault="005E0E76" w:rsidP="005E0E76">
      <w:pPr>
        <w:rPr>
          <w:rFonts w:cstheme="minorHAnsi"/>
          <w:sz w:val="24"/>
          <w:szCs w:val="24"/>
        </w:rPr>
      </w:pPr>
      <w:r w:rsidRPr="00303364">
        <w:rPr>
          <w:rFonts w:eastAsiaTheme="minorEastAsia" w:cstheme="minorHAnsi"/>
          <w:sz w:val="24"/>
          <w:szCs w:val="24"/>
          <w:lang w:eastAsia="ja-JP"/>
          <w:rPrChange w:id="8539" w:author="DuyNgo" w:date="2012-08-10T08:15:00Z">
            <w:rPr>
              <w:rFonts w:asciiTheme="majorHAnsi" w:eastAsiaTheme="minorEastAsia" w:hAnsiTheme="majorHAnsi" w:cstheme="minorHAnsi"/>
              <w:b/>
              <w:bCs/>
              <w:color w:val="4F81BD" w:themeColor="accent1"/>
              <w:sz w:val="24"/>
              <w:szCs w:val="26"/>
              <w:lang w:eastAsia="ja-JP"/>
            </w:rPr>
          </w:rPrChange>
        </w:rPr>
        <w:t>A use case is a description of a sequence of actions (including its variations</w:t>
      </w:r>
      <w:r w:rsidRPr="00303364">
        <w:rPr>
          <w:rStyle w:val="CommentReference"/>
          <w:rFonts w:cstheme="minorHAnsi"/>
          <w:sz w:val="24"/>
          <w:szCs w:val="24"/>
          <w:rPrChange w:id="8540"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541"/>
      </w:r>
      <w:r w:rsidRPr="00303364">
        <w:rPr>
          <w:rFonts w:eastAsiaTheme="minorEastAsia" w:cstheme="minorHAnsi"/>
          <w:sz w:val="24"/>
          <w:szCs w:val="24"/>
          <w:lang w:eastAsia="ja-JP"/>
          <w:rPrChange w:id="8542" w:author="DuyNgo" w:date="2012-08-10T08:15:00Z">
            <w:rPr>
              <w:rFonts w:asciiTheme="majorHAnsi" w:eastAsiaTheme="minorEastAsia" w:hAnsiTheme="majorHAnsi" w:cstheme="minorHAnsi"/>
              <w:b/>
              <w:bCs/>
              <w:color w:val="4F81BD" w:themeColor="accent1"/>
              <w:sz w:val="24"/>
              <w:szCs w:val="26"/>
              <w:lang w:eastAsia="ja-JP"/>
            </w:rPr>
          </w:rPrChange>
        </w:rPr>
        <w:t xml:space="preserve">) that the system carries out to create an observable result </w:t>
      </w:r>
      <w:commentRangeStart w:id="8543"/>
      <w:r w:rsidRPr="00303364">
        <w:rPr>
          <w:rFonts w:eastAsiaTheme="minorEastAsia" w:cstheme="minorHAnsi"/>
          <w:sz w:val="24"/>
          <w:szCs w:val="24"/>
          <w:lang w:eastAsia="ja-JP"/>
          <w:rPrChange w:id="8544" w:author="DuyNgo" w:date="2012-08-10T08:15:00Z">
            <w:rPr>
              <w:rFonts w:asciiTheme="majorHAnsi" w:eastAsiaTheme="minorEastAsia" w:hAnsiTheme="majorHAnsi" w:cstheme="minorHAnsi"/>
              <w:b/>
              <w:bCs/>
              <w:color w:val="4F81BD" w:themeColor="accent1"/>
              <w:sz w:val="24"/>
              <w:szCs w:val="26"/>
              <w:lang w:eastAsia="ja-JP"/>
            </w:rPr>
          </w:rPrChange>
        </w:rPr>
        <w:t>for an</w:t>
      </w:r>
      <w:commentRangeEnd w:id="8543"/>
      <w:r w:rsidRPr="00303364">
        <w:rPr>
          <w:rStyle w:val="CommentReference"/>
          <w:rFonts w:cstheme="minorHAnsi"/>
          <w:sz w:val="24"/>
          <w:szCs w:val="24"/>
          <w:rPrChange w:id="8545"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543"/>
      </w:r>
      <w:r w:rsidRPr="00303364">
        <w:rPr>
          <w:rFonts w:eastAsiaTheme="minorEastAsia" w:cstheme="minorHAnsi"/>
          <w:sz w:val="24"/>
          <w:szCs w:val="24"/>
          <w:lang w:eastAsia="ja-JP"/>
          <w:rPrChange w:id="8546" w:author="DuyNgo" w:date="2012-08-10T08:15:00Z">
            <w:rPr>
              <w:rFonts w:asciiTheme="majorHAnsi" w:eastAsiaTheme="minorEastAsia" w:hAnsiTheme="majorHAnsi" w:cstheme="minorHAnsi"/>
              <w:b/>
              <w:bCs/>
              <w:color w:val="4F81BD" w:themeColor="accent1"/>
              <w:sz w:val="24"/>
              <w:szCs w:val="26"/>
              <w:lang w:eastAsia="ja-JP"/>
            </w:rPr>
          </w:rPrChange>
        </w:rPr>
        <w:t xml:space="preserve"> actor.</w:t>
      </w:r>
    </w:p>
    <w:p w:rsidR="005E0E76" w:rsidRPr="00303364" w:rsidRDefault="005E0E76" w:rsidP="005E0E76">
      <w:pPr>
        <w:rPr>
          <w:rFonts w:cstheme="minorHAnsi"/>
          <w:sz w:val="24"/>
          <w:szCs w:val="24"/>
        </w:rPr>
      </w:pPr>
      <w:r w:rsidRPr="00303364">
        <w:rPr>
          <w:rFonts w:cstheme="minorHAnsi"/>
          <w:sz w:val="24"/>
          <w:szCs w:val="24"/>
          <w:rPrChange w:id="8547" w:author="DuyNgo" w:date="2012-08-10T08:15:00Z">
            <w:rPr>
              <w:rFonts w:asciiTheme="majorHAnsi" w:eastAsiaTheme="majorEastAsia" w:hAnsiTheme="majorHAnsi" w:cstheme="minorHAnsi"/>
              <w:b/>
              <w:bCs/>
              <w:color w:val="4F81BD" w:themeColor="accent1"/>
              <w:sz w:val="24"/>
              <w:szCs w:val="26"/>
            </w:rPr>
          </w:rPrChange>
        </w:rPr>
        <w:t xml:space="preserve">A scenario is </w:t>
      </w:r>
      <w:r w:rsidR="009F47EF" w:rsidRPr="00303364">
        <w:rPr>
          <w:rFonts w:cstheme="minorHAnsi"/>
          <w:sz w:val="24"/>
          <w:szCs w:val="24"/>
          <w:rPrChange w:id="8548" w:author="DuyNgo" w:date="2012-08-10T08:15:00Z">
            <w:rPr>
              <w:rFonts w:asciiTheme="majorHAnsi" w:eastAsiaTheme="majorEastAsia" w:hAnsiTheme="majorHAnsi" w:cstheme="minorHAnsi"/>
              <w:b/>
              <w:bCs/>
              <w:color w:val="4F81BD" w:themeColor="accent1"/>
              <w:sz w:val="24"/>
              <w:szCs w:val="26"/>
            </w:rPr>
          </w:rPrChange>
        </w:rPr>
        <w:t>a temporal</w:t>
      </w:r>
      <w:r w:rsidRPr="00303364">
        <w:rPr>
          <w:rFonts w:cstheme="minorHAnsi"/>
          <w:sz w:val="24"/>
          <w:szCs w:val="24"/>
          <w:rPrChange w:id="8549" w:author="DuyNgo" w:date="2012-08-10T08:15:00Z">
            <w:rPr>
              <w:rFonts w:asciiTheme="majorHAnsi" w:eastAsiaTheme="majorEastAsia" w:hAnsiTheme="majorHAnsi" w:cstheme="minorHAnsi"/>
              <w:b/>
              <w:bCs/>
              <w:color w:val="4F81BD" w:themeColor="accent1"/>
              <w:sz w:val="24"/>
              <w:szCs w:val="26"/>
            </w:rPr>
          </w:rPrChange>
        </w:rPr>
        <w:t xml:space="preserve"> sequence of interaction events among agent instances.</w:t>
      </w:r>
    </w:p>
    <w:p w:rsidR="005E0E76" w:rsidRPr="00303364" w:rsidRDefault="005E0E76" w:rsidP="009F47EF">
      <w:pPr>
        <w:rPr>
          <w:rFonts w:cstheme="minorHAnsi"/>
          <w:b/>
          <w:sz w:val="24"/>
          <w:szCs w:val="24"/>
          <w:rPrChange w:id="8550" w:author="DuyNgo" w:date="2012-08-10T08:15:00Z">
            <w:rPr>
              <w:b/>
            </w:rPr>
          </w:rPrChange>
        </w:rPr>
      </w:pPr>
      <w:bookmarkStart w:id="8551" w:name="_Toc326241027"/>
      <w:r w:rsidRPr="00303364">
        <w:rPr>
          <w:rFonts w:cstheme="minorHAnsi"/>
          <w:b/>
          <w:sz w:val="24"/>
          <w:szCs w:val="24"/>
          <w:rPrChange w:id="8552" w:author="DuyNgo" w:date="2012-08-10T08:15:00Z">
            <w:rPr>
              <w:rFonts w:asciiTheme="majorHAnsi" w:eastAsiaTheme="majorEastAsia" w:hAnsiTheme="majorHAnsi" w:cstheme="majorBidi"/>
              <w:b/>
              <w:bCs/>
              <w:color w:val="4F81BD" w:themeColor="accent1"/>
              <w:sz w:val="26"/>
              <w:szCs w:val="26"/>
            </w:rPr>
          </w:rPrChange>
        </w:rPr>
        <w:t>Main Use Case Diagrams of the PMS</w:t>
      </w:r>
      <w:bookmarkEnd w:id="8551"/>
    </w:p>
    <w:bookmarkStart w:id="8553" w:name="_Toc262849987"/>
    <w:p w:rsidR="005E0E76" w:rsidRPr="00303364" w:rsidRDefault="00607639" w:rsidP="005E0E76">
      <w:pPr>
        <w:rPr>
          <w:rFonts w:cstheme="minorHAnsi"/>
          <w:sz w:val="24"/>
          <w:szCs w:val="24"/>
        </w:rPr>
      </w:pPr>
      <w:r w:rsidRPr="00303364">
        <w:rPr>
          <w:rFonts w:cstheme="minorHAnsi"/>
          <w:sz w:val="24"/>
          <w:szCs w:val="24"/>
          <w:rPrChange w:id="8554" w:author="DuyNgo" w:date="2012-08-10T08:15:00Z">
            <w:rPr>
              <w:rFonts w:cstheme="minorHAnsi"/>
              <w:sz w:val="24"/>
              <w:szCs w:val="24"/>
            </w:rPr>
          </w:rPrChange>
        </w:rPr>
        <w:object w:dxaOrig="7607" w:dyaOrig="7526">
          <v:shape id="_x0000_i1026" type="#_x0000_t75" style="width:357.5pt;height:353.3pt" o:ole="">
            <v:imagedata r:id="rId14" o:title=""/>
          </v:shape>
          <o:OLEObject Type="Embed" ProgID="Visio.Drawing.11" ShapeID="_x0000_i1026" DrawAspect="Content" ObjectID="_1406100334" r:id="rId15"/>
        </w:object>
      </w:r>
    </w:p>
    <w:p w:rsidR="005E0E76" w:rsidRPr="00303364" w:rsidRDefault="005E0E76" w:rsidP="005E0E76">
      <w:pPr>
        <w:rPr>
          <w:rFonts w:cstheme="minorHAnsi"/>
          <w:sz w:val="24"/>
          <w:szCs w:val="24"/>
        </w:rPr>
      </w:pPr>
      <w:r w:rsidRPr="00303364">
        <w:rPr>
          <w:rFonts w:cstheme="minorHAnsi"/>
          <w:sz w:val="24"/>
          <w:szCs w:val="24"/>
          <w:rPrChange w:id="8555" w:author="DuyNgo" w:date="2012-08-10T08:15:00Z">
            <w:rPr>
              <w:rFonts w:asciiTheme="majorHAnsi" w:eastAsiaTheme="majorEastAsia" w:hAnsiTheme="majorHAnsi" w:cstheme="minorHAnsi"/>
              <w:b/>
              <w:bCs/>
              <w:color w:val="4F81BD" w:themeColor="accent1"/>
              <w:sz w:val="24"/>
              <w:szCs w:val="26"/>
            </w:rPr>
          </w:rPrChange>
        </w:rPr>
        <w:t>This main Use Case Diagrams of the PMS show all main functions placing inside the system boundary and all actors that associate with those functions.</w:t>
      </w:r>
    </w:p>
    <w:p w:rsidR="005E0E76" w:rsidRPr="00303364" w:rsidRDefault="00A62765" w:rsidP="001E5A08">
      <w:pPr>
        <w:pStyle w:val="Heading4"/>
        <w:rPr>
          <w:rFonts w:asciiTheme="minorHAnsi" w:hAnsiTheme="minorHAnsi" w:cstheme="minorHAnsi"/>
          <w:sz w:val="24"/>
          <w:szCs w:val="24"/>
          <w:rPrChange w:id="8556" w:author="DuyNgo" w:date="2012-08-10T08:15:00Z">
            <w:rPr/>
          </w:rPrChange>
        </w:rPr>
      </w:pPr>
      <w:bookmarkStart w:id="8557" w:name="_Toc326241028"/>
      <w:bookmarkStart w:id="8558" w:name="_Toc332351153"/>
      <w:r w:rsidRPr="00303364">
        <w:rPr>
          <w:rFonts w:asciiTheme="minorHAnsi" w:hAnsiTheme="minorHAnsi" w:cstheme="minorHAnsi"/>
          <w:sz w:val="24"/>
          <w:szCs w:val="24"/>
          <w:rPrChange w:id="8559" w:author="DuyNgo" w:date="2012-08-10T08:15:00Z">
            <w:rPr>
              <w:rFonts w:asciiTheme="minorHAnsi" w:eastAsiaTheme="minorHAnsi" w:hAnsiTheme="minorHAnsi" w:cstheme="minorBidi"/>
              <w:b w:val="0"/>
              <w:bCs w:val="0"/>
              <w:i w:val="0"/>
              <w:iCs w:val="0"/>
              <w:color w:val="auto"/>
              <w:sz w:val="26"/>
              <w:szCs w:val="26"/>
            </w:rPr>
          </w:rPrChange>
        </w:rPr>
        <w:lastRenderedPageBreak/>
        <w:t xml:space="preserve">2.4.1 </w:t>
      </w:r>
      <w:r w:rsidR="005E0E76" w:rsidRPr="00303364">
        <w:rPr>
          <w:rStyle w:val="Heading4Char"/>
          <w:rFonts w:asciiTheme="minorHAnsi" w:hAnsiTheme="minorHAnsi" w:cstheme="minorHAnsi"/>
          <w:sz w:val="24"/>
          <w:szCs w:val="24"/>
          <w:rPrChange w:id="8560" w:author="DuyNgo" w:date="2012-08-10T08:15:00Z">
            <w:rPr>
              <w:rStyle w:val="Heading4Char"/>
              <w:b/>
              <w:bCs/>
              <w:i/>
              <w:iCs/>
              <w:sz w:val="26"/>
              <w:szCs w:val="26"/>
            </w:rPr>
          </w:rPrChange>
        </w:rPr>
        <w:t>General</w:t>
      </w:r>
      <w:bookmarkEnd w:id="8557"/>
      <w:bookmarkEnd w:id="8558"/>
    </w:p>
    <w:p w:rsidR="005E0E76" w:rsidRPr="00303364" w:rsidRDefault="005E0E76" w:rsidP="005E0E76">
      <w:pPr>
        <w:rPr>
          <w:rFonts w:cstheme="minorHAnsi"/>
          <w:sz w:val="24"/>
          <w:szCs w:val="24"/>
        </w:rPr>
      </w:pPr>
      <w:r w:rsidRPr="00303364">
        <w:rPr>
          <w:rFonts w:cstheme="minorHAnsi"/>
          <w:sz w:val="24"/>
          <w:szCs w:val="24"/>
          <w:rPrChange w:id="8561" w:author="DuyNgo" w:date="2012-08-10T08:15:00Z">
            <w:rPr>
              <w:rFonts w:cstheme="minorHAnsi"/>
              <w:sz w:val="24"/>
              <w:szCs w:val="24"/>
            </w:rPr>
          </w:rPrChange>
        </w:rPr>
        <w:object w:dxaOrig="3745" w:dyaOrig="6266">
          <v:shape id="_x0000_i1027" type="#_x0000_t75" style="width:323.15pt;height:542.5pt" o:ole="">
            <v:imagedata r:id="rId16" o:title=""/>
          </v:shape>
          <o:OLEObject Type="Embed" ProgID="Visio.Drawing.11" ShapeID="_x0000_i1027" DrawAspect="Content" ObjectID="_1406100335" r:id="rId17"/>
        </w:object>
      </w:r>
    </w:p>
    <w:p w:rsidR="005E0E76" w:rsidRPr="00303364" w:rsidRDefault="005E0E76" w:rsidP="005E0E76">
      <w:pPr>
        <w:rPr>
          <w:rFonts w:cstheme="minorHAnsi"/>
          <w:sz w:val="24"/>
          <w:szCs w:val="24"/>
          <w:rPrChange w:id="8562" w:author="DuyNgo" w:date="2012-08-10T08:15:00Z">
            <w:rPr>
              <w:rFonts w:cstheme="minorHAnsi"/>
              <w:sz w:val="24"/>
            </w:rPr>
          </w:rPrChange>
        </w:rPr>
      </w:pPr>
      <w:bookmarkStart w:id="8563" w:name="_Toc326241029"/>
    </w:p>
    <w:p w:rsidR="005E0E76" w:rsidRPr="00303364" w:rsidRDefault="005E0E76" w:rsidP="005E0E76">
      <w:pPr>
        <w:rPr>
          <w:rFonts w:cstheme="minorHAnsi"/>
          <w:sz w:val="24"/>
          <w:szCs w:val="24"/>
          <w:rPrChange w:id="8564" w:author="DuyNgo" w:date="2012-08-10T08:15:00Z">
            <w:rPr>
              <w:rFonts w:cstheme="minorHAnsi"/>
              <w:sz w:val="24"/>
            </w:rPr>
          </w:rPrChange>
        </w:rPr>
      </w:pPr>
    </w:p>
    <w:p w:rsidR="005E0E76" w:rsidRPr="00303364" w:rsidRDefault="005E0E76" w:rsidP="001E5A08">
      <w:pPr>
        <w:pStyle w:val="Heading5"/>
        <w:rPr>
          <w:rFonts w:asciiTheme="minorHAnsi" w:hAnsiTheme="minorHAnsi" w:cstheme="minorHAnsi"/>
          <w:sz w:val="24"/>
          <w:szCs w:val="24"/>
          <w:rPrChange w:id="8565" w:author="DuyNgo" w:date="2012-08-10T08:15:00Z">
            <w:rPr/>
          </w:rPrChange>
        </w:rPr>
      </w:pPr>
      <w:r w:rsidRPr="00303364">
        <w:rPr>
          <w:rFonts w:asciiTheme="minorHAnsi" w:hAnsiTheme="minorHAnsi" w:cstheme="minorHAnsi"/>
          <w:sz w:val="24"/>
          <w:szCs w:val="24"/>
          <w:rPrChange w:id="8566" w:author="DuyNgo" w:date="2012-08-10T08:15:00Z">
            <w:rPr>
              <w:rFonts w:asciiTheme="minorHAnsi" w:eastAsiaTheme="minorHAnsi" w:hAnsiTheme="minorHAnsi" w:cstheme="minorBidi"/>
              <w:b/>
              <w:bCs/>
              <w:color w:val="4F81BD" w:themeColor="accent1"/>
              <w:sz w:val="26"/>
              <w:szCs w:val="26"/>
            </w:rPr>
          </w:rPrChange>
        </w:rPr>
        <w:lastRenderedPageBreak/>
        <w:br/>
      </w:r>
      <w:r w:rsidRPr="00303364">
        <w:rPr>
          <w:rFonts w:asciiTheme="minorHAnsi" w:hAnsiTheme="minorHAnsi" w:cstheme="minorHAnsi"/>
          <w:sz w:val="24"/>
          <w:szCs w:val="24"/>
          <w:rPrChange w:id="8567" w:author="DuyNgo" w:date="2012-08-10T08:15:00Z">
            <w:rPr>
              <w:rFonts w:asciiTheme="minorHAnsi" w:eastAsiaTheme="minorHAnsi" w:hAnsiTheme="minorHAnsi" w:cstheme="minorBidi"/>
              <w:b/>
              <w:bCs/>
              <w:color w:val="4F81BD" w:themeColor="accent1"/>
              <w:sz w:val="26"/>
              <w:szCs w:val="26"/>
            </w:rPr>
          </w:rPrChange>
        </w:rPr>
        <w:br/>
      </w:r>
      <w:r w:rsidRPr="00303364">
        <w:rPr>
          <w:rFonts w:asciiTheme="minorHAnsi" w:hAnsiTheme="minorHAnsi" w:cstheme="minorHAnsi"/>
          <w:sz w:val="24"/>
          <w:szCs w:val="24"/>
          <w:rPrChange w:id="8568" w:author="DuyNgo" w:date="2012-08-10T08:15:00Z">
            <w:rPr>
              <w:rFonts w:asciiTheme="minorHAnsi" w:eastAsiaTheme="minorHAnsi" w:hAnsiTheme="minorHAnsi" w:cstheme="minorBidi"/>
              <w:b/>
              <w:bCs/>
              <w:color w:val="4F81BD" w:themeColor="accent1"/>
              <w:sz w:val="26"/>
              <w:szCs w:val="26"/>
            </w:rPr>
          </w:rPrChange>
        </w:rPr>
        <w:br/>
      </w:r>
      <w:bookmarkEnd w:id="8553"/>
      <w:r w:rsidR="005F5AB1" w:rsidRPr="00303364">
        <w:rPr>
          <w:rFonts w:asciiTheme="minorHAnsi" w:hAnsiTheme="minorHAnsi" w:cstheme="minorHAnsi"/>
          <w:sz w:val="24"/>
          <w:szCs w:val="24"/>
          <w:rPrChange w:id="8569" w:author="DuyNgo" w:date="2012-08-10T08:15:00Z">
            <w:rPr>
              <w:rFonts w:asciiTheme="minorHAnsi" w:eastAsiaTheme="minorHAnsi" w:hAnsiTheme="minorHAnsi" w:cstheme="minorBidi"/>
              <w:b/>
              <w:bCs/>
              <w:color w:val="4F81BD" w:themeColor="accent1"/>
              <w:sz w:val="26"/>
              <w:szCs w:val="26"/>
            </w:rPr>
          </w:rPrChange>
        </w:rPr>
        <w:t xml:space="preserve">2.4.1.1 </w:t>
      </w:r>
      <w:r w:rsidRPr="00303364">
        <w:rPr>
          <w:rFonts w:asciiTheme="minorHAnsi" w:hAnsiTheme="minorHAnsi" w:cstheme="minorHAnsi"/>
          <w:sz w:val="24"/>
          <w:szCs w:val="24"/>
          <w:rPrChange w:id="8570" w:author="DuyNgo" w:date="2012-08-10T08:15:00Z">
            <w:rPr>
              <w:rFonts w:asciiTheme="minorHAnsi" w:eastAsiaTheme="minorHAnsi" w:hAnsiTheme="minorHAnsi" w:cstheme="minorBidi"/>
              <w:b/>
              <w:bCs/>
              <w:color w:val="4F81BD" w:themeColor="accent1"/>
              <w:sz w:val="26"/>
              <w:szCs w:val="26"/>
            </w:rPr>
          </w:rPrChange>
        </w:rPr>
        <w:t>Log-in</w:t>
      </w:r>
      <w:bookmarkEnd w:id="8563"/>
    </w:p>
    <w:p w:rsidR="005E0E76" w:rsidRPr="00303364" w:rsidRDefault="005E0E76" w:rsidP="005E0E76">
      <w:pPr>
        <w:rPr>
          <w:rFonts w:cstheme="minorHAnsi"/>
          <w:sz w:val="24"/>
          <w:szCs w:val="24"/>
        </w:rPr>
      </w:pPr>
      <w:r w:rsidRPr="00303364">
        <w:rPr>
          <w:rFonts w:cstheme="minorHAnsi"/>
          <w:sz w:val="24"/>
          <w:szCs w:val="24"/>
          <w:rPrChange w:id="8571" w:author="DuyNgo" w:date="2012-08-10T08:15:00Z">
            <w:rPr>
              <w:rFonts w:cstheme="minorHAnsi"/>
              <w:sz w:val="24"/>
              <w:szCs w:val="24"/>
            </w:rPr>
          </w:rPrChange>
        </w:rPr>
        <w:object w:dxaOrig="3683" w:dyaOrig="1660">
          <v:shape id="_x0000_i1028" type="#_x0000_t75" style="width:184.2pt;height:82.9pt" o:ole="">
            <v:imagedata r:id="rId18" o:title=""/>
          </v:shape>
          <o:OLEObject Type="Embed" ProgID="Visio.Drawing.11" ShapeID="_x0000_i1028" DrawAspect="Content" ObjectID="_1406100336" r:id="rId19"/>
        </w:object>
      </w:r>
    </w:p>
    <w:p w:rsidR="005E0E76" w:rsidRPr="00303364" w:rsidRDefault="005E0E76" w:rsidP="005E0E76">
      <w:pPr>
        <w:rPr>
          <w:rFonts w:cstheme="minorHAnsi"/>
          <w:sz w:val="24"/>
          <w:szCs w:val="24"/>
        </w:rPr>
      </w:pPr>
      <w:r w:rsidRPr="00303364">
        <w:rPr>
          <w:rFonts w:cstheme="minorHAnsi"/>
          <w:sz w:val="24"/>
          <w:szCs w:val="24"/>
          <w:rPrChange w:id="8572"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573"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57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1"/>
        <w:gridCol w:w="3644"/>
        <w:gridCol w:w="3559"/>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575"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8576" w:author="DuyNgo" w:date="2012-08-10T08:15:00Z">
                  <w:rPr>
                    <w:rFonts w:asciiTheme="majorHAnsi" w:eastAsia="SimSun" w:hAnsiTheme="majorHAnsi" w:cstheme="minorHAnsi"/>
                    <w:b/>
                    <w:bCs/>
                    <w:color w:val="4F81BD" w:themeColor="accent1"/>
                    <w:sz w:val="24"/>
                    <w:szCs w:val="26"/>
                    <w:lang w:eastAsia="zh-CN"/>
                  </w:rPr>
                </w:rPrChange>
              </w:rPr>
              <w:t>General_UC01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577"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7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579" w:author="DuyNgo" w:date="2012-08-10T08:15:00Z">
                  <w:rPr>
                    <w:rFonts w:asciiTheme="majorHAnsi" w:eastAsiaTheme="majorEastAsia" w:hAnsiTheme="majorHAnsi" w:cstheme="minorHAnsi"/>
                    <w:b/>
                    <w:bCs/>
                    <w:color w:val="4F81BD" w:themeColor="accent1"/>
                    <w:sz w:val="24"/>
                    <w:szCs w:val="26"/>
                  </w:rPr>
                </w:rPrChange>
              </w:rPr>
              <w:t>Log-in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8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81"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8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583" w:author="DuyNgo" w:date="2012-08-10T08:15:00Z">
                  <w:rPr>
                    <w:rFonts w:asciiTheme="majorHAnsi" w:eastAsiaTheme="majorEastAsia" w:hAnsiTheme="majorHAnsi" w:cstheme="minorHAnsi"/>
                    <w:b/>
                    <w:bCs/>
                    <w:color w:val="4F81BD" w:themeColor="accent1"/>
                    <w:sz w:val="24"/>
                    <w:szCs w:val="26"/>
                  </w:rPr>
                </w:rPrChange>
              </w:rPr>
              <w:t>Authenticate guests then authorize them.</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8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85"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8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587" w:author="DuyNgo" w:date="2012-08-10T08:15:00Z">
                  <w:rPr>
                    <w:rFonts w:asciiTheme="majorHAnsi" w:eastAsia="SimSun" w:hAnsiTheme="majorHAnsi" w:cstheme="minorHAnsi"/>
                    <w:b/>
                    <w:bCs/>
                    <w:color w:val="4F81BD" w:themeColor="accent1"/>
                    <w:sz w:val="24"/>
                    <w:szCs w:val="26"/>
                    <w:lang w:eastAsia="zh-CN"/>
                  </w:rPr>
                </w:rPrChange>
              </w:rPr>
              <w:t xml:space="preserve">Guest </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8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89"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9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59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9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93"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9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595"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9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97"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9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599" w:author="DuyNgo" w:date="2012-08-10T08:15:00Z">
                  <w:rPr>
                    <w:rFonts w:asciiTheme="majorHAnsi" w:eastAsia="SimSun" w:hAnsiTheme="majorHAnsi" w:cstheme="minorHAnsi"/>
                    <w:b/>
                    <w:bCs/>
                    <w:color w:val="4F81BD" w:themeColor="accent1"/>
                    <w:sz w:val="24"/>
                    <w:szCs w:val="26"/>
                    <w:lang w:eastAsia="zh-CN"/>
                  </w:rPr>
                </w:rPrChange>
              </w:rPr>
              <w:t xml:space="preserve">1. User goes </w:t>
            </w:r>
            <w:proofErr w:type="spellStart"/>
            <w:r w:rsidRPr="00303364">
              <w:rPr>
                <w:rFonts w:eastAsia="SimSun" w:cstheme="minorHAnsi"/>
                <w:sz w:val="24"/>
                <w:szCs w:val="24"/>
                <w:lang w:eastAsia="zh-CN"/>
                <w:rPrChange w:id="8600" w:author="DuyNgo" w:date="2012-08-10T08:15:00Z">
                  <w:rPr>
                    <w:rFonts w:asciiTheme="majorHAnsi" w:eastAsia="SimSun" w:hAnsiTheme="majorHAnsi" w:cstheme="minorHAnsi"/>
                    <w:b/>
                    <w:bCs/>
                    <w:color w:val="4F81BD" w:themeColor="accent1"/>
                    <w:sz w:val="24"/>
                    <w:szCs w:val="26"/>
                    <w:lang w:eastAsia="zh-CN"/>
                  </w:rPr>
                </w:rPrChange>
              </w:rPr>
              <w:t>intoPMS</w:t>
            </w:r>
            <w:proofErr w:type="spellEnd"/>
            <w:r w:rsidRPr="00303364">
              <w:rPr>
                <w:rFonts w:eastAsia="SimSun" w:cstheme="minorHAnsi"/>
                <w:sz w:val="24"/>
                <w:szCs w:val="24"/>
                <w:lang w:eastAsia="zh-CN"/>
                <w:rPrChange w:id="8601" w:author="DuyNgo" w:date="2012-08-10T08:15:00Z">
                  <w:rPr>
                    <w:rFonts w:asciiTheme="majorHAnsi" w:eastAsia="SimSun" w:hAnsiTheme="majorHAnsi" w:cstheme="minorHAnsi"/>
                    <w:b/>
                    <w:bCs/>
                    <w:color w:val="4F81BD" w:themeColor="accent1"/>
                    <w:sz w:val="24"/>
                    <w:szCs w:val="26"/>
                    <w:lang w:eastAsia="zh-CN"/>
                  </w:rPr>
                </w:rPrChange>
              </w:rPr>
              <w:t xml:space="preserve"> Homepage.</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60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603" w:author="DuyNgo" w:date="2012-08-10T08:15:00Z">
                  <w:rPr>
                    <w:rFonts w:asciiTheme="majorHAnsi" w:eastAsia="SimSun" w:hAnsiTheme="majorHAnsi" w:cstheme="minorHAnsi"/>
                    <w:b/>
                    <w:bCs/>
                    <w:color w:val="4F81BD" w:themeColor="accent1"/>
                    <w:sz w:val="24"/>
                    <w:szCs w:val="26"/>
                    <w:lang w:eastAsia="zh-CN"/>
                  </w:rPr>
                </w:rPrChange>
              </w:rPr>
              <w:t xml:space="preserve">3. Users enter </w:t>
            </w:r>
            <w:r w:rsidRPr="00303364">
              <w:rPr>
                <w:rFonts w:cstheme="minorHAnsi"/>
                <w:sz w:val="24"/>
                <w:szCs w:val="24"/>
                <w:rPrChange w:id="8604" w:author="DuyNgo" w:date="2012-08-10T08:15:00Z">
                  <w:rPr>
                    <w:rFonts w:asciiTheme="majorHAnsi" w:eastAsiaTheme="majorEastAsia" w:hAnsiTheme="majorHAnsi" w:cstheme="minorHAnsi"/>
                    <w:b/>
                    <w:bCs/>
                    <w:color w:val="4F81BD" w:themeColor="accent1"/>
                    <w:sz w:val="24"/>
                    <w:szCs w:val="26"/>
                  </w:rPr>
                </w:rPrChange>
              </w:rPr>
              <w:t xml:space="preserve">user’s </w:t>
            </w:r>
            <w:r w:rsidRPr="00303364">
              <w:rPr>
                <w:rFonts w:eastAsia="SimSun" w:cstheme="minorHAnsi"/>
                <w:sz w:val="24"/>
                <w:szCs w:val="24"/>
                <w:lang w:eastAsia="zh-CN"/>
                <w:rPrChange w:id="8605" w:author="DuyNgo" w:date="2012-08-10T08:15:00Z">
                  <w:rPr>
                    <w:rFonts w:asciiTheme="majorHAnsi" w:eastAsia="SimSun" w:hAnsiTheme="majorHAnsi" w:cstheme="minorHAnsi"/>
                    <w:b/>
                    <w:bCs/>
                    <w:color w:val="4F81BD" w:themeColor="accent1"/>
                    <w:sz w:val="24"/>
                    <w:szCs w:val="26"/>
                    <w:lang w:eastAsia="zh-CN"/>
                  </w:rPr>
                </w:rPrChange>
              </w:rPr>
              <w:t>information: Username, Password and hit “Log-in” button.</w:t>
            </w:r>
          </w:p>
          <w:p w:rsidR="005E0E76" w:rsidRPr="00303364" w:rsidRDefault="005E0E76" w:rsidP="00946F40">
            <w:pPr>
              <w:rPr>
                <w:rFonts w:eastAsia="SimSun" w:cstheme="minorHAnsi"/>
                <w:sz w:val="24"/>
                <w:szCs w:val="24"/>
                <w:lang w:eastAsia="zh-CN"/>
                <w:rPrChange w:id="860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60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608"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60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610" w:author="DuyNgo" w:date="2012-08-10T08:15:00Z">
                  <w:rPr>
                    <w:rFonts w:asciiTheme="majorHAnsi" w:eastAsia="SimSun" w:hAnsiTheme="majorHAnsi" w:cstheme="minorHAnsi"/>
                    <w:b/>
                    <w:bCs/>
                    <w:color w:val="4F81BD" w:themeColor="accent1"/>
                    <w:sz w:val="24"/>
                    <w:szCs w:val="26"/>
                    <w:lang w:eastAsia="zh-CN"/>
                  </w:rPr>
                </w:rPrChange>
              </w:rPr>
              <w:t xml:space="preserve">2. Display </w:t>
            </w:r>
            <w:r w:rsidRPr="00303364">
              <w:rPr>
                <w:rFonts w:cstheme="minorHAnsi"/>
                <w:sz w:val="24"/>
                <w:szCs w:val="24"/>
                <w:rPrChange w:id="8611" w:author="DuyNgo" w:date="2012-08-10T08:15:00Z">
                  <w:rPr>
                    <w:rFonts w:asciiTheme="majorHAnsi" w:eastAsiaTheme="majorEastAsia" w:hAnsiTheme="majorHAnsi" w:cstheme="minorHAnsi"/>
                    <w:b/>
                    <w:bCs/>
                    <w:color w:val="4F81BD" w:themeColor="accent1"/>
                    <w:sz w:val="24"/>
                    <w:szCs w:val="26"/>
                  </w:rPr>
                </w:rPrChange>
              </w:rPr>
              <w:t>Home Screen</w:t>
            </w:r>
            <w:r w:rsidRPr="00303364">
              <w:rPr>
                <w:rFonts w:eastAsia="SimSun" w:cstheme="minorHAnsi"/>
                <w:sz w:val="24"/>
                <w:szCs w:val="24"/>
                <w:lang w:eastAsia="zh-CN"/>
                <w:rPrChange w:id="8612" w:author="DuyNgo" w:date="2012-08-10T08:15:00Z">
                  <w:rPr>
                    <w:rFonts w:asciiTheme="majorHAnsi" w:eastAsia="SimSun" w:hAnsiTheme="majorHAnsi" w:cstheme="minorHAnsi"/>
                    <w:b/>
                    <w:bCs/>
                    <w:color w:val="4F81BD" w:themeColor="accent1"/>
                    <w:sz w:val="24"/>
                    <w:szCs w:val="26"/>
                    <w:lang w:eastAsia="zh-CN"/>
                  </w:rPr>
                </w:rPrChange>
              </w:rPr>
              <w:t xml:space="preserve"> and request user to log in.</w:t>
            </w:r>
          </w:p>
          <w:p w:rsidR="005E0E76" w:rsidRPr="00303364" w:rsidRDefault="005E0E76" w:rsidP="00946F40">
            <w:pPr>
              <w:rPr>
                <w:rFonts w:eastAsia="SimSun" w:cstheme="minorHAnsi"/>
                <w:sz w:val="24"/>
                <w:szCs w:val="24"/>
                <w:lang w:eastAsia="zh-CN"/>
                <w:rPrChange w:id="861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61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615" w:author="DuyNgo" w:date="2012-08-10T08:15:00Z">
                  <w:rPr>
                    <w:rFonts w:asciiTheme="majorHAnsi" w:eastAsia="SimSun" w:hAnsiTheme="majorHAnsi" w:cstheme="minorHAnsi"/>
                    <w:b/>
                    <w:bCs/>
                    <w:color w:val="4F81BD" w:themeColor="accent1"/>
                    <w:sz w:val="24"/>
                    <w:szCs w:val="26"/>
                    <w:lang w:eastAsia="zh-CN"/>
                  </w:rPr>
                </w:rPrChange>
              </w:rPr>
              <w:t xml:space="preserve">4. Validate </w:t>
            </w:r>
            <w:r w:rsidRPr="00303364">
              <w:rPr>
                <w:rFonts w:cstheme="minorHAnsi"/>
                <w:sz w:val="24"/>
                <w:szCs w:val="24"/>
                <w:rPrChange w:id="8616" w:author="DuyNgo" w:date="2012-08-10T08:15:00Z">
                  <w:rPr>
                    <w:rFonts w:asciiTheme="majorHAnsi" w:eastAsiaTheme="majorEastAsia" w:hAnsiTheme="majorHAnsi" w:cstheme="minorHAnsi"/>
                    <w:b/>
                    <w:bCs/>
                    <w:color w:val="4F81BD" w:themeColor="accent1"/>
                    <w:sz w:val="24"/>
                    <w:szCs w:val="26"/>
                  </w:rPr>
                </w:rPrChange>
              </w:rPr>
              <w:t>user’s</w:t>
            </w:r>
            <w:r w:rsidRPr="00303364">
              <w:rPr>
                <w:rFonts w:eastAsia="SimSun" w:cstheme="minorHAnsi"/>
                <w:sz w:val="24"/>
                <w:szCs w:val="24"/>
                <w:lang w:eastAsia="zh-CN"/>
                <w:rPrChange w:id="8617" w:author="DuyNgo" w:date="2012-08-10T08:15:00Z">
                  <w:rPr>
                    <w:rFonts w:asciiTheme="majorHAnsi" w:eastAsia="SimSun" w:hAnsiTheme="majorHAnsi" w:cstheme="minorHAnsi"/>
                    <w:b/>
                    <w:bCs/>
                    <w:color w:val="4F81BD" w:themeColor="accent1"/>
                    <w:sz w:val="24"/>
                    <w:szCs w:val="26"/>
                    <w:lang w:eastAsia="zh-CN"/>
                  </w:rPr>
                </w:rPrChange>
              </w:rPr>
              <w:t xml:space="preserve"> information.</w:t>
            </w:r>
          </w:p>
          <w:p w:rsidR="005E0E76" w:rsidRPr="00303364" w:rsidRDefault="005E0E76" w:rsidP="00946F40">
            <w:pPr>
              <w:rPr>
                <w:rFonts w:eastAsia="SimSun" w:cstheme="minorHAnsi"/>
                <w:sz w:val="24"/>
                <w:szCs w:val="24"/>
                <w:lang w:eastAsia="zh-CN"/>
                <w:rPrChange w:id="861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proofErr w:type="gramStart"/>
            <w:r w:rsidRPr="00303364">
              <w:rPr>
                <w:rFonts w:eastAsia="SimSun" w:cstheme="minorHAnsi"/>
                <w:sz w:val="24"/>
                <w:szCs w:val="24"/>
                <w:lang w:eastAsia="zh-CN"/>
                <w:rPrChange w:id="8619" w:author="DuyNgo" w:date="2012-08-10T08:15:00Z">
                  <w:rPr>
                    <w:rFonts w:asciiTheme="majorHAnsi" w:eastAsia="SimSun" w:hAnsiTheme="majorHAnsi" w:cstheme="minorHAnsi"/>
                    <w:b/>
                    <w:bCs/>
                    <w:color w:val="4F81BD" w:themeColor="accent1"/>
                    <w:sz w:val="24"/>
                    <w:szCs w:val="26"/>
                    <w:lang w:eastAsia="zh-CN"/>
                  </w:rPr>
                </w:rPrChange>
              </w:rPr>
              <w:t>5.Display</w:t>
            </w:r>
            <w:proofErr w:type="gramEnd"/>
            <w:r w:rsidRPr="00303364">
              <w:rPr>
                <w:rFonts w:eastAsia="SimSun" w:cstheme="minorHAnsi"/>
                <w:sz w:val="24"/>
                <w:szCs w:val="24"/>
                <w:lang w:eastAsia="zh-CN"/>
                <w:rPrChange w:id="8620" w:author="DuyNgo" w:date="2012-08-10T08:15:00Z">
                  <w:rPr>
                    <w:rFonts w:asciiTheme="majorHAnsi" w:eastAsia="SimSun" w:hAnsiTheme="majorHAnsi" w:cstheme="minorHAnsi"/>
                    <w:b/>
                    <w:bCs/>
                    <w:color w:val="4F81BD" w:themeColor="accent1"/>
                    <w:sz w:val="24"/>
                    <w:szCs w:val="26"/>
                    <w:lang w:eastAsia="zh-CN"/>
                  </w:rPr>
                </w:rPrChange>
              </w:rPr>
              <w:t xml:space="preserve"> monitor screen to corresponding user.</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621"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2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23" w:author="DuyNgo" w:date="2012-08-10T08:15:00Z">
                  <w:rPr>
                    <w:rFonts w:asciiTheme="majorHAnsi" w:eastAsia="SimSun" w:hAnsiTheme="majorHAnsi" w:cstheme="minorHAnsi"/>
                    <w:b/>
                    <w:bCs/>
                    <w:color w:val="4F81BD" w:themeColor="accent1"/>
                    <w:sz w:val="24"/>
                    <w:szCs w:val="26"/>
                    <w:lang w:eastAsia="zh-CN"/>
                  </w:rPr>
                </w:rPrChange>
              </w:rPr>
              <w:t xml:space="preserve">If username or password is not correct, the </w:t>
            </w:r>
            <w:proofErr w:type="spellStart"/>
            <w:r w:rsidRPr="00303364">
              <w:rPr>
                <w:rFonts w:eastAsia="SimSun" w:cstheme="minorHAnsi"/>
                <w:sz w:val="24"/>
                <w:szCs w:val="24"/>
                <w:lang w:eastAsia="zh-CN"/>
                <w:rPrChange w:id="8624" w:author="DuyNgo" w:date="2012-08-10T08:15:00Z">
                  <w:rPr>
                    <w:rFonts w:asciiTheme="majorHAnsi" w:eastAsia="SimSun" w:hAnsiTheme="majorHAnsi" w:cstheme="minorHAnsi"/>
                    <w:b/>
                    <w:bCs/>
                    <w:color w:val="4F81BD" w:themeColor="accent1"/>
                    <w:sz w:val="24"/>
                    <w:szCs w:val="26"/>
                    <w:lang w:eastAsia="zh-CN"/>
                  </w:rPr>
                </w:rPrChange>
              </w:rPr>
              <w:t>PMSwill</w:t>
            </w:r>
            <w:proofErr w:type="spellEnd"/>
            <w:r w:rsidRPr="00303364">
              <w:rPr>
                <w:rFonts w:eastAsia="SimSun" w:cstheme="minorHAnsi"/>
                <w:sz w:val="24"/>
                <w:szCs w:val="24"/>
                <w:lang w:eastAsia="zh-CN"/>
                <w:rPrChange w:id="8625" w:author="DuyNgo" w:date="2012-08-10T08:15:00Z">
                  <w:rPr>
                    <w:rFonts w:asciiTheme="majorHAnsi" w:eastAsia="SimSun" w:hAnsiTheme="majorHAnsi" w:cstheme="minorHAnsi"/>
                    <w:b/>
                    <w:bCs/>
                    <w:color w:val="4F81BD" w:themeColor="accent1"/>
                    <w:sz w:val="24"/>
                    <w:szCs w:val="26"/>
                    <w:lang w:eastAsia="zh-CN"/>
                  </w:rPr>
                </w:rPrChange>
              </w:rPr>
              <w:t xml:space="preserve"> show error message and ask user to log in again.</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2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27"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2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29"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3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31"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3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33"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3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35"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3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3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3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39"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4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41"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6D63A9" w:rsidP="001E5A08">
      <w:pPr>
        <w:pStyle w:val="Heading5"/>
        <w:rPr>
          <w:rFonts w:asciiTheme="minorHAnsi" w:hAnsiTheme="minorHAnsi" w:cstheme="minorHAnsi"/>
          <w:sz w:val="24"/>
          <w:szCs w:val="24"/>
          <w:rPrChange w:id="8642" w:author="DuyNgo" w:date="2012-08-10T08:15:00Z">
            <w:rPr/>
          </w:rPrChange>
        </w:rPr>
      </w:pPr>
      <w:bookmarkStart w:id="8643" w:name="_Toc326241030"/>
      <w:r w:rsidRPr="00303364">
        <w:rPr>
          <w:rFonts w:asciiTheme="minorHAnsi" w:hAnsiTheme="minorHAnsi" w:cstheme="minorHAnsi"/>
          <w:sz w:val="24"/>
          <w:szCs w:val="24"/>
          <w:rPrChange w:id="8644" w:author="DuyNgo" w:date="2012-08-10T08:15:00Z">
            <w:rPr>
              <w:rFonts w:asciiTheme="minorHAnsi" w:eastAsiaTheme="minorHAnsi" w:hAnsiTheme="minorHAnsi" w:cstheme="minorBidi"/>
              <w:b/>
              <w:bCs/>
              <w:color w:val="4F81BD" w:themeColor="accent1"/>
              <w:sz w:val="26"/>
              <w:szCs w:val="26"/>
            </w:rPr>
          </w:rPrChange>
        </w:rPr>
        <w:lastRenderedPageBreak/>
        <w:t>2.4</w:t>
      </w:r>
      <w:r w:rsidR="005E0E76" w:rsidRPr="00303364">
        <w:rPr>
          <w:rFonts w:asciiTheme="minorHAnsi" w:hAnsiTheme="minorHAnsi" w:cstheme="minorHAnsi"/>
          <w:sz w:val="24"/>
          <w:szCs w:val="24"/>
          <w:rPrChange w:id="8645" w:author="DuyNgo" w:date="2012-08-10T08:15:00Z">
            <w:rPr>
              <w:rFonts w:asciiTheme="minorHAnsi" w:eastAsiaTheme="minorHAnsi" w:hAnsiTheme="minorHAnsi" w:cstheme="minorBidi"/>
              <w:b/>
              <w:bCs/>
              <w:color w:val="4F81BD" w:themeColor="accent1"/>
              <w:sz w:val="26"/>
              <w:szCs w:val="26"/>
            </w:rPr>
          </w:rPrChange>
        </w:rPr>
        <w:t>.1.2 Log-out</w:t>
      </w:r>
    </w:p>
    <w:p w:rsidR="005E0E76" w:rsidRPr="00303364" w:rsidRDefault="005E0E76">
      <w:pPr>
        <w:rPr>
          <w:rFonts w:cstheme="minorHAnsi"/>
          <w:sz w:val="24"/>
          <w:szCs w:val="24"/>
          <w:rPrChange w:id="8646" w:author="DuyNgo" w:date="2012-08-10T08:15:00Z">
            <w:rPr/>
          </w:rPrChange>
        </w:rPr>
        <w:pPrChange w:id="8647" w:author="DuyNgo" w:date="2012-08-10T08:08:00Z">
          <w:pPr>
            <w:pStyle w:val="Heading2"/>
          </w:pPr>
        </w:pPrChange>
      </w:pPr>
      <w:r w:rsidRPr="00303364">
        <w:rPr>
          <w:rFonts w:cstheme="minorHAnsi"/>
          <w:sz w:val="24"/>
          <w:szCs w:val="24"/>
          <w:rPrChange w:id="8648" w:author="DuyNgo" w:date="2012-08-10T08:15:00Z">
            <w:rPr>
              <w:rFonts w:cstheme="minorHAnsi"/>
              <w:sz w:val="24"/>
              <w:szCs w:val="24"/>
            </w:rPr>
          </w:rPrChange>
        </w:rPr>
        <w:object w:dxaOrig="3638" w:dyaOrig="1660">
          <v:shape id="_x0000_i1029" type="#_x0000_t75" style="width:181.65pt;height:82.9pt" o:ole="">
            <v:imagedata r:id="rId20" o:title=""/>
          </v:shape>
          <o:OLEObject Type="Embed" ProgID="Visio.Drawing.11" ShapeID="_x0000_i1029" DrawAspect="Content" ObjectID="_1406100337" r:id="rId21"/>
        </w:object>
      </w:r>
      <w:bookmarkEnd w:id="8643"/>
    </w:p>
    <w:p w:rsidR="005E0E76" w:rsidRPr="00303364" w:rsidRDefault="005E0E76" w:rsidP="005E0E76">
      <w:pPr>
        <w:rPr>
          <w:rFonts w:cstheme="minorHAnsi"/>
          <w:sz w:val="24"/>
          <w:szCs w:val="24"/>
        </w:rPr>
      </w:pPr>
      <w:r w:rsidRPr="00303364">
        <w:rPr>
          <w:rFonts w:cstheme="minorHAnsi"/>
          <w:sz w:val="24"/>
          <w:szCs w:val="24"/>
          <w:rPrChange w:id="864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48"/>
        <w:gridCol w:w="3552"/>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650"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8651" w:author="DuyNgo" w:date="2012-08-10T08:15:00Z">
                  <w:rPr>
                    <w:rFonts w:asciiTheme="majorHAnsi" w:eastAsia="SimSun" w:hAnsiTheme="majorHAnsi" w:cstheme="minorHAnsi"/>
                    <w:b/>
                    <w:bCs/>
                    <w:color w:val="4F81BD" w:themeColor="accent1"/>
                    <w:sz w:val="24"/>
                    <w:szCs w:val="26"/>
                    <w:lang w:eastAsia="zh-CN"/>
                  </w:rPr>
                </w:rPrChange>
              </w:rPr>
              <w:t>General_UC02</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652"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5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654" w:author="DuyNgo" w:date="2012-08-10T08:15:00Z">
                  <w:rPr>
                    <w:rFonts w:asciiTheme="majorHAnsi" w:eastAsiaTheme="majorEastAsia" w:hAnsiTheme="majorHAnsi" w:cstheme="minorHAnsi"/>
                    <w:b/>
                    <w:bCs/>
                    <w:color w:val="4F81BD" w:themeColor="accent1"/>
                    <w:sz w:val="24"/>
                    <w:szCs w:val="26"/>
                  </w:rPr>
                </w:rPrChange>
              </w:rPr>
              <w:t>Log-out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5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56"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5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658" w:author="DuyNgo" w:date="2012-08-10T08:15:00Z">
                  <w:rPr>
                    <w:rFonts w:asciiTheme="majorHAnsi" w:eastAsiaTheme="majorEastAsia" w:hAnsiTheme="majorHAnsi" w:cstheme="minorHAnsi"/>
                    <w:b/>
                    <w:bCs/>
                    <w:color w:val="4F81BD" w:themeColor="accent1"/>
                    <w:sz w:val="24"/>
                    <w:szCs w:val="26"/>
                  </w:rPr>
                </w:rPrChange>
              </w:rPr>
              <w:t>Provide Log-out function for User to check out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5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60"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6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62" w:author="DuyNgo" w:date="2012-08-10T08:15:00Z">
                  <w:rPr>
                    <w:rFonts w:asciiTheme="majorHAnsi" w:eastAsia="SimSun" w:hAnsiTheme="majorHAnsi" w:cstheme="minorHAnsi"/>
                    <w:b/>
                    <w:bCs/>
                    <w:color w:val="4F81BD" w:themeColor="accent1"/>
                    <w:sz w:val="24"/>
                    <w:szCs w:val="26"/>
                    <w:lang w:eastAsia="zh-CN"/>
                  </w:rPr>
                </w:rPrChange>
              </w:rPr>
              <w:t>User(include member, admin, 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6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64"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6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66"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6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68"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6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7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1807"/>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7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72"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7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74" w:author="DuyNgo" w:date="2012-08-10T08:15:00Z">
                  <w:rPr>
                    <w:rFonts w:asciiTheme="majorHAnsi" w:eastAsia="SimSun" w:hAnsiTheme="majorHAnsi" w:cstheme="minorHAnsi"/>
                    <w:b/>
                    <w:bCs/>
                    <w:color w:val="4F81BD" w:themeColor="accent1"/>
                    <w:sz w:val="24"/>
                    <w:szCs w:val="26"/>
                    <w:lang w:eastAsia="zh-CN"/>
                  </w:rPr>
                </w:rPrChange>
              </w:rPr>
              <w:t xml:space="preserve">1. Users </w:t>
            </w:r>
            <w:proofErr w:type="spellStart"/>
            <w:r w:rsidRPr="00303364">
              <w:rPr>
                <w:rFonts w:eastAsia="SimSun" w:cstheme="minorHAnsi"/>
                <w:sz w:val="24"/>
                <w:szCs w:val="24"/>
                <w:lang w:eastAsia="zh-CN"/>
                <w:rPrChange w:id="8675" w:author="DuyNgo" w:date="2012-08-10T08:15:00Z">
                  <w:rPr>
                    <w:rFonts w:asciiTheme="majorHAnsi" w:eastAsia="SimSun" w:hAnsiTheme="majorHAnsi" w:cstheme="minorHAnsi"/>
                    <w:b/>
                    <w:bCs/>
                    <w:color w:val="4F81BD" w:themeColor="accent1"/>
                    <w:sz w:val="24"/>
                    <w:szCs w:val="26"/>
                    <w:lang w:eastAsia="zh-CN"/>
                  </w:rPr>
                </w:rPrChange>
              </w:rPr>
              <w:t>areusing</w:t>
            </w:r>
            <w:proofErr w:type="spellEnd"/>
            <w:r w:rsidRPr="00303364">
              <w:rPr>
                <w:rFonts w:eastAsia="SimSun" w:cstheme="minorHAnsi"/>
                <w:sz w:val="24"/>
                <w:szCs w:val="24"/>
                <w:lang w:eastAsia="zh-CN"/>
                <w:rPrChange w:id="8676" w:author="DuyNgo" w:date="2012-08-10T08:15:00Z">
                  <w:rPr>
                    <w:rFonts w:asciiTheme="majorHAnsi" w:eastAsia="SimSun" w:hAnsiTheme="majorHAnsi" w:cstheme="minorHAnsi"/>
                    <w:b/>
                    <w:bCs/>
                    <w:color w:val="4F81BD" w:themeColor="accent1"/>
                    <w:sz w:val="24"/>
                    <w:szCs w:val="26"/>
                    <w:lang w:eastAsia="zh-CN"/>
                  </w:rPr>
                </w:rPrChange>
              </w:rPr>
              <w:t xml:space="preserve"> </w:t>
            </w:r>
            <w:proofErr w:type="spellStart"/>
            <w:r w:rsidRPr="00303364">
              <w:rPr>
                <w:rFonts w:eastAsia="SimSun" w:cstheme="minorHAnsi"/>
                <w:sz w:val="24"/>
                <w:szCs w:val="24"/>
                <w:lang w:eastAsia="zh-CN"/>
                <w:rPrChange w:id="8677" w:author="DuyNgo" w:date="2012-08-10T08:15:00Z">
                  <w:rPr>
                    <w:rFonts w:asciiTheme="majorHAnsi" w:eastAsia="SimSun" w:hAnsiTheme="majorHAnsi" w:cstheme="minorHAnsi"/>
                    <w:b/>
                    <w:bCs/>
                    <w:color w:val="4F81BD" w:themeColor="accent1"/>
                    <w:sz w:val="24"/>
                    <w:szCs w:val="26"/>
                    <w:lang w:eastAsia="zh-CN"/>
                  </w:rPr>
                </w:rPrChange>
              </w:rPr>
              <w:t>PMSand</w:t>
            </w:r>
            <w:proofErr w:type="spellEnd"/>
            <w:r w:rsidRPr="00303364">
              <w:rPr>
                <w:rFonts w:eastAsia="SimSun" w:cstheme="minorHAnsi"/>
                <w:sz w:val="24"/>
                <w:szCs w:val="24"/>
                <w:lang w:eastAsia="zh-CN"/>
                <w:rPrChange w:id="8678" w:author="DuyNgo" w:date="2012-08-10T08:15:00Z">
                  <w:rPr>
                    <w:rFonts w:asciiTheme="majorHAnsi" w:eastAsia="SimSun" w:hAnsiTheme="majorHAnsi" w:cstheme="minorHAnsi"/>
                    <w:b/>
                    <w:bCs/>
                    <w:color w:val="4F81BD" w:themeColor="accent1"/>
                    <w:sz w:val="24"/>
                    <w:szCs w:val="26"/>
                    <w:lang w:eastAsia="zh-CN"/>
                  </w:rPr>
                </w:rPrChange>
              </w:rPr>
              <w:t xml:space="preserve"> click “Log-Out” button.</w:t>
            </w:r>
          </w:p>
          <w:p w:rsidR="005E0E76" w:rsidRPr="00303364"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67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680" w:author="DuyNgo" w:date="2012-08-10T08:15:00Z">
                  <w:rPr>
                    <w:rFonts w:asciiTheme="majorHAnsi" w:eastAsia="SimSun" w:hAnsiTheme="majorHAnsi" w:cstheme="minorHAnsi"/>
                    <w:b/>
                    <w:bCs/>
                    <w:color w:val="4F81BD" w:themeColor="accent1"/>
                    <w:sz w:val="24"/>
                    <w:szCs w:val="26"/>
                    <w:lang w:eastAsia="zh-CN"/>
                  </w:rPr>
                </w:rPrChange>
              </w:rPr>
              <w:t>2. Log user out and display Home Screen.</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681"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8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8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8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85"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8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8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8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89"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9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9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9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93"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9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9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9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97"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9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99"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eastAsia="MS PGothic" w:cstheme="minorHAnsi"/>
          <w:sz w:val="24"/>
          <w:szCs w:val="24"/>
        </w:rPr>
      </w:pPr>
      <w:r w:rsidRPr="00303364">
        <w:rPr>
          <w:rFonts w:eastAsia="MS PGothic" w:cstheme="minorHAnsi"/>
          <w:sz w:val="24"/>
          <w:szCs w:val="24"/>
          <w:rPrChange w:id="8700" w:author="DuyNgo" w:date="2012-08-10T08:15:00Z">
            <w:rPr>
              <w:rFonts w:asciiTheme="majorHAnsi" w:eastAsia="MS PGothic" w:hAnsiTheme="majorHAnsi" w:cstheme="minorHAnsi"/>
              <w:b/>
              <w:bCs/>
              <w:color w:val="4F81BD" w:themeColor="accent1"/>
              <w:sz w:val="24"/>
              <w:szCs w:val="26"/>
            </w:rPr>
          </w:rPrChange>
        </w:rPr>
        <w:tab/>
      </w:r>
      <w:r w:rsidRPr="00303364">
        <w:rPr>
          <w:rFonts w:eastAsia="MS PGothic" w:cstheme="minorHAnsi"/>
          <w:sz w:val="24"/>
          <w:szCs w:val="24"/>
          <w:rPrChange w:id="8701" w:author="DuyNgo" w:date="2012-08-10T08:15:00Z">
            <w:rPr>
              <w:rFonts w:asciiTheme="majorHAnsi" w:eastAsia="MS PGothic" w:hAnsiTheme="majorHAnsi" w:cstheme="minorHAnsi"/>
              <w:b/>
              <w:bCs/>
              <w:color w:val="4F81BD" w:themeColor="accent1"/>
              <w:sz w:val="24"/>
              <w:szCs w:val="26"/>
            </w:rPr>
          </w:rPrChange>
        </w:rPr>
        <w:tab/>
      </w:r>
    </w:p>
    <w:p w:rsidR="005E0E76" w:rsidRPr="00303364" w:rsidRDefault="005E0E76" w:rsidP="001E5A08">
      <w:pPr>
        <w:pStyle w:val="Heading5"/>
        <w:rPr>
          <w:rFonts w:asciiTheme="minorHAnsi" w:hAnsiTheme="minorHAnsi" w:cstheme="minorHAnsi"/>
          <w:sz w:val="24"/>
          <w:szCs w:val="24"/>
        </w:rPr>
      </w:pPr>
      <w:bookmarkStart w:id="8702" w:name="_Toc326241031"/>
      <w:r w:rsidRPr="00303364">
        <w:rPr>
          <w:rFonts w:asciiTheme="minorHAnsi" w:hAnsiTheme="minorHAnsi" w:cstheme="minorHAnsi"/>
          <w:sz w:val="24"/>
          <w:szCs w:val="24"/>
          <w:rPrChange w:id="8703" w:author="DuyNgo" w:date="2012-08-10T08:15:00Z">
            <w:rPr>
              <w:rFonts w:asciiTheme="minorHAnsi" w:hAnsiTheme="minorHAnsi" w:cstheme="minorHAnsi"/>
              <w:b/>
              <w:bCs/>
              <w:color w:val="4F81BD" w:themeColor="accent1"/>
              <w:sz w:val="24"/>
              <w:szCs w:val="24"/>
            </w:rPr>
          </w:rPrChange>
        </w:rPr>
        <w:br/>
      </w:r>
      <w:r w:rsidR="009520D6" w:rsidRPr="00303364">
        <w:rPr>
          <w:rFonts w:asciiTheme="minorHAnsi" w:hAnsiTheme="minorHAnsi" w:cstheme="minorHAnsi"/>
          <w:sz w:val="24"/>
          <w:szCs w:val="24"/>
          <w:rPrChange w:id="8704" w:author="DuyNgo" w:date="2012-08-10T08:15:00Z">
            <w:rPr>
              <w:rFonts w:asciiTheme="minorHAnsi" w:hAnsiTheme="minorHAnsi" w:cstheme="minorHAnsi"/>
              <w:b/>
              <w:bCs/>
              <w:color w:val="4F81BD" w:themeColor="accent1"/>
              <w:sz w:val="24"/>
              <w:szCs w:val="24"/>
            </w:rPr>
          </w:rPrChange>
        </w:rPr>
        <w:t>2.4</w:t>
      </w:r>
      <w:r w:rsidRPr="00303364">
        <w:rPr>
          <w:rFonts w:asciiTheme="minorHAnsi" w:hAnsiTheme="minorHAnsi" w:cstheme="minorHAnsi"/>
          <w:sz w:val="24"/>
          <w:szCs w:val="24"/>
          <w:rPrChange w:id="8705" w:author="DuyNgo" w:date="2012-08-10T08:15:00Z">
            <w:rPr>
              <w:rFonts w:asciiTheme="minorHAnsi" w:hAnsiTheme="minorHAnsi" w:cstheme="minorHAnsi"/>
              <w:b/>
              <w:bCs/>
              <w:color w:val="4F81BD" w:themeColor="accent1"/>
              <w:sz w:val="24"/>
              <w:szCs w:val="24"/>
            </w:rPr>
          </w:rPrChange>
        </w:rPr>
        <w:t xml:space="preserve">.1.3 </w:t>
      </w:r>
      <w:r w:rsidRPr="00303364">
        <w:rPr>
          <w:rStyle w:val="Heading4Char"/>
          <w:rFonts w:asciiTheme="minorHAnsi" w:hAnsiTheme="minorHAnsi" w:cstheme="minorHAnsi"/>
          <w:sz w:val="24"/>
          <w:szCs w:val="24"/>
          <w:rPrChange w:id="8706" w:author="DuyNgo" w:date="2012-08-10T08:15:00Z">
            <w:rPr>
              <w:rStyle w:val="Heading4Char"/>
              <w:b w:val="0"/>
              <w:bCs w:val="0"/>
              <w:sz w:val="26"/>
              <w:szCs w:val="26"/>
            </w:rPr>
          </w:rPrChange>
        </w:rPr>
        <w:t>Change Password</w:t>
      </w:r>
      <w:bookmarkEnd w:id="8702"/>
    </w:p>
    <w:p w:rsidR="005E0E76" w:rsidRPr="00303364" w:rsidRDefault="005E0E76" w:rsidP="005E0E76">
      <w:pPr>
        <w:rPr>
          <w:rFonts w:cstheme="minorHAnsi"/>
          <w:sz w:val="24"/>
          <w:szCs w:val="24"/>
        </w:rPr>
      </w:pPr>
      <w:r w:rsidRPr="00303364">
        <w:rPr>
          <w:rFonts w:cstheme="minorHAnsi"/>
          <w:sz w:val="24"/>
          <w:szCs w:val="24"/>
          <w:rPrChange w:id="8707" w:author="DuyNgo" w:date="2012-08-10T08:15:00Z">
            <w:rPr>
              <w:rFonts w:cstheme="minorHAnsi"/>
              <w:sz w:val="24"/>
              <w:szCs w:val="24"/>
            </w:rPr>
          </w:rPrChange>
        </w:rPr>
        <w:object w:dxaOrig="4442" w:dyaOrig="1660">
          <v:shape id="_x0000_i1030" type="#_x0000_t75" style="width:222.7pt;height:82.9pt" o:ole="">
            <v:imagedata r:id="rId22" o:title=""/>
          </v:shape>
          <o:OLEObject Type="Embed" ProgID="Visio.Drawing.11" ShapeID="_x0000_i1030" DrawAspect="Content" ObjectID="_1406100338" r:id="rId23"/>
        </w:object>
      </w:r>
    </w:p>
    <w:p w:rsidR="005E0E76" w:rsidRPr="00303364" w:rsidRDefault="005E0E76" w:rsidP="005E0E76">
      <w:pPr>
        <w:rPr>
          <w:rFonts w:cstheme="minorHAnsi"/>
          <w:sz w:val="24"/>
          <w:szCs w:val="24"/>
        </w:rPr>
      </w:pPr>
      <w:r w:rsidRPr="00303364">
        <w:rPr>
          <w:rFonts w:cstheme="minorHAnsi"/>
          <w:sz w:val="24"/>
          <w:szCs w:val="24"/>
          <w:rPrChange w:id="8708"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709"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71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0"/>
        <w:gridCol w:w="3528"/>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711"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712" w:author="DuyNgo" w:date="2012-08-10T08:15:00Z">
                  <w:rPr>
                    <w:rFonts w:asciiTheme="majorHAnsi" w:eastAsia="SimSun" w:hAnsiTheme="majorHAnsi" w:cstheme="minorHAnsi"/>
                    <w:b/>
                    <w:bCs/>
                    <w:color w:val="4F81BD" w:themeColor="accent1"/>
                    <w:sz w:val="24"/>
                    <w:szCs w:val="26"/>
                    <w:lang w:eastAsia="zh-CN"/>
                  </w:rPr>
                </w:rPrChange>
              </w:rPr>
              <w:t>General _UC03</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713" w:author="DuyNgo" w:date="2012-08-10T08:15:00Z">
                  <w:rPr>
                    <w:rFonts w:asciiTheme="majorHAnsi" w:eastAsiaTheme="majorEastAsia" w:hAnsiTheme="majorHAnsi" w:cstheme="minorHAnsi"/>
                    <w:b/>
                    <w:bCs/>
                    <w:color w:val="4F81BD" w:themeColor="accent1"/>
                    <w:sz w:val="24"/>
                    <w:szCs w:val="26"/>
                  </w:rPr>
                </w:rPrChange>
              </w:rPr>
              <w:lastRenderedPageBreak/>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1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715" w:author="DuyNgo" w:date="2012-08-10T08:15:00Z">
                  <w:rPr>
                    <w:rFonts w:asciiTheme="majorHAnsi" w:eastAsiaTheme="majorEastAsia" w:hAnsiTheme="majorHAnsi" w:cstheme="minorHAnsi"/>
                    <w:b/>
                    <w:bCs/>
                    <w:color w:val="4F81BD" w:themeColor="accent1"/>
                    <w:sz w:val="24"/>
                    <w:szCs w:val="26"/>
                  </w:rPr>
                </w:rPrChange>
              </w:rPr>
              <w:t xml:space="preserve">  Change Password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16" w:author="DuyNgo" w:date="2012-08-10T08:15:00Z">
                  <w:rPr>
                    <w:rFonts w:ascii="Tahoma" w:hAnsi="Tahoma" w:cstheme="minorHAnsi"/>
                    <w:color w:val="000000"/>
                    <w:sz w:val="24"/>
                    <w:szCs w:val="20"/>
                  </w:rPr>
                </w:rPrChange>
              </w:rPr>
            </w:pPr>
            <w:r w:rsidRPr="00303364">
              <w:rPr>
                <w:rFonts w:cstheme="minorHAnsi"/>
                <w:sz w:val="24"/>
                <w:szCs w:val="24"/>
                <w:rPrChange w:id="8717"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1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719" w:author="DuyNgo" w:date="2012-08-10T08:15:00Z">
                  <w:rPr>
                    <w:rFonts w:asciiTheme="majorHAnsi" w:eastAsiaTheme="majorEastAsia" w:hAnsiTheme="majorHAnsi" w:cstheme="minorHAnsi"/>
                    <w:b/>
                    <w:bCs/>
                    <w:color w:val="4F81BD" w:themeColor="accent1"/>
                    <w:sz w:val="24"/>
                    <w:szCs w:val="26"/>
                  </w:rPr>
                </w:rPrChange>
              </w:rPr>
              <w:t>This function allows user to change password</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20" w:author="DuyNgo" w:date="2012-08-10T08:15:00Z">
                  <w:rPr>
                    <w:rFonts w:ascii="Tahoma" w:hAnsi="Tahoma" w:cstheme="minorHAnsi"/>
                    <w:color w:val="000000"/>
                    <w:sz w:val="24"/>
                    <w:szCs w:val="20"/>
                  </w:rPr>
                </w:rPrChange>
              </w:rPr>
            </w:pPr>
            <w:r w:rsidRPr="00303364">
              <w:rPr>
                <w:rFonts w:cstheme="minorHAnsi"/>
                <w:sz w:val="24"/>
                <w:szCs w:val="24"/>
                <w:rPrChange w:id="8721"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2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723" w:author="DuyNgo" w:date="2012-08-10T08:15:00Z">
                  <w:rPr>
                    <w:rFonts w:asciiTheme="majorHAnsi" w:eastAsiaTheme="majorEastAsia" w:hAnsiTheme="majorHAnsi" w:cstheme="minorHAnsi"/>
                    <w:b/>
                    <w:bCs/>
                    <w:color w:val="4F81BD" w:themeColor="accent1"/>
                    <w:sz w:val="24"/>
                    <w:szCs w:val="26"/>
                  </w:rPr>
                </w:rPrChange>
              </w:rPr>
              <w:t>User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24" w:author="DuyNgo" w:date="2012-08-10T08:15:00Z">
                  <w:rPr>
                    <w:rFonts w:ascii="Tahoma" w:hAnsi="Tahoma" w:cstheme="minorHAnsi"/>
                    <w:color w:val="000000"/>
                    <w:sz w:val="24"/>
                    <w:szCs w:val="20"/>
                  </w:rPr>
                </w:rPrChange>
              </w:rPr>
            </w:pPr>
            <w:r w:rsidRPr="00303364">
              <w:rPr>
                <w:rFonts w:cstheme="minorHAnsi"/>
                <w:sz w:val="24"/>
                <w:szCs w:val="24"/>
                <w:rPrChange w:id="8725"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2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72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28" w:author="DuyNgo" w:date="2012-08-10T08:15:00Z">
                  <w:rPr>
                    <w:rFonts w:ascii="Tahoma" w:hAnsi="Tahoma" w:cstheme="minorHAnsi"/>
                    <w:color w:val="000000"/>
                    <w:sz w:val="24"/>
                    <w:szCs w:val="20"/>
                  </w:rPr>
                </w:rPrChange>
              </w:rPr>
            </w:pPr>
            <w:r w:rsidRPr="00303364">
              <w:rPr>
                <w:rFonts w:cstheme="minorHAnsi"/>
                <w:sz w:val="24"/>
                <w:szCs w:val="24"/>
                <w:rPrChange w:id="8729"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3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73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32" w:author="DuyNgo" w:date="2012-08-10T08:15:00Z">
                  <w:rPr>
                    <w:rFonts w:ascii="Tahoma" w:hAnsi="Tahoma" w:cstheme="minorHAnsi"/>
                    <w:color w:val="000000"/>
                    <w:sz w:val="24"/>
                    <w:szCs w:val="20"/>
                  </w:rPr>
                </w:rPrChange>
              </w:rPr>
            </w:pPr>
            <w:r w:rsidRPr="00303364">
              <w:rPr>
                <w:rFonts w:cstheme="minorHAnsi"/>
                <w:sz w:val="24"/>
                <w:szCs w:val="24"/>
                <w:rPrChange w:id="8733" w:author="DuyNgo" w:date="2012-08-10T08:15:00Z">
                  <w:rPr>
                    <w:rFonts w:asciiTheme="majorHAnsi" w:eastAsiaTheme="majorEastAsia" w:hAnsiTheme="majorHAnsi" w:cstheme="minorHAnsi"/>
                    <w:b/>
                    <w:bCs/>
                    <w:color w:val="4F81BD" w:themeColor="accent1"/>
                    <w:sz w:val="24"/>
                    <w:szCs w:val="26"/>
                  </w:rPr>
                </w:rPrChange>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3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735" w:author="DuyNgo" w:date="2012-08-10T08:15:00Z">
                  <w:rPr>
                    <w:rFonts w:asciiTheme="majorHAnsi" w:eastAsia="SimSun" w:hAnsiTheme="majorHAnsi" w:cstheme="minorHAnsi"/>
                    <w:b/>
                    <w:bCs/>
                    <w:color w:val="4F81BD" w:themeColor="accent1"/>
                    <w:sz w:val="24"/>
                    <w:szCs w:val="26"/>
                    <w:lang w:eastAsia="zh-CN"/>
                  </w:rPr>
                </w:rPrChange>
              </w:rPr>
              <w:t>1. Select link “Change Your Information”</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736" w:author="DuyNgo" w:date="2012-08-10T08:15:00Z">
                  <w:rPr>
                    <w:rFonts w:eastAsia="SimSun" w:cstheme="minorHAnsi"/>
                    <w:sz w:val="24"/>
                    <w:lang w:eastAsia="zh-CN"/>
                  </w:rPr>
                </w:rPrChange>
              </w:rPr>
            </w:pPr>
          </w:p>
        </w:tc>
        <w:tc>
          <w:tcPr>
            <w:tcW w:w="3528"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73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738" w:author="DuyNgo" w:date="2012-08-10T08:15:00Z">
                  <w:rPr>
                    <w:rFonts w:asciiTheme="majorHAnsi" w:eastAsia="SimSun" w:hAnsiTheme="majorHAnsi" w:cstheme="minorHAnsi"/>
                    <w:b/>
                    <w:bCs/>
                    <w:color w:val="4F81BD" w:themeColor="accent1"/>
                    <w:sz w:val="24"/>
                    <w:szCs w:val="26"/>
                    <w:lang w:eastAsia="zh-CN"/>
                  </w:rPr>
                </w:rPrChange>
              </w:rPr>
              <w:t>2. Fill in “Old Password”, “New Password”, “Retype New Password” and then select button “Reset Password”</w:t>
            </w:r>
          </w:p>
          <w:p w:rsidR="005E0E76" w:rsidRPr="00303364" w:rsidRDefault="005E0E76" w:rsidP="00946F40">
            <w:pPr>
              <w:rPr>
                <w:rFonts w:eastAsia="SimSun" w:cstheme="minorHAnsi"/>
                <w:sz w:val="24"/>
                <w:szCs w:val="24"/>
                <w:lang w:eastAsia="zh-CN"/>
                <w:rPrChange w:id="873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740" w:author="DuyNgo" w:date="2012-08-10T08:15:00Z">
                  <w:rPr>
                    <w:rFonts w:eastAsia="SimSun" w:cstheme="minorHAnsi"/>
                    <w:sz w:val="24"/>
                    <w:lang w:eastAsia="zh-CN"/>
                  </w:rPr>
                </w:rPrChange>
              </w:rPr>
            </w:pP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8741" w:author="DuyNgo" w:date="2012-08-10T08:15:00Z">
                  <w:rPr>
                    <w:rFonts w:eastAsia="SimSun" w:cstheme="minorHAnsi"/>
                    <w:sz w:val="24"/>
                    <w:lang w:eastAsia="zh-CN"/>
                  </w:rPr>
                </w:rPrChange>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42" w:author="DuyNgo" w:date="2012-08-10T08:15:00Z">
                  <w:rPr>
                    <w:rFonts w:ascii="Tahoma" w:hAnsi="Tahoma" w:cstheme="minorHAnsi"/>
                    <w:color w:val="000000"/>
                    <w:sz w:val="24"/>
                    <w:szCs w:val="20"/>
                  </w:rPr>
                </w:rPrChange>
              </w:rPr>
            </w:pPr>
            <w:r w:rsidRPr="00303364">
              <w:rPr>
                <w:rFonts w:cstheme="minorHAnsi"/>
                <w:sz w:val="24"/>
                <w:szCs w:val="24"/>
                <w:rPrChange w:id="8743"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44" w:author="DuyNgo" w:date="2012-08-10T08:15:00Z">
                  <w:rPr>
                    <w:rFonts w:ascii="Tahoma" w:hAnsi="Tahoma" w:cstheme="minorHAnsi"/>
                    <w:color w:val="000000"/>
                    <w:sz w:val="24"/>
                    <w:szCs w:val="20"/>
                  </w:rPr>
                </w:rPrChange>
              </w:rPr>
            </w:pPr>
            <w:r w:rsidRPr="00303364">
              <w:rPr>
                <w:rFonts w:cstheme="minorHAnsi"/>
                <w:sz w:val="24"/>
                <w:szCs w:val="24"/>
                <w:rPrChange w:id="874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46" w:author="DuyNgo" w:date="2012-08-10T08:15:00Z">
                  <w:rPr>
                    <w:rFonts w:ascii="Tahoma" w:hAnsi="Tahoma" w:cstheme="minorHAnsi"/>
                    <w:color w:val="000000"/>
                    <w:sz w:val="24"/>
                    <w:szCs w:val="20"/>
                  </w:rPr>
                </w:rPrChange>
              </w:rPr>
            </w:pPr>
            <w:r w:rsidRPr="00303364">
              <w:rPr>
                <w:rFonts w:cstheme="minorHAnsi"/>
                <w:sz w:val="24"/>
                <w:szCs w:val="24"/>
                <w:rPrChange w:id="8747"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48" w:author="DuyNgo" w:date="2012-08-10T08:15:00Z">
                  <w:rPr>
                    <w:rFonts w:ascii="Tahoma" w:hAnsi="Tahoma" w:cstheme="minorHAnsi"/>
                    <w:color w:val="000000"/>
                    <w:sz w:val="24"/>
                    <w:szCs w:val="20"/>
                  </w:rPr>
                </w:rPrChange>
              </w:rPr>
            </w:pPr>
            <w:r w:rsidRPr="00303364">
              <w:rPr>
                <w:rFonts w:cstheme="minorHAnsi"/>
                <w:sz w:val="24"/>
                <w:szCs w:val="24"/>
                <w:rPrChange w:id="874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50" w:author="DuyNgo" w:date="2012-08-10T08:15:00Z">
                  <w:rPr>
                    <w:rFonts w:ascii="Tahoma" w:hAnsi="Tahoma" w:cstheme="minorHAnsi"/>
                    <w:color w:val="000000"/>
                    <w:sz w:val="24"/>
                    <w:szCs w:val="20"/>
                  </w:rPr>
                </w:rPrChange>
              </w:rPr>
            </w:pPr>
            <w:r w:rsidRPr="00303364">
              <w:rPr>
                <w:rFonts w:cstheme="minorHAnsi"/>
                <w:sz w:val="24"/>
                <w:szCs w:val="24"/>
                <w:rPrChange w:id="875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52" w:author="DuyNgo" w:date="2012-08-10T08:15:00Z">
                  <w:rPr>
                    <w:rFonts w:ascii="Tahoma" w:hAnsi="Tahoma" w:cstheme="minorHAnsi"/>
                    <w:color w:val="000000"/>
                    <w:sz w:val="24"/>
                    <w:szCs w:val="20"/>
                  </w:rPr>
                </w:rPrChange>
              </w:rPr>
            </w:pPr>
            <w:r w:rsidRPr="00303364">
              <w:rPr>
                <w:rFonts w:cstheme="minorHAnsi"/>
                <w:sz w:val="24"/>
                <w:szCs w:val="24"/>
                <w:rPrChange w:id="875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54" w:author="DuyNgo" w:date="2012-08-10T08:15:00Z">
                  <w:rPr>
                    <w:rFonts w:ascii="Tahoma" w:hAnsi="Tahoma" w:cstheme="minorHAnsi"/>
                    <w:color w:val="000000"/>
                    <w:sz w:val="24"/>
                    <w:szCs w:val="20"/>
                  </w:rPr>
                </w:rPrChange>
              </w:rPr>
            </w:pPr>
            <w:r w:rsidRPr="00303364">
              <w:rPr>
                <w:rFonts w:cstheme="minorHAnsi"/>
                <w:sz w:val="24"/>
                <w:szCs w:val="24"/>
                <w:rPrChange w:id="8755"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56" w:author="DuyNgo" w:date="2012-08-10T08:15:00Z">
                  <w:rPr>
                    <w:rFonts w:ascii="Tahoma" w:hAnsi="Tahoma" w:cstheme="minorHAnsi"/>
                    <w:color w:val="000000"/>
                    <w:sz w:val="24"/>
                    <w:szCs w:val="20"/>
                  </w:rPr>
                </w:rPrChange>
              </w:rPr>
            </w:pPr>
            <w:r w:rsidRPr="00303364">
              <w:rPr>
                <w:rFonts w:cstheme="minorHAnsi"/>
                <w:sz w:val="24"/>
                <w:szCs w:val="24"/>
                <w:rPrChange w:id="875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Change w:id="8758" w:author="DuyNgo" w:date="2012-08-10T08:15:00Z">
            <w:rPr>
              <w:rFonts w:cstheme="minorHAnsi"/>
              <w:sz w:val="24"/>
            </w:rPr>
          </w:rPrChange>
        </w:rPr>
      </w:pPr>
    </w:p>
    <w:p w:rsidR="005E0E76" w:rsidRPr="00303364" w:rsidRDefault="00B36B3A" w:rsidP="001E5A08">
      <w:pPr>
        <w:pStyle w:val="Heading5"/>
        <w:rPr>
          <w:rFonts w:asciiTheme="minorHAnsi" w:hAnsiTheme="minorHAnsi" w:cstheme="minorHAnsi"/>
          <w:sz w:val="24"/>
          <w:szCs w:val="24"/>
          <w:rPrChange w:id="8759" w:author="DuyNgo" w:date="2012-08-10T08:15:00Z">
            <w:rPr/>
          </w:rPrChange>
        </w:rPr>
      </w:pPr>
      <w:bookmarkStart w:id="8760" w:name="_Toc326241032"/>
      <w:r w:rsidRPr="00303364">
        <w:rPr>
          <w:rFonts w:asciiTheme="minorHAnsi" w:hAnsiTheme="minorHAnsi" w:cstheme="minorHAnsi"/>
          <w:sz w:val="24"/>
          <w:szCs w:val="24"/>
          <w:rPrChange w:id="8761"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8762" w:author="DuyNgo" w:date="2012-08-10T08:15:00Z">
            <w:rPr>
              <w:b/>
              <w:bCs/>
              <w:color w:val="4F81BD" w:themeColor="accent1"/>
              <w:sz w:val="26"/>
              <w:szCs w:val="26"/>
            </w:rPr>
          </w:rPrChange>
        </w:rPr>
        <w:t>.1.4 Edit User’s Information</w:t>
      </w:r>
      <w:bookmarkEnd w:id="8760"/>
    </w:p>
    <w:p w:rsidR="005E0E76" w:rsidRPr="00303364" w:rsidRDefault="005E0E76" w:rsidP="005E0E76">
      <w:pPr>
        <w:rPr>
          <w:rFonts w:cstheme="minorHAnsi"/>
          <w:sz w:val="24"/>
          <w:szCs w:val="24"/>
        </w:rPr>
      </w:pPr>
      <w:r w:rsidRPr="00303364">
        <w:rPr>
          <w:rFonts w:cstheme="minorHAnsi"/>
          <w:sz w:val="24"/>
          <w:szCs w:val="24"/>
          <w:rPrChange w:id="8763" w:author="DuyNgo" w:date="2012-08-10T08:15:00Z">
            <w:rPr>
              <w:rFonts w:cstheme="minorHAnsi"/>
              <w:sz w:val="24"/>
              <w:szCs w:val="24"/>
            </w:rPr>
          </w:rPrChange>
        </w:rPr>
        <w:object w:dxaOrig="4451" w:dyaOrig="1660">
          <v:shape id="_x0000_i1031" type="#_x0000_t75" style="width:222.7pt;height:82.9pt" o:ole="">
            <v:imagedata r:id="rId24" o:title=""/>
          </v:shape>
          <o:OLEObject Type="Embed" ProgID="Visio.Drawing.11" ShapeID="_x0000_i1031" DrawAspect="Content" ObjectID="_1406100339" r:id="rId25"/>
        </w:object>
      </w:r>
    </w:p>
    <w:p w:rsidR="005E0E76" w:rsidRPr="00303364" w:rsidRDefault="005E0E76" w:rsidP="005E0E76">
      <w:pPr>
        <w:rPr>
          <w:rFonts w:cstheme="minorHAnsi"/>
          <w:sz w:val="24"/>
          <w:szCs w:val="24"/>
        </w:rPr>
      </w:pPr>
      <w:r w:rsidRPr="00303364">
        <w:rPr>
          <w:rFonts w:cstheme="minorHAnsi"/>
          <w:sz w:val="24"/>
          <w:szCs w:val="24"/>
          <w:rPrChange w:id="8764"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765"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76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9"/>
        <w:gridCol w:w="3529"/>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767"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768" w:author="DuyNgo" w:date="2012-08-10T08:15:00Z">
                  <w:rPr>
                    <w:rFonts w:asciiTheme="majorHAnsi" w:eastAsia="SimSun" w:hAnsiTheme="majorHAnsi" w:cstheme="minorHAnsi"/>
                    <w:b/>
                    <w:bCs/>
                    <w:color w:val="4F81BD" w:themeColor="accent1"/>
                    <w:sz w:val="24"/>
                    <w:szCs w:val="26"/>
                    <w:lang w:eastAsia="zh-CN"/>
                  </w:rPr>
                </w:rPrChange>
              </w:rPr>
              <w:t>General_UC04</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769"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7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771" w:author="DuyNgo" w:date="2012-08-10T08:15:00Z">
                  <w:rPr>
                    <w:rFonts w:asciiTheme="majorHAnsi" w:eastAsiaTheme="majorEastAsia" w:hAnsiTheme="majorHAnsi" w:cstheme="minorHAnsi"/>
                    <w:b/>
                    <w:bCs/>
                    <w:color w:val="4F81BD" w:themeColor="accent1"/>
                    <w:sz w:val="24"/>
                    <w:szCs w:val="26"/>
                  </w:rPr>
                </w:rPrChange>
              </w:rPr>
              <w:t>Edit User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72" w:author="DuyNgo" w:date="2012-08-10T08:15:00Z">
                  <w:rPr>
                    <w:rFonts w:ascii="Tahoma" w:hAnsi="Tahoma" w:cstheme="minorHAnsi"/>
                    <w:color w:val="000000"/>
                    <w:sz w:val="24"/>
                    <w:szCs w:val="20"/>
                  </w:rPr>
                </w:rPrChange>
              </w:rPr>
            </w:pPr>
            <w:r w:rsidRPr="00303364">
              <w:rPr>
                <w:rFonts w:cstheme="minorHAnsi"/>
                <w:sz w:val="24"/>
                <w:szCs w:val="24"/>
                <w:rPrChange w:id="8773"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7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775" w:author="DuyNgo" w:date="2012-08-10T08:15:00Z">
                  <w:rPr>
                    <w:rFonts w:asciiTheme="majorHAnsi" w:eastAsiaTheme="majorEastAsia" w:hAnsiTheme="majorHAnsi" w:cstheme="minorHAnsi"/>
                    <w:b/>
                    <w:bCs/>
                    <w:color w:val="4F81BD" w:themeColor="accent1"/>
                    <w:sz w:val="24"/>
                    <w:szCs w:val="26"/>
                  </w:rPr>
                </w:rPrChange>
              </w:rPr>
              <w:t>This function allows users to edit their profile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76" w:author="DuyNgo" w:date="2012-08-10T08:15:00Z">
                  <w:rPr>
                    <w:rFonts w:ascii="Tahoma" w:hAnsi="Tahoma" w:cstheme="minorHAnsi"/>
                    <w:color w:val="000000"/>
                    <w:sz w:val="24"/>
                    <w:szCs w:val="20"/>
                  </w:rPr>
                </w:rPrChange>
              </w:rPr>
            </w:pPr>
            <w:r w:rsidRPr="00303364">
              <w:rPr>
                <w:rFonts w:cstheme="minorHAnsi"/>
                <w:sz w:val="24"/>
                <w:szCs w:val="24"/>
                <w:rPrChange w:id="8777"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7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779" w:author="DuyNgo" w:date="2012-08-10T08:15:00Z">
                  <w:rPr>
                    <w:rFonts w:asciiTheme="majorHAnsi" w:eastAsiaTheme="majorEastAsia" w:hAnsiTheme="majorHAnsi" w:cstheme="minorHAnsi"/>
                    <w:b/>
                    <w:bCs/>
                    <w:color w:val="4F81BD" w:themeColor="accent1"/>
                    <w:sz w:val="24"/>
                    <w:szCs w:val="26"/>
                  </w:rPr>
                </w:rPrChange>
              </w:rPr>
              <w:t>User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80" w:author="DuyNgo" w:date="2012-08-10T08:15:00Z">
                  <w:rPr>
                    <w:rFonts w:ascii="Tahoma" w:hAnsi="Tahoma" w:cstheme="minorHAnsi"/>
                    <w:color w:val="000000"/>
                    <w:sz w:val="24"/>
                    <w:szCs w:val="20"/>
                  </w:rPr>
                </w:rPrChange>
              </w:rPr>
            </w:pPr>
            <w:r w:rsidRPr="00303364">
              <w:rPr>
                <w:rFonts w:cstheme="minorHAnsi"/>
                <w:sz w:val="24"/>
                <w:szCs w:val="24"/>
                <w:rPrChange w:id="878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8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783"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84" w:author="DuyNgo" w:date="2012-08-10T08:15:00Z">
                  <w:rPr>
                    <w:rFonts w:ascii="Tahoma" w:hAnsi="Tahoma" w:cstheme="minorHAnsi"/>
                    <w:color w:val="000000"/>
                    <w:sz w:val="24"/>
                    <w:szCs w:val="20"/>
                  </w:rPr>
                </w:rPrChange>
              </w:rPr>
            </w:pPr>
            <w:r w:rsidRPr="00303364">
              <w:rPr>
                <w:rFonts w:cstheme="minorHAnsi"/>
                <w:sz w:val="24"/>
                <w:szCs w:val="24"/>
                <w:rPrChange w:id="878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8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78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88" w:author="DuyNgo" w:date="2012-08-10T08:15:00Z">
                  <w:rPr>
                    <w:rFonts w:ascii="Tahoma" w:hAnsi="Tahoma" w:cstheme="minorHAnsi"/>
                    <w:color w:val="000000"/>
                    <w:sz w:val="24"/>
                    <w:szCs w:val="20"/>
                  </w:rPr>
                </w:rPrChange>
              </w:rPr>
            </w:pPr>
            <w:r w:rsidRPr="00303364">
              <w:rPr>
                <w:rFonts w:cstheme="minorHAnsi"/>
                <w:sz w:val="24"/>
                <w:szCs w:val="24"/>
                <w:rPrChange w:id="8789"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9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791" w:author="DuyNgo" w:date="2012-08-10T08:15:00Z">
                  <w:rPr>
                    <w:rFonts w:asciiTheme="majorHAnsi" w:eastAsia="SimSun" w:hAnsiTheme="majorHAnsi" w:cstheme="minorHAnsi"/>
                    <w:b/>
                    <w:bCs/>
                    <w:color w:val="4F81BD" w:themeColor="accent1"/>
                    <w:sz w:val="24"/>
                    <w:szCs w:val="26"/>
                    <w:lang w:eastAsia="zh-CN"/>
                  </w:rPr>
                </w:rPrChange>
              </w:rPr>
              <w:t>1. Select link “Change your Information”</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792" w:author="DuyNgo" w:date="2012-08-10T08:15:00Z">
                  <w:rPr>
                    <w:rFonts w:eastAsia="SimSun" w:cstheme="minorHAnsi"/>
                    <w:sz w:val="24"/>
                    <w:lang w:eastAsia="zh-CN"/>
                  </w:rPr>
                </w:rPrChange>
              </w:rPr>
            </w:pPr>
          </w:p>
        </w:tc>
        <w:tc>
          <w:tcPr>
            <w:tcW w:w="352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79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79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795" w:author="DuyNgo" w:date="2012-08-10T08:15:00Z">
                  <w:rPr>
                    <w:rFonts w:asciiTheme="majorHAnsi" w:eastAsia="SimSun" w:hAnsiTheme="majorHAnsi" w:cstheme="minorHAnsi"/>
                    <w:b/>
                    <w:bCs/>
                    <w:color w:val="4F81BD" w:themeColor="accent1"/>
                    <w:sz w:val="24"/>
                    <w:szCs w:val="26"/>
                    <w:lang w:eastAsia="zh-CN"/>
                  </w:rPr>
                </w:rPrChange>
              </w:rPr>
              <w:t>2. Change User’s information then select button “Save Change”</w:t>
            </w:r>
          </w:p>
          <w:p w:rsidR="005E0E76" w:rsidRPr="00303364" w:rsidRDefault="005E0E76" w:rsidP="00946F40">
            <w:pPr>
              <w:rPr>
                <w:rFonts w:eastAsia="SimSun" w:cstheme="minorHAnsi"/>
                <w:sz w:val="24"/>
                <w:szCs w:val="24"/>
                <w:lang w:eastAsia="zh-CN"/>
                <w:rPrChange w:id="879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79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79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799" w:author="DuyNgo" w:date="2012-08-10T08:15:00Z">
                  <w:rPr>
                    <w:rFonts w:eastAsia="SimSun" w:cstheme="minorHAnsi"/>
                    <w:sz w:val="24"/>
                    <w:lang w:eastAsia="zh-CN"/>
                  </w:rPr>
                </w:rPrChange>
              </w:rPr>
            </w:pP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8800" w:author="DuyNgo" w:date="2012-08-10T08:15:00Z">
                  <w:rPr>
                    <w:rFonts w:eastAsia="SimSun" w:cstheme="minorHAnsi"/>
                    <w:sz w:val="24"/>
                    <w:lang w:eastAsia="zh-CN"/>
                  </w:rPr>
                </w:rPrChange>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01" w:author="DuyNgo" w:date="2012-08-10T08:15:00Z">
                  <w:rPr>
                    <w:rFonts w:ascii="Tahoma" w:hAnsi="Tahoma" w:cstheme="minorHAnsi"/>
                    <w:color w:val="000000"/>
                    <w:sz w:val="24"/>
                    <w:szCs w:val="20"/>
                  </w:rPr>
                </w:rPrChange>
              </w:rPr>
            </w:pPr>
            <w:r w:rsidRPr="00303364">
              <w:rPr>
                <w:rFonts w:cstheme="minorHAnsi"/>
                <w:sz w:val="24"/>
                <w:szCs w:val="24"/>
                <w:rPrChange w:id="8802"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03" w:author="DuyNgo" w:date="2012-08-10T08:15:00Z">
                  <w:rPr>
                    <w:rFonts w:ascii="Tahoma" w:hAnsi="Tahoma" w:cstheme="minorHAnsi"/>
                    <w:color w:val="000000"/>
                    <w:sz w:val="24"/>
                    <w:szCs w:val="20"/>
                  </w:rPr>
                </w:rPrChange>
              </w:rPr>
            </w:pPr>
            <w:r w:rsidRPr="00303364">
              <w:rPr>
                <w:rFonts w:cstheme="minorHAnsi"/>
                <w:sz w:val="24"/>
                <w:szCs w:val="24"/>
                <w:rPrChange w:id="880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05" w:author="DuyNgo" w:date="2012-08-10T08:15:00Z">
                  <w:rPr>
                    <w:rFonts w:ascii="Tahoma" w:hAnsi="Tahoma" w:cstheme="minorHAnsi"/>
                    <w:color w:val="000000"/>
                    <w:sz w:val="24"/>
                    <w:szCs w:val="20"/>
                  </w:rPr>
                </w:rPrChange>
              </w:rPr>
            </w:pPr>
            <w:r w:rsidRPr="00303364">
              <w:rPr>
                <w:rFonts w:cstheme="minorHAnsi"/>
                <w:sz w:val="24"/>
                <w:szCs w:val="24"/>
                <w:rPrChange w:id="8806"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07" w:author="DuyNgo" w:date="2012-08-10T08:15:00Z">
                  <w:rPr>
                    <w:rFonts w:ascii="Tahoma" w:hAnsi="Tahoma" w:cstheme="minorHAnsi"/>
                    <w:color w:val="000000"/>
                    <w:sz w:val="24"/>
                    <w:szCs w:val="20"/>
                  </w:rPr>
                </w:rPrChange>
              </w:rPr>
            </w:pPr>
            <w:r w:rsidRPr="00303364">
              <w:rPr>
                <w:rFonts w:cstheme="minorHAnsi"/>
                <w:sz w:val="24"/>
                <w:szCs w:val="24"/>
                <w:rPrChange w:id="880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09" w:author="DuyNgo" w:date="2012-08-10T08:15:00Z">
                  <w:rPr>
                    <w:rFonts w:ascii="Tahoma" w:hAnsi="Tahoma" w:cstheme="minorHAnsi"/>
                    <w:color w:val="000000"/>
                    <w:sz w:val="24"/>
                    <w:szCs w:val="20"/>
                  </w:rPr>
                </w:rPrChange>
              </w:rPr>
            </w:pPr>
            <w:r w:rsidRPr="00303364">
              <w:rPr>
                <w:rFonts w:cstheme="minorHAnsi"/>
                <w:sz w:val="24"/>
                <w:szCs w:val="24"/>
                <w:rPrChange w:id="881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11" w:author="DuyNgo" w:date="2012-08-10T08:15:00Z">
                  <w:rPr>
                    <w:rFonts w:ascii="Tahoma" w:hAnsi="Tahoma" w:cstheme="minorHAnsi"/>
                    <w:color w:val="000000"/>
                    <w:sz w:val="24"/>
                    <w:szCs w:val="20"/>
                  </w:rPr>
                </w:rPrChange>
              </w:rPr>
            </w:pPr>
            <w:r w:rsidRPr="00303364">
              <w:rPr>
                <w:rFonts w:cstheme="minorHAnsi"/>
                <w:sz w:val="24"/>
                <w:szCs w:val="24"/>
                <w:rPrChange w:id="881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13" w:author="DuyNgo" w:date="2012-08-10T08:15:00Z">
                  <w:rPr>
                    <w:rFonts w:ascii="Tahoma" w:hAnsi="Tahoma" w:cstheme="minorHAnsi"/>
                    <w:color w:val="000000"/>
                    <w:sz w:val="24"/>
                    <w:szCs w:val="20"/>
                  </w:rPr>
                </w:rPrChange>
              </w:rPr>
            </w:pPr>
            <w:r w:rsidRPr="00303364">
              <w:rPr>
                <w:rFonts w:cstheme="minorHAnsi"/>
                <w:sz w:val="24"/>
                <w:szCs w:val="24"/>
                <w:rPrChange w:id="8814"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15" w:author="DuyNgo" w:date="2012-08-10T08:15:00Z">
                  <w:rPr>
                    <w:rFonts w:ascii="Tahoma" w:hAnsi="Tahoma" w:cstheme="minorHAnsi"/>
                    <w:color w:val="000000"/>
                    <w:sz w:val="24"/>
                    <w:szCs w:val="20"/>
                  </w:rPr>
                </w:rPrChange>
              </w:rPr>
            </w:pPr>
            <w:r w:rsidRPr="00303364">
              <w:rPr>
                <w:rFonts w:cstheme="minorHAnsi"/>
                <w:sz w:val="24"/>
                <w:szCs w:val="24"/>
                <w:rPrChange w:id="881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8817" w:author="DuyNgo" w:date="2012-08-10T08:15:00Z">
            <w:rPr>
              <w:rFonts w:cstheme="minorHAnsi"/>
              <w:sz w:val="24"/>
            </w:rPr>
          </w:rPrChange>
        </w:rPr>
      </w:pPr>
    </w:p>
    <w:p w:rsidR="005E0E76" w:rsidRPr="00303364" w:rsidRDefault="005E0E76" w:rsidP="005E0E76">
      <w:pPr>
        <w:rPr>
          <w:rFonts w:cstheme="minorHAnsi"/>
          <w:sz w:val="24"/>
          <w:szCs w:val="24"/>
          <w:rPrChange w:id="8818" w:author="DuyNgo" w:date="2012-08-10T08:15:00Z">
            <w:rPr>
              <w:rFonts w:cstheme="minorHAnsi"/>
              <w:sz w:val="24"/>
            </w:rPr>
          </w:rPrChange>
        </w:rPr>
      </w:pPr>
    </w:p>
    <w:p w:rsidR="005E0E76" w:rsidRPr="00303364" w:rsidRDefault="005E0E76" w:rsidP="005E0E76">
      <w:pPr>
        <w:rPr>
          <w:rFonts w:cstheme="minorHAnsi"/>
          <w:sz w:val="24"/>
          <w:szCs w:val="24"/>
          <w:rPrChange w:id="8819" w:author="DuyNgo" w:date="2012-08-10T08:15:00Z">
            <w:rPr>
              <w:rFonts w:cstheme="minorHAnsi"/>
              <w:sz w:val="24"/>
            </w:rPr>
          </w:rPrChange>
        </w:rPr>
      </w:pPr>
    </w:p>
    <w:p w:rsidR="005E0E76" w:rsidRPr="00303364" w:rsidRDefault="005E0E76" w:rsidP="005E0E76">
      <w:pPr>
        <w:rPr>
          <w:rFonts w:cstheme="minorHAnsi"/>
          <w:sz w:val="24"/>
          <w:szCs w:val="24"/>
          <w:rPrChange w:id="8820" w:author="DuyNgo" w:date="2012-08-10T08:15:00Z">
            <w:rPr>
              <w:rFonts w:cstheme="minorHAnsi"/>
              <w:sz w:val="24"/>
            </w:rPr>
          </w:rPrChange>
        </w:rPr>
      </w:pPr>
    </w:p>
    <w:p w:rsidR="005E0E76" w:rsidRPr="00303364" w:rsidRDefault="005E0E76" w:rsidP="005E0E76">
      <w:pPr>
        <w:rPr>
          <w:rFonts w:cstheme="minorHAnsi"/>
          <w:sz w:val="24"/>
          <w:szCs w:val="24"/>
          <w:rPrChange w:id="8821" w:author="DuyNgo" w:date="2012-08-10T08:15:00Z">
            <w:rPr>
              <w:rFonts w:cstheme="minorHAnsi"/>
              <w:sz w:val="24"/>
            </w:rPr>
          </w:rPrChange>
        </w:rPr>
      </w:pPr>
    </w:p>
    <w:p w:rsidR="005E0E76" w:rsidRPr="00303364" w:rsidRDefault="005E0E76" w:rsidP="005E0E76">
      <w:pPr>
        <w:rPr>
          <w:rFonts w:cstheme="minorHAnsi"/>
          <w:sz w:val="24"/>
          <w:szCs w:val="24"/>
          <w:rPrChange w:id="8822" w:author="DuyNgo" w:date="2012-08-10T08:15:00Z">
            <w:rPr>
              <w:rFonts w:cstheme="minorHAnsi"/>
              <w:sz w:val="24"/>
            </w:rPr>
          </w:rPrChange>
        </w:rPr>
      </w:pPr>
    </w:p>
    <w:p w:rsidR="005E0E76" w:rsidRPr="00303364" w:rsidRDefault="005E0E76" w:rsidP="005E0E76">
      <w:pPr>
        <w:rPr>
          <w:rFonts w:cstheme="minorHAnsi"/>
          <w:sz w:val="24"/>
          <w:szCs w:val="24"/>
          <w:rPrChange w:id="8823" w:author="DuyNgo" w:date="2012-08-10T08:15:00Z">
            <w:rPr>
              <w:rFonts w:cstheme="minorHAnsi"/>
              <w:sz w:val="24"/>
            </w:rPr>
          </w:rPrChange>
        </w:rPr>
      </w:pPr>
    </w:p>
    <w:p w:rsidR="005E0E76" w:rsidRPr="00303364" w:rsidRDefault="004409F4" w:rsidP="001E5A08">
      <w:pPr>
        <w:pStyle w:val="Heading5"/>
        <w:rPr>
          <w:rFonts w:asciiTheme="minorHAnsi" w:hAnsiTheme="minorHAnsi" w:cstheme="minorHAnsi"/>
          <w:sz w:val="24"/>
          <w:szCs w:val="24"/>
          <w:rPrChange w:id="8824" w:author="DuyNgo" w:date="2012-08-10T08:15:00Z">
            <w:rPr/>
          </w:rPrChange>
        </w:rPr>
      </w:pPr>
      <w:bookmarkStart w:id="8825" w:name="_Toc326241033"/>
      <w:r w:rsidRPr="00303364">
        <w:rPr>
          <w:rFonts w:asciiTheme="minorHAnsi" w:hAnsiTheme="minorHAnsi" w:cstheme="minorHAnsi"/>
          <w:sz w:val="24"/>
          <w:szCs w:val="24"/>
          <w:rPrChange w:id="8826"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8827" w:author="DuyNgo" w:date="2012-08-10T08:15:00Z">
            <w:rPr>
              <w:b/>
              <w:bCs/>
              <w:color w:val="4F81BD" w:themeColor="accent1"/>
              <w:sz w:val="26"/>
              <w:szCs w:val="26"/>
            </w:rPr>
          </w:rPrChange>
        </w:rPr>
        <w:t>.1.5 Register New Account</w:t>
      </w:r>
      <w:bookmarkEnd w:id="8825"/>
    </w:p>
    <w:p w:rsidR="005E0E76" w:rsidRPr="00303364" w:rsidRDefault="005E0E76" w:rsidP="005E0E76">
      <w:pPr>
        <w:rPr>
          <w:rFonts w:cstheme="minorHAnsi"/>
          <w:sz w:val="24"/>
          <w:szCs w:val="24"/>
        </w:rPr>
      </w:pPr>
      <w:r w:rsidRPr="00303364">
        <w:rPr>
          <w:rFonts w:cstheme="minorHAnsi"/>
          <w:sz w:val="24"/>
          <w:szCs w:val="24"/>
          <w:rPrChange w:id="8828" w:author="DuyNgo" w:date="2012-08-10T08:15:00Z">
            <w:rPr>
              <w:rFonts w:cstheme="minorHAnsi"/>
              <w:sz w:val="24"/>
              <w:szCs w:val="24"/>
            </w:rPr>
          </w:rPrChange>
        </w:rPr>
        <w:object w:dxaOrig="4481" w:dyaOrig="1660">
          <v:shape id="_x0000_i1032" type="#_x0000_t75" style="width:224.35pt;height:82.9pt" o:ole="">
            <v:imagedata r:id="rId26" o:title=""/>
          </v:shape>
          <o:OLEObject Type="Embed" ProgID="Visio.Drawing.11" ShapeID="_x0000_i1032" DrawAspect="Content" ObjectID="_1406100340" r:id="rId27"/>
        </w:object>
      </w:r>
    </w:p>
    <w:p w:rsidR="005E0E76" w:rsidRPr="00303364" w:rsidRDefault="005E0E76" w:rsidP="005E0E76">
      <w:pPr>
        <w:rPr>
          <w:rFonts w:cstheme="minorHAnsi"/>
          <w:sz w:val="24"/>
          <w:szCs w:val="24"/>
        </w:rPr>
      </w:pPr>
      <w:r w:rsidRPr="00303364">
        <w:rPr>
          <w:rFonts w:cstheme="minorHAnsi"/>
          <w:sz w:val="24"/>
          <w:szCs w:val="24"/>
          <w:rPrChange w:id="8829"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83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83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0"/>
        <w:gridCol w:w="3527"/>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832"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833" w:author="DuyNgo" w:date="2012-08-10T08:15:00Z">
                  <w:rPr>
                    <w:rFonts w:asciiTheme="majorHAnsi" w:eastAsia="SimSun" w:hAnsiTheme="majorHAnsi" w:cstheme="minorHAnsi"/>
                    <w:b/>
                    <w:bCs/>
                    <w:color w:val="4F81BD" w:themeColor="accent1"/>
                    <w:sz w:val="24"/>
                    <w:szCs w:val="26"/>
                    <w:lang w:eastAsia="zh-CN"/>
                  </w:rPr>
                </w:rPrChange>
              </w:rPr>
              <w:t>General_UC05</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834"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3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836" w:author="DuyNgo" w:date="2012-08-10T08:15:00Z">
                  <w:rPr>
                    <w:rFonts w:asciiTheme="majorHAnsi" w:eastAsiaTheme="majorEastAsia" w:hAnsiTheme="majorHAnsi" w:cstheme="minorHAnsi"/>
                    <w:b/>
                    <w:bCs/>
                    <w:color w:val="4F81BD" w:themeColor="accent1"/>
                    <w:sz w:val="24"/>
                    <w:szCs w:val="26"/>
                  </w:rPr>
                </w:rPrChange>
              </w:rPr>
              <w:t>Register New Account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37" w:author="DuyNgo" w:date="2012-08-10T08:15:00Z">
                  <w:rPr>
                    <w:rFonts w:ascii="Tahoma" w:hAnsi="Tahoma" w:cstheme="minorHAnsi"/>
                    <w:color w:val="000000"/>
                    <w:sz w:val="24"/>
                    <w:szCs w:val="20"/>
                  </w:rPr>
                </w:rPrChange>
              </w:rPr>
            </w:pPr>
            <w:r w:rsidRPr="00303364">
              <w:rPr>
                <w:rFonts w:cstheme="minorHAnsi"/>
                <w:sz w:val="24"/>
                <w:szCs w:val="24"/>
                <w:rPrChange w:id="8838"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3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840" w:author="DuyNgo" w:date="2012-08-10T08:15:00Z">
                  <w:rPr>
                    <w:rFonts w:asciiTheme="majorHAnsi" w:eastAsiaTheme="majorEastAsia" w:hAnsiTheme="majorHAnsi" w:cstheme="minorHAnsi"/>
                    <w:b/>
                    <w:bCs/>
                    <w:color w:val="4F81BD" w:themeColor="accent1"/>
                    <w:sz w:val="24"/>
                    <w:szCs w:val="26"/>
                  </w:rPr>
                </w:rPrChange>
              </w:rPr>
              <w:t>This function allows guest to register a new account</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41" w:author="DuyNgo" w:date="2012-08-10T08:15:00Z">
                  <w:rPr>
                    <w:rFonts w:ascii="Tahoma" w:hAnsi="Tahoma" w:cstheme="minorHAnsi"/>
                    <w:color w:val="000000"/>
                    <w:sz w:val="24"/>
                    <w:szCs w:val="20"/>
                  </w:rPr>
                </w:rPrChange>
              </w:rPr>
            </w:pPr>
            <w:r w:rsidRPr="00303364">
              <w:rPr>
                <w:rFonts w:cstheme="minorHAnsi"/>
                <w:sz w:val="24"/>
                <w:szCs w:val="24"/>
                <w:rPrChange w:id="8842"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4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844" w:author="DuyNgo" w:date="2012-08-10T08:15:00Z">
                  <w:rPr>
                    <w:rFonts w:asciiTheme="majorHAnsi" w:eastAsiaTheme="majorEastAsia" w:hAnsiTheme="majorHAnsi" w:cstheme="minorHAnsi"/>
                    <w:b/>
                    <w:bCs/>
                    <w:color w:val="4F81BD" w:themeColor="accent1"/>
                    <w:sz w:val="24"/>
                    <w:szCs w:val="26"/>
                  </w:rPr>
                </w:rPrChange>
              </w:rPr>
              <w:t>Guest</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45" w:author="DuyNgo" w:date="2012-08-10T08:15:00Z">
                  <w:rPr>
                    <w:rFonts w:ascii="Tahoma" w:hAnsi="Tahoma" w:cstheme="minorHAnsi"/>
                    <w:color w:val="000000"/>
                    <w:sz w:val="24"/>
                    <w:szCs w:val="20"/>
                  </w:rPr>
                </w:rPrChange>
              </w:rPr>
            </w:pPr>
            <w:r w:rsidRPr="00303364">
              <w:rPr>
                <w:rFonts w:cstheme="minorHAnsi"/>
                <w:sz w:val="24"/>
                <w:szCs w:val="24"/>
                <w:rPrChange w:id="884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4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84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49" w:author="DuyNgo" w:date="2012-08-10T08:15:00Z">
                  <w:rPr>
                    <w:rFonts w:ascii="Tahoma" w:hAnsi="Tahoma" w:cstheme="minorHAnsi"/>
                    <w:color w:val="000000"/>
                    <w:sz w:val="24"/>
                    <w:szCs w:val="20"/>
                  </w:rPr>
                </w:rPrChange>
              </w:rPr>
            </w:pPr>
            <w:r w:rsidRPr="00303364">
              <w:rPr>
                <w:rFonts w:cstheme="minorHAnsi"/>
                <w:sz w:val="24"/>
                <w:szCs w:val="24"/>
                <w:rPrChange w:id="885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5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85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53" w:author="DuyNgo" w:date="2012-08-10T08:15:00Z">
                  <w:rPr>
                    <w:rFonts w:ascii="Tahoma" w:hAnsi="Tahoma" w:cstheme="minorHAnsi"/>
                    <w:color w:val="000000"/>
                    <w:sz w:val="24"/>
                    <w:szCs w:val="20"/>
                  </w:rPr>
                </w:rPrChange>
              </w:rPr>
            </w:pPr>
            <w:r w:rsidRPr="00303364">
              <w:rPr>
                <w:rFonts w:cstheme="minorHAnsi"/>
                <w:sz w:val="24"/>
                <w:szCs w:val="24"/>
                <w:rPrChange w:id="8854" w:author="DuyNgo" w:date="2012-08-10T08:15:00Z">
                  <w:rPr>
                    <w:rFonts w:asciiTheme="majorHAnsi" w:eastAsiaTheme="majorEastAsia" w:hAnsiTheme="majorHAnsi" w:cstheme="minorHAnsi"/>
                    <w:b/>
                    <w:bCs/>
                    <w:color w:val="4F81BD" w:themeColor="accent1"/>
                    <w:sz w:val="24"/>
                    <w:szCs w:val="26"/>
                  </w:rPr>
                </w:rPrChange>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5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856" w:author="DuyNgo" w:date="2012-08-10T08:15:00Z">
                  <w:rPr>
                    <w:rFonts w:asciiTheme="majorHAnsi" w:eastAsia="SimSun" w:hAnsiTheme="majorHAnsi" w:cstheme="minorHAnsi"/>
                    <w:b/>
                    <w:bCs/>
                    <w:color w:val="4F81BD" w:themeColor="accent1"/>
                    <w:sz w:val="24"/>
                    <w:szCs w:val="26"/>
                    <w:lang w:eastAsia="zh-CN"/>
                  </w:rPr>
                </w:rPrChange>
              </w:rPr>
              <w:t>1. User goes into PMS Homepage</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85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858" w:author="DuyNgo" w:date="2012-08-10T08:15:00Z">
                  <w:rPr>
                    <w:rFonts w:asciiTheme="majorHAnsi" w:eastAsia="SimSun" w:hAnsiTheme="majorHAnsi" w:cstheme="minorHAnsi"/>
                    <w:b/>
                    <w:bCs/>
                    <w:color w:val="4F81BD" w:themeColor="accent1"/>
                    <w:sz w:val="24"/>
                    <w:szCs w:val="26"/>
                    <w:lang w:eastAsia="zh-CN"/>
                  </w:rPr>
                </w:rPrChange>
              </w:rPr>
              <w:t>3. Fill in User’s information then select button “Submit”</w:t>
            </w:r>
          </w:p>
          <w:p w:rsidR="005E0E76" w:rsidRPr="00303364" w:rsidRDefault="005E0E76" w:rsidP="00946F40">
            <w:pPr>
              <w:rPr>
                <w:rFonts w:eastAsia="SimSun" w:cstheme="minorHAnsi"/>
                <w:sz w:val="24"/>
                <w:szCs w:val="24"/>
                <w:lang w:eastAsia="zh-CN"/>
                <w:rPrChange w:id="8859" w:author="DuyNgo" w:date="2012-08-10T08:15:00Z">
                  <w:rPr>
                    <w:rFonts w:eastAsia="SimSun" w:cstheme="minorHAnsi"/>
                    <w:sz w:val="24"/>
                    <w:lang w:eastAsia="zh-CN"/>
                  </w:rPr>
                </w:rPrChange>
              </w:rPr>
            </w:pPr>
          </w:p>
        </w:tc>
        <w:tc>
          <w:tcPr>
            <w:tcW w:w="3527"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86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861" w:author="DuyNgo" w:date="2012-08-10T08:15:00Z">
                  <w:rPr>
                    <w:rFonts w:asciiTheme="majorHAnsi" w:eastAsia="SimSun" w:hAnsiTheme="majorHAnsi" w:cstheme="minorHAnsi"/>
                    <w:b/>
                    <w:bCs/>
                    <w:color w:val="4F81BD" w:themeColor="accent1"/>
                    <w:sz w:val="24"/>
                    <w:szCs w:val="26"/>
                    <w:lang w:eastAsia="zh-CN"/>
                  </w:rPr>
                </w:rPrChange>
              </w:rPr>
              <w:t>2. Select link “Register New Account”</w:t>
            </w:r>
          </w:p>
          <w:p w:rsidR="005E0E76" w:rsidRPr="00303364" w:rsidRDefault="005E0E76" w:rsidP="00946F40">
            <w:pPr>
              <w:rPr>
                <w:rFonts w:eastAsia="SimSun" w:cstheme="minorHAnsi"/>
                <w:sz w:val="24"/>
                <w:szCs w:val="24"/>
                <w:lang w:eastAsia="zh-CN"/>
                <w:rPrChange w:id="886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863"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8864" w:author="DuyNgo" w:date="2012-08-10T08:15:00Z">
                  <w:rPr>
                    <w:rFonts w:eastAsia="SimSun" w:cstheme="minorHAnsi"/>
                    <w:sz w:val="24"/>
                    <w:lang w:eastAsia="zh-CN"/>
                  </w:rPr>
                </w:rPrChange>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65" w:author="DuyNgo" w:date="2012-08-10T08:15:00Z">
                  <w:rPr>
                    <w:rFonts w:ascii="Tahoma" w:hAnsi="Tahoma" w:cstheme="minorHAnsi"/>
                    <w:color w:val="000000"/>
                    <w:sz w:val="24"/>
                    <w:szCs w:val="20"/>
                  </w:rPr>
                </w:rPrChange>
              </w:rPr>
            </w:pPr>
            <w:r w:rsidRPr="00303364">
              <w:rPr>
                <w:rFonts w:cstheme="minorHAnsi"/>
                <w:sz w:val="24"/>
                <w:szCs w:val="24"/>
                <w:rPrChange w:id="8866"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67" w:author="DuyNgo" w:date="2012-08-10T08:15:00Z">
                  <w:rPr>
                    <w:rFonts w:ascii="Tahoma" w:hAnsi="Tahoma" w:cstheme="minorHAnsi"/>
                    <w:color w:val="000000"/>
                    <w:sz w:val="24"/>
                    <w:szCs w:val="20"/>
                  </w:rPr>
                </w:rPrChange>
              </w:rPr>
            </w:pPr>
            <w:r w:rsidRPr="00303364">
              <w:rPr>
                <w:rFonts w:cstheme="minorHAnsi"/>
                <w:sz w:val="24"/>
                <w:szCs w:val="24"/>
                <w:rPrChange w:id="886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69" w:author="DuyNgo" w:date="2012-08-10T08:15:00Z">
                  <w:rPr>
                    <w:rFonts w:ascii="Tahoma" w:hAnsi="Tahoma" w:cstheme="minorHAnsi"/>
                    <w:color w:val="000000"/>
                    <w:sz w:val="24"/>
                    <w:szCs w:val="20"/>
                  </w:rPr>
                </w:rPrChange>
              </w:rPr>
            </w:pPr>
            <w:r w:rsidRPr="00303364">
              <w:rPr>
                <w:rFonts w:cstheme="minorHAnsi"/>
                <w:sz w:val="24"/>
                <w:szCs w:val="24"/>
                <w:rPrChange w:id="8870"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71" w:author="DuyNgo" w:date="2012-08-10T08:15:00Z">
                  <w:rPr>
                    <w:rFonts w:ascii="Tahoma" w:hAnsi="Tahoma" w:cstheme="minorHAnsi"/>
                    <w:color w:val="000000"/>
                    <w:sz w:val="24"/>
                    <w:szCs w:val="20"/>
                  </w:rPr>
                </w:rPrChange>
              </w:rPr>
            </w:pPr>
            <w:r w:rsidRPr="00303364">
              <w:rPr>
                <w:rFonts w:cstheme="minorHAnsi"/>
                <w:sz w:val="24"/>
                <w:szCs w:val="24"/>
                <w:rPrChange w:id="887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73" w:author="DuyNgo" w:date="2012-08-10T08:15:00Z">
                  <w:rPr>
                    <w:rFonts w:ascii="Tahoma" w:hAnsi="Tahoma" w:cstheme="minorHAnsi"/>
                    <w:color w:val="000000"/>
                    <w:sz w:val="24"/>
                    <w:szCs w:val="20"/>
                  </w:rPr>
                </w:rPrChange>
              </w:rPr>
            </w:pPr>
            <w:r w:rsidRPr="00303364">
              <w:rPr>
                <w:rFonts w:cstheme="minorHAnsi"/>
                <w:sz w:val="24"/>
                <w:szCs w:val="24"/>
                <w:rPrChange w:id="8874"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75" w:author="DuyNgo" w:date="2012-08-10T08:15:00Z">
                  <w:rPr>
                    <w:rFonts w:ascii="Tahoma" w:hAnsi="Tahoma" w:cstheme="minorHAnsi"/>
                    <w:color w:val="000000"/>
                    <w:sz w:val="24"/>
                    <w:szCs w:val="20"/>
                  </w:rPr>
                </w:rPrChange>
              </w:rPr>
            </w:pPr>
            <w:r w:rsidRPr="00303364">
              <w:rPr>
                <w:rFonts w:cstheme="minorHAnsi"/>
                <w:sz w:val="24"/>
                <w:szCs w:val="24"/>
                <w:rPrChange w:id="887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77" w:author="DuyNgo" w:date="2012-08-10T08:15:00Z">
                  <w:rPr>
                    <w:rFonts w:ascii="Tahoma" w:hAnsi="Tahoma" w:cstheme="minorHAnsi"/>
                    <w:color w:val="000000"/>
                    <w:sz w:val="24"/>
                    <w:szCs w:val="20"/>
                  </w:rPr>
                </w:rPrChange>
              </w:rPr>
            </w:pPr>
            <w:r w:rsidRPr="00303364">
              <w:rPr>
                <w:rFonts w:cstheme="minorHAnsi"/>
                <w:sz w:val="24"/>
                <w:szCs w:val="24"/>
                <w:rPrChange w:id="8878"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79" w:author="DuyNgo" w:date="2012-08-10T08:15:00Z">
                  <w:rPr>
                    <w:rFonts w:ascii="Tahoma" w:hAnsi="Tahoma" w:cstheme="minorHAnsi"/>
                    <w:color w:val="000000"/>
                    <w:sz w:val="24"/>
                    <w:szCs w:val="20"/>
                  </w:rPr>
                </w:rPrChange>
              </w:rPr>
            </w:pPr>
            <w:r w:rsidRPr="00303364">
              <w:rPr>
                <w:rFonts w:cstheme="minorHAnsi"/>
                <w:sz w:val="24"/>
                <w:szCs w:val="24"/>
                <w:rPrChange w:id="8880"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1E5A08" w:rsidP="001E5A08">
      <w:pPr>
        <w:pStyle w:val="Heading5"/>
        <w:rPr>
          <w:rFonts w:asciiTheme="minorHAnsi" w:hAnsiTheme="minorHAnsi" w:cstheme="minorHAnsi"/>
          <w:sz w:val="24"/>
          <w:szCs w:val="24"/>
          <w:rPrChange w:id="8881" w:author="DuyNgo" w:date="2012-08-10T08:15:00Z">
            <w:rPr/>
          </w:rPrChange>
        </w:rPr>
      </w:pPr>
      <w:bookmarkStart w:id="8882" w:name="_Toc326241034"/>
      <w:r w:rsidRPr="00303364">
        <w:rPr>
          <w:rFonts w:asciiTheme="minorHAnsi" w:eastAsiaTheme="minorHAnsi" w:hAnsiTheme="minorHAnsi" w:cstheme="minorHAnsi"/>
          <w:color w:val="auto"/>
          <w:sz w:val="24"/>
          <w:szCs w:val="24"/>
          <w:rPrChange w:id="8883" w:author="DuyNgo" w:date="2012-08-10T08:15:00Z">
            <w:rPr>
              <w:rFonts w:asciiTheme="minorHAnsi" w:eastAsiaTheme="minorHAnsi" w:hAnsiTheme="minorHAnsi" w:cstheme="minorHAnsi"/>
              <w:b/>
              <w:bCs/>
              <w:color w:val="auto"/>
              <w:sz w:val="24"/>
              <w:szCs w:val="26"/>
            </w:rPr>
          </w:rPrChange>
        </w:rPr>
        <w:br/>
      </w:r>
      <w:r w:rsidR="00CF4C87" w:rsidRPr="00303364">
        <w:rPr>
          <w:rFonts w:asciiTheme="minorHAnsi" w:hAnsiTheme="minorHAnsi" w:cstheme="minorHAnsi"/>
          <w:sz w:val="24"/>
          <w:szCs w:val="24"/>
          <w:rPrChange w:id="8884"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8885" w:author="DuyNgo" w:date="2012-08-10T08:15:00Z">
            <w:rPr>
              <w:b/>
              <w:bCs/>
              <w:color w:val="4F81BD" w:themeColor="accent1"/>
              <w:sz w:val="26"/>
              <w:szCs w:val="26"/>
            </w:rPr>
          </w:rPrChange>
        </w:rPr>
        <w:t>.1.6 Reset Password</w:t>
      </w:r>
      <w:bookmarkEnd w:id="8882"/>
    </w:p>
    <w:p w:rsidR="005E0E76" w:rsidRPr="00303364" w:rsidRDefault="005E0E76" w:rsidP="005E0E76">
      <w:pPr>
        <w:rPr>
          <w:rFonts w:cstheme="minorHAnsi"/>
          <w:sz w:val="24"/>
          <w:szCs w:val="24"/>
        </w:rPr>
      </w:pPr>
      <w:r w:rsidRPr="00303364">
        <w:rPr>
          <w:rFonts w:cstheme="minorHAnsi"/>
          <w:sz w:val="24"/>
          <w:szCs w:val="24"/>
          <w:rPrChange w:id="8886" w:author="DuyNgo" w:date="2012-08-10T08:15:00Z">
            <w:rPr>
              <w:rFonts w:cstheme="minorHAnsi"/>
              <w:sz w:val="24"/>
              <w:szCs w:val="24"/>
            </w:rPr>
          </w:rPrChange>
        </w:rPr>
        <w:object w:dxaOrig="4460" w:dyaOrig="1660">
          <v:shape id="_x0000_i1033" type="#_x0000_t75" style="width:222.7pt;height:82.9pt" o:ole="">
            <v:imagedata r:id="rId28" o:title=""/>
          </v:shape>
          <o:OLEObject Type="Embed" ProgID="Visio.Drawing.11" ShapeID="_x0000_i1033" DrawAspect="Content" ObjectID="_1406100341" r:id="rId29"/>
        </w:object>
      </w:r>
    </w:p>
    <w:p w:rsidR="005E0E76" w:rsidRPr="00303364" w:rsidRDefault="005E0E76" w:rsidP="005E0E76">
      <w:pPr>
        <w:rPr>
          <w:rFonts w:cstheme="minorHAnsi"/>
          <w:sz w:val="24"/>
          <w:szCs w:val="24"/>
        </w:rPr>
      </w:pPr>
      <w:r w:rsidRPr="00303364">
        <w:rPr>
          <w:rFonts w:cstheme="minorHAnsi"/>
          <w:sz w:val="24"/>
          <w:szCs w:val="24"/>
          <w:rPrChange w:id="8887"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888"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88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27"/>
        <w:gridCol w:w="3529"/>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890"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891" w:author="DuyNgo" w:date="2012-08-10T08:15:00Z">
                  <w:rPr>
                    <w:rFonts w:asciiTheme="majorHAnsi" w:eastAsia="SimSun" w:hAnsiTheme="majorHAnsi" w:cstheme="minorHAnsi"/>
                    <w:b/>
                    <w:bCs/>
                    <w:color w:val="4F81BD" w:themeColor="accent1"/>
                    <w:sz w:val="24"/>
                    <w:szCs w:val="26"/>
                    <w:lang w:eastAsia="zh-CN"/>
                  </w:rPr>
                </w:rPrChange>
              </w:rPr>
              <w:t>General _UC06</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892"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9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894" w:author="DuyNgo" w:date="2012-08-10T08:15:00Z">
                  <w:rPr>
                    <w:rFonts w:asciiTheme="majorHAnsi" w:eastAsiaTheme="majorEastAsia" w:hAnsiTheme="majorHAnsi" w:cstheme="minorHAnsi"/>
                    <w:b/>
                    <w:bCs/>
                    <w:color w:val="4F81BD" w:themeColor="accent1"/>
                    <w:sz w:val="24"/>
                    <w:szCs w:val="26"/>
                  </w:rPr>
                </w:rPrChange>
              </w:rPr>
              <w:t xml:space="preserve">  Reset Password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95" w:author="DuyNgo" w:date="2012-08-10T08:15:00Z">
                  <w:rPr>
                    <w:rFonts w:ascii="Tahoma" w:hAnsi="Tahoma" w:cstheme="minorHAnsi"/>
                    <w:color w:val="000000"/>
                    <w:sz w:val="24"/>
                    <w:szCs w:val="20"/>
                  </w:rPr>
                </w:rPrChange>
              </w:rPr>
            </w:pPr>
            <w:r w:rsidRPr="00303364">
              <w:rPr>
                <w:rFonts w:cstheme="minorHAnsi"/>
                <w:sz w:val="24"/>
                <w:szCs w:val="24"/>
                <w:rPrChange w:id="8896"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9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898" w:author="DuyNgo" w:date="2012-08-10T08:15:00Z">
                  <w:rPr>
                    <w:rFonts w:asciiTheme="majorHAnsi" w:eastAsiaTheme="majorEastAsia" w:hAnsiTheme="majorHAnsi" w:cstheme="minorHAnsi"/>
                    <w:b/>
                    <w:bCs/>
                    <w:color w:val="4F81BD" w:themeColor="accent1"/>
                    <w:sz w:val="24"/>
                    <w:szCs w:val="26"/>
                  </w:rPr>
                </w:rPrChange>
              </w:rPr>
              <w:t>This function allows user to reset password when they forget password</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99" w:author="DuyNgo" w:date="2012-08-10T08:15:00Z">
                  <w:rPr>
                    <w:rFonts w:ascii="Tahoma" w:hAnsi="Tahoma" w:cstheme="minorHAnsi"/>
                    <w:color w:val="000000"/>
                    <w:sz w:val="24"/>
                    <w:szCs w:val="20"/>
                  </w:rPr>
                </w:rPrChange>
              </w:rPr>
            </w:pPr>
            <w:r w:rsidRPr="00303364">
              <w:rPr>
                <w:rFonts w:cstheme="minorHAnsi"/>
                <w:sz w:val="24"/>
                <w:szCs w:val="24"/>
                <w:rPrChange w:id="8900"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0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902" w:author="DuyNgo" w:date="2012-08-10T08:15:00Z">
                  <w:rPr>
                    <w:rFonts w:asciiTheme="majorHAnsi" w:eastAsiaTheme="majorEastAsia" w:hAnsiTheme="majorHAnsi" w:cstheme="minorHAnsi"/>
                    <w:b/>
                    <w:bCs/>
                    <w:color w:val="4F81BD" w:themeColor="accent1"/>
                    <w:sz w:val="24"/>
                    <w:szCs w:val="26"/>
                  </w:rPr>
                </w:rPrChange>
              </w:rPr>
              <w:t>Guest</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03" w:author="DuyNgo" w:date="2012-08-10T08:15:00Z">
                  <w:rPr>
                    <w:rFonts w:ascii="Tahoma" w:hAnsi="Tahoma" w:cstheme="minorHAnsi"/>
                    <w:color w:val="000000"/>
                    <w:sz w:val="24"/>
                    <w:szCs w:val="20"/>
                  </w:rPr>
                </w:rPrChange>
              </w:rPr>
            </w:pPr>
            <w:r w:rsidRPr="00303364">
              <w:rPr>
                <w:rFonts w:cstheme="minorHAnsi"/>
                <w:sz w:val="24"/>
                <w:szCs w:val="24"/>
                <w:rPrChange w:id="890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0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90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07" w:author="DuyNgo" w:date="2012-08-10T08:15:00Z">
                  <w:rPr>
                    <w:rFonts w:ascii="Tahoma" w:hAnsi="Tahoma" w:cstheme="minorHAnsi"/>
                    <w:color w:val="000000"/>
                    <w:sz w:val="24"/>
                    <w:szCs w:val="20"/>
                  </w:rPr>
                </w:rPrChange>
              </w:rPr>
            </w:pPr>
            <w:r w:rsidRPr="00303364">
              <w:rPr>
                <w:rFonts w:cstheme="minorHAnsi"/>
                <w:sz w:val="24"/>
                <w:szCs w:val="24"/>
                <w:rPrChange w:id="8908" w:author="DuyNgo" w:date="2012-08-10T08:15:00Z">
                  <w:rPr>
                    <w:rFonts w:asciiTheme="majorHAnsi" w:eastAsiaTheme="majorEastAsia" w:hAnsiTheme="majorHAnsi" w:cstheme="minorHAnsi"/>
                    <w:b/>
                    <w:bCs/>
                    <w:color w:val="4F81BD" w:themeColor="accent1"/>
                    <w:sz w:val="24"/>
                    <w:szCs w:val="26"/>
                  </w:rPr>
                </w:rPrChange>
              </w:rPr>
              <w:lastRenderedPageBreak/>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0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91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11" w:author="DuyNgo" w:date="2012-08-10T08:15:00Z">
                  <w:rPr>
                    <w:rFonts w:ascii="Tahoma" w:hAnsi="Tahoma" w:cstheme="minorHAnsi"/>
                    <w:color w:val="000000"/>
                    <w:sz w:val="24"/>
                    <w:szCs w:val="20"/>
                  </w:rPr>
                </w:rPrChange>
              </w:rPr>
            </w:pPr>
            <w:r w:rsidRPr="00303364">
              <w:rPr>
                <w:rFonts w:cstheme="minorHAnsi"/>
                <w:sz w:val="24"/>
                <w:szCs w:val="24"/>
                <w:rPrChange w:id="8912" w:author="DuyNgo" w:date="2012-08-10T08:15:00Z">
                  <w:rPr>
                    <w:rFonts w:asciiTheme="majorHAnsi" w:eastAsiaTheme="majorEastAsia" w:hAnsiTheme="majorHAnsi" w:cstheme="minorHAnsi"/>
                    <w:b/>
                    <w:bCs/>
                    <w:color w:val="4F81BD" w:themeColor="accent1"/>
                    <w:sz w:val="24"/>
                    <w:szCs w:val="26"/>
                  </w:rPr>
                </w:rPrChange>
              </w:rPr>
              <w:t>Main Flow</w:t>
            </w:r>
          </w:p>
        </w:tc>
        <w:tc>
          <w:tcPr>
            <w:tcW w:w="362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1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914" w:author="DuyNgo" w:date="2012-08-10T08:15:00Z">
                  <w:rPr>
                    <w:rFonts w:asciiTheme="majorHAnsi" w:eastAsia="SimSun" w:hAnsiTheme="majorHAnsi" w:cstheme="minorHAnsi"/>
                    <w:b/>
                    <w:bCs/>
                    <w:color w:val="4F81BD" w:themeColor="accent1"/>
                    <w:sz w:val="24"/>
                    <w:szCs w:val="26"/>
                    <w:lang w:eastAsia="zh-CN"/>
                  </w:rPr>
                </w:rPrChange>
              </w:rPr>
              <w:t>1. User goes into PMS Homepage</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91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916" w:author="DuyNgo" w:date="2012-08-10T08:15:00Z">
                  <w:rPr>
                    <w:rFonts w:asciiTheme="majorHAnsi" w:eastAsia="SimSun" w:hAnsiTheme="majorHAnsi" w:cstheme="minorHAnsi"/>
                    <w:b/>
                    <w:bCs/>
                    <w:color w:val="4F81BD" w:themeColor="accent1"/>
                    <w:sz w:val="24"/>
                    <w:szCs w:val="26"/>
                    <w:lang w:eastAsia="zh-CN"/>
                  </w:rPr>
                </w:rPrChange>
              </w:rPr>
              <w:t>3. Fill in Username and select button “Reset Password”</w:t>
            </w:r>
          </w:p>
          <w:p w:rsidR="005E0E76" w:rsidRPr="00303364" w:rsidRDefault="005E0E76" w:rsidP="00946F40">
            <w:pPr>
              <w:rPr>
                <w:rFonts w:eastAsia="SimSun" w:cstheme="minorHAnsi"/>
                <w:sz w:val="24"/>
                <w:szCs w:val="24"/>
                <w:lang w:eastAsia="zh-CN"/>
                <w:rPrChange w:id="8917" w:author="DuyNgo" w:date="2012-08-10T08:15:00Z">
                  <w:rPr>
                    <w:rFonts w:eastAsia="SimSun" w:cstheme="minorHAnsi"/>
                    <w:sz w:val="24"/>
                    <w:lang w:eastAsia="zh-CN"/>
                  </w:rPr>
                </w:rPrChange>
              </w:rPr>
            </w:pPr>
          </w:p>
        </w:tc>
        <w:tc>
          <w:tcPr>
            <w:tcW w:w="352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91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919" w:author="DuyNgo" w:date="2012-08-10T08:15:00Z">
                  <w:rPr>
                    <w:rFonts w:asciiTheme="majorHAnsi" w:eastAsia="SimSun" w:hAnsiTheme="majorHAnsi" w:cstheme="minorHAnsi"/>
                    <w:b/>
                    <w:bCs/>
                    <w:color w:val="4F81BD" w:themeColor="accent1"/>
                    <w:sz w:val="24"/>
                    <w:szCs w:val="26"/>
                    <w:lang w:eastAsia="zh-CN"/>
                  </w:rPr>
                </w:rPrChange>
              </w:rPr>
              <w:t>2. Select link “Forget Your Password</w:t>
            </w:r>
          </w:p>
          <w:p w:rsidR="005E0E76" w:rsidRPr="00303364" w:rsidRDefault="005E0E76" w:rsidP="00946F40">
            <w:pPr>
              <w:rPr>
                <w:rFonts w:eastAsia="SimSun" w:cstheme="minorHAnsi"/>
                <w:sz w:val="24"/>
                <w:szCs w:val="24"/>
                <w:lang w:eastAsia="zh-CN"/>
                <w:rPrChange w:id="892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921"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8922" w:author="DuyNgo" w:date="2012-08-10T08:15:00Z">
                  <w:rPr>
                    <w:rFonts w:eastAsia="SimSun" w:cstheme="minorHAnsi"/>
                    <w:sz w:val="24"/>
                    <w:lang w:eastAsia="zh-CN"/>
                  </w:rPr>
                </w:rPrChange>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23" w:author="DuyNgo" w:date="2012-08-10T08:15:00Z">
                  <w:rPr>
                    <w:rFonts w:ascii="Tahoma" w:hAnsi="Tahoma" w:cstheme="minorHAnsi"/>
                    <w:color w:val="000000"/>
                    <w:sz w:val="24"/>
                    <w:szCs w:val="20"/>
                  </w:rPr>
                </w:rPrChange>
              </w:rPr>
            </w:pPr>
            <w:r w:rsidRPr="00303364">
              <w:rPr>
                <w:rFonts w:cstheme="minorHAnsi"/>
                <w:sz w:val="24"/>
                <w:szCs w:val="24"/>
                <w:rPrChange w:id="8924"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25" w:author="DuyNgo" w:date="2012-08-10T08:15:00Z">
                  <w:rPr>
                    <w:rFonts w:ascii="Tahoma" w:hAnsi="Tahoma" w:cstheme="minorHAnsi"/>
                    <w:color w:val="000000"/>
                    <w:sz w:val="24"/>
                    <w:szCs w:val="20"/>
                  </w:rPr>
                </w:rPrChange>
              </w:rPr>
            </w:pPr>
            <w:r w:rsidRPr="00303364">
              <w:rPr>
                <w:rFonts w:cstheme="minorHAnsi"/>
                <w:sz w:val="24"/>
                <w:szCs w:val="24"/>
                <w:rPrChange w:id="892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27" w:author="DuyNgo" w:date="2012-08-10T08:15:00Z">
                  <w:rPr>
                    <w:rFonts w:ascii="Tahoma" w:hAnsi="Tahoma" w:cstheme="minorHAnsi"/>
                    <w:color w:val="000000"/>
                    <w:sz w:val="24"/>
                    <w:szCs w:val="20"/>
                  </w:rPr>
                </w:rPrChange>
              </w:rPr>
            </w:pPr>
            <w:r w:rsidRPr="00303364">
              <w:rPr>
                <w:rFonts w:cstheme="minorHAnsi"/>
                <w:sz w:val="24"/>
                <w:szCs w:val="24"/>
                <w:rPrChange w:id="8928"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29" w:author="DuyNgo" w:date="2012-08-10T08:15:00Z">
                  <w:rPr>
                    <w:rFonts w:ascii="Tahoma" w:hAnsi="Tahoma" w:cstheme="minorHAnsi"/>
                    <w:color w:val="000000"/>
                    <w:sz w:val="24"/>
                    <w:szCs w:val="20"/>
                  </w:rPr>
                </w:rPrChange>
              </w:rPr>
            </w:pPr>
            <w:r w:rsidRPr="00303364">
              <w:rPr>
                <w:rFonts w:cstheme="minorHAnsi"/>
                <w:sz w:val="24"/>
                <w:szCs w:val="24"/>
                <w:rPrChange w:id="893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31" w:author="DuyNgo" w:date="2012-08-10T08:15:00Z">
                  <w:rPr>
                    <w:rFonts w:ascii="Tahoma" w:hAnsi="Tahoma" w:cstheme="minorHAnsi"/>
                    <w:color w:val="000000"/>
                    <w:sz w:val="24"/>
                    <w:szCs w:val="20"/>
                  </w:rPr>
                </w:rPrChange>
              </w:rPr>
            </w:pPr>
            <w:r w:rsidRPr="00303364">
              <w:rPr>
                <w:rFonts w:cstheme="minorHAnsi"/>
                <w:sz w:val="24"/>
                <w:szCs w:val="24"/>
                <w:rPrChange w:id="8932"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33" w:author="DuyNgo" w:date="2012-08-10T08:15:00Z">
                  <w:rPr>
                    <w:rFonts w:ascii="Tahoma" w:hAnsi="Tahoma" w:cstheme="minorHAnsi"/>
                    <w:color w:val="000000"/>
                    <w:sz w:val="24"/>
                    <w:szCs w:val="20"/>
                  </w:rPr>
                </w:rPrChange>
              </w:rPr>
            </w:pPr>
            <w:r w:rsidRPr="00303364">
              <w:rPr>
                <w:rFonts w:cstheme="minorHAnsi"/>
                <w:sz w:val="24"/>
                <w:szCs w:val="24"/>
                <w:rPrChange w:id="893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35" w:author="DuyNgo" w:date="2012-08-10T08:15:00Z">
                  <w:rPr>
                    <w:rFonts w:ascii="Tahoma" w:hAnsi="Tahoma" w:cstheme="minorHAnsi"/>
                    <w:color w:val="000000"/>
                    <w:sz w:val="24"/>
                    <w:szCs w:val="20"/>
                  </w:rPr>
                </w:rPrChange>
              </w:rPr>
            </w:pPr>
            <w:r w:rsidRPr="00303364">
              <w:rPr>
                <w:rFonts w:cstheme="minorHAnsi"/>
                <w:sz w:val="24"/>
                <w:szCs w:val="24"/>
                <w:rPrChange w:id="8936"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37" w:author="DuyNgo" w:date="2012-08-10T08:15:00Z">
                  <w:rPr>
                    <w:rFonts w:ascii="Tahoma" w:hAnsi="Tahoma" w:cstheme="minorHAnsi"/>
                    <w:color w:val="000000"/>
                    <w:sz w:val="24"/>
                    <w:szCs w:val="20"/>
                  </w:rPr>
                </w:rPrChange>
              </w:rPr>
            </w:pPr>
            <w:r w:rsidRPr="00303364">
              <w:rPr>
                <w:rFonts w:cstheme="minorHAnsi"/>
                <w:sz w:val="24"/>
                <w:szCs w:val="24"/>
                <w:rPrChange w:id="8938"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napToGrid w:val="0"/>
          <w:sz w:val="24"/>
          <w:szCs w:val="24"/>
        </w:rPr>
      </w:pPr>
    </w:p>
    <w:p w:rsidR="005E0E76" w:rsidRPr="00303364" w:rsidRDefault="005E0E76" w:rsidP="005E0E76">
      <w:pPr>
        <w:rPr>
          <w:rFonts w:cstheme="minorHAnsi"/>
          <w:snapToGrid w:val="0"/>
          <w:sz w:val="24"/>
          <w:szCs w:val="24"/>
          <w:rPrChange w:id="893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894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894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894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894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8944"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8945"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8946" w:author="DuyNgo" w:date="2012-08-10T08:15:00Z">
            <w:rPr>
              <w:rFonts w:asciiTheme="majorHAnsi" w:eastAsiaTheme="majorEastAsia" w:hAnsiTheme="majorHAnsi" w:cstheme="minorHAnsi"/>
              <w:b/>
              <w:bCs/>
              <w:snapToGrid w:val="0"/>
              <w:color w:val="4F81BD" w:themeColor="accent1"/>
              <w:sz w:val="24"/>
              <w:szCs w:val="26"/>
            </w:rPr>
          </w:rPrChange>
        </w:rPr>
        <w:br/>
      </w:r>
      <w:r w:rsidRPr="00303364">
        <w:rPr>
          <w:rFonts w:cstheme="minorHAnsi"/>
          <w:snapToGrid w:val="0"/>
          <w:sz w:val="24"/>
          <w:szCs w:val="24"/>
          <w:rPrChange w:id="8947" w:author="DuyNgo" w:date="2012-08-10T08:15:00Z">
            <w:rPr>
              <w:rFonts w:asciiTheme="majorHAnsi" w:eastAsiaTheme="majorEastAsia" w:hAnsiTheme="majorHAnsi" w:cstheme="minorHAnsi"/>
              <w:b/>
              <w:bCs/>
              <w:snapToGrid w:val="0"/>
              <w:color w:val="4F81BD" w:themeColor="accent1"/>
              <w:sz w:val="24"/>
              <w:szCs w:val="26"/>
            </w:rPr>
          </w:rPrChange>
        </w:rPr>
        <w:br/>
      </w:r>
      <w:r w:rsidRPr="00303364">
        <w:rPr>
          <w:rFonts w:cstheme="minorHAnsi"/>
          <w:snapToGrid w:val="0"/>
          <w:sz w:val="24"/>
          <w:szCs w:val="24"/>
          <w:rPrChange w:id="8948" w:author="DuyNgo" w:date="2012-08-10T08:15:00Z">
            <w:rPr>
              <w:rFonts w:asciiTheme="majorHAnsi" w:eastAsiaTheme="majorEastAsia" w:hAnsiTheme="majorHAnsi" w:cstheme="minorHAnsi"/>
              <w:b/>
              <w:bCs/>
              <w:snapToGrid w:val="0"/>
              <w:color w:val="4F81BD" w:themeColor="accent1"/>
              <w:sz w:val="24"/>
              <w:szCs w:val="26"/>
            </w:rPr>
          </w:rPrChange>
        </w:rPr>
        <w:br/>
      </w:r>
      <w:r w:rsidRPr="00303364">
        <w:rPr>
          <w:rFonts w:cstheme="minorHAnsi"/>
          <w:snapToGrid w:val="0"/>
          <w:sz w:val="24"/>
          <w:szCs w:val="24"/>
          <w:rPrChange w:id="8949" w:author="DuyNgo" w:date="2012-08-10T08:15:00Z">
            <w:rPr>
              <w:rFonts w:asciiTheme="majorHAnsi" w:eastAsiaTheme="majorEastAsia" w:hAnsiTheme="majorHAnsi" w:cstheme="minorHAnsi"/>
              <w:b/>
              <w:bCs/>
              <w:snapToGrid w:val="0"/>
              <w:color w:val="4F81BD" w:themeColor="accent1"/>
              <w:sz w:val="24"/>
              <w:szCs w:val="26"/>
            </w:rPr>
          </w:rPrChange>
        </w:rPr>
        <w:br/>
      </w:r>
    </w:p>
    <w:p w:rsidR="005E0E76" w:rsidRPr="00303364" w:rsidRDefault="002D4FDE" w:rsidP="00A0402B">
      <w:pPr>
        <w:pStyle w:val="Heading4"/>
        <w:rPr>
          <w:rFonts w:asciiTheme="minorHAnsi" w:hAnsiTheme="minorHAnsi" w:cstheme="minorHAnsi"/>
          <w:snapToGrid w:val="0"/>
          <w:sz w:val="24"/>
          <w:szCs w:val="24"/>
          <w:rPrChange w:id="8950" w:author="DuyNgo" w:date="2012-08-10T08:15:00Z">
            <w:rPr>
              <w:snapToGrid w:val="0"/>
            </w:rPr>
          </w:rPrChange>
        </w:rPr>
      </w:pPr>
      <w:bookmarkStart w:id="8951" w:name="_Toc332351154"/>
      <w:r w:rsidRPr="00303364">
        <w:rPr>
          <w:rFonts w:asciiTheme="minorHAnsi" w:hAnsiTheme="minorHAnsi" w:cstheme="minorHAnsi"/>
          <w:snapToGrid w:val="0"/>
          <w:sz w:val="24"/>
          <w:szCs w:val="24"/>
          <w:rPrChange w:id="8952" w:author="DuyNgo" w:date="2012-08-10T08:15:00Z">
            <w:rPr>
              <w:i w:val="0"/>
              <w:iCs w:val="0"/>
              <w:snapToGrid w:val="0"/>
              <w:sz w:val="26"/>
              <w:szCs w:val="26"/>
            </w:rPr>
          </w:rPrChange>
        </w:rPr>
        <w:lastRenderedPageBreak/>
        <w:t>2.4</w:t>
      </w:r>
      <w:r w:rsidR="005E0E76" w:rsidRPr="00303364">
        <w:rPr>
          <w:rFonts w:asciiTheme="minorHAnsi" w:hAnsiTheme="minorHAnsi" w:cstheme="minorHAnsi"/>
          <w:snapToGrid w:val="0"/>
          <w:sz w:val="24"/>
          <w:szCs w:val="24"/>
          <w:rPrChange w:id="8953" w:author="DuyNgo" w:date="2012-08-10T08:15:00Z">
            <w:rPr>
              <w:i w:val="0"/>
              <w:iCs w:val="0"/>
              <w:snapToGrid w:val="0"/>
              <w:sz w:val="26"/>
              <w:szCs w:val="26"/>
            </w:rPr>
          </w:rPrChange>
        </w:rPr>
        <w:t>.2 Admin</w:t>
      </w:r>
      <w:bookmarkEnd w:id="8951"/>
    </w:p>
    <w:p w:rsidR="005E0E76" w:rsidRPr="00303364" w:rsidRDefault="005E0E76" w:rsidP="005E0E76">
      <w:pPr>
        <w:rPr>
          <w:rFonts w:cstheme="minorHAnsi"/>
          <w:sz w:val="24"/>
          <w:szCs w:val="24"/>
        </w:rPr>
      </w:pPr>
      <w:r w:rsidRPr="00303364">
        <w:rPr>
          <w:rFonts w:cstheme="minorHAnsi"/>
          <w:sz w:val="24"/>
          <w:szCs w:val="24"/>
          <w:rPrChange w:id="8954" w:author="DuyNgo" w:date="2012-08-10T08:15:00Z">
            <w:rPr>
              <w:rFonts w:cstheme="minorHAnsi"/>
              <w:sz w:val="24"/>
              <w:szCs w:val="24"/>
            </w:rPr>
          </w:rPrChange>
        </w:rPr>
        <w:object w:dxaOrig="3845" w:dyaOrig="8390">
          <v:shape id="_x0000_i1034" type="#_x0000_t75" style="width:192.55pt;height:420.3pt" o:ole="">
            <v:imagedata r:id="rId30" o:title=""/>
          </v:shape>
          <o:OLEObject Type="Embed" ProgID="Visio.Drawing.11" ShapeID="_x0000_i1034" DrawAspect="Content" ObjectID="_1406100342" r:id="rId31"/>
        </w:object>
      </w:r>
    </w:p>
    <w:p w:rsidR="005E0E76" w:rsidRPr="00303364" w:rsidRDefault="00300B15" w:rsidP="00A0402B">
      <w:pPr>
        <w:pStyle w:val="Heading5"/>
        <w:rPr>
          <w:rFonts w:asciiTheme="minorHAnsi" w:hAnsiTheme="minorHAnsi" w:cstheme="minorHAnsi"/>
          <w:sz w:val="24"/>
          <w:szCs w:val="24"/>
          <w:rPrChange w:id="8955" w:author="DuyNgo" w:date="2012-08-10T08:15:00Z">
            <w:rPr>
              <w:sz w:val="26"/>
              <w:szCs w:val="26"/>
            </w:rPr>
          </w:rPrChange>
        </w:rPr>
      </w:pPr>
      <w:bookmarkStart w:id="8956" w:name="_Toc326241035"/>
      <w:r w:rsidRPr="00303364">
        <w:rPr>
          <w:rFonts w:asciiTheme="minorHAnsi" w:hAnsiTheme="minorHAnsi" w:cstheme="minorHAnsi"/>
          <w:sz w:val="24"/>
          <w:szCs w:val="24"/>
          <w:rPrChange w:id="8957" w:author="DuyNgo" w:date="2012-08-10T08:15:00Z">
            <w:rPr>
              <w:b/>
              <w:bCs/>
              <w:color w:val="4F81BD" w:themeColor="accent1"/>
              <w:sz w:val="26"/>
              <w:szCs w:val="26"/>
            </w:rPr>
          </w:rPrChange>
        </w:rPr>
        <w:t>2</w:t>
      </w:r>
      <w:r w:rsidR="005E0E76" w:rsidRPr="00303364">
        <w:rPr>
          <w:rFonts w:asciiTheme="minorHAnsi" w:hAnsiTheme="minorHAnsi" w:cstheme="minorHAnsi"/>
          <w:sz w:val="24"/>
          <w:szCs w:val="24"/>
          <w:rPrChange w:id="8958" w:author="DuyNgo" w:date="2012-08-10T08:15:00Z">
            <w:rPr>
              <w:b/>
              <w:bCs/>
              <w:color w:val="4F81BD" w:themeColor="accent1"/>
              <w:sz w:val="26"/>
              <w:szCs w:val="26"/>
            </w:rPr>
          </w:rPrChange>
        </w:rPr>
        <w:t>.</w:t>
      </w:r>
      <w:r w:rsidRPr="00303364">
        <w:rPr>
          <w:rFonts w:asciiTheme="minorHAnsi" w:hAnsiTheme="minorHAnsi" w:cstheme="minorHAnsi"/>
          <w:sz w:val="24"/>
          <w:szCs w:val="24"/>
          <w:rPrChange w:id="8959" w:author="DuyNgo" w:date="2012-08-10T08:15:00Z">
            <w:rPr>
              <w:b/>
              <w:bCs/>
              <w:color w:val="4F81BD" w:themeColor="accent1"/>
              <w:sz w:val="26"/>
              <w:szCs w:val="26"/>
            </w:rPr>
          </w:rPrChange>
        </w:rPr>
        <w:t>4</w:t>
      </w:r>
      <w:r w:rsidR="005E0E76" w:rsidRPr="00303364">
        <w:rPr>
          <w:rFonts w:asciiTheme="minorHAnsi" w:hAnsiTheme="minorHAnsi" w:cstheme="minorHAnsi"/>
          <w:sz w:val="24"/>
          <w:szCs w:val="24"/>
          <w:rPrChange w:id="8960" w:author="DuyNgo" w:date="2012-08-10T08:15:00Z">
            <w:rPr>
              <w:b/>
              <w:bCs/>
              <w:color w:val="4F81BD" w:themeColor="accent1"/>
              <w:sz w:val="26"/>
              <w:szCs w:val="26"/>
            </w:rPr>
          </w:rPrChange>
        </w:rPr>
        <w:t>.</w:t>
      </w:r>
      <w:r w:rsidRPr="00303364">
        <w:rPr>
          <w:rFonts w:asciiTheme="minorHAnsi" w:hAnsiTheme="minorHAnsi" w:cstheme="minorHAnsi"/>
          <w:sz w:val="24"/>
          <w:szCs w:val="24"/>
          <w:rPrChange w:id="8961" w:author="DuyNgo" w:date="2012-08-10T08:15:00Z">
            <w:rPr>
              <w:b/>
              <w:bCs/>
              <w:color w:val="4F81BD" w:themeColor="accent1"/>
              <w:sz w:val="26"/>
              <w:szCs w:val="26"/>
            </w:rPr>
          </w:rPrChange>
        </w:rPr>
        <w:t>2</w:t>
      </w:r>
      <w:r w:rsidR="00EE1EA7" w:rsidRPr="00303364">
        <w:rPr>
          <w:rFonts w:asciiTheme="minorHAnsi" w:hAnsiTheme="minorHAnsi" w:cstheme="minorHAnsi"/>
          <w:sz w:val="24"/>
          <w:szCs w:val="24"/>
          <w:rPrChange w:id="8962" w:author="DuyNgo" w:date="2012-08-10T08:15:00Z">
            <w:rPr>
              <w:b/>
              <w:bCs/>
              <w:color w:val="4F81BD" w:themeColor="accent1"/>
              <w:sz w:val="26"/>
              <w:szCs w:val="26"/>
            </w:rPr>
          </w:rPrChange>
        </w:rPr>
        <w:t>.1</w:t>
      </w:r>
      <w:r w:rsidR="005E0E76" w:rsidRPr="00303364">
        <w:rPr>
          <w:rFonts w:asciiTheme="minorHAnsi" w:hAnsiTheme="minorHAnsi" w:cstheme="minorHAnsi"/>
          <w:sz w:val="24"/>
          <w:szCs w:val="24"/>
          <w:rPrChange w:id="8963" w:author="DuyNgo" w:date="2012-08-10T08:15:00Z">
            <w:rPr>
              <w:b/>
              <w:bCs/>
              <w:color w:val="4F81BD" w:themeColor="accent1"/>
              <w:sz w:val="26"/>
              <w:szCs w:val="26"/>
            </w:rPr>
          </w:rPrChange>
        </w:rPr>
        <w:t xml:space="preserve"> Admin Create New Project</w:t>
      </w:r>
      <w:bookmarkEnd w:id="8956"/>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8964" w:author="DuyNgo" w:date="2012-08-10T08:15:00Z">
            <w:rPr>
              <w:rFonts w:cstheme="minorHAnsi"/>
              <w:sz w:val="24"/>
              <w:szCs w:val="24"/>
            </w:rPr>
          </w:rPrChange>
        </w:rPr>
        <w:object w:dxaOrig="4069" w:dyaOrig="1660">
          <v:shape id="_x0000_i1035" type="#_x0000_t75" style="width:204.3pt;height:82.9pt" o:ole="">
            <v:imagedata r:id="rId32" o:title=""/>
          </v:shape>
          <o:OLEObject Type="Embed" ProgID="Visio.Drawing.11" ShapeID="_x0000_i1035" DrawAspect="Content" ObjectID="_1406100343" r:id="rId33"/>
        </w:object>
      </w:r>
    </w:p>
    <w:p w:rsidR="00A0402B" w:rsidRPr="00303364" w:rsidRDefault="00A0402B" w:rsidP="005E0E76">
      <w:pPr>
        <w:rPr>
          <w:rFonts w:cstheme="minorHAnsi"/>
          <w:sz w:val="24"/>
          <w:szCs w:val="24"/>
          <w:rPrChange w:id="8965" w:author="DuyNgo" w:date="2012-08-10T08:15:00Z">
            <w:rPr>
              <w:rFonts w:cstheme="minorHAnsi"/>
              <w:sz w:val="24"/>
            </w:rPr>
          </w:rPrChange>
        </w:rPr>
      </w:pPr>
    </w:p>
    <w:p w:rsidR="00A0402B" w:rsidRPr="00303364" w:rsidRDefault="00A0402B" w:rsidP="005E0E76">
      <w:pPr>
        <w:rPr>
          <w:rFonts w:cstheme="minorHAnsi"/>
          <w:sz w:val="24"/>
          <w:szCs w:val="24"/>
          <w:rPrChange w:id="8966" w:author="DuyNgo" w:date="2012-08-10T08:15:00Z">
            <w:rPr>
              <w:rFonts w:cstheme="minorHAnsi"/>
              <w:sz w:val="24"/>
            </w:rPr>
          </w:rPrChange>
        </w:rPr>
      </w:pPr>
    </w:p>
    <w:p w:rsidR="00A0402B" w:rsidRPr="00303364" w:rsidRDefault="00A0402B" w:rsidP="005E0E76">
      <w:pPr>
        <w:rPr>
          <w:rFonts w:cstheme="minorHAnsi"/>
          <w:sz w:val="24"/>
          <w:szCs w:val="24"/>
          <w:rPrChange w:id="8967" w:author="DuyNgo" w:date="2012-08-10T08:15:00Z">
            <w:rPr>
              <w:rFonts w:cstheme="minorHAnsi"/>
              <w:sz w:val="24"/>
            </w:rPr>
          </w:rPrChange>
        </w:rPr>
      </w:pPr>
    </w:p>
    <w:p w:rsidR="00A0402B" w:rsidRPr="00303364" w:rsidRDefault="00A0402B" w:rsidP="005E0E76">
      <w:pPr>
        <w:rPr>
          <w:rFonts w:cstheme="minorHAnsi"/>
          <w:sz w:val="24"/>
          <w:szCs w:val="24"/>
          <w:rPrChange w:id="8968" w:author="DuyNgo" w:date="2012-08-10T08:15:00Z">
            <w:rPr>
              <w:rFonts w:cstheme="minorHAnsi"/>
              <w:sz w:val="24"/>
            </w:rPr>
          </w:rPrChange>
        </w:rPr>
      </w:pPr>
    </w:p>
    <w:p w:rsidR="00A0402B" w:rsidRPr="00303364" w:rsidRDefault="00A0402B" w:rsidP="005E0E76">
      <w:pPr>
        <w:rPr>
          <w:rFonts w:cstheme="minorHAnsi"/>
          <w:sz w:val="24"/>
          <w:szCs w:val="24"/>
        </w:rPr>
      </w:pPr>
      <w:r w:rsidRPr="00303364">
        <w:rPr>
          <w:rFonts w:cstheme="minorHAnsi"/>
          <w:sz w:val="24"/>
          <w:szCs w:val="24"/>
          <w:rPrChange w:id="8969" w:author="DuyNgo" w:date="2012-08-10T08:15:00Z">
            <w:rPr>
              <w:rFonts w:asciiTheme="majorHAnsi" w:eastAsiaTheme="majorEastAsia" w:hAnsiTheme="majorHAnsi" w:cstheme="minorHAnsi"/>
              <w:b/>
              <w:bCs/>
              <w:color w:val="4F81BD" w:themeColor="accent1"/>
              <w:sz w:val="24"/>
              <w:szCs w:val="26"/>
            </w:rPr>
          </w:rPrChange>
        </w:rPr>
        <w:lastRenderedPageBreak/>
        <w:t>Use Case scenario:</w:t>
      </w:r>
    </w:p>
    <w:tbl>
      <w:tblPr>
        <w:tblpPr w:leftFromText="180" w:rightFromText="180" w:vertAnchor="text" w:horzAnchor="margin" w:tblpY="324"/>
        <w:tblW w:w="0" w:type="auto"/>
        <w:tblCellMar>
          <w:left w:w="0" w:type="dxa"/>
          <w:right w:w="0" w:type="dxa"/>
        </w:tblCellMar>
        <w:tblLook w:val="0000" w:firstRow="0" w:lastRow="0" w:firstColumn="0" w:lastColumn="0" w:noHBand="0" w:noVBand="0"/>
      </w:tblPr>
      <w:tblGrid>
        <w:gridCol w:w="1789"/>
        <w:gridCol w:w="3636"/>
        <w:gridCol w:w="3521"/>
      </w:tblGrid>
      <w:tr w:rsidR="001409C1" w:rsidRPr="00303364" w:rsidTr="001409C1">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03364" w:rsidRDefault="001409C1" w:rsidP="001409C1">
            <w:pPr>
              <w:rPr>
                <w:rFonts w:cstheme="minorHAnsi"/>
                <w:sz w:val="24"/>
                <w:szCs w:val="24"/>
              </w:rPr>
            </w:pPr>
            <w:r w:rsidRPr="003F7584">
              <w:rPr>
                <w:rFonts w:cstheme="minorHAnsi"/>
                <w:sz w:val="24"/>
                <w:szCs w:val="24"/>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1409C1" w:rsidRPr="00303364" w:rsidRDefault="001409C1" w:rsidP="001409C1">
            <w:pPr>
              <w:rPr>
                <w:rFonts w:cstheme="minorHAnsi"/>
                <w:sz w:val="24"/>
                <w:szCs w:val="24"/>
              </w:rPr>
            </w:pPr>
            <w:r w:rsidRPr="003F7584">
              <w:rPr>
                <w:rFonts w:eastAsia="SimSun" w:cstheme="minorHAnsi"/>
                <w:sz w:val="24"/>
                <w:szCs w:val="24"/>
                <w:lang w:eastAsia="zh-CN"/>
              </w:rPr>
              <w:t>Admin_UC01</w:t>
            </w:r>
          </w:p>
        </w:tc>
      </w:tr>
      <w:tr w:rsidR="001409C1" w:rsidRPr="00303364"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03364" w:rsidRDefault="001409C1" w:rsidP="001409C1">
            <w:pPr>
              <w:rPr>
                <w:rFonts w:cstheme="minorHAnsi"/>
                <w:sz w:val="24"/>
                <w:szCs w:val="24"/>
              </w:rPr>
            </w:pPr>
            <w:r w:rsidRPr="003F7584">
              <w:rPr>
                <w:rFonts w:cstheme="minorHAnsi"/>
                <w:sz w:val="24"/>
                <w:szCs w:val="24"/>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cstheme="minorHAnsi"/>
                <w:sz w:val="24"/>
                <w:szCs w:val="24"/>
              </w:rPr>
              <w:t>Admin Create new Project Use Case</w:t>
            </w:r>
          </w:p>
        </w:tc>
      </w:tr>
      <w:tr w:rsidR="001409C1" w:rsidRPr="00303364"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cstheme="minorHAnsi"/>
                <w:sz w:val="24"/>
                <w:szCs w:val="24"/>
              </w:rPr>
              <w:t>This function allows admin to create a new project.</w:t>
            </w:r>
          </w:p>
        </w:tc>
      </w:tr>
      <w:tr w:rsidR="001409C1" w:rsidRPr="00303364"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cstheme="minorHAnsi"/>
                <w:sz w:val="24"/>
                <w:szCs w:val="24"/>
              </w:rPr>
              <w:t>Admin</w:t>
            </w:r>
          </w:p>
        </w:tc>
      </w:tr>
      <w:tr w:rsidR="001409C1" w:rsidRPr="00303364"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eastAsia="SimSun" w:cstheme="minorHAnsi"/>
                <w:sz w:val="24"/>
                <w:szCs w:val="24"/>
                <w:lang w:eastAsia="zh-CN"/>
              </w:rPr>
              <w:t>Logged user with admin role</w:t>
            </w:r>
          </w:p>
        </w:tc>
      </w:tr>
      <w:tr w:rsidR="001409C1" w:rsidRPr="00303364"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eastAsia="SimSun" w:cstheme="minorHAnsi"/>
                <w:sz w:val="24"/>
                <w:szCs w:val="24"/>
                <w:lang w:eastAsia="zh-CN"/>
              </w:rPr>
              <w:t>None</w:t>
            </w:r>
          </w:p>
        </w:tc>
      </w:tr>
      <w:tr w:rsidR="001409C1" w:rsidRPr="00303364" w:rsidTr="001409C1">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eastAsia="SimSun" w:cstheme="minorHAnsi"/>
                <w:sz w:val="24"/>
                <w:szCs w:val="24"/>
                <w:lang w:eastAsia="zh-CN"/>
              </w:rPr>
              <w:t>1. Choose tab Project Management</w:t>
            </w:r>
          </w:p>
          <w:p w:rsidR="001409C1" w:rsidRPr="00303364" w:rsidRDefault="001409C1" w:rsidP="001409C1">
            <w:pPr>
              <w:rPr>
                <w:rFonts w:eastAsia="SimSun" w:cstheme="minorHAnsi"/>
                <w:sz w:val="24"/>
                <w:szCs w:val="24"/>
                <w:lang w:eastAsia="zh-CN"/>
              </w:rPr>
            </w:pPr>
          </w:p>
          <w:p w:rsidR="001409C1" w:rsidRPr="003F7584" w:rsidRDefault="001409C1" w:rsidP="001409C1">
            <w:pPr>
              <w:rPr>
                <w:rFonts w:eastAsia="SimSun" w:cstheme="minorHAnsi"/>
                <w:sz w:val="24"/>
                <w:szCs w:val="24"/>
                <w:lang w:eastAsia="zh-CN"/>
              </w:rPr>
            </w:pPr>
          </w:p>
          <w:p w:rsidR="001409C1" w:rsidRPr="00303364" w:rsidRDefault="001409C1" w:rsidP="001409C1">
            <w:pPr>
              <w:rPr>
                <w:rFonts w:eastAsia="SimSun" w:cstheme="minorHAnsi"/>
                <w:sz w:val="24"/>
                <w:szCs w:val="24"/>
                <w:lang w:eastAsia="zh-CN"/>
              </w:rPr>
            </w:pPr>
            <w:r w:rsidRPr="003F7584">
              <w:rPr>
                <w:rFonts w:eastAsia="SimSun" w:cstheme="minorHAnsi"/>
                <w:sz w:val="24"/>
                <w:szCs w:val="24"/>
                <w:lang w:eastAsia="zh-CN"/>
              </w:rPr>
              <w:t>3. Fill in Project’s information then select button “Submit”</w:t>
            </w:r>
          </w:p>
          <w:p w:rsidR="001409C1" w:rsidRPr="003F7584" w:rsidRDefault="001409C1" w:rsidP="001409C1">
            <w:pPr>
              <w:rPr>
                <w:rFonts w:eastAsia="SimSun" w:cstheme="minorHAnsi"/>
                <w:sz w:val="24"/>
                <w:szCs w:val="24"/>
                <w:lang w:eastAsia="zh-CN"/>
              </w:rPr>
            </w:pPr>
          </w:p>
          <w:p w:rsidR="001409C1" w:rsidRPr="003F7584" w:rsidRDefault="001409C1" w:rsidP="001409C1">
            <w:pPr>
              <w:rPr>
                <w:rFonts w:eastAsia="SimSun" w:cstheme="minorHAnsi"/>
                <w:sz w:val="24"/>
                <w:szCs w:val="24"/>
                <w:lang w:eastAsia="zh-CN"/>
              </w:rPr>
            </w:pPr>
          </w:p>
          <w:p w:rsidR="001409C1" w:rsidRPr="003F7584" w:rsidRDefault="001409C1" w:rsidP="001409C1">
            <w:pPr>
              <w:rPr>
                <w:rFonts w:eastAsia="SimSun" w:cstheme="minorHAnsi"/>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1409C1" w:rsidRPr="003F7584" w:rsidRDefault="001409C1" w:rsidP="001409C1">
            <w:pPr>
              <w:rPr>
                <w:rFonts w:eastAsia="SimSun" w:cstheme="minorHAnsi"/>
                <w:sz w:val="24"/>
                <w:szCs w:val="24"/>
                <w:lang w:eastAsia="zh-CN"/>
              </w:rPr>
            </w:pPr>
          </w:p>
          <w:p w:rsidR="001409C1" w:rsidRPr="00303364" w:rsidRDefault="001409C1" w:rsidP="001409C1">
            <w:pPr>
              <w:rPr>
                <w:rFonts w:eastAsia="SimSun" w:cstheme="minorHAnsi"/>
                <w:sz w:val="24"/>
                <w:szCs w:val="24"/>
                <w:lang w:eastAsia="zh-CN"/>
              </w:rPr>
            </w:pPr>
            <w:r w:rsidRPr="003F7584">
              <w:rPr>
                <w:rFonts w:eastAsia="SimSun" w:cstheme="minorHAnsi"/>
                <w:sz w:val="24"/>
                <w:szCs w:val="24"/>
                <w:lang w:eastAsia="zh-CN"/>
              </w:rPr>
              <w:t>2. Select link “Create New Project”</w:t>
            </w:r>
          </w:p>
          <w:p w:rsidR="001409C1" w:rsidRPr="003F7584" w:rsidRDefault="001409C1" w:rsidP="001409C1">
            <w:pPr>
              <w:rPr>
                <w:rFonts w:eastAsia="SimSun" w:cstheme="minorHAnsi"/>
                <w:sz w:val="24"/>
                <w:szCs w:val="24"/>
                <w:lang w:eastAsia="zh-CN"/>
              </w:rPr>
            </w:pPr>
          </w:p>
          <w:p w:rsidR="001409C1" w:rsidRPr="003F7584" w:rsidRDefault="001409C1" w:rsidP="001409C1">
            <w:pPr>
              <w:rPr>
                <w:rFonts w:eastAsia="SimSun" w:cstheme="minorHAnsi"/>
                <w:sz w:val="24"/>
                <w:szCs w:val="24"/>
                <w:lang w:eastAsia="zh-CN"/>
              </w:rPr>
            </w:pPr>
          </w:p>
          <w:p w:rsidR="001409C1" w:rsidRPr="003F7584" w:rsidRDefault="001409C1" w:rsidP="001409C1">
            <w:pPr>
              <w:rPr>
                <w:rFonts w:eastAsia="SimSun" w:cstheme="minorHAnsi"/>
                <w:sz w:val="24"/>
                <w:szCs w:val="24"/>
                <w:lang w:eastAsia="zh-CN"/>
              </w:rPr>
            </w:pPr>
          </w:p>
        </w:tc>
      </w:tr>
      <w:tr w:rsidR="001409C1" w:rsidRPr="00303364" w:rsidTr="001409C1">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1409C1" w:rsidRPr="00303364" w:rsidRDefault="001409C1" w:rsidP="001409C1">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1409C1" w:rsidRPr="003F7584" w:rsidRDefault="001409C1" w:rsidP="001409C1">
            <w:pPr>
              <w:rPr>
                <w:rFonts w:eastAsia="SimSun" w:cstheme="minorHAnsi"/>
                <w:sz w:val="24"/>
                <w:szCs w:val="24"/>
                <w:lang w:eastAsia="zh-CN"/>
              </w:rPr>
            </w:pPr>
          </w:p>
        </w:tc>
      </w:tr>
      <w:tr w:rsidR="001409C1" w:rsidRPr="00303364"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N/A</w:t>
            </w:r>
          </w:p>
        </w:tc>
      </w:tr>
      <w:tr w:rsidR="001409C1" w:rsidRPr="00303364"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N/A</w:t>
            </w:r>
          </w:p>
        </w:tc>
      </w:tr>
      <w:tr w:rsidR="001409C1" w:rsidRPr="00303364"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N/A</w:t>
            </w:r>
          </w:p>
        </w:tc>
      </w:tr>
      <w:tr w:rsidR="001409C1" w:rsidRPr="00303364"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N/A</w:t>
            </w:r>
          </w:p>
        </w:tc>
      </w:tr>
    </w:tbl>
    <w:p w:rsidR="005E0E76" w:rsidRPr="00303364" w:rsidRDefault="005E0E76" w:rsidP="00D91F49">
      <w:pPr>
        <w:rPr>
          <w:rFonts w:cstheme="minorHAnsi"/>
          <w:sz w:val="24"/>
          <w:szCs w:val="24"/>
        </w:rPr>
      </w:pPr>
    </w:p>
    <w:p w:rsidR="005E0E76" w:rsidRPr="00303364" w:rsidRDefault="005E0E76" w:rsidP="005E0E76">
      <w:pPr>
        <w:rPr>
          <w:rFonts w:cstheme="minorHAnsi"/>
          <w:sz w:val="24"/>
          <w:szCs w:val="24"/>
          <w:rPrChange w:id="8970" w:author="DuyNgo" w:date="2012-08-10T08:15:00Z">
            <w:rPr>
              <w:rFonts w:cstheme="minorHAnsi"/>
              <w:sz w:val="24"/>
            </w:rPr>
          </w:rPrChange>
        </w:rPr>
      </w:pPr>
    </w:p>
    <w:p w:rsidR="005E0E76" w:rsidRPr="00303364" w:rsidRDefault="007F2881" w:rsidP="00D91F49">
      <w:pPr>
        <w:pStyle w:val="Heading5"/>
        <w:rPr>
          <w:rFonts w:asciiTheme="minorHAnsi" w:hAnsiTheme="minorHAnsi" w:cstheme="minorHAnsi"/>
          <w:sz w:val="24"/>
          <w:szCs w:val="24"/>
          <w:rPrChange w:id="8971" w:author="DuyNgo" w:date="2012-08-10T08:15:00Z">
            <w:rPr/>
          </w:rPrChange>
        </w:rPr>
      </w:pPr>
      <w:bookmarkStart w:id="8972" w:name="_Toc326241036"/>
      <w:r w:rsidRPr="00303364">
        <w:rPr>
          <w:rFonts w:asciiTheme="minorHAnsi" w:hAnsiTheme="minorHAnsi" w:cstheme="minorHAnsi"/>
          <w:sz w:val="24"/>
          <w:szCs w:val="24"/>
          <w:rPrChange w:id="8973"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8974" w:author="DuyNgo" w:date="2012-08-10T08:15:00Z">
            <w:rPr>
              <w:b/>
              <w:bCs/>
              <w:color w:val="4F81BD" w:themeColor="accent1"/>
              <w:sz w:val="26"/>
              <w:szCs w:val="26"/>
            </w:rPr>
          </w:rPrChange>
        </w:rPr>
        <w:t>.2.2 Admin Search Project</w:t>
      </w:r>
      <w:bookmarkEnd w:id="8972"/>
    </w:p>
    <w:p w:rsidR="005E0E76" w:rsidRPr="00303364" w:rsidRDefault="005E0E76" w:rsidP="005E0E76">
      <w:pPr>
        <w:rPr>
          <w:rFonts w:cstheme="minorHAnsi"/>
          <w:sz w:val="24"/>
          <w:szCs w:val="24"/>
        </w:rPr>
      </w:pPr>
      <w:r w:rsidRPr="00303364">
        <w:rPr>
          <w:rFonts w:cstheme="minorHAnsi"/>
          <w:sz w:val="24"/>
          <w:szCs w:val="24"/>
          <w:rPrChange w:id="8975" w:author="DuyNgo" w:date="2012-08-10T08:15:00Z">
            <w:rPr>
              <w:rFonts w:cstheme="minorHAnsi"/>
              <w:sz w:val="24"/>
              <w:szCs w:val="24"/>
            </w:rPr>
          </w:rPrChange>
        </w:rPr>
        <w:object w:dxaOrig="4082" w:dyaOrig="1660">
          <v:shape id="_x0000_i1036" type="#_x0000_t75" style="width:204.3pt;height:82.9pt" o:ole="">
            <v:imagedata r:id="rId34" o:title=""/>
          </v:shape>
          <o:OLEObject Type="Embed" ProgID="Visio.Drawing.11" ShapeID="_x0000_i1036" DrawAspect="Content" ObjectID="_1406100344" r:id="rId35"/>
        </w:object>
      </w:r>
    </w:p>
    <w:p w:rsidR="005E0E76" w:rsidRPr="00303364" w:rsidRDefault="005E0E76" w:rsidP="005E0E76">
      <w:pPr>
        <w:rPr>
          <w:rFonts w:cstheme="minorHAnsi"/>
          <w:sz w:val="24"/>
          <w:szCs w:val="24"/>
        </w:rPr>
      </w:pPr>
      <w:r w:rsidRPr="00303364">
        <w:rPr>
          <w:rFonts w:cstheme="minorHAnsi"/>
          <w:sz w:val="24"/>
          <w:szCs w:val="24"/>
          <w:rPrChange w:id="8976"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97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97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3"/>
        <w:gridCol w:w="3524"/>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979"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980" w:author="DuyNgo" w:date="2012-08-10T08:15:00Z">
                  <w:rPr>
                    <w:rFonts w:asciiTheme="majorHAnsi" w:eastAsia="SimSun" w:hAnsiTheme="majorHAnsi" w:cstheme="minorHAnsi"/>
                    <w:b/>
                    <w:bCs/>
                    <w:color w:val="4F81BD" w:themeColor="accent1"/>
                    <w:sz w:val="24"/>
                    <w:szCs w:val="26"/>
                    <w:lang w:eastAsia="zh-CN"/>
                  </w:rPr>
                </w:rPrChange>
              </w:rPr>
              <w:t>ADMIN_UC02</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981"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8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983" w:author="DuyNgo" w:date="2012-08-10T08:15:00Z">
                  <w:rPr>
                    <w:rFonts w:asciiTheme="majorHAnsi" w:eastAsiaTheme="majorEastAsia" w:hAnsiTheme="majorHAnsi" w:cstheme="minorHAnsi"/>
                    <w:b/>
                    <w:bCs/>
                    <w:color w:val="4F81BD" w:themeColor="accent1"/>
                    <w:sz w:val="24"/>
                    <w:szCs w:val="26"/>
                  </w:rPr>
                </w:rPrChange>
              </w:rPr>
              <w:t>Admin Search Project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84" w:author="DuyNgo" w:date="2012-08-10T08:15:00Z">
                  <w:rPr>
                    <w:rFonts w:ascii="Tahoma" w:hAnsi="Tahoma" w:cstheme="minorHAnsi"/>
                    <w:color w:val="000000"/>
                    <w:sz w:val="24"/>
                    <w:szCs w:val="20"/>
                  </w:rPr>
                </w:rPrChange>
              </w:rPr>
            </w:pPr>
            <w:r w:rsidRPr="00303364">
              <w:rPr>
                <w:rFonts w:cstheme="minorHAnsi"/>
                <w:sz w:val="24"/>
                <w:szCs w:val="24"/>
                <w:rPrChange w:id="8985"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8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987" w:author="DuyNgo" w:date="2012-08-10T08:15:00Z">
                  <w:rPr>
                    <w:rFonts w:asciiTheme="majorHAnsi" w:eastAsiaTheme="majorEastAsia" w:hAnsiTheme="majorHAnsi" w:cstheme="minorHAnsi"/>
                    <w:b/>
                    <w:bCs/>
                    <w:color w:val="4F81BD" w:themeColor="accent1"/>
                    <w:sz w:val="24"/>
                    <w:szCs w:val="26"/>
                  </w:rPr>
                </w:rPrChange>
              </w:rPr>
              <w:t>This function allows admin to search project</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88" w:author="DuyNgo" w:date="2012-08-10T08:15:00Z">
                  <w:rPr>
                    <w:rFonts w:ascii="Tahoma" w:hAnsi="Tahoma" w:cstheme="minorHAnsi"/>
                    <w:color w:val="000000"/>
                    <w:sz w:val="24"/>
                    <w:szCs w:val="20"/>
                  </w:rPr>
                </w:rPrChange>
              </w:rPr>
            </w:pPr>
            <w:r w:rsidRPr="00303364">
              <w:rPr>
                <w:rFonts w:cstheme="minorHAnsi"/>
                <w:sz w:val="24"/>
                <w:szCs w:val="24"/>
                <w:rPrChange w:id="8989"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9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991"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92" w:author="DuyNgo" w:date="2012-08-10T08:15:00Z">
                  <w:rPr>
                    <w:rFonts w:ascii="Tahoma" w:hAnsi="Tahoma" w:cstheme="minorHAnsi"/>
                    <w:color w:val="000000"/>
                    <w:sz w:val="24"/>
                    <w:szCs w:val="20"/>
                  </w:rPr>
                </w:rPrChange>
              </w:rPr>
            </w:pPr>
            <w:r w:rsidRPr="00303364">
              <w:rPr>
                <w:rFonts w:cstheme="minorHAnsi"/>
                <w:sz w:val="24"/>
                <w:szCs w:val="24"/>
                <w:rPrChange w:id="899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9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995"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96" w:author="DuyNgo" w:date="2012-08-10T08:15:00Z">
                  <w:rPr>
                    <w:rFonts w:ascii="Tahoma" w:hAnsi="Tahoma" w:cstheme="minorHAnsi"/>
                    <w:color w:val="000000"/>
                    <w:sz w:val="24"/>
                    <w:szCs w:val="20"/>
                  </w:rPr>
                </w:rPrChange>
              </w:rPr>
            </w:pPr>
            <w:r w:rsidRPr="00303364">
              <w:rPr>
                <w:rFonts w:cstheme="minorHAnsi"/>
                <w:sz w:val="24"/>
                <w:szCs w:val="24"/>
                <w:rPrChange w:id="899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9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99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00" w:author="DuyNgo" w:date="2012-08-10T08:15:00Z">
                  <w:rPr>
                    <w:rFonts w:ascii="Tahoma" w:hAnsi="Tahoma" w:cstheme="minorHAnsi"/>
                    <w:color w:val="000000"/>
                    <w:sz w:val="24"/>
                    <w:szCs w:val="20"/>
                  </w:rPr>
                </w:rPrChange>
              </w:rPr>
            </w:pPr>
            <w:r w:rsidRPr="00303364">
              <w:rPr>
                <w:rFonts w:cstheme="minorHAnsi"/>
                <w:sz w:val="24"/>
                <w:szCs w:val="24"/>
                <w:rPrChange w:id="9001"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0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003"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04"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303364" w:rsidRDefault="005E0E76" w:rsidP="00946F40">
            <w:pPr>
              <w:rPr>
                <w:rFonts w:eastAsia="SimSun" w:cstheme="minorHAnsi"/>
                <w:sz w:val="24"/>
                <w:szCs w:val="24"/>
                <w:lang w:eastAsia="zh-CN"/>
                <w:rPrChange w:id="900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00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007" w:author="DuyNgo" w:date="2012-08-10T08:15:00Z">
                  <w:rPr>
                    <w:rFonts w:eastAsia="SimSun" w:cstheme="minorHAnsi"/>
                    <w:sz w:val="24"/>
                    <w:lang w:eastAsia="zh-CN"/>
                  </w:rPr>
                </w:rPrChange>
              </w:rPr>
            </w:pPr>
          </w:p>
        </w:tc>
        <w:tc>
          <w:tcPr>
            <w:tcW w:w="3524"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00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09"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303364" w:rsidRDefault="005E0E76" w:rsidP="00946F40">
            <w:pPr>
              <w:rPr>
                <w:rFonts w:eastAsia="SimSun" w:cstheme="minorHAnsi"/>
                <w:sz w:val="24"/>
                <w:szCs w:val="24"/>
                <w:lang w:eastAsia="zh-CN"/>
                <w:rPrChange w:id="901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01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012"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9013" w:author="DuyNgo" w:date="2012-08-10T08:15:00Z">
                  <w:rPr>
                    <w:rFonts w:eastAsia="SimSun" w:cstheme="minorHAnsi"/>
                    <w:sz w:val="24"/>
                    <w:lang w:eastAsia="zh-CN"/>
                  </w:rPr>
                </w:rPrChange>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14" w:author="DuyNgo" w:date="2012-08-10T08:15:00Z">
                  <w:rPr>
                    <w:rFonts w:ascii="Tahoma" w:hAnsi="Tahoma" w:cstheme="minorHAnsi"/>
                    <w:color w:val="000000"/>
                    <w:sz w:val="24"/>
                    <w:szCs w:val="20"/>
                  </w:rPr>
                </w:rPrChange>
              </w:rPr>
            </w:pPr>
            <w:r w:rsidRPr="00303364">
              <w:rPr>
                <w:rFonts w:cstheme="minorHAnsi"/>
                <w:sz w:val="24"/>
                <w:szCs w:val="24"/>
                <w:rPrChange w:id="9015"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16" w:author="DuyNgo" w:date="2012-08-10T08:15:00Z">
                  <w:rPr>
                    <w:rFonts w:ascii="Tahoma" w:hAnsi="Tahoma" w:cstheme="minorHAnsi"/>
                    <w:color w:val="000000"/>
                    <w:sz w:val="24"/>
                    <w:szCs w:val="20"/>
                  </w:rPr>
                </w:rPrChange>
              </w:rPr>
            </w:pPr>
            <w:r w:rsidRPr="00303364">
              <w:rPr>
                <w:rFonts w:cstheme="minorHAnsi"/>
                <w:sz w:val="24"/>
                <w:szCs w:val="24"/>
                <w:rPrChange w:id="901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18" w:author="DuyNgo" w:date="2012-08-10T08:15:00Z">
                  <w:rPr>
                    <w:rFonts w:ascii="Tahoma" w:hAnsi="Tahoma" w:cstheme="minorHAnsi"/>
                    <w:color w:val="000000"/>
                    <w:sz w:val="24"/>
                    <w:szCs w:val="20"/>
                  </w:rPr>
                </w:rPrChange>
              </w:rPr>
            </w:pPr>
            <w:r w:rsidRPr="00303364">
              <w:rPr>
                <w:rFonts w:cstheme="minorHAnsi"/>
                <w:sz w:val="24"/>
                <w:szCs w:val="24"/>
                <w:rPrChange w:id="9019"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20" w:author="DuyNgo" w:date="2012-08-10T08:15:00Z">
                  <w:rPr>
                    <w:rFonts w:ascii="Tahoma" w:hAnsi="Tahoma" w:cstheme="minorHAnsi"/>
                    <w:color w:val="000000"/>
                    <w:sz w:val="24"/>
                    <w:szCs w:val="20"/>
                  </w:rPr>
                </w:rPrChange>
              </w:rPr>
            </w:pPr>
            <w:r w:rsidRPr="00303364">
              <w:rPr>
                <w:rFonts w:cstheme="minorHAnsi"/>
                <w:sz w:val="24"/>
                <w:szCs w:val="24"/>
                <w:rPrChange w:id="902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22" w:author="DuyNgo" w:date="2012-08-10T08:15:00Z">
                  <w:rPr>
                    <w:rFonts w:ascii="Tahoma" w:hAnsi="Tahoma" w:cstheme="minorHAnsi"/>
                    <w:color w:val="000000"/>
                    <w:sz w:val="24"/>
                    <w:szCs w:val="20"/>
                  </w:rPr>
                </w:rPrChange>
              </w:rPr>
            </w:pPr>
            <w:r w:rsidRPr="00303364">
              <w:rPr>
                <w:rFonts w:cstheme="minorHAnsi"/>
                <w:sz w:val="24"/>
                <w:szCs w:val="24"/>
                <w:rPrChange w:id="902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24" w:author="DuyNgo" w:date="2012-08-10T08:15:00Z">
                  <w:rPr>
                    <w:rFonts w:ascii="Tahoma" w:hAnsi="Tahoma" w:cstheme="minorHAnsi"/>
                    <w:color w:val="000000"/>
                    <w:sz w:val="24"/>
                    <w:szCs w:val="20"/>
                  </w:rPr>
                </w:rPrChange>
              </w:rPr>
            </w:pPr>
            <w:r w:rsidRPr="00303364">
              <w:rPr>
                <w:rFonts w:cstheme="minorHAnsi"/>
                <w:sz w:val="24"/>
                <w:szCs w:val="24"/>
                <w:rPrChange w:id="902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26" w:author="DuyNgo" w:date="2012-08-10T08:15:00Z">
                  <w:rPr>
                    <w:rFonts w:ascii="Tahoma" w:hAnsi="Tahoma" w:cstheme="minorHAnsi"/>
                    <w:color w:val="000000"/>
                    <w:sz w:val="24"/>
                    <w:szCs w:val="20"/>
                  </w:rPr>
                </w:rPrChange>
              </w:rPr>
            </w:pPr>
            <w:r w:rsidRPr="00303364">
              <w:rPr>
                <w:rFonts w:cstheme="minorHAnsi"/>
                <w:sz w:val="24"/>
                <w:szCs w:val="24"/>
                <w:rPrChange w:id="9027"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28" w:author="DuyNgo" w:date="2012-08-10T08:15:00Z">
                  <w:rPr>
                    <w:rFonts w:ascii="Tahoma" w:hAnsi="Tahoma" w:cstheme="minorHAnsi"/>
                    <w:color w:val="000000"/>
                    <w:sz w:val="24"/>
                    <w:szCs w:val="20"/>
                  </w:rPr>
                </w:rPrChange>
              </w:rPr>
            </w:pPr>
            <w:r w:rsidRPr="00303364">
              <w:rPr>
                <w:rFonts w:cstheme="minorHAnsi"/>
                <w:sz w:val="24"/>
                <w:szCs w:val="24"/>
                <w:rPrChange w:id="902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2F54E1" w:rsidP="00D91F49">
      <w:pPr>
        <w:pStyle w:val="Heading5"/>
        <w:rPr>
          <w:rFonts w:asciiTheme="minorHAnsi" w:hAnsiTheme="minorHAnsi" w:cstheme="minorHAnsi"/>
          <w:sz w:val="24"/>
          <w:szCs w:val="24"/>
          <w:rPrChange w:id="9030" w:author="DuyNgo" w:date="2012-08-10T08:15:00Z">
            <w:rPr/>
          </w:rPrChange>
        </w:rPr>
      </w:pPr>
      <w:bookmarkStart w:id="9031" w:name="_Toc326241037"/>
      <w:r w:rsidRPr="00303364">
        <w:rPr>
          <w:rFonts w:asciiTheme="minorHAnsi" w:hAnsiTheme="minorHAnsi" w:cstheme="minorHAnsi"/>
          <w:sz w:val="24"/>
          <w:szCs w:val="24"/>
          <w:rPrChange w:id="9032"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9033" w:author="DuyNgo" w:date="2012-08-10T08:15:00Z">
            <w:rPr>
              <w:b/>
              <w:bCs/>
              <w:color w:val="4F81BD" w:themeColor="accent1"/>
              <w:sz w:val="26"/>
              <w:szCs w:val="26"/>
            </w:rPr>
          </w:rPrChange>
        </w:rPr>
        <w:t>.2.3 Admin Edit Project</w:t>
      </w:r>
      <w:bookmarkEnd w:id="9031"/>
    </w:p>
    <w:p w:rsidR="005E0E76" w:rsidRPr="00303364" w:rsidRDefault="005E0E76" w:rsidP="005E0E76">
      <w:pPr>
        <w:rPr>
          <w:rFonts w:cstheme="minorHAnsi"/>
          <w:sz w:val="24"/>
          <w:szCs w:val="24"/>
        </w:rPr>
      </w:pPr>
      <w:r w:rsidRPr="00303364">
        <w:rPr>
          <w:rFonts w:cstheme="minorHAnsi"/>
          <w:sz w:val="24"/>
          <w:szCs w:val="24"/>
          <w:rPrChange w:id="9034" w:author="DuyNgo" w:date="2012-08-10T08:15:00Z">
            <w:rPr>
              <w:rFonts w:cstheme="minorHAnsi"/>
              <w:sz w:val="24"/>
              <w:szCs w:val="24"/>
            </w:rPr>
          </w:rPrChange>
        </w:rPr>
        <w:object w:dxaOrig="4041" w:dyaOrig="1660">
          <v:shape id="_x0000_i1037" type="#_x0000_t75" style="width:201.75pt;height:82.9pt" o:ole="">
            <v:imagedata r:id="rId36" o:title=""/>
          </v:shape>
          <o:OLEObject Type="Embed" ProgID="Visio.Drawing.11" ShapeID="_x0000_i1037" DrawAspect="Content" ObjectID="_1406100345" r:id="rId37"/>
        </w:object>
      </w:r>
    </w:p>
    <w:p w:rsidR="005E0E76" w:rsidRPr="00303364" w:rsidRDefault="005E0E76" w:rsidP="005E0E76">
      <w:pPr>
        <w:rPr>
          <w:rFonts w:cstheme="minorHAnsi"/>
          <w:sz w:val="24"/>
          <w:szCs w:val="24"/>
        </w:rPr>
      </w:pPr>
      <w:r w:rsidRPr="00303364">
        <w:rPr>
          <w:rFonts w:cstheme="minorHAnsi"/>
          <w:sz w:val="24"/>
          <w:szCs w:val="24"/>
          <w:rPrChange w:id="9035"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036"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03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9"/>
        <w:gridCol w:w="3529"/>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038"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039" w:author="DuyNgo" w:date="2012-08-10T08:15:00Z">
                  <w:rPr>
                    <w:rFonts w:asciiTheme="majorHAnsi" w:eastAsia="SimSun" w:hAnsiTheme="majorHAnsi" w:cstheme="minorHAnsi"/>
                    <w:b/>
                    <w:bCs/>
                    <w:color w:val="4F81BD" w:themeColor="accent1"/>
                    <w:sz w:val="24"/>
                    <w:szCs w:val="26"/>
                    <w:lang w:eastAsia="zh-CN"/>
                  </w:rPr>
                </w:rPrChange>
              </w:rPr>
              <w:t>ADMIN_UC03</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040"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4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042" w:author="DuyNgo" w:date="2012-08-10T08:15:00Z">
                  <w:rPr>
                    <w:rFonts w:asciiTheme="majorHAnsi" w:eastAsiaTheme="majorEastAsia" w:hAnsiTheme="majorHAnsi" w:cstheme="minorHAnsi"/>
                    <w:b/>
                    <w:bCs/>
                    <w:color w:val="4F81BD" w:themeColor="accent1"/>
                    <w:sz w:val="24"/>
                    <w:szCs w:val="26"/>
                  </w:rPr>
                </w:rPrChange>
              </w:rPr>
              <w:t>Admin Edit Project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43" w:author="DuyNgo" w:date="2012-08-10T08:15:00Z">
                  <w:rPr>
                    <w:rFonts w:ascii="Tahoma" w:hAnsi="Tahoma" w:cstheme="minorHAnsi"/>
                    <w:color w:val="000000"/>
                    <w:sz w:val="24"/>
                    <w:szCs w:val="20"/>
                  </w:rPr>
                </w:rPrChange>
              </w:rPr>
            </w:pPr>
            <w:r w:rsidRPr="00303364">
              <w:rPr>
                <w:rFonts w:cstheme="minorHAnsi"/>
                <w:sz w:val="24"/>
                <w:szCs w:val="24"/>
                <w:rPrChange w:id="9044"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4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046" w:author="DuyNgo" w:date="2012-08-10T08:15:00Z">
                  <w:rPr>
                    <w:rFonts w:asciiTheme="majorHAnsi" w:eastAsiaTheme="majorEastAsia" w:hAnsiTheme="majorHAnsi" w:cstheme="minorHAnsi"/>
                    <w:b/>
                    <w:bCs/>
                    <w:color w:val="4F81BD" w:themeColor="accent1"/>
                    <w:sz w:val="24"/>
                    <w:szCs w:val="26"/>
                  </w:rPr>
                </w:rPrChange>
              </w:rPr>
              <w:t>This function allows admin to edit information of a project</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47" w:author="DuyNgo" w:date="2012-08-10T08:15:00Z">
                  <w:rPr>
                    <w:rFonts w:ascii="Tahoma" w:hAnsi="Tahoma" w:cstheme="minorHAnsi"/>
                    <w:color w:val="000000"/>
                    <w:sz w:val="24"/>
                    <w:szCs w:val="20"/>
                  </w:rPr>
                </w:rPrChange>
              </w:rPr>
            </w:pPr>
            <w:r w:rsidRPr="00303364">
              <w:rPr>
                <w:rFonts w:cstheme="minorHAnsi"/>
                <w:sz w:val="24"/>
                <w:szCs w:val="24"/>
                <w:rPrChange w:id="9048"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4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050"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51" w:author="DuyNgo" w:date="2012-08-10T08:15:00Z">
                  <w:rPr>
                    <w:rFonts w:ascii="Tahoma" w:hAnsi="Tahoma" w:cstheme="minorHAnsi"/>
                    <w:color w:val="000000"/>
                    <w:sz w:val="24"/>
                    <w:szCs w:val="20"/>
                  </w:rPr>
                </w:rPrChange>
              </w:rPr>
            </w:pPr>
            <w:r w:rsidRPr="00303364">
              <w:rPr>
                <w:rFonts w:cstheme="minorHAnsi"/>
                <w:sz w:val="24"/>
                <w:szCs w:val="24"/>
                <w:rPrChange w:id="905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5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054"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55" w:author="DuyNgo" w:date="2012-08-10T08:15:00Z">
                  <w:rPr>
                    <w:rFonts w:ascii="Tahoma" w:hAnsi="Tahoma" w:cstheme="minorHAnsi"/>
                    <w:color w:val="000000"/>
                    <w:sz w:val="24"/>
                    <w:szCs w:val="20"/>
                  </w:rPr>
                </w:rPrChange>
              </w:rPr>
            </w:pPr>
            <w:r w:rsidRPr="00303364">
              <w:rPr>
                <w:rFonts w:cstheme="minorHAnsi"/>
                <w:sz w:val="24"/>
                <w:szCs w:val="24"/>
                <w:rPrChange w:id="9056" w:author="DuyNgo" w:date="2012-08-10T08:15:00Z">
                  <w:rPr>
                    <w:rFonts w:asciiTheme="majorHAnsi" w:eastAsiaTheme="majorEastAsia" w:hAnsiTheme="majorHAnsi" w:cstheme="minorHAnsi"/>
                    <w:b/>
                    <w:bCs/>
                    <w:color w:val="4F81BD" w:themeColor="accent1"/>
                    <w:sz w:val="24"/>
                    <w:szCs w:val="26"/>
                  </w:rPr>
                </w:rPrChange>
              </w:rPr>
              <w:lastRenderedPageBreak/>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5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05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59" w:author="DuyNgo" w:date="2012-08-10T08:15:00Z">
                  <w:rPr>
                    <w:rFonts w:ascii="Tahoma" w:hAnsi="Tahoma" w:cstheme="minorHAnsi"/>
                    <w:color w:val="000000"/>
                    <w:sz w:val="24"/>
                    <w:szCs w:val="20"/>
                  </w:rPr>
                </w:rPrChange>
              </w:rPr>
            </w:pPr>
            <w:r w:rsidRPr="00303364">
              <w:rPr>
                <w:rFonts w:cstheme="minorHAnsi"/>
                <w:sz w:val="24"/>
                <w:szCs w:val="24"/>
                <w:rPrChange w:id="9060" w:author="DuyNgo" w:date="2012-08-10T08:15:00Z">
                  <w:rPr>
                    <w:rFonts w:asciiTheme="majorHAnsi" w:eastAsiaTheme="majorEastAsia" w:hAnsiTheme="majorHAnsi" w:cstheme="minorHAnsi"/>
                    <w:b/>
                    <w:bCs/>
                    <w:color w:val="4F81BD" w:themeColor="accent1"/>
                    <w:sz w:val="24"/>
                    <w:szCs w:val="26"/>
                  </w:rPr>
                </w:rPrChange>
              </w:rPr>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6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062"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63"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303364" w:rsidRDefault="005E0E76" w:rsidP="00946F40">
            <w:pPr>
              <w:rPr>
                <w:rFonts w:eastAsia="SimSun" w:cstheme="minorHAnsi"/>
                <w:sz w:val="24"/>
                <w:szCs w:val="24"/>
                <w:lang w:eastAsia="zh-CN"/>
                <w:rPrChange w:id="906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65" w:author="DuyNgo" w:date="2012-08-10T08:15:00Z">
                  <w:rPr>
                    <w:rFonts w:asciiTheme="majorHAnsi" w:eastAsia="SimSun" w:hAnsiTheme="majorHAnsi" w:cstheme="minorHAnsi"/>
                    <w:b/>
                    <w:bCs/>
                    <w:color w:val="4F81BD" w:themeColor="accent1"/>
                    <w:sz w:val="24"/>
                    <w:szCs w:val="26"/>
                    <w:lang w:eastAsia="zh-CN"/>
                  </w:rPr>
                </w:rPrChange>
              </w:rPr>
              <w:t>5. Select link “Change Project Info”</w:t>
            </w:r>
          </w:p>
          <w:p w:rsidR="005E0E76" w:rsidRPr="00303364" w:rsidRDefault="005E0E76" w:rsidP="00946F40">
            <w:pPr>
              <w:rPr>
                <w:rFonts w:eastAsia="SimSun" w:cstheme="minorHAnsi"/>
                <w:sz w:val="24"/>
                <w:szCs w:val="24"/>
                <w:lang w:eastAsia="zh-CN"/>
                <w:rPrChange w:id="9066" w:author="DuyNgo" w:date="2012-08-10T08:15:00Z">
                  <w:rPr>
                    <w:rFonts w:eastAsia="SimSun" w:cstheme="minorHAnsi"/>
                    <w:sz w:val="24"/>
                    <w:lang w:eastAsia="zh-CN"/>
                  </w:rPr>
                </w:rPrChange>
              </w:rPr>
            </w:pPr>
          </w:p>
        </w:tc>
        <w:tc>
          <w:tcPr>
            <w:tcW w:w="352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06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68"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303364" w:rsidRDefault="005E0E76" w:rsidP="00946F40">
            <w:pPr>
              <w:rPr>
                <w:rFonts w:eastAsia="SimSun" w:cstheme="minorHAnsi"/>
                <w:sz w:val="24"/>
                <w:szCs w:val="24"/>
                <w:lang w:eastAsia="zh-CN"/>
                <w:rPrChange w:id="906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70" w:author="DuyNgo" w:date="2012-08-10T08:15:00Z">
                  <w:rPr>
                    <w:rFonts w:asciiTheme="majorHAnsi" w:eastAsia="SimSun" w:hAnsiTheme="majorHAnsi" w:cstheme="minorHAnsi"/>
                    <w:b/>
                    <w:bCs/>
                    <w:color w:val="4F81BD" w:themeColor="accent1"/>
                    <w:sz w:val="24"/>
                    <w:szCs w:val="26"/>
                    <w:lang w:eastAsia="zh-CN"/>
                  </w:rPr>
                </w:rPrChange>
              </w:rPr>
              <w:t>4. Choose the project want to edit</w:t>
            </w:r>
          </w:p>
          <w:p w:rsidR="005E0E76" w:rsidRPr="00303364" w:rsidRDefault="005E0E76" w:rsidP="00946F40">
            <w:pPr>
              <w:rPr>
                <w:rFonts w:eastAsia="SimSun" w:cstheme="minorHAnsi"/>
                <w:sz w:val="24"/>
                <w:szCs w:val="24"/>
                <w:lang w:eastAsia="zh-CN"/>
                <w:rPrChange w:id="907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07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73" w:author="DuyNgo" w:date="2012-08-10T08:15:00Z">
                  <w:rPr>
                    <w:rFonts w:asciiTheme="majorHAnsi" w:eastAsia="SimSun" w:hAnsiTheme="majorHAnsi" w:cstheme="minorHAnsi"/>
                    <w:b/>
                    <w:bCs/>
                    <w:color w:val="4F81BD" w:themeColor="accent1"/>
                    <w:sz w:val="24"/>
                    <w:szCs w:val="26"/>
                    <w:lang w:eastAsia="zh-CN"/>
                  </w:rPr>
                </w:rPrChange>
              </w:rPr>
              <w:t>6. Change Project’s information then select button “Save Change”</w:t>
            </w: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9074" w:author="DuyNgo" w:date="2012-08-10T08:15:00Z">
                  <w:rPr>
                    <w:rFonts w:eastAsia="SimSun" w:cstheme="minorHAnsi"/>
                    <w:sz w:val="24"/>
                    <w:lang w:eastAsia="zh-CN"/>
                  </w:rPr>
                </w:rPrChange>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75" w:author="DuyNgo" w:date="2012-08-10T08:15:00Z">
                  <w:rPr>
                    <w:rFonts w:ascii="Tahoma" w:hAnsi="Tahoma" w:cstheme="minorHAnsi"/>
                    <w:color w:val="000000"/>
                    <w:sz w:val="24"/>
                    <w:szCs w:val="20"/>
                  </w:rPr>
                </w:rPrChange>
              </w:rPr>
            </w:pPr>
            <w:r w:rsidRPr="00303364">
              <w:rPr>
                <w:rFonts w:cstheme="minorHAnsi"/>
                <w:sz w:val="24"/>
                <w:szCs w:val="24"/>
                <w:rPrChange w:id="9076"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77" w:author="DuyNgo" w:date="2012-08-10T08:15:00Z">
                  <w:rPr>
                    <w:rFonts w:ascii="Tahoma" w:hAnsi="Tahoma" w:cstheme="minorHAnsi"/>
                    <w:color w:val="000000"/>
                    <w:sz w:val="24"/>
                    <w:szCs w:val="20"/>
                  </w:rPr>
                </w:rPrChange>
              </w:rPr>
            </w:pPr>
            <w:r w:rsidRPr="00303364">
              <w:rPr>
                <w:rFonts w:cstheme="minorHAnsi"/>
                <w:sz w:val="24"/>
                <w:szCs w:val="24"/>
                <w:rPrChange w:id="907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79" w:author="DuyNgo" w:date="2012-08-10T08:15:00Z">
                  <w:rPr>
                    <w:rFonts w:ascii="Tahoma" w:hAnsi="Tahoma" w:cstheme="minorHAnsi"/>
                    <w:color w:val="000000"/>
                    <w:sz w:val="24"/>
                    <w:szCs w:val="20"/>
                  </w:rPr>
                </w:rPrChange>
              </w:rPr>
            </w:pPr>
            <w:r w:rsidRPr="00303364">
              <w:rPr>
                <w:rFonts w:cstheme="minorHAnsi"/>
                <w:sz w:val="24"/>
                <w:szCs w:val="24"/>
                <w:rPrChange w:id="9080"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81" w:author="DuyNgo" w:date="2012-08-10T08:15:00Z">
                  <w:rPr>
                    <w:rFonts w:ascii="Tahoma" w:hAnsi="Tahoma" w:cstheme="minorHAnsi"/>
                    <w:color w:val="000000"/>
                    <w:sz w:val="24"/>
                    <w:szCs w:val="20"/>
                  </w:rPr>
                </w:rPrChange>
              </w:rPr>
            </w:pPr>
            <w:r w:rsidRPr="00303364">
              <w:rPr>
                <w:rFonts w:cstheme="minorHAnsi"/>
                <w:sz w:val="24"/>
                <w:szCs w:val="24"/>
                <w:rPrChange w:id="908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83" w:author="DuyNgo" w:date="2012-08-10T08:15:00Z">
                  <w:rPr>
                    <w:rFonts w:ascii="Tahoma" w:hAnsi="Tahoma" w:cstheme="minorHAnsi"/>
                    <w:color w:val="000000"/>
                    <w:sz w:val="24"/>
                    <w:szCs w:val="20"/>
                  </w:rPr>
                </w:rPrChange>
              </w:rPr>
            </w:pPr>
            <w:r w:rsidRPr="00303364">
              <w:rPr>
                <w:rFonts w:cstheme="minorHAnsi"/>
                <w:sz w:val="24"/>
                <w:szCs w:val="24"/>
                <w:rPrChange w:id="9084"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85" w:author="DuyNgo" w:date="2012-08-10T08:15:00Z">
                  <w:rPr>
                    <w:rFonts w:ascii="Tahoma" w:hAnsi="Tahoma" w:cstheme="minorHAnsi"/>
                    <w:color w:val="000000"/>
                    <w:sz w:val="24"/>
                    <w:szCs w:val="20"/>
                  </w:rPr>
                </w:rPrChange>
              </w:rPr>
            </w:pPr>
            <w:r w:rsidRPr="00303364">
              <w:rPr>
                <w:rFonts w:cstheme="minorHAnsi"/>
                <w:sz w:val="24"/>
                <w:szCs w:val="24"/>
                <w:rPrChange w:id="908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87" w:author="DuyNgo" w:date="2012-08-10T08:15:00Z">
                  <w:rPr>
                    <w:rFonts w:ascii="Tahoma" w:hAnsi="Tahoma" w:cstheme="minorHAnsi"/>
                    <w:color w:val="000000"/>
                    <w:sz w:val="24"/>
                    <w:szCs w:val="20"/>
                  </w:rPr>
                </w:rPrChange>
              </w:rPr>
            </w:pPr>
            <w:r w:rsidRPr="00303364">
              <w:rPr>
                <w:rFonts w:cstheme="minorHAnsi"/>
                <w:sz w:val="24"/>
                <w:szCs w:val="24"/>
                <w:rPrChange w:id="9088"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89" w:author="DuyNgo" w:date="2012-08-10T08:15:00Z">
                  <w:rPr>
                    <w:rFonts w:ascii="Tahoma" w:hAnsi="Tahoma" w:cstheme="minorHAnsi"/>
                    <w:color w:val="000000"/>
                    <w:sz w:val="24"/>
                    <w:szCs w:val="20"/>
                  </w:rPr>
                </w:rPrChange>
              </w:rPr>
            </w:pPr>
            <w:r w:rsidRPr="00303364">
              <w:rPr>
                <w:rFonts w:cstheme="minorHAnsi"/>
                <w:sz w:val="24"/>
                <w:szCs w:val="24"/>
                <w:rPrChange w:id="9090"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9091" w:author="DuyNgo" w:date="2012-08-10T08:15:00Z">
            <w:rPr>
              <w:rFonts w:cstheme="minorHAnsi"/>
              <w:sz w:val="24"/>
            </w:rPr>
          </w:rPrChange>
        </w:rPr>
      </w:pPr>
    </w:p>
    <w:p w:rsidR="005E0E76" w:rsidRPr="00303364" w:rsidRDefault="005E0E76" w:rsidP="005E0E76">
      <w:pPr>
        <w:rPr>
          <w:rFonts w:cstheme="minorHAnsi"/>
          <w:sz w:val="24"/>
          <w:szCs w:val="24"/>
          <w:rPrChange w:id="9092" w:author="DuyNgo" w:date="2012-08-10T08:15:00Z">
            <w:rPr>
              <w:rFonts w:cstheme="minorHAnsi"/>
              <w:sz w:val="24"/>
            </w:rPr>
          </w:rPrChange>
        </w:rPr>
      </w:pPr>
    </w:p>
    <w:p w:rsidR="005E0E76" w:rsidRPr="00303364" w:rsidRDefault="005E0E76" w:rsidP="005E0E76">
      <w:pPr>
        <w:rPr>
          <w:rFonts w:cstheme="minorHAnsi"/>
          <w:sz w:val="24"/>
          <w:szCs w:val="24"/>
          <w:rPrChange w:id="9093" w:author="DuyNgo" w:date="2012-08-10T08:15:00Z">
            <w:rPr>
              <w:rFonts w:cstheme="minorHAnsi"/>
              <w:sz w:val="24"/>
            </w:rPr>
          </w:rPrChange>
        </w:rPr>
      </w:pPr>
    </w:p>
    <w:p w:rsidR="005E0E76" w:rsidRPr="00303364" w:rsidRDefault="005E0E76" w:rsidP="005E0E76">
      <w:pPr>
        <w:rPr>
          <w:rFonts w:cstheme="minorHAnsi"/>
          <w:sz w:val="24"/>
          <w:szCs w:val="24"/>
          <w:rPrChange w:id="9094" w:author="DuyNgo" w:date="2012-08-10T08:15:00Z">
            <w:rPr>
              <w:rFonts w:cstheme="minorHAnsi"/>
              <w:sz w:val="24"/>
            </w:rPr>
          </w:rPrChange>
        </w:rPr>
      </w:pPr>
    </w:p>
    <w:p w:rsidR="005E0E76" w:rsidRPr="00303364" w:rsidRDefault="005E0E76" w:rsidP="005E0E76">
      <w:pPr>
        <w:rPr>
          <w:rFonts w:cstheme="minorHAnsi"/>
          <w:sz w:val="24"/>
          <w:szCs w:val="24"/>
          <w:rPrChange w:id="9095" w:author="DuyNgo" w:date="2012-08-10T08:15:00Z">
            <w:rPr>
              <w:rFonts w:cstheme="minorHAnsi"/>
              <w:sz w:val="24"/>
            </w:rPr>
          </w:rPrChange>
        </w:rPr>
      </w:pPr>
    </w:p>
    <w:p w:rsidR="005E0E76" w:rsidRPr="00303364" w:rsidRDefault="002F54E1" w:rsidP="00D91F49">
      <w:pPr>
        <w:pStyle w:val="Heading5"/>
        <w:rPr>
          <w:rFonts w:asciiTheme="minorHAnsi" w:hAnsiTheme="minorHAnsi" w:cstheme="minorHAnsi"/>
          <w:sz w:val="24"/>
          <w:szCs w:val="24"/>
          <w:rPrChange w:id="9096" w:author="DuyNgo" w:date="2012-08-10T08:15:00Z">
            <w:rPr/>
          </w:rPrChange>
        </w:rPr>
      </w:pPr>
      <w:bookmarkStart w:id="9097" w:name="_Toc326241038"/>
      <w:r w:rsidRPr="00303364">
        <w:rPr>
          <w:rFonts w:asciiTheme="minorHAnsi" w:hAnsiTheme="minorHAnsi" w:cstheme="minorHAnsi"/>
          <w:sz w:val="24"/>
          <w:szCs w:val="24"/>
          <w:rPrChange w:id="9098"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9099" w:author="DuyNgo" w:date="2012-08-10T08:15:00Z">
            <w:rPr>
              <w:b/>
              <w:bCs/>
              <w:color w:val="4F81BD" w:themeColor="accent1"/>
              <w:sz w:val="26"/>
              <w:szCs w:val="26"/>
            </w:rPr>
          </w:rPrChange>
        </w:rPr>
        <w:t>.2.4 Admin Manage Module</w:t>
      </w:r>
      <w:bookmarkEnd w:id="9097"/>
    </w:p>
    <w:p w:rsidR="005E0E76" w:rsidRPr="00303364" w:rsidRDefault="005E0E76" w:rsidP="005E0E76">
      <w:pPr>
        <w:rPr>
          <w:rFonts w:cstheme="minorHAnsi"/>
          <w:sz w:val="24"/>
          <w:szCs w:val="24"/>
        </w:rPr>
      </w:pPr>
      <w:r w:rsidRPr="00303364">
        <w:rPr>
          <w:rFonts w:cstheme="minorHAnsi"/>
          <w:sz w:val="24"/>
          <w:szCs w:val="24"/>
          <w:rPrChange w:id="9100" w:author="DuyNgo" w:date="2012-08-10T08:15:00Z">
            <w:rPr>
              <w:rFonts w:cstheme="minorHAnsi"/>
              <w:sz w:val="24"/>
              <w:szCs w:val="24"/>
            </w:rPr>
          </w:rPrChange>
        </w:rPr>
        <w:object w:dxaOrig="4132" w:dyaOrig="1660">
          <v:shape id="_x0000_i1038" type="#_x0000_t75" style="width:205.95pt;height:82.9pt" o:ole="">
            <v:imagedata r:id="rId38" o:title=""/>
          </v:shape>
          <o:OLEObject Type="Embed" ProgID="Visio.Drawing.11" ShapeID="_x0000_i1038" DrawAspect="Content" ObjectID="_1406100346" r:id="rId39"/>
        </w:object>
      </w:r>
    </w:p>
    <w:p w:rsidR="005E0E76" w:rsidRPr="00303364" w:rsidRDefault="005E0E76" w:rsidP="005E0E76">
      <w:pPr>
        <w:rPr>
          <w:rFonts w:cstheme="minorHAnsi"/>
          <w:sz w:val="24"/>
          <w:szCs w:val="24"/>
        </w:rPr>
      </w:pPr>
      <w:r w:rsidRPr="00303364">
        <w:rPr>
          <w:rFonts w:cstheme="minorHAnsi"/>
          <w:sz w:val="24"/>
          <w:szCs w:val="24"/>
          <w:rPrChange w:id="9101"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102"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10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7"/>
        <w:gridCol w:w="3521"/>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104"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105" w:author="DuyNgo" w:date="2012-08-10T08:15:00Z">
                  <w:rPr>
                    <w:rFonts w:asciiTheme="majorHAnsi" w:eastAsia="SimSun" w:hAnsiTheme="majorHAnsi" w:cstheme="minorHAnsi"/>
                    <w:b/>
                    <w:bCs/>
                    <w:color w:val="4F81BD" w:themeColor="accent1"/>
                    <w:sz w:val="24"/>
                    <w:szCs w:val="26"/>
                    <w:lang w:eastAsia="zh-CN"/>
                  </w:rPr>
                </w:rPrChange>
              </w:rPr>
              <w:t>ADMIN_UC04</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106"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0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08" w:author="DuyNgo" w:date="2012-08-10T08:15:00Z">
                  <w:rPr>
                    <w:rFonts w:asciiTheme="majorHAnsi" w:eastAsiaTheme="majorEastAsia" w:hAnsiTheme="majorHAnsi" w:cstheme="minorHAnsi"/>
                    <w:b/>
                    <w:bCs/>
                    <w:color w:val="4F81BD" w:themeColor="accent1"/>
                    <w:sz w:val="24"/>
                    <w:szCs w:val="26"/>
                  </w:rPr>
                </w:rPrChange>
              </w:rPr>
              <w:t>Admin Mange Module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09" w:author="DuyNgo" w:date="2012-08-10T08:15:00Z">
                  <w:rPr>
                    <w:rFonts w:ascii="Tahoma" w:hAnsi="Tahoma" w:cstheme="minorHAnsi"/>
                    <w:color w:val="000000"/>
                    <w:sz w:val="24"/>
                    <w:szCs w:val="20"/>
                  </w:rPr>
                </w:rPrChange>
              </w:rPr>
            </w:pPr>
            <w:r w:rsidRPr="00303364">
              <w:rPr>
                <w:rFonts w:cstheme="minorHAnsi"/>
                <w:sz w:val="24"/>
                <w:szCs w:val="24"/>
                <w:rPrChange w:id="9110"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1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12" w:author="DuyNgo" w:date="2012-08-10T08:15:00Z">
                  <w:rPr>
                    <w:rFonts w:asciiTheme="majorHAnsi" w:eastAsiaTheme="majorEastAsia" w:hAnsiTheme="majorHAnsi" w:cstheme="minorHAnsi"/>
                    <w:b/>
                    <w:bCs/>
                    <w:color w:val="4F81BD" w:themeColor="accent1"/>
                    <w:sz w:val="24"/>
                    <w:szCs w:val="26"/>
                  </w:rPr>
                </w:rPrChange>
              </w:rPr>
              <w:t xml:space="preserve">This function allows admin to manage a project’s modules usage </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13" w:author="DuyNgo" w:date="2012-08-10T08:15:00Z">
                  <w:rPr>
                    <w:rFonts w:ascii="Tahoma" w:hAnsi="Tahoma" w:cstheme="minorHAnsi"/>
                    <w:color w:val="000000"/>
                    <w:sz w:val="24"/>
                    <w:szCs w:val="20"/>
                  </w:rPr>
                </w:rPrChange>
              </w:rPr>
            </w:pPr>
            <w:r w:rsidRPr="00303364">
              <w:rPr>
                <w:rFonts w:cstheme="minorHAnsi"/>
                <w:sz w:val="24"/>
                <w:szCs w:val="24"/>
                <w:rPrChange w:id="9114"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1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16"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17" w:author="DuyNgo" w:date="2012-08-10T08:15:00Z">
                  <w:rPr>
                    <w:rFonts w:ascii="Tahoma" w:hAnsi="Tahoma" w:cstheme="minorHAnsi"/>
                    <w:color w:val="000000"/>
                    <w:sz w:val="24"/>
                    <w:szCs w:val="20"/>
                  </w:rPr>
                </w:rPrChange>
              </w:rPr>
            </w:pPr>
            <w:r w:rsidRPr="00303364">
              <w:rPr>
                <w:rFonts w:cstheme="minorHAnsi"/>
                <w:sz w:val="24"/>
                <w:szCs w:val="24"/>
                <w:rPrChange w:id="911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1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20"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21" w:author="DuyNgo" w:date="2012-08-10T08:15:00Z">
                  <w:rPr>
                    <w:rFonts w:ascii="Tahoma" w:hAnsi="Tahoma" w:cstheme="minorHAnsi"/>
                    <w:color w:val="000000"/>
                    <w:sz w:val="24"/>
                    <w:szCs w:val="20"/>
                  </w:rPr>
                </w:rPrChange>
              </w:rPr>
            </w:pPr>
            <w:r w:rsidRPr="00303364">
              <w:rPr>
                <w:rFonts w:cstheme="minorHAnsi"/>
                <w:sz w:val="24"/>
                <w:szCs w:val="24"/>
                <w:rPrChange w:id="912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2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2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25" w:author="DuyNgo" w:date="2012-08-10T08:15:00Z">
                  <w:rPr>
                    <w:rFonts w:ascii="Tahoma" w:hAnsi="Tahoma" w:cstheme="minorHAnsi"/>
                    <w:color w:val="000000"/>
                    <w:sz w:val="24"/>
                    <w:szCs w:val="20"/>
                  </w:rPr>
                </w:rPrChange>
              </w:rPr>
            </w:pPr>
            <w:r w:rsidRPr="00303364">
              <w:rPr>
                <w:rFonts w:cstheme="minorHAnsi"/>
                <w:sz w:val="24"/>
                <w:szCs w:val="24"/>
                <w:rPrChange w:id="9126" w:author="DuyNgo" w:date="2012-08-10T08:15:00Z">
                  <w:rPr>
                    <w:rFonts w:asciiTheme="majorHAnsi" w:eastAsiaTheme="majorEastAsia" w:hAnsiTheme="majorHAnsi" w:cstheme="minorHAnsi"/>
                    <w:b/>
                    <w:bCs/>
                    <w:color w:val="4F81BD" w:themeColor="accent1"/>
                    <w:sz w:val="24"/>
                    <w:szCs w:val="26"/>
                  </w:rPr>
                </w:rPrChange>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2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28"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29"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303364" w:rsidRDefault="005E0E76" w:rsidP="00946F40">
            <w:pPr>
              <w:rPr>
                <w:rFonts w:eastAsia="SimSun" w:cstheme="minorHAnsi"/>
                <w:sz w:val="24"/>
                <w:szCs w:val="24"/>
                <w:lang w:eastAsia="zh-CN"/>
                <w:rPrChange w:id="913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31" w:author="DuyNgo" w:date="2012-08-10T08:15:00Z">
                  <w:rPr>
                    <w:rFonts w:asciiTheme="majorHAnsi" w:eastAsia="SimSun" w:hAnsiTheme="majorHAnsi" w:cstheme="minorHAnsi"/>
                    <w:b/>
                    <w:bCs/>
                    <w:color w:val="4F81BD" w:themeColor="accent1"/>
                    <w:sz w:val="24"/>
                    <w:szCs w:val="26"/>
                    <w:lang w:eastAsia="zh-CN"/>
                  </w:rPr>
                </w:rPrChange>
              </w:rPr>
              <w:t>5. Select link “Modules Management”</w:t>
            </w:r>
          </w:p>
          <w:p w:rsidR="005E0E76" w:rsidRPr="00303364" w:rsidRDefault="005E0E76" w:rsidP="00946F40">
            <w:pPr>
              <w:rPr>
                <w:rFonts w:eastAsia="SimSun" w:cstheme="minorHAnsi"/>
                <w:sz w:val="24"/>
                <w:szCs w:val="24"/>
                <w:lang w:eastAsia="zh-CN"/>
                <w:rPrChange w:id="9132" w:author="DuyNgo" w:date="2012-08-10T08:15:00Z">
                  <w:rPr>
                    <w:rFonts w:eastAsia="SimSun" w:cstheme="minorHAnsi"/>
                    <w:sz w:val="24"/>
                    <w:lang w:eastAsia="zh-CN"/>
                  </w:rPr>
                </w:rPrChange>
              </w:rPr>
            </w:pPr>
          </w:p>
        </w:tc>
        <w:tc>
          <w:tcPr>
            <w:tcW w:w="352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13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34"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303364" w:rsidRDefault="005E0E76" w:rsidP="00946F40">
            <w:pPr>
              <w:rPr>
                <w:rFonts w:eastAsia="SimSun" w:cstheme="minorHAnsi"/>
                <w:sz w:val="24"/>
                <w:szCs w:val="24"/>
                <w:lang w:eastAsia="zh-CN"/>
                <w:rPrChange w:id="913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36" w:author="DuyNgo" w:date="2012-08-10T08:15:00Z">
                  <w:rPr>
                    <w:rFonts w:asciiTheme="majorHAnsi" w:eastAsia="SimSun" w:hAnsiTheme="majorHAnsi" w:cstheme="minorHAnsi"/>
                    <w:b/>
                    <w:bCs/>
                    <w:color w:val="4F81BD" w:themeColor="accent1"/>
                    <w:sz w:val="24"/>
                    <w:szCs w:val="26"/>
                    <w:lang w:eastAsia="zh-CN"/>
                  </w:rPr>
                </w:rPrChange>
              </w:rPr>
              <w:t>4. Choose the project want to edit</w:t>
            </w:r>
          </w:p>
          <w:p w:rsidR="005E0E76" w:rsidRPr="00303364" w:rsidRDefault="005E0E76" w:rsidP="00946F40">
            <w:pPr>
              <w:rPr>
                <w:rFonts w:eastAsia="SimSun" w:cstheme="minorHAnsi"/>
                <w:sz w:val="24"/>
                <w:szCs w:val="24"/>
                <w:lang w:eastAsia="zh-CN"/>
                <w:rPrChange w:id="913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13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39" w:author="DuyNgo" w:date="2012-08-10T08:15:00Z">
                  <w:rPr>
                    <w:rFonts w:asciiTheme="majorHAnsi" w:eastAsia="SimSun" w:hAnsiTheme="majorHAnsi" w:cstheme="minorHAnsi"/>
                    <w:b/>
                    <w:bCs/>
                    <w:color w:val="4F81BD" w:themeColor="accent1"/>
                    <w:sz w:val="24"/>
                    <w:szCs w:val="26"/>
                    <w:lang w:eastAsia="zh-CN"/>
                  </w:rPr>
                </w:rPrChange>
              </w:rPr>
              <w:t>6. Choose modules and then select button “OK”</w:t>
            </w: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9140" w:author="DuyNgo" w:date="2012-08-10T08:15:00Z">
                  <w:rPr>
                    <w:rFonts w:eastAsia="SimSun" w:cstheme="minorHAnsi"/>
                    <w:sz w:val="24"/>
                    <w:lang w:eastAsia="zh-CN"/>
                  </w:rPr>
                </w:rPrChange>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41" w:author="DuyNgo" w:date="2012-08-10T08:15:00Z">
                  <w:rPr>
                    <w:rFonts w:ascii="Tahoma" w:hAnsi="Tahoma" w:cstheme="minorHAnsi"/>
                    <w:color w:val="000000"/>
                    <w:sz w:val="24"/>
                    <w:szCs w:val="20"/>
                  </w:rPr>
                </w:rPrChange>
              </w:rPr>
            </w:pPr>
            <w:r w:rsidRPr="00303364">
              <w:rPr>
                <w:rFonts w:cstheme="minorHAnsi"/>
                <w:sz w:val="24"/>
                <w:szCs w:val="24"/>
                <w:rPrChange w:id="9142"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43" w:author="DuyNgo" w:date="2012-08-10T08:15:00Z">
                  <w:rPr>
                    <w:rFonts w:ascii="Tahoma" w:hAnsi="Tahoma" w:cstheme="minorHAnsi"/>
                    <w:color w:val="000000"/>
                    <w:sz w:val="24"/>
                    <w:szCs w:val="20"/>
                  </w:rPr>
                </w:rPrChange>
              </w:rPr>
            </w:pPr>
            <w:r w:rsidRPr="00303364">
              <w:rPr>
                <w:rFonts w:cstheme="minorHAnsi"/>
                <w:sz w:val="24"/>
                <w:szCs w:val="24"/>
                <w:rPrChange w:id="914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45" w:author="DuyNgo" w:date="2012-08-10T08:15:00Z">
                  <w:rPr>
                    <w:rFonts w:ascii="Tahoma" w:hAnsi="Tahoma" w:cstheme="minorHAnsi"/>
                    <w:color w:val="000000"/>
                    <w:sz w:val="24"/>
                    <w:szCs w:val="20"/>
                  </w:rPr>
                </w:rPrChange>
              </w:rPr>
            </w:pPr>
            <w:r w:rsidRPr="00303364">
              <w:rPr>
                <w:rFonts w:cstheme="minorHAnsi"/>
                <w:sz w:val="24"/>
                <w:szCs w:val="24"/>
                <w:rPrChange w:id="9146"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47" w:author="DuyNgo" w:date="2012-08-10T08:15:00Z">
                  <w:rPr>
                    <w:rFonts w:ascii="Tahoma" w:hAnsi="Tahoma" w:cstheme="minorHAnsi"/>
                    <w:color w:val="000000"/>
                    <w:sz w:val="24"/>
                    <w:szCs w:val="20"/>
                  </w:rPr>
                </w:rPrChange>
              </w:rPr>
            </w:pPr>
            <w:r w:rsidRPr="00303364">
              <w:rPr>
                <w:rFonts w:cstheme="minorHAnsi"/>
                <w:sz w:val="24"/>
                <w:szCs w:val="24"/>
                <w:rPrChange w:id="914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49" w:author="DuyNgo" w:date="2012-08-10T08:15:00Z">
                  <w:rPr>
                    <w:rFonts w:ascii="Tahoma" w:hAnsi="Tahoma" w:cstheme="minorHAnsi"/>
                    <w:color w:val="000000"/>
                    <w:sz w:val="24"/>
                    <w:szCs w:val="20"/>
                  </w:rPr>
                </w:rPrChange>
              </w:rPr>
            </w:pPr>
            <w:r w:rsidRPr="00303364">
              <w:rPr>
                <w:rFonts w:cstheme="minorHAnsi"/>
                <w:sz w:val="24"/>
                <w:szCs w:val="24"/>
                <w:rPrChange w:id="915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51" w:author="DuyNgo" w:date="2012-08-10T08:15:00Z">
                  <w:rPr>
                    <w:rFonts w:ascii="Tahoma" w:hAnsi="Tahoma" w:cstheme="minorHAnsi"/>
                    <w:color w:val="000000"/>
                    <w:sz w:val="24"/>
                    <w:szCs w:val="20"/>
                  </w:rPr>
                </w:rPrChange>
              </w:rPr>
            </w:pPr>
            <w:r w:rsidRPr="00303364">
              <w:rPr>
                <w:rFonts w:cstheme="minorHAnsi"/>
                <w:sz w:val="24"/>
                <w:szCs w:val="24"/>
                <w:rPrChange w:id="915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53" w:author="DuyNgo" w:date="2012-08-10T08:15:00Z">
                  <w:rPr>
                    <w:rFonts w:ascii="Tahoma" w:hAnsi="Tahoma" w:cstheme="minorHAnsi"/>
                    <w:color w:val="000000"/>
                    <w:sz w:val="24"/>
                    <w:szCs w:val="20"/>
                  </w:rPr>
                </w:rPrChange>
              </w:rPr>
            </w:pPr>
            <w:r w:rsidRPr="00303364">
              <w:rPr>
                <w:rFonts w:cstheme="minorHAnsi"/>
                <w:sz w:val="24"/>
                <w:szCs w:val="24"/>
                <w:rPrChange w:id="9154"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55" w:author="DuyNgo" w:date="2012-08-10T08:15:00Z">
                  <w:rPr>
                    <w:rFonts w:ascii="Tahoma" w:hAnsi="Tahoma" w:cstheme="minorHAnsi"/>
                    <w:color w:val="000000"/>
                    <w:sz w:val="24"/>
                    <w:szCs w:val="20"/>
                  </w:rPr>
                </w:rPrChange>
              </w:rPr>
            </w:pPr>
            <w:r w:rsidRPr="00303364">
              <w:rPr>
                <w:rFonts w:cstheme="minorHAnsi"/>
                <w:sz w:val="24"/>
                <w:szCs w:val="24"/>
                <w:rPrChange w:id="915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9157" w:author="DuyNgo" w:date="2012-08-10T08:15:00Z">
            <w:rPr>
              <w:rFonts w:cstheme="minorHAnsi"/>
              <w:sz w:val="24"/>
            </w:rPr>
          </w:rPrChange>
        </w:rPr>
      </w:pPr>
    </w:p>
    <w:p w:rsidR="005E0E76" w:rsidRPr="00303364" w:rsidRDefault="005E0E76" w:rsidP="005E0E76">
      <w:pPr>
        <w:rPr>
          <w:rFonts w:cstheme="minorHAnsi"/>
          <w:sz w:val="24"/>
          <w:szCs w:val="24"/>
          <w:rPrChange w:id="9158" w:author="DuyNgo" w:date="2012-08-10T08:15:00Z">
            <w:rPr>
              <w:rFonts w:cstheme="minorHAnsi"/>
              <w:sz w:val="24"/>
            </w:rPr>
          </w:rPrChange>
        </w:rPr>
      </w:pPr>
    </w:p>
    <w:p w:rsidR="005E0E76" w:rsidRPr="00303364" w:rsidRDefault="005E0E76" w:rsidP="005E0E76">
      <w:pPr>
        <w:rPr>
          <w:rFonts w:cstheme="minorHAnsi"/>
          <w:sz w:val="24"/>
          <w:szCs w:val="24"/>
          <w:rPrChange w:id="9159" w:author="DuyNgo" w:date="2012-08-10T08:15:00Z">
            <w:rPr>
              <w:rFonts w:cstheme="minorHAnsi"/>
              <w:sz w:val="24"/>
            </w:rPr>
          </w:rPrChange>
        </w:rPr>
      </w:pPr>
    </w:p>
    <w:p w:rsidR="005E0E76" w:rsidRPr="00303364" w:rsidRDefault="005E0E76" w:rsidP="005E0E76">
      <w:pPr>
        <w:rPr>
          <w:rFonts w:cstheme="minorHAnsi"/>
          <w:sz w:val="24"/>
          <w:szCs w:val="24"/>
          <w:rPrChange w:id="9160" w:author="DuyNgo" w:date="2012-08-10T08:15:00Z">
            <w:rPr>
              <w:rFonts w:cstheme="minorHAnsi"/>
              <w:sz w:val="24"/>
            </w:rPr>
          </w:rPrChange>
        </w:rPr>
      </w:pPr>
    </w:p>
    <w:p w:rsidR="005E0E76" w:rsidRPr="00303364" w:rsidRDefault="005E0E76" w:rsidP="005E0E76">
      <w:pPr>
        <w:rPr>
          <w:rFonts w:cstheme="minorHAnsi"/>
          <w:sz w:val="24"/>
          <w:szCs w:val="24"/>
          <w:rPrChange w:id="9161" w:author="DuyNgo" w:date="2012-08-10T08:15:00Z">
            <w:rPr>
              <w:rFonts w:cstheme="minorHAnsi"/>
              <w:sz w:val="24"/>
            </w:rPr>
          </w:rPrChange>
        </w:rPr>
      </w:pPr>
    </w:p>
    <w:p w:rsidR="005E0E76" w:rsidRPr="00303364" w:rsidRDefault="0000053D" w:rsidP="00D91F49">
      <w:pPr>
        <w:pStyle w:val="Heading5"/>
        <w:rPr>
          <w:rFonts w:asciiTheme="minorHAnsi" w:hAnsiTheme="minorHAnsi" w:cstheme="minorHAnsi"/>
          <w:sz w:val="24"/>
          <w:szCs w:val="24"/>
          <w:rPrChange w:id="9162" w:author="DuyNgo" w:date="2012-08-10T08:15:00Z">
            <w:rPr/>
          </w:rPrChange>
        </w:rPr>
      </w:pPr>
      <w:bookmarkStart w:id="9163" w:name="_Toc326241039"/>
      <w:r w:rsidRPr="00303364">
        <w:rPr>
          <w:rFonts w:asciiTheme="minorHAnsi" w:hAnsiTheme="minorHAnsi" w:cstheme="minorHAnsi"/>
          <w:sz w:val="24"/>
          <w:szCs w:val="24"/>
          <w:rPrChange w:id="9164" w:author="DuyNgo" w:date="2012-08-10T08:15:00Z">
            <w:rPr>
              <w:b/>
              <w:bCs/>
              <w:color w:val="4F81BD" w:themeColor="accent1"/>
              <w:sz w:val="26"/>
              <w:szCs w:val="26"/>
            </w:rPr>
          </w:rPrChange>
        </w:rPr>
        <w:lastRenderedPageBreak/>
        <w:t>2.4</w:t>
      </w:r>
      <w:r w:rsidR="005E0E76" w:rsidRPr="00303364">
        <w:rPr>
          <w:rFonts w:asciiTheme="minorHAnsi" w:hAnsiTheme="minorHAnsi" w:cstheme="minorHAnsi"/>
          <w:sz w:val="24"/>
          <w:szCs w:val="24"/>
          <w:rPrChange w:id="9165" w:author="DuyNgo" w:date="2012-08-10T08:15:00Z">
            <w:rPr>
              <w:b/>
              <w:bCs/>
              <w:color w:val="4F81BD" w:themeColor="accent1"/>
              <w:sz w:val="26"/>
              <w:szCs w:val="26"/>
            </w:rPr>
          </w:rPrChange>
        </w:rPr>
        <w:t>.2.5 Admin Team Management</w:t>
      </w:r>
      <w:bookmarkEnd w:id="9163"/>
    </w:p>
    <w:p w:rsidR="005E0E76" w:rsidRPr="00303364" w:rsidRDefault="005E0E76" w:rsidP="005E0E76">
      <w:pPr>
        <w:rPr>
          <w:rFonts w:cstheme="minorHAnsi"/>
          <w:sz w:val="24"/>
          <w:szCs w:val="24"/>
        </w:rPr>
      </w:pPr>
      <w:r w:rsidRPr="00303364">
        <w:rPr>
          <w:rFonts w:cstheme="minorHAnsi"/>
          <w:sz w:val="24"/>
          <w:szCs w:val="24"/>
          <w:rPrChange w:id="9166" w:author="DuyNgo" w:date="2012-08-10T08:15:00Z">
            <w:rPr>
              <w:rFonts w:cstheme="minorHAnsi"/>
              <w:sz w:val="24"/>
              <w:szCs w:val="24"/>
            </w:rPr>
          </w:rPrChange>
        </w:rPr>
        <w:object w:dxaOrig="4617" w:dyaOrig="1660">
          <v:shape id="_x0000_i1039" type="#_x0000_t75" style="width:231.05pt;height:82.9pt" o:ole="">
            <v:imagedata r:id="rId40" o:title=""/>
          </v:shape>
          <o:OLEObject Type="Embed" ProgID="Visio.Drawing.11" ShapeID="_x0000_i1039" DrawAspect="Content" ObjectID="_1406100347" r:id="rId41"/>
        </w:object>
      </w:r>
    </w:p>
    <w:p w:rsidR="005E0E76" w:rsidRPr="00303364" w:rsidRDefault="005E0E76" w:rsidP="005E0E76">
      <w:pPr>
        <w:rPr>
          <w:rFonts w:cstheme="minorHAnsi"/>
          <w:sz w:val="24"/>
          <w:szCs w:val="24"/>
        </w:rPr>
      </w:pPr>
      <w:r w:rsidRPr="00303364">
        <w:rPr>
          <w:rFonts w:cstheme="minorHAnsi"/>
          <w:sz w:val="24"/>
          <w:szCs w:val="24"/>
          <w:rPrChange w:id="9167"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168"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16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7"/>
        <w:gridCol w:w="3521"/>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170"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171" w:author="DuyNgo" w:date="2012-08-10T08:15:00Z">
                  <w:rPr>
                    <w:rFonts w:asciiTheme="majorHAnsi" w:eastAsia="SimSun" w:hAnsiTheme="majorHAnsi" w:cstheme="minorHAnsi"/>
                    <w:b/>
                    <w:bCs/>
                    <w:color w:val="4F81BD" w:themeColor="accent1"/>
                    <w:sz w:val="24"/>
                    <w:szCs w:val="26"/>
                    <w:lang w:eastAsia="zh-CN"/>
                  </w:rPr>
                </w:rPrChange>
              </w:rPr>
              <w:t>ADMIN_UC05</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172"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7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74" w:author="DuyNgo" w:date="2012-08-10T08:15:00Z">
                  <w:rPr>
                    <w:rFonts w:asciiTheme="majorHAnsi" w:eastAsiaTheme="majorEastAsia" w:hAnsiTheme="majorHAnsi" w:cstheme="minorHAnsi"/>
                    <w:b/>
                    <w:bCs/>
                    <w:color w:val="4F81BD" w:themeColor="accent1"/>
                    <w:sz w:val="24"/>
                    <w:szCs w:val="26"/>
                  </w:rPr>
                </w:rPrChange>
              </w:rPr>
              <w:t>Admin Team Management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75" w:author="DuyNgo" w:date="2012-08-10T08:15:00Z">
                  <w:rPr>
                    <w:rFonts w:ascii="Tahoma" w:hAnsi="Tahoma" w:cstheme="minorHAnsi"/>
                    <w:color w:val="000000"/>
                    <w:sz w:val="24"/>
                    <w:szCs w:val="20"/>
                  </w:rPr>
                </w:rPrChange>
              </w:rPr>
            </w:pPr>
            <w:r w:rsidRPr="00303364">
              <w:rPr>
                <w:rFonts w:cstheme="minorHAnsi"/>
                <w:sz w:val="24"/>
                <w:szCs w:val="24"/>
                <w:rPrChange w:id="9176"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7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78" w:author="DuyNgo" w:date="2012-08-10T08:15:00Z">
                  <w:rPr>
                    <w:rFonts w:asciiTheme="majorHAnsi" w:eastAsiaTheme="majorEastAsia" w:hAnsiTheme="majorHAnsi" w:cstheme="minorHAnsi"/>
                    <w:b/>
                    <w:bCs/>
                    <w:color w:val="4F81BD" w:themeColor="accent1"/>
                    <w:sz w:val="24"/>
                    <w:szCs w:val="26"/>
                  </w:rPr>
                </w:rPrChange>
              </w:rPr>
              <w:t>This function allows admin to manage a project’s team members</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79" w:author="DuyNgo" w:date="2012-08-10T08:15:00Z">
                  <w:rPr>
                    <w:rFonts w:ascii="Tahoma" w:hAnsi="Tahoma" w:cstheme="minorHAnsi"/>
                    <w:color w:val="000000"/>
                    <w:sz w:val="24"/>
                    <w:szCs w:val="20"/>
                  </w:rPr>
                </w:rPrChange>
              </w:rPr>
            </w:pPr>
            <w:r w:rsidRPr="00303364">
              <w:rPr>
                <w:rFonts w:cstheme="minorHAnsi"/>
                <w:sz w:val="24"/>
                <w:szCs w:val="24"/>
                <w:rPrChange w:id="9180"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8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82"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83" w:author="DuyNgo" w:date="2012-08-10T08:15:00Z">
                  <w:rPr>
                    <w:rFonts w:ascii="Tahoma" w:hAnsi="Tahoma" w:cstheme="minorHAnsi"/>
                    <w:color w:val="000000"/>
                    <w:sz w:val="24"/>
                    <w:szCs w:val="20"/>
                  </w:rPr>
                </w:rPrChange>
              </w:rPr>
            </w:pPr>
            <w:r w:rsidRPr="00303364">
              <w:rPr>
                <w:rFonts w:cstheme="minorHAnsi"/>
                <w:sz w:val="24"/>
                <w:szCs w:val="24"/>
                <w:rPrChange w:id="918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8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86"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87" w:author="DuyNgo" w:date="2012-08-10T08:15:00Z">
                  <w:rPr>
                    <w:rFonts w:ascii="Tahoma" w:hAnsi="Tahoma" w:cstheme="minorHAnsi"/>
                    <w:color w:val="000000"/>
                    <w:sz w:val="24"/>
                    <w:szCs w:val="20"/>
                  </w:rPr>
                </w:rPrChange>
              </w:rPr>
            </w:pPr>
            <w:r w:rsidRPr="00303364">
              <w:rPr>
                <w:rFonts w:cstheme="minorHAnsi"/>
                <w:sz w:val="24"/>
                <w:szCs w:val="24"/>
                <w:rPrChange w:id="918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8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9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91" w:author="DuyNgo" w:date="2012-08-10T08:15:00Z">
                  <w:rPr>
                    <w:rFonts w:ascii="Tahoma" w:hAnsi="Tahoma" w:cstheme="minorHAnsi"/>
                    <w:color w:val="000000"/>
                    <w:sz w:val="24"/>
                    <w:szCs w:val="20"/>
                  </w:rPr>
                </w:rPrChange>
              </w:rPr>
            </w:pPr>
            <w:r w:rsidRPr="00303364">
              <w:rPr>
                <w:rFonts w:cstheme="minorHAnsi"/>
                <w:sz w:val="24"/>
                <w:szCs w:val="24"/>
                <w:rPrChange w:id="9192" w:author="DuyNgo" w:date="2012-08-10T08:15:00Z">
                  <w:rPr>
                    <w:rFonts w:asciiTheme="majorHAnsi" w:eastAsiaTheme="majorEastAsia" w:hAnsiTheme="majorHAnsi" w:cstheme="minorHAnsi"/>
                    <w:b/>
                    <w:bCs/>
                    <w:color w:val="4F81BD" w:themeColor="accent1"/>
                    <w:sz w:val="24"/>
                    <w:szCs w:val="26"/>
                  </w:rPr>
                </w:rPrChange>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9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94"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95"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303364" w:rsidRDefault="005E0E76" w:rsidP="00946F40">
            <w:pPr>
              <w:rPr>
                <w:rFonts w:eastAsia="SimSun" w:cstheme="minorHAnsi"/>
                <w:sz w:val="24"/>
                <w:szCs w:val="24"/>
                <w:lang w:eastAsia="zh-CN"/>
                <w:rPrChange w:id="919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97" w:author="DuyNgo" w:date="2012-08-10T08:15:00Z">
                  <w:rPr>
                    <w:rFonts w:asciiTheme="majorHAnsi" w:eastAsia="SimSun" w:hAnsiTheme="majorHAnsi" w:cstheme="minorHAnsi"/>
                    <w:b/>
                    <w:bCs/>
                    <w:color w:val="4F81BD" w:themeColor="accent1"/>
                    <w:sz w:val="24"/>
                    <w:szCs w:val="26"/>
                    <w:lang w:eastAsia="zh-CN"/>
                  </w:rPr>
                </w:rPrChange>
              </w:rPr>
              <w:t>5. Select link “Team Management”</w:t>
            </w:r>
          </w:p>
          <w:p w:rsidR="005E0E76" w:rsidRPr="00303364" w:rsidRDefault="005E0E76" w:rsidP="00946F40">
            <w:pPr>
              <w:rPr>
                <w:rFonts w:eastAsia="SimSun" w:cstheme="minorHAnsi"/>
                <w:sz w:val="24"/>
                <w:szCs w:val="24"/>
                <w:lang w:eastAsia="zh-CN"/>
                <w:rPrChange w:id="9198" w:author="DuyNgo" w:date="2012-08-10T08:15:00Z">
                  <w:rPr>
                    <w:rFonts w:eastAsia="SimSun" w:cstheme="minorHAnsi"/>
                    <w:sz w:val="24"/>
                    <w:lang w:eastAsia="zh-CN"/>
                  </w:rPr>
                </w:rPrChange>
              </w:rPr>
            </w:pPr>
          </w:p>
        </w:tc>
        <w:tc>
          <w:tcPr>
            <w:tcW w:w="352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19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00"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303364" w:rsidRDefault="005E0E76" w:rsidP="00946F40">
            <w:pPr>
              <w:rPr>
                <w:rFonts w:eastAsia="SimSun" w:cstheme="minorHAnsi"/>
                <w:sz w:val="24"/>
                <w:szCs w:val="24"/>
                <w:lang w:eastAsia="zh-CN"/>
                <w:rPrChange w:id="920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02" w:author="DuyNgo" w:date="2012-08-10T08:15:00Z">
                  <w:rPr>
                    <w:rFonts w:asciiTheme="majorHAnsi" w:eastAsia="SimSun" w:hAnsiTheme="majorHAnsi" w:cstheme="minorHAnsi"/>
                    <w:b/>
                    <w:bCs/>
                    <w:color w:val="4F81BD" w:themeColor="accent1"/>
                    <w:sz w:val="24"/>
                    <w:szCs w:val="26"/>
                    <w:lang w:eastAsia="zh-CN"/>
                  </w:rPr>
                </w:rPrChange>
              </w:rPr>
              <w:t>4. Choose the project want to edit</w:t>
            </w:r>
          </w:p>
          <w:p w:rsidR="005E0E76" w:rsidRPr="00303364" w:rsidRDefault="005E0E76" w:rsidP="00946F40">
            <w:pPr>
              <w:rPr>
                <w:rFonts w:eastAsia="SimSun" w:cstheme="minorHAnsi"/>
                <w:sz w:val="24"/>
                <w:szCs w:val="24"/>
                <w:lang w:eastAsia="zh-CN"/>
                <w:rPrChange w:id="920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20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05" w:author="DuyNgo" w:date="2012-08-10T08:15:00Z">
                  <w:rPr>
                    <w:rFonts w:asciiTheme="majorHAnsi" w:eastAsia="SimSun" w:hAnsiTheme="majorHAnsi" w:cstheme="minorHAnsi"/>
                    <w:b/>
                    <w:bCs/>
                    <w:color w:val="4F81BD" w:themeColor="accent1"/>
                    <w:sz w:val="24"/>
                    <w:szCs w:val="26"/>
                    <w:lang w:eastAsia="zh-CN"/>
                  </w:rPr>
                </w:rPrChange>
              </w:rPr>
              <w:t>6. Edit Project’s team member then select button “Save Change”</w:t>
            </w: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9206" w:author="DuyNgo" w:date="2012-08-10T08:15:00Z">
                  <w:rPr>
                    <w:rFonts w:eastAsia="SimSun" w:cstheme="minorHAnsi"/>
                    <w:sz w:val="24"/>
                    <w:lang w:eastAsia="zh-CN"/>
                  </w:rPr>
                </w:rPrChange>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07" w:author="DuyNgo" w:date="2012-08-10T08:15:00Z">
                  <w:rPr>
                    <w:rFonts w:ascii="Tahoma" w:hAnsi="Tahoma" w:cstheme="minorHAnsi"/>
                    <w:color w:val="000000"/>
                    <w:sz w:val="24"/>
                    <w:szCs w:val="20"/>
                  </w:rPr>
                </w:rPrChange>
              </w:rPr>
            </w:pPr>
            <w:r w:rsidRPr="00303364">
              <w:rPr>
                <w:rFonts w:cstheme="minorHAnsi"/>
                <w:sz w:val="24"/>
                <w:szCs w:val="24"/>
                <w:rPrChange w:id="9208"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09" w:author="DuyNgo" w:date="2012-08-10T08:15:00Z">
                  <w:rPr>
                    <w:rFonts w:ascii="Tahoma" w:hAnsi="Tahoma" w:cstheme="minorHAnsi"/>
                    <w:color w:val="000000"/>
                    <w:sz w:val="24"/>
                    <w:szCs w:val="20"/>
                  </w:rPr>
                </w:rPrChange>
              </w:rPr>
            </w:pPr>
            <w:r w:rsidRPr="00303364">
              <w:rPr>
                <w:rFonts w:cstheme="minorHAnsi"/>
                <w:sz w:val="24"/>
                <w:szCs w:val="24"/>
                <w:rPrChange w:id="921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11" w:author="DuyNgo" w:date="2012-08-10T08:15:00Z">
                  <w:rPr>
                    <w:rFonts w:ascii="Tahoma" w:hAnsi="Tahoma" w:cstheme="minorHAnsi"/>
                    <w:color w:val="000000"/>
                    <w:sz w:val="24"/>
                    <w:szCs w:val="20"/>
                  </w:rPr>
                </w:rPrChange>
              </w:rPr>
            </w:pPr>
            <w:r w:rsidRPr="00303364">
              <w:rPr>
                <w:rFonts w:cstheme="minorHAnsi"/>
                <w:sz w:val="24"/>
                <w:szCs w:val="24"/>
                <w:rPrChange w:id="9212"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13" w:author="DuyNgo" w:date="2012-08-10T08:15:00Z">
                  <w:rPr>
                    <w:rFonts w:ascii="Tahoma" w:hAnsi="Tahoma" w:cstheme="minorHAnsi"/>
                    <w:color w:val="000000"/>
                    <w:sz w:val="24"/>
                    <w:szCs w:val="20"/>
                  </w:rPr>
                </w:rPrChange>
              </w:rPr>
            </w:pPr>
            <w:r w:rsidRPr="00303364">
              <w:rPr>
                <w:rFonts w:cstheme="minorHAnsi"/>
                <w:sz w:val="24"/>
                <w:szCs w:val="24"/>
                <w:rPrChange w:id="921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15" w:author="DuyNgo" w:date="2012-08-10T08:15:00Z">
                  <w:rPr>
                    <w:rFonts w:ascii="Tahoma" w:hAnsi="Tahoma" w:cstheme="minorHAnsi"/>
                    <w:color w:val="000000"/>
                    <w:sz w:val="24"/>
                    <w:szCs w:val="20"/>
                  </w:rPr>
                </w:rPrChange>
              </w:rPr>
            </w:pPr>
            <w:r w:rsidRPr="00303364">
              <w:rPr>
                <w:rFonts w:cstheme="minorHAnsi"/>
                <w:sz w:val="24"/>
                <w:szCs w:val="24"/>
                <w:rPrChange w:id="9216"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17" w:author="DuyNgo" w:date="2012-08-10T08:15:00Z">
                  <w:rPr>
                    <w:rFonts w:ascii="Tahoma" w:hAnsi="Tahoma" w:cstheme="minorHAnsi"/>
                    <w:color w:val="000000"/>
                    <w:sz w:val="24"/>
                    <w:szCs w:val="20"/>
                  </w:rPr>
                </w:rPrChange>
              </w:rPr>
            </w:pPr>
            <w:r w:rsidRPr="00303364">
              <w:rPr>
                <w:rFonts w:cstheme="minorHAnsi"/>
                <w:sz w:val="24"/>
                <w:szCs w:val="24"/>
                <w:rPrChange w:id="921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19" w:author="DuyNgo" w:date="2012-08-10T08:15:00Z">
                  <w:rPr>
                    <w:rFonts w:ascii="Tahoma" w:hAnsi="Tahoma" w:cstheme="minorHAnsi"/>
                    <w:color w:val="000000"/>
                    <w:sz w:val="24"/>
                    <w:szCs w:val="20"/>
                  </w:rPr>
                </w:rPrChange>
              </w:rPr>
            </w:pPr>
            <w:r w:rsidRPr="00303364">
              <w:rPr>
                <w:rFonts w:cstheme="minorHAnsi"/>
                <w:sz w:val="24"/>
                <w:szCs w:val="24"/>
                <w:rPrChange w:id="9220"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21" w:author="DuyNgo" w:date="2012-08-10T08:15:00Z">
                  <w:rPr>
                    <w:rFonts w:ascii="Tahoma" w:hAnsi="Tahoma" w:cstheme="minorHAnsi"/>
                    <w:color w:val="000000"/>
                    <w:sz w:val="24"/>
                    <w:szCs w:val="20"/>
                  </w:rPr>
                </w:rPrChange>
              </w:rPr>
            </w:pPr>
            <w:r w:rsidRPr="00303364">
              <w:rPr>
                <w:rFonts w:cstheme="minorHAnsi"/>
                <w:sz w:val="24"/>
                <w:szCs w:val="24"/>
                <w:rPrChange w:id="922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9223"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9224"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9225" w:author="DuyNgo" w:date="2012-08-10T08:15:00Z">
            <w:rPr>
              <w:rFonts w:asciiTheme="majorHAnsi" w:eastAsiaTheme="majorEastAsia" w:hAnsiTheme="majorHAnsi" w:cstheme="minorHAnsi"/>
              <w:b/>
              <w:bCs/>
              <w:color w:val="4F81BD" w:themeColor="accent1"/>
              <w:sz w:val="24"/>
              <w:szCs w:val="26"/>
            </w:rPr>
          </w:rPrChange>
        </w:rPr>
        <w:br/>
      </w:r>
    </w:p>
    <w:p w:rsidR="005E0E76" w:rsidRPr="00303364" w:rsidRDefault="0000053D" w:rsidP="00D91F49">
      <w:pPr>
        <w:pStyle w:val="Heading5"/>
        <w:rPr>
          <w:rFonts w:asciiTheme="minorHAnsi" w:hAnsiTheme="minorHAnsi" w:cstheme="minorHAnsi"/>
          <w:sz w:val="24"/>
          <w:szCs w:val="24"/>
          <w:rPrChange w:id="9226" w:author="DuyNgo" w:date="2012-08-10T08:15:00Z">
            <w:rPr/>
          </w:rPrChange>
        </w:rPr>
      </w:pPr>
      <w:bookmarkStart w:id="9227" w:name="_Toc326241040"/>
      <w:r w:rsidRPr="00303364">
        <w:rPr>
          <w:rFonts w:asciiTheme="minorHAnsi" w:hAnsiTheme="minorHAnsi" w:cstheme="minorHAnsi"/>
          <w:sz w:val="24"/>
          <w:szCs w:val="24"/>
          <w:rPrChange w:id="9228" w:author="DuyNgo" w:date="2012-08-10T08:15:00Z">
            <w:rPr>
              <w:b/>
              <w:bCs/>
              <w:color w:val="4F81BD" w:themeColor="accent1"/>
              <w:sz w:val="26"/>
              <w:szCs w:val="26"/>
            </w:rPr>
          </w:rPrChange>
        </w:rPr>
        <w:lastRenderedPageBreak/>
        <w:t>2.4</w:t>
      </w:r>
      <w:r w:rsidR="005E0E76" w:rsidRPr="00303364">
        <w:rPr>
          <w:rFonts w:asciiTheme="minorHAnsi" w:hAnsiTheme="minorHAnsi" w:cstheme="minorHAnsi"/>
          <w:sz w:val="24"/>
          <w:szCs w:val="24"/>
          <w:rPrChange w:id="9229" w:author="DuyNgo" w:date="2012-08-10T08:15:00Z">
            <w:rPr>
              <w:b/>
              <w:bCs/>
              <w:color w:val="4F81BD" w:themeColor="accent1"/>
              <w:sz w:val="26"/>
              <w:szCs w:val="26"/>
            </w:rPr>
          </w:rPrChange>
        </w:rPr>
        <w:t>.2.6 Admin Search User</w:t>
      </w:r>
      <w:bookmarkEnd w:id="9227"/>
    </w:p>
    <w:p w:rsidR="005E0E76" w:rsidRPr="00303364" w:rsidRDefault="005E0E76" w:rsidP="005E0E76">
      <w:pPr>
        <w:rPr>
          <w:rFonts w:cstheme="minorHAnsi"/>
          <w:sz w:val="24"/>
          <w:szCs w:val="24"/>
        </w:rPr>
      </w:pPr>
      <w:r w:rsidRPr="00303364">
        <w:rPr>
          <w:rFonts w:cstheme="minorHAnsi"/>
          <w:sz w:val="24"/>
          <w:szCs w:val="24"/>
          <w:rPrChange w:id="9230" w:author="DuyNgo" w:date="2012-08-10T08:15:00Z">
            <w:rPr>
              <w:rFonts w:cstheme="minorHAnsi"/>
              <w:sz w:val="24"/>
              <w:szCs w:val="24"/>
            </w:rPr>
          </w:rPrChange>
        </w:rPr>
        <w:object w:dxaOrig="4329" w:dyaOrig="1660">
          <v:shape id="_x0000_i1040" type="#_x0000_t75" style="width:216.85pt;height:82.9pt" o:ole="">
            <v:imagedata r:id="rId42" o:title=""/>
          </v:shape>
          <o:OLEObject Type="Embed" ProgID="Visio.Drawing.11" ShapeID="_x0000_i1040" DrawAspect="Content" ObjectID="_1406100348" r:id="rId43"/>
        </w:object>
      </w:r>
    </w:p>
    <w:p w:rsidR="005E0E76" w:rsidRPr="00303364" w:rsidRDefault="005E0E76" w:rsidP="005E0E76">
      <w:pPr>
        <w:rPr>
          <w:rFonts w:cstheme="minorHAnsi"/>
          <w:sz w:val="24"/>
          <w:szCs w:val="24"/>
        </w:rPr>
      </w:pPr>
      <w:r w:rsidRPr="00303364">
        <w:rPr>
          <w:rFonts w:cstheme="minorHAnsi"/>
          <w:sz w:val="24"/>
          <w:szCs w:val="24"/>
          <w:rPrChange w:id="9231"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232"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23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3"/>
        <w:gridCol w:w="3524"/>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234"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235" w:author="DuyNgo" w:date="2012-08-10T08:15:00Z">
                  <w:rPr>
                    <w:rFonts w:asciiTheme="majorHAnsi" w:eastAsia="SimSun" w:hAnsiTheme="majorHAnsi" w:cstheme="minorHAnsi"/>
                    <w:b/>
                    <w:bCs/>
                    <w:color w:val="4F81BD" w:themeColor="accent1"/>
                    <w:sz w:val="24"/>
                    <w:szCs w:val="26"/>
                    <w:lang w:eastAsia="zh-CN"/>
                  </w:rPr>
                </w:rPrChange>
              </w:rPr>
              <w:t>ADMIN_UC06</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236"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3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238" w:author="DuyNgo" w:date="2012-08-10T08:15:00Z">
                  <w:rPr>
                    <w:rFonts w:asciiTheme="majorHAnsi" w:eastAsiaTheme="majorEastAsia" w:hAnsiTheme="majorHAnsi" w:cstheme="minorHAnsi"/>
                    <w:b/>
                    <w:bCs/>
                    <w:color w:val="4F81BD" w:themeColor="accent1"/>
                    <w:sz w:val="24"/>
                    <w:szCs w:val="26"/>
                  </w:rPr>
                </w:rPrChange>
              </w:rPr>
              <w:t>Admin Search User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39" w:author="DuyNgo" w:date="2012-08-10T08:15:00Z">
                  <w:rPr>
                    <w:rFonts w:ascii="Tahoma" w:hAnsi="Tahoma" w:cstheme="minorHAnsi"/>
                    <w:color w:val="000000"/>
                    <w:sz w:val="24"/>
                    <w:szCs w:val="20"/>
                  </w:rPr>
                </w:rPrChange>
              </w:rPr>
            </w:pPr>
            <w:r w:rsidRPr="00303364">
              <w:rPr>
                <w:rFonts w:cstheme="minorHAnsi"/>
                <w:sz w:val="24"/>
                <w:szCs w:val="24"/>
                <w:rPrChange w:id="9240"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4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242" w:author="DuyNgo" w:date="2012-08-10T08:15:00Z">
                  <w:rPr>
                    <w:rFonts w:asciiTheme="majorHAnsi" w:eastAsiaTheme="majorEastAsia" w:hAnsiTheme="majorHAnsi" w:cstheme="minorHAnsi"/>
                    <w:b/>
                    <w:bCs/>
                    <w:color w:val="4F81BD" w:themeColor="accent1"/>
                    <w:sz w:val="24"/>
                    <w:szCs w:val="26"/>
                  </w:rPr>
                </w:rPrChange>
              </w:rPr>
              <w:t>This function allows admin to search user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43" w:author="DuyNgo" w:date="2012-08-10T08:15:00Z">
                  <w:rPr>
                    <w:rFonts w:ascii="Tahoma" w:hAnsi="Tahoma" w:cstheme="minorHAnsi"/>
                    <w:color w:val="000000"/>
                    <w:sz w:val="24"/>
                    <w:szCs w:val="20"/>
                  </w:rPr>
                </w:rPrChange>
              </w:rPr>
            </w:pPr>
            <w:r w:rsidRPr="00303364">
              <w:rPr>
                <w:rFonts w:cstheme="minorHAnsi"/>
                <w:sz w:val="24"/>
                <w:szCs w:val="24"/>
                <w:rPrChange w:id="9244"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4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246"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47" w:author="DuyNgo" w:date="2012-08-10T08:15:00Z">
                  <w:rPr>
                    <w:rFonts w:ascii="Tahoma" w:hAnsi="Tahoma" w:cstheme="minorHAnsi"/>
                    <w:color w:val="000000"/>
                    <w:sz w:val="24"/>
                    <w:szCs w:val="20"/>
                  </w:rPr>
                </w:rPrChange>
              </w:rPr>
            </w:pPr>
            <w:r w:rsidRPr="00303364">
              <w:rPr>
                <w:rFonts w:cstheme="minorHAnsi"/>
                <w:sz w:val="24"/>
                <w:szCs w:val="24"/>
                <w:rPrChange w:id="924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4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250"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51" w:author="DuyNgo" w:date="2012-08-10T08:15:00Z">
                  <w:rPr>
                    <w:rFonts w:ascii="Tahoma" w:hAnsi="Tahoma" w:cstheme="minorHAnsi"/>
                    <w:color w:val="000000"/>
                    <w:sz w:val="24"/>
                    <w:szCs w:val="20"/>
                  </w:rPr>
                </w:rPrChange>
              </w:rPr>
            </w:pPr>
            <w:r w:rsidRPr="00303364">
              <w:rPr>
                <w:rFonts w:cstheme="minorHAnsi"/>
                <w:sz w:val="24"/>
                <w:szCs w:val="24"/>
                <w:rPrChange w:id="925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5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25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55" w:author="DuyNgo" w:date="2012-08-10T08:15:00Z">
                  <w:rPr>
                    <w:rFonts w:ascii="Tahoma" w:hAnsi="Tahoma" w:cstheme="minorHAnsi"/>
                    <w:color w:val="000000"/>
                    <w:sz w:val="24"/>
                    <w:szCs w:val="20"/>
                  </w:rPr>
                </w:rPrChange>
              </w:rPr>
            </w:pPr>
            <w:r w:rsidRPr="00303364">
              <w:rPr>
                <w:rFonts w:cstheme="minorHAnsi"/>
                <w:sz w:val="24"/>
                <w:szCs w:val="24"/>
                <w:rPrChange w:id="9256"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5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258"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59"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303364" w:rsidRDefault="005E0E76" w:rsidP="00946F40">
            <w:pPr>
              <w:rPr>
                <w:rFonts w:eastAsia="SimSun" w:cstheme="minorHAnsi"/>
                <w:sz w:val="24"/>
                <w:szCs w:val="24"/>
                <w:lang w:eastAsia="zh-CN"/>
                <w:rPrChange w:id="9260" w:author="DuyNgo" w:date="2012-08-10T08:15:00Z">
                  <w:rPr>
                    <w:rFonts w:eastAsia="SimSun" w:cstheme="minorHAnsi"/>
                    <w:sz w:val="24"/>
                    <w:lang w:eastAsia="zh-CN"/>
                  </w:rPr>
                </w:rPrChange>
              </w:rPr>
            </w:pPr>
          </w:p>
        </w:tc>
        <w:tc>
          <w:tcPr>
            <w:tcW w:w="3524"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26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62"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303364" w:rsidRDefault="005E0E76" w:rsidP="00946F40">
            <w:pPr>
              <w:rPr>
                <w:rFonts w:eastAsia="SimSun" w:cstheme="minorHAnsi"/>
                <w:sz w:val="24"/>
                <w:szCs w:val="24"/>
                <w:lang w:eastAsia="zh-CN"/>
                <w:rPrChange w:id="926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264"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9265" w:author="DuyNgo" w:date="2012-08-10T08:15:00Z">
                  <w:rPr>
                    <w:rFonts w:eastAsia="SimSun" w:cstheme="minorHAnsi"/>
                    <w:sz w:val="24"/>
                    <w:lang w:eastAsia="zh-CN"/>
                  </w:rPr>
                </w:rPrChange>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66" w:author="DuyNgo" w:date="2012-08-10T08:15:00Z">
                  <w:rPr>
                    <w:rFonts w:ascii="Tahoma" w:hAnsi="Tahoma" w:cstheme="minorHAnsi"/>
                    <w:color w:val="000000"/>
                    <w:sz w:val="24"/>
                    <w:szCs w:val="20"/>
                  </w:rPr>
                </w:rPrChange>
              </w:rPr>
            </w:pPr>
            <w:r w:rsidRPr="00303364">
              <w:rPr>
                <w:rFonts w:cstheme="minorHAnsi"/>
                <w:sz w:val="24"/>
                <w:szCs w:val="24"/>
                <w:rPrChange w:id="9267"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68" w:author="DuyNgo" w:date="2012-08-10T08:15:00Z">
                  <w:rPr>
                    <w:rFonts w:ascii="Tahoma" w:hAnsi="Tahoma" w:cstheme="minorHAnsi"/>
                    <w:color w:val="000000"/>
                    <w:sz w:val="24"/>
                    <w:szCs w:val="20"/>
                  </w:rPr>
                </w:rPrChange>
              </w:rPr>
            </w:pPr>
            <w:r w:rsidRPr="00303364">
              <w:rPr>
                <w:rFonts w:cstheme="minorHAnsi"/>
                <w:sz w:val="24"/>
                <w:szCs w:val="24"/>
                <w:rPrChange w:id="926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70" w:author="DuyNgo" w:date="2012-08-10T08:15:00Z">
                  <w:rPr>
                    <w:rFonts w:ascii="Tahoma" w:hAnsi="Tahoma" w:cstheme="minorHAnsi"/>
                    <w:color w:val="000000"/>
                    <w:sz w:val="24"/>
                    <w:szCs w:val="20"/>
                  </w:rPr>
                </w:rPrChange>
              </w:rPr>
            </w:pPr>
            <w:r w:rsidRPr="00303364">
              <w:rPr>
                <w:rFonts w:cstheme="minorHAnsi"/>
                <w:sz w:val="24"/>
                <w:szCs w:val="24"/>
                <w:rPrChange w:id="9271"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72" w:author="DuyNgo" w:date="2012-08-10T08:15:00Z">
                  <w:rPr>
                    <w:rFonts w:ascii="Tahoma" w:hAnsi="Tahoma" w:cstheme="minorHAnsi"/>
                    <w:color w:val="000000"/>
                    <w:sz w:val="24"/>
                    <w:szCs w:val="20"/>
                  </w:rPr>
                </w:rPrChange>
              </w:rPr>
            </w:pPr>
            <w:r w:rsidRPr="00303364">
              <w:rPr>
                <w:rFonts w:cstheme="minorHAnsi"/>
                <w:sz w:val="24"/>
                <w:szCs w:val="24"/>
                <w:rPrChange w:id="927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74" w:author="DuyNgo" w:date="2012-08-10T08:15:00Z">
                  <w:rPr>
                    <w:rFonts w:ascii="Tahoma" w:hAnsi="Tahoma" w:cstheme="minorHAnsi"/>
                    <w:color w:val="000000"/>
                    <w:sz w:val="24"/>
                    <w:szCs w:val="20"/>
                  </w:rPr>
                </w:rPrChange>
              </w:rPr>
            </w:pPr>
            <w:r w:rsidRPr="00303364">
              <w:rPr>
                <w:rFonts w:cstheme="minorHAnsi"/>
                <w:sz w:val="24"/>
                <w:szCs w:val="24"/>
                <w:rPrChange w:id="927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76" w:author="DuyNgo" w:date="2012-08-10T08:15:00Z">
                  <w:rPr>
                    <w:rFonts w:ascii="Tahoma" w:hAnsi="Tahoma" w:cstheme="minorHAnsi"/>
                    <w:color w:val="000000"/>
                    <w:sz w:val="24"/>
                    <w:szCs w:val="20"/>
                  </w:rPr>
                </w:rPrChange>
              </w:rPr>
            </w:pPr>
            <w:r w:rsidRPr="00303364">
              <w:rPr>
                <w:rFonts w:cstheme="minorHAnsi"/>
                <w:sz w:val="24"/>
                <w:szCs w:val="24"/>
                <w:rPrChange w:id="927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78" w:author="DuyNgo" w:date="2012-08-10T08:15:00Z">
                  <w:rPr>
                    <w:rFonts w:ascii="Tahoma" w:hAnsi="Tahoma" w:cstheme="minorHAnsi"/>
                    <w:color w:val="000000"/>
                    <w:sz w:val="24"/>
                    <w:szCs w:val="20"/>
                  </w:rPr>
                </w:rPrChange>
              </w:rPr>
            </w:pPr>
            <w:r w:rsidRPr="00303364">
              <w:rPr>
                <w:rFonts w:cstheme="minorHAnsi"/>
                <w:sz w:val="24"/>
                <w:szCs w:val="24"/>
                <w:rPrChange w:id="9279"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80" w:author="DuyNgo" w:date="2012-08-10T08:15:00Z">
                  <w:rPr>
                    <w:rFonts w:ascii="Tahoma" w:hAnsi="Tahoma" w:cstheme="minorHAnsi"/>
                    <w:color w:val="000000"/>
                    <w:sz w:val="24"/>
                    <w:szCs w:val="20"/>
                  </w:rPr>
                </w:rPrChange>
              </w:rPr>
            </w:pPr>
            <w:r w:rsidRPr="00303364">
              <w:rPr>
                <w:rFonts w:cstheme="minorHAnsi"/>
                <w:sz w:val="24"/>
                <w:szCs w:val="24"/>
                <w:rPrChange w:id="928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9282" w:author="DuyNgo" w:date="2012-08-10T08:15:00Z">
            <w:rPr>
              <w:rFonts w:cstheme="minorHAnsi"/>
              <w:sz w:val="24"/>
            </w:rPr>
          </w:rPrChange>
        </w:rPr>
      </w:pPr>
    </w:p>
    <w:p w:rsidR="005E0E76" w:rsidRPr="00303364" w:rsidRDefault="005E0E76" w:rsidP="005E0E76">
      <w:pPr>
        <w:rPr>
          <w:rFonts w:cstheme="minorHAnsi"/>
          <w:sz w:val="24"/>
          <w:szCs w:val="24"/>
          <w:rPrChange w:id="9283" w:author="DuyNgo" w:date="2012-08-10T08:15:00Z">
            <w:rPr>
              <w:rFonts w:cstheme="minorHAnsi"/>
              <w:sz w:val="24"/>
            </w:rPr>
          </w:rPrChange>
        </w:rPr>
      </w:pPr>
    </w:p>
    <w:p w:rsidR="005E0E76" w:rsidRPr="00303364" w:rsidRDefault="005E0E76" w:rsidP="005E0E76">
      <w:pPr>
        <w:rPr>
          <w:rFonts w:cstheme="minorHAnsi"/>
          <w:sz w:val="24"/>
          <w:szCs w:val="24"/>
          <w:rPrChange w:id="9284" w:author="DuyNgo" w:date="2012-08-10T08:15:00Z">
            <w:rPr>
              <w:rFonts w:cstheme="minorHAnsi"/>
              <w:sz w:val="24"/>
            </w:rPr>
          </w:rPrChange>
        </w:rPr>
      </w:pPr>
    </w:p>
    <w:p w:rsidR="005E0E76" w:rsidRPr="00303364" w:rsidRDefault="00F2743C" w:rsidP="00D91F49">
      <w:pPr>
        <w:pStyle w:val="Heading5"/>
        <w:rPr>
          <w:rFonts w:asciiTheme="minorHAnsi" w:hAnsiTheme="minorHAnsi" w:cstheme="minorHAnsi"/>
          <w:sz w:val="24"/>
          <w:szCs w:val="24"/>
          <w:rPrChange w:id="9285" w:author="DuyNgo" w:date="2012-08-10T08:15:00Z">
            <w:rPr/>
          </w:rPrChange>
        </w:rPr>
      </w:pPr>
      <w:bookmarkStart w:id="9286" w:name="_Toc326241041"/>
      <w:r w:rsidRPr="00303364">
        <w:rPr>
          <w:rFonts w:asciiTheme="minorHAnsi" w:hAnsiTheme="minorHAnsi" w:cstheme="minorHAnsi"/>
          <w:sz w:val="24"/>
          <w:szCs w:val="24"/>
          <w:rPrChange w:id="9287" w:author="DuyNgo" w:date="2012-08-10T08:15:00Z">
            <w:rPr>
              <w:b/>
              <w:bCs/>
              <w:color w:val="4F81BD" w:themeColor="accent1"/>
              <w:sz w:val="26"/>
              <w:szCs w:val="26"/>
            </w:rPr>
          </w:rPrChange>
        </w:rPr>
        <w:lastRenderedPageBreak/>
        <w:t>2.4</w:t>
      </w:r>
      <w:r w:rsidR="005E0E76" w:rsidRPr="00303364">
        <w:rPr>
          <w:rFonts w:asciiTheme="minorHAnsi" w:hAnsiTheme="minorHAnsi" w:cstheme="minorHAnsi"/>
          <w:sz w:val="24"/>
          <w:szCs w:val="24"/>
          <w:rPrChange w:id="9288" w:author="DuyNgo" w:date="2012-08-10T08:15:00Z">
            <w:rPr>
              <w:b/>
              <w:bCs/>
              <w:color w:val="4F81BD" w:themeColor="accent1"/>
              <w:sz w:val="26"/>
              <w:szCs w:val="26"/>
            </w:rPr>
          </w:rPrChange>
        </w:rPr>
        <w:t>.2.7 Admin Create User</w:t>
      </w:r>
      <w:bookmarkEnd w:id="9286"/>
    </w:p>
    <w:p w:rsidR="005E0E76" w:rsidRPr="00303364" w:rsidRDefault="005E0E76" w:rsidP="005E0E76">
      <w:pPr>
        <w:rPr>
          <w:rFonts w:cstheme="minorHAnsi"/>
          <w:sz w:val="24"/>
          <w:szCs w:val="24"/>
        </w:rPr>
      </w:pPr>
      <w:r w:rsidRPr="00303364">
        <w:rPr>
          <w:rFonts w:cstheme="minorHAnsi"/>
          <w:sz w:val="24"/>
          <w:szCs w:val="24"/>
          <w:rPrChange w:id="9289" w:author="DuyNgo" w:date="2012-08-10T08:15:00Z">
            <w:rPr>
              <w:rFonts w:cstheme="minorHAnsi"/>
              <w:sz w:val="24"/>
              <w:szCs w:val="24"/>
            </w:rPr>
          </w:rPrChange>
        </w:rPr>
        <w:object w:dxaOrig="4329" w:dyaOrig="1660">
          <v:shape id="_x0000_i1041" type="#_x0000_t75" style="width:216.85pt;height:82.9pt" o:ole="">
            <v:imagedata r:id="rId44" o:title=""/>
          </v:shape>
          <o:OLEObject Type="Embed" ProgID="Visio.Drawing.11" ShapeID="_x0000_i1041" DrawAspect="Content" ObjectID="_1406100349" r:id="rId45"/>
        </w:object>
      </w:r>
    </w:p>
    <w:p w:rsidR="005E0E76" w:rsidRPr="00303364" w:rsidRDefault="005E0E76" w:rsidP="005E0E76">
      <w:pPr>
        <w:rPr>
          <w:rFonts w:cstheme="minorHAnsi"/>
          <w:sz w:val="24"/>
          <w:szCs w:val="24"/>
        </w:rPr>
      </w:pPr>
      <w:r w:rsidRPr="00303364">
        <w:rPr>
          <w:rFonts w:cstheme="minorHAnsi"/>
          <w:sz w:val="24"/>
          <w:szCs w:val="24"/>
          <w:rPrChange w:id="9290"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291"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29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37"/>
        <w:gridCol w:w="3519"/>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293"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294" w:author="DuyNgo" w:date="2012-08-10T08:15:00Z">
                  <w:rPr>
                    <w:rFonts w:asciiTheme="majorHAnsi" w:eastAsia="SimSun" w:hAnsiTheme="majorHAnsi" w:cstheme="minorHAnsi"/>
                    <w:b/>
                    <w:bCs/>
                    <w:color w:val="4F81BD" w:themeColor="accent1"/>
                    <w:sz w:val="24"/>
                    <w:szCs w:val="26"/>
                    <w:lang w:eastAsia="zh-CN"/>
                  </w:rPr>
                </w:rPrChange>
              </w:rPr>
              <w:t>ADMIN_UC07</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295"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9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297" w:author="DuyNgo" w:date="2012-08-10T08:15:00Z">
                  <w:rPr>
                    <w:rFonts w:asciiTheme="majorHAnsi" w:eastAsiaTheme="majorEastAsia" w:hAnsiTheme="majorHAnsi" w:cstheme="minorHAnsi"/>
                    <w:b/>
                    <w:bCs/>
                    <w:color w:val="4F81BD" w:themeColor="accent1"/>
                    <w:sz w:val="24"/>
                    <w:szCs w:val="26"/>
                  </w:rPr>
                </w:rPrChange>
              </w:rPr>
              <w:t>Admin Create User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98" w:author="DuyNgo" w:date="2012-08-10T08:15:00Z">
                  <w:rPr>
                    <w:rFonts w:ascii="Tahoma" w:hAnsi="Tahoma" w:cstheme="minorHAnsi"/>
                    <w:color w:val="000000"/>
                    <w:sz w:val="24"/>
                    <w:szCs w:val="20"/>
                  </w:rPr>
                </w:rPrChange>
              </w:rPr>
            </w:pPr>
            <w:r w:rsidRPr="00303364">
              <w:rPr>
                <w:rFonts w:cstheme="minorHAnsi"/>
                <w:sz w:val="24"/>
                <w:szCs w:val="24"/>
                <w:rPrChange w:id="9299"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0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301" w:author="DuyNgo" w:date="2012-08-10T08:15:00Z">
                  <w:rPr>
                    <w:rFonts w:asciiTheme="majorHAnsi" w:eastAsiaTheme="majorEastAsia" w:hAnsiTheme="majorHAnsi" w:cstheme="minorHAnsi"/>
                    <w:b/>
                    <w:bCs/>
                    <w:color w:val="4F81BD" w:themeColor="accent1"/>
                    <w:sz w:val="24"/>
                    <w:szCs w:val="26"/>
                  </w:rPr>
                </w:rPrChange>
              </w:rPr>
              <w:t>This function allows admin to create new user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02" w:author="DuyNgo" w:date="2012-08-10T08:15:00Z">
                  <w:rPr>
                    <w:rFonts w:ascii="Tahoma" w:hAnsi="Tahoma" w:cstheme="minorHAnsi"/>
                    <w:color w:val="000000"/>
                    <w:sz w:val="24"/>
                    <w:szCs w:val="20"/>
                  </w:rPr>
                </w:rPrChange>
              </w:rPr>
            </w:pPr>
            <w:r w:rsidRPr="00303364">
              <w:rPr>
                <w:rFonts w:cstheme="minorHAnsi"/>
                <w:sz w:val="24"/>
                <w:szCs w:val="24"/>
                <w:rPrChange w:id="9303"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0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305"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06" w:author="DuyNgo" w:date="2012-08-10T08:15:00Z">
                  <w:rPr>
                    <w:rFonts w:ascii="Tahoma" w:hAnsi="Tahoma" w:cstheme="minorHAnsi"/>
                    <w:color w:val="000000"/>
                    <w:sz w:val="24"/>
                    <w:szCs w:val="20"/>
                  </w:rPr>
                </w:rPrChange>
              </w:rPr>
            </w:pPr>
            <w:r w:rsidRPr="00303364">
              <w:rPr>
                <w:rFonts w:cstheme="minorHAnsi"/>
                <w:sz w:val="24"/>
                <w:szCs w:val="24"/>
                <w:rPrChange w:id="9307"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0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309"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10" w:author="DuyNgo" w:date="2012-08-10T08:15:00Z">
                  <w:rPr>
                    <w:rFonts w:ascii="Tahoma" w:hAnsi="Tahoma" w:cstheme="minorHAnsi"/>
                    <w:color w:val="000000"/>
                    <w:sz w:val="24"/>
                    <w:szCs w:val="20"/>
                  </w:rPr>
                </w:rPrChange>
              </w:rPr>
            </w:pPr>
            <w:r w:rsidRPr="00303364">
              <w:rPr>
                <w:rFonts w:cstheme="minorHAnsi"/>
                <w:sz w:val="24"/>
                <w:szCs w:val="24"/>
                <w:rPrChange w:id="9311"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1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31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14" w:author="DuyNgo" w:date="2012-08-10T08:15:00Z">
                  <w:rPr>
                    <w:rFonts w:ascii="Tahoma" w:hAnsi="Tahoma" w:cstheme="minorHAnsi"/>
                    <w:color w:val="000000"/>
                    <w:sz w:val="24"/>
                    <w:szCs w:val="20"/>
                  </w:rPr>
                </w:rPrChange>
              </w:rPr>
            </w:pPr>
            <w:r w:rsidRPr="00303364">
              <w:rPr>
                <w:rFonts w:cstheme="minorHAnsi"/>
                <w:sz w:val="24"/>
                <w:szCs w:val="24"/>
                <w:rPrChange w:id="9315" w:author="DuyNgo" w:date="2012-08-10T08:15:00Z">
                  <w:rPr>
                    <w:rFonts w:asciiTheme="majorHAnsi" w:eastAsiaTheme="majorEastAsia" w:hAnsiTheme="majorHAnsi" w:cstheme="minorHAnsi"/>
                    <w:b/>
                    <w:bCs/>
                    <w:color w:val="4F81BD" w:themeColor="accent1"/>
                    <w:sz w:val="24"/>
                    <w:szCs w:val="26"/>
                  </w:rPr>
                </w:rPrChange>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1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317"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303364" w:rsidRDefault="005E0E76" w:rsidP="00946F40">
            <w:pPr>
              <w:keepNext/>
              <w:keepLines/>
              <w:spacing w:before="200" w:after="0"/>
              <w:outlineLvl w:val="5"/>
              <w:rPr>
                <w:rFonts w:eastAsia="SimSun" w:cstheme="minorHAnsi"/>
                <w:sz w:val="24"/>
                <w:szCs w:val="24"/>
                <w:lang w:eastAsia="zh-CN"/>
                <w:rPrChange w:id="9318" w:author="DuyNgo" w:date="2012-08-10T08:15:00Z">
                  <w:rPr>
                    <w:rFonts w:asciiTheme="majorHAnsi" w:eastAsia="SimSun" w:hAnsiTheme="majorHAnsi" w:cstheme="minorHAnsi"/>
                    <w:i/>
                    <w:iCs/>
                    <w:color w:val="243F60" w:themeColor="accent1" w:themeShade="7F"/>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319" w:author="DuyNgo" w:date="2012-08-10T08:15:00Z">
                  <w:rPr>
                    <w:rFonts w:asciiTheme="majorHAnsi" w:eastAsia="SimSun" w:hAnsiTheme="majorHAnsi" w:cstheme="minorHAnsi"/>
                    <w:b/>
                    <w:bCs/>
                    <w:color w:val="4F81BD" w:themeColor="accent1"/>
                    <w:sz w:val="24"/>
                    <w:szCs w:val="26"/>
                    <w:lang w:eastAsia="zh-CN"/>
                  </w:rPr>
                </w:rPrChange>
              </w:rPr>
              <w:t>3. Fill in User’s information then select button “Submit”</w:t>
            </w:r>
          </w:p>
          <w:p w:rsidR="005E0E76" w:rsidRPr="00303364" w:rsidRDefault="005E0E76" w:rsidP="00946F40">
            <w:pPr>
              <w:rPr>
                <w:rFonts w:eastAsia="SimSun" w:cstheme="minorHAnsi"/>
                <w:sz w:val="24"/>
                <w:szCs w:val="24"/>
                <w:lang w:eastAsia="zh-CN"/>
                <w:rPrChange w:id="9320" w:author="DuyNgo" w:date="2012-08-10T08:15:00Z">
                  <w:rPr>
                    <w:rFonts w:eastAsia="SimSun" w:cstheme="minorHAnsi"/>
                    <w:sz w:val="24"/>
                    <w:lang w:eastAsia="zh-CN"/>
                  </w:rPr>
                </w:rPrChange>
              </w:rPr>
            </w:pPr>
          </w:p>
        </w:tc>
        <w:tc>
          <w:tcPr>
            <w:tcW w:w="351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32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322" w:author="DuyNgo" w:date="2012-08-10T08:15:00Z">
                  <w:rPr>
                    <w:rFonts w:asciiTheme="majorHAnsi" w:eastAsia="SimSun" w:hAnsiTheme="majorHAnsi" w:cstheme="minorHAnsi"/>
                    <w:b/>
                    <w:bCs/>
                    <w:color w:val="4F81BD" w:themeColor="accent1"/>
                    <w:sz w:val="24"/>
                    <w:szCs w:val="26"/>
                    <w:lang w:eastAsia="zh-CN"/>
                  </w:rPr>
                </w:rPrChange>
              </w:rPr>
              <w:t>2. Select link “Create New User”</w:t>
            </w:r>
          </w:p>
          <w:p w:rsidR="005E0E76" w:rsidRPr="00303364" w:rsidRDefault="005E0E76" w:rsidP="00946F40">
            <w:pPr>
              <w:rPr>
                <w:rFonts w:eastAsia="SimSun" w:cstheme="minorHAnsi"/>
                <w:sz w:val="24"/>
                <w:szCs w:val="24"/>
                <w:lang w:eastAsia="zh-CN"/>
                <w:rPrChange w:id="932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324"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9325" w:author="DuyNgo" w:date="2012-08-10T08:15:00Z">
                  <w:rPr>
                    <w:rFonts w:eastAsia="SimSun" w:cstheme="minorHAnsi"/>
                    <w:sz w:val="24"/>
                    <w:lang w:eastAsia="zh-CN"/>
                  </w:rPr>
                </w:rPrChange>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26" w:author="DuyNgo" w:date="2012-08-10T08:15:00Z">
                  <w:rPr>
                    <w:rFonts w:ascii="Tahoma" w:hAnsi="Tahoma" w:cstheme="minorHAnsi"/>
                    <w:color w:val="000000"/>
                    <w:sz w:val="24"/>
                    <w:szCs w:val="20"/>
                  </w:rPr>
                </w:rPrChange>
              </w:rPr>
            </w:pPr>
            <w:r w:rsidRPr="00303364">
              <w:rPr>
                <w:rFonts w:cstheme="minorHAnsi"/>
                <w:sz w:val="24"/>
                <w:szCs w:val="24"/>
                <w:rPrChange w:id="9327"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28" w:author="DuyNgo" w:date="2012-08-10T08:15:00Z">
                  <w:rPr>
                    <w:rFonts w:ascii="Tahoma" w:hAnsi="Tahoma" w:cstheme="minorHAnsi"/>
                    <w:color w:val="000000"/>
                    <w:sz w:val="24"/>
                    <w:szCs w:val="20"/>
                  </w:rPr>
                </w:rPrChange>
              </w:rPr>
            </w:pPr>
            <w:r w:rsidRPr="00303364">
              <w:rPr>
                <w:rFonts w:cstheme="minorHAnsi"/>
                <w:sz w:val="24"/>
                <w:szCs w:val="24"/>
                <w:rPrChange w:id="932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30" w:author="DuyNgo" w:date="2012-08-10T08:15:00Z">
                  <w:rPr>
                    <w:rFonts w:ascii="Tahoma" w:hAnsi="Tahoma" w:cstheme="minorHAnsi"/>
                    <w:color w:val="000000"/>
                    <w:sz w:val="24"/>
                    <w:szCs w:val="20"/>
                  </w:rPr>
                </w:rPrChange>
              </w:rPr>
            </w:pPr>
            <w:r w:rsidRPr="00303364">
              <w:rPr>
                <w:rFonts w:cstheme="minorHAnsi"/>
                <w:sz w:val="24"/>
                <w:szCs w:val="24"/>
                <w:rPrChange w:id="9331"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32" w:author="DuyNgo" w:date="2012-08-10T08:15:00Z">
                  <w:rPr>
                    <w:rFonts w:ascii="Tahoma" w:hAnsi="Tahoma" w:cstheme="minorHAnsi"/>
                    <w:color w:val="000000"/>
                    <w:sz w:val="24"/>
                    <w:szCs w:val="20"/>
                  </w:rPr>
                </w:rPrChange>
              </w:rPr>
            </w:pPr>
            <w:r w:rsidRPr="00303364">
              <w:rPr>
                <w:rFonts w:cstheme="minorHAnsi"/>
                <w:sz w:val="24"/>
                <w:szCs w:val="24"/>
                <w:rPrChange w:id="933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34" w:author="DuyNgo" w:date="2012-08-10T08:15:00Z">
                  <w:rPr>
                    <w:rFonts w:ascii="Tahoma" w:hAnsi="Tahoma" w:cstheme="minorHAnsi"/>
                    <w:color w:val="000000"/>
                    <w:sz w:val="24"/>
                    <w:szCs w:val="20"/>
                  </w:rPr>
                </w:rPrChange>
              </w:rPr>
            </w:pPr>
            <w:r w:rsidRPr="00303364">
              <w:rPr>
                <w:rFonts w:cstheme="minorHAnsi"/>
                <w:sz w:val="24"/>
                <w:szCs w:val="24"/>
                <w:rPrChange w:id="933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36" w:author="DuyNgo" w:date="2012-08-10T08:15:00Z">
                  <w:rPr>
                    <w:rFonts w:ascii="Tahoma" w:hAnsi="Tahoma" w:cstheme="minorHAnsi"/>
                    <w:color w:val="000000"/>
                    <w:sz w:val="24"/>
                    <w:szCs w:val="20"/>
                  </w:rPr>
                </w:rPrChange>
              </w:rPr>
            </w:pPr>
            <w:r w:rsidRPr="00303364">
              <w:rPr>
                <w:rFonts w:cstheme="minorHAnsi"/>
                <w:sz w:val="24"/>
                <w:szCs w:val="24"/>
                <w:rPrChange w:id="933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38" w:author="DuyNgo" w:date="2012-08-10T08:15:00Z">
                  <w:rPr>
                    <w:rFonts w:ascii="Tahoma" w:hAnsi="Tahoma" w:cstheme="minorHAnsi"/>
                    <w:color w:val="000000"/>
                    <w:sz w:val="24"/>
                    <w:szCs w:val="20"/>
                  </w:rPr>
                </w:rPrChange>
              </w:rPr>
            </w:pPr>
            <w:r w:rsidRPr="00303364">
              <w:rPr>
                <w:rFonts w:cstheme="minorHAnsi"/>
                <w:sz w:val="24"/>
                <w:szCs w:val="24"/>
                <w:rPrChange w:id="9339"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40" w:author="DuyNgo" w:date="2012-08-10T08:15:00Z">
                  <w:rPr>
                    <w:rFonts w:ascii="Tahoma" w:hAnsi="Tahoma" w:cstheme="minorHAnsi"/>
                    <w:color w:val="000000"/>
                    <w:sz w:val="24"/>
                    <w:szCs w:val="20"/>
                  </w:rPr>
                </w:rPrChange>
              </w:rPr>
            </w:pPr>
            <w:r w:rsidRPr="00303364">
              <w:rPr>
                <w:rFonts w:cstheme="minorHAnsi"/>
                <w:sz w:val="24"/>
                <w:szCs w:val="24"/>
                <w:rPrChange w:id="934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9342" w:author="DuyNgo" w:date="2012-08-10T08:15:00Z">
            <w:rPr>
              <w:rFonts w:cstheme="minorHAnsi"/>
              <w:sz w:val="24"/>
            </w:rPr>
          </w:rPrChange>
        </w:rPr>
      </w:pPr>
    </w:p>
    <w:p w:rsidR="005E0E76" w:rsidRPr="00303364" w:rsidRDefault="005E0E76" w:rsidP="005E0E76">
      <w:pPr>
        <w:rPr>
          <w:rFonts w:cstheme="minorHAnsi"/>
          <w:sz w:val="24"/>
          <w:szCs w:val="24"/>
          <w:rPrChange w:id="9343" w:author="DuyNgo" w:date="2012-08-10T08:15:00Z">
            <w:rPr>
              <w:rFonts w:cstheme="minorHAnsi"/>
              <w:sz w:val="24"/>
            </w:rPr>
          </w:rPrChange>
        </w:rPr>
      </w:pPr>
    </w:p>
    <w:p w:rsidR="005E0E76" w:rsidRPr="00303364" w:rsidRDefault="005E0E76" w:rsidP="005E0E76">
      <w:pPr>
        <w:rPr>
          <w:rFonts w:cstheme="minorHAnsi"/>
          <w:sz w:val="24"/>
          <w:szCs w:val="24"/>
          <w:rPrChange w:id="9344" w:author="DuyNgo" w:date="2012-08-10T08:15:00Z">
            <w:rPr>
              <w:rFonts w:cstheme="minorHAnsi"/>
              <w:sz w:val="24"/>
            </w:rPr>
          </w:rPrChange>
        </w:rPr>
      </w:pPr>
    </w:p>
    <w:p w:rsidR="005E0E76" w:rsidRPr="00303364" w:rsidRDefault="005E0E76" w:rsidP="005E0E76">
      <w:pPr>
        <w:rPr>
          <w:rFonts w:cstheme="minorHAnsi"/>
          <w:sz w:val="24"/>
          <w:szCs w:val="24"/>
          <w:rPrChange w:id="9345" w:author="DuyNgo" w:date="2012-08-10T08:15:00Z">
            <w:rPr>
              <w:rFonts w:cstheme="minorHAnsi"/>
              <w:sz w:val="24"/>
            </w:rPr>
          </w:rPrChange>
        </w:rPr>
      </w:pPr>
    </w:p>
    <w:p w:rsidR="005E0E76" w:rsidRPr="00303364" w:rsidRDefault="005E0E76" w:rsidP="005E0E76">
      <w:pPr>
        <w:rPr>
          <w:rFonts w:cstheme="minorHAnsi"/>
          <w:sz w:val="24"/>
          <w:szCs w:val="24"/>
          <w:rPrChange w:id="9346" w:author="DuyNgo" w:date="2012-08-10T08:15:00Z">
            <w:rPr>
              <w:rFonts w:cstheme="minorHAnsi"/>
              <w:sz w:val="24"/>
            </w:rPr>
          </w:rPrChange>
        </w:rPr>
      </w:pPr>
    </w:p>
    <w:p w:rsidR="005E0E76" w:rsidRPr="00303364" w:rsidRDefault="00F2743C" w:rsidP="00D91F49">
      <w:pPr>
        <w:pStyle w:val="Heading5"/>
        <w:rPr>
          <w:rFonts w:asciiTheme="minorHAnsi" w:hAnsiTheme="minorHAnsi" w:cstheme="minorHAnsi"/>
          <w:sz w:val="24"/>
          <w:szCs w:val="24"/>
          <w:rPrChange w:id="9347" w:author="DuyNgo" w:date="2012-08-10T08:15:00Z">
            <w:rPr/>
          </w:rPrChange>
        </w:rPr>
      </w:pPr>
      <w:bookmarkStart w:id="9348" w:name="_Toc326241042"/>
      <w:r w:rsidRPr="00303364">
        <w:rPr>
          <w:rFonts w:asciiTheme="minorHAnsi" w:hAnsiTheme="minorHAnsi" w:cstheme="minorHAnsi"/>
          <w:sz w:val="24"/>
          <w:szCs w:val="24"/>
          <w:rPrChange w:id="9349" w:author="DuyNgo" w:date="2012-08-10T08:15:00Z">
            <w:rPr>
              <w:b/>
              <w:bCs/>
              <w:color w:val="4F81BD" w:themeColor="accent1"/>
              <w:sz w:val="26"/>
              <w:szCs w:val="26"/>
            </w:rPr>
          </w:rPrChange>
        </w:rPr>
        <w:lastRenderedPageBreak/>
        <w:t>2.4</w:t>
      </w:r>
      <w:r w:rsidR="005E0E76" w:rsidRPr="00303364">
        <w:rPr>
          <w:rFonts w:asciiTheme="minorHAnsi" w:hAnsiTheme="minorHAnsi" w:cstheme="minorHAnsi"/>
          <w:sz w:val="24"/>
          <w:szCs w:val="24"/>
          <w:rPrChange w:id="9350" w:author="DuyNgo" w:date="2012-08-10T08:15:00Z">
            <w:rPr>
              <w:b/>
              <w:bCs/>
              <w:color w:val="4F81BD" w:themeColor="accent1"/>
              <w:sz w:val="26"/>
              <w:szCs w:val="26"/>
            </w:rPr>
          </w:rPrChange>
        </w:rPr>
        <w:t>.2.8 Admin Edit User</w:t>
      </w:r>
      <w:bookmarkEnd w:id="9348"/>
    </w:p>
    <w:p w:rsidR="005E0E76" w:rsidRPr="00303364" w:rsidRDefault="005E0E76" w:rsidP="005E0E76">
      <w:pPr>
        <w:rPr>
          <w:rFonts w:cstheme="minorHAnsi"/>
          <w:sz w:val="24"/>
          <w:szCs w:val="24"/>
        </w:rPr>
      </w:pPr>
      <w:r w:rsidRPr="00303364">
        <w:rPr>
          <w:rFonts w:cstheme="minorHAnsi"/>
          <w:sz w:val="24"/>
          <w:szCs w:val="24"/>
          <w:rPrChange w:id="9351" w:author="DuyNgo" w:date="2012-08-10T08:15:00Z">
            <w:rPr>
              <w:rFonts w:cstheme="minorHAnsi"/>
              <w:sz w:val="24"/>
              <w:szCs w:val="24"/>
            </w:rPr>
          </w:rPrChange>
        </w:rPr>
        <w:object w:dxaOrig="4329" w:dyaOrig="1660">
          <v:shape id="_x0000_i1042" type="#_x0000_t75" style="width:216.85pt;height:82.9pt" o:ole="">
            <v:imagedata r:id="rId46" o:title=""/>
          </v:shape>
          <o:OLEObject Type="Embed" ProgID="Visio.Drawing.11" ShapeID="_x0000_i1042" DrawAspect="Content" ObjectID="_1406100350" r:id="rId47"/>
        </w:object>
      </w:r>
    </w:p>
    <w:p w:rsidR="005E0E76" w:rsidRPr="00303364" w:rsidRDefault="005E0E76" w:rsidP="005E0E76">
      <w:pPr>
        <w:rPr>
          <w:rFonts w:cstheme="minorHAnsi"/>
          <w:sz w:val="24"/>
          <w:szCs w:val="24"/>
        </w:rPr>
      </w:pPr>
      <w:r w:rsidRPr="00303364">
        <w:rPr>
          <w:rFonts w:cstheme="minorHAnsi"/>
          <w:sz w:val="24"/>
          <w:szCs w:val="24"/>
          <w:rPrChange w:id="9352"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353"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35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3"/>
        <w:gridCol w:w="3524"/>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355"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356" w:author="DuyNgo" w:date="2012-08-10T08:15:00Z">
                  <w:rPr>
                    <w:rFonts w:asciiTheme="majorHAnsi" w:eastAsia="SimSun" w:hAnsiTheme="majorHAnsi" w:cstheme="minorHAnsi"/>
                    <w:b/>
                    <w:bCs/>
                    <w:color w:val="4F81BD" w:themeColor="accent1"/>
                    <w:sz w:val="24"/>
                    <w:szCs w:val="26"/>
                    <w:lang w:eastAsia="zh-CN"/>
                  </w:rPr>
                </w:rPrChange>
              </w:rPr>
              <w:t>ADMIN_UC08</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357"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5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359" w:author="DuyNgo" w:date="2012-08-10T08:15:00Z">
                  <w:rPr>
                    <w:rFonts w:asciiTheme="majorHAnsi" w:eastAsiaTheme="majorEastAsia" w:hAnsiTheme="majorHAnsi" w:cstheme="minorHAnsi"/>
                    <w:b/>
                    <w:bCs/>
                    <w:color w:val="4F81BD" w:themeColor="accent1"/>
                    <w:sz w:val="24"/>
                    <w:szCs w:val="26"/>
                  </w:rPr>
                </w:rPrChange>
              </w:rPr>
              <w:t>Admin Edit User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60" w:author="DuyNgo" w:date="2012-08-10T08:15:00Z">
                  <w:rPr>
                    <w:rFonts w:ascii="Tahoma" w:hAnsi="Tahoma" w:cstheme="minorHAnsi"/>
                    <w:color w:val="000000"/>
                    <w:sz w:val="24"/>
                    <w:szCs w:val="20"/>
                  </w:rPr>
                </w:rPrChange>
              </w:rPr>
            </w:pPr>
            <w:r w:rsidRPr="00303364">
              <w:rPr>
                <w:rFonts w:cstheme="minorHAnsi"/>
                <w:sz w:val="24"/>
                <w:szCs w:val="24"/>
                <w:rPrChange w:id="9361"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6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363" w:author="DuyNgo" w:date="2012-08-10T08:15:00Z">
                  <w:rPr>
                    <w:rFonts w:asciiTheme="majorHAnsi" w:eastAsiaTheme="majorEastAsia" w:hAnsiTheme="majorHAnsi" w:cstheme="minorHAnsi"/>
                    <w:b/>
                    <w:bCs/>
                    <w:color w:val="4F81BD" w:themeColor="accent1"/>
                    <w:sz w:val="24"/>
                    <w:szCs w:val="26"/>
                  </w:rPr>
                </w:rPrChange>
              </w:rPr>
              <w:t>This function allows admin to edit information of an user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64" w:author="DuyNgo" w:date="2012-08-10T08:15:00Z">
                  <w:rPr>
                    <w:rFonts w:ascii="Tahoma" w:hAnsi="Tahoma" w:cstheme="minorHAnsi"/>
                    <w:color w:val="000000"/>
                    <w:sz w:val="24"/>
                    <w:szCs w:val="20"/>
                  </w:rPr>
                </w:rPrChange>
              </w:rPr>
            </w:pPr>
            <w:r w:rsidRPr="00303364">
              <w:rPr>
                <w:rFonts w:cstheme="minorHAnsi"/>
                <w:sz w:val="24"/>
                <w:szCs w:val="24"/>
                <w:rPrChange w:id="9365"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6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367"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68" w:author="DuyNgo" w:date="2012-08-10T08:15:00Z">
                  <w:rPr>
                    <w:rFonts w:ascii="Tahoma" w:hAnsi="Tahoma" w:cstheme="minorHAnsi"/>
                    <w:color w:val="000000"/>
                    <w:sz w:val="24"/>
                    <w:szCs w:val="20"/>
                  </w:rPr>
                </w:rPrChange>
              </w:rPr>
            </w:pPr>
            <w:r w:rsidRPr="00303364">
              <w:rPr>
                <w:rFonts w:cstheme="minorHAnsi"/>
                <w:sz w:val="24"/>
                <w:szCs w:val="24"/>
                <w:rPrChange w:id="9369"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7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371"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72" w:author="DuyNgo" w:date="2012-08-10T08:15:00Z">
                  <w:rPr>
                    <w:rFonts w:ascii="Tahoma" w:hAnsi="Tahoma" w:cstheme="minorHAnsi"/>
                    <w:color w:val="000000"/>
                    <w:sz w:val="24"/>
                    <w:szCs w:val="20"/>
                  </w:rPr>
                </w:rPrChange>
              </w:rPr>
            </w:pPr>
            <w:r w:rsidRPr="00303364">
              <w:rPr>
                <w:rFonts w:cstheme="minorHAnsi"/>
                <w:sz w:val="24"/>
                <w:szCs w:val="24"/>
                <w:rPrChange w:id="9373"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7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375"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76" w:author="DuyNgo" w:date="2012-08-10T08:15:00Z">
                  <w:rPr>
                    <w:rFonts w:ascii="Tahoma" w:hAnsi="Tahoma" w:cstheme="minorHAnsi"/>
                    <w:color w:val="000000"/>
                    <w:sz w:val="24"/>
                    <w:szCs w:val="20"/>
                  </w:rPr>
                </w:rPrChange>
              </w:rPr>
            </w:pPr>
            <w:r w:rsidRPr="00303364">
              <w:rPr>
                <w:rFonts w:cstheme="minorHAnsi"/>
                <w:sz w:val="24"/>
                <w:szCs w:val="24"/>
                <w:rPrChange w:id="9377"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7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379"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380"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303364" w:rsidRDefault="005E0E76" w:rsidP="00946F40">
            <w:pPr>
              <w:rPr>
                <w:rFonts w:eastAsia="SimSun" w:cstheme="minorHAnsi"/>
                <w:sz w:val="24"/>
                <w:szCs w:val="24"/>
                <w:lang w:eastAsia="zh-CN"/>
                <w:rPrChange w:id="938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382" w:author="DuyNgo" w:date="2012-08-10T08:15:00Z">
                  <w:rPr>
                    <w:rFonts w:asciiTheme="majorHAnsi" w:eastAsia="SimSun" w:hAnsiTheme="majorHAnsi" w:cstheme="minorHAnsi"/>
                    <w:b/>
                    <w:bCs/>
                    <w:color w:val="4F81BD" w:themeColor="accent1"/>
                    <w:sz w:val="24"/>
                    <w:szCs w:val="26"/>
                    <w:lang w:eastAsia="zh-CN"/>
                  </w:rPr>
                </w:rPrChange>
              </w:rPr>
              <w:t>5. Change User’s information then select button “Save Change”</w:t>
            </w:r>
          </w:p>
          <w:p w:rsidR="005E0E76" w:rsidRPr="00303364" w:rsidRDefault="005E0E76" w:rsidP="00946F40">
            <w:pPr>
              <w:rPr>
                <w:rFonts w:eastAsia="SimSun" w:cstheme="minorHAnsi"/>
                <w:sz w:val="24"/>
                <w:szCs w:val="24"/>
                <w:lang w:eastAsia="zh-CN"/>
                <w:rPrChange w:id="9383" w:author="DuyNgo" w:date="2012-08-10T08:15:00Z">
                  <w:rPr>
                    <w:rFonts w:eastAsia="SimSun" w:cstheme="minorHAnsi"/>
                    <w:sz w:val="24"/>
                    <w:lang w:eastAsia="zh-CN"/>
                  </w:rPr>
                </w:rPrChange>
              </w:rPr>
            </w:pPr>
          </w:p>
        </w:tc>
        <w:tc>
          <w:tcPr>
            <w:tcW w:w="3524"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38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385"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303364" w:rsidRDefault="005E0E76" w:rsidP="00946F40">
            <w:pPr>
              <w:rPr>
                <w:rFonts w:eastAsia="SimSun" w:cstheme="minorHAnsi"/>
                <w:sz w:val="24"/>
                <w:szCs w:val="24"/>
                <w:lang w:eastAsia="zh-CN"/>
                <w:rPrChange w:id="938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387" w:author="DuyNgo" w:date="2012-08-10T08:15:00Z">
                  <w:rPr>
                    <w:rFonts w:asciiTheme="majorHAnsi" w:eastAsia="SimSun" w:hAnsiTheme="majorHAnsi" w:cstheme="minorHAnsi"/>
                    <w:b/>
                    <w:bCs/>
                    <w:color w:val="4F81BD" w:themeColor="accent1"/>
                    <w:sz w:val="24"/>
                    <w:szCs w:val="26"/>
                    <w:lang w:eastAsia="zh-CN"/>
                  </w:rPr>
                </w:rPrChange>
              </w:rPr>
              <w:t>4. Choose the user want to edit</w:t>
            </w:r>
          </w:p>
          <w:p w:rsidR="005E0E76" w:rsidRPr="00303364" w:rsidRDefault="005E0E76" w:rsidP="00946F40">
            <w:pPr>
              <w:rPr>
                <w:rFonts w:eastAsia="SimSun" w:cstheme="minorHAnsi"/>
                <w:sz w:val="24"/>
                <w:szCs w:val="24"/>
                <w:lang w:eastAsia="zh-CN"/>
                <w:rPrChange w:id="938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38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390"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9391" w:author="DuyNgo" w:date="2012-08-10T08:15:00Z">
                  <w:rPr>
                    <w:rFonts w:eastAsia="SimSun" w:cstheme="minorHAnsi"/>
                    <w:sz w:val="24"/>
                    <w:lang w:eastAsia="zh-CN"/>
                  </w:rPr>
                </w:rPrChange>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92" w:author="DuyNgo" w:date="2012-08-10T08:15:00Z">
                  <w:rPr>
                    <w:rFonts w:ascii="Tahoma" w:hAnsi="Tahoma" w:cstheme="minorHAnsi"/>
                    <w:color w:val="000000"/>
                    <w:sz w:val="24"/>
                    <w:szCs w:val="20"/>
                  </w:rPr>
                </w:rPrChange>
              </w:rPr>
            </w:pPr>
            <w:r w:rsidRPr="00303364">
              <w:rPr>
                <w:rFonts w:cstheme="minorHAnsi"/>
                <w:sz w:val="24"/>
                <w:szCs w:val="24"/>
                <w:rPrChange w:id="9393"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94" w:author="DuyNgo" w:date="2012-08-10T08:15:00Z">
                  <w:rPr>
                    <w:rFonts w:ascii="Tahoma" w:hAnsi="Tahoma" w:cstheme="minorHAnsi"/>
                    <w:color w:val="000000"/>
                    <w:sz w:val="24"/>
                    <w:szCs w:val="20"/>
                  </w:rPr>
                </w:rPrChange>
              </w:rPr>
            </w:pPr>
            <w:r w:rsidRPr="00303364">
              <w:rPr>
                <w:rFonts w:cstheme="minorHAnsi"/>
                <w:sz w:val="24"/>
                <w:szCs w:val="24"/>
                <w:rPrChange w:id="939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96" w:author="DuyNgo" w:date="2012-08-10T08:15:00Z">
                  <w:rPr>
                    <w:rFonts w:ascii="Tahoma" w:hAnsi="Tahoma" w:cstheme="minorHAnsi"/>
                    <w:color w:val="000000"/>
                    <w:sz w:val="24"/>
                    <w:szCs w:val="20"/>
                  </w:rPr>
                </w:rPrChange>
              </w:rPr>
            </w:pPr>
            <w:r w:rsidRPr="00303364">
              <w:rPr>
                <w:rFonts w:cstheme="minorHAnsi"/>
                <w:sz w:val="24"/>
                <w:szCs w:val="24"/>
                <w:rPrChange w:id="9397"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98" w:author="DuyNgo" w:date="2012-08-10T08:15:00Z">
                  <w:rPr>
                    <w:rFonts w:ascii="Tahoma" w:hAnsi="Tahoma" w:cstheme="minorHAnsi"/>
                    <w:color w:val="000000"/>
                    <w:sz w:val="24"/>
                    <w:szCs w:val="20"/>
                  </w:rPr>
                </w:rPrChange>
              </w:rPr>
            </w:pPr>
            <w:r w:rsidRPr="00303364">
              <w:rPr>
                <w:rFonts w:cstheme="minorHAnsi"/>
                <w:sz w:val="24"/>
                <w:szCs w:val="24"/>
                <w:rPrChange w:id="939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400" w:author="DuyNgo" w:date="2012-08-10T08:15:00Z">
                  <w:rPr>
                    <w:rFonts w:ascii="Tahoma" w:hAnsi="Tahoma" w:cstheme="minorHAnsi"/>
                    <w:color w:val="000000"/>
                    <w:sz w:val="24"/>
                    <w:szCs w:val="20"/>
                  </w:rPr>
                </w:rPrChange>
              </w:rPr>
            </w:pPr>
            <w:r w:rsidRPr="00303364">
              <w:rPr>
                <w:rFonts w:cstheme="minorHAnsi"/>
                <w:sz w:val="24"/>
                <w:szCs w:val="24"/>
                <w:rPrChange w:id="940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402" w:author="DuyNgo" w:date="2012-08-10T08:15:00Z">
                  <w:rPr>
                    <w:rFonts w:ascii="Tahoma" w:hAnsi="Tahoma" w:cstheme="minorHAnsi"/>
                    <w:color w:val="000000"/>
                    <w:sz w:val="24"/>
                    <w:szCs w:val="20"/>
                  </w:rPr>
                </w:rPrChange>
              </w:rPr>
            </w:pPr>
            <w:r w:rsidRPr="00303364">
              <w:rPr>
                <w:rFonts w:cstheme="minorHAnsi"/>
                <w:sz w:val="24"/>
                <w:szCs w:val="24"/>
                <w:rPrChange w:id="940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404" w:author="DuyNgo" w:date="2012-08-10T08:15:00Z">
                  <w:rPr>
                    <w:rFonts w:ascii="Tahoma" w:hAnsi="Tahoma" w:cstheme="minorHAnsi"/>
                    <w:color w:val="000000"/>
                    <w:sz w:val="24"/>
                    <w:szCs w:val="20"/>
                  </w:rPr>
                </w:rPrChange>
              </w:rPr>
            </w:pPr>
            <w:r w:rsidRPr="00303364">
              <w:rPr>
                <w:rFonts w:cstheme="minorHAnsi"/>
                <w:sz w:val="24"/>
                <w:szCs w:val="24"/>
                <w:rPrChange w:id="9405"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406" w:author="DuyNgo" w:date="2012-08-10T08:15:00Z">
                  <w:rPr>
                    <w:rFonts w:ascii="Tahoma" w:hAnsi="Tahoma" w:cstheme="minorHAnsi"/>
                    <w:color w:val="000000"/>
                    <w:sz w:val="24"/>
                    <w:szCs w:val="20"/>
                  </w:rPr>
                </w:rPrChange>
              </w:rPr>
            </w:pPr>
            <w:r w:rsidRPr="00303364">
              <w:rPr>
                <w:rFonts w:cstheme="minorHAnsi"/>
                <w:sz w:val="24"/>
                <w:szCs w:val="24"/>
                <w:rPrChange w:id="940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9408"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9409" w:author="DuyNgo" w:date="2012-08-10T08:15:00Z">
            <w:rPr>
              <w:rFonts w:asciiTheme="majorHAnsi" w:eastAsiaTheme="majorEastAsia" w:hAnsiTheme="majorHAnsi" w:cstheme="minorHAnsi"/>
              <w:b/>
              <w:bCs/>
              <w:color w:val="4F81BD" w:themeColor="accent1"/>
              <w:sz w:val="24"/>
              <w:szCs w:val="26"/>
            </w:rPr>
          </w:rPrChange>
        </w:rPr>
        <w:br/>
      </w:r>
    </w:p>
    <w:p w:rsidR="005E0E76" w:rsidRPr="00303364" w:rsidRDefault="005E0E76" w:rsidP="005E0E76">
      <w:pPr>
        <w:rPr>
          <w:rFonts w:cstheme="minorHAnsi"/>
          <w:sz w:val="24"/>
          <w:szCs w:val="24"/>
          <w:rPrChange w:id="9410" w:author="DuyNgo" w:date="2012-08-10T08:15:00Z">
            <w:rPr>
              <w:rFonts w:cstheme="minorHAnsi"/>
              <w:sz w:val="24"/>
            </w:rPr>
          </w:rPrChange>
        </w:rPr>
      </w:pPr>
    </w:p>
    <w:p w:rsidR="005E0E76" w:rsidRPr="00303364" w:rsidRDefault="005E0E76" w:rsidP="005E0E76">
      <w:pPr>
        <w:rPr>
          <w:rFonts w:cstheme="minorHAnsi"/>
          <w:sz w:val="24"/>
          <w:szCs w:val="24"/>
          <w:rPrChange w:id="9411" w:author="DuyNgo" w:date="2012-08-10T08:15:00Z">
            <w:rPr>
              <w:rFonts w:cstheme="minorHAnsi"/>
              <w:sz w:val="24"/>
            </w:rPr>
          </w:rPrChange>
        </w:rPr>
      </w:pPr>
    </w:p>
    <w:p w:rsidR="005E0E76" w:rsidRPr="00303364" w:rsidRDefault="005E0E76" w:rsidP="005E0E76">
      <w:pPr>
        <w:rPr>
          <w:rFonts w:cstheme="minorHAnsi"/>
          <w:sz w:val="24"/>
          <w:szCs w:val="24"/>
          <w:rPrChange w:id="9412" w:author="DuyNgo" w:date="2012-08-10T08:15:00Z">
            <w:rPr>
              <w:rFonts w:cstheme="minorHAnsi"/>
              <w:sz w:val="24"/>
            </w:rPr>
          </w:rPrChange>
        </w:rPr>
      </w:pPr>
    </w:p>
    <w:p w:rsidR="005E0E76" w:rsidRPr="00303364" w:rsidRDefault="00F2743C" w:rsidP="00F20525">
      <w:pPr>
        <w:pStyle w:val="Heading5"/>
        <w:rPr>
          <w:rFonts w:asciiTheme="minorHAnsi" w:hAnsiTheme="minorHAnsi" w:cstheme="minorHAnsi"/>
          <w:sz w:val="24"/>
          <w:szCs w:val="24"/>
          <w:rPrChange w:id="9413" w:author="DuyNgo" w:date="2012-08-10T08:15:00Z">
            <w:rPr/>
          </w:rPrChange>
        </w:rPr>
      </w:pPr>
      <w:bookmarkStart w:id="9414" w:name="_Toc326241043"/>
      <w:r w:rsidRPr="00303364">
        <w:rPr>
          <w:rFonts w:asciiTheme="minorHAnsi" w:hAnsiTheme="minorHAnsi" w:cstheme="minorHAnsi"/>
          <w:sz w:val="24"/>
          <w:szCs w:val="24"/>
          <w:rPrChange w:id="9415"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9416" w:author="DuyNgo" w:date="2012-08-10T08:15:00Z">
            <w:rPr>
              <w:b/>
              <w:bCs/>
              <w:color w:val="4F81BD" w:themeColor="accent1"/>
              <w:sz w:val="26"/>
              <w:szCs w:val="26"/>
            </w:rPr>
          </w:rPrChange>
        </w:rPr>
        <w:t>.2.9 Admin Change User’s Status</w:t>
      </w:r>
      <w:bookmarkEnd w:id="9414"/>
    </w:p>
    <w:p w:rsidR="005E0E76" w:rsidRPr="00303364" w:rsidRDefault="005E0E76" w:rsidP="005E0E76">
      <w:pPr>
        <w:rPr>
          <w:rFonts w:cstheme="minorHAnsi"/>
          <w:sz w:val="24"/>
          <w:szCs w:val="24"/>
        </w:rPr>
      </w:pPr>
      <w:r w:rsidRPr="00303364">
        <w:rPr>
          <w:rFonts w:cstheme="minorHAnsi"/>
          <w:sz w:val="24"/>
          <w:szCs w:val="24"/>
          <w:rPrChange w:id="9417" w:author="DuyNgo" w:date="2012-08-10T08:15:00Z">
            <w:rPr>
              <w:rFonts w:cstheme="minorHAnsi"/>
              <w:sz w:val="24"/>
              <w:szCs w:val="24"/>
            </w:rPr>
          </w:rPrChange>
        </w:rPr>
        <w:object w:dxaOrig="4977" w:dyaOrig="1660">
          <v:shape id="_x0000_i1043" type="#_x0000_t75" style="width:249.5pt;height:82.9pt" o:ole="">
            <v:imagedata r:id="rId48" o:title=""/>
          </v:shape>
          <o:OLEObject Type="Embed" ProgID="Visio.Drawing.11" ShapeID="_x0000_i1043" DrawAspect="Content" ObjectID="_1406100351" r:id="rId49"/>
        </w:object>
      </w:r>
    </w:p>
    <w:p w:rsidR="005E0E76" w:rsidRPr="00303364" w:rsidRDefault="005E0E76" w:rsidP="005E0E76">
      <w:pPr>
        <w:rPr>
          <w:rFonts w:cstheme="minorHAnsi"/>
          <w:sz w:val="24"/>
          <w:szCs w:val="24"/>
        </w:rPr>
      </w:pPr>
      <w:r w:rsidRPr="00303364">
        <w:rPr>
          <w:rFonts w:cstheme="minorHAnsi"/>
          <w:sz w:val="24"/>
          <w:szCs w:val="24"/>
          <w:rPrChange w:id="9418"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419"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42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2"/>
        <w:gridCol w:w="3608"/>
        <w:gridCol w:w="3556"/>
      </w:tblGrid>
      <w:tr w:rsidR="005E0E76" w:rsidRPr="00303364" w:rsidTr="00946F40">
        <w:tc>
          <w:tcPr>
            <w:tcW w:w="178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421" w:author="DuyNgo" w:date="2012-08-10T08:15:00Z">
                  <w:rPr>
                    <w:rFonts w:asciiTheme="majorHAnsi" w:eastAsiaTheme="majorEastAsia" w:hAnsiTheme="majorHAnsi" w:cstheme="minorHAnsi"/>
                    <w:b/>
                    <w:bCs/>
                    <w:color w:val="4F81BD" w:themeColor="accent1"/>
                    <w:sz w:val="24"/>
                    <w:szCs w:val="26"/>
                  </w:rPr>
                </w:rPrChange>
              </w:rPr>
              <w:t>User Case ID</w:t>
            </w:r>
          </w:p>
        </w:tc>
        <w:tc>
          <w:tcPr>
            <w:tcW w:w="716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422" w:author="DuyNgo" w:date="2012-08-10T08:15:00Z">
                  <w:rPr>
                    <w:rFonts w:asciiTheme="majorHAnsi" w:eastAsia="SimSun" w:hAnsiTheme="majorHAnsi" w:cstheme="minorHAnsi"/>
                    <w:b/>
                    <w:bCs/>
                    <w:color w:val="4F81BD" w:themeColor="accent1"/>
                    <w:sz w:val="24"/>
                    <w:szCs w:val="26"/>
                    <w:lang w:eastAsia="zh-CN"/>
                  </w:rPr>
                </w:rPrChange>
              </w:rPr>
              <w:t>ADMIN_UC09</w:t>
            </w:r>
          </w:p>
        </w:tc>
      </w:tr>
      <w:tr w:rsidR="005E0E76" w:rsidRPr="00303364"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423" w:author="DuyNgo" w:date="2012-08-10T08:15:00Z">
                  <w:rPr>
                    <w:rFonts w:asciiTheme="majorHAnsi" w:eastAsiaTheme="majorEastAsia" w:hAnsiTheme="majorHAnsi" w:cstheme="minorHAnsi"/>
                    <w:b/>
                    <w:bCs/>
                    <w:color w:val="4F81BD" w:themeColor="accent1"/>
                    <w:sz w:val="24"/>
                    <w:szCs w:val="26"/>
                  </w:rPr>
                </w:rPrChange>
              </w:rPr>
              <w:t>Name</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2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425" w:author="DuyNgo" w:date="2012-08-10T08:15:00Z">
                  <w:rPr>
                    <w:rFonts w:asciiTheme="majorHAnsi" w:eastAsiaTheme="majorEastAsia" w:hAnsiTheme="majorHAnsi" w:cstheme="minorHAnsi"/>
                    <w:b/>
                    <w:bCs/>
                    <w:color w:val="4F81BD" w:themeColor="accent1"/>
                    <w:sz w:val="24"/>
                    <w:szCs w:val="26"/>
                  </w:rPr>
                </w:rPrChange>
              </w:rPr>
              <w:t>Admin Change User’s Status Use Case</w:t>
            </w:r>
          </w:p>
        </w:tc>
      </w:tr>
      <w:tr w:rsidR="005E0E76" w:rsidRPr="00303364"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426" w:author="DuyNgo" w:date="2012-08-10T08:15:00Z">
                  <w:rPr>
                    <w:rFonts w:ascii="Tahoma" w:hAnsi="Tahoma" w:cstheme="minorHAnsi"/>
                    <w:color w:val="000000"/>
                    <w:sz w:val="24"/>
                    <w:szCs w:val="20"/>
                  </w:rPr>
                </w:rPrChange>
              </w:rPr>
            </w:pPr>
            <w:r w:rsidRPr="00303364">
              <w:rPr>
                <w:rFonts w:cstheme="minorHAnsi"/>
                <w:sz w:val="24"/>
                <w:szCs w:val="24"/>
                <w:rPrChange w:id="9427" w:author="DuyNgo" w:date="2012-08-10T08:15:00Z">
                  <w:rPr>
                    <w:rFonts w:asciiTheme="majorHAnsi" w:eastAsiaTheme="majorEastAsia" w:hAnsiTheme="majorHAnsi" w:cstheme="minorHAnsi"/>
                    <w:b/>
                    <w:bCs/>
                    <w:color w:val="4F81BD" w:themeColor="accent1"/>
                    <w:sz w:val="24"/>
                    <w:szCs w:val="26"/>
                  </w:rPr>
                </w:rPrChange>
              </w:rPr>
              <w:t>Goal</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2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429" w:author="DuyNgo" w:date="2012-08-10T08:15:00Z">
                  <w:rPr>
                    <w:rFonts w:asciiTheme="majorHAnsi" w:eastAsiaTheme="majorEastAsia" w:hAnsiTheme="majorHAnsi" w:cstheme="minorHAnsi"/>
                    <w:b/>
                    <w:bCs/>
                    <w:color w:val="4F81BD" w:themeColor="accent1"/>
                    <w:sz w:val="24"/>
                    <w:szCs w:val="26"/>
                  </w:rPr>
                </w:rPrChange>
              </w:rPr>
              <w:t>This function allows admin to active, inactive or delete an user</w:t>
            </w:r>
          </w:p>
        </w:tc>
      </w:tr>
      <w:tr w:rsidR="005E0E76" w:rsidRPr="00303364"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430" w:author="DuyNgo" w:date="2012-08-10T08:15:00Z">
                  <w:rPr>
                    <w:rFonts w:ascii="Tahoma" w:hAnsi="Tahoma" w:cstheme="minorHAnsi"/>
                    <w:color w:val="000000"/>
                    <w:sz w:val="24"/>
                    <w:szCs w:val="20"/>
                  </w:rPr>
                </w:rPrChange>
              </w:rPr>
            </w:pPr>
            <w:r w:rsidRPr="00303364">
              <w:rPr>
                <w:rFonts w:cstheme="minorHAnsi"/>
                <w:sz w:val="24"/>
                <w:szCs w:val="24"/>
                <w:rPrChange w:id="9431" w:author="DuyNgo" w:date="2012-08-10T08:15:00Z">
                  <w:rPr>
                    <w:rFonts w:asciiTheme="majorHAnsi" w:eastAsiaTheme="majorEastAsia" w:hAnsiTheme="majorHAnsi" w:cstheme="minorHAnsi"/>
                    <w:b/>
                    <w:bCs/>
                    <w:color w:val="4F81BD" w:themeColor="accent1"/>
                    <w:sz w:val="24"/>
                    <w:szCs w:val="26"/>
                  </w:rPr>
                </w:rPrChange>
              </w:rPr>
              <w:t>Actors</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3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433"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434" w:author="DuyNgo" w:date="2012-08-10T08:15:00Z">
                  <w:rPr>
                    <w:rFonts w:ascii="Tahoma" w:hAnsi="Tahoma" w:cstheme="minorHAnsi"/>
                    <w:color w:val="000000"/>
                    <w:sz w:val="24"/>
                    <w:szCs w:val="20"/>
                  </w:rPr>
                </w:rPrChange>
              </w:rPr>
            </w:pPr>
            <w:r w:rsidRPr="00303364">
              <w:rPr>
                <w:rFonts w:cstheme="minorHAnsi"/>
                <w:sz w:val="24"/>
                <w:szCs w:val="24"/>
                <w:rPrChange w:id="9435" w:author="DuyNgo" w:date="2012-08-10T08:15:00Z">
                  <w:rPr>
                    <w:rFonts w:asciiTheme="majorHAnsi" w:eastAsiaTheme="majorEastAsia" w:hAnsiTheme="majorHAnsi" w:cstheme="minorHAnsi"/>
                    <w:b/>
                    <w:bCs/>
                    <w:color w:val="4F81BD" w:themeColor="accent1"/>
                    <w:sz w:val="24"/>
                    <w:szCs w:val="26"/>
                  </w:rPr>
                </w:rPrChange>
              </w:rPr>
              <w:t>Pre-conditions</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3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37"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438" w:author="DuyNgo" w:date="2012-08-10T08:15:00Z">
                  <w:rPr>
                    <w:rFonts w:ascii="Tahoma" w:hAnsi="Tahoma" w:cstheme="minorHAnsi"/>
                    <w:color w:val="000000"/>
                    <w:sz w:val="24"/>
                    <w:szCs w:val="20"/>
                  </w:rPr>
                </w:rPrChange>
              </w:rPr>
            </w:pPr>
            <w:r w:rsidRPr="00303364">
              <w:rPr>
                <w:rFonts w:cstheme="minorHAnsi"/>
                <w:sz w:val="24"/>
                <w:szCs w:val="24"/>
                <w:rPrChange w:id="9439" w:author="DuyNgo" w:date="2012-08-10T08:15:00Z">
                  <w:rPr>
                    <w:rFonts w:asciiTheme="majorHAnsi" w:eastAsiaTheme="majorEastAsia" w:hAnsiTheme="majorHAnsi" w:cstheme="minorHAnsi"/>
                    <w:b/>
                    <w:bCs/>
                    <w:color w:val="4F81BD" w:themeColor="accent1"/>
                    <w:sz w:val="24"/>
                    <w:szCs w:val="26"/>
                  </w:rPr>
                </w:rPrChange>
              </w:rPr>
              <w:t>Post-conditions</w:t>
            </w:r>
          </w:p>
        </w:tc>
        <w:tc>
          <w:tcPr>
            <w:tcW w:w="7164"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4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4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442" w:author="DuyNgo" w:date="2012-08-10T08:15:00Z">
                  <w:rPr>
                    <w:rFonts w:ascii="Tahoma" w:hAnsi="Tahoma" w:cstheme="minorHAnsi"/>
                    <w:color w:val="000000"/>
                    <w:sz w:val="24"/>
                    <w:szCs w:val="20"/>
                  </w:rPr>
                </w:rPrChange>
              </w:rPr>
            </w:pPr>
            <w:r w:rsidRPr="00303364">
              <w:rPr>
                <w:rFonts w:cstheme="minorHAnsi"/>
                <w:sz w:val="24"/>
                <w:szCs w:val="24"/>
                <w:rPrChange w:id="9443" w:author="DuyNgo" w:date="2012-08-10T08:15:00Z">
                  <w:rPr>
                    <w:rFonts w:asciiTheme="majorHAnsi" w:eastAsiaTheme="majorEastAsia" w:hAnsiTheme="majorHAnsi" w:cstheme="minorHAnsi"/>
                    <w:b/>
                    <w:bCs/>
                    <w:color w:val="4F81BD" w:themeColor="accent1"/>
                    <w:sz w:val="24"/>
                    <w:szCs w:val="26"/>
                  </w:rPr>
                </w:rPrChange>
              </w:rPr>
              <w:t>Main Flow</w:t>
            </w:r>
          </w:p>
        </w:tc>
        <w:tc>
          <w:tcPr>
            <w:tcW w:w="36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4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45"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446"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303364" w:rsidRDefault="005E0E76" w:rsidP="00946F40">
            <w:pPr>
              <w:rPr>
                <w:rFonts w:eastAsia="SimSun" w:cstheme="minorHAnsi"/>
                <w:sz w:val="24"/>
                <w:szCs w:val="24"/>
                <w:lang w:eastAsia="zh-CN"/>
                <w:rPrChange w:id="944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448" w:author="DuyNgo" w:date="2012-08-10T08:15:00Z">
                  <w:rPr>
                    <w:rFonts w:eastAsia="SimSun" w:cstheme="minorHAnsi"/>
                    <w:sz w:val="24"/>
                    <w:lang w:eastAsia="zh-CN"/>
                  </w:rPr>
                </w:rPrChange>
              </w:rPr>
            </w:pPr>
          </w:p>
        </w:tc>
        <w:tc>
          <w:tcPr>
            <w:tcW w:w="3556"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44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450"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303364" w:rsidRDefault="005E0E76" w:rsidP="00946F40">
            <w:pPr>
              <w:rPr>
                <w:rFonts w:eastAsia="SimSun" w:cstheme="minorHAnsi"/>
                <w:sz w:val="24"/>
                <w:szCs w:val="24"/>
                <w:lang w:eastAsia="zh-CN"/>
                <w:rPrChange w:id="945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452" w:author="DuyNgo" w:date="2012-08-10T08:15:00Z">
                  <w:rPr>
                    <w:rFonts w:asciiTheme="majorHAnsi" w:eastAsia="SimSun" w:hAnsiTheme="majorHAnsi" w:cstheme="minorHAnsi"/>
                    <w:b/>
                    <w:bCs/>
                    <w:color w:val="4F81BD" w:themeColor="accent1"/>
                    <w:sz w:val="24"/>
                    <w:szCs w:val="26"/>
                    <w:lang w:eastAsia="zh-CN"/>
                  </w:rPr>
                </w:rPrChange>
              </w:rPr>
              <w:t>4. Select button “Active”, ”Inactive” or “Delete”</w:t>
            </w:r>
          </w:p>
          <w:p w:rsidR="005E0E76" w:rsidRPr="00303364" w:rsidRDefault="005E0E76" w:rsidP="00946F40">
            <w:pPr>
              <w:rPr>
                <w:rFonts w:eastAsia="SimSun" w:cstheme="minorHAnsi"/>
                <w:sz w:val="24"/>
                <w:szCs w:val="24"/>
                <w:lang w:eastAsia="zh-CN"/>
                <w:rPrChange w:id="945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45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455" w:author="DuyNgo" w:date="2012-08-10T08:15:00Z">
                  <w:rPr>
                    <w:rFonts w:eastAsia="SimSun" w:cstheme="minorHAnsi"/>
                    <w:sz w:val="24"/>
                    <w:lang w:eastAsia="zh-CN"/>
                  </w:rPr>
                </w:rPrChange>
              </w:rPr>
            </w:pPr>
          </w:p>
        </w:tc>
      </w:tr>
      <w:tr w:rsidR="005E0E76" w:rsidRPr="00303364" w:rsidTr="00946F40">
        <w:tc>
          <w:tcPr>
            <w:tcW w:w="178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6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9456" w:author="DuyNgo" w:date="2012-08-10T08:15:00Z">
                  <w:rPr>
                    <w:rFonts w:eastAsia="SimSun" w:cstheme="minorHAnsi"/>
                    <w:sz w:val="24"/>
                    <w:lang w:eastAsia="zh-CN"/>
                  </w:rPr>
                </w:rPrChange>
              </w:rPr>
            </w:pPr>
          </w:p>
        </w:tc>
      </w:tr>
      <w:tr w:rsidR="005E0E76" w:rsidRPr="00303364"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457" w:author="DuyNgo" w:date="2012-08-10T08:15:00Z">
                  <w:rPr>
                    <w:rFonts w:ascii="Tahoma" w:hAnsi="Tahoma" w:cstheme="minorHAnsi"/>
                    <w:color w:val="000000"/>
                    <w:sz w:val="24"/>
                    <w:szCs w:val="20"/>
                  </w:rPr>
                </w:rPrChange>
              </w:rPr>
            </w:pPr>
            <w:r w:rsidRPr="00303364">
              <w:rPr>
                <w:rFonts w:cstheme="minorHAnsi"/>
                <w:sz w:val="24"/>
                <w:szCs w:val="24"/>
                <w:rPrChange w:id="9458" w:author="DuyNgo" w:date="2012-08-10T08:15:00Z">
                  <w:rPr>
                    <w:rFonts w:asciiTheme="majorHAnsi" w:eastAsiaTheme="majorEastAsia" w:hAnsiTheme="majorHAnsi" w:cstheme="minorHAnsi"/>
                    <w:b/>
                    <w:bCs/>
                    <w:color w:val="4F81BD" w:themeColor="accent1"/>
                    <w:sz w:val="24"/>
                    <w:szCs w:val="26"/>
                  </w:rPr>
                </w:rPrChange>
              </w:rPr>
              <w:t>Open Issues</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459" w:author="DuyNgo" w:date="2012-08-10T08:15:00Z">
                  <w:rPr>
                    <w:rFonts w:ascii="Tahoma" w:hAnsi="Tahoma" w:cstheme="minorHAnsi"/>
                    <w:color w:val="000000"/>
                    <w:sz w:val="24"/>
                    <w:szCs w:val="20"/>
                  </w:rPr>
                </w:rPrChange>
              </w:rPr>
            </w:pPr>
            <w:r w:rsidRPr="00303364">
              <w:rPr>
                <w:rFonts w:cstheme="minorHAnsi"/>
                <w:sz w:val="24"/>
                <w:szCs w:val="24"/>
                <w:rPrChange w:id="946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461" w:author="DuyNgo" w:date="2012-08-10T08:15:00Z">
                  <w:rPr>
                    <w:rFonts w:ascii="Tahoma" w:hAnsi="Tahoma" w:cstheme="minorHAnsi"/>
                    <w:color w:val="000000"/>
                    <w:sz w:val="24"/>
                    <w:szCs w:val="20"/>
                  </w:rPr>
                </w:rPrChange>
              </w:rPr>
            </w:pPr>
            <w:r w:rsidRPr="00303364">
              <w:rPr>
                <w:rFonts w:cstheme="minorHAnsi"/>
                <w:sz w:val="24"/>
                <w:szCs w:val="24"/>
                <w:rPrChange w:id="9462" w:author="DuyNgo" w:date="2012-08-10T08:15:00Z">
                  <w:rPr>
                    <w:rFonts w:asciiTheme="majorHAnsi" w:eastAsiaTheme="majorEastAsia" w:hAnsiTheme="majorHAnsi" w:cstheme="minorHAnsi"/>
                    <w:b/>
                    <w:bCs/>
                    <w:color w:val="4F81BD" w:themeColor="accent1"/>
                    <w:sz w:val="24"/>
                    <w:szCs w:val="26"/>
                  </w:rPr>
                </w:rPrChange>
              </w:rPr>
              <w:t>Relationship</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463" w:author="DuyNgo" w:date="2012-08-10T08:15:00Z">
                  <w:rPr>
                    <w:rFonts w:ascii="Tahoma" w:hAnsi="Tahoma" w:cstheme="minorHAnsi"/>
                    <w:color w:val="000000"/>
                    <w:sz w:val="24"/>
                    <w:szCs w:val="20"/>
                  </w:rPr>
                </w:rPrChange>
              </w:rPr>
            </w:pPr>
            <w:r w:rsidRPr="00303364">
              <w:rPr>
                <w:rFonts w:cstheme="minorHAnsi"/>
                <w:sz w:val="24"/>
                <w:szCs w:val="24"/>
                <w:rPrChange w:id="946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465" w:author="DuyNgo" w:date="2012-08-10T08:15:00Z">
                  <w:rPr>
                    <w:rFonts w:ascii="Tahoma" w:hAnsi="Tahoma" w:cstheme="minorHAnsi"/>
                    <w:color w:val="000000"/>
                    <w:sz w:val="24"/>
                    <w:szCs w:val="20"/>
                  </w:rPr>
                </w:rPrChange>
              </w:rPr>
            </w:pPr>
            <w:r w:rsidRPr="00303364">
              <w:rPr>
                <w:rFonts w:cstheme="minorHAnsi"/>
                <w:sz w:val="24"/>
                <w:szCs w:val="24"/>
                <w:rPrChange w:id="9466" w:author="DuyNgo" w:date="2012-08-10T08:15:00Z">
                  <w:rPr>
                    <w:rFonts w:asciiTheme="majorHAnsi" w:eastAsiaTheme="majorEastAsia" w:hAnsiTheme="majorHAnsi" w:cstheme="minorHAnsi"/>
                    <w:b/>
                    <w:bCs/>
                    <w:color w:val="4F81BD" w:themeColor="accent1"/>
                    <w:sz w:val="24"/>
                    <w:szCs w:val="26"/>
                  </w:rPr>
                </w:rPrChange>
              </w:rPr>
              <w:t>Business Rule</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467" w:author="DuyNgo" w:date="2012-08-10T08:15:00Z">
                  <w:rPr>
                    <w:rFonts w:ascii="Tahoma" w:hAnsi="Tahoma" w:cstheme="minorHAnsi"/>
                    <w:color w:val="000000"/>
                    <w:sz w:val="24"/>
                    <w:szCs w:val="20"/>
                  </w:rPr>
                </w:rPrChange>
              </w:rPr>
            </w:pPr>
            <w:r w:rsidRPr="00303364">
              <w:rPr>
                <w:rFonts w:cstheme="minorHAnsi"/>
                <w:sz w:val="24"/>
                <w:szCs w:val="24"/>
                <w:rPrChange w:id="946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469" w:author="DuyNgo" w:date="2012-08-10T08:15:00Z">
                  <w:rPr>
                    <w:rFonts w:ascii="Tahoma" w:hAnsi="Tahoma" w:cstheme="minorHAnsi"/>
                    <w:color w:val="000000"/>
                    <w:sz w:val="24"/>
                    <w:szCs w:val="20"/>
                  </w:rPr>
                </w:rPrChange>
              </w:rPr>
            </w:pPr>
            <w:r w:rsidRPr="00303364">
              <w:rPr>
                <w:rFonts w:cstheme="minorHAnsi"/>
                <w:sz w:val="24"/>
                <w:szCs w:val="24"/>
                <w:rPrChange w:id="9470" w:author="DuyNgo" w:date="2012-08-10T08:15:00Z">
                  <w:rPr>
                    <w:rFonts w:asciiTheme="majorHAnsi" w:eastAsiaTheme="majorEastAsia" w:hAnsiTheme="majorHAnsi" w:cstheme="minorHAnsi"/>
                    <w:b/>
                    <w:bCs/>
                    <w:color w:val="4F81BD" w:themeColor="accent1"/>
                    <w:sz w:val="24"/>
                    <w:szCs w:val="26"/>
                  </w:rPr>
                </w:rPrChange>
              </w:rPr>
              <w:t>Priority</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471" w:author="DuyNgo" w:date="2012-08-10T08:15:00Z">
                  <w:rPr>
                    <w:rFonts w:ascii="Tahoma" w:hAnsi="Tahoma" w:cstheme="minorHAnsi"/>
                    <w:color w:val="000000"/>
                    <w:sz w:val="24"/>
                    <w:szCs w:val="20"/>
                  </w:rPr>
                </w:rPrChange>
              </w:rPr>
            </w:pPr>
            <w:r w:rsidRPr="00303364">
              <w:rPr>
                <w:rFonts w:cstheme="minorHAnsi"/>
                <w:sz w:val="24"/>
                <w:szCs w:val="24"/>
                <w:rPrChange w:id="947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303BFF" w:rsidP="00F20525">
      <w:pPr>
        <w:pStyle w:val="Heading4"/>
        <w:rPr>
          <w:rFonts w:asciiTheme="minorHAnsi" w:hAnsiTheme="minorHAnsi" w:cstheme="minorHAnsi"/>
          <w:snapToGrid w:val="0"/>
          <w:sz w:val="24"/>
          <w:szCs w:val="24"/>
          <w:rPrChange w:id="9473" w:author="DuyNgo" w:date="2012-08-10T08:15:00Z">
            <w:rPr>
              <w:snapToGrid w:val="0"/>
            </w:rPr>
          </w:rPrChange>
        </w:rPr>
      </w:pPr>
      <w:bookmarkStart w:id="9474" w:name="_Toc332351155"/>
      <w:r w:rsidRPr="00303364">
        <w:rPr>
          <w:rFonts w:asciiTheme="minorHAnsi" w:hAnsiTheme="minorHAnsi" w:cstheme="minorHAnsi"/>
          <w:snapToGrid w:val="0"/>
          <w:sz w:val="24"/>
          <w:szCs w:val="24"/>
          <w:rPrChange w:id="9475" w:author="DuyNgo" w:date="2012-08-10T08:15:00Z">
            <w:rPr>
              <w:i w:val="0"/>
              <w:iCs w:val="0"/>
              <w:snapToGrid w:val="0"/>
              <w:sz w:val="26"/>
              <w:szCs w:val="26"/>
            </w:rPr>
          </w:rPrChange>
        </w:rPr>
        <w:t xml:space="preserve">2.4.3 </w:t>
      </w:r>
      <w:r w:rsidR="005E0E76" w:rsidRPr="00303364">
        <w:rPr>
          <w:rFonts w:asciiTheme="minorHAnsi" w:hAnsiTheme="minorHAnsi" w:cstheme="minorHAnsi"/>
          <w:snapToGrid w:val="0"/>
          <w:sz w:val="24"/>
          <w:szCs w:val="24"/>
          <w:rPrChange w:id="9476" w:author="DuyNgo" w:date="2012-08-10T08:15:00Z">
            <w:rPr>
              <w:i w:val="0"/>
              <w:iCs w:val="0"/>
              <w:snapToGrid w:val="0"/>
              <w:sz w:val="26"/>
              <w:szCs w:val="26"/>
            </w:rPr>
          </w:rPrChange>
        </w:rPr>
        <w:t>Planner</w:t>
      </w:r>
      <w:bookmarkEnd w:id="9474"/>
    </w:p>
    <w:p w:rsidR="005E0E76" w:rsidRPr="00303364" w:rsidRDefault="005E0E76" w:rsidP="005E0E76">
      <w:pPr>
        <w:pStyle w:val="ListParagraph"/>
        <w:rPr>
          <w:rFonts w:cstheme="minorHAnsi"/>
          <w:sz w:val="24"/>
          <w:szCs w:val="24"/>
        </w:rPr>
      </w:pPr>
    </w:p>
    <w:p w:rsidR="005E0E76" w:rsidRPr="00303364" w:rsidRDefault="005E0E76" w:rsidP="005E0E76">
      <w:pPr>
        <w:pStyle w:val="ListParagraph"/>
        <w:rPr>
          <w:rFonts w:cstheme="minorHAnsi"/>
          <w:sz w:val="24"/>
          <w:szCs w:val="24"/>
        </w:rPr>
      </w:pPr>
    </w:p>
    <w:p w:rsidR="005E0E76" w:rsidRPr="00303364" w:rsidRDefault="005E0E76" w:rsidP="005E0E76">
      <w:pPr>
        <w:pStyle w:val="ListParagraph"/>
        <w:rPr>
          <w:rFonts w:cstheme="minorHAnsi"/>
          <w:sz w:val="24"/>
          <w:szCs w:val="24"/>
          <w:rPrChange w:id="9477" w:author="DuyNgo" w:date="2012-08-10T08:15:00Z">
            <w:rPr>
              <w:rFonts w:cstheme="minorHAnsi"/>
              <w:sz w:val="24"/>
            </w:rPr>
          </w:rPrChange>
        </w:rPr>
      </w:pPr>
      <w:r w:rsidRPr="00303364">
        <w:rPr>
          <w:rFonts w:cstheme="minorHAnsi"/>
          <w:sz w:val="24"/>
          <w:szCs w:val="24"/>
          <w:rPrChange w:id="9478" w:author="DuyNgo" w:date="2012-08-10T08:15:00Z">
            <w:rPr>
              <w:rFonts w:cstheme="minorHAnsi"/>
              <w:sz w:val="24"/>
              <w:szCs w:val="24"/>
            </w:rPr>
          </w:rPrChange>
        </w:rPr>
        <w:object w:dxaOrig="8918" w:dyaOrig="6378">
          <v:shape id="_x0000_i1044" type="#_x0000_t75" style="width:447.05pt;height:319pt" o:ole="">
            <v:imagedata r:id="rId50" o:title=""/>
          </v:shape>
          <o:OLEObject Type="Embed" ProgID="Visio.Drawing.11" ShapeID="_x0000_i1044" DrawAspect="Content" ObjectID="_1406100352" r:id="rId51"/>
        </w:object>
      </w:r>
    </w:p>
    <w:p w:rsidR="005E0E76" w:rsidRPr="00303364" w:rsidRDefault="005E0E76" w:rsidP="005E0E76">
      <w:pPr>
        <w:pStyle w:val="ListParagraph"/>
        <w:rPr>
          <w:rFonts w:cstheme="minorHAnsi"/>
          <w:sz w:val="24"/>
          <w:szCs w:val="24"/>
          <w:rPrChange w:id="9479" w:author="DuyNgo" w:date="2012-08-10T08:15:00Z">
            <w:rPr>
              <w:rFonts w:cstheme="minorHAnsi"/>
              <w:sz w:val="24"/>
            </w:rPr>
          </w:rPrChange>
        </w:rPr>
      </w:pPr>
    </w:p>
    <w:p w:rsidR="005E0E76" w:rsidRPr="00303364" w:rsidRDefault="005E0E76" w:rsidP="005E0E76">
      <w:pPr>
        <w:pStyle w:val="ListParagraph"/>
        <w:rPr>
          <w:rFonts w:cstheme="minorHAnsi"/>
          <w:snapToGrid w:val="0"/>
          <w:sz w:val="24"/>
          <w:szCs w:val="24"/>
          <w:rPrChange w:id="9480"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481"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482"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483"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484"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485"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486"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487"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488"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489"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490"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
      </w:pPr>
      <w:r w:rsidRPr="00303364">
        <w:rPr>
          <w:rFonts w:cstheme="minorHAnsi"/>
          <w:snapToGrid w:val="0"/>
          <w:sz w:val="24"/>
          <w:szCs w:val="24"/>
          <w:rPrChange w:id="9491" w:author="DuyNgo" w:date="2012-08-10T08:15:00Z">
            <w:rPr>
              <w:rFonts w:asciiTheme="majorHAnsi" w:eastAsiaTheme="majorEastAsia" w:hAnsiTheme="majorHAnsi" w:cstheme="minorHAnsi"/>
              <w:b/>
              <w:bCs/>
              <w:snapToGrid w:val="0"/>
              <w:color w:val="4F81BD" w:themeColor="accent1"/>
              <w:sz w:val="24"/>
              <w:szCs w:val="26"/>
            </w:rPr>
          </w:rPrChange>
        </w:rPr>
        <w:br/>
      </w:r>
    </w:p>
    <w:p w:rsidR="005E0E76" w:rsidRPr="00303364" w:rsidRDefault="005E0E76" w:rsidP="005E0E76">
      <w:pPr>
        <w:pStyle w:val="ListParagraph"/>
        <w:rPr>
          <w:rFonts w:cstheme="minorHAnsi"/>
          <w:snapToGrid w:val="0"/>
          <w:sz w:val="24"/>
          <w:szCs w:val="24"/>
          <w:rPrChange w:id="9492"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493"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494"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495" w:author="DuyNgo" w:date="2012-08-10T08:15:00Z">
            <w:rPr>
              <w:rFonts w:cstheme="minorHAnsi"/>
              <w:snapToGrid w:val="0"/>
              <w:sz w:val="24"/>
            </w:rPr>
          </w:rPrChange>
        </w:rPr>
      </w:pPr>
    </w:p>
    <w:p w:rsidR="005E0E76" w:rsidRPr="00303364" w:rsidRDefault="00221941" w:rsidP="00F20525">
      <w:pPr>
        <w:pStyle w:val="Heading5"/>
        <w:rPr>
          <w:rFonts w:asciiTheme="minorHAnsi" w:hAnsiTheme="minorHAnsi" w:cstheme="minorHAnsi"/>
          <w:snapToGrid w:val="0"/>
          <w:sz w:val="24"/>
          <w:szCs w:val="24"/>
          <w:rPrChange w:id="9496" w:author="DuyNgo" w:date="2012-08-10T08:15:00Z">
            <w:rPr>
              <w:snapToGrid w:val="0"/>
            </w:rPr>
          </w:rPrChange>
        </w:rPr>
      </w:pPr>
      <w:r w:rsidRPr="00303364">
        <w:rPr>
          <w:rFonts w:asciiTheme="minorHAnsi" w:hAnsiTheme="minorHAnsi" w:cstheme="minorHAnsi"/>
          <w:snapToGrid w:val="0"/>
          <w:sz w:val="24"/>
          <w:szCs w:val="24"/>
          <w:rPrChange w:id="9497" w:author="DuyNgo" w:date="2012-08-10T08:15:00Z">
            <w:rPr>
              <w:b/>
              <w:bCs/>
              <w:snapToGrid w:val="0"/>
              <w:color w:val="4F81BD" w:themeColor="accent1"/>
              <w:sz w:val="26"/>
              <w:szCs w:val="26"/>
            </w:rPr>
          </w:rPrChange>
        </w:rPr>
        <w:lastRenderedPageBreak/>
        <w:t>2.4</w:t>
      </w:r>
      <w:r w:rsidR="005E0E76" w:rsidRPr="00303364">
        <w:rPr>
          <w:rFonts w:asciiTheme="minorHAnsi" w:hAnsiTheme="minorHAnsi" w:cstheme="minorHAnsi"/>
          <w:snapToGrid w:val="0"/>
          <w:sz w:val="24"/>
          <w:szCs w:val="24"/>
          <w:rPrChange w:id="9498" w:author="DuyNgo" w:date="2012-08-10T08:15:00Z">
            <w:rPr>
              <w:b/>
              <w:bCs/>
              <w:snapToGrid w:val="0"/>
              <w:color w:val="4F81BD" w:themeColor="accent1"/>
              <w:sz w:val="26"/>
              <w:szCs w:val="26"/>
            </w:rPr>
          </w:rPrChange>
        </w:rPr>
        <w:t>.3.1 Filter Task</w:t>
      </w:r>
    </w:p>
    <w:p w:rsidR="005E0E76" w:rsidRPr="00303364" w:rsidRDefault="005E0E76" w:rsidP="005E0E76">
      <w:pPr>
        <w:pStyle w:val="ListParagraph"/>
        <w:rPr>
          <w:rFonts w:cstheme="minorHAnsi"/>
          <w:sz w:val="24"/>
          <w:szCs w:val="24"/>
        </w:rPr>
      </w:pPr>
    </w:p>
    <w:p w:rsidR="005E0E76" w:rsidRPr="00303364" w:rsidRDefault="005E0E76" w:rsidP="005E0E76">
      <w:pPr>
        <w:pStyle w:val="ListParagraph"/>
        <w:rPr>
          <w:rFonts w:cstheme="minorHAnsi"/>
          <w:color w:val="4BACC6" w:themeColor="accent5"/>
          <w:sz w:val="24"/>
          <w:szCs w:val="24"/>
          <w:rPrChange w:id="9499" w:author="DuyNgo" w:date="2012-08-10T08:15:00Z">
            <w:rPr>
              <w:rFonts w:cstheme="minorHAnsi"/>
              <w:color w:val="4BACC6" w:themeColor="accent5"/>
              <w:sz w:val="24"/>
            </w:rPr>
          </w:rPrChange>
        </w:rPr>
      </w:pPr>
      <w:r w:rsidRPr="00303364">
        <w:rPr>
          <w:rFonts w:cstheme="minorHAnsi"/>
          <w:sz w:val="24"/>
          <w:szCs w:val="24"/>
          <w:rPrChange w:id="9500" w:author="DuyNgo" w:date="2012-08-10T08:15:00Z">
            <w:rPr>
              <w:rFonts w:cstheme="minorHAnsi"/>
              <w:sz w:val="24"/>
              <w:szCs w:val="24"/>
            </w:rPr>
          </w:rPrChange>
        </w:rPr>
        <w:object w:dxaOrig="5475" w:dyaOrig="1661">
          <v:shape id="_x0000_i1045" type="#_x0000_t75" style="width:273.75pt;height:82.9pt" o:ole="">
            <v:imagedata r:id="rId52" o:title=""/>
          </v:shape>
          <o:OLEObject Type="Embed" ProgID="Visio.Drawing.11" ShapeID="_x0000_i1045" DrawAspect="Content" ObjectID="_1406100353" r:id="rId53"/>
        </w:object>
      </w:r>
    </w:p>
    <w:p w:rsidR="005E0E76" w:rsidRPr="00303364" w:rsidRDefault="005E0E76" w:rsidP="005E0E76">
      <w:pPr>
        <w:pStyle w:val="ListParagraph"/>
        <w:rPr>
          <w:rFonts w:cstheme="minorHAnsi"/>
          <w:sz w:val="24"/>
          <w:szCs w:val="24"/>
        </w:rPr>
      </w:pPr>
      <w:r w:rsidRPr="00303364">
        <w:rPr>
          <w:rFonts w:cstheme="minorHAnsi"/>
          <w:sz w:val="24"/>
          <w:szCs w:val="24"/>
          <w:rPrChange w:id="9501"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50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50"/>
        <w:gridCol w:w="3551"/>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503"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9504" w:author="DuyNgo" w:date="2012-08-10T08:15:00Z">
                  <w:rPr>
                    <w:rFonts w:asciiTheme="majorHAnsi" w:eastAsia="Calibri" w:hAnsiTheme="majorHAnsi" w:cstheme="minorHAnsi"/>
                    <w:b/>
                    <w:bCs/>
                    <w:color w:val="4F81BD" w:themeColor="accent1"/>
                    <w:sz w:val="24"/>
                    <w:szCs w:val="26"/>
                  </w:rPr>
                </w:rPrChange>
              </w:rPr>
              <w:t>Planner_UC01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505"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06"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9507" w:author="DuyNgo" w:date="2012-08-10T08:15:00Z">
                  <w:rPr>
                    <w:rFonts w:asciiTheme="majorHAnsi" w:eastAsia="Calibri" w:hAnsiTheme="majorHAnsi" w:cstheme="minorHAnsi"/>
                    <w:b/>
                    <w:bCs/>
                    <w:color w:val="4F81BD" w:themeColor="accent1"/>
                    <w:sz w:val="24"/>
                    <w:szCs w:val="26"/>
                  </w:rPr>
                </w:rPrChange>
              </w:rPr>
              <w:t>Filter Task</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0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09"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1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511" w:author="DuyNgo" w:date="2012-08-10T08:15:00Z">
                  <w:rPr>
                    <w:rFonts w:asciiTheme="majorHAnsi" w:eastAsiaTheme="majorEastAsia" w:hAnsiTheme="majorHAnsi" w:cstheme="minorHAnsi"/>
                    <w:b/>
                    <w:bCs/>
                    <w:color w:val="4F81BD" w:themeColor="accent1"/>
                    <w:sz w:val="24"/>
                    <w:szCs w:val="26"/>
                  </w:rPr>
                </w:rPrChange>
              </w:rPr>
              <w:t xml:space="preserve">This function allows Project Manager and Team Member to filter tasks that </w:t>
            </w:r>
            <w:proofErr w:type="gramStart"/>
            <w:r w:rsidRPr="00303364">
              <w:rPr>
                <w:rFonts w:cstheme="minorHAnsi"/>
                <w:sz w:val="24"/>
                <w:szCs w:val="24"/>
                <w:rPrChange w:id="9512" w:author="DuyNgo" w:date="2012-08-10T08:15:00Z">
                  <w:rPr>
                    <w:rFonts w:asciiTheme="majorHAnsi" w:eastAsiaTheme="majorEastAsia" w:hAnsiTheme="majorHAnsi" w:cstheme="minorHAnsi"/>
                    <w:b/>
                    <w:bCs/>
                    <w:color w:val="4F81BD" w:themeColor="accent1"/>
                    <w:sz w:val="24"/>
                    <w:szCs w:val="26"/>
                  </w:rPr>
                </w:rPrChange>
              </w:rPr>
              <w:t>are displayed</w:t>
            </w:r>
            <w:proofErr w:type="gramEnd"/>
            <w:r w:rsidRPr="00303364">
              <w:rPr>
                <w:rFonts w:cstheme="minorHAnsi"/>
                <w:sz w:val="24"/>
                <w:szCs w:val="24"/>
                <w:rPrChange w:id="9513" w:author="DuyNgo" w:date="2012-08-10T08:15:00Z">
                  <w:rPr>
                    <w:rFonts w:asciiTheme="majorHAnsi" w:eastAsiaTheme="majorEastAsia" w:hAnsiTheme="majorHAnsi" w:cstheme="minorHAnsi"/>
                    <w:b/>
                    <w:bCs/>
                    <w:color w:val="4F81BD" w:themeColor="accent1"/>
                    <w:sz w:val="24"/>
                    <w:szCs w:val="26"/>
                  </w:rPr>
                </w:rPrChange>
              </w:rPr>
              <w:t xml:space="preserve"> on screen.</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1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15"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1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517"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9518" w:author="DuyNgo" w:date="2012-08-10T08:15:00Z">
                  <w:rPr>
                    <w:rFonts w:asciiTheme="majorHAnsi" w:eastAsia="SimSun" w:hAnsiTheme="majorHAnsi" w:cstheme="minorHAnsi"/>
                    <w:b/>
                    <w:bCs/>
                    <w:color w:val="4F81BD" w:themeColor="accent1"/>
                    <w:sz w:val="24"/>
                    <w:szCs w:val="26"/>
                    <w:lang w:eastAsia="zh-CN"/>
                  </w:rPr>
                </w:rPrChange>
              </w:rPr>
              <w:t>Manager; Team Member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1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20"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2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522"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or “Team Member”; Users must go to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2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24"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2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526"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2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28"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2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530" w:author="DuyNgo" w:date="2012-08-10T08:15:00Z">
                  <w:rPr>
                    <w:rFonts w:asciiTheme="majorHAnsi" w:eastAsia="SimSun" w:hAnsiTheme="majorHAnsi" w:cstheme="minorHAnsi"/>
                    <w:b/>
                    <w:bCs/>
                    <w:color w:val="4F81BD" w:themeColor="accent1"/>
                    <w:sz w:val="24"/>
                    <w:szCs w:val="26"/>
                    <w:lang w:eastAsia="zh-CN"/>
                  </w:rPr>
                </w:rPrChange>
              </w:rPr>
              <w:t>1.</w:t>
            </w:r>
            <w:r w:rsidRPr="00303364">
              <w:rPr>
                <w:rFonts w:eastAsia="Calibri" w:cstheme="minorHAnsi"/>
                <w:sz w:val="24"/>
                <w:szCs w:val="24"/>
                <w:rPrChange w:id="9531" w:author="DuyNgo" w:date="2012-08-10T08:15:00Z">
                  <w:rPr>
                    <w:rFonts w:asciiTheme="majorHAnsi" w:eastAsia="Calibri" w:hAnsiTheme="majorHAnsi" w:cstheme="minorHAnsi"/>
                    <w:b/>
                    <w:bCs/>
                    <w:color w:val="4F81BD" w:themeColor="accent1"/>
                    <w:sz w:val="24"/>
                    <w:szCs w:val="26"/>
                  </w:rPr>
                </w:rPrChange>
              </w:rPr>
              <w:t xml:space="preserve"> Select conditions to filter and click “Search” button.</w:t>
            </w:r>
          </w:p>
          <w:p w:rsidR="005E0E76" w:rsidRPr="00303364"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53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533" w:author="DuyNgo" w:date="2012-08-10T08:15:00Z">
                  <w:rPr>
                    <w:rFonts w:asciiTheme="majorHAnsi" w:eastAsia="SimSun" w:hAnsiTheme="majorHAnsi" w:cstheme="minorHAnsi"/>
                    <w:b/>
                    <w:bCs/>
                    <w:color w:val="4F81BD" w:themeColor="accent1"/>
                    <w:sz w:val="24"/>
                    <w:szCs w:val="26"/>
                    <w:lang w:eastAsia="zh-CN"/>
                  </w:rPr>
                </w:rPrChange>
              </w:rPr>
              <w:t>2. Show task list after filtering.</w:t>
            </w:r>
          </w:p>
          <w:p w:rsidR="005E0E76" w:rsidRPr="00303364" w:rsidRDefault="005E0E76" w:rsidP="00946F40">
            <w:pPr>
              <w:rPr>
                <w:rFonts w:eastAsia="SimSun" w:cstheme="minorHAnsi"/>
                <w:sz w:val="24"/>
                <w:szCs w:val="24"/>
                <w:lang w:eastAsia="zh-CN"/>
                <w:rPrChange w:id="9534" w:author="DuyNgo" w:date="2012-08-10T08:15:00Z">
                  <w:rPr>
                    <w:rFonts w:eastAsia="SimSun" w:cstheme="minorHAnsi"/>
                    <w:sz w:val="24"/>
                    <w:lang w:eastAsia="zh-CN"/>
                  </w:rPr>
                </w:rPrChange>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535"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3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537"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3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39"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4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4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4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43"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4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4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4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47"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4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49"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5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51"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5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53" w:author="DuyNgo" w:date="2012-08-10T08:15:00Z">
                  <w:rPr>
                    <w:rFonts w:asciiTheme="majorHAnsi" w:eastAsia="MS PGothic" w:hAnsiTheme="majorHAnsi" w:cstheme="minorHAnsi"/>
                    <w:b/>
                    <w:bCs/>
                    <w:color w:val="4F81BD" w:themeColor="accent1"/>
                    <w:sz w:val="24"/>
                    <w:szCs w:val="26"/>
                  </w:rPr>
                </w:rPrChange>
              </w:rPr>
              <w:t>Normal</w:t>
            </w:r>
          </w:p>
        </w:tc>
      </w:tr>
    </w:tbl>
    <w:p w:rsidR="005E0E76" w:rsidRPr="00303364" w:rsidRDefault="005E0E76" w:rsidP="008878F7">
      <w:pPr>
        <w:rPr>
          <w:rFonts w:cstheme="minorHAnsi"/>
          <w:snapToGrid w:val="0"/>
          <w:sz w:val="24"/>
          <w:szCs w:val="24"/>
        </w:rPr>
      </w:pPr>
    </w:p>
    <w:p w:rsidR="00F20525" w:rsidRPr="00303364" w:rsidRDefault="00F20525" w:rsidP="008878F7">
      <w:pPr>
        <w:rPr>
          <w:rFonts w:cstheme="minorHAnsi"/>
          <w:snapToGrid w:val="0"/>
          <w:sz w:val="24"/>
          <w:szCs w:val="24"/>
          <w:rPrChange w:id="9554" w:author="DuyNgo" w:date="2012-08-10T08:15:00Z">
            <w:rPr>
              <w:rFonts w:cstheme="minorHAnsi"/>
              <w:snapToGrid w:val="0"/>
              <w:sz w:val="24"/>
            </w:rPr>
          </w:rPrChange>
        </w:rPr>
      </w:pPr>
    </w:p>
    <w:p w:rsidR="005E0E76" w:rsidRPr="00303364" w:rsidRDefault="00C82F4F" w:rsidP="00F20525">
      <w:pPr>
        <w:pStyle w:val="Heading5"/>
        <w:rPr>
          <w:rFonts w:asciiTheme="minorHAnsi" w:hAnsiTheme="minorHAnsi" w:cstheme="minorHAnsi"/>
          <w:snapToGrid w:val="0"/>
          <w:sz w:val="24"/>
          <w:szCs w:val="24"/>
          <w:rPrChange w:id="9555" w:author="DuyNgo" w:date="2012-08-10T08:15:00Z">
            <w:rPr>
              <w:snapToGrid w:val="0"/>
            </w:rPr>
          </w:rPrChange>
        </w:rPr>
      </w:pPr>
      <w:r w:rsidRPr="00303364">
        <w:rPr>
          <w:rFonts w:asciiTheme="minorHAnsi" w:hAnsiTheme="minorHAnsi" w:cstheme="minorHAnsi"/>
          <w:snapToGrid w:val="0"/>
          <w:sz w:val="24"/>
          <w:szCs w:val="24"/>
          <w:rPrChange w:id="9556"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557" w:author="DuyNgo" w:date="2012-08-10T08:15:00Z">
            <w:rPr>
              <w:b/>
              <w:bCs/>
              <w:snapToGrid w:val="0"/>
              <w:color w:val="4F81BD" w:themeColor="accent1"/>
              <w:sz w:val="26"/>
              <w:szCs w:val="26"/>
            </w:rPr>
          </w:rPrChange>
        </w:rPr>
        <w:t>.3.2 Add Task</w: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9558" w:author="DuyNgo" w:date="2012-08-10T08:15:00Z">
            <w:rPr>
              <w:rFonts w:cstheme="minorHAnsi"/>
              <w:sz w:val="24"/>
            </w:rPr>
          </w:rPrChange>
        </w:rPr>
      </w:pPr>
    </w:p>
    <w:p w:rsidR="005E0E76" w:rsidRPr="00303364" w:rsidRDefault="005E0E76" w:rsidP="005E0E76">
      <w:pPr>
        <w:rPr>
          <w:rFonts w:cstheme="minorHAnsi"/>
          <w:sz w:val="24"/>
          <w:szCs w:val="24"/>
        </w:rPr>
      </w:pPr>
      <w:r w:rsidRPr="00303364">
        <w:rPr>
          <w:rFonts w:cstheme="minorHAnsi"/>
          <w:sz w:val="24"/>
          <w:szCs w:val="24"/>
          <w:rPrChange w:id="9559" w:author="DuyNgo" w:date="2012-08-10T08:15:00Z">
            <w:rPr>
              <w:rFonts w:cstheme="minorHAnsi"/>
              <w:sz w:val="24"/>
              <w:szCs w:val="24"/>
            </w:rPr>
          </w:rPrChange>
        </w:rPr>
        <w:object w:dxaOrig="3481" w:dyaOrig="1661">
          <v:shape id="_x0000_i1046" type="#_x0000_t75" style="width:174.15pt;height:82.9pt" o:ole="">
            <v:imagedata r:id="rId54" o:title=""/>
          </v:shape>
          <o:OLEObject Type="Embed" ProgID="Visio.Drawing.11" ShapeID="_x0000_i1046" DrawAspect="Content" ObjectID="_1406100354" r:id="rId55"/>
        </w:object>
      </w:r>
    </w:p>
    <w:p w:rsidR="005E0E76" w:rsidRPr="00303364" w:rsidRDefault="005E0E76" w:rsidP="005E0E76">
      <w:pPr>
        <w:rPr>
          <w:rFonts w:cstheme="minorHAnsi"/>
          <w:sz w:val="24"/>
          <w:szCs w:val="24"/>
        </w:rPr>
      </w:pPr>
      <w:r w:rsidRPr="00303364">
        <w:rPr>
          <w:rFonts w:cstheme="minorHAnsi"/>
          <w:sz w:val="24"/>
          <w:szCs w:val="24"/>
          <w:rPrChange w:id="956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2"/>
        <w:gridCol w:w="3647"/>
        <w:gridCol w:w="3555"/>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561"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9562" w:author="DuyNgo" w:date="2012-08-10T08:15:00Z">
                  <w:rPr>
                    <w:rFonts w:asciiTheme="majorHAnsi" w:eastAsia="Calibri" w:hAnsiTheme="majorHAnsi" w:cstheme="minorHAnsi"/>
                    <w:b/>
                    <w:bCs/>
                    <w:color w:val="4F81BD" w:themeColor="accent1"/>
                    <w:sz w:val="24"/>
                    <w:szCs w:val="26"/>
                  </w:rPr>
                </w:rPrChange>
              </w:rPr>
              <w:t>Planner_UC02</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563"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64"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9565" w:author="DuyNgo" w:date="2012-08-10T08:15:00Z">
                  <w:rPr>
                    <w:rFonts w:asciiTheme="majorHAnsi" w:eastAsia="Calibri" w:hAnsiTheme="majorHAnsi" w:cstheme="minorHAnsi"/>
                    <w:b/>
                    <w:bCs/>
                    <w:color w:val="4F81BD" w:themeColor="accent1"/>
                    <w:sz w:val="24"/>
                    <w:szCs w:val="26"/>
                  </w:rPr>
                </w:rPrChange>
              </w:rPr>
              <w:t>Add Task</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6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67"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6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569" w:author="DuyNgo" w:date="2012-08-10T08:15:00Z">
                  <w:rPr>
                    <w:rFonts w:asciiTheme="majorHAnsi" w:eastAsiaTheme="majorEastAsia" w:hAnsiTheme="majorHAnsi" w:cstheme="minorHAnsi"/>
                    <w:b/>
                    <w:bCs/>
                    <w:color w:val="4F81BD" w:themeColor="accent1"/>
                    <w:sz w:val="24"/>
                    <w:szCs w:val="26"/>
                  </w:rPr>
                </w:rPrChange>
              </w:rPr>
              <w:t>This function allows Project Manager to plan and add specific tasks to his/her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7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71"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7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573"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9574"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7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76"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7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578"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7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80"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8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582"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8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84"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8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586" w:author="DuyNgo" w:date="2012-08-10T08:15:00Z">
                  <w:rPr>
                    <w:rFonts w:asciiTheme="majorHAnsi" w:eastAsia="SimSun" w:hAnsiTheme="majorHAnsi" w:cstheme="minorHAnsi"/>
                    <w:b/>
                    <w:bCs/>
                    <w:color w:val="4F81BD" w:themeColor="accent1"/>
                    <w:sz w:val="24"/>
                    <w:szCs w:val="26"/>
                    <w:lang w:eastAsia="zh-CN"/>
                  </w:rPr>
                </w:rPrChange>
              </w:rPr>
              <w:t>1.</w:t>
            </w:r>
            <w:r w:rsidRPr="00303364">
              <w:rPr>
                <w:rFonts w:eastAsia="Calibri" w:cstheme="minorHAnsi"/>
                <w:sz w:val="24"/>
                <w:szCs w:val="24"/>
                <w:rPrChange w:id="9587" w:author="DuyNgo" w:date="2012-08-10T08:15:00Z">
                  <w:rPr>
                    <w:rFonts w:asciiTheme="majorHAnsi" w:eastAsia="Calibri" w:hAnsiTheme="majorHAnsi" w:cstheme="minorHAnsi"/>
                    <w:b/>
                    <w:bCs/>
                    <w:color w:val="4F81BD" w:themeColor="accent1"/>
                    <w:sz w:val="24"/>
                    <w:szCs w:val="26"/>
                  </w:rPr>
                </w:rPrChange>
              </w:rPr>
              <w:t xml:space="preserve"> Click “Add New Task” button</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588" w:author="DuyNgo" w:date="2012-08-10T08:15:00Z">
                  <w:rPr>
                    <w:rFonts w:asciiTheme="majorHAnsi" w:eastAsia="SimSun" w:hAnsiTheme="majorHAnsi" w:cstheme="minorHAnsi"/>
                    <w:b/>
                    <w:bCs/>
                    <w:color w:val="4F81BD" w:themeColor="accent1"/>
                    <w:sz w:val="24"/>
                    <w:szCs w:val="26"/>
                    <w:lang w:eastAsia="zh-CN"/>
                  </w:rPr>
                </w:rPrChange>
              </w:rPr>
              <w:t xml:space="preserve">3. </w:t>
            </w:r>
            <w:r w:rsidRPr="00303364">
              <w:rPr>
                <w:rFonts w:eastAsia="Calibri" w:cstheme="minorHAnsi"/>
                <w:sz w:val="24"/>
                <w:szCs w:val="24"/>
                <w:rPrChange w:id="9589" w:author="DuyNgo" w:date="2012-08-10T08:15:00Z">
                  <w:rPr>
                    <w:rFonts w:asciiTheme="majorHAnsi" w:eastAsia="Calibri" w:hAnsiTheme="majorHAnsi" w:cstheme="minorHAnsi"/>
                    <w:b/>
                    <w:bCs/>
                    <w:color w:val="4F81BD" w:themeColor="accent1"/>
                    <w:sz w:val="24"/>
                    <w:szCs w:val="26"/>
                  </w:rPr>
                </w:rPrChange>
              </w:rPr>
              <w:t>Fill up</w:t>
            </w:r>
            <w:r w:rsidRPr="00303364">
              <w:rPr>
                <w:rFonts w:eastAsia="SimSun" w:cstheme="minorHAnsi"/>
                <w:sz w:val="24"/>
                <w:szCs w:val="24"/>
                <w:lang w:eastAsia="zh-CN"/>
                <w:rPrChange w:id="9590" w:author="DuyNgo" w:date="2012-08-10T08:15:00Z">
                  <w:rPr>
                    <w:rFonts w:asciiTheme="majorHAnsi" w:eastAsia="SimSun" w:hAnsiTheme="majorHAnsi" w:cstheme="minorHAnsi"/>
                    <w:b/>
                    <w:bCs/>
                    <w:color w:val="4F81BD" w:themeColor="accent1"/>
                    <w:sz w:val="24"/>
                    <w:szCs w:val="26"/>
                    <w:lang w:eastAsia="zh-CN"/>
                  </w:rPr>
                </w:rPrChange>
              </w:rPr>
              <w:t xml:space="preserve"> task’s information.</w:t>
            </w:r>
          </w:p>
          <w:p w:rsidR="005E0E76" w:rsidRPr="00303364" w:rsidRDefault="005E0E76" w:rsidP="00946F40">
            <w:pPr>
              <w:rPr>
                <w:rFonts w:eastAsia="SimSun" w:cstheme="minorHAnsi"/>
                <w:sz w:val="24"/>
                <w:szCs w:val="24"/>
                <w:lang w:eastAsia="zh-CN"/>
                <w:rPrChange w:id="959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592" w:author="DuyNgo" w:date="2012-08-10T08:15:00Z">
                  <w:rPr>
                    <w:rFonts w:asciiTheme="majorHAnsi" w:eastAsia="SimSun" w:hAnsiTheme="majorHAnsi" w:cstheme="minorHAnsi"/>
                    <w:b/>
                    <w:bCs/>
                    <w:color w:val="4F81BD" w:themeColor="accent1"/>
                    <w:sz w:val="24"/>
                    <w:szCs w:val="26"/>
                    <w:lang w:eastAsia="zh-CN"/>
                  </w:rPr>
                </w:rPrChange>
              </w:rPr>
              <w:t>6. Click “Save” button.</w:t>
            </w: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59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594" w:author="DuyNgo" w:date="2012-08-10T08:15:00Z">
                  <w:rPr>
                    <w:rFonts w:asciiTheme="majorHAnsi" w:eastAsia="SimSun" w:hAnsiTheme="majorHAnsi" w:cstheme="minorHAnsi"/>
                    <w:b/>
                    <w:bCs/>
                    <w:color w:val="4F81BD" w:themeColor="accent1"/>
                    <w:sz w:val="24"/>
                    <w:szCs w:val="26"/>
                    <w:lang w:eastAsia="zh-CN"/>
                  </w:rPr>
                </w:rPrChange>
              </w:rPr>
              <w:t>2. Redirect to Task Adding Page.</w:t>
            </w:r>
          </w:p>
          <w:p w:rsidR="005E0E76" w:rsidRPr="00303364" w:rsidRDefault="005E0E76" w:rsidP="00946F40">
            <w:pPr>
              <w:rPr>
                <w:rFonts w:eastAsia="SimSun" w:cstheme="minorHAnsi"/>
                <w:sz w:val="24"/>
                <w:szCs w:val="24"/>
                <w:lang w:eastAsia="zh-CN"/>
                <w:rPrChange w:id="959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596" w:author="DuyNgo" w:date="2012-08-10T08:15:00Z">
                  <w:rPr>
                    <w:rFonts w:asciiTheme="majorHAnsi" w:eastAsia="SimSun" w:hAnsiTheme="majorHAnsi" w:cstheme="minorHAnsi"/>
                    <w:b/>
                    <w:bCs/>
                    <w:color w:val="4F81BD" w:themeColor="accent1"/>
                    <w:sz w:val="24"/>
                    <w:szCs w:val="26"/>
                    <w:lang w:eastAsia="zh-CN"/>
                  </w:rPr>
                </w:rPrChange>
              </w:rPr>
              <w:t>3. Validate task’s information.</w:t>
            </w:r>
          </w:p>
          <w:p w:rsidR="005E0E76" w:rsidRPr="00303364" w:rsidRDefault="005E0E76" w:rsidP="00946F40">
            <w:pPr>
              <w:rPr>
                <w:rFonts w:eastAsia="SimSun" w:cstheme="minorHAnsi"/>
                <w:sz w:val="24"/>
                <w:szCs w:val="24"/>
                <w:lang w:eastAsia="zh-CN"/>
                <w:rPrChange w:id="959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598" w:author="DuyNgo" w:date="2012-08-10T08:15:00Z">
                  <w:rPr>
                    <w:rFonts w:asciiTheme="majorHAnsi" w:eastAsia="SimSun" w:hAnsiTheme="majorHAnsi" w:cstheme="minorHAnsi"/>
                    <w:b/>
                    <w:bCs/>
                    <w:color w:val="4F81BD" w:themeColor="accent1"/>
                    <w:sz w:val="24"/>
                    <w:szCs w:val="26"/>
                    <w:lang w:eastAsia="zh-CN"/>
                  </w:rPr>
                </w:rPrChange>
              </w:rPr>
              <w:t>5. Display “Complete!” message.</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599"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0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01" w:author="DuyNgo" w:date="2012-08-10T08:15:00Z">
                  <w:rPr>
                    <w:rFonts w:asciiTheme="majorHAnsi" w:eastAsia="SimSun" w:hAnsiTheme="majorHAnsi" w:cstheme="minorHAnsi"/>
                    <w:b/>
                    <w:bCs/>
                    <w:color w:val="4F81BD" w:themeColor="accent1"/>
                    <w:sz w:val="24"/>
                    <w:szCs w:val="26"/>
                    <w:lang w:eastAsia="zh-CN"/>
                  </w:rPr>
                </w:rPrChange>
              </w:rPr>
              <w:t xml:space="preserve">3A: if </w:t>
            </w:r>
            <w:r w:rsidRPr="00303364">
              <w:rPr>
                <w:rFonts w:cstheme="minorHAnsi"/>
                <w:sz w:val="24"/>
                <w:szCs w:val="24"/>
                <w:rPrChange w:id="9602" w:author="DuyNgo" w:date="2012-08-10T08:15:00Z">
                  <w:rPr>
                    <w:rFonts w:asciiTheme="majorHAnsi" w:eastAsiaTheme="majorEastAsia" w:hAnsiTheme="majorHAnsi" w:cstheme="minorHAnsi"/>
                    <w:b/>
                    <w:bCs/>
                    <w:color w:val="4F81BD" w:themeColor="accent1"/>
                    <w:sz w:val="24"/>
                    <w:szCs w:val="26"/>
                  </w:rPr>
                </w:rPrChange>
              </w:rPr>
              <w:t>task</w:t>
            </w:r>
            <w:r w:rsidRPr="00303364">
              <w:rPr>
                <w:rFonts w:eastAsia="SimSun" w:cstheme="minorHAnsi"/>
                <w:sz w:val="24"/>
                <w:szCs w:val="24"/>
                <w:lang w:eastAsia="zh-CN"/>
                <w:rPrChange w:id="9603" w:author="DuyNgo" w:date="2012-08-10T08:15:00Z">
                  <w:rPr>
                    <w:rFonts w:asciiTheme="majorHAnsi" w:eastAsia="SimSun" w:hAnsiTheme="majorHAnsi" w:cstheme="minorHAnsi"/>
                    <w:b/>
                    <w:bCs/>
                    <w:color w:val="4F81BD" w:themeColor="accent1"/>
                    <w:sz w:val="24"/>
                    <w:szCs w:val="26"/>
                    <w:lang w:eastAsia="zh-CN"/>
                  </w:rPr>
                </w:rPrChange>
              </w:rPr>
              <w:t xml:space="preserve"> information is not correct, show error message and ask to input again.</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0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05"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0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0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0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09"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1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1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1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13"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1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1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1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17"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1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19" w:author="DuyNgo" w:date="2012-08-10T08:15:00Z">
                  <w:rPr>
                    <w:rFonts w:asciiTheme="majorHAnsi" w:eastAsia="MS PGothic" w:hAnsiTheme="majorHAnsi" w:cstheme="minorHAnsi"/>
                    <w:b/>
                    <w:bCs/>
                    <w:color w:val="4F81BD" w:themeColor="accent1"/>
                    <w:sz w:val="24"/>
                    <w:szCs w:val="26"/>
                  </w:rPr>
                </w:rPrChange>
              </w:rPr>
              <w:t>High</w:t>
            </w:r>
          </w:p>
        </w:tc>
      </w:tr>
    </w:tbl>
    <w:p w:rsidR="005E0E76" w:rsidRPr="00303364" w:rsidRDefault="005E0E76" w:rsidP="008878F7">
      <w:pPr>
        <w:rPr>
          <w:rFonts w:cstheme="minorHAnsi"/>
          <w:snapToGrid w:val="0"/>
          <w:sz w:val="24"/>
          <w:szCs w:val="24"/>
        </w:rPr>
      </w:pPr>
    </w:p>
    <w:p w:rsidR="005E0E76" w:rsidRPr="00303364" w:rsidRDefault="008878F7" w:rsidP="00A200DE">
      <w:pPr>
        <w:pStyle w:val="Heading5"/>
        <w:rPr>
          <w:rFonts w:asciiTheme="minorHAnsi" w:hAnsiTheme="minorHAnsi" w:cstheme="minorHAnsi"/>
          <w:snapToGrid w:val="0"/>
          <w:sz w:val="24"/>
          <w:szCs w:val="24"/>
          <w:rPrChange w:id="9620" w:author="DuyNgo" w:date="2012-08-10T08:15:00Z">
            <w:rPr>
              <w:snapToGrid w:val="0"/>
            </w:rPr>
          </w:rPrChange>
        </w:rPr>
      </w:pPr>
      <w:r w:rsidRPr="00303364">
        <w:rPr>
          <w:rFonts w:asciiTheme="minorHAnsi" w:hAnsiTheme="minorHAnsi" w:cstheme="minorHAnsi"/>
          <w:snapToGrid w:val="0"/>
          <w:sz w:val="24"/>
          <w:szCs w:val="24"/>
          <w:rPrChange w:id="9621"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622" w:author="DuyNgo" w:date="2012-08-10T08:15:00Z">
            <w:rPr>
              <w:b/>
              <w:bCs/>
              <w:snapToGrid w:val="0"/>
              <w:color w:val="4F81BD" w:themeColor="accent1"/>
              <w:sz w:val="26"/>
              <w:szCs w:val="26"/>
            </w:rPr>
          </w:rPrChange>
        </w:rPr>
        <w:t>.3.3 Update Task</w:t>
      </w:r>
    </w:p>
    <w:p w:rsidR="005E0E76" w:rsidRPr="00303364" w:rsidRDefault="005E0E76" w:rsidP="005E0E76">
      <w:pPr>
        <w:pStyle w:val="ListParagraph"/>
        <w:rPr>
          <w:rFonts w:cstheme="minorHAnsi"/>
          <w:snapToGrid w:val="0"/>
          <w:sz w:val="24"/>
          <w:szCs w:val="24"/>
        </w:rPr>
      </w:pPr>
    </w:p>
    <w:p w:rsidR="005E0E76" w:rsidRPr="00303364" w:rsidRDefault="005E0E76" w:rsidP="005E0E76">
      <w:pPr>
        <w:pStyle w:val="ListParagraph"/>
        <w:rPr>
          <w:rFonts w:cstheme="minorHAnsi"/>
          <w:b/>
          <w:i/>
          <w:iCs/>
          <w:snapToGrid w:val="0"/>
          <w:color w:val="003400"/>
          <w:sz w:val="24"/>
          <w:szCs w:val="24"/>
          <w:rPrChange w:id="9623" w:author="DuyNgo" w:date="2012-08-10T08:15:00Z">
            <w:rPr>
              <w:rFonts w:cstheme="minorHAnsi"/>
              <w:b/>
              <w:i/>
              <w:iCs/>
              <w:snapToGrid w:val="0"/>
              <w:color w:val="003400"/>
              <w:sz w:val="24"/>
            </w:rPr>
          </w:rPrChange>
        </w:rPr>
      </w:pPr>
      <w:r w:rsidRPr="00303364">
        <w:rPr>
          <w:rFonts w:cstheme="minorHAnsi"/>
          <w:sz w:val="24"/>
          <w:szCs w:val="24"/>
          <w:rPrChange w:id="9624" w:author="DuyNgo" w:date="2012-08-10T08:15:00Z">
            <w:rPr>
              <w:rFonts w:cstheme="minorHAnsi"/>
              <w:sz w:val="24"/>
              <w:szCs w:val="24"/>
            </w:rPr>
          </w:rPrChange>
        </w:rPr>
        <w:object w:dxaOrig="5475" w:dyaOrig="1661">
          <v:shape id="_x0000_i1047" type="#_x0000_t75" style="width:273.75pt;height:82.9pt" o:ole="">
            <v:imagedata r:id="rId56" o:title=""/>
          </v:shape>
          <o:OLEObject Type="Embed" ProgID="Visio.Drawing.11" ShapeID="_x0000_i1047" DrawAspect="Content" ObjectID="_1406100355" r:id="rId57"/>
        </w:object>
      </w:r>
    </w:p>
    <w:p w:rsidR="005E0E76" w:rsidRPr="00303364" w:rsidRDefault="005E0E76" w:rsidP="005E0E76">
      <w:pPr>
        <w:rPr>
          <w:rFonts w:cstheme="minorHAnsi"/>
          <w:sz w:val="24"/>
          <w:szCs w:val="24"/>
        </w:rPr>
      </w:pPr>
      <w:r w:rsidRPr="00303364">
        <w:rPr>
          <w:rFonts w:cstheme="minorHAnsi"/>
          <w:sz w:val="24"/>
          <w:szCs w:val="24"/>
          <w:rPrChange w:id="9625" w:author="DuyNgo" w:date="2012-08-10T08:15:00Z">
            <w:rPr>
              <w:rFonts w:asciiTheme="majorHAnsi" w:eastAsiaTheme="majorEastAsia" w:hAnsiTheme="majorHAnsi" w:cstheme="minorHAnsi"/>
              <w:b/>
              <w:bCs/>
              <w:color w:val="4F81BD" w:themeColor="accent1"/>
              <w:sz w:val="24"/>
              <w:szCs w:val="26"/>
            </w:rPr>
          </w:rPrChange>
        </w:rPr>
        <w:lastRenderedPageBreak/>
        <w:t>Use Case scenario:</w:t>
      </w:r>
    </w:p>
    <w:tbl>
      <w:tblPr>
        <w:tblW w:w="0" w:type="auto"/>
        <w:tblCellMar>
          <w:left w:w="0" w:type="dxa"/>
          <w:right w:w="0" w:type="dxa"/>
        </w:tblCellMar>
        <w:tblLook w:val="0000" w:firstRow="0" w:lastRow="0" w:firstColumn="0" w:lastColumn="0" w:noHBand="0" w:noVBand="0"/>
      </w:tblPr>
      <w:tblGrid>
        <w:gridCol w:w="1802"/>
        <w:gridCol w:w="3647"/>
        <w:gridCol w:w="3555"/>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62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9627" w:author="DuyNgo" w:date="2012-08-10T08:15:00Z">
                  <w:rPr>
                    <w:rFonts w:asciiTheme="majorHAnsi" w:eastAsia="Calibri" w:hAnsiTheme="majorHAnsi" w:cstheme="minorHAnsi"/>
                    <w:b/>
                    <w:bCs/>
                    <w:color w:val="4F81BD" w:themeColor="accent1"/>
                    <w:sz w:val="24"/>
                    <w:szCs w:val="26"/>
                  </w:rPr>
                </w:rPrChange>
              </w:rPr>
              <w:t>Planner_UC03</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62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29"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9630" w:author="DuyNgo" w:date="2012-08-10T08:15:00Z">
                  <w:rPr>
                    <w:rFonts w:asciiTheme="majorHAnsi" w:eastAsia="Calibri" w:hAnsiTheme="majorHAnsi" w:cstheme="minorHAnsi"/>
                    <w:b/>
                    <w:bCs/>
                    <w:color w:val="4F81BD" w:themeColor="accent1"/>
                    <w:sz w:val="24"/>
                    <w:szCs w:val="26"/>
                  </w:rPr>
                </w:rPrChange>
              </w:rPr>
              <w:t>Update Task</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3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3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3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634"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Members to update status of tasks or change information of tasks. (modifying scope depend on authority of user)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3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36"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3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638"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9639" w:author="DuyNgo" w:date="2012-08-10T08:15:00Z">
                  <w:rPr>
                    <w:rFonts w:asciiTheme="majorHAnsi" w:eastAsia="SimSun" w:hAnsiTheme="majorHAnsi" w:cstheme="minorHAnsi"/>
                    <w:b/>
                    <w:bCs/>
                    <w:color w:val="4F81BD" w:themeColor="accent1"/>
                    <w:sz w:val="24"/>
                    <w:szCs w:val="26"/>
                    <w:lang w:eastAsia="zh-CN"/>
                  </w:rPr>
                </w:rPrChange>
              </w:rPr>
              <w:t>Manager;</w:t>
            </w:r>
            <w:r w:rsidRPr="00303364">
              <w:rPr>
                <w:rFonts w:cstheme="minorHAnsi"/>
                <w:sz w:val="24"/>
                <w:szCs w:val="24"/>
                <w:rPrChange w:id="9640" w:author="DuyNgo" w:date="2012-08-10T08:15:00Z">
                  <w:rPr>
                    <w:rFonts w:asciiTheme="majorHAnsi" w:eastAsiaTheme="majorEastAsia" w:hAnsiTheme="majorHAnsi" w:cstheme="minorHAnsi"/>
                    <w:b/>
                    <w:bCs/>
                    <w:color w:val="4F81BD" w:themeColor="accent1"/>
                    <w:sz w:val="24"/>
                    <w:szCs w:val="26"/>
                  </w:rPr>
                </w:rPrChange>
              </w:rPr>
              <w:t xml:space="preserve"> Team Member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4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42"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4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44"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or “</w:t>
            </w:r>
            <w:r w:rsidRPr="00303364">
              <w:rPr>
                <w:rFonts w:cstheme="minorHAnsi"/>
                <w:sz w:val="24"/>
                <w:szCs w:val="24"/>
                <w:rPrChange w:id="9645" w:author="DuyNgo" w:date="2012-08-10T08:15:00Z">
                  <w:rPr>
                    <w:rFonts w:asciiTheme="majorHAnsi" w:eastAsiaTheme="majorEastAsia" w:hAnsiTheme="majorHAnsi" w:cstheme="minorHAnsi"/>
                    <w:b/>
                    <w:bCs/>
                    <w:color w:val="4F81BD" w:themeColor="accent1"/>
                    <w:sz w:val="24"/>
                    <w:szCs w:val="26"/>
                  </w:rPr>
                </w:rPrChange>
              </w:rPr>
              <w:t>Team Member</w:t>
            </w:r>
            <w:r w:rsidRPr="00303364">
              <w:rPr>
                <w:rFonts w:eastAsia="SimSun" w:cstheme="minorHAnsi"/>
                <w:sz w:val="24"/>
                <w:szCs w:val="24"/>
                <w:lang w:eastAsia="zh-CN"/>
                <w:rPrChange w:id="9646" w:author="DuyNgo" w:date="2012-08-10T08:15:00Z">
                  <w:rPr>
                    <w:rFonts w:asciiTheme="majorHAnsi" w:eastAsia="SimSun" w:hAnsiTheme="majorHAnsi" w:cstheme="minorHAnsi"/>
                    <w:b/>
                    <w:bCs/>
                    <w:color w:val="4F81BD" w:themeColor="accent1"/>
                    <w:sz w:val="24"/>
                    <w:szCs w:val="26"/>
                    <w:lang w:eastAsia="zh-CN"/>
                  </w:rPr>
                </w:rPrChange>
              </w:rPr>
              <w:t>”; Users must go to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4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48"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4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50"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5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52"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53" w:author="DuyNgo" w:date="2012-08-10T08:15:00Z">
                  <w:rPr>
                    <w:rFonts w:ascii="Tahoma" w:eastAsia="SimSun" w:hAnsi="Tahoma" w:cstheme="minorHAnsi"/>
                    <w:color w:val="000000"/>
                    <w:sz w:val="24"/>
                    <w:szCs w:val="20"/>
                    <w:lang w:eastAsia="zh-CN"/>
                  </w:rPr>
                </w:rPrChange>
              </w:rPr>
            </w:pPr>
            <w:proofErr w:type="gramStart"/>
            <w:r w:rsidRPr="00303364">
              <w:rPr>
                <w:rFonts w:eastAsia="SimSun" w:cstheme="minorHAnsi"/>
                <w:sz w:val="24"/>
                <w:szCs w:val="24"/>
                <w:lang w:eastAsia="zh-CN"/>
                <w:rPrChange w:id="9654" w:author="DuyNgo" w:date="2012-08-10T08:15:00Z">
                  <w:rPr>
                    <w:rFonts w:asciiTheme="majorHAnsi" w:eastAsia="SimSun" w:hAnsiTheme="majorHAnsi" w:cstheme="minorHAnsi"/>
                    <w:b/>
                    <w:bCs/>
                    <w:color w:val="4F81BD" w:themeColor="accent1"/>
                    <w:sz w:val="24"/>
                    <w:szCs w:val="26"/>
                    <w:lang w:eastAsia="zh-CN"/>
                  </w:rPr>
                </w:rPrChange>
              </w:rPr>
              <w:t>1.</w:t>
            </w:r>
            <w:r w:rsidRPr="00303364">
              <w:rPr>
                <w:rFonts w:eastAsia="Calibri" w:cstheme="minorHAnsi"/>
                <w:sz w:val="24"/>
                <w:szCs w:val="24"/>
                <w:rPrChange w:id="9655" w:author="DuyNgo" w:date="2012-08-10T08:15:00Z">
                  <w:rPr>
                    <w:rFonts w:asciiTheme="majorHAnsi" w:eastAsia="Calibri" w:hAnsiTheme="majorHAnsi" w:cstheme="minorHAnsi"/>
                    <w:b/>
                    <w:bCs/>
                    <w:color w:val="4F81BD" w:themeColor="accent1"/>
                    <w:sz w:val="24"/>
                    <w:szCs w:val="26"/>
                  </w:rPr>
                </w:rPrChange>
              </w:rPr>
              <w:t xml:space="preserve"> Filer Planner (optional).</w:t>
            </w:r>
            <w:proofErr w:type="gramEnd"/>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656" w:author="DuyNgo" w:date="2012-08-10T08:15:00Z">
                  <w:rPr>
                    <w:rFonts w:asciiTheme="majorHAnsi" w:eastAsia="SimSun" w:hAnsiTheme="majorHAnsi" w:cstheme="minorHAnsi"/>
                    <w:b/>
                    <w:bCs/>
                    <w:color w:val="4F81BD" w:themeColor="accent1"/>
                    <w:sz w:val="24"/>
                    <w:szCs w:val="26"/>
                    <w:lang w:eastAsia="zh-CN"/>
                  </w:rPr>
                </w:rPrChange>
              </w:rPr>
              <w:t xml:space="preserve">2. </w:t>
            </w:r>
            <w:r w:rsidRPr="00303364">
              <w:rPr>
                <w:rFonts w:eastAsia="Calibri" w:cstheme="minorHAnsi"/>
                <w:sz w:val="24"/>
                <w:szCs w:val="24"/>
                <w:rPrChange w:id="9657" w:author="DuyNgo" w:date="2012-08-10T08:15:00Z">
                  <w:rPr>
                    <w:rFonts w:asciiTheme="majorHAnsi" w:eastAsia="Calibri" w:hAnsiTheme="majorHAnsi" w:cstheme="minorHAnsi"/>
                    <w:b/>
                    <w:bCs/>
                    <w:color w:val="4F81BD" w:themeColor="accent1"/>
                    <w:sz w:val="24"/>
                    <w:szCs w:val="26"/>
                  </w:rPr>
                </w:rPrChange>
              </w:rPr>
              <w:t>Click on a task tile</w:t>
            </w:r>
            <w:r w:rsidRPr="00303364">
              <w:rPr>
                <w:rFonts w:eastAsia="SimSun" w:cstheme="minorHAnsi"/>
                <w:sz w:val="24"/>
                <w:szCs w:val="24"/>
                <w:lang w:eastAsia="zh-CN"/>
                <w:rPrChange w:id="9658"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303364" w:rsidRDefault="005E0E76" w:rsidP="00946F40">
            <w:pPr>
              <w:rPr>
                <w:rFonts w:eastAsia="SimSun" w:cstheme="minorHAnsi"/>
                <w:sz w:val="24"/>
                <w:szCs w:val="24"/>
                <w:lang w:eastAsia="zh-CN"/>
                <w:rPrChange w:id="965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660" w:author="DuyNgo" w:date="2012-08-10T08:15:00Z">
                  <w:rPr>
                    <w:rFonts w:asciiTheme="majorHAnsi" w:eastAsia="SimSun" w:hAnsiTheme="majorHAnsi" w:cstheme="minorHAnsi"/>
                    <w:b/>
                    <w:bCs/>
                    <w:color w:val="4F81BD" w:themeColor="accent1"/>
                    <w:sz w:val="24"/>
                    <w:szCs w:val="26"/>
                    <w:lang w:eastAsia="zh-CN"/>
                  </w:rPr>
                </w:rPrChange>
              </w:rPr>
              <w:t>4. Update task’s information.</w:t>
            </w:r>
          </w:p>
          <w:p w:rsidR="005E0E76" w:rsidRPr="00303364" w:rsidRDefault="005E0E76" w:rsidP="00946F40">
            <w:pPr>
              <w:rPr>
                <w:rFonts w:eastAsia="SimSun" w:cstheme="minorHAnsi"/>
                <w:sz w:val="24"/>
                <w:szCs w:val="24"/>
                <w:lang w:eastAsia="zh-CN"/>
                <w:rPrChange w:id="966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662" w:author="DuyNgo" w:date="2012-08-10T08:15:00Z">
                  <w:rPr>
                    <w:rFonts w:asciiTheme="majorHAnsi" w:eastAsia="SimSun" w:hAnsiTheme="majorHAnsi" w:cstheme="minorHAnsi"/>
                    <w:b/>
                    <w:bCs/>
                    <w:color w:val="4F81BD" w:themeColor="accent1"/>
                    <w:sz w:val="24"/>
                    <w:szCs w:val="26"/>
                    <w:lang w:eastAsia="zh-CN"/>
                  </w:rPr>
                </w:rPrChange>
              </w:rPr>
              <w:t>6. Click “Save” button.</w:t>
            </w: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66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66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proofErr w:type="gramStart"/>
            <w:r w:rsidRPr="00303364">
              <w:rPr>
                <w:rFonts w:eastAsia="SimSun" w:cstheme="minorHAnsi"/>
                <w:sz w:val="24"/>
                <w:szCs w:val="24"/>
                <w:lang w:eastAsia="zh-CN"/>
                <w:rPrChange w:id="9665" w:author="DuyNgo" w:date="2012-08-10T08:15:00Z">
                  <w:rPr>
                    <w:rFonts w:asciiTheme="majorHAnsi" w:eastAsia="SimSun" w:hAnsiTheme="majorHAnsi" w:cstheme="minorHAnsi"/>
                    <w:b/>
                    <w:bCs/>
                    <w:color w:val="4F81BD" w:themeColor="accent1"/>
                    <w:sz w:val="24"/>
                    <w:szCs w:val="26"/>
                    <w:lang w:eastAsia="zh-CN"/>
                  </w:rPr>
                </w:rPrChange>
              </w:rPr>
              <w:t>3.</w:t>
            </w:r>
            <w:r w:rsidRPr="00303364">
              <w:rPr>
                <w:rFonts w:eastAsia="Calibri" w:cstheme="minorHAnsi"/>
                <w:sz w:val="24"/>
                <w:szCs w:val="24"/>
                <w:rPrChange w:id="9666" w:author="DuyNgo" w:date="2012-08-10T08:15:00Z">
                  <w:rPr>
                    <w:rFonts w:asciiTheme="majorHAnsi" w:eastAsia="Calibri" w:hAnsiTheme="majorHAnsi" w:cstheme="minorHAnsi"/>
                    <w:b/>
                    <w:bCs/>
                    <w:color w:val="4F81BD" w:themeColor="accent1"/>
                    <w:sz w:val="24"/>
                    <w:szCs w:val="26"/>
                  </w:rPr>
                </w:rPrChange>
              </w:rPr>
              <w:t>Redirect</w:t>
            </w:r>
            <w:proofErr w:type="gramEnd"/>
            <w:r w:rsidRPr="00303364">
              <w:rPr>
                <w:rFonts w:eastAsia="Calibri" w:cstheme="minorHAnsi"/>
                <w:sz w:val="24"/>
                <w:szCs w:val="24"/>
                <w:rPrChange w:id="9667" w:author="DuyNgo" w:date="2012-08-10T08:15:00Z">
                  <w:rPr>
                    <w:rFonts w:asciiTheme="majorHAnsi" w:eastAsia="Calibri" w:hAnsiTheme="majorHAnsi" w:cstheme="minorHAnsi"/>
                    <w:b/>
                    <w:bCs/>
                    <w:color w:val="4F81BD" w:themeColor="accent1"/>
                    <w:sz w:val="24"/>
                    <w:szCs w:val="26"/>
                  </w:rPr>
                </w:rPrChange>
              </w:rPr>
              <w:t xml:space="preserve"> to Task Updating Page</w:t>
            </w:r>
            <w:r w:rsidRPr="00303364">
              <w:rPr>
                <w:rFonts w:eastAsia="SimSun" w:cstheme="minorHAnsi"/>
                <w:sz w:val="24"/>
                <w:szCs w:val="24"/>
                <w:lang w:eastAsia="zh-CN"/>
                <w:rPrChange w:id="9668" w:author="DuyNgo" w:date="2012-08-10T08:15:00Z">
                  <w:rPr>
                    <w:rFonts w:asciiTheme="majorHAnsi" w:eastAsia="SimSun" w:hAnsiTheme="majorHAnsi" w:cstheme="minorHAnsi"/>
                    <w:b/>
                    <w:bCs/>
                    <w:color w:val="4F81BD" w:themeColor="accent1"/>
                    <w:sz w:val="24"/>
                    <w:szCs w:val="26"/>
                    <w:lang w:eastAsia="zh-CN"/>
                  </w:rPr>
                </w:rPrChange>
              </w:rPr>
              <w:t>.</w:t>
            </w:r>
          </w:p>
          <w:p w:rsidR="005E0E76" w:rsidRPr="00303364" w:rsidRDefault="005E0E76" w:rsidP="00946F40">
            <w:pPr>
              <w:rPr>
                <w:rFonts w:eastAsia="SimSun" w:cstheme="minorHAnsi"/>
                <w:sz w:val="24"/>
                <w:szCs w:val="24"/>
                <w:lang w:eastAsia="zh-CN"/>
                <w:rPrChange w:id="966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670" w:author="DuyNgo" w:date="2012-08-10T08:15:00Z">
                  <w:rPr>
                    <w:rFonts w:asciiTheme="majorHAnsi" w:eastAsia="SimSun" w:hAnsiTheme="majorHAnsi" w:cstheme="minorHAnsi"/>
                    <w:b/>
                    <w:bCs/>
                    <w:color w:val="4F81BD" w:themeColor="accent1"/>
                    <w:sz w:val="24"/>
                    <w:szCs w:val="26"/>
                    <w:lang w:eastAsia="zh-CN"/>
                  </w:rPr>
                </w:rPrChange>
              </w:rPr>
              <w:t>5. Validate task’s information.</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671"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7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73" w:author="DuyNgo" w:date="2012-08-10T08:15:00Z">
                  <w:rPr>
                    <w:rFonts w:asciiTheme="majorHAnsi" w:eastAsia="SimSun" w:hAnsiTheme="majorHAnsi" w:cstheme="minorHAnsi"/>
                    <w:b/>
                    <w:bCs/>
                    <w:color w:val="4F81BD" w:themeColor="accent1"/>
                    <w:sz w:val="24"/>
                    <w:szCs w:val="26"/>
                    <w:lang w:eastAsia="zh-CN"/>
                  </w:rPr>
                </w:rPrChange>
              </w:rPr>
              <w:t xml:space="preserve">5A: if </w:t>
            </w:r>
            <w:r w:rsidRPr="00303364">
              <w:rPr>
                <w:rFonts w:cstheme="minorHAnsi"/>
                <w:sz w:val="24"/>
                <w:szCs w:val="24"/>
                <w:rPrChange w:id="9674" w:author="DuyNgo" w:date="2012-08-10T08:15:00Z">
                  <w:rPr>
                    <w:rFonts w:asciiTheme="majorHAnsi" w:eastAsiaTheme="majorEastAsia" w:hAnsiTheme="majorHAnsi" w:cstheme="minorHAnsi"/>
                    <w:b/>
                    <w:bCs/>
                    <w:color w:val="4F81BD" w:themeColor="accent1"/>
                    <w:sz w:val="24"/>
                    <w:szCs w:val="26"/>
                  </w:rPr>
                </w:rPrChange>
              </w:rPr>
              <w:t>task</w:t>
            </w:r>
            <w:r w:rsidRPr="00303364">
              <w:rPr>
                <w:rFonts w:eastAsia="SimSun" w:cstheme="minorHAnsi"/>
                <w:sz w:val="24"/>
                <w:szCs w:val="24"/>
                <w:lang w:eastAsia="zh-CN"/>
                <w:rPrChange w:id="9675" w:author="DuyNgo" w:date="2012-08-10T08:15:00Z">
                  <w:rPr>
                    <w:rFonts w:asciiTheme="majorHAnsi" w:eastAsia="SimSun" w:hAnsiTheme="majorHAnsi" w:cstheme="minorHAnsi"/>
                    <w:b/>
                    <w:bCs/>
                    <w:color w:val="4F81BD" w:themeColor="accent1"/>
                    <w:sz w:val="24"/>
                    <w:szCs w:val="26"/>
                    <w:lang w:eastAsia="zh-CN"/>
                  </w:rPr>
                </w:rPrChange>
              </w:rPr>
              <w:t xml:space="preserve"> information is not correct, show error message and ask to input again.</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7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77"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7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79"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8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81"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8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83"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8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85"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8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8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8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89"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9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91" w:author="DuyNgo" w:date="2012-08-10T08:15:00Z">
                  <w:rPr>
                    <w:rFonts w:asciiTheme="majorHAnsi" w:eastAsia="MS PGothic" w:hAnsiTheme="majorHAnsi" w:cstheme="minorHAnsi"/>
                    <w:b/>
                    <w:bCs/>
                    <w:color w:val="4F81BD" w:themeColor="accent1"/>
                    <w:sz w:val="24"/>
                    <w:szCs w:val="26"/>
                  </w:rPr>
                </w:rPrChange>
              </w:rPr>
              <w:t>High</w:t>
            </w:r>
          </w:p>
        </w:tc>
      </w:tr>
    </w:tbl>
    <w:p w:rsidR="005E0E76" w:rsidRPr="00303364" w:rsidRDefault="005E0E76" w:rsidP="008A4507">
      <w:pPr>
        <w:rPr>
          <w:rFonts w:cstheme="minorHAnsi"/>
          <w:snapToGrid w:val="0"/>
          <w:sz w:val="24"/>
          <w:szCs w:val="24"/>
        </w:rPr>
      </w:pPr>
    </w:p>
    <w:p w:rsidR="005E0E76" w:rsidRPr="00303364" w:rsidRDefault="008A4507" w:rsidP="00A200DE">
      <w:pPr>
        <w:pStyle w:val="Heading5"/>
        <w:rPr>
          <w:rFonts w:asciiTheme="minorHAnsi" w:hAnsiTheme="minorHAnsi" w:cstheme="minorHAnsi"/>
          <w:snapToGrid w:val="0"/>
          <w:sz w:val="24"/>
          <w:szCs w:val="24"/>
          <w:rPrChange w:id="9692" w:author="DuyNgo" w:date="2012-08-10T08:15:00Z">
            <w:rPr>
              <w:snapToGrid w:val="0"/>
            </w:rPr>
          </w:rPrChange>
        </w:rPr>
      </w:pPr>
      <w:r w:rsidRPr="00303364">
        <w:rPr>
          <w:rFonts w:asciiTheme="minorHAnsi" w:hAnsiTheme="minorHAnsi" w:cstheme="minorHAnsi"/>
          <w:snapToGrid w:val="0"/>
          <w:sz w:val="24"/>
          <w:szCs w:val="24"/>
          <w:rPrChange w:id="9693"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694" w:author="DuyNgo" w:date="2012-08-10T08:15:00Z">
            <w:rPr>
              <w:b/>
              <w:bCs/>
              <w:snapToGrid w:val="0"/>
              <w:color w:val="4F81BD" w:themeColor="accent1"/>
              <w:sz w:val="26"/>
              <w:szCs w:val="26"/>
            </w:rPr>
          </w:rPrChange>
        </w:rPr>
        <w:t>.3.4 Delete Task</w:t>
      </w:r>
    </w:p>
    <w:p w:rsidR="005E0E76" w:rsidRPr="00303364" w:rsidRDefault="005E0E76" w:rsidP="005E0E76">
      <w:pPr>
        <w:pStyle w:val="ListParagraph"/>
        <w:rPr>
          <w:rFonts w:cstheme="minorHAnsi"/>
          <w:snapToGrid w:val="0"/>
          <w:sz w:val="24"/>
          <w:szCs w:val="24"/>
        </w:rPr>
      </w:pPr>
    </w:p>
    <w:p w:rsidR="005E0E76" w:rsidRPr="00303364" w:rsidRDefault="005E0E76" w:rsidP="005E0E76">
      <w:pPr>
        <w:pStyle w:val="ListParagraph"/>
        <w:rPr>
          <w:rFonts w:cstheme="minorHAnsi"/>
          <w:b/>
          <w:i/>
          <w:iCs/>
          <w:snapToGrid w:val="0"/>
          <w:color w:val="003400"/>
          <w:sz w:val="24"/>
          <w:szCs w:val="24"/>
          <w:rPrChange w:id="9695" w:author="DuyNgo" w:date="2012-08-10T08:15:00Z">
            <w:rPr>
              <w:rFonts w:cstheme="minorHAnsi"/>
              <w:b/>
              <w:i/>
              <w:iCs/>
              <w:snapToGrid w:val="0"/>
              <w:color w:val="003400"/>
              <w:sz w:val="24"/>
            </w:rPr>
          </w:rPrChange>
        </w:rPr>
      </w:pPr>
      <w:r w:rsidRPr="00303364">
        <w:rPr>
          <w:rFonts w:cstheme="minorHAnsi"/>
          <w:sz w:val="24"/>
          <w:szCs w:val="24"/>
          <w:rPrChange w:id="9696" w:author="DuyNgo" w:date="2012-08-10T08:15:00Z">
            <w:rPr>
              <w:rFonts w:cstheme="minorHAnsi"/>
              <w:sz w:val="24"/>
              <w:szCs w:val="24"/>
            </w:rPr>
          </w:rPrChange>
        </w:rPr>
        <w:object w:dxaOrig="3481" w:dyaOrig="1661">
          <v:shape id="_x0000_i1048" type="#_x0000_t75" style="width:174.15pt;height:82.9pt" o:ole="">
            <v:imagedata r:id="rId58" o:title=""/>
          </v:shape>
          <o:OLEObject Type="Embed" ProgID="Visio.Drawing.11" ShapeID="_x0000_i1048" DrawAspect="Content" ObjectID="_1406100356" r:id="rId59"/>
        </w:object>
      </w:r>
    </w:p>
    <w:p w:rsidR="005E0E76" w:rsidRPr="00303364" w:rsidRDefault="005E0E76" w:rsidP="005E0E76">
      <w:pPr>
        <w:rPr>
          <w:rFonts w:cstheme="minorHAnsi"/>
          <w:sz w:val="24"/>
          <w:szCs w:val="24"/>
        </w:rPr>
      </w:pPr>
      <w:r w:rsidRPr="00303364">
        <w:rPr>
          <w:rFonts w:cstheme="minorHAnsi"/>
          <w:sz w:val="24"/>
          <w:szCs w:val="24"/>
          <w:rPrChange w:id="969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38"/>
        <w:gridCol w:w="3563"/>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698"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9699" w:author="DuyNgo" w:date="2012-08-10T08:15:00Z">
                  <w:rPr>
                    <w:rFonts w:asciiTheme="majorHAnsi" w:eastAsia="Calibri" w:hAnsiTheme="majorHAnsi" w:cstheme="minorHAnsi"/>
                    <w:b/>
                    <w:bCs/>
                    <w:color w:val="4F81BD" w:themeColor="accent1"/>
                    <w:sz w:val="24"/>
                    <w:szCs w:val="26"/>
                  </w:rPr>
                </w:rPrChange>
              </w:rPr>
              <w:t>Planner_UC04</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700"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01"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9702" w:author="DuyNgo" w:date="2012-08-10T08:15:00Z">
                  <w:rPr>
                    <w:rFonts w:asciiTheme="majorHAnsi" w:eastAsia="Calibri" w:hAnsiTheme="majorHAnsi" w:cstheme="minorHAnsi"/>
                    <w:b/>
                    <w:bCs/>
                    <w:color w:val="4F81BD" w:themeColor="accent1"/>
                    <w:sz w:val="24"/>
                    <w:szCs w:val="26"/>
                  </w:rPr>
                </w:rPrChange>
              </w:rPr>
              <w:t>Delete Task</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0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04" w:author="DuyNgo" w:date="2012-08-10T08:15:00Z">
                  <w:rPr>
                    <w:rFonts w:asciiTheme="majorHAnsi" w:eastAsia="MS PGothic" w:hAnsiTheme="majorHAnsi" w:cstheme="minorHAnsi"/>
                    <w:b/>
                    <w:bCs/>
                    <w:color w:val="4F81BD" w:themeColor="accent1"/>
                    <w:sz w:val="24"/>
                    <w:szCs w:val="26"/>
                  </w:rPr>
                </w:rPrChange>
              </w:rPr>
              <w:lastRenderedPageBreak/>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0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706" w:author="DuyNgo" w:date="2012-08-10T08:15:00Z">
                  <w:rPr>
                    <w:rFonts w:asciiTheme="majorHAnsi" w:eastAsiaTheme="majorEastAsia" w:hAnsiTheme="majorHAnsi" w:cstheme="minorHAnsi"/>
                    <w:b/>
                    <w:bCs/>
                    <w:color w:val="4F81BD" w:themeColor="accent1"/>
                    <w:sz w:val="24"/>
                    <w:szCs w:val="26"/>
                  </w:rPr>
                </w:rPrChange>
              </w:rPr>
              <w:t>This function allows Project Manager delete task on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0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0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0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710"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9711"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1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13"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1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715"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1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17"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
            </w:pP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1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19"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2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721" w:author="DuyNgo" w:date="2012-08-10T08:15:00Z">
                  <w:rPr>
                    <w:rFonts w:asciiTheme="majorHAnsi" w:eastAsia="SimSun" w:hAnsiTheme="majorHAnsi" w:cstheme="minorHAnsi"/>
                    <w:b/>
                    <w:bCs/>
                    <w:color w:val="4F81BD" w:themeColor="accent1"/>
                    <w:sz w:val="24"/>
                    <w:szCs w:val="26"/>
                    <w:lang w:eastAsia="zh-CN"/>
                  </w:rPr>
                </w:rPrChange>
              </w:rPr>
              <w:t xml:space="preserve">1. </w:t>
            </w:r>
            <w:r w:rsidRPr="00303364">
              <w:rPr>
                <w:rFonts w:eastAsia="Calibri" w:cstheme="minorHAnsi"/>
                <w:sz w:val="24"/>
                <w:szCs w:val="24"/>
                <w:rPrChange w:id="9722" w:author="DuyNgo" w:date="2012-08-10T08:15:00Z">
                  <w:rPr>
                    <w:rFonts w:asciiTheme="majorHAnsi" w:eastAsia="Calibri" w:hAnsiTheme="majorHAnsi" w:cstheme="minorHAnsi"/>
                    <w:b/>
                    <w:bCs/>
                    <w:color w:val="4F81BD" w:themeColor="accent1"/>
                    <w:sz w:val="24"/>
                    <w:szCs w:val="26"/>
                  </w:rPr>
                </w:rPrChange>
              </w:rPr>
              <w:t>Select a task, which he/she want to delete</w:t>
            </w:r>
            <w:r w:rsidRPr="00303364">
              <w:rPr>
                <w:rFonts w:eastAsia="SimSun" w:cstheme="minorHAnsi"/>
                <w:sz w:val="24"/>
                <w:szCs w:val="24"/>
                <w:lang w:eastAsia="zh-CN"/>
                <w:rPrChange w:id="9723" w:author="DuyNgo" w:date="2012-08-10T08:15:00Z">
                  <w:rPr>
                    <w:rFonts w:asciiTheme="majorHAnsi" w:eastAsia="SimSun" w:hAnsiTheme="majorHAnsi" w:cstheme="minorHAnsi"/>
                    <w:b/>
                    <w:bCs/>
                    <w:color w:val="4F81BD" w:themeColor="accent1"/>
                    <w:sz w:val="24"/>
                    <w:szCs w:val="26"/>
                    <w:lang w:eastAsia="zh-CN"/>
                  </w:rPr>
                </w:rPrChange>
              </w:rPr>
              <w:t>.</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724" w:author="DuyNgo" w:date="2012-08-10T08:15:00Z">
                  <w:rPr>
                    <w:rFonts w:asciiTheme="majorHAnsi" w:eastAsia="SimSun" w:hAnsiTheme="majorHAnsi" w:cstheme="minorHAnsi"/>
                    <w:b/>
                    <w:bCs/>
                    <w:color w:val="4F81BD" w:themeColor="accent1"/>
                    <w:sz w:val="24"/>
                    <w:szCs w:val="26"/>
                    <w:lang w:eastAsia="zh-CN"/>
                  </w:rPr>
                </w:rPrChange>
              </w:rPr>
              <w:t xml:space="preserve">2. </w:t>
            </w:r>
            <w:r w:rsidRPr="00303364">
              <w:rPr>
                <w:rFonts w:eastAsia="Calibri" w:cstheme="minorHAnsi"/>
                <w:sz w:val="24"/>
                <w:szCs w:val="24"/>
                <w:rPrChange w:id="9725" w:author="DuyNgo" w:date="2012-08-10T08:15:00Z">
                  <w:rPr>
                    <w:rFonts w:asciiTheme="majorHAnsi" w:eastAsia="Calibri" w:hAnsiTheme="majorHAnsi" w:cstheme="minorHAnsi"/>
                    <w:b/>
                    <w:bCs/>
                    <w:color w:val="4F81BD" w:themeColor="accent1"/>
                    <w:sz w:val="24"/>
                    <w:szCs w:val="26"/>
                  </w:rPr>
                </w:rPrChange>
              </w:rPr>
              <w:t>Click “Delete” button</w:t>
            </w:r>
            <w:r w:rsidRPr="00303364">
              <w:rPr>
                <w:rFonts w:eastAsia="SimSun" w:cstheme="minorHAnsi"/>
                <w:sz w:val="24"/>
                <w:szCs w:val="24"/>
                <w:lang w:eastAsia="zh-CN"/>
                <w:rPrChange w:id="9726"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303364" w:rsidRDefault="005E0E76" w:rsidP="00946F40">
            <w:pPr>
              <w:rPr>
                <w:rFonts w:eastAsia="SimSun" w:cstheme="minorHAnsi"/>
                <w:sz w:val="24"/>
                <w:szCs w:val="24"/>
                <w:lang w:eastAsia="zh-CN"/>
                <w:rPrChange w:id="972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728"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72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73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731" w:author="DuyNgo" w:date="2012-08-10T08:15:00Z">
                  <w:rPr>
                    <w:rFonts w:asciiTheme="majorHAnsi" w:eastAsia="SimSun" w:hAnsiTheme="majorHAnsi" w:cstheme="minorHAnsi"/>
                    <w:b/>
                    <w:bCs/>
                    <w:color w:val="4F81BD" w:themeColor="accent1"/>
                    <w:sz w:val="24"/>
                    <w:szCs w:val="26"/>
                    <w:lang w:eastAsia="zh-CN"/>
                  </w:rPr>
                </w:rPrChange>
              </w:rPr>
              <w:t>3. Display “Delete Successfully” message.</w:t>
            </w:r>
          </w:p>
          <w:p w:rsidR="005E0E76" w:rsidRPr="00303364" w:rsidRDefault="005E0E76" w:rsidP="00946F40">
            <w:pPr>
              <w:rPr>
                <w:rFonts w:eastAsia="SimSun" w:cstheme="minorHAnsi"/>
                <w:sz w:val="24"/>
                <w:szCs w:val="24"/>
                <w:lang w:eastAsia="zh-CN"/>
                <w:rPrChange w:id="9732" w:author="DuyNgo" w:date="2012-08-10T08:15:00Z">
                  <w:rPr>
                    <w:rFonts w:eastAsia="SimSun" w:cstheme="minorHAnsi"/>
                    <w:sz w:val="24"/>
                    <w:lang w:eastAsia="zh-CN"/>
                  </w:rPr>
                </w:rPrChange>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733"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3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735"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3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37"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3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39"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4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41"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4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43"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4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45"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4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4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4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49"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5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51" w:author="DuyNgo" w:date="2012-08-10T08:15:00Z">
                  <w:rPr>
                    <w:rFonts w:asciiTheme="majorHAnsi" w:eastAsia="MS PGothic" w:hAnsiTheme="majorHAnsi" w:cstheme="minorHAnsi"/>
                    <w:b/>
                    <w:bCs/>
                    <w:color w:val="4F81BD" w:themeColor="accent1"/>
                    <w:sz w:val="24"/>
                    <w:szCs w:val="26"/>
                  </w:rPr>
                </w:rPrChange>
              </w:rPr>
              <w:t>High</w:t>
            </w:r>
          </w:p>
        </w:tc>
      </w:tr>
    </w:tbl>
    <w:p w:rsidR="005E0E76" w:rsidRPr="00303364" w:rsidRDefault="005E0E76" w:rsidP="00A260F7">
      <w:pPr>
        <w:rPr>
          <w:rFonts w:cstheme="minorHAnsi"/>
          <w:snapToGrid w:val="0"/>
          <w:sz w:val="24"/>
          <w:szCs w:val="24"/>
        </w:rPr>
      </w:pPr>
    </w:p>
    <w:p w:rsidR="005E0E76" w:rsidRPr="00303364" w:rsidRDefault="00A260F7" w:rsidP="00A200DE">
      <w:pPr>
        <w:pStyle w:val="Heading5"/>
        <w:rPr>
          <w:rFonts w:asciiTheme="minorHAnsi" w:hAnsiTheme="minorHAnsi" w:cstheme="minorHAnsi"/>
          <w:snapToGrid w:val="0"/>
          <w:sz w:val="24"/>
          <w:szCs w:val="24"/>
          <w:rPrChange w:id="9752" w:author="DuyNgo" w:date="2012-08-10T08:15:00Z">
            <w:rPr>
              <w:snapToGrid w:val="0"/>
            </w:rPr>
          </w:rPrChange>
        </w:rPr>
      </w:pPr>
      <w:r w:rsidRPr="00303364">
        <w:rPr>
          <w:rFonts w:asciiTheme="minorHAnsi" w:hAnsiTheme="minorHAnsi" w:cstheme="minorHAnsi"/>
          <w:snapToGrid w:val="0"/>
          <w:sz w:val="24"/>
          <w:szCs w:val="24"/>
          <w:rPrChange w:id="9753"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754" w:author="DuyNgo" w:date="2012-08-10T08:15:00Z">
            <w:rPr>
              <w:b/>
              <w:bCs/>
              <w:snapToGrid w:val="0"/>
              <w:color w:val="4F81BD" w:themeColor="accent1"/>
              <w:sz w:val="26"/>
              <w:szCs w:val="26"/>
            </w:rPr>
          </w:rPrChange>
        </w:rPr>
        <w:t>.3.5 Import Task</w: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9755" w:author="DuyNgo" w:date="2012-08-10T08:15:00Z">
            <w:rPr>
              <w:rFonts w:cstheme="minorHAnsi"/>
              <w:sz w:val="24"/>
              <w:szCs w:val="24"/>
            </w:rPr>
          </w:rPrChange>
        </w:rPr>
        <w:object w:dxaOrig="3481" w:dyaOrig="1661">
          <v:shape id="_x0000_i1049" type="#_x0000_t75" style="width:193.4pt;height:93.75pt" o:ole="">
            <v:imagedata r:id="rId60" o:title=""/>
          </v:shape>
          <o:OLEObject Type="Embed" ProgID="Visio.Drawing.11" ShapeID="_x0000_i1049" DrawAspect="Content" ObjectID="_1406100357" r:id="rId61"/>
        </w:object>
      </w:r>
    </w:p>
    <w:p w:rsidR="005E0E76" w:rsidRPr="00303364" w:rsidRDefault="005E0E76" w:rsidP="005E0E76">
      <w:pPr>
        <w:rPr>
          <w:rFonts w:cstheme="minorHAnsi"/>
          <w:sz w:val="24"/>
          <w:szCs w:val="24"/>
        </w:rPr>
      </w:pPr>
      <w:r w:rsidRPr="00303364">
        <w:rPr>
          <w:rFonts w:cstheme="minorHAnsi"/>
          <w:sz w:val="24"/>
          <w:szCs w:val="24"/>
          <w:rPrChange w:id="975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47"/>
        <w:gridCol w:w="3553"/>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757"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9758" w:author="DuyNgo" w:date="2012-08-10T08:15:00Z">
                  <w:rPr>
                    <w:rFonts w:asciiTheme="majorHAnsi" w:eastAsia="Calibri" w:hAnsiTheme="majorHAnsi" w:cstheme="minorHAnsi"/>
                    <w:b/>
                    <w:bCs/>
                    <w:color w:val="4F81BD" w:themeColor="accent1"/>
                    <w:sz w:val="24"/>
                    <w:szCs w:val="26"/>
                  </w:rPr>
                </w:rPrChange>
              </w:rPr>
              <w:t>Planner_UC05</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759"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60"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9761" w:author="DuyNgo" w:date="2012-08-10T08:15:00Z">
                  <w:rPr>
                    <w:rFonts w:asciiTheme="majorHAnsi" w:eastAsia="Calibri" w:hAnsiTheme="majorHAnsi" w:cstheme="minorHAnsi"/>
                    <w:b/>
                    <w:bCs/>
                    <w:color w:val="4F81BD" w:themeColor="accent1"/>
                    <w:sz w:val="24"/>
                    <w:szCs w:val="26"/>
                  </w:rPr>
                </w:rPrChange>
              </w:rPr>
              <w:t>Import Task</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6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63"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6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765" w:author="DuyNgo" w:date="2012-08-10T08:15:00Z">
                  <w:rPr>
                    <w:rFonts w:asciiTheme="majorHAnsi" w:eastAsiaTheme="majorEastAsia" w:hAnsiTheme="majorHAnsi" w:cstheme="minorHAnsi"/>
                    <w:b/>
                    <w:bCs/>
                    <w:color w:val="4F81BD" w:themeColor="accent1"/>
                    <w:sz w:val="24"/>
                    <w:szCs w:val="26"/>
                  </w:rPr>
                </w:rPrChange>
              </w:rPr>
              <w:t>This function allows Project Manager to import task from Microsoft Project file.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6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67"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6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769"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9770"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7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72"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7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774"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7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76"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7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778"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7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80"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8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782" w:author="DuyNgo" w:date="2012-08-10T08:15:00Z">
                  <w:rPr>
                    <w:rFonts w:asciiTheme="majorHAnsi" w:eastAsia="SimSun" w:hAnsiTheme="majorHAnsi" w:cstheme="minorHAnsi"/>
                    <w:b/>
                    <w:bCs/>
                    <w:color w:val="4F81BD" w:themeColor="accent1"/>
                    <w:sz w:val="24"/>
                    <w:szCs w:val="26"/>
                    <w:lang w:eastAsia="zh-CN"/>
                  </w:rPr>
                </w:rPrChange>
              </w:rPr>
              <w:t xml:space="preserve">1. </w:t>
            </w:r>
            <w:r w:rsidRPr="00303364">
              <w:rPr>
                <w:rFonts w:eastAsia="Calibri" w:cstheme="minorHAnsi"/>
                <w:sz w:val="24"/>
                <w:szCs w:val="24"/>
                <w:rPrChange w:id="9783" w:author="DuyNgo" w:date="2012-08-10T08:15:00Z">
                  <w:rPr>
                    <w:rFonts w:asciiTheme="majorHAnsi" w:eastAsia="Calibri" w:hAnsiTheme="majorHAnsi" w:cstheme="minorHAnsi"/>
                    <w:b/>
                    <w:bCs/>
                    <w:color w:val="4F81BD" w:themeColor="accent1"/>
                    <w:sz w:val="24"/>
                    <w:szCs w:val="26"/>
                  </w:rPr>
                </w:rPrChange>
              </w:rPr>
              <w:t>User clicks “Import” button</w:t>
            </w:r>
            <w:r w:rsidRPr="00303364">
              <w:rPr>
                <w:rFonts w:eastAsia="SimSun" w:cstheme="minorHAnsi"/>
                <w:sz w:val="24"/>
                <w:szCs w:val="24"/>
                <w:lang w:eastAsia="zh-CN"/>
                <w:rPrChange w:id="9784" w:author="DuyNgo" w:date="2012-08-10T08:15:00Z">
                  <w:rPr>
                    <w:rFonts w:asciiTheme="majorHAnsi" w:eastAsia="SimSun" w:hAnsiTheme="majorHAnsi" w:cstheme="minorHAnsi"/>
                    <w:b/>
                    <w:bCs/>
                    <w:color w:val="4F81BD" w:themeColor="accent1"/>
                    <w:sz w:val="24"/>
                    <w:szCs w:val="26"/>
                    <w:lang w:eastAsia="zh-CN"/>
                  </w:rPr>
                </w:rPrChange>
              </w:rPr>
              <w: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785" w:author="DuyNgo" w:date="2012-08-10T08:15:00Z">
                  <w:rPr>
                    <w:rFonts w:asciiTheme="majorHAnsi" w:eastAsia="SimSun" w:hAnsiTheme="majorHAnsi" w:cstheme="minorHAnsi"/>
                    <w:b/>
                    <w:bCs/>
                    <w:color w:val="4F81BD" w:themeColor="accent1"/>
                    <w:sz w:val="24"/>
                    <w:szCs w:val="26"/>
                    <w:lang w:eastAsia="zh-CN"/>
                  </w:rPr>
                </w:rPrChange>
              </w:rPr>
              <w:t xml:space="preserve">3. </w:t>
            </w:r>
            <w:r w:rsidRPr="00303364">
              <w:rPr>
                <w:rFonts w:eastAsia="Calibri" w:cstheme="minorHAnsi"/>
                <w:sz w:val="24"/>
                <w:szCs w:val="24"/>
                <w:rPrChange w:id="9786" w:author="DuyNgo" w:date="2012-08-10T08:15:00Z">
                  <w:rPr>
                    <w:rFonts w:asciiTheme="majorHAnsi" w:eastAsia="Calibri" w:hAnsiTheme="majorHAnsi" w:cstheme="minorHAnsi"/>
                    <w:b/>
                    <w:bCs/>
                    <w:color w:val="4F81BD" w:themeColor="accent1"/>
                    <w:sz w:val="24"/>
                    <w:szCs w:val="26"/>
                  </w:rPr>
                </w:rPrChange>
              </w:rPr>
              <w:t>User selects a *.</w:t>
            </w:r>
            <w:proofErr w:type="spellStart"/>
            <w:r w:rsidRPr="00303364">
              <w:rPr>
                <w:rFonts w:eastAsia="Calibri" w:cstheme="minorHAnsi"/>
                <w:sz w:val="24"/>
                <w:szCs w:val="24"/>
                <w:rPrChange w:id="9787" w:author="DuyNgo" w:date="2012-08-10T08:15:00Z">
                  <w:rPr>
                    <w:rFonts w:asciiTheme="majorHAnsi" w:eastAsia="Calibri" w:hAnsiTheme="majorHAnsi" w:cstheme="minorHAnsi"/>
                    <w:b/>
                    <w:bCs/>
                    <w:color w:val="4F81BD" w:themeColor="accent1"/>
                    <w:sz w:val="24"/>
                    <w:szCs w:val="26"/>
                  </w:rPr>
                </w:rPrChange>
              </w:rPr>
              <w:t>mpp</w:t>
            </w:r>
            <w:proofErr w:type="spellEnd"/>
            <w:r w:rsidRPr="00303364">
              <w:rPr>
                <w:rFonts w:eastAsia="Calibri" w:cstheme="minorHAnsi"/>
                <w:sz w:val="24"/>
                <w:szCs w:val="24"/>
                <w:rPrChange w:id="9788" w:author="DuyNgo" w:date="2012-08-10T08:15:00Z">
                  <w:rPr>
                    <w:rFonts w:asciiTheme="majorHAnsi" w:eastAsia="Calibri" w:hAnsiTheme="majorHAnsi" w:cstheme="minorHAnsi"/>
                    <w:b/>
                    <w:bCs/>
                    <w:color w:val="4F81BD" w:themeColor="accent1"/>
                    <w:sz w:val="24"/>
                    <w:szCs w:val="26"/>
                  </w:rPr>
                </w:rPrChange>
              </w:rPr>
              <w:t xml:space="preserve"> file from PC and clicks “OK” button</w:t>
            </w:r>
            <w:r w:rsidRPr="00303364">
              <w:rPr>
                <w:rFonts w:eastAsia="SimSun" w:cstheme="minorHAnsi"/>
                <w:sz w:val="24"/>
                <w:szCs w:val="24"/>
                <w:lang w:eastAsia="zh-CN"/>
                <w:rPrChange w:id="9789"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303364" w:rsidRDefault="005E0E76" w:rsidP="00946F40">
            <w:pPr>
              <w:rPr>
                <w:rFonts w:eastAsia="SimSun" w:cstheme="minorHAnsi"/>
                <w:sz w:val="24"/>
                <w:szCs w:val="24"/>
                <w:lang w:eastAsia="zh-CN"/>
                <w:rPrChange w:id="979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791"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79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793" w:author="DuyNgo" w:date="2012-08-10T08:15:00Z">
                  <w:rPr>
                    <w:rFonts w:asciiTheme="majorHAnsi" w:eastAsia="SimSun" w:hAnsiTheme="majorHAnsi" w:cstheme="minorHAnsi"/>
                    <w:b/>
                    <w:bCs/>
                    <w:color w:val="4F81BD" w:themeColor="accent1"/>
                    <w:sz w:val="24"/>
                    <w:szCs w:val="26"/>
                    <w:lang w:eastAsia="zh-CN"/>
                  </w:rPr>
                </w:rPrChange>
              </w:rPr>
              <w:t xml:space="preserve">2. Display </w:t>
            </w:r>
            <w:r w:rsidRPr="00303364">
              <w:rPr>
                <w:rFonts w:cstheme="minorHAnsi"/>
                <w:sz w:val="24"/>
                <w:szCs w:val="24"/>
                <w:rPrChange w:id="9794" w:author="DuyNgo" w:date="2012-08-10T08:15:00Z">
                  <w:rPr>
                    <w:rFonts w:asciiTheme="majorHAnsi" w:eastAsiaTheme="majorEastAsia" w:hAnsiTheme="majorHAnsi" w:cstheme="minorHAnsi"/>
                    <w:b/>
                    <w:bCs/>
                    <w:color w:val="4F81BD" w:themeColor="accent1"/>
                    <w:sz w:val="24"/>
                    <w:szCs w:val="26"/>
                  </w:rPr>
                </w:rPrChange>
              </w:rPr>
              <w:t>window to user select *.</w:t>
            </w:r>
            <w:proofErr w:type="spellStart"/>
            <w:r w:rsidRPr="00303364">
              <w:rPr>
                <w:rFonts w:cstheme="minorHAnsi"/>
                <w:sz w:val="24"/>
                <w:szCs w:val="24"/>
                <w:rPrChange w:id="9795" w:author="DuyNgo" w:date="2012-08-10T08:15:00Z">
                  <w:rPr>
                    <w:rFonts w:asciiTheme="majorHAnsi" w:eastAsiaTheme="majorEastAsia" w:hAnsiTheme="majorHAnsi" w:cstheme="minorHAnsi"/>
                    <w:b/>
                    <w:bCs/>
                    <w:color w:val="4F81BD" w:themeColor="accent1"/>
                    <w:sz w:val="24"/>
                    <w:szCs w:val="26"/>
                  </w:rPr>
                </w:rPrChange>
              </w:rPr>
              <w:t>mpp</w:t>
            </w:r>
            <w:proofErr w:type="spellEnd"/>
            <w:r w:rsidRPr="00303364">
              <w:rPr>
                <w:rFonts w:cstheme="minorHAnsi"/>
                <w:sz w:val="24"/>
                <w:szCs w:val="24"/>
                <w:rPrChange w:id="9796" w:author="DuyNgo" w:date="2012-08-10T08:15:00Z">
                  <w:rPr>
                    <w:rFonts w:asciiTheme="majorHAnsi" w:eastAsiaTheme="majorEastAsia" w:hAnsiTheme="majorHAnsi" w:cstheme="minorHAnsi"/>
                    <w:b/>
                    <w:bCs/>
                    <w:color w:val="4F81BD" w:themeColor="accent1"/>
                    <w:sz w:val="24"/>
                    <w:szCs w:val="26"/>
                  </w:rPr>
                </w:rPrChange>
              </w:rPr>
              <w:t xml:space="preserve"> file.</w:t>
            </w:r>
          </w:p>
          <w:p w:rsidR="005E0E76" w:rsidRPr="00303364" w:rsidRDefault="005E0E76" w:rsidP="00946F40">
            <w:pPr>
              <w:rPr>
                <w:rFonts w:eastAsia="SimSun" w:cstheme="minorHAnsi"/>
                <w:sz w:val="24"/>
                <w:szCs w:val="24"/>
                <w:lang w:eastAsia="zh-CN"/>
                <w:rPrChange w:id="979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798" w:author="DuyNgo" w:date="2012-08-10T08:15:00Z">
                  <w:rPr>
                    <w:rFonts w:asciiTheme="majorHAnsi" w:eastAsia="SimSun" w:hAnsiTheme="majorHAnsi" w:cstheme="minorHAnsi"/>
                    <w:b/>
                    <w:bCs/>
                    <w:color w:val="4F81BD" w:themeColor="accent1"/>
                    <w:sz w:val="24"/>
                    <w:szCs w:val="26"/>
                    <w:lang w:eastAsia="zh-CN"/>
                  </w:rPr>
                </w:rPrChange>
              </w:rPr>
              <w:t>4. Import tasks in the file to Planner.</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799"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0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801" w:author="DuyNgo" w:date="2012-08-10T08:15:00Z">
                  <w:rPr>
                    <w:rFonts w:asciiTheme="majorHAnsi" w:eastAsia="SimSun" w:hAnsiTheme="majorHAnsi" w:cstheme="minorHAnsi"/>
                    <w:b/>
                    <w:bCs/>
                    <w:color w:val="4F81BD" w:themeColor="accent1"/>
                    <w:sz w:val="24"/>
                    <w:szCs w:val="26"/>
                    <w:lang w:eastAsia="zh-CN"/>
                  </w:rPr>
                </w:rPrChange>
              </w:rPr>
              <w:t xml:space="preserve">3A: if </w:t>
            </w:r>
            <w:r w:rsidRPr="00303364">
              <w:rPr>
                <w:rFonts w:cstheme="minorHAnsi"/>
                <w:sz w:val="24"/>
                <w:szCs w:val="24"/>
                <w:rPrChange w:id="9802" w:author="DuyNgo" w:date="2012-08-10T08:15:00Z">
                  <w:rPr>
                    <w:rFonts w:asciiTheme="majorHAnsi" w:eastAsiaTheme="majorEastAsia" w:hAnsiTheme="majorHAnsi" w:cstheme="minorHAnsi"/>
                    <w:b/>
                    <w:bCs/>
                    <w:color w:val="4F81BD" w:themeColor="accent1"/>
                    <w:sz w:val="24"/>
                    <w:szCs w:val="26"/>
                  </w:rPr>
                </w:rPrChange>
              </w:rPr>
              <w:t>the file</w:t>
            </w:r>
            <w:r w:rsidRPr="00303364">
              <w:rPr>
                <w:rFonts w:eastAsia="SimSun" w:cstheme="minorHAnsi"/>
                <w:sz w:val="24"/>
                <w:szCs w:val="24"/>
                <w:lang w:eastAsia="zh-CN"/>
                <w:rPrChange w:id="9803" w:author="DuyNgo" w:date="2012-08-10T08:15:00Z">
                  <w:rPr>
                    <w:rFonts w:asciiTheme="majorHAnsi" w:eastAsia="SimSun" w:hAnsiTheme="majorHAnsi" w:cstheme="minorHAnsi"/>
                    <w:b/>
                    <w:bCs/>
                    <w:color w:val="4F81BD" w:themeColor="accent1"/>
                    <w:sz w:val="24"/>
                    <w:szCs w:val="26"/>
                    <w:lang w:eastAsia="zh-CN"/>
                  </w:rPr>
                </w:rPrChange>
              </w:rPr>
              <w:t xml:space="preserve"> is not correct, show error message and ask to input again.</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80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805"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80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80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80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809"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81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81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81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813"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81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81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81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817"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81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819" w:author="DuyNgo" w:date="2012-08-10T08:15:00Z">
                  <w:rPr>
                    <w:rFonts w:asciiTheme="majorHAnsi" w:eastAsia="MS PGothic" w:hAnsiTheme="majorHAnsi" w:cstheme="minorHAnsi"/>
                    <w:b/>
                    <w:bCs/>
                    <w:color w:val="4F81BD" w:themeColor="accent1"/>
                    <w:sz w:val="24"/>
                    <w:szCs w:val="26"/>
                  </w:rPr>
                </w:rPrChange>
              </w:rPr>
              <w:t>Low</w:t>
            </w:r>
          </w:p>
        </w:tc>
      </w:tr>
    </w:tbl>
    <w:p w:rsidR="005E0E76" w:rsidRPr="00303364" w:rsidRDefault="005E0E76" w:rsidP="005E0E76">
      <w:pPr>
        <w:rPr>
          <w:rFonts w:cstheme="minorHAnsi"/>
          <w:snapToGrid w:val="0"/>
          <w:sz w:val="24"/>
          <w:szCs w:val="24"/>
        </w:rPr>
      </w:pPr>
    </w:p>
    <w:p w:rsidR="005E0E76" w:rsidRPr="00303364" w:rsidRDefault="005E0E76" w:rsidP="005E0E76">
      <w:pPr>
        <w:rPr>
          <w:rFonts w:cstheme="minorHAnsi"/>
          <w:snapToGrid w:val="0"/>
          <w:sz w:val="24"/>
          <w:szCs w:val="24"/>
          <w:rPrChange w:id="9820" w:author="DuyNgo" w:date="2012-08-10T08:15:00Z">
            <w:rPr>
              <w:rFonts w:cstheme="minorHAnsi"/>
              <w:snapToGrid w:val="0"/>
              <w:sz w:val="24"/>
            </w:rPr>
          </w:rPrChange>
        </w:rPr>
      </w:pPr>
    </w:p>
    <w:p w:rsidR="005E0E76" w:rsidRPr="00303364" w:rsidRDefault="00B047C6" w:rsidP="00A200DE">
      <w:pPr>
        <w:pStyle w:val="Heading4"/>
        <w:rPr>
          <w:rFonts w:asciiTheme="minorHAnsi" w:hAnsiTheme="minorHAnsi" w:cstheme="minorHAnsi"/>
          <w:snapToGrid w:val="0"/>
          <w:sz w:val="24"/>
          <w:szCs w:val="24"/>
          <w:rPrChange w:id="9821" w:author="DuyNgo" w:date="2012-08-10T08:15:00Z">
            <w:rPr>
              <w:snapToGrid w:val="0"/>
            </w:rPr>
          </w:rPrChange>
        </w:rPr>
      </w:pPr>
      <w:bookmarkStart w:id="9822" w:name="_Toc332351156"/>
      <w:r w:rsidRPr="00303364">
        <w:rPr>
          <w:rFonts w:asciiTheme="minorHAnsi" w:hAnsiTheme="minorHAnsi" w:cstheme="minorHAnsi"/>
          <w:snapToGrid w:val="0"/>
          <w:sz w:val="24"/>
          <w:szCs w:val="24"/>
          <w:rPrChange w:id="9823" w:author="DuyNgo" w:date="2012-08-10T08:15:00Z">
            <w:rPr>
              <w:i w:val="0"/>
              <w:iCs w:val="0"/>
              <w:snapToGrid w:val="0"/>
              <w:sz w:val="26"/>
              <w:szCs w:val="26"/>
            </w:rPr>
          </w:rPrChange>
        </w:rPr>
        <w:t>2.4</w:t>
      </w:r>
      <w:r w:rsidR="005E0E76" w:rsidRPr="00303364">
        <w:rPr>
          <w:rFonts w:asciiTheme="minorHAnsi" w:hAnsiTheme="minorHAnsi" w:cstheme="minorHAnsi"/>
          <w:snapToGrid w:val="0"/>
          <w:sz w:val="24"/>
          <w:szCs w:val="24"/>
          <w:rPrChange w:id="9824" w:author="DuyNgo" w:date="2012-08-10T08:15:00Z">
            <w:rPr>
              <w:i w:val="0"/>
              <w:iCs w:val="0"/>
              <w:snapToGrid w:val="0"/>
              <w:sz w:val="26"/>
              <w:szCs w:val="26"/>
            </w:rPr>
          </w:rPrChange>
        </w:rPr>
        <w:t>.4 Project Eye</w:t>
      </w:r>
      <w:bookmarkEnd w:id="9822"/>
      <w:r w:rsidRPr="00303364">
        <w:rPr>
          <w:rFonts w:asciiTheme="minorHAnsi" w:hAnsiTheme="minorHAnsi" w:cstheme="minorHAnsi"/>
          <w:snapToGrid w:val="0"/>
          <w:sz w:val="24"/>
          <w:szCs w:val="24"/>
          <w:rPrChange w:id="9825" w:author="DuyNgo" w:date="2012-08-10T08:15:00Z">
            <w:rPr>
              <w:i w:val="0"/>
              <w:iCs w:val="0"/>
              <w:snapToGrid w:val="0"/>
              <w:sz w:val="26"/>
              <w:szCs w:val="26"/>
            </w:rPr>
          </w:rPrChange>
        </w:rPr>
        <w:br/>
      </w:r>
    </w:p>
    <w:p w:rsidR="005E0E76" w:rsidRPr="00303364" w:rsidRDefault="005E0E76" w:rsidP="005E0E76">
      <w:pPr>
        <w:rPr>
          <w:rFonts w:cstheme="minorHAnsi"/>
          <w:b/>
          <w:i/>
          <w:iCs/>
          <w:snapToGrid w:val="0"/>
          <w:color w:val="003400"/>
          <w:sz w:val="24"/>
          <w:szCs w:val="24"/>
        </w:rPr>
      </w:pPr>
      <w:r w:rsidRPr="00303364">
        <w:rPr>
          <w:rFonts w:cstheme="minorHAnsi"/>
          <w:sz w:val="24"/>
          <w:szCs w:val="24"/>
          <w:rPrChange w:id="9826" w:author="DuyNgo" w:date="2012-08-10T08:15:00Z">
            <w:rPr>
              <w:rFonts w:cstheme="minorHAnsi"/>
              <w:sz w:val="24"/>
              <w:szCs w:val="24"/>
            </w:rPr>
          </w:rPrChange>
        </w:rPr>
        <w:object w:dxaOrig="10154" w:dyaOrig="6482">
          <v:shape id="_x0000_i1050" type="#_x0000_t75" style="width:449.6pt;height:287.15pt" o:ole="">
            <v:imagedata r:id="rId62" o:title=""/>
          </v:shape>
          <o:OLEObject Type="Embed" ProgID="Visio.Drawing.11" ShapeID="_x0000_i1050" DrawAspect="Content" ObjectID="_1406100358" r:id="rId63"/>
        </w:object>
      </w:r>
    </w:p>
    <w:p w:rsidR="005E0E76" w:rsidRPr="00303364" w:rsidRDefault="005E0E76" w:rsidP="005E0E76">
      <w:pPr>
        <w:rPr>
          <w:rFonts w:cstheme="minorHAnsi"/>
          <w:snapToGrid w:val="0"/>
          <w:sz w:val="24"/>
          <w:szCs w:val="24"/>
          <w:rPrChange w:id="982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82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82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83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83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83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83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834" w:author="DuyNgo" w:date="2012-08-10T08:15:00Z">
            <w:rPr>
              <w:rFonts w:cstheme="minorHAnsi"/>
              <w:snapToGrid w:val="0"/>
              <w:sz w:val="24"/>
            </w:rPr>
          </w:rPrChange>
        </w:rPr>
      </w:pPr>
    </w:p>
    <w:p w:rsidR="005E0E76" w:rsidRPr="00303364" w:rsidRDefault="00467AD8" w:rsidP="00A200DE">
      <w:pPr>
        <w:pStyle w:val="Heading5"/>
        <w:rPr>
          <w:rFonts w:asciiTheme="minorHAnsi" w:hAnsiTheme="minorHAnsi" w:cstheme="minorHAnsi"/>
          <w:snapToGrid w:val="0"/>
          <w:sz w:val="24"/>
          <w:szCs w:val="24"/>
          <w:rPrChange w:id="9835" w:author="DuyNgo" w:date="2012-08-10T08:15:00Z">
            <w:rPr>
              <w:snapToGrid w:val="0"/>
            </w:rPr>
          </w:rPrChange>
        </w:rPr>
      </w:pPr>
      <w:r w:rsidRPr="00303364">
        <w:rPr>
          <w:rFonts w:asciiTheme="minorHAnsi" w:hAnsiTheme="minorHAnsi" w:cstheme="minorHAnsi"/>
          <w:snapToGrid w:val="0"/>
          <w:sz w:val="24"/>
          <w:szCs w:val="24"/>
          <w:rPrChange w:id="9836"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837" w:author="DuyNgo" w:date="2012-08-10T08:15:00Z">
            <w:rPr>
              <w:b/>
              <w:bCs/>
              <w:snapToGrid w:val="0"/>
              <w:color w:val="4F81BD" w:themeColor="accent1"/>
              <w:sz w:val="26"/>
              <w:szCs w:val="26"/>
            </w:rPr>
          </w:rPrChange>
        </w:rPr>
        <w:t>.4.1 Create Project</w:t>
      </w:r>
    </w:p>
    <w:p w:rsidR="005E0E76" w:rsidRPr="00303364" w:rsidRDefault="005E0E76" w:rsidP="005E0E76">
      <w:pPr>
        <w:rPr>
          <w:rFonts w:cstheme="minorHAnsi"/>
          <w:sz w:val="24"/>
          <w:szCs w:val="24"/>
        </w:rPr>
      </w:pPr>
      <w:r w:rsidRPr="00303364">
        <w:rPr>
          <w:rFonts w:cstheme="minorHAnsi"/>
          <w:sz w:val="24"/>
          <w:szCs w:val="24"/>
          <w:rPrChange w:id="9838" w:author="DuyNgo" w:date="2012-08-10T08:15:00Z">
            <w:rPr>
              <w:rFonts w:cstheme="minorHAnsi"/>
              <w:sz w:val="24"/>
              <w:szCs w:val="24"/>
            </w:rPr>
          </w:rPrChange>
        </w:rPr>
        <w:object w:dxaOrig="4415" w:dyaOrig="1660">
          <v:shape id="_x0000_i1051" type="#_x0000_t75" style="width:220.2pt;height:82.9pt" o:ole="">
            <v:imagedata r:id="rId64" o:title=""/>
          </v:shape>
          <o:OLEObject Type="Embed" ProgID="Visio.Drawing.11" ShapeID="_x0000_i1051" DrawAspect="Content" ObjectID="_1406100359" r:id="rId65"/>
        </w:object>
      </w:r>
    </w:p>
    <w:p w:rsidR="005E0E76" w:rsidRPr="00303364" w:rsidRDefault="005E0E76" w:rsidP="005E0E76">
      <w:pPr>
        <w:rPr>
          <w:rFonts w:cstheme="minorHAnsi"/>
          <w:sz w:val="24"/>
          <w:szCs w:val="24"/>
        </w:rPr>
      </w:pPr>
      <w:r w:rsidRPr="00303364">
        <w:rPr>
          <w:rFonts w:cstheme="minorHAnsi"/>
          <w:sz w:val="24"/>
          <w:szCs w:val="24"/>
          <w:rPrChange w:id="9839"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84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84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16"/>
        <w:gridCol w:w="3539"/>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842"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843" w:author="DuyNgo" w:date="2012-08-10T08:15:00Z">
                  <w:rPr>
                    <w:rFonts w:asciiTheme="majorHAnsi" w:eastAsia="SimSun" w:hAnsiTheme="majorHAnsi" w:cstheme="minorHAnsi"/>
                    <w:b/>
                    <w:bCs/>
                    <w:color w:val="4F81BD" w:themeColor="accent1"/>
                    <w:sz w:val="24"/>
                    <w:szCs w:val="26"/>
                    <w:lang w:eastAsia="zh-CN"/>
                  </w:rPr>
                </w:rPrChange>
              </w:rPr>
              <w:t>Project Eye_UC01</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844"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4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846" w:author="DuyNgo" w:date="2012-08-10T08:15:00Z">
                  <w:rPr>
                    <w:rFonts w:asciiTheme="majorHAnsi" w:eastAsiaTheme="majorEastAsia" w:hAnsiTheme="majorHAnsi" w:cstheme="minorHAnsi"/>
                    <w:b/>
                    <w:bCs/>
                    <w:color w:val="4F81BD" w:themeColor="accent1"/>
                    <w:sz w:val="24"/>
                    <w:szCs w:val="26"/>
                  </w:rPr>
                </w:rPrChange>
              </w:rPr>
              <w:t>Create new Project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47" w:author="DuyNgo" w:date="2012-08-10T08:15:00Z">
                  <w:rPr>
                    <w:rFonts w:ascii="Tahoma" w:hAnsi="Tahoma" w:cstheme="minorHAnsi"/>
                    <w:color w:val="000000"/>
                    <w:sz w:val="24"/>
                    <w:szCs w:val="20"/>
                  </w:rPr>
                </w:rPrChange>
              </w:rPr>
            </w:pPr>
            <w:r w:rsidRPr="00303364">
              <w:rPr>
                <w:rFonts w:cstheme="minorHAnsi"/>
                <w:sz w:val="24"/>
                <w:szCs w:val="24"/>
                <w:rPrChange w:id="9848"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4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850" w:author="DuyNgo" w:date="2012-08-10T08:15:00Z">
                  <w:rPr>
                    <w:rFonts w:asciiTheme="majorHAnsi" w:eastAsiaTheme="majorEastAsia" w:hAnsiTheme="majorHAnsi" w:cstheme="minorHAnsi"/>
                    <w:b/>
                    <w:bCs/>
                    <w:color w:val="4F81BD" w:themeColor="accent1"/>
                    <w:sz w:val="24"/>
                    <w:szCs w:val="26"/>
                  </w:rPr>
                </w:rPrChange>
              </w:rPr>
              <w:t>This function allows user to create a new project.</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51" w:author="DuyNgo" w:date="2012-08-10T08:15:00Z">
                  <w:rPr>
                    <w:rFonts w:ascii="Tahoma" w:hAnsi="Tahoma" w:cstheme="minorHAnsi"/>
                    <w:color w:val="000000"/>
                    <w:sz w:val="24"/>
                    <w:szCs w:val="20"/>
                  </w:rPr>
                </w:rPrChange>
              </w:rPr>
            </w:pPr>
            <w:r w:rsidRPr="00303364">
              <w:rPr>
                <w:rFonts w:cstheme="minorHAnsi"/>
                <w:sz w:val="24"/>
                <w:szCs w:val="24"/>
                <w:rPrChange w:id="9852"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5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854" w:author="DuyNgo" w:date="2012-08-10T08:15:00Z">
                  <w:rPr>
                    <w:rFonts w:asciiTheme="majorHAnsi" w:eastAsiaTheme="majorEastAsia" w:hAnsiTheme="majorHAnsi" w:cstheme="minorHAnsi"/>
                    <w:b/>
                    <w:bCs/>
                    <w:color w:val="4F81BD" w:themeColor="accent1"/>
                    <w:sz w:val="24"/>
                    <w:szCs w:val="26"/>
                  </w:rPr>
                </w:rPrChange>
              </w:rPr>
              <w:t>User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55" w:author="DuyNgo" w:date="2012-08-10T08:15:00Z">
                  <w:rPr>
                    <w:rFonts w:ascii="Tahoma" w:hAnsi="Tahoma" w:cstheme="minorHAnsi"/>
                    <w:color w:val="000000"/>
                    <w:sz w:val="24"/>
                    <w:szCs w:val="20"/>
                  </w:rPr>
                </w:rPrChange>
              </w:rPr>
            </w:pPr>
            <w:r w:rsidRPr="00303364">
              <w:rPr>
                <w:rFonts w:cstheme="minorHAnsi"/>
                <w:sz w:val="24"/>
                <w:szCs w:val="24"/>
                <w:rPrChange w:id="985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5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858"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59" w:author="DuyNgo" w:date="2012-08-10T08:15:00Z">
                  <w:rPr>
                    <w:rFonts w:ascii="Tahoma" w:hAnsi="Tahoma" w:cstheme="minorHAnsi"/>
                    <w:color w:val="000000"/>
                    <w:sz w:val="24"/>
                    <w:szCs w:val="20"/>
                  </w:rPr>
                </w:rPrChange>
              </w:rPr>
            </w:pPr>
            <w:r w:rsidRPr="00303364">
              <w:rPr>
                <w:rFonts w:cstheme="minorHAnsi"/>
                <w:sz w:val="24"/>
                <w:szCs w:val="24"/>
                <w:rPrChange w:id="986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6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86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63" w:author="DuyNgo" w:date="2012-08-10T08:15:00Z">
                  <w:rPr>
                    <w:rFonts w:ascii="Tahoma" w:hAnsi="Tahoma" w:cstheme="minorHAnsi"/>
                    <w:color w:val="000000"/>
                    <w:sz w:val="24"/>
                    <w:szCs w:val="20"/>
                  </w:rPr>
                </w:rPrChange>
              </w:rPr>
            </w:pPr>
            <w:r w:rsidRPr="00303364">
              <w:rPr>
                <w:rFonts w:cstheme="minorHAnsi"/>
                <w:sz w:val="24"/>
                <w:szCs w:val="24"/>
                <w:rPrChange w:id="9864" w:author="DuyNgo" w:date="2012-08-10T08:15:00Z">
                  <w:rPr>
                    <w:rFonts w:asciiTheme="majorHAnsi" w:eastAsiaTheme="majorEastAsia" w:hAnsiTheme="majorHAnsi" w:cstheme="minorHAnsi"/>
                    <w:b/>
                    <w:bCs/>
                    <w:color w:val="4F81BD" w:themeColor="accent1"/>
                    <w:sz w:val="24"/>
                    <w:szCs w:val="26"/>
                  </w:rPr>
                </w:rPrChange>
              </w:rPr>
              <w:t>Main Flow</w:t>
            </w:r>
          </w:p>
        </w:tc>
        <w:tc>
          <w:tcPr>
            <w:tcW w:w="361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6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866" w:author="DuyNgo" w:date="2012-08-10T08:15:00Z">
                  <w:rPr>
                    <w:rFonts w:asciiTheme="majorHAnsi" w:eastAsia="SimSun" w:hAnsiTheme="majorHAnsi" w:cstheme="minorHAnsi"/>
                    <w:b/>
                    <w:bCs/>
                    <w:color w:val="4F81BD" w:themeColor="accent1"/>
                    <w:sz w:val="24"/>
                    <w:szCs w:val="26"/>
                    <w:lang w:eastAsia="zh-CN"/>
                  </w:rPr>
                </w:rPrChange>
              </w:rPr>
              <w:t>1. Select link “Create New Project”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86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86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86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870" w:author="DuyNgo" w:date="2012-08-10T08:15:00Z">
                  <w:rPr>
                    <w:rFonts w:eastAsia="SimSun" w:cstheme="minorHAnsi"/>
                    <w:sz w:val="24"/>
                    <w:lang w:eastAsia="zh-CN"/>
                  </w:rPr>
                </w:rPrChange>
              </w:rPr>
            </w:pPr>
          </w:p>
        </w:tc>
        <w:tc>
          <w:tcPr>
            <w:tcW w:w="353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87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87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873" w:author="DuyNgo" w:date="2012-08-10T08:15:00Z">
                  <w:rPr>
                    <w:rFonts w:asciiTheme="majorHAnsi" w:eastAsia="SimSun" w:hAnsiTheme="majorHAnsi" w:cstheme="minorHAnsi"/>
                    <w:b/>
                    <w:bCs/>
                    <w:color w:val="4F81BD" w:themeColor="accent1"/>
                    <w:sz w:val="24"/>
                    <w:szCs w:val="26"/>
                    <w:lang w:eastAsia="zh-CN"/>
                  </w:rPr>
                </w:rPrChange>
              </w:rPr>
              <w:t>2. Fill in Project’s information then select button “Submit”</w:t>
            </w:r>
          </w:p>
          <w:p w:rsidR="005E0E76" w:rsidRPr="00303364" w:rsidRDefault="005E0E76" w:rsidP="00946F40">
            <w:pPr>
              <w:rPr>
                <w:rFonts w:eastAsia="SimSun" w:cstheme="minorHAnsi"/>
                <w:sz w:val="24"/>
                <w:szCs w:val="24"/>
                <w:lang w:eastAsia="zh-CN"/>
                <w:rPrChange w:id="987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87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876"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9877" w:author="DuyNgo" w:date="2012-08-10T08:15:00Z">
                  <w:rPr>
                    <w:rFonts w:eastAsia="SimSun" w:cstheme="minorHAnsi"/>
                    <w:sz w:val="24"/>
                    <w:lang w:eastAsia="zh-CN"/>
                  </w:rPr>
                </w:rPrChange>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78" w:author="DuyNgo" w:date="2012-08-10T08:15:00Z">
                  <w:rPr>
                    <w:rFonts w:ascii="Tahoma" w:hAnsi="Tahoma" w:cstheme="minorHAnsi"/>
                    <w:color w:val="000000"/>
                    <w:sz w:val="24"/>
                    <w:szCs w:val="20"/>
                  </w:rPr>
                </w:rPrChange>
              </w:rPr>
            </w:pPr>
            <w:r w:rsidRPr="00303364">
              <w:rPr>
                <w:rFonts w:cstheme="minorHAnsi"/>
                <w:sz w:val="24"/>
                <w:szCs w:val="24"/>
                <w:rPrChange w:id="9879"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80" w:author="DuyNgo" w:date="2012-08-10T08:15:00Z">
                  <w:rPr>
                    <w:rFonts w:ascii="Tahoma" w:hAnsi="Tahoma" w:cstheme="minorHAnsi"/>
                    <w:color w:val="000000"/>
                    <w:sz w:val="24"/>
                    <w:szCs w:val="20"/>
                  </w:rPr>
                </w:rPrChange>
              </w:rPr>
            </w:pPr>
            <w:r w:rsidRPr="00303364">
              <w:rPr>
                <w:rFonts w:cstheme="minorHAnsi"/>
                <w:sz w:val="24"/>
                <w:szCs w:val="24"/>
                <w:rPrChange w:id="988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82" w:author="DuyNgo" w:date="2012-08-10T08:15:00Z">
                  <w:rPr>
                    <w:rFonts w:ascii="Tahoma" w:hAnsi="Tahoma" w:cstheme="minorHAnsi"/>
                    <w:color w:val="000000"/>
                    <w:sz w:val="24"/>
                    <w:szCs w:val="20"/>
                  </w:rPr>
                </w:rPrChange>
              </w:rPr>
            </w:pPr>
            <w:r w:rsidRPr="00303364">
              <w:rPr>
                <w:rFonts w:cstheme="minorHAnsi"/>
                <w:sz w:val="24"/>
                <w:szCs w:val="24"/>
                <w:rPrChange w:id="9883"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84" w:author="DuyNgo" w:date="2012-08-10T08:15:00Z">
                  <w:rPr>
                    <w:rFonts w:ascii="Tahoma" w:hAnsi="Tahoma" w:cstheme="minorHAnsi"/>
                    <w:color w:val="000000"/>
                    <w:sz w:val="24"/>
                    <w:szCs w:val="20"/>
                  </w:rPr>
                </w:rPrChange>
              </w:rPr>
            </w:pPr>
            <w:r w:rsidRPr="00303364">
              <w:rPr>
                <w:rFonts w:cstheme="minorHAnsi"/>
                <w:sz w:val="24"/>
                <w:szCs w:val="24"/>
                <w:rPrChange w:id="988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86" w:author="DuyNgo" w:date="2012-08-10T08:15:00Z">
                  <w:rPr>
                    <w:rFonts w:ascii="Tahoma" w:hAnsi="Tahoma" w:cstheme="minorHAnsi"/>
                    <w:color w:val="000000"/>
                    <w:sz w:val="24"/>
                    <w:szCs w:val="20"/>
                  </w:rPr>
                </w:rPrChange>
              </w:rPr>
            </w:pPr>
            <w:r w:rsidRPr="00303364">
              <w:rPr>
                <w:rFonts w:cstheme="minorHAnsi"/>
                <w:sz w:val="24"/>
                <w:szCs w:val="24"/>
                <w:rPrChange w:id="9887" w:author="DuyNgo" w:date="2012-08-10T08:15:00Z">
                  <w:rPr>
                    <w:rFonts w:asciiTheme="majorHAnsi" w:eastAsiaTheme="majorEastAsia" w:hAnsiTheme="majorHAnsi" w:cstheme="minorHAnsi"/>
                    <w:b/>
                    <w:bCs/>
                    <w:color w:val="4F81BD" w:themeColor="accent1"/>
                    <w:sz w:val="24"/>
                    <w:szCs w:val="26"/>
                  </w:rPr>
                </w:rPrChange>
              </w:rPr>
              <w:lastRenderedPageBreak/>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88" w:author="DuyNgo" w:date="2012-08-10T08:15:00Z">
                  <w:rPr>
                    <w:rFonts w:ascii="Tahoma" w:hAnsi="Tahoma" w:cstheme="minorHAnsi"/>
                    <w:color w:val="000000"/>
                    <w:sz w:val="24"/>
                    <w:szCs w:val="20"/>
                  </w:rPr>
                </w:rPrChange>
              </w:rPr>
            </w:pPr>
            <w:r w:rsidRPr="00303364">
              <w:rPr>
                <w:rFonts w:cstheme="minorHAnsi"/>
                <w:sz w:val="24"/>
                <w:szCs w:val="24"/>
                <w:rPrChange w:id="988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90" w:author="DuyNgo" w:date="2012-08-10T08:15:00Z">
                  <w:rPr>
                    <w:rFonts w:ascii="Tahoma" w:hAnsi="Tahoma" w:cstheme="minorHAnsi"/>
                    <w:color w:val="000000"/>
                    <w:sz w:val="24"/>
                    <w:szCs w:val="20"/>
                  </w:rPr>
                </w:rPrChange>
              </w:rPr>
            </w:pPr>
            <w:r w:rsidRPr="00303364">
              <w:rPr>
                <w:rFonts w:cstheme="minorHAnsi"/>
                <w:sz w:val="24"/>
                <w:szCs w:val="24"/>
                <w:rPrChange w:id="9891"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92" w:author="DuyNgo" w:date="2012-08-10T08:15:00Z">
                  <w:rPr>
                    <w:rFonts w:ascii="Tahoma" w:hAnsi="Tahoma" w:cstheme="minorHAnsi"/>
                    <w:color w:val="000000"/>
                    <w:sz w:val="24"/>
                    <w:szCs w:val="20"/>
                  </w:rPr>
                </w:rPrChange>
              </w:rPr>
            </w:pPr>
            <w:r w:rsidRPr="00303364">
              <w:rPr>
                <w:rFonts w:cstheme="minorHAnsi"/>
                <w:sz w:val="24"/>
                <w:szCs w:val="24"/>
                <w:rPrChange w:id="9893"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napToGrid w:val="0"/>
          <w:sz w:val="24"/>
          <w:szCs w:val="24"/>
        </w:rPr>
      </w:pPr>
    </w:p>
    <w:p w:rsidR="005E0E76" w:rsidRPr="00303364" w:rsidRDefault="00A200DE" w:rsidP="00A200DE">
      <w:pPr>
        <w:pStyle w:val="Heading5"/>
        <w:rPr>
          <w:rFonts w:asciiTheme="minorHAnsi" w:hAnsiTheme="minorHAnsi" w:cstheme="minorHAnsi"/>
          <w:snapToGrid w:val="0"/>
          <w:sz w:val="24"/>
          <w:szCs w:val="24"/>
          <w:rPrChange w:id="9894" w:author="DuyNgo" w:date="2012-08-10T08:15:00Z">
            <w:rPr>
              <w:snapToGrid w:val="0"/>
            </w:rPr>
          </w:rPrChange>
        </w:rPr>
      </w:pPr>
      <w:r w:rsidRPr="00303364">
        <w:rPr>
          <w:rFonts w:asciiTheme="minorHAnsi" w:hAnsiTheme="minorHAnsi" w:cstheme="minorHAnsi"/>
          <w:snapToGrid w:val="0"/>
          <w:sz w:val="24"/>
          <w:szCs w:val="24"/>
          <w:rPrChange w:id="9895"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896" w:author="DuyNgo" w:date="2012-08-10T08:15:00Z">
            <w:rPr>
              <w:b/>
              <w:bCs/>
              <w:snapToGrid w:val="0"/>
              <w:color w:val="4F81BD" w:themeColor="accent1"/>
              <w:sz w:val="26"/>
              <w:szCs w:val="26"/>
            </w:rPr>
          </w:rPrChange>
        </w:rPr>
        <w:t>.4.2 Edit Project</w:t>
      </w:r>
    </w:p>
    <w:p w:rsidR="005E0E76" w:rsidRPr="00303364" w:rsidRDefault="005E0E76" w:rsidP="005E0E76">
      <w:pPr>
        <w:rPr>
          <w:rFonts w:cstheme="minorHAnsi"/>
          <w:sz w:val="24"/>
          <w:szCs w:val="24"/>
        </w:rPr>
      </w:pPr>
      <w:r w:rsidRPr="00303364">
        <w:rPr>
          <w:rFonts w:cstheme="minorHAnsi"/>
          <w:sz w:val="24"/>
          <w:szCs w:val="24"/>
          <w:rPrChange w:id="9897" w:author="DuyNgo" w:date="2012-08-10T08:15:00Z">
            <w:rPr>
              <w:rFonts w:cstheme="minorHAnsi"/>
              <w:sz w:val="24"/>
              <w:szCs w:val="24"/>
            </w:rPr>
          </w:rPrChange>
        </w:rPr>
        <w:object w:dxaOrig="4834" w:dyaOrig="1660">
          <v:shape id="_x0000_i1052" type="#_x0000_t75" style="width:241.95pt;height:82.9pt" o:ole="">
            <v:imagedata r:id="rId66" o:title=""/>
          </v:shape>
          <o:OLEObject Type="Embed" ProgID="Visio.Drawing.11" ShapeID="_x0000_i1052" DrawAspect="Content" ObjectID="_1406100360" r:id="rId67"/>
        </w:object>
      </w:r>
    </w:p>
    <w:p w:rsidR="005E0E76" w:rsidRPr="00303364" w:rsidRDefault="005E0E76" w:rsidP="005E0E76">
      <w:pPr>
        <w:rPr>
          <w:rFonts w:cstheme="minorHAnsi"/>
          <w:sz w:val="24"/>
          <w:szCs w:val="24"/>
        </w:rPr>
      </w:pPr>
      <w:r w:rsidRPr="00303364">
        <w:rPr>
          <w:rFonts w:cstheme="minorHAnsi"/>
          <w:sz w:val="24"/>
          <w:szCs w:val="24"/>
          <w:rPrChange w:id="9898"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899"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90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18"/>
        <w:gridCol w:w="3538"/>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901"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902" w:author="DuyNgo" w:date="2012-08-10T08:15:00Z">
                  <w:rPr>
                    <w:rFonts w:asciiTheme="majorHAnsi" w:eastAsia="SimSun" w:hAnsiTheme="majorHAnsi" w:cstheme="minorHAnsi"/>
                    <w:b/>
                    <w:bCs/>
                    <w:color w:val="4F81BD" w:themeColor="accent1"/>
                    <w:sz w:val="24"/>
                    <w:szCs w:val="26"/>
                    <w:lang w:eastAsia="zh-CN"/>
                  </w:rPr>
                </w:rPrChange>
              </w:rPr>
              <w:t>Project Eye_UC02</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903"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0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05" w:author="DuyNgo" w:date="2012-08-10T08:15:00Z">
                  <w:rPr>
                    <w:rFonts w:asciiTheme="majorHAnsi" w:eastAsiaTheme="majorEastAsia" w:hAnsiTheme="majorHAnsi" w:cstheme="minorHAnsi"/>
                    <w:b/>
                    <w:bCs/>
                    <w:color w:val="4F81BD" w:themeColor="accent1"/>
                    <w:sz w:val="24"/>
                    <w:szCs w:val="26"/>
                  </w:rPr>
                </w:rPrChange>
              </w:rPr>
              <w:t>Edit Project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06" w:author="DuyNgo" w:date="2012-08-10T08:15:00Z">
                  <w:rPr>
                    <w:rFonts w:ascii="Tahoma" w:hAnsi="Tahoma" w:cstheme="minorHAnsi"/>
                    <w:color w:val="000000"/>
                    <w:sz w:val="24"/>
                    <w:szCs w:val="20"/>
                  </w:rPr>
                </w:rPrChange>
              </w:rPr>
            </w:pPr>
            <w:r w:rsidRPr="00303364">
              <w:rPr>
                <w:rFonts w:cstheme="minorHAnsi"/>
                <w:sz w:val="24"/>
                <w:szCs w:val="24"/>
                <w:rPrChange w:id="9907"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0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09" w:author="DuyNgo" w:date="2012-08-10T08:15:00Z">
                  <w:rPr>
                    <w:rFonts w:asciiTheme="majorHAnsi" w:eastAsiaTheme="majorEastAsia" w:hAnsiTheme="majorHAnsi" w:cstheme="minorHAnsi"/>
                    <w:b/>
                    <w:bCs/>
                    <w:color w:val="4F81BD" w:themeColor="accent1"/>
                    <w:sz w:val="24"/>
                    <w:szCs w:val="26"/>
                  </w:rPr>
                </w:rPrChange>
              </w:rPr>
              <w:t>This function allows project managers to edit information of their project</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10" w:author="DuyNgo" w:date="2012-08-10T08:15:00Z">
                  <w:rPr>
                    <w:rFonts w:ascii="Tahoma" w:hAnsi="Tahoma" w:cstheme="minorHAnsi"/>
                    <w:color w:val="000000"/>
                    <w:sz w:val="24"/>
                    <w:szCs w:val="20"/>
                  </w:rPr>
                </w:rPrChange>
              </w:rPr>
            </w:pPr>
            <w:r w:rsidRPr="00303364">
              <w:rPr>
                <w:rFonts w:cstheme="minorHAnsi"/>
                <w:sz w:val="24"/>
                <w:szCs w:val="24"/>
                <w:rPrChange w:id="9911"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1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13"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14" w:author="DuyNgo" w:date="2012-08-10T08:15:00Z">
                  <w:rPr>
                    <w:rFonts w:ascii="Tahoma" w:hAnsi="Tahoma" w:cstheme="minorHAnsi"/>
                    <w:color w:val="000000"/>
                    <w:sz w:val="24"/>
                    <w:szCs w:val="20"/>
                  </w:rPr>
                </w:rPrChange>
              </w:rPr>
            </w:pPr>
            <w:r w:rsidRPr="00303364">
              <w:rPr>
                <w:rFonts w:cstheme="minorHAnsi"/>
                <w:sz w:val="24"/>
                <w:szCs w:val="24"/>
                <w:rPrChange w:id="9915"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1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17" w:author="DuyNgo" w:date="2012-08-10T08:15:00Z">
                  <w:rPr>
                    <w:rFonts w:asciiTheme="majorHAnsi" w:eastAsia="SimSun" w:hAnsiTheme="majorHAnsi" w:cstheme="minorHAnsi"/>
                    <w:b/>
                    <w:bCs/>
                    <w:color w:val="4F81BD" w:themeColor="accent1"/>
                    <w:sz w:val="24"/>
                    <w:szCs w:val="26"/>
                    <w:lang w:eastAsia="zh-CN"/>
                  </w:rPr>
                </w:rPrChange>
              </w:rPr>
              <w:t xml:space="preserve">Logged user that is a project manager </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18" w:author="DuyNgo" w:date="2012-08-10T08:15:00Z">
                  <w:rPr>
                    <w:rFonts w:ascii="Tahoma" w:hAnsi="Tahoma" w:cstheme="minorHAnsi"/>
                    <w:color w:val="000000"/>
                    <w:sz w:val="24"/>
                    <w:szCs w:val="20"/>
                  </w:rPr>
                </w:rPrChange>
              </w:rPr>
            </w:pPr>
            <w:r w:rsidRPr="00303364">
              <w:rPr>
                <w:rFonts w:cstheme="minorHAnsi"/>
                <w:sz w:val="24"/>
                <w:szCs w:val="24"/>
                <w:rPrChange w:id="9919"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2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2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22" w:author="DuyNgo" w:date="2012-08-10T08:15:00Z">
                  <w:rPr>
                    <w:rFonts w:ascii="Tahoma" w:hAnsi="Tahoma" w:cstheme="minorHAnsi"/>
                    <w:color w:val="000000"/>
                    <w:sz w:val="24"/>
                    <w:szCs w:val="20"/>
                  </w:rPr>
                </w:rPrChange>
              </w:rPr>
            </w:pPr>
            <w:r w:rsidRPr="00303364">
              <w:rPr>
                <w:rFonts w:cstheme="minorHAnsi"/>
                <w:sz w:val="24"/>
                <w:szCs w:val="24"/>
                <w:rPrChange w:id="9923" w:author="DuyNgo" w:date="2012-08-10T08:15:00Z">
                  <w:rPr>
                    <w:rFonts w:asciiTheme="majorHAnsi" w:eastAsiaTheme="majorEastAsia" w:hAnsiTheme="majorHAnsi" w:cstheme="minorHAnsi"/>
                    <w:b/>
                    <w:bCs/>
                    <w:color w:val="4F81BD" w:themeColor="accent1"/>
                    <w:sz w:val="24"/>
                    <w:szCs w:val="26"/>
                  </w:rPr>
                </w:rPrChange>
              </w:rPr>
              <w:t>Main Flow</w:t>
            </w:r>
          </w:p>
        </w:tc>
        <w:tc>
          <w:tcPr>
            <w:tcW w:w="361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2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25"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926" w:author="DuyNgo" w:date="2012-08-10T08:15:00Z">
                  <w:rPr>
                    <w:rFonts w:asciiTheme="majorHAnsi" w:eastAsia="SimSun" w:hAnsiTheme="majorHAnsi" w:cstheme="minorHAnsi"/>
                    <w:b/>
                    <w:bCs/>
                    <w:color w:val="4F81BD" w:themeColor="accent1"/>
                    <w:sz w:val="24"/>
                    <w:szCs w:val="26"/>
                    <w:lang w:eastAsia="zh-CN"/>
                  </w:rPr>
                </w:rPrChange>
              </w:rPr>
              <w:t>3. Select link “Change Project Info”</w:t>
            </w:r>
          </w:p>
          <w:p w:rsidR="005E0E76" w:rsidRPr="00303364" w:rsidRDefault="005E0E76" w:rsidP="00946F40">
            <w:pPr>
              <w:rPr>
                <w:rFonts w:eastAsia="SimSun" w:cstheme="minorHAnsi"/>
                <w:sz w:val="24"/>
                <w:szCs w:val="24"/>
                <w:lang w:eastAsia="zh-CN"/>
                <w:rPrChange w:id="992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928" w:author="DuyNgo" w:date="2012-08-10T08:15:00Z">
                  <w:rPr>
                    <w:rFonts w:eastAsia="SimSun" w:cstheme="minorHAnsi"/>
                    <w:sz w:val="24"/>
                    <w:lang w:eastAsia="zh-CN"/>
                  </w:rPr>
                </w:rPrChange>
              </w:rPr>
            </w:pPr>
          </w:p>
        </w:tc>
        <w:tc>
          <w:tcPr>
            <w:tcW w:w="3538"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92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930" w:author="DuyNgo" w:date="2012-08-10T08:15:00Z">
                  <w:rPr>
                    <w:rFonts w:asciiTheme="majorHAnsi" w:eastAsia="SimSun" w:hAnsiTheme="majorHAnsi" w:cstheme="minorHAnsi"/>
                    <w:b/>
                    <w:bCs/>
                    <w:color w:val="4F81BD" w:themeColor="accent1"/>
                    <w:sz w:val="24"/>
                    <w:szCs w:val="26"/>
                    <w:lang w:eastAsia="zh-CN"/>
                  </w:rPr>
                </w:rPrChange>
              </w:rPr>
              <w:t>2. Choose the project want to edit</w:t>
            </w:r>
          </w:p>
          <w:p w:rsidR="005E0E76" w:rsidRPr="00303364" w:rsidRDefault="005E0E76" w:rsidP="00946F40">
            <w:pPr>
              <w:rPr>
                <w:rFonts w:eastAsia="SimSun" w:cstheme="minorHAnsi"/>
                <w:sz w:val="24"/>
                <w:szCs w:val="24"/>
                <w:lang w:eastAsia="zh-CN"/>
                <w:rPrChange w:id="993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93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933" w:author="DuyNgo" w:date="2012-08-10T08:15:00Z">
                  <w:rPr>
                    <w:rFonts w:asciiTheme="majorHAnsi" w:eastAsia="SimSun" w:hAnsiTheme="majorHAnsi" w:cstheme="minorHAnsi"/>
                    <w:b/>
                    <w:bCs/>
                    <w:color w:val="4F81BD" w:themeColor="accent1"/>
                    <w:sz w:val="24"/>
                    <w:szCs w:val="26"/>
                    <w:lang w:eastAsia="zh-CN"/>
                  </w:rPr>
                </w:rPrChange>
              </w:rPr>
              <w:t>4. Change Project’s information then select button “Save Change”</w:t>
            </w:r>
          </w:p>
          <w:p w:rsidR="005E0E76" w:rsidRPr="00303364" w:rsidRDefault="005E0E76" w:rsidP="00946F40">
            <w:pPr>
              <w:rPr>
                <w:rFonts w:eastAsia="SimSun" w:cstheme="minorHAnsi"/>
                <w:sz w:val="24"/>
                <w:szCs w:val="24"/>
                <w:lang w:eastAsia="zh-CN"/>
                <w:rPrChange w:id="993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93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936"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9937" w:author="DuyNgo" w:date="2012-08-10T08:15:00Z">
                  <w:rPr>
                    <w:rFonts w:eastAsia="SimSun" w:cstheme="minorHAnsi"/>
                    <w:sz w:val="24"/>
                    <w:lang w:eastAsia="zh-CN"/>
                  </w:rPr>
                </w:rPrChange>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38" w:author="DuyNgo" w:date="2012-08-10T08:15:00Z">
                  <w:rPr>
                    <w:rFonts w:ascii="Tahoma" w:hAnsi="Tahoma" w:cstheme="minorHAnsi"/>
                    <w:color w:val="000000"/>
                    <w:sz w:val="24"/>
                    <w:szCs w:val="20"/>
                  </w:rPr>
                </w:rPrChange>
              </w:rPr>
            </w:pPr>
            <w:r w:rsidRPr="00303364">
              <w:rPr>
                <w:rFonts w:cstheme="minorHAnsi"/>
                <w:sz w:val="24"/>
                <w:szCs w:val="24"/>
                <w:rPrChange w:id="9939"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40" w:author="DuyNgo" w:date="2012-08-10T08:15:00Z">
                  <w:rPr>
                    <w:rFonts w:ascii="Tahoma" w:hAnsi="Tahoma" w:cstheme="minorHAnsi"/>
                    <w:color w:val="000000"/>
                    <w:sz w:val="24"/>
                    <w:szCs w:val="20"/>
                  </w:rPr>
                </w:rPrChange>
              </w:rPr>
            </w:pPr>
            <w:r w:rsidRPr="00303364">
              <w:rPr>
                <w:rFonts w:cstheme="minorHAnsi"/>
                <w:sz w:val="24"/>
                <w:szCs w:val="24"/>
                <w:rPrChange w:id="994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42" w:author="DuyNgo" w:date="2012-08-10T08:15:00Z">
                  <w:rPr>
                    <w:rFonts w:ascii="Tahoma" w:hAnsi="Tahoma" w:cstheme="minorHAnsi"/>
                    <w:color w:val="000000"/>
                    <w:sz w:val="24"/>
                    <w:szCs w:val="20"/>
                  </w:rPr>
                </w:rPrChange>
              </w:rPr>
            </w:pPr>
            <w:r w:rsidRPr="00303364">
              <w:rPr>
                <w:rFonts w:cstheme="minorHAnsi"/>
                <w:sz w:val="24"/>
                <w:szCs w:val="24"/>
                <w:rPrChange w:id="9943"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44" w:author="DuyNgo" w:date="2012-08-10T08:15:00Z">
                  <w:rPr>
                    <w:rFonts w:ascii="Tahoma" w:hAnsi="Tahoma" w:cstheme="minorHAnsi"/>
                    <w:color w:val="000000"/>
                    <w:sz w:val="24"/>
                    <w:szCs w:val="20"/>
                  </w:rPr>
                </w:rPrChange>
              </w:rPr>
            </w:pPr>
            <w:r w:rsidRPr="00303364">
              <w:rPr>
                <w:rFonts w:cstheme="minorHAnsi"/>
                <w:sz w:val="24"/>
                <w:szCs w:val="24"/>
                <w:rPrChange w:id="994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46" w:author="DuyNgo" w:date="2012-08-10T08:15:00Z">
                  <w:rPr>
                    <w:rFonts w:ascii="Tahoma" w:hAnsi="Tahoma" w:cstheme="minorHAnsi"/>
                    <w:color w:val="000000"/>
                    <w:sz w:val="24"/>
                    <w:szCs w:val="20"/>
                  </w:rPr>
                </w:rPrChange>
              </w:rPr>
            </w:pPr>
            <w:r w:rsidRPr="00303364">
              <w:rPr>
                <w:rFonts w:cstheme="minorHAnsi"/>
                <w:sz w:val="24"/>
                <w:szCs w:val="24"/>
                <w:rPrChange w:id="9947"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48" w:author="DuyNgo" w:date="2012-08-10T08:15:00Z">
                  <w:rPr>
                    <w:rFonts w:ascii="Tahoma" w:hAnsi="Tahoma" w:cstheme="minorHAnsi"/>
                    <w:color w:val="000000"/>
                    <w:sz w:val="24"/>
                    <w:szCs w:val="20"/>
                  </w:rPr>
                </w:rPrChange>
              </w:rPr>
            </w:pPr>
            <w:r w:rsidRPr="00303364">
              <w:rPr>
                <w:rFonts w:cstheme="minorHAnsi"/>
                <w:sz w:val="24"/>
                <w:szCs w:val="24"/>
                <w:rPrChange w:id="994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50" w:author="DuyNgo" w:date="2012-08-10T08:15:00Z">
                  <w:rPr>
                    <w:rFonts w:ascii="Tahoma" w:hAnsi="Tahoma" w:cstheme="minorHAnsi"/>
                    <w:color w:val="000000"/>
                    <w:sz w:val="24"/>
                    <w:szCs w:val="20"/>
                  </w:rPr>
                </w:rPrChange>
              </w:rPr>
            </w:pPr>
            <w:r w:rsidRPr="00303364">
              <w:rPr>
                <w:rFonts w:cstheme="minorHAnsi"/>
                <w:sz w:val="24"/>
                <w:szCs w:val="24"/>
                <w:rPrChange w:id="9951"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52" w:author="DuyNgo" w:date="2012-08-10T08:15:00Z">
                  <w:rPr>
                    <w:rFonts w:ascii="Tahoma" w:hAnsi="Tahoma" w:cstheme="minorHAnsi"/>
                    <w:color w:val="000000"/>
                    <w:sz w:val="24"/>
                    <w:szCs w:val="20"/>
                  </w:rPr>
                </w:rPrChange>
              </w:rPr>
            </w:pPr>
            <w:r w:rsidRPr="00303364">
              <w:rPr>
                <w:rFonts w:cstheme="minorHAnsi"/>
                <w:sz w:val="24"/>
                <w:szCs w:val="24"/>
                <w:rPrChange w:id="9953"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napToGrid w:val="0"/>
          <w:sz w:val="24"/>
          <w:szCs w:val="24"/>
        </w:rPr>
      </w:pPr>
    </w:p>
    <w:p w:rsidR="005E0E76" w:rsidRPr="00303364" w:rsidRDefault="00A200DE" w:rsidP="00A200DE">
      <w:pPr>
        <w:pStyle w:val="Heading5"/>
        <w:rPr>
          <w:rFonts w:asciiTheme="minorHAnsi" w:hAnsiTheme="minorHAnsi" w:cstheme="minorHAnsi"/>
          <w:snapToGrid w:val="0"/>
          <w:sz w:val="24"/>
          <w:szCs w:val="24"/>
          <w:rPrChange w:id="9954" w:author="DuyNgo" w:date="2012-08-10T08:15:00Z">
            <w:rPr>
              <w:snapToGrid w:val="0"/>
            </w:rPr>
          </w:rPrChange>
        </w:rPr>
      </w:pPr>
      <w:r w:rsidRPr="00303364">
        <w:rPr>
          <w:rFonts w:asciiTheme="minorHAnsi" w:hAnsiTheme="minorHAnsi" w:cstheme="minorHAnsi"/>
          <w:snapToGrid w:val="0"/>
          <w:sz w:val="24"/>
          <w:szCs w:val="24"/>
          <w:rPrChange w:id="9955"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956" w:author="DuyNgo" w:date="2012-08-10T08:15:00Z">
            <w:rPr>
              <w:b/>
              <w:bCs/>
              <w:snapToGrid w:val="0"/>
              <w:color w:val="4F81BD" w:themeColor="accent1"/>
              <w:sz w:val="26"/>
              <w:szCs w:val="26"/>
            </w:rPr>
          </w:rPrChange>
        </w:rPr>
        <w:t>.4.3 Manage Module</w:t>
      </w:r>
    </w:p>
    <w:p w:rsidR="005E0E76" w:rsidRPr="00303364" w:rsidRDefault="005E0E76" w:rsidP="005E0E76">
      <w:pPr>
        <w:rPr>
          <w:rFonts w:cstheme="minorHAnsi"/>
          <w:sz w:val="24"/>
          <w:szCs w:val="24"/>
        </w:rPr>
      </w:pPr>
      <w:r w:rsidRPr="00303364">
        <w:rPr>
          <w:rFonts w:cstheme="minorHAnsi"/>
          <w:sz w:val="24"/>
          <w:szCs w:val="24"/>
          <w:rPrChange w:id="9957" w:author="DuyNgo" w:date="2012-08-10T08:15:00Z">
            <w:rPr>
              <w:rFonts w:cstheme="minorHAnsi"/>
              <w:sz w:val="24"/>
              <w:szCs w:val="24"/>
            </w:rPr>
          </w:rPrChange>
        </w:rPr>
        <w:object w:dxaOrig="4834" w:dyaOrig="1660">
          <v:shape id="_x0000_i1053" type="#_x0000_t75" style="width:241.95pt;height:82.9pt" o:ole="">
            <v:imagedata r:id="rId68" o:title=""/>
          </v:shape>
          <o:OLEObject Type="Embed" ProgID="Visio.Drawing.11" ShapeID="_x0000_i1053" DrawAspect="Content" ObjectID="_1406100361" r:id="rId69"/>
        </w:object>
      </w:r>
    </w:p>
    <w:p w:rsidR="005E0E76" w:rsidRPr="00303364" w:rsidRDefault="005E0E76" w:rsidP="005E0E76">
      <w:pPr>
        <w:rPr>
          <w:rFonts w:cstheme="minorHAnsi"/>
          <w:sz w:val="24"/>
          <w:szCs w:val="24"/>
        </w:rPr>
      </w:pPr>
      <w:r w:rsidRPr="00303364">
        <w:rPr>
          <w:rFonts w:cstheme="minorHAnsi"/>
          <w:sz w:val="24"/>
          <w:szCs w:val="24"/>
          <w:rPrChange w:id="9958"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959"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96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8"/>
        <w:gridCol w:w="3519"/>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961"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962" w:author="DuyNgo" w:date="2012-08-10T08:15:00Z">
                  <w:rPr>
                    <w:rFonts w:asciiTheme="majorHAnsi" w:eastAsia="SimSun" w:hAnsiTheme="majorHAnsi" w:cstheme="minorHAnsi"/>
                    <w:b/>
                    <w:bCs/>
                    <w:color w:val="4F81BD" w:themeColor="accent1"/>
                    <w:sz w:val="24"/>
                    <w:szCs w:val="26"/>
                    <w:lang w:eastAsia="zh-CN"/>
                  </w:rPr>
                </w:rPrChange>
              </w:rPr>
              <w:t>Project Eye_UC03</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963"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6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65" w:author="DuyNgo" w:date="2012-08-10T08:15:00Z">
                  <w:rPr>
                    <w:rFonts w:asciiTheme="majorHAnsi" w:eastAsiaTheme="majorEastAsia" w:hAnsiTheme="majorHAnsi" w:cstheme="minorHAnsi"/>
                    <w:b/>
                    <w:bCs/>
                    <w:color w:val="4F81BD" w:themeColor="accent1"/>
                    <w:sz w:val="24"/>
                    <w:szCs w:val="26"/>
                  </w:rPr>
                </w:rPrChange>
              </w:rPr>
              <w:t>Manage Module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66" w:author="DuyNgo" w:date="2012-08-10T08:15:00Z">
                  <w:rPr>
                    <w:rFonts w:ascii="Tahoma" w:hAnsi="Tahoma" w:cstheme="minorHAnsi"/>
                    <w:color w:val="000000"/>
                    <w:sz w:val="24"/>
                    <w:szCs w:val="20"/>
                  </w:rPr>
                </w:rPrChange>
              </w:rPr>
            </w:pPr>
            <w:r w:rsidRPr="00303364">
              <w:rPr>
                <w:rFonts w:cstheme="minorHAnsi"/>
                <w:sz w:val="24"/>
                <w:szCs w:val="24"/>
                <w:rPrChange w:id="9967"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6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69" w:author="DuyNgo" w:date="2012-08-10T08:15:00Z">
                  <w:rPr>
                    <w:rFonts w:asciiTheme="majorHAnsi" w:eastAsiaTheme="majorEastAsia" w:hAnsiTheme="majorHAnsi" w:cstheme="minorHAnsi"/>
                    <w:b/>
                    <w:bCs/>
                    <w:color w:val="4F81BD" w:themeColor="accent1"/>
                    <w:sz w:val="24"/>
                    <w:szCs w:val="26"/>
                  </w:rPr>
                </w:rPrChange>
              </w:rPr>
              <w:t xml:space="preserve">This function allows project manager to manage a project’s modules usage </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70" w:author="DuyNgo" w:date="2012-08-10T08:15:00Z">
                  <w:rPr>
                    <w:rFonts w:ascii="Tahoma" w:hAnsi="Tahoma" w:cstheme="minorHAnsi"/>
                    <w:color w:val="000000"/>
                    <w:sz w:val="24"/>
                    <w:szCs w:val="20"/>
                  </w:rPr>
                </w:rPrChange>
              </w:rPr>
            </w:pPr>
            <w:r w:rsidRPr="00303364">
              <w:rPr>
                <w:rFonts w:cstheme="minorHAnsi"/>
                <w:sz w:val="24"/>
                <w:szCs w:val="24"/>
                <w:rPrChange w:id="9971"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7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73"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74" w:author="DuyNgo" w:date="2012-08-10T08:15:00Z">
                  <w:rPr>
                    <w:rFonts w:ascii="Tahoma" w:hAnsi="Tahoma" w:cstheme="minorHAnsi"/>
                    <w:color w:val="000000"/>
                    <w:sz w:val="24"/>
                    <w:szCs w:val="20"/>
                  </w:rPr>
                </w:rPrChange>
              </w:rPr>
            </w:pPr>
            <w:r w:rsidRPr="00303364">
              <w:rPr>
                <w:rFonts w:cstheme="minorHAnsi"/>
                <w:sz w:val="24"/>
                <w:szCs w:val="24"/>
                <w:rPrChange w:id="9975"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7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77"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78" w:author="DuyNgo" w:date="2012-08-10T08:15:00Z">
                  <w:rPr>
                    <w:rFonts w:ascii="Tahoma" w:hAnsi="Tahoma" w:cstheme="minorHAnsi"/>
                    <w:color w:val="000000"/>
                    <w:sz w:val="24"/>
                    <w:szCs w:val="20"/>
                  </w:rPr>
                </w:rPrChange>
              </w:rPr>
            </w:pPr>
            <w:r w:rsidRPr="00303364">
              <w:rPr>
                <w:rFonts w:cstheme="minorHAnsi"/>
                <w:sz w:val="24"/>
                <w:szCs w:val="24"/>
                <w:rPrChange w:id="9979"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8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8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82" w:author="DuyNgo" w:date="2012-08-10T08:15:00Z">
                  <w:rPr>
                    <w:rFonts w:ascii="Tahoma" w:hAnsi="Tahoma" w:cstheme="minorHAnsi"/>
                    <w:color w:val="000000"/>
                    <w:sz w:val="24"/>
                    <w:szCs w:val="20"/>
                  </w:rPr>
                </w:rPrChange>
              </w:rPr>
            </w:pPr>
            <w:r w:rsidRPr="00303364">
              <w:rPr>
                <w:rFonts w:cstheme="minorHAnsi"/>
                <w:sz w:val="24"/>
                <w:szCs w:val="24"/>
                <w:rPrChange w:id="9983" w:author="DuyNgo" w:date="2012-08-10T08:15:00Z">
                  <w:rPr>
                    <w:rFonts w:asciiTheme="majorHAnsi" w:eastAsiaTheme="majorEastAsia" w:hAnsiTheme="majorHAnsi" w:cstheme="minorHAnsi"/>
                    <w:b/>
                    <w:bCs/>
                    <w:color w:val="4F81BD" w:themeColor="accent1"/>
                    <w:sz w:val="24"/>
                    <w:szCs w:val="26"/>
                  </w:rPr>
                </w:rPrChange>
              </w:rPr>
              <w:t>Main Flow</w:t>
            </w:r>
          </w:p>
        </w:tc>
        <w:tc>
          <w:tcPr>
            <w:tcW w:w="363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8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85"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986" w:author="DuyNgo" w:date="2012-08-10T08:15:00Z">
                  <w:rPr>
                    <w:rFonts w:asciiTheme="majorHAnsi" w:eastAsia="SimSun" w:hAnsiTheme="majorHAnsi" w:cstheme="minorHAnsi"/>
                    <w:b/>
                    <w:bCs/>
                    <w:color w:val="4F81BD" w:themeColor="accent1"/>
                    <w:sz w:val="24"/>
                    <w:szCs w:val="26"/>
                    <w:lang w:eastAsia="zh-CN"/>
                  </w:rPr>
                </w:rPrChange>
              </w:rPr>
              <w:t>3. Select link “Modules Management”</w:t>
            </w:r>
          </w:p>
          <w:p w:rsidR="005E0E76" w:rsidRPr="00303364" w:rsidRDefault="005E0E76" w:rsidP="00946F40">
            <w:pPr>
              <w:rPr>
                <w:rFonts w:eastAsia="SimSun" w:cstheme="minorHAnsi"/>
                <w:sz w:val="24"/>
                <w:szCs w:val="24"/>
                <w:lang w:eastAsia="zh-CN"/>
                <w:rPrChange w:id="998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988" w:author="DuyNgo" w:date="2012-08-10T08:15:00Z">
                  <w:rPr>
                    <w:rFonts w:eastAsia="SimSun" w:cstheme="minorHAnsi"/>
                    <w:sz w:val="24"/>
                    <w:lang w:eastAsia="zh-CN"/>
                  </w:rPr>
                </w:rPrChange>
              </w:rPr>
            </w:pPr>
          </w:p>
        </w:tc>
        <w:tc>
          <w:tcPr>
            <w:tcW w:w="351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98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990" w:author="DuyNgo" w:date="2012-08-10T08:15:00Z">
                  <w:rPr>
                    <w:rFonts w:asciiTheme="majorHAnsi" w:eastAsia="SimSun" w:hAnsiTheme="majorHAnsi" w:cstheme="minorHAnsi"/>
                    <w:b/>
                    <w:bCs/>
                    <w:color w:val="4F81BD" w:themeColor="accent1"/>
                    <w:sz w:val="24"/>
                    <w:szCs w:val="26"/>
                    <w:lang w:eastAsia="zh-CN"/>
                  </w:rPr>
                </w:rPrChange>
              </w:rPr>
              <w:t>2. Choose the project want to edit</w:t>
            </w:r>
          </w:p>
          <w:p w:rsidR="005E0E76" w:rsidRPr="00303364" w:rsidRDefault="005E0E76" w:rsidP="00946F40">
            <w:pPr>
              <w:rPr>
                <w:rFonts w:eastAsia="SimSun" w:cstheme="minorHAnsi"/>
                <w:sz w:val="24"/>
                <w:szCs w:val="24"/>
                <w:lang w:eastAsia="zh-CN"/>
                <w:rPrChange w:id="999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99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993" w:author="DuyNgo" w:date="2012-08-10T08:15:00Z">
                  <w:rPr>
                    <w:rFonts w:asciiTheme="majorHAnsi" w:eastAsia="SimSun" w:hAnsiTheme="majorHAnsi" w:cstheme="minorHAnsi"/>
                    <w:b/>
                    <w:bCs/>
                    <w:color w:val="4F81BD" w:themeColor="accent1"/>
                    <w:sz w:val="24"/>
                    <w:szCs w:val="26"/>
                    <w:lang w:eastAsia="zh-CN"/>
                  </w:rPr>
                </w:rPrChange>
              </w:rPr>
              <w:t>4. Choose modules and then select button “OK”</w:t>
            </w:r>
          </w:p>
          <w:p w:rsidR="005E0E76" w:rsidRPr="00303364" w:rsidRDefault="005E0E76" w:rsidP="00946F40">
            <w:pPr>
              <w:rPr>
                <w:rFonts w:eastAsia="SimSun" w:cstheme="minorHAnsi"/>
                <w:sz w:val="24"/>
                <w:szCs w:val="24"/>
                <w:lang w:eastAsia="zh-CN"/>
                <w:rPrChange w:id="999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995"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9996" w:author="DuyNgo" w:date="2012-08-10T08:15:00Z">
                  <w:rPr>
                    <w:rFonts w:eastAsia="SimSun" w:cstheme="minorHAnsi"/>
                    <w:sz w:val="24"/>
                    <w:lang w:eastAsia="zh-CN"/>
                  </w:rPr>
                </w:rPrChange>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97" w:author="DuyNgo" w:date="2012-08-10T08:15:00Z">
                  <w:rPr>
                    <w:rFonts w:ascii="Tahoma" w:hAnsi="Tahoma" w:cstheme="minorHAnsi"/>
                    <w:color w:val="000000"/>
                    <w:sz w:val="24"/>
                    <w:szCs w:val="20"/>
                  </w:rPr>
                </w:rPrChange>
              </w:rPr>
            </w:pPr>
            <w:r w:rsidRPr="00303364">
              <w:rPr>
                <w:rFonts w:cstheme="minorHAnsi"/>
                <w:sz w:val="24"/>
                <w:szCs w:val="24"/>
                <w:rPrChange w:id="9998"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99" w:author="DuyNgo" w:date="2012-08-10T08:15:00Z">
                  <w:rPr>
                    <w:rFonts w:ascii="Tahoma" w:hAnsi="Tahoma" w:cstheme="minorHAnsi"/>
                    <w:color w:val="000000"/>
                    <w:sz w:val="24"/>
                    <w:szCs w:val="20"/>
                  </w:rPr>
                </w:rPrChange>
              </w:rPr>
            </w:pPr>
            <w:r w:rsidRPr="00303364">
              <w:rPr>
                <w:rFonts w:cstheme="minorHAnsi"/>
                <w:sz w:val="24"/>
                <w:szCs w:val="24"/>
                <w:rPrChange w:id="1000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01" w:author="DuyNgo" w:date="2012-08-10T08:15:00Z">
                  <w:rPr>
                    <w:rFonts w:ascii="Tahoma" w:hAnsi="Tahoma" w:cstheme="minorHAnsi"/>
                    <w:color w:val="000000"/>
                    <w:sz w:val="24"/>
                    <w:szCs w:val="20"/>
                  </w:rPr>
                </w:rPrChange>
              </w:rPr>
            </w:pPr>
            <w:r w:rsidRPr="00303364">
              <w:rPr>
                <w:rFonts w:cstheme="minorHAnsi"/>
                <w:sz w:val="24"/>
                <w:szCs w:val="24"/>
                <w:rPrChange w:id="10002"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03" w:author="DuyNgo" w:date="2012-08-10T08:15:00Z">
                  <w:rPr>
                    <w:rFonts w:ascii="Tahoma" w:hAnsi="Tahoma" w:cstheme="minorHAnsi"/>
                    <w:color w:val="000000"/>
                    <w:sz w:val="24"/>
                    <w:szCs w:val="20"/>
                  </w:rPr>
                </w:rPrChange>
              </w:rPr>
            </w:pPr>
            <w:r w:rsidRPr="00303364">
              <w:rPr>
                <w:rFonts w:cstheme="minorHAnsi"/>
                <w:sz w:val="24"/>
                <w:szCs w:val="24"/>
                <w:rPrChange w:id="1000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05" w:author="DuyNgo" w:date="2012-08-10T08:15:00Z">
                  <w:rPr>
                    <w:rFonts w:ascii="Tahoma" w:hAnsi="Tahoma" w:cstheme="minorHAnsi"/>
                    <w:color w:val="000000"/>
                    <w:sz w:val="24"/>
                    <w:szCs w:val="20"/>
                  </w:rPr>
                </w:rPrChange>
              </w:rPr>
            </w:pPr>
            <w:r w:rsidRPr="00303364">
              <w:rPr>
                <w:rFonts w:cstheme="minorHAnsi"/>
                <w:sz w:val="24"/>
                <w:szCs w:val="24"/>
                <w:rPrChange w:id="10006"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07" w:author="DuyNgo" w:date="2012-08-10T08:15:00Z">
                  <w:rPr>
                    <w:rFonts w:ascii="Tahoma" w:hAnsi="Tahoma" w:cstheme="minorHAnsi"/>
                    <w:color w:val="000000"/>
                    <w:sz w:val="24"/>
                    <w:szCs w:val="20"/>
                  </w:rPr>
                </w:rPrChange>
              </w:rPr>
            </w:pPr>
            <w:r w:rsidRPr="00303364">
              <w:rPr>
                <w:rFonts w:cstheme="minorHAnsi"/>
                <w:sz w:val="24"/>
                <w:szCs w:val="24"/>
                <w:rPrChange w:id="1000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09" w:author="DuyNgo" w:date="2012-08-10T08:15:00Z">
                  <w:rPr>
                    <w:rFonts w:ascii="Tahoma" w:hAnsi="Tahoma" w:cstheme="minorHAnsi"/>
                    <w:color w:val="000000"/>
                    <w:sz w:val="24"/>
                    <w:szCs w:val="20"/>
                  </w:rPr>
                </w:rPrChange>
              </w:rPr>
            </w:pPr>
            <w:r w:rsidRPr="00303364">
              <w:rPr>
                <w:rFonts w:cstheme="minorHAnsi"/>
                <w:sz w:val="24"/>
                <w:szCs w:val="24"/>
                <w:rPrChange w:id="10010"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11" w:author="DuyNgo" w:date="2012-08-10T08:15:00Z">
                  <w:rPr>
                    <w:rFonts w:ascii="Tahoma" w:hAnsi="Tahoma" w:cstheme="minorHAnsi"/>
                    <w:color w:val="000000"/>
                    <w:sz w:val="24"/>
                    <w:szCs w:val="20"/>
                  </w:rPr>
                </w:rPrChange>
              </w:rPr>
            </w:pPr>
            <w:r w:rsidRPr="00303364">
              <w:rPr>
                <w:rFonts w:cstheme="minorHAnsi"/>
                <w:sz w:val="24"/>
                <w:szCs w:val="24"/>
                <w:rPrChange w:id="1001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C82F4F" w:rsidP="002A5349">
      <w:pPr>
        <w:pStyle w:val="Heading5"/>
        <w:rPr>
          <w:rFonts w:asciiTheme="minorHAnsi" w:hAnsiTheme="minorHAnsi" w:cstheme="minorHAnsi"/>
          <w:sz w:val="24"/>
          <w:szCs w:val="24"/>
          <w:rPrChange w:id="10013" w:author="DuyNgo" w:date="2012-08-10T08:15:00Z">
            <w:rPr/>
          </w:rPrChange>
        </w:rPr>
      </w:pPr>
      <w:bookmarkStart w:id="10014" w:name="_Toc326241044"/>
      <w:r w:rsidRPr="00303364">
        <w:rPr>
          <w:rFonts w:asciiTheme="minorHAnsi" w:hAnsiTheme="minorHAnsi" w:cstheme="minorHAnsi"/>
          <w:sz w:val="24"/>
          <w:szCs w:val="24"/>
          <w:rPrChange w:id="10015" w:author="DuyNgo" w:date="2012-08-10T08:15:00Z">
            <w:rPr>
              <w:b/>
              <w:bCs/>
              <w:color w:val="4F81BD" w:themeColor="accent1"/>
              <w:sz w:val="26"/>
              <w:szCs w:val="26"/>
            </w:rPr>
          </w:rPrChange>
        </w:rPr>
        <w:lastRenderedPageBreak/>
        <w:t>2</w:t>
      </w:r>
      <w:r w:rsidR="005E0E76" w:rsidRPr="00303364">
        <w:rPr>
          <w:rFonts w:asciiTheme="minorHAnsi" w:hAnsiTheme="minorHAnsi" w:cstheme="minorHAnsi"/>
          <w:sz w:val="24"/>
          <w:szCs w:val="24"/>
          <w:rPrChange w:id="10016" w:author="DuyNgo" w:date="2012-08-10T08:15:00Z">
            <w:rPr>
              <w:b/>
              <w:bCs/>
              <w:color w:val="4F81BD" w:themeColor="accent1"/>
              <w:sz w:val="26"/>
              <w:szCs w:val="26"/>
            </w:rPr>
          </w:rPrChange>
        </w:rPr>
        <w:t>.4</w:t>
      </w:r>
      <w:r w:rsidR="002A5349" w:rsidRPr="00303364">
        <w:rPr>
          <w:rFonts w:asciiTheme="minorHAnsi" w:hAnsiTheme="minorHAnsi" w:cstheme="minorHAnsi"/>
          <w:sz w:val="24"/>
          <w:szCs w:val="24"/>
          <w:rPrChange w:id="10017" w:author="DuyNgo" w:date="2012-08-10T08:15:00Z">
            <w:rPr>
              <w:b/>
              <w:bCs/>
              <w:color w:val="4F81BD" w:themeColor="accent1"/>
              <w:sz w:val="26"/>
              <w:szCs w:val="26"/>
            </w:rPr>
          </w:rPrChange>
        </w:rPr>
        <w:t>.4</w:t>
      </w:r>
      <w:r w:rsidR="005E0E76" w:rsidRPr="00303364">
        <w:rPr>
          <w:rFonts w:asciiTheme="minorHAnsi" w:hAnsiTheme="minorHAnsi" w:cstheme="minorHAnsi"/>
          <w:sz w:val="24"/>
          <w:szCs w:val="24"/>
          <w:rPrChange w:id="10018" w:author="DuyNgo" w:date="2012-08-10T08:15:00Z">
            <w:rPr>
              <w:b/>
              <w:bCs/>
              <w:color w:val="4F81BD" w:themeColor="accent1"/>
              <w:sz w:val="26"/>
              <w:szCs w:val="26"/>
            </w:rPr>
          </w:rPrChange>
        </w:rPr>
        <w:t>.</w:t>
      </w:r>
      <w:r w:rsidR="00A200DE" w:rsidRPr="00303364">
        <w:rPr>
          <w:rFonts w:asciiTheme="minorHAnsi" w:hAnsiTheme="minorHAnsi" w:cstheme="minorHAnsi"/>
          <w:sz w:val="24"/>
          <w:szCs w:val="24"/>
          <w:rPrChange w:id="10019" w:author="DuyNgo" w:date="2012-08-10T08:15:00Z">
            <w:rPr>
              <w:b/>
              <w:bCs/>
              <w:color w:val="4F81BD" w:themeColor="accent1"/>
              <w:sz w:val="26"/>
              <w:szCs w:val="26"/>
            </w:rPr>
          </w:rPrChange>
        </w:rPr>
        <w:t>5</w:t>
      </w:r>
      <w:r w:rsidR="005E0E76" w:rsidRPr="00303364">
        <w:rPr>
          <w:rFonts w:asciiTheme="minorHAnsi" w:hAnsiTheme="minorHAnsi" w:cstheme="minorHAnsi"/>
          <w:sz w:val="24"/>
          <w:szCs w:val="24"/>
          <w:rPrChange w:id="10020" w:author="DuyNgo" w:date="2012-08-10T08:15:00Z">
            <w:rPr>
              <w:b/>
              <w:bCs/>
              <w:color w:val="4F81BD" w:themeColor="accent1"/>
              <w:sz w:val="26"/>
              <w:szCs w:val="26"/>
            </w:rPr>
          </w:rPrChange>
        </w:rPr>
        <w:t xml:space="preserve"> Team Management</w:t>
      </w:r>
      <w:bookmarkEnd w:id="10014"/>
    </w:p>
    <w:p w:rsidR="005E0E76" w:rsidRPr="00303364" w:rsidRDefault="005E0E76" w:rsidP="005E0E76">
      <w:pPr>
        <w:rPr>
          <w:rFonts w:cstheme="minorHAnsi"/>
          <w:sz w:val="24"/>
          <w:szCs w:val="24"/>
        </w:rPr>
      </w:pPr>
      <w:r w:rsidRPr="00303364">
        <w:rPr>
          <w:rFonts w:cstheme="minorHAnsi"/>
          <w:sz w:val="24"/>
          <w:szCs w:val="24"/>
          <w:rPrChange w:id="10021" w:author="DuyNgo" w:date="2012-08-10T08:15:00Z">
            <w:rPr>
              <w:rFonts w:cstheme="minorHAnsi"/>
              <w:sz w:val="24"/>
              <w:szCs w:val="24"/>
            </w:rPr>
          </w:rPrChange>
        </w:rPr>
        <w:object w:dxaOrig="4834" w:dyaOrig="1660">
          <v:shape id="_x0000_i1054" type="#_x0000_t75" style="width:241.95pt;height:82.9pt" o:ole="">
            <v:imagedata r:id="rId70" o:title=""/>
          </v:shape>
          <o:OLEObject Type="Embed" ProgID="Visio.Drawing.11" ShapeID="_x0000_i1054" DrawAspect="Content" ObjectID="_1406100362" r:id="rId71"/>
        </w:object>
      </w:r>
    </w:p>
    <w:p w:rsidR="005E0E76" w:rsidRPr="00303364" w:rsidRDefault="005E0E76" w:rsidP="005E0E76">
      <w:pPr>
        <w:rPr>
          <w:rFonts w:cstheme="minorHAnsi"/>
          <w:sz w:val="24"/>
          <w:szCs w:val="24"/>
        </w:rPr>
      </w:pPr>
      <w:r w:rsidRPr="00303364">
        <w:rPr>
          <w:rFonts w:cstheme="minorHAnsi"/>
          <w:sz w:val="24"/>
          <w:szCs w:val="24"/>
          <w:rPrChange w:id="10022"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023"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02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8"/>
        <w:gridCol w:w="3520"/>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025"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026" w:author="DuyNgo" w:date="2012-08-10T08:15:00Z">
                  <w:rPr>
                    <w:rFonts w:asciiTheme="majorHAnsi" w:eastAsia="SimSun" w:hAnsiTheme="majorHAnsi" w:cstheme="minorHAnsi"/>
                    <w:b/>
                    <w:bCs/>
                    <w:color w:val="4F81BD" w:themeColor="accent1"/>
                    <w:sz w:val="24"/>
                    <w:szCs w:val="26"/>
                    <w:lang w:eastAsia="zh-CN"/>
                  </w:rPr>
                </w:rPrChange>
              </w:rPr>
              <w:t>Project Eye_UC04</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027"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2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29" w:author="DuyNgo" w:date="2012-08-10T08:15:00Z">
                  <w:rPr>
                    <w:rFonts w:asciiTheme="majorHAnsi" w:eastAsiaTheme="majorEastAsia" w:hAnsiTheme="majorHAnsi" w:cstheme="minorHAnsi"/>
                    <w:b/>
                    <w:bCs/>
                    <w:color w:val="4F81BD" w:themeColor="accent1"/>
                    <w:sz w:val="24"/>
                    <w:szCs w:val="26"/>
                  </w:rPr>
                </w:rPrChange>
              </w:rPr>
              <w:t>Team Management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30" w:author="DuyNgo" w:date="2012-08-10T08:15:00Z">
                  <w:rPr>
                    <w:rFonts w:ascii="Tahoma" w:hAnsi="Tahoma" w:cstheme="minorHAnsi"/>
                    <w:color w:val="000000"/>
                    <w:sz w:val="24"/>
                    <w:szCs w:val="20"/>
                  </w:rPr>
                </w:rPrChange>
              </w:rPr>
            </w:pPr>
            <w:r w:rsidRPr="00303364">
              <w:rPr>
                <w:rFonts w:cstheme="minorHAnsi"/>
                <w:sz w:val="24"/>
                <w:szCs w:val="24"/>
                <w:rPrChange w:id="10031"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3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33" w:author="DuyNgo" w:date="2012-08-10T08:15:00Z">
                  <w:rPr>
                    <w:rFonts w:asciiTheme="majorHAnsi" w:eastAsiaTheme="majorEastAsia" w:hAnsiTheme="majorHAnsi" w:cstheme="minorHAnsi"/>
                    <w:b/>
                    <w:bCs/>
                    <w:color w:val="4F81BD" w:themeColor="accent1"/>
                    <w:sz w:val="24"/>
                    <w:szCs w:val="26"/>
                  </w:rPr>
                </w:rPrChange>
              </w:rPr>
              <w:t>This function allows project manager to manage a project’s team members</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34" w:author="DuyNgo" w:date="2012-08-10T08:15:00Z">
                  <w:rPr>
                    <w:rFonts w:ascii="Tahoma" w:hAnsi="Tahoma" w:cstheme="minorHAnsi"/>
                    <w:color w:val="000000"/>
                    <w:sz w:val="24"/>
                    <w:szCs w:val="20"/>
                  </w:rPr>
                </w:rPrChange>
              </w:rPr>
            </w:pPr>
            <w:r w:rsidRPr="00303364">
              <w:rPr>
                <w:rFonts w:cstheme="minorHAnsi"/>
                <w:sz w:val="24"/>
                <w:szCs w:val="24"/>
                <w:rPrChange w:id="10035"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3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37"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38" w:author="DuyNgo" w:date="2012-08-10T08:15:00Z">
                  <w:rPr>
                    <w:rFonts w:ascii="Tahoma" w:hAnsi="Tahoma" w:cstheme="minorHAnsi"/>
                    <w:color w:val="000000"/>
                    <w:sz w:val="24"/>
                    <w:szCs w:val="20"/>
                  </w:rPr>
                </w:rPrChange>
              </w:rPr>
            </w:pPr>
            <w:r w:rsidRPr="00303364">
              <w:rPr>
                <w:rFonts w:cstheme="minorHAnsi"/>
                <w:sz w:val="24"/>
                <w:szCs w:val="24"/>
                <w:rPrChange w:id="10039"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4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041"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42" w:author="DuyNgo" w:date="2012-08-10T08:15:00Z">
                  <w:rPr>
                    <w:rFonts w:ascii="Tahoma" w:hAnsi="Tahoma" w:cstheme="minorHAnsi"/>
                    <w:color w:val="000000"/>
                    <w:sz w:val="24"/>
                    <w:szCs w:val="20"/>
                  </w:rPr>
                </w:rPrChange>
              </w:rPr>
            </w:pPr>
            <w:r w:rsidRPr="00303364">
              <w:rPr>
                <w:rFonts w:cstheme="minorHAnsi"/>
                <w:sz w:val="24"/>
                <w:szCs w:val="24"/>
                <w:rPrChange w:id="10043"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4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045"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46" w:author="DuyNgo" w:date="2012-08-10T08:15:00Z">
                  <w:rPr>
                    <w:rFonts w:ascii="Tahoma" w:hAnsi="Tahoma" w:cstheme="minorHAnsi"/>
                    <w:color w:val="000000"/>
                    <w:sz w:val="24"/>
                    <w:szCs w:val="20"/>
                  </w:rPr>
                </w:rPrChange>
              </w:rPr>
            </w:pPr>
            <w:r w:rsidRPr="00303364">
              <w:rPr>
                <w:rFonts w:cstheme="minorHAnsi"/>
                <w:sz w:val="24"/>
                <w:szCs w:val="24"/>
                <w:rPrChange w:id="10047" w:author="DuyNgo" w:date="2012-08-10T08:15:00Z">
                  <w:rPr>
                    <w:rFonts w:asciiTheme="majorHAnsi" w:eastAsiaTheme="majorEastAsia" w:hAnsiTheme="majorHAnsi" w:cstheme="minorHAnsi"/>
                    <w:b/>
                    <w:bCs/>
                    <w:color w:val="4F81BD" w:themeColor="accent1"/>
                    <w:sz w:val="24"/>
                    <w:szCs w:val="26"/>
                  </w:rPr>
                </w:rPrChange>
              </w:rPr>
              <w:t>Main Flow</w:t>
            </w:r>
          </w:p>
        </w:tc>
        <w:tc>
          <w:tcPr>
            <w:tcW w:w="363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4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049"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050" w:author="DuyNgo" w:date="2012-08-10T08:15:00Z">
                  <w:rPr>
                    <w:rFonts w:asciiTheme="majorHAnsi" w:eastAsia="SimSun" w:hAnsiTheme="majorHAnsi" w:cstheme="minorHAnsi"/>
                    <w:b/>
                    <w:bCs/>
                    <w:color w:val="4F81BD" w:themeColor="accent1"/>
                    <w:sz w:val="24"/>
                    <w:szCs w:val="26"/>
                    <w:lang w:eastAsia="zh-CN"/>
                  </w:rPr>
                </w:rPrChange>
              </w:rPr>
              <w:t>3. Select link “Team Management”</w:t>
            </w:r>
          </w:p>
          <w:p w:rsidR="005E0E76" w:rsidRPr="00303364" w:rsidRDefault="005E0E76" w:rsidP="00946F40">
            <w:pPr>
              <w:rPr>
                <w:rFonts w:eastAsia="SimSun" w:cstheme="minorHAnsi"/>
                <w:sz w:val="24"/>
                <w:szCs w:val="24"/>
                <w:lang w:eastAsia="zh-CN"/>
                <w:rPrChange w:id="1005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052" w:author="DuyNgo" w:date="2012-08-10T08:15:00Z">
                  <w:rPr>
                    <w:rFonts w:eastAsia="SimSun" w:cstheme="minorHAnsi"/>
                    <w:sz w:val="24"/>
                    <w:lang w:eastAsia="zh-CN"/>
                  </w:rPr>
                </w:rPrChange>
              </w:rPr>
            </w:pPr>
          </w:p>
        </w:tc>
        <w:tc>
          <w:tcPr>
            <w:tcW w:w="3520"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05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054" w:author="DuyNgo" w:date="2012-08-10T08:15:00Z">
                  <w:rPr>
                    <w:rFonts w:asciiTheme="majorHAnsi" w:eastAsia="SimSun" w:hAnsiTheme="majorHAnsi" w:cstheme="minorHAnsi"/>
                    <w:b/>
                    <w:bCs/>
                    <w:color w:val="4F81BD" w:themeColor="accent1"/>
                    <w:sz w:val="24"/>
                    <w:szCs w:val="26"/>
                    <w:lang w:eastAsia="zh-CN"/>
                  </w:rPr>
                </w:rPrChange>
              </w:rPr>
              <w:t>2. Choose the project want to edit</w:t>
            </w:r>
          </w:p>
          <w:p w:rsidR="005E0E76" w:rsidRPr="00303364" w:rsidRDefault="005E0E76" w:rsidP="00946F40">
            <w:pPr>
              <w:rPr>
                <w:rFonts w:eastAsia="SimSun" w:cstheme="minorHAnsi"/>
                <w:sz w:val="24"/>
                <w:szCs w:val="24"/>
                <w:lang w:eastAsia="zh-CN"/>
                <w:rPrChange w:id="1005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0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057" w:author="DuyNgo" w:date="2012-08-10T08:15:00Z">
                  <w:rPr>
                    <w:rFonts w:asciiTheme="majorHAnsi" w:eastAsia="SimSun" w:hAnsiTheme="majorHAnsi" w:cstheme="minorHAnsi"/>
                    <w:b/>
                    <w:bCs/>
                    <w:color w:val="4F81BD" w:themeColor="accent1"/>
                    <w:sz w:val="24"/>
                    <w:szCs w:val="26"/>
                    <w:lang w:eastAsia="zh-CN"/>
                  </w:rPr>
                </w:rPrChange>
              </w:rPr>
              <w:t>4. Edit Project’s team member then select button “Save Change”</w:t>
            </w:r>
          </w:p>
          <w:p w:rsidR="005E0E76" w:rsidRPr="00303364" w:rsidRDefault="005E0E76" w:rsidP="00946F40">
            <w:pPr>
              <w:rPr>
                <w:rFonts w:eastAsia="SimSun" w:cstheme="minorHAnsi"/>
                <w:sz w:val="24"/>
                <w:szCs w:val="24"/>
                <w:lang w:eastAsia="zh-CN"/>
                <w:rPrChange w:id="1005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059" w:author="DuyNgo" w:date="2012-08-10T08:15:00Z">
                  <w:rPr>
                    <w:rFonts w:eastAsia="SimSun" w:cstheme="minorHAnsi"/>
                    <w:sz w:val="24"/>
                    <w:lang w:eastAsia="zh-CN"/>
                  </w:rPr>
                </w:rPrChange>
              </w:rPr>
            </w:pP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0060" w:author="DuyNgo" w:date="2012-08-10T08:15:00Z">
                  <w:rPr>
                    <w:rFonts w:eastAsia="SimSun" w:cstheme="minorHAnsi"/>
                    <w:sz w:val="24"/>
                    <w:lang w:eastAsia="zh-CN"/>
                  </w:rPr>
                </w:rPrChange>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61" w:author="DuyNgo" w:date="2012-08-10T08:15:00Z">
                  <w:rPr>
                    <w:rFonts w:ascii="Tahoma" w:hAnsi="Tahoma" w:cstheme="minorHAnsi"/>
                    <w:color w:val="000000"/>
                    <w:sz w:val="24"/>
                    <w:szCs w:val="20"/>
                  </w:rPr>
                </w:rPrChange>
              </w:rPr>
            </w:pPr>
            <w:r w:rsidRPr="00303364">
              <w:rPr>
                <w:rFonts w:cstheme="minorHAnsi"/>
                <w:sz w:val="24"/>
                <w:szCs w:val="24"/>
                <w:rPrChange w:id="10062"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63" w:author="DuyNgo" w:date="2012-08-10T08:15:00Z">
                  <w:rPr>
                    <w:rFonts w:ascii="Tahoma" w:hAnsi="Tahoma" w:cstheme="minorHAnsi"/>
                    <w:color w:val="000000"/>
                    <w:sz w:val="24"/>
                    <w:szCs w:val="20"/>
                  </w:rPr>
                </w:rPrChange>
              </w:rPr>
            </w:pPr>
            <w:r w:rsidRPr="00303364">
              <w:rPr>
                <w:rFonts w:cstheme="minorHAnsi"/>
                <w:sz w:val="24"/>
                <w:szCs w:val="24"/>
                <w:rPrChange w:id="1006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65" w:author="DuyNgo" w:date="2012-08-10T08:15:00Z">
                  <w:rPr>
                    <w:rFonts w:ascii="Tahoma" w:hAnsi="Tahoma" w:cstheme="minorHAnsi"/>
                    <w:color w:val="000000"/>
                    <w:sz w:val="24"/>
                    <w:szCs w:val="20"/>
                  </w:rPr>
                </w:rPrChange>
              </w:rPr>
            </w:pPr>
            <w:r w:rsidRPr="00303364">
              <w:rPr>
                <w:rFonts w:cstheme="minorHAnsi"/>
                <w:sz w:val="24"/>
                <w:szCs w:val="24"/>
                <w:rPrChange w:id="10066"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67" w:author="DuyNgo" w:date="2012-08-10T08:15:00Z">
                  <w:rPr>
                    <w:rFonts w:ascii="Tahoma" w:hAnsi="Tahoma" w:cstheme="minorHAnsi"/>
                    <w:color w:val="000000"/>
                    <w:sz w:val="24"/>
                    <w:szCs w:val="20"/>
                  </w:rPr>
                </w:rPrChange>
              </w:rPr>
            </w:pPr>
            <w:r w:rsidRPr="00303364">
              <w:rPr>
                <w:rFonts w:cstheme="minorHAnsi"/>
                <w:sz w:val="24"/>
                <w:szCs w:val="24"/>
                <w:rPrChange w:id="1006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69" w:author="DuyNgo" w:date="2012-08-10T08:15:00Z">
                  <w:rPr>
                    <w:rFonts w:ascii="Tahoma" w:hAnsi="Tahoma" w:cstheme="minorHAnsi"/>
                    <w:color w:val="000000"/>
                    <w:sz w:val="24"/>
                    <w:szCs w:val="20"/>
                  </w:rPr>
                </w:rPrChange>
              </w:rPr>
            </w:pPr>
            <w:r w:rsidRPr="00303364">
              <w:rPr>
                <w:rFonts w:cstheme="minorHAnsi"/>
                <w:sz w:val="24"/>
                <w:szCs w:val="24"/>
                <w:rPrChange w:id="1007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71" w:author="DuyNgo" w:date="2012-08-10T08:15:00Z">
                  <w:rPr>
                    <w:rFonts w:ascii="Tahoma" w:hAnsi="Tahoma" w:cstheme="minorHAnsi"/>
                    <w:color w:val="000000"/>
                    <w:sz w:val="24"/>
                    <w:szCs w:val="20"/>
                  </w:rPr>
                </w:rPrChange>
              </w:rPr>
            </w:pPr>
            <w:r w:rsidRPr="00303364">
              <w:rPr>
                <w:rFonts w:cstheme="minorHAnsi"/>
                <w:sz w:val="24"/>
                <w:szCs w:val="24"/>
                <w:rPrChange w:id="1007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73" w:author="DuyNgo" w:date="2012-08-10T08:15:00Z">
                  <w:rPr>
                    <w:rFonts w:ascii="Tahoma" w:hAnsi="Tahoma" w:cstheme="minorHAnsi"/>
                    <w:color w:val="000000"/>
                    <w:sz w:val="24"/>
                    <w:szCs w:val="20"/>
                  </w:rPr>
                </w:rPrChange>
              </w:rPr>
            </w:pPr>
            <w:r w:rsidRPr="00303364">
              <w:rPr>
                <w:rFonts w:cstheme="minorHAnsi"/>
                <w:sz w:val="24"/>
                <w:szCs w:val="24"/>
                <w:rPrChange w:id="10074"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75" w:author="DuyNgo" w:date="2012-08-10T08:15:00Z">
                  <w:rPr>
                    <w:rFonts w:ascii="Tahoma" w:hAnsi="Tahoma" w:cstheme="minorHAnsi"/>
                    <w:color w:val="000000"/>
                    <w:sz w:val="24"/>
                    <w:szCs w:val="20"/>
                  </w:rPr>
                </w:rPrChange>
              </w:rPr>
            </w:pPr>
            <w:r w:rsidRPr="00303364">
              <w:rPr>
                <w:rFonts w:cstheme="minorHAnsi"/>
                <w:sz w:val="24"/>
                <w:szCs w:val="24"/>
                <w:rPrChange w:id="1007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10077" w:author="DuyNgo" w:date="2012-08-10T08:15:00Z">
            <w:rPr>
              <w:rFonts w:cstheme="minorHAnsi"/>
              <w:sz w:val="24"/>
            </w:rPr>
          </w:rPrChange>
        </w:rPr>
      </w:pPr>
    </w:p>
    <w:p w:rsidR="005E0E76" w:rsidRPr="00303364" w:rsidRDefault="005E0E76" w:rsidP="005E0E76">
      <w:pPr>
        <w:rPr>
          <w:rFonts w:cstheme="minorHAnsi"/>
          <w:sz w:val="24"/>
          <w:szCs w:val="24"/>
          <w:rPrChange w:id="10078" w:author="DuyNgo" w:date="2012-08-10T08:15:00Z">
            <w:rPr>
              <w:rFonts w:cstheme="minorHAnsi"/>
              <w:sz w:val="24"/>
            </w:rPr>
          </w:rPrChange>
        </w:rPr>
      </w:pPr>
    </w:p>
    <w:p w:rsidR="005E0E76" w:rsidRPr="00303364" w:rsidRDefault="005E0E76" w:rsidP="005E0E76">
      <w:pPr>
        <w:rPr>
          <w:rFonts w:cstheme="minorHAnsi"/>
          <w:sz w:val="24"/>
          <w:szCs w:val="24"/>
          <w:rPrChange w:id="10079" w:author="DuyNgo" w:date="2012-08-10T08:15:00Z">
            <w:rPr>
              <w:rFonts w:cstheme="minorHAnsi"/>
              <w:sz w:val="24"/>
            </w:rPr>
          </w:rPrChange>
        </w:rPr>
      </w:pPr>
    </w:p>
    <w:p w:rsidR="005E0E76" w:rsidRPr="00303364" w:rsidRDefault="005E0E76" w:rsidP="005E0E76">
      <w:pPr>
        <w:rPr>
          <w:rFonts w:cstheme="minorHAnsi"/>
          <w:sz w:val="24"/>
          <w:szCs w:val="24"/>
          <w:rPrChange w:id="10080" w:author="DuyNgo" w:date="2012-08-10T08:15:00Z">
            <w:rPr>
              <w:rFonts w:cstheme="minorHAnsi"/>
              <w:sz w:val="24"/>
            </w:rPr>
          </w:rPrChange>
        </w:rPr>
      </w:pPr>
    </w:p>
    <w:p w:rsidR="005E0E76" w:rsidRPr="00303364" w:rsidRDefault="005E0E76" w:rsidP="005E0E76">
      <w:pPr>
        <w:rPr>
          <w:rFonts w:cstheme="minorHAnsi"/>
          <w:sz w:val="24"/>
          <w:szCs w:val="24"/>
          <w:rPrChange w:id="10081" w:author="DuyNgo" w:date="2012-08-10T08:15:00Z">
            <w:rPr>
              <w:rFonts w:cstheme="minorHAnsi"/>
              <w:sz w:val="24"/>
            </w:rPr>
          </w:rPrChange>
        </w:rPr>
      </w:pPr>
    </w:p>
    <w:p w:rsidR="005E0E76" w:rsidRPr="00303364" w:rsidRDefault="002269AB" w:rsidP="002269AB">
      <w:pPr>
        <w:pStyle w:val="Heading4"/>
        <w:rPr>
          <w:rFonts w:asciiTheme="minorHAnsi" w:hAnsiTheme="minorHAnsi" w:cstheme="minorHAnsi"/>
          <w:sz w:val="24"/>
          <w:szCs w:val="24"/>
          <w:rPrChange w:id="10082" w:author="DuyNgo" w:date="2012-08-10T08:15:00Z">
            <w:rPr/>
          </w:rPrChange>
        </w:rPr>
      </w:pPr>
      <w:bookmarkStart w:id="10083" w:name="_Toc326241045"/>
      <w:bookmarkStart w:id="10084" w:name="_Toc332351157"/>
      <w:r w:rsidRPr="00303364">
        <w:rPr>
          <w:rFonts w:asciiTheme="minorHAnsi" w:hAnsiTheme="minorHAnsi" w:cstheme="minorHAnsi"/>
          <w:sz w:val="24"/>
          <w:szCs w:val="24"/>
          <w:rPrChange w:id="10085" w:author="DuyNgo" w:date="2012-08-10T08:15:00Z">
            <w:rPr>
              <w:i w:val="0"/>
              <w:iCs w:val="0"/>
              <w:sz w:val="26"/>
              <w:szCs w:val="26"/>
            </w:rPr>
          </w:rPrChange>
        </w:rPr>
        <w:t>2</w:t>
      </w:r>
      <w:r w:rsidR="005E0E76" w:rsidRPr="00303364">
        <w:rPr>
          <w:rFonts w:asciiTheme="minorHAnsi" w:hAnsiTheme="minorHAnsi" w:cstheme="minorHAnsi"/>
          <w:sz w:val="24"/>
          <w:szCs w:val="24"/>
          <w:rPrChange w:id="10086" w:author="DuyNgo" w:date="2012-08-10T08:15:00Z">
            <w:rPr>
              <w:i w:val="0"/>
              <w:iCs w:val="0"/>
              <w:sz w:val="26"/>
              <w:szCs w:val="26"/>
            </w:rPr>
          </w:rPrChange>
        </w:rPr>
        <w:t>.4.5 Change Budget</w:t>
      </w:r>
      <w:bookmarkEnd w:id="10083"/>
      <w:bookmarkEnd w:id="10084"/>
    </w:p>
    <w:p w:rsidR="005E0E76" w:rsidRPr="00303364" w:rsidRDefault="005E0E76" w:rsidP="005E0E76">
      <w:pPr>
        <w:rPr>
          <w:rFonts w:cstheme="minorHAnsi"/>
          <w:sz w:val="24"/>
          <w:szCs w:val="24"/>
        </w:rPr>
      </w:pPr>
      <w:r w:rsidRPr="00303364">
        <w:rPr>
          <w:rFonts w:cstheme="minorHAnsi"/>
          <w:sz w:val="24"/>
          <w:szCs w:val="24"/>
          <w:rPrChange w:id="10087" w:author="DuyNgo" w:date="2012-08-10T08:15:00Z">
            <w:rPr>
              <w:rFonts w:cstheme="minorHAnsi"/>
              <w:sz w:val="24"/>
              <w:szCs w:val="24"/>
            </w:rPr>
          </w:rPrChange>
        </w:rPr>
        <w:object w:dxaOrig="4834" w:dyaOrig="1660">
          <v:shape id="_x0000_i1055" type="#_x0000_t75" style="width:241.95pt;height:82.9pt" o:ole="">
            <v:imagedata r:id="rId72" o:title=""/>
          </v:shape>
          <o:OLEObject Type="Embed" ProgID="Visio.Drawing.11" ShapeID="_x0000_i1055" DrawAspect="Content" ObjectID="_1406100363" r:id="rId73"/>
        </w:object>
      </w:r>
    </w:p>
    <w:p w:rsidR="005E0E76" w:rsidRPr="00303364" w:rsidRDefault="005E0E76" w:rsidP="005E0E76">
      <w:pPr>
        <w:rPr>
          <w:rFonts w:cstheme="minorHAnsi"/>
          <w:sz w:val="24"/>
          <w:szCs w:val="24"/>
        </w:rPr>
      </w:pPr>
      <w:r w:rsidRPr="00303364">
        <w:rPr>
          <w:rFonts w:cstheme="minorHAnsi"/>
          <w:sz w:val="24"/>
          <w:szCs w:val="24"/>
          <w:rPrChange w:id="10088"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089"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09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24"/>
        <w:gridCol w:w="3531"/>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091"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092" w:author="DuyNgo" w:date="2012-08-10T08:15:00Z">
                  <w:rPr>
                    <w:rFonts w:asciiTheme="majorHAnsi" w:eastAsia="SimSun" w:hAnsiTheme="majorHAnsi" w:cstheme="minorHAnsi"/>
                    <w:b/>
                    <w:bCs/>
                    <w:color w:val="4F81BD" w:themeColor="accent1"/>
                    <w:sz w:val="24"/>
                    <w:szCs w:val="26"/>
                    <w:lang w:eastAsia="zh-CN"/>
                  </w:rPr>
                </w:rPrChange>
              </w:rPr>
              <w:t>Project Eye_UC05</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093"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9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95" w:author="DuyNgo" w:date="2012-08-10T08:15:00Z">
                  <w:rPr>
                    <w:rFonts w:asciiTheme="majorHAnsi" w:eastAsiaTheme="majorEastAsia" w:hAnsiTheme="majorHAnsi" w:cstheme="minorHAnsi"/>
                    <w:b/>
                    <w:bCs/>
                    <w:color w:val="4F81BD" w:themeColor="accent1"/>
                    <w:sz w:val="24"/>
                    <w:szCs w:val="26"/>
                  </w:rPr>
                </w:rPrChange>
              </w:rPr>
              <w:t>Change Budget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96" w:author="DuyNgo" w:date="2012-08-10T08:15:00Z">
                  <w:rPr>
                    <w:rFonts w:ascii="Tahoma" w:hAnsi="Tahoma" w:cstheme="minorHAnsi"/>
                    <w:color w:val="000000"/>
                    <w:sz w:val="24"/>
                    <w:szCs w:val="20"/>
                  </w:rPr>
                </w:rPrChange>
              </w:rPr>
            </w:pPr>
            <w:r w:rsidRPr="00303364">
              <w:rPr>
                <w:rFonts w:cstheme="minorHAnsi"/>
                <w:sz w:val="24"/>
                <w:szCs w:val="24"/>
                <w:rPrChange w:id="10097"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9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99" w:author="DuyNgo" w:date="2012-08-10T08:15:00Z">
                  <w:rPr>
                    <w:rFonts w:asciiTheme="majorHAnsi" w:eastAsiaTheme="majorEastAsia" w:hAnsiTheme="majorHAnsi" w:cstheme="minorHAnsi"/>
                    <w:b/>
                    <w:bCs/>
                    <w:color w:val="4F81BD" w:themeColor="accent1"/>
                    <w:sz w:val="24"/>
                    <w:szCs w:val="26"/>
                  </w:rPr>
                </w:rPrChange>
              </w:rPr>
              <w:t>This function allows project manager to manage a project’s budget</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00" w:author="DuyNgo" w:date="2012-08-10T08:15:00Z">
                  <w:rPr>
                    <w:rFonts w:ascii="Tahoma" w:hAnsi="Tahoma" w:cstheme="minorHAnsi"/>
                    <w:color w:val="000000"/>
                    <w:sz w:val="24"/>
                    <w:szCs w:val="20"/>
                  </w:rPr>
                </w:rPrChange>
              </w:rPr>
            </w:pPr>
            <w:r w:rsidRPr="00303364">
              <w:rPr>
                <w:rFonts w:cstheme="minorHAnsi"/>
                <w:sz w:val="24"/>
                <w:szCs w:val="24"/>
                <w:rPrChange w:id="10101"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0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103"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04" w:author="DuyNgo" w:date="2012-08-10T08:15:00Z">
                  <w:rPr>
                    <w:rFonts w:ascii="Tahoma" w:hAnsi="Tahoma" w:cstheme="minorHAnsi"/>
                    <w:color w:val="000000"/>
                    <w:sz w:val="24"/>
                    <w:szCs w:val="20"/>
                  </w:rPr>
                </w:rPrChange>
              </w:rPr>
            </w:pPr>
            <w:r w:rsidRPr="00303364">
              <w:rPr>
                <w:rFonts w:cstheme="minorHAnsi"/>
                <w:sz w:val="24"/>
                <w:szCs w:val="24"/>
                <w:rPrChange w:id="10105"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0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107"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08" w:author="DuyNgo" w:date="2012-08-10T08:15:00Z">
                  <w:rPr>
                    <w:rFonts w:ascii="Tahoma" w:hAnsi="Tahoma" w:cstheme="minorHAnsi"/>
                    <w:color w:val="000000"/>
                    <w:sz w:val="24"/>
                    <w:szCs w:val="20"/>
                  </w:rPr>
                </w:rPrChange>
              </w:rPr>
            </w:pPr>
            <w:r w:rsidRPr="00303364">
              <w:rPr>
                <w:rFonts w:cstheme="minorHAnsi"/>
                <w:sz w:val="24"/>
                <w:szCs w:val="24"/>
                <w:rPrChange w:id="10109"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1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11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12" w:author="DuyNgo" w:date="2012-08-10T08:15:00Z">
                  <w:rPr>
                    <w:rFonts w:ascii="Tahoma" w:hAnsi="Tahoma" w:cstheme="minorHAnsi"/>
                    <w:color w:val="000000"/>
                    <w:sz w:val="24"/>
                    <w:szCs w:val="20"/>
                  </w:rPr>
                </w:rPrChange>
              </w:rPr>
            </w:pPr>
            <w:r w:rsidRPr="00303364">
              <w:rPr>
                <w:rFonts w:cstheme="minorHAnsi"/>
                <w:sz w:val="24"/>
                <w:szCs w:val="24"/>
                <w:rPrChange w:id="10113" w:author="DuyNgo" w:date="2012-08-10T08:15:00Z">
                  <w:rPr>
                    <w:rFonts w:asciiTheme="majorHAnsi" w:eastAsiaTheme="majorEastAsia" w:hAnsiTheme="majorHAnsi" w:cstheme="minorHAnsi"/>
                    <w:b/>
                    <w:bCs/>
                    <w:color w:val="4F81BD" w:themeColor="accent1"/>
                    <w:sz w:val="24"/>
                    <w:szCs w:val="26"/>
                  </w:rPr>
                </w:rPrChange>
              </w:rPr>
              <w:t>Main Flow</w:t>
            </w:r>
          </w:p>
        </w:tc>
        <w:tc>
          <w:tcPr>
            <w:tcW w:w="3624"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1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115"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11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117" w:author="DuyNgo" w:date="2012-08-10T08:15:00Z">
                  <w:rPr>
                    <w:rFonts w:asciiTheme="majorHAnsi" w:eastAsia="SimSun" w:hAnsiTheme="majorHAnsi" w:cstheme="minorHAnsi"/>
                    <w:b/>
                    <w:bCs/>
                    <w:color w:val="4F81BD" w:themeColor="accent1"/>
                    <w:sz w:val="24"/>
                    <w:szCs w:val="26"/>
                    <w:lang w:eastAsia="zh-CN"/>
                  </w:rPr>
                </w:rPrChange>
              </w:rPr>
              <w:t>3. Select button “OK” on the commit window.</w:t>
            </w:r>
          </w:p>
          <w:p w:rsidR="005E0E76" w:rsidRPr="00303364" w:rsidRDefault="005E0E76" w:rsidP="00946F40">
            <w:pPr>
              <w:rPr>
                <w:rFonts w:eastAsia="SimSun" w:cstheme="minorHAnsi"/>
                <w:sz w:val="24"/>
                <w:szCs w:val="24"/>
                <w:lang w:eastAsia="zh-CN"/>
                <w:rPrChange w:id="1011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119" w:author="DuyNgo" w:date="2012-08-10T08:15:00Z">
                  <w:rPr>
                    <w:rFonts w:eastAsia="SimSun" w:cstheme="minorHAnsi"/>
                    <w:sz w:val="24"/>
                    <w:lang w:eastAsia="zh-CN"/>
                  </w:rPr>
                </w:rPrChange>
              </w:rPr>
            </w:pPr>
          </w:p>
        </w:tc>
        <w:tc>
          <w:tcPr>
            <w:tcW w:w="353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12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121" w:author="DuyNgo" w:date="2012-08-10T08:15:00Z">
                  <w:rPr>
                    <w:rFonts w:asciiTheme="majorHAnsi" w:eastAsia="SimSun" w:hAnsiTheme="majorHAnsi" w:cstheme="minorHAnsi"/>
                    <w:b/>
                    <w:bCs/>
                    <w:color w:val="4F81BD" w:themeColor="accent1"/>
                    <w:sz w:val="24"/>
                    <w:szCs w:val="26"/>
                    <w:lang w:eastAsia="zh-CN"/>
                  </w:rPr>
                </w:rPrChange>
              </w:rPr>
              <w:t>2. Fill the budget value then select button “Change Budget”</w:t>
            </w:r>
          </w:p>
          <w:p w:rsidR="005E0E76" w:rsidRPr="00303364" w:rsidRDefault="005E0E76" w:rsidP="00946F40">
            <w:pPr>
              <w:rPr>
                <w:rFonts w:eastAsia="SimSun" w:cstheme="minorHAnsi"/>
                <w:sz w:val="24"/>
                <w:szCs w:val="24"/>
                <w:lang w:eastAsia="zh-CN"/>
                <w:rPrChange w:id="1012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12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124"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0125" w:author="DuyNgo" w:date="2012-08-10T08:15:00Z">
                  <w:rPr>
                    <w:rFonts w:eastAsia="SimSun" w:cstheme="minorHAnsi"/>
                    <w:sz w:val="24"/>
                    <w:lang w:eastAsia="zh-CN"/>
                  </w:rPr>
                </w:rPrChange>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26" w:author="DuyNgo" w:date="2012-08-10T08:15:00Z">
                  <w:rPr>
                    <w:rFonts w:ascii="Tahoma" w:hAnsi="Tahoma" w:cstheme="minorHAnsi"/>
                    <w:color w:val="000000"/>
                    <w:sz w:val="24"/>
                    <w:szCs w:val="20"/>
                  </w:rPr>
                </w:rPrChange>
              </w:rPr>
            </w:pPr>
            <w:r w:rsidRPr="00303364">
              <w:rPr>
                <w:rFonts w:cstheme="minorHAnsi"/>
                <w:sz w:val="24"/>
                <w:szCs w:val="24"/>
                <w:rPrChange w:id="10127"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28" w:author="DuyNgo" w:date="2012-08-10T08:15:00Z">
                  <w:rPr>
                    <w:rFonts w:ascii="Tahoma" w:hAnsi="Tahoma" w:cstheme="minorHAnsi"/>
                    <w:color w:val="000000"/>
                    <w:sz w:val="24"/>
                    <w:szCs w:val="20"/>
                  </w:rPr>
                </w:rPrChange>
              </w:rPr>
            </w:pPr>
            <w:r w:rsidRPr="00303364">
              <w:rPr>
                <w:rFonts w:cstheme="minorHAnsi"/>
                <w:sz w:val="24"/>
                <w:szCs w:val="24"/>
                <w:rPrChange w:id="1012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30" w:author="DuyNgo" w:date="2012-08-10T08:15:00Z">
                  <w:rPr>
                    <w:rFonts w:ascii="Tahoma" w:hAnsi="Tahoma" w:cstheme="minorHAnsi"/>
                    <w:color w:val="000000"/>
                    <w:sz w:val="24"/>
                    <w:szCs w:val="20"/>
                  </w:rPr>
                </w:rPrChange>
              </w:rPr>
            </w:pPr>
            <w:r w:rsidRPr="00303364">
              <w:rPr>
                <w:rFonts w:cstheme="minorHAnsi"/>
                <w:sz w:val="24"/>
                <w:szCs w:val="24"/>
                <w:rPrChange w:id="10131"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32" w:author="DuyNgo" w:date="2012-08-10T08:15:00Z">
                  <w:rPr>
                    <w:rFonts w:ascii="Tahoma" w:hAnsi="Tahoma" w:cstheme="minorHAnsi"/>
                    <w:color w:val="000000"/>
                    <w:sz w:val="24"/>
                    <w:szCs w:val="20"/>
                  </w:rPr>
                </w:rPrChange>
              </w:rPr>
            </w:pPr>
            <w:r w:rsidRPr="00303364">
              <w:rPr>
                <w:rFonts w:cstheme="minorHAnsi"/>
                <w:sz w:val="24"/>
                <w:szCs w:val="24"/>
                <w:rPrChange w:id="1013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34" w:author="DuyNgo" w:date="2012-08-10T08:15:00Z">
                  <w:rPr>
                    <w:rFonts w:ascii="Tahoma" w:hAnsi="Tahoma" w:cstheme="minorHAnsi"/>
                    <w:color w:val="000000"/>
                    <w:sz w:val="24"/>
                    <w:szCs w:val="20"/>
                  </w:rPr>
                </w:rPrChange>
              </w:rPr>
            </w:pPr>
            <w:r w:rsidRPr="00303364">
              <w:rPr>
                <w:rFonts w:cstheme="minorHAnsi"/>
                <w:sz w:val="24"/>
                <w:szCs w:val="24"/>
                <w:rPrChange w:id="1013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36" w:author="DuyNgo" w:date="2012-08-10T08:15:00Z">
                  <w:rPr>
                    <w:rFonts w:ascii="Tahoma" w:hAnsi="Tahoma" w:cstheme="minorHAnsi"/>
                    <w:color w:val="000000"/>
                    <w:sz w:val="24"/>
                    <w:szCs w:val="20"/>
                  </w:rPr>
                </w:rPrChange>
              </w:rPr>
            </w:pPr>
            <w:r w:rsidRPr="00303364">
              <w:rPr>
                <w:rFonts w:cstheme="minorHAnsi"/>
                <w:sz w:val="24"/>
                <w:szCs w:val="24"/>
                <w:rPrChange w:id="1013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38" w:author="DuyNgo" w:date="2012-08-10T08:15:00Z">
                  <w:rPr>
                    <w:rFonts w:ascii="Tahoma" w:hAnsi="Tahoma" w:cstheme="minorHAnsi"/>
                    <w:color w:val="000000"/>
                    <w:sz w:val="24"/>
                    <w:szCs w:val="20"/>
                  </w:rPr>
                </w:rPrChange>
              </w:rPr>
            </w:pPr>
            <w:r w:rsidRPr="00303364">
              <w:rPr>
                <w:rFonts w:cstheme="minorHAnsi"/>
                <w:sz w:val="24"/>
                <w:szCs w:val="24"/>
                <w:rPrChange w:id="10139"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40" w:author="DuyNgo" w:date="2012-08-10T08:15:00Z">
                  <w:rPr>
                    <w:rFonts w:ascii="Tahoma" w:hAnsi="Tahoma" w:cstheme="minorHAnsi"/>
                    <w:color w:val="000000"/>
                    <w:sz w:val="24"/>
                    <w:szCs w:val="20"/>
                  </w:rPr>
                </w:rPrChange>
              </w:rPr>
            </w:pPr>
            <w:r w:rsidRPr="00303364">
              <w:rPr>
                <w:rFonts w:cstheme="minorHAnsi"/>
                <w:sz w:val="24"/>
                <w:szCs w:val="24"/>
                <w:rPrChange w:id="1014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10142" w:author="DuyNgo" w:date="2012-08-10T08:15:00Z">
            <w:rPr>
              <w:rFonts w:cstheme="minorHAnsi"/>
              <w:sz w:val="24"/>
            </w:rPr>
          </w:rPrChange>
        </w:rPr>
      </w:pPr>
    </w:p>
    <w:p w:rsidR="005E0E76" w:rsidRPr="00303364" w:rsidRDefault="005E0E76" w:rsidP="005E0E76">
      <w:pPr>
        <w:rPr>
          <w:rFonts w:cstheme="minorHAnsi"/>
          <w:sz w:val="24"/>
          <w:szCs w:val="24"/>
          <w:rPrChange w:id="10143" w:author="DuyNgo" w:date="2012-08-10T08:15:00Z">
            <w:rPr>
              <w:rFonts w:cstheme="minorHAnsi"/>
              <w:sz w:val="24"/>
            </w:rPr>
          </w:rPrChange>
        </w:rPr>
      </w:pPr>
    </w:p>
    <w:p w:rsidR="005E0E76" w:rsidRPr="00303364" w:rsidRDefault="005E0E76" w:rsidP="005E0E76">
      <w:pPr>
        <w:rPr>
          <w:rFonts w:cstheme="minorHAnsi"/>
          <w:sz w:val="24"/>
          <w:szCs w:val="24"/>
          <w:rPrChange w:id="10144" w:author="DuyNgo" w:date="2012-08-10T08:15:00Z">
            <w:rPr>
              <w:rFonts w:cstheme="minorHAnsi"/>
              <w:sz w:val="24"/>
            </w:rPr>
          </w:rPrChange>
        </w:rPr>
      </w:pPr>
    </w:p>
    <w:p w:rsidR="005E0E76" w:rsidRPr="00303364" w:rsidRDefault="005E0E76" w:rsidP="005E0E76">
      <w:pPr>
        <w:pStyle w:val="Caption"/>
        <w:rPr>
          <w:rFonts w:asciiTheme="minorHAnsi" w:hAnsiTheme="minorHAnsi" w:cstheme="minorHAnsi"/>
          <w:sz w:val="24"/>
          <w:szCs w:val="24"/>
        </w:rPr>
      </w:pPr>
    </w:p>
    <w:p w:rsidR="005E0E76" w:rsidRPr="00303364" w:rsidRDefault="00262943" w:rsidP="00262943">
      <w:pPr>
        <w:pStyle w:val="Heading4"/>
        <w:rPr>
          <w:rFonts w:asciiTheme="minorHAnsi" w:hAnsiTheme="minorHAnsi" w:cstheme="minorHAnsi"/>
          <w:sz w:val="24"/>
          <w:szCs w:val="24"/>
          <w:rPrChange w:id="10145" w:author="DuyNgo" w:date="2012-08-10T08:15:00Z">
            <w:rPr/>
          </w:rPrChange>
        </w:rPr>
      </w:pPr>
      <w:bookmarkStart w:id="10146" w:name="_Toc326241046"/>
      <w:bookmarkStart w:id="10147" w:name="_Toc332351158"/>
      <w:r w:rsidRPr="00303364">
        <w:rPr>
          <w:rFonts w:asciiTheme="minorHAnsi" w:hAnsiTheme="minorHAnsi" w:cstheme="minorHAnsi"/>
          <w:sz w:val="24"/>
          <w:szCs w:val="24"/>
          <w:rPrChange w:id="10148" w:author="DuyNgo" w:date="2012-08-10T08:15:00Z">
            <w:rPr>
              <w:i w:val="0"/>
              <w:iCs w:val="0"/>
              <w:sz w:val="26"/>
              <w:szCs w:val="26"/>
            </w:rPr>
          </w:rPrChange>
        </w:rPr>
        <w:t>2</w:t>
      </w:r>
      <w:r w:rsidR="005E0E76" w:rsidRPr="00303364">
        <w:rPr>
          <w:rFonts w:asciiTheme="minorHAnsi" w:hAnsiTheme="minorHAnsi" w:cstheme="minorHAnsi"/>
          <w:sz w:val="24"/>
          <w:szCs w:val="24"/>
          <w:rPrChange w:id="10149" w:author="DuyNgo" w:date="2012-08-10T08:15:00Z">
            <w:rPr>
              <w:i w:val="0"/>
              <w:iCs w:val="0"/>
              <w:sz w:val="26"/>
              <w:szCs w:val="26"/>
            </w:rPr>
          </w:rPrChange>
        </w:rPr>
        <w:t>.4.6 Add Expense</w:t>
      </w:r>
      <w:bookmarkEnd w:id="10146"/>
      <w:bookmarkEnd w:id="10147"/>
    </w:p>
    <w:p w:rsidR="005E0E76" w:rsidRPr="00303364" w:rsidRDefault="005E0E76" w:rsidP="005E0E76">
      <w:pPr>
        <w:rPr>
          <w:rFonts w:cstheme="minorHAnsi"/>
          <w:sz w:val="24"/>
          <w:szCs w:val="24"/>
        </w:rPr>
      </w:pPr>
      <w:r w:rsidRPr="00303364">
        <w:rPr>
          <w:rFonts w:cstheme="minorHAnsi"/>
          <w:sz w:val="24"/>
          <w:szCs w:val="24"/>
          <w:rPrChange w:id="10150" w:author="DuyNgo" w:date="2012-08-10T08:15:00Z">
            <w:rPr>
              <w:rFonts w:cstheme="minorHAnsi"/>
              <w:sz w:val="24"/>
              <w:szCs w:val="24"/>
            </w:rPr>
          </w:rPrChange>
        </w:rPr>
        <w:object w:dxaOrig="4834" w:dyaOrig="1660">
          <v:shape id="_x0000_i1056" type="#_x0000_t75" style="width:241.95pt;height:82.9pt" o:ole="">
            <v:imagedata r:id="rId74" o:title=""/>
          </v:shape>
          <o:OLEObject Type="Embed" ProgID="Visio.Drawing.11" ShapeID="_x0000_i1056" DrawAspect="Content" ObjectID="_1406100364" r:id="rId75"/>
        </w:object>
      </w:r>
    </w:p>
    <w:p w:rsidR="005E0E76" w:rsidRPr="00303364" w:rsidRDefault="005E0E76" w:rsidP="005E0E76">
      <w:pPr>
        <w:rPr>
          <w:rFonts w:cstheme="minorHAnsi"/>
          <w:sz w:val="24"/>
          <w:szCs w:val="24"/>
        </w:rPr>
      </w:pPr>
      <w:r w:rsidRPr="00303364">
        <w:rPr>
          <w:rFonts w:cstheme="minorHAnsi"/>
          <w:sz w:val="24"/>
          <w:szCs w:val="24"/>
          <w:rPrChange w:id="10151"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152"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15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0"/>
        <w:gridCol w:w="3527"/>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154"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155" w:author="DuyNgo" w:date="2012-08-10T08:15:00Z">
                  <w:rPr>
                    <w:rFonts w:asciiTheme="majorHAnsi" w:eastAsia="SimSun" w:hAnsiTheme="majorHAnsi" w:cstheme="minorHAnsi"/>
                    <w:b/>
                    <w:bCs/>
                    <w:color w:val="4F81BD" w:themeColor="accent1"/>
                    <w:sz w:val="24"/>
                    <w:szCs w:val="26"/>
                    <w:lang w:eastAsia="zh-CN"/>
                  </w:rPr>
                </w:rPrChange>
              </w:rPr>
              <w:t>Project Eye_UC06</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156"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5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158" w:author="DuyNgo" w:date="2012-08-10T08:15:00Z">
                  <w:rPr>
                    <w:rFonts w:asciiTheme="majorHAnsi" w:eastAsiaTheme="majorEastAsia" w:hAnsiTheme="majorHAnsi" w:cstheme="minorHAnsi"/>
                    <w:b/>
                    <w:bCs/>
                    <w:color w:val="4F81BD" w:themeColor="accent1"/>
                    <w:sz w:val="24"/>
                    <w:szCs w:val="26"/>
                  </w:rPr>
                </w:rPrChange>
              </w:rPr>
              <w:t>Add Expense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59" w:author="DuyNgo" w:date="2012-08-10T08:15:00Z">
                  <w:rPr>
                    <w:rFonts w:ascii="Tahoma" w:hAnsi="Tahoma" w:cstheme="minorHAnsi"/>
                    <w:color w:val="000000"/>
                    <w:sz w:val="24"/>
                    <w:szCs w:val="20"/>
                  </w:rPr>
                </w:rPrChange>
              </w:rPr>
            </w:pPr>
            <w:r w:rsidRPr="00303364">
              <w:rPr>
                <w:rFonts w:cstheme="minorHAnsi"/>
                <w:sz w:val="24"/>
                <w:szCs w:val="24"/>
                <w:rPrChange w:id="10160"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6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162" w:author="DuyNgo" w:date="2012-08-10T08:15:00Z">
                  <w:rPr>
                    <w:rFonts w:asciiTheme="majorHAnsi" w:eastAsiaTheme="majorEastAsia" w:hAnsiTheme="majorHAnsi" w:cstheme="minorHAnsi"/>
                    <w:b/>
                    <w:bCs/>
                    <w:color w:val="4F81BD" w:themeColor="accent1"/>
                    <w:sz w:val="24"/>
                    <w:szCs w:val="26"/>
                  </w:rPr>
                </w:rPrChange>
              </w:rPr>
              <w:t>This function allows project manager to add a project’s expense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63" w:author="DuyNgo" w:date="2012-08-10T08:15:00Z">
                  <w:rPr>
                    <w:rFonts w:ascii="Tahoma" w:hAnsi="Tahoma" w:cstheme="minorHAnsi"/>
                    <w:color w:val="000000"/>
                    <w:sz w:val="24"/>
                    <w:szCs w:val="20"/>
                  </w:rPr>
                </w:rPrChange>
              </w:rPr>
            </w:pPr>
            <w:r w:rsidRPr="00303364">
              <w:rPr>
                <w:rFonts w:cstheme="minorHAnsi"/>
                <w:sz w:val="24"/>
                <w:szCs w:val="24"/>
                <w:rPrChange w:id="10164"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6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166"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67" w:author="DuyNgo" w:date="2012-08-10T08:15:00Z">
                  <w:rPr>
                    <w:rFonts w:ascii="Tahoma" w:hAnsi="Tahoma" w:cstheme="minorHAnsi"/>
                    <w:color w:val="000000"/>
                    <w:sz w:val="24"/>
                    <w:szCs w:val="20"/>
                  </w:rPr>
                </w:rPrChange>
              </w:rPr>
            </w:pPr>
            <w:r w:rsidRPr="00303364">
              <w:rPr>
                <w:rFonts w:cstheme="minorHAnsi"/>
                <w:sz w:val="24"/>
                <w:szCs w:val="24"/>
                <w:rPrChange w:id="1016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6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170"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71" w:author="DuyNgo" w:date="2012-08-10T08:15:00Z">
                  <w:rPr>
                    <w:rFonts w:ascii="Tahoma" w:hAnsi="Tahoma" w:cstheme="minorHAnsi"/>
                    <w:color w:val="000000"/>
                    <w:sz w:val="24"/>
                    <w:szCs w:val="20"/>
                  </w:rPr>
                </w:rPrChange>
              </w:rPr>
            </w:pPr>
            <w:r w:rsidRPr="00303364">
              <w:rPr>
                <w:rFonts w:cstheme="minorHAnsi"/>
                <w:sz w:val="24"/>
                <w:szCs w:val="24"/>
                <w:rPrChange w:id="1017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7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17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75" w:author="DuyNgo" w:date="2012-08-10T08:15:00Z">
                  <w:rPr>
                    <w:rFonts w:ascii="Tahoma" w:hAnsi="Tahoma" w:cstheme="minorHAnsi"/>
                    <w:color w:val="000000"/>
                    <w:sz w:val="24"/>
                    <w:szCs w:val="20"/>
                  </w:rPr>
                </w:rPrChange>
              </w:rPr>
            </w:pPr>
            <w:r w:rsidRPr="00303364">
              <w:rPr>
                <w:rFonts w:cstheme="minorHAnsi"/>
                <w:sz w:val="24"/>
                <w:szCs w:val="24"/>
                <w:rPrChange w:id="10176" w:author="DuyNgo" w:date="2012-08-10T08:15:00Z">
                  <w:rPr>
                    <w:rFonts w:asciiTheme="majorHAnsi" w:eastAsiaTheme="majorEastAsia" w:hAnsiTheme="majorHAnsi" w:cstheme="minorHAnsi"/>
                    <w:b/>
                    <w:bCs/>
                    <w:color w:val="4F81BD" w:themeColor="accent1"/>
                    <w:sz w:val="24"/>
                    <w:szCs w:val="26"/>
                  </w:rPr>
                </w:rPrChange>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7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178"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179" w:author="DuyNgo" w:date="2012-08-10T08:15:00Z">
                  <w:rPr>
                    <w:rFonts w:asciiTheme="majorHAnsi" w:eastAsia="SimSun" w:hAnsiTheme="majorHAnsi" w:cstheme="minorHAnsi"/>
                    <w:b/>
                    <w:bCs/>
                    <w:color w:val="4F81BD" w:themeColor="accent1"/>
                    <w:sz w:val="24"/>
                    <w:szCs w:val="26"/>
                    <w:lang w:eastAsia="zh-CN"/>
                  </w:rPr>
                </w:rPrChange>
              </w:rPr>
              <w:t>3. Fill in the expense’s information then select button “Submit”</w:t>
            </w:r>
          </w:p>
          <w:p w:rsidR="005E0E76" w:rsidRPr="00303364" w:rsidRDefault="005E0E76" w:rsidP="00946F40">
            <w:pPr>
              <w:rPr>
                <w:rFonts w:eastAsia="SimSun" w:cstheme="minorHAnsi"/>
                <w:sz w:val="24"/>
                <w:szCs w:val="24"/>
                <w:lang w:eastAsia="zh-CN"/>
                <w:rPrChange w:id="1018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181" w:author="DuyNgo" w:date="2012-08-10T08:15:00Z">
                  <w:rPr>
                    <w:rFonts w:eastAsia="SimSun" w:cstheme="minorHAnsi"/>
                    <w:sz w:val="24"/>
                    <w:lang w:eastAsia="zh-CN"/>
                  </w:rPr>
                </w:rPrChange>
              </w:rPr>
            </w:pPr>
          </w:p>
        </w:tc>
        <w:tc>
          <w:tcPr>
            <w:tcW w:w="3527"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18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183" w:author="DuyNgo" w:date="2012-08-10T08:15:00Z">
                  <w:rPr>
                    <w:rFonts w:asciiTheme="majorHAnsi" w:eastAsia="SimSun" w:hAnsiTheme="majorHAnsi" w:cstheme="minorHAnsi"/>
                    <w:b/>
                    <w:bCs/>
                    <w:color w:val="4F81BD" w:themeColor="accent1"/>
                    <w:sz w:val="24"/>
                    <w:szCs w:val="26"/>
                    <w:lang w:eastAsia="zh-CN"/>
                  </w:rPr>
                </w:rPrChange>
              </w:rPr>
              <w:t>2. Select “Add new Expense”</w:t>
            </w:r>
          </w:p>
          <w:p w:rsidR="005E0E76" w:rsidRPr="00303364" w:rsidRDefault="005E0E76" w:rsidP="00946F40">
            <w:pPr>
              <w:rPr>
                <w:rFonts w:eastAsia="SimSun" w:cstheme="minorHAnsi"/>
                <w:sz w:val="24"/>
                <w:szCs w:val="24"/>
                <w:lang w:eastAsia="zh-CN"/>
                <w:rPrChange w:id="1018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18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186"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0187" w:author="DuyNgo" w:date="2012-08-10T08:15:00Z">
                  <w:rPr>
                    <w:rFonts w:eastAsia="SimSun" w:cstheme="minorHAnsi"/>
                    <w:sz w:val="24"/>
                    <w:lang w:eastAsia="zh-CN"/>
                  </w:rPr>
                </w:rPrChange>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88" w:author="DuyNgo" w:date="2012-08-10T08:15:00Z">
                  <w:rPr>
                    <w:rFonts w:ascii="Tahoma" w:hAnsi="Tahoma" w:cstheme="minorHAnsi"/>
                    <w:color w:val="000000"/>
                    <w:sz w:val="24"/>
                    <w:szCs w:val="20"/>
                  </w:rPr>
                </w:rPrChange>
              </w:rPr>
            </w:pPr>
            <w:r w:rsidRPr="00303364">
              <w:rPr>
                <w:rFonts w:cstheme="minorHAnsi"/>
                <w:sz w:val="24"/>
                <w:szCs w:val="24"/>
                <w:rPrChange w:id="10189"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90" w:author="DuyNgo" w:date="2012-08-10T08:15:00Z">
                  <w:rPr>
                    <w:rFonts w:ascii="Tahoma" w:hAnsi="Tahoma" w:cstheme="minorHAnsi"/>
                    <w:color w:val="000000"/>
                    <w:sz w:val="24"/>
                    <w:szCs w:val="20"/>
                  </w:rPr>
                </w:rPrChange>
              </w:rPr>
            </w:pPr>
            <w:r w:rsidRPr="00303364">
              <w:rPr>
                <w:rFonts w:cstheme="minorHAnsi"/>
                <w:sz w:val="24"/>
                <w:szCs w:val="24"/>
                <w:rPrChange w:id="1019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92" w:author="DuyNgo" w:date="2012-08-10T08:15:00Z">
                  <w:rPr>
                    <w:rFonts w:ascii="Tahoma" w:hAnsi="Tahoma" w:cstheme="minorHAnsi"/>
                    <w:color w:val="000000"/>
                    <w:sz w:val="24"/>
                    <w:szCs w:val="20"/>
                  </w:rPr>
                </w:rPrChange>
              </w:rPr>
            </w:pPr>
            <w:r w:rsidRPr="00303364">
              <w:rPr>
                <w:rFonts w:cstheme="minorHAnsi"/>
                <w:sz w:val="24"/>
                <w:szCs w:val="24"/>
                <w:rPrChange w:id="10193"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94" w:author="DuyNgo" w:date="2012-08-10T08:15:00Z">
                  <w:rPr>
                    <w:rFonts w:ascii="Tahoma" w:hAnsi="Tahoma" w:cstheme="minorHAnsi"/>
                    <w:color w:val="000000"/>
                    <w:sz w:val="24"/>
                    <w:szCs w:val="20"/>
                  </w:rPr>
                </w:rPrChange>
              </w:rPr>
            </w:pPr>
            <w:r w:rsidRPr="00303364">
              <w:rPr>
                <w:rFonts w:cstheme="minorHAnsi"/>
                <w:sz w:val="24"/>
                <w:szCs w:val="24"/>
                <w:rPrChange w:id="1019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96" w:author="DuyNgo" w:date="2012-08-10T08:15:00Z">
                  <w:rPr>
                    <w:rFonts w:ascii="Tahoma" w:hAnsi="Tahoma" w:cstheme="minorHAnsi"/>
                    <w:color w:val="000000"/>
                    <w:sz w:val="24"/>
                    <w:szCs w:val="20"/>
                  </w:rPr>
                </w:rPrChange>
              </w:rPr>
            </w:pPr>
            <w:r w:rsidRPr="00303364">
              <w:rPr>
                <w:rFonts w:cstheme="minorHAnsi"/>
                <w:sz w:val="24"/>
                <w:szCs w:val="24"/>
                <w:rPrChange w:id="10197"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98" w:author="DuyNgo" w:date="2012-08-10T08:15:00Z">
                  <w:rPr>
                    <w:rFonts w:ascii="Tahoma" w:hAnsi="Tahoma" w:cstheme="minorHAnsi"/>
                    <w:color w:val="000000"/>
                    <w:sz w:val="24"/>
                    <w:szCs w:val="20"/>
                  </w:rPr>
                </w:rPrChange>
              </w:rPr>
            </w:pPr>
            <w:r w:rsidRPr="00303364">
              <w:rPr>
                <w:rFonts w:cstheme="minorHAnsi"/>
                <w:sz w:val="24"/>
                <w:szCs w:val="24"/>
                <w:rPrChange w:id="1019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00" w:author="DuyNgo" w:date="2012-08-10T08:15:00Z">
                  <w:rPr>
                    <w:rFonts w:ascii="Tahoma" w:hAnsi="Tahoma" w:cstheme="minorHAnsi"/>
                    <w:color w:val="000000"/>
                    <w:sz w:val="24"/>
                    <w:szCs w:val="20"/>
                  </w:rPr>
                </w:rPrChange>
              </w:rPr>
            </w:pPr>
            <w:r w:rsidRPr="00303364">
              <w:rPr>
                <w:rFonts w:cstheme="minorHAnsi"/>
                <w:sz w:val="24"/>
                <w:szCs w:val="24"/>
                <w:rPrChange w:id="10201"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02" w:author="DuyNgo" w:date="2012-08-10T08:15:00Z">
                  <w:rPr>
                    <w:rFonts w:ascii="Tahoma" w:hAnsi="Tahoma" w:cstheme="minorHAnsi"/>
                    <w:color w:val="000000"/>
                    <w:sz w:val="24"/>
                    <w:szCs w:val="20"/>
                  </w:rPr>
                </w:rPrChange>
              </w:rPr>
            </w:pPr>
            <w:r w:rsidRPr="00303364">
              <w:rPr>
                <w:rFonts w:cstheme="minorHAnsi"/>
                <w:sz w:val="24"/>
                <w:szCs w:val="24"/>
                <w:rPrChange w:id="10203"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10204" w:author="DuyNgo" w:date="2012-08-10T08:15:00Z">
            <w:rPr>
              <w:rFonts w:cstheme="minorHAnsi"/>
              <w:sz w:val="24"/>
            </w:rPr>
          </w:rPrChange>
        </w:rPr>
      </w:pPr>
    </w:p>
    <w:p w:rsidR="005E0E76" w:rsidRPr="00303364" w:rsidRDefault="005E0E76" w:rsidP="005E0E76">
      <w:pPr>
        <w:rPr>
          <w:rFonts w:cstheme="minorHAnsi"/>
          <w:sz w:val="24"/>
          <w:szCs w:val="24"/>
          <w:rPrChange w:id="10205" w:author="DuyNgo" w:date="2012-08-10T08:15:00Z">
            <w:rPr>
              <w:rFonts w:cstheme="minorHAnsi"/>
              <w:sz w:val="24"/>
            </w:rPr>
          </w:rPrChange>
        </w:rPr>
      </w:pPr>
    </w:p>
    <w:p w:rsidR="005E0E76" w:rsidRPr="00303364" w:rsidRDefault="005E0E76" w:rsidP="005E0E76">
      <w:pPr>
        <w:rPr>
          <w:rFonts w:cstheme="minorHAnsi"/>
          <w:sz w:val="24"/>
          <w:szCs w:val="24"/>
          <w:rPrChange w:id="10206" w:author="DuyNgo" w:date="2012-08-10T08:15:00Z">
            <w:rPr>
              <w:rFonts w:cstheme="minorHAnsi"/>
              <w:sz w:val="24"/>
            </w:rPr>
          </w:rPrChange>
        </w:rPr>
      </w:pPr>
    </w:p>
    <w:p w:rsidR="005E0E76" w:rsidRPr="00303364" w:rsidRDefault="005E0E76" w:rsidP="005E0E76">
      <w:pPr>
        <w:rPr>
          <w:rFonts w:cstheme="minorHAnsi"/>
          <w:sz w:val="24"/>
          <w:szCs w:val="24"/>
          <w:rPrChange w:id="10207" w:author="DuyNgo" w:date="2012-08-10T08:15:00Z">
            <w:rPr>
              <w:rFonts w:cstheme="minorHAnsi"/>
              <w:sz w:val="24"/>
            </w:rPr>
          </w:rPrChange>
        </w:rPr>
      </w:pPr>
    </w:p>
    <w:p w:rsidR="005E0E76" w:rsidRPr="00303364" w:rsidRDefault="005E0E76" w:rsidP="005E0E76">
      <w:pPr>
        <w:rPr>
          <w:rFonts w:cstheme="minorHAnsi"/>
          <w:sz w:val="24"/>
          <w:szCs w:val="24"/>
          <w:rPrChange w:id="10208" w:author="DuyNgo" w:date="2012-08-10T08:15:00Z">
            <w:rPr>
              <w:rFonts w:cstheme="minorHAnsi"/>
              <w:sz w:val="24"/>
            </w:rPr>
          </w:rPrChange>
        </w:rPr>
      </w:pPr>
    </w:p>
    <w:p w:rsidR="005E0E76" w:rsidRPr="00303364" w:rsidRDefault="005E0E76" w:rsidP="005E0E76">
      <w:pPr>
        <w:rPr>
          <w:rFonts w:cstheme="minorHAnsi"/>
          <w:sz w:val="24"/>
          <w:szCs w:val="24"/>
          <w:rPrChange w:id="10209" w:author="DuyNgo" w:date="2012-08-10T08:15:00Z">
            <w:rPr>
              <w:rFonts w:cstheme="minorHAnsi"/>
              <w:sz w:val="24"/>
            </w:rPr>
          </w:rPrChange>
        </w:rPr>
      </w:pPr>
    </w:p>
    <w:p w:rsidR="005E0E76" w:rsidRPr="00303364" w:rsidRDefault="005E0E76" w:rsidP="005E0E76">
      <w:pPr>
        <w:rPr>
          <w:rFonts w:cstheme="minorHAnsi"/>
          <w:sz w:val="24"/>
          <w:szCs w:val="24"/>
          <w:rPrChange w:id="10210" w:author="DuyNgo" w:date="2012-08-10T08:15:00Z">
            <w:rPr>
              <w:rFonts w:cstheme="minorHAnsi"/>
              <w:sz w:val="24"/>
            </w:rPr>
          </w:rPrChange>
        </w:rPr>
      </w:pPr>
    </w:p>
    <w:p w:rsidR="005E0E76" w:rsidRPr="00303364" w:rsidRDefault="005E0E76" w:rsidP="005E0E76">
      <w:pPr>
        <w:rPr>
          <w:rFonts w:cstheme="minorHAnsi"/>
          <w:sz w:val="24"/>
          <w:szCs w:val="24"/>
          <w:rPrChange w:id="10211" w:author="DuyNgo" w:date="2012-08-10T08:15:00Z">
            <w:rPr>
              <w:rFonts w:cstheme="minorHAnsi"/>
              <w:sz w:val="24"/>
            </w:rPr>
          </w:rPrChange>
        </w:rPr>
      </w:pPr>
    </w:p>
    <w:p w:rsidR="005E0E76" w:rsidRPr="00303364" w:rsidRDefault="0056131D" w:rsidP="0056131D">
      <w:pPr>
        <w:pStyle w:val="Heading4"/>
        <w:rPr>
          <w:rFonts w:asciiTheme="minorHAnsi" w:hAnsiTheme="minorHAnsi" w:cstheme="minorHAnsi"/>
          <w:sz w:val="24"/>
          <w:szCs w:val="24"/>
          <w:rPrChange w:id="10212" w:author="DuyNgo" w:date="2012-08-10T08:15:00Z">
            <w:rPr/>
          </w:rPrChange>
        </w:rPr>
      </w:pPr>
      <w:bookmarkStart w:id="10213" w:name="_Toc326241047"/>
      <w:bookmarkStart w:id="10214" w:name="_Toc332351159"/>
      <w:r w:rsidRPr="00303364">
        <w:rPr>
          <w:rFonts w:asciiTheme="minorHAnsi" w:hAnsiTheme="minorHAnsi" w:cstheme="minorHAnsi"/>
          <w:sz w:val="24"/>
          <w:szCs w:val="24"/>
          <w:rPrChange w:id="10215" w:author="DuyNgo" w:date="2012-08-10T08:15:00Z">
            <w:rPr>
              <w:i w:val="0"/>
              <w:iCs w:val="0"/>
              <w:sz w:val="26"/>
              <w:szCs w:val="26"/>
            </w:rPr>
          </w:rPrChange>
        </w:rPr>
        <w:t>2</w:t>
      </w:r>
      <w:r w:rsidR="005E0E76" w:rsidRPr="00303364">
        <w:rPr>
          <w:rFonts w:asciiTheme="minorHAnsi" w:hAnsiTheme="minorHAnsi" w:cstheme="minorHAnsi"/>
          <w:sz w:val="24"/>
          <w:szCs w:val="24"/>
          <w:rPrChange w:id="10216" w:author="DuyNgo" w:date="2012-08-10T08:15:00Z">
            <w:rPr>
              <w:i w:val="0"/>
              <w:iCs w:val="0"/>
              <w:sz w:val="26"/>
              <w:szCs w:val="26"/>
            </w:rPr>
          </w:rPrChange>
        </w:rPr>
        <w:t>.4.7 Edit Expense</w:t>
      </w:r>
      <w:bookmarkEnd w:id="10213"/>
      <w:bookmarkEnd w:id="10214"/>
    </w:p>
    <w:p w:rsidR="005E0E76" w:rsidRPr="00303364" w:rsidRDefault="005E0E76" w:rsidP="005E0E76">
      <w:pPr>
        <w:rPr>
          <w:rFonts w:cstheme="minorHAnsi"/>
          <w:sz w:val="24"/>
          <w:szCs w:val="24"/>
        </w:rPr>
      </w:pPr>
      <w:r w:rsidRPr="00303364">
        <w:rPr>
          <w:rFonts w:cstheme="minorHAnsi"/>
          <w:sz w:val="24"/>
          <w:szCs w:val="24"/>
          <w:rPrChange w:id="10217" w:author="DuyNgo" w:date="2012-08-10T08:15:00Z">
            <w:rPr>
              <w:rFonts w:cstheme="minorHAnsi"/>
              <w:sz w:val="24"/>
              <w:szCs w:val="24"/>
            </w:rPr>
          </w:rPrChange>
        </w:rPr>
        <w:object w:dxaOrig="4834" w:dyaOrig="1660">
          <v:shape id="_x0000_i1057" type="#_x0000_t75" style="width:241.95pt;height:82.9pt" o:ole="">
            <v:imagedata r:id="rId76" o:title=""/>
          </v:shape>
          <o:OLEObject Type="Embed" ProgID="Visio.Drawing.11" ShapeID="_x0000_i1057" DrawAspect="Content" ObjectID="_1406100365" r:id="rId77"/>
        </w:object>
      </w:r>
    </w:p>
    <w:p w:rsidR="005E0E76" w:rsidRPr="00303364" w:rsidRDefault="005E0E76" w:rsidP="005E0E76">
      <w:pPr>
        <w:rPr>
          <w:rFonts w:cstheme="minorHAnsi"/>
          <w:sz w:val="24"/>
          <w:szCs w:val="24"/>
        </w:rPr>
      </w:pPr>
      <w:r w:rsidRPr="00303364">
        <w:rPr>
          <w:rFonts w:cstheme="minorHAnsi"/>
          <w:sz w:val="24"/>
          <w:szCs w:val="24"/>
          <w:rPrChange w:id="10218"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219"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22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33"/>
        <w:gridCol w:w="3523"/>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221"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222" w:author="DuyNgo" w:date="2012-08-10T08:15:00Z">
                  <w:rPr>
                    <w:rFonts w:asciiTheme="majorHAnsi" w:eastAsia="SimSun" w:hAnsiTheme="majorHAnsi" w:cstheme="minorHAnsi"/>
                    <w:b/>
                    <w:bCs/>
                    <w:color w:val="4F81BD" w:themeColor="accent1"/>
                    <w:sz w:val="24"/>
                    <w:szCs w:val="26"/>
                    <w:lang w:eastAsia="zh-CN"/>
                  </w:rPr>
                </w:rPrChange>
              </w:rPr>
              <w:t>Project Eye_UC07</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223"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2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25" w:author="DuyNgo" w:date="2012-08-10T08:15:00Z">
                  <w:rPr>
                    <w:rFonts w:asciiTheme="majorHAnsi" w:eastAsiaTheme="majorEastAsia" w:hAnsiTheme="majorHAnsi" w:cstheme="minorHAnsi"/>
                    <w:b/>
                    <w:bCs/>
                    <w:color w:val="4F81BD" w:themeColor="accent1"/>
                    <w:sz w:val="24"/>
                    <w:szCs w:val="26"/>
                  </w:rPr>
                </w:rPrChange>
              </w:rPr>
              <w:t>Edit Expense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26" w:author="DuyNgo" w:date="2012-08-10T08:15:00Z">
                  <w:rPr>
                    <w:rFonts w:ascii="Tahoma" w:hAnsi="Tahoma" w:cstheme="minorHAnsi"/>
                    <w:color w:val="000000"/>
                    <w:sz w:val="24"/>
                    <w:szCs w:val="20"/>
                  </w:rPr>
                </w:rPrChange>
              </w:rPr>
            </w:pPr>
            <w:r w:rsidRPr="00303364">
              <w:rPr>
                <w:rFonts w:cstheme="minorHAnsi"/>
                <w:sz w:val="24"/>
                <w:szCs w:val="24"/>
                <w:rPrChange w:id="10227"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2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29" w:author="DuyNgo" w:date="2012-08-10T08:15:00Z">
                  <w:rPr>
                    <w:rFonts w:asciiTheme="majorHAnsi" w:eastAsiaTheme="majorEastAsia" w:hAnsiTheme="majorHAnsi" w:cstheme="minorHAnsi"/>
                    <w:b/>
                    <w:bCs/>
                    <w:color w:val="4F81BD" w:themeColor="accent1"/>
                    <w:sz w:val="24"/>
                    <w:szCs w:val="26"/>
                  </w:rPr>
                </w:rPrChange>
              </w:rPr>
              <w:t>This function allows project manager to edit a project’s expense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30" w:author="DuyNgo" w:date="2012-08-10T08:15:00Z">
                  <w:rPr>
                    <w:rFonts w:ascii="Tahoma" w:hAnsi="Tahoma" w:cstheme="minorHAnsi"/>
                    <w:color w:val="000000"/>
                    <w:sz w:val="24"/>
                    <w:szCs w:val="20"/>
                  </w:rPr>
                </w:rPrChange>
              </w:rPr>
            </w:pPr>
            <w:r w:rsidRPr="00303364">
              <w:rPr>
                <w:rFonts w:cstheme="minorHAnsi"/>
                <w:sz w:val="24"/>
                <w:szCs w:val="24"/>
                <w:rPrChange w:id="10231"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3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33"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34" w:author="DuyNgo" w:date="2012-08-10T08:15:00Z">
                  <w:rPr>
                    <w:rFonts w:ascii="Tahoma" w:hAnsi="Tahoma" w:cstheme="minorHAnsi"/>
                    <w:color w:val="000000"/>
                    <w:sz w:val="24"/>
                    <w:szCs w:val="20"/>
                  </w:rPr>
                </w:rPrChange>
              </w:rPr>
            </w:pPr>
            <w:r w:rsidRPr="00303364">
              <w:rPr>
                <w:rFonts w:cstheme="minorHAnsi"/>
                <w:sz w:val="24"/>
                <w:szCs w:val="24"/>
                <w:rPrChange w:id="10235"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3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237"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38" w:author="DuyNgo" w:date="2012-08-10T08:15:00Z">
                  <w:rPr>
                    <w:rFonts w:ascii="Tahoma" w:hAnsi="Tahoma" w:cstheme="minorHAnsi"/>
                    <w:color w:val="000000"/>
                    <w:sz w:val="24"/>
                    <w:szCs w:val="20"/>
                  </w:rPr>
                </w:rPrChange>
              </w:rPr>
            </w:pPr>
            <w:r w:rsidRPr="00303364">
              <w:rPr>
                <w:rFonts w:cstheme="minorHAnsi"/>
                <w:sz w:val="24"/>
                <w:szCs w:val="24"/>
                <w:rPrChange w:id="10239"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4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24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42" w:author="DuyNgo" w:date="2012-08-10T08:15:00Z">
                  <w:rPr>
                    <w:rFonts w:ascii="Tahoma" w:hAnsi="Tahoma" w:cstheme="minorHAnsi"/>
                    <w:color w:val="000000"/>
                    <w:sz w:val="24"/>
                    <w:szCs w:val="20"/>
                  </w:rPr>
                </w:rPrChange>
              </w:rPr>
            </w:pPr>
            <w:r w:rsidRPr="00303364">
              <w:rPr>
                <w:rFonts w:cstheme="minorHAnsi"/>
                <w:sz w:val="24"/>
                <w:szCs w:val="24"/>
                <w:rPrChange w:id="10243"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4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245"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246" w:author="DuyNgo" w:date="2012-08-10T08:15:00Z">
                  <w:rPr>
                    <w:rFonts w:asciiTheme="majorHAnsi" w:eastAsia="SimSun" w:hAnsiTheme="majorHAnsi" w:cstheme="minorHAnsi"/>
                    <w:b/>
                    <w:bCs/>
                    <w:color w:val="4F81BD" w:themeColor="accent1"/>
                    <w:sz w:val="24"/>
                    <w:szCs w:val="26"/>
                    <w:lang w:eastAsia="zh-CN"/>
                  </w:rPr>
                </w:rPrChange>
              </w:rPr>
              <w:t>3. Fill in the expense’s information then select button “Save Change”</w:t>
            </w:r>
          </w:p>
          <w:p w:rsidR="005E0E76" w:rsidRPr="00303364" w:rsidRDefault="005E0E76" w:rsidP="00946F40">
            <w:pPr>
              <w:rPr>
                <w:rFonts w:eastAsia="SimSun" w:cstheme="minorHAnsi"/>
                <w:sz w:val="24"/>
                <w:szCs w:val="24"/>
                <w:lang w:eastAsia="zh-CN"/>
                <w:rPrChange w:id="1024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248" w:author="DuyNgo" w:date="2012-08-10T08:15:00Z">
                  <w:rPr>
                    <w:rFonts w:eastAsia="SimSun" w:cstheme="minorHAnsi"/>
                    <w:sz w:val="24"/>
                    <w:lang w:eastAsia="zh-CN"/>
                  </w:rPr>
                </w:rPrChange>
              </w:rPr>
            </w:pPr>
          </w:p>
        </w:tc>
        <w:tc>
          <w:tcPr>
            <w:tcW w:w="3523"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24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250" w:author="DuyNgo" w:date="2012-08-10T08:15:00Z">
                  <w:rPr>
                    <w:rFonts w:asciiTheme="majorHAnsi" w:eastAsia="SimSun" w:hAnsiTheme="majorHAnsi" w:cstheme="minorHAnsi"/>
                    <w:b/>
                    <w:bCs/>
                    <w:color w:val="4F81BD" w:themeColor="accent1"/>
                    <w:sz w:val="24"/>
                    <w:szCs w:val="26"/>
                    <w:lang w:eastAsia="zh-CN"/>
                  </w:rPr>
                </w:rPrChange>
              </w:rPr>
              <w:t>2. Select the expense want to edit</w:t>
            </w:r>
          </w:p>
          <w:p w:rsidR="005E0E76" w:rsidRPr="00303364" w:rsidRDefault="005E0E76" w:rsidP="00946F40">
            <w:pPr>
              <w:rPr>
                <w:rFonts w:eastAsia="SimSun" w:cstheme="minorHAnsi"/>
                <w:sz w:val="24"/>
                <w:szCs w:val="24"/>
                <w:lang w:eastAsia="zh-CN"/>
                <w:rPrChange w:id="1025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25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253"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0254" w:author="DuyNgo" w:date="2012-08-10T08:15:00Z">
                  <w:rPr>
                    <w:rFonts w:eastAsia="SimSun" w:cstheme="minorHAnsi"/>
                    <w:sz w:val="24"/>
                    <w:lang w:eastAsia="zh-CN"/>
                  </w:rPr>
                </w:rPrChange>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55" w:author="DuyNgo" w:date="2012-08-10T08:15:00Z">
                  <w:rPr>
                    <w:rFonts w:ascii="Tahoma" w:hAnsi="Tahoma" w:cstheme="minorHAnsi"/>
                    <w:color w:val="000000"/>
                    <w:sz w:val="24"/>
                    <w:szCs w:val="20"/>
                  </w:rPr>
                </w:rPrChange>
              </w:rPr>
            </w:pPr>
            <w:r w:rsidRPr="00303364">
              <w:rPr>
                <w:rFonts w:cstheme="minorHAnsi"/>
                <w:sz w:val="24"/>
                <w:szCs w:val="24"/>
                <w:rPrChange w:id="10256"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57" w:author="DuyNgo" w:date="2012-08-10T08:15:00Z">
                  <w:rPr>
                    <w:rFonts w:ascii="Tahoma" w:hAnsi="Tahoma" w:cstheme="minorHAnsi"/>
                    <w:color w:val="000000"/>
                    <w:sz w:val="24"/>
                    <w:szCs w:val="20"/>
                  </w:rPr>
                </w:rPrChange>
              </w:rPr>
            </w:pPr>
            <w:r w:rsidRPr="00303364">
              <w:rPr>
                <w:rFonts w:cstheme="minorHAnsi"/>
                <w:sz w:val="24"/>
                <w:szCs w:val="24"/>
                <w:rPrChange w:id="1025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59" w:author="DuyNgo" w:date="2012-08-10T08:15:00Z">
                  <w:rPr>
                    <w:rFonts w:ascii="Tahoma" w:hAnsi="Tahoma" w:cstheme="minorHAnsi"/>
                    <w:color w:val="000000"/>
                    <w:sz w:val="24"/>
                    <w:szCs w:val="20"/>
                  </w:rPr>
                </w:rPrChange>
              </w:rPr>
            </w:pPr>
            <w:r w:rsidRPr="00303364">
              <w:rPr>
                <w:rFonts w:cstheme="minorHAnsi"/>
                <w:sz w:val="24"/>
                <w:szCs w:val="24"/>
                <w:rPrChange w:id="10260"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61" w:author="DuyNgo" w:date="2012-08-10T08:15:00Z">
                  <w:rPr>
                    <w:rFonts w:ascii="Tahoma" w:hAnsi="Tahoma" w:cstheme="minorHAnsi"/>
                    <w:color w:val="000000"/>
                    <w:sz w:val="24"/>
                    <w:szCs w:val="20"/>
                  </w:rPr>
                </w:rPrChange>
              </w:rPr>
            </w:pPr>
            <w:r w:rsidRPr="00303364">
              <w:rPr>
                <w:rFonts w:cstheme="minorHAnsi"/>
                <w:sz w:val="24"/>
                <w:szCs w:val="24"/>
                <w:rPrChange w:id="1026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63" w:author="DuyNgo" w:date="2012-08-10T08:15:00Z">
                  <w:rPr>
                    <w:rFonts w:ascii="Tahoma" w:hAnsi="Tahoma" w:cstheme="minorHAnsi"/>
                    <w:color w:val="000000"/>
                    <w:sz w:val="24"/>
                    <w:szCs w:val="20"/>
                  </w:rPr>
                </w:rPrChange>
              </w:rPr>
            </w:pPr>
            <w:r w:rsidRPr="00303364">
              <w:rPr>
                <w:rFonts w:cstheme="minorHAnsi"/>
                <w:sz w:val="24"/>
                <w:szCs w:val="24"/>
                <w:rPrChange w:id="10264"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65" w:author="DuyNgo" w:date="2012-08-10T08:15:00Z">
                  <w:rPr>
                    <w:rFonts w:ascii="Tahoma" w:hAnsi="Tahoma" w:cstheme="minorHAnsi"/>
                    <w:color w:val="000000"/>
                    <w:sz w:val="24"/>
                    <w:szCs w:val="20"/>
                  </w:rPr>
                </w:rPrChange>
              </w:rPr>
            </w:pPr>
            <w:r w:rsidRPr="00303364">
              <w:rPr>
                <w:rFonts w:cstheme="minorHAnsi"/>
                <w:sz w:val="24"/>
                <w:szCs w:val="24"/>
                <w:rPrChange w:id="1026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67" w:author="DuyNgo" w:date="2012-08-10T08:15:00Z">
                  <w:rPr>
                    <w:rFonts w:ascii="Tahoma" w:hAnsi="Tahoma" w:cstheme="minorHAnsi"/>
                    <w:color w:val="000000"/>
                    <w:sz w:val="24"/>
                    <w:szCs w:val="20"/>
                  </w:rPr>
                </w:rPrChange>
              </w:rPr>
            </w:pPr>
            <w:r w:rsidRPr="00303364">
              <w:rPr>
                <w:rFonts w:cstheme="minorHAnsi"/>
                <w:sz w:val="24"/>
                <w:szCs w:val="24"/>
                <w:rPrChange w:id="10268"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69" w:author="DuyNgo" w:date="2012-08-10T08:15:00Z">
                  <w:rPr>
                    <w:rFonts w:ascii="Tahoma" w:hAnsi="Tahoma" w:cstheme="minorHAnsi"/>
                    <w:color w:val="000000"/>
                    <w:sz w:val="24"/>
                    <w:szCs w:val="20"/>
                  </w:rPr>
                </w:rPrChange>
              </w:rPr>
            </w:pPr>
            <w:r w:rsidRPr="00303364">
              <w:rPr>
                <w:rFonts w:cstheme="minorHAnsi"/>
                <w:sz w:val="24"/>
                <w:szCs w:val="24"/>
                <w:rPrChange w:id="10270"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10271" w:author="DuyNgo" w:date="2012-08-10T08:15:00Z">
            <w:rPr>
              <w:rFonts w:cstheme="minorHAnsi"/>
              <w:sz w:val="24"/>
            </w:rPr>
          </w:rPrChange>
        </w:rPr>
      </w:pPr>
    </w:p>
    <w:p w:rsidR="005E0E76" w:rsidRPr="00303364" w:rsidRDefault="005E0E76" w:rsidP="005E0E76">
      <w:pPr>
        <w:rPr>
          <w:rFonts w:cstheme="minorHAnsi"/>
          <w:sz w:val="24"/>
          <w:szCs w:val="24"/>
          <w:rPrChange w:id="10272" w:author="DuyNgo" w:date="2012-08-10T08:15:00Z">
            <w:rPr>
              <w:rFonts w:cstheme="minorHAnsi"/>
              <w:sz w:val="24"/>
            </w:rPr>
          </w:rPrChange>
        </w:rPr>
      </w:pPr>
    </w:p>
    <w:p w:rsidR="005E0E76" w:rsidRPr="00303364" w:rsidRDefault="005E0E76" w:rsidP="005E0E76">
      <w:pPr>
        <w:rPr>
          <w:rFonts w:cstheme="minorHAnsi"/>
          <w:sz w:val="24"/>
          <w:szCs w:val="24"/>
          <w:rPrChange w:id="10273" w:author="DuyNgo" w:date="2012-08-10T08:15:00Z">
            <w:rPr>
              <w:rFonts w:cstheme="minorHAnsi"/>
              <w:sz w:val="24"/>
            </w:rPr>
          </w:rPrChange>
        </w:rPr>
      </w:pPr>
    </w:p>
    <w:p w:rsidR="005E0E76" w:rsidRPr="00303364" w:rsidRDefault="005E0E76" w:rsidP="005E0E76">
      <w:pPr>
        <w:rPr>
          <w:rFonts w:cstheme="minorHAnsi"/>
          <w:sz w:val="24"/>
          <w:szCs w:val="24"/>
          <w:rPrChange w:id="10274" w:author="DuyNgo" w:date="2012-08-10T08:15:00Z">
            <w:rPr>
              <w:rFonts w:cstheme="minorHAnsi"/>
              <w:sz w:val="24"/>
            </w:rPr>
          </w:rPrChange>
        </w:rPr>
      </w:pPr>
    </w:p>
    <w:p w:rsidR="005E0E76" w:rsidRPr="00303364" w:rsidRDefault="005E0E76" w:rsidP="005E0E76">
      <w:pPr>
        <w:rPr>
          <w:rFonts w:cstheme="minorHAnsi"/>
          <w:sz w:val="24"/>
          <w:szCs w:val="24"/>
          <w:rPrChange w:id="10275" w:author="DuyNgo" w:date="2012-08-10T08:15:00Z">
            <w:rPr>
              <w:rFonts w:cstheme="minorHAnsi"/>
              <w:sz w:val="24"/>
            </w:rPr>
          </w:rPrChange>
        </w:rPr>
      </w:pPr>
    </w:p>
    <w:p w:rsidR="005E0E76" w:rsidRPr="00303364" w:rsidRDefault="005E0E76" w:rsidP="005E0E76">
      <w:pPr>
        <w:rPr>
          <w:rFonts w:cstheme="minorHAnsi"/>
          <w:sz w:val="24"/>
          <w:szCs w:val="24"/>
          <w:rPrChange w:id="10276" w:author="DuyNgo" w:date="2012-08-10T08:15:00Z">
            <w:rPr>
              <w:rFonts w:cstheme="minorHAnsi"/>
              <w:sz w:val="24"/>
            </w:rPr>
          </w:rPrChange>
        </w:rPr>
      </w:pPr>
    </w:p>
    <w:p w:rsidR="005E0E76" w:rsidRPr="00303364" w:rsidRDefault="005E0E76" w:rsidP="005E0E76">
      <w:pPr>
        <w:rPr>
          <w:rFonts w:cstheme="minorHAnsi"/>
          <w:sz w:val="24"/>
          <w:szCs w:val="24"/>
          <w:rPrChange w:id="10277" w:author="DuyNgo" w:date="2012-08-10T08:15:00Z">
            <w:rPr>
              <w:rFonts w:cstheme="minorHAnsi"/>
              <w:sz w:val="24"/>
            </w:rPr>
          </w:rPrChange>
        </w:rPr>
      </w:pPr>
    </w:p>
    <w:p w:rsidR="005E0E76" w:rsidRPr="00303364" w:rsidRDefault="005E0E76" w:rsidP="005E0E76">
      <w:pPr>
        <w:rPr>
          <w:rFonts w:cstheme="minorHAnsi"/>
          <w:sz w:val="24"/>
          <w:szCs w:val="24"/>
          <w:rPrChange w:id="10278" w:author="DuyNgo" w:date="2012-08-10T08:15:00Z">
            <w:rPr>
              <w:rFonts w:cstheme="minorHAnsi"/>
              <w:sz w:val="24"/>
            </w:rPr>
          </w:rPrChange>
        </w:rPr>
      </w:pPr>
    </w:p>
    <w:p w:rsidR="005E0E76" w:rsidRPr="00303364" w:rsidRDefault="00C5295B" w:rsidP="00C5295B">
      <w:pPr>
        <w:pStyle w:val="Heading4"/>
        <w:rPr>
          <w:rFonts w:asciiTheme="minorHAnsi" w:hAnsiTheme="minorHAnsi" w:cstheme="minorHAnsi"/>
          <w:sz w:val="24"/>
          <w:szCs w:val="24"/>
          <w:rPrChange w:id="10279" w:author="DuyNgo" w:date="2012-08-10T08:15:00Z">
            <w:rPr/>
          </w:rPrChange>
        </w:rPr>
      </w:pPr>
      <w:bookmarkStart w:id="10280" w:name="_Toc326241048"/>
      <w:bookmarkStart w:id="10281" w:name="_Toc332351160"/>
      <w:r w:rsidRPr="00303364">
        <w:rPr>
          <w:rFonts w:asciiTheme="minorHAnsi" w:hAnsiTheme="minorHAnsi" w:cstheme="minorHAnsi"/>
          <w:sz w:val="24"/>
          <w:szCs w:val="24"/>
          <w:rPrChange w:id="10282" w:author="DuyNgo" w:date="2012-08-10T08:15:00Z">
            <w:rPr>
              <w:i w:val="0"/>
              <w:iCs w:val="0"/>
              <w:sz w:val="26"/>
              <w:szCs w:val="26"/>
            </w:rPr>
          </w:rPrChange>
        </w:rPr>
        <w:t>2</w:t>
      </w:r>
      <w:r w:rsidR="005E0E76" w:rsidRPr="00303364">
        <w:rPr>
          <w:rFonts w:asciiTheme="minorHAnsi" w:hAnsiTheme="minorHAnsi" w:cstheme="minorHAnsi"/>
          <w:sz w:val="24"/>
          <w:szCs w:val="24"/>
          <w:rPrChange w:id="10283" w:author="DuyNgo" w:date="2012-08-10T08:15:00Z">
            <w:rPr>
              <w:i w:val="0"/>
              <w:iCs w:val="0"/>
              <w:sz w:val="26"/>
              <w:szCs w:val="26"/>
            </w:rPr>
          </w:rPrChange>
        </w:rPr>
        <w:t>.4.8 Delete Expense</w:t>
      </w:r>
      <w:bookmarkEnd w:id="10280"/>
      <w:bookmarkEnd w:id="10281"/>
    </w:p>
    <w:p w:rsidR="005E0E76" w:rsidRPr="00303364" w:rsidRDefault="005E0E76" w:rsidP="005E0E76">
      <w:pPr>
        <w:rPr>
          <w:rFonts w:cstheme="minorHAnsi"/>
          <w:sz w:val="24"/>
          <w:szCs w:val="24"/>
        </w:rPr>
      </w:pPr>
      <w:r w:rsidRPr="00303364">
        <w:rPr>
          <w:rFonts w:cstheme="minorHAnsi"/>
          <w:sz w:val="24"/>
          <w:szCs w:val="24"/>
          <w:rPrChange w:id="10284" w:author="DuyNgo" w:date="2012-08-10T08:15:00Z">
            <w:rPr>
              <w:rFonts w:cstheme="minorHAnsi"/>
              <w:sz w:val="24"/>
              <w:szCs w:val="24"/>
            </w:rPr>
          </w:rPrChange>
        </w:rPr>
        <w:object w:dxaOrig="4834" w:dyaOrig="1660">
          <v:shape id="_x0000_i1058" type="#_x0000_t75" style="width:241.95pt;height:82.9pt" o:ole="">
            <v:imagedata r:id="rId78" o:title=""/>
          </v:shape>
          <o:OLEObject Type="Embed" ProgID="Visio.Drawing.11" ShapeID="_x0000_i1058" DrawAspect="Content" ObjectID="_1406100366" r:id="rId79"/>
        </w:object>
      </w:r>
    </w:p>
    <w:p w:rsidR="005E0E76" w:rsidRPr="00303364" w:rsidRDefault="005E0E76" w:rsidP="005E0E76">
      <w:pPr>
        <w:rPr>
          <w:rFonts w:cstheme="minorHAnsi"/>
          <w:sz w:val="24"/>
          <w:szCs w:val="24"/>
        </w:rPr>
      </w:pPr>
      <w:r w:rsidRPr="00303364">
        <w:rPr>
          <w:rFonts w:cstheme="minorHAnsi"/>
          <w:sz w:val="24"/>
          <w:szCs w:val="24"/>
          <w:rPrChange w:id="10285"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286"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28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22"/>
        <w:gridCol w:w="3534"/>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288"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289" w:author="DuyNgo" w:date="2012-08-10T08:15:00Z">
                  <w:rPr>
                    <w:rFonts w:asciiTheme="majorHAnsi" w:eastAsia="SimSun" w:hAnsiTheme="majorHAnsi" w:cstheme="minorHAnsi"/>
                    <w:b/>
                    <w:bCs/>
                    <w:color w:val="4F81BD" w:themeColor="accent1"/>
                    <w:sz w:val="24"/>
                    <w:szCs w:val="26"/>
                    <w:lang w:eastAsia="zh-CN"/>
                  </w:rPr>
                </w:rPrChange>
              </w:rPr>
              <w:t>Project Eye_UC08</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290"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9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92" w:author="DuyNgo" w:date="2012-08-10T08:15:00Z">
                  <w:rPr>
                    <w:rFonts w:asciiTheme="majorHAnsi" w:eastAsiaTheme="majorEastAsia" w:hAnsiTheme="majorHAnsi" w:cstheme="minorHAnsi"/>
                    <w:b/>
                    <w:bCs/>
                    <w:color w:val="4F81BD" w:themeColor="accent1"/>
                    <w:sz w:val="24"/>
                    <w:szCs w:val="26"/>
                  </w:rPr>
                </w:rPrChange>
              </w:rPr>
              <w:t>Delete Expense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93" w:author="DuyNgo" w:date="2012-08-10T08:15:00Z">
                  <w:rPr>
                    <w:rFonts w:ascii="Tahoma" w:hAnsi="Tahoma" w:cstheme="minorHAnsi"/>
                    <w:color w:val="000000"/>
                    <w:sz w:val="24"/>
                    <w:szCs w:val="20"/>
                  </w:rPr>
                </w:rPrChange>
              </w:rPr>
            </w:pPr>
            <w:r w:rsidRPr="00303364">
              <w:rPr>
                <w:rFonts w:cstheme="minorHAnsi"/>
                <w:sz w:val="24"/>
                <w:szCs w:val="24"/>
                <w:rPrChange w:id="10294"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9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96" w:author="DuyNgo" w:date="2012-08-10T08:15:00Z">
                  <w:rPr>
                    <w:rFonts w:asciiTheme="majorHAnsi" w:eastAsiaTheme="majorEastAsia" w:hAnsiTheme="majorHAnsi" w:cstheme="minorHAnsi"/>
                    <w:b/>
                    <w:bCs/>
                    <w:color w:val="4F81BD" w:themeColor="accent1"/>
                    <w:sz w:val="24"/>
                    <w:szCs w:val="26"/>
                  </w:rPr>
                </w:rPrChange>
              </w:rPr>
              <w:t>This function allows project manager to delete a project’s expense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97" w:author="DuyNgo" w:date="2012-08-10T08:15:00Z">
                  <w:rPr>
                    <w:rFonts w:ascii="Tahoma" w:hAnsi="Tahoma" w:cstheme="minorHAnsi"/>
                    <w:color w:val="000000"/>
                    <w:sz w:val="24"/>
                    <w:szCs w:val="20"/>
                  </w:rPr>
                </w:rPrChange>
              </w:rPr>
            </w:pPr>
            <w:r w:rsidRPr="00303364">
              <w:rPr>
                <w:rFonts w:cstheme="minorHAnsi"/>
                <w:sz w:val="24"/>
                <w:szCs w:val="24"/>
                <w:rPrChange w:id="10298"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9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300"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01" w:author="DuyNgo" w:date="2012-08-10T08:15:00Z">
                  <w:rPr>
                    <w:rFonts w:ascii="Tahoma" w:hAnsi="Tahoma" w:cstheme="minorHAnsi"/>
                    <w:color w:val="000000"/>
                    <w:sz w:val="24"/>
                    <w:szCs w:val="20"/>
                  </w:rPr>
                </w:rPrChange>
              </w:rPr>
            </w:pPr>
            <w:r w:rsidRPr="00303364">
              <w:rPr>
                <w:rFonts w:cstheme="minorHAnsi"/>
                <w:sz w:val="24"/>
                <w:szCs w:val="24"/>
                <w:rPrChange w:id="1030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0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304"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05" w:author="DuyNgo" w:date="2012-08-10T08:15:00Z">
                  <w:rPr>
                    <w:rFonts w:ascii="Tahoma" w:hAnsi="Tahoma" w:cstheme="minorHAnsi"/>
                    <w:color w:val="000000"/>
                    <w:sz w:val="24"/>
                    <w:szCs w:val="20"/>
                  </w:rPr>
                </w:rPrChange>
              </w:rPr>
            </w:pPr>
            <w:r w:rsidRPr="00303364">
              <w:rPr>
                <w:rFonts w:cstheme="minorHAnsi"/>
                <w:sz w:val="24"/>
                <w:szCs w:val="24"/>
                <w:rPrChange w:id="1030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0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30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09" w:author="DuyNgo" w:date="2012-08-10T08:15:00Z">
                  <w:rPr>
                    <w:rFonts w:ascii="Tahoma" w:hAnsi="Tahoma" w:cstheme="minorHAnsi"/>
                    <w:color w:val="000000"/>
                    <w:sz w:val="24"/>
                    <w:szCs w:val="20"/>
                  </w:rPr>
                </w:rPrChange>
              </w:rPr>
            </w:pPr>
            <w:r w:rsidRPr="00303364">
              <w:rPr>
                <w:rFonts w:cstheme="minorHAnsi"/>
                <w:sz w:val="24"/>
                <w:szCs w:val="24"/>
                <w:rPrChange w:id="10310"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1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312"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31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31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315"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303364" w:rsidRDefault="005E0E76" w:rsidP="00946F40">
            <w:pPr>
              <w:rPr>
                <w:rFonts w:eastAsia="SimSun" w:cstheme="minorHAnsi"/>
                <w:sz w:val="24"/>
                <w:szCs w:val="24"/>
                <w:lang w:eastAsia="zh-CN"/>
                <w:rPrChange w:id="1031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317" w:author="DuyNgo" w:date="2012-08-10T08:15:00Z">
                  <w:rPr>
                    <w:rFonts w:eastAsia="SimSun" w:cstheme="minorHAnsi"/>
                    <w:sz w:val="24"/>
                    <w:lang w:eastAsia="zh-CN"/>
                  </w:rPr>
                </w:rPrChange>
              </w:rPr>
            </w:pPr>
          </w:p>
        </w:tc>
        <w:tc>
          <w:tcPr>
            <w:tcW w:w="3534"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31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319"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expenses’ row you want to delete</w:t>
            </w:r>
          </w:p>
          <w:p w:rsidR="005E0E76" w:rsidRPr="00303364" w:rsidRDefault="005E0E76" w:rsidP="00946F40">
            <w:pPr>
              <w:rPr>
                <w:rFonts w:eastAsia="SimSun" w:cstheme="minorHAnsi"/>
                <w:sz w:val="24"/>
                <w:szCs w:val="24"/>
                <w:lang w:eastAsia="zh-CN"/>
                <w:rPrChange w:id="1032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32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322"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0323" w:author="DuyNgo" w:date="2012-08-10T08:15:00Z">
                  <w:rPr>
                    <w:rFonts w:eastAsia="SimSun" w:cstheme="minorHAnsi"/>
                    <w:sz w:val="24"/>
                    <w:lang w:eastAsia="zh-CN"/>
                  </w:rPr>
                </w:rPrChange>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24" w:author="DuyNgo" w:date="2012-08-10T08:15:00Z">
                  <w:rPr>
                    <w:rFonts w:ascii="Tahoma" w:hAnsi="Tahoma" w:cstheme="minorHAnsi"/>
                    <w:color w:val="000000"/>
                    <w:sz w:val="24"/>
                    <w:szCs w:val="20"/>
                  </w:rPr>
                </w:rPrChange>
              </w:rPr>
            </w:pPr>
            <w:r w:rsidRPr="00303364">
              <w:rPr>
                <w:rFonts w:cstheme="minorHAnsi"/>
                <w:sz w:val="24"/>
                <w:szCs w:val="24"/>
                <w:rPrChange w:id="10325"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26" w:author="DuyNgo" w:date="2012-08-10T08:15:00Z">
                  <w:rPr>
                    <w:rFonts w:ascii="Tahoma" w:hAnsi="Tahoma" w:cstheme="minorHAnsi"/>
                    <w:color w:val="000000"/>
                    <w:sz w:val="24"/>
                    <w:szCs w:val="20"/>
                  </w:rPr>
                </w:rPrChange>
              </w:rPr>
            </w:pPr>
            <w:r w:rsidRPr="00303364">
              <w:rPr>
                <w:rFonts w:cstheme="minorHAnsi"/>
                <w:sz w:val="24"/>
                <w:szCs w:val="24"/>
                <w:rPrChange w:id="1032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28" w:author="DuyNgo" w:date="2012-08-10T08:15:00Z">
                  <w:rPr>
                    <w:rFonts w:ascii="Tahoma" w:hAnsi="Tahoma" w:cstheme="minorHAnsi"/>
                    <w:color w:val="000000"/>
                    <w:sz w:val="24"/>
                    <w:szCs w:val="20"/>
                  </w:rPr>
                </w:rPrChange>
              </w:rPr>
            </w:pPr>
            <w:r w:rsidRPr="00303364">
              <w:rPr>
                <w:rFonts w:cstheme="minorHAnsi"/>
                <w:sz w:val="24"/>
                <w:szCs w:val="24"/>
                <w:rPrChange w:id="10329"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30" w:author="DuyNgo" w:date="2012-08-10T08:15:00Z">
                  <w:rPr>
                    <w:rFonts w:ascii="Tahoma" w:hAnsi="Tahoma" w:cstheme="minorHAnsi"/>
                    <w:color w:val="000000"/>
                    <w:sz w:val="24"/>
                    <w:szCs w:val="20"/>
                  </w:rPr>
                </w:rPrChange>
              </w:rPr>
            </w:pPr>
            <w:r w:rsidRPr="00303364">
              <w:rPr>
                <w:rFonts w:cstheme="minorHAnsi"/>
                <w:sz w:val="24"/>
                <w:szCs w:val="24"/>
                <w:rPrChange w:id="1033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32" w:author="DuyNgo" w:date="2012-08-10T08:15:00Z">
                  <w:rPr>
                    <w:rFonts w:ascii="Tahoma" w:hAnsi="Tahoma" w:cstheme="minorHAnsi"/>
                    <w:color w:val="000000"/>
                    <w:sz w:val="24"/>
                    <w:szCs w:val="20"/>
                  </w:rPr>
                </w:rPrChange>
              </w:rPr>
            </w:pPr>
            <w:r w:rsidRPr="00303364">
              <w:rPr>
                <w:rFonts w:cstheme="minorHAnsi"/>
                <w:sz w:val="24"/>
                <w:szCs w:val="24"/>
                <w:rPrChange w:id="1033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34" w:author="DuyNgo" w:date="2012-08-10T08:15:00Z">
                  <w:rPr>
                    <w:rFonts w:ascii="Tahoma" w:hAnsi="Tahoma" w:cstheme="minorHAnsi"/>
                    <w:color w:val="000000"/>
                    <w:sz w:val="24"/>
                    <w:szCs w:val="20"/>
                  </w:rPr>
                </w:rPrChange>
              </w:rPr>
            </w:pPr>
            <w:r w:rsidRPr="00303364">
              <w:rPr>
                <w:rFonts w:cstheme="minorHAnsi"/>
                <w:sz w:val="24"/>
                <w:szCs w:val="24"/>
                <w:rPrChange w:id="1033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36" w:author="DuyNgo" w:date="2012-08-10T08:15:00Z">
                  <w:rPr>
                    <w:rFonts w:ascii="Tahoma" w:hAnsi="Tahoma" w:cstheme="minorHAnsi"/>
                    <w:color w:val="000000"/>
                    <w:sz w:val="24"/>
                    <w:szCs w:val="20"/>
                  </w:rPr>
                </w:rPrChange>
              </w:rPr>
            </w:pPr>
            <w:r w:rsidRPr="00303364">
              <w:rPr>
                <w:rFonts w:cstheme="minorHAnsi"/>
                <w:sz w:val="24"/>
                <w:szCs w:val="24"/>
                <w:rPrChange w:id="10337"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38" w:author="DuyNgo" w:date="2012-08-10T08:15:00Z">
                  <w:rPr>
                    <w:rFonts w:ascii="Tahoma" w:hAnsi="Tahoma" w:cstheme="minorHAnsi"/>
                    <w:color w:val="000000"/>
                    <w:sz w:val="24"/>
                    <w:szCs w:val="20"/>
                  </w:rPr>
                </w:rPrChange>
              </w:rPr>
            </w:pPr>
            <w:r w:rsidRPr="00303364">
              <w:rPr>
                <w:rFonts w:cstheme="minorHAnsi"/>
                <w:sz w:val="24"/>
                <w:szCs w:val="24"/>
                <w:rPrChange w:id="1033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C5295B" w:rsidP="00C5295B">
      <w:pPr>
        <w:pStyle w:val="Heading4"/>
        <w:rPr>
          <w:rFonts w:asciiTheme="minorHAnsi" w:hAnsiTheme="minorHAnsi" w:cstheme="minorHAnsi"/>
          <w:b w:val="0"/>
          <w:sz w:val="24"/>
          <w:szCs w:val="24"/>
          <w:rPrChange w:id="10340" w:author="DuyNgo" w:date="2012-08-10T08:15:00Z">
            <w:rPr>
              <w:b w:val="0"/>
            </w:rPr>
          </w:rPrChange>
        </w:rPr>
      </w:pPr>
      <w:bookmarkStart w:id="10341" w:name="_Toc332351161"/>
      <w:bookmarkStart w:id="10342" w:name="_Toc326241049"/>
      <w:r w:rsidRPr="00303364">
        <w:rPr>
          <w:rFonts w:asciiTheme="minorHAnsi" w:hAnsiTheme="minorHAnsi" w:cstheme="minorHAnsi"/>
          <w:b w:val="0"/>
          <w:sz w:val="24"/>
          <w:szCs w:val="24"/>
          <w:rPrChange w:id="10343" w:author="DuyNgo" w:date="2012-08-10T08:15:00Z">
            <w:rPr>
              <w:b w:val="0"/>
              <w:i w:val="0"/>
              <w:iCs w:val="0"/>
              <w:sz w:val="26"/>
              <w:szCs w:val="26"/>
            </w:rPr>
          </w:rPrChange>
        </w:rPr>
        <w:t>2</w:t>
      </w:r>
      <w:r w:rsidR="005E0E76" w:rsidRPr="00303364">
        <w:rPr>
          <w:rFonts w:asciiTheme="minorHAnsi" w:hAnsiTheme="minorHAnsi" w:cstheme="minorHAnsi"/>
          <w:b w:val="0"/>
          <w:sz w:val="24"/>
          <w:szCs w:val="24"/>
          <w:rPrChange w:id="10344" w:author="DuyNgo" w:date="2012-08-10T08:15:00Z">
            <w:rPr>
              <w:b w:val="0"/>
              <w:i w:val="0"/>
              <w:iCs w:val="0"/>
              <w:sz w:val="26"/>
              <w:szCs w:val="26"/>
            </w:rPr>
          </w:rPrChange>
        </w:rPr>
        <w:t>.4.9 Add Risk, Issue</w:t>
      </w:r>
      <w:bookmarkEnd w:id="10341"/>
      <w:r w:rsidR="005E0E76" w:rsidRPr="00303364">
        <w:rPr>
          <w:rFonts w:asciiTheme="minorHAnsi" w:hAnsiTheme="minorHAnsi" w:cstheme="minorHAnsi"/>
          <w:b w:val="0"/>
          <w:sz w:val="24"/>
          <w:szCs w:val="24"/>
          <w:rPrChange w:id="10345" w:author="DuyNgo" w:date="2012-08-10T08:15:00Z">
            <w:rPr>
              <w:b w:val="0"/>
              <w:i w:val="0"/>
              <w:iCs w:val="0"/>
              <w:sz w:val="26"/>
              <w:szCs w:val="26"/>
            </w:rPr>
          </w:rPrChange>
        </w:rPr>
        <w:t xml:space="preserve"> </w:t>
      </w:r>
    </w:p>
    <w:p w:rsidR="005E0E76" w:rsidRPr="00303364" w:rsidDel="00251492" w:rsidRDefault="005E0E76">
      <w:pPr>
        <w:rPr>
          <w:del w:id="10346" w:author="DuyNgo" w:date="2012-08-10T08:09:00Z"/>
          <w:rFonts w:cstheme="minorHAnsi"/>
          <w:sz w:val="24"/>
          <w:szCs w:val="24"/>
          <w:rPrChange w:id="10347" w:author="DuyNgo" w:date="2012-08-10T08:15:00Z">
            <w:rPr>
              <w:del w:id="10348" w:author="DuyNgo" w:date="2012-08-10T08:09:00Z"/>
            </w:rPr>
          </w:rPrChange>
        </w:rPr>
        <w:pPrChange w:id="10349" w:author="DuyNgo" w:date="2012-08-10T08:09:00Z">
          <w:pPr>
            <w:pStyle w:val="Heading2"/>
          </w:pPr>
        </w:pPrChange>
      </w:pPr>
      <w:r w:rsidRPr="00303364">
        <w:rPr>
          <w:rFonts w:cstheme="minorHAnsi"/>
          <w:sz w:val="24"/>
          <w:szCs w:val="24"/>
          <w:rPrChange w:id="10350" w:author="DuyNgo" w:date="2012-08-10T08:15:00Z">
            <w:rPr>
              <w:b w:val="0"/>
              <w:bCs w:val="0"/>
            </w:rPr>
          </w:rPrChange>
        </w:rPr>
        <w:br/>
      </w:r>
      <w:r w:rsidRPr="00303364">
        <w:rPr>
          <w:rFonts w:cstheme="minorHAnsi"/>
          <w:sz w:val="24"/>
          <w:szCs w:val="24"/>
          <w:rPrChange w:id="10351" w:author="DuyNgo" w:date="2012-08-10T08:15:00Z">
            <w:rPr>
              <w:rFonts w:cstheme="minorHAnsi"/>
              <w:sz w:val="24"/>
              <w:szCs w:val="24"/>
            </w:rPr>
          </w:rPrChange>
        </w:rPr>
        <w:object w:dxaOrig="7693" w:dyaOrig="1660">
          <v:shape id="_x0000_i1059" type="#_x0000_t75" style="width:385.1pt;height:82.9pt" o:ole="">
            <v:imagedata r:id="rId80" o:title=""/>
          </v:shape>
          <o:OLEObject Type="Embed" ProgID="Visio.Drawing.11" ShapeID="_x0000_i1059" DrawAspect="Content" ObjectID="_1406100367" r:id="rId81"/>
        </w:object>
      </w:r>
      <w:del w:id="10352" w:author="DuyNgo" w:date="2012-08-10T08:09:00Z">
        <w:r w:rsidRPr="00303364" w:rsidDel="00251492">
          <w:rPr>
            <w:rFonts w:cstheme="minorHAnsi"/>
            <w:sz w:val="24"/>
            <w:szCs w:val="24"/>
            <w:rPrChange w:id="10353" w:author="DuyNgo" w:date="2012-08-10T08:15:00Z">
              <w:rPr>
                <w:b w:val="0"/>
                <w:bCs w:val="0"/>
              </w:rPr>
            </w:rPrChange>
          </w:rPr>
          <w:br/>
        </w:r>
        <w:r w:rsidRPr="00303364" w:rsidDel="00251492">
          <w:rPr>
            <w:rFonts w:cstheme="minorHAnsi"/>
            <w:sz w:val="24"/>
            <w:szCs w:val="24"/>
            <w:rPrChange w:id="10354" w:author="DuyNgo" w:date="2012-08-10T08:15:00Z">
              <w:rPr>
                <w:b w:val="0"/>
                <w:bCs w:val="0"/>
              </w:rPr>
            </w:rPrChange>
          </w:rPr>
          <w:br/>
        </w:r>
        <w:r w:rsidRPr="00303364" w:rsidDel="00251492">
          <w:rPr>
            <w:rFonts w:cstheme="minorHAnsi"/>
            <w:sz w:val="24"/>
            <w:szCs w:val="24"/>
            <w:rPrChange w:id="10355" w:author="DuyNgo" w:date="2012-08-10T08:15:00Z">
              <w:rPr>
                <w:b w:val="0"/>
                <w:bCs w:val="0"/>
              </w:rPr>
            </w:rPrChange>
          </w:rPr>
          <w:br/>
        </w:r>
        <w:bookmarkEnd w:id="10342"/>
      </w:del>
    </w:p>
    <w:p w:rsidR="005E0E76" w:rsidRPr="00303364" w:rsidRDefault="005E0E76">
      <w:pPr>
        <w:rPr>
          <w:rFonts w:cstheme="minorHAnsi"/>
          <w:sz w:val="24"/>
          <w:szCs w:val="24"/>
          <w:rPrChange w:id="10356" w:author="DuyNgo" w:date="2012-08-10T08:15:00Z">
            <w:rPr/>
          </w:rPrChange>
        </w:rPr>
      </w:pPr>
    </w:p>
    <w:p w:rsidR="005E0E76" w:rsidRPr="00303364" w:rsidRDefault="005E0E76" w:rsidP="005E0E76">
      <w:pPr>
        <w:rPr>
          <w:rFonts w:cstheme="minorHAnsi"/>
          <w:sz w:val="24"/>
          <w:szCs w:val="24"/>
        </w:rPr>
      </w:pPr>
      <w:r w:rsidRPr="00303364">
        <w:rPr>
          <w:rFonts w:cstheme="minorHAnsi"/>
          <w:sz w:val="24"/>
          <w:szCs w:val="24"/>
          <w:rPrChange w:id="1035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6"/>
        <w:gridCol w:w="3519"/>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358"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359" w:author="DuyNgo" w:date="2012-08-10T08:15:00Z">
                  <w:rPr>
                    <w:rFonts w:asciiTheme="majorHAnsi" w:eastAsia="SimSun" w:hAnsiTheme="majorHAnsi" w:cstheme="minorHAnsi"/>
                    <w:b/>
                    <w:bCs/>
                    <w:color w:val="4F81BD" w:themeColor="accent1"/>
                    <w:sz w:val="24"/>
                    <w:szCs w:val="26"/>
                    <w:lang w:eastAsia="zh-CN"/>
                  </w:rPr>
                </w:rPrChange>
              </w:rPr>
              <w:t>Project Eye_UC09</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360"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6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362" w:author="DuyNgo" w:date="2012-08-10T08:15:00Z">
                  <w:rPr>
                    <w:rFonts w:asciiTheme="majorHAnsi" w:eastAsiaTheme="majorEastAsia" w:hAnsiTheme="majorHAnsi" w:cstheme="minorHAnsi"/>
                    <w:b/>
                    <w:bCs/>
                    <w:color w:val="4F81BD" w:themeColor="accent1"/>
                    <w:sz w:val="24"/>
                    <w:szCs w:val="26"/>
                  </w:rPr>
                </w:rPrChange>
              </w:rPr>
              <w:t>Add Risk, Issue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63" w:author="DuyNgo" w:date="2012-08-10T08:15:00Z">
                  <w:rPr>
                    <w:rFonts w:ascii="Tahoma" w:hAnsi="Tahoma" w:cstheme="minorHAnsi"/>
                    <w:color w:val="000000"/>
                    <w:sz w:val="24"/>
                    <w:szCs w:val="20"/>
                  </w:rPr>
                </w:rPrChange>
              </w:rPr>
            </w:pPr>
            <w:r w:rsidRPr="00303364">
              <w:rPr>
                <w:rFonts w:cstheme="minorHAnsi"/>
                <w:sz w:val="24"/>
                <w:szCs w:val="24"/>
                <w:rPrChange w:id="10364"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6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366"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add a project’s risk or issue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67" w:author="DuyNgo" w:date="2012-08-10T08:15:00Z">
                  <w:rPr>
                    <w:rFonts w:ascii="Tahoma" w:hAnsi="Tahoma" w:cstheme="minorHAnsi"/>
                    <w:color w:val="000000"/>
                    <w:sz w:val="24"/>
                    <w:szCs w:val="20"/>
                  </w:rPr>
                </w:rPrChange>
              </w:rPr>
            </w:pPr>
            <w:r w:rsidRPr="00303364">
              <w:rPr>
                <w:rFonts w:cstheme="minorHAnsi"/>
                <w:sz w:val="24"/>
                <w:szCs w:val="24"/>
                <w:rPrChange w:id="10368"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6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370"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71" w:author="DuyNgo" w:date="2012-08-10T08:15:00Z">
                  <w:rPr>
                    <w:rFonts w:ascii="Tahoma" w:hAnsi="Tahoma" w:cstheme="minorHAnsi"/>
                    <w:color w:val="000000"/>
                    <w:sz w:val="24"/>
                    <w:szCs w:val="20"/>
                  </w:rPr>
                </w:rPrChange>
              </w:rPr>
            </w:pPr>
            <w:r w:rsidRPr="00303364">
              <w:rPr>
                <w:rFonts w:cstheme="minorHAnsi"/>
                <w:sz w:val="24"/>
                <w:szCs w:val="24"/>
                <w:rPrChange w:id="1037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7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374"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75" w:author="DuyNgo" w:date="2012-08-10T08:15:00Z">
                  <w:rPr>
                    <w:rFonts w:ascii="Tahoma" w:hAnsi="Tahoma" w:cstheme="minorHAnsi"/>
                    <w:color w:val="000000"/>
                    <w:sz w:val="24"/>
                    <w:szCs w:val="20"/>
                  </w:rPr>
                </w:rPrChange>
              </w:rPr>
            </w:pPr>
            <w:r w:rsidRPr="00303364">
              <w:rPr>
                <w:rFonts w:cstheme="minorHAnsi"/>
                <w:sz w:val="24"/>
                <w:szCs w:val="24"/>
                <w:rPrChange w:id="1037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7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37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79" w:author="DuyNgo" w:date="2012-08-10T08:15:00Z">
                  <w:rPr>
                    <w:rFonts w:ascii="Tahoma" w:hAnsi="Tahoma" w:cstheme="minorHAnsi"/>
                    <w:color w:val="000000"/>
                    <w:sz w:val="24"/>
                    <w:szCs w:val="20"/>
                  </w:rPr>
                </w:rPrChange>
              </w:rPr>
            </w:pPr>
            <w:r w:rsidRPr="00303364">
              <w:rPr>
                <w:rFonts w:cstheme="minorHAnsi"/>
                <w:sz w:val="24"/>
                <w:szCs w:val="24"/>
                <w:rPrChange w:id="10380"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8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382" w:author="DuyNgo" w:date="2012-08-10T08:15:00Z">
                  <w:rPr>
                    <w:rFonts w:asciiTheme="majorHAnsi" w:eastAsia="SimSun" w:hAnsiTheme="majorHAnsi" w:cstheme="minorHAnsi"/>
                    <w:b/>
                    <w:bCs/>
                    <w:color w:val="4F81BD" w:themeColor="accent1"/>
                    <w:sz w:val="24"/>
                    <w:szCs w:val="26"/>
                    <w:lang w:eastAsia="zh-CN"/>
                  </w:rPr>
                </w:rPrChange>
              </w:rPr>
              <w:t>1. Choose tab “Risk, Issue”</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38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384" w:author="DuyNgo" w:date="2012-08-10T08:15:00Z">
                  <w:rPr>
                    <w:rFonts w:asciiTheme="majorHAnsi" w:eastAsia="SimSun" w:hAnsiTheme="majorHAnsi" w:cstheme="minorHAnsi"/>
                    <w:b/>
                    <w:bCs/>
                    <w:color w:val="4F81BD" w:themeColor="accent1"/>
                    <w:sz w:val="24"/>
                    <w:szCs w:val="26"/>
                    <w:lang w:eastAsia="zh-CN"/>
                  </w:rPr>
                </w:rPrChange>
              </w:rPr>
              <w:t>3. Fill in the  information then select button “Submit”</w:t>
            </w:r>
          </w:p>
          <w:p w:rsidR="005E0E76" w:rsidRPr="00303364" w:rsidRDefault="005E0E76" w:rsidP="00946F40">
            <w:pPr>
              <w:rPr>
                <w:rFonts w:eastAsia="SimSun" w:cstheme="minorHAnsi"/>
                <w:sz w:val="24"/>
                <w:szCs w:val="24"/>
                <w:lang w:eastAsia="zh-CN"/>
                <w:rPrChange w:id="1038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386" w:author="DuyNgo" w:date="2012-08-10T08:15:00Z">
                  <w:rPr>
                    <w:rFonts w:eastAsia="SimSun" w:cstheme="minorHAnsi"/>
                    <w:sz w:val="24"/>
                    <w:lang w:eastAsia="zh-CN"/>
                  </w:rPr>
                </w:rPrChange>
              </w:rPr>
            </w:pPr>
          </w:p>
        </w:tc>
        <w:tc>
          <w:tcPr>
            <w:tcW w:w="351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38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388" w:author="DuyNgo" w:date="2012-08-10T08:15:00Z">
                  <w:rPr>
                    <w:rFonts w:asciiTheme="majorHAnsi" w:eastAsia="SimSun" w:hAnsiTheme="majorHAnsi" w:cstheme="minorHAnsi"/>
                    <w:b/>
                    <w:bCs/>
                    <w:color w:val="4F81BD" w:themeColor="accent1"/>
                    <w:sz w:val="24"/>
                    <w:szCs w:val="26"/>
                    <w:lang w:eastAsia="zh-CN"/>
                  </w:rPr>
                </w:rPrChange>
              </w:rPr>
              <w:t>2. Select link “Add new Risk” or “Add new Issue”</w:t>
            </w:r>
          </w:p>
          <w:p w:rsidR="005E0E76" w:rsidRPr="00303364" w:rsidRDefault="005E0E76" w:rsidP="00946F40">
            <w:pPr>
              <w:rPr>
                <w:rFonts w:eastAsia="SimSun" w:cstheme="minorHAnsi"/>
                <w:sz w:val="24"/>
                <w:szCs w:val="24"/>
                <w:lang w:eastAsia="zh-CN"/>
                <w:rPrChange w:id="1038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39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391"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0392" w:author="DuyNgo" w:date="2012-08-10T08:15:00Z">
                  <w:rPr>
                    <w:rFonts w:eastAsia="SimSun" w:cstheme="minorHAnsi"/>
                    <w:sz w:val="24"/>
                    <w:lang w:eastAsia="zh-CN"/>
                  </w:rPr>
                </w:rPrChange>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93" w:author="DuyNgo" w:date="2012-08-10T08:15:00Z">
                  <w:rPr>
                    <w:rFonts w:ascii="Tahoma" w:hAnsi="Tahoma" w:cstheme="minorHAnsi"/>
                    <w:color w:val="000000"/>
                    <w:sz w:val="24"/>
                    <w:szCs w:val="20"/>
                  </w:rPr>
                </w:rPrChange>
              </w:rPr>
            </w:pPr>
            <w:r w:rsidRPr="00303364">
              <w:rPr>
                <w:rFonts w:cstheme="minorHAnsi"/>
                <w:sz w:val="24"/>
                <w:szCs w:val="24"/>
                <w:rPrChange w:id="10394"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95" w:author="DuyNgo" w:date="2012-08-10T08:15:00Z">
                  <w:rPr>
                    <w:rFonts w:ascii="Tahoma" w:hAnsi="Tahoma" w:cstheme="minorHAnsi"/>
                    <w:color w:val="000000"/>
                    <w:sz w:val="24"/>
                    <w:szCs w:val="20"/>
                  </w:rPr>
                </w:rPrChange>
              </w:rPr>
            </w:pPr>
            <w:r w:rsidRPr="00303364">
              <w:rPr>
                <w:rFonts w:cstheme="minorHAnsi"/>
                <w:sz w:val="24"/>
                <w:szCs w:val="24"/>
                <w:rPrChange w:id="1039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97" w:author="DuyNgo" w:date="2012-08-10T08:15:00Z">
                  <w:rPr>
                    <w:rFonts w:ascii="Tahoma" w:hAnsi="Tahoma" w:cstheme="minorHAnsi"/>
                    <w:color w:val="000000"/>
                    <w:sz w:val="24"/>
                    <w:szCs w:val="20"/>
                  </w:rPr>
                </w:rPrChange>
              </w:rPr>
            </w:pPr>
            <w:r w:rsidRPr="00303364">
              <w:rPr>
                <w:rFonts w:cstheme="minorHAnsi"/>
                <w:sz w:val="24"/>
                <w:szCs w:val="24"/>
                <w:rPrChange w:id="10398"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99" w:author="DuyNgo" w:date="2012-08-10T08:15:00Z">
                  <w:rPr>
                    <w:rFonts w:ascii="Tahoma" w:hAnsi="Tahoma" w:cstheme="minorHAnsi"/>
                    <w:color w:val="000000"/>
                    <w:sz w:val="24"/>
                    <w:szCs w:val="20"/>
                  </w:rPr>
                </w:rPrChange>
              </w:rPr>
            </w:pPr>
            <w:r w:rsidRPr="00303364">
              <w:rPr>
                <w:rFonts w:cstheme="minorHAnsi"/>
                <w:sz w:val="24"/>
                <w:szCs w:val="24"/>
                <w:rPrChange w:id="1040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01" w:author="DuyNgo" w:date="2012-08-10T08:15:00Z">
                  <w:rPr>
                    <w:rFonts w:ascii="Tahoma" w:hAnsi="Tahoma" w:cstheme="minorHAnsi"/>
                    <w:color w:val="000000"/>
                    <w:sz w:val="24"/>
                    <w:szCs w:val="20"/>
                  </w:rPr>
                </w:rPrChange>
              </w:rPr>
            </w:pPr>
            <w:r w:rsidRPr="00303364">
              <w:rPr>
                <w:rFonts w:cstheme="minorHAnsi"/>
                <w:sz w:val="24"/>
                <w:szCs w:val="24"/>
                <w:rPrChange w:id="10402"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03" w:author="DuyNgo" w:date="2012-08-10T08:15:00Z">
                  <w:rPr>
                    <w:rFonts w:ascii="Tahoma" w:hAnsi="Tahoma" w:cstheme="minorHAnsi"/>
                    <w:color w:val="000000"/>
                    <w:sz w:val="24"/>
                    <w:szCs w:val="20"/>
                  </w:rPr>
                </w:rPrChange>
              </w:rPr>
            </w:pPr>
            <w:r w:rsidRPr="00303364">
              <w:rPr>
                <w:rFonts w:cstheme="minorHAnsi"/>
                <w:sz w:val="24"/>
                <w:szCs w:val="24"/>
                <w:rPrChange w:id="1040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05" w:author="DuyNgo" w:date="2012-08-10T08:15:00Z">
                  <w:rPr>
                    <w:rFonts w:ascii="Tahoma" w:hAnsi="Tahoma" w:cstheme="minorHAnsi"/>
                    <w:color w:val="000000"/>
                    <w:sz w:val="24"/>
                    <w:szCs w:val="20"/>
                  </w:rPr>
                </w:rPrChange>
              </w:rPr>
            </w:pPr>
            <w:r w:rsidRPr="00303364">
              <w:rPr>
                <w:rFonts w:cstheme="minorHAnsi"/>
                <w:sz w:val="24"/>
                <w:szCs w:val="24"/>
                <w:rPrChange w:id="10406"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07" w:author="DuyNgo" w:date="2012-08-10T08:15:00Z">
                  <w:rPr>
                    <w:rFonts w:ascii="Tahoma" w:hAnsi="Tahoma" w:cstheme="minorHAnsi"/>
                    <w:color w:val="000000"/>
                    <w:sz w:val="24"/>
                    <w:szCs w:val="20"/>
                  </w:rPr>
                </w:rPrChange>
              </w:rPr>
            </w:pPr>
            <w:r w:rsidRPr="00303364">
              <w:rPr>
                <w:rFonts w:cstheme="minorHAnsi"/>
                <w:sz w:val="24"/>
                <w:szCs w:val="24"/>
                <w:rPrChange w:id="10408"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C5295B" w:rsidP="00C5295B">
      <w:pPr>
        <w:pStyle w:val="Heading4"/>
        <w:rPr>
          <w:rFonts w:asciiTheme="minorHAnsi" w:hAnsiTheme="minorHAnsi" w:cstheme="minorHAnsi"/>
          <w:b w:val="0"/>
          <w:sz w:val="24"/>
          <w:szCs w:val="24"/>
          <w:rPrChange w:id="10409" w:author="DuyNgo" w:date="2012-08-10T08:15:00Z">
            <w:rPr>
              <w:b w:val="0"/>
            </w:rPr>
          </w:rPrChange>
        </w:rPr>
      </w:pPr>
      <w:bookmarkStart w:id="10410" w:name="_Toc326241050"/>
      <w:bookmarkStart w:id="10411" w:name="_Toc332351162"/>
      <w:r w:rsidRPr="00303364">
        <w:rPr>
          <w:rFonts w:asciiTheme="minorHAnsi" w:hAnsiTheme="minorHAnsi" w:cstheme="minorHAnsi"/>
          <w:b w:val="0"/>
          <w:sz w:val="24"/>
          <w:szCs w:val="24"/>
          <w:rPrChange w:id="10412" w:author="DuyNgo" w:date="2012-08-10T08:15:00Z">
            <w:rPr>
              <w:rFonts w:asciiTheme="minorHAnsi" w:eastAsiaTheme="minorHAnsi" w:hAnsiTheme="minorHAnsi" w:cstheme="minorBidi"/>
              <w:b w:val="0"/>
              <w:bCs w:val="0"/>
              <w:i w:val="0"/>
              <w:iCs w:val="0"/>
              <w:color w:val="auto"/>
              <w:sz w:val="26"/>
              <w:szCs w:val="26"/>
            </w:rPr>
          </w:rPrChange>
        </w:rPr>
        <w:t>2</w:t>
      </w:r>
      <w:r w:rsidR="005E0E76" w:rsidRPr="00303364">
        <w:rPr>
          <w:rFonts w:asciiTheme="minorHAnsi" w:hAnsiTheme="minorHAnsi" w:cstheme="minorHAnsi"/>
          <w:b w:val="0"/>
          <w:sz w:val="24"/>
          <w:szCs w:val="24"/>
          <w:rPrChange w:id="10413" w:author="DuyNgo" w:date="2012-08-10T08:15:00Z">
            <w:rPr>
              <w:rFonts w:asciiTheme="minorHAnsi" w:eastAsiaTheme="minorHAnsi" w:hAnsiTheme="minorHAnsi" w:cstheme="minorBidi"/>
              <w:b w:val="0"/>
              <w:bCs w:val="0"/>
              <w:i w:val="0"/>
              <w:iCs w:val="0"/>
              <w:color w:val="auto"/>
              <w:sz w:val="26"/>
              <w:szCs w:val="26"/>
            </w:rPr>
          </w:rPrChange>
        </w:rPr>
        <w:t>.4.10 Edit Risk, Issue</w:t>
      </w:r>
      <w:bookmarkEnd w:id="10410"/>
      <w:bookmarkEnd w:id="10411"/>
    </w:p>
    <w:p w:rsidR="005E0E76" w:rsidRPr="00303364" w:rsidRDefault="005E0E76" w:rsidP="005E0E76">
      <w:pPr>
        <w:rPr>
          <w:rFonts w:cstheme="minorHAnsi"/>
          <w:sz w:val="24"/>
          <w:szCs w:val="24"/>
        </w:rPr>
      </w:pPr>
      <w:r w:rsidRPr="00303364">
        <w:rPr>
          <w:rFonts w:cstheme="minorHAnsi"/>
          <w:sz w:val="24"/>
          <w:szCs w:val="24"/>
          <w:rPrChange w:id="10414" w:author="DuyNgo" w:date="2012-08-10T08:15:00Z">
            <w:rPr>
              <w:rFonts w:cstheme="minorHAnsi"/>
              <w:sz w:val="24"/>
              <w:szCs w:val="24"/>
            </w:rPr>
          </w:rPrChange>
        </w:rPr>
        <w:object w:dxaOrig="7693" w:dyaOrig="1660">
          <v:shape id="_x0000_i1060" type="#_x0000_t75" style="width:385.1pt;height:82.9pt" o:ole="">
            <v:imagedata r:id="rId82" o:title=""/>
          </v:shape>
          <o:OLEObject Type="Embed" ProgID="Visio.Drawing.11" ShapeID="_x0000_i1060" DrawAspect="Content" ObjectID="_1406100368" r:id="rId83"/>
        </w:object>
      </w:r>
    </w:p>
    <w:p w:rsidR="005E0E76" w:rsidRPr="00303364" w:rsidRDefault="005E0E76" w:rsidP="005E0E76">
      <w:pPr>
        <w:rPr>
          <w:rFonts w:cstheme="minorHAnsi"/>
          <w:sz w:val="24"/>
          <w:szCs w:val="24"/>
        </w:rPr>
      </w:pPr>
      <w:r w:rsidRPr="00303364">
        <w:rPr>
          <w:rFonts w:cstheme="minorHAnsi"/>
          <w:sz w:val="24"/>
          <w:szCs w:val="24"/>
          <w:rPrChange w:id="10415"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416"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41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6"/>
        <w:gridCol w:w="3519"/>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418"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419" w:author="DuyNgo" w:date="2012-08-10T08:15:00Z">
                  <w:rPr>
                    <w:rFonts w:asciiTheme="majorHAnsi" w:eastAsia="SimSun" w:hAnsiTheme="majorHAnsi" w:cstheme="minorHAnsi"/>
                    <w:b/>
                    <w:bCs/>
                    <w:color w:val="4F81BD" w:themeColor="accent1"/>
                    <w:sz w:val="24"/>
                    <w:szCs w:val="26"/>
                    <w:lang w:eastAsia="zh-CN"/>
                  </w:rPr>
                </w:rPrChange>
              </w:rPr>
              <w:t>Project Eye_UC10</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420"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2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422" w:author="DuyNgo" w:date="2012-08-10T08:15:00Z">
                  <w:rPr>
                    <w:rFonts w:asciiTheme="majorHAnsi" w:eastAsiaTheme="majorEastAsia" w:hAnsiTheme="majorHAnsi" w:cstheme="minorHAnsi"/>
                    <w:b/>
                    <w:bCs/>
                    <w:color w:val="4F81BD" w:themeColor="accent1"/>
                    <w:sz w:val="24"/>
                    <w:szCs w:val="26"/>
                  </w:rPr>
                </w:rPrChange>
              </w:rPr>
              <w:t>Edit Risk, Issue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23" w:author="DuyNgo" w:date="2012-08-10T08:15:00Z">
                  <w:rPr>
                    <w:rFonts w:ascii="Tahoma" w:hAnsi="Tahoma" w:cstheme="minorHAnsi"/>
                    <w:color w:val="000000"/>
                    <w:sz w:val="24"/>
                    <w:szCs w:val="20"/>
                  </w:rPr>
                </w:rPrChange>
              </w:rPr>
            </w:pPr>
            <w:r w:rsidRPr="00303364">
              <w:rPr>
                <w:rFonts w:cstheme="minorHAnsi"/>
                <w:sz w:val="24"/>
                <w:szCs w:val="24"/>
                <w:rPrChange w:id="10424"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2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426"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edit a project’s risk, issue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27" w:author="DuyNgo" w:date="2012-08-10T08:15:00Z">
                  <w:rPr>
                    <w:rFonts w:ascii="Tahoma" w:hAnsi="Tahoma" w:cstheme="minorHAnsi"/>
                    <w:color w:val="000000"/>
                    <w:sz w:val="24"/>
                    <w:szCs w:val="20"/>
                  </w:rPr>
                </w:rPrChange>
              </w:rPr>
            </w:pPr>
            <w:r w:rsidRPr="00303364">
              <w:rPr>
                <w:rFonts w:cstheme="minorHAnsi"/>
                <w:sz w:val="24"/>
                <w:szCs w:val="24"/>
                <w:rPrChange w:id="10428"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2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430"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31" w:author="DuyNgo" w:date="2012-08-10T08:15:00Z">
                  <w:rPr>
                    <w:rFonts w:ascii="Tahoma" w:hAnsi="Tahoma" w:cstheme="minorHAnsi"/>
                    <w:color w:val="000000"/>
                    <w:sz w:val="24"/>
                    <w:szCs w:val="20"/>
                  </w:rPr>
                </w:rPrChange>
              </w:rPr>
            </w:pPr>
            <w:r w:rsidRPr="00303364">
              <w:rPr>
                <w:rFonts w:cstheme="minorHAnsi"/>
                <w:sz w:val="24"/>
                <w:szCs w:val="24"/>
                <w:rPrChange w:id="1043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3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434"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35" w:author="DuyNgo" w:date="2012-08-10T08:15:00Z">
                  <w:rPr>
                    <w:rFonts w:ascii="Tahoma" w:hAnsi="Tahoma" w:cstheme="minorHAnsi"/>
                    <w:color w:val="000000"/>
                    <w:sz w:val="24"/>
                    <w:szCs w:val="20"/>
                  </w:rPr>
                </w:rPrChange>
              </w:rPr>
            </w:pPr>
            <w:r w:rsidRPr="00303364">
              <w:rPr>
                <w:rFonts w:cstheme="minorHAnsi"/>
                <w:sz w:val="24"/>
                <w:szCs w:val="24"/>
                <w:rPrChange w:id="1043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3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43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39" w:author="DuyNgo" w:date="2012-08-10T08:15:00Z">
                  <w:rPr>
                    <w:rFonts w:ascii="Tahoma" w:hAnsi="Tahoma" w:cstheme="minorHAnsi"/>
                    <w:color w:val="000000"/>
                    <w:sz w:val="24"/>
                    <w:szCs w:val="20"/>
                  </w:rPr>
                </w:rPrChange>
              </w:rPr>
            </w:pPr>
            <w:r w:rsidRPr="00303364">
              <w:rPr>
                <w:rFonts w:cstheme="minorHAnsi"/>
                <w:sz w:val="24"/>
                <w:szCs w:val="24"/>
                <w:rPrChange w:id="10440"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4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442" w:author="DuyNgo" w:date="2012-08-10T08:15:00Z">
                  <w:rPr>
                    <w:rFonts w:asciiTheme="majorHAnsi" w:eastAsia="SimSun" w:hAnsiTheme="majorHAnsi" w:cstheme="minorHAnsi"/>
                    <w:b/>
                    <w:bCs/>
                    <w:color w:val="4F81BD" w:themeColor="accent1"/>
                    <w:sz w:val="24"/>
                    <w:szCs w:val="26"/>
                    <w:lang w:eastAsia="zh-CN"/>
                  </w:rPr>
                </w:rPrChange>
              </w:rPr>
              <w:t>1. Choose tab “Risk, Issue”</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443" w:author="DuyNgo" w:date="2012-08-10T08:15:00Z">
                  <w:rPr>
                    <w:rFonts w:asciiTheme="majorHAnsi" w:eastAsia="SimSun" w:hAnsiTheme="majorHAnsi" w:cstheme="minorHAnsi"/>
                    <w:b/>
                    <w:bCs/>
                    <w:color w:val="4F81BD" w:themeColor="accent1"/>
                    <w:sz w:val="24"/>
                    <w:szCs w:val="26"/>
                    <w:lang w:eastAsia="zh-CN"/>
                  </w:rPr>
                </w:rPrChange>
              </w:rPr>
              <w:t>3. Fill in the information then select button “Save Change”</w:t>
            </w:r>
          </w:p>
          <w:p w:rsidR="005E0E76" w:rsidRPr="00303364" w:rsidRDefault="005E0E76" w:rsidP="00946F40">
            <w:pPr>
              <w:rPr>
                <w:rFonts w:eastAsia="SimSun" w:cstheme="minorHAnsi"/>
                <w:sz w:val="24"/>
                <w:szCs w:val="24"/>
                <w:lang w:eastAsia="zh-CN"/>
                <w:rPrChange w:id="1044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445" w:author="DuyNgo" w:date="2012-08-10T08:15:00Z">
                  <w:rPr>
                    <w:rFonts w:eastAsia="SimSun" w:cstheme="minorHAnsi"/>
                    <w:sz w:val="24"/>
                    <w:lang w:eastAsia="zh-CN"/>
                  </w:rPr>
                </w:rPrChange>
              </w:rPr>
            </w:pPr>
          </w:p>
        </w:tc>
        <w:tc>
          <w:tcPr>
            <w:tcW w:w="351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44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447" w:author="DuyNgo" w:date="2012-08-10T08:15:00Z">
                  <w:rPr>
                    <w:rFonts w:asciiTheme="majorHAnsi" w:eastAsia="SimSun" w:hAnsiTheme="majorHAnsi" w:cstheme="minorHAnsi"/>
                    <w:b/>
                    <w:bCs/>
                    <w:color w:val="4F81BD" w:themeColor="accent1"/>
                    <w:sz w:val="24"/>
                    <w:szCs w:val="26"/>
                    <w:lang w:eastAsia="zh-CN"/>
                  </w:rPr>
                </w:rPrChange>
              </w:rPr>
              <w:t>2. Select the risk or issue want to edit</w:t>
            </w:r>
          </w:p>
          <w:p w:rsidR="005E0E76" w:rsidRPr="00303364" w:rsidRDefault="005E0E76" w:rsidP="00946F40">
            <w:pPr>
              <w:rPr>
                <w:rFonts w:eastAsia="SimSun" w:cstheme="minorHAnsi"/>
                <w:sz w:val="24"/>
                <w:szCs w:val="24"/>
                <w:lang w:eastAsia="zh-CN"/>
                <w:rPrChange w:id="1044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44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450"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0451" w:author="DuyNgo" w:date="2012-08-10T08:15:00Z">
                  <w:rPr>
                    <w:rFonts w:eastAsia="SimSun" w:cstheme="minorHAnsi"/>
                    <w:sz w:val="24"/>
                    <w:lang w:eastAsia="zh-CN"/>
                  </w:rPr>
                </w:rPrChange>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52" w:author="DuyNgo" w:date="2012-08-10T08:15:00Z">
                  <w:rPr>
                    <w:rFonts w:ascii="Tahoma" w:hAnsi="Tahoma" w:cstheme="minorHAnsi"/>
                    <w:color w:val="000000"/>
                    <w:sz w:val="24"/>
                    <w:szCs w:val="20"/>
                  </w:rPr>
                </w:rPrChange>
              </w:rPr>
            </w:pPr>
            <w:r w:rsidRPr="00303364">
              <w:rPr>
                <w:rFonts w:cstheme="minorHAnsi"/>
                <w:sz w:val="24"/>
                <w:szCs w:val="24"/>
                <w:rPrChange w:id="10453"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54" w:author="DuyNgo" w:date="2012-08-10T08:15:00Z">
                  <w:rPr>
                    <w:rFonts w:ascii="Tahoma" w:hAnsi="Tahoma" w:cstheme="minorHAnsi"/>
                    <w:color w:val="000000"/>
                    <w:sz w:val="24"/>
                    <w:szCs w:val="20"/>
                  </w:rPr>
                </w:rPrChange>
              </w:rPr>
            </w:pPr>
            <w:r w:rsidRPr="00303364">
              <w:rPr>
                <w:rFonts w:cstheme="minorHAnsi"/>
                <w:sz w:val="24"/>
                <w:szCs w:val="24"/>
                <w:rPrChange w:id="1045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56" w:author="DuyNgo" w:date="2012-08-10T08:15:00Z">
                  <w:rPr>
                    <w:rFonts w:ascii="Tahoma" w:hAnsi="Tahoma" w:cstheme="minorHAnsi"/>
                    <w:color w:val="000000"/>
                    <w:sz w:val="24"/>
                    <w:szCs w:val="20"/>
                  </w:rPr>
                </w:rPrChange>
              </w:rPr>
            </w:pPr>
            <w:r w:rsidRPr="00303364">
              <w:rPr>
                <w:rFonts w:cstheme="minorHAnsi"/>
                <w:sz w:val="24"/>
                <w:szCs w:val="24"/>
                <w:rPrChange w:id="10457"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58" w:author="DuyNgo" w:date="2012-08-10T08:15:00Z">
                  <w:rPr>
                    <w:rFonts w:ascii="Tahoma" w:hAnsi="Tahoma" w:cstheme="minorHAnsi"/>
                    <w:color w:val="000000"/>
                    <w:sz w:val="24"/>
                    <w:szCs w:val="20"/>
                  </w:rPr>
                </w:rPrChange>
              </w:rPr>
            </w:pPr>
            <w:r w:rsidRPr="00303364">
              <w:rPr>
                <w:rFonts w:cstheme="minorHAnsi"/>
                <w:sz w:val="24"/>
                <w:szCs w:val="24"/>
                <w:rPrChange w:id="1045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60" w:author="DuyNgo" w:date="2012-08-10T08:15:00Z">
                  <w:rPr>
                    <w:rFonts w:ascii="Tahoma" w:hAnsi="Tahoma" w:cstheme="minorHAnsi"/>
                    <w:color w:val="000000"/>
                    <w:sz w:val="24"/>
                    <w:szCs w:val="20"/>
                  </w:rPr>
                </w:rPrChange>
              </w:rPr>
            </w:pPr>
            <w:r w:rsidRPr="00303364">
              <w:rPr>
                <w:rFonts w:cstheme="minorHAnsi"/>
                <w:sz w:val="24"/>
                <w:szCs w:val="24"/>
                <w:rPrChange w:id="1046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62" w:author="DuyNgo" w:date="2012-08-10T08:15:00Z">
                  <w:rPr>
                    <w:rFonts w:ascii="Tahoma" w:hAnsi="Tahoma" w:cstheme="minorHAnsi"/>
                    <w:color w:val="000000"/>
                    <w:sz w:val="24"/>
                    <w:szCs w:val="20"/>
                  </w:rPr>
                </w:rPrChange>
              </w:rPr>
            </w:pPr>
            <w:r w:rsidRPr="00303364">
              <w:rPr>
                <w:rFonts w:cstheme="minorHAnsi"/>
                <w:sz w:val="24"/>
                <w:szCs w:val="24"/>
                <w:rPrChange w:id="1046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64" w:author="DuyNgo" w:date="2012-08-10T08:15:00Z">
                  <w:rPr>
                    <w:rFonts w:ascii="Tahoma" w:hAnsi="Tahoma" w:cstheme="minorHAnsi"/>
                    <w:color w:val="000000"/>
                    <w:sz w:val="24"/>
                    <w:szCs w:val="20"/>
                  </w:rPr>
                </w:rPrChange>
              </w:rPr>
            </w:pPr>
            <w:r w:rsidRPr="00303364">
              <w:rPr>
                <w:rFonts w:cstheme="minorHAnsi"/>
                <w:sz w:val="24"/>
                <w:szCs w:val="24"/>
                <w:rPrChange w:id="10465"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66" w:author="DuyNgo" w:date="2012-08-10T08:15:00Z">
                  <w:rPr>
                    <w:rFonts w:ascii="Tahoma" w:hAnsi="Tahoma" w:cstheme="minorHAnsi"/>
                    <w:color w:val="000000"/>
                    <w:sz w:val="24"/>
                    <w:szCs w:val="20"/>
                  </w:rPr>
                </w:rPrChange>
              </w:rPr>
            </w:pPr>
            <w:r w:rsidRPr="00303364">
              <w:rPr>
                <w:rFonts w:cstheme="minorHAnsi"/>
                <w:sz w:val="24"/>
                <w:szCs w:val="24"/>
                <w:rPrChange w:id="1046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10468" w:author="DuyNgo" w:date="2012-08-10T08:15:00Z">
            <w:rPr>
              <w:rFonts w:cstheme="minorHAnsi"/>
              <w:sz w:val="24"/>
            </w:rPr>
          </w:rPrChange>
        </w:rPr>
      </w:pPr>
    </w:p>
    <w:p w:rsidR="005E0E76" w:rsidRPr="00303364" w:rsidRDefault="005E0E76" w:rsidP="005E0E76">
      <w:pPr>
        <w:rPr>
          <w:rFonts w:cstheme="minorHAnsi"/>
          <w:sz w:val="24"/>
          <w:szCs w:val="24"/>
          <w:rPrChange w:id="10469" w:author="DuyNgo" w:date="2012-08-10T08:15:00Z">
            <w:rPr>
              <w:rFonts w:cstheme="minorHAnsi"/>
              <w:sz w:val="24"/>
            </w:rPr>
          </w:rPrChange>
        </w:rPr>
      </w:pPr>
    </w:p>
    <w:p w:rsidR="005E0E76" w:rsidRPr="00303364" w:rsidRDefault="005E0E76" w:rsidP="005E0E76">
      <w:pPr>
        <w:rPr>
          <w:rFonts w:cstheme="minorHAnsi"/>
          <w:sz w:val="24"/>
          <w:szCs w:val="24"/>
          <w:rPrChange w:id="10470" w:author="DuyNgo" w:date="2012-08-10T08:15:00Z">
            <w:rPr>
              <w:rFonts w:cstheme="minorHAnsi"/>
              <w:sz w:val="24"/>
            </w:rPr>
          </w:rPrChange>
        </w:rPr>
      </w:pPr>
    </w:p>
    <w:p w:rsidR="005E0E76" w:rsidRPr="00303364" w:rsidRDefault="005E0E76" w:rsidP="005E0E76">
      <w:pPr>
        <w:rPr>
          <w:rFonts w:cstheme="minorHAnsi"/>
          <w:sz w:val="24"/>
          <w:szCs w:val="24"/>
          <w:rPrChange w:id="10471" w:author="DuyNgo" w:date="2012-08-10T08:15:00Z">
            <w:rPr>
              <w:rFonts w:cstheme="minorHAnsi"/>
              <w:sz w:val="24"/>
            </w:rPr>
          </w:rPrChange>
        </w:rPr>
      </w:pPr>
    </w:p>
    <w:p w:rsidR="005E0E76" w:rsidRPr="00303364" w:rsidRDefault="005E0E76" w:rsidP="005E0E76">
      <w:pPr>
        <w:rPr>
          <w:rFonts w:cstheme="minorHAnsi"/>
          <w:sz w:val="24"/>
          <w:szCs w:val="24"/>
          <w:rPrChange w:id="10472" w:author="DuyNgo" w:date="2012-08-10T08:15:00Z">
            <w:rPr>
              <w:rFonts w:cstheme="minorHAnsi"/>
              <w:sz w:val="24"/>
            </w:rPr>
          </w:rPrChange>
        </w:rPr>
      </w:pPr>
    </w:p>
    <w:p w:rsidR="005E0E76" w:rsidRPr="00303364" w:rsidRDefault="005E0E76" w:rsidP="005E0E76">
      <w:pPr>
        <w:rPr>
          <w:rFonts w:cstheme="minorHAnsi"/>
          <w:sz w:val="24"/>
          <w:szCs w:val="24"/>
          <w:rPrChange w:id="10473" w:author="DuyNgo" w:date="2012-08-10T08:15:00Z">
            <w:rPr>
              <w:rFonts w:cstheme="minorHAnsi"/>
              <w:sz w:val="24"/>
            </w:rPr>
          </w:rPrChange>
        </w:rPr>
      </w:pPr>
    </w:p>
    <w:p w:rsidR="005E0E76" w:rsidRPr="00303364" w:rsidRDefault="005E0E76" w:rsidP="005E0E76">
      <w:pPr>
        <w:rPr>
          <w:rFonts w:cstheme="minorHAnsi"/>
          <w:sz w:val="24"/>
          <w:szCs w:val="24"/>
          <w:rPrChange w:id="10474" w:author="DuyNgo" w:date="2012-08-10T08:15:00Z">
            <w:rPr>
              <w:rFonts w:cstheme="minorHAnsi"/>
              <w:sz w:val="24"/>
            </w:rPr>
          </w:rPrChange>
        </w:rPr>
      </w:pPr>
    </w:p>
    <w:p w:rsidR="005E0E76" w:rsidRPr="00303364" w:rsidRDefault="005E0E76" w:rsidP="005E0E76">
      <w:pPr>
        <w:rPr>
          <w:rFonts w:cstheme="minorHAnsi"/>
          <w:sz w:val="24"/>
          <w:szCs w:val="24"/>
          <w:rPrChange w:id="10475" w:author="DuyNgo" w:date="2012-08-10T08:15:00Z">
            <w:rPr>
              <w:rFonts w:cstheme="minorHAnsi"/>
              <w:sz w:val="24"/>
            </w:rPr>
          </w:rPrChange>
        </w:rPr>
      </w:pPr>
    </w:p>
    <w:p w:rsidR="005E0E76" w:rsidRPr="00303364" w:rsidRDefault="00C5295B" w:rsidP="00C5295B">
      <w:pPr>
        <w:pStyle w:val="Heading4"/>
        <w:rPr>
          <w:rFonts w:asciiTheme="minorHAnsi" w:hAnsiTheme="minorHAnsi" w:cstheme="minorHAnsi"/>
          <w:b w:val="0"/>
          <w:sz w:val="24"/>
          <w:szCs w:val="24"/>
          <w:rPrChange w:id="10476" w:author="DuyNgo" w:date="2012-08-10T08:15:00Z">
            <w:rPr>
              <w:b w:val="0"/>
            </w:rPr>
          </w:rPrChange>
        </w:rPr>
      </w:pPr>
      <w:bookmarkStart w:id="10477" w:name="_Toc326241051"/>
      <w:bookmarkStart w:id="10478" w:name="_Toc332351163"/>
      <w:r w:rsidRPr="00303364">
        <w:rPr>
          <w:rFonts w:asciiTheme="minorHAnsi" w:hAnsiTheme="minorHAnsi" w:cstheme="minorHAnsi"/>
          <w:b w:val="0"/>
          <w:sz w:val="24"/>
          <w:szCs w:val="24"/>
          <w:rPrChange w:id="10479" w:author="DuyNgo" w:date="2012-08-10T08:15:00Z">
            <w:rPr>
              <w:rFonts w:asciiTheme="minorHAnsi" w:eastAsiaTheme="minorHAnsi" w:hAnsiTheme="minorHAnsi" w:cstheme="minorBidi"/>
              <w:b w:val="0"/>
              <w:bCs w:val="0"/>
              <w:i w:val="0"/>
              <w:iCs w:val="0"/>
              <w:color w:val="auto"/>
              <w:sz w:val="26"/>
              <w:szCs w:val="26"/>
            </w:rPr>
          </w:rPrChange>
        </w:rPr>
        <w:t>2</w:t>
      </w:r>
      <w:r w:rsidR="005E0E76" w:rsidRPr="00303364">
        <w:rPr>
          <w:rFonts w:asciiTheme="minorHAnsi" w:hAnsiTheme="minorHAnsi" w:cstheme="minorHAnsi"/>
          <w:b w:val="0"/>
          <w:sz w:val="24"/>
          <w:szCs w:val="24"/>
          <w:rPrChange w:id="10480" w:author="DuyNgo" w:date="2012-08-10T08:15:00Z">
            <w:rPr>
              <w:rFonts w:asciiTheme="minorHAnsi" w:eastAsiaTheme="minorHAnsi" w:hAnsiTheme="minorHAnsi" w:cstheme="minorBidi"/>
              <w:b w:val="0"/>
              <w:bCs w:val="0"/>
              <w:i w:val="0"/>
              <w:iCs w:val="0"/>
              <w:color w:val="auto"/>
              <w:sz w:val="26"/>
              <w:szCs w:val="26"/>
            </w:rPr>
          </w:rPrChange>
        </w:rPr>
        <w:t>.4.11 Delete Risk, Issue</w:t>
      </w:r>
      <w:bookmarkEnd w:id="10477"/>
      <w:bookmarkEnd w:id="10478"/>
    </w:p>
    <w:p w:rsidR="005E0E76" w:rsidRPr="00303364" w:rsidRDefault="005E0E76" w:rsidP="005E0E76">
      <w:pPr>
        <w:rPr>
          <w:rFonts w:cstheme="minorHAnsi"/>
          <w:sz w:val="24"/>
          <w:szCs w:val="24"/>
        </w:rPr>
      </w:pPr>
      <w:r w:rsidRPr="00303364">
        <w:rPr>
          <w:rFonts w:cstheme="minorHAnsi"/>
          <w:sz w:val="24"/>
          <w:szCs w:val="24"/>
          <w:rPrChange w:id="10481" w:author="DuyNgo" w:date="2012-08-10T08:15:00Z">
            <w:rPr>
              <w:rFonts w:cstheme="minorHAnsi"/>
              <w:sz w:val="24"/>
              <w:szCs w:val="24"/>
            </w:rPr>
          </w:rPrChange>
        </w:rPr>
        <w:object w:dxaOrig="7693" w:dyaOrig="1660">
          <v:shape id="_x0000_i1061" type="#_x0000_t75" style="width:385.1pt;height:82.9pt" o:ole="">
            <v:imagedata r:id="rId84" o:title=""/>
          </v:shape>
          <o:OLEObject Type="Embed" ProgID="Visio.Drawing.11" ShapeID="_x0000_i1061" DrawAspect="Content" ObjectID="_1406100369" r:id="rId85"/>
        </w:object>
      </w:r>
    </w:p>
    <w:p w:rsidR="005E0E76" w:rsidRPr="00303364" w:rsidRDefault="005E0E76" w:rsidP="005E0E76">
      <w:pPr>
        <w:rPr>
          <w:rFonts w:cstheme="minorHAnsi"/>
          <w:sz w:val="24"/>
          <w:szCs w:val="24"/>
        </w:rPr>
      </w:pPr>
      <w:r w:rsidRPr="00303364">
        <w:rPr>
          <w:rFonts w:cstheme="minorHAnsi"/>
          <w:sz w:val="24"/>
          <w:szCs w:val="24"/>
          <w:rPrChange w:id="10482"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483"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48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22"/>
        <w:gridCol w:w="3533"/>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485"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486" w:author="DuyNgo" w:date="2012-08-10T08:15:00Z">
                  <w:rPr>
                    <w:rFonts w:asciiTheme="majorHAnsi" w:eastAsia="SimSun" w:hAnsiTheme="majorHAnsi" w:cstheme="minorHAnsi"/>
                    <w:b/>
                    <w:bCs/>
                    <w:color w:val="4F81BD" w:themeColor="accent1"/>
                    <w:sz w:val="24"/>
                    <w:szCs w:val="26"/>
                    <w:lang w:eastAsia="zh-CN"/>
                  </w:rPr>
                </w:rPrChange>
              </w:rPr>
              <w:t>Project Eye_UC11</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487" w:author="DuyNgo" w:date="2012-08-10T08:15:00Z">
                  <w:rPr>
                    <w:rFonts w:asciiTheme="majorHAnsi" w:eastAsiaTheme="majorEastAsia" w:hAnsiTheme="majorHAnsi" w:cstheme="minorHAnsi"/>
                    <w:b/>
                    <w:bCs/>
                    <w:color w:val="4F81BD" w:themeColor="accent1"/>
                    <w:sz w:val="24"/>
                    <w:szCs w:val="26"/>
                  </w:rPr>
                </w:rPrChange>
              </w:rPr>
              <w:lastRenderedPageBreak/>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8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489" w:author="DuyNgo" w:date="2012-08-10T08:15:00Z">
                  <w:rPr>
                    <w:rFonts w:asciiTheme="majorHAnsi" w:eastAsiaTheme="majorEastAsia" w:hAnsiTheme="majorHAnsi" w:cstheme="minorHAnsi"/>
                    <w:b/>
                    <w:bCs/>
                    <w:color w:val="4F81BD" w:themeColor="accent1"/>
                    <w:sz w:val="24"/>
                    <w:szCs w:val="26"/>
                  </w:rPr>
                </w:rPrChange>
              </w:rPr>
              <w:t>Delete Risk, Issue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90" w:author="DuyNgo" w:date="2012-08-10T08:15:00Z">
                  <w:rPr>
                    <w:rFonts w:ascii="Tahoma" w:hAnsi="Tahoma" w:cstheme="minorHAnsi"/>
                    <w:color w:val="000000"/>
                    <w:sz w:val="24"/>
                    <w:szCs w:val="20"/>
                  </w:rPr>
                </w:rPrChange>
              </w:rPr>
            </w:pPr>
            <w:r w:rsidRPr="00303364">
              <w:rPr>
                <w:rFonts w:cstheme="minorHAnsi"/>
                <w:sz w:val="24"/>
                <w:szCs w:val="24"/>
                <w:rPrChange w:id="10491"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9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493"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delete a project’s risk, issue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94" w:author="DuyNgo" w:date="2012-08-10T08:15:00Z">
                  <w:rPr>
                    <w:rFonts w:ascii="Tahoma" w:hAnsi="Tahoma" w:cstheme="minorHAnsi"/>
                    <w:color w:val="000000"/>
                    <w:sz w:val="24"/>
                    <w:szCs w:val="20"/>
                  </w:rPr>
                </w:rPrChange>
              </w:rPr>
            </w:pPr>
            <w:r w:rsidRPr="00303364">
              <w:rPr>
                <w:rFonts w:cstheme="minorHAnsi"/>
                <w:sz w:val="24"/>
                <w:szCs w:val="24"/>
                <w:rPrChange w:id="10495"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9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497"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98" w:author="DuyNgo" w:date="2012-08-10T08:15:00Z">
                  <w:rPr>
                    <w:rFonts w:ascii="Tahoma" w:hAnsi="Tahoma" w:cstheme="minorHAnsi"/>
                    <w:color w:val="000000"/>
                    <w:sz w:val="24"/>
                    <w:szCs w:val="20"/>
                  </w:rPr>
                </w:rPrChange>
              </w:rPr>
            </w:pPr>
            <w:r w:rsidRPr="00303364">
              <w:rPr>
                <w:rFonts w:cstheme="minorHAnsi"/>
                <w:sz w:val="24"/>
                <w:szCs w:val="24"/>
                <w:rPrChange w:id="10499"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0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01"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02" w:author="DuyNgo" w:date="2012-08-10T08:15:00Z">
                  <w:rPr>
                    <w:rFonts w:ascii="Tahoma" w:hAnsi="Tahoma" w:cstheme="minorHAnsi"/>
                    <w:color w:val="000000"/>
                    <w:sz w:val="24"/>
                    <w:szCs w:val="20"/>
                  </w:rPr>
                </w:rPrChange>
              </w:rPr>
            </w:pPr>
            <w:r w:rsidRPr="00303364">
              <w:rPr>
                <w:rFonts w:cstheme="minorHAnsi"/>
                <w:sz w:val="24"/>
                <w:szCs w:val="24"/>
                <w:rPrChange w:id="10503"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0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05"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06" w:author="DuyNgo" w:date="2012-08-10T08:15:00Z">
                  <w:rPr>
                    <w:rFonts w:ascii="Tahoma" w:hAnsi="Tahoma" w:cstheme="minorHAnsi"/>
                    <w:color w:val="000000"/>
                    <w:sz w:val="24"/>
                    <w:szCs w:val="20"/>
                  </w:rPr>
                </w:rPrChange>
              </w:rPr>
            </w:pPr>
            <w:r w:rsidRPr="00303364">
              <w:rPr>
                <w:rFonts w:cstheme="minorHAnsi"/>
                <w:sz w:val="24"/>
                <w:szCs w:val="24"/>
                <w:rPrChange w:id="10507" w:author="DuyNgo" w:date="2012-08-10T08:15:00Z">
                  <w:rPr>
                    <w:rFonts w:asciiTheme="majorHAnsi" w:eastAsiaTheme="majorEastAsia" w:hAnsiTheme="majorHAnsi" w:cstheme="minorHAnsi"/>
                    <w:b/>
                    <w:bCs/>
                    <w:color w:val="4F81BD" w:themeColor="accent1"/>
                    <w:sz w:val="24"/>
                    <w:szCs w:val="26"/>
                  </w:rPr>
                </w:rPrChange>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0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09" w:author="DuyNgo" w:date="2012-08-10T08:15:00Z">
                  <w:rPr>
                    <w:rFonts w:asciiTheme="majorHAnsi" w:eastAsia="SimSun" w:hAnsiTheme="majorHAnsi" w:cstheme="minorHAnsi"/>
                    <w:b/>
                    <w:bCs/>
                    <w:color w:val="4F81BD" w:themeColor="accent1"/>
                    <w:sz w:val="24"/>
                    <w:szCs w:val="26"/>
                    <w:lang w:eastAsia="zh-CN"/>
                  </w:rPr>
                </w:rPrChange>
              </w:rPr>
              <w:t>1. Choose tab “Risk, Issue”</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51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511"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303364" w:rsidRDefault="005E0E76" w:rsidP="00946F40">
            <w:pPr>
              <w:rPr>
                <w:rFonts w:eastAsia="SimSun" w:cstheme="minorHAnsi"/>
                <w:sz w:val="24"/>
                <w:szCs w:val="24"/>
                <w:lang w:eastAsia="zh-CN"/>
                <w:rPrChange w:id="1051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513"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51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515"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row you want to delete</w:t>
            </w:r>
          </w:p>
          <w:p w:rsidR="005E0E76" w:rsidRPr="00303364" w:rsidRDefault="005E0E76" w:rsidP="00946F40">
            <w:pPr>
              <w:rPr>
                <w:rFonts w:eastAsia="SimSun" w:cstheme="minorHAnsi"/>
                <w:sz w:val="24"/>
                <w:szCs w:val="24"/>
                <w:lang w:eastAsia="zh-CN"/>
                <w:rPrChange w:id="1051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51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518"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0519" w:author="DuyNgo" w:date="2012-08-10T08:15:00Z">
                  <w:rPr>
                    <w:rFonts w:eastAsia="SimSun" w:cstheme="minorHAnsi"/>
                    <w:sz w:val="24"/>
                    <w:lang w:eastAsia="zh-CN"/>
                  </w:rPr>
                </w:rPrChange>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20" w:author="DuyNgo" w:date="2012-08-10T08:15:00Z">
                  <w:rPr>
                    <w:rFonts w:ascii="Tahoma" w:hAnsi="Tahoma" w:cstheme="minorHAnsi"/>
                    <w:color w:val="000000"/>
                    <w:sz w:val="24"/>
                    <w:szCs w:val="20"/>
                  </w:rPr>
                </w:rPrChange>
              </w:rPr>
            </w:pPr>
            <w:r w:rsidRPr="00303364">
              <w:rPr>
                <w:rFonts w:cstheme="minorHAnsi"/>
                <w:sz w:val="24"/>
                <w:szCs w:val="24"/>
                <w:rPrChange w:id="10521"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22" w:author="DuyNgo" w:date="2012-08-10T08:15:00Z">
                  <w:rPr>
                    <w:rFonts w:ascii="Tahoma" w:hAnsi="Tahoma" w:cstheme="minorHAnsi"/>
                    <w:color w:val="000000"/>
                    <w:sz w:val="24"/>
                    <w:szCs w:val="20"/>
                  </w:rPr>
                </w:rPrChange>
              </w:rPr>
            </w:pPr>
            <w:r w:rsidRPr="00303364">
              <w:rPr>
                <w:rFonts w:cstheme="minorHAnsi"/>
                <w:sz w:val="24"/>
                <w:szCs w:val="24"/>
                <w:rPrChange w:id="1052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24" w:author="DuyNgo" w:date="2012-08-10T08:15:00Z">
                  <w:rPr>
                    <w:rFonts w:ascii="Tahoma" w:hAnsi="Tahoma" w:cstheme="minorHAnsi"/>
                    <w:color w:val="000000"/>
                    <w:sz w:val="24"/>
                    <w:szCs w:val="20"/>
                  </w:rPr>
                </w:rPrChange>
              </w:rPr>
            </w:pPr>
            <w:r w:rsidRPr="00303364">
              <w:rPr>
                <w:rFonts w:cstheme="minorHAnsi"/>
                <w:sz w:val="24"/>
                <w:szCs w:val="24"/>
                <w:rPrChange w:id="10525"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26" w:author="DuyNgo" w:date="2012-08-10T08:15:00Z">
                  <w:rPr>
                    <w:rFonts w:ascii="Tahoma" w:hAnsi="Tahoma" w:cstheme="minorHAnsi"/>
                    <w:color w:val="000000"/>
                    <w:sz w:val="24"/>
                    <w:szCs w:val="20"/>
                  </w:rPr>
                </w:rPrChange>
              </w:rPr>
            </w:pPr>
            <w:r w:rsidRPr="00303364">
              <w:rPr>
                <w:rFonts w:cstheme="minorHAnsi"/>
                <w:sz w:val="24"/>
                <w:szCs w:val="24"/>
                <w:rPrChange w:id="1052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28" w:author="DuyNgo" w:date="2012-08-10T08:15:00Z">
                  <w:rPr>
                    <w:rFonts w:ascii="Tahoma" w:hAnsi="Tahoma" w:cstheme="minorHAnsi"/>
                    <w:color w:val="000000"/>
                    <w:sz w:val="24"/>
                    <w:szCs w:val="20"/>
                  </w:rPr>
                </w:rPrChange>
              </w:rPr>
            </w:pPr>
            <w:r w:rsidRPr="00303364">
              <w:rPr>
                <w:rFonts w:cstheme="minorHAnsi"/>
                <w:sz w:val="24"/>
                <w:szCs w:val="24"/>
                <w:rPrChange w:id="1052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30" w:author="DuyNgo" w:date="2012-08-10T08:15:00Z">
                  <w:rPr>
                    <w:rFonts w:ascii="Tahoma" w:hAnsi="Tahoma" w:cstheme="minorHAnsi"/>
                    <w:color w:val="000000"/>
                    <w:sz w:val="24"/>
                    <w:szCs w:val="20"/>
                  </w:rPr>
                </w:rPrChange>
              </w:rPr>
            </w:pPr>
            <w:r w:rsidRPr="00303364">
              <w:rPr>
                <w:rFonts w:cstheme="minorHAnsi"/>
                <w:sz w:val="24"/>
                <w:szCs w:val="24"/>
                <w:rPrChange w:id="1053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32" w:author="DuyNgo" w:date="2012-08-10T08:15:00Z">
                  <w:rPr>
                    <w:rFonts w:ascii="Tahoma" w:hAnsi="Tahoma" w:cstheme="minorHAnsi"/>
                    <w:color w:val="000000"/>
                    <w:sz w:val="24"/>
                    <w:szCs w:val="20"/>
                  </w:rPr>
                </w:rPrChange>
              </w:rPr>
            </w:pPr>
            <w:r w:rsidRPr="00303364">
              <w:rPr>
                <w:rFonts w:cstheme="minorHAnsi"/>
                <w:sz w:val="24"/>
                <w:szCs w:val="24"/>
                <w:rPrChange w:id="10533"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34" w:author="DuyNgo" w:date="2012-08-10T08:15:00Z">
                  <w:rPr>
                    <w:rFonts w:ascii="Tahoma" w:hAnsi="Tahoma" w:cstheme="minorHAnsi"/>
                    <w:color w:val="000000"/>
                    <w:sz w:val="24"/>
                    <w:szCs w:val="20"/>
                  </w:rPr>
                </w:rPrChange>
              </w:rPr>
            </w:pPr>
            <w:r w:rsidRPr="00303364">
              <w:rPr>
                <w:rFonts w:cstheme="minorHAnsi"/>
                <w:sz w:val="24"/>
                <w:szCs w:val="24"/>
                <w:rPrChange w:id="1053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10536" w:author="DuyNgo" w:date="2012-08-10T08:15:00Z">
            <w:rPr>
              <w:rFonts w:cstheme="minorHAnsi"/>
              <w:sz w:val="24"/>
            </w:rPr>
          </w:rPrChange>
        </w:rPr>
      </w:pPr>
    </w:p>
    <w:p w:rsidR="005E0E76" w:rsidRPr="00303364" w:rsidRDefault="005E0E76" w:rsidP="005E0E76">
      <w:pPr>
        <w:rPr>
          <w:rFonts w:cstheme="minorHAnsi"/>
          <w:sz w:val="24"/>
          <w:szCs w:val="24"/>
          <w:rPrChange w:id="10537" w:author="DuyNgo" w:date="2012-08-10T08:15:00Z">
            <w:rPr>
              <w:rFonts w:cstheme="minorHAnsi"/>
              <w:sz w:val="24"/>
            </w:rPr>
          </w:rPrChange>
        </w:rPr>
      </w:pPr>
    </w:p>
    <w:p w:rsidR="005E0E76" w:rsidRPr="00303364" w:rsidRDefault="005E0E76" w:rsidP="005E0E76">
      <w:pPr>
        <w:rPr>
          <w:rFonts w:cstheme="minorHAnsi"/>
          <w:sz w:val="24"/>
          <w:szCs w:val="24"/>
          <w:rPrChange w:id="10538" w:author="DuyNgo" w:date="2012-08-10T08:15:00Z">
            <w:rPr>
              <w:rFonts w:cstheme="minorHAnsi"/>
              <w:sz w:val="24"/>
            </w:rPr>
          </w:rPrChange>
        </w:rPr>
      </w:pPr>
    </w:p>
    <w:p w:rsidR="005E0E76" w:rsidRPr="00303364" w:rsidRDefault="005E0E76" w:rsidP="005E0E76">
      <w:pPr>
        <w:rPr>
          <w:rFonts w:cstheme="minorHAnsi"/>
          <w:sz w:val="24"/>
          <w:szCs w:val="24"/>
          <w:rPrChange w:id="10539" w:author="DuyNgo" w:date="2012-08-10T08:15:00Z">
            <w:rPr>
              <w:rFonts w:cstheme="minorHAnsi"/>
              <w:sz w:val="24"/>
            </w:rPr>
          </w:rPrChange>
        </w:rPr>
      </w:pPr>
    </w:p>
    <w:p w:rsidR="005E0E76" w:rsidRPr="00303364" w:rsidRDefault="005E0E76" w:rsidP="005E0E76">
      <w:pPr>
        <w:rPr>
          <w:rFonts w:cstheme="minorHAnsi"/>
          <w:sz w:val="24"/>
          <w:szCs w:val="24"/>
          <w:rPrChange w:id="10540" w:author="DuyNgo" w:date="2012-08-10T08:15:00Z">
            <w:rPr>
              <w:rFonts w:cstheme="minorHAnsi"/>
              <w:sz w:val="24"/>
            </w:rPr>
          </w:rPrChange>
        </w:rPr>
      </w:pPr>
    </w:p>
    <w:p w:rsidR="005E0E76" w:rsidRPr="00303364" w:rsidRDefault="005E0E76" w:rsidP="005E0E76">
      <w:pPr>
        <w:rPr>
          <w:rFonts w:cstheme="minorHAnsi"/>
          <w:sz w:val="24"/>
          <w:szCs w:val="24"/>
          <w:rPrChange w:id="10541" w:author="DuyNgo" w:date="2012-08-10T08:15:00Z">
            <w:rPr>
              <w:rFonts w:cstheme="minorHAnsi"/>
              <w:sz w:val="24"/>
            </w:rPr>
          </w:rPrChange>
        </w:rPr>
      </w:pPr>
    </w:p>
    <w:p w:rsidR="005E0E76" w:rsidRPr="00303364" w:rsidRDefault="00C5295B" w:rsidP="00C5295B">
      <w:pPr>
        <w:pStyle w:val="Heading4"/>
        <w:rPr>
          <w:rFonts w:asciiTheme="minorHAnsi" w:hAnsiTheme="minorHAnsi" w:cstheme="minorHAnsi"/>
          <w:b w:val="0"/>
          <w:sz w:val="24"/>
          <w:szCs w:val="24"/>
          <w:rPrChange w:id="10542" w:author="DuyNgo" w:date="2012-08-10T08:15:00Z">
            <w:rPr>
              <w:b w:val="0"/>
            </w:rPr>
          </w:rPrChange>
        </w:rPr>
      </w:pPr>
      <w:bookmarkStart w:id="10543" w:name="_Toc326241052"/>
      <w:bookmarkStart w:id="10544" w:name="_Toc332351164"/>
      <w:r w:rsidRPr="00303364">
        <w:rPr>
          <w:rFonts w:asciiTheme="minorHAnsi" w:hAnsiTheme="minorHAnsi" w:cstheme="minorHAnsi"/>
          <w:b w:val="0"/>
          <w:sz w:val="24"/>
          <w:szCs w:val="24"/>
          <w:rPrChange w:id="10545" w:author="DuyNgo" w:date="2012-08-10T08:15:00Z">
            <w:rPr>
              <w:rFonts w:asciiTheme="minorHAnsi" w:eastAsiaTheme="minorHAnsi" w:hAnsiTheme="minorHAnsi" w:cstheme="minorBidi"/>
              <w:b w:val="0"/>
              <w:bCs w:val="0"/>
              <w:i w:val="0"/>
              <w:iCs w:val="0"/>
              <w:color w:val="auto"/>
              <w:sz w:val="26"/>
              <w:szCs w:val="26"/>
            </w:rPr>
          </w:rPrChange>
        </w:rPr>
        <w:t>2</w:t>
      </w:r>
      <w:r w:rsidR="005E0E76" w:rsidRPr="00303364">
        <w:rPr>
          <w:rFonts w:asciiTheme="minorHAnsi" w:hAnsiTheme="minorHAnsi" w:cstheme="minorHAnsi"/>
          <w:b w:val="0"/>
          <w:sz w:val="24"/>
          <w:szCs w:val="24"/>
          <w:rPrChange w:id="10546" w:author="DuyNgo" w:date="2012-08-10T08:15:00Z">
            <w:rPr>
              <w:rFonts w:asciiTheme="minorHAnsi" w:eastAsiaTheme="minorHAnsi" w:hAnsiTheme="minorHAnsi" w:cstheme="minorBidi"/>
              <w:b w:val="0"/>
              <w:bCs w:val="0"/>
              <w:i w:val="0"/>
              <w:iCs w:val="0"/>
              <w:color w:val="auto"/>
              <w:sz w:val="26"/>
              <w:szCs w:val="26"/>
            </w:rPr>
          </w:rPrChange>
        </w:rPr>
        <w:t>.4.12 Add Change Request</w:t>
      </w:r>
      <w:bookmarkEnd w:id="10543"/>
      <w:bookmarkEnd w:id="10544"/>
    </w:p>
    <w:p w:rsidR="005E0E76" w:rsidRPr="00303364" w:rsidRDefault="005E0E76" w:rsidP="005E0E76">
      <w:pPr>
        <w:rPr>
          <w:rFonts w:cstheme="minorHAnsi"/>
          <w:sz w:val="24"/>
          <w:szCs w:val="24"/>
        </w:rPr>
      </w:pPr>
      <w:r w:rsidRPr="00303364">
        <w:rPr>
          <w:rFonts w:cstheme="minorHAnsi"/>
          <w:sz w:val="24"/>
          <w:szCs w:val="24"/>
          <w:rPrChange w:id="10547" w:author="DuyNgo" w:date="2012-08-10T08:15:00Z">
            <w:rPr>
              <w:rFonts w:cstheme="minorHAnsi"/>
              <w:sz w:val="24"/>
              <w:szCs w:val="24"/>
            </w:rPr>
          </w:rPrChange>
        </w:rPr>
        <w:object w:dxaOrig="7693" w:dyaOrig="1660">
          <v:shape id="_x0000_i1062" type="#_x0000_t75" style="width:385.1pt;height:82.9pt" o:ole="">
            <v:imagedata r:id="rId86" o:title=""/>
          </v:shape>
          <o:OLEObject Type="Embed" ProgID="Visio.Drawing.11" ShapeID="_x0000_i1062" DrawAspect="Content" ObjectID="_1406100370" r:id="rId87"/>
        </w:object>
      </w:r>
    </w:p>
    <w:p w:rsidR="005E0E76" w:rsidRPr="00303364" w:rsidRDefault="005E0E76" w:rsidP="005E0E76">
      <w:pPr>
        <w:rPr>
          <w:rFonts w:cstheme="minorHAnsi"/>
          <w:sz w:val="24"/>
          <w:szCs w:val="24"/>
        </w:rPr>
      </w:pPr>
      <w:r w:rsidRPr="00303364">
        <w:rPr>
          <w:rFonts w:cstheme="minorHAnsi"/>
          <w:sz w:val="24"/>
          <w:szCs w:val="24"/>
          <w:rPrChange w:id="10548"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549"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550" w:author="DuyNgo" w:date="2012-08-10T08:15:00Z">
            <w:rPr>
              <w:rFonts w:asciiTheme="majorHAnsi" w:eastAsiaTheme="majorEastAsia" w:hAnsiTheme="majorHAnsi" w:cstheme="minorHAnsi"/>
              <w:b/>
              <w:bCs/>
              <w:color w:val="4F81BD" w:themeColor="accent1"/>
              <w:sz w:val="24"/>
              <w:szCs w:val="26"/>
            </w:rPr>
          </w:rPrChange>
        </w:rPr>
        <w:lastRenderedPageBreak/>
        <w:t>Use Case scenario:</w:t>
      </w:r>
    </w:p>
    <w:tbl>
      <w:tblPr>
        <w:tblW w:w="0" w:type="auto"/>
        <w:tblInd w:w="2" w:type="dxa"/>
        <w:tblCellMar>
          <w:left w:w="0" w:type="dxa"/>
          <w:right w:w="0" w:type="dxa"/>
        </w:tblCellMar>
        <w:tblLook w:val="0000" w:firstRow="0" w:lastRow="0" w:firstColumn="0" w:lastColumn="0" w:noHBand="0" w:noVBand="0"/>
      </w:tblPr>
      <w:tblGrid>
        <w:gridCol w:w="1789"/>
        <w:gridCol w:w="3631"/>
        <w:gridCol w:w="3526"/>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551"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552" w:author="DuyNgo" w:date="2012-08-10T08:15:00Z">
                  <w:rPr>
                    <w:rFonts w:asciiTheme="majorHAnsi" w:eastAsia="SimSun" w:hAnsiTheme="majorHAnsi" w:cstheme="minorHAnsi"/>
                    <w:b/>
                    <w:bCs/>
                    <w:color w:val="4F81BD" w:themeColor="accent1"/>
                    <w:sz w:val="24"/>
                    <w:szCs w:val="26"/>
                    <w:lang w:eastAsia="zh-CN"/>
                  </w:rPr>
                </w:rPrChange>
              </w:rPr>
              <w:t>Project Eye_UC12</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553"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5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555" w:author="DuyNgo" w:date="2012-08-10T08:15:00Z">
                  <w:rPr>
                    <w:rFonts w:asciiTheme="majorHAnsi" w:eastAsiaTheme="majorEastAsia" w:hAnsiTheme="majorHAnsi" w:cstheme="minorHAnsi"/>
                    <w:b/>
                    <w:bCs/>
                    <w:color w:val="4F81BD" w:themeColor="accent1"/>
                    <w:sz w:val="24"/>
                    <w:szCs w:val="26"/>
                  </w:rPr>
                </w:rPrChange>
              </w:rPr>
              <w:t>Add Change Request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56" w:author="DuyNgo" w:date="2012-08-10T08:15:00Z">
                  <w:rPr>
                    <w:rFonts w:ascii="Tahoma" w:hAnsi="Tahoma" w:cstheme="minorHAnsi"/>
                    <w:color w:val="000000"/>
                    <w:sz w:val="24"/>
                    <w:szCs w:val="20"/>
                  </w:rPr>
                </w:rPrChange>
              </w:rPr>
            </w:pPr>
            <w:r w:rsidRPr="00303364">
              <w:rPr>
                <w:rFonts w:cstheme="minorHAnsi"/>
                <w:sz w:val="24"/>
                <w:szCs w:val="24"/>
                <w:rPrChange w:id="10557"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5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559"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add a project’s change request</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60" w:author="DuyNgo" w:date="2012-08-10T08:15:00Z">
                  <w:rPr>
                    <w:rFonts w:ascii="Tahoma" w:hAnsi="Tahoma" w:cstheme="minorHAnsi"/>
                    <w:color w:val="000000"/>
                    <w:sz w:val="24"/>
                    <w:szCs w:val="20"/>
                  </w:rPr>
                </w:rPrChange>
              </w:rPr>
            </w:pPr>
            <w:r w:rsidRPr="00303364">
              <w:rPr>
                <w:rFonts w:cstheme="minorHAnsi"/>
                <w:sz w:val="24"/>
                <w:szCs w:val="24"/>
                <w:rPrChange w:id="10561"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6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563"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64" w:author="DuyNgo" w:date="2012-08-10T08:15:00Z">
                  <w:rPr>
                    <w:rFonts w:ascii="Tahoma" w:hAnsi="Tahoma" w:cstheme="minorHAnsi"/>
                    <w:color w:val="000000"/>
                    <w:sz w:val="24"/>
                    <w:szCs w:val="20"/>
                  </w:rPr>
                </w:rPrChange>
              </w:rPr>
            </w:pPr>
            <w:r w:rsidRPr="00303364">
              <w:rPr>
                <w:rFonts w:cstheme="minorHAnsi"/>
                <w:sz w:val="24"/>
                <w:szCs w:val="24"/>
                <w:rPrChange w:id="10565"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6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67"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68" w:author="DuyNgo" w:date="2012-08-10T08:15:00Z">
                  <w:rPr>
                    <w:rFonts w:ascii="Tahoma" w:hAnsi="Tahoma" w:cstheme="minorHAnsi"/>
                    <w:color w:val="000000"/>
                    <w:sz w:val="24"/>
                    <w:szCs w:val="20"/>
                  </w:rPr>
                </w:rPrChange>
              </w:rPr>
            </w:pPr>
            <w:r w:rsidRPr="00303364">
              <w:rPr>
                <w:rFonts w:cstheme="minorHAnsi"/>
                <w:sz w:val="24"/>
                <w:szCs w:val="24"/>
                <w:rPrChange w:id="10569"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7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7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72" w:author="DuyNgo" w:date="2012-08-10T08:15:00Z">
                  <w:rPr>
                    <w:rFonts w:ascii="Tahoma" w:hAnsi="Tahoma" w:cstheme="minorHAnsi"/>
                    <w:color w:val="000000"/>
                    <w:sz w:val="24"/>
                    <w:szCs w:val="20"/>
                  </w:rPr>
                </w:rPrChange>
              </w:rPr>
            </w:pPr>
            <w:r w:rsidRPr="00303364">
              <w:rPr>
                <w:rFonts w:cstheme="minorHAnsi"/>
                <w:sz w:val="24"/>
                <w:szCs w:val="24"/>
                <w:rPrChange w:id="10573" w:author="DuyNgo" w:date="2012-08-10T08:15:00Z">
                  <w:rPr>
                    <w:rFonts w:asciiTheme="majorHAnsi" w:eastAsiaTheme="majorEastAsia" w:hAnsiTheme="majorHAnsi" w:cstheme="minorHAnsi"/>
                    <w:b/>
                    <w:bCs/>
                    <w:color w:val="4F81BD" w:themeColor="accent1"/>
                    <w:sz w:val="24"/>
                    <w:szCs w:val="26"/>
                  </w:rPr>
                </w:rPrChange>
              </w:rPr>
              <w:t>Main Flow</w:t>
            </w:r>
          </w:p>
        </w:tc>
        <w:tc>
          <w:tcPr>
            <w:tcW w:w="363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7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75" w:author="DuyNgo" w:date="2012-08-10T08:15:00Z">
                  <w:rPr>
                    <w:rFonts w:asciiTheme="majorHAnsi" w:eastAsia="SimSun" w:hAnsiTheme="majorHAnsi" w:cstheme="minorHAnsi"/>
                    <w:b/>
                    <w:bCs/>
                    <w:color w:val="4F81BD" w:themeColor="accent1"/>
                    <w:sz w:val="24"/>
                    <w:szCs w:val="26"/>
                    <w:lang w:eastAsia="zh-CN"/>
                  </w:rPr>
                </w:rPrChange>
              </w:rPr>
              <w:t>1. Choose tab “Change Request”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576" w:author="DuyNgo" w:date="2012-08-10T08:15:00Z">
                  <w:rPr>
                    <w:rFonts w:asciiTheme="majorHAnsi" w:eastAsia="SimSun" w:hAnsiTheme="majorHAnsi" w:cstheme="minorHAnsi"/>
                    <w:b/>
                    <w:bCs/>
                    <w:color w:val="4F81BD" w:themeColor="accent1"/>
                    <w:sz w:val="24"/>
                    <w:szCs w:val="26"/>
                    <w:lang w:eastAsia="zh-CN"/>
                  </w:rPr>
                </w:rPrChange>
              </w:rPr>
              <w:t>3. Fill in the request’s information then select button “Submit”</w:t>
            </w:r>
          </w:p>
          <w:p w:rsidR="005E0E76" w:rsidRPr="00303364" w:rsidRDefault="005E0E76" w:rsidP="00946F40">
            <w:pPr>
              <w:rPr>
                <w:rFonts w:eastAsia="SimSun" w:cstheme="minorHAnsi"/>
                <w:sz w:val="24"/>
                <w:szCs w:val="24"/>
                <w:lang w:eastAsia="zh-CN"/>
                <w:rPrChange w:id="1057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578" w:author="DuyNgo" w:date="2012-08-10T08:15:00Z">
                  <w:rPr>
                    <w:rFonts w:eastAsia="SimSun" w:cstheme="minorHAnsi"/>
                    <w:sz w:val="24"/>
                    <w:lang w:eastAsia="zh-CN"/>
                  </w:rPr>
                </w:rPrChange>
              </w:rPr>
            </w:pPr>
          </w:p>
        </w:tc>
        <w:tc>
          <w:tcPr>
            <w:tcW w:w="3526"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57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580" w:author="DuyNgo" w:date="2012-08-10T08:15:00Z">
                  <w:rPr>
                    <w:rFonts w:asciiTheme="majorHAnsi" w:eastAsia="SimSun" w:hAnsiTheme="majorHAnsi" w:cstheme="minorHAnsi"/>
                    <w:b/>
                    <w:bCs/>
                    <w:color w:val="4F81BD" w:themeColor="accent1"/>
                    <w:sz w:val="24"/>
                    <w:szCs w:val="26"/>
                    <w:lang w:eastAsia="zh-CN"/>
                  </w:rPr>
                </w:rPrChange>
              </w:rPr>
              <w:t>2. Select link “Add new Change Request”</w:t>
            </w:r>
          </w:p>
          <w:p w:rsidR="005E0E76" w:rsidRPr="00303364" w:rsidRDefault="005E0E76" w:rsidP="00946F40">
            <w:pPr>
              <w:rPr>
                <w:rFonts w:eastAsia="SimSun" w:cstheme="minorHAnsi"/>
                <w:sz w:val="24"/>
                <w:szCs w:val="24"/>
                <w:lang w:eastAsia="zh-CN"/>
                <w:rPrChange w:id="1058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58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583"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0584" w:author="DuyNgo" w:date="2012-08-10T08:15:00Z">
                  <w:rPr>
                    <w:rFonts w:eastAsia="SimSun" w:cstheme="minorHAnsi"/>
                    <w:sz w:val="24"/>
                    <w:lang w:eastAsia="zh-CN"/>
                  </w:rPr>
                </w:rPrChange>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85" w:author="DuyNgo" w:date="2012-08-10T08:15:00Z">
                  <w:rPr>
                    <w:rFonts w:ascii="Tahoma" w:hAnsi="Tahoma" w:cstheme="minorHAnsi"/>
                    <w:color w:val="000000"/>
                    <w:sz w:val="24"/>
                    <w:szCs w:val="20"/>
                  </w:rPr>
                </w:rPrChange>
              </w:rPr>
            </w:pPr>
            <w:r w:rsidRPr="00303364">
              <w:rPr>
                <w:rFonts w:cstheme="minorHAnsi"/>
                <w:sz w:val="24"/>
                <w:szCs w:val="24"/>
                <w:rPrChange w:id="10586"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87" w:author="DuyNgo" w:date="2012-08-10T08:15:00Z">
                  <w:rPr>
                    <w:rFonts w:ascii="Tahoma" w:hAnsi="Tahoma" w:cstheme="minorHAnsi"/>
                    <w:color w:val="000000"/>
                    <w:sz w:val="24"/>
                    <w:szCs w:val="20"/>
                  </w:rPr>
                </w:rPrChange>
              </w:rPr>
            </w:pPr>
            <w:r w:rsidRPr="00303364">
              <w:rPr>
                <w:rFonts w:cstheme="minorHAnsi"/>
                <w:sz w:val="24"/>
                <w:szCs w:val="24"/>
                <w:rPrChange w:id="1058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89" w:author="DuyNgo" w:date="2012-08-10T08:15:00Z">
                  <w:rPr>
                    <w:rFonts w:ascii="Tahoma" w:hAnsi="Tahoma" w:cstheme="minorHAnsi"/>
                    <w:color w:val="000000"/>
                    <w:sz w:val="24"/>
                    <w:szCs w:val="20"/>
                  </w:rPr>
                </w:rPrChange>
              </w:rPr>
            </w:pPr>
            <w:r w:rsidRPr="00303364">
              <w:rPr>
                <w:rFonts w:cstheme="minorHAnsi"/>
                <w:sz w:val="24"/>
                <w:szCs w:val="24"/>
                <w:rPrChange w:id="10590"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91" w:author="DuyNgo" w:date="2012-08-10T08:15:00Z">
                  <w:rPr>
                    <w:rFonts w:ascii="Tahoma" w:hAnsi="Tahoma" w:cstheme="minorHAnsi"/>
                    <w:color w:val="000000"/>
                    <w:sz w:val="24"/>
                    <w:szCs w:val="20"/>
                  </w:rPr>
                </w:rPrChange>
              </w:rPr>
            </w:pPr>
            <w:r w:rsidRPr="00303364">
              <w:rPr>
                <w:rFonts w:cstheme="minorHAnsi"/>
                <w:sz w:val="24"/>
                <w:szCs w:val="24"/>
                <w:rPrChange w:id="1059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93" w:author="DuyNgo" w:date="2012-08-10T08:15:00Z">
                  <w:rPr>
                    <w:rFonts w:ascii="Tahoma" w:hAnsi="Tahoma" w:cstheme="minorHAnsi"/>
                    <w:color w:val="000000"/>
                    <w:sz w:val="24"/>
                    <w:szCs w:val="20"/>
                  </w:rPr>
                </w:rPrChange>
              </w:rPr>
            </w:pPr>
            <w:r w:rsidRPr="00303364">
              <w:rPr>
                <w:rFonts w:cstheme="minorHAnsi"/>
                <w:sz w:val="24"/>
                <w:szCs w:val="24"/>
                <w:rPrChange w:id="10594"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95" w:author="DuyNgo" w:date="2012-08-10T08:15:00Z">
                  <w:rPr>
                    <w:rFonts w:ascii="Tahoma" w:hAnsi="Tahoma" w:cstheme="minorHAnsi"/>
                    <w:color w:val="000000"/>
                    <w:sz w:val="24"/>
                    <w:szCs w:val="20"/>
                  </w:rPr>
                </w:rPrChange>
              </w:rPr>
            </w:pPr>
            <w:r w:rsidRPr="00303364">
              <w:rPr>
                <w:rFonts w:cstheme="minorHAnsi"/>
                <w:sz w:val="24"/>
                <w:szCs w:val="24"/>
                <w:rPrChange w:id="1059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97" w:author="DuyNgo" w:date="2012-08-10T08:15:00Z">
                  <w:rPr>
                    <w:rFonts w:ascii="Tahoma" w:hAnsi="Tahoma" w:cstheme="minorHAnsi"/>
                    <w:color w:val="000000"/>
                    <w:sz w:val="24"/>
                    <w:szCs w:val="20"/>
                  </w:rPr>
                </w:rPrChange>
              </w:rPr>
            </w:pPr>
            <w:r w:rsidRPr="00303364">
              <w:rPr>
                <w:rFonts w:cstheme="minorHAnsi"/>
                <w:sz w:val="24"/>
                <w:szCs w:val="24"/>
                <w:rPrChange w:id="10598"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99" w:author="DuyNgo" w:date="2012-08-10T08:15:00Z">
                  <w:rPr>
                    <w:rFonts w:ascii="Tahoma" w:hAnsi="Tahoma" w:cstheme="minorHAnsi"/>
                    <w:color w:val="000000"/>
                    <w:sz w:val="24"/>
                    <w:szCs w:val="20"/>
                  </w:rPr>
                </w:rPrChange>
              </w:rPr>
            </w:pPr>
            <w:r w:rsidRPr="00303364">
              <w:rPr>
                <w:rFonts w:cstheme="minorHAnsi"/>
                <w:sz w:val="24"/>
                <w:szCs w:val="24"/>
                <w:rPrChange w:id="10600"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10601" w:author="DuyNgo" w:date="2012-08-10T08:15:00Z">
            <w:rPr>
              <w:rFonts w:cstheme="minorHAnsi"/>
              <w:sz w:val="24"/>
            </w:rPr>
          </w:rPrChange>
        </w:rPr>
      </w:pPr>
    </w:p>
    <w:p w:rsidR="005E0E76" w:rsidRPr="00303364" w:rsidRDefault="005E0E76" w:rsidP="005E0E76">
      <w:pPr>
        <w:rPr>
          <w:rFonts w:cstheme="minorHAnsi"/>
          <w:sz w:val="24"/>
          <w:szCs w:val="24"/>
        </w:rPr>
      </w:pPr>
      <w:bookmarkStart w:id="10602" w:name="_Toc326241053"/>
    </w:p>
    <w:p w:rsidR="005E0E76" w:rsidRPr="00303364" w:rsidRDefault="005E0E76" w:rsidP="005E0E76">
      <w:pPr>
        <w:rPr>
          <w:rFonts w:cstheme="minorHAnsi"/>
          <w:sz w:val="24"/>
          <w:szCs w:val="24"/>
          <w:rPrChange w:id="10603" w:author="DuyNgo" w:date="2012-08-10T08:15:00Z">
            <w:rPr>
              <w:rFonts w:cstheme="minorHAnsi"/>
              <w:sz w:val="24"/>
            </w:rPr>
          </w:rPrChange>
        </w:rPr>
      </w:pPr>
    </w:p>
    <w:bookmarkEnd w:id="10602"/>
    <w:p w:rsidR="005E0E76" w:rsidRPr="00303364" w:rsidRDefault="005E0E76" w:rsidP="005E0E76">
      <w:pPr>
        <w:rPr>
          <w:rFonts w:cstheme="minorHAnsi"/>
          <w:sz w:val="24"/>
          <w:szCs w:val="24"/>
          <w:rPrChange w:id="10604" w:author="DuyNgo" w:date="2012-08-10T08:15:00Z">
            <w:rPr>
              <w:rFonts w:cstheme="minorHAnsi"/>
              <w:sz w:val="24"/>
            </w:rPr>
          </w:rPrChange>
        </w:rPr>
      </w:pPr>
    </w:p>
    <w:p w:rsidR="005E0E76" w:rsidRPr="00303364" w:rsidRDefault="005E0E76" w:rsidP="005E0E76">
      <w:pPr>
        <w:rPr>
          <w:rFonts w:cstheme="minorHAnsi"/>
          <w:sz w:val="24"/>
          <w:szCs w:val="24"/>
          <w:rPrChange w:id="10605" w:author="DuyNgo" w:date="2012-08-10T08:15:00Z">
            <w:rPr>
              <w:rFonts w:cstheme="minorHAnsi"/>
              <w:sz w:val="24"/>
            </w:rPr>
          </w:rPrChange>
        </w:rPr>
      </w:pPr>
    </w:p>
    <w:p w:rsidR="005E0E76" w:rsidRPr="00303364" w:rsidRDefault="005E0E76" w:rsidP="005E0E76">
      <w:pPr>
        <w:rPr>
          <w:rFonts w:cstheme="minorHAnsi"/>
          <w:sz w:val="24"/>
          <w:szCs w:val="24"/>
          <w:rPrChange w:id="10606" w:author="DuyNgo" w:date="2012-08-10T08:15:00Z">
            <w:rPr>
              <w:rFonts w:cstheme="minorHAnsi"/>
              <w:sz w:val="24"/>
            </w:rPr>
          </w:rPrChange>
        </w:rPr>
      </w:pPr>
    </w:p>
    <w:p w:rsidR="005E0E76" w:rsidRPr="00303364" w:rsidRDefault="00C5295B" w:rsidP="00C5295B">
      <w:pPr>
        <w:pStyle w:val="Heading4"/>
        <w:rPr>
          <w:rFonts w:asciiTheme="minorHAnsi" w:hAnsiTheme="minorHAnsi" w:cstheme="minorHAnsi"/>
          <w:b w:val="0"/>
          <w:sz w:val="24"/>
          <w:szCs w:val="24"/>
          <w:rPrChange w:id="10607" w:author="DuyNgo" w:date="2012-08-10T08:15:00Z">
            <w:rPr>
              <w:b w:val="0"/>
            </w:rPr>
          </w:rPrChange>
        </w:rPr>
      </w:pPr>
      <w:bookmarkStart w:id="10608" w:name="_Toc332351165"/>
      <w:r w:rsidRPr="00303364">
        <w:rPr>
          <w:rFonts w:asciiTheme="minorHAnsi" w:hAnsiTheme="minorHAnsi" w:cstheme="minorHAnsi"/>
          <w:b w:val="0"/>
          <w:sz w:val="24"/>
          <w:szCs w:val="24"/>
          <w:rPrChange w:id="10609" w:author="DuyNgo" w:date="2012-08-10T08:15:00Z">
            <w:rPr>
              <w:rFonts w:asciiTheme="minorHAnsi" w:eastAsiaTheme="minorHAnsi" w:hAnsiTheme="minorHAnsi" w:cstheme="minorBidi"/>
              <w:b w:val="0"/>
              <w:bCs w:val="0"/>
              <w:i w:val="0"/>
              <w:iCs w:val="0"/>
              <w:color w:val="auto"/>
              <w:sz w:val="26"/>
              <w:szCs w:val="26"/>
            </w:rPr>
          </w:rPrChange>
        </w:rPr>
        <w:t>2</w:t>
      </w:r>
      <w:r w:rsidR="005E0E76" w:rsidRPr="00303364">
        <w:rPr>
          <w:rFonts w:asciiTheme="minorHAnsi" w:hAnsiTheme="minorHAnsi" w:cstheme="minorHAnsi"/>
          <w:b w:val="0"/>
          <w:sz w:val="24"/>
          <w:szCs w:val="24"/>
          <w:rPrChange w:id="10610" w:author="DuyNgo" w:date="2012-08-10T08:15:00Z">
            <w:rPr>
              <w:rFonts w:asciiTheme="minorHAnsi" w:eastAsiaTheme="minorHAnsi" w:hAnsiTheme="minorHAnsi" w:cstheme="minorBidi"/>
              <w:b w:val="0"/>
              <w:bCs w:val="0"/>
              <w:i w:val="0"/>
              <w:iCs w:val="0"/>
              <w:color w:val="auto"/>
              <w:sz w:val="26"/>
              <w:szCs w:val="26"/>
            </w:rPr>
          </w:rPrChange>
        </w:rPr>
        <w:t>.4.13 Edit Change Request</w:t>
      </w:r>
      <w:bookmarkEnd w:id="10608"/>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0611" w:author="DuyNgo" w:date="2012-08-10T08:15:00Z">
            <w:rPr>
              <w:rFonts w:cstheme="minorHAnsi"/>
              <w:sz w:val="24"/>
              <w:szCs w:val="24"/>
            </w:rPr>
          </w:rPrChange>
        </w:rPr>
        <w:object w:dxaOrig="7693" w:dyaOrig="1660">
          <v:shape id="_x0000_i1063" type="#_x0000_t75" style="width:385.1pt;height:82.9pt" o:ole="">
            <v:imagedata r:id="rId88" o:title=""/>
          </v:shape>
          <o:OLEObject Type="Embed" ProgID="Visio.Drawing.11" ShapeID="_x0000_i1063" DrawAspect="Content" ObjectID="_1406100371" r:id="rId89"/>
        </w:object>
      </w:r>
    </w:p>
    <w:p w:rsidR="005E0E76" w:rsidRPr="00303364" w:rsidRDefault="005E0E76" w:rsidP="005E0E76">
      <w:pPr>
        <w:rPr>
          <w:rFonts w:cstheme="minorHAnsi"/>
          <w:sz w:val="24"/>
          <w:szCs w:val="24"/>
        </w:rPr>
      </w:pPr>
      <w:r w:rsidRPr="00303364">
        <w:rPr>
          <w:rFonts w:cstheme="minorHAnsi"/>
          <w:sz w:val="24"/>
          <w:szCs w:val="24"/>
          <w:rPrChange w:id="10612"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613"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61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4"/>
        <w:gridCol w:w="3521"/>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615"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616" w:author="DuyNgo" w:date="2012-08-10T08:15:00Z">
                  <w:rPr>
                    <w:rFonts w:asciiTheme="majorHAnsi" w:eastAsia="SimSun" w:hAnsiTheme="majorHAnsi" w:cstheme="minorHAnsi"/>
                    <w:b/>
                    <w:bCs/>
                    <w:color w:val="4F81BD" w:themeColor="accent1"/>
                    <w:sz w:val="24"/>
                    <w:szCs w:val="26"/>
                    <w:lang w:eastAsia="zh-CN"/>
                  </w:rPr>
                </w:rPrChange>
              </w:rPr>
              <w:t>Project Eye_UC13</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617"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1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619" w:author="DuyNgo" w:date="2012-08-10T08:15:00Z">
                  <w:rPr>
                    <w:rFonts w:asciiTheme="majorHAnsi" w:eastAsiaTheme="majorEastAsia" w:hAnsiTheme="majorHAnsi" w:cstheme="minorHAnsi"/>
                    <w:b/>
                    <w:bCs/>
                    <w:color w:val="4F81BD" w:themeColor="accent1"/>
                    <w:sz w:val="24"/>
                    <w:szCs w:val="26"/>
                  </w:rPr>
                </w:rPrChange>
              </w:rPr>
              <w:t>Edit Change Request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20" w:author="DuyNgo" w:date="2012-08-10T08:15:00Z">
                  <w:rPr>
                    <w:rFonts w:ascii="Tahoma" w:hAnsi="Tahoma" w:cstheme="minorHAnsi"/>
                    <w:color w:val="000000"/>
                    <w:sz w:val="24"/>
                    <w:szCs w:val="20"/>
                  </w:rPr>
                </w:rPrChange>
              </w:rPr>
            </w:pPr>
            <w:r w:rsidRPr="00303364">
              <w:rPr>
                <w:rFonts w:cstheme="minorHAnsi"/>
                <w:sz w:val="24"/>
                <w:szCs w:val="24"/>
                <w:rPrChange w:id="10621"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2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623"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edit a project’s change request</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24" w:author="DuyNgo" w:date="2012-08-10T08:15:00Z">
                  <w:rPr>
                    <w:rFonts w:ascii="Tahoma" w:hAnsi="Tahoma" w:cstheme="minorHAnsi"/>
                    <w:color w:val="000000"/>
                    <w:sz w:val="24"/>
                    <w:szCs w:val="20"/>
                  </w:rPr>
                </w:rPrChange>
              </w:rPr>
            </w:pPr>
            <w:r w:rsidRPr="00303364">
              <w:rPr>
                <w:rFonts w:cstheme="minorHAnsi"/>
                <w:sz w:val="24"/>
                <w:szCs w:val="24"/>
                <w:rPrChange w:id="10625"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2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627"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28" w:author="DuyNgo" w:date="2012-08-10T08:15:00Z">
                  <w:rPr>
                    <w:rFonts w:ascii="Tahoma" w:hAnsi="Tahoma" w:cstheme="minorHAnsi"/>
                    <w:color w:val="000000"/>
                    <w:sz w:val="24"/>
                    <w:szCs w:val="20"/>
                  </w:rPr>
                </w:rPrChange>
              </w:rPr>
            </w:pPr>
            <w:r w:rsidRPr="00303364">
              <w:rPr>
                <w:rFonts w:cstheme="minorHAnsi"/>
                <w:sz w:val="24"/>
                <w:szCs w:val="24"/>
                <w:rPrChange w:id="10629"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3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631"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32" w:author="DuyNgo" w:date="2012-08-10T08:15:00Z">
                  <w:rPr>
                    <w:rFonts w:ascii="Tahoma" w:hAnsi="Tahoma" w:cstheme="minorHAnsi"/>
                    <w:color w:val="000000"/>
                    <w:sz w:val="24"/>
                    <w:szCs w:val="20"/>
                  </w:rPr>
                </w:rPrChange>
              </w:rPr>
            </w:pPr>
            <w:r w:rsidRPr="00303364">
              <w:rPr>
                <w:rFonts w:cstheme="minorHAnsi"/>
                <w:sz w:val="24"/>
                <w:szCs w:val="24"/>
                <w:rPrChange w:id="10633"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3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635"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36" w:author="DuyNgo" w:date="2012-08-10T08:15:00Z">
                  <w:rPr>
                    <w:rFonts w:ascii="Tahoma" w:hAnsi="Tahoma" w:cstheme="minorHAnsi"/>
                    <w:color w:val="000000"/>
                    <w:sz w:val="24"/>
                    <w:szCs w:val="20"/>
                  </w:rPr>
                </w:rPrChange>
              </w:rPr>
            </w:pPr>
            <w:r w:rsidRPr="00303364">
              <w:rPr>
                <w:rFonts w:cstheme="minorHAnsi"/>
                <w:sz w:val="24"/>
                <w:szCs w:val="24"/>
                <w:rPrChange w:id="10637" w:author="DuyNgo" w:date="2012-08-10T08:15:00Z">
                  <w:rPr>
                    <w:rFonts w:asciiTheme="majorHAnsi" w:eastAsiaTheme="majorEastAsia" w:hAnsiTheme="majorHAnsi" w:cstheme="minorHAnsi"/>
                    <w:b/>
                    <w:bCs/>
                    <w:color w:val="4F81BD" w:themeColor="accent1"/>
                    <w:sz w:val="24"/>
                    <w:szCs w:val="26"/>
                  </w:rPr>
                </w:rPrChange>
              </w:rPr>
              <w:t>Main Flow</w:t>
            </w:r>
          </w:p>
        </w:tc>
        <w:tc>
          <w:tcPr>
            <w:tcW w:w="3634"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3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639" w:author="DuyNgo" w:date="2012-08-10T08:15:00Z">
                  <w:rPr>
                    <w:rFonts w:asciiTheme="majorHAnsi" w:eastAsia="SimSun" w:hAnsiTheme="majorHAnsi" w:cstheme="minorHAnsi"/>
                    <w:b/>
                    <w:bCs/>
                    <w:color w:val="4F81BD" w:themeColor="accent1"/>
                    <w:sz w:val="24"/>
                    <w:szCs w:val="26"/>
                    <w:lang w:eastAsia="zh-CN"/>
                  </w:rPr>
                </w:rPrChange>
              </w:rPr>
              <w:t>1. Choose tab “Change Request”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640" w:author="DuyNgo" w:date="2012-08-10T08:15:00Z">
                  <w:rPr>
                    <w:rFonts w:asciiTheme="majorHAnsi" w:eastAsia="SimSun" w:hAnsiTheme="majorHAnsi" w:cstheme="minorHAnsi"/>
                    <w:b/>
                    <w:bCs/>
                    <w:color w:val="4F81BD" w:themeColor="accent1"/>
                    <w:sz w:val="24"/>
                    <w:szCs w:val="26"/>
                    <w:lang w:eastAsia="zh-CN"/>
                  </w:rPr>
                </w:rPrChange>
              </w:rPr>
              <w:t>3. Fill in the request’s information then select button “Save Change”</w:t>
            </w:r>
          </w:p>
          <w:p w:rsidR="005E0E76" w:rsidRPr="00303364" w:rsidRDefault="005E0E76" w:rsidP="00946F40">
            <w:pPr>
              <w:rPr>
                <w:rFonts w:eastAsia="SimSun" w:cstheme="minorHAnsi"/>
                <w:sz w:val="24"/>
                <w:szCs w:val="24"/>
                <w:lang w:eastAsia="zh-CN"/>
                <w:rPrChange w:id="1064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642" w:author="DuyNgo" w:date="2012-08-10T08:15:00Z">
                  <w:rPr>
                    <w:rFonts w:eastAsia="SimSun" w:cstheme="minorHAnsi"/>
                    <w:sz w:val="24"/>
                    <w:lang w:eastAsia="zh-CN"/>
                  </w:rPr>
                </w:rPrChange>
              </w:rPr>
            </w:pPr>
          </w:p>
        </w:tc>
        <w:tc>
          <w:tcPr>
            <w:tcW w:w="352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64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644" w:author="DuyNgo" w:date="2012-08-10T08:15:00Z">
                  <w:rPr>
                    <w:rFonts w:asciiTheme="majorHAnsi" w:eastAsia="SimSun" w:hAnsiTheme="majorHAnsi" w:cstheme="minorHAnsi"/>
                    <w:b/>
                    <w:bCs/>
                    <w:color w:val="4F81BD" w:themeColor="accent1"/>
                    <w:sz w:val="24"/>
                    <w:szCs w:val="26"/>
                    <w:lang w:eastAsia="zh-CN"/>
                  </w:rPr>
                </w:rPrChange>
              </w:rPr>
              <w:t>2. Select the request want to edit</w:t>
            </w:r>
          </w:p>
          <w:p w:rsidR="005E0E76" w:rsidRPr="00303364" w:rsidRDefault="005E0E76" w:rsidP="00946F40">
            <w:pPr>
              <w:rPr>
                <w:rFonts w:eastAsia="SimSun" w:cstheme="minorHAnsi"/>
                <w:sz w:val="24"/>
                <w:szCs w:val="24"/>
                <w:lang w:eastAsia="zh-CN"/>
                <w:rPrChange w:id="1064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64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647"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0648" w:author="DuyNgo" w:date="2012-08-10T08:15:00Z">
                  <w:rPr>
                    <w:rFonts w:eastAsia="SimSun" w:cstheme="minorHAnsi"/>
                    <w:sz w:val="24"/>
                    <w:lang w:eastAsia="zh-CN"/>
                  </w:rPr>
                </w:rPrChange>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49" w:author="DuyNgo" w:date="2012-08-10T08:15:00Z">
                  <w:rPr>
                    <w:rFonts w:ascii="Tahoma" w:hAnsi="Tahoma" w:cstheme="minorHAnsi"/>
                    <w:color w:val="000000"/>
                    <w:sz w:val="24"/>
                    <w:szCs w:val="20"/>
                  </w:rPr>
                </w:rPrChange>
              </w:rPr>
            </w:pPr>
            <w:r w:rsidRPr="00303364">
              <w:rPr>
                <w:rFonts w:cstheme="minorHAnsi"/>
                <w:sz w:val="24"/>
                <w:szCs w:val="24"/>
                <w:rPrChange w:id="10650"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51" w:author="DuyNgo" w:date="2012-08-10T08:15:00Z">
                  <w:rPr>
                    <w:rFonts w:ascii="Tahoma" w:hAnsi="Tahoma" w:cstheme="minorHAnsi"/>
                    <w:color w:val="000000"/>
                    <w:sz w:val="24"/>
                    <w:szCs w:val="20"/>
                  </w:rPr>
                </w:rPrChange>
              </w:rPr>
            </w:pPr>
            <w:r w:rsidRPr="00303364">
              <w:rPr>
                <w:rFonts w:cstheme="minorHAnsi"/>
                <w:sz w:val="24"/>
                <w:szCs w:val="24"/>
                <w:rPrChange w:id="1065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53" w:author="DuyNgo" w:date="2012-08-10T08:15:00Z">
                  <w:rPr>
                    <w:rFonts w:ascii="Tahoma" w:hAnsi="Tahoma" w:cstheme="minorHAnsi"/>
                    <w:color w:val="000000"/>
                    <w:sz w:val="24"/>
                    <w:szCs w:val="20"/>
                  </w:rPr>
                </w:rPrChange>
              </w:rPr>
            </w:pPr>
            <w:r w:rsidRPr="00303364">
              <w:rPr>
                <w:rFonts w:cstheme="minorHAnsi"/>
                <w:sz w:val="24"/>
                <w:szCs w:val="24"/>
                <w:rPrChange w:id="10654"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55" w:author="DuyNgo" w:date="2012-08-10T08:15:00Z">
                  <w:rPr>
                    <w:rFonts w:ascii="Tahoma" w:hAnsi="Tahoma" w:cstheme="minorHAnsi"/>
                    <w:color w:val="000000"/>
                    <w:sz w:val="24"/>
                    <w:szCs w:val="20"/>
                  </w:rPr>
                </w:rPrChange>
              </w:rPr>
            </w:pPr>
            <w:r w:rsidRPr="00303364">
              <w:rPr>
                <w:rFonts w:cstheme="minorHAnsi"/>
                <w:sz w:val="24"/>
                <w:szCs w:val="24"/>
                <w:rPrChange w:id="1065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57" w:author="DuyNgo" w:date="2012-08-10T08:15:00Z">
                  <w:rPr>
                    <w:rFonts w:ascii="Tahoma" w:hAnsi="Tahoma" w:cstheme="minorHAnsi"/>
                    <w:color w:val="000000"/>
                    <w:sz w:val="24"/>
                    <w:szCs w:val="20"/>
                  </w:rPr>
                </w:rPrChange>
              </w:rPr>
            </w:pPr>
            <w:r w:rsidRPr="00303364">
              <w:rPr>
                <w:rFonts w:cstheme="minorHAnsi"/>
                <w:sz w:val="24"/>
                <w:szCs w:val="24"/>
                <w:rPrChange w:id="10658"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59" w:author="DuyNgo" w:date="2012-08-10T08:15:00Z">
                  <w:rPr>
                    <w:rFonts w:ascii="Tahoma" w:hAnsi="Tahoma" w:cstheme="minorHAnsi"/>
                    <w:color w:val="000000"/>
                    <w:sz w:val="24"/>
                    <w:szCs w:val="20"/>
                  </w:rPr>
                </w:rPrChange>
              </w:rPr>
            </w:pPr>
            <w:r w:rsidRPr="00303364">
              <w:rPr>
                <w:rFonts w:cstheme="minorHAnsi"/>
                <w:sz w:val="24"/>
                <w:szCs w:val="24"/>
                <w:rPrChange w:id="1066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61" w:author="DuyNgo" w:date="2012-08-10T08:15:00Z">
                  <w:rPr>
                    <w:rFonts w:ascii="Tahoma" w:hAnsi="Tahoma" w:cstheme="minorHAnsi"/>
                    <w:color w:val="000000"/>
                    <w:sz w:val="24"/>
                    <w:szCs w:val="20"/>
                  </w:rPr>
                </w:rPrChange>
              </w:rPr>
            </w:pPr>
            <w:r w:rsidRPr="00303364">
              <w:rPr>
                <w:rFonts w:cstheme="minorHAnsi"/>
                <w:sz w:val="24"/>
                <w:szCs w:val="24"/>
                <w:rPrChange w:id="10662"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63" w:author="DuyNgo" w:date="2012-08-10T08:15:00Z">
                  <w:rPr>
                    <w:rFonts w:ascii="Tahoma" w:hAnsi="Tahoma" w:cstheme="minorHAnsi"/>
                    <w:color w:val="000000"/>
                    <w:sz w:val="24"/>
                    <w:szCs w:val="20"/>
                  </w:rPr>
                </w:rPrChange>
              </w:rPr>
            </w:pPr>
            <w:r w:rsidRPr="00303364">
              <w:rPr>
                <w:rFonts w:cstheme="minorHAnsi"/>
                <w:sz w:val="24"/>
                <w:szCs w:val="24"/>
                <w:rPrChange w:id="10664"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10665" w:author="DuyNgo" w:date="2012-08-10T08:15:00Z">
            <w:rPr>
              <w:rFonts w:cstheme="minorHAnsi"/>
              <w:sz w:val="24"/>
            </w:rPr>
          </w:rPrChange>
        </w:rPr>
      </w:pPr>
    </w:p>
    <w:p w:rsidR="005E0E76" w:rsidRPr="00303364" w:rsidRDefault="005E0E76" w:rsidP="005E0E76">
      <w:pPr>
        <w:rPr>
          <w:rFonts w:cstheme="minorHAnsi"/>
          <w:sz w:val="24"/>
          <w:szCs w:val="24"/>
          <w:rPrChange w:id="10666" w:author="DuyNgo" w:date="2012-08-10T08:15:00Z">
            <w:rPr>
              <w:rFonts w:cstheme="minorHAnsi"/>
              <w:sz w:val="24"/>
            </w:rPr>
          </w:rPrChange>
        </w:rPr>
      </w:pPr>
    </w:p>
    <w:p w:rsidR="005E0E76" w:rsidRPr="00303364" w:rsidRDefault="005E0E76" w:rsidP="005E0E76">
      <w:pPr>
        <w:rPr>
          <w:rFonts w:cstheme="minorHAnsi"/>
          <w:sz w:val="24"/>
          <w:szCs w:val="24"/>
          <w:rPrChange w:id="10667" w:author="DuyNgo" w:date="2012-08-10T08:15:00Z">
            <w:rPr>
              <w:rFonts w:cstheme="minorHAnsi"/>
              <w:sz w:val="24"/>
            </w:rPr>
          </w:rPrChange>
        </w:rPr>
      </w:pPr>
    </w:p>
    <w:p w:rsidR="005E0E76" w:rsidRPr="00303364" w:rsidRDefault="005E0E76" w:rsidP="005E0E76">
      <w:pPr>
        <w:rPr>
          <w:rFonts w:cstheme="minorHAnsi"/>
          <w:sz w:val="24"/>
          <w:szCs w:val="24"/>
          <w:rPrChange w:id="10668" w:author="DuyNgo" w:date="2012-08-10T08:15:00Z">
            <w:rPr>
              <w:rFonts w:cstheme="minorHAnsi"/>
              <w:sz w:val="24"/>
            </w:rPr>
          </w:rPrChange>
        </w:rPr>
      </w:pPr>
    </w:p>
    <w:p w:rsidR="005E0E76" w:rsidRPr="00303364" w:rsidRDefault="005E0E76" w:rsidP="005E0E76">
      <w:pPr>
        <w:rPr>
          <w:rFonts w:cstheme="minorHAnsi"/>
          <w:sz w:val="24"/>
          <w:szCs w:val="24"/>
          <w:rPrChange w:id="10669" w:author="DuyNgo" w:date="2012-08-10T08:15:00Z">
            <w:rPr>
              <w:rFonts w:cstheme="minorHAnsi"/>
              <w:sz w:val="24"/>
            </w:rPr>
          </w:rPrChange>
        </w:rPr>
      </w:pPr>
    </w:p>
    <w:p w:rsidR="005E0E76" w:rsidRPr="00303364" w:rsidRDefault="005E0E76" w:rsidP="005E0E76">
      <w:pPr>
        <w:rPr>
          <w:rFonts w:cstheme="minorHAnsi"/>
          <w:sz w:val="24"/>
          <w:szCs w:val="24"/>
          <w:rPrChange w:id="10670" w:author="DuyNgo" w:date="2012-08-10T08:15:00Z">
            <w:rPr>
              <w:rFonts w:cstheme="minorHAnsi"/>
              <w:sz w:val="24"/>
            </w:rPr>
          </w:rPrChange>
        </w:rPr>
      </w:pPr>
    </w:p>
    <w:p w:rsidR="005E0E76" w:rsidRPr="00303364" w:rsidRDefault="005E0E76" w:rsidP="005E0E76">
      <w:pPr>
        <w:rPr>
          <w:rFonts w:cstheme="minorHAnsi"/>
          <w:sz w:val="24"/>
          <w:szCs w:val="24"/>
          <w:rPrChange w:id="10671" w:author="DuyNgo" w:date="2012-08-10T08:15:00Z">
            <w:rPr>
              <w:rFonts w:cstheme="minorHAnsi"/>
              <w:sz w:val="24"/>
            </w:rPr>
          </w:rPrChange>
        </w:rPr>
      </w:pPr>
    </w:p>
    <w:p w:rsidR="005E0E76" w:rsidRPr="00303364" w:rsidRDefault="005E0E76" w:rsidP="005E0E76">
      <w:pPr>
        <w:rPr>
          <w:rFonts w:cstheme="minorHAnsi"/>
          <w:sz w:val="24"/>
          <w:szCs w:val="24"/>
          <w:rPrChange w:id="10672" w:author="DuyNgo" w:date="2012-08-10T08:15:00Z">
            <w:rPr>
              <w:rFonts w:cstheme="minorHAnsi"/>
              <w:sz w:val="24"/>
            </w:rPr>
          </w:rPrChange>
        </w:rPr>
      </w:pPr>
    </w:p>
    <w:p w:rsidR="005E0E76" w:rsidRPr="00303364" w:rsidRDefault="00C5295B" w:rsidP="00C5295B">
      <w:pPr>
        <w:pStyle w:val="Heading4"/>
        <w:rPr>
          <w:rFonts w:asciiTheme="minorHAnsi" w:hAnsiTheme="minorHAnsi" w:cstheme="minorHAnsi"/>
          <w:b w:val="0"/>
          <w:sz w:val="24"/>
          <w:szCs w:val="24"/>
          <w:rPrChange w:id="10673" w:author="DuyNgo" w:date="2012-08-10T08:15:00Z">
            <w:rPr>
              <w:b w:val="0"/>
            </w:rPr>
          </w:rPrChange>
        </w:rPr>
      </w:pPr>
      <w:bookmarkStart w:id="10674" w:name="_Toc326241054"/>
      <w:bookmarkStart w:id="10675" w:name="_Toc332351166"/>
      <w:r w:rsidRPr="00303364">
        <w:rPr>
          <w:rFonts w:asciiTheme="minorHAnsi" w:hAnsiTheme="minorHAnsi" w:cstheme="minorHAnsi"/>
          <w:b w:val="0"/>
          <w:sz w:val="24"/>
          <w:szCs w:val="24"/>
          <w:rPrChange w:id="10676" w:author="DuyNgo" w:date="2012-08-10T08:15:00Z">
            <w:rPr>
              <w:rFonts w:asciiTheme="minorHAnsi" w:eastAsiaTheme="minorHAnsi" w:hAnsiTheme="minorHAnsi" w:cstheme="minorBidi"/>
              <w:b w:val="0"/>
              <w:bCs w:val="0"/>
              <w:i w:val="0"/>
              <w:iCs w:val="0"/>
              <w:color w:val="auto"/>
              <w:sz w:val="26"/>
              <w:szCs w:val="26"/>
            </w:rPr>
          </w:rPrChange>
        </w:rPr>
        <w:t>2</w:t>
      </w:r>
      <w:r w:rsidR="005E0E76" w:rsidRPr="00303364">
        <w:rPr>
          <w:rFonts w:asciiTheme="minorHAnsi" w:hAnsiTheme="minorHAnsi" w:cstheme="minorHAnsi"/>
          <w:b w:val="0"/>
          <w:sz w:val="24"/>
          <w:szCs w:val="24"/>
          <w:rPrChange w:id="10677" w:author="DuyNgo" w:date="2012-08-10T08:15:00Z">
            <w:rPr>
              <w:rFonts w:asciiTheme="minorHAnsi" w:eastAsiaTheme="minorHAnsi" w:hAnsiTheme="minorHAnsi" w:cstheme="minorBidi"/>
              <w:b w:val="0"/>
              <w:bCs w:val="0"/>
              <w:i w:val="0"/>
              <w:iCs w:val="0"/>
              <w:color w:val="auto"/>
              <w:sz w:val="26"/>
              <w:szCs w:val="26"/>
            </w:rPr>
          </w:rPrChange>
        </w:rPr>
        <w:t>.4.14 Delete Change Request</w:t>
      </w:r>
      <w:bookmarkEnd w:id="10674"/>
      <w:bookmarkEnd w:id="10675"/>
    </w:p>
    <w:p w:rsidR="005E0E76" w:rsidRPr="00303364" w:rsidRDefault="005E0E76" w:rsidP="005E0E76">
      <w:pPr>
        <w:rPr>
          <w:rFonts w:cstheme="minorHAnsi"/>
          <w:sz w:val="24"/>
          <w:szCs w:val="24"/>
        </w:rPr>
      </w:pPr>
      <w:r w:rsidRPr="00303364">
        <w:rPr>
          <w:rFonts w:cstheme="minorHAnsi"/>
          <w:sz w:val="24"/>
          <w:szCs w:val="24"/>
          <w:rPrChange w:id="10678" w:author="DuyNgo" w:date="2012-08-10T08:15:00Z">
            <w:rPr>
              <w:rFonts w:cstheme="minorHAnsi"/>
              <w:sz w:val="24"/>
              <w:szCs w:val="24"/>
            </w:rPr>
          </w:rPrChange>
        </w:rPr>
        <w:object w:dxaOrig="7693" w:dyaOrig="1660">
          <v:shape id="_x0000_i1064" type="#_x0000_t75" style="width:385.1pt;height:82.9pt" o:ole="">
            <v:imagedata r:id="rId90" o:title=""/>
          </v:shape>
          <o:OLEObject Type="Embed" ProgID="Visio.Drawing.11" ShapeID="_x0000_i1064" DrawAspect="Content" ObjectID="_1406100372" r:id="rId91"/>
        </w:object>
      </w:r>
    </w:p>
    <w:p w:rsidR="005E0E76" w:rsidRPr="00303364" w:rsidRDefault="005E0E76" w:rsidP="005E0E76">
      <w:pPr>
        <w:rPr>
          <w:rFonts w:cstheme="minorHAnsi"/>
          <w:sz w:val="24"/>
          <w:szCs w:val="24"/>
        </w:rPr>
      </w:pPr>
      <w:r w:rsidRPr="00303364">
        <w:rPr>
          <w:rFonts w:cstheme="minorHAnsi"/>
          <w:sz w:val="24"/>
          <w:szCs w:val="24"/>
          <w:rPrChange w:id="10679"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68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68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3"/>
        <w:gridCol w:w="3622"/>
        <w:gridCol w:w="3531"/>
      </w:tblGrid>
      <w:tr w:rsidR="005E0E76" w:rsidRPr="00303364" w:rsidTr="00946F40">
        <w:tc>
          <w:tcPr>
            <w:tcW w:w="179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682" w:author="DuyNgo" w:date="2012-08-10T08:15:00Z">
                  <w:rPr>
                    <w:rFonts w:asciiTheme="majorHAnsi" w:eastAsiaTheme="majorEastAsia" w:hAnsiTheme="majorHAnsi" w:cstheme="minorHAnsi"/>
                    <w:b/>
                    <w:bCs/>
                    <w:color w:val="4F81BD" w:themeColor="accent1"/>
                    <w:sz w:val="24"/>
                    <w:szCs w:val="26"/>
                  </w:rPr>
                </w:rPrChange>
              </w:rPr>
              <w:t>User Case ID</w:t>
            </w:r>
          </w:p>
        </w:tc>
        <w:tc>
          <w:tcPr>
            <w:tcW w:w="7153"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683" w:author="DuyNgo" w:date="2012-08-10T08:15:00Z">
                  <w:rPr>
                    <w:rFonts w:asciiTheme="majorHAnsi" w:eastAsia="SimSun" w:hAnsiTheme="majorHAnsi" w:cstheme="minorHAnsi"/>
                    <w:b/>
                    <w:bCs/>
                    <w:color w:val="4F81BD" w:themeColor="accent1"/>
                    <w:sz w:val="24"/>
                    <w:szCs w:val="26"/>
                    <w:lang w:eastAsia="zh-CN"/>
                  </w:rPr>
                </w:rPrChange>
              </w:rPr>
              <w:t>Project Eye_UC14</w:t>
            </w:r>
          </w:p>
        </w:tc>
      </w:tr>
      <w:tr w:rsidR="005E0E76" w:rsidRPr="00303364"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684" w:author="DuyNgo" w:date="2012-08-10T08:15:00Z">
                  <w:rPr>
                    <w:rFonts w:asciiTheme="majorHAnsi" w:eastAsiaTheme="majorEastAsia" w:hAnsiTheme="majorHAnsi" w:cstheme="minorHAnsi"/>
                    <w:b/>
                    <w:bCs/>
                    <w:color w:val="4F81BD" w:themeColor="accent1"/>
                    <w:sz w:val="24"/>
                    <w:szCs w:val="26"/>
                  </w:rPr>
                </w:rPrChange>
              </w:rPr>
              <w:t>Name</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8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686" w:author="DuyNgo" w:date="2012-08-10T08:15:00Z">
                  <w:rPr>
                    <w:rFonts w:asciiTheme="majorHAnsi" w:eastAsiaTheme="majorEastAsia" w:hAnsiTheme="majorHAnsi" w:cstheme="minorHAnsi"/>
                    <w:b/>
                    <w:bCs/>
                    <w:color w:val="4F81BD" w:themeColor="accent1"/>
                    <w:sz w:val="24"/>
                    <w:szCs w:val="26"/>
                  </w:rPr>
                </w:rPrChange>
              </w:rPr>
              <w:t>Delete Change Request Use Case</w:t>
            </w:r>
          </w:p>
        </w:tc>
      </w:tr>
      <w:tr w:rsidR="005E0E76" w:rsidRPr="00303364"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87" w:author="DuyNgo" w:date="2012-08-10T08:15:00Z">
                  <w:rPr>
                    <w:rFonts w:ascii="Tahoma" w:hAnsi="Tahoma" w:cstheme="minorHAnsi"/>
                    <w:color w:val="000000"/>
                    <w:sz w:val="24"/>
                    <w:szCs w:val="20"/>
                  </w:rPr>
                </w:rPrChange>
              </w:rPr>
            </w:pPr>
            <w:r w:rsidRPr="00303364">
              <w:rPr>
                <w:rFonts w:cstheme="minorHAnsi"/>
                <w:sz w:val="24"/>
                <w:szCs w:val="24"/>
                <w:rPrChange w:id="10688" w:author="DuyNgo" w:date="2012-08-10T08:15:00Z">
                  <w:rPr>
                    <w:rFonts w:asciiTheme="majorHAnsi" w:eastAsiaTheme="majorEastAsia" w:hAnsiTheme="majorHAnsi" w:cstheme="minorHAnsi"/>
                    <w:b/>
                    <w:bCs/>
                    <w:color w:val="4F81BD" w:themeColor="accent1"/>
                    <w:sz w:val="24"/>
                    <w:szCs w:val="26"/>
                  </w:rPr>
                </w:rPrChange>
              </w:rPr>
              <w:t>Goal</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8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690"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delete a project’s change request</w:t>
            </w:r>
          </w:p>
        </w:tc>
      </w:tr>
      <w:tr w:rsidR="005E0E76" w:rsidRPr="00303364"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91" w:author="DuyNgo" w:date="2012-08-10T08:15:00Z">
                  <w:rPr>
                    <w:rFonts w:ascii="Tahoma" w:hAnsi="Tahoma" w:cstheme="minorHAnsi"/>
                    <w:color w:val="000000"/>
                    <w:sz w:val="24"/>
                    <w:szCs w:val="20"/>
                  </w:rPr>
                </w:rPrChange>
              </w:rPr>
            </w:pPr>
            <w:r w:rsidRPr="00303364">
              <w:rPr>
                <w:rFonts w:cstheme="minorHAnsi"/>
                <w:sz w:val="24"/>
                <w:szCs w:val="24"/>
                <w:rPrChange w:id="10692" w:author="DuyNgo" w:date="2012-08-10T08:15:00Z">
                  <w:rPr>
                    <w:rFonts w:asciiTheme="majorHAnsi" w:eastAsiaTheme="majorEastAsia" w:hAnsiTheme="majorHAnsi" w:cstheme="minorHAnsi"/>
                    <w:b/>
                    <w:bCs/>
                    <w:color w:val="4F81BD" w:themeColor="accent1"/>
                    <w:sz w:val="24"/>
                    <w:szCs w:val="26"/>
                  </w:rPr>
                </w:rPrChange>
              </w:rPr>
              <w:t>Actors</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9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694"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95" w:author="DuyNgo" w:date="2012-08-10T08:15:00Z">
                  <w:rPr>
                    <w:rFonts w:ascii="Tahoma" w:hAnsi="Tahoma" w:cstheme="minorHAnsi"/>
                    <w:color w:val="000000"/>
                    <w:sz w:val="24"/>
                    <w:szCs w:val="20"/>
                  </w:rPr>
                </w:rPrChange>
              </w:rPr>
            </w:pPr>
            <w:r w:rsidRPr="00303364">
              <w:rPr>
                <w:rFonts w:cstheme="minorHAnsi"/>
                <w:sz w:val="24"/>
                <w:szCs w:val="24"/>
                <w:rPrChange w:id="1069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9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698"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99" w:author="DuyNgo" w:date="2012-08-10T08:15:00Z">
                  <w:rPr>
                    <w:rFonts w:ascii="Tahoma" w:hAnsi="Tahoma" w:cstheme="minorHAnsi"/>
                    <w:color w:val="000000"/>
                    <w:sz w:val="24"/>
                    <w:szCs w:val="20"/>
                  </w:rPr>
                </w:rPrChange>
              </w:rPr>
            </w:pPr>
            <w:r w:rsidRPr="00303364">
              <w:rPr>
                <w:rFonts w:cstheme="minorHAnsi"/>
                <w:sz w:val="24"/>
                <w:szCs w:val="24"/>
                <w:rPrChange w:id="1070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3"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0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0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03" w:author="DuyNgo" w:date="2012-08-10T08:15:00Z">
                  <w:rPr>
                    <w:rFonts w:ascii="Tahoma" w:hAnsi="Tahoma" w:cstheme="minorHAnsi"/>
                    <w:color w:val="000000"/>
                    <w:sz w:val="24"/>
                    <w:szCs w:val="20"/>
                  </w:rPr>
                </w:rPrChange>
              </w:rPr>
            </w:pPr>
            <w:r w:rsidRPr="00303364">
              <w:rPr>
                <w:rFonts w:cstheme="minorHAnsi"/>
                <w:sz w:val="24"/>
                <w:szCs w:val="24"/>
                <w:rPrChange w:id="10704" w:author="DuyNgo" w:date="2012-08-10T08:15:00Z">
                  <w:rPr>
                    <w:rFonts w:asciiTheme="majorHAnsi" w:eastAsiaTheme="majorEastAsia" w:hAnsiTheme="majorHAnsi" w:cstheme="minorHAnsi"/>
                    <w:b/>
                    <w:bCs/>
                    <w:color w:val="4F81BD" w:themeColor="accent1"/>
                    <w:sz w:val="24"/>
                    <w:szCs w:val="26"/>
                  </w:rPr>
                </w:rPrChange>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0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06" w:author="DuyNgo" w:date="2012-08-10T08:15:00Z">
                  <w:rPr>
                    <w:rFonts w:asciiTheme="majorHAnsi" w:eastAsia="SimSun" w:hAnsiTheme="majorHAnsi" w:cstheme="minorHAnsi"/>
                    <w:b/>
                    <w:bCs/>
                    <w:color w:val="4F81BD" w:themeColor="accent1"/>
                    <w:sz w:val="24"/>
                    <w:szCs w:val="26"/>
                    <w:lang w:eastAsia="zh-CN"/>
                  </w:rPr>
                </w:rPrChange>
              </w:rPr>
              <w:t>1. Choose tab “Change Request”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70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708"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303364" w:rsidRDefault="005E0E76" w:rsidP="00946F40">
            <w:pPr>
              <w:rPr>
                <w:rFonts w:eastAsia="SimSun" w:cstheme="minorHAnsi"/>
                <w:sz w:val="24"/>
                <w:szCs w:val="24"/>
                <w:lang w:eastAsia="zh-CN"/>
                <w:rPrChange w:id="1070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710" w:author="DuyNgo" w:date="2012-08-10T08:15:00Z">
                  <w:rPr>
                    <w:rFonts w:eastAsia="SimSun" w:cstheme="minorHAnsi"/>
                    <w:sz w:val="24"/>
                    <w:lang w:eastAsia="zh-CN"/>
                  </w:rPr>
                </w:rPrChange>
              </w:rPr>
            </w:pPr>
          </w:p>
        </w:tc>
        <w:tc>
          <w:tcPr>
            <w:tcW w:w="353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71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712"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row you want to delete</w:t>
            </w:r>
          </w:p>
          <w:p w:rsidR="005E0E76" w:rsidRPr="00303364" w:rsidRDefault="005E0E76" w:rsidP="00946F40">
            <w:pPr>
              <w:rPr>
                <w:rFonts w:eastAsia="SimSun" w:cstheme="minorHAnsi"/>
                <w:sz w:val="24"/>
                <w:szCs w:val="24"/>
                <w:lang w:eastAsia="zh-CN"/>
                <w:rPrChange w:id="1071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71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715" w:author="DuyNgo" w:date="2012-08-10T08:15:00Z">
                  <w:rPr>
                    <w:rFonts w:eastAsia="SimSun" w:cstheme="minorHAnsi"/>
                    <w:sz w:val="24"/>
                    <w:lang w:eastAsia="zh-CN"/>
                  </w:rPr>
                </w:rPrChange>
              </w:rPr>
            </w:pPr>
          </w:p>
        </w:tc>
      </w:tr>
      <w:tr w:rsidR="005E0E76" w:rsidRPr="00303364" w:rsidTr="00946F40">
        <w:tc>
          <w:tcPr>
            <w:tcW w:w="179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3"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0716" w:author="DuyNgo" w:date="2012-08-10T08:15:00Z">
                  <w:rPr>
                    <w:rFonts w:eastAsia="SimSun" w:cstheme="minorHAnsi"/>
                    <w:sz w:val="24"/>
                    <w:lang w:eastAsia="zh-CN"/>
                  </w:rPr>
                </w:rPrChange>
              </w:rPr>
            </w:pPr>
          </w:p>
        </w:tc>
      </w:tr>
      <w:tr w:rsidR="005E0E76" w:rsidRPr="00303364"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17" w:author="DuyNgo" w:date="2012-08-10T08:15:00Z">
                  <w:rPr>
                    <w:rFonts w:ascii="Tahoma" w:hAnsi="Tahoma" w:cstheme="minorHAnsi"/>
                    <w:color w:val="000000"/>
                    <w:sz w:val="24"/>
                    <w:szCs w:val="20"/>
                  </w:rPr>
                </w:rPrChange>
              </w:rPr>
            </w:pPr>
            <w:r w:rsidRPr="00303364">
              <w:rPr>
                <w:rFonts w:cstheme="minorHAnsi"/>
                <w:sz w:val="24"/>
                <w:szCs w:val="24"/>
                <w:rPrChange w:id="10718" w:author="DuyNgo" w:date="2012-08-10T08:15:00Z">
                  <w:rPr>
                    <w:rFonts w:asciiTheme="majorHAnsi" w:eastAsiaTheme="majorEastAsia" w:hAnsiTheme="majorHAnsi" w:cstheme="minorHAnsi"/>
                    <w:b/>
                    <w:bCs/>
                    <w:color w:val="4F81BD" w:themeColor="accent1"/>
                    <w:sz w:val="24"/>
                    <w:szCs w:val="26"/>
                  </w:rPr>
                </w:rPrChange>
              </w:rPr>
              <w:t>Open Issues</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19" w:author="DuyNgo" w:date="2012-08-10T08:15:00Z">
                  <w:rPr>
                    <w:rFonts w:ascii="Tahoma" w:hAnsi="Tahoma" w:cstheme="minorHAnsi"/>
                    <w:color w:val="000000"/>
                    <w:sz w:val="24"/>
                    <w:szCs w:val="20"/>
                  </w:rPr>
                </w:rPrChange>
              </w:rPr>
            </w:pPr>
            <w:r w:rsidRPr="00303364">
              <w:rPr>
                <w:rFonts w:cstheme="minorHAnsi"/>
                <w:sz w:val="24"/>
                <w:szCs w:val="24"/>
                <w:rPrChange w:id="1072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21" w:author="DuyNgo" w:date="2012-08-10T08:15:00Z">
                  <w:rPr>
                    <w:rFonts w:ascii="Tahoma" w:hAnsi="Tahoma" w:cstheme="minorHAnsi"/>
                    <w:color w:val="000000"/>
                    <w:sz w:val="24"/>
                    <w:szCs w:val="20"/>
                  </w:rPr>
                </w:rPrChange>
              </w:rPr>
            </w:pPr>
            <w:r w:rsidRPr="00303364">
              <w:rPr>
                <w:rFonts w:cstheme="minorHAnsi"/>
                <w:sz w:val="24"/>
                <w:szCs w:val="24"/>
                <w:rPrChange w:id="10722" w:author="DuyNgo" w:date="2012-08-10T08:15:00Z">
                  <w:rPr>
                    <w:rFonts w:asciiTheme="majorHAnsi" w:eastAsiaTheme="majorEastAsia" w:hAnsiTheme="majorHAnsi" w:cstheme="minorHAnsi"/>
                    <w:b/>
                    <w:bCs/>
                    <w:color w:val="4F81BD" w:themeColor="accent1"/>
                    <w:sz w:val="24"/>
                    <w:szCs w:val="26"/>
                  </w:rPr>
                </w:rPrChange>
              </w:rPr>
              <w:t>Relationship</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23" w:author="DuyNgo" w:date="2012-08-10T08:15:00Z">
                  <w:rPr>
                    <w:rFonts w:ascii="Tahoma" w:hAnsi="Tahoma" w:cstheme="minorHAnsi"/>
                    <w:color w:val="000000"/>
                    <w:sz w:val="24"/>
                    <w:szCs w:val="20"/>
                  </w:rPr>
                </w:rPrChange>
              </w:rPr>
            </w:pPr>
            <w:r w:rsidRPr="00303364">
              <w:rPr>
                <w:rFonts w:cstheme="minorHAnsi"/>
                <w:sz w:val="24"/>
                <w:szCs w:val="24"/>
                <w:rPrChange w:id="1072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25" w:author="DuyNgo" w:date="2012-08-10T08:15:00Z">
                  <w:rPr>
                    <w:rFonts w:ascii="Tahoma" w:hAnsi="Tahoma" w:cstheme="minorHAnsi"/>
                    <w:color w:val="000000"/>
                    <w:sz w:val="24"/>
                    <w:szCs w:val="20"/>
                  </w:rPr>
                </w:rPrChange>
              </w:rPr>
            </w:pPr>
            <w:r w:rsidRPr="00303364">
              <w:rPr>
                <w:rFonts w:cstheme="minorHAnsi"/>
                <w:sz w:val="24"/>
                <w:szCs w:val="24"/>
                <w:rPrChange w:id="10726" w:author="DuyNgo" w:date="2012-08-10T08:15:00Z">
                  <w:rPr>
                    <w:rFonts w:asciiTheme="majorHAnsi" w:eastAsiaTheme="majorEastAsia" w:hAnsiTheme="majorHAnsi" w:cstheme="minorHAnsi"/>
                    <w:b/>
                    <w:bCs/>
                    <w:color w:val="4F81BD" w:themeColor="accent1"/>
                    <w:sz w:val="24"/>
                    <w:szCs w:val="26"/>
                  </w:rPr>
                </w:rPrChange>
              </w:rPr>
              <w:t>Business Rule</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27" w:author="DuyNgo" w:date="2012-08-10T08:15:00Z">
                  <w:rPr>
                    <w:rFonts w:ascii="Tahoma" w:hAnsi="Tahoma" w:cstheme="minorHAnsi"/>
                    <w:color w:val="000000"/>
                    <w:sz w:val="24"/>
                    <w:szCs w:val="20"/>
                  </w:rPr>
                </w:rPrChange>
              </w:rPr>
            </w:pPr>
            <w:r w:rsidRPr="00303364">
              <w:rPr>
                <w:rFonts w:cstheme="minorHAnsi"/>
                <w:sz w:val="24"/>
                <w:szCs w:val="24"/>
                <w:rPrChange w:id="1072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29" w:author="DuyNgo" w:date="2012-08-10T08:15:00Z">
                  <w:rPr>
                    <w:rFonts w:ascii="Tahoma" w:hAnsi="Tahoma" w:cstheme="minorHAnsi"/>
                    <w:color w:val="000000"/>
                    <w:sz w:val="24"/>
                    <w:szCs w:val="20"/>
                  </w:rPr>
                </w:rPrChange>
              </w:rPr>
            </w:pPr>
            <w:r w:rsidRPr="00303364">
              <w:rPr>
                <w:rFonts w:cstheme="minorHAnsi"/>
                <w:sz w:val="24"/>
                <w:szCs w:val="24"/>
                <w:rPrChange w:id="10730" w:author="DuyNgo" w:date="2012-08-10T08:15:00Z">
                  <w:rPr>
                    <w:rFonts w:asciiTheme="majorHAnsi" w:eastAsiaTheme="majorEastAsia" w:hAnsiTheme="majorHAnsi" w:cstheme="minorHAnsi"/>
                    <w:b/>
                    <w:bCs/>
                    <w:color w:val="4F81BD" w:themeColor="accent1"/>
                    <w:sz w:val="24"/>
                    <w:szCs w:val="26"/>
                  </w:rPr>
                </w:rPrChange>
              </w:rPr>
              <w:t>Priority</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31" w:author="DuyNgo" w:date="2012-08-10T08:15:00Z">
                  <w:rPr>
                    <w:rFonts w:ascii="Tahoma" w:hAnsi="Tahoma" w:cstheme="minorHAnsi"/>
                    <w:color w:val="000000"/>
                    <w:sz w:val="24"/>
                    <w:szCs w:val="20"/>
                  </w:rPr>
                </w:rPrChange>
              </w:rPr>
            </w:pPr>
            <w:r w:rsidRPr="00303364">
              <w:rPr>
                <w:rFonts w:cstheme="minorHAnsi"/>
                <w:sz w:val="24"/>
                <w:szCs w:val="24"/>
                <w:rPrChange w:id="1073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C5295B" w:rsidP="00C5295B">
      <w:pPr>
        <w:pStyle w:val="Heading4"/>
        <w:rPr>
          <w:rFonts w:asciiTheme="minorHAnsi" w:hAnsiTheme="minorHAnsi" w:cstheme="minorHAnsi"/>
          <w:b w:val="0"/>
          <w:sz w:val="24"/>
          <w:szCs w:val="24"/>
          <w:rPrChange w:id="10733" w:author="DuyNgo" w:date="2012-08-10T08:15:00Z">
            <w:rPr>
              <w:b w:val="0"/>
            </w:rPr>
          </w:rPrChange>
        </w:rPr>
      </w:pPr>
      <w:bookmarkStart w:id="10734" w:name="_Toc332351167"/>
      <w:r w:rsidRPr="00303364">
        <w:rPr>
          <w:rFonts w:asciiTheme="minorHAnsi" w:hAnsiTheme="minorHAnsi" w:cstheme="minorHAnsi"/>
          <w:b w:val="0"/>
          <w:sz w:val="24"/>
          <w:szCs w:val="24"/>
          <w:rPrChange w:id="10735" w:author="DuyNgo" w:date="2012-08-10T08:15:00Z">
            <w:rPr>
              <w:rFonts w:asciiTheme="minorHAnsi" w:eastAsiaTheme="minorHAnsi" w:hAnsiTheme="minorHAnsi" w:cstheme="minorBidi"/>
              <w:b w:val="0"/>
              <w:bCs w:val="0"/>
              <w:i w:val="0"/>
              <w:iCs w:val="0"/>
              <w:color w:val="auto"/>
              <w:sz w:val="26"/>
              <w:szCs w:val="26"/>
            </w:rPr>
          </w:rPrChange>
        </w:rPr>
        <w:lastRenderedPageBreak/>
        <w:t>2</w:t>
      </w:r>
      <w:r w:rsidR="005E0E76" w:rsidRPr="00303364">
        <w:rPr>
          <w:rFonts w:asciiTheme="minorHAnsi" w:hAnsiTheme="minorHAnsi" w:cstheme="minorHAnsi"/>
          <w:b w:val="0"/>
          <w:sz w:val="24"/>
          <w:szCs w:val="24"/>
          <w:rPrChange w:id="10736" w:author="DuyNgo" w:date="2012-08-10T08:15:00Z">
            <w:rPr>
              <w:rFonts w:asciiTheme="minorHAnsi" w:eastAsiaTheme="minorHAnsi" w:hAnsiTheme="minorHAnsi" w:cstheme="minorBidi"/>
              <w:b w:val="0"/>
              <w:bCs w:val="0"/>
              <w:i w:val="0"/>
              <w:iCs w:val="0"/>
              <w:color w:val="auto"/>
              <w:sz w:val="26"/>
              <w:szCs w:val="26"/>
            </w:rPr>
          </w:rPrChange>
        </w:rPr>
        <w:t>.4.15 Add Product</w:t>
      </w:r>
      <w:bookmarkEnd w:id="10734"/>
    </w:p>
    <w:bookmarkStart w:id="10737" w:name="_Toc326241055"/>
    <w:p w:rsidR="005E0E76" w:rsidRPr="00303364" w:rsidRDefault="005E0E76">
      <w:pPr>
        <w:rPr>
          <w:rFonts w:cstheme="minorHAnsi"/>
          <w:sz w:val="24"/>
          <w:szCs w:val="24"/>
          <w:rPrChange w:id="10738" w:author="DuyNgo" w:date="2012-08-10T08:15:00Z">
            <w:rPr/>
          </w:rPrChange>
        </w:rPr>
        <w:pPrChange w:id="10739" w:author="DuyNgo" w:date="2012-08-10T08:10:00Z">
          <w:pPr>
            <w:pStyle w:val="Heading2"/>
          </w:pPr>
        </w:pPrChange>
      </w:pPr>
      <w:r w:rsidRPr="00303364">
        <w:rPr>
          <w:rFonts w:cstheme="minorHAnsi"/>
          <w:sz w:val="24"/>
          <w:szCs w:val="24"/>
          <w:rPrChange w:id="10740" w:author="DuyNgo" w:date="2012-08-10T08:15:00Z">
            <w:rPr>
              <w:rFonts w:cstheme="minorHAnsi"/>
              <w:sz w:val="24"/>
              <w:szCs w:val="24"/>
            </w:rPr>
          </w:rPrChange>
        </w:rPr>
        <w:object w:dxaOrig="7693" w:dyaOrig="1660">
          <v:shape id="_x0000_i1065" type="#_x0000_t75" style="width:385.1pt;height:82.9pt" o:ole="">
            <v:imagedata r:id="rId92" o:title=""/>
          </v:shape>
          <o:OLEObject Type="Embed" ProgID="Visio.Drawing.11" ShapeID="_x0000_i1065" DrawAspect="Content" ObjectID="_1406100373" r:id="rId93"/>
        </w:object>
      </w:r>
      <w:del w:id="10741" w:author="DuyNgo" w:date="2012-08-10T08:10:00Z">
        <w:r w:rsidRPr="00303364" w:rsidDel="00252A26">
          <w:rPr>
            <w:rFonts w:cstheme="minorHAnsi"/>
            <w:sz w:val="24"/>
            <w:szCs w:val="24"/>
            <w:rPrChange w:id="10742" w:author="DuyNgo" w:date="2012-08-10T08:15:00Z">
              <w:rPr>
                <w:b w:val="0"/>
                <w:bCs w:val="0"/>
              </w:rPr>
            </w:rPrChange>
          </w:rPr>
          <w:br/>
        </w:r>
        <w:r w:rsidRPr="00303364" w:rsidDel="00252A26">
          <w:rPr>
            <w:rFonts w:cstheme="minorHAnsi"/>
            <w:sz w:val="24"/>
            <w:szCs w:val="24"/>
            <w:rPrChange w:id="10743" w:author="DuyNgo" w:date="2012-08-10T08:15:00Z">
              <w:rPr>
                <w:b w:val="0"/>
                <w:bCs w:val="0"/>
              </w:rPr>
            </w:rPrChange>
          </w:rPr>
          <w:br/>
        </w:r>
        <w:r w:rsidRPr="00303364" w:rsidDel="00252A26">
          <w:rPr>
            <w:rFonts w:cstheme="minorHAnsi"/>
            <w:sz w:val="24"/>
            <w:szCs w:val="24"/>
            <w:rPrChange w:id="10744" w:author="DuyNgo" w:date="2012-08-10T08:15:00Z">
              <w:rPr>
                <w:b w:val="0"/>
                <w:bCs w:val="0"/>
              </w:rPr>
            </w:rPrChange>
          </w:rPr>
          <w:br/>
        </w:r>
        <w:bookmarkEnd w:id="10737"/>
        <w:r w:rsidRPr="00303364" w:rsidDel="00252A26">
          <w:rPr>
            <w:rFonts w:cstheme="minorHAnsi"/>
            <w:sz w:val="24"/>
            <w:szCs w:val="24"/>
            <w:rPrChange w:id="10745" w:author="DuyNgo" w:date="2012-08-10T08:15:00Z">
              <w:rPr>
                <w:b w:val="0"/>
                <w:bCs w:val="0"/>
              </w:rPr>
            </w:rPrChange>
          </w:rPr>
          <w:tab/>
        </w:r>
      </w:del>
      <w:r w:rsidRPr="00303364">
        <w:rPr>
          <w:rFonts w:cstheme="minorHAnsi"/>
          <w:sz w:val="24"/>
          <w:szCs w:val="24"/>
          <w:rPrChange w:id="10746" w:author="DuyNgo" w:date="2012-08-10T08:15:00Z">
            <w:rPr>
              <w:b w:val="0"/>
              <w:bCs w:val="0"/>
            </w:rPr>
          </w:rPrChange>
        </w:rPr>
        <w:tab/>
      </w:r>
    </w:p>
    <w:p w:rsidR="005E0E76" w:rsidRPr="00303364" w:rsidRDefault="005E0E76" w:rsidP="005E0E76">
      <w:pPr>
        <w:rPr>
          <w:rFonts w:cstheme="minorHAnsi"/>
          <w:sz w:val="24"/>
          <w:szCs w:val="24"/>
        </w:rPr>
      </w:pPr>
      <w:r w:rsidRPr="00303364">
        <w:rPr>
          <w:rFonts w:cstheme="minorHAnsi"/>
          <w:sz w:val="24"/>
          <w:szCs w:val="24"/>
          <w:rPrChange w:id="1074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31"/>
        <w:gridCol w:w="3525"/>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748"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749" w:author="DuyNgo" w:date="2012-08-10T08:15:00Z">
                  <w:rPr>
                    <w:rFonts w:asciiTheme="majorHAnsi" w:eastAsia="SimSun" w:hAnsiTheme="majorHAnsi" w:cstheme="minorHAnsi"/>
                    <w:b/>
                    <w:bCs/>
                    <w:color w:val="4F81BD" w:themeColor="accent1"/>
                    <w:sz w:val="24"/>
                    <w:szCs w:val="26"/>
                    <w:lang w:eastAsia="zh-CN"/>
                  </w:rPr>
                </w:rPrChange>
              </w:rPr>
              <w:t>Project Eye_UC15</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750"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5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752" w:author="DuyNgo" w:date="2012-08-10T08:15:00Z">
                  <w:rPr>
                    <w:rFonts w:asciiTheme="majorHAnsi" w:eastAsiaTheme="majorEastAsia" w:hAnsiTheme="majorHAnsi" w:cstheme="minorHAnsi"/>
                    <w:b/>
                    <w:bCs/>
                    <w:color w:val="4F81BD" w:themeColor="accent1"/>
                    <w:sz w:val="24"/>
                    <w:szCs w:val="26"/>
                  </w:rPr>
                </w:rPrChange>
              </w:rPr>
              <w:t>Add Product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53" w:author="DuyNgo" w:date="2012-08-10T08:15:00Z">
                  <w:rPr>
                    <w:rFonts w:ascii="Tahoma" w:hAnsi="Tahoma" w:cstheme="minorHAnsi"/>
                    <w:color w:val="000000"/>
                    <w:sz w:val="24"/>
                    <w:szCs w:val="20"/>
                  </w:rPr>
                </w:rPrChange>
              </w:rPr>
            </w:pPr>
            <w:r w:rsidRPr="00303364">
              <w:rPr>
                <w:rFonts w:cstheme="minorHAnsi"/>
                <w:sz w:val="24"/>
                <w:szCs w:val="24"/>
                <w:rPrChange w:id="10754"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5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756"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add a project’s product</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57" w:author="DuyNgo" w:date="2012-08-10T08:15:00Z">
                  <w:rPr>
                    <w:rFonts w:ascii="Tahoma" w:hAnsi="Tahoma" w:cstheme="minorHAnsi"/>
                    <w:color w:val="000000"/>
                    <w:sz w:val="24"/>
                    <w:szCs w:val="20"/>
                  </w:rPr>
                </w:rPrChange>
              </w:rPr>
            </w:pPr>
            <w:r w:rsidRPr="00303364">
              <w:rPr>
                <w:rFonts w:cstheme="minorHAnsi"/>
                <w:sz w:val="24"/>
                <w:szCs w:val="24"/>
                <w:rPrChange w:id="10758"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5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760"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61" w:author="DuyNgo" w:date="2012-08-10T08:15:00Z">
                  <w:rPr>
                    <w:rFonts w:ascii="Tahoma" w:hAnsi="Tahoma" w:cstheme="minorHAnsi"/>
                    <w:color w:val="000000"/>
                    <w:sz w:val="24"/>
                    <w:szCs w:val="20"/>
                  </w:rPr>
                </w:rPrChange>
              </w:rPr>
            </w:pPr>
            <w:r w:rsidRPr="00303364">
              <w:rPr>
                <w:rFonts w:cstheme="minorHAnsi"/>
                <w:sz w:val="24"/>
                <w:szCs w:val="24"/>
                <w:rPrChange w:id="1076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6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64"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65" w:author="DuyNgo" w:date="2012-08-10T08:15:00Z">
                  <w:rPr>
                    <w:rFonts w:ascii="Tahoma" w:hAnsi="Tahoma" w:cstheme="minorHAnsi"/>
                    <w:color w:val="000000"/>
                    <w:sz w:val="24"/>
                    <w:szCs w:val="20"/>
                  </w:rPr>
                </w:rPrChange>
              </w:rPr>
            </w:pPr>
            <w:r w:rsidRPr="00303364">
              <w:rPr>
                <w:rFonts w:cstheme="minorHAnsi"/>
                <w:sz w:val="24"/>
                <w:szCs w:val="24"/>
                <w:rPrChange w:id="1076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6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6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69" w:author="DuyNgo" w:date="2012-08-10T08:15:00Z">
                  <w:rPr>
                    <w:rFonts w:ascii="Tahoma" w:hAnsi="Tahoma" w:cstheme="minorHAnsi"/>
                    <w:color w:val="000000"/>
                    <w:sz w:val="24"/>
                    <w:szCs w:val="20"/>
                  </w:rPr>
                </w:rPrChange>
              </w:rPr>
            </w:pPr>
            <w:r w:rsidRPr="00303364">
              <w:rPr>
                <w:rFonts w:cstheme="minorHAnsi"/>
                <w:sz w:val="24"/>
                <w:szCs w:val="24"/>
                <w:rPrChange w:id="10770" w:author="DuyNgo" w:date="2012-08-10T08:15:00Z">
                  <w:rPr>
                    <w:rFonts w:asciiTheme="majorHAnsi" w:eastAsiaTheme="majorEastAsia" w:hAnsiTheme="majorHAnsi" w:cstheme="minorHAnsi"/>
                    <w:b/>
                    <w:bCs/>
                    <w:color w:val="4F81BD" w:themeColor="accent1"/>
                    <w:sz w:val="24"/>
                    <w:szCs w:val="26"/>
                  </w:rPr>
                </w:rPrChange>
              </w:rPr>
              <w:t>Main Flow</w:t>
            </w:r>
          </w:p>
        </w:tc>
        <w:tc>
          <w:tcPr>
            <w:tcW w:w="363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7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72" w:author="DuyNgo" w:date="2012-08-10T08:15:00Z">
                  <w:rPr>
                    <w:rFonts w:asciiTheme="majorHAnsi" w:eastAsia="SimSun" w:hAnsiTheme="majorHAnsi" w:cstheme="minorHAnsi"/>
                    <w:b/>
                    <w:bCs/>
                    <w:color w:val="4F81BD" w:themeColor="accent1"/>
                    <w:sz w:val="24"/>
                    <w:szCs w:val="26"/>
                    <w:lang w:eastAsia="zh-CN"/>
                  </w:rPr>
                </w:rPrChange>
              </w:rPr>
              <w:t>1. Choose tab “Product”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773" w:author="DuyNgo" w:date="2012-08-10T08:15:00Z">
                  <w:rPr>
                    <w:rFonts w:asciiTheme="majorHAnsi" w:eastAsia="SimSun" w:hAnsiTheme="majorHAnsi" w:cstheme="minorHAnsi"/>
                    <w:b/>
                    <w:bCs/>
                    <w:color w:val="4F81BD" w:themeColor="accent1"/>
                    <w:sz w:val="24"/>
                    <w:szCs w:val="26"/>
                    <w:lang w:eastAsia="zh-CN"/>
                  </w:rPr>
                </w:rPrChange>
              </w:rPr>
              <w:t>3. Fill in the product’s information then select button “Submit”</w:t>
            </w:r>
          </w:p>
          <w:p w:rsidR="005E0E76" w:rsidRPr="00303364" w:rsidRDefault="005E0E76" w:rsidP="00946F40">
            <w:pPr>
              <w:rPr>
                <w:rFonts w:eastAsia="SimSun" w:cstheme="minorHAnsi"/>
                <w:sz w:val="24"/>
                <w:szCs w:val="24"/>
                <w:lang w:eastAsia="zh-CN"/>
                <w:rPrChange w:id="1077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775" w:author="DuyNgo" w:date="2012-08-10T08:15:00Z">
                  <w:rPr>
                    <w:rFonts w:eastAsia="SimSun" w:cstheme="minorHAnsi"/>
                    <w:sz w:val="24"/>
                    <w:lang w:eastAsia="zh-CN"/>
                  </w:rPr>
                </w:rPrChange>
              </w:rPr>
            </w:pPr>
          </w:p>
        </w:tc>
        <w:tc>
          <w:tcPr>
            <w:tcW w:w="352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77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777" w:author="DuyNgo" w:date="2012-08-10T08:15:00Z">
                  <w:rPr>
                    <w:rFonts w:asciiTheme="majorHAnsi" w:eastAsia="SimSun" w:hAnsiTheme="majorHAnsi" w:cstheme="minorHAnsi"/>
                    <w:b/>
                    <w:bCs/>
                    <w:color w:val="4F81BD" w:themeColor="accent1"/>
                    <w:sz w:val="24"/>
                    <w:szCs w:val="26"/>
                    <w:lang w:eastAsia="zh-CN"/>
                  </w:rPr>
                </w:rPrChange>
              </w:rPr>
              <w:t>2. Select link “Add new Product”</w:t>
            </w:r>
          </w:p>
          <w:p w:rsidR="005E0E76" w:rsidRPr="00303364" w:rsidRDefault="005E0E76" w:rsidP="00946F40">
            <w:pPr>
              <w:rPr>
                <w:rFonts w:eastAsia="SimSun" w:cstheme="minorHAnsi"/>
                <w:sz w:val="24"/>
                <w:szCs w:val="24"/>
                <w:lang w:eastAsia="zh-CN"/>
                <w:rPrChange w:id="1077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77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780"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0781" w:author="DuyNgo" w:date="2012-08-10T08:15:00Z">
                  <w:rPr>
                    <w:rFonts w:eastAsia="SimSun" w:cstheme="minorHAnsi"/>
                    <w:sz w:val="24"/>
                    <w:lang w:eastAsia="zh-CN"/>
                  </w:rPr>
                </w:rPrChange>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82" w:author="DuyNgo" w:date="2012-08-10T08:15:00Z">
                  <w:rPr>
                    <w:rFonts w:ascii="Tahoma" w:hAnsi="Tahoma" w:cstheme="minorHAnsi"/>
                    <w:color w:val="000000"/>
                    <w:sz w:val="24"/>
                    <w:szCs w:val="20"/>
                  </w:rPr>
                </w:rPrChange>
              </w:rPr>
            </w:pPr>
            <w:r w:rsidRPr="00303364">
              <w:rPr>
                <w:rFonts w:cstheme="minorHAnsi"/>
                <w:sz w:val="24"/>
                <w:szCs w:val="24"/>
                <w:rPrChange w:id="10783"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84" w:author="DuyNgo" w:date="2012-08-10T08:15:00Z">
                  <w:rPr>
                    <w:rFonts w:ascii="Tahoma" w:hAnsi="Tahoma" w:cstheme="minorHAnsi"/>
                    <w:color w:val="000000"/>
                    <w:sz w:val="24"/>
                    <w:szCs w:val="20"/>
                  </w:rPr>
                </w:rPrChange>
              </w:rPr>
            </w:pPr>
            <w:r w:rsidRPr="00303364">
              <w:rPr>
                <w:rFonts w:cstheme="minorHAnsi"/>
                <w:sz w:val="24"/>
                <w:szCs w:val="24"/>
                <w:rPrChange w:id="1078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86" w:author="DuyNgo" w:date="2012-08-10T08:15:00Z">
                  <w:rPr>
                    <w:rFonts w:ascii="Tahoma" w:hAnsi="Tahoma" w:cstheme="minorHAnsi"/>
                    <w:color w:val="000000"/>
                    <w:sz w:val="24"/>
                    <w:szCs w:val="20"/>
                  </w:rPr>
                </w:rPrChange>
              </w:rPr>
            </w:pPr>
            <w:r w:rsidRPr="00303364">
              <w:rPr>
                <w:rFonts w:cstheme="minorHAnsi"/>
                <w:sz w:val="24"/>
                <w:szCs w:val="24"/>
                <w:rPrChange w:id="10787"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88" w:author="DuyNgo" w:date="2012-08-10T08:15:00Z">
                  <w:rPr>
                    <w:rFonts w:ascii="Tahoma" w:hAnsi="Tahoma" w:cstheme="minorHAnsi"/>
                    <w:color w:val="000000"/>
                    <w:sz w:val="24"/>
                    <w:szCs w:val="20"/>
                  </w:rPr>
                </w:rPrChange>
              </w:rPr>
            </w:pPr>
            <w:r w:rsidRPr="00303364">
              <w:rPr>
                <w:rFonts w:cstheme="minorHAnsi"/>
                <w:sz w:val="24"/>
                <w:szCs w:val="24"/>
                <w:rPrChange w:id="1078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90" w:author="DuyNgo" w:date="2012-08-10T08:15:00Z">
                  <w:rPr>
                    <w:rFonts w:ascii="Tahoma" w:hAnsi="Tahoma" w:cstheme="minorHAnsi"/>
                    <w:color w:val="000000"/>
                    <w:sz w:val="24"/>
                    <w:szCs w:val="20"/>
                  </w:rPr>
                </w:rPrChange>
              </w:rPr>
            </w:pPr>
            <w:r w:rsidRPr="00303364">
              <w:rPr>
                <w:rFonts w:cstheme="minorHAnsi"/>
                <w:sz w:val="24"/>
                <w:szCs w:val="24"/>
                <w:rPrChange w:id="1079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92" w:author="DuyNgo" w:date="2012-08-10T08:15:00Z">
                  <w:rPr>
                    <w:rFonts w:ascii="Tahoma" w:hAnsi="Tahoma" w:cstheme="minorHAnsi"/>
                    <w:color w:val="000000"/>
                    <w:sz w:val="24"/>
                    <w:szCs w:val="20"/>
                  </w:rPr>
                </w:rPrChange>
              </w:rPr>
            </w:pPr>
            <w:r w:rsidRPr="00303364">
              <w:rPr>
                <w:rFonts w:cstheme="minorHAnsi"/>
                <w:sz w:val="24"/>
                <w:szCs w:val="24"/>
                <w:rPrChange w:id="1079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94" w:author="DuyNgo" w:date="2012-08-10T08:15:00Z">
                  <w:rPr>
                    <w:rFonts w:ascii="Tahoma" w:hAnsi="Tahoma" w:cstheme="minorHAnsi"/>
                    <w:color w:val="000000"/>
                    <w:sz w:val="24"/>
                    <w:szCs w:val="20"/>
                  </w:rPr>
                </w:rPrChange>
              </w:rPr>
            </w:pPr>
            <w:r w:rsidRPr="00303364">
              <w:rPr>
                <w:rFonts w:cstheme="minorHAnsi"/>
                <w:sz w:val="24"/>
                <w:szCs w:val="24"/>
                <w:rPrChange w:id="10795"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96" w:author="DuyNgo" w:date="2012-08-10T08:15:00Z">
                  <w:rPr>
                    <w:rFonts w:ascii="Tahoma" w:hAnsi="Tahoma" w:cstheme="minorHAnsi"/>
                    <w:color w:val="000000"/>
                    <w:sz w:val="24"/>
                    <w:szCs w:val="20"/>
                  </w:rPr>
                </w:rPrChange>
              </w:rPr>
            </w:pPr>
            <w:r w:rsidRPr="00303364">
              <w:rPr>
                <w:rFonts w:cstheme="minorHAnsi"/>
                <w:sz w:val="24"/>
                <w:szCs w:val="24"/>
                <w:rPrChange w:id="1079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Del="00252A26" w:rsidRDefault="00C5295B">
      <w:pPr>
        <w:rPr>
          <w:del w:id="10798" w:author="DuyNgo" w:date="2012-08-10T08:10:00Z"/>
          <w:rFonts w:cstheme="minorHAnsi"/>
          <w:sz w:val="24"/>
          <w:szCs w:val="24"/>
          <w:rPrChange w:id="10799" w:author="DuyNgo" w:date="2012-08-10T08:15:00Z">
            <w:rPr>
              <w:del w:id="10800" w:author="DuyNgo" w:date="2012-08-10T08:10:00Z"/>
            </w:rPr>
          </w:rPrChange>
        </w:rPr>
        <w:pPrChange w:id="10801" w:author="DuyNgo" w:date="2012-08-10T08:10:00Z">
          <w:pPr>
            <w:pStyle w:val="Heading2"/>
          </w:pPr>
        </w:pPrChange>
      </w:pPr>
      <w:bookmarkStart w:id="10802" w:name="_Toc332351168"/>
      <w:bookmarkStart w:id="10803" w:name="_Toc326241056"/>
      <w:r w:rsidRPr="00303364">
        <w:rPr>
          <w:rStyle w:val="Heading4Char"/>
          <w:rFonts w:asciiTheme="minorHAnsi" w:hAnsiTheme="minorHAnsi" w:cstheme="minorHAnsi"/>
          <w:sz w:val="24"/>
          <w:szCs w:val="24"/>
          <w:rPrChange w:id="10804" w:author="DuyNgo" w:date="2012-08-10T08:15:00Z">
            <w:rPr>
              <w:rStyle w:val="Heading4Char"/>
              <w:b/>
              <w:bCs/>
            </w:rPr>
          </w:rPrChange>
        </w:rPr>
        <w:t>2</w:t>
      </w:r>
      <w:r w:rsidR="005E0E76" w:rsidRPr="00303364">
        <w:rPr>
          <w:rStyle w:val="Heading4Char"/>
          <w:rFonts w:asciiTheme="minorHAnsi" w:hAnsiTheme="minorHAnsi" w:cstheme="minorHAnsi"/>
          <w:sz w:val="24"/>
          <w:szCs w:val="24"/>
          <w:rPrChange w:id="10805" w:author="DuyNgo" w:date="2012-08-10T08:15:00Z">
            <w:rPr>
              <w:rStyle w:val="Heading4Char"/>
              <w:b/>
              <w:bCs/>
            </w:rPr>
          </w:rPrChange>
        </w:rPr>
        <w:t>.4.16 Edit Product</w:t>
      </w:r>
      <w:bookmarkEnd w:id="10802"/>
      <w:r w:rsidR="005E0E76" w:rsidRPr="00303364">
        <w:rPr>
          <w:rStyle w:val="Heading4Char"/>
          <w:rFonts w:asciiTheme="minorHAnsi" w:hAnsiTheme="minorHAnsi" w:cstheme="minorHAnsi"/>
          <w:sz w:val="24"/>
          <w:szCs w:val="24"/>
          <w:rPrChange w:id="10806" w:author="DuyNgo" w:date="2012-08-10T08:15:00Z">
            <w:rPr>
              <w:rStyle w:val="Heading4Char"/>
              <w:b/>
              <w:bCs/>
            </w:rPr>
          </w:rPrChange>
        </w:rPr>
        <w:br/>
      </w:r>
      <w:r w:rsidR="005E0E76" w:rsidRPr="00303364">
        <w:rPr>
          <w:rFonts w:cstheme="minorHAnsi"/>
          <w:sz w:val="24"/>
          <w:szCs w:val="24"/>
          <w:rPrChange w:id="10807" w:author="DuyNgo" w:date="2012-08-10T08:15:00Z">
            <w:rPr>
              <w:b w:val="0"/>
              <w:bCs w:val="0"/>
            </w:rPr>
          </w:rPrChange>
        </w:rPr>
        <w:br/>
      </w:r>
      <w:bookmarkEnd w:id="10803"/>
      <w:r w:rsidR="005E0E76" w:rsidRPr="00303364">
        <w:rPr>
          <w:rFonts w:cstheme="minorHAnsi"/>
          <w:sz w:val="24"/>
          <w:szCs w:val="24"/>
          <w:rPrChange w:id="10808" w:author="DuyNgo" w:date="2012-08-10T08:15:00Z">
            <w:rPr>
              <w:rFonts w:cstheme="minorHAnsi"/>
              <w:sz w:val="24"/>
              <w:szCs w:val="24"/>
            </w:rPr>
          </w:rPrChange>
        </w:rPr>
        <w:object w:dxaOrig="7693" w:dyaOrig="1660">
          <v:shape id="_x0000_i1066" type="#_x0000_t75" style="width:385.1pt;height:82.9pt" o:ole="">
            <v:imagedata r:id="rId94" o:title=""/>
          </v:shape>
          <o:OLEObject Type="Embed" ProgID="Visio.Drawing.11" ShapeID="_x0000_i1066" DrawAspect="Content" ObjectID="_1406100374" r:id="rId95"/>
        </w:object>
      </w:r>
    </w:p>
    <w:p w:rsidR="005E0E76" w:rsidRPr="00303364" w:rsidRDefault="005E0E76" w:rsidP="005E0E76">
      <w:pPr>
        <w:rPr>
          <w:rFonts w:cstheme="minorHAnsi"/>
          <w:sz w:val="24"/>
          <w:szCs w:val="24"/>
        </w:rPr>
      </w:pPr>
      <w:del w:id="10809" w:author="DuyNgo" w:date="2012-08-10T08:10:00Z">
        <w:r w:rsidRPr="00303364" w:rsidDel="00252A26">
          <w:rPr>
            <w:rFonts w:cstheme="minorHAnsi"/>
            <w:sz w:val="24"/>
            <w:szCs w:val="24"/>
            <w:rPrChange w:id="10810" w:author="DuyNgo" w:date="2012-08-10T08:15:00Z">
              <w:rPr>
                <w:rFonts w:asciiTheme="majorHAnsi" w:eastAsiaTheme="majorEastAsia" w:hAnsiTheme="majorHAnsi" w:cstheme="minorHAnsi"/>
                <w:b/>
                <w:bCs/>
                <w:color w:val="4F81BD" w:themeColor="accent1"/>
                <w:sz w:val="24"/>
                <w:szCs w:val="26"/>
              </w:rPr>
            </w:rPrChange>
          </w:rPr>
          <w:tab/>
        </w:r>
      </w:del>
      <w:r w:rsidRPr="00303364">
        <w:rPr>
          <w:rFonts w:cstheme="minorHAnsi"/>
          <w:sz w:val="24"/>
          <w:szCs w:val="24"/>
          <w:rPrChange w:id="10811"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81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3"/>
        <w:gridCol w:w="3522"/>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813"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814" w:author="DuyNgo" w:date="2012-08-10T08:15:00Z">
                  <w:rPr>
                    <w:rFonts w:asciiTheme="majorHAnsi" w:eastAsia="SimSun" w:hAnsiTheme="majorHAnsi" w:cstheme="minorHAnsi"/>
                    <w:b/>
                    <w:bCs/>
                    <w:color w:val="4F81BD" w:themeColor="accent1"/>
                    <w:sz w:val="24"/>
                    <w:szCs w:val="26"/>
                    <w:lang w:eastAsia="zh-CN"/>
                  </w:rPr>
                </w:rPrChange>
              </w:rPr>
              <w:t>Project Eye_UC16</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815"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1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17" w:author="DuyNgo" w:date="2012-08-10T08:15:00Z">
                  <w:rPr>
                    <w:rFonts w:asciiTheme="majorHAnsi" w:eastAsiaTheme="majorEastAsia" w:hAnsiTheme="majorHAnsi" w:cstheme="minorHAnsi"/>
                    <w:b/>
                    <w:bCs/>
                    <w:color w:val="4F81BD" w:themeColor="accent1"/>
                    <w:sz w:val="24"/>
                    <w:szCs w:val="26"/>
                  </w:rPr>
                </w:rPrChange>
              </w:rPr>
              <w:t>Edit Product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18" w:author="DuyNgo" w:date="2012-08-10T08:15:00Z">
                  <w:rPr>
                    <w:rFonts w:ascii="Tahoma" w:hAnsi="Tahoma" w:cstheme="minorHAnsi"/>
                    <w:color w:val="000000"/>
                    <w:sz w:val="24"/>
                    <w:szCs w:val="20"/>
                  </w:rPr>
                </w:rPrChange>
              </w:rPr>
            </w:pPr>
            <w:r w:rsidRPr="00303364">
              <w:rPr>
                <w:rFonts w:cstheme="minorHAnsi"/>
                <w:sz w:val="24"/>
                <w:szCs w:val="24"/>
                <w:rPrChange w:id="10819"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2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21"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edit a project’s product</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22" w:author="DuyNgo" w:date="2012-08-10T08:15:00Z">
                  <w:rPr>
                    <w:rFonts w:ascii="Tahoma" w:hAnsi="Tahoma" w:cstheme="minorHAnsi"/>
                    <w:color w:val="000000"/>
                    <w:sz w:val="24"/>
                    <w:szCs w:val="20"/>
                  </w:rPr>
                </w:rPrChange>
              </w:rPr>
            </w:pPr>
            <w:r w:rsidRPr="00303364">
              <w:rPr>
                <w:rFonts w:cstheme="minorHAnsi"/>
                <w:sz w:val="24"/>
                <w:szCs w:val="24"/>
                <w:rPrChange w:id="10823"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2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25"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26" w:author="DuyNgo" w:date="2012-08-10T08:15:00Z">
                  <w:rPr>
                    <w:rFonts w:ascii="Tahoma" w:hAnsi="Tahoma" w:cstheme="minorHAnsi"/>
                    <w:color w:val="000000"/>
                    <w:sz w:val="24"/>
                    <w:szCs w:val="20"/>
                  </w:rPr>
                </w:rPrChange>
              </w:rPr>
            </w:pPr>
            <w:r w:rsidRPr="00303364">
              <w:rPr>
                <w:rFonts w:cstheme="minorHAnsi"/>
                <w:sz w:val="24"/>
                <w:szCs w:val="24"/>
                <w:rPrChange w:id="10827"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2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829"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30" w:author="DuyNgo" w:date="2012-08-10T08:15:00Z">
                  <w:rPr>
                    <w:rFonts w:ascii="Tahoma" w:hAnsi="Tahoma" w:cstheme="minorHAnsi"/>
                    <w:color w:val="000000"/>
                    <w:sz w:val="24"/>
                    <w:szCs w:val="20"/>
                  </w:rPr>
                </w:rPrChange>
              </w:rPr>
            </w:pPr>
            <w:r w:rsidRPr="00303364">
              <w:rPr>
                <w:rFonts w:cstheme="minorHAnsi"/>
                <w:sz w:val="24"/>
                <w:szCs w:val="24"/>
                <w:rPrChange w:id="10831"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3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83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34" w:author="DuyNgo" w:date="2012-08-10T08:15:00Z">
                  <w:rPr>
                    <w:rFonts w:ascii="Tahoma" w:hAnsi="Tahoma" w:cstheme="minorHAnsi"/>
                    <w:color w:val="000000"/>
                    <w:sz w:val="24"/>
                    <w:szCs w:val="20"/>
                  </w:rPr>
                </w:rPrChange>
              </w:rPr>
            </w:pPr>
            <w:r w:rsidRPr="00303364">
              <w:rPr>
                <w:rFonts w:cstheme="minorHAnsi"/>
                <w:sz w:val="24"/>
                <w:szCs w:val="24"/>
                <w:rPrChange w:id="10835"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3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837" w:author="DuyNgo" w:date="2012-08-10T08:15:00Z">
                  <w:rPr>
                    <w:rFonts w:asciiTheme="majorHAnsi" w:eastAsia="SimSun" w:hAnsiTheme="majorHAnsi" w:cstheme="minorHAnsi"/>
                    <w:b/>
                    <w:bCs/>
                    <w:color w:val="4F81BD" w:themeColor="accent1"/>
                    <w:sz w:val="24"/>
                    <w:szCs w:val="26"/>
                    <w:lang w:eastAsia="zh-CN"/>
                  </w:rPr>
                </w:rPrChange>
              </w:rPr>
              <w:t>1. Choose tab “Product”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838" w:author="DuyNgo" w:date="2012-08-10T08:15:00Z">
                  <w:rPr>
                    <w:rFonts w:asciiTheme="majorHAnsi" w:eastAsia="SimSun" w:hAnsiTheme="majorHAnsi" w:cstheme="minorHAnsi"/>
                    <w:b/>
                    <w:bCs/>
                    <w:color w:val="4F81BD" w:themeColor="accent1"/>
                    <w:sz w:val="24"/>
                    <w:szCs w:val="26"/>
                    <w:lang w:eastAsia="zh-CN"/>
                  </w:rPr>
                </w:rPrChange>
              </w:rPr>
              <w:t>3. Fill in the product’s information then select button “Save Change”</w:t>
            </w:r>
          </w:p>
          <w:p w:rsidR="005E0E76" w:rsidRPr="00303364" w:rsidRDefault="005E0E76" w:rsidP="00946F40">
            <w:pPr>
              <w:rPr>
                <w:rFonts w:eastAsia="SimSun" w:cstheme="minorHAnsi"/>
                <w:sz w:val="24"/>
                <w:szCs w:val="24"/>
                <w:lang w:eastAsia="zh-CN"/>
                <w:rPrChange w:id="1083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840" w:author="DuyNgo" w:date="2012-08-10T08:15:00Z">
                  <w:rPr>
                    <w:rFonts w:eastAsia="SimSun" w:cstheme="minorHAnsi"/>
                    <w:sz w:val="24"/>
                    <w:lang w:eastAsia="zh-CN"/>
                  </w:rPr>
                </w:rPrChange>
              </w:rPr>
            </w:pPr>
          </w:p>
        </w:tc>
        <w:tc>
          <w:tcPr>
            <w:tcW w:w="3522"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84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842" w:author="DuyNgo" w:date="2012-08-10T08:15:00Z">
                  <w:rPr>
                    <w:rFonts w:asciiTheme="majorHAnsi" w:eastAsia="SimSun" w:hAnsiTheme="majorHAnsi" w:cstheme="minorHAnsi"/>
                    <w:b/>
                    <w:bCs/>
                    <w:color w:val="4F81BD" w:themeColor="accent1"/>
                    <w:sz w:val="24"/>
                    <w:szCs w:val="26"/>
                    <w:lang w:eastAsia="zh-CN"/>
                  </w:rPr>
                </w:rPrChange>
              </w:rPr>
              <w:t>2. Select the product want to edit</w:t>
            </w:r>
          </w:p>
          <w:p w:rsidR="005E0E76" w:rsidRPr="00303364" w:rsidRDefault="005E0E76" w:rsidP="00946F40">
            <w:pPr>
              <w:rPr>
                <w:rFonts w:eastAsia="SimSun" w:cstheme="minorHAnsi"/>
                <w:sz w:val="24"/>
                <w:szCs w:val="24"/>
                <w:lang w:eastAsia="zh-CN"/>
                <w:rPrChange w:id="1084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84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845"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0846" w:author="DuyNgo" w:date="2012-08-10T08:15:00Z">
                  <w:rPr>
                    <w:rFonts w:eastAsia="SimSun" w:cstheme="minorHAnsi"/>
                    <w:sz w:val="24"/>
                    <w:lang w:eastAsia="zh-CN"/>
                  </w:rPr>
                </w:rPrChange>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47" w:author="DuyNgo" w:date="2012-08-10T08:15:00Z">
                  <w:rPr>
                    <w:rFonts w:ascii="Tahoma" w:hAnsi="Tahoma" w:cstheme="minorHAnsi"/>
                    <w:color w:val="000000"/>
                    <w:sz w:val="24"/>
                    <w:szCs w:val="20"/>
                  </w:rPr>
                </w:rPrChange>
              </w:rPr>
            </w:pPr>
            <w:r w:rsidRPr="00303364">
              <w:rPr>
                <w:rFonts w:cstheme="minorHAnsi"/>
                <w:sz w:val="24"/>
                <w:szCs w:val="24"/>
                <w:rPrChange w:id="10848"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49" w:author="DuyNgo" w:date="2012-08-10T08:15:00Z">
                  <w:rPr>
                    <w:rFonts w:ascii="Tahoma" w:hAnsi="Tahoma" w:cstheme="minorHAnsi"/>
                    <w:color w:val="000000"/>
                    <w:sz w:val="24"/>
                    <w:szCs w:val="20"/>
                  </w:rPr>
                </w:rPrChange>
              </w:rPr>
            </w:pPr>
            <w:r w:rsidRPr="00303364">
              <w:rPr>
                <w:rFonts w:cstheme="minorHAnsi"/>
                <w:sz w:val="24"/>
                <w:szCs w:val="24"/>
                <w:rPrChange w:id="1085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51" w:author="DuyNgo" w:date="2012-08-10T08:15:00Z">
                  <w:rPr>
                    <w:rFonts w:ascii="Tahoma" w:hAnsi="Tahoma" w:cstheme="minorHAnsi"/>
                    <w:color w:val="000000"/>
                    <w:sz w:val="24"/>
                    <w:szCs w:val="20"/>
                  </w:rPr>
                </w:rPrChange>
              </w:rPr>
            </w:pPr>
            <w:r w:rsidRPr="00303364">
              <w:rPr>
                <w:rFonts w:cstheme="minorHAnsi"/>
                <w:sz w:val="24"/>
                <w:szCs w:val="24"/>
                <w:rPrChange w:id="10852"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53" w:author="DuyNgo" w:date="2012-08-10T08:15:00Z">
                  <w:rPr>
                    <w:rFonts w:ascii="Tahoma" w:hAnsi="Tahoma" w:cstheme="minorHAnsi"/>
                    <w:color w:val="000000"/>
                    <w:sz w:val="24"/>
                    <w:szCs w:val="20"/>
                  </w:rPr>
                </w:rPrChange>
              </w:rPr>
            </w:pPr>
            <w:r w:rsidRPr="00303364">
              <w:rPr>
                <w:rFonts w:cstheme="minorHAnsi"/>
                <w:sz w:val="24"/>
                <w:szCs w:val="24"/>
                <w:rPrChange w:id="1085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55" w:author="DuyNgo" w:date="2012-08-10T08:15:00Z">
                  <w:rPr>
                    <w:rFonts w:ascii="Tahoma" w:hAnsi="Tahoma" w:cstheme="minorHAnsi"/>
                    <w:color w:val="000000"/>
                    <w:sz w:val="24"/>
                    <w:szCs w:val="20"/>
                  </w:rPr>
                </w:rPrChange>
              </w:rPr>
            </w:pPr>
            <w:r w:rsidRPr="00303364">
              <w:rPr>
                <w:rFonts w:cstheme="minorHAnsi"/>
                <w:sz w:val="24"/>
                <w:szCs w:val="24"/>
                <w:rPrChange w:id="10856"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57" w:author="DuyNgo" w:date="2012-08-10T08:15:00Z">
                  <w:rPr>
                    <w:rFonts w:ascii="Tahoma" w:hAnsi="Tahoma" w:cstheme="minorHAnsi"/>
                    <w:color w:val="000000"/>
                    <w:sz w:val="24"/>
                    <w:szCs w:val="20"/>
                  </w:rPr>
                </w:rPrChange>
              </w:rPr>
            </w:pPr>
            <w:r w:rsidRPr="00303364">
              <w:rPr>
                <w:rFonts w:cstheme="minorHAnsi"/>
                <w:sz w:val="24"/>
                <w:szCs w:val="24"/>
                <w:rPrChange w:id="1085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59" w:author="DuyNgo" w:date="2012-08-10T08:15:00Z">
                  <w:rPr>
                    <w:rFonts w:ascii="Tahoma" w:hAnsi="Tahoma" w:cstheme="minorHAnsi"/>
                    <w:color w:val="000000"/>
                    <w:sz w:val="24"/>
                    <w:szCs w:val="20"/>
                  </w:rPr>
                </w:rPrChange>
              </w:rPr>
            </w:pPr>
            <w:r w:rsidRPr="00303364">
              <w:rPr>
                <w:rFonts w:cstheme="minorHAnsi"/>
                <w:sz w:val="24"/>
                <w:szCs w:val="24"/>
                <w:rPrChange w:id="10860"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61" w:author="DuyNgo" w:date="2012-08-10T08:15:00Z">
                  <w:rPr>
                    <w:rFonts w:ascii="Tahoma" w:hAnsi="Tahoma" w:cstheme="minorHAnsi"/>
                    <w:color w:val="000000"/>
                    <w:sz w:val="24"/>
                    <w:szCs w:val="20"/>
                  </w:rPr>
                </w:rPrChange>
              </w:rPr>
            </w:pPr>
            <w:r w:rsidRPr="00303364">
              <w:rPr>
                <w:rFonts w:cstheme="minorHAnsi"/>
                <w:sz w:val="24"/>
                <w:szCs w:val="24"/>
                <w:rPrChange w:id="1086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10863" w:author="DuyNgo" w:date="2012-08-10T08:15:00Z">
            <w:rPr>
              <w:rFonts w:cstheme="minorHAnsi"/>
              <w:sz w:val="24"/>
            </w:rPr>
          </w:rPrChange>
        </w:rPr>
      </w:pPr>
    </w:p>
    <w:p w:rsidR="005E0E76" w:rsidRPr="00303364" w:rsidRDefault="005E0E76" w:rsidP="005E0E76">
      <w:pPr>
        <w:rPr>
          <w:rFonts w:cstheme="minorHAnsi"/>
          <w:sz w:val="24"/>
          <w:szCs w:val="24"/>
          <w:rPrChange w:id="10864" w:author="DuyNgo" w:date="2012-08-10T08:15:00Z">
            <w:rPr>
              <w:rFonts w:cstheme="minorHAnsi"/>
              <w:sz w:val="24"/>
            </w:rPr>
          </w:rPrChange>
        </w:rPr>
      </w:pPr>
    </w:p>
    <w:p w:rsidR="005E0E76" w:rsidRPr="00303364" w:rsidRDefault="00790355" w:rsidP="00790355">
      <w:pPr>
        <w:pStyle w:val="Heading4"/>
        <w:rPr>
          <w:rFonts w:asciiTheme="minorHAnsi" w:hAnsiTheme="minorHAnsi" w:cstheme="minorHAnsi"/>
          <w:sz w:val="24"/>
          <w:szCs w:val="24"/>
          <w:rPrChange w:id="10865" w:author="DuyNgo" w:date="2012-08-10T08:15:00Z">
            <w:rPr/>
          </w:rPrChange>
        </w:rPr>
      </w:pPr>
      <w:bookmarkStart w:id="10866" w:name="_Toc332351169"/>
      <w:bookmarkStart w:id="10867" w:name="_Toc326241057"/>
      <w:r w:rsidRPr="00303364">
        <w:rPr>
          <w:rFonts w:asciiTheme="minorHAnsi" w:hAnsiTheme="minorHAnsi" w:cstheme="minorHAnsi"/>
          <w:sz w:val="24"/>
          <w:szCs w:val="24"/>
          <w:rPrChange w:id="10868" w:author="DuyNgo" w:date="2012-08-10T08:15:00Z">
            <w:rPr>
              <w:i w:val="0"/>
              <w:iCs w:val="0"/>
              <w:sz w:val="26"/>
              <w:szCs w:val="26"/>
            </w:rPr>
          </w:rPrChange>
        </w:rPr>
        <w:t>2</w:t>
      </w:r>
      <w:r w:rsidR="005E0E76" w:rsidRPr="00303364">
        <w:rPr>
          <w:rFonts w:asciiTheme="minorHAnsi" w:hAnsiTheme="minorHAnsi" w:cstheme="minorHAnsi"/>
          <w:sz w:val="24"/>
          <w:szCs w:val="24"/>
          <w:rPrChange w:id="10869" w:author="DuyNgo" w:date="2012-08-10T08:15:00Z">
            <w:rPr>
              <w:i w:val="0"/>
              <w:iCs w:val="0"/>
              <w:sz w:val="26"/>
              <w:szCs w:val="26"/>
            </w:rPr>
          </w:rPrChange>
        </w:rPr>
        <w:t>.4.17 Delete Product</w:t>
      </w:r>
      <w:bookmarkEnd w:id="10866"/>
    </w:p>
    <w:p w:rsidR="005E0E76" w:rsidRPr="00303364" w:rsidDel="00252A26" w:rsidRDefault="005E0E76">
      <w:pPr>
        <w:rPr>
          <w:del w:id="10870" w:author="DuyNgo" w:date="2012-08-10T08:10:00Z"/>
          <w:rFonts w:cstheme="minorHAnsi"/>
          <w:sz w:val="24"/>
          <w:szCs w:val="24"/>
          <w:rPrChange w:id="10871" w:author="DuyNgo" w:date="2012-08-10T08:15:00Z">
            <w:rPr>
              <w:del w:id="10872" w:author="DuyNgo" w:date="2012-08-10T08:10:00Z"/>
            </w:rPr>
          </w:rPrChange>
        </w:rPr>
        <w:pPrChange w:id="10873" w:author="DuyNgo" w:date="2012-08-10T08:10:00Z">
          <w:pPr>
            <w:pStyle w:val="Heading2"/>
          </w:pPr>
        </w:pPrChange>
      </w:pPr>
      <w:r w:rsidRPr="00303364">
        <w:rPr>
          <w:rFonts w:cstheme="minorHAnsi"/>
          <w:sz w:val="24"/>
          <w:szCs w:val="24"/>
          <w:rPrChange w:id="10874" w:author="DuyNgo" w:date="2012-08-10T08:15:00Z">
            <w:rPr>
              <w:rFonts w:cstheme="minorHAnsi"/>
              <w:sz w:val="24"/>
              <w:szCs w:val="24"/>
            </w:rPr>
          </w:rPrChange>
        </w:rPr>
        <w:object w:dxaOrig="7693" w:dyaOrig="1660">
          <v:shape id="_x0000_i1067" type="#_x0000_t75" style="width:385.1pt;height:82.9pt" o:ole="">
            <v:imagedata r:id="rId96" o:title=""/>
          </v:shape>
          <o:OLEObject Type="Embed" ProgID="Visio.Drawing.11" ShapeID="_x0000_i1067" DrawAspect="Content" ObjectID="_1406100375" r:id="rId97"/>
        </w:object>
      </w:r>
    </w:p>
    <w:bookmarkEnd w:id="10867"/>
    <w:p w:rsidR="005E0E76" w:rsidRPr="00303364" w:rsidDel="00252A26" w:rsidRDefault="005E0E76" w:rsidP="005E0E76">
      <w:pPr>
        <w:rPr>
          <w:del w:id="10875" w:author="DuyNgo" w:date="2012-08-10T08:10:00Z"/>
          <w:rFonts w:cstheme="minorHAnsi"/>
          <w:sz w:val="24"/>
          <w:szCs w:val="24"/>
        </w:rPr>
      </w:pPr>
    </w:p>
    <w:p w:rsidR="005E0E76" w:rsidRPr="00303364" w:rsidRDefault="005E0E76" w:rsidP="005E0E76">
      <w:pPr>
        <w:rPr>
          <w:rFonts w:cstheme="minorHAnsi"/>
          <w:sz w:val="24"/>
          <w:szCs w:val="24"/>
        </w:rPr>
      </w:pPr>
      <w:del w:id="10876" w:author="DuyNgo" w:date="2012-08-10T08:10:00Z">
        <w:r w:rsidRPr="00303364" w:rsidDel="00252A26">
          <w:rPr>
            <w:rFonts w:cstheme="minorHAnsi"/>
            <w:sz w:val="24"/>
            <w:szCs w:val="24"/>
            <w:rPrChange w:id="10877" w:author="DuyNgo" w:date="2012-08-10T08:15:00Z">
              <w:rPr>
                <w:rFonts w:asciiTheme="majorHAnsi" w:eastAsiaTheme="majorEastAsia" w:hAnsiTheme="majorHAnsi" w:cstheme="minorHAnsi"/>
                <w:b/>
                <w:bCs/>
                <w:color w:val="4F81BD" w:themeColor="accent1"/>
                <w:sz w:val="24"/>
                <w:szCs w:val="26"/>
              </w:rPr>
            </w:rPrChange>
          </w:rPr>
          <w:tab/>
        </w:r>
      </w:del>
      <w:r w:rsidRPr="00303364">
        <w:rPr>
          <w:rFonts w:cstheme="minorHAnsi"/>
          <w:sz w:val="24"/>
          <w:szCs w:val="24"/>
          <w:rPrChange w:id="10878"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87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2"/>
        <w:gridCol w:w="3625"/>
        <w:gridCol w:w="3529"/>
      </w:tblGrid>
      <w:tr w:rsidR="005E0E76" w:rsidRPr="00303364"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880" w:author="DuyNgo" w:date="2012-08-10T08:15:00Z">
                  <w:rPr>
                    <w:rFonts w:asciiTheme="majorHAnsi" w:eastAsiaTheme="majorEastAsia" w:hAnsiTheme="majorHAnsi" w:cstheme="minorHAnsi"/>
                    <w:b/>
                    <w:bCs/>
                    <w:color w:val="4F81BD" w:themeColor="accent1"/>
                    <w:sz w:val="24"/>
                    <w:szCs w:val="26"/>
                  </w:rPr>
                </w:rPrChange>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881" w:author="DuyNgo" w:date="2012-08-10T08:15:00Z">
                  <w:rPr>
                    <w:rFonts w:asciiTheme="majorHAnsi" w:eastAsia="SimSun" w:hAnsiTheme="majorHAnsi" w:cstheme="minorHAnsi"/>
                    <w:b/>
                    <w:bCs/>
                    <w:color w:val="4F81BD" w:themeColor="accent1"/>
                    <w:sz w:val="24"/>
                    <w:szCs w:val="26"/>
                    <w:lang w:eastAsia="zh-CN"/>
                  </w:rPr>
                </w:rPrChange>
              </w:rPr>
              <w:t>Project Eye_UC17</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882" w:author="DuyNgo" w:date="2012-08-10T08:15:00Z">
                  <w:rPr>
                    <w:rFonts w:asciiTheme="majorHAnsi" w:eastAsiaTheme="majorEastAsia" w:hAnsiTheme="majorHAnsi" w:cstheme="minorHAnsi"/>
                    <w:b/>
                    <w:bCs/>
                    <w:color w:val="4F81BD" w:themeColor="accent1"/>
                    <w:sz w:val="24"/>
                    <w:szCs w:val="26"/>
                  </w:rPr>
                </w:rPrChange>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8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84" w:author="DuyNgo" w:date="2012-08-10T08:15:00Z">
                  <w:rPr>
                    <w:rFonts w:asciiTheme="majorHAnsi" w:eastAsiaTheme="majorEastAsia" w:hAnsiTheme="majorHAnsi" w:cstheme="minorHAnsi"/>
                    <w:b/>
                    <w:bCs/>
                    <w:color w:val="4F81BD" w:themeColor="accent1"/>
                    <w:sz w:val="24"/>
                    <w:szCs w:val="26"/>
                  </w:rPr>
                </w:rPrChange>
              </w:rPr>
              <w:t>Delete Product Use Case</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85" w:author="DuyNgo" w:date="2012-08-10T08:15:00Z">
                  <w:rPr>
                    <w:rFonts w:ascii="Tahoma" w:hAnsi="Tahoma" w:cstheme="minorHAnsi"/>
                    <w:color w:val="000000"/>
                    <w:sz w:val="24"/>
                    <w:szCs w:val="20"/>
                  </w:rPr>
                </w:rPrChange>
              </w:rPr>
            </w:pPr>
            <w:r w:rsidRPr="00303364">
              <w:rPr>
                <w:rFonts w:cstheme="minorHAnsi"/>
                <w:sz w:val="24"/>
                <w:szCs w:val="24"/>
                <w:rPrChange w:id="10886" w:author="DuyNgo" w:date="2012-08-10T08:15:00Z">
                  <w:rPr>
                    <w:rFonts w:asciiTheme="majorHAnsi" w:eastAsiaTheme="majorEastAsia" w:hAnsiTheme="majorHAnsi" w:cstheme="minorHAnsi"/>
                    <w:b/>
                    <w:bCs/>
                    <w:color w:val="4F81BD" w:themeColor="accent1"/>
                    <w:sz w:val="24"/>
                    <w:szCs w:val="26"/>
                  </w:rPr>
                </w:rPrChange>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8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88"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delete a project’s product</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89" w:author="DuyNgo" w:date="2012-08-10T08:15:00Z">
                  <w:rPr>
                    <w:rFonts w:ascii="Tahoma" w:hAnsi="Tahoma" w:cstheme="minorHAnsi"/>
                    <w:color w:val="000000"/>
                    <w:sz w:val="24"/>
                    <w:szCs w:val="20"/>
                  </w:rPr>
                </w:rPrChange>
              </w:rPr>
            </w:pPr>
            <w:r w:rsidRPr="00303364">
              <w:rPr>
                <w:rFonts w:cstheme="minorHAnsi"/>
                <w:sz w:val="24"/>
                <w:szCs w:val="24"/>
                <w:rPrChange w:id="10890" w:author="DuyNgo" w:date="2012-08-10T08:15:00Z">
                  <w:rPr>
                    <w:rFonts w:asciiTheme="majorHAnsi" w:eastAsiaTheme="majorEastAsia" w:hAnsiTheme="majorHAnsi" w:cstheme="minorHAnsi"/>
                    <w:b/>
                    <w:bCs/>
                    <w:color w:val="4F81BD" w:themeColor="accent1"/>
                    <w:sz w:val="24"/>
                    <w:szCs w:val="26"/>
                  </w:rPr>
                </w:rPrChange>
              </w:rPr>
              <w:lastRenderedPageBreak/>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9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92"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93" w:author="DuyNgo" w:date="2012-08-10T08:15:00Z">
                  <w:rPr>
                    <w:rFonts w:ascii="Tahoma" w:hAnsi="Tahoma" w:cstheme="minorHAnsi"/>
                    <w:color w:val="000000"/>
                    <w:sz w:val="24"/>
                    <w:szCs w:val="20"/>
                  </w:rPr>
                </w:rPrChange>
              </w:rPr>
            </w:pPr>
            <w:r w:rsidRPr="00303364">
              <w:rPr>
                <w:rFonts w:cstheme="minorHAnsi"/>
                <w:sz w:val="24"/>
                <w:szCs w:val="24"/>
                <w:rPrChange w:id="1089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9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896"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97" w:author="DuyNgo" w:date="2012-08-10T08:15:00Z">
                  <w:rPr>
                    <w:rFonts w:ascii="Tahoma" w:hAnsi="Tahoma" w:cstheme="minorHAnsi"/>
                    <w:color w:val="000000"/>
                    <w:sz w:val="24"/>
                    <w:szCs w:val="20"/>
                  </w:rPr>
                </w:rPrChange>
              </w:rPr>
            </w:pPr>
            <w:r w:rsidRPr="00303364">
              <w:rPr>
                <w:rFonts w:cstheme="minorHAnsi"/>
                <w:sz w:val="24"/>
                <w:szCs w:val="24"/>
                <w:rPrChange w:id="1089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9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0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01" w:author="DuyNgo" w:date="2012-08-10T08:15:00Z">
                  <w:rPr>
                    <w:rFonts w:ascii="Tahoma" w:hAnsi="Tahoma" w:cstheme="minorHAnsi"/>
                    <w:color w:val="000000"/>
                    <w:sz w:val="24"/>
                    <w:szCs w:val="20"/>
                  </w:rPr>
                </w:rPrChange>
              </w:rPr>
            </w:pPr>
            <w:r w:rsidRPr="00303364">
              <w:rPr>
                <w:rFonts w:cstheme="minorHAnsi"/>
                <w:sz w:val="24"/>
                <w:szCs w:val="24"/>
                <w:rPrChange w:id="10902" w:author="DuyNgo" w:date="2012-08-10T08:15:00Z">
                  <w:rPr>
                    <w:rFonts w:asciiTheme="majorHAnsi" w:eastAsiaTheme="majorEastAsia" w:hAnsiTheme="majorHAnsi" w:cstheme="minorHAnsi"/>
                    <w:b/>
                    <w:bCs/>
                    <w:color w:val="4F81BD" w:themeColor="accent1"/>
                    <w:sz w:val="24"/>
                    <w:szCs w:val="26"/>
                  </w:rPr>
                </w:rPrChange>
              </w:rPr>
              <w:t>Main Flow</w:t>
            </w:r>
          </w:p>
        </w:tc>
        <w:tc>
          <w:tcPr>
            <w:tcW w:w="362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0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04" w:author="DuyNgo" w:date="2012-08-10T08:15:00Z">
                  <w:rPr>
                    <w:rFonts w:asciiTheme="majorHAnsi" w:eastAsia="SimSun" w:hAnsiTheme="majorHAnsi" w:cstheme="minorHAnsi"/>
                    <w:b/>
                    <w:bCs/>
                    <w:color w:val="4F81BD" w:themeColor="accent1"/>
                    <w:sz w:val="24"/>
                    <w:szCs w:val="26"/>
                    <w:lang w:eastAsia="zh-CN"/>
                  </w:rPr>
                </w:rPrChange>
              </w:rPr>
              <w:t>1. Choose tab “Product”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90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906"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303364" w:rsidRDefault="005E0E76" w:rsidP="00946F40">
            <w:pPr>
              <w:rPr>
                <w:rFonts w:eastAsia="SimSun" w:cstheme="minorHAnsi"/>
                <w:sz w:val="24"/>
                <w:szCs w:val="24"/>
                <w:lang w:eastAsia="zh-CN"/>
                <w:rPrChange w:id="1090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908" w:author="DuyNgo" w:date="2012-08-10T08:15:00Z">
                  <w:rPr>
                    <w:rFonts w:eastAsia="SimSun" w:cstheme="minorHAnsi"/>
                    <w:sz w:val="24"/>
                    <w:lang w:eastAsia="zh-CN"/>
                  </w:rPr>
                </w:rPrChange>
              </w:rPr>
            </w:pPr>
          </w:p>
        </w:tc>
        <w:tc>
          <w:tcPr>
            <w:tcW w:w="352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90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910"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row you want to delete</w:t>
            </w:r>
          </w:p>
          <w:p w:rsidR="005E0E76" w:rsidRPr="00303364" w:rsidRDefault="005E0E76" w:rsidP="00946F40">
            <w:pPr>
              <w:rPr>
                <w:rFonts w:eastAsia="SimSun" w:cstheme="minorHAnsi"/>
                <w:sz w:val="24"/>
                <w:szCs w:val="24"/>
                <w:lang w:eastAsia="zh-CN"/>
                <w:rPrChange w:id="1091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91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913" w:author="DuyNgo" w:date="2012-08-10T08:15:00Z">
                  <w:rPr>
                    <w:rFonts w:eastAsia="SimSun" w:cstheme="minorHAnsi"/>
                    <w:sz w:val="24"/>
                    <w:lang w:eastAsia="zh-CN"/>
                  </w:rPr>
                </w:rPrChange>
              </w:rPr>
            </w:pPr>
          </w:p>
        </w:tc>
      </w:tr>
      <w:tr w:rsidR="005E0E76" w:rsidRPr="00303364"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0914" w:author="DuyNgo" w:date="2012-08-10T08:15:00Z">
                  <w:rPr>
                    <w:rFonts w:eastAsia="SimSun" w:cstheme="minorHAnsi"/>
                    <w:sz w:val="24"/>
                    <w:lang w:eastAsia="zh-CN"/>
                  </w:rPr>
                </w:rPrChange>
              </w:rPr>
            </w:pP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15" w:author="DuyNgo" w:date="2012-08-10T08:15:00Z">
                  <w:rPr>
                    <w:rFonts w:ascii="Tahoma" w:hAnsi="Tahoma" w:cstheme="minorHAnsi"/>
                    <w:color w:val="000000"/>
                    <w:sz w:val="24"/>
                    <w:szCs w:val="20"/>
                  </w:rPr>
                </w:rPrChange>
              </w:rPr>
            </w:pPr>
            <w:r w:rsidRPr="00303364">
              <w:rPr>
                <w:rFonts w:cstheme="minorHAnsi"/>
                <w:sz w:val="24"/>
                <w:szCs w:val="24"/>
                <w:rPrChange w:id="10916" w:author="DuyNgo" w:date="2012-08-10T08:15:00Z">
                  <w:rPr>
                    <w:rFonts w:asciiTheme="majorHAnsi" w:eastAsiaTheme="majorEastAsia" w:hAnsiTheme="majorHAnsi" w:cstheme="minorHAnsi"/>
                    <w:b/>
                    <w:bCs/>
                    <w:color w:val="4F81BD" w:themeColor="accent1"/>
                    <w:sz w:val="24"/>
                    <w:szCs w:val="26"/>
                  </w:rPr>
                </w:rPrChange>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17" w:author="DuyNgo" w:date="2012-08-10T08:15:00Z">
                  <w:rPr>
                    <w:rFonts w:ascii="Tahoma" w:hAnsi="Tahoma" w:cstheme="minorHAnsi"/>
                    <w:color w:val="000000"/>
                    <w:sz w:val="24"/>
                    <w:szCs w:val="20"/>
                  </w:rPr>
                </w:rPrChange>
              </w:rPr>
            </w:pPr>
            <w:r w:rsidRPr="00303364">
              <w:rPr>
                <w:rFonts w:cstheme="minorHAnsi"/>
                <w:sz w:val="24"/>
                <w:szCs w:val="24"/>
                <w:rPrChange w:id="1091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19" w:author="DuyNgo" w:date="2012-08-10T08:15:00Z">
                  <w:rPr>
                    <w:rFonts w:ascii="Tahoma" w:hAnsi="Tahoma" w:cstheme="minorHAnsi"/>
                    <w:color w:val="000000"/>
                    <w:sz w:val="24"/>
                    <w:szCs w:val="20"/>
                  </w:rPr>
                </w:rPrChange>
              </w:rPr>
            </w:pPr>
            <w:r w:rsidRPr="00303364">
              <w:rPr>
                <w:rFonts w:cstheme="minorHAnsi"/>
                <w:sz w:val="24"/>
                <w:szCs w:val="24"/>
                <w:rPrChange w:id="10920" w:author="DuyNgo" w:date="2012-08-10T08:15:00Z">
                  <w:rPr>
                    <w:rFonts w:asciiTheme="majorHAnsi" w:eastAsiaTheme="majorEastAsia" w:hAnsiTheme="majorHAnsi" w:cstheme="minorHAnsi"/>
                    <w:b/>
                    <w:bCs/>
                    <w:color w:val="4F81BD" w:themeColor="accent1"/>
                    <w:sz w:val="24"/>
                    <w:szCs w:val="26"/>
                  </w:rPr>
                </w:rPrChange>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21" w:author="DuyNgo" w:date="2012-08-10T08:15:00Z">
                  <w:rPr>
                    <w:rFonts w:ascii="Tahoma" w:hAnsi="Tahoma" w:cstheme="minorHAnsi"/>
                    <w:color w:val="000000"/>
                    <w:sz w:val="24"/>
                    <w:szCs w:val="20"/>
                  </w:rPr>
                </w:rPrChange>
              </w:rPr>
            </w:pPr>
            <w:r w:rsidRPr="00303364">
              <w:rPr>
                <w:rFonts w:cstheme="minorHAnsi"/>
                <w:sz w:val="24"/>
                <w:szCs w:val="24"/>
                <w:rPrChange w:id="1092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23" w:author="DuyNgo" w:date="2012-08-10T08:15:00Z">
                  <w:rPr>
                    <w:rFonts w:ascii="Tahoma" w:hAnsi="Tahoma" w:cstheme="minorHAnsi"/>
                    <w:color w:val="000000"/>
                    <w:sz w:val="24"/>
                    <w:szCs w:val="20"/>
                  </w:rPr>
                </w:rPrChange>
              </w:rPr>
            </w:pPr>
            <w:r w:rsidRPr="00303364">
              <w:rPr>
                <w:rFonts w:cstheme="minorHAnsi"/>
                <w:sz w:val="24"/>
                <w:szCs w:val="24"/>
                <w:rPrChange w:id="10924" w:author="DuyNgo" w:date="2012-08-10T08:15:00Z">
                  <w:rPr>
                    <w:rFonts w:asciiTheme="majorHAnsi" w:eastAsiaTheme="majorEastAsia" w:hAnsiTheme="majorHAnsi" w:cstheme="minorHAnsi"/>
                    <w:b/>
                    <w:bCs/>
                    <w:color w:val="4F81BD" w:themeColor="accent1"/>
                    <w:sz w:val="24"/>
                    <w:szCs w:val="26"/>
                  </w:rPr>
                </w:rPrChange>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25" w:author="DuyNgo" w:date="2012-08-10T08:15:00Z">
                  <w:rPr>
                    <w:rFonts w:ascii="Tahoma" w:hAnsi="Tahoma" w:cstheme="minorHAnsi"/>
                    <w:color w:val="000000"/>
                    <w:sz w:val="24"/>
                    <w:szCs w:val="20"/>
                  </w:rPr>
                </w:rPrChange>
              </w:rPr>
            </w:pPr>
            <w:r w:rsidRPr="00303364">
              <w:rPr>
                <w:rFonts w:cstheme="minorHAnsi"/>
                <w:sz w:val="24"/>
                <w:szCs w:val="24"/>
                <w:rPrChange w:id="1092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27" w:author="DuyNgo" w:date="2012-08-10T08:15:00Z">
                  <w:rPr>
                    <w:rFonts w:ascii="Tahoma" w:hAnsi="Tahoma" w:cstheme="minorHAnsi"/>
                    <w:color w:val="000000"/>
                    <w:sz w:val="24"/>
                    <w:szCs w:val="20"/>
                  </w:rPr>
                </w:rPrChange>
              </w:rPr>
            </w:pPr>
            <w:r w:rsidRPr="00303364">
              <w:rPr>
                <w:rFonts w:cstheme="minorHAnsi"/>
                <w:sz w:val="24"/>
                <w:szCs w:val="24"/>
                <w:rPrChange w:id="10928" w:author="DuyNgo" w:date="2012-08-10T08:15:00Z">
                  <w:rPr>
                    <w:rFonts w:asciiTheme="majorHAnsi" w:eastAsiaTheme="majorEastAsia" w:hAnsiTheme="majorHAnsi" w:cstheme="minorHAnsi"/>
                    <w:b/>
                    <w:bCs/>
                    <w:color w:val="4F81BD" w:themeColor="accent1"/>
                    <w:sz w:val="24"/>
                    <w:szCs w:val="26"/>
                  </w:rPr>
                </w:rPrChange>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29" w:author="DuyNgo" w:date="2012-08-10T08:15:00Z">
                  <w:rPr>
                    <w:rFonts w:ascii="Tahoma" w:hAnsi="Tahoma" w:cstheme="minorHAnsi"/>
                    <w:color w:val="000000"/>
                    <w:sz w:val="24"/>
                    <w:szCs w:val="20"/>
                  </w:rPr>
                </w:rPrChange>
              </w:rPr>
            </w:pPr>
            <w:r w:rsidRPr="00303364">
              <w:rPr>
                <w:rFonts w:cstheme="minorHAnsi"/>
                <w:sz w:val="24"/>
                <w:szCs w:val="24"/>
                <w:rPrChange w:id="10930"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C5295B">
      <w:pPr>
        <w:rPr>
          <w:rFonts w:cstheme="minorHAnsi"/>
          <w:sz w:val="24"/>
          <w:szCs w:val="24"/>
          <w:rPrChange w:id="10931" w:author="DuyNgo" w:date="2012-08-10T08:15:00Z">
            <w:rPr/>
          </w:rPrChange>
        </w:rPr>
        <w:pPrChange w:id="10932" w:author="DuyNgo" w:date="2012-08-10T08:10:00Z">
          <w:pPr>
            <w:pStyle w:val="Heading2"/>
          </w:pPr>
        </w:pPrChange>
      </w:pPr>
      <w:bookmarkStart w:id="10933" w:name="_Toc332351170"/>
      <w:bookmarkStart w:id="10934" w:name="_Toc326241058"/>
      <w:r w:rsidRPr="00303364">
        <w:rPr>
          <w:rStyle w:val="Heading4Char"/>
          <w:rFonts w:asciiTheme="minorHAnsi" w:hAnsiTheme="minorHAnsi" w:cstheme="minorHAnsi"/>
          <w:sz w:val="24"/>
          <w:szCs w:val="24"/>
          <w:rPrChange w:id="10935" w:author="DuyNgo" w:date="2012-08-10T08:15:00Z">
            <w:rPr>
              <w:rStyle w:val="Heading4Char"/>
              <w:b/>
              <w:bCs/>
            </w:rPr>
          </w:rPrChange>
        </w:rPr>
        <w:t>2</w:t>
      </w:r>
      <w:r w:rsidR="005E0E76" w:rsidRPr="00303364">
        <w:rPr>
          <w:rStyle w:val="Heading4Char"/>
          <w:rFonts w:asciiTheme="minorHAnsi" w:hAnsiTheme="minorHAnsi" w:cstheme="minorHAnsi"/>
          <w:sz w:val="24"/>
          <w:szCs w:val="24"/>
          <w:rPrChange w:id="10936" w:author="DuyNgo" w:date="2012-08-10T08:15:00Z">
            <w:rPr>
              <w:rStyle w:val="Heading4Char"/>
              <w:b/>
              <w:bCs/>
            </w:rPr>
          </w:rPrChange>
        </w:rPr>
        <w:t>.4.18 Add Stage</w:t>
      </w:r>
      <w:bookmarkEnd w:id="10933"/>
      <w:r w:rsidR="005E0E76" w:rsidRPr="00303364">
        <w:rPr>
          <w:rStyle w:val="Heading4Char"/>
          <w:rFonts w:asciiTheme="minorHAnsi" w:hAnsiTheme="minorHAnsi" w:cstheme="minorHAnsi"/>
          <w:sz w:val="24"/>
          <w:szCs w:val="24"/>
          <w:rPrChange w:id="10937" w:author="DuyNgo" w:date="2012-08-10T08:15:00Z">
            <w:rPr>
              <w:rStyle w:val="Heading4Char"/>
              <w:b/>
              <w:bCs/>
            </w:rPr>
          </w:rPrChange>
        </w:rPr>
        <w:br/>
      </w:r>
      <w:r w:rsidR="005E0E76" w:rsidRPr="00303364">
        <w:rPr>
          <w:rFonts w:cstheme="minorHAnsi"/>
          <w:sz w:val="24"/>
          <w:szCs w:val="24"/>
          <w:rPrChange w:id="10938" w:author="DuyNgo" w:date="2012-08-10T08:15:00Z">
            <w:rPr>
              <w:b w:val="0"/>
              <w:bCs w:val="0"/>
            </w:rPr>
          </w:rPrChange>
        </w:rPr>
        <w:br/>
      </w:r>
      <w:r w:rsidR="005E0E76" w:rsidRPr="00303364">
        <w:rPr>
          <w:rFonts w:cstheme="minorHAnsi"/>
          <w:sz w:val="24"/>
          <w:szCs w:val="24"/>
          <w:rPrChange w:id="10939" w:author="DuyNgo" w:date="2012-08-10T08:15:00Z">
            <w:rPr>
              <w:rFonts w:cstheme="minorHAnsi"/>
              <w:sz w:val="24"/>
              <w:szCs w:val="24"/>
            </w:rPr>
          </w:rPrChange>
        </w:rPr>
        <w:object w:dxaOrig="4834" w:dyaOrig="1660">
          <v:shape id="_x0000_i1068" type="#_x0000_t75" style="width:241.95pt;height:82.9pt" o:ole="">
            <v:imagedata r:id="rId98" o:title=""/>
          </v:shape>
          <o:OLEObject Type="Embed" ProgID="Visio.Drawing.11" ShapeID="_x0000_i1068" DrawAspect="Content" ObjectID="_1406100376" r:id="rId99"/>
        </w:object>
      </w:r>
      <w:del w:id="10940" w:author="DuyNgo" w:date="2012-08-10T08:10:00Z">
        <w:r w:rsidR="005E0E76" w:rsidRPr="00303364" w:rsidDel="00252A26">
          <w:rPr>
            <w:rFonts w:cstheme="minorHAnsi"/>
            <w:sz w:val="24"/>
            <w:szCs w:val="24"/>
            <w:rPrChange w:id="10941" w:author="DuyNgo" w:date="2012-08-10T08:15:00Z">
              <w:rPr>
                <w:b w:val="0"/>
                <w:bCs w:val="0"/>
              </w:rPr>
            </w:rPrChange>
          </w:rPr>
          <w:br/>
        </w:r>
        <w:bookmarkEnd w:id="10934"/>
        <w:r w:rsidR="005E0E76" w:rsidRPr="00303364" w:rsidDel="00252A26">
          <w:rPr>
            <w:rFonts w:cstheme="minorHAnsi"/>
            <w:sz w:val="24"/>
            <w:szCs w:val="24"/>
            <w:rPrChange w:id="10942" w:author="DuyNgo" w:date="2012-08-10T08:15:00Z">
              <w:rPr>
                <w:b w:val="0"/>
                <w:bCs w:val="0"/>
              </w:rPr>
            </w:rPrChange>
          </w:rPr>
          <w:tab/>
        </w:r>
      </w:del>
      <w:r w:rsidR="005E0E76" w:rsidRPr="00303364">
        <w:rPr>
          <w:rFonts w:cstheme="minorHAnsi"/>
          <w:sz w:val="24"/>
          <w:szCs w:val="24"/>
          <w:rPrChange w:id="10943" w:author="DuyNgo" w:date="2012-08-10T08:15:00Z">
            <w:rPr>
              <w:b w:val="0"/>
              <w:bCs w:val="0"/>
            </w:rPr>
          </w:rPrChange>
        </w:rPr>
        <w:tab/>
      </w:r>
    </w:p>
    <w:p w:rsidR="005E0E76" w:rsidRPr="00303364" w:rsidRDefault="005E0E76" w:rsidP="005E0E76">
      <w:pPr>
        <w:rPr>
          <w:rFonts w:cstheme="minorHAnsi"/>
          <w:sz w:val="24"/>
          <w:szCs w:val="24"/>
        </w:rPr>
      </w:pPr>
      <w:r w:rsidRPr="00303364">
        <w:rPr>
          <w:rFonts w:cstheme="minorHAnsi"/>
          <w:sz w:val="24"/>
          <w:szCs w:val="24"/>
          <w:rPrChange w:id="1094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5"/>
        <w:gridCol w:w="3520"/>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945"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946" w:author="DuyNgo" w:date="2012-08-10T08:15:00Z">
                  <w:rPr>
                    <w:rFonts w:asciiTheme="majorHAnsi" w:eastAsia="SimSun" w:hAnsiTheme="majorHAnsi" w:cstheme="minorHAnsi"/>
                    <w:b/>
                    <w:bCs/>
                    <w:color w:val="4F81BD" w:themeColor="accent1"/>
                    <w:sz w:val="24"/>
                    <w:szCs w:val="26"/>
                    <w:lang w:eastAsia="zh-CN"/>
                  </w:rPr>
                </w:rPrChange>
              </w:rPr>
              <w:t>Project Eye_UC18</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947"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4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949" w:author="DuyNgo" w:date="2012-08-10T08:15:00Z">
                  <w:rPr>
                    <w:rFonts w:asciiTheme="majorHAnsi" w:eastAsiaTheme="majorEastAsia" w:hAnsiTheme="majorHAnsi" w:cstheme="minorHAnsi"/>
                    <w:b/>
                    <w:bCs/>
                    <w:color w:val="4F81BD" w:themeColor="accent1"/>
                    <w:sz w:val="24"/>
                    <w:szCs w:val="26"/>
                  </w:rPr>
                </w:rPrChange>
              </w:rPr>
              <w:t>Add Stage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50" w:author="DuyNgo" w:date="2012-08-10T08:15:00Z">
                  <w:rPr>
                    <w:rFonts w:ascii="Tahoma" w:hAnsi="Tahoma" w:cstheme="minorHAnsi"/>
                    <w:color w:val="000000"/>
                    <w:sz w:val="24"/>
                    <w:szCs w:val="20"/>
                  </w:rPr>
                </w:rPrChange>
              </w:rPr>
            </w:pPr>
            <w:r w:rsidRPr="00303364">
              <w:rPr>
                <w:rFonts w:cstheme="minorHAnsi"/>
                <w:sz w:val="24"/>
                <w:szCs w:val="24"/>
                <w:rPrChange w:id="10951"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5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953" w:author="DuyNgo" w:date="2012-08-10T08:15:00Z">
                  <w:rPr>
                    <w:rFonts w:asciiTheme="majorHAnsi" w:eastAsiaTheme="majorEastAsia" w:hAnsiTheme="majorHAnsi" w:cstheme="minorHAnsi"/>
                    <w:b/>
                    <w:bCs/>
                    <w:color w:val="4F81BD" w:themeColor="accent1"/>
                    <w:sz w:val="24"/>
                    <w:szCs w:val="26"/>
                  </w:rPr>
                </w:rPrChange>
              </w:rPr>
              <w:t>This function allows project manager to add a project’s stage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54" w:author="DuyNgo" w:date="2012-08-10T08:15:00Z">
                  <w:rPr>
                    <w:rFonts w:ascii="Tahoma" w:hAnsi="Tahoma" w:cstheme="minorHAnsi"/>
                    <w:color w:val="000000"/>
                    <w:sz w:val="24"/>
                    <w:szCs w:val="20"/>
                  </w:rPr>
                </w:rPrChange>
              </w:rPr>
            </w:pPr>
            <w:r w:rsidRPr="00303364">
              <w:rPr>
                <w:rFonts w:cstheme="minorHAnsi"/>
                <w:sz w:val="24"/>
                <w:szCs w:val="24"/>
                <w:rPrChange w:id="10955"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5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957"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58" w:author="DuyNgo" w:date="2012-08-10T08:15:00Z">
                  <w:rPr>
                    <w:rFonts w:ascii="Tahoma" w:hAnsi="Tahoma" w:cstheme="minorHAnsi"/>
                    <w:color w:val="000000"/>
                    <w:sz w:val="24"/>
                    <w:szCs w:val="20"/>
                  </w:rPr>
                </w:rPrChange>
              </w:rPr>
            </w:pPr>
            <w:r w:rsidRPr="00303364">
              <w:rPr>
                <w:rFonts w:cstheme="minorHAnsi"/>
                <w:sz w:val="24"/>
                <w:szCs w:val="24"/>
                <w:rPrChange w:id="10959"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6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61"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62" w:author="DuyNgo" w:date="2012-08-10T08:15:00Z">
                  <w:rPr>
                    <w:rFonts w:ascii="Tahoma" w:hAnsi="Tahoma" w:cstheme="minorHAnsi"/>
                    <w:color w:val="000000"/>
                    <w:sz w:val="24"/>
                    <w:szCs w:val="20"/>
                  </w:rPr>
                </w:rPrChange>
              </w:rPr>
            </w:pPr>
            <w:r w:rsidRPr="00303364">
              <w:rPr>
                <w:rFonts w:cstheme="minorHAnsi"/>
                <w:sz w:val="24"/>
                <w:szCs w:val="24"/>
                <w:rPrChange w:id="10963"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6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65"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66" w:author="DuyNgo" w:date="2012-08-10T08:15:00Z">
                  <w:rPr>
                    <w:rFonts w:ascii="Tahoma" w:hAnsi="Tahoma" w:cstheme="minorHAnsi"/>
                    <w:color w:val="000000"/>
                    <w:sz w:val="24"/>
                    <w:szCs w:val="20"/>
                  </w:rPr>
                </w:rPrChange>
              </w:rPr>
            </w:pPr>
            <w:r w:rsidRPr="00303364">
              <w:rPr>
                <w:rFonts w:cstheme="minorHAnsi"/>
                <w:sz w:val="24"/>
                <w:szCs w:val="24"/>
                <w:rPrChange w:id="10967" w:author="DuyNgo" w:date="2012-08-10T08:15:00Z">
                  <w:rPr>
                    <w:rFonts w:asciiTheme="majorHAnsi" w:eastAsiaTheme="majorEastAsia" w:hAnsiTheme="majorHAnsi" w:cstheme="minorHAnsi"/>
                    <w:b/>
                    <w:bCs/>
                    <w:color w:val="4F81BD" w:themeColor="accent1"/>
                    <w:sz w:val="24"/>
                    <w:szCs w:val="26"/>
                  </w:rPr>
                </w:rPrChange>
              </w:rPr>
              <w:t>Main Flow</w:t>
            </w:r>
          </w:p>
        </w:tc>
        <w:tc>
          <w:tcPr>
            <w:tcW w:w="363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6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69"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970" w:author="DuyNgo" w:date="2012-08-10T08:15:00Z">
                  <w:rPr>
                    <w:rFonts w:asciiTheme="majorHAnsi" w:eastAsia="SimSun" w:hAnsiTheme="majorHAnsi" w:cstheme="minorHAnsi"/>
                    <w:b/>
                    <w:bCs/>
                    <w:color w:val="4F81BD" w:themeColor="accent1"/>
                    <w:sz w:val="24"/>
                    <w:szCs w:val="26"/>
                    <w:lang w:eastAsia="zh-CN"/>
                  </w:rPr>
                </w:rPrChange>
              </w:rPr>
              <w:t>3. Fill in the stage’s information then select button “Submit”</w:t>
            </w:r>
          </w:p>
          <w:p w:rsidR="005E0E76" w:rsidRPr="00303364" w:rsidRDefault="005E0E76" w:rsidP="00946F40">
            <w:pPr>
              <w:rPr>
                <w:rFonts w:eastAsia="SimSun" w:cstheme="minorHAnsi"/>
                <w:sz w:val="24"/>
                <w:szCs w:val="24"/>
                <w:lang w:eastAsia="zh-CN"/>
                <w:rPrChange w:id="1097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972" w:author="DuyNgo" w:date="2012-08-10T08:15:00Z">
                  <w:rPr>
                    <w:rFonts w:eastAsia="SimSun" w:cstheme="minorHAnsi"/>
                    <w:sz w:val="24"/>
                    <w:lang w:eastAsia="zh-CN"/>
                  </w:rPr>
                </w:rPrChange>
              </w:rPr>
            </w:pPr>
          </w:p>
        </w:tc>
        <w:tc>
          <w:tcPr>
            <w:tcW w:w="3520"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97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974" w:author="DuyNgo" w:date="2012-08-10T08:15:00Z">
                  <w:rPr>
                    <w:rFonts w:asciiTheme="majorHAnsi" w:eastAsia="SimSun" w:hAnsiTheme="majorHAnsi" w:cstheme="minorHAnsi"/>
                    <w:b/>
                    <w:bCs/>
                    <w:color w:val="4F81BD" w:themeColor="accent1"/>
                    <w:sz w:val="24"/>
                    <w:szCs w:val="26"/>
                    <w:lang w:eastAsia="zh-CN"/>
                  </w:rPr>
                </w:rPrChange>
              </w:rPr>
              <w:t>2. Select “Add new Stage”</w:t>
            </w:r>
          </w:p>
          <w:p w:rsidR="005E0E76" w:rsidRPr="00303364" w:rsidRDefault="005E0E76" w:rsidP="00946F40">
            <w:pPr>
              <w:rPr>
                <w:rFonts w:eastAsia="SimSun" w:cstheme="minorHAnsi"/>
                <w:sz w:val="24"/>
                <w:szCs w:val="24"/>
                <w:lang w:eastAsia="zh-CN"/>
                <w:rPrChange w:id="1097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97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977"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0978" w:author="DuyNgo" w:date="2012-08-10T08:15:00Z">
                  <w:rPr>
                    <w:rFonts w:eastAsia="SimSun" w:cstheme="minorHAnsi"/>
                    <w:sz w:val="24"/>
                    <w:lang w:eastAsia="zh-CN"/>
                  </w:rPr>
                </w:rPrChange>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79" w:author="DuyNgo" w:date="2012-08-10T08:15:00Z">
                  <w:rPr>
                    <w:rFonts w:ascii="Tahoma" w:hAnsi="Tahoma" w:cstheme="minorHAnsi"/>
                    <w:color w:val="000000"/>
                    <w:sz w:val="24"/>
                    <w:szCs w:val="20"/>
                  </w:rPr>
                </w:rPrChange>
              </w:rPr>
            </w:pPr>
            <w:r w:rsidRPr="00303364">
              <w:rPr>
                <w:rFonts w:cstheme="minorHAnsi"/>
                <w:sz w:val="24"/>
                <w:szCs w:val="24"/>
                <w:rPrChange w:id="10980"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81" w:author="DuyNgo" w:date="2012-08-10T08:15:00Z">
                  <w:rPr>
                    <w:rFonts w:ascii="Tahoma" w:hAnsi="Tahoma" w:cstheme="minorHAnsi"/>
                    <w:color w:val="000000"/>
                    <w:sz w:val="24"/>
                    <w:szCs w:val="20"/>
                  </w:rPr>
                </w:rPrChange>
              </w:rPr>
            </w:pPr>
            <w:r w:rsidRPr="00303364">
              <w:rPr>
                <w:rFonts w:cstheme="minorHAnsi"/>
                <w:sz w:val="24"/>
                <w:szCs w:val="24"/>
                <w:rPrChange w:id="1098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83" w:author="DuyNgo" w:date="2012-08-10T08:15:00Z">
                  <w:rPr>
                    <w:rFonts w:ascii="Tahoma" w:hAnsi="Tahoma" w:cstheme="minorHAnsi"/>
                    <w:color w:val="000000"/>
                    <w:sz w:val="24"/>
                    <w:szCs w:val="20"/>
                  </w:rPr>
                </w:rPrChange>
              </w:rPr>
            </w:pPr>
            <w:r w:rsidRPr="00303364">
              <w:rPr>
                <w:rFonts w:cstheme="minorHAnsi"/>
                <w:sz w:val="24"/>
                <w:szCs w:val="24"/>
                <w:rPrChange w:id="10984"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85" w:author="DuyNgo" w:date="2012-08-10T08:15:00Z">
                  <w:rPr>
                    <w:rFonts w:ascii="Tahoma" w:hAnsi="Tahoma" w:cstheme="minorHAnsi"/>
                    <w:color w:val="000000"/>
                    <w:sz w:val="24"/>
                    <w:szCs w:val="20"/>
                  </w:rPr>
                </w:rPrChange>
              </w:rPr>
            </w:pPr>
            <w:r w:rsidRPr="00303364">
              <w:rPr>
                <w:rFonts w:cstheme="minorHAnsi"/>
                <w:sz w:val="24"/>
                <w:szCs w:val="24"/>
                <w:rPrChange w:id="1098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87" w:author="DuyNgo" w:date="2012-08-10T08:15:00Z">
                  <w:rPr>
                    <w:rFonts w:ascii="Tahoma" w:hAnsi="Tahoma" w:cstheme="minorHAnsi"/>
                    <w:color w:val="000000"/>
                    <w:sz w:val="24"/>
                    <w:szCs w:val="20"/>
                  </w:rPr>
                </w:rPrChange>
              </w:rPr>
            </w:pPr>
            <w:r w:rsidRPr="00303364">
              <w:rPr>
                <w:rFonts w:cstheme="minorHAnsi"/>
                <w:sz w:val="24"/>
                <w:szCs w:val="24"/>
                <w:rPrChange w:id="10988"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89" w:author="DuyNgo" w:date="2012-08-10T08:15:00Z">
                  <w:rPr>
                    <w:rFonts w:ascii="Tahoma" w:hAnsi="Tahoma" w:cstheme="minorHAnsi"/>
                    <w:color w:val="000000"/>
                    <w:sz w:val="24"/>
                    <w:szCs w:val="20"/>
                  </w:rPr>
                </w:rPrChange>
              </w:rPr>
            </w:pPr>
            <w:r w:rsidRPr="00303364">
              <w:rPr>
                <w:rFonts w:cstheme="minorHAnsi"/>
                <w:sz w:val="24"/>
                <w:szCs w:val="24"/>
                <w:rPrChange w:id="1099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91" w:author="DuyNgo" w:date="2012-08-10T08:15:00Z">
                  <w:rPr>
                    <w:rFonts w:ascii="Tahoma" w:hAnsi="Tahoma" w:cstheme="minorHAnsi"/>
                    <w:color w:val="000000"/>
                    <w:sz w:val="24"/>
                    <w:szCs w:val="20"/>
                  </w:rPr>
                </w:rPrChange>
              </w:rPr>
            </w:pPr>
            <w:r w:rsidRPr="00303364">
              <w:rPr>
                <w:rFonts w:cstheme="minorHAnsi"/>
                <w:sz w:val="24"/>
                <w:szCs w:val="24"/>
                <w:rPrChange w:id="10992"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93" w:author="DuyNgo" w:date="2012-08-10T08:15:00Z">
                  <w:rPr>
                    <w:rFonts w:ascii="Tahoma" w:hAnsi="Tahoma" w:cstheme="minorHAnsi"/>
                    <w:color w:val="000000"/>
                    <w:sz w:val="24"/>
                    <w:szCs w:val="20"/>
                  </w:rPr>
                </w:rPrChange>
              </w:rPr>
            </w:pPr>
            <w:r w:rsidRPr="00303364">
              <w:rPr>
                <w:rFonts w:cstheme="minorHAnsi"/>
                <w:sz w:val="24"/>
                <w:szCs w:val="24"/>
                <w:rPrChange w:id="10994"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10995" w:author="DuyNgo" w:date="2012-08-10T08:15:00Z">
            <w:rPr>
              <w:rFonts w:cstheme="minorHAnsi"/>
              <w:sz w:val="24"/>
            </w:rPr>
          </w:rPrChange>
        </w:rPr>
      </w:pPr>
    </w:p>
    <w:p w:rsidR="005E0E76" w:rsidRPr="00303364" w:rsidRDefault="005E0E76" w:rsidP="005E0E76">
      <w:pPr>
        <w:rPr>
          <w:rFonts w:cstheme="minorHAnsi"/>
          <w:sz w:val="24"/>
          <w:szCs w:val="24"/>
          <w:rPrChange w:id="10996" w:author="DuyNgo" w:date="2012-08-10T08:15:00Z">
            <w:rPr>
              <w:rFonts w:cstheme="minorHAnsi"/>
              <w:sz w:val="24"/>
            </w:rPr>
          </w:rPrChange>
        </w:rPr>
      </w:pPr>
    </w:p>
    <w:p w:rsidR="005E0E76" w:rsidRPr="00303364" w:rsidRDefault="005E0E76" w:rsidP="005E0E76">
      <w:pPr>
        <w:rPr>
          <w:rFonts w:cstheme="minorHAnsi"/>
          <w:sz w:val="24"/>
          <w:szCs w:val="24"/>
          <w:rPrChange w:id="10997" w:author="DuyNgo" w:date="2012-08-10T08:15:00Z">
            <w:rPr>
              <w:rFonts w:cstheme="minorHAnsi"/>
              <w:sz w:val="24"/>
            </w:rPr>
          </w:rPrChange>
        </w:rPr>
      </w:pPr>
    </w:p>
    <w:p w:rsidR="005E0E76" w:rsidRPr="00303364" w:rsidRDefault="005E0E76" w:rsidP="005E0E76">
      <w:pPr>
        <w:rPr>
          <w:rFonts w:cstheme="minorHAnsi"/>
          <w:sz w:val="24"/>
          <w:szCs w:val="24"/>
          <w:rPrChange w:id="10998" w:author="DuyNgo" w:date="2012-08-10T08:15:00Z">
            <w:rPr>
              <w:rFonts w:cstheme="minorHAnsi"/>
              <w:sz w:val="24"/>
            </w:rPr>
          </w:rPrChange>
        </w:rPr>
      </w:pPr>
    </w:p>
    <w:p w:rsidR="005E0E76" w:rsidRPr="00303364" w:rsidRDefault="005E0E76" w:rsidP="005E0E76">
      <w:pPr>
        <w:rPr>
          <w:rFonts w:cstheme="minorHAnsi"/>
          <w:sz w:val="24"/>
          <w:szCs w:val="24"/>
          <w:rPrChange w:id="10999" w:author="DuyNgo" w:date="2012-08-10T08:15:00Z">
            <w:rPr>
              <w:rFonts w:cstheme="minorHAnsi"/>
              <w:sz w:val="24"/>
            </w:rPr>
          </w:rPrChange>
        </w:rPr>
      </w:pPr>
    </w:p>
    <w:p w:rsidR="005E0E76" w:rsidRPr="00303364" w:rsidRDefault="005E0E76" w:rsidP="005E0E76">
      <w:pPr>
        <w:rPr>
          <w:rFonts w:cstheme="minorHAnsi"/>
          <w:sz w:val="24"/>
          <w:szCs w:val="24"/>
          <w:rPrChange w:id="11000" w:author="DuyNgo" w:date="2012-08-10T08:15:00Z">
            <w:rPr>
              <w:rFonts w:cstheme="minorHAnsi"/>
              <w:sz w:val="24"/>
            </w:rPr>
          </w:rPrChange>
        </w:rPr>
      </w:pPr>
    </w:p>
    <w:p w:rsidR="005E0E76" w:rsidRPr="00303364" w:rsidRDefault="005E0E76" w:rsidP="005E0E76">
      <w:pPr>
        <w:rPr>
          <w:rFonts w:cstheme="minorHAnsi"/>
          <w:sz w:val="24"/>
          <w:szCs w:val="24"/>
          <w:rPrChange w:id="11001" w:author="DuyNgo" w:date="2012-08-10T08:15:00Z">
            <w:rPr>
              <w:rFonts w:cstheme="minorHAnsi"/>
              <w:sz w:val="24"/>
            </w:rPr>
          </w:rPrChange>
        </w:rPr>
      </w:pPr>
    </w:p>
    <w:p w:rsidR="005E0E76" w:rsidRPr="00303364" w:rsidRDefault="005E0E76" w:rsidP="005E0E76">
      <w:pPr>
        <w:rPr>
          <w:rFonts w:cstheme="minorHAnsi"/>
          <w:sz w:val="24"/>
          <w:szCs w:val="24"/>
          <w:rPrChange w:id="11002" w:author="DuyNgo" w:date="2012-08-10T08:15:00Z">
            <w:rPr>
              <w:rFonts w:cstheme="minorHAnsi"/>
              <w:sz w:val="24"/>
            </w:rPr>
          </w:rPrChange>
        </w:rPr>
      </w:pPr>
    </w:p>
    <w:p w:rsidR="005E0E76" w:rsidRPr="00303364" w:rsidRDefault="00C5295B" w:rsidP="00790355">
      <w:pPr>
        <w:pStyle w:val="Heading4"/>
        <w:rPr>
          <w:rFonts w:asciiTheme="minorHAnsi" w:hAnsiTheme="minorHAnsi" w:cstheme="minorHAnsi"/>
          <w:sz w:val="24"/>
          <w:szCs w:val="24"/>
          <w:rPrChange w:id="11003" w:author="DuyNgo" w:date="2012-08-10T08:15:00Z">
            <w:rPr/>
          </w:rPrChange>
        </w:rPr>
      </w:pPr>
      <w:bookmarkStart w:id="11004" w:name="_Toc326241059"/>
      <w:bookmarkStart w:id="11005" w:name="_Toc332351171"/>
      <w:r w:rsidRPr="00303364">
        <w:rPr>
          <w:rFonts w:asciiTheme="minorHAnsi" w:hAnsiTheme="minorHAnsi" w:cstheme="minorHAnsi"/>
          <w:sz w:val="24"/>
          <w:szCs w:val="24"/>
          <w:rPrChange w:id="11006" w:author="DuyNgo" w:date="2012-08-10T08:15:00Z">
            <w:rPr>
              <w:i w:val="0"/>
              <w:iCs w:val="0"/>
              <w:sz w:val="26"/>
              <w:szCs w:val="26"/>
            </w:rPr>
          </w:rPrChange>
        </w:rPr>
        <w:t>2</w:t>
      </w:r>
      <w:r w:rsidR="005E0E76" w:rsidRPr="00303364">
        <w:rPr>
          <w:rFonts w:asciiTheme="minorHAnsi" w:hAnsiTheme="minorHAnsi" w:cstheme="minorHAnsi"/>
          <w:sz w:val="24"/>
          <w:szCs w:val="24"/>
          <w:rPrChange w:id="11007" w:author="DuyNgo" w:date="2012-08-10T08:15:00Z">
            <w:rPr>
              <w:i w:val="0"/>
              <w:iCs w:val="0"/>
              <w:sz w:val="26"/>
              <w:szCs w:val="26"/>
            </w:rPr>
          </w:rPrChange>
        </w:rPr>
        <w:t>.4.19 Edit Stage</w:t>
      </w:r>
      <w:bookmarkEnd w:id="11004"/>
      <w:bookmarkEnd w:id="11005"/>
    </w:p>
    <w:p w:rsidR="005E0E76" w:rsidRPr="00303364" w:rsidRDefault="005E0E76" w:rsidP="005E0E76">
      <w:pPr>
        <w:rPr>
          <w:rFonts w:cstheme="minorHAnsi"/>
          <w:sz w:val="24"/>
          <w:szCs w:val="24"/>
        </w:rPr>
      </w:pPr>
      <w:r w:rsidRPr="00303364">
        <w:rPr>
          <w:rFonts w:cstheme="minorHAnsi"/>
          <w:sz w:val="24"/>
          <w:szCs w:val="24"/>
          <w:rPrChange w:id="11008" w:author="DuyNgo" w:date="2012-08-10T08:15:00Z">
            <w:rPr>
              <w:rFonts w:cstheme="minorHAnsi"/>
              <w:sz w:val="24"/>
              <w:szCs w:val="24"/>
            </w:rPr>
          </w:rPrChange>
        </w:rPr>
        <w:object w:dxaOrig="4834" w:dyaOrig="1660">
          <v:shape id="_x0000_i1069" type="#_x0000_t75" style="width:241.95pt;height:82.9pt" o:ole="">
            <v:imagedata r:id="rId100" o:title=""/>
          </v:shape>
          <o:OLEObject Type="Embed" ProgID="Visio.Drawing.11" ShapeID="_x0000_i1069" DrawAspect="Content" ObjectID="_1406100377" r:id="rId101"/>
        </w:object>
      </w:r>
    </w:p>
    <w:p w:rsidR="005E0E76" w:rsidRPr="00303364" w:rsidRDefault="005E0E76" w:rsidP="005E0E76">
      <w:pPr>
        <w:rPr>
          <w:rFonts w:cstheme="minorHAnsi"/>
          <w:sz w:val="24"/>
          <w:szCs w:val="24"/>
        </w:rPr>
      </w:pPr>
      <w:r w:rsidRPr="00303364">
        <w:rPr>
          <w:rFonts w:cstheme="minorHAnsi"/>
          <w:sz w:val="24"/>
          <w:szCs w:val="24"/>
          <w:rPrChange w:id="11009"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101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101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6"/>
        <w:gridCol w:w="3519"/>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012"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1013" w:author="DuyNgo" w:date="2012-08-10T08:15:00Z">
                  <w:rPr>
                    <w:rFonts w:asciiTheme="majorHAnsi" w:eastAsia="SimSun" w:hAnsiTheme="majorHAnsi" w:cstheme="minorHAnsi"/>
                    <w:b/>
                    <w:bCs/>
                    <w:color w:val="4F81BD" w:themeColor="accent1"/>
                    <w:sz w:val="24"/>
                    <w:szCs w:val="26"/>
                    <w:lang w:eastAsia="zh-CN"/>
                  </w:rPr>
                </w:rPrChange>
              </w:rPr>
              <w:t>Project Eye_UC19</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014" w:author="DuyNgo" w:date="2012-08-10T08:15:00Z">
                  <w:rPr>
                    <w:rFonts w:asciiTheme="majorHAnsi" w:eastAsiaTheme="majorEastAsia" w:hAnsiTheme="majorHAnsi" w:cstheme="minorHAnsi"/>
                    <w:b/>
                    <w:bCs/>
                    <w:color w:val="4F81BD" w:themeColor="accent1"/>
                    <w:sz w:val="24"/>
                    <w:szCs w:val="26"/>
                  </w:rPr>
                </w:rPrChange>
              </w:rPr>
              <w:lastRenderedPageBreak/>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1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16" w:author="DuyNgo" w:date="2012-08-10T08:15:00Z">
                  <w:rPr>
                    <w:rFonts w:asciiTheme="majorHAnsi" w:eastAsiaTheme="majorEastAsia" w:hAnsiTheme="majorHAnsi" w:cstheme="minorHAnsi"/>
                    <w:b/>
                    <w:bCs/>
                    <w:color w:val="4F81BD" w:themeColor="accent1"/>
                    <w:sz w:val="24"/>
                    <w:szCs w:val="26"/>
                  </w:rPr>
                </w:rPrChange>
              </w:rPr>
              <w:t>Edit Stage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17" w:author="DuyNgo" w:date="2012-08-10T08:15:00Z">
                  <w:rPr>
                    <w:rFonts w:ascii="Tahoma" w:hAnsi="Tahoma" w:cstheme="minorHAnsi"/>
                    <w:color w:val="000000"/>
                    <w:sz w:val="24"/>
                    <w:szCs w:val="20"/>
                  </w:rPr>
                </w:rPrChange>
              </w:rPr>
            </w:pPr>
            <w:r w:rsidRPr="00303364">
              <w:rPr>
                <w:rFonts w:cstheme="minorHAnsi"/>
                <w:sz w:val="24"/>
                <w:szCs w:val="24"/>
                <w:rPrChange w:id="11018"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1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20" w:author="DuyNgo" w:date="2012-08-10T08:15:00Z">
                  <w:rPr>
                    <w:rFonts w:asciiTheme="majorHAnsi" w:eastAsiaTheme="majorEastAsia" w:hAnsiTheme="majorHAnsi" w:cstheme="minorHAnsi"/>
                    <w:b/>
                    <w:bCs/>
                    <w:color w:val="4F81BD" w:themeColor="accent1"/>
                    <w:sz w:val="24"/>
                    <w:szCs w:val="26"/>
                  </w:rPr>
                </w:rPrChange>
              </w:rPr>
              <w:t>This function allows project manager to edit a project’s stage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21" w:author="DuyNgo" w:date="2012-08-10T08:15:00Z">
                  <w:rPr>
                    <w:rFonts w:ascii="Tahoma" w:hAnsi="Tahoma" w:cstheme="minorHAnsi"/>
                    <w:color w:val="000000"/>
                    <w:sz w:val="24"/>
                    <w:szCs w:val="20"/>
                  </w:rPr>
                </w:rPrChange>
              </w:rPr>
            </w:pPr>
            <w:r w:rsidRPr="00303364">
              <w:rPr>
                <w:rFonts w:cstheme="minorHAnsi"/>
                <w:sz w:val="24"/>
                <w:szCs w:val="24"/>
                <w:rPrChange w:id="11022"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2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24"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25" w:author="DuyNgo" w:date="2012-08-10T08:15:00Z">
                  <w:rPr>
                    <w:rFonts w:ascii="Tahoma" w:hAnsi="Tahoma" w:cstheme="minorHAnsi"/>
                    <w:color w:val="000000"/>
                    <w:sz w:val="24"/>
                    <w:szCs w:val="20"/>
                  </w:rPr>
                </w:rPrChange>
              </w:rPr>
            </w:pPr>
            <w:r w:rsidRPr="00303364">
              <w:rPr>
                <w:rFonts w:cstheme="minorHAnsi"/>
                <w:sz w:val="24"/>
                <w:szCs w:val="24"/>
                <w:rPrChange w:id="1102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2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28"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29" w:author="DuyNgo" w:date="2012-08-10T08:15:00Z">
                  <w:rPr>
                    <w:rFonts w:ascii="Tahoma" w:hAnsi="Tahoma" w:cstheme="minorHAnsi"/>
                    <w:color w:val="000000"/>
                    <w:sz w:val="24"/>
                    <w:szCs w:val="20"/>
                  </w:rPr>
                </w:rPrChange>
              </w:rPr>
            </w:pPr>
            <w:r w:rsidRPr="00303364">
              <w:rPr>
                <w:rFonts w:cstheme="minorHAnsi"/>
                <w:sz w:val="24"/>
                <w:szCs w:val="24"/>
                <w:rPrChange w:id="1103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3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3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33" w:author="DuyNgo" w:date="2012-08-10T08:15:00Z">
                  <w:rPr>
                    <w:rFonts w:ascii="Tahoma" w:hAnsi="Tahoma" w:cstheme="minorHAnsi"/>
                    <w:color w:val="000000"/>
                    <w:sz w:val="24"/>
                    <w:szCs w:val="20"/>
                  </w:rPr>
                </w:rPrChange>
              </w:rPr>
            </w:pPr>
            <w:r w:rsidRPr="00303364">
              <w:rPr>
                <w:rFonts w:cstheme="minorHAnsi"/>
                <w:sz w:val="24"/>
                <w:szCs w:val="24"/>
                <w:rPrChange w:id="11034" w:author="DuyNgo" w:date="2012-08-10T08:15:00Z">
                  <w:rPr>
                    <w:rFonts w:asciiTheme="majorHAnsi" w:eastAsiaTheme="majorEastAsia" w:hAnsiTheme="majorHAnsi" w:cstheme="minorHAnsi"/>
                    <w:b/>
                    <w:bCs/>
                    <w:color w:val="4F81BD" w:themeColor="accent1"/>
                    <w:sz w:val="24"/>
                    <w:szCs w:val="26"/>
                  </w:rPr>
                </w:rPrChange>
              </w:rPr>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3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36"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037" w:author="DuyNgo" w:date="2012-08-10T08:15:00Z">
                  <w:rPr>
                    <w:rFonts w:asciiTheme="majorHAnsi" w:eastAsia="SimSun" w:hAnsiTheme="majorHAnsi" w:cstheme="minorHAnsi"/>
                    <w:b/>
                    <w:bCs/>
                    <w:color w:val="4F81BD" w:themeColor="accent1"/>
                    <w:sz w:val="24"/>
                    <w:szCs w:val="26"/>
                    <w:lang w:eastAsia="zh-CN"/>
                  </w:rPr>
                </w:rPrChange>
              </w:rPr>
              <w:t>3. Fill in the stage’s information then select button “Save Change”</w:t>
            </w:r>
          </w:p>
          <w:p w:rsidR="005E0E76" w:rsidRPr="00303364" w:rsidRDefault="005E0E76" w:rsidP="00946F40">
            <w:pPr>
              <w:rPr>
                <w:rFonts w:eastAsia="SimSun" w:cstheme="minorHAnsi"/>
                <w:sz w:val="24"/>
                <w:szCs w:val="24"/>
                <w:lang w:eastAsia="zh-CN"/>
                <w:rPrChange w:id="1103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039" w:author="DuyNgo" w:date="2012-08-10T08:15:00Z">
                  <w:rPr>
                    <w:rFonts w:eastAsia="SimSun" w:cstheme="minorHAnsi"/>
                    <w:sz w:val="24"/>
                    <w:lang w:eastAsia="zh-CN"/>
                  </w:rPr>
                </w:rPrChange>
              </w:rPr>
            </w:pPr>
          </w:p>
        </w:tc>
        <w:tc>
          <w:tcPr>
            <w:tcW w:w="351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04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041" w:author="DuyNgo" w:date="2012-08-10T08:15:00Z">
                  <w:rPr>
                    <w:rFonts w:asciiTheme="majorHAnsi" w:eastAsia="SimSun" w:hAnsiTheme="majorHAnsi" w:cstheme="minorHAnsi"/>
                    <w:b/>
                    <w:bCs/>
                    <w:color w:val="4F81BD" w:themeColor="accent1"/>
                    <w:sz w:val="24"/>
                    <w:szCs w:val="26"/>
                    <w:lang w:eastAsia="zh-CN"/>
                  </w:rPr>
                </w:rPrChange>
              </w:rPr>
              <w:t>2. Select the Stage want to edit</w:t>
            </w:r>
          </w:p>
          <w:p w:rsidR="005E0E76" w:rsidRPr="00303364" w:rsidRDefault="005E0E76" w:rsidP="00946F40">
            <w:pPr>
              <w:rPr>
                <w:rFonts w:eastAsia="SimSun" w:cstheme="minorHAnsi"/>
                <w:sz w:val="24"/>
                <w:szCs w:val="24"/>
                <w:lang w:eastAsia="zh-CN"/>
                <w:rPrChange w:id="1104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04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044"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1045" w:author="DuyNgo" w:date="2012-08-10T08:15:00Z">
                  <w:rPr>
                    <w:rFonts w:eastAsia="SimSun" w:cstheme="minorHAnsi"/>
                    <w:sz w:val="24"/>
                    <w:lang w:eastAsia="zh-CN"/>
                  </w:rPr>
                </w:rPrChange>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46" w:author="DuyNgo" w:date="2012-08-10T08:15:00Z">
                  <w:rPr>
                    <w:rFonts w:ascii="Tahoma" w:hAnsi="Tahoma" w:cstheme="minorHAnsi"/>
                    <w:color w:val="000000"/>
                    <w:sz w:val="24"/>
                    <w:szCs w:val="20"/>
                  </w:rPr>
                </w:rPrChange>
              </w:rPr>
            </w:pPr>
            <w:r w:rsidRPr="00303364">
              <w:rPr>
                <w:rFonts w:cstheme="minorHAnsi"/>
                <w:sz w:val="24"/>
                <w:szCs w:val="24"/>
                <w:rPrChange w:id="11047"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48" w:author="DuyNgo" w:date="2012-08-10T08:15:00Z">
                  <w:rPr>
                    <w:rFonts w:ascii="Tahoma" w:hAnsi="Tahoma" w:cstheme="minorHAnsi"/>
                    <w:color w:val="000000"/>
                    <w:sz w:val="24"/>
                    <w:szCs w:val="20"/>
                  </w:rPr>
                </w:rPrChange>
              </w:rPr>
            </w:pPr>
            <w:r w:rsidRPr="00303364">
              <w:rPr>
                <w:rFonts w:cstheme="minorHAnsi"/>
                <w:sz w:val="24"/>
                <w:szCs w:val="24"/>
                <w:rPrChange w:id="1104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50" w:author="DuyNgo" w:date="2012-08-10T08:15:00Z">
                  <w:rPr>
                    <w:rFonts w:ascii="Tahoma" w:hAnsi="Tahoma" w:cstheme="minorHAnsi"/>
                    <w:color w:val="000000"/>
                    <w:sz w:val="24"/>
                    <w:szCs w:val="20"/>
                  </w:rPr>
                </w:rPrChange>
              </w:rPr>
            </w:pPr>
            <w:r w:rsidRPr="00303364">
              <w:rPr>
                <w:rFonts w:cstheme="minorHAnsi"/>
                <w:sz w:val="24"/>
                <w:szCs w:val="24"/>
                <w:rPrChange w:id="11051"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52" w:author="DuyNgo" w:date="2012-08-10T08:15:00Z">
                  <w:rPr>
                    <w:rFonts w:ascii="Tahoma" w:hAnsi="Tahoma" w:cstheme="minorHAnsi"/>
                    <w:color w:val="000000"/>
                    <w:sz w:val="24"/>
                    <w:szCs w:val="20"/>
                  </w:rPr>
                </w:rPrChange>
              </w:rPr>
            </w:pPr>
            <w:r w:rsidRPr="00303364">
              <w:rPr>
                <w:rFonts w:cstheme="minorHAnsi"/>
                <w:sz w:val="24"/>
                <w:szCs w:val="24"/>
                <w:rPrChange w:id="1105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54" w:author="DuyNgo" w:date="2012-08-10T08:15:00Z">
                  <w:rPr>
                    <w:rFonts w:ascii="Tahoma" w:hAnsi="Tahoma" w:cstheme="minorHAnsi"/>
                    <w:color w:val="000000"/>
                    <w:sz w:val="24"/>
                    <w:szCs w:val="20"/>
                  </w:rPr>
                </w:rPrChange>
              </w:rPr>
            </w:pPr>
            <w:r w:rsidRPr="00303364">
              <w:rPr>
                <w:rFonts w:cstheme="minorHAnsi"/>
                <w:sz w:val="24"/>
                <w:szCs w:val="24"/>
                <w:rPrChange w:id="1105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56" w:author="DuyNgo" w:date="2012-08-10T08:15:00Z">
                  <w:rPr>
                    <w:rFonts w:ascii="Tahoma" w:hAnsi="Tahoma" w:cstheme="minorHAnsi"/>
                    <w:color w:val="000000"/>
                    <w:sz w:val="24"/>
                    <w:szCs w:val="20"/>
                  </w:rPr>
                </w:rPrChange>
              </w:rPr>
            </w:pPr>
            <w:r w:rsidRPr="00303364">
              <w:rPr>
                <w:rFonts w:cstheme="minorHAnsi"/>
                <w:sz w:val="24"/>
                <w:szCs w:val="24"/>
                <w:rPrChange w:id="1105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58" w:author="DuyNgo" w:date="2012-08-10T08:15:00Z">
                  <w:rPr>
                    <w:rFonts w:ascii="Tahoma" w:hAnsi="Tahoma" w:cstheme="minorHAnsi"/>
                    <w:color w:val="000000"/>
                    <w:sz w:val="24"/>
                    <w:szCs w:val="20"/>
                  </w:rPr>
                </w:rPrChange>
              </w:rPr>
            </w:pPr>
            <w:r w:rsidRPr="00303364">
              <w:rPr>
                <w:rFonts w:cstheme="minorHAnsi"/>
                <w:sz w:val="24"/>
                <w:szCs w:val="24"/>
                <w:rPrChange w:id="11059"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60" w:author="DuyNgo" w:date="2012-08-10T08:15:00Z">
                  <w:rPr>
                    <w:rFonts w:ascii="Tahoma" w:hAnsi="Tahoma" w:cstheme="minorHAnsi"/>
                    <w:color w:val="000000"/>
                    <w:sz w:val="24"/>
                    <w:szCs w:val="20"/>
                  </w:rPr>
                </w:rPrChange>
              </w:rPr>
            </w:pPr>
            <w:r w:rsidRPr="00303364">
              <w:rPr>
                <w:rFonts w:cstheme="minorHAnsi"/>
                <w:sz w:val="24"/>
                <w:szCs w:val="24"/>
                <w:rPrChange w:id="1106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11062" w:author="DuyNgo" w:date="2012-08-10T08:15:00Z">
            <w:rPr>
              <w:rFonts w:cstheme="minorHAnsi"/>
              <w:sz w:val="24"/>
            </w:rPr>
          </w:rPrChange>
        </w:rPr>
      </w:pPr>
    </w:p>
    <w:p w:rsidR="005E0E76" w:rsidRPr="00303364" w:rsidRDefault="005E0E76" w:rsidP="005E0E76">
      <w:pPr>
        <w:rPr>
          <w:rFonts w:cstheme="minorHAnsi"/>
          <w:sz w:val="24"/>
          <w:szCs w:val="24"/>
        </w:rPr>
      </w:pPr>
      <w:bookmarkStart w:id="11063" w:name="_Toc326241060"/>
    </w:p>
    <w:p w:rsidR="005E0E76" w:rsidRPr="00303364" w:rsidRDefault="005E0E76" w:rsidP="005E0E76">
      <w:pPr>
        <w:rPr>
          <w:rFonts w:cstheme="minorHAnsi"/>
          <w:sz w:val="24"/>
          <w:szCs w:val="24"/>
          <w:rPrChange w:id="11064" w:author="DuyNgo" w:date="2012-08-10T08:15:00Z">
            <w:rPr>
              <w:rFonts w:cstheme="minorHAnsi"/>
              <w:sz w:val="24"/>
            </w:rPr>
          </w:rPrChange>
        </w:rPr>
      </w:pPr>
    </w:p>
    <w:p w:rsidR="005E0E76" w:rsidRPr="00303364" w:rsidRDefault="005E0E76" w:rsidP="005E0E76">
      <w:pPr>
        <w:rPr>
          <w:rFonts w:cstheme="minorHAnsi"/>
          <w:sz w:val="24"/>
          <w:szCs w:val="24"/>
          <w:rPrChange w:id="11065" w:author="DuyNgo" w:date="2012-08-10T08:15:00Z">
            <w:rPr>
              <w:rFonts w:cstheme="minorHAnsi"/>
              <w:sz w:val="24"/>
            </w:rPr>
          </w:rPrChange>
        </w:rPr>
      </w:pPr>
    </w:p>
    <w:p w:rsidR="005E0E76" w:rsidRPr="00303364" w:rsidRDefault="005E0E76" w:rsidP="005E0E76">
      <w:pPr>
        <w:rPr>
          <w:rFonts w:cstheme="minorHAnsi"/>
          <w:sz w:val="24"/>
          <w:szCs w:val="24"/>
          <w:rPrChange w:id="11066" w:author="DuyNgo" w:date="2012-08-10T08:15:00Z">
            <w:rPr>
              <w:rFonts w:cstheme="minorHAnsi"/>
              <w:sz w:val="24"/>
            </w:rPr>
          </w:rPrChange>
        </w:rPr>
      </w:pPr>
    </w:p>
    <w:p w:rsidR="005E0E76" w:rsidRPr="00303364" w:rsidRDefault="005E0E76" w:rsidP="005E0E76">
      <w:pPr>
        <w:rPr>
          <w:rFonts w:cstheme="minorHAnsi"/>
          <w:sz w:val="24"/>
          <w:szCs w:val="24"/>
          <w:rPrChange w:id="11067" w:author="DuyNgo" w:date="2012-08-10T08:15:00Z">
            <w:rPr>
              <w:rFonts w:cstheme="minorHAnsi"/>
              <w:sz w:val="24"/>
            </w:rPr>
          </w:rPrChange>
        </w:rPr>
      </w:pPr>
    </w:p>
    <w:p w:rsidR="005E0E76" w:rsidRPr="00303364" w:rsidRDefault="005E0E76" w:rsidP="005E0E76">
      <w:pPr>
        <w:rPr>
          <w:rFonts w:cstheme="minorHAnsi"/>
          <w:sz w:val="24"/>
          <w:szCs w:val="24"/>
          <w:rPrChange w:id="11068" w:author="DuyNgo" w:date="2012-08-10T08:15:00Z">
            <w:rPr>
              <w:rFonts w:cstheme="minorHAnsi"/>
              <w:sz w:val="24"/>
            </w:rPr>
          </w:rPrChange>
        </w:rPr>
      </w:pPr>
    </w:p>
    <w:p w:rsidR="005E0E76" w:rsidRPr="00303364" w:rsidRDefault="005E0E76" w:rsidP="005E0E76">
      <w:pPr>
        <w:rPr>
          <w:rFonts w:cstheme="minorHAnsi"/>
          <w:sz w:val="24"/>
          <w:szCs w:val="24"/>
          <w:rPrChange w:id="11069" w:author="DuyNgo" w:date="2012-08-10T08:15:00Z">
            <w:rPr>
              <w:rFonts w:cstheme="minorHAnsi"/>
              <w:sz w:val="24"/>
            </w:rPr>
          </w:rPrChange>
        </w:rPr>
      </w:pPr>
    </w:p>
    <w:p w:rsidR="005E0E76" w:rsidRPr="00303364" w:rsidRDefault="00790355" w:rsidP="00790355">
      <w:pPr>
        <w:pStyle w:val="Heading4"/>
        <w:rPr>
          <w:rFonts w:asciiTheme="minorHAnsi" w:hAnsiTheme="minorHAnsi" w:cstheme="minorHAnsi"/>
          <w:sz w:val="24"/>
          <w:szCs w:val="24"/>
          <w:rPrChange w:id="11070" w:author="DuyNgo" w:date="2012-08-10T08:15:00Z">
            <w:rPr/>
          </w:rPrChange>
        </w:rPr>
      </w:pPr>
      <w:bookmarkStart w:id="11071" w:name="_Toc332351172"/>
      <w:r w:rsidRPr="00303364">
        <w:rPr>
          <w:rFonts w:asciiTheme="minorHAnsi" w:hAnsiTheme="minorHAnsi" w:cstheme="minorHAnsi"/>
          <w:sz w:val="24"/>
          <w:szCs w:val="24"/>
          <w:rPrChange w:id="11072" w:author="DuyNgo" w:date="2012-08-10T08:15:00Z">
            <w:rPr>
              <w:i w:val="0"/>
              <w:iCs w:val="0"/>
              <w:sz w:val="26"/>
              <w:szCs w:val="26"/>
            </w:rPr>
          </w:rPrChange>
        </w:rPr>
        <w:t>2</w:t>
      </w:r>
      <w:r w:rsidR="005E0E76" w:rsidRPr="00303364">
        <w:rPr>
          <w:rFonts w:asciiTheme="minorHAnsi" w:hAnsiTheme="minorHAnsi" w:cstheme="minorHAnsi"/>
          <w:sz w:val="24"/>
          <w:szCs w:val="24"/>
          <w:rPrChange w:id="11073" w:author="DuyNgo" w:date="2012-08-10T08:15:00Z">
            <w:rPr>
              <w:i w:val="0"/>
              <w:iCs w:val="0"/>
              <w:sz w:val="26"/>
              <w:szCs w:val="26"/>
            </w:rPr>
          </w:rPrChange>
        </w:rPr>
        <w:t>.4.20 Delete Stage</w:t>
      </w:r>
      <w:bookmarkEnd w:id="11071"/>
    </w:p>
    <w:p w:rsidR="005E0E76" w:rsidRPr="00303364" w:rsidRDefault="005E0E76" w:rsidP="005E0E76">
      <w:pPr>
        <w:rPr>
          <w:rFonts w:cstheme="minorHAnsi"/>
          <w:sz w:val="24"/>
          <w:szCs w:val="24"/>
        </w:rPr>
      </w:pPr>
    </w:p>
    <w:bookmarkEnd w:id="11063"/>
    <w:p w:rsidR="005E0E76" w:rsidRPr="00303364" w:rsidRDefault="005E0E76" w:rsidP="005E0E76">
      <w:pPr>
        <w:rPr>
          <w:rFonts w:cstheme="minorHAnsi"/>
          <w:sz w:val="24"/>
          <w:szCs w:val="24"/>
        </w:rPr>
      </w:pPr>
      <w:r w:rsidRPr="00303364">
        <w:rPr>
          <w:rFonts w:cstheme="minorHAnsi"/>
          <w:sz w:val="24"/>
          <w:szCs w:val="24"/>
          <w:rPrChange w:id="11074" w:author="DuyNgo" w:date="2012-08-10T08:15:00Z">
            <w:rPr>
              <w:rFonts w:cstheme="minorHAnsi"/>
              <w:sz w:val="24"/>
              <w:szCs w:val="24"/>
            </w:rPr>
          </w:rPrChange>
        </w:rPr>
        <w:object w:dxaOrig="4834" w:dyaOrig="1660">
          <v:shape id="_x0000_i1070" type="#_x0000_t75" style="width:241.95pt;height:82.9pt" o:ole="">
            <v:imagedata r:id="rId102" o:title=""/>
          </v:shape>
          <o:OLEObject Type="Embed" ProgID="Visio.Drawing.11" ShapeID="_x0000_i1070" DrawAspect="Content" ObjectID="_1406100378" r:id="rId103"/>
        </w:object>
      </w:r>
    </w:p>
    <w:p w:rsidR="005E0E76" w:rsidRPr="00303364" w:rsidRDefault="005E0E76" w:rsidP="005E0E76">
      <w:pPr>
        <w:rPr>
          <w:rFonts w:cstheme="minorHAnsi"/>
          <w:sz w:val="24"/>
          <w:szCs w:val="24"/>
        </w:rPr>
      </w:pPr>
      <w:r w:rsidRPr="00303364">
        <w:rPr>
          <w:rFonts w:cstheme="minorHAnsi"/>
          <w:sz w:val="24"/>
          <w:szCs w:val="24"/>
          <w:rPrChange w:id="11075"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1076"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107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22"/>
        <w:gridCol w:w="3533"/>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078"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1079" w:author="DuyNgo" w:date="2012-08-10T08:15:00Z">
                  <w:rPr>
                    <w:rFonts w:asciiTheme="majorHAnsi" w:eastAsia="SimSun" w:hAnsiTheme="majorHAnsi" w:cstheme="minorHAnsi"/>
                    <w:b/>
                    <w:bCs/>
                    <w:color w:val="4F81BD" w:themeColor="accent1"/>
                    <w:sz w:val="24"/>
                    <w:szCs w:val="26"/>
                    <w:lang w:eastAsia="zh-CN"/>
                  </w:rPr>
                </w:rPrChange>
              </w:rPr>
              <w:t>Project Eye_UC20</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080"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8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82" w:author="DuyNgo" w:date="2012-08-10T08:15:00Z">
                  <w:rPr>
                    <w:rFonts w:asciiTheme="majorHAnsi" w:eastAsiaTheme="majorEastAsia" w:hAnsiTheme="majorHAnsi" w:cstheme="minorHAnsi"/>
                    <w:b/>
                    <w:bCs/>
                    <w:color w:val="4F81BD" w:themeColor="accent1"/>
                    <w:sz w:val="24"/>
                    <w:szCs w:val="26"/>
                  </w:rPr>
                </w:rPrChange>
              </w:rPr>
              <w:t>Delete Stage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83" w:author="DuyNgo" w:date="2012-08-10T08:15:00Z">
                  <w:rPr>
                    <w:rFonts w:ascii="Tahoma" w:hAnsi="Tahoma" w:cstheme="minorHAnsi"/>
                    <w:color w:val="000000"/>
                    <w:sz w:val="24"/>
                    <w:szCs w:val="20"/>
                  </w:rPr>
                </w:rPrChange>
              </w:rPr>
            </w:pPr>
            <w:r w:rsidRPr="00303364">
              <w:rPr>
                <w:rFonts w:cstheme="minorHAnsi"/>
                <w:sz w:val="24"/>
                <w:szCs w:val="24"/>
                <w:rPrChange w:id="11084"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8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86" w:author="DuyNgo" w:date="2012-08-10T08:15:00Z">
                  <w:rPr>
                    <w:rFonts w:asciiTheme="majorHAnsi" w:eastAsiaTheme="majorEastAsia" w:hAnsiTheme="majorHAnsi" w:cstheme="minorHAnsi"/>
                    <w:b/>
                    <w:bCs/>
                    <w:color w:val="4F81BD" w:themeColor="accent1"/>
                    <w:sz w:val="24"/>
                    <w:szCs w:val="26"/>
                  </w:rPr>
                </w:rPrChange>
              </w:rPr>
              <w:t>This function allows project manager to delete a project’s stage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87" w:author="DuyNgo" w:date="2012-08-10T08:15:00Z">
                  <w:rPr>
                    <w:rFonts w:ascii="Tahoma" w:hAnsi="Tahoma" w:cstheme="minorHAnsi"/>
                    <w:color w:val="000000"/>
                    <w:sz w:val="24"/>
                    <w:szCs w:val="20"/>
                  </w:rPr>
                </w:rPrChange>
              </w:rPr>
            </w:pPr>
            <w:r w:rsidRPr="00303364">
              <w:rPr>
                <w:rFonts w:cstheme="minorHAnsi"/>
                <w:sz w:val="24"/>
                <w:szCs w:val="24"/>
                <w:rPrChange w:id="11088"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8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90"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91" w:author="DuyNgo" w:date="2012-08-10T08:15:00Z">
                  <w:rPr>
                    <w:rFonts w:ascii="Tahoma" w:hAnsi="Tahoma" w:cstheme="minorHAnsi"/>
                    <w:color w:val="000000"/>
                    <w:sz w:val="24"/>
                    <w:szCs w:val="20"/>
                  </w:rPr>
                </w:rPrChange>
              </w:rPr>
            </w:pPr>
            <w:r w:rsidRPr="00303364">
              <w:rPr>
                <w:rFonts w:cstheme="minorHAnsi"/>
                <w:sz w:val="24"/>
                <w:szCs w:val="24"/>
                <w:rPrChange w:id="1109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9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94"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95" w:author="DuyNgo" w:date="2012-08-10T08:15:00Z">
                  <w:rPr>
                    <w:rFonts w:ascii="Tahoma" w:hAnsi="Tahoma" w:cstheme="minorHAnsi"/>
                    <w:color w:val="000000"/>
                    <w:sz w:val="24"/>
                    <w:szCs w:val="20"/>
                  </w:rPr>
                </w:rPrChange>
              </w:rPr>
            </w:pPr>
            <w:r w:rsidRPr="00303364">
              <w:rPr>
                <w:rFonts w:cstheme="minorHAnsi"/>
                <w:sz w:val="24"/>
                <w:szCs w:val="24"/>
                <w:rPrChange w:id="1109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9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9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99" w:author="DuyNgo" w:date="2012-08-10T08:15:00Z">
                  <w:rPr>
                    <w:rFonts w:ascii="Tahoma" w:hAnsi="Tahoma" w:cstheme="minorHAnsi"/>
                    <w:color w:val="000000"/>
                    <w:sz w:val="24"/>
                    <w:szCs w:val="20"/>
                  </w:rPr>
                </w:rPrChange>
              </w:rPr>
            </w:pPr>
            <w:r w:rsidRPr="00303364">
              <w:rPr>
                <w:rFonts w:cstheme="minorHAnsi"/>
                <w:sz w:val="24"/>
                <w:szCs w:val="24"/>
                <w:rPrChange w:id="11100" w:author="DuyNgo" w:date="2012-08-10T08:15:00Z">
                  <w:rPr>
                    <w:rFonts w:asciiTheme="majorHAnsi" w:eastAsiaTheme="majorEastAsia" w:hAnsiTheme="majorHAnsi" w:cstheme="minorHAnsi"/>
                    <w:b/>
                    <w:bCs/>
                    <w:color w:val="4F81BD" w:themeColor="accent1"/>
                    <w:sz w:val="24"/>
                    <w:szCs w:val="26"/>
                  </w:rPr>
                </w:rPrChange>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0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102"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10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10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105"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303364" w:rsidRDefault="005E0E76" w:rsidP="00946F40">
            <w:pPr>
              <w:rPr>
                <w:rFonts w:eastAsia="SimSun" w:cstheme="minorHAnsi"/>
                <w:sz w:val="24"/>
                <w:szCs w:val="24"/>
                <w:lang w:eastAsia="zh-CN"/>
                <w:rPrChange w:id="1110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107"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10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109"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stages’ row you want to delete</w:t>
            </w:r>
          </w:p>
          <w:p w:rsidR="005E0E76" w:rsidRPr="00303364" w:rsidRDefault="005E0E76" w:rsidP="00946F40">
            <w:pPr>
              <w:rPr>
                <w:rFonts w:eastAsia="SimSun" w:cstheme="minorHAnsi"/>
                <w:sz w:val="24"/>
                <w:szCs w:val="24"/>
                <w:lang w:eastAsia="zh-CN"/>
                <w:rPrChange w:id="1111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11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112"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1113" w:author="DuyNgo" w:date="2012-08-10T08:15:00Z">
                  <w:rPr>
                    <w:rFonts w:eastAsia="SimSun" w:cstheme="minorHAnsi"/>
                    <w:sz w:val="24"/>
                    <w:lang w:eastAsia="zh-CN"/>
                  </w:rPr>
                </w:rPrChange>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14" w:author="DuyNgo" w:date="2012-08-10T08:15:00Z">
                  <w:rPr>
                    <w:rFonts w:ascii="Tahoma" w:hAnsi="Tahoma" w:cstheme="minorHAnsi"/>
                    <w:color w:val="000000"/>
                    <w:sz w:val="24"/>
                    <w:szCs w:val="20"/>
                  </w:rPr>
                </w:rPrChange>
              </w:rPr>
            </w:pPr>
            <w:r w:rsidRPr="00303364">
              <w:rPr>
                <w:rFonts w:cstheme="minorHAnsi"/>
                <w:sz w:val="24"/>
                <w:szCs w:val="24"/>
                <w:rPrChange w:id="11115"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16" w:author="DuyNgo" w:date="2012-08-10T08:15:00Z">
                  <w:rPr>
                    <w:rFonts w:ascii="Tahoma" w:hAnsi="Tahoma" w:cstheme="minorHAnsi"/>
                    <w:color w:val="000000"/>
                    <w:sz w:val="24"/>
                    <w:szCs w:val="20"/>
                  </w:rPr>
                </w:rPrChange>
              </w:rPr>
            </w:pPr>
            <w:r w:rsidRPr="00303364">
              <w:rPr>
                <w:rFonts w:cstheme="minorHAnsi"/>
                <w:sz w:val="24"/>
                <w:szCs w:val="24"/>
                <w:rPrChange w:id="1111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18" w:author="DuyNgo" w:date="2012-08-10T08:15:00Z">
                  <w:rPr>
                    <w:rFonts w:ascii="Tahoma" w:hAnsi="Tahoma" w:cstheme="minorHAnsi"/>
                    <w:color w:val="000000"/>
                    <w:sz w:val="24"/>
                    <w:szCs w:val="20"/>
                  </w:rPr>
                </w:rPrChange>
              </w:rPr>
            </w:pPr>
            <w:r w:rsidRPr="00303364">
              <w:rPr>
                <w:rFonts w:cstheme="minorHAnsi"/>
                <w:sz w:val="24"/>
                <w:szCs w:val="24"/>
                <w:rPrChange w:id="11119"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20" w:author="DuyNgo" w:date="2012-08-10T08:15:00Z">
                  <w:rPr>
                    <w:rFonts w:ascii="Tahoma" w:hAnsi="Tahoma" w:cstheme="minorHAnsi"/>
                    <w:color w:val="000000"/>
                    <w:sz w:val="24"/>
                    <w:szCs w:val="20"/>
                  </w:rPr>
                </w:rPrChange>
              </w:rPr>
            </w:pPr>
            <w:r w:rsidRPr="00303364">
              <w:rPr>
                <w:rFonts w:cstheme="minorHAnsi"/>
                <w:sz w:val="24"/>
                <w:szCs w:val="24"/>
                <w:rPrChange w:id="1112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22" w:author="DuyNgo" w:date="2012-08-10T08:15:00Z">
                  <w:rPr>
                    <w:rFonts w:ascii="Tahoma" w:hAnsi="Tahoma" w:cstheme="minorHAnsi"/>
                    <w:color w:val="000000"/>
                    <w:sz w:val="24"/>
                    <w:szCs w:val="20"/>
                  </w:rPr>
                </w:rPrChange>
              </w:rPr>
            </w:pPr>
            <w:r w:rsidRPr="00303364">
              <w:rPr>
                <w:rFonts w:cstheme="minorHAnsi"/>
                <w:sz w:val="24"/>
                <w:szCs w:val="24"/>
                <w:rPrChange w:id="1112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24" w:author="DuyNgo" w:date="2012-08-10T08:15:00Z">
                  <w:rPr>
                    <w:rFonts w:ascii="Tahoma" w:hAnsi="Tahoma" w:cstheme="minorHAnsi"/>
                    <w:color w:val="000000"/>
                    <w:sz w:val="24"/>
                    <w:szCs w:val="20"/>
                  </w:rPr>
                </w:rPrChange>
              </w:rPr>
            </w:pPr>
            <w:r w:rsidRPr="00303364">
              <w:rPr>
                <w:rFonts w:cstheme="minorHAnsi"/>
                <w:sz w:val="24"/>
                <w:szCs w:val="24"/>
                <w:rPrChange w:id="1112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26" w:author="DuyNgo" w:date="2012-08-10T08:15:00Z">
                  <w:rPr>
                    <w:rFonts w:ascii="Tahoma" w:hAnsi="Tahoma" w:cstheme="minorHAnsi"/>
                    <w:color w:val="000000"/>
                    <w:sz w:val="24"/>
                    <w:szCs w:val="20"/>
                  </w:rPr>
                </w:rPrChange>
              </w:rPr>
            </w:pPr>
            <w:r w:rsidRPr="00303364">
              <w:rPr>
                <w:rFonts w:cstheme="minorHAnsi"/>
                <w:sz w:val="24"/>
                <w:szCs w:val="24"/>
                <w:rPrChange w:id="11127"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28" w:author="DuyNgo" w:date="2012-08-10T08:15:00Z">
                  <w:rPr>
                    <w:rFonts w:ascii="Tahoma" w:hAnsi="Tahoma" w:cstheme="minorHAnsi"/>
                    <w:color w:val="000000"/>
                    <w:sz w:val="24"/>
                    <w:szCs w:val="20"/>
                  </w:rPr>
                </w:rPrChange>
              </w:rPr>
            </w:pPr>
            <w:r w:rsidRPr="00303364">
              <w:rPr>
                <w:rFonts w:cstheme="minorHAnsi"/>
                <w:sz w:val="24"/>
                <w:szCs w:val="24"/>
                <w:rPrChange w:id="1112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11130" w:author="DuyNgo" w:date="2012-08-10T08:15:00Z">
            <w:rPr>
              <w:rFonts w:cstheme="minorHAnsi"/>
              <w:sz w:val="24"/>
            </w:rPr>
          </w:rPrChange>
        </w:rPr>
      </w:pPr>
    </w:p>
    <w:p w:rsidR="005E0E76" w:rsidRPr="00303364" w:rsidRDefault="00F50E55" w:rsidP="00F50E55">
      <w:pPr>
        <w:pStyle w:val="Heading4"/>
        <w:rPr>
          <w:rFonts w:asciiTheme="minorHAnsi" w:hAnsiTheme="minorHAnsi" w:cstheme="minorHAnsi"/>
          <w:sz w:val="24"/>
          <w:szCs w:val="24"/>
          <w:rPrChange w:id="11131" w:author="DuyNgo" w:date="2012-08-10T08:15:00Z">
            <w:rPr/>
          </w:rPrChange>
        </w:rPr>
      </w:pPr>
      <w:bookmarkStart w:id="11132" w:name="_Toc326241061"/>
      <w:bookmarkStart w:id="11133" w:name="_Toc332351173"/>
      <w:r w:rsidRPr="00303364">
        <w:rPr>
          <w:rFonts w:asciiTheme="minorHAnsi" w:hAnsiTheme="minorHAnsi" w:cstheme="minorHAnsi"/>
          <w:sz w:val="24"/>
          <w:szCs w:val="24"/>
          <w:rPrChange w:id="11134" w:author="DuyNgo" w:date="2012-08-10T08:15:00Z">
            <w:rPr>
              <w:i w:val="0"/>
              <w:iCs w:val="0"/>
              <w:sz w:val="26"/>
              <w:szCs w:val="26"/>
            </w:rPr>
          </w:rPrChange>
        </w:rPr>
        <w:lastRenderedPageBreak/>
        <w:t>2</w:t>
      </w:r>
      <w:r w:rsidR="005E0E76" w:rsidRPr="00303364">
        <w:rPr>
          <w:rFonts w:asciiTheme="minorHAnsi" w:hAnsiTheme="minorHAnsi" w:cstheme="minorHAnsi"/>
          <w:sz w:val="24"/>
          <w:szCs w:val="24"/>
          <w:rPrChange w:id="11135" w:author="DuyNgo" w:date="2012-08-10T08:15:00Z">
            <w:rPr>
              <w:i w:val="0"/>
              <w:iCs w:val="0"/>
              <w:sz w:val="26"/>
              <w:szCs w:val="26"/>
            </w:rPr>
          </w:rPrChange>
        </w:rPr>
        <w:t>.4.21 Add Deliverable</w:t>
      </w:r>
      <w:bookmarkEnd w:id="11132"/>
      <w:bookmarkEnd w:id="11133"/>
    </w:p>
    <w:p w:rsidR="005E0E76" w:rsidRPr="00303364" w:rsidRDefault="005E0E76" w:rsidP="005E0E76">
      <w:pPr>
        <w:rPr>
          <w:rFonts w:cstheme="minorHAnsi"/>
          <w:sz w:val="24"/>
          <w:szCs w:val="24"/>
        </w:rPr>
      </w:pPr>
      <w:r w:rsidRPr="00303364">
        <w:rPr>
          <w:rFonts w:cstheme="minorHAnsi"/>
          <w:sz w:val="24"/>
          <w:szCs w:val="24"/>
          <w:rPrChange w:id="11136" w:author="DuyNgo" w:date="2012-08-10T08:15:00Z">
            <w:rPr>
              <w:rFonts w:cstheme="minorHAnsi"/>
              <w:sz w:val="24"/>
              <w:szCs w:val="24"/>
            </w:rPr>
          </w:rPrChange>
        </w:rPr>
        <w:object w:dxaOrig="4834" w:dyaOrig="1660">
          <v:shape id="_x0000_i1071" type="#_x0000_t75" style="width:241.95pt;height:82.9pt" o:ole="">
            <v:imagedata r:id="rId104" o:title=""/>
          </v:shape>
          <o:OLEObject Type="Embed" ProgID="Visio.Drawing.11" ShapeID="_x0000_i1071" DrawAspect="Content" ObjectID="_1406100379" r:id="rId105"/>
        </w:object>
      </w:r>
    </w:p>
    <w:p w:rsidR="005E0E76" w:rsidRPr="00303364" w:rsidRDefault="005E0E76" w:rsidP="005E0E76">
      <w:pPr>
        <w:rPr>
          <w:rFonts w:cstheme="minorHAnsi"/>
          <w:sz w:val="24"/>
          <w:szCs w:val="24"/>
        </w:rPr>
      </w:pPr>
      <w:r w:rsidRPr="00303364">
        <w:rPr>
          <w:rFonts w:cstheme="minorHAnsi"/>
          <w:sz w:val="24"/>
          <w:szCs w:val="24"/>
          <w:rPrChange w:id="11137"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1138"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113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6"/>
        <w:gridCol w:w="3532"/>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140"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1141" w:author="DuyNgo" w:date="2012-08-10T08:15:00Z">
                  <w:rPr>
                    <w:rFonts w:asciiTheme="majorHAnsi" w:eastAsia="SimSun" w:hAnsiTheme="majorHAnsi" w:cstheme="minorHAnsi"/>
                    <w:b/>
                    <w:bCs/>
                    <w:color w:val="4F81BD" w:themeColor="accent1"/>
                    <w:sz w:val="24"/>
                    <w:szCs w:val="26"/>
                    <w:lang w:eastAsia="zh-CN"/>
                  </w:rPr>
                </w:rPrChange>
              </w:rPr>
              <w:t>Project Eye_UC21</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142"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4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144" w:author="DuyNgo" w:date="2012-08-10T08:15:00Z">
                  <w:rPr>
                    <w:rFonts w:asciiTheme="majorHAnsi" w:eastAsiaTheme="majorEastAsia" w:hAnsiTheme="majorHAnsi" w:cstheme="minorHAnsi"/>
                    <w:b/>
                    <w:bCs/>
                    <w:color w:val="4F81BD" w:themeColor="accent1"/>
                    <w:sz w:val="24"/>
                    <w:szCs w:val="26"/>
                  </w:rPr>
                </w:rPrChange>
              </w:rPr>
              <w:t>Add Deliverable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45" w:author="DuyNgo" w:date="2012-08-10T08:15:00Z">
                  <w:rPr>
                    <w:rFonts w:ascii="Tahoma" w:hAnsi="Tahoma" w:cstheme="minorHAnsi"/>
                    <w:color w:val="000000"/>
                    <w:sz w:val="24"/>
                    <w:szCs w:val="20"/>
                  </w:rPr>
                </w:rPrChange>
              </w:rPr>
            </w:pPr>
            <w:r w:rsidRPr="00303364">
              <w:rPr>
                <w:rFonts w:cstheme="minorHAnsi"/>
                <w:sz w:val="24"/>
                <w:szCs w:val="24"/>
                <w:rPrChange w:id="11146"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4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148" w:author="DuyNgo" w:date="2012-08-10T08:15:00Z">
                  <w:rPr>
                    <w:rFonts w:asciiTheme="majorHAnsi" w:eastAsiaTheme="majorEastAsia" w:hAnsiTheme="majorHAnsi" w:cstheme="minorHAnsi"/>
                    <w:b/>
                    <w:bCs/>
                    <w:color w:val="4F81BD" w:themeColor="accent1"/>
                    <w:sz w:val="24"/>
                    <w:szCs w:val="26"/>
                  </w:rPr>
                </w:rPrChange>
              </w:rPr>
              <w:t>This function allows project manager to add a project’s deliverable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49" w:author="DuyNgo" w:date="2012-08-10T08:15:00Z">
                  <w:rPr>
                    <w:rFonts w:ascii="Tahoma" w:hAnsi="Tahoma" w:cstheme="minorHAnsi"/>
                    <w:color w:val="000000"/>
                    <w:sz w:val="24"/>
                    <w:szCs w:val="20"/>
                  </w:rPr>
                </w:rPrChange>
              </w:rPr>
            </w:pPr>
            <w:r w:rsidRPr="00303364">
              <w:rPr>
                <w:rFonts w:cstheme="minorHAnsi"/>
                <w:sz w:val="24"/>
                <w:szCs w:val="24"/>
                <w:rPrChange w:id="11150"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5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152"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53" w:author="DuyNgo" w:date="2012-08-10T08:15:00Z">
                  <w:rPr>
                    <w:rFonts w:ascii="Tahoma" w:hAnsi="Tahoma" w:cstheme="minorHAnsi"/>
                    <w:color w:val="000000"/>
                    <w:sz w:val="24"/>
                    <w:szCs w:val="20"/>
                  </w:rPr>
                </w:rPrChange>
              </w:rPr>
            </w:pPr>
            <w:r w:rsidRPr="00303364">
              <w:rPr>
                <w:rFonts w:cstheme="minorHAnsi"/>
                <w:sz w:val="24"/>
                <w:szCs w:val="24"/>
                <w:rPrChange w:id="1115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5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156"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57" w:author="DuyNgo" w:date="2012-08-10T08:15:00Z">
                  <w:rPr>
                    <w:rFonts w:ascii="Tahoma" w:hAnsi="Tahoma" w:cstheme="minorHAnsi"/>
                    <w:color w:val="000000"/>
                    <w:sz w:val="24"/>
                    <w:szCs w:val="20"/>
                  </w:rPr>
                </w:rPrChange>
              </w:rPr>
            </w:pPr>
            <w:r w:rsidRPr="00303364">
              <w:rPr>
                <w:rFonts w:cstheme="minorHAnsi"/>
                <w:sz w:val="24"/>
                <w:szCs w:val="24"/>
                <w:rPrChange w:id="1115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5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16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61" w:author="DuyNgo" w:date="2012-08-10T08:15:00Z">
                  <w:rPr>
                    <w:rFonts w:ascii="Tahoma" w:hAnsi="Tahoma" w:cstheme="minorHAnsi"/>
                    <w:color w:val="000000"/>
                    <w:sz w:val="24"/>
                    <w:szCs w:val="20"/>
                  </w:rPr>
                </w:rPrChange>
              </w:rPr>
            </w:pPr>
            <w:r w:rsidRPr="00303364">
              <w:rPr>
                <w:rFonts w:cstheme="minorHAnsi"/>
                <w:sz w:val="24"/>
                <w:szCs w:val="24"/>
                <w:rPrChange w:id="11162" w:author="DuyNgo" w:date="2012-08-10T08:15:00Z">
                  <w:rPr>
                    <w:rFonts w:asciiTheme="majorHAnsi" w:eastAsiaTheme="majorEastAsia" w:hAnsiTheme="majorHAnsi" w:cstheme="minorHAnsi"/>
                    <w:b/>
                    <w:bCs/>
                    <w:color w:val="4F81BD" w:themeColor="accent1"/>
                    <w:sz w:val="24"/>
                    <w:szCs w:val="26"/>
                  </w:rPr>
                </w:rPrChange>
              </w:rPr>
              <w:t>Main Flow</w:t>
            </w:r>
          </w:p>
        </w:tc>
        <w:tc>
          <w:tcPr>
            <w:tcW w:w="362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6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164"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165" w:author="DuyNgo" w:date="2012-08-10T08:15:00Z">
                  <w:rPr>
                    <w:rFonts w:asciiTheme="majorHAnsi" w:eastAsia="SimSun" w:hAnsiTheme="majorHAnsi" w:cstheme="minorHAnsi"/>
                    <w:b/>
                    <w:bCs/>
                    <w:color w:val="4F81BD" w:themeColor="accent1"/>
                    <w:sz w:val="24"/>
                    <w:szCs w:val="26"/>
                    <w:lang w:eastAsia="zh-CN"/>
                  </w:rPr>
                </w:rPrChange>
              </w:rPr>
              <w:t>3. Fill in the deliverable’s information then select button “Submit”</w:t>
            </w:r>
          </w:p>
          <w:p w:rsidR="005E0E76" w:rsidRPr="00303364" w:rsidRDefault="005E0E76" w:rsidP="00946F40">
            <w:pPr>
              <w:rPr>
                <w:rFonts w:eastAsia="SimSun" w:cstheme="minorHAnsi"/>
                <w:sz w:val="24"/>
                <w:szCs w:val="24"/>
                <w:lang w:eastAsia="zh-CN"/>
                <w:rPrChange w:id="1116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167" w:author="DuyNgo" w:date="2012-08-10T08:15:00Z">
                  <w:rPr>
                    <w:rFonts w:eastAsia="SimSun" w:cstheme="minorHAnsi"/>
                    <w:sz w:val="24"/>
                    <w:lang w:eastAsia="zh-CN"/>
                  </w:rPr>
                </w:rPrChange>
              </w:rPr>
            </w:pPr>
          </w:p>
        </w:tc>
        <w:tc>
          <w:tcPr>
            <w:tcW w:w="3532"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16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169" w:author="DuyNgo" w:date="2012-08-10T08:15:00Z">
                  <w:rPr>
                    <w:rFonts w:asciiTheme="majorHAnsi" w:eastAsia="SimSun" w:hAnsiTheme="majorHAnsi" w:cstheme="minorHAnsi"/>
                    <w:b/>
                    <w:bCs/>
                    <w:color w:val="4F81BD" w:themeColor="accent1"/>
                    <w:sz w:val="24"/>
                    <w:szCs w:val="26"/>
                    <w:lang w:eastAsia="zh-CN"/>
                  </w:rPr>
                </w:rPrChange>
              </w:rPr>
              <w:t>2. Select “Add new Deliverable”</w:t>
            </w:r>
          </w:p>
          <w:p w:rsidR="005E0E76" w:rsidRPr="00303364" w:rsidRDefault="005E0E76" w:rsidP="00946F40">
            <w:pPr>
              <w:rPr>
                <w:rFonts w:eastAsia="SimSun" w:cstheme="minorHAnsi"/>
                <w:sz w:val="24"/>
                <w:szCs w:val="24"/>
                <w:lang w:eastAsia="zh-CN"/>
                <w:rPrChange w:id="1117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17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172" w:author="DuyNgo" w:date="2012-08-10T08:15:00Z">
                  <w:rPr>
                    <w:rFonts w:eastAsia="SimSun" w:cstheme="minorHAnsi"/>
                    <w:sz w:val="24"/>
                    <w:lang w:eastAsia="zh-CN"/>
                  </w:rPr>
                </w:rPrChange>
              </w:rPr>
            </w:pP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1173" w:author="DuyNgo" w:date="2012-08-10T08:15:00Z">
                  <w:rPr>
                    <w:rFonts w:eastAsia="SimSun" w:cstheme="minorHAnsi"/>
                    <w:sz w:val="24"/>
                    <w:lang w:eastAsia="zh-CN"/>
                  </w:rPr>
                </w:rPrChange>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74" w:author="DuyNgo" w:date="2012-08-10T08:15:00Z">
                  <w:rPr>
                    <w:rFonts w:ascii="Tahoma" w:hAnsi="Tahoma" w:cstheme="minorHAnsi"/>
                    <w:color w:val="000000"/>
                    <w:sz w:val="24"/>
                    <w:szCs w:val="20"/>
                  </w:rPr>
                </w:rPrChange>
              </w:rPr>
            </w:pPr>
            <w:r w:rsidRPr="00303364">
              <w:rPr>
                <w:rFonts w:cstheme="minorHAnsi"/>
                <w:sz w:val="24"/>
                <w:szCs w:val="24"/>
                <w:rPrChange w:id="11175"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76" w:author="DuyNgo" w:date="2012-08-10T08:15:00Z">
                  <w:rPr>
                    <w:rFonts w:ascii="Tahoma" w:hAnsi="Tahoma" w:cstheme="minorHAnsi"/>
                    <w:color w:val="000000"/>
                    <w:sz w:val="24"/>
                    <w:szCs w:val="20"/>
                  </w:rPr>
                </w:rPrChange>
              </w:rPr>
            </w:pPr>
            <w:r w:rsidRPr="00303364">
              <w:rPr>
                <w:rFonts w:cstheme="minorHAnsi"/>
                <w:sz w:val="24"/>
                <w:szCs w:val="24"/>
                <w:rPrChange w:id="1117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78" w:author="DuyNgo" w:date="2012-08-10T08:15:00Z">
                  <w:rPr>
                    <w:rFonts w:ascii="Tahoma" w:hAnsi="Tahoma" w:cstheme="minorHAnsi"/>
                    <w:color w:val="000000"/>
                    <w:sz w:val="24"/>
                    <w:szCs w:val="20"/>
                  </w:rPr>
                </w:rPrChange>
              </w:rPr>
            </w:pPr>
            <w:r w:rsidRPr="00303364">
              <w:rPr>
                <w:rFonts w:cstheme="minorHAnsi"/>
                <w:sz w:val="24"/>
                <w:szCs w:val="24"/>
                <w:rPrChange w:id="11179"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80" w:author="DuyNgo" w:date="2012-08-10T08:15:00Z">
                  <w:rPr>
                    <w:rFonts w:ascii="Tahoma" w:hAnsi="Tahoma" w:cstheme="minorHAnsi"/>
                    <w:color w:val="000000"/>
                    <w:sz w:val="24"/>
                    <w:szCs w:val="20"/>
                  </w:rPr>
                </w:rPrChange>
              </w:rPr>
            </w:pPr>
            <w:r w:rsidRPr="00303364">
              <w:rPr>
                <w:rFonts w:cstheme="minorHAnsi"/>
                <w:sz w:val="24"/>
                <w:szCs w:val="24"/>
                <w:rPrChange w:id="1118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82" w:author="DuyNgo" w:date="2012-08-10T08:15:00Z">
                  <w:rPr>
                    <w:rFonts w:ascii="Tahoma" w:hAnsi="Tahoma" w:cstheme="minorHAnsi"/>
                    <w:color w:val="000000"/>
                    <w:sz w:val="24"/>
                    <w:szCs w:val="20"/>
                  </w:rPr>
                </w:rPrChange>
              </w:rPr>
            </w:pPr>
            <w:r w:rsidRPr="00303364">
              <w:rPr>
                <w:rFonts w:cstheme="minorHAnsi"/>
                <w:sz w:val="24"/>
                <w:szCs w:val="24"/>
                <w:rPrChange w:id="1118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84" w:author="DuyNgo" w:date="2012-08-10T08:15:00Z">
                  <w:rPr>
                    <w:rFonts w:ascii="Tahoma" w:hAnsi="Tahoma" w:cstheme="minorHAnsi"/>
                    <w:color w:val="000000"/>
                    <w:sz w:val="24"/>
                    <w:szCs w:val="20"/>
                  </w:rPr>
                </w:rPrChange>
              </w:rPr>
            </w:pPr>
            <w:r w:rsidRPr="00303364">
              <w:rPr>
                <w:rFonts w:cstheme="minorHAnsi"/>
                <w:sz w:val="24"/>
                <w:szCs w:val="24"/>
                <w:rPrChange w:id="1118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86" w:author="DuyNgo" w:date="2012-08-10T08:15:00Z">
                  <w:rPr>
                    <w:rFonts w:ascii="Tahoma" w:hAnsi="Tahoma" w:cstheme="minorHAnsi"/>
                    <w:color w:val="000000"/>
                    <w:sz w:val="24"/>
                    <w:szCs w:val="20"/>
                  </w:rPr>
                </w:rPrChange>
              </w:rPr>
            </w:pPr>
            <w:r w:rsidRPr="00303364">
              <w:rPr>
                <w:rFonts w:cstheme="minorHAnsi"/>
                <w:sz w:val="24"/>
                <w:szCs w:val="24"/>
                <w:rPrChange w:id="11187"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88" w:author="DuyNgo" w:date="2012-08-10T08:15:00Z">
                  <w:rPr>
                    <w:rFonts w:ascii="Tahoma" w:hAnsi="Tahoma" w:cstheme="minorHAnsi"/>
                    <w:color w:val="000000"/>
                    <w:sz w:val="24"/>
                    <w:szCs w:val="20"/>
                  </w:rPr>
                </w:rPrChange>
              </w:rPr>
            </w:pPr>
            <w:r w:rsidRPr="00303364">
              <w:rPr>
                <w:rFonts w:cstheme="minorHAnsi"/>
                <w:sz w:val="24"/>
                <w:szCs w:val="24"/>
                <w:rPrChange w:id="1118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11190" w:author="DuyNgo" w:date="2012-08-10T08:15:00Z">
            <w:rPr>
              <w:rFonts w:cstheme="minorHAnsi"/>
              <w:sz w:val="24"/>
            </w:rPr>
          </w:rPrChange>
        </w:rPr>
      </w:pPr>
    </w:p>
    <w:p w:rsidR="005E0E76" w:rsidRPr="00303364" w:rsidRDefault="005E0E76" w:rsidP="005E0E76">
      <w:pPr>
        <w:rPr>
          <w:rFonts w:cstheme="minorHAnsi"/>
          <w:sz w:val="24"/>
          <w:szCs w:val="24"/>
          <w:rPrChange w:id="11191" w:author="DuyNgo" w:date="2012-08-10T08:15:00Z">
            <w:rPr>
              <w:rFonts w:cstheme="minorHAnsi"/>
              <w:sz w:val="24"/>
            </w:rPr>
          </w:rPrChange>
        </w:rPr>
      </w:pPr>
    </w:p>
    <w:p w:rsidR="005E0E76" w:rsidRPr="00303364" w:rsidRDefault="005E0E76" w:rsidP="005E0E76">
      <w:pPr>
        <w:rPr>
          <w:rFonts w:cstheme="minorHAnsi"/>
          <w:sz w:val="24"/>
          <w:szCs w:val="24"/>
          <w:rPrChange w:id="11192" w:author="DuyNgo" w:date="2012-08-10T08:15:00Z">
            <w:rPr>
              <w:rFonts w:cstheme="minorHAnsi"/>
              <w:sz w:val="24"/>
            </w:rPr>
          </w:rPrChange>
        </w:rPr>
      </w:pPr>
    </w:p>
    <w:p w:rsidR="005E0E76" w:rsidRPr="00303364" w:rsidRDefault="00986122" w:rsidP="00986122">
      <w:pPr>
        <w:pStyle w:val="Heading4"/>
        <w:rPr>
          <w:rFonts w:asciiTheme="minorHAnsi" w:hAnsiTheme="minorHAnsi" w:cstheme="minorHAnsi"/>
          <w:sz w:val="24"/>
          <w:szCs w:val="24"/>
          <w:rPrChange w:id="11193" w:author="DuyNgo" w:date="2012-08-10T08:15:00Z">
            <w:rPr/>
          </w:rPrChange>
        </w:rPr>
      </w:pPr>
      <w:bookmarkStart w:id="11194" w:name="_Toc326241062"/>
      <w:bookmarkStart w:id="11195" w:name="_Toc332351174"/>
      <w:r w:rsidRPr="00303364">
        <w:rPr>
          <w:rFonts w:asciiTheme="minorHAnsi" w:hAnsiTheme="minorHAnsi" w:cstheme="minorHAnsi"/>
          <w:sz w:val="24"/>
          <w:szCs w:val="24"/>
          <w:rPrChange w:id="11196" w:author="DuyNgo" w:date="2012-08-10T08:15:00Z">
            <w:rPr>
              <w:i w:val="0"/>
              <w:iCs w:val="0"/>
              <w:sz w:val="26"/>
              <w:szCs w:val="26"/>
            </w:rPr>
          </w:rPrChange>
        </w:rPr>
        <w:lastRenderedPageBreak/>
        <w:t>2</w:t>
      </w:r>
      <w:r w:rsidR="005E0E76" w:rsidRPr="00303364">
        <w:rPr>
          <w:rFonts w:asciiTheme="minorHAnsi" w:hAnsiTheme="minorHAnsi" w:cstheme="minorHAnsi"/>
          <w:sz w:val="24"/>
          <w:szCs w:val="24"/>
          <w:rPrChange w:id="11197" w:author="DuyNgo" w:date="2012-08-10T08:15:00Z">
            <w:rPr>
              <w:i w:val="0"/>
              <w:iCs w:val="0"/>
              <w:sz w:val="26"/>
              <w:szCs w:val="26"/>
            </w:rPr>
          </w:rPrChange>
        </w:rPr>
        <w:t>.4.22 Edit Deliverable</w:t>
      </w:r>
      <w:bookmarkEnd w:id="11194"/>
      <w:bookmarkEnd w:id="11195"/>
    </w:p>
    <w:p w:rsidR="005E0E76" w:rsidRPr="00303364" w:rsidRDefault="005E0E76" w:rsidP="005E0E76">
      <w:pPr>
        <w:rPr>
          <w:rFonts w:cstheme="minorHAnsi"/>
          <w:sz w:val="24"/>
          <w:szCs w:val="24"/>
        </w:rPr>
      </w:pPr>
      <w:r w:rsidRPr="00303364">
        <w:rPr>
          <w:rFonts w:cstheme="minorHAnsi"/>
          <w:sz w:val="24"/>
          <w:szCs w:val="24"/>
          <w:rPrChange w:id="11198" w:author="DuyNgo" w:date="2012-08-10T08:15:00Z">
            <w:rPr>
              <w:rFonts w:cstheme="minorHAnsi"/>
              <w:sz w:val="24"/>
              <w:szCs w:val="24"/>
            </w:rPr>
          </w:rPrChange>
        </w:rPr>
        <w:object w:dxaOrig="4834" w:dyaOrig="1660">
          <v:shape id="_x0000_i1072" type="#_x0000_t75" style="width:241.95pt;height:82.9pt" o:ole="">
            <v:imagedata r:id="rId106" o:title=""/>
          </v:shape>
          <o:OLEObject Type="Embed" ProgID="Visio.Drawing.11" ShapeID="_x0000_i1072" DrawAspect="Content" ObjectID="_1406100380" r:id="rId107"/>
        </w:object>
      </w:r>
    </w:p>
    <w:p w:rsidR="005E0E76" w:rsidRPr="00303364" w:rsidRDefault="005E0E76" w:rsidP="005E0E76">
      <w:pPr>
        <w:rPr>
          <w:rFonts w:cstheme="minorHAnsi"/>
          <w:sz w:val="24"/>
          <w:szCs w:val="24"/>
        </w:rPr>
      </w:pPr>
      <w:r w:rsidRPr="00303364">
        <w:rPr>
          <w:rFonts w:cstheme="minorHAnsi"/>
          <w:sz w:val="24"/>
          <w:szCs w:val="24"/>
          <w:rPrChange w:id="11199"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120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120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9"/>
        <w:gridCol w:w="3529"/>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202"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1203" w:author="DuyNgo" w:date="2012-08-10T08:15:00Z">
                  <w:rPr>
                    <w:rFonts w:asciiTheme="majorHAnsi" w:eastAsia="SimSun" w:hAnsiTheme="majorHAnsi" w:cstheme="minorHAnsi"/>
                    <w:b/>
                    <w:bCs/>
                    <w:color w:val="4F81BD" w:themeColor="accent1"/>
                    <w:sz w:val="24"/>
                    <w:szCs w:val="26"/>
                    <w:lang w:eastAsia="zh-CN"/>
                  </w:rPr>
                </w:rPrChange>
              </w:rPr>
              <w:t>Project Eye_UC22</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204"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0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206" w:author="DuyNgo" w:date="2012-08-10T08:15:00Z">
                  <w:rPr>
                    <w:rFonts w:asciiTheme="majorHAnsi" w:eastAsiaTheme="majorEastAsia" w:hAnsiTheme="majorHAnsi" w:cstheme="minorHAnsi"/>
                    <w:b/>
                    <w:bCs/>
                    <w:color w:val="4F81BD" w:themeColor="accent1"/>
                    <w:sz w:val="24"/>
                    <w:szCs w:val="26"/>
                  </w:rPr>
                </w:rPrChange>
              </w:rPr>
              <w:t>Edit Deliverable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07" w:author="DuyNgo" w:date="2012-08-10T08:15:00Z">
                  <w:rPr>
                    <w:rFonts w:ascii="Tahoma" w:hAnsi="Tahoma" w:cstheme="minorHAnsi"/>
                    <w:color w:val="000000"/>
                    <w:sz w:val="24"/>
                    <w:szCs w:val="20"/>
                  </w:rPr>
                </w:rPrChange>
              </w:rPr>
            </w:pPr>
            <w:r w:rsidRPr="00303364">
              <w:rPr>
                <w:rFonts w:cstheme="minorHAnsi"/>
                <w:sz w:val="24"/>
                <w:szCs w:val="24"/>
                <w:rPrChange w:id="11208"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0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210" w:author="DuyNgo" w:date="2012-08-10T08:15:00Z">
                  <w:rPr>
                    <w:rFonts w:asciiTheme="majorHAnsi" w:eastAsiaTheme="majorEastAsia" w:hAnsiTheme="majorHAnsi" w:cstheme="minorHAnsi"/>
                    <w:b/>
                    <w:bCs/>
                    <w:color w:val="4F81BD" w:themeColor="accent1"/>
                    <w:sz w:val="24"/>
                    <w:szCs w:val="26"/>
                  </w:rPr>
                </w:rPrChange>
              </w:rPr>
              <w:t>This function allows project manager to edit a project’s deliverable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11" w:author="DuyNgo" w:date="2012-08-10T08:15:00Z">
                  <w:rPr>
                    <w:rFonts w:ascii="Tahoma" w:hAnsi="Tahoma" w:cstheme="minorHAnsi"/>
                    <w:color w:val="000000"/>
                    <w:sz w:val="24"/>
                    <w:szCs w:val="20"/>
                  </w:rPr>
                </w:rPrChange>
              </w:rPr>
            </w:pPr>
            <w:r w:rsidRPr="00303364">
              <w:rPr>
                <w:rFonts w:cstheme="minorHAnsi"/>
                <w:sz w:val="24"/>
                <w:szCs w:val="24"/>
                <w:rPrChange w:id="11212"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1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214"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15" w:author="DuyNgo" w:date="2012-08-10T08:15:00Z">
                  <w:rPr>
                    <w:rFonts w:ascii="Tahoma" w:hAnsi="Tahoma" w:cstheme="minorHAnsi"/>
                    <w:color w:val="000000"/>
                    <w:sz w:val="24"/>
                    <w:szCs w:val="20"/>
                  </w:rPr>
                </w:rPrChange>
              </w:rPr>
            </w:pPr>
            <w:r w:rsidRPr="00303364">
              <w:rPr>
                <w:rFonts w:cstheme="minorHAnsi"/>
                <w:sz w:val="24"/>
                <w:szCs w:val="24"/>
                <w:rPrChange w:id="1121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1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218"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19" w:author="DuyNgo" w:date="2012-08-10T08:15:00Z">
                  <w:rPr>
                    <w:rFonts w:ascii="Tahoma" w:hAnsi="Tahoma" w:cstheme="minorHAnsi"/>
                    <w:color w:val="000000"/>
                    <w:sz w:val="24"/>
                    <w:szCs w:val="20"/>
                  </w:rPr>
                </w:rPrChange>
              </w:rPr>
            </w:pPr>
            <w:r w:rsidRPr="00303364">
              <w:rPr>
                <w:rFonts w:cstheme="minorHAnsi"/>
                <w:sz w:val="24"/>
                <w:szCs w:val="24"/>
                <w:rPrChange w:id="1122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2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22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23" w:author="DuyNgo" w:date="2012-08-10T08:15:00Z">
                  <w:rPr>
                    <w:rFonts w:ascii="Tahoma" w:hAnsi="Tahoma" w:cstheme="minorHAnsi"/>
                    <w:color w:val="000000"/>
                    <w:sz w:val="24"/>
                    <w:szCs w:val="20"/>
                  </w:rPr>
                </w:rPrChange>
              </w:rPr>
            </w:pPr>
            <w:r w:rsidRPr="00303364">
              <w:rPr>
                <w:rFonts w:cstheme="minorHAnsi"/>
                <w:sz w:val="24"/>
                <w:szCs w:val="24"/>
                <w:rPrChange w:id="11224" w:author="DuyNgo" w:date="2012-08-10T08:15:00Z">
                  <w:rPr>
                    <w:rFonts w:asciiTheme="majorHAnsi" w:eastAsiaTheme="majorEastAsia" w:hAnsiTheme="majorHAnsi" w:cstheme="minorHAnsi"/>
                    <w:b/>
                    <w:bCs/>
                    <w:color w:val="4F81BD" w:themeColor="accent1"/>
                    <w:sz w:val="24"/>
                    <w:szCs w:val="26"/>
                  </w:rPr>
                </w:rPrChange>
              </w:rPr>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2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226"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227" w:author="DuyNgo" w:date="2012-08-10T08:15:00Z">
                  <w:rPr>
                    <w:rFonts w:asciiTheme="majorHAnsi" w:eastAsia="SimSun" w:hAnsiTheme="majorHAnsi" w:cstheme="minorHAnsi"/>
                    <w:b/>
                    <w:bCs/>
                    <w:color w:val="4F81BD" w:themeColor="accent1"/>
                    <w:sz w:val="24"/>
                    <w:szCs w:val="26"/>
                    <w:lang w:eastAsia="zh-CN"/>
                  </w:rPr>
                </w:rPrChange>
              </w:rPr>
              <w:t>3. Fill in the deliverable’s information then select button “Save Change”</w:t>
            </w:r>
          </w:p>
          <w:p w:rsidR="005E0E76" w:rsidRPr="00303364" w:rsidRDefault="005E0E76" w:rsidP="00946F40">
            <w:pPr>
              <w:rPr>
                <w:rFonts w:eastAsia="SimSun" w:cstheme="minorHAnsi"/>
                <w:sz w:val="24"/>
                <w:szCs w:val="24"/>
                <w:lang w:eastAsia="zh-CN"/>
                <w:rPrChange w:id="1122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229" w:author="DuyNgo" w:date="2012-08-10T08:15:00Z">
                  <w:rPr>
                    <w:rFonts w:eastAsia="SimSun" w:cstheme="minorHAnsi"/>
                    <w:sz w:val="24"/>
                    <w:lang w:eastAsia="zh-CN"/>
                  </w:rPr>
                </w:rPrChange>
              </w:rPr>
            </w:pPr>
          </w:p>
        </w:tc>
        <w:tc>
          <w:tcPr>
            <w:tcW w:w="352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23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231" w:author="DuyNgo" w:date="2012-08-10T08:15:00Z">
                  <w:rPr>
                    <w:rFonts w:asciiTheme="majorHAnsi" w:eastAsia="SimSun" w:hAnsiTheme="majorHAnsi" w:cstheme="minorHAnsi"/>
                    <w:b/>
                    <w:bCs/>
                    <w:color w:val="4F81BD" w:themeColor="accent1"/>
                    <w:sz w:val="24"/>
                    <w:szCs w:val="26"/>
                    <w:lang w:eastAsia="zh-CN"/>
                  </w:rPr>
                </w:rPrChange>
              </w:rPr>
              <w:t>2. Select the Deliverable want to edit</w:t>
            </w:r>
          </w:p>
          <w:p w:rsidR="005E0E76" w:rsidRPr="00303364" w:rsidRDefault="005E0E76" w:rsidP="00946F40">
            <w:pPr>
              <w:rPr>
                <w:rFonts w:eastAsia="SimSun" w:cstheme="minorHAnsi"/>
                <w:sz w:val="24"/>
                <w:szCs w:val="24"/>
                <w:lang w:eastAsia="zh-CN"/>
                <w:rPrChange w:id="1123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23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234" w:author="DuyNgo" w:date="2012-08-10T08:15:00Z">
                  <w:rPr>
                    <w:rFonts w:eastAsia="SimSun" w:cstheme="minorHAnsi"/>
                    <w:sz w:val="24"/>
                    <w:lang w:eastAsia="zh-CN"/>
                  </w:rPr>
                </w:rPrChange>
              </w:rPr>
            </w:pP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1235" w:author="DuyNgo" w:date="2012-08-10T08:15:00Z">
                  <w:rPr>
                    <w:rFonts w:eastAsia="SimSun" w:cstheme="minorHAnsi"/>
                    <w:sz w:val="24"/>
                    <w:lang w:eastAsia="zh-CN"/>
                  </w:rPr>
                </w:rPrChange>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36" w:author="DuyNgo" w:date="2012-08-10T08:15:00Z">
                  <w:rPr>
                    <w:rFonts w:ascii="Tahoma" w:hAnsi="Tahoma" w:cstheme="minorHAnsi"/>
                    <w:color w:val="000000"/>
                    <w:sz w:val="24"/>
                    <w:szCs w:val="20"/>
                  </w:rPr>
                </w:rPrChange>
              </w:rPr>
            </w:pPr>
            <w:r w:rsidRPr="00303364">
              <w:rPr>
                <w:rFonts w:cstheme="minorHAnsi"/>
                <w:sz w:val="24"/>
                <w:szCs w:val="24"/>
                <w:rPrChange w:id="11237"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38" w:author="DuyNgo" w:date="2012-08-10T08:15:00Z">
                  <w:rPr>
                    <w:rFonts w:ascii="Tahoma" w:hAnsi="Tahoma" w:cstheme="minorHAnsi"/>
                    <w:color w:val="000000"/>
                    <w:sz w:val="24"/>
                    <w:szCs w:val="20"/>
                  </w:rPr>
                </w:rPrChange>
              </w:rPr>
            </w:pPr>
            <w:r w:rsidRPr="00303364">
              <w:rPr>
                <w:rFonts w:cstheme="minorHAnsi"/>
                <w:sz w:val="24"/>
                <w:szCs w:val="24"/>
                <w:rPrChange w:id="1123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40" w:author="DuyNgo" w:date="2012-08-10T08:15:00Z">
                  <w:rPr>
                    <w:rFonts w:ascii="Tahoma" w:hAnsi="Tahoma" w:cstheme="minorHAnsi"/>
                    <w:color w:val="000000"/>
                    <w:sz w:val="24"/>
                    <w:szCs w:val="20"/>
                  </w:rPr>
                </w:rPrChange>
              </w:rPr>
            </w:pPr>
            <w:r w:rsidRPr="00303364">
              <w:rPr>
                <w:rFonts w:cstheme="minorHAnsi"/>
                <w:sz w:val="24"/>
                <w:szCs w:val="24"/>
                <w:rPrChange w:id="11241"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42" w:author="DuyNgo" w:date="2012-08-10T08:15:00Z">
                  <w:rPr>
                    <w:rFonts w:ascii="Tahoma" w:hAnsi="Tahoma" w:cstheme="minorHAnsi"/>
                    <w:color w:val="000000"/>
                    <w:sz w:val="24"/>
                    <w:szCs w:val="20"/>
                  </w:rPr>
                </w:rPrChange>
              </w:rPr>
            </w:pPr>
            <w:r w:rsidRPr="00303364">
              <w:rPr>
                <w:rFonts w:cstheme="minorHAnsi"/>
                <w:sz w:val="24"/>
                <w:szCs w:val="24"/>
                <w:rPrChange w:id="1124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44" w:author="DuyNgo" w:date="2012-08-10T08:15:00Z">
                  <w:rPr>
                    <w:rFonts w:ascii="Tahoma" w:hAnsi="Tahoma" w:cstheme="minorHAnsi"/>
                    <w:color w:val="000000"/>
                    <w:sz w:val="24"/>
                    <w:szCs w:val="20"/>
                  </w:rPr>
                </w:rPrChange>
              </w:rPr>
            </w:pPr>
            <w:r w:rsidRPr="00303364">
              <w:rPr>
                <w:rFonts w:cstheme="minorHAnsi"/>
                <w:sz w:val="24"/>
                <w:szCs w:val="24"/>
                <w:rPrChange w:id="1124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46" w:author="DuyNgo" w:date="2012-08-10T08:15:00Z">
                  <w:rPr>
                    <w:rFonts w:ascii="Tahoma" w:hAnsi="Tahoma" w:cstheme="minorHAnsi"/>
                    <w:color w:val="000000"/>
                    <w:sz w:val="24"/>
                    <w:szCs w:val="20"/>
                  </w:rPr>
                </w:rPrChange>
              </w:rPr>
            </w:pPr>
            <w:r w:rsidRPr="00303364">
              <w:rPr>
                <w:rFonts w:cstheme="minorHAnsi"/>
                <w:sz w:val="24"/>
                <w:szCs w:val="24"/>
                <w:rPrChange w:id="1124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48" w:author="DuyNgo" w:date="2012-08-10T08:15:00Z">
                  <w:rPr>
                    <w:rFonts w:ascii="Tahoma" w:hAnsi="Tahoma" w:cstheme="minorHAnsi"/>
                    <w:color w:val="000000"/>
                    <w:sz w:val="24"/>
                    <w:szCs w:val="20"/>
                  </w:rPr>
                </w:rPrChange>
              </w:rPr>
            </w:pPr>
            <w:r w:rsidRPr="00303364">
              <w:rPr>
                <w:rFonts w:cstheme="minorHAnsi"/>
                <w:sz w:val="24"/>
                <w:szCs w:val="24"/>
                <w:rPrChange w:id="11249"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50" w:author="DuyNgo" w:date="2012-08-10T08:15:00Z">
                  <w:rPr>
                    <w:rFonts w:ascii="Tahoma" w:hAnsi="Tahoma" w:cstheme="minorHAnsi"/>
                    <w:color w:val="000000"/>
                    <w:sz w:val="24"/>
                    <w:szCs w:val="20"/>
                  </w:rPr>
                </w:rPrChange>
              </w:rPr>
            </w:pPr>
            <w:r w:rsidRPr="00303364">
              <w:rPr>
                <w:rFonts w:cstheme="minorHAnsi"/>
                <w:sz w:val="24"/>
                <w:szCs w:val="24"/>
                <w:rPrChange w:id="1125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11252" w:author="DuyNgo" w:date="2012-08-10T08:15:00Z">
            <w:rPr>
              <w:rFonts w:cstheme="minorHAnsi"/>
              <w:sz w:val="24"/>
            </w:rPr>
          </w:rPrChange>
        </w:rPr>
      </w:pPr>
    </w:p>
    <w:p w:rsidR="005E0E76" w:rsidRPr="00303364" w:rsidRDefault="005E0E76" w:rsidP="005E0E76">
      <w:pPr>
        <w:rPr>
          <w:rFonts w:cstheme="minorHAnsi"/>
          <w:sz w:val="24"/>
          <w:szCs w:val="24"/>
          <w:rPrChange w:id="11253" w:author="DuyNgo" w:date="2012-08-10T08:15:00Z">
            <w:rPr>
              <w:rFonts w:cstheme="minorHAnsi"/>
              <w:sz w:val="24"/>
            </w:rPr>
          </w:rPrChange>
        </w:rPr>
      </w:pPr>
    </w:p>
    <w:p w:rsidR="005E0E76" w:rsidRPr="00303364" w:rsidRDefault="005E0E76" w:rsidP="005E0E76">
      <w:pPr>
        <w:rPr>
          <w:rFonts w:cstheme="minorHAnsi"/>
          <w:sz w:val="24"/>
          <w:szCs w:val="24"/>
          <w:rPrChange w:id="11254" w:author="DuyNgo" w:date="2012-08-10T08:15:00Z">
            <w:rPr>
              <w:rFonts w:cstheme="minorHAnsi"/>
              <w:sz w:val="24"/>
            </w:rPr>
          </w:rPrChange>
        </w:rPr>
      </w:pPr>
    </w:p>
    <w:p w:rsidR="005E0E76" w:rsidRPr="00303364" w:rsidRDefault="00A25094" w:rsidP="00A25094">
      <w:pPr>
        <w:pStyle w:val="Heading4"/>
        <w:rPr>
          <w:rFonts w:asciiTheme="minorHAnsi" w:hAnsiTheme="minorHAnsi" w:cstheme="minorHAnsi"/>
          <w:sz w:val="24"/>
          <w:szCs w:val="24"/>
          <w:rPrChange w:id="11255" w:author="DuyNgo" w:date="2012-08-10T08:15:00Z">
            <w:rPr/>
          </w:rPrChange>
        </w:rPr>
      </w:pPr>
      <w:bookmarkStart w:id="11256" w:name="_Toc326241063"/>
      <w:bookmarkStart w:id="11257" w:name="_Toc332351175"/>
      <w:r w:rsidRPr="00303364">
        <w:rPr>
          <w:rFonts w:asciiTheme="minorHAnsi" w:hAnsiTheme="minorHAnsi" w:cstheme="minorHAnsi"/>
          <w:sz w:val="24"/>
          <w:szCs w:val="24"/>
          <w:rPrChange w:id="11258" w:author="DuyNgo" w:date="2012-08-10T08:15:00Z">
            <w:rPr>
              <w:i w:val="0"/>
              <w:iCs w:val="0"/>
              <w:sz w:val="26"/>
              <w:szCs w:val="26"/>
            </w:rPr>
          </w:rPrChange>
        </w:rPr>
        <w:lastRenderedPageBreak/>
        <w:t>2</w:t>
      </w:r>
      <w:r w:rsidR="005E0E76" w:rsidRPr="00303364">
        <w:rPr>
          <w:rFonts w:asciiTheme="minorHAnsi" w:hAnsiTheme="minorHAnsi" w:cstheme="minorHAnsi"/>
          <w:sz w:val="24"/>
          <w:szCs w:val="24"/>
          <w:rPrChange w:id="11259" w:author="DuyNgo" w:date="2012-08-10T08:15:00Z">
            <w:rPr>
              <w:i w:val="0"/>
              <w:iCs w:val="0"/>
              <w:sz w:val="26"/>
              <w:szCs w:val="26"/>
            </w:rPr>
          </w:rPrChange>
        </w:rPr>
        <w:t>.4.23 Delete Deliverable</w:t>
      </w:r>
      <w:bookmarkEnd w:id="11256"/>
      <w:bookmarkEnd w:id="11257"/>
    </w:p>
    <w:p w:rsidR="005E0E76" w:rsidRPr="00303364" w:rsidRDefault="005E0E76" w:rsidP="005E0E76">
      <w:pPr>
        <w:rPr>
          <w:rFonts w:cstheme="minorHAnsi"/>
          <w:sz w:val="24"/>
          <w:szCs w:val="24"/>
        </w:rPr>
      </w:pPr>
      <w:r w:rsidRPr="00303364">
        <w:rPr>
          <w:rFonts w:cstheme="minorHAnsi"/>
          <w:sz w:val="24"/>
          <w:szCs w:val="24"/>
          <w:rPrChange w:id="11260" w:author="DuyNgo" w:date="2012-08-10T08:15:00Z">
            <w:rPr>
              <w:rFonts w:cstheme="minorHAnsi"/>
              <w:sz w:val="24"/>
              <w:szCs w:val="24"/>
            </w:rPr>
          </w:rPrChange>
        </w:rPr>
        <w:object w:dxaOrig="4860" w:dyaOrig="1660">
          <v:shape id="_x0000_i1073" type="#_x0000_t75" style="width:242.8pt;height:82.9pt" o:ole="">
            <v:imagedata r:id="rId108" o:title=""/>
          </v:shape>
          <o:OLEObject Type="Embed" ProgID="Visio.Drawing.11" ShapeID="_x0000_i1073" DrawAspect="Content" ObjectID="_1406100381" r:id="rId109"/>
        </w:object>
      </w:r>
    </w:p>
    <w:p w:rsidR="005E0E76" w:rsidRPr="00303364" w:rsidRDefault="005E0E76" w:rsidP="005E0E76">
      <w:pPr>
        <w:rPr>
          <w:rFonts w:cstheme="minorHAnsi"/>
          <w:sz w:val="24"/>
          <w:szCs w:val="24"/>
        </w:rPr>
      </w:pPr>
      <w:r w:rsidRPr="00303364">
        <w:rPr>
          <w:rFonts w:cstheme="minorHAnsi"/>
          <w:sz w:val="24"/>
          <w:szCs w:val="24"/>
          <w:rPrChange w:id="11261"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1262"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126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15"/>
        <w:gridCol w:w="3541"/>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264"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1265" w:author="DuyNgo" w:date="2012-08-10T08:15:00Z">
                  <w:rPr>
                    <w:rFonts w:asciiTheme="majorHAnsi" w:eastAsia="SimSun" w:hAnsiTheme="majorHAnsi" w:cstheme="minorHAnsi"/>
                    <w:b/>
                    <w:bCs/>
                    <w:color w:val="4F81BD" w:themeColor="accent1"/>
                    <w:sz w:val="24"/>
                    <w:szCs w:val="26"/>
                    <w:lang w:eastAsia="zh-CN"/>
                  </w:rPr>
                </w:rPrChange>
              </w:rPr>
              <w:t>Project Eye_UC23</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266"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6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268" w:author="DuyNgo" w:date="2012-08-10T08:15:00Z">
                  <w:rPr>
                    <w:rFonts w:asciiTheme="majorHAnsi" w:eastAsiaTheme="majorEastAsia" w:hAnsiTheme="majorHAnsi" w:cstheme="minorHAnsi"/>
                    <w:b/>
                    <w:bCs/>
                    <w:color w:val="4F81BD" w:themeColor="accent1"/>
                    <w:sz w:val="24"/>
                    <w:szCs w:val="26"/>
                  </w:rPr>
                </w:rPrChange>
              </w:rPr>
              <w:t>Delete Deliverable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69" w:author="DuyNgo" w:date="2012-08-10T08:15:00Z">
                  <w:rPr>
                    <w:rFonts w:ascii="Tahoma" w:hAnsi="Tahoma" w:cstheme="minorHAnsi"/>
                    <w:color w:val="000000"/>
                    <w:sz w:val="24"/>
                    <w:szCs w:val="20"/>
                  </w:rPr>
                </w:rPrChange>
              </w:rPr>
            </w:pPr>
            <w:r w:rsidRPr="00303364">
              <w:rPr>
                <w:rFonts w:cstheme="minorHAnsi"/>
                <w:sz w:val="24"/>
                <w:szCs w:val="24"/>
                <w:rPrChange w:id="11270"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7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272" w:author="DuyNgo" w:date="2012-08-10T08:15:00Z">
                  <w:rPr>
                    <w:rFonts w:asciiTheme="majorHAnsi" w:eastAsiaTheme="majorEastAsia" w:hAnsiTheme="majorHAnsi" w:cstheme="minorHAnsi"/>
                    <w:b/>
                    <w:bCs/>
                    <w:color w:val="4F81BD" w:themeColor="accent1"/>
                    <w:sz w:val="24"/>
                    <w:szCs w:val="26"/>
                  </w:rPr>
                </w:rPrChange>
              </w:rPr>
              <w:t>This function allows project manager to delete a project’s deliverable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73" w:author="DuyNgo" w:date="2012-08-10T08:15:00Z">
                  <w:rPr>
                    <w:rFonts w:ascii="Tahoma" w:hAnsi="Tahoma" w:cstheme="minorHAnsi"/>
                    <w:color w:val="000000"/>
                    <w:sz w:val="24"/>
                    <w:szCs w:val="20"/>
                  </w:rPr>
                </w:rPrChange>
              </w:rPr>
            </w:pPr>
            <w:r w:rsidRPr="00303364">
              <w:rPr>
                <w:rFonts w:cstheme="minorHAnsi"/>
                <w:sz w:val="24"/>
                <w:szCs w:val="24"/>
                <w:rPrChange w:id="11274"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7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276"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77" w:author="DuyNgo" w:date="2012-08-10T08:15:00Z">
                  <w:rPr>
                    <w:rFonts w:ascii="Tahoma" w:hAnsi="Tahoma" w:cstheme="minorHAnsi"/>
                    <w:color w:val="000000"/>
                    <w:sz w:val="24"/>
                    <w:szCs w:val="20"/>
                  </w:rPr>
                </w:rPrChange>
              </w:rPr>
            </w:pPr>
            <w:r w:rsidRPr="00303364">
              <w:rPr>
                <w:rFonts w:cstheme="minorHAnsi"/>
                <w:sz w:val="24"/>
                <w:szCs w:val="24"/>
                <w:rPrChange w:id="1127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7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280"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81" w:author="DuyNgo" w:date="2012-08-10T08:15:00Z">
                  <w:rPr>
                    <w:rFonts w:ascii="Tahoma" w:hAnsi="Tahoma" w:cstheme="minorHAnsi"/>
                    <w:color w:val="000000"/>
                    <w:sz w:val="24"/>
                    <w:szCs w:val="20"/>
                  </w:rPr>
                </w:rPrChange>
              </w:rPr>
            </w:pPr>
            <w:r w:rsidRPr="00303364">
              <w:rPr>
                <w:rFonts w:cstheme="minorHAnsi"/>
                <w:sz w:val="24"/>
                <w:szCs w:val="24"/>
                <w:rPrChange w:id="1128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8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28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85" w:author="DuyNgo" w:date="2012-08-10T08:15:00Z">
                  <w:rPr>
                    <w:rFonts w:ascii="Tahoma" w:hAnsi="Tahoma" w:cstheme="minorHAnsi"/>
                    <w:color w:val="000000"/>
                    <w:sz w:val="24"/>
                    <w:szCs w:val="20"/>
                  </w:rPr>
                </w:rPrChange>
              </w:rPr>
            </w:pPr>
            <w:r w:rsidRPr="00303364">
              <w:rPr>
                <w:rFonts w:cstheme="minorHAnsi"/>
                <w:sz w:val="24"/>
                <w:szCs w:val="24"/>
                <w:rPrChange w:id="11286" w:author="DuyNgo" w:date="2012-08-10T08:15:00Z">
                  <w:rPr>
                    <w:rFonts w:asciiTheme="majorHAnsi" w:eastAsiaTheme="majorEastAsia" w:hAnsiTheme="majorHAnsi" w:cstheme="minorHAnsi"/>
                    <w:b/>
                    <w:bCs/>
                    <w:color w:val="4F81BD" w:themeColor="accent1"/>
                    <w:sz w:val="24"/>
                    <w:szCs w:val="26"/>
                  </w:rPr>
                </w:rPrChange>
              </w:rPr>
              <w:t>Main Flow</w:t>
            </w:r>
          </w:p>
        </w:tc>
        <w:tc>
          <w:tcPr>
            <w:tcW w:w="361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8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288"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28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29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291"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303364" w:rsidRDefault="005E0E76" w:rsidP="00946F40">
            <w:pPr>
              <w:rPr>
                <w:rFonts w:eastAsia="SimSun" w:cstheme="minorHAnsi"/>
                <w:sz w:val="24"/>
                <w:szCs w:val="24"/>
                <w:lang w:eastAsia="zh-CN"/>
                <w:rPrChange w:id="1129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293" w:author="DuyNgo" w:date="2012-08-10T08:15:00Z">
                  <w:rPr>
                    <w:rFonts w:eastAsia="SimSun" w:cstheme="minorHAnsi"/>
                    <w:sz w:val="24"/>
                    <w:lang w:eastAsia="zh-CN"/>
                  </w:rPr>
                </w:rPrChange>
              </w:rPr>
            </w:pPr>
          </w:p>
        </w:tc>
        <w:tc>
          <w:tcPr>
            <w:tcW w:w="354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29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295"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deliverables’ row you want to delete</w:t>
            </w:r>
          </w:p>
          <w:p w:rsidR="005E0E76" w:rsidRPr="00303364" w:rsidRDefault="005E0E76" w:rsidP="00946F40">
            <w:pPr>
              <w:rPr>
                <w:rFonts w:eastAsia="SimSun" w:cstheme="minorHAnsi"/>
                <w:sz w:val="24"/>
                <w:szCs w:val="24"/>
                <w:lang w:eastAsia="zh-CN"/>
                <w:rPrChange w:id="1129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29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298"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1299" w:author="DuyNgo" w:date="2012-08-10T08:15:00Z">
                  <w:rPr>
                    <w:rFonts w:eastAsia="SimSun" w:cstheme="minorHAnsi"/>
                    <w:sz w:val="24"/>
                    <w:lang w:eastAsia="zh-CN"/>
                  </w:rPr>
                </w:rPrChange>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300" w:author="DuyNgo" w:date="2012-08-10T08:15:00Z">
                  <w:rPr>
                    <w:rFonts w:ascii="Tahoma" w:hAnsi="Tahoma" w:cstheme="minorHAnsi"/>
                    <w:color w:val="000000"/>
                    <w:sz w:val="24"/>
                    <w:szCs w:val="20"/>
                  </w:rPr>
                </w:rPrChange>
              </w:rPr>
            </w:pPr>
            <w:r w:rsidRPr="00303364">
              <w:rPr>
                <w:rFonts w:cstheme="minorHAnsi"/>
                <w:sz w:val="24"/>
                <w:szCs w:val="24"/>
                <w:rPrChange w:id="11301"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302" w:author="DuyNgo" w:date="2012-08-10T08:15:00Z">
                  <w:rPr>
                    <w:rFonts w:ascii="Tahoma" w:hAnsi="Tahoma" w:cstheme="minorHAnsi"/>
                    <w:color w:val="000000"/>
                    <w:sz w:val="24"/>
                    <w:szCs w:val="20"/>
                  </w:rPr>
                </w:rPrChange>
              </w:rPr>
            </w:pPr>
            <w:r w:rsidRPr="00303364">
              <w:rPr>
                <w:rFonts w:cstheme="minorHAnsi"/>
                <w:sz w:val="24"/>
                <w:szCs w:val="24"/>
                <w:rPrChange w:id="1130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304" w:author="DuyNgo" w:date="2012-08-10T08:15:00Z">
                  <w:rPr>
                    <w:rFonts w:ascii="Tahoma" w:hAnsi="Tahoma" w:cstheme="minorHAnsi"/>
                    <w:color w:val="000000"/>
                    <w:sz w:val="24"/>
                    <w:szCs w:val="20"/>
                  </w:rPr>
                </w:rPrChange>
              </w:rPr>
            </w:pPr>
            <w:r w:rsidRPr="00303364">
              <w:rPr>
                <w:rFonts w:cstheme="minorHAnsi"/>
                <w:sz w:val="24"/>
                <w:szCs w:val="24"/>
                <w:rPrChange w:id="11305"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306" w:author="DuyNgo" w:date="2012-08-10T08:15:00Z">
                  <w:rPr>
                    <w:rFonts w:ascii="Tahoma" w:hAnsi="Tahoma" w:cstheme="minorHAnsi"/>
                    <w:color w:val="000000"/>
                    <w:sz w:val="24"/>
                    <w:szCs w:val="20"/>
                  </w:rPr>
                </w:rPrChange>
              </w:rPr>
            </w:pPr>
            <w:r w:rsidRPr="00303364">
              <w:rPr>
                <w:rFonts w:cstheme="minorHAnsi"/>
                <w:sz w:val="24"/>
                <w:szCs w:val="24"/>
                <w:rPrChange w:id="1130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308" w:author="DuyNgo" w:date="2012-08-10T08:15:00Z">
                  <w:rPr>
                    <w:rFonts w:ascii="Tahoma" w:hAnsi="Tahoma" w:cstheme="minorHAnsi"/>
                    <w:color w:val="000000"/>
                    <w:sz w:val="24"/>
                    <w:szCs w:val="20"/>
                  </w:rPr>
                </w:rPrChange>
              </w:rPr>
            </w:pPr>
            <w:r w:rsidRPr="00303364">
              <w:rPr>
                <w:rFonts w:cstheme="minorHAnsi"/>
                <w:sz w:val="24"/>
                <w:szCs w:val="24"/>
                <w:rPrChange w:id="1130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310" w:author="DuyNgo" w:date="2012-08-10T08:15:00Z">
                  <w:rPr>
                    <w:rFonts w:ascii="Tahoma" w:hAnsi="Tahoma" w:cstheme="minorHAnsi"/>
                    <w:color w:val="000000"/>
                    <w:sz w:val="24"/>
                    <w:szCs w:val="20"/>
                  </w:rPr>
                </w:rPrChange>
              </w:rPr>
            </w:pPr>
            <w:r w:rsidRPr="00303364">
              <w:rPr>
                <w:rFonts w:cstheme="minorHAnsi"/>
                <w:sz w:val="24"/>
                <w:szCs w:val="24"/>
                <w:rPrChange w:id="1131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312" w:author="DuyNgo" w:date="2012-08-10T08:15:00Z">
                  <w:rPr>
                    <w:rFonts w:ascii="Tahoma" w:hAnsi="Tahoma" w:cstheme="minorHAnsi"/>
                    <w:color w:val="000000"/>
                    <w:sz w:val="24"/>
                    <w:szCs w:val="20"/>
                  </w:rPr>
                </w:rPrChange>
              </w:rPr>
            </w:pPr>
            <w:r w:rsidRPr="00303364">
              <w:rPr>
                <w:rFonts w:cstheme="minorHAnsi"/>
                <w:sz w:val="24"/>
                <w:szCs w:val="24"/>
                <w:rPrChange w:id="11313"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314" w:author="DuyNgo" w:date="2012-08-10T08:15:00Z">
                  <w:rPr>
                    <w:rFonts w:ascii="Tahoma" w:hAnsi="Tahoma" w:cstheme="minorHAnsi"/>
                    <w:color w:val="000000"/>
                    <w:sz w:val="24"/>
                    <w:szCs w:val="20"/>
                  </w:rPr>
                </w:rPrChange>
              </w:rPr>
            </w:pPr>
            <w:r w:rsidRPr="00303364">
              <w:rPr>
                <w:rFonts w:cstheme="minorHAnsi"/>
                <w:sz w:val="24"/>
                <w:szCs w:val="24"/>
                <w:rPrChange w:id="1131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bookmarkStart w:id="11316" w:name="_Toc326241064"/>
    </w:p>
    <w:p w:rsidR="005E0E76" w:rsidRPr="00303364" w:rsidRDefault="005E0E76" w:rsidP="005E0E76">
      <w:pPr>
        <w:rPr>
          <w:rFonts w:cstheme="minorHAnsi"/>
          <w:sz w:val="24"/>
          <w:szCs w:val="24"/>
          <w:rPrChange w:id="11317" w:author="DuyNgo" w:date="2012-08-10T08:15:00Z">
            <w:rPr>
              <w:rFonts w:cstheme="minorHAnsi"/>
              <w:sz w:val="24"/>
            </w:rPr>
          </w:rPrChange>
        </w:rPr>
      </w:pPr>
    </w:p>
    <w:p w:rsidR="005E0E76" w:rsidRPr="00303364" w:rsidRDefault="005E0E76" w:rsidP="005E0E76">
      <w:pPr>
        <w:rPr>
          <w:rFonts w:cstheme="minorHAnsi"/>
          <w:sz w:val="24"/>
          <w:szCs w:val="24"/>
          <w:rPrChange w:id="11318" w:author="DuyNgo" w:date="2012-08-10T08:15:00Z">
            <w:rPr>
              <w:rFonts w:cstheme="minorHAnsi"/>
              <w:sz w:val="24"/>
            </w:rPr>
          </w:rPrChange>
        </w:rPr>
      </w:pPr>
    </w:p>
    <w:p w:rsidR="005E0E76" w:rsidRPr="00303364" w:rsidRDefault="005E0E76" w:rsidP="005E0E76">
      <w:pPr>
        <w:rPr>
          <w:rFonts w:cstheme="minorHAnsi"/>
          <w:sz w:val="24"/>
          <w:szCs w:val="24"/>
          <w:rPrChange w:id="11319" w:author="DuyNgo" w:date="2012-08-10T08:15:00Z">
            <w:rPr>
              <w:rFonts w:cstheme="minorHAnsi"/>
              <w:sz w:val="24"/>
            </w:rPr>
          </w:rPrChange>
        </w:rPr>
      </w:pPr>
    </w:p>
    <w:p w:rsidR="005E0E76" w:rsidRPr="00303364" w:rsidRDefault="005E0E76" w:rsidP="005E0E76">
      <w:pPr>
        <w:rPr>
          <w:rFonts w:cstheme="minorHAnsi"/>
          <w:sz w:val="24"/>
          <w:szCs w:val="24"/>
          <w:rPrChange w:id="11320" w:author="DuyNgo" w:date="2012-08-10T08:15:00Z">
            <w:rPr>
              <w:rFonts w:cstheme="minorHAnsi"/>
              <w:sz w:val="24"/>
            </w:rPr>
          </w:rPrChange>
        </w:rPr>
      </w:pPr>
    </w:p>
    <w:p w:rsidR="005E0E76" w:rsidRPr="00303364" w:rsidRDefault="005E0E76" w:rsidP="005E0E76">
      <w:pPr>
        <w:rPr>
          <w:rFonts w:cstheme="minorHAnsi"/>
          <w:sz w:val="24"/>
          <w:szCs w:val="24"/>
          <w:rPrChange w:id="11321" w:author="DuyNgo" w:date="2012-08-10T08:15:00Z">
            <w:rPr>
              <w:rFonts w:cstheme="minorHAnsi"/>
              <w:sz w:val="24"/>
            </w:rPr>
          </w:rPrChange>
        </w:rPr>
      </w:pPr>
    </w:p>
    <w:p w:rsidR="005E0E76" w:rsidRPr="00303364" w:rsidRDefault="005E0E76" w:rsidP="005E0E76">
      <w:pPr>
        <w:rPr>
          <w:rFonts w:cstheme="minorHAnsi"/>
          <w:sz w:val="24"/>
          <w:szCs w:val="24"/>
          <w:rPrChange w:id="11322" w:author="DuyNgo" w:date="2012-08-10T08:15:00Z">
            <w:rPr>
              <w:rFonts w:cstheme="minorHAnsi"/>
              <w:sz w:val="24"/>
            </w:rPr>
          </w:rPrChange>
        </w:rPr>
      </w:pPr>
    </w:p>
    <w:p w:rsidR="005E0E76" w:rsidRPr="00303364" w:rsidRDefault="00881D40" w:rsidP="00881D40">
      <w:pPr>
        <w:pStyle w:val="Heading4"/>
        <w:rPr>
          <w:rFonts w:asciiTheme="minorHAnsi" w:hAnsiTheme="minorHAnsi" w:cstheme="minorHAnsi"/>
          <w:sz w:val="24"/>
          <w:szCs w:val="24"/>
          <w:rPrChange w:id="11323" w:author="DuyNgo" w:date="2012-08-10T08:15:00Z">
            <w:rPr/>
          </w:rPrChange>
        </w:rPr>
      </w:pPr>
      <w:bookmarkStart w:id="11324" w:name="_Toc332351176"/>
      <w:r w:rsidRPr="00303364">
        <w:rPr>
          <w:rFonts w:asciiTheme="minorHAnsi" w:hAnsiTheme="minorHAnsi" w:cstheme="minorHAnsi"/>
          <w:sz w:val="24"/>
          <w:szCs w:val="24"/>
          <w:rPrChange w:id="11325" w:author="DuyNgo" w:date="2012-08-10T08:15:00Z">
            <w:rPr>
              <w:i w:val="0"/>
              <w:iCs w:val="0"/>
              <w:sz w:val="26"/>
              <w:szCs w:val="26"/>
            </w:rPr>
          </w:rPrChange>
        </w:rPr>
        <w:t>2</w:t>
      </w:r>
      <w:r w:rsidR="005E0E76" w:rsidRPr="00303364">
        <w:rPr>
          <w:rFonts w:asciiTheme="minorHAnsi" w:hAnsiTheme="minorHAnsi" w:cstheme="minorHAnsi"/>
          <w:sz w:val="24"/>
          <w:szCs w:val="24"/>
          <w:rPrChange w:id="11326" w:author="DuyNgo" w:date="2012-08-10T08:15:00Z">
            <w:rPr>
              <w:i w:val="0"/>
              <w:iCs w:val="0"/>
              <w:sz w:val="26"/>
              <w:szCs w:val="26"/>
            </w:rPr>
          </w:rPrChange>
        </w:rPr>
        <w:t>.4.24 View Info</w:t>
      </w:r>
      <w:bookmarkEnd w:id="11324"/>
    </w:p>
    <w:p w:rsidR="005E0E76" w:rsidRPr="00303364" w:rsidRDefault="005E0E76" w:rsidP="005E0E76">
      <w:pPr>
        <w:rPr>
          <w:rFonts w:cstheme="minorHAnsi"/>
          <w:sz w:val="24"/>
          <w:szCs w:val="24"/>
        </w:rPr>
      </w:pPr>
    </w:p>
    <w:bookmarkEnd w:id="11316"/>
    <w:p w:rsidR="005E0E76" w:rsidRPr="00303364" w:rsidRDefault="005E0E76" w:rsidP="005E0E76">
      <w:pPr>
        <w:rPr>
          <w:rFonts w:cstheme="minorHAnsi"/>
          <w:sz w:val="24"/>
          <w:szCs w:val="24"/>
          <w:rPrChange w:id="11327" w:author="DuyNgo" w:date="2012-08-10T08:15:00Z">
            <w:rPr>
              <w:rFonts w:cstheme="minorHAnsi"/>
              <w:sz w:val="24"/>
            </w:rPr>
          </w:rPrChange>
        </w:rPr>
      </w:pPr>
    </w:p>
    <w:p w:rsidR="005E0E76" w:rsidRPr="00303364" w:rsidRDefault="005E0E76" w:rsidP="005E0E76">
      <w:pPr>
        <w:rPr>
          <w:rFonts w:cstheme="minorHAnsi"/>
          <w:sz w:val="24"/>
          <w:szCs w:val="24"/>
        </w:rPr>
      </w:pPr>
      <w:r w:rsidRPr="00303364">
        <w:rPr>
          <w:rFonts w:cstheme="minorHAnsi"/>
          <w:sz w:val="24"/>
          <w:szCs w:val="24"/>
          <w:rPrChange w:id="11328" w:author="DuyNgo" w:date="2012-08-10T08:15:00Z">
            <w:rPr>
              <w:rFonts w:cstheme="minorHAnsi"/>
              <w:sz w:val="24"/>
              <w:szCs w:val="24"/>
            </w:rPr>
          </w:rPrChange>
        </w:rPr>
        <w:object w:dxaOrig="7750" w:dyaOrig="1660">
          <v:shape id="_x0000_i1074" type="#_x0000_t75" style="width:386.8pt;height:82.9pt" o:ole="">
            <v:imagedata r:id="rId110" o:title=""/>
          </v:shape>
          <o:OLEObject Type="Embed" ProgID="Visio.Drawing.11" ShapeID="_x0000_i1074" DrawAspect="Content" ObjectID="_1406100382" r:id="rId111"/>
        </w:object>
      </w:r>
    </w:p>
    <w:p w:rsidR="005E0E76" w:rsidRPr="00303364" w:rsidRDefault="005E0E76" w:rsidP="005E0E76">
      <w:pPr>
        <w:rPr>
          <w:rFonts w:cstheme="minorHAnsi"/>
          <w:sz w:val="24"/>
          <w:szCs w:val="24"/>
          <w:rPrChange w:id="11329" w:author="DuyNgo" w:date="2012-08-10T08:15:00Z">
            <w:rPr>
              <w:rFonts w:cstheme="minorHAnsi"/>
              <w:sz w:val="24"/>
            </w:rPr>
          </w:rPrChange>
        </w:rPr>
      </w:pPr>
    </w:p>
    <w:p w:rsidR="005E0E76" w:rsidRPr="00303364" w:rsidRDefault="005E0E76" w:rsidP="005E0E76">
      <w:pPr>
        <w:rPr>
          <w:rFonts w:cstheme="minorHAnsi"/>
          <w:sz w:val="24"/>
          <w:szCs w:val="24"/>
        </w:rPr>
      </w:pPr>
      <w:r w:rsidRPr="00303364">
        <w:rPr>
          <w:rFonts w:cstheme="minorHAnsi"/>
          <w:sz w:val="24"/>
          <w:szCs w:val="24"/>
          <w:rPrChange w:id="11330"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1331"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133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2"/>
        <w:gridCol w:w="3621"/>
        <w:gridCol w:w="3533"/>
      </w:tblGrid>
      <w:tr w:rsidR="005E0E76" w:rsidRPr="00303364"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333" w:author="DuyNgo" w:date="2012-08-10T08:15:00Z">
                  <w:rPr>
                    <w:rFonts w:asciiTheme="majorHAnsi" w:eastAsiaTheme="majorEastAsia" w:hAnsiTheme="majorHAnsi" w:cstheme="minorHAnsi"/>
                    <w:b/>
                    <w:bCs/>
                    <w:color w:val="4F81BD" w:themeColor="accent1"/>
                    <w:sz w:val="24"/>
                    <w:szCs w:val="26"/>
                  </w:rPr>
                </w:rPrChange>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1334" w:author="DuyNgo" w:date="2012-08-10T08:15:00Z">
                  <w:rPr>
                    <w:rFonts w:asciiTheme="majorHAnsi" w:eastAsia="SimSun" w:hAnsiTheme="majorHAnsi" w:cstheme="minorHAnsi"/>
                    <w:b/>
                    <w:bCs/>
                    <w:color w:val="4F81BD" w:themeColor="accent1"/>
                    <w:sz w:val="24"/>
                    <w:szCs w:val="26"/>
                    <w:lang w:eastAsia="zh-CN"/>
                  </w:rPr>
                </w:rPrChange>
              </w:rPr>
              <w:t>Project Eye_UC24</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335" w:author="DuyNgo" w:date="2012-08-10T08:15:00Z">
                  <w:rPr>
                    <w:rFonts w:asciiTheme="majorHAnsi" w:eastAsiaTheme="majorEastAsia" w:hAnsiTheme="majorHAnsi" w:cstheme="minorHAnsi"/>
                    <w:b/>
                    <w:bCs/>
                    <w:color w:val="4F81BD" w:themeColor="accent1"/>
                    <w:sz w:val="24"/>
                    <w:szCs w:val="26"/>
                  </w:rPr>
                </w:rPrChange>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3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337" w:author="DuyNgo" w:date="2012-08-10T08:15:00Z">
                  <w:rPr>
                    <w:rFonts w:asciiTheme="majorHAnsi" w:eastAsiaTheme="majorEastAsia" w:hAnsiTheme="majorHAnsi" w:cstheme="minorHAnsi"/>
                    <w:b/>
                    <w:bCs/>
                    <w:color w:val="4F81BD" w:themeColor="accent1"/>
                    <w:sz w:val="24"/>
                    <w:szCs w:val="26"/>
                  </w:rPr>
                </w:rPrChange>
              </w:rPr>
              <w:t>View Info Use Case</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338" w:author="DuyNgo" w:date="2012-08-10T08:15:00Z">
                  <w:rPr>
                    <w:rFonts w:ascii="Tahoma" w:hAnsi="Tahoma" w:cstheme="minorHAnsi"/>
                    <w:color w:val="000000"/>
                    <w:sz w:val="24"/>
                    <w:szCs w:val="20"/>
                  </w:rPr>
                </w:rPrChange>
              </w:rPr>
            </w:pPr>
            <w:r w:rsidRPr="00303364">
              <w:rPr>
                <w:rFonts w:cstheme="minorHAnsi"/>
                <w:sz w:val="24"/>
                <w:szCs w:val="24"/>
                <w:rPrChange w:id="11339" w:author="DuyNgo" w:date="2012-08-10T08:15:00Z">
                  <w:rPr>
                    <w:rFonts w:asciiTheme="majorHAnsi" w:eastAsiaTheme="majorEastAsia" w:hAnsiTheme="majorHAnsi" w:cstheme="minorHAnsi"/>
                    <w:b/>
                    <w:bCs/>
                    <w:color w:val="4F81BD" w:themeColor="accent1"/>
                    <w:sz w:val="24"/>
                    <w:szCs w:val="26"/>
                  </w:rPr>
                </w:rPrChange>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4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341"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view a project’s information</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342" w:author="DuyNgo" w:date="2012-08-10T08:15:00Z">
                  <w:rPr>
                    <w:rFonts w:ascii="Tahoma" w:hAnsi="Tahoma" w:cstheme="minorHAnsi"/>
                    <w:color w:val="000000"/>
                    <w:sz w:val="24"/>
                    <w:szCs w:val="20"/>
                  </w:rPr>
                </w:rPrChange>
              </w:rPr>
            </w:pPr>
            <w:r w:rsidRPr="00303364">
              <w:rPr>
                <w:rFonts w:cstheme="minorHAnsi"/>
                <w:sz w:val="24"/>
                <w:szCs w:val="24"/>
                <w:rPrChange w:id="11343" w:author="DuyNgo" w:date="2012-08-10T08:15:00Z">
                  <w:rPr>
                    <w:rFonts w:asciiTheme="majorHAnsi" w:eastAsiaTheme="majorEastAsia" w:hAnsiTheme="majorHAnsi" w:cstheme="minorHAnsi"/>
                    <w:b/>
                    <w:bCs/>
                    <w:color w:val="4F81BD" w:themeColor="accent1"/>
                    <w:sz w:val="24"/>
                    <w:szCs w:val="26"/>
                  </w:rPr>
                </w:rPrChange>
              </w:rPr>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4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345"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346" w:author="DuyNgo" w:date="2012-08-10T08:15:00Z">
                  <w:rPr>
                    <w:rFonts w:ascii="Tahoma" w:hAnsi="Tahoma" w:cstheme="minorHAnsi"/>
                    <w:color w:val="000000"/>
                    <w:sz w:val="24"/>
                    <w:szCs w:val="20"/>
                  </w:rPr>
                </w:rPrChange>
              </w:rPr>
            </w:pPr>
            <w:r w:rsidRPr="00303364">
              <w:rPr>
                <w:rFonts w:cstheme="minorHAnsi"/>
                <w:sz w:val="24"/>
                <w:szCs w:val="24"/>
                <w:rPrChange w:id="11347" w:author="DuyNgo" w:date="2012-08-10T08:15:00Z">
                  <w:rPr>
                    <w:rFonts w:asciiTheme="majorHAnsi" w:eastAsiaTheme="majorEastAsia" w:hAnsiTheme="majorHAnsi" w:cstheme="minorHAnsi"/>
                    <w:b/>
                    <w:bCs/>
                    <w:color w:val="4F81BD" w:themeColor="accent1"/>
                    <w:sz w:val="24"/>
                    <w:szCs w:val="26"/>
                  </w:rPr>
                </w:rPrChange>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4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349"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350" w:author="DuyNgo" w:date="2012-08-10T08:15:00Z">
                  <w:rPr>
                    <w:rFonts w:ascii="Tahoma" w:hAnsi="Tahoma" w:cstheme="minorHAnsi"/>
                    <w:color w:val="000000"/>
                    <w:sz w:val="24"/>
                    <w:szCs w:val="20"/>
                  </w:rPr>
                </w:rPrChange>
              </w:rPr>
            </w:pPr>
            <w:r w:rsidRPr="00303364">
              <w:rPr>
                <w:rFonts w:cstheme="minorHAnsi"/>
                <w:sz w:val="24"/>
                <w:szCs w:val="24"/>
                <w:rPrChange w:id="11351"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5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35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354" w:author="DuyNgo" w:date="2012-08-10T08:15:00Z">
                  <w:rPr>
                    <w:rFonts w:ascii="Tahoma" w:hAnsi="Tahoma" w:cstheme="minorHAnsi"/>
                    <w:color w:val="000000"/>
                    <w:sz w:val="24"/>
                    <w:szCs w:val="20"/>
                  </w:rPr>
                </w:rPrChange>
              </w:rPr>
            </w:pPr>
            <w:r w:rsidRPr="00303364">
              <w:rPr>
                <w:rFonts w:cstheme="minorHAnsi"/>
                <w:sz w:val="24"/>
                <w:szCs w:val="24"/>
                <w:rPrChange w:id="11355" w:author="DuyNgo" w:date="2012-08-10T08:15:00Z">
                  <w:rPr>
                    <w:rFonts w:asciiTheme="majorHAnsi" w:eastAsiaTheme="majorEastAsia" w:hAnsiTheme="majorHAnsi" w:cstheme="minorHAnsi"/>
                    <w:b/>
                    <w:bCs/>
                    <w:color w:val="4F81BD" w:themeColor="accent1"/>
                    <w:sz w:val="24"/>
                    <w:szCs w:val="26"/>
                  </w:rPr>
                </w:rPrChange>
              </w:rPr>
              <w:t>Main Flow</w:t>
            </w:r>
          </w:p>
        </w:tc>
        <w:tc>
          <w:tcPr>
            <w:tcW w:w="362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5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357"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35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35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360"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36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362" w:author="DuyNgo" w:date="2012-08-10T08:15:00Z">
                  <w:rPr>
                    <w:rFonts w:asciiTheme="majorHAnsi" w:eastAsia="SimSun" w:hAnsiTheme="majorHAnsi" w:cstheme="minorHAnsi"/>
                    <w:b/>
                    <w:bCs/>
                    <w:color w:val="4F81BD" w:themeColor="accent1"/>
                    <w:sz w:val="24"/>
                    <w:szCs w:val="26"/>
                    <w:lang w:eastAsia="zh-CN"/>
                  </w:rPr>
                </w:rPrChange>
              </w:rPr>
              <w:t>2. Select a project’s name</w:t>
            </w:r>
          </w:p>
          <w:p w:rsidR="005E0E76" w:rsidRPr="00303364" w:rsidRDefault="005E0E76" w:rsidP="00946F40">
            <w:pPr>
              <w:rPr>
                <w:rFonts w:eastAsia="SimSun" w:cstheme="minorHAnsi"/>
                <w:sz w:val="24"/>
                <w:szCs w:val="24"/>
                <w:lang w:eastAsia="zh-CN"/>
                <w:rPrChange w:id="1136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36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365" w:author="DuyNgo" w:date="2012-08-10T08:15:00Z">
                  <w:rPr>
                    <w:rFonts w:eastAsia="SimSun" w:cstheme="minorHAnsi"/>
                    <w:sz w:val="24"/>
                    <w:lang w:eastAsia="zh-CN"/>
                  </w:rPr>
                </w:rPrChange>
              </w:rPr>
            </w:pPr>
          </w:p>
        </w:tc>
      </w:tr>
      <w:tr w:rsidR="005E0E76" w:rsidRPr="00303364"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1366" w:author="DuyNgo" w:date="2012-08-10T08:15:00Z">
                  <w:rPr>
                    <w:rFonts w:eastAsia="SimSun" w:cstheme="minorHAnsi"/>
                    <w:sz w:val="24"/>
                    <w:lang w:eastAsia="zh-CN"/>
                  </w:rPr>
                </w:rPrChange>
              </w:rPr>
            </w:pP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367" w:author="DuyNgo" w:date="2012-08-10T08:15:00Z">
                  <w:rPr>
                    <w:rFonts w:ascii="Tahoma" w:hAnsi="Tahoma" w:cstheme="minorHAnsi"/>
                    <w:color w:val="000000"/>
                    <w:sz w:val="24"/>
                    <w:szCs w:val="20"/>
                  </w:rPr>
                </w:rPrChange>
              </w:rPr>
            </w:pPr>
            <w:r w:rsidRPr="00303364">
              <w:rPr>
                <w:rFonts w:cstheme="minorHAnsi"/>
                <w:sz w:val="24"/>
                <w:szCs w:val="24"/>
                <w:rPrChange w:id="11368" w:author="DuyNgo" w:date="2012-08-10T08:15:00Z">
                  <w:rPr>
                    <w:rFonts w:asciiTheme="majorHAnsi" w:eastAsiaTheme="majorEastAsia" w:hAnsiTheme="majorHAnsi" w:cstheme="minorHAnsi"/>
                    <w:b/>
                    <w:bCs/>
                    <w:color w:val="4F81BD" w:themeColor="accent1"/>
                    <w:sz w:val="24"/>
                    <w:szCs w:val="26"/>
                  </w:rPr>
                </w:rPrChange>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369" w:author="DuyNgo" w:date="2012-08-10T08:15:00Z">
                  <w:rPr>
                    <w:rFonts w:ascii="Tahoma" w:hAnsi="Tahoma" w:cstheme="minorHAnsi"/>
                    <w:color w:val="000000"/>
                    <w:sz w:val="24"/>
                    <w:szCs w:val="20"/>
                  </w:rPr>
                </w:rPrChange>
              </w:rPr>
            </w:pPr>
            <w:r w:rsidRPr="00303364">
              <w:rPr>
                <w:rFonts w:cstheme="minorHAnsi"/>
                <w:sz w:val="24"/>
                <w:szCs w:val="24"/>
                <w:rPrChange w:id="1137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371" w:author="DuyNgo" w:date="2012-08-10T08:15:00Z">
                  <w:rPr>
                    <w:rFonts w:ascii="Tahoma" w:hAnsi="Tahoma" w:cstheme="minorHAnsi"/>
                    <w:color w:val="000000"/>
                    <w:sz w:val="24"/>
                    <w:szCs w:val="20"/>
                  </w:rPr>
                </w:rPrChange>
              </w:rPr>
            </w:pPr>
            <w:r w:rsidRPr="00303364">
              <w:rPr>
                <w:rFonts w:cstheme="minorHAnsi"/>
                <w:sz w:val="24"/>
                <w:szCs w:val="24"/>
                <w:rPrChange w:id="11372" w:author="DuyNgo" w:date="2012-08-10T08:15:00Z">
                  <w:rPr>
                    <w:rFonts w:asciiTheme="majorHAnsi" w:eastAsiaTheme="majorEastAsia" w:hAnsiTheme="majorHAnsi" w:cstheme="minorHAnsi"/>
                    <w:b/>
                    <w:bCs/>
                    <w:color w:val="4F81BD" w:themeColor="accent1"/>
                    <w:sz w:val="24"/>
                    <w:szCs w:val="26"/>
                  </w:rPr>
                </w:rPrChange>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373" w:author="DuyNgo" w:date="2012-08-10T08:15:00Z">
                  <w:rPr>
                    <w:rFonts w:ascii="Tahoma" w:hAnsi="Tahoma" w:cstheme="minorHAnsi"/>
                    <w:color w:val="000000"/>
                    <w:sz w:val="24"/>
                    <w:szCs w:val="20"/>
                  </w:rPr>
                </w:rPrChange>
              </w:rPr>
            </w:pPr>
            <w:r w:rsidRPr="00303364">
              <w:rPr>
                <w:rFonts w:cstheme="minorHAnsi"/>
                <w:sz w:val="24"/>
                <w:szCs w:val="24"/>
                <w:rPrChange w:id="1137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375" w:author="DuyNgo" w:date="2012-08-10T08:15:00Z">
                  <w:rPr>
                    <w:rFonts w:ascii="Tahoma" w:hAnsi="Tahoma" w:cstheme="minorHAnsi"/>
                    <w:color w:val="000000"/>
                    <w:sz w:val="24"/>
                    <w:szCs w:val="20"/>
                  </w:rPr>
                </w:rPrChange>
              </w:rPr>
            </w:pPr>
            <w:r w:rsidRPr="00303364">
              <w:rPr>
                <w:rFonts w:cstheme="minorHAnsi"/>
                <w:sz w:val="24"/>
                <w:szCs w:val="24"/>
                <w:rPrChange w:id="11376" w:author="DuyNgo" w:date="2012-08-10T08:15:00Z">
                  <w:rPr>
                    <w:rFonts w:asciiTheme="majorHAnsi" w:eastAsiaTheme="majorEastAsia" w:hAnsiTheme="majorHAnsi" w:cstheme="minorHAnsi"/>
                    <w:b/>
                    <w:bCs/>
                    <w:color w:val="4F81BD" w:themeColor="accent1"/>
                    <w:sz w:val="24"/>
                    <w:szCs w:val="26"/>
                  </w:rPr>
                </w:rPrChange>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377" w:author="DuyNgo" w:date="2012-08-10T08:15:00Z">
                  <w:rPr>
                    <w:rFonts w:ascii="Tahoma" w:hAnsi="Tahoma" w:cstheme="minorHAnsi"/>
                    <w:color w:val="000000"/>
                    <w:sz w:val="24"/>
                    <w:szCs w:val="20"/>
                  </w:rPr>
                </w:rPrChange>
              </w:rPr>
            </w:pPr>
            <w:r w:rsidRPr="00303364">
              <w:rPr>
                <w:rFonts w:cstheme="minorHAnsi"/>
                <w:sz w:val="24"/>
                <w:szCs w:val="24"/>
                <w:rPrChange w:id="1137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379" w:author="DuyNgo" w:date="2012-08-10T08:15:00Z">
                  <w:rPr>
                    <w:rFonts w:ascii="Tahoma" w:hAnsi="Tahoma" w:cstheme="minorHAnsi"/>
                    <w:color w:val="000000"/>
                    <w:sz w:val="24"/>
                    <w:szCs w:val="20"/>
                  </w:rPr>
                </w:rPrChange>
              </w:rPr>
            </w:pPr>
            <w:r w:rsidRPr="00303364">
              <w:rPr>
                <w:rFonts w:cstheme="minorHAnsi"/>
                <w:sz w:val="24"/>
                <w:szCs w:val="24"/>
                <w:rPrChange w:id="11380" w:author="DuyNgo" w:date="2012-08-10T08:15:00Z">
                  <w:rPr>
                    <w:rFonts w:asciiTheme="majorHAnsi" w:eastAsiaTheme="majorEastAsia" w:hAnsiTheme="majorHAnsi" w:cstheme="minorHAnsi"/>
                    <w:b/>
                    <w:bCs/>
                    <w:color w:val="4F81BD" w:themeColor="accent1"/>
                    <w:sz w:val="24"/>
                    <w:szCs w:val="26"/>
                  </w:rPr>
                </w:rPrChange>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381" w:author="DuyNgo" w:date="2012-08-10T08:15:00Z">
                  <w:rPr>
                    <w:rFonts w:ascii="Tahoma" w:hAnsi="Tahoma" w:cstheme="minorHAnsi"/>
                    <w:color w:val="000000"/>
                    <w:sz w:val="24"/>
                    <w:szCs w:val="20"/>
                  </w:rPr>
                </w:rPrChange>
              </w:rPr>
            </w:pPr>
            <w:r w:rsidRPr="00303364">
              <w:rPr>
                <w:rFonts w:cstheme="minorHAnsi"/>
                <w:sz w:val="24"/>
                <w:szCs w:val="24"/>
                <w:rPrChange w:id="1138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bookmarkStart w:id="11383" w:name="_Toc326241065"/>
    </w:p>
    <w:p w:rsidR="005E0E76" w:rsidRPr="00303364" w:rsidRDefault="005E0E76" w:rsidP="005E0E76">
      <w:pPr>
        <w:rPr>
          <w:rFonts w:cstheme="minorHAnsi"/>
          <w:sz w:val="24"/>
          <w:szCs w:val="24"/>
          <w:rPrChange w:id="11384" w:author="DuyNgo" w:date="2012-08-10T08:15:00Z">
            <w:rPr>
              <w:rFonts w:cstheme="minorHAnsi"/>
              <w:sz w:val="24"/>
            </w:rPr>
          </w:rPrChange>
        </w:rPr>
      </w:pPr>
    </w:p>
    <w:p w:rsidR="005E0E76" w:rsidRPr="00303364" w:rsidRDefault="005E0E76" w:rsidP="005E0E76">
      <w:pPr>
        <w:rPr>
          <w:rFonts w:cstheme="minorHAnsi"/>
          <w:sz w:val="24"/>
          <w:szCs w:val="24"/>
          <w:rPrChange w:id="11385" w:author="DuyNgo" w:date="2012-08-10T08:15:00Z">
            <w:rPr>
              <w:rFonts w:cstheme="minorHAnsi"/>
              <w:sz w:val="24"/>
            </w:rPr>
          </w:rPrChange>
        </w:rPr>
      </w:pPr>
    </w:p>
    <w:p w:rsidR="005E0E76" w:rsidRPr="00303364" w:rsidRDefault="005E0E76" w:rsidP="005E0E76">
      <w:pPr>
        <w:rPr>
          <w:rFonts w:cstheme="minorHAnsi"/>
          <w:sz w:val="24"/>
          <w:szCs w:val="24"/>
          <w:rPrChange w:id="11386" w:author="DuyNgo" w:date="2012-08-10T08:15:00Z">
            <w:rPr>
              <w:rFonts w:cstheme="minorHAnsi"/>
              <w:sz w:val="24"/>
            </w:rPr>
          </w:rPrChange>
        </w:rPr>
      </w:pPr>
    </w:p>
    <w:p w:rsidR="005E0E76" w:rsidRPr="00303364" w:rsidRDefault="005E0E76" w:rsidP="005E0E76">
      <w:pPr>
        <w:rPr>
          <w:rFonts w:cstheme="minorHAnsi"/>
          <w:sz w:val="24"/>
          <w:szCs w:val="24"/>
          <w:rPrChange w:id="11387" w:author="DuyNgo" w:date="2012-08-10T08:15:00Z">
            <w:rPr>
              <w:rFonts w:cstheme="minorHAnsi"/>
              <w:sz w:val="24"/>
            </w:rPr>
          </w:rPrChange>
        </w:rPr>
      </w:pPr>
    </w:p>
    <w:p w:rsidR="005E0E76" w:rsidRPr="00303364" w:rsidRDefault="005E0E76" w:rsidP="005E0E76">
      <w:pPr>
        <w:rPr>
          <w:rFonts w:cstheme="minorHAnsi"/>
          <w:sz w:val="24"/>
          <w:szCs w:val="24"/>
          <w:rPrChange w:id="11388" w:author="DuyNgo" w:date="2012-08-10T08:15:00Z">
            <w:rPr>
              <w:rFonts w:cstheme="minorHAnsi"/>
              <w:sz w:val="24"/>
            </w:rPr>
          </w:rPrChange>
        </w:rPr>
      </w:pPr>
    </w:p>
    <w:p w:rsidR="005E0E76" w:rsidRPr="00303364" w:rsidRDefault="005E0E76" w:rsidP="005E0E76">
      <w:pPr>
        <w:rPr>
          <w:rFonts w:cstheme="minorHAnsi"/>
          <w:sz w:val="24"/>
          <w:szCs w:val="24"/>
          <w:rPrChange w:id="11389" w:author="DuyNgo" w:date="2012-08-10T08:15:00Z">
            <w:rPr>
              <w:rFonts w:cstheme="minorHAnsi"/>
              <w:sz w:val="24"/>
            </w:rPr>
          </w:rPrChange>
        </w:rPr>
      </w:pPr>
    </w:p>
    <w:p w:rsidR="005E0E76" w:rsidRPr="00303364" w:rsidRDefault="005E0E76" w:rsidP="005E0E76">
      <w:pPr>
        <w:rPr>
          <w:rFonts w:cstheme="minorHAnsi"/>
          <w:sz w:val="24"/>
          <w:szCs w:val="24"/>
          <w:rPrChange w:id="11390" w:author="DuyNgo" w:date="2012-08-10T08:15:00Z">
            <w:rPr>
              <w:rFonts w:cstheme="minorHAnsi"/>
              <w:sz w:val="24"/>
            </w:rPr>
          </w:rPrChange>
        </w:rPr>
      </w:pPr>
    </w:p>
    <w:p w:rsidR="005E0E76" w:rsidRPr="00303364" w:rsidRDefault="00881D40" w:rsidP="00881D40">
      <w:pPr>
        <w:pStyle w:val="Heading4"/>
        <w:rPr>
          <w:rFonts w:asciiTheme="minorHAnsi" w:hAnsiTheme="minorHAnsi" w:cstheme="minorHAnsi"/>
          <w:sz w:val="24"/>
          <w:szCs w:val="24"/>
          <w:rPrChange w:id="11391" w:author="DuyNgo" w:date="2012-08-10T08:15:00Z">
            <w:rPr/>
          </w:rPrChange>
        </w:rPr>
      </w:pPr>
      <w:bookmarkStart w:id="11392" w:name="_Toc332351177"/>
      <w:r w:rsidRPr="00303364">
        <w:rPr>
          <w:rFonts w:asciiTheme="minorHAnsi" w:hAnsiTheme="minorHAnsi" w:cstheme="minorHAnsi"/>
          <w:sz w:val="24"/>
          <w:szCs w:val="24"/>
          <w:rPrChange w:id="11393" w:author="DuyNgo" w:date="2012-08-10T08:15:00Z">
            <w:rPr>
              <w:i w:val="0"/>
              <w:iCs w:val="0"/>
              <w:sz w:val="26"/>
              <w:szCs w:val="26"/>
            </w:rPr>
          </w:rPrChange>
        </w:rPr>
        <w:t>2</w:t>
      </w:r>
      <w:r w:rsidR="005E0E76" w:rsidRPr="00303364">
        <w:rPr>
          <w:rFonts w:asciiTheme="minorHAnsi" w:hAnsiTheme="minorHAnsi" w:cstheme="minorHAnsi"/>
          <w:sz w:val="24"/>
          <w:szCs w:val="24"/>
          <w:rPrChange w:id="11394" w:author="DuyNgo" w:date="2012-08-10T08:15:00Z">
            <w:rPr>
              <w:i w:val="0"/>
              <w:iCs w:val="0"/>
              <w:sz w:val="26"/>
              <w:szCs w:val="26"/>
            </w:rPr>
          </w:rPrChange>
        </w:rPr>
        <w:t>.4.25 Report</w:t>
      </w:r>
      <w:bookmarkEnd w:id="11392"/>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11395" w:author="DuyNgo" w:date="2012-08-10T08:15:00Z">
            <w:rPr>
              <w:rFonts w:cstheme="minorHAnsi"/>
              <w:sz w:val="24"/>
            </w:rPr>
          </w:rPrChange>
        </w:rPr>
      </w:pPr>
    </w:p>
    <w:bookmarkEnd w:id="11383"/>
    <w:p w:rsidR="005E0E76" w:rsidRPr="00303364" w:rsidRDefault="005E0E76" w:rsidP="005E0E76">
      <w:pPr>
        <w:rPr>
          <w:rFonts w:cstheme="minorHAnsi"/>
          <w:sz w:val="24"/>
          <w:szCs w:val="24"/>
        </w:rPr>
      </w:pPr>
      <w:r w:rsidRPr="00303364">
        <w:rPr>
          <w:rFonts w:cstheme="minorHAnsi"/>
          <w:sz w:val="24"/>
          <w:szCs w:val="24"/>
          <w:rPrChange w:id="11396" w:author="DuyNgo" w:date="2012-08-10T08:15:00Z">
            <w:rPr>
              <w:rFonts w:cstheme="minorHAnsi"/>
              <w:sz w:val="24"/>
              <w:szCs w:val="24"/>
            </w:rPr>
          </w:rPrChange>
        </w:rPr>
        <w:object w:dxaOrig="6541" w:dyaOrig="1660">
          <v:shape id="_x0000_i1075" type="#_x0000_t75" style="width:326.5pt;height:82.9pt" o:ole="">
            <v:imagedata r:id="rId112" o:title=""/>
          </v:shape>
          <o:OLEObject Type="Embed" ProgID="Visio.Drawing.11" ShapeID="_x0000_i1075" DrawAspect="Content" ObjectID="_1406100383" r:id="rId113"/>
        </w:object>
      </w:r>
    </w:p>
    <w:p w:rsidR="005E0E76" w:rsidRPr="00303364" w:rsidRDefault="005E0E76" w:rsidP="005E0E76">
      <w:pPr>
        <w:rPr>
          <w:rFonts w:cstheme="minorHAnsi"/>
          <w:sz w:val="24"/>
          <w:szCs w:val="24"/>
        </w:rPr>
      </w:pPr>
      <w:r w:rsidRPr="00303364">
        <w:rPr>
          <w:rFonts w:cstheme="minorHAnsi"/>
          <w:sz w:val="24"/>
          <w:szCs w:val="24"/>
          <w:rPrChange w:id="11397"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1398"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139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2"/>
        <w:gridCol w:w="3621"/>
        <w:gridCol w:w="3533"/>
      </w:tblGrid>
      <w:tr w:rsidR="005E0E76" w:rsidRPr="00303364"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400" w:author="DuyNgo" w:date="2012-08-10T08:15:00Z">
                  <w:rPr>
                    <w:rFonts w:asciiTheme="majorHAnsi" w:eastAsiaTheme="majorEastAsia" w:hAnsiTheme="majorHAnsi" w:cstheme="minorHAnsi"/>
                    <w:b/>
                    <w:bCs/>
                    <w:color w:val="4F81BD" w:themeColor="accent1"/>
                    <w:sz w:val="24"/>
                    <w:szCs w:val="26"/>
                  </w:rPr>
                </w:rPrChange>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1401" w:author="DuyNgo" w:date="2012-08-10T08:15:00Z">
                  <w:rPr>
                    <w:rFonts w:asciiTheme="majorHAnsi" w:eastAsia="SimSun" w:hAnsiTheme="majorHAnsi" w:cstheme="minorHAnsi"/>
                    <w:b/>
                    <w:bCs/>
                    <w:color w:val="4F81BD" w:themeColor="accent1"/>
                    <w:sz w:val="24"/>
                    <w:szCs w:val="26"/>
                    <w:lang w:eastAsia="zh-CN"/>
                  </w:rPr>
                </w:rPrChange>
              </w:rPr>
              <w:t>Project Eye_UC25</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402" w:author="DuyNgo" w:date="2012-08-10T08:15:00Z">
                  <w:rPr>
                    <w:rFonts w:asciiTheme="majorHAnsi" w:eastAsiaTheme="majorEastAsia" w:hAnsiTheme="majorHAnsi" w:cstheme="minorHAnsi"/>
                    <w:b/>
                    <w:bCs/>
                    <w:color w:val="4F81BD" w:themeColor="accent1"/>
                    <w:sz w:val="24"/>
                    <w:szCs w:val="26"/>
                  </w:rPr>
                </w:rPrChange>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0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404" w:author="DuyNgo" w:date="2012-08-10T08:15:00Z">
                  <w:rPr>
                    <w:rFonts w:asciiTheme="majorHAnsi" w:eastAsiaTheme="majorEastAsia" w:hAnsiTheme="majorHAnsi" w:cstheme="minorHAnsi"/>
                    <w:b/>
                    <w:bCs/>
                    <w:color w:val="4F81BD" w:themeColor="accent1"/>
                    <w:sz w:val="24"/>
                    <w:szCs w:val="26"/>
                  </w:rPr>
                </w:rPrChange>
              </w:rPr>
              <w:t>Report Use Case</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405" w:author="DuyNgo" w:date="2012-08-10T08:15:00Z">
                  <w:rPr>
                    <w:rFonts w:ascii="Tahoma" w:hAnsi="Tahoma" w:cstheme="minorHAnsi"/>
                    <w:color w:val="000000"/>
                    <w:sz w:val="24"/>
                    <w:szCs w:val="20"/>
                  </w:rPr>
                </w:rPrChange>
              </w:rPr>
            </w:pPr>
            <w:r w:rsidRPr="00303364">
              <w:rPr>
                <w:rFonts w:cstheme="minorHAnsi"/>
                <w:sz w:val="24"/>
                <w:szCs w:val="24"/>
                <w:rPrChange w:id="11406" w:author="DuyNgo" w:date="2012-08-10T08:15:00Z">
                  <w:rPr>
                    <w:rFonts w:asciiTheme="majorHAnsi" w:eastAsiaTheme="majorEastAsia" w:hAnsiTheme="majorHAnsi" w:cstheme="minorHAnsi"/>
                    <w:b/>
                    <w:bCs/>
                    <w:color w:val="4F81BD" w:themeColor="accent1"/>
                    <w:sz w:val="24"/>
                    <w:szCs w:val="26"/>
                  </w:rPr>
                </w:rPrChange>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0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408"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view a project’s report</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409" w:author="DuyNgo" w:date="2012-08-10T08:15:00Z">
                  <w:rPr>
                    <w:rFonts w:ascii="Tahoma" w:hAnsi="Tahoma" w:cstheme="minorHAnsi"/>
                    <w:color w:val="000000"/>
                    <w:sz w:val="24"/>
                    <w:szCs w:val="20"/>
                  </w:rPr>
                </w:rPrChange>
              </w:rPr>
            </w:pPr>
            <w:r w:rsidRPr="00303364">
              <w:rPr>
                <w:rFonts w:cstheme="minorHAnsi"/>
                <w:sz w:val="24"/>
                <w:szCs w:val="24"/>
                <w:rPrChange w:id="11410" w:author="DuyNgo" w:date="2012-08-10T08:15:00Z">
                  <w:rPr>
                    <w:rFonts w:asciiTheme="majorHAnsi" w:eastAsiaTheme="majorEastAsia" w:hAnsiTheme="majorHAnsi" w:cstheme="minorHAnsi"/>
                    <w:b/>
                    <w:bCs/>
                    <w:color w:val="4F81BD" w:themeColor="accent1"/>
                    <w:sz w:val="24"/>
                    <w:szCs w:val="26"/>
                  </w:rPr>
                </w:rPrChange>
              </w:rPr>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1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412"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413" w:author="DuyNgo" w:date="2012-08-10T08:15:00Z">
                  <w:rPr>
                    <w:rFonts w:ascii="Tahoma" w:hAnsi="Tahoma" w:cstheme="minorHAnsi"/>
                    <w:color w:val="000000"/>
                    <w:sz w:val="24"/>
                    <w:szCs w:val="20"/>
                  </w:rPr>
                </w:rPrChange>
              </w:rPr>
            </w:pPr>
            <w:r w:rsidRPr="00303364">
              <w:rPr>
                <w:rFonts w:cstheme="minorHAnsi"/>
                <w:sz w:val="24"/>
                <w:szCs w:val="24"/>
                <w:rPrChange w:id="1141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1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416"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417" w:author="DuyNgo" w:date="2012-08-10T08:15:00Z">
                  <w:rPr>
                    <w:rFonts w:ascii="Tahoma" w:hAnsi="Tahoma" w:cstheme="minorHAnsi"/>
                    <w:color w:val="000000"/>
                    <w:sz w:val="24"/>
                    <w:szCs w:val="20"/>
                  </w:rPr>
                </w:rPrChange>
              </w:rPr>
            </w:pPr>
            <w:r w:rsidRPr="00303364">
              <w:rPr>
                <w:rFonts w:cstheme="minorHAnsi"/>
                <w:sz w:val="24"/>
                <w:szCs w:val="24"/>
                <w:rPrChange w:id="1141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1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42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421" w:author="DuyNgo" w:date="2012-08-10T08:15:00Z">
                  <w:rPr>
                    <w:rFonts w:ascii="Tahoma" w:hAnsi="Tahoma" w:cstheme="minorHAnsi"/>
                    <w:color w:val="000000"/>
                    <w:sz w:val="24"/>
                    <w:szCs w:val="20"/>
                  </w:rPr>
                </w:rPrChange>
              </w:rPr>
            </w:pPr>
            <w:r w:rsidRPr="00303364">
              <w:rPr>
                <w:rFonts w:cstheme="minorHAnsi"/>
                <w:sz w:val="24"/>
                <w:szCs w:val="24"/>
                <w:rPrChange w:id="11422" w:author="DuyNgo" w:date="2012-08-10T08:15:00Z">
                  <w:rPr>
                    <w:rFonts w:asciiTheme="majorHAnsi" w:eastAsiaTheme="majorEastAsia" w:hAnsiTheme="majorHAnsi" w:cstheme="minorHAnsi"/>
                    <w:b/>
                    <w:bCs/>
                    <w:color w:val="4F81BD" w:themeColor="accent1"/>
                    <w:sz w:val="24"/>
                    <w:szCs w:val="26"/>
                  </w:rPr>
                </w:rPrChange>
              </w:rPr>
              <w:t>Main Flow</w:t>
            </w:r>
          </w:p>
        </w:tc>
        <w:tc>
          <w:tcPr>
            <w:tcW w:w="362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2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424"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425" w:author="DuyNgo" w:date="2012-08-10T08:15:00Z">
                  <w:rPr>
                    <w:rFonts w:asciiTheme="majorHAnsi" w:eastAsia="SimSun" w:hAnsiTheme="majorHAnsi" w:cstheme="minorHAnsi"/>
                    <w:b/>
                    <w:bCs/>
                    <w:color w:val="4F81BD" w:themeColor="accent1"/>
                    <w:sz w:val="24"/>
                    <w:szCs w:val="26"/>
                    <w:lang w:eastAsia="zh-CN"/>
                  </w:rPr>
                </w:rPrChange>
              </w:rPr>
              <w:t xml:space="preserve">  3. Choose tab “Report”</w:t>
            </w:r>
          </w:p>
          <w:p w:rsidR="005E0E76" w:rsidRPr="00303364" w:rsidRDefault="005E0E76" w:rsidP="00946F40">
            <w:pPr>
              <w:rPr>
                <w:rFonts w:eastAsia="SimSun" w:cstheme="minorHAnsi"/>
                <w:sz w:val="24"/>
                <w:szCs w:val="24"/>
                <w:lang w:eastAsia="zh-CN"/>
                <w:rPrChange w:id="1142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427"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42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429" w:author="DuyNgo" w:date="2012-08-10T08:15:00Z">
                  <w:rPr>
                    <w:rFonts w:asciiTheme="majorHAnsi" w:eastAsia="SimSun" w:hAnsiTheme="majorHAnsi" w:cstheme="minorHAnsi"/>
                    <w:b/>
                    <w:bCs/>
                    <w:color w:val="4F81BD" w:themeColor="accent1"/>
                    <w:sz w:val="24"/>
                    <w:szCs w:val="26"/>
                    <w:lang w:eastAsia="zh-CN"/>
                  </w:rPr>
                </w:rPrChange>
              </w:rPr>
              <w:t>2. Select a project’s name</w:t>
            </w:r>
          </w:p>
          <w:p w:rsidR="005E0E76" w:rsidRPr="00303364" w:rsidRDefault="005E0E76" w:rsidP="00946F40">
            <w:pPr>
              <w:rPr>
                <w:rFonts w:eastAsia="SimSun" w:cstheme="minorHAnsi"/>
                <w:sz w:val="24"/>
                <w:szCs w:val="24"/>
                <w:lang w:eastAsia="zh-CN"/>
                <w:rPrChange w:id="1143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43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432" w:author="DuyNgo" w:date="2012-08-10T08:15:00Z">
                  <w:rPr>
                    <w:rFonts w:eastAsia="SimSun" w:cstheme="minorHAnsi"/>
                    <w:sz w:val="24"/>
                    <w:lang w:eastAsia="zh-CN"/>
                  </w:rPr>
                </w:rPrChange>
              </w:rPr>
            </w:pPr>
          </w:p>
        </w:tc>
      </w:tr>
      <w:tr w:rsidR="005E0E76" w:rsidRPr="00303364"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1433" w:author="DuyNgo" w:date="2012-08-10T08:15:00Z">
                  <w:rPr>
                    <w:rFonts w:eastAsia="SimSun" w:cstheme="minorHAnsi"/>
                    <w:sz w:val="24"/>
                    <w:lang w:eastAsia="zh-CN"/>
                  </w:rPr>
                </w:rPrChange>
              </w:rPr>
            </w:pP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434" w:author="DuyNgo" w:date="2012-08-10T08:15:00Z">
                  <w:rPr>
                    <w:rFonts w:ascii="Tahoma" w:hAnsi="Tahoma" w:cstheme="minorHAnsi"/>
                    <w:color w:val="000000"/>
                    <w:sz w:val="24"/>
                    <w:szCs w:val="20"/>
                  </w:rPr>
                </w:rPrChange>
              </w:rPr>
            </w:pPr>
            <w:r w:rsidRPr="00303364">
              <w:rPr>
                <w:rFonts w:cstheme="minorHAnsi"/>
                <w:sz w:val="24"/>
                <w:szCs w:val="24"/>
                <w:rPrChange w:id="11435" w:author="DuyNgo" w:date="2012-08-10T08:15:00Z">
                  <w:rPr>
                    <w:rFonts w:asciiTheme="majorHAnsi" w:eastAsiaTheme="majorEastAsia" w:hAnsiTheme="majorHAnsi" w:cstheme="minorHAnsi"/>
                    <w:b/>
                    <w:bCs/>
                    <w:color w:val="4F81BD" w:themeColor="accent1"/>
                    <w:sz w:val="24"/>
                    <w:szCs w:val="26"/>
                  </w:rPr>
                </w:rPrChange>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436" w:author="DuyNgo" w:date="2012-08-10T08:15:00Z">
                  <w:rPr>
                    <w:rFonts w:ascii="Tahoma" w:hAnsi="Tahoma" w:cstheme="minorHAnsi"/>
                    <w:color w:val="000000"/>
                    <w:sz w:val="24"/>
                    <w:szCs w:val="20"/>
                  </w:rPr>
                </w:rPrChange>
              </w:rPr>
            </w:pPr>
            <w:r w:rsidRPr="00303364">
              <w:rPr>
                <w:rFonts w:cstheme="minorHAnsi"/>
                <w:sz w:val="24"/>
                <w:szCs w:val="24"/>
                <w:rPrChange w:id="1143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438" w:author="DuyNgo" w:date="2012-08-10T08:15:00Z">
                  <w:rPr>
                    <w:rFonts w:ascii="Tahoma" w:hAnsi="Tahoma" w:cstheme="minorHAnsi"/>
                    <w:color w:val="000000"/>
                    <w:sz w:val="24"/>
                    <w:szCs w:val="20"/>
                  </w:rPr>
                </w:rPrChange>
              </w:rPr>
            </w:pPr>
            <w:r w:rsidRPr="00303364">
              <w:rPr>
                <w:rFonts w:cstheme="minorHAnsi"/>
                <w:sz w:val="24"/>
                <w:szCs w:val="24"/>
                <w:rPrChange w:id="11439" w:author="DuyNgo" w:date="2012-08-10T08:15:00Z">
                  <w:rPr>
                    <w:rFonts w:asciiTheme="majorHAnsi" w:eastAsiaTheme="majorEastAsia" w:hAnsiTheme="majorHAnsi" w:cstheme="minorHAnsi"/>
                    <w:b/>
                    <w:bCs/>
                    <w:color w:val="4F81BD" w:themeColor="accent1"/>
                    <w:sz w:val="24"/>
                    <w:szCs w:val="26"/>
                  </w:rPr>
                </w:rPrChange>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440" w:author="DuyNgo" w:date="2012-08-10T08:15:00Z">
                  <w:rPr>
                    <w:rFonts w:ascii="Tahoma" w:hAnsi="Tahoma" w:cstheme="minorHAnsi"/>
                    <w:color w:val="000000"/>
                    <w:sz w:val="24"/>
                    <w:szCs w:val="20"/>
                  </w:rPr>
                </w:rPrChange>
              </w:rPr>
            </w:pPr>
            <w:r w:rsidRPr="00303364">
              <w:rPr>
                <w:rFonts w:cstheme="minorHAnsi"/>
                <w:sz w:val="24"/>
                <w:szCs w:val="24"/>
                <w:rPrChange w:id="1144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442" w:author="DuyNgo" w:date="2012-08-10T08:15:00Z">
                  <w:rPr>
                    <w:rFonts w:ascii="Tahoma" w:hAnsi="Tahoma" w:cstheme="minorHAnsi"/>
                    <w:color w:val="000000"/>
                    <w:sz w:val="24"/>
                    <w:szCs w:val="20"/>
                  </w:rPr>
                </w:rPrChange>
              </w:rPr>
            </w:pPr>
            <w:r w:rsidRPr="00303364">
              <w:rPr>
                <w:rFonts w:cstheme="minorHAnsi"/>
                <w:sz w:val="24"/>
                <w:szCs w:val="24"/>
                <w:rPrChange w:id="1144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444" w:author="DuyNgo" w:date="2012-08-10T08:15:00Z">
                  <w:rPr>
                    <w:rFonts w:ascii="Tahoma" w:hAnsi="Tahoma" w:cstheme="minorHAnsi"/>
                    <w:color w:val="000000"/>
                    <w:sz w:val="24"/>
                    <w:szCs w:val="20"/>
                  </w:rPr>
                </w:rPrChange>
              </w:rPr>
            </w:pPr>
            <w:r w:rsidRPr="00303364">
              <w:rPr>
                <w:rFonts w:cstheme="minorHAnsi"/>
                <w:sz w:val="24"/>
                <w:szCs w:val="24"/>
                <w:rPrChange w:id="1144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446" w:author="DuyNgo" w:date="2012-08-10T08:15:00Z">
                  <w:rPr>
                    <w:rFonts w:ascii="Tahoma" w:hAnsi="Tahoma" w:cstheme="minorHAnsi"/>
                    <w:color w:val="000000"/>
                    <w:sz w:val="24"/>
                    <w:szCs w:val="20"/>
                  </w:rPr>
                </w:rPrChange>
              </w:rPr>
            </w:pPr>
            <w:r w:rsidRPr="00303364">
              <w:rPr>
                <w:rFonts w:cstheme="minorHAnsi"/>
                <w:sz w:val="24"/>
                <w:szCs w:val="24"/>
                <w:rPrChange w:id="11447" w:author="DuyNgo" w:date="2012-08-10T08:15:00Z">
                  <w:rPr>
                    <w:rFonts w:asciiTheme="majorHAnsi" w:eastAsiaTheme="majorEastAsia" w:hAnsiTheme="majorHAnsi" w:cstheme="minorHAnsi"/>
                    <w:b/>
                    <w:bCs/>
                    <w:color w:val="4F81BD" w:themeColor="accent1"/>
                    <w:sz w:val="24"/>
                    <w:szCs w:val="26"/>
                  </w:rPr>
                </w:rPrChange>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448" w:author="DuyNgo" w:date="2012-08-10T08:15:00Z">
                  <w:rPr>
                    <w:rFonts w:ascii="Tahoma" w:hAnsi="Tahoma" w:cstheme="minorHAnsi"/>
                    <w:color w:val="000000"/>
                    <w:sz w:val="24"/>
                    <w:szCs w:val="20"/>
                  </w:rPr>
                </w:rPrChange>
              </w:rPr>
            </w:pPr>
            <w:r w:rsidRPr="00303364">
              <w:rPr>
                <w:rFonts w:cstheme="minorHAnsi"/>
                <w:sz w:val="24"/>
                <w:szCs w:val="24"/>
                <w:rPrChange w:id="1144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napToGrid w:val="0"/>
          <w:sz w:val="24"/>
          <w:szCs w:val="24"/>
        </w:rPr>
      </w:pPr>
    </w:p>
    <w:p w:rsidR="005E0E76" w:rsidRPr="00303364" w:rsidRDefault="005E0E76" w:rsidP="005E0E76">
      <w:pPr>
        <w:rPr>
          <w:rFonts w:cstheme="minorHAnsi"/>
          <w:snapToGrid w:val="0"/>
          <w:sz w:val="24"/>
          <w:szCs w:val="24"/>
        </w:rPr>
      </w:pPr>
    </w:p>
    <w:p w:rsidR="005E0E76" w:rsidRPr="00303364" w:rsidRDefault="005E0E76" w:rsidP="005E0E76">
      <w:pPr>
        <w:rPr>
          <w:rFonts w:cstheme="minorHAnsi"/>
          <w:snapToGrid w:val="0"/>
          <w:sz w:val="24"/>
          <w:szCs w:val="24"/>
          <w:rPrChange w:id="1145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45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45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45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454"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11455" w:author="DuyNgo" w:date="2012-08-10T08:15:00Z">
            <w:rPr>
              <w:rFonts w:asciiTheme="majorHAnsi" w:eastAsiaTheme="majorEastAsia" w:hAnsiTheme="majorHAnsi" w:cstheme="minorHAnsi"/>
              <w:b/>
              <w:bCs/>
              <w:snapToGrid w:val="0"/>
              <w:color w:val="4F81BD" w:themeColor="accent1"/>
              <w:sz w:val="24"/>
              <w:szCs w:val="26"/>
            </w:rPr>
          </w:rPrChange>
        </w:rPr>
        <w:t>7.5 Dashboard</w:t>
      </w:r>
    </w:p>
    <w:p w:rsidR="005E0E76" w:rsidRPr="00303364" w:rsidRDefault="005E0E76" w:rsidP="005E0E76">
      <w:pPr>
        <w:pStyle w:val="ListParagraph"/>
        <w:rPr>
          <w:rFonts w:cstheme="minorHAnsi"/>
          <w:snapToGrid w:val="0"/>
          <w:sz w:val="24"/>
          <w:szCs w:val="24"/>
          <w:rPrChange w:id="11456" w:author="DuyNgo" w:date="2012-08-10T08:15:00Z">
            <w:rPr>
              <w:rFonts w:cstheme="minorHAnsi"/>
              <w:snapToGrid w:val="0"/>
              <w:sz w:val="24"/>
            </w:rPr>
          </w:rPrChange>
        </w:rPr>
      </w:pPr>
    </w:p>
    <w:p w:rsidR="005E0E76" w:rsidRPr="00303364" w:rsidRDefault="005E0E76" w:rsidP="005E0E76">
      <w:pPr>
        <w:pStyle w:val="ListParagraph"/>
        <w:rPr>
          <w:rFonts w:cstheme="minorHAnsi"/>
          <w:sz w:val="24"/>
          <w:szCs w:val="24"/>
          <w:rPrChange w:id="11457" w:author="DuyNgo" w:date="2012-08-10T08:15:00Z">
            <w:rPr>
              <w:rFonts w:cstheme="minorHAnsi"/>
              <w:sz w:val="24"/>
            </w:rPr>
          </w:rPrChange>
        </w:rPr>
      </w:pPr>
      <w:r w:rsidRPr="00303364">
        <w:rPr>
          <w:rFonts w:cstheme="minorHAnsi"/>
          <w:sz w:val="24"/>
          <w:szCs w:val="24"/>
          <w:rPrChange w:id="11458" w:author="DuyNgo" w:date="2012-08-10T08:15:00Z">
            <w:rPr>
              <w:rFonts w:cstheme="minorHAnsi"/>
              <w:sz w:val="24"/>
              <w:szCs w:val="24"/>
            </w:rPr>
          </w:rPrChange>
        </w:rPr>
        <w:object w:dxaOrig="5573" w:dyaOrig="3817">
          <v:shape id="_x0000_i1076" type="#_x0000_t75" style="width:279.65pt;height:190.9pt" o:ole="">
            <v:imagedata r:id="rId114" o:title=""/>
          </v:shape>
          <o:OLEObject Type="Embed" ProgID="Visio.Drawing.11" ShapeID="_x0000_i1076" DrawAspect="Content" ObjectID="_1406100384" r:id="rId115"/>
        </w:object>
      </w:r>
    </w:p>
    <w:p w:rsidR="005E0E76" w:rsidRPr="00303364" w:rsidRDefault="005E0E76" w:rsidP="005E0E76">
      <w:pPr>
        <w:pStyle w:val="ListParagraph"/>
        <w:rPr>
          <w:rFonts w:cstheme="minorHAnsi"/>
          <w:snapToGrid w:val="0"/>
          <w:sz w:val="24"/>
          <w:szCs w:val="24"/>
          <w:rPrChange w:id="11459"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60"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61"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62"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63"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64"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65"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66"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67"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68"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69"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70"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71"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72"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73"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74"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75"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76"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77"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78"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79"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80"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81"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82"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83"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84"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485"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
      </w:pPr>
      <w:r w:rsidRPr="00303364">
        <w:rPr>
          <w:rFonts w:cstheme="minorHAnsi"/>
          <w:snapToGrid w:val="0"/>
          <w:sz w:val="24"/>
          <w:szCs w:val="24"/>
          <w:rPrChange w:id="11486" w:author="DuyNgo" w:date="2012-08-10T08:15:00Z">
            <w:rPr>
              <w:rFonts w:asciiTheme="majorHAnsi" w:eastAsiaTheme="majorEastAsia" w:hAnsiTheme="majorHAnsi" w:cstheme="minorHAnsi"/>
              <w:b/>
              <w:bCs/>
              <w:snapToGrid w:val="0"/>
              <w:color w:val="4F81BD" w:themeColor="accent1"/>
              <w:sz w:val="24"/>
              <w:szCs w:val="26"/>
            </w:rPr>
          </w:rPrChange>
        </w:rPr>
        <w:t>7.5.1 Filter Project</w:t>
      </w:r>
    </w:p>
    <w:p w:rsidR="005E0E76" w:rsidRPr="00303364" w:rsidRDefault="005E0E76" w:rsidP="005E0E76">
      <w:pPr>
        <w:rPr>
          <w:rFonts w:cstheme="minorHAnsi"/>
          <w:sz w:val="24"/>
          <w:szCs w:val="24"/>
        </w:rPr>
      </w:pPr>
      <w:r w:rsidRPr="00303364">
        <w:rPr>
          <w:rFonts w:cstheme="minorHAnsi"/>
          <w:sz w:val="24"/>
          <w:szCs w:val="24"/>
          <w:rPrChange w:id="11487" w:author="DuyNgo" w:date="2012-08-10T08:15:00Z">
            <w:rPr>
              <w:rFonts w:cstheme="minorHAnsi"/>
              <w:sz w:val="24"/>
              <w:szCs w:val="24"/>
            </w:rPr>
          </w:rPrChange>
        </w:rPr>
        <w:object w:dxaOrig="3768" w:dyaOrig="1765">
          <v:shape id="_x0000_i1077" type="#_x0000_t75" style="width:189.2pt;height:87.9pt" o:ole="">
            <v:imagedata r:id="rId116" o:title=""/>
          </v:shape>
          <o:OLEObject Type="Embed" ProgID="Visio.Drawing.11" ShapeID="_x0000_i1077" DrawAspect="Content" ObjectID="_1406100385" r:id="rId117"/>
        </w:object>
      </w:r>
    </w:p>
    <w:p w:rsidR="005E0E76" w:rsidRPr="00303364" w:rsidRDefault="005E0E76" w:rsidP="005E0E76">
      <w:pPr>
        <w:rPr>
          <w:rFonts w:cstheme="minorHAnsi"/>
          <w:sz w:val="24"/>
          <w:szCs w:val="24"/>
        </w:rPr>
      </w:pPr>
      <w:r w:rsidRPr="00303364">
        <w:rPr>
          <w:rFonts w:cstheme="minorHAnsi"/>
          <w:sz w:val="24"/>
          <w:szCs w:val="24"/>
          <w:rPrChange w:id="1148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52"/>
        <w:gridCol w:w="3549"/>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489"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490" w:author="DuyNgo" w:date="2012-08-10T08:15:00Z">
                  <w:rPr>
                    <w:rFonts w:asciiTheme="majorHAnsi" w:eastAsia="Calibri" w:hAnsiTheme="majorHAnsi" w:cstheme="minorHAnsi"/>
                    <w:b/>
                    <w:bCs/>
                    <w:color w:val="4F81BD" w:themeColor="accent1"/>
                    <w:sz w:val="24"/>
                    <w:szCs w:val="26"/>
                  </w:rPr>
                </w:rPrChange>
              </w:rPr>
              <w:t>Dashboard 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491"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92"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493" w:author="DuyNgo" w:date="2012-08-10T08:15:00Z">
                  <w:rPr>
                    <w:rFonts w:asciiTheme="majorHAnsi" w:eastAsia="Calibri" w:hAnsiTheme="majorHAnsi" w:cstheme="minorHAnsi"/>
                    <w:b/>
                    <w:bCs/>
                    <w:color w:val="4F81BD" w:themeColor="accent1"/>
                    <w:sz w:val="24"/>
                    <w:szCs w:val="26"/>
                  </w:rPr>
                </w:rPrChange>
              </w:rPr>
              <w:t>Filter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9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95"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9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497" w:author="DuyNgo" w:date="2012-08-10T08:15:00Z">
                  <w:rPr>
                    <w:rFonts w:asciiTheme="majorHAnsi" w:eastAsiaTheme="majorEastAsia" w:hAnsiTheme="majorHAnsi" w:cstheme="minorHAnsi"/>
                    <w:b/>
                    <w:bCs/>
                    <w:color w:val="4F81BD" w:themeColor="accent1"/>
                    <w:sz w:val="24"/>
                    <w:szCs w:val="26"/>
                  </w:rPr>
                </w:rPrChange>
              </w:rPr>
              <w:t xml:space="preserve">This function allows user to filter projects, which appear on Dashboard. Project on system </w:t>
            </w:r>
            <w:proofErr w:type="gramStart"/>
            <w:r w:rsidRPr="00303364">
              <w:rPr>
                <w:rFonts w:cstheme="minorHAnsi"/>
                <w:sz w:val="24"/>
                <w:szCs w:val="24"/>
                <w:rPrChange w:id="11498" w:author="DuyNgo" w:date="2012-08-10T08:15:00Z">
                  <w:rPr>
                    <w:rFonts w:asciiTheme="majorHAnsi" w:eastAsiaTheme="majorEastAsia" w:hAnsiTheme="majorHAnsi" w:cstheme="minorHAnsi"/>
                    <w:b/>
                    <w:bCs/>
                    <w:color w:val="4F81BD" w:themeColor="accent1"/>
                    <w:sz w:val="24"/>
                    <w:szCs w:val="26"/>
                  </w:rPr>
                </w:rPrChange>
              </w:rPr>
              <w:t>can be filtered</w:t>
            </w:r>
            <w:proofErr w:type="gramEnd"/>
            <w:r w:rsidRPr="00303364">
              <w:rPr>
                <w:rFonts w:cstheme="minorHAnsi"/>
                <w:sz w:val="24"/>
                <w:szCs w:val="24"/>
                <w:rPrChange w:id="11499" w:author="DuyNgo" w:date="2012-08-10T08:15:00Z">
                  <w:rPr>
                    <w:rFonts w:asciiTheme="majorHAnsi" w:eastAsiaTheme="majorEastAsia" w:hAnsiTheme="majorHAnsi" w:cstheme="minorHAnsi"/>
                    <w:b/>
                    <w:bCs/>
                    <w:color w:val="4F81BD" w:themeColor="accent1"/>
                    <w:sz w:val="24"/>
                    <w:szCs w:val="26"/>
                  </w:rPr>
                </w:rPrChange>
              </w:rPr>
              <w:t xml:space="preserve"> by status or category.</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0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01"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0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503"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504"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0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06"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0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508"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Dashboard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0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10"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1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512"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1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14"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515"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516" w:author="DuyNgo" w:date="2012-08-10T08:15:00Z">
                  <w:rPr>
                    <w:rFonts w:asciiTheme="majorHAnsi" w:eastAsia="Calibri" w:hAnsiTheme="majorHAnsi" w:cstheme="minorHAnsi"/>
                    <w:b/>
                    <w:bCs/>
                    <w:color w:val="4F81BD" w:themeColor="accent1"/>
                    <w:sz w:val="24"/>
                    <w:szCs w:val="26"/>
                  </w:rPr>
                </w:rPrChange>
              </w:rPr>
              <w:t>1. Select conditions to filter and Click “Search” button.</w:t>
            </w:r>
          </w:p>
          <w:p w:rsidR="005E0E76" w:rsidRPr="00303364"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51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518" w:author="DuyNgo" w:date="2012-08-10T08:15:00Z">
                  <w:rPr>
                    <w:rFonts w:asciiTheme="majorHAnsi" w:eastAsia="SimSun" w:hAnsiTheme="majorHAnsi" w:cstheme="minorHAnsi"/>
                    <w:b/>
                    <w:bCs/>
                    <w:color w:val="4F81BD" w:themeColor="accent1"/>
                    <w:sz w:val="24"/>
                    <w:szCs w:val="26"/>
                    <w:lang w:eastAsia="zh-CN"/>
                  </w:rPr>
                </w:rPrChange>
              </w:rPr>
              <w:t>2. Display filtered project list.</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519"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2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521"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2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23"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2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2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26" w:author="DuyNgo" w:date="2012-08-10T08:15:00Z">
                  <w:rPr>
                    <w:rFonts w:ascii="Tahoma" w:eastAsia="MS PGothic" w:hAnsi="Tahoma" w:cstheme="minorHAnsi"/>
                    <w:color w:val="000000"/>
                    <w:sz w:val="24"/>
                    <w:szCs w:val="20"/>
                  </w:rPr>
                </w:rPrChange>
              </w:rPr>
            </w:pPr>
            <w:r w:rsidRPr="00303364">
              <w:rPr>
                <w:rFonts w:cstheme="minorHAnsi"/>
                <w:sz w:val="24"/>
                <w:szCs w:val="24"/>
                <w:rPrChange w:id="11527"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28" w:author="DuyNgo" w:date="2012-08-10T08:15:00Z">
                  <w:rPr>
                    <w:rFonts w:ascii="Tahoma" w:eastAsia="MS PGothic" w:hAnsi="Tahoma" w:cstheme="minorHAnsi"/>
                    <w:color w:val="000000"/>
                    <w:sz w:val="24"/>
                    <w:szCs w:val="20"/>
                  </w:rPr>
                </w:rPrChange>
              </w:rPr>
            </w:pPr>
            <w:r w:rsidRPr="00303364">
              <w:rPr>
                <w:rFonts w:eastAsia="SimSun" w:cstheme="minorHAnsi"/>
                <w:sz w:val="24"/>
                <w:szCs w:val="24"/>
                <w:lang w:eastAsia="zh-CN"/>
                <w:rPrChange w:id="11529"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30" w:author="DuyNgo" w:date="2012-08-10T08:15:00Z">
                  <w:rPr>
                    <w:rFonts w:ascii="Tahoma" w:eastAsia="MS PGothic" w:hAnsi="Tahoma" w:cstheme="minorHAnsi"/>
                    <w:color w:val="000000"/>
                    <w:sz w:val="24"/>
                    <w:szCs w:val="20"/>
                  </w:rPr>
                </w:rPrChange>
              </w:rPr>
            </w:pPr>
            <w:r w:rsidRPr="00303364">
              <w:rPr>
                <w:rFonts w:cstheme="minorHAnsi"/>
                <w:sz w:val="24"/>
                <w:szCs w:val="24"/>
                <w:rPrChange w:id="11531"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3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33"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34" w:author="DuyNgo" w:date="2012-08-10T08:15:00Z">
                  <w:rPr>
                    <w:rFonts w:ascii="Tahoma" w:eastAsia="MS PGothic" w:hAnsi="Tahoma" w:cstheme="minorHAnsi"/>
                    <w:color w:val="000000"/>
                    <w:sz w:val="24"/>
                    <w:szCs w:val="20"/>
                  </w:rPr>
                </w:rPrChange>
              </w:rPr>
            </w:pPr>
            <w:r w:rsidRPr="00303364">
              <w:rPr>
                <w:rFonts w:cstheme="minorHAnsi"/>
                <w:sz w:val="24"/>
                <w:szCs w:val="24"/>
                <w:rPrChange w:id="11535"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3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37" w:author="DuyNgo" w:date="2012-08-10T08:15:00Z">
                  <w:rPr>
                    <w:rFonts w:asciiTheme="majorHAnsi" w:eastAsia="MS PGothic" w:hAnsiTheme="majorHAnsi" w:cstheme="minorHAnsi"/>
                    <w:b/>
                    <w:bCs/>
                    <w:color w:val="4F81BD" w:themeColor="accent1"/>
                    <w:sz w:val="24"/>
                    <w:szCs w:val="26"/>
                  </w:rPr>
                </w:rPrChange>
              </w:rPr>
              <w:t>Normal</w:t>
            </w:r>
          </w:p>
        </w:tc>
      </w:tr>
    </w:tbl>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11538" w:author="DuyNgo" w:date="2012-08-10T08:15:00Z">
            <w:rPr>
              <w:rFonts w:cstheme="minorHAnsi"/>
              <w:sz w:val="24"/>
            </w:rPr>
          </w:rPrChange>
        </w:rPr>
      </w:pPr>
    </w:p>
    <w:p w:rsidR="005E0E76" w:rsidRPr="00303364" w:rsidRDefault="005E0E76" w:rsidP="005E0E76">
      <w:pPr>
        <w:rPr>
          <w:rFonts w:cstheme="minorHAnsi"/>
          <w:snapToGrid w:val="0"/>
          <w:sz w:val="24"/>
          <w:szCs w:val="24"/>
          <w:rPrChange w:id="1153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54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54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54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54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544"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545"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546"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54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54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54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550" w:author="DuyNgo" w:date="2012-08-10T08:15:00Z">
            <w:rPr>
              <w:rFonts w:cstheme="minorHAnsi"/>
              <w:snapToGrid w:val="0"/>
              <w:sz w:val="24"/>
            </w:rPr>
          </w:rPrChange>
        </w:rPr>
      </w:pPr>
    </w:p>
    <w:p w:rsidR="005E0E76" w:rsidRPr="00303364" w:rsidRDefault="005E0E76" w:rsidP="005E0E76">
      <w:pPr>
        <w:rPr>
          <w:rFonts w:cstheme="minorHAnsi"/>
          <w:sz w:val="24"/>
          <w:szCs w:val="24"/>
        </w:rPr>
      </w:pPr>
      <w:r w:rsidRPr="00303364">
        <w:rPr>
          <w:rFonts w:cstheme="minorHAnsi"/>
          <w:snapToGrid w:val="0"/>
          <w:sz w:val="24"/>
          <w:szCs w:val="24"/>
          <w:rPrChange w:id="11551" w:author="DuyNgo" w:date="2012-08-10T08:15:00Z">
            <w:rPr>
              <w:rFonts w:asciiTheme="majorHAnsi" w:eastAsiaTheme="majorEastAsia" w:hAnsiTheme="majorHAnsi" w:cstheme="minorHAnsi"/>
              <w:b/>
              <w:bCs/>
              <w:snapToGrid w:val="0"/>
              <w:color w:val="4F81BD" w:themeColor="accent1"/>
              <w:sz w:val="24"/>
              <w:szCs w:val="26"/>
            </w:rPr>
          </w:rPrChange>
        </w:rPr>
        <w:t>7.5.2 Export Dashboard</w:t>
      </w:r>
    </w:p>
    <w:p w:rsidR="005E0E76" w:rsidRPr="00303364" w:rsidRDefault="005E0E76" w:rsidP="005E0E76">
      <w:pPr>
        <w:rPr>
          <w:rFonts w:cstheme="minorHAnsi"/>
          <w:sz w:val="24"/>
          <w:szCs w:val="24"/>
          <w:rPrChange w:id="11552" w:author="DuyNgo" w:date="2012-08-10T08:15:00Z">
            <w:rPr>
              <w:rFonts w:cstheme="minorHAnsi"/>
              <w:sz w:val="24"/>
            </w:rPr>
          </w:rPrChange>
        </w:rPr>
      </w:pPr>
    </w:p>
    <w:p w:rsidR="005E0E76" w:rsidRPr="00303364" w:rsidRDefault="005E0E76" w:rsidP="005E0E76">
      <w:pPr>
        <w:rPr>
          <w:rFonts w:cstheme="minorHAnsi"/>
          <w:sz w:val="24"/>
          <w:szCs w:val="24"/>
        </w:rPr>
      </w:pPr>
      <w:r w:rsidRPr="00303364">
        <w:rPr>
          <w:rFonts w:cstheme="minorHAnsi"/>
          <w:sz w:val="24"/>
          <w:szCs w:val="24"/>
          <w:rPrChange w:id="11553" w:author="DuyNgo" w:date="2012-08-10T08:15:00Z">
            <w:rPr>
              <w:rFonts w:cstheme="minorHAnsi"/>
              <w:sz w:val="24"/>
              <w:szCs w:val="24"/>
            </w:rPr>
          </w:rPrChange>
        </w:rPr>
        <w:object w:dxaOrig="4102" w:dyaOrig="1692">
          <v:shape id="_x0000_i1078" type="#_x0000_t75" style="width:204.3pt;height:83.7pt" o:ole="">
            <v:imagedata r:id="rId118" o:title=""/>
          </v:shape>
          <o:OLEObject Type="Embed" ProgID="Visio.Drawing.11" ShapeID="_x0000_i1078" DrawAspect="Content" ObjectID="_1406100386" r:id="rId119"/>
        </w:object>
      </w:r>
    </w:p>
    <w:p w:rsidR="005E0E76" w:rsidRPr="00303364" w:rsidRDefault="005E0E76" w:rsidP="005E0E76">
      <w:pPr>
        <w:rPr>
          <w:rFonts w:cstheme="minorHAnsi"/>
          <w:sz w:val="24"/>
          <w:szCs w:val="24"/>
          <w:rPrChange w:id="11554" w:author="DuyNgo" w:date="2012-08-10T08:15:00Z">
            <w:rPr>
              <w:rFonts w:cstheme="minorHAnsi"/>
              <w:sz w:val="24"/>
            </w:rPr>
          </w:rPrChange>
        </w:rPr>
      </w:pPr>
    </w:p>
    <w:p w:rsidR="005E0E76" w:rsidRPr="00303364" w:rsidRDefault="005E0E76" w:rsidP="005E0E76">
      <w:pPr>
        <w:rPr>
          <w:rFonts w:cstheme="minorHAnsi"/>
          <w:sz w:val="24"/>
          <w:szCs w:val="24"/>
        </w:rPr>
      </w:pPr>
      <w:r w:rsidRPr="00303364">
        <w:rPr>
          <w:rFonts w:cstheme="minorHAnsi"/>
          <w:sz w:val="24"/>
          <w:szCs w:val="24"/>
          <w:rPrChange w:id="1155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3"/>
        <w:gridCol w:w="3547"/>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55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557" w:author="DuyNgo" w:date="2012-08-10T08:15:00Z">
                  <w:rPr>
                    <w:rFonts w:asciiTheme="majorHAnsi" w:eastAsia="Calibri" w:hAnsiTheme="majorHAnsi" w:cstheme="minorHAnsi"/>
                    <w:b/>
                    <w:bCs/>
                    <w:color w:val="4F81BD" w:themeColor="accent1"/>
                    <w:sz w:val="24"/>
                    <w:szCs w:val="26"/>
                  </w:rPr>
                </w:rPrChange>
              </w:rPr>
              <w:t>Dashboard _UC02</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55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59"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560" w:author="DuyNgo" w:date="2012-08-10T08:15:00Z">
                  <w:rPr>
                    <w:rFonts w:asciiTheme="majorHAnsi" w:eastAsia="Calibri" w:hAnsiTheme="majorHAnsi" w:cstheme="minorHAnsi"/>
                    <w:b/>
                    <w:bCs/>
                    <w:color w:val="4F81BD" w:themeColor="accent1"/>
                    <w:sz w:val="24"/>
                    <w:szCs w:val="26"/>
                  </w:rPr>
                </w:rPrChange>
              </w:rPr>
              <w:t>Export Dashboard</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6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6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6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564" w:author="DuyNgo" w:date="2012-08-10T08:15:00Z">
                  <w:rPr>
                    <w:rFonts w:asciiTheme="majorHAnsi" w:eastAsiaTheme="majorEastAsia" w:hAnsiTheme="majorHAnsi" w:cstheme="minorHAnsi"/>
                    <w:b/>
                    <w:bCs/>
                    <w:color w:val="4F81BD" w:themeColor="accent1"/>
                    <w:sz w:val="24"/>
                    <w:szCs w:val="26"/>
                  </w:rPr>
                </w:rPrChange>
              </w:rPr>
              <w:t>This function allows Project Manager to export Dashboard to Microsoft Excel file.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6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66"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6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568"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569"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7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71"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7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573"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Dashboard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7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75"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7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577"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7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79"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580"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581" w:author="DuyNgo" w:date="2012-08-10T08:15:00Z">
                  <w:rPr>
                    <w:rFonts w:asciiTheme="majorHAnsi" w:eastAsia="Calibri" w:hAnsiTheme="majorHAnsi" w:cstheme="minorHAnsi"/>
                    <w:b/>
                    <w:bCs/>
                    <w:color w:val="4F81BD" w:themeColor="accent1"/>
                    <w:sz w:val="24"/>
                    <w:szCs w:val="26"/>
                  </w:rPr>
                </w:rPrChange>
              </w:rPr>
              <w:t>1. Filter project list (optional).</w:t>
            </w:r>
          </w:p>
          <w:p w:rsidR="005E0E76" w:rsidRPr="00303364" w:rsidRDefault="005E0E76" w:rsidP="00946F40">
            <w:pPr>
              <w:rPr>
                <w:rFonts w:eastAsia="SimSun" w:cstheme="minorHAnsi"/>
                <w:sz w:val="24"/>
                <w:szCs w:val="24"/>
                <w:lang w:eastAsia="zh-CN"/>
              </w:rPr>
            </w:pPr>
            <w:r w:rsidRPr="00303364">
              <w:rPr>
                <w:rFonts w:eastAsia="Calibri" w:cstheme="minorHAnsi"/>
                <w:sz w:val="24"/>
                <w:szCs w:val="24"/>
                <w:rPrChange w:id="11582" w:author="DuyNgo" w:date="2012-08-10T08:15:00Z">
                  <w:rPr>
                    <w:rFonts w:asciiTheme="majorHAnsi" w:eastAsia="Calibri" w:hAnsiTheme="majorHAnsi" w:cstheme="minorHAnsi"/>
                    <w:b/>
                    <w:bCs/>
                    <w:color w:val="4F81BD" w:themeColor="accent1"/>
                    <w:sz w:val="24"/>
                    <w:szCs w:val="26"/>
                  </w:rPr>
                </w:rPrChange>
              </w:rPr>
              <w:t>2. User Click on “Export” button.</w:t>
            </w:r>
          </w:p>
          <w:p w:rsidR="005E0E76" w:rsidRPr="00303364" w:rsidRDefault="005E0E76" w:rsidP="00946F40">
            <w:pPr>
              <w:rPr>
                <w:rFonts w:eastAsia="SimSun" w:cstheme="minorHAnsi"/>
                <w:sz w:val="24"/>
                <w:szCs w:val="24"/>
                <w:lang w:eastAsia="zh-CN"/>
                <w:rPrChange w:id="11583"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58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58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586" w:author="DuyNgo" w:date="2012-08-10T08:15:00Z">
                  <w:rPr>
                    <w:rFonts w:asciiTheme="majorHAnsi" w:eastAsia="SimSun" w:hAnsiTheme="majorHAnsi" w:cstheme="minorHAnsi"/>
                    <w:b/>
                    <w:bCs/>
                    <w:color w:val="4F81BD" w:themeColor="accent1"/>
                    <w:sz w:val="24"/>
                    <w:szCs w:val="26"/>
                    <w:lang w:eastAsia="zh-CN"/>
                  </w:rPr>
                </w:rPrChange>
              </w:rPr>
              <w:t>3. Export file.</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587"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8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589"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9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91"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9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93"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9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95"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9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9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9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99"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0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0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0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03"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0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05" w:author="DuyNgo" w:date="2012-08-10T08:15:00Z">
                  <w:rPr>
                    <w:rFonts w:asciiTheme="majorHAnsi" w:eastAsia="MS PGothic" w:hAnsiTheme="majorHAnsi" w:cstheme="minorHAnsi"/>
                    <w:b/>
                    <w:bCs/>
                    <w:color w:val="4F81BD" w:themeColor="accent1"/>
                    <w:sz w:val="24"/>
                    <w:szCs w:val="26"/>
                  </w:rPr>
                </w:rPrChange>
              </w:rPr>
              <w:t>Normal</w:t>
            </w:r>
          </w:p>
        </w:tc>
      </w:tr>
    </w:tbl>
    <w:p w:rsidR="005E0E76" w:rsidRPr="00303364" w:rsidRDefault="005E0E76" w:rsidP="005E0E76">
      <w:pPr>
        <w:rPr>
          <w:rFonts w:cstheme="minorHAnsi"/>
          <w:sz w:val="24"/>
          <w:szCs w:val="24"/>
        </w:rPr>
      </w:pPr>
    </w:p>
    <w:p w:rsidR="005E0E76" w:rsidRPr="00303364" w:rsidRDefault="005E0E76" w:rsidP="005E0E76">
      <w:pPr>
        <w:rPr>
          <w:rFonts w:cstheme="minorHAnsi"/>
          <w:snapToGrid w:val="0"/>
          <w:sz w:val="24"/>
          <w:szCs w:val="24"/>
          <w:rPrChange w:id="11606"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0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0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0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1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1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1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11613" w:author="DuyNgo" w:date="2012-08-10T08:15:00Z">
            <w:rPr>
              <w:rFonts w:asciiTheme="majorHAnsi" w:eastAsiaTheme="majorEastAsia" w:hAnsiTheme="majorHAnsi" w:cstheme="minorHAnsi"/>
              <w:b/>
              <w:bCs/>
              <w:snapToGrid w:val="0"/>
              <w:color w:val="4F81BD" w:themeColor="accent1"/>
              <w:sz w:val="24"/>
              <w:szCs w:val="26"/>
            </w:rPr>
          </w:rPrChange>
        </w:rPr>
        <w:t>7.6 Requirement</w:t>
      </w:r>
    </w:p>
    <w:p w:rsidR="005E0E76" w:rsidRPr="00303364" w:rsidRDefault="005E0E76" w:rsidP="005E0E76">
      <w:pPr>
        <w:rPr>
          <w:rFonts w:cstheme="minorHAnsi"/>
          <w:sz w:val="24"/>
          <w:szCs w:val="24"/>
        </w:rPr>
      </w:pPr>
      <w:r w:rsidRPr="00303364">
        <w:rPr>
          <w:rFonts w:cstheme="minorHAnsi"/>
          <w:sz w:val="24"/>
          <w:szCs w:val="24"/>
          <w:rPrChange w:id="11614" w:author="DuyNgo" w:date="2012-08-10T08:15:00Z">
            <w:rPr>
              <w:rFonts w:cstheme="minorHAnsi"/>
              <w:sz w:val="24"/>
              <w:szCs w:val="24"/>
            </w:rPr>
          </w:rPrChange>
        </w:rPr>
        <w:object w:dxaOrig="7186" w:dyaOrig="7851">
          <v:shape id="_x0000_i1079" type="#_x0000_t75" style="width:358.35pt;height:391pt" o:ole="">
            <v:imagedata r:id="rId120" o:title=""/>
          </v:shape>
          <o:OLEObject Type="Embed" ProgID="Visio.Drawing.11" ShapeID="_x0000_i1079" DrawAspect="Content" ObjectID="_1406100387" r:id="rId121"/>
        </w:object>
      </w:r>
    </w:p>
    <w:p w:rsidR="005E0E76" w:rsidRPr="00303364" w:rsidRDefault="005E0E76" w:rsidP="005E0E76">
      <w:pPr>
        <w:rPr>
          <w:rFonts w:cstheme="minorHAnsi"/>
          <w:sz w:val="24"/>
          <w:szCs w:val="24"/>
        </w:rPr>
      </w:pPr>
      <w:bookmarkStart w:id="11615" w:name="_Toc326241066"/>
    </w:p>
    <w:p w:rsidR="005E0E76" w:rsidRPr="00303364" w:rsidRDefault="005E0E76" w:rsidP="005E0E76">
      <w:pPr>
        <w:rPr>
          <w:rFonts w:cstheme="minorHAnsi"/>
          <w:sz w:val="24"/>
          <w:szCs w:val="24"/>
          <w:rPrChange w:id="11616" w:author="DuyNgo" w:date="2012-08-10T08:15:00Z">
            <w:rPr>
              <w:rFonts w:cstheme="minorHAnsi"/>
              <w:sz w:val="24"/>
            </w:rPr>
          </w:rPrChange>
        </w:rPr>
      </w:pP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11617" w:author="DuyNgo" w:date="2012-08-10T08:15:00Z">
            <w:rPr>
              <w:rFonts w:cstheme="minorHAnsi"/>
              <w:sz w:val="24"/>
            </w:rPr>
          </w:rPrChange>
        </w:rPr>
      </w:pPr>
    </w:p>
    <w:p w:rsidR="005E0E76" w:rsidRPr="00303364" w:rsidRDefault="005E0E76" w:rsidP="005E0E76">
      <w:pPr>
        <w:rPr>
          <w:rFonts w:cstheme="minorHAnsi"/>
          <w:sz w:val="24"/>
          <w:szCs w:val="24"/>
          <w:rPrChange w:id="11618" w:author="DuyNgo" w:date="2012-08-10T08:15:00Z">
            <w:rPr>
              <w:rFonts w:cstheme="minorHAnsi"/>
              <w:sz w:val="24"/>
            </w:rPr>
          </w:rPrChange>
        </w:rPr>
      </w:pPr>
    </w:p>
    <w:p w:rsidR="005E0E76" w:rsidRPr="00303364" w:rsidRDefault="005E0E76" w:rsidP="005E0E76">
      <w:pPr>
        <w:rPr>
          <w:rFonts w:cstheme="minorHAnsi"/>
          <w:sz w:val="24"/>
          <w:szCs w:val="24"/>
          <w:rPrChange w:id="11619" w:author="DuyNgo" w:date="2012-08-10T08:15:00Z">
            <w:rPr>
              <w:rFonts w:cstheme="minorHAnsi"/>
              <w:sz w:val="24"/>
            </w:rPr>
          </w:rPrChange>
        </w:rPr>
      </w:pPr>
    </w:p>
    <w:p w:rsidR="005E0E76" w:rsidRPr="00303364" w:rsidRDefault="005E0E76" w:rsidP="005E0E76">
      <w:pPr>
        <w:rPr>
          <w:rFonts w:cstheme="minorHAnsi"/>
          <w:sz w:val="24"/>
          <w:szCs w:val="24"/>
          <w:rPrChange w:id="11620" w:author="DuyNgo" w:date="2012-08-10T08:15:00Z">
            <w:rPr>
              <w:rFonts w:cstheme="minorHAnsi"/>
              <w:sz w:val="24"/>
            </w:rPr>
          </w:rPrChange>
        </w:rPr>
      </w:pPr>
    </w:p>
    <w:p w:rsidR="005E0E76" w:rsidRPr="00303364" w:rsidRDefault="005E0E76" w:rsidP="005E0E76">
      <w:pPr>
        <w:rPr>
          <w:rFonts w:cstheme="minorHAnsi"/>
          <w:sz w:val="24"/>
          <w:szCs w:val="24"/>
          <w:rPrChange w:id="11621" w:author="DuyNgo" w:date="2012-08-10T08:15:00Z">
            <w:rPr>
              <w:rFonts w:cstheme="minorHAnsi"/>
              <w:sz w:val="24"/>
            </w:rPr>
          </w:rPrChange>
        </w:rPr>
      </w:pPr>
    </w:p>
    <w:p w:rsidR="005E0E76" w:rsidRPr="00303364" w:rsidRDefault="005E0E76" w:rsidP="005E0E76">
      <w:pPr>
        <w:rPr>
          <w:rFonts w:cstheme="minorHAnsi"/>
          <w:sz w:val="24"/>
          <w:szCs w:val="24"/>
          <w:rPrChange w:id="11622" w:author="DuyNgo" w:date="2012-08-10T08:15:00Z">
            <w:rPr>
              <w:rFonts w:cstheme="minorHAnsi"/>
              <w:sz w:val="24"/>
            </w:rPr>
          </w:rPrChange>
        </w:rPr>
      </w:pPr>
    </w:p>
    <w:p w:rsidR="005E0E76" w:rsidRPr="00303364" w:rsidRDefault="00881D40" w:rsidP="00881D40">
      <w:pPr>
        <w:pStyle w:val="Heading4"/>
        <w:rPr>
          <w:rFonts w:asciiTheme="minorHAnsi" w:hAnsiTheme="minorHAnsi" w:cstheme="minorHAnsi"/>
          <w:sz w:val="24"/>
          <w:szCs w:val="24"/>
          <w:rPrChange w:id="11623" w:author="DuyNgo" w:date="2012-08-10T08:15:00Z">
            <w:rPr/>
          </w:rPrChange>
        </w:rPr>
      </w:pPr>
      <w:bookmarkStart w:id="11624" w:name="_Toc332351178"/>
      <w:r w:rsidRPr="00303364">
        <w:rPr>
          <w:rFonts w:asciiTheme="minorHAnsi" w:hAnsiTheme="minorHAnsi" w:cstheme="minorHAnsi"/>
          <w:sz w:val="24"/>
          <w:szCs w:val="24"/>
          <w:rPrChange w:id="11625" w:author="DuyNgo" w:date="2012-08-10T08:15:00Z">
            <w:rPr>
              <w:i w:val="0"/>
              <w:iCs w:val="0"/>
              <w:sz w:val="26"/>
              <w:szCs w:val="26"/>
            </w:rPr>
          </w:rPrChange>
        </w:rPr>
        <w:t>2</w:t>
      </w:r>
      <w:r w:rsidR="005E0E76" w:rsidRPr="00303364">
        <w:rPr>
          <w:rFonts w:asciiTheme="minorHAnsi" w:hAnsiTheme="minorHAnsi" w:cstheme="minorHAnsi"/>
          <w:sz w:val="24"/>
          <w:szCs w:val="24"/>
          <w:rPrChange w:id="11626" w:author="DuyNgo" w:date="2012-08-10T08:15:00Z">
            <w:rPr>
              <w:i w:val="0"/>
              <w:iCs w:val="0"/>
              <w:sz w:val="26"/>
              <w:szCs w:val="26"/>
            </w:rPr>
          </w:rPrChange>
        </w:rPr>
        <w:t>.</w:t>
      </w:r>
      <w:r w:rsidR="00652A8E" w:rsidRPr="00303364">
        <w:rPr>
          <w:rFonts w:asciiTheme="minorHAnsi" w:hAnsiTheme="minorHAnsi" w:cstheme="minorHAnsi"/>
          <w:sz w:val="24"/>
          <w:szCs w:val="24"/>
          <w:rPrChange w:id="11627" w:author="DuyNgo" w:date="2012-08-10T08:15:00Z">
            <w:rPr>
              <w:i w:val="0"/>
              <w:iCs w:val="0"/>
              <w:sz w:val="26"/>
              <w:szCs w:val="26"/>
            </w:rPr>
          </w:rPrChange>
        </w:rPr>
        <w:t>4</w:t>
      </w:r>
      <w:r w:rsidR="005E0E76" w:rsidRPr="00303364">
        <w:rPr>
          <w:rFonts w:asciiTheme="minorHAnsi" w:hAnsiTheme="minorHAnsi" w:cstheme="minorHAnsi"/>
          <w:sz w:val="24"/>
          <w:szCs w:val="24"/>
          <w:rPrChange w:id="11628" w:author="DuyNgo" w:date="2012-08-10T08:15:00Z">
            <w:rPr>
              <w:i w:val="0"/>
              <w:iCs w:val="0"/>
              <w:sz w:val="26"/>
              <w:szCs w:val="26"/>
            </w:rPr>
          </w:rPrChange>
        </w:rPr>
        <w:t>.</w:t>
      </w:r>
      <w:r w:rsidR="00652A8E" w:rsidRPr="00303364">
        <w:rPr>
          <w:rFonts w:asciiTheme="minorHAnsi" w:hAnsiTheme="minorHAnsi" w:cstheme="minorHAnsi"/>
          <w:sz w:val="24"/>
          <w:szCs w:val="24"/>
          <w:rPrChange w:id="11629" w:author="DuyNgo" w:date="2012-08-10T08:15:00Z">
            <w:rPr>
              <w:i w:val="0"/>
              <w:iCs w:val="0"/>
              <w:sz w:val="26"/>
              <w:szCs w:val="26"/>
            </w:rPr>
          </w:rPrChange>
        </w:rPr>
        <w:t>26</w:t>
      </w:r>
      <w:r w:rsidR="005E0E76" w:rsidRPr="00303364">
        <w:rPr>
          <w:rFonts w:asciiTheme="minorHAnsi" w:hAnsiTheme="minorHAnsi" w:cstheme="minorHAnsi"/>
          <w:sz w:val="24"/>
          <w:szCs w:val="24"/>
          <w:rPrChange w:id="11630" w:author="DuyNgo" w:date="2012-08-10T08:15:00Z">
            <w:rPr>
              <w:i w:val="0"/>
              <w:iCs w:val="0"/>
              <w:sz w:val="26"/>
              <w:szCs w:val="26"/>
            </w:rPr>
          </w:rPrChange>
        </w:rPr>
        <w:t xml:space="preserve"> Add Requirement</w:t>
      </w:r>
      <w:bookmarkEnd w:id="11624"/>
    </w:p>
    <w:p w:rsidR="005E0E76" w:rsidRPr="00303364" w:rsidRDefault="005E0E76" w:rsidP="005E0E76">
      <w:pPr>
        <w:rPr>
          <w:rFonts w:cstheme="minorHAnsi"/>
          <w:sz w:val="24"/>
          <w:szCs w:val="24"/>
        </w:rPr>
      </w:pPr>
    </w:p>
    <w:bookmarkEnd w:id="11615"/>
    <w:p w:rsidR="005E0E76" w:rsidRPr="00303364" w:rsidRDefault="005E0E76" w:rsidP="005E0E76">
      <w:pPr>
        <w:rPr>
          <w:rFonts w:cstheme="minorHAnsi"/>
          <w:sz w:val="24"/>
          <w:szCs w:val="24"/>
        </w:rPr>
      </w:pPr>
      <w:r w:rsidRPr="00303364">
        <w:rPr>
          <w:rFonts w:cstheme="minorHAnsi"/>
          <w:sz w:val="24"/>
          <w:szCs w:val="24"/>
          <w:rPrChange w:id="11631" w:author="DuyNgo" w:date="2012-08-10T08:15:00Z">
            <w:rPr>
              <w:rFonts w:cstheme="minorHAnsi"/>
              <w:sz w:val="24"/>
              <w:szCs w:val="24"/>
            </w:rPr>
          </w:rPrChange>
        </w:rPr>
        <w:object w:dxaOrig="3207" w:dyaOrig="1661">
          <v:shape id="_x0000_i1080" type="#_x0000_t75" style="width:159.9pt;height:82.9pt" o:ole="">
            <v:imagedata r:id="rId122" o:title=""/>
          </v:shape>
          <o:OLEObject Type="Embed" ProgID="Visio.Drawing.11" ShapeID="_x0000_i1080" DrawAspect="Content" ObjectID="_1406100388" r:id="rId123"/>
        </w:object>
      </w:r>
    </w:p>
    <w:p w:rsidR="005E0E76" w:rsidRPr="00303364" w:rsidRDefault="005E0E76" w:rsidP="005E0E76">
      <w:pPr>
        <w:rPr>
          <w:rFonts w:cstheme="minorHAnsi"/>
          <w:sz w:val="24"/>
          <w:szCs w:val="24"/>
        </w:rPr>
      </w:pPr>
      <w:r w:rsidRPr="00303364">
        <w:rPr>
          <w:rFonts w:cstheme="minorHAnsi"/>
          <w:sz w:val="24"/>
          <w:szCs w:val="24"/>
          <w:rPrChange w:id="1163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2"/>
        <w:gridCol w:w="3648"/>
        <w:gridCol w:w="3554"/>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633"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634" w:author="DuyNgo" w:date="2012-08-10T08:15:00Z">
                  <w:rPr>
                    <w:rFonts w:asciiTheme="majorHAnsi" w:eastAsia="Calibri" w:hAnsiTheme="majorHAnsi" w:cstheme="minorHAnsi"/>
                    <w:b/>
                    <w:bCs/>
                    <w:color w:val="4F81BD" w:themeColor="accent1"/>
                    <w:sz w:val="24"/>
                    <w:szCs w:val="26"/>
                  </w:rPr>
                </w:rPrChange>
              </w:rPr>
              <w:t>Requirement 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635"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36"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637" w:author="DuyNgo" w:date="2012-08-10T08:15:00Z">
                  <w:rPr>
                    <w:rFonts w:asciiTheme="majorHAnsi" w:eastAsia="Calibri" w:hAnsiTheme="majorHAnsi" w:cstheme="minorHAnsi"/>
                    <w:b/>
                    <w:bCs/>
                    <w:color w:val="4F81BD" w:themeColor="accent1"/>
                    <w:sz w:val="24"/>
                    <w:szCs w:val="26"/>
                  </w:rPr>
                </w:rPrChange>
              </w:rPr>
              <w:t>Add Requirement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3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39"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4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641" w:author="DuyNgo" w:date="2012-08-10T08:15:00Z">
                  <w:rPr>
                    <w:rFonts w:asciiTheme="majorHAnsi" w:eastAsiaTheme="majorEastAsia" w:hAnsiTheme="majorHAnsi" w:cstheme="minorHAnsi"/>
                    <w:b/>
                    <w:bCs/>
                    <w:color w:val="4F81BD" w:themeColor="accent1"/>
                    <w:sz w:val="24"/>
                    <w:szCs w:val="26"/>
                  </w:rPr>
                </w:rPrChange>
              </w:rPr>
              <w:t>This function allows user add new requirement or CR (Change Request).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4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43"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4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645"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646"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4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48"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4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650"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5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52"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5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654"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5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56"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657"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658" w:author="DuyNgo" w:date="2012-08-10T08:15:00Z">
                  <w:rPr>
                    <w:rFonts w:asciiTheme="majorHAnsi" w:eastAsia="Calibri" w:hAnsiTheme="majorHAnsi" w:cstheme="minorHAnsi"/>
                    <w:b/>
                    <w:bCs/>
                    <w:color w:val="4F81BD" w:themeColor="accent1"/>
                    <w:sz w:val="24"/>
                    <w:szCs w:val="26"/>
                  </w:rPr>
                </w:rPrChange>
              </w:rPr>
              <w:t>1. Go to Requirement page. Click “Add” button.</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659" w:author="DuyNgo" w:date="2012-08-10T08:15:00Z">
                  <w:rPr>
                    <w:rFonts w:asciiTheme="majorHAnsi" w:eastAsia="SimSun" w:hAnsiTheme="majorHAnsi" w:cstheme="minorHAnsi"/>
                    <w:b/>
                    <w:bCs/>
                    <w:color w:val="4F81BD" w:themeColor="accent1"/>
                    <w:sz w:val="24"/>
                    <w:szCs w:val="26"/>
                    <w:lang w:eastAsia="zh-CN"/>
                  </w:rPr>
                </w:rPrChange>
              </w:rPr>
              <w:br/>
              <w:t>3. Fill needed information and click “summit” button.</w:t>
            </w: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66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661" w:author="DuyNgo" w:date="2012-08-10T08:15:00Z">
                  <w:rPr>
                    <w:rFonts w:asciiTheme="majorHAnsi" w:eastAsia="SimSun" w:hAnsiTheme="majorHAnsi" w:cstheme="minorHAnsi"/>
                    <w:b/>
                    <w:bCs/>
                    <w:color w:val="4F81BD" w:themeColor="accent1"/>
                    <w:sz w:val="24"/>
                    <w:szCs w:val="26"/>
                    <w:lang w:eastAsia="zh-CN"/>
                  </w:rPr>
                </w:rPrChange>
              </w:rPr>
              <w:t xml:space="preserve">2. Display page with required </w:t>
            </w:r>
            <w:proofErr w:type="spellStart"/>
            <w:r w:rsidRPr="00303364">
              <w:rPr>
                <w:rFonts w:eastAsia="SimSun" w:cstheme="minorHAnsi"/>
                <w:sz w:val="24"/>
                <w:szCs w:val="24"/>
                <w:lang w:eastAsia="zh-CN"/>
                <w:rPrChange w:id="11662" w:author="DuyNgo" w:date="2012-08-10T08:15:00Z">
                  <w:rPr>
                    <w:rFonts w:asciiTheme="majorHAnsi" w:eastAsia="SimSun" w:hAnsiTheme="majorHAnsi" w:cstheme="minorHAnsi"/>
                    <w:b/>
                    <w:bCs/>
                    <w:color w:val="4F81BD" w:themeColor="accent1"/>
                    <w:sz w:val="24"/>
                    <w:szCs w:val="26"/>
                    <w:lang w:eastAsia="zh-CN"/>
                  </w:rPr>
                </w:rPrChange>
              </w:rPr>
              <w:t>fieldfor</w:t>
            </w:r>
            <w:proofErr w:type="spellEnd"/>
            <w:r w:rsidRPr="00303364">
              <w:rPr>
                <w:rFonts w:eastAsia="SimSun" w:cstheme="minorHAnsi"/>
                <w:sz w:val="24"/>
                <w:szCs w:val="24"/>
                <w:lang w:eastAsia="zh-CN"/>
                <w:rPrChange w:id="11663" w:author="DuyNgo" w:date="2012-08-10T08:15:00Z">
                  <w:rPr>
                    <w:rFonts w:asciiTheme="majorHAnsi" w:eastAsia="SimSun" w:hAnsiTheme="majorHAnsi" w:cstheme="minorHAnsi"/>
                    <w:b/>
                    <w:bCs/>
                    <w:color w:val="4F81BD" w:themeColor="accent1"/>
                    <w:sz w:val="24"/>
                    <w:szCs w:val="26"/>
                    <w:lang w:eastAsia="zh-CN"/>
                  </w:rPr>
                </w:rPrChange>
              </w:rPr>
              <w:t xml:space="preserve"> user to fill information.</w:t>
            </w:r>
            <w:r w:rsidRPr="00303364">
              <w:rPr>
                <w:rFonts w:eastAsia="SimSun" w:cstheme="minorHAnsi"/>
                <w:sz w:val="24"/>
                <w:szCs w:val="24"/>
                <w:lang w:eastAsia="zh-CN"/>
                <w:rPrChange w:id="11664"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665"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666" w:author="DuyNgo" w:date="2012-08-10T08:15:00Z">
                  <w:rPr>
                    <w:rFonts w:asciiTheme="majorHAnsi" w:eastAsia="SimSun" w:hAnsiTheme="majorHAnsi" w:cstheme="minorHAnsi"/>
                    <w:b/>
                    <w:bCs/>
                    <w:color w:val="4F81BD" w:themeColor="accent1"/>
                    <w:sz w:val="24"/>
                    <w:szCs w:val="26"/>
                    <w:lang w:eastAsia="zh-CN"/>
                  </w:rPr>
                </w:rPrChange>
              </w:rPr>
              <w:br/>
              <w:t xml:space="preserve"> 4. Save requirement information.</w:t>
            </w:r>
          </w:p>
        </w:tc>
      </w:tr>
      <w:tr w:rsidR="005E0E76" w:rsidRPr="00303364"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667"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6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669"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7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71"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72" w:author="DuyNgo" w:date="2012-08-10T08:15:00Z">
                  <w:rPr>
                    <w:rFonts w:ascii="Tahoma" w:eastAsia="MS PGothic" w:hAnsi="Tahoma" w:cstheme="minorHAnsi"/>
                    <w:color w:val="000000"/>
                    <w:sz w:val="24"/>
                    <w:szCs w:val="20"/>
                  </w:rPr>
                </w:rPrChange>
              </w:rPr>
            </w:pPr>
            <w:proofErr w:type="gramStart"/>
            <w:r w:rsidRPr="00303364">
              <w:rPr>
                <w:rFonts w:eastAsia="MS PGothic" w:cstheme="minorHAnsi"/>
                <w:sz w:val="24"/>
                <w:szCs w:val="24"/>
                <w:rPrChange w:id="11673" w:author="DuyNgo" w:date="2012-08-10T08:15:00Z">
                  <w:rPr>
                    <w:rFonts w:asciiTheme="majorHAnsi" w:eastAsia="MS PGothic" w:hAnsiTheme="majorHAnsi" w:cstheme="minorHAnsi"/>
                    <w:b/>
                    <w:bCs/>
                    <w:color w:val="4F81BD" w:themeColor="accent1"/>
                    <w:sz w:val="24"/>
                    <w:szCs w:val="26"/>
                  </w:rPr>
                </w:rPrChange>
              </w:rPr>
              <w:t>How to save requirement documents.</w:t>
            </w:r>
            <w:proofErr w:type="gramEnd"/>
            <w:r w:rsidRPr="00303364">
              <w:rPr>
                <w:rFonts w:eastAsia="MS PGothic" w:cstheme="minorHAnsi"/>
                <w:sz w:val="24"/>
                <w:szCs w:val="24"/>
                <w:rPrChange w:id="11674" w:author="DuyNgo" w:date="2012-08-10T08:15:00Z">
                  <w:rPr>
                    <w:rFonts w:asciiTheme="majorHAnsi" w:eastAsia="MS PGothic" w:hAnsiTheme="majorHAnsi" w:cstheme="minorHAnsi"/>
                    <w:b/>
                    <w:bCs/>
                    <w:color w:val="4F81BD" w:themeColor="accent1"/>
                    <w:sz w:val="24"/>
                    <w:szCs w:val="26"/>
                  </w:rPr>
                </w:rPrChange>
              </w:rPr>
              <w:t xml:space="preserve"> (Link or database)</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75" w:author="DuyNgo" w:date="2012-08-10T08:15:00Z">
                  <w:rPr>
                    <w:rFonts w:ascii="Tahoma" w:eastAsia="MS PGothic" w:hAnsi="Tahoma" w:cstheme="minorHAnsi"/>
                    <w:color w:val="000000"/>
                    <w:sz w:val="24"/>
                    <w:szCs w:val="20"/>
                  </w:rPr>
                </w:rPrChange>
              </w:rPr>
            </w:pPr>
            <w:r w:rsidRPr="00303364">
              <w:rPr>
                <w:rFonts w:cstheme="minorHAnsi"/>
                <w:sz w:val="24"/>
                <w:szCs w:val="24"/>
                <w:rPrChange w:id="11676"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7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7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79" w:author="DuyNgo" w:date="2012-08-10T08:15:00Z">
                  <w:rPr>
                    <w:rFonts w:ascii="Tahoma" w:eastAsia="MS PGothic" w:hAnsi="Tahoma" w:cstheme="minorHAnsi"/>
                    <w:color w:val="000000"/>
                    <w:sz w:val="24"/>
                    <w:szCs w:val="20"/>
                  </w:rPr>
                </w:rPrChange>
              </w:rPr>
            </w:pPr>
            <w:r w:rsidRPr="00303364">
              <w:rPr>
                <w:rFonts w:cstheme="minorHAnsi"/>
                <w:sz w:val="24"/>
                <w:szCs w:val="24"/>
                <w:rPrChange w:id="11680"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8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8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83" w:author="DuyNgo" w:date="2012-08-10T08:15:00Z">
                  <w:rPr>
                    <w:rFonts w:ascii="Tahoma" w:eastAsia="MS PGothic" w:hAnsi="Tahoma" w:cstheme="minorHAnsi"/>
                    <w:color w:val="000000"/>
                    <w:sz w:val="24"/>
                    <w:szCs w:val="20"/>
                  </w:rPr>
                </w:rPrChange>
              </w:rPr>
            </w:pPr>
            <w:r w:rsidRPr="00303364">
              <w:rPr>
                <w:rFonts w:cstheme="minorHAnsi"/>
                <w:sz w:val="24"/>
                <w:szCs w:val="24"/>
                <w:rPrChange w:id="11684"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8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86" w:author="DuyNgo" w:date="2012-08-10T08:15:00Z">
                  <w:rPr>
                    <w:rFonts w:asciiTheme="majorHAnsi" w:eastAsia="MS PGothic" w:hAnsiTheme="majorHAnsi" w:cstheme="minorHAnsi"/>
                    <w:b/>
                    <w:bCs/>
                    <w:color w:val="4F81BD" w:themeColor="accent1"/>
                    <w:sz w:val="24"/>
                    <w:szCs w:val="26"/>
                  </w:rPr>
                </w:rPrChange>
              </w:rPr>
              <w:t>5</w:t>
            </w:r>
          </w:p>
        </w:tc>
      </w:tr>
    </w:tbl>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p>
    <w:p w:rsidR="005E0E76" w:rsidRPr="00303364" w:rsidRDefault="00881D40" w:rsidP="00881D40">
      <w:pPr>
        <w:pStyle w:val="Heading4"/>
        <w:rPr>
          <w:rFonts w:asciiTheme="minorHAnsi" w:hAnsiTheme="minorHAnsi" w:cstheme="minorHAnsi"/>
          <w:sz w:val="24"/>
          <w:szCs w:val="24"/>
          <w:rPrChange w:id="11687" w:author="DuyNgo" w:date="2012-08-10T08:15:00Z">
            <w:rPr/>
          </w:rPrChange>
        </w:rPr>
      </w:pPr>
      <w:bookmarkStart w:id="11688" w:name="_Toc332351179"/>
      <w:r w:rsidRPr="00303364">
        <w:rPr>
          <w:rFonts w:asciiTheme="minorHAnsi" w:hAnsiTheme="minorHAnsi" w:cstheme="minorHAnsi"/>
          <w:sz w:val="24"/>
          <w:szCs w:val="24"/>
          <w:rPrChange w:id="11689" w:author="DuyNgo" w:date="2012-08-10T08:15:00Z">
            <w:rPr>
              <w:i w:val="0"/>
              <w:iCs w:val="0"/>
              <w:sz w:val="26"/>
              <w:szCs w:val="26"/>
            </w:rPr>
          </w:rPrChange>
        </w:rPr>
        <w:t>2.</w:t>
      </w:r>
      <w:r w:rsidR="009A610C" w:rsidRPr="00303364">
        <w:rPr>
          <w:rFonts w:asciiTheme="minorHAnsi" w:hAnsiTheme="minorHAnsi" w:cstheme="minorHAnsi"/>
          <w:sz w:val="24"/>
          <w:szCs w:val="24"/>
          <w:rPrChange w:id="11690" w:author="DuyNgo" w:date="2012-08-10T08:15:00Z">
            <w:rPr>
              <w:i w:val="0"/>
              <w:iCs w:val="0"/>
              <w:sz w:val="26"/>
              <w:szCs w:val="26"/>
            </w:rPr>
          </w:rPrChange>
        </w:rPr>
        <w:t>4.27</w:t>
      </w:r>
      <w:r w:rsidR="005E0E76" w:rsidRPr="00303364">
        <w:rPr>
          <w:rFonts w:asciiTheme="minorHAnsi" w:hAnsiTheme="minorHAnsi" w:cstheme="minorHAnsi"/>
          <w:sz w:val="24"/>
          <w:szCs w:val="24"/>
          <w:rPrChange w:id="11691" w:author="DuyNgo" w:date="2012-08-10T08:15:00Z">
            <w:rPr>
              <w:i w:val="0"/>
              <w:iCs w:val="0"/>
              <w:sz w:val="26"/>
              <w:szCs w:val="26"/>
            </w:rPr>
          </w:rPrChange>
        </w:rPr>
        <w:t xml:space="preserve"> Update Requirement</w:t>
      </w:r>
      <w:bookmarkEnd w:id="11688"/>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11692" w:author="DuyNgo" w:date="2012-08-10T08:15:00Z">
            <w:rPr>
              <w:rFonts w:cstheme="minorHAnsi"/>
              <w:sz w:val="24"/>
            </w:rPr>
          </w:rPrChange>
        </w:rPr>
      </w:pPr>
    </w:p>
    <w:p w:rsidR="005E0E76" w:rsidRPr="00303364" w:rsidRDefault="005E0E76" w:rsidP="005E0E76">
      <w:pPr>
        <w:rPr>
          <w:rFonts w:cstheme="minorHAnsi"/>
          <w:sz w:val="24"/>
          <w:szCs w:val="24"/>
        </w:rPr>
      </w:pPr>
      <w:r w:rsidRPr="00303364">
        <w:rPr>
          <w:rFonts w:cstheme="minorHAnsi"/>
          <w:sz w:val="24"/>
          <w:szCs w:val="24"/>
          <w:rPrChange w:id="11693" w:author="DuyNgo" w:date="2012-08-10T08:15:00Z">
            <w:rPr>
              <w:rFonts w:cstheme="minorHAnsi"/>
              <w:sz w:val="24"/>
              <w:szCs w:val="24"/>
            </w:rPr>
          </w:rPrChange>
        </w:rPr>
        <w:object w:dxaOrig="3245" w:dyaOrig="1661">
          <v:shape id="_x0000_i1081" type="#_x0000_t75" style="width:162.4pt;height:82.9pt" o:ole="">
            <v:imagedata r:id="rId124" o:title=""/>
          </v:shape>
          <o:OLEObject Type="Embed" ProgID="Visio.Drawing.11" ShapeID="_x0000_i1081" DrawAspect="Content" ObjectID="_1406100389" r:id="rId125"/>
        </w:object>
      </w:r>
    </w:p>
    <w:p w:rsidR="005E0E76" w:rsidRPr="00303364" w:rsidRDefault="005E0E76" w:rsidP="005E0E76">
      <w:pPr>
        <w:rPr>
          <w:rFonts w:cstheme="minorHAnsi"/>
          <w:sz w:val="24"/>
          <w:szCs w:val="24"/>
        </w:rPr>
      </w:pPr>
      <w:r w:rsidRPr="00303364">
        <w:rPr>
          <w:rFonts w:cstheme="minorHAnsi"/>
          <w:sz w:val="24"/>
          <w:szCs w:val="24"/>
          <w:rPrChange w:id="1169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2"/>
        <w:gridCol w:w="3649"/>
        <w:gridCol w:w="3553"/>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695"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696" w:author="DuyNgo" w:date="2012-08-10T08:15:00Z">
                  <w:rPr>
                    <w:rFonts w:asciiTheme="majorHAnsi" w:eastAsia="Calibri" w:hAnsiTheme="majorHAnsi" w:cstheme="minorHAnsi"/>
                    <w:b/>
                    <w:bCs/>
                    <w:color w:val="4F81BD" w:themeColor="accent1"/>
                    <w:sz w:val="24"/>
                    <w:szCs w:val="26"/>
                  </w:rPr>
                </w:rPrChange>
              </w:rPr>
              <w:t>Requirement _UC02</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697"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98"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699" w:author="DuyNgo" w:date="2012-08-10T08:15:00Z">
                  <w:rPr>
                    <w:rFonts w:asciiTheme="majorHAnsi" w:eastAsia="Calibri" w:hAnsiTheme="majorHAnsi" w:cstheme="minorHAnsi"/>
                    <w:b/>
                    <w:bCs/>
                    <w:color w:val="4F81BD" w:themeColor="accent1"/>
                    <w:sz w:val="24"/>
                    <w:szCs w:val="26"/>
                  </w:rPr>
                </w:rPrChange>
              </w:rPr>
              <w:t>Update Requirement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0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01"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0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703" w:author="DuyNgo" w:date="2012-08-10T08:15:00Z">
                  <w:rPr>
                    <w:rFonts w:asciiTheme="majorHAnsi" w:eastAsiaTheme="majorEastAsia" w:hAnsiTheme="majorHAnsi" w:cstheme="minorHAnsi"/>
                    <w:b/>
                    <w:bCs/>
                    <w:color w:val="4F81BD" w:themeColor="accent1"/>
                    <w:sz w:val="24"/>
                    <w:szCs w:val="26"/>
                  </w:rPr>
                </w:rPrChange>
              </w:rPr>
              <w:t xml:space="preserve">This function allows user to </w:t>
            </w:r>
            <w:proofErr w:type="spellStart"/>
            <w:r w:rsidRPr="00303364">
              <w:rPr>
                <w:rFonts w:cstheme="minorHAnsi"/>
                <w:sz w:val="24"/>
                <w:szCs w:val="24"/>
                <w:rPrChange w:id="11704" w:author="DuyNgo" w:date="2012-08-10T08:15:00Z">
                  <w:rPr>
                    <w:rFonts w:asciiTheme="majorHAnsi" w:eastAsiaTheme="majorEastAsia" w:hAnsiTheme="majorHAnsi" w:cstheme="minorHAnsi"/>
                    <w:b/>
                    <w:bCs/>
                    <w:color w:val="4F81BD" w:themeColor="accent1"/>
                    <w:sz w:val="24"/>
                    <w:szCs w:val="26"/>
                  </w:rPr>
                </w:rPrChange>
              </w:rPr>
              <w:t>updatedocument</w:t>
            </w:r>
            <w:proofErr w:type="spellEnd"/>
            <w:r w:rsidRPr="00303364">
              <w:rPr>
                <w:rFonts w:cstheme="minorHAnsi"/>
                <w:sz w:val="24"/>
                <w:szCs w:val="24"/>
                <w:rPrChange w:id="11705" w:author="DuyNgo" w:date="2012-08-10T08:15:00Z">
                  <w:rPr>
                    <w:rFonts w:asciiTheme="majorHAnsi" w:eastAsiaTheme="majorEastAsia" w:hAnsiTheme="majorHAnsi" w:cstheme="minorHAnsi"/>
                    <w:b/>
                    <w:bCs/>
                    <w:color w:val="4F81BD" w:themeColor="accent1"/>
                    <w:sz w:val="24"/>
                    <w:szCs w:val="26"/>
                  </w:rPr>
                </w:rPrChange>
              </w:rPr>
              <w:t>, status.</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0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07"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0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709"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710" w:author="DuyNgo" w:date="2012-08-10T08:15:00Z">
                  <w:rPr>
                    <w:rFonts w:asciiTheme="majorHAnsi" w:eastAsia="SimSun" w:hAnsiTheme="majorHAnsi" w:cstheme="minorHAnsi"/>
                    <w:b/>
                    <w:bCs/>
                    <w:color w:val="4F81BD" w:themeColor="accent1"/>
                    <w:sz w:val="24"/>
                    <w:szCs w:val="26"/>
                    <w:lang w:eastAsia="zh-CN"/>
                  </w:rPr>
                </w:rPrChange>
              </w:rPr>
              <w:t>Manager, member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1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12"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1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14"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1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16"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1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18"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1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20"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721"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722" w:author="DuyNgo" w:date="2012-08-10T08:15:00Z">
                  <w:rPr>
                    <w:rFonts w:asciiTheme="majorHAnsi" w:eastAsia="Calibri" w:hAnsiTheme="majorHAnsi" w:cstheme="minorHAnsi"/>
                    <w:b/>
                    <w:bCs/>
                    <w:color w:val="4F81BD" w:themeColor="accent1"/>
                    <w:sz w:val="24"/>
                    <w:szCs w:val="26"/>
                  </w:rPr>
                </w:rPrChange>
              </w:rPr>
              <w:t>1. Go to Requirement page. Choose requirement, Click “Update” button.</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723" w:author="DuyNgo" w:date="2012-08-10T08:15:00Z">
                  <w:rPr>
                    <w:rFonts w:asciiTheme="majorHAnsi" w:eastAsia="SimSun" w:hAnsiTheme="majorHAnsi" w:cstheme="minorHAnsi"/>
                    <w:b/>
                    <w:bCs/>
                    <w:color w:val="4F81BD" w:themeColor="accent1"/>
                    <w:sz w:val="24"/>
                    <w:szCs w:val="26"/>
                    <w:lang w:eastAsia="zh-CN"/>
                  </w:rPr>
                </w:rPrChange>
              </w:rPr>
              <w:br/>
              <w:t>3. Fill needed information and click “Save” button.</w:t>
            </w: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72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725" w:author="DuyNgo" w:date="2012-08-10T08:15:00Z">
                  <w:rPr>
                    <w:rFonts w:asciiTheme="majorHAnsi" w:eastAsia="SimSun" w:hAnsiTheme="majorHAnsi" w:cstheme="minorHAnsi"/>
                    <w:b/>
                    <w:bCs/>
                    <w:color w:val="4F81BD" w:themeColor="accent1"/>
                    <w:sz w:val="24"/>
                    <w:szCs w:val="26"/>
                    <w:lang w:eastAsia="zh-CN"/>
                  </w:rPr>
                </w:rPrChange>
              </w:rPr>
              <w:t xml:space="preserve"> 2. Display page with information for user to modify.</w:t>
            </w:r>
            <w:r w:rsidRPr="00303364">
              <w:rPr>
                <w:rFonts w:eastAsia="SimSun" w:cstheme="minorHAnsi"/>
                <w:sz w:val="24"/>
                <w:szCs w:val="24"/>
                <w:lang w:eastAsia="zh-CN"/>
                <w:rPrChange w:id="11726"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727"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728" w:author="DuyNgo" w:date="2012-08-10T08:15:00Z">
                  <w:rPr>
                    <w:rFonts w:asciiTheme="majorHAnsi" w:eastAsia="SimSun" w:hAnsiTheme="majorHAnsi" w:cstheme="minorHAnsi"/>
                    <w:b/>
                    <w:bCs/>
                    <w:color w:val="4F81BD" w:themeColor="accent1"/>
                    <w:sz w:val="24"/>
                    <w:szCs w:val="26"/>
                    <w:lang w:eastAsia="zh-CN"/>
                  </w:rPr>
                </w:rPrChange>
              </w:rPr>
              <w:br/>
              <w:t xml:space="preserve"> 4. Save updated information.</w:t>
            </w:r>
          </w:p>
        </w:tc>
      </w:tr>
      <w:tr w:rsidR="005E0E76" w:rsidRPr="00303364"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729"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3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31"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3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33"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3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3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36" w:author="DuyNgo" w:date="2012-08-10T08:15:00Z">
                  <w:rPr>
                    <w:rFonts w:ascii="Tahoma" w:eastAsia="MS PGothic" w:hAnsi="Tahoma" w:cstheme="minorHAnsi"/>
                    <w:color w:val="000000"/>
                    <w:sz w:val="24"/>
                    <w:szCs w:val="20"/>
                  </w:rPr>
                </w:rPrChange>
              </w:rPr>
            </w:pPr>
            <w:r w:rsidRPr="00303364">
              <w:rPr>
                <w:rFonts w:cstheme="minorHAnsi"/>
                <w:sz w:val="24"/>
                <w:szCs w:val="24"/>
                <w:rPrChange w:id="11737"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3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39"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40" w:author="DuyNgo" w:date="2012-08-10T08:15:00Z">
                  <w:rPr>
                    <w:rFonts w:ascii="Tahoma" w:eastAsia="MS PGothic" w:hAnsi="Tahoma" w:cstheme="minorHAnsi"/>
                    <w:color w:val="000000"/>
                    <w:sz w:val="24"/>
                    <w:szCs w:val="20"/>
                  </w:rPr>
                </w:rPrChange>
              </w:rPr>
            </w:pPr>
            <w:r w:rsidRPr="00303364">
              <w:rPr>
                <w:rFonts w:cstheme="minorHAnsi"/>
                <w:sz w:val="24"/>
                <w:szCs w:val="24"/>
                <w:rPrChange w:id="11741"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4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43"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44" w:author="DuyNgo" w:date="2012-08-10T08:15:00Z">
                  <w:rPr>
                    <w:rFonts w:ascii="Tahoma" w:eastAsia="MS PGothic" w:hAnsi="Tahoma" w:cstheme="minorHAnsi"/>
                    <w:color w:val="000000"/>
                    <w:sz w:val="24"/>
                    <w:szCs w:val="20"/>
                  </w:rPr>
                </w:rPrChange>
              </w:rPr>
            </w:pPr>
            <w:r w:rsidRPr="00303364">
              <w:rPr>
                <w:rFonts w:cstheme="minorHAnsi"/>
                <w:sz w:val="24"/>
                <w:szCs w:val="24"/>
                <w:rPrChange w:id="11745"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4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47" w:author="DuyNgo" w:date="2012-08-10T08:15:00Z">
                  <w:rPr>
                    <w:rFonts w:asciiTheme="majorHAnsi" w:eastAsia="MS PGothic" w:hAnsiTheme="majorHAnsi" w:cstheme="minorHAnsi"/>
                    <w:b/>
                    <w:bCs/>
                    <w:color w:val="4F81BD" w:themeColor="accent1"/>
                    <w:sz w:val="24"/>
                    <w:szCs w:val="26"/>
                  </w:rPr>
                </w:rPrChange>
              </w:rPr>
              <w:t>5</w:t>
            </w:r>
          </w:p>
        </w:tc>
      </w:tr>
    </w:tbl>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bookmarkStart w:id="11748" w:name="_Toc326241068"/>
    </w:p>
    <w:p w:rsidR="005E0E76" w:rsidRPr="00303364" w:rsidRDefault="00881D40" w:rsidP="00881D40">
      <w:pPr>
        <w:pStyle w:val="Heading4"/>
        <w:rPr>
          <w:rFonts w:asciiTheme="minorHAnsi" w:hAnsiTheme="minorHAnsi" w:cstheme="minorHAnsi"/>
          <w:sz w:val="24"/>
          <w:szCs w:val="24"/>
          <w:rPrChange w:id="11749" w:author="DuyNgo" w:date="2012-08-10T08:15:00Z">
            <w:rPr/>
          </w:rPrChange>
        </w:rPr>
      </w:pPr>
      <w:bookmarkStart w:id="11750" w:name="_Toc332351180"/>
      <w:r w:rsidRPr="00303364">
        <w:rPr>
          <w:rFonts w:asciiTheme="minorHAnsi" w:hAnsiTheme="minorHAnsi" w:cstheme="minorHAnsi"/>
          <w:sz w:val="24"/>
          <w:szCs w:val="24"/>
          <w:rPrChange w:id="11751" w:author="DuyNgo" w:date="2012-08-10T08:15:00Z">
            <w:rPr>
              <w:i w:val="0"/>
              <w:iCs w:val="0"/>
              <w:sz w:val="26"/>
              <w:szCs w:val="26"/>
            </w:rPr>
          </w:rPrChange>
        </w:rPr>
        <w:t>2</w:t>
      </w:r>
      <w:r w:rsidR="009A610C" w:rsidRPr="00303364">
        <w:rPr>
          <w:rFonts w:asciiTheme="minorHAnsi" w:hAnsiTheme="minorHAnsi" w:cstheme="minorHAnsi"/>
          <w:sz w:val="24"/>
          <w:szCs w:val="24"/>
          <w:rPrChange w:id="11752" w:author="DuyNgo" w:date="2012-08-10T08:15:00Z">
            <w:rPr>
              <w:i w:val="0"/>
              <w:iCs w:val="0"/>
              <w:sz w:val="26"/>
              <w:szCs w:val="26"/>
            </w:rPr>
          </w:rPrChange>
        </w:rPr>
        <w:t>.4.28</w:t>
      </w:r>
      <w:r w:rsidR="005E0E76" w:rsidRPr="00303364">
        <w:rPr>
          <w:rFonts w:asciiTheme="minorHAnsi" w:hAnsiTheme="minorHAnsi" w:cstheme="minorHAnsi"/>
          <w:sz w:val="24"/>
          <w:szCs w:val="24"/>
          <w:rPrChange w:id="11753" w:author="DuyNgo" w:date="2012-08-10T08:15:00Z">
            <w:rPr>
              <w:i w:val="0"/>
              <w:iCs w:val="0"/>
              <w:sz w:val="26"/>
              <w:szCs w:val="26"/>
            </w:rPr>
          </w:rPrChange>
        </w:rPr>
        <w:t xml:space="preserve"> Delete Requirement</w:t>
      </w:r>
      <w:bookmarkEnd w:id="11750"/>
    </w:p>
    <w:bookmarkEnd w:id="11748"/>
    <w:p w:rsidR="005E0E76" w:rsidRPr="00303364" w:rsidRDefault="005E0E76" w:rsidP="005E0E76">
      <w:pPr>
        <w:rPr>
          <w:rFonts w:cstheme="minorHAnsi"/>
          <w:sz w:val="24"/>
          <w:szCs w:val="24"/>
        </w:rPr>
      </w:pPr>
      <w:r w:rsidRPr="00303364">
        <w:rPr>
          <w:rFonts w:cstheme="minorHAnsi"/>
          <w:sz w:val="24"/>
          <w:szCs w:val="24"/>
          <w:rPrChange w:id="11754" w:author="DuyNgo" w:date="2012-08-10T08:15:00Z">
            <w:rPr>
              <w:rFonts w:cstheme="minorHAnsi"/>
              <w:sz w:val="24"/>
              <w:szCs w:val="24"/>
            </w:rPr>
          </w:rPrChange>
        </w:rPr>
        <w:object w:dxaOrig="3218" w:dyaOrig="1661">
          <v:shape id="_x0000_i1082" type="#_x0000_t75" style="width:159.9pt;height:82.9pt" o:ole="">
            <v:imagedata r:id="rId126" o:title=""/>
          </v:shape>
          <o:OLEObject Type="Embed" ProgID="Visio.Drawing.11" ShapeID="_x0000_i1082" DrawAspect="Content" ObjectID="_1406100390" r:id="rId127"/>
        </w:object>
      </w:r>
    </w:p>
    <w:p w:rsidR="005E0E76" w:rsidRPr="00303364" w:rsidRDefault="005E0E76" w:rsidP="005E0E76">
      <w:pPr>
        <w:rPr>
          <w:rFonts w:cstheme="minorHAnsi"/>
          <w:sz w:val="24"/>
          <w:szCs w:val="24"/>
        </w:rPr>
      </w:pPr>
      <w:r w:rsidRPr="00303364">
        <w:rPr>
          <w:rFonts w:cstheme="minorHAnsi"/>
          <w:sz w:val="24"/>
          <w:szCs w:val="24"/>
          <w:rPrChange w:id="1175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1"/>
        <w:gridCol w:w="3647"/>
        <w:gridCol w:w="3556"/>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756" w:author="DuyNgo" w:date="2012-08-10T08:15:00Z">
                  <w:rPr>
                    <w:rFonts w:asciiTheme="majorHAnsi" w:eastAsia="MS PGothic" w:hAnsiTheme="majorHAnsi" w:cstheme="minorHAnsi"/>
                    <w:b/>
                    <w:bCs/>
                    <w:color w:val="4F81BD" w:themeColor="accent1"/>
                    <w:sz w:val="24"/>
                    <w:szCs w:val="26"/>
                  </w:rPr>
                </w:rPrChange>
              </w:rPr>
              <w:lastRenderedPageBreak/>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757" w:author="DuyNgo" w:date="2012-08-10T08:15:00Z">
                  <w:rPr>
                    <w:rFonts w:asciiTheme="majorHAnsi" w:eastAsia="Calibri" w:hAnsiTheme="majorHAnsi" w:cstheme="minorHAnsi"/>
                    <w:b/>
                    <w:bCs/>
                    <w:color w:val="4F81BD" w:themeColor="accent1"/>
                    <w:sz w:val="24"/>
                    <w:szCs w:val="26"/>
                  </w:rPr>
                </w:rPrChange>
              </w:rPr>
              <w:t>Requirement _UC03</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75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59"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760" w:author="DuyNgo" w:date="2012-08-10T08:15:00Z">
                  <w:rPr>
                    <w:rFonts w:asciiTheme="majorHAnsi" w:eastAsia="Calibri" w:hAnsiTheme="majorHAnsi" w:cstheme="minorHAnsi"/>
                    <w:b/>
                    <w:bCs/>
                    <w:color w:val="4F81BD" w:themeColor="accent1"/>
                    <w:sz w:val="24"/>
                    <w:szCs w:val="26"/>
                  </w:rPr>
                </w:rPrChange>
              </w:rPr>
              <w:t>Add Requirement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6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6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6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764" w:author="DuyNgo" w:date="2012-08-10T08:15:00Z">
                  <w:rPr>
                    <w:rFonts w:asciiTheme="majorHAnsi" w:eastAsiaTheme="majorEastAsia" w:hAnsiTheme="majorHAnsi" w:cstheme="minorHAnsi"/>
                    <w:b/>
                    <w:bCs/>
                    <w:color w:val="4F81BD" w:themeColor="accent1"/>
                    <w:sz w:val="24"/>
                    <w:szCs w:val="26"/>
                  </w:rPr>
                </w:rPrChange>
              </w:rPr>
              <w:t>This function allows user to delete requirement.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6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66"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6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768"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769"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7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71"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7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73" w:author="DuyNgo" w:date="2012-08-10T08:15:00Z">
                  <w:rPr>
                    <w:rFonts w:asciiTheme="majorHAnsi" w:eastAsia="SimSun" w:hAnsiTheme="majorHAnsi" w:cstheme="minorHAnsi"/>
                    <w:b/>
                    <w:bCs/>
                    <w:color w:val="4F81BD" w:themeColor="accent1"/>
                    <w:sz w:val="24"/>
                    <w:szCs w:val="26"/>
                    <w:lang w:eastAsia="zh-CN"/>
                  </w:rPr>
                </w:rPrChange>
              </w:rPr>
              <w:t xml:space="preserve">Users must log in with role “Project Manager”; </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7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75"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7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77"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7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79"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780"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781" w:author="DuyNgo" w:date="2012-08-10T08:15:00Z">
                  <w:rPr>
                    <w:rFonts w:asciiTheme="majorHAnsi" w:eastAsia="Calibri" w:hAnsiTheme="majorHAnsi" w:cstheme="minorHAnsi"/>
                    <w:b/>
                    <w:bCs/>
                    <w:color w:val="4F81BD" w:themeColor="accent1"/>
                    <w:sz w:val="24"/>
                    <w:szCs w:val="26"/>
                  </w:rPr>
                </w:rPrChange>
              </w:rPr>
              <w:t>1. Go to Requirement page. Choose requirement, Click “Delete” button.</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782" w:author="DuyNgo" w:date="2012-08-10T08:15:00Z">
                  <w:rPr>
                    <w:rFonts w:asciiTheme="majorHAnsi" w:eastAsia="SimSun" w:hAnsiTheme="majorHAnsi" w:cstheme="minorHAnsi"/>
                    <w:b/>
                    <w:bCs/>
                    <w:color w:val="4F81BD" w:themeColor="accent1"/>
                    <w:sz w:val="24"/>
                    <w:szCs w:val="26"/>
                    <w:lang w:eastAsia="zh-CN"/>
                  </w:rPr>
                </w:rPrChange>
              </w:rPr>
              <w:br/>
              <w:t>3. Click “Yes” button.</w:t>
            </w: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78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784" w:author="DuyNgo" w:date="2012-08-10T08:15:00Z">
                  <w:rPr>
                    <w:rFonts w:asciiTheme="majorHAnsi" w:eastAsia="SimSun" w:hAnsiTheme="majorHAnsi" w:cstheme="minorHAnsi"/>
                    <w:b/>
                    <w:bCs/>
                    <w:color w:val="4F81BD" w:themeColor="accent1"/>
                    <w:sz w:val="24"/>
                    <w:szCs w:val="26"/>
                    <w:lang w:eastAsia="zh-CN"/>
                  </w:rPr>
                </w:rPrChange>
              </w:rPr>
              <w:t xml:space="preserve"> 2. Display confirm box.</w:t>
            </w:r>
            <w:r w:rsidRPr="00303364">
              <w:rPr>
                <w:rFonts w:eastAsia="SimSun" w:cstheme="minorHAnsi"/>
                <w:sz w:val="24"/>
                <w:szCs w:val="24"/>
                <w:lang w:eastAsia="zh-CN"/>
                <w:rPrChange w:id="11785"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786"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787" w:author="DuyNgo" w:date="2012-08-10T08:15:00Z">
                  <w:rPr>
                    <w:rFonts w:asciiTheme="majorHAnsi" w:eastAsia="SimSun" w:hAnsiTheme="majorHAnsi" w:cstheme="minorHAnsi"/>
                    <w:b/>
                    <w:bCs/>
                    <w:color w:val="4F81BD" w:themeColor="accent1"/>
                    <w:sz w:val="24"/>
                    <w:szCs w:val="26"/>
                    <w:lang w:eastAsia="zh-CN"/>
                  </w:rPr>
                </w:rPrChange>
              </w:rPr>
              <w:br/>
              <w:t xml:space="preserve"> 4. Delete Requirement.</w:t>
            </w:r>
          </w:p>
        </w:tc>
      </w:tr>
      <w:tr w:rsidR="005E0E76" w:rsidRPr="00303364"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788"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8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90"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9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92"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9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9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95" w:author="DuyNgo" w:date="2012-08-10T08:15:00Z">
                  <w:rPr>
                    <w:rFonts w:ascii="Tahoma" w:eastAsia="MS PGothic" w:hAnsi="Tahoma" w:cstheme="minorHAnsi"/>
                    <w:color w:val="000000"/>
                    <w:sz w:val="24"/>
                    <w:szCs w:val="20"/>
                  </w:rPr>
                </w:rPrChange>
              </w:rPr>
            </w:pPr>
            <w:r w:rsidRPr="00303364">
              <w:rPr>
                <w:rFonts w:cstheme="minorHAnsi"/>
                <w:sz w:val="24"/>
                <w:szCs w:val="24"/>
                <w:rPrChange w:id="11796"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9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9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99" w:author="DuyNgo" w:date="2012-08-10T08:15:00Z">
                  <w:rPr>
                    <w:rFonts w:ascii="Tahoma" w:eastAsia="MS PGothic" w:hAnsi="Tahoma" w:cstheme="minorHAnsi"/>
                    <w:color w:val="000000"/>
                    <w:sz w:val="24"/>
                    <w:szCs w:val="20"/>
                  </w:rPr>
                </w:rPrChange>
              </w:rPr>
            </w:pPr>
            <w:r w:rsidRPr="00303364">
              <w:rPr>
                <w:rFonts w:cstheme="minorHAnsi"/>
                <w:sz w:val="24"/>
                <w:szCs w:val="24"/>
                <w:rPrChange w:id="11800"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0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0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03" w:author="DuyNgo" w:date="2012-08-10T08:15:00Z">
                  <w:rPr>
                    <w:rFonts w:ascii="Tahoma" w:eastAsia="MS PGothic" w:hAnsi="Tahoma" w:cstheme="minorHAnsi"/>
                    <w:color w:val="000000"/>
                    <w:sz w:val="24"/>
                    <w:szCs w:val="20"/>
                  </w:rPr>
                </w:rPrChange>
              </w:rPr>
            </w:pPr>
            <w:r w:rsidRPr="00303364">
              <w:rPr>
                <w:rFonts w:cstheme="minorHAnsi"/>
                <w:sz w:val="24"/>
                <w:szCs w:val="24"/>
                <w:rPrChange w:id="11804"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0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06" w:author="DuyNgo" w:date="2012-08-10T08:15:00Z">
                  <w:rPr>
                    <w:rFonts w:asciiTheme="majorHAnsi" w:eastAsia="MS PGothic" w:hAnsiTheme="majorHAnsi" w:cstheme="minorHAnsi"/>
                    <w:b/>
                    <w:bCs/>
                    <w:color w:val="4F81BD" w:themeColor="accent1"/>
                    <w:sz w:val="24"/>
                    <w:szCs w:val="26"/>
                  </w:rPr>
                </w:rPrChange>
              </w:rPr>
              <w:t>5</w:t>
            </w:r>
          </w:p>
        </w:tc>
      </w:tr>
    </w:tbl>
    <w:p w:rsidR="005E0E76" w:rsidRPr="00303364" w:rsidRDefault="005E0E76" w:rsidP="005E0E76">
      <w:pPr>
        <w:rPr>
          <w:rFonts w:cstheme="minorHAnsi"/>
          <w:sz w:val="24"/>
          <w:szCs w:val="24"/>
        </w:rPr>
      </w:pPr>
    </w:p>
    <w:p w:rsidR="005E0E76" w:rsidRPr="00303364" w:rsidRDefault="00881D40" w:rsidP="00881D40">
      <w:pPr>
        <w:pStyle w:val="Heading4"/>
        <w:rPr>
          <w:rFonts w:asciiTheme="minorHAnsi" w:hAnsiTheme="minorHAnsi" w:cstheme="minorHAnsi"/>
          <w:sz w:val="24"/>
          <w:szCs w:val="24"/>
          <w:rPrChange w:id="11807" w:author="DuyNgo" w:date="2012-08-10T08:15:00Z">
            <w:rPr/>
          </w:rPrChange>
        </w:rPr>
      </w:pPr>
      <w:bookmarkStart w:id="11808" w:name="_Toc326241069"/>
      <w:bookmarkStart w:id="11809" w:name="_Toc332351181"/>
      <w:r w:rsidRPr="00303364">
        <w:rPr>
          <w:rFonts w:asciiTheme="minorHAnsi" w:hAnsiTheme="minorHAnsi" w:cstheme="minorHAnsi"/>
          <w:sz w:val="24"/>
          <w:szCs w:val="24"/>
          <w:rPrChange w:id="11810" w:author="DuyNgo" w:date="2012-08-10T08:15:00Z">
            <w:rPr>
              <w:i w:val="0"/>
              <w:iCs w:val="0"/>
              <w:sz w:val="26"/>
              <w:szCs w:val="26"/>
            </w:rPr>
          </w:rPrChange>
        </w:rPr>
        <w:t>2.</w:t>
      </w:r>
      <w:r w:rsidR="009A610C" w:rsidRPr="00303364">
        <w:rPr>
          <w:rFonts w:asciiTheme="minorHAnsi" w:hAnsiTheme="minorHAnsi" w:cstheme="minorHAnsi"/>
          <w:sz w:val="24"/>
          <w:szCs w:val="24"/>
          <w:rPrChange w:id="11811" w:author="DuyNgo" w:date="2012-08-10T08:15:00Z">
            <w:rPr>
              <w:i w:val="0"/>
              <w:iCs w:val="0"/>
              <w:sz w:val="26"/>
              <w:szCs w:val="26"/>
            </w:rPr>
          </w:rPrChange>
        </w:rPr>
        <w:t>4.29</w:t>
      </w:r>
      <w:r w:rsidR="005E0E76" w:rsidRPr="00303364">
        <w:rPr>
          <w:rFonts w:asciiTheme="minorHAnsi" w:hAnsiTheme="minorHAnsi" w:cstheme="minorHAnsi"/>
          <w:sz w:val="24"/>
          <w:szCs w:val="24"/>
          <w:rPrChange w:id="11812" w:author="DuyNgo" w:date="2012-08-10T08:15:00Z">
            <w:rPr>
              <w:i w:val="0"/>
              <w:iCs w:val="0"/>
              <w:sz w:val="26"/>
              <w:szCs w:val="26"/>
            </w:rPr>
          </w:rPrChange>
        </w:rPr>
        <w:t xml:space="preserve"> Sort Requirements</w:t>
      </w:r>
      <w:bookmarkEnd w:id="11808"/>
      <w:bookmarkEnd w:id="11809"/>
    </w:p>
    <w:p w:rsidR="005E0E76" w:rsidRPr="00303364" w:rsidRDefault="005E0E76" w:rsidP="005E0E76">
      <w:pPr>
        <w:rPr>
          <w:rFonts w:cstheme="minorHAnsi"/>
          <w:sz w:val="24"/>
          <w:szCs w:val="24"/>
        </w:rPr>
      </w:pPr>
      <w:r w:rsidRPr="00303364">
        <w:rPr>
          <w:rFonts w:cstheme="minorHAnsi"/>
          <w:sz w:val="24"/>
          <w:szCs w:val="24"/>
          <w:rPrChange w:id="11813" w:author="DuyNgo" w:date="2012-08-10T08:15:00Z">
            <w:rPr>
              <w:rFonts w:asciiTheme="majorHAnsi" w:eastAsiaTheme="majorEastAsia" w:hAnsiTheme="majorHAnsi" w:cstheme="minorHAnsi"/>
              <w:b/>
              <w:bCs/>
              <w:color w:val="4F81BD" w:themeColor="accent1"/>
              <w:sz w:val="24"/>
              <w:szCs w:val="26"/>
            </w:rPr>
          </w:rPrChange>
        </w:rPr>
        <w:br/>
      </w:r>
    </w:p>
    <w:p w:rsidR="005E0E76" w:rsidRPr="00303364" w:rsidRDefault="005E0E76" w:rsidP="005E0E76">
      <w:pPr>
        <w:rPr>
          <w:rFonts w:cstheme="minorHAnsi"/>
          <w:sz w:val="24"/>
          <w:szCs w:val="24"/>
        </w:rPr>
      </w:pPr>
      <w:r w:rsidRPr="00303364">
        <w:rPr>
          <w:rFonts w:cstheme="minorHAnsi"/>
          <w:sz w:val="24"/>
          <w:szCs w:val="24"/>
          <w:rPrChange w:id="11814" w:author="DuyNgo" w:date="2012-08-10T08:15:00Z">
            <w:rPr>
              <w:rFonts w:cstheme="minorHAnsi"/>
              <w:sz w:val="24"/>
              <w:szCs w:val="24"/>
            </w:rPr>
          </w:rPrChange>
        </w:rPr>
        <w:object w:dxaOrig="3207" w:dyaOrig="1661">
          <v:shape id="_x0000_i1083" type="#_x0000_t75" style="width:159.9pt;height:82.9pt" o:ole="">
            <v:imagedata r:id="rId128" o:title=""/>
          </v:shape>
          <o:OLEObject Type="Embed" ProgID="Visio.Drawing.11" ShapeID="_x0000_i1083" DrawAspect="Content" ObjectID="_1406100391" r:id="rId129"/>
        </w:object>
      </w:r>
    </w:p>
    <w:p w:rsidR="005E0E76" w:rsidRPr="00303364" w:rsidRDefault="005E0E76" w:rsidP="005E0E76">
      <w:pPr>
        <w:rPr>
          <w:rFonts w:cstheme="minorHAnsi"/>
          <w:sz w:val="24"/>
          <w:szCs w:val="24"/>
        </w:rPr>
      </w:pPr>
      <w:r w:rsidRPr="00303364">
        <w:rPr>
          <w:rFonts w:cstheme="minorHAnsi"/>
          <w:sz w:val="24"/>
          <w:szCs w:val="24"/>
          <w:rPrChange w:id="1181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7"/>
        <w:gridCol w:w="3543"/>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81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817" w:author="DuyNgo" w:date="2012-08-10T08:15:00Z">
                  <w:rPr>
                    <w:rFonts w:asciiTheme="majorHAnsi" w:eastAsia="Calibri" w:hAnsiTheme="majorHAnsi" w:cstheme="minorHAnsi"/>
                    <w:b/>
                    <w:bCs/>
                    <w:color w:val="4F81BD" w:themeColor="accent1"/>
                    <w:sz w:val="24"/>
                    <w:szCs w:val="26"/>
                  </w:rPr>
                </w:rPrChange>
              </w:rPr>
              <w:t>Requirement _UC04</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81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19"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820" w:author="DuyNgo" w:date="2012-08-10T08:15:00Z">
                  <w:rPr>
                    <w:rFonts w:asciiTheme="majorHAnsi" w:eastAsia="Calibri" w:hAnsiTheme="majorHAnsi" w:cstheme="minorHAnsi"/>
                    <w:b/>
                    <w:bCs/>
                    <w:color w:val="4F81BD" w:themeColor="accent1"/>
                    <w:sz w:val="24"/>
                    <w:szCs w:val="26"/>
                  </w:rPr>
                </w:rPrChange>
              </w:rPr>
              <w:t>Sort Requirements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2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2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2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824" w:author="DuyNgo" w:date="2012-08-10T08:15:00Z">
                  <w:rPr>
                    <w:rFonts w:asciiTheme="majorHAnsi" w:eastAsiaTheme="majorEastAsia" w:hAnsiTheme="majorHAnsi" w:cstheme="minorHAnsi"/>
                    <w:b/>
                    <w:bCs/>
                    <w:color w:val="4F81BD" w:themeColor="accent1"/>
                    <w:sz w:val="24"/>
                    <w:szCs w:val="26"/>
                  </w:rPr>
                </w:rPrChange>
              </w:rPr>
              <w:t>This function allows user to sort, filter requirement by Size, Priority or Date.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2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26"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2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828"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829" w:author="DuyNgo" w:date="2012-08-10T08:15:00Z">
                  <w:rPr>
                    <w:rFonts w:asciiTheme="majorHAnsi" w:eastAsia="SimSun" w:hAnsiTheme="majorHAnsi" w:cstheme="minorHAnsi"/>
                    <w:b/>
                    <w:bCs/>
                    <w:color w:val="4F81BD" w:themeColor="accent1"/>
                    <w:sz w:val="24"/>
                    <w:szCs w:val="26"/>
                    <w:lang w:eastAsia="zh-CN"/>
                  </w:rPr>
                </w:rPrChange>
              </w:rPr>
              <w:t>Manager, member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3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31"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3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833"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3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35" w:author="DuyNgo" w:date="2012-08-10T08:15:00Z">
                  <w:rPr>
                    <w:rFonts w:asciiTheme="majorHAnsi" w:eastAsia="MS PGothic" w:hAnsiTheme="majorHAnsi" w:cstheme="minorHAnsi"/>
                    <w:b/>
                    <w:bCs/>
                    <w:color w:val="4F81BD" w:themeColor="accent1"/>
                    <w:sz w:val="24"/>
                    <w:szCs w:val="26"/>
                  </w:rPr>
                </w:rPrChange>
              </w:rPr>
              <w:lastRenderedPageBreak/>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3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837"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1645"/>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38"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839" w:author="DuyNgo" w:date="2012-08-10T08:15:00Z">
                  <w:rPr>
                    <w:rFonts w:asciiTheme="majorHAnsi" w:eastAsia="Calibri" w:hAnsiTheme="majorHAnsi" w:cstheme="minorHAnsi"/>
                    <w:b/>
                    <w:bCs/>
                    <w:color w:val="4F81BD" w:themeColor="accent1"/>
                    <w:sz w:val="24"/>
                    <w:szCs w:val="26"/>
                  </w:rPr>
                </w:rPrChange>
              </w:rPr>
              <w:t>Main Flow</w:t>
            </w:r>
          </w:p>
          <w:p w:rsidR="005E0E76" w:rsidRPr="00303364" w:rsidRDefault="005E0E76" w:rsidP="00946F40">
            <w:pPr>
              <w:rPr>
                <w:rFonts w:eastAsia="SimSun" w:cstheme="minorHAnsi"/>
                <w:sz w:val="24"/>
                <w:szCs w:val="24"/>
                <w:lang w:eastAsia="zh-CN"/>
              </w:rPr>
            </w:pP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840"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841" w:author="DuyNgo" w:date="2012-08-10T08:15:00Z">
                  <w:rPr>
                    <w:rFonts w:asciiTheme="majorHAnsi" w:eastAsia="Calibri" w:hAnsiTheme="majorHAnsi" w:cstheme="minorHAnsi"/>
                    <w:b/>
                    <w:bCs/>
                    <w:color w:val="4F81BD" w:themeColor="accent1"/>
                    <w:sz w:val="24"/>
                    <w:szCs w:val="26"/>
                  </w:rPr>
                </w:rPrChange>
              </w:rPr>
              <w:t>1. Go to Requirement page. Choose kind of filter (type, date, priority).</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842" w:author="DuyNgo" w:date="2012-08-10T08:15:00Z">
                  <w:rPr>
                    <w:rFonts w:asciiTheme="majorHAnsi" w:eastAsia="SimSun" w:hAnsiTheme="majorHAnsi" w:cstheme="minorHAnsi"/>
                    <w:b/>
                    <w:bCs/>
                    <w:color w:val="4F81BD" w:themeColor="accent1"/>
                    <w:sz w:val="24"/>
                    <w:szCs w:val="26"/>
                    <w:lang w:eastAsia="zh-CN"/>
                  </w:rPr>
                </w:rPrChange>
              </w:rPr>
              <w:br/>
            </w: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84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proofErr w:type="gramStart"/>
            <w:r w:rsidRPr="00303364">
              <w:rPr>
                <w:rFonts w:eastAsia="SimSun" w:cstheme="minorHAnsi"/>
                <w:sz w:val="24"/>
                <w:szCs w:val="24"/>
                <w:lang w:eastAsia="zh-CN"/>
                <w:rPrChange w:id="11844" w:author="DuyNgo" w:date="2012-08-10T08:15:00Z">
                  <w:rPr>
                    <w:rFonts w:asciiTheme="majorHAnsi" w:eastAsia="SimSun" w:hAnsiTheme="majorHAnsi" w:cstheme="minorHAnsi"/>
                    <w:b/>
                    <w:bCs/>
                    <w:color w:val="4F81BD" w:themeColor="accent1"/>
                    <w:sz w:val="24"/>
                    <w:szCs w:val="26"/>
                    <w:lang w:eastAsia="zh-CN"/>
                  </w:rPr>
                </w:rPrChange>
              </w:rPr>
              <w:t>2. Sort and Display new list.</w:t>
            </w:r>
            <w:proofErr w:type="gramEnd"/>
            <w:r w:rsidRPr="00303364">
              <w:rPr>
                <w:rFonts w:eastAsia="SimSun" w:cstheme="minorHAnsi"/>
                <w:sz w:val="24"/>
                <w:szCs w:val="24"/>
                <w:lang w:eastAsia="zh-CN"/>
                <w:rPrChange w:id="11845"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846" w:author="DuyNgo" w:date="2012-08-10T08:15:00Z">
                  <w:rPr>
                    <w:rFonts w:asciiTheme="majorHAnsi" w:eastAsia="SimSun" w:hAnsiTheme="majorHAnsi" w:cstheme="minorHAnsi"/>
                    <w:b/>
                    <w:bCs/>
                    <w:color w:val="4F81BD" w:themeColor="accent1"/>
                    <w:sz w:val="24"/>
                    <w:szCs w:val="26"/>
                    <w:lang w:eastAsia="zh-CN"/>
                  </w:rPr>
                </w:rPrChange>
              </w:rPr>
              <w:br/>
            </w:r>
          </w:p>
        </w:tc>
      </w:tr>
      <w:tr w:rsidR="005E0E76" w:rsidRPr="00303364"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847"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4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849"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5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51"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5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53" w:author="DuyNgo" w:date="2012-08-10T08:15:00Z">
                  <w:rPr>
                    <w:rFonts w:asciiTheme="majorHAnsi" w:eastAsia="MS PGothic" w:hAnsiTheme="majorHAnsi" w:cstheme="minorHAnsi"/>
                    <w:b/>
                    <w:bCs/>
                    <w:color w:val="4F81BD" w:themeColor="accent1"/>
                    <w:sz w:val="24"/>
                    <w:szCs w:val="26"/>
                  </w:rPr>
                </w:rPrChange>
              </w:rPr>
              <w:t>Sort by user and last modified?</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54" w:author="DuyNgo" w:date="2012-08-10T08:15:00Z">
                  <w:rPr>
                    <w:rFonts w:ascii="Tahoma" w:eastAsia="MS PGothic" w:hAnsi="Tahoma" w:cstheme="minorHAnsi"/>
                    <w:color w:val="000000"/>
                    <w:sz w:val="24"/>
                    <w:szCs w:val="20"/>
                  </w:rPr>
                </w:rPrChange>
              </w:rPr>
            </w:pPr>
            <w:r w:rsidRPr="00303364">
              <w:rPr>
                <w:rFonts w:cstheme="minorHAnsi"/>
                <w:sz w:val="24"/>
                <w:szCs w:val="24"/>
                <w:rPrChange w:id="11855"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5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5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58" w:author="DuyNgo" w:date="2012-08-10T08:15:00Z">
                  <w:rPr>
                    <w:rFonts w:ascii="Tahoma" w:eastAsia="MS PGothic" w:hAnsi="Tahoma" w:cstheme="minorHAnsi"/>
                    <w:color w:val="000000"/>
                    <w:sz w:val="24"/>
                    <w:szCs w:val="20"/>
                  </w:rPr>
                </w:rPrChange>
              </w:rPr>
            </w:pPr>
            <w:r w:rsidRPr="00303364">
              <w:rPr>
                <w:rFonts w:cstheme="minorHAnsi"/>
                <w:sz w:val="24"/>
                <w:szCs w:val="24"/>
                <w:rPrChange w:id="11859"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6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6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62" w:author="DuyNgo" w:date="2012-08-10T08:15:00Z">
                  <w:rPr>
                    <w:rFonts w:ascii="Tahoma" w:eastAsia="MS PGothic" w:hAnsi="Tahoma" w:cstheme="minorHAnsi"/>
                    <w:color w:val="000000"/>
                    <w:sz w:val="24"/>
                    <w:szCs w:val="20"/>
                  </w:rPr>
                </w:rPrChange>
              </w:rPr>
            </w:pPr>
            <w:r w:rsidRPr="00303364">
              <w:rPr>
                <w:rFonts w:cstheme="minorHAnsi"/>
                <w:sz w:val="24"/>
                <w:szCs w:val="24"/>
                <w:rPrChange w:id="11863"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6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65" w:author="DuyNgo" w:date="2012-08-10T08:15:00Z">
                  <w:rPr>
                    <w:rFonts w:asciiTheme="majorHAnsi" w:eastAsia="MS PGothic" w:hAnsiTheme="majorHAnsi" w:cstheme="minorHAnsi"/>
                    <w:b/>
                    <w:bCs/>
                    <w:color w:val="4F81BD" w:themeColor="accent1"/>
                    <w:sz w:val="24"/>
                    <w:szCs w:val="26"/>
                  </w:rPr>
                </w:rPrChange>
              </w:rPr>
              <w:t>5</w:t>
            </w:r>
          </w:p>
        </w:tc>
      </w:tr>
    </w:tbl>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11866" w:author="DuyNgo" w:date="2012-08-10T08:15:00Z">
            <w:rPr>
              <w:rFonts w:cstheme="minorHAnsi"/>
              <w:sz w:val="24"/>
            </w:rPr>
          </w:rPrChange>
        </w:rPr>
      </w:pPr>
    </w:p>
    <w:p w:rsidR="005E0E76" w:rsidRPr="00303364" w:rsidRDefault="005E0E76" w:rsidP="005E0E76">
      <w:pPr>
        <w:rPr>
          <w:rFonts w:cstheme="minorHAnsi"/>
          <w:sz w:val="24"/>
          <w:szCs w:val="24"/>
          <w:rPrChange w:id="11867" w:author="DuyNgo" w:date="2012-08-10T08:15:00Z">
            <w:rPr>
              <w:rFonts w:cstheme="minorHAnsi"/>
              <w:sz w:val="24"/>
            </w:rPr>
          </w:rPrChange>
        </w:rPr>
      </w:pPr>
    </w:p>
    <w:p w:rsidR="005E0E76" w:rsidRPr="00303364" w:rsidRDefault="005E0E76" w:rsidP="005E0E76">
      <w:pPr>
        <w:rPr>
          <w:rFonts w:cstheme="minorHAnsi"/>
          <w:sz w:val="24"/>
          <w:szCs w:val="24"/>
          <w:rPrChange w:id="11868" w:author="DuyNgo" w:date="2012-08-10T08:15:00Z">
            <w:rPr>
              <w:rFonts w:cstheme="minorHAnsi"/>
              <w:sz w:val="24"/>
            </w:rPr>
          </w:rPrChange>
        </w:rPr>
      </w:pPr>
    </w:p>
    <w:p w:rsidR="005E0E76" w:rsidRPr="00303364" w:rsidRDefault="005E0E76" w:rsidP="005E0E76">
      <w:pPr>
        <w:rPr>
          <w:rFonts w:cstheme="minorHAnsi"/>
          <w:sz w:val="24"/>
          <w:szCs w:val="24"/>
          <w:rPrChange w:id="11869" w:author="DuyNgo" w:date="2012-08-10T08:15:00Z">
            <w:rPr>
              <w:rFonts w:cstheme="minorHAnsi"/>
              <w:sz w:val="24"/>
            </w:rPr>
          </w:rPrChange>
        </w:rPr>
      </w:pPr>
    </w:p>
    <w:p w:rsidR="005E0E76" w:rsidRPr="00303364" w:rsidRDefault="005E0E76" w:rsidP="005E0E76">
      <w:pPr>
        <w:rPr>
          <w:rFonts w:cstheme="minorHAnsi"/>
          <w:sz w:val="24"/>
          <w:szCs w:val="24"/>
          <w:rPrChange w:id="11870" w:author="DuyNgo" w:date="2012-08-10T08:15:00Z">
            <w:rPr>
              <w:rFonts w:cstheme="minorHAnsi"/>
              <w:sz w:val="24"/>
            </w:rPr>
          </w:rPrChange>
        </w:rPr>
      </w:pPr>
    </w:p>
    <w:p w:rsidR="005E0E76" w:rsidRPr="00303364" w:rsidRDefault="005E0E76" w:rsidP="005E0E76">
      <w:pPr>
        <w:rPr>
          <w:rFonts w:cstheme="minorHAnsi"/>
          <w:sz w:val="24"/>
          <w:szCs w:val="24"/>
          <w:rPrChange w:id="11871" w:author="DuyNgo" w:date="2012-08-10T08:15:00Z">
            <w:rPr>
              <w:rFonts w:cstheme="minorHAnsi"/>
              <w:sz w:val="24"/>
            </w:rPr>
          </w:rPrChange>
        </w:rPr>
      </w:pPr>
    </w:p>
    <w:p w:rsidR="005E0E76" w:rsidRPr="00303364" w:rsidRDefault="005E0E76" w:rsidP="005E0E76">
      <w:pPr>
        <w:rPr>
          <w:rFonts w:cstheme="minorHAnsi"/>
          <w:sz w:val="24"/>
          <w:szCs w:val="24"/>
          <w:rPrChange w:id="11872" w:author="DuyNgo" w:date="2012-08-10T08:15:00Z">
            <w:rPr>
              <w:rFonts w:cstheme="minorHAnsi"/>
              <w:sz w:val="24"/>
            </w:rPr>
          </w:rPrChange>
        </w:rPr>
      </w:pPr>
    </w:p>
    <w:p w:rsidR="005E0E76" w:rsidRPr="00303364" w:rsidRDefault="005E0E76" w:rsidP="005E0E76">
      <w:pPr>
        <w:rPr>
          <w:rFonts w:cstheme="minorHAnsi"/>
          <w:snapToGrid w:val="0"/>
          <w:sz w:val="24"/>
          <w:szCs w:val="24"/>
          <w:rPrChange w:id="1187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874"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875"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876"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87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87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87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88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11881" w:author="DuyNgo" w:date="2012-08-10T08:15:00Z">
            <w:rPr>
              <w:rFonts w:asciiTheme="majorHAnsi" w:eastAsiaTheme="majorEastAsia" w:hAnsiTheme="majorHAnsi" w:cstheme="minorHAnsi"/>
              <w:b/>
              <w:bCs/>
              <w:snapToGrid w:val="0"/>
              <w:color w:val="4F81BD" w:themeColor="accent1"/>
              <w:sz w:val="24"/>
              <w:szCs w:val="26"/>
            </w:rPr>
          </w:rPrChange>
        </w:rPr>
        <w:t>7.7 Defect Management System</w:t>
      </w:r>
    </w:p>
    <w:p w:rsidR="005E0E76" w:rsidRPr="00303364" w:rsidRDefault="005E0E76" w:rsidP="005E0E76">
      <w:pPr>
        <w:rPr>
          <w:rFonts w:cstheme="minorHAnsi"/>
          <w:sz w:val="24"/>
          <w:szCs w:val="24"/>
          <w:rPrChange w:id="11882" w:author="DuyNgo" w:date="2012-08-10T08:15:00Z">
            <w:rPr>
              <w:rFonts w:cstheme="minorHAnsi"/>
              <w:sz w:val="24"/>
            </w:rPr>
          </w:rPrChange>
        </w:rPr>
      </w:pPr>
    </w:p>
    <w:p w:rsidR="005E0E76" w:rsidRPr="00303364" w:rsidRDefault="005E0E76" w:rsidP="005E0E76">
      <w:pPr>
        <w:rPr>
          <w:rFonts w:cstheme="minorHAnsi"/>
          <w:sz w:val="24"/>
          <w:szCs w:val="24"/>
        </w:rPr>
      </w:pPr>
      <w:r w:rsidRPr="00303364">
        <w:rPr>
          <w:rFonts w:cstheme="minorHAnsi"/>
          <w:sz w:val="24"/>
          <w:szCs w:val="24"/>
          <w:rPrChange w:id="11883" w:author="DuyNgo" w:date="2012-08-10T08:15:00Z">
            <w:rPr>
              <w:rFonts w:cstheme="minorHAnsi"/>
              <w:sz w:val="24"/>
              <w:szCs w:val="24"/>
            </w:rPr>
          </w:rPrChange>
        </w:rPr>
        <w:object w:dxaOrig="6829" w:dyaOrig="5222">
          <v:shape id="_x0000_i1084" type="#_x0000_t75" style="width:340.75pt;height:261.2pt" o:ole="">
            <v:imagedata r:id="rId130" o:title=""/>
          </v:shape>
          <o:OLEObject Type="Embed" ProgID="Visio.Drawing.11" ShapeID="_x0000_i1084" DrawAspect="Content" ObjectID="_1406100392" r:id="rId131"/>
        </w:object>
      </w:r>
    </w:p>
    <w:p w:rsidR="005E0E76" w:rsidRPr="00303364" w:rsidRDefault="005E0E76" w:rsidP="005E0E76">
      <w:pPr>
        <w:rPr>
          <w:rFonts w:cstheme="minorHAnsi"/>
          <w:sz w:val="24"/>
          <w:szCs w:val="24"/>
          <w:rPrChange w:id="11884" w:author="DuyNgo" w:date="2012-08-10T08:15:00Z">
            <w:rPr>
              <w:rFonts w:cstheme="minorHAnsi"/>
              <w:sz w:val="24"/>
            </w:rPr>
          </w:rPrChange>
        </w:rPr>
      </w:pPr>
      <w:bookmarkStart w:id="11885" w:name="_Toc326241070"/>
    </w:p>
    <w:p w:rsidR="005E0E76" w:rsidRPr="00303364" w:rsidRDefault="00881D40" w:rsidP="00881D40">
      <w:pPr>
        <w:pStyle w:val="Heading4"/>
        <w:rPr>
          <w:rFonts w:asciiTheme="minorHAnsi" w:hAnsiTheme="minorHAnsi" w:cstheme="minorHAnsi"/>
          <w:sz w:val="24"/>
          <w:szCs w:val="24"/>
          <w:rPrChange w:id="11886" w:author="DuyNgo" w:date="2012-08-10T08:15:00Z">
            <w:rPr/>
          </w:rPrChange>
        </w:rPr>
      </w:pPr>
      <w:bookmarkStart w:id="11887" w:name="_Toc332351182"/>
      <w:r w:rsidRPr="00303364">
        <w:rPr>
          <w:rFonts w:asciiTheme="minorHAnsi" w:hAnsiTheme="minorHAnsi" w:cstheme="minorHAnsi"/>
          <w:sz w:val="24"/>
          <w:szCs w:val="24"/>
          <w:rPrChange w:id="11888" w:author="DuyNgo" w:date="2012-08-10T08:15:00Z">
            <w:rPr>
              <w:i w:val="0"/>
              <w:iCs w:val="0"/>
              <w:sz w:val="26"/>
              <w:szCs w:val="26"/>
            </w:rPr>
          </w:rPrChange>
        </w:rPr>
        <w:t>2.</w:t>
      </w:r>
      <w:r w:rsidR="009A610C" w:rsidRPr="00303364">
        <w:rPr>
          <w:rFonts w:asciiTheme="minorHAnsi" w:hAnsiTheme="minorHAnsi" w:cstheme="minorHAnsi"/>
          <w:sz w:val="24"/>
          <w:szCs w:val="24"/>
          <w:rPrChange w:id="11889" w:author="DuyNgo" w:date="2012-08-10T08:15:00Z">
            <w:rPr>
              <w:i w:val="0"/>
              <w:iCs w:val="0"/>
              <w:sz w:val="26"/>
              <w:szCs w:val="26"/>
            </w:rPr>
          </w:rPrChange>
        </w:rPr>
        <w:t>4.30</w:t>
      </w:r>
      <w:r w:rsidR="005E0E76" w:rsidRPr="00303364">
        <w:rPr>
          <w:rFonts w:asciiTheme="minorHAnsi" w:hAnsiTheme="minorHAnsi" w:cstheme="minorHAnsi"/>
          <w:sz w:val="24"/>
          <w:szCs w:val="24"/>
          <w:rPrChange w:id="11890" w:author="DuyNgo" w:date="2012-08-10T08:15:00Z">
            <w:rPr>
              <w:i w:val="0"/>
              <w:iCs w:val="0"/>
              <w:sz w:val="26"/>
              <w:szCs w:val="26"/>
            </w:rPr>
          </w:rPrChange>
        </w:rPr>
        <w:t xml:space="preserve"> Search defect</w:t>
      </w:r>
      <w:bookmarkEnd w:id="11887"/>
    </w:p>
    <w:p w:rsidR="005E0E76" w:rsidRPr="00303364" w:rsidRDefault="005E0E76" w:rsidP="005E0E76">
      <w:pPr>
        <w:rPr>
          <w:rFonts w:cstheme="minorHAnsi"/>
          <w:sz w:val="24"/>
          <w:szCs w:val="24"/>
        </w:rPr>
      </w:pPr>
    </w:p>
    <w:bookmarkEnd w:id="11885"/>
    <w:p w:rsidR="005E0E76" w:rsidRPr="00303364" w:rsidRDefault="005E0E76" w:rsidP="005E0E76">
      <w:pPr>
        <w:rPr>
          <w:rFonts w:cstheme="minorHAnsi"/>
          <w:sz w:val="24"/>
          <w:szCs w:val="24"/>
        </w:rPr>
      </w:pPr>
      <w:r w:rsidRPr="00303364">
        <w:rPr>
          <w:rFonts w:cstheme="minorHAnsi"/>
          <w:sz w:val="24"/>
          <w:szCs w:val="24"/>
          <w:rPrChange w:id="11891" w:author="DuyNgo" w:date="2012-08-10T08:15:00Z">
            <w:rPr>
              <w:rFonts w:cstheme="minorHAnsi"/>
              <w:sz w:val="24"/>
              <w:szCs w:val="24"/>
            </w:rPr>
          </w:rPrChange>
        </w:rPr>
        <w:object w:dxaOrig="5475" w:dyaOrig="1660">
          <v:shape id="_x0000_i1085" type="#_x0000_t75" style="width:273.75pt;height:82.9pt" o:ole="">
            <v:imagedata r:id="rId132" o:title=""/>
          </v:shape>
          <o:OLEObject Type="Embed" ProgID="Visio.Drawing.11" ShapeID="_x0000_i1085" DrawAspect="Content" ObjectID="_1406100393" r:id="rId133"/>
        </w:object>
      </w:r>
    </w:p>
    <w:p w:rsidR="005E0E76" w:rsidRPr="00303364" w:rsidRDefault="005E0E76" w:rsidP="005E0E76">
      <w:pPr>
        <w:rPr>
          <w:rFonts w:cstheme="minorHAnsi"/>
          <w:sz w:val="24"/>
          <w:szCs w:val="24"/>
          <w:rPrChange w:id="11892" w:author="DuyNgo" w:date="2012-08-10T08:15:00Z">
            <w:rPr>
              <w:rFonts w:cstheme="minorHAnsi"/>
              <w:sz w:val="24"/>
            </w:rPr>
          </w:rPrChange>
        </w:rPr>
      </w:pPr>
    </w:p>
    <w:p w:rsidR="005E0E76" w:rsidRPr="00303364" w:rsidRDefault="005E0E76" w:rsidP="005E0E76">
      <w:pPr>
        <w:rPr>
          <w:rFonts w:cstheme="minorHAnsi"/>
          <w:sz w:val="24"/>
          <w:szCs w:val="24"/>
        </w:rPr>
      </w:pPr>
      <w:r w:rsidRPr="00303364">
        <w:rPr>
          <w:rFonts w:cstheme="minorHAnsi"/>
          <w:sz w:val="24"/>
          <w:szCs w:val="24"/>
          <w:rPrChange w:id="1189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630"/>
        <w:gridCol w:w="3819"/>
        <w:gridCol w:w="3555"/>
      </w:tblGrid>
      <w:tr w:rsidR="005E0E76" w:rsidRPr="00303364"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894" w:author="DuyNgo" w:date="2012-08-10T08:15:00Z">
                  <w:rPr>
                    <w:rFonts w:asciiTheme="majorHAnsi" w:eastAsia="MS PGothic" w:hAnsiTheme="majorHAnsi" w:cstheme="minorHAnsi"/>
                    <w:b/>
                    <w:bCs/>
                    <w:color w:val="4F81BD" w:themeColor="accent1"/>
                    <w:sz w:val="24"/>
                    <w:szCs w:val="26"/>
                  </w:rPr>
                </w:rPrChange>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1895" w:author="DuyNgo" w:date="2012-08-10T08:15:00Z">
                  <w:rPr>
                    <w:rFonts w:asciiTheme="majorHAnsi" w:eastAsia="SimSun" w:hAnsiTheme="majorHAnsi" w:cstheme="minorHAnsi"/>
                    <w:b/>
                    <w:bCs/>
                    <w:color w:val="4F81BD" w:themeColor="accent1"/>
                    <w:sz w:val="24"/>
                    <w:szCs w:val="26"/>
                    <w:lang w:eastAsia="zh-CN"/>
                  </w:rPr>
                </w:rPrChange>
              </w:rPr>
              <w:t>DMS_UC01</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896" w:author="DuyNgo" w:date="2012-08-10T08:15:00Z">
                  <w:rPr>
                    <w:rFonts w:asciiTheme="majorHAnsi" w:eastAsia="MS PGothic" w:hAnsiTheme="majorHAnsi" w:cstheme="minorHAnsi"/>
                    <w:b/>
                    <w:bCs/>
                    <w:color w:val="4F81BD" w:themeColor="accent1"/>
                    <w:sz w:val="24"/>
                    <w:szCs w:val="26"/>
                  </w:rPr>
                </w:rPrChange>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9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898" w:author="DuyNgo" w:date="2012-08-10T08:15:00Z">
                  <w:rPr>
                    <w:rFonts w:asciiTheme="majorHAnsi" w:eastAsiaTheme="majorEastAsia" w:hAnsiTheme="majorHAnsi" w:cstheme="minorHAnsi"/>
                    <w:b/>
                    <w:bCs/>
                    <w:color w:val="4F81BD" w:themeColor="accent1"/>
                    <w:sz w:val="24"/>
                    <w:szCs w:val="26"/>
                  </w:rPr>
                </w:rPrChange>
              </w:rPr>
              <w:t>Search defect Use Case</w:t>
            </w:r>
          </w:p>
        </w:tc>
      </w:tr>
      <w:tr w:rsidR="005E0E76" w:rsidRPr="00303364"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9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00" w:author="DuyNgo" w:date="2012-08-10T08:15:00Z">
                  <w:rPr>
                    <w:rFonts w:asciiTheme="majorHAnsi" w:eastAsia="MS PGothic" w:hAnsiTheme="majorHAnsi" w:cstheme="minorHAnsi"/>
                    <w:b/>
                    <w:bCs/>
                    <w:color w:val="4F81BD" w:themeColor="accent1"/>
                    <w:sz w:val="24"/>
                    <w:szCs w:val="26"/>
                  </w:rPr>
                </w:rPrChange>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901" w:author="DuyNgo" w:date="2012-08-10T08:15:00Z">
                  <w:rPr>
                    <w:rFonts w:ascii="Tahoma" w:hAnsi="Tahoma" w:cstheme="minorHAnsi"/>
                    <w:color w:val="000000"/>
                    <w:sz w:val="24"/>
                    <w:szCs w:val="20"/>
                  </w:rPr>
                </w:rPrChange>
              </w:rPr>
            </w:pPr>
            <w:r w:rsidRPr="00303364">
              <w:rPr>
                <w:rFonts w:cstheme="minorHAnsi"/>
                <w:sz w:val="24"/>
                <w:szCs w:val="24"/>
                <w:rPrChange w:id="11902" w:author="DuyNgo" w:date="2012-08-10T08:15:00Z">
                  <w:rPr>
                    <w:rFonts w:asciiTheme="majorHAnsi" w:eastAsiaTheme="majorEastAsia" w:hAnsiTheme="majorHAnsi" w:cstheme="minorHAnsi"/>
                    <w:b/>
                    <w:bCs/>
                    <w:color w:val="4F81BD" w:themeColor="accent1"/>
                    <w:sz w:val="24"/>
                    <w:szCs w:val="26"/>
                  </w:rPr>
                </w:rPrChange>
              </w:rPr>
              <w:t>This function allows users can search defect.</w:t>
            </w:r>
          </w:p>
          <w:p w:rsidR="005E0E76" w:rsidRPr="00303364" w:rsidRDefault="005E0E76" w:rsidP="00946F40">
            <w:pPr>
              <w:rPr>
                <w:rFonts w:cstheme="minorHAnsi"/>
                <w:sz w:val="24"/>
                <w:szCs w:val="24"/>
              </w:rPr>
            </w:pPr>
            <w:r w:rsidRPr="00303364">
              <w:rPr>
                <w:rFonts w:eastAsia="Calibri" w:cstheme="minorHAnsi"/>
                <w:sz w:val="24"/>
                <w:szCs w:val="24"/>
                <w:rPrChange w:id="11903" w:author="DuyNgo" w:date="2012-08-10T08:15:00Z">
                  <w:rPr>
                    <w:rFonts w:asciiTheme="majorHAnsi" w:eastAsia="Calibri" w:hAnsiTheme="majorHAnsi" w:cstheme="minorHAnsi"/>
                    <w:b/>
                    <w:bCs/>
                    <w:color w:val="4F81BD" w:themeColor="accent1"/>
                    <w:sz w:val="24"/>
                    <w:szCs w:val="26"/>
                  </w:rPr>
                </w:rPrChange>
              </w:rPr>
              <w:t>Defect has 3 kinds : open defect, closed defect, leakage</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0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05" w:author="DuyNgo" w:date="2012-08-10T08:15:00Z">
                  <w:rPr>
                    <w:rFonts w:asciiTheme="majorHAnsi" w:eastAsia="MS PGothic" w:hAnsiTheme="majorHAnsi" w:cstheme="minorHAnsi"/>
                    <w:b/>
                    <w:bCs/>
                    <w:color w:val="4F81BD" w:themeColor="accent1"/>
                    <w:sz w:val="24"/>
                    <w:szCs w:val="26"/>
                  </w:rPr>
                </w:rPrChange>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06"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907" w:author="DuyNgo" w:date="2012-08-10T08:15:00Z">
                  <w:rPr>
                    <w:rFonts w:asciiTheme="majorHAnsi" w:eastAsia="Calibri" w:hAnsiTheme="majorHAnsi" w:cstheme="minorHAnsi"/>
                    <w:b/>
                    <w:bCs/>
                    <w:color w:val="4F81BD" w:themeColor="accent1"/>
                    <w:sz w:val="24"/>
                    <w:szCs w:val="26"/>
                  </w:rPr>
                </w:rPrChange>
              </w:rPr>
              <w:t>Member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0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09" w:author="DuyNgo" w:date="2012-08-10T08:15:00Z">
                  <w:rPr>
                    <w:rFonts w:asciiTheme="majorHAnsi" w:eastAsia="MS PGothic" w:hAnsiTheme="majorHAnsi" w:cstheme="minorHAnsi"/>
                    <w:b/>
                    <w:bCs/>
                    <w:color w:val="4F81BD" w:themeColor="accent1"/>
                    <w:sz w:val="24"/>
                    <w:szCs w:val="26"/>
                  </w:rPr>
                </w:rPrChange>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1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11"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1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13" w:author="DuyNgo" w:date="2012-08-10T08:15:00Z">
                  <w:rPr>
                    <w:rFonts w:asciiTheme="majorHAnsi" w:eastAsia="MS PGothic" w:hAnsiTheme="majorHAnsi" w:cstheme="minorHAnsi"/>
                    <w:b/>
                    <w:bCs/>
                    <w:color w:val="4F81BD" w:themeColor="accent1"/>
                    <w:sz w:val="24"/>
                    <w:szCs w:val="26"/>
                  </w:rPr>
                </w:rPrChange>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1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15"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05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1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17"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8C3CFA">
            <w:pPr>
              <w:pStyle w:val="ListParagraph"/>
              <w:numPr>
                <w:ilvl w:val="0"/>
                <w:numId w:val="37"/>
              </w:numPr>
              <w:shd w:val="clear" w:color="FFFFCC" w:fill="FFFFFF"/>
              <w:tabs>
                <w:tab w:val="left" w:pos="180"/>
              </w:tabs>
              <w:spacing w:before="100" w:beforeAutospacing="1" w:after="160" w:afterAutospacing="1" w:line="264" w:lineRule="auto"/>
              <w:rPr>
                <w:rFonts w:eastAsia="SimSun" w:cstheme="minorHAnsi"/>
                <w:sz w:val="24"/>
                <w:szCs w:val="24"/>
                <w:lang w:eastAsia="zh-CN"/>
                <w:rPrChange w:id="1191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19" w:author="DuyNgo" w:date="2012-08-10T08:15:00Z">
                  <w:rPr>
                    <w:rFonts w:asciiTheme="majorHAnsi" w:eastAsia="SimSun" w:hAnsiTheme="majorHAnsi" w:cstheme="minorHAnsi"/>
                    <w:b/>
                    <w:bCs/>
                    <w:color w:val="4F81BD" w:themeColor="accent1"/>
                    <w:sz w:val="24"/>
                    <w:szCs w:val="26"/>
                    <w:lang w:eastAsia="zh-CN"/>
                  </w:rPr>
                </w:rPrChange>
              </w:rPr>
              <w:t>Users login into DMS system</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920" w:author="DuyNgo" w:date="2012-08-10T08:15:00Z">
                  <w:rPr>
                    <w:rFonts w:eastAsia="SimSun" w:cstheme="minorHAnsi"/>
                    <w:sz w:val="24"/>
                    <w:lang w:eastAsia="zh-CN"/>
                  </w:rPr>
                </w:rPrChange>
              </w:rPr>
            </w:pPr>
          </w:p>
          <w:p w:rsidR="005E0E76" w:rsidRPr="00303364" w:rsidRDefault="005E0E76" w:rsidP="008C3CFA">
            <w:pPr>
              <w:pStyle w:val="ListParagraph"/>
              <w:numPr>
                <w:ilvl w:val="0"/>
                <w:numId w:val="37"/>
              </w:numPr>
              <w:tabs>
                <w:tab w:val="left" w:pos="180"/>
              </w:tabs>
              <w:spacing w:after="160" w:line="264" w:lineRule="auto"/>
              <w:rPr>
                <w:rFonts w:eastAsia="SimSun" w:cstheme="minorHAnsi"/>
                <w:sz w:val="24"/>
                <w:szCs w:val="24"/>
                <w:lang w:eastAsia="zh-CN"/>
              </w:rPr>
            </w:pPr>
            <w:r w:rsidRPr="00303364">
              <w:rPr>
                <w:rFonts w:eastAsia="SimSun" w:cstheme="minorHAnsi"/>
                <w:sz w:val="24"/>
                <w:szCs w:val="24"/>
                <w:lang w:eastAsia="zh-CN"/>
                <w:rPrChange w:id="11921" w:author="DuyNgo" w:date="2012-08-10T08:15:00Z">
                  <w:rPr>
                    <w:rFonts w:asciiTheme="majorHAnsi" w:eastAsia="SimSun" w:hAnsiTheme="majorHAnsi" w:cstheme="minorHAnsi"/>
                    <w:b/>
                    <w:bCs/>
                    <w:color w:val="4F81BD" w:themeColor="accent1"/>
                    <w:sz w:val="24"/>
                    <w:szCs w:val="26"/>
                    <w:lang w:eastAsia="zh-CN"/>
                  </w:rPr>
                </w:rPrChange>
              </w:rPr>
              <w:t>Click button search</w:t>
            </w: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922" w:author="DuyNgo" w:date="2012-08-10T08:15:00Z">
                  <w:rPr>
                    <w:rFonts w:eastAsia="SimSun" w:cstheme="minorHAnsi"/>
                    <w:sz w:val="24"/>
                    <w:lang w:eastAsia="zh-CN"/>
                  </w:rPr>
                </w:rPrChange>
              </w:rPr>
            </w:pPr>
          </w:p>
          <w:p w:rsidR="005E0E76" w:rsidRPr="00303364" w:rsidRDefault="005E0E76" w:rsidP="008C3CFA">
            <w:pPr>
              <w:pStyle w:val="ListParagraph"/>
              <w:numPr>
                <w:ilvl w:val="0"/>
                <w:numId w:val="37"/>
              </w:numPr>
              <w:tabs>
                <w:tab w:val="left" w:pos="180"/>
              </w:tabs>
              <w:spacing w:after="160" w:line="264" w:lineRule="auto"/>
              <w:rPr>
                <w:rFonts w:eastAsia="SimSun" w:cstheme="minorHAnsi"/>
                <w:sz w:val="24"/>
                <w:szCs w:val="24"/>
                <w:lang w:eastAsia="zh-CN"/>
              </w:rPr>
            </w:pPr>
            <w:r w:rsidRPr="00303364">
              <w:rPr>
                <w:rFonts w:eastAsia="SimSun" w:cstheme="minorHAnsi"/>
                <w:sz w:val="24"/>
                <w:szCs w:val="24"/>
                <w:lang w:eastAsia="zh-CN"/>
                <w:rPrChange w:id="11923" w:author="DuyNgo" w:date="2012-08-10T08:15:00Z">
                  <w:rPr>
                    <w:rFonts w:asciiTheme="majorHAnsi" w:eastAsia="SimSun" w:hAnsiTheme="majorHAnsi" w:cstheme="minorHAnsi"/>
                    <w:b/>
                    <w:bCs/>
                    <w:color w:val="4F81BD" w:themeColor="accent1"/>
                    <w:sz w:val="24"/>
                    <w:szCs w:val="26"/>
                    <w:lang w:eastAsia="zh-CN"/>
                  </w:rPr>
                </w:rPrChange>
              </w:rPr>
              <w:t>Select search condition</w:t>
            </w:r>
          </w:p>
        </w:tc>
      </w:tr>
      <w:tr w:rsidR="005E0E76" w:rsidRPr="00303364"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924" w:author="DuyNgo" w:date="2012-08-10T08:15:00Z">
                  <w:rPr>
                    <w:rFonts w:asciiTheme="majorHAnsi" w:eastAsia="MS PGothic" w:hAnsiTheme="majorHAnsi" w:cstheme="minorHAnsi"/>
                    <w:b/>
                    <w:bCs/>
                    <w:color w:val="4F81BD" w:themeColor="accent1"/>
                    <w:sz w:val="24"/>
                    <w:szCs w:val="26"/>
                  </w:rPr>
                </w:rPrChange>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2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2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2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28" w:author="DuyNgo" w:date="2012-08-10T08:15:00Z">
                  <w:rPr>
                    <w:rFonts w:asciiTheme="majorHAnsi" w:eastAsia="MS PGothic" w:hAnsiTheme="majorHAnsi" w:cstheme="minorHAnsi"/>
                    <w:b/>
                    <w:bCs/>
                    <w:color w:val="4F81BD" w:themeColor="accent1"/>
                    <w:sz w:val="24"/>
                    <w:szCs w:val="26"/>
                  </w:rPr>
                </w:rPrChange>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2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3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3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32" w:author="DuyNgo" w:date="2012-08-10T08:15:00Z">
                  <w:rPr>
                    <w:rFonts w:asciiTheme="majorHAnsi" w:eastAsia="MS PGothic" w:hAnsiTheme="majorHAnsi" w:cstheme="minorHAnsi"/>
                    <w:b/>
                    <w:bCs/>
                    <w:color w:val="4F81BD" w:themeColor="accent1"/>
                    <w:sz w:val="24"/>
                    <w:szCs w:val="26"/>
                  </w:rPr>
                </w:rPrChange>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3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3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3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36" w:author="DuyNgo" w:date="2012-08-10T08:15:00Z">
                  <w:rPr>
                    <w:rFonts w:asciiTheme="majorHAnsi" w:eastAsia="MS PGothic" w:hAnsiTheme="majorHAnsi" w:cstheme="minorHAnsi"/>
                    <w:b/>
                    <w:bCs/>
                    <w:color w:val="4F81BD" w:themeColor="accent1"/>
                    <w:sz w:val="24"/>
                    <w:szCs w:val="26"/>
                  </w:rPr>
                </w:rPrChange>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3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3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3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40" w:author="DuyNgo" w:date="2012-08-10T08:15:00Z">
                  <w:rPr>
                    <w:rFonts w:asciiTheme="majorHAnsi" w:eastAsia="MS PGothic" w:hAnsiTheme="majorHAnsi" w:cstheme="minorHAnsi"/>
                    <w:b/>
                    <w:bCs/>
                    <w:color w:val="4F81BD" w:themeColor="accent1"/>
                    <w:sz w:val="24"/>
                    <w:szCs w:val="26"/>
                  </w:rPr>
                </w:rPrChange>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4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42"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881D40" w:rsidP="00881D40">
      <w:pPr>
        <w:pStyle w:val="Heading4"/>
        <w:rPr>
          <w:rFonts w:asciiTheme="minorHAnsi" w:hAnsiTheme="minorHAnsi" w:cstheme="minorHAnsi"/>
          <w:sz w:val="24"/>
          <w:szCs w:val="24"/>
          <w:rPrChange w:id="11943" w:author="DuyNgo" w:date="2012-08-10T08:15:00Z">
            <w:rPr/>
          </w:rPrChange>
        </w:rPr>
      </w:pPr>
      <w:bookmarkStart w:id="11944" w:name="_Toc332351183"/>
      <w:bookmarkStart w:id="11945" w:name="_Toc326241071"/>
      <w:r w:rsidRPr="00303364">
        <w:rPr>
          <w:rFonts w:asciiTheme="minorHAnsi" w:hAnsiTheme="minorHAnsi" w:cstheme="minorHAnsi"/>
          <w:sz w:val="24"/>
          <w:szCs w:val="24"/>
          <w:rPrChange w:id="11946" w:author="DuyNgo" w:date="2012-08-10T08:15:00Z">
            <w:rPr>
              <w:i w:val="0"/>
              <w:iCs w:val="0"/>
              <w:sz w:val="26"/>
              <w:szCs w:val="26"/>
            </w:rPr>
          </w:rPrChange>
        </w:rPr>
        <w:t>2.</w:t>
      </w:r>
      <w:r w:rsidR="00FB4DCF" w:rsidRPr="00303364">
        <w:rPr>
          <w:rFonts w:asciiTheme="minorHAnsi" w:hAnsiTheme="minorHAnsi" w:cstheme="minorHAnsi"/>
          <w:sz w:val="24"/>
          <w:szCs w:val="24"/>
          <w:rPrChange w:id="11947" w:author="DuyNgo" w:date="2012-08-10T08:15:00Z">
            <w:rPr>
              <w:i w:val="0"/>
              <w:iCs w:val="0"/>
              <w:sz w:val="26"/>
              <w:szCs w:val="26"/>
            </w:rPr>
          </w:rPrChange>
        </w:rPr>
        <w:t>4.31</w:t>
      </w:r>
      <w:r w:rsidR="005E0E76" w:rsidRPr="00303364">
        <w:rPr>
          <w:rFonts w:asciiTheme="minorHAnsi" w:hAnsiTheme="minorHAnsi" w:cstheme="minorHAnsi"/>
          <w:sz w:val="24"/>
          <w:szCs w:val="24"/>
          <w:rPrChange w:id="11948" w:author="DuyNgo" w:date="2012-08-10T08:15:00Z">
            <w:rPr>
              <w:i w:val="0"/>
              <w:iCs w:val="0"/>
              <w:sz w:val="26"/>
              <w:szCs w:val="26"/>
            </w:rPr>
          </w:rPrChange>
        </w:rPr>
        <w:t xml:space="preserve"> Add defect</w:t>
      </w:r>
      <w:bookmarkEnd w:id="11944"/>
    </w:p>
    <w:p w:rsidR="005E0E76" w:rsidRPr="00303364" w:rsidRDefault="005E0E76" w:rsidP="005E0E76">
      <w:pPr>
        <w:rPr>
          <w:rFonts w:cstheme="minorHAnsi"/>
          <w:sz w:val="24"/>
          <w:szCs w:val="24"/>
        </w:rPr>
      </w:pPr>
    </w:p>
    <w:bookmarkEnd w:id="11945"/>
    <w:p w:rsidR="005E0E76" w:rsidRPr="00303364" w:rsidRDefault="005E0E76" w:rsidP="005E0E76">
      <w:pPr>
        <w:rPr>
          <w:rFonts w:cstheme="minorHAnsi"/>
          <w:sz w:val="24"/>
          <w:szCs w:val="24"/>
        </w:rPr>
      </w:pPr>
      <w:r w:rsidRPr="00303364">
        <w:rPr>
          <w:rFonts w:cstheme="minorHAnsi"/>
          <w:sz w:val="24"/>
          <w:szCs w:val="24"/>
          <w:rPrChange w:id="11949" w:author="DuyNgo" w:date="2012-08-10T08:15:00Z">
            <w:rPr>
              <w:rFonts w:cstheme="minorHAnsi"/>
              <w:sz w:val="24"/>
              <w:szCs w:val="24"/>
            </w:rPr>
          </w:rPrChange>
        </w:rPr>
        <w:object w:dxaOrig="3557" w:dyaOrig="1660">
          <v:shape id="_x0000_i1086" type="#_x0000_t75" style="width:177.5pt;height:82.9pt" o:ole="">
            <v:imagedata r:id="rId134" o:title=""/>
          </v:shape>
          <o:OLEObject Type="Embed" ProgID="Visio.Drawing.11" ShapeID="_x0000_i1086" DrawAspect="Content" ObjectID="_1406100394" r:id="rId135"/>
        </w:object>
      </w:r>
    </w:p>
    <w:p w:rsidR="005E0E76" w:rsidRPr="00303364" w:rsidRDefault="005E0E76" w:rsidP="005E0E76">
      <w:pPr>
        <w:pStyle w:val="Caption"/>
        <w:rPr>
          <w:rFonts w:asciiTheme="minorHAnsi" w:hAnsiTheme="minorHAnsi" w:cstheme="minorHAnsi"/>
          <w:sz w:val="24"/>
          <w:szCs w:val="24"/>
        </w:rPr>
      </w:pPr>
      <w:r w:rsidRPr="00303364">
        <w:rPr>
          <w:rFonts w:asciiTheme="minorHAnsi" w:hAnsiTheme="minorHAnsi" w:cstheme="minorHAnsi"/>
          <w:sz w:val="24"/>
          <w:szCs w:val="24"/>
          <w:rPrChange w:id="11950" w:author="DuyNgo" w:date="2012-08-10T08:15:00Z">
            <w:rPr>
              <w:rFonts w:asciiTheme="minorHAnsi" w:eastAsiaTheme="majorEastAsia" w:hAnsiTheme="minorHAnsi" w:cstheme="minorHAnsi"/>
              <w:b/>
              <w:i w:val="0"/>
              <w:color w:val="4F81BD" w:themeColor="accent1"/>
              <w:sz w:val="24"/>
              <w:szCs w:val="24"/>
            </w:rPr>
          </w:rPrChange>
        </w:rPr>
        <w:t xml:space="preserve">Figure </w:t>
      </w:r>
      <w:r w:rsidRPr="00303364">
        <w:rPr>
          <w:rFonts w:asciiTheme="minorHAnsi" w:hAnsiTheme="minorHAnsi" w:cstheme="minorHAnsi"/>
          <w:sz w:val="24"/>
          <w:szCs w:val="24"/>
          <w:rPrChange w:id="11951" w:author="DuyNgo" w:date="2012-08-10T08:15:00Z">
            <w:rPr>
              <w:rFonts w:asciiTheme="minorHAnsi" w:eastAsiaTheme="majorEastAsia" w:hAnsiTheme="minorHAnsi" w:cstheme="minorHAnsi"/>
              <w:b/>
              <w:i w:val="0"/>
              <w:noProof/>
              <w:color w:val="4F81BD" w:themeColor="accent1"/>
              <w:sz w:val="24"/>
              <w:szCs w:val="24"/>
            </w:rPr>
          </w:rPrChange>
        </w:rPr>
        <w:fldChar w:fldCharType="begin"/>
      </w:r>
      <w:r w:rsidRPr="00303364">
        <w:rPr>
          <w:rFonts w:asciiTheme="minorHAnsi" w:hAnsiTheme="minorHAnsi" w:cstheme="minorHAnsi"/>
          <w:sz w:val="24"/>
          <w:szCs w:val="24"/>
          <w:rPrChange w:id="11952" w:author="DuyNgo" w:date="2012-08-10T08:15:00Z">
            <w:rPr>
              <w:rFonts w:asciiTheme="minorHAnsi" w:eastAsiaTheme="majorEastAsia" w:hAnsiTheme="minorHAnsi" w:cstheme="minorHAnsi"/>
              <w:b/>
              <w:i w:val="0"/>
              <w:color w:val="4F81BD" w:themeColor="accent1"/>
              <w:sz w:val="24"/>
              <w:szCs w:val="24"/>
            </w:rPr>
          </w:rPrChange>
        </w:rPr>
        <w:instrText xml:space="preserve"> SEQ Figure \* ARABIC </w:instrText>
      </w:r>
      <w:r w:rsidRPr="00303364">
        <w:rPr>
          <w:rFonts w:asciiTheme="minorHAnsi" w:hAnsiTheme="minorHAnsi" w:cstheme="minorHAnsi"/>
          <w:sz w:val="24"/>
          <w:szCs w:val="24"/>
          <w:rPrChange w:id="11953" w:author="DuyNgo" w:date="2012-08-10T08:15:00Z">
            <w:rPr>
              <w:rFonts w:asciiTheme="minorHAnsi" w:eastAsiaTheme="majorEastAsia" w:hAnsiTheme="minorHAnsi" w:cstheme="minorHAnsi"/>
              <w:b/>
              <w:i w:val="0"/>
              <w:noProof/>
              <w:color w:val="4F81BD" w:themeColor="accent1"/>
              <w:sz w:val="24"/>
              <w:szCs w:val="24"/>
            </w:rPr>
          </w:rPrChange>
        </w:rPr>
        <w:fldChar w:fldCharType="separate"/>
      </w:r>
      <w:r w:rsidRPr="00303364">
        <w:rPr>
          <w:rFonts w:asciiTheme="minorHAnsi" w:hAnsiTheme="minorHAnsi" w:cstheme="minorHAnsi"/>
          <w:noProof/>
          <w:sz w:val="24"/>
          <w:szCs w:val="24"/>
          <w:rPrChange w:id="11954" w:author="DuyNgo" w:date="2012-08-10T08:15:00Z">
            <w:rPr>
              <w:rFonts w:asciiTheme="minorHAnsi" w:eastAsiaTheme="majorEastAsia" w:hAnsiTheme="minorHAnsi" w:cstheme="minorHAnsi"/>
              <w:b/>
              <w:i w:val="0"/>
              <w:noProof/>
              <w:color w:val="4F81BD" w:themeColor="accent1"/>
              <w:sz w:val="24"/>
              <w:szCs w:val="24"/>
            </w:rPr>
          </w:rPrChange>
        </w:rPr>
        <w:t>20</w:t>
      </w:r>
      <w:r w:rsidRPr="00303364">
        <w:rPr>
          <w:rFonts w:asciiTheme="minorHAnsi" w:hAnsiTheme="minorHAnsi" w:cstheme="minorHAnsi"/>
          <w:noProof/>
          <w:sz w:val="24"/>
          <w:szCs w:val="24"/>
          <w:rPrChange w:id="11955" w:author="DuyNgo" w:date="2012-08-10T08:15:00Z">
            <w:rPr>
              <w:rFonts w:asciiTheme="minorHAnsi" w:eastAsiaTheme="majorEastAsia" w:hAnsiTheme="minorHAnsi" w:cstheme="minorHAnsi"/>
              <w:b/>
              <w:i w:val="0"/>
              <w:noProof/>
              <w:color w:val="4F81BD" w:themeColor="accent1"/>
              <w:sz w:val="24"/>
              <w:szCs w:val="24"/>
            </w:rPr>
          </w:rPrChange>
        </w:rPr>
        <w:fldChar w:fldCharType="end"/>
      </w:r>
      <w:r w:rsidRPr="00303364">
        <w:rPr>
          <w:rFonts w:asciiTheme="minorHAnsi" w:hAnsiTheme="minorHAnsi" w:cstheme="minorHAnsi"/>
          <w:sz w:val="24"/>
          <w:szCs w:val="24"/>
          <w:rPrChange w:id="11956" w:author="DuyNgo" w:date="2012-08-10T08:15:00Z">
            <w:rPr>
              <w:rFonts w:asciiTheme="minorHAnsi" w:eastAsiaTheme="majorEastAsia" w:hAnsiTheme="minorHAnsi" w:cstheme="minorHAnsi"/>
              <w:b/>
              <w:i w:val="0"/>
              <w:color w:val="4F81BD" w:themeColor="accent1"/>
              <w:sz w:val="24"/>
              <w:szCs w:val="24"/>
            </w:rPr>
          </w:rPrChange>
        </w:rPr>
        <w:t xml:space="preserve"> Search defect Use Case model</w: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95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630"/>
        <w:gridCol w:w="3803"/>
        <w:gridCol w:w="3571"/>
      </w:tblGrid>
      <w:tr w:rsidR="005E0E76" w:rsidRPr="00303364"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958" w:author="DuyNgo" w:date="2012-08-10T08:15:00Z">
                  <w:rPr>
                    <w:rFonts w:asciiTheme="majorHAnsi" w:eastAsia="MS PGothic" w:hAnsiTheme="majorHAnsi" w:cstheme="minorHAnsi"/>
                    <w:b/>
                    <w:bCs/>
                    <w:color w:val="4F81BD" w:themeColor="accent1"/>
                    <w:sz w:val="24"/>
                    <w:szCs w:val="26"/>
                  </w:rPr>
                </w:rPrChange>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1959" w:author="DuyNgo" w:date="2012-08-10T08:15:00Z">
                  <w:rPr>
                    <w:rFonts w:asciiTheme="majorHAnsi" w:eastAsia="SimSun" w:hAnsiTheme="majorHAnsi" w:cstheme="minorHAnsi"/>
                    <w:b/>
                    <w:bCs/>
                    <w:color w:val="4F81BD" w:themeColor="accent1"/>
                    <w:sz w:val="24"/>
                    <w:szCs w:val="26"/>
                    <w:lang w:eastAsia="zh-CN"/>
                  </w:rPr>
                </w:rPrChange>
              </w:rPr>
              <w:t>DMS_UC02</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960" w:author="DuyNgo" w:date="2012-08-10T08:15:00Z">
                  <w:rPr>
                    <w:rFonts w:asciiTheme="majorHAnsi" w:eastAsia="MS PGothic" w:hAnsiTheme="majorHAnsi" w:cstheme="minorHAnsi"/>
                    <w:b/>
                    <w:bCs/>
                    <w:color w:val="4F81BD" w:themeColor="accent1"/>
                    <w:sz w:val="24"/>
                    <w:szCs w:val="26"/>
                  </w:rPr>
                </w:rPrChange>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6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962" w:author="DuyNgo" w:date="2012-08-10T08:15:00Z">
                  <w:rPr>
                    <w:rFonts w:asciiTheme="majorHAnsi" w:eastAsiaTheme="majorEastAsia" w:hAnsiTheme="majorHAnsi" w:cstheme="minorHAnsi"/>
                    <w:b/>
                    <w:bCs/>
                    <w:color w:val="4F81BD" w:themeColor="accent1"/>
                    <w:sz w:val="24"/>
                    <w:szCs w:val="26"/>
                  </w:rPr>
                </w:rPrChange>
              </w:rPr>
              <w:t>Add defect Use Case</w:t>
            </w:r>
          </w:p>
        </w:tc>
      </w:tr>
      <w:tr w:rsidR="005E0E76" w:rsidRPr="00303364"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6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64" w:author="DuyNgo" w:date="2012-08-10T08:15:00Z">
                  <w:rPr>
                    <w:rFonts w:asciiTheme="majorHAnsi" w:eastAsia="MS PGothic" w:hAnsiTheme="majorHAnsi" w:cstheme="minorHAnsi"/>
                    <w:b/>
                    <w:bCs/>
                    <w:color w:val="4F81BD" w:themeColor="accent1"/>
                    <w:sz w:val="24"/>
                    <w:szCs w:val="26"/>
                  </w:rPr>
                </w:rPrChange>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965" w:author="DuyNgo" w:date="2012-08-10T08:15:00Z">
                  <w:rPr>
                    <w:rFonts w:ascii="Tahoma" w:hAnsi="Tahoma" w:cstheme="minorHAnsi"/>
                    <w:color w:val="000000"/>
                    <w:sz w:val="24"/>
                    <w:szCs w:val="20"/>
                  </w:rPr>
                </w:rPrChange>
              </w:rPr>
            </w:pPr>
            <w:r w:rsidRPr="00303364">
              <w:rPr>
                <w:rFonts w:cstheme="minorHAnsi"/>
                <w:sz w:val="24"/>
                <w:szCs w:val="24"/>
                <w:rPrChange w:id="11966" w:author="DuyNgo" w:date="2012-08-10T08:15:00Z">
                  <w:rPr>
                    <w:rFonts w:asciiTheme="majorHAnsi" w:eastAsiaTheme="majorEastAsia" w:hAnsiTheme="majorHAnsi" w:cstheme="minorHAnsi"/>
                    <w:b/>
                    <w:bCs/>
                    <w:color w:val="4F81BD" w:themeColor="accent1"/>
                    <w:sz w:val="24"/>
                    <w:szCs w:val="26"/>
                  </w:rPr>
                </w:rPrChange>
              </w:rPr>
              <w:t>This function allows users can add defect.</w:t>
            </w:r>
          </w:p>
          <w:p w:rsidR="005E0E76" w:rsidRPr="00303364" w:rsidRDefault="005E0E76" w:rsidP="00946F40">
            <w:pPr>
              <w:rPr>
                <w:rFonts w:cstheme="minorHAnsi"/>
                <w:sz w:val="24"/>
                <w:szCs w:val="24"/>
              </w:rPr>
            </w:pPr>
            <w:r w:rsidRPr="00303364">
              <w:rPr>
                <w:rFonts w:eastAsia="Calibri" w:cstheme="minorHAnsi"/>
                <w:sz w:val="24"/>
                <w:szCs w:val="24"/>
                <w:rPrChange w:id="11967" w:author="DuyNgo" w:date="2012-08-10T08:15:00Z">
                  <w:rPr>
                    <w:rFonts w:asciiTheme="majorHAnsi" w:eastAsia="Calibri" w:hAnsiTheme="majorHAnsi" w:cstheme="minorHAnsi"/>
                    <w:b/>
                    <w:bCs/>
                    <w:color w:val="4F81BD" w:themeColor="accent1"/>
                    <w:sz w:val="24"/>
                    <w:szCs w:val="26"/>
                  </w:rPr>
                </w:rPrChange>
              </w:rPr>
              <w:t>When defect was added, member become creator, defect change status to opened</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6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69" w:author="DuyNgo" w:date="2012-08-10T08:15:00Z">
                  <w:rPr>
                    <w:rFonts w:asciiTheme="majorHAnsi" w:eastAsia="MS PGothic" w:hAnsiTheme="majorHAnsi" w:cstheme="minorHAnsi"/>
                    <w:b/>
                    <w:bCs/>
                    <w:color w:val="4F81BD" w:themeColor="accent1"/>
                    <w:sz w:val="24"/>
                    <w:szCs w:val="26"/>
                  </w:rPr>
                </w:rPrChange>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70"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971" w:author="DuyNgo" w:date="2012-08-10T08:15:00Z">
                  <w:rPr>
                    <w:rFonts w:asciiTheme="majorHAnsi" w:eastAsia="Calibri" w:hAnsiTheme="majorHAnsi" w:cstheme="minorHAnsi"/>
                    <w:b/>
                    <w:bCs/>
                    <w:color w:val="4F81BD" w:themeColor="accent1"/>
                    <w:sz w:val="24"/>
                    <w:szCs w:val="26"/>
                  </w:rPr>
                </w:rPrChange>
              </w:rPr>
              <w:t>Member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7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73" w:author="DuyNgo" w:date="2012-08-10T08:15:00Z">
                  <w:rPr>
                    <w:rFonts w:asciiTheme="majorHAnsi" w:eastAsia="MS PGothic" w:hAnsiTheme="majorHAnsi" w:cstheme="minorHAnsi"/>
                    <w:b/>
                    <w:bCs/>
                    <w:color w:val="4F81BD" w:themeColor="accent1"/>
                    <w:sz w:val="24"/>
                    <w:szCs w:val="26"/>
                  </w:rPr>
                </w:rPrChange>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7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75"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7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77" w:author="DuyNgo" w:date="2012-08-10T08:15:00Z">
                  <w:rPr>
                    <w:rFonts w:asciiTheme="majorHAnsi" w:eastAsia="MS PGothic" w:hAnsiTheme="majorHAnsi" w:cstheme="minorHAnsi"/>
                    <w:b/>
                    <w:bCs/>
                    <w:color w:val="4F81BD" w:themeColor="accent1"/>
                    <w:sz w:val="24"/>
                    <w:szCs w:val="26"/>
                  </w:rPr>
                </w:rPrChange>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7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7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160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8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81"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8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83" w:author="DuyNgo" w:date="2012-08-10T08:15:00Z">
                  <w:rPr>
                    <w:rFonts w:asciiTheme="majorHAnsi" w:eastAsia="SimSun" w:hAnsiTheme="majorHAnsi" w:cstheme="minorHAnsi"/>
                    <w:b/>
                    <w:bCs/>
                    <w:color w:val="4F81BD" w:themeColor="accent1"/>
                    <w:sz w:val="24"/>
                    <w:szCs w:val="26"/>
                    <w:lang w:eastAsia="zh-CN"/>
                  </w:rPr>
                </w:rPrChange>
              </w:rPr>
              <w:t>1Users login into DMS system</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984" w:author="DuyNgo" w:date="2012-08-10T08:15:00Z">
                  <w:rPr>
                    <w:rFonts w:eastAsia="SimSun" w:cstheme="minorHAnsi"/>
                    <w:sz w:val="24"/>
                    <w:lang w:eastAsia="zh-CN"/>
                  </w:rPr>
                </w:rPrChange>
              </w:rPr>
            </w:pPr>
          </w:p>
          <w:p w:rsidR="005E0E76" w:rsidRPr="00303364" w:rsidRDefault="005E0E76" w:rsidP="00946F40">
            <w:pPr>
              <w:pStyle w:val="ListParagraph"/>
              <w:rPr>
                <w:rFonts w:eastAsia="SimSun" w:cstheme="minorHAnsi"/>
                <w:sz w:val="24"/>
                <w:szCs w:val="24"/>
                <w:lang w:eastAsia="zh-CN"/>
                <w:rPrChange w:id="11985"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986" w:author="DuyNgo" w:date="2012-08-10T08:15:00Z">
                  <w:rPr>
                    <w:rFonts w:eastAsia="SimSun" w:cstheme="minorHAnsi"/>
                    <w:sz w:val="24"/>
                    <w:lang w:eastAsia="zh-CN"/>
                  </w:rPr>
                </w:rPrChange>
              </w:rPr>
            </w:pPr>
          </w:p>
          <w:p w:rsidR="005E0E76" w:rsidRPr="00303364" w:rsidRDefault="005E0E76" w:rsidP="008C3CFA">
            <w:pPr>
              <w:pStyle w:val="ListParagraph"/>
              <w:numPr>
                <w:ilvl w:val="0"/>
                <w:numId w:val="38"/>
              </w:numPr>
              <w:tabs>
                <w:tab w:val="left" w:pos="180"/>
              </w:tabs>
              <w:spacing w:after="160" w:line="264" w:lineRule="auto"/>
              <w:rPr>
                <w:rFonts w:eastAsia="SimSun" w:cstheme="minorHAnsi"/>
                <w:sz w:val="24"/>
                <w:szCs w:val="24"/>
                <w:lang w:eastAsia="zh-CN"/>
              </w:rPr>
            </w:pPr>
            <w:r w:rsidRPr="00303364">
              <w:rPr>
                <w:rFonts w:eastAsia="SimSun" w:cstheme="minorHAnsi"/>
                <w:sz w:val="24"/>
                <w:szCs w:val="24"/>
                <w:lang w:eastAsia="zh-CN"/>
                <w:rPrChange w:id="11987" w:author="DuyNgo" w:date="2012-08-10T08:15:00Z">
                  <w:rPr>
                    <w:rFonts w:asciiTheme="majorHAnsi" w:eastAsia="SimSun" w:hAnsiTheme="majorHAnsi" w:cstheme="minorHAnsi"/>
                    <w:b/>
                    <w:bCs/>
                    <w:color w:val="4F81BD" w:themeColor="accent1"/>
                    <w:sz w:val="24"/>
                    <w:szCs w:val="26"/>
                    <w:lang w:eastAsia="zh-CN"/>
                  </w:rPr>
                </w:rPrChange>
              </w:rPr>
              <w:t>Click button add new</w:t>
            </w:r>
          </w:p>
        </w:tc>
      </w:tr>
      <w:tr w:rsidR="005E0E76" w:rsidRPr="00303364"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988" w:author="DuyNgo" w:date="2012-08-10T08:15:00Z">
                  <w:rPr>
                    <w:rFonts w:asciiTheme="majorHAnsi" w:eastAsia="MS PGothic" w:hAnsiTheme="majorHAnsi" w:cstheme="minorHAnsi"/>
                    <w:b/>
                    <w:bCs/>
                    <w:color w:val="4F81BD" w:themeColor="accent1"/>
                    <w:sz w:val="24"/>
                    <w:szCs w:val="26"/>
                  </w:rPr>
                </w:rPrChange>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8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9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9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92" w:author="DuyNgo" w:date="2012-08-10T08:15:00Z">
                  <w:rPr>
                    <w:rFonts w:asciiTheme="majorHAnsi" w:eastAsia="MS PGothic" w:hAnsiTheme="majorHAnsi" w:cstheme="minorHAnsi"/>
                    <w:b/>
                    <w:bCs/>
                    <w:color w:val="4F81BD" w:themeColor="accent1"/>
                    <w:sz w:val="24"/>
                    <w:szCs w:val="26"/>
                  </w:rPr>
                </w:rPrChange>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9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9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9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96" w:author="DuyNgo" w:date="2012-08-10T08:15:00Z">
                  <w:rPr>
                    <w:rFonts w:asciiTheme="majorHAnsi" w:eastAsia="MS PGothic" w:hAnsiTheme="majorHAnsi" w:cstheme="minorHAnsi"/>
                    <w:b/>
                    <w:bCs/>
                    <w:color w:val="4F81BD" w:themeColor="accent1"/>
                    <w:sz w:val="24"/>
                    <w:szCs w:val="26"/>
                  </w:rPr>
                </w:rPrChange>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9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9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9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00" w:author="DuyNgo" w:date="2012-08-10T08:15:00Z">
                  <w:rPr>
                    <w:rFonts w:asciiTheme="majorHAnsi" w:eastAsia="MS PGothic" w:hAnsiTheme="majorHAnsi" w:cstheme="minorHAnsi"/>
                    <w:b/>
                    <w:bCs/>
                    <w:color w:val="4F81BD" w:themeColor="accent1"/>
                    <w:sz w:val="24"/>
                    <w:szCs w:val="26"/>
                  </w:rPr>
                </w:rPrChange>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0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0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0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04" w:author="DuyNgo" w:date="2012-08-10T08:15:00Z">
                  <w:rPr>
                    <w:rFonts w:asciiTheme="majorHAnsi" w:eastAsia="MS PGothic" w:hAnsiTheme="majorHAnsi" w:cstheme="minorHAnsi"/>
                    <w:b/>
                    <w:bCs/>
                    <w:color w:val="4F81BD" w:themeColor="accent1"/>
                    <w:sz w:val="24"/>
                    <w:szCs w:val="26"/>
                  </w:rPr>
                </w:rPrChange>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0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06"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r w:rsidRPr="00303364">
        <w:rPr>
          <w:rFonts w:cstheme="minorHAnsi"/>
          <w:sz w:val="24"/>
          <w:szCs w:val="24"/>
          <w:rPrChange w:id="1200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881D40" w:rsidP="00881D40">
      <w:pPr>
        <w:pStyle w:val="Heading4"/>
        <w:rPr>
          <w:rFonts w:asciiTheme="minorHAnsi" w:hAnsiTheme="minorHAnsi" w:cstheme="minorHAnsi"/>
          <w:sz w:val="24"/>
          <w:szCs w:val="24"/>
          <w:rPrChange w:id="12008" w:author="DuyNgo" w:date="2012-08-10T08:15:00Z">
            <w:rPr/>
          </w:rPrChange>
        </w:rPr>
      </w:pPr>
      <w:bookmarkStart w:id="12009" w:name="_Toc332351184"/>
      <w:bookmarkStart w:id="12010" w:name="_Toc326241072"/>
      <w:r w:rsidRPr="00303364">
        <w:rPr>
          <w:rFonts w:asciiTheme="minorHAnsi" w:hAnsiTheme="minorHAnsi" w:cstheme="minorHAnsi"/>
          <w:sz w:val="24"/>
          <w:szCs w:val="24"/>
          <w:rPrChange w:id="12011" w:author="DuyNgo" w:date="2012-08-10T08:15:00Z">
            <w:rPr>
              <w:i w:val="0"/>
              <w:iCs w:val="0"/>
              <w:sz w:val="26"/>
              <w:szCs w:val="26"/>
            </w:rPr>
          </w:rPrChange>
        </w:rPr>
        <w:t>2.</w:t>
      </w:r>
      <w:r w:rsidR="00FB4DCF" w:rsidRPr="00303364">
        <w:rPr>
          <w:rFonts w:asciiTheme="minorHAnsi" w:hAnsiTheme="minorHAnsi" w:cstheme="minorHAnsi"/>
          <w:sz w:val="24"/>
          <w:szCs w:val="24"/>
          <w:rPrChange w:id="12012" w:author="DuyNgo" w:date="2012-08-10T08:15:00Z">
            <w:rPr>
              <w:i w:val="0"/>
              <w:iCs w:val="0"/>
              <w:sz w:val="26"/>
              <w:szCs w:val="26"/>
            </w:rPr>
          </w:rPrChange>
        </w:rPr>
        <w:t>4.32</w:t>
      </w:r>
      <w:r w:rsidR="005E0E76" w:rsidRPr="00303364">
        <w:rPr>
          <w:rFonts w:asciiTheme="minorHAnsi" w:hAnsiTheme="minorHAnsi" w:cstheme="minorHAnsi"/>
          <w:sz w:val="24"/>
          <w:szCs w:val="24"/>
          <w:rPrChange w:id="12013" w:author="DuyNgo" w:date="2012-08-10T08:15:00Z">
            <w:rPr>
              <w:i w:val="0"/>
              <w:iCs w:val="0"/>
              <w:sz w:val="26"/>
              <w:szCs w:val="26"/>
            </w:rPr>
          </w:rPrChange>
        </w:rPr>
        <w:t xml:space="preserve"> Update defect</w:t>
      </w:r>
      <w:bookmarkEnd w:id="12009"/>
    </w:p>
    <w:p w:rsidR="005E0E76" w:rsidRPr="00303364" w:rsidRDefault="005E0E76" w:rsidP="005E0E76">
      <w:pPr>
        <w:rPr>
          <w:rFonts w:cstheme="minorHAnsi"/>
          <w:sz w:val="24"/>
          <w:szCs w:val="24"/>
        </w:rPr>
      </w:pPr>
    </w:p>
    <w:bookmarkEnd w:id="12010"/>
    <w:p w:rsidR="005E0E76" w:rsidRPr="00303364" w:rsidRDefault="005E0E76" w:rsidP="005E0E76">
      <w:pPr>
        <w:rPr>
          <w:rFonts w:cstheme="minorHAnsi"/>
          <w:sz w:val="24"/>
          <w:szCs w:val="24"/>
        </w:rPr>
      </w:pPr>
      <w:r w:rsidRPr="00303364">
        <w:rPr>
          <w:rFonts w:cstheme="minorHAnsi"/>
          <w:sz w:val="24"/>
          <w:szCs w:val="24"/>
          <w:rPrChange w:id="12014" w:author="DuyNgo" w:date="2012-08-10T08:15:00Z">
            <w:rPr>
              <w:rFonts w:cstheme="minorHAnsi"/>
              <w:sz w:val="24"/>
              <w:szCs w:val="24"/>
            </w:rPr>
          </w:rPrChange>
        </w:rPr>
        <w:object w:dxaOrig="5338" w:dyaOrig="1710">
          <v:shape id="_x0000_i1087" type="#_x0000_t75" style="width:267.05pt;height:86.25pt" o:ole="">
            <v:imagedata r:id="rId136" o:title=""/>
          </v:shape>
          <o:OLEObject Type="Embed" ProgID="Visio.Drawing.11" ShapeID="_x0000_i1087" DrawAspect="Content" ObjectID="_1406100395" r:id="rId137"/>
        </w:object>
      </w:r>
    </w:p>
    <w:p w:rsidR="005E0E76" w:rsidRPr="00303364" w:rsidRDefault="005E0E76" w:rsidP="005E0E76">
      <w:pPr>
        <w:rPr>
          <w:rFonts w:cstheme="minorHAnsi"/>
          <w:sz w:val="24"/>
          <w:szCs w:val="24"/>
          <w:rPrChange w:id="12015" w:author="DuyNgo" w:date="2012-08-10T08:15:00Z">
            <w:rPr>
              <w:rFonts w:cstheme="minorHAnsi"/>
              <w:sz w:val="24"/>
            </w:rPr>
          </w:rPrChange>
        </w:rPr>
      </w:pPr>
    </w:p>
    <w:p w:rsidR="005E0E76" w:rsidRPr="00303364" w:rsidRDefault="005E0E76" w:rsidP="005E0E76">
      <w:pPr>
        <w:rPr>
          <w:rFonts w:cstheme="minorHAnsi"/>
          <w:sz w:val="24"/>
          <w:szCs w:val="24"/>
        </w:rPr>
      </w:pPr>
      <w:r w:rsidRPr="00303364">
        <w:rPr>
          <w:rFonts w:cstheme="minorHAnsi"/>
          <w:sz w:val="24"/>
          <w:szCs w:val="24"/>
          <w:rPrChange w:id="1201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628"/>
        <w:gridCol w:w="3814"/>
        <w:gridCol w:w="3562"/>
      </w:tblGrid>
      <w:tr w:rsidR="005E0E76" w:rsidRPr="00303364"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017" w:author="DuyNgo" w:date="2012-08-10T08:15:00Z">
                  <w:rPr>
                    <w:rFonts w:asciiTheme="majorHAnsi" w:eastAsia="MS PGothic" w:hAnsiTheme="majorHAnsi" w:cstheme="minorHAnsi"/>
                    <w:b/>
                    <w:bCs/>
                    <w:color w:val="4F81BD" w:themeColor="accent1"/>
                    <w:sz w:val="24"/>
                    <w:szCs w:val="26"/>
                  </w:rPr>
                </w:rPrChange>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2018" w:author="DuyNgo" w:date="2012-08-10T08:15:00Z">
                  <w:rPr>
                    <w:rFonts w:asciiTheme="majorHAnsi" w:eastAsia="SimSun" w:hAnsiTheme="majorHAnsi" w:cstheme="minorHAnsi"/>
                    <w:b/>
                    <w:bCs/>
                    <w:color w:val="4F81BD" w:themeColor="accent1"/>
                    <w:sz w:val="24"/>
                    <w:szCs w:val="26"/>
                    <w:lang w:eastAsia="zh-CN"/>
                  </w:rPr>
                </w:rPrChange>
              </w:rPr>
              <w:t>DMS_UC03</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019" w:author="DuyNgo" w:date="2012-08-10T08:15:00Z">
                  <w:rPr>
                    <w:rFonts w:asciiTheme="majorHAnsi" w:eastAsia="MS PGothic" w:hAnsiTheme="majorHAnsi" w:cstheme="minorHAnsi"/>
                    <w:b/>
                    <w:bCs/>
                    <w:color w:val="4F81BD" w:themeColor="accent1"/>
                    <w:sz w:val="24"/>
                    <w:szCs w:val="26"/>
                  </w:rPr>
                </w:rPrChange>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2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021" w:author="DuyNgo" w:date="2012-08-10T08:15:00Z">
                  <w:rPr>
                    <w:rFonts w:asciiTheme="majorHAnsi" w:eastAsiaTheme="majorEastAsia" w:hAnsiTheme="majorHAnsi" w:cstheme="minorHAnsi"/>
                    <w:b/>
                    <w:bCs/>
                    <w:color w:val="4F81BD" w:themeColor="accent1"/>
                    <w:sz w:val="24"/>
                    <w:szCs w:val="26"/>
                  </w:rPr>
                </w:rPrChange>
              </w:rPr>
              <w:t>Update defect Use Case</w:t>
            </w:r>
          </w:p>
        </w:tc>
      </w:tr>
      <w:tr w:rsidR="005E0E76" w:rsidRPr="00303364"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2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23" w:author="DuyNgo" w:date="2012-08-10T08:15:00Z">
                  <w:rPr>
                    <w:rFonts w:asciiTheme="majorHAnsi" w:eastAsia="MS PGothic" w:hAnsiTheme="majorHAnsi" w:cstheme="minorHAnsi"/>
                    <w:b/>
                    <w:bCs/>
                    <w:color w:val="4F81BD" w:themeColor="accent1"/>
                    <w:sz w:val="24"/>
                    <w:szCs w:val="26"/>
                  </w:rPr>
                </w:rPrChange>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2024" w:author="DuyNgo" w:date="2012-08-10T08:15:00Z">
                  <w:rPr>
                    <w:rFonts w:ascii="Tahoma" w:hAnsi="Tahoma" w:cstheme="minorHAnsi"/>
                    <w:color w:val="000000"/>
                    <w:sz w:val="24"/>
                    <w:szCs w:val="20"/>
                  </w:rPr>
                </w:rPrChange>
              </w:rPr>
            </w:pPr>
            <w:r w:rsidRPr="00303364">
              <w:rPr>
                <w:rFonts w:cstheme="minorHAnsi"/>
                <w:sz w:val="24"/>
                <w:szCs w:val="24"/>
                <w:rPrChange w:id="12025" w:author="DuyNgo" w:date="2012-08-10T08:15:00Z">
                  <w:rPr>
                    <w:rFonts w:asciiTheme="majorHAnsi" w:eastAsiaTheme="majorEastAsia" w:hAnsiTheme="majorHAnsi" w:cstheme="minorHAnsi"/>
                    <w:b/>
                    <w:bCs/>
                    <w:color w:val="4F81BD" w:themeColor="accent1"/>
                    <w:sz w:val="24"/>
                    <w:szCs w:val="26"/>
                  </w:rPr>
                </w:rPrChange>
              </w:rPr>
              <w:t>This function allows users can update defect.</w:t>
            </w:r>
          </w:p>
          <w:p w:rsidR="005E0E76" w:rsidRPr="00303364" w:rsidRDefault="005E0E76" w:rsidP="00946F40">
            <w:pPr>
              <w:rPr>
                <w:rFonts w:cstheme="minorHAnsi"/>
                <w:sz w:val="24"/>
                <w:szCs w:val="24"/>
              </w:rPr>
            </w:pPr>
            <w:r w:rsidRPr="00303364">
              <w:rPr>
                <w:rFonts w:cstheme="minorHAnsi"/>
                <w:sz w:val="24"/>
                <w:szCs w:val="24"/>
                <w:rPrChange w:id="12026" w:author="DuyNgo" w:date="2012-08-10T08:15:00Z">
                  <w:rPr>
                    <w:rFonts w:asciiTheme="majorHAnsi" w:eastAsiaTheme="majorEastAsia" w:hAnsiTheme="majorHAnsi" w:cstheme="minorHAnsi"/>
                    <w:b/>
                    <w:bCs/>
                    <w:color w:val="4F81BD" w:themeColor="accent1"/>
                    <w:sz w:val="24"/>
                    <w:szCs w:val="26"/>
                  </w:rPr>
                </w:rPrChange>
              </w:rPr>
              <w:t>Creator can change status of defect from opened to cancelled or corrected.</w:t>
            </w:r>
          </w:p>
          <w:p w:rsidR="005E0E76" w:rsidRPr="00303364" w:rsidRDefault="005E0E76" w:rsidP="00946F40">
            <w:pPr>
              <w:rPr>
                <w:rFonts w:cstheme="minorHAnsi"/>
                <w:sz w:val="24"/>
                <w:szCs w:val="24"/>
              </w:rPr>
            </w:pPr>
            <w:r w:rsidRPr="00303364">
              <w:rPr>
                <w:rFonts w:cstheme="minorHAnsi"/>
                <w:sz w:val="24"/>
                <w:szCs w:val="24"/>
                <w:rPrChange w:id="12027" w:author="DuyNgo" w:date="2012-08-10T08:15:00Z">
                  <w:rPr>
                    <w:rFonts w:asciiTheme="majorHAnsi" w:eastAsiaTheme="majorEastAsia" w:hAnsiTheme="majorHAnsi" w:cstheme="minorHAnsi"/>
                    <w:b/>
                    <w:bCs/>
                    <w:color w:val="4F81BD" w:themeColor="accent1"/>
                    <w:sz w:val="24"/>
                    <w:szCs w:val="26"/>
                  </w:rPr>
                </w:rPrChange>
              </w:rPr>
              <w:t>Assigned member can change status of defect to opened, canceled or closed.</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2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29" w:author="DuyNgo" w:date="2012-08-10T08:15:00Z">
                  <w:rPr>
                    <w:rFonts w:asciiTheme="majorHAnsi" w:eastAsia="MS PGothic" w:hAnsiTheme="majorHAnsi" w:cstheme="minorHAnsi"/>
                    <w:b/>
                    <w:bCs/>
                    <w:color w:val="4F81BD" w:themeColor="accent1"/>
                    <w:sz w:val="24"/>
                    <w:szCs w:val="26"/>
                  </w:rPr>
                </w:rPrChange>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30"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2031" w:author="DuyNgo" w:date="2012-08-10T08:15:00Z">
                  <w:rPr>
                    <w:rFonts w:asciiTheme="majorHAnsi" w:eastAsia="Calibri" w:hAnsiTheme="majorHAnsi" w:cstheme="minorHAnsi"/>
                    <w:b/>
                    <w:bCs/>
                    <w:color w:val="4F81BD" w:themeColor="accent1"/>
                    <w:sz w:val="24"/>
                    <w:szCs w:val="26"/>
                  </w:rPr>
                </w:rPrChange>
              </w:rPr>
              <w:t>Member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3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33" w:author="DuyNgo" w:date="2012-08-10T08:15:00Z">
                  <w:rPr>
                    <w:rFonts w:asciiTheme="majorHAnsi" w:eastAsia="MS PGothic" w:hAnsiTheme="majorHAnsi" w:cstheme="minorHAnsi"/>
                    <w:b/>
                    <w:bCs/>
                    <w:color w:val="4F81BD" w:themeColor="accent1"/>
                    <w:sz w:val="24"/>
                    <w:szCs w:val="26"/>
                  </w:rPr>
                </w:rPrChange>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3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035"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3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37" w:author="DuyNgo" w:date="2012-08-10T08:15:00Z">
                  <w:rPr>
                    <w:rFonts w:asciiTheme="majorHAnsi" w:eastAsia="MS PGothic" w:hAnsiTheme="majorHAnsi" w:cstheme="minorHAnsi"/>
                    <w:b/>
                    <w:bCs/>
                    <w:color w:val="4F81BD" w:themeColor="accent1"/>
                    <w:sz w:val="24"/>
                    <w:szCs w:val="26"/>
                  </w:rPr>
                </w:rPrChange>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3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03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05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4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41"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4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043" w:author="DuyNgo" w:date="2012-08-10T08:15:00Z">
                  <w:rPr>
                    <w:rFonts w:asciiTheme="majorHAnsi" w:eastAsia="SimSun" w:hAnsiTheme="majorHAnsi" w:cstheme="minorHAnsi"/>
                    <w:b/>
                    <w:bCs/>
                    <w:color w:val="4F81BD" w:themeColor="accent1"/>
                    <w:sz w:val="24"/>
                    <w:szCs w:val="26"/>
                    <w:lang w:eastAsia="zh-CN"/>
                  </w:rPr>
                </w:rPrChange>
              </w:rPr>
              <w:t>1Users login into DMS system</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2044" w:author="DuyNgo" w:date="2012-08-10T08:15:00Z">
                  <w:rPr>
                    <w:rFonts w:eastAsia="SimSun" w:cstheme="minorHAnsi"/>
                    <w:sz w:val="24"/>
                    <w:lang w:eastAsia="zh-CN"/>
                  </w:rPr>
                </w:rPrChange>
              </w:rPr>
            </w:pPr>
          </w:p>
          <w:p w:rsidR="005E0E76" w:rsidRPr="00303364" w:rsidRDefault="005E0E76" w:rsidP="00946F40">
            <w:pPr>
              <w:pStyle w:val="ListParagraph"/>
              <w:rPr>
                <w:rFonts w:eastAsia="SimSun" w:cstheme="minorHAnsi"/>
                <w:sz w:val="24"/>
                <w:szCs w:val="24"/>
                <w:lang w:eastAsia="zh-CN"/>
              </w:rPr>
            </w:pPr>
            <w:r w:rsidRPr="00303364">
              <w:rPr>
                <w:rFonts w:eastAsia="SimSun" w:cstheme="minorHAnsi"/>
                <w:sz w:val="24"/>
                <w:szCs w:val="24"/>
                <w:lang w:eastAsia="zh-CN"/>
                <w:rPrChange w:id="12045" w:author="DuyNgo" w:date="2012-08-10T08:15:00Z">
                  <w:rPr>
                    <w:rFonts w:asciiTheme="majorHAnsi" w:eastAsia="SimSun" w:hAnsiTheme="majorHAnsi" w:cstheme="minorHAnsi"/>
                    <w:b/>
                    <w:bCs/>
                    <w:color w:val="4F81BD" w:themeColor="accent1"/>
                    <w:sz w:val="24"/>
                    <w:szCs w:val="26"/>
                    <w:lang w:eastAsia="zh-CN"/>
                  </w:rPr>
                </w:rPrChange>
              </w:rPr>
              <w:t>3..Click button update</w:t>
            </w: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2046" w:author="DuyNgo" w:date="2012-08-10T08:15:00Z">
                  <w:rPr>
                    <w:rFonts w:eastAsia="SimSun" w:cstheme="minorHAnsi"/>
                    <w:sz w:val="24"/>
                    <w:lang w:eastAsia="zh-CN"/>
                  </w:rPr>
                </w:rPrChange>
              </w:rPr>
            </w:pPr>
          </w:p>
          <w:p w:rsidR="005E0E76" w:rsidRPr="00303364" w:rsidRDefault="005E0E76" w:rsidP="008C3CFA">
            <w:pPr>
              <w:pStyle w:val="ListParagraph"/>
              <w:numPr>
                <w:ilvl w:val="0"/>
                <w:numId w:val="38"/>
              </w:numPr>
              <w:tabs>
                <w:tab w:val="left" w:pos="180"/>
              </w:tabs>
              <w:spacing w:after="160" w:line="264" w:lineRule="auto"/>
              <w:rPr>
                <w:rFonts w:eastAsia="SimSun" w:cstheme="minorHAnsi"/>
                <w:sz w:val="24"/>
                <w:szCs w:val="24"/>
                <w:lang w:eastAsia="zh-CN"/>
              </w:rPr>
            </w:pPr>
            <w:r w:rsidRPr="00303364">
              <w:rPr>
                <w:rFonts w:eastAsia="SimSun" w:cstheme="minorHAnsi"/>
                <w:sz w:val="24"/>
                <w:szCs w:val="24"/>
                <w:lang w:eastAsia="zh-CN"/>
                <w:rPrChange w:id="12047" w:author="DuyNgo" w:date="2012-08-10T08:15:00Z">
                  <w:rPr>
                    <w:rFonts w:asciiTheme="majorHAnsi" w:eastAsia="SimSun" w:hAnsiTheme="majorHAnsi" w:cstheme="minorHAnsi"/>
                    <w:b/>
                    <w:bCs/>
                    <w:color w:val="4F81BD" w:themeColor="accent1"/>
                    <w:sz w:val="24"/>
                    <w:szCs w:val="26"/>
                    <w:lang w:eastAsia="zh-CN"/>
                  </w:rPr>
                </w:rPrChange>
              </w:rPr>
              <w:t>Select defect</w:t>
            </w:r>
          </w:p>
        </w:tc>
      </w:tr>
      <w:tr w:rsidR="005E0E76" w:rsidRPr="00303364"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048" w:author="DuyNgo" w:date="2012-08-10T08:15:00Z">
                  <w:rPr>
                    <w:rFonts w:asciiTheme="majorHAnsi" w:eastAsia="MS PGothic" w:hAnsiTheme="majorHAnsi" w:cstheme="minorHAnsi"/>
                    <w:b/>
                    <w:bCs/>
                    <w:color w:val="4F81BD" w:themeColor="accent1"/>
                    <w:sz w:val="24"/>
                    <w:szCs w:val="26"/>
                  </w:rPr>
                </w:rPrChange>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4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05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5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52" w:author="DuyNgo" w:date="2012-08-10T08:15:00Z">
                  <w:rPr>
                    <w:rFonts w:asciiTheme="majorHAnsi" w:eastAsia="MS PGothic" w:hAnsiTheme="majorHAnsi" w:cstheme="minorHAnsi"/>
                    <w:b/>
                    <w:bCs/>
                    <w:color w:val="4F81BD" w:themeColor="accent1"/>
                    <w:sz w:val="24"/>
                    <w:szCs w:val="26"/>
                  </w:rPr>
                </w:rPrChange>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5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5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5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56" w:author="DuyNgo" w:date="2012-08-10T08:15:00Z">
                  <w:rPr>
                    <w:rFonts w:asciiTheme="majorHAnsi" w:eastAsia="MS PGothic" w:hAnsiTheme="majorHAnsi" w:cstheme="minorHAnsi"/>
                    <w:b/>
                    <w:bCs/>
                    <w:color w:val="4F81BD" w:themeColor="accent1"/>
                    <w:sz w:val="24"/>
                    <w:szCs w:val="26"/>
                  </w:rPr>
                </w:rPrChange>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5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5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5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60" w:author="DuyNgo" w:date="2012-08-10T08:15:00Z">
                  <w:rPr>
                    <w:rFonts w:asciiTheme="majorHAnsi" w:eastAsia="MS PGothic" w:hAnsiTheme="majorHAnsi" w:cstheme="minorHAnsi"/>
                    <w:b/>
                    <w:bCs/>
                    <w:color w:val="4F81BD" w:themeColor="accent1"/>
                    <w:sz w:val="24"/>
                    <w:szCs w:val="26"/>
                  </w:rPr>
                </w:rPrChange>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6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6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6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64" w:author="DuyNgo" w:date="2012-08-10T08:15:00Z">
                  <w:rPr>
                    <w:rFonts w:asciiTheme="majorHAnsi" w:eastAsia="MS PGothic" w:hAnsiTheme="majorHAnsi" w:cstheme="minorHAnsi"/>
                    <w:b/>
                    <w:bCs/>
                    <w:color w:val="4F81BD" w:themeColor="accent1"/>
                    <w:sz w:val="24"/>
                    <w:szCs w:val="26"/>
                  </w:rPr>
                </w:rPrChange>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6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66"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r w:rsidRPr="00303364">
        <w:rPr>
          <w:rFonts w:cstheme="minorHAnsi"/>
          <w:sz w:val="24"/>
          <w:szCs w:val="24"/>
          <w:rPrChange w:id="1206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2068"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eastAsia="MS PGothic" w:cstheme="minorHAnsi"/>
          <w:sz w:val="24"/>
          <w:szCs w:val="24"/>
          <w:rPrChange w:id="12069" w:author="DuyNgo" w:date="2012-08-10T08:15:00Z">
            <w:rPr>
              <w:rFonts w:eastAsia="MS PGothic" w:cstheme="minorHAnsi"/>
              <w:sz w:val="24"/>
            </w:rPr>
          </w:rPrChange>
        </w:rPr>
      </w:pPr>
    </w:p>
    <w:p w:rsidR="005E0E76" w:rsidRPr="00303364" w:rsidRDefault="00881D40" w:rsidP="00881D40">
      <w:pPr>
        <w:pStyle w:val="Heading4"/>
        <w:rPr>
          <w:rFonts w:asciiTheme="minorHAnsi" w:hAnsiTheme="minorHAnsi" w:cstheme="minorHAnsi"/>
          <w:sz w:val="24"/>
          <w:szCs w:val="24"/>
          <w:rPrChange w:id="12070" w:author="DuyNgo" w:date="2012-08-10T08:15:00Z">
            <w:rPr/>
          </w:rPrChange>
        </w:rPr>
      </w:pPr>
      <w:bookmarkStart w:id="12071" w:name="_Toc326241073"/>
      <w:bookmarkStart w:id="12072" w:name="_Toc332351185"/>
      <w:r w:rsidRPr="00303364">
        <w:rPr>
          <w:rFonts w:asciiTheme="minorHAnsi" w:hAnsiTheme="minorHAnsi" w:cstheme="minorHAnsi"/>
          <w:sz w:val="24"/>
          <w:szCs w:val="24"/>
          <w:rPrChange w:id="12073" w:author="DuyNgo" w:date="2012-08-10T08:15:00Z">
            <w:rPr>
              <w:i w:val="0"/>
              <w:iCs w:val="0"/>
              <w:sz w:val="26"/>
              <w:szCs w:val="26"/>
            </w:rPr>
          </w:rPrChange>
        </w:rPr>
        <w:lastRenderedPageBreak/>
        <w:t>2.</w:t>
      </w:r>
      <w:r w:rsidR="009C199C" w:rsidRPr="00303364">
        <w:rPr>
          <w:rFonts w:asciiTheme="minorHAnsi" w:hAnsiTheme="minorHAnsi" w:cstheme="minorHAnsi"/>
          <w:sz w:val="24"/>
          <w:szCs w:val="24"/>
          <w:rPrChange w:id="12074" w:author="DuyNgo" w:date="2012-08-10T08:15:00Z">
            <w:rPr>
              <w:i w:val="0"/>
              <w:iCs w:val="0"/>
              <w:sz w:val="26"/>
              <w:szCs w:val="26"/>
            </w:rPr>
          </w:rPrChange>
        </w:rPr>
        <w:t>4.33</w:t>
      </w:r>
      <w:r w:rsidR="005E0E76" w:rsidRPr="00303364">
        <w:rPr>
          <w:rFonts w:asciiTheme="minorHAnsi" w:hAnsiTheme="minorHAnsi" w:cstheme="minorHAnsi"/>
          <w:sz w:val="24"/>
          <w:szCs w:val="24"/>
          <w:rPrChange w:id="12075" w:author="DuyNgo" w:date="2012-08-10T08:15:00Z">
            <w:rPr>
              <w:i w:val="0"/>
              <w:iCs w:val="0"/>
              <w:sz w:val="26"/>
              <w:szCs w:val="26"/>
            </w:rPr>
          </w:rPrChange>
        </w:rPr>
        <w:t xml:space="preserve"> Timesheet</w:t>
      </w:r>
      <w:r w:rsidRPr="00303364">
        <w:rPr>
          <w:rFonts w:asciiTheme="minorHAnsi" w:hAnsiTheme="minorHAnsi" w:cstheme="minorHAnsi"/>
          <w:sz w:val="24"/>
          <w:szCs w:val="24"/>
          <w:rPrChange w:id="12076" w:author="DuyNgo" w:date="2012-08-10T08:15:00Z">
            <w:rPr>
              <w:i w:val="0"/>
              <w:iCs w:val="0"/>
              <w:sz w:val="26"/>
              <w:szCs w:val="26"/>
            </w:rPr>
          </w:rPrChange>
        </w:rPr>
        <w:t xml:space="preserve"> </w:t>
      </w:r>
      <w:r w:rsidR="005E0E76" w:rsidRPr="00303364">
        <w:rPr>
          <w:rFonts w:asciiTheme="minorHAnsi" w:hAnsiTheme="minorHAnsi" w:cstheme="minorHAnsi"/>
          <w:sz w:val="24"/>
          <w:szCs w:val="24"/>
          <w:rPrChange w:id="12077" w:author="DuyNgo" w:date="2012-08-10T08:15:00Z">
            <w:rPr>
              <w:i w:val="0"/>
              <w:iCs w:val="0"/>
              <w:sz w:val="26"/>
              <w:szCs w:val="26"/>
            </w:rPr>
          </w:rPrChange>
        </w:rPr>
        <w:t>Module</w:t>
      </w:r>
      <w:bookmarkEnd w:id="12071"/>
      <w:bookmarkEnd w:id="12072"/>
    </w:p>
    <w:bookmarkStart w:id="12078" w:name="_Toc326241074"/>
    <w:bookmarkEnd w:id="12078"/>
    <w:p w:rsidR="005E0E76" w:rsidRPr="00303364" w:rsidDel="005101B3" w:rsidRDefault="005E0E76">
      <w:pPr>
        <w:rPr>
          <w:del w:id="12079" w:author="DuyNgo" w:date="2012-08-10T08:11:00Z"/>
          <w:rFonts w:cstheme="minorHAnsi"/>
          <w:sz w:val="24"/>
          <w:szCs w:val="24"/>
          <w:rPrChange w:id="12080" w:author="DuyNgo" w:date="2012-08-10T08:15:00Z">
            <w:rPr>
              <w:del w:id="12081" w:author="DuyNgo" w:date="2012-08-10T08:11:00Z"/>
            </w:rPr>
          </w:rPrChange>
        </w:rPr>
        <w:pPrChange w:id="12082" w:author="DuyNgo" w:date="2012-08-10T08:11:00Z">
          <w:pPr>
            <w:pStyle w:val="Heading2"/>
          </w:pPr>
        </w:pPrChange>
      </w:pPr>
      <w:r w:rsidRPr="00303364">
        <w:rPr>
          <w:rFonts w:cstheme="minorHAnsi"/>
          <w:sz w:val="24"/>
          <w:szCs w:val="24"/>
          <w:rPrChange w:id="12083" w:author="DuyNgo" w:date="2012-08-10T08:15:00Z">
            <w:rPr>
              <w:rFonts w:cstheme="minorHAnsi"/>
              <w:sz w:val="24"/>
              <w:szCs w:val="24"/>
            </w:rPr>
          </w:rPrChange>
        </w:rPr>
        <w:object w:dxaOrig="7261" w:dyaOrig="8102">
          <v:shape id="_x0000_i1088" type="#_x0000_t75" style="width:364.2pt;height:405.2pt" o:ole="">
            <v:imagedata r:id="rId138" o:title=""/>
          </v:shape>
          <o:OLEObject Type="Embed" ProgID="Visio.Drawing.11" ShapeID="_x0000_i1088" DrawAspect="Content" ObjectID="_1406100396" r:id="rId139"/>
        </w:object>
      </w:r>
    </w:p>
    <w:p w:rsidR="005E0E76" w:rsidRPr="00303364" w:rsidDel="005101B3" w:rsidRDefault="005E0E76" w:rsidP="005E0E76">
      <w:pPr>
        <w:pStyle w:val="Heading2"/>
        <w:rPr>
          <w:del w:id="12084" w:author="DuyNgo" w:date="2012-08-10T08:11:00Z"/>
          <w:rFonts w:asciiTheme="minorHAnsi" w:hAnsiTheme="minorHAnsi" w:cstheme="minorHAnsi"/>
          <w:sz w:val="24"/>
          <w:szCs w:val="24"/>
        </w:rPr>
      </w:pPr>
      <w:bookmarkStart w:id="12085" w:name="_Toc326241075"/>
    </w:p>
    <w:p w:rsidR="005E0E76" w:rsidRPr="00303364" w:rsidDel="005101B3" w:rsidRDefault="005E0E76" w:rsidP="005E0E76">
      <w:pPr>
        <w:pStyle w:val="Heading2"/>
        <w:rPr>
          <w:del w:id="12086" w:author="DuyNgo" w:date="2012-08-10T08:11:00Z"/>
          <w:rFonts w:asciiTheme="minorHAnsi" w:hAnsiTheme="minorHAnsi" w:cstheme="minorHAnsi"/>
          <w:sz w:val="24"/>
          <w:szCs w:val="24"/>
        </w:rPr>
      </w:pPr>
    </w:p>
    <w:p w:rsidR="005E0E76" w:rsidRPr="00303364" w:rsidDel="005101B3" w:rsidRDefault="005E0E76" w:rsidP="005E0E76">
      <w:pPr>
        <w:pStyle w:val="Heading2"/>
        <w:rPr>
          <w:del w:id="12087" w:author="DuyNgo" w:date="2012-08-10T08:11:00Z"/>
          <w:rFonts w:asciiTheme="minorHAnsi" w:hAnsiTheme="minorHAnsi" w:cstheme="minorHAnsi"/>
          <w:sz w:val="24"/>
          <w:szCs w:val="24"/>
        </w:rPr>
      </w:pPr>
    </w:p>
    <w:p w:rsidR="005E0E76" w:rsidRPr="00303364" w:rsidRDefault="005E0E76">
      <w:pPr>
        <w:rPr>
          <w:rFonts w:cstheme="minorHAnsi"/>
          <w:sz w:val="24"/>
          <w:szCs w:val="24"/>
          <w:rPrChange w:id="12088" w:author="DuyNgo" w:date="2012-08-10T08:15:00Z">
            <w:rPr/>
          </w:rPrChange>
        </w:rPr>
        <w:pPrChange w:id="12089" w:author="DuyNgo" w:date="2012-08-10T08:11:00Z">
          <w:pPr>
            <w:pStyle w:val="Heading2"/>
          </w:pPr>
        </w:pPrChange>
      </w:pPr>
    </w:p>
    <w:p w:rsidR="005E0E76" w:rsidRPr="00303364" w:rsidRDefault="00881D40" w:rsidP="00881D40">
      <w:pPr>
        <w:pStyle w:val="Heading5"/>
        <w:rPr>
          <w:rFonts w:asciiTheme="minorHAnsi" w:hAnsiTheme="minorHAnsi" w:cstheme="minorHAnsi"/>
          <w:sz w:val="24"/>
          <w:szCs w:val="24"/>
          <w:rPrChange w:id="12090" w:author="DuyNgo" w:date="2012-08-10T08:15:00Z">
            <w:rPr/>
          </w:rPrChange>
        </w:rPr>
      </w:pPr>
      <w:r w:rsidRPr="00303364">
        <w:rPr>
          <w:rFonts w:asciiTheme="minorHAnsi" w:hAnsiTheme="minorHAnsi" w:cstheme="minorHAnsi"/>
          <w:sz w:val="24"/>
          <w:szCs w:val="24"/>
          <w:rPrChange w:id="12091" w:author="DuyNgo" w:date="2012-08-10T08:15:00Z">
            <w:rPr>
              <w:b/>
              <w:bCs/>
              <w:color w:val="4F81BD" w:themeColor="accent1"/>
              <w:sz w:val="26"/>
              <w:szCs w:val="26"/>
            </w:rPr>
          </w:rPrChange>
        </w:rPr>
        <w:t>2.</w:t>
      </w:r>
      <w:r w:rsidR="00A6536E" w:rsidRPr="00303364">
        <w:rPr>
          <w:rFonts w:asciiTheme="minorHAnsi" w:hAnsiTheme="minorHAnsi" w:cstheme="minorHAnsi"/>
          <w:sz w:val="24"/>
          <w:szCs w:val="24"/>
          <w:rPrChange w:id="12092" w:author="DuyNgo" w:date="2012-08-10T08:15:00Z">
            <w:rPr>
              <w:b/>
              <w:bCs/>
              <w:color w:val="4F81BD" w:themeColor="accent1"/>
              <w:sz w:val="26"/>
              <w:szCs w:val="26"/>
            </w:rPr>
          </w:rPrChange>
        </w:rPr>
        <w:t>4</w:t>
      </w:r>
      <w:r w:rsidR="005E0E76" w:rsidRPr="00303364">
        <w:rPr>
          <w:rFonts w:asciiTheme="minorHAnsi" w:hAnsiTheme="minorHAnsi" w:cstheme="minorHAnsi"/>
          <w:sz w:val="24"/>
          <w:szCs w:val="24"/>
          <w:rPrChange w:id="12093" w:author="DuyNgo" w:date="2012-08-10T08:15:00Z">
            <w:rPr>
              <w:b/>
              <w:bCs/>
              <w:color w:val="4F81BD" w:themeColor="accent1"/>
              <w:sz w:val="26"/>
              <w:szCs w:val="26"/>
            </w:rPr>
          </w:rPrChange>
        </w:rPr>
        <w:t>.</w:t>
      </w:r>
      <w:r w:rsidR="00A6536E" w:rsidRPr="00303364">
        <w:rPr>
          <w:rFonts w:asciiTheme="minorHAnsi" w:hAnsiTheme="minorHAnsi" w:cstheme="minorHAnsi"/>
          <w:sz w:val="24"/>
          <w:szCs w:val="24"/>
          <w:rPrChange w:id="12094" w:author="DuyNgo" w:date="2012-08-10T08:15:00Z">
            <w:rPr>
              <w:b/>
              <w:bCs/>
              <w:color w:val="4F81BD" w:themeColor="accent1"/>
              <w:sz w:val="26"/>
              <w:szCs w:val="26"/>
            </w:rPr>
          </w:rPrChange>
        </w:rPr>
        <w:t>33.1</w:t>
      </w:r>
      <w:r w:rsidR="005E0E76" w:rsidRPr="00303364">
        <w:rPr>
          <w:rFonts w:asciiTheme="minorHAnsi" w:hAnsiTheme="minorHAnsi" w:cstheme="minorHAnsi"/>
          <w:sz w:val="24"/>
          <w:szCs w:val="24"/>
          <w:rPrChange w:id="12095" w:author="DuyNgo" w:date="2012-08-10T08:15:00Z">
            <w:rPr>
              <w:b/>
              <w:bCs/>
              <w:color w:val="4F81BD" w:themeColor="accent1"/>
              <w:sz w:val="26"/>
              <w:szCs w:val="26"/>
            </w:rPr>
          </w:rPrChange>
        </w:rPr>
        <w:t xml:space="preserve"> Search Timesheet</w:t>
      </w:r>
      <w:bookmarkEnd w:id="12085"/>
    </w:p>
    <w:p w:rsidR="005E0E76" w:rsidRPr="00303364" w:rsidRDefault="005E0E76" w:rsidP="005E0E76">
      <w:pPr>
        <w:rPr>
          <w:rFonts w:cstheme="minorHAnsi"/>
          <w:sz w:val="24"/>
          <w:szCs w:val="24"/>
        </w:rPr>
      </w:pPr>
      <w:r w:rsidRPr="00303364">
        <w:rPr>
          <w:rFonts w:cstheme="minorHAnsi"/>
          <w:sz w:val="24"/>
          <w:szCs w:val="24"/>
          <w:rPrChange w:id="12096" w:author="DuyNgo" w:date="2012-08-10T08:15:00Z">
            <w:rPr>
              <w:rFonts w:cstheme="minorHAnsi"/>
              <w:sz w:val="24"/>
              <w:szCs w:val="24"/>
            </w:rPr>
          </w:rPrChange>
        </w:rPr>
        <w:object w:dxaOrig="5187" w:dyaOrig="1773">
          <v:shape id="_x0000_i1089" type="#_x0000_t75" style="width:258.7pt;height:87.9pt" o:ole="">
            <v:imagedata r:id="rId140" o:title=""/>
          </v:shape>
          <o:OLEObject Type="Embed" ProgID="Visio.Drawing.11" ShapeID="_x0000_i1089" DrawAspect="Content" ObjectID="_1406100397" r:id="rId141"/>
        </w:object>
      </w:r>
    </w:p>
    <w:p w:rsidR="005E0E76" w:rsidRPr="00303364" w:rsidRDefault="005E0E76" w:rsidP="005E0E76">
      <w:pPr>
        <w:rPr>
          <w:rFonts w:cstheme="minorHAnsi"/>
          <w:sz w:val="24"/>
          <w:szCs w:val="24"/>
        </w:rPr>
      </w:pPr>
      <w:r w:rsidRPr="00303364">
        <w:rPr>
          <w:rFonts w:cstheme="minorHAnsi"/>
          <w:sz w:val="24"/>
          <w:szCs w:val="24"/>
          <w:rPrChange w:id="12097"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2098"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209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100"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2101" w:author="DuyNgo" w:date="2012-08-10T08:15:00Z">
                  <w:rPr>
                    <w:rFonts w:asciiTheme="majorHAnsi" w:eastAsia="SimSun" w:hAnsiTheme="majorHAnsi" w:cstheme="minorHAnsi"/>
                    <w:b/>
                    <w:bCs/>
                    <w:color w:val="4F81BD" w:themeColor="accent1"/>
                    <w:sz w:val="24"/>
                    <w:szCs w:val="26"/>
                    <w:lang w:eastAsia="zh-CN"/>
                  </w:rPr>
                </w:rPrChange>
              </w:rPr>
              <w:t>Timesheet_UC01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102"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03"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2104" w:author="DuyNgo" w:date="2012-08-10T08:15:00Z">
                  <w:rPr>
                    <w:rFonts w:asciiTheme="majorHAnsi" w:eastAsia="Calibri" w:hAnsiTheme="majorHAnsi" w:cstheme="minorHAnsi"/>
                    <w:b/>
                    <w:bCs/>
                    <w:color w:val="4F81BD" w:themeColor="accent1"/>
                    <w:sz w:val="24"/>
                    <w:szCs w:val="26"/>
                  </w:rPr>
                </w:rPrChange>
              </w:rPr>
              <w:t>Search Timesheet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0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06"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0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108" w:author="DuyNgo" w:date="2012-08-10T08:15:00Z">
                  <w:rPr>
                    <w:rFonts w:asciiTheme="majorHAnsi" w:eastAsiaTheme="majorEastAsia" w:hAnsiTheme="majorHAnsi" w:cstheme="minorHAnsi"/>
                    <w:b/>
                    <w:bCs/>
                    <w:color w:val="4F81BD" w:themeColor="accent1"/>
                    <w:sz w:val="24"/>
                    <w:szCs w:val="26"/>
                  </w:rPr>
                </w:rPrChange>
              </w:rPr>
              <w:t>This function allows users can search timesheet.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0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10" w:author="DuyNgo" w:date="2012-08-10T08:15:00Z">
                  <w:rPr>
                    <w:rFonts w:asciiTheme="majorHAnsi" w:eastAsia="MS PGothic" w:hAnsiTheme="majorHAnsi" w:cstheme="minorHAnsi"/>
                    <w:b/>
                    <w:bCs/>
                    <w:color w:val="4F81BD" w:themeColor="accent1"/>
                    <w:sz w:val="24"/>
                    <w:szCs w:val="26"/>
                  </w:rPr>
                </w:rPrChange>
              </w:rPr>
              <w:lastRenderedPageBreak/>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11"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2112" w:author="DuyNgo" w:date="2012-08-10T08:15:00Z">
                  <w:rPr>
                    <w:rFonts w:asciiTheme="majorHAnsi" w:eastAsia="Calibri" w:hAnsiTheme="majorHAnsi" w:cstheme="minorHAnsi"/>
                    <w:b/>
                    <w:bCs/>
                    <w:color w:val="4F81BD" w:themeColor="accent1"/>
                    <w:sz w:val="24"/>
                    <w:szCs w:val="26"/>
                  </w:rPr>
                </w:rPrChange>
              </w:rPr>
              <w:t>Add Timesheet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1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14"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1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116"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1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18"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1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12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2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22"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23" w:author="DuyNgo" w:date="2012-08-10T08:15:00Z">
                  <w:rPr>
                    <w:rFonts w:ascii="Tahoma" w:eastAsia="SimSun" w:hAnsi="Tahoma" w:cstheme="minorHAnsi"/>
                    <w:color w:val="000000"/>
                    <w:sz w:val="24"/>
                    <w:szCs w:val="20"/>
                    <w:lang w:eastAsia="zh-CN"/>
                  </w:rPr>
                </w:rPrChange>
              </w:rPr>
            </w:pPr>
            <w:proofErr w:type="gramStart"/>
            <w:r w:rsidRPr="00303364">
              <w:rPr>
                <w:rFonts w:eastAsia="SimSun" w:cstheme="minorHAnsi"/>
                <w:sz w:val="24"/>
                <w:szCs w:val="24"/>
                <w:lang w:eastAsia="zh-CN"/>
                <w:rPrChange w:id="12124" w:author="DuyNgo" w:date="2012-08-10T08:15:00Z">
                  <w:rPr>
                    <w:rFonts w:asciiTheme="majorHAnsi" w:eastAsia="SimSun" w:hAnsiTheme="majorHAnsi" w:cstheme="minorHAnsi"/>
                    <w:b/>
                    <w:bCs/>
                    <w:color w:val="4F81BD" w:themeColor="accent1"/>
                    <w:sz w:val="24"/>
                    <w:szCs w:val="26"/>
                    <w:lang w:eastAsia="zh-CN"/>
                  </w:rPr>
                </w:rPrChange>
              </w:rPr>
              <w:t>1. Users logins to Timesheet system.</w:t>
            </w:r>
            <w:proofErr w:type="gramEnd"/>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212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126"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303364" w:rsidRDefault="005E0E76" w:rsidP="00946F40">
            <w:pPr>
              <w:rPr>
                <w:rFonts w:eastAsia="SimSun" w:cstheme="minorHAnsi"/>
                <w:sz w:val="24"/>
                <w:szCs w:val="24"/>
                <w:lang w:eastAsia="zh-CN"/>
                <w:rPrChange w:id="1212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212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2129"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213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131"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303364" w:rsidRDefault="005E0E76" w:rsidP="00946F40">
            <w:pPr>
              <w:rPr>
                <w:rFonts w:eastAsia="SimSun" w:cstheme="minorHAnsi"/>
                <w:sz w:val="24"/>
                <w:szCs w:val="24"/>
                <w:lang w:eastAsia="zh-CN"/>
                <w:rPrChange w:id="1213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213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2134" w:author="DuyNgo" w:date="2012-08-10T08:15:00Z">
                  <w:rPr>
                    <w:rFonts w:eastAsia="SimSun" w:cstheme="minorHAnsi"/>
                    <w:sz w:val="24"/>
                    <w:lang w:eastAsia="zh-CN"/>
                  </w:rPr>
                </w:rPrChange>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Change w:id="12135" w:author="DuyNgo" w:date="2012-08-10T08:15:00Z">
                  <w:rPr>
                    <w:rFonts w:eastAsia="SimSun" w:cstheme="minorHAnsi"/>
                    <w:sz w:val="24"/>
                    <w:lang w:eastAsia="zh-CN"/>
                  </w:rPr>
                </w:rPrChange>
              </w:rPr>
            </w:pP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3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37"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3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39"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4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41"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4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43"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4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45"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4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4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4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49"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5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51"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A6536E" w:rsidP="00A6536E">
      <w:pPr>
        <w:pStyle w:val="Heading5"/>
        <w:rPr>
          <w:rFonts w:asciiTheme="minorHAnsi" w:hAnsiTheme="minorHAnsi" w:cstheme="minorHAnsi"/>
          <w:sz w:val="24"/>
          <w:szCs w:val="24"/>
          <w:rPrChange w:id="12152" w:author="DuyNgo" w:date="2012-08-10T08:15:00Z">
            <w:rPr/>
          </w:rPrChange>
        </w:rPr>
      </w:pPr>
      <w:bookmarkStart w:id="12153" w:name="_Toc326241076"/>
      <w:r w:rsidRPr="00303364">
        <w:rPr>
          <w:rFonts w:asciiTheme="minorHAnsi" w:hAnsiTheme="minorHAnsi" w:cstheme="minorHAnsi"/>
          <w:sz w:val="24"/>
          <w:szCs w:val="24"/>
          <w:rPrChange w:id="12154" w:author="DuyNgo" w:date="2012-08-10T08:15:00Z">
            <w:rPr>
              <w:b/>
              <w:bCs/>
              <w:color w:val="4F81BD" w:themeColor="accent1"/>
              <w:sz w:val="26"/>
              <w:szCs w:val="26"/>
            </w:rPr>
          </w:rPrChange>
        </w:rPr>
        <w:t>2.4.33</w:t>
      </w:r>
      <w:r w:rsidR="005E0E76" w:rsidRPr="00303364">
        <w:rPr>
          <w:rFonts w:asciiTheme="minorHAnsi" w:hAnsiTheme="minorHAnsi" w:cstheme="minorHAnsi"/>
          <w:sz w:val="24"/>
          <w:szCs w:val="24"/>
          <w:rPrChange w:id="12155" w:author="DuyNgo" w:date="2012-08-10T08:15:00Z">
            <w:rPr>
              <w:b/>
              <w:bCs/>
              <w:color w:val="4F81BD" w:themeColor="accent1"/>
              <w:sz w:val="26"/>
              <w:szCs w:val="26"/>
            </w:rPr>
          </w:rPrChange>
        </w:rPr>
        <w:t>.2 Add timesheet</w:t>
      </w:r>
      <w:bookmarkEnd w:id="12153"/>
    </w:p>
    <w:p w:rsidR="005E0E76" w:rsidRPr="00303364" w:rsidRDefault="005E0E76" w:rsidP="005E0E76">
      <w:pPr>
        <w:rPr>
          <w:rFonts w:cstheme="minorHAnsi"/>
          <w:sz w:val="24"/>
          <w:szCs w:val="24"/>
        </w:rPr>
      </w:pPr>
      <w:r w:rsidRPr="00303364">
        <w:rPr>
          <w:rFonts w:cstheme="minorHAnsi"/>
          <w:sz w:val="24"/>
          <w:szCs w:val="24"/>
          <w:rPrChange w:id="12156" w:author="DuyNgo" w:date="2012-08-10T08:15:00Z">
            <w:rPr>
              <w:rFonts w:cstheme="minorHAnsi"/>
              <w:sz w:val="24"/>
              <w:szCs w:val="24"/>
            </w:rPr>
          </w:rPrChange>
        </w:rPr>
        <w:object w:dxaOrig="5446" w:dyaOrig="1660">
          <v:shape id="_x0000_i1090" type="#_x0000_t75" style="width:272.1pt;height:82.9pt" o:ole="">
            <v:imagedata r:id="rId142" o:title=""/>
          </v:shape>
          <o:OLEObject Type="Embed" ProgID="Visio.Drawing.11" ShapeID="_x0000_i1090" DrawAspect="Content" ObjectID="_1406100398" r:id="rId143"/>
        </w:objec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215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2"/>
        <w:gridCol w:w="3548"/>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158"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2159" w:author="DuyNgo" w:date="2012-08-10T08:15:00Z">
                  <w:rPr>
                    <w:rFonts w:asciiTheme="majorHAnsi" w:eastAsia="SimSun" w:hAnsiTheme="majorHAnsi" w:cstheme="minorHAnsi"/>
                    <w:b/>
                    <w:bCs/>
                    <w:color w:val="4F81BD" w:themeColor="accent1"/>
                    <w:sz w:val="24"/>
                    <w:szCs w:val="26"/>
                    <w:lang w:eastAsia="zh-CN"/>
                  </w:rPr>
                </w:rPrChange>
              </w:rPr>
              <w:t>Timesheet_UC02</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160"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61"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2162" w:author="DuyNgo" w:date="2012-08-10T08:15:00Z">
                  <w:rPr>
                    <w:rFonts w:asciiTheme="majorHAnsi" w:eastAsia="Calibri" w:hAnsiTheme="majorHAnsi" w:cstheme="minorHAnsi"/>
                    <w:b/>
                    <w:bCs/>
                    <w:color w:val="4F81BD" w:themeColor="accent1"/>
                    <w:sz w:val="24"/>
                    <w:szCs w:val="26"/>
                  </w:rPr>
                </w:rPrChange>
              </w:rPr>
              <w:t xml:space="preserve">Add </w:t>
            </w:r>
            <w:proofErr w:type="spellStart"/>
            <w:r w:rsidRPr="00303364">
              <w:rPr>
                <w:rFonts w:eastAsia="Calibri" w:cstheme="minorHAnsi"/>
                <w:sz w:val="24"/>
                <w:szCs w:val="24"/>
                <w:rPrChange w:id="12163" w:author="DuyNgo" w:date="2012-08-10T08:15:00Z">
                  <w:rPr>
                    <w:rFonts w:asciiTheme="majorHAnsi" w:eastAsia="Calibri" w:hAnsiTheme="majorHAnsi" w:cstheme="minorHAnsi"/>
                    <w:b/>
                    <w:bCs/>
                    <w:color w:val="4F81BD" w:themeColor="accent1"/>
                    <w:sz w:val="24"/>
                    <w:szCs w:val="26"/>
                  </w:rPr>
                </w:rPrChange>
              </w:rPr>
              <w:t>Timesheett</w:t>
            </w:r>
            <w:proofErr w:type="spellEnd"/>
            <w:r w:rsidRPr="00303364">
              <w:rPr>
                <w:rFonts w:eastAsia="Calibri" w:cstheme="minorHAnsi"/>
                <w:sz w:val="24"/>
                <w:szCs w:val="24"/>
                <w:rPrChange w:id="12164" w:author="DuyNgo" w:date="2012-08-10T08:15:00Z">
                  <w:rPr>
                    <w:rFonts w:asciiTheme="majorHAnsi" w:eastAsia="Calibri" w:hAnsiTheme="majorHAnsi" w:cstheme="minorHAnsi"/>
                    <w:b/>
                    <w:bCs/>
                    <w:color w:val="4F81BD" w:themeColor="accent1"/>
                    <w:sz w:val="24"/>
                    <w:szCs w:val="26"/>
                  </w:rPr>
                </w:rPrChange>
              </w:rPr>
              <w:t xml:space="preserve">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6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66"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6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168" w:author="DuyNgo" w:date="2012-08-10T08:15:00Z">
                  <w:rPr>
                    <w:rFonts w:asciiTheme="majorHAnsi" w:eastAsiaTheme="majorEastAsia" w:hAnsiTheme="majorHAnsi" w:cstheme="minorHAnsi"/>
                    <w:b/>
                    <w:bCs/>
                    <w:color w:val="4F81BD" w:themeColor="accent1"/>
                    <w:sz w:val="24"/>
                    <w:szCs w:val="26"/>
                  </w:rPr>
                </w:rPrChange>
              </w:rPr>
              <w:t>This function allows users can add a new  timesheet record</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6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70"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71"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2172" w:author="DuyNgo" w:date="2012-08-10T08:15:00Z">
                  <w:rPr>
                    <w:rFonts w:asciiTheme="majorHAnsi" w:eastAsia="Calibri" w:hAnsiTheme="majorHAnsi" w:cstheme="minorHAnsi"/>
                    <w:b/>
                    <w:bCs/>
                    <w:color w:val="4F81BD" w:themeColor="accent1"/>
                    <w:sz w:val="24"/>
                    <w:szCs w:val="26"/>
                  </w:rPr>
                </w:rPrChange>
              </w:rPr>
              <w:t>Add Timesheet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7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74"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7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176"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7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78"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7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18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1807"/>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8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82"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83" w:author="DuyNgo" w:date="2012-08-10T08:15:00Z">
                  <w:rPr>
                    <w:rFonts w:ascii="Tahoma" w:eastAsia="SimSun" w:hAnsi="Tahoma" w:cstheme="minorHAnsi"/>
                    <w:color w:val="000000"/>
                    <w:sz w:val="24"/>
                    <w:szCs w:val="20"/>
                    <w:lang w:eastAsia="zh-CN"/>
                  </w:rPr>
                </w:rPrChange>
              </w:rPr>
            </w:pPr>
            <w:proofErr w:type="gramStart"/>
            <w:r w:rsidRPr="00303364">
              <w:rPr>
                <w:rFonts w:eastAsia="SimSun" w:cstheme="minorHAnsi"/>
                <w:sz w:val="24"/>
                <w:szCs w:val="24"/>
                <w:lang w:eastAsia="zh-CN"/>
                <w:rPrChange w:id="12184" w:author="DuyNgo" w:date="2012-08-10T08:15:00Z">
                  <w:rPr>
                    <w:rFonts w:asciiTheme="majorHAnsi" w:eastAsia="SimSun" w:hAnsiTheme="majorHAnsi" w:cstheme="minorHAnsi"/>
                    <w:b/>
                    <w:bCs/>
                    <w:color w:val="4F81BD" w:themeColor="accent1"/>
                    <w:sz w:val="24"/>
                    <w:szCs w:val="26"/>
                    <w:lang w:eastAsia="zh-CN"/>
                  </w:rPr>
                </w:rPrChange>
              </w:rPr>
              <w:t>1. Users logins to Timesheet system.</w:t>
            </w:r>
            <w:proofErr w:type="gramEnd"/>
          </w:p>
          <w:p w:rsidR="005E0E76" w:rsidRPr="00303364"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218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186" w:author="DuyNgo" w:date="2012-08-10T08:15:00Z">
                  <w:rPr>
                    <w:rFonts w:asciiTheme="majorHAnsi" w:eastAsia="SimSun" w:hAnsiTheme="majorHAnsi" w:cstheme="minorHAnsi"/>
                    <w:b/>
                    <w:bCs/>
                    <w:color w:val="4F81BD" w:themeColor="accent1"/>
                    <w:sz w:val="24"/>
                    <w:szCs w:val="26"/>
                    <w:lang w:eastAsia="zh-CN"/>
                  </w:rPr>
                </w:rPrChange>
              </w:rPr>
              <w:t>2.  Click button add new.</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187"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8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18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9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91"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9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93"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9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95"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9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9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9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99"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0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0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0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03"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0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05"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r w:rsidRPr="00303364">
        <w:rPr>
          <w:rFonts w:cstheme="minorHAnsi"/>
          <w:sz w:val="24"/>
          <w:szCs w:val="24"/>
          <w:rPrChange w:id="12206"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Change w:id="12207" w:author="DuyNgo" w:date="2012-08-10T08:15:00Z">
            <w:rPr>
              <w:rFonts w:cstheme="minorHAnsi"/>
              <w:sz w:val="24"/>
            </w:rPr>
          </w:rPrChange>
        </w:rPr>
      </w:pPr>
    </w:p>
    <w:p w:rsidR="005E0E76" w:rsidRPr="00303364" w:rsidRDefault="005E0E76" w:rsidP="005E0E76">
      <w:pPr>
        <w:rPr>
          <w:rFonts w:cstheme="minorHAnsi"/>
          <w:sz w:val="24"/>
          <w:szCs w:val="24"/>
          <w:rPrChange w:id="12208" w:author="DuyNgo" w:date="2012-08-10T08:15:00Z">
            <w:rPr>
              <w:rFonts w:cstheme="minorHAnsi"/>
              <w:sz w:val="24"/>
            </w:rPr>
          </w:rPrChange>
        </w:rPr>
      </w:pPr>
    </w:p>
    <w:p w:rsidR="005E0E76" w:rsidRPr="00303364" w:rsidRDefault="005E0E76" w:rsidP="005E0E76">
      <w:pPr>
        <w:rPr>
          <w:rFonts w:cstheme="minorHAnsi"/>
          <w:sz w:val="24"/>
          <w:szCs w:val="24"/>
          <w:rPrChange w:id="12209" w:author="DuyNgo" w:date="2012-08-10T08:15:00Z">
            <w:rPr>
              <w:rFonts w:cstheme="minorHAnsi"/>
              <w:sz w:val="24"/>
            </w:rPr>
          </w:rPrChange>
        </w:rPr>
      </w:pPr>
    </w:p>
    <w:p w:rsidR="005E0E76" w:rsidRPr="00303364" w:rsidRDefault="005E0E76" w:rsidP="005E0E76">
      <w:pPr>
        <w:rPr>
          <w:rFonts w:cstheme="minorHAnsi"/>
          <w:sz w:val="24"/>
          <w:szCs w:val="24"/>
          <w:rPrChange w:id="12210" w:author="DuyNgo" w:date="2012-08-10T08:15:00Z">
            <w:rPr>
              <w:rFonts w:cstheme="minorHAnsi"/>
              <w:sz w:val="24"/>
            </w:rPr>
          </w:rPrChange>
        </w:rPr>
      </w:pPr>
    </w:p>
    <w:p w:rsidR="005E0E76" w:rsidRPr="00303364" w:rsidRDefault="005E0E76" w:rsidP="005E0E76">
      <w:pPr>
        <w:rPr>
          <w:rFonts w:cstheme="minorHAnsi"/>
          <w:sz w:val="24"/>
          <w:szCs w:val="24"/>
          <w:rPrChange w:id="12211" w:author="DuyNgo" w:date="2012-08-10T08:15:00Z">
            <w:rPr>
              <w:rFonts w:cstheme="minorHAnsi"/>
              <w:sz w:val="24"/>
            </w:rPr>
          </w:rPrChange>
        </w:rPr>
      </w:pPr>
    </w:p>
    <w:p w:rsidR="005E0E76" w:rsidRPr="00303364" w:rsidRDefault="005E0E76" w:rsidP="005E0E76">
      <w:pPr>
        <w:rPr>
          <w:rFonts w:cstheme="minorHAnsi"/>
          <w:sz w:val="24"/>
          <w:szCs w:val="24"/>
          <w:rPrChange w:id="12212" w:author="DuyNgo" w:date="2012-08-10T08:15:00Z">
            <w:rPr>
              <w:rFonts w:cstheme="minorHAnsi"/>
              <w:sz w:val="24"/>
            </w:rPr>
          </w:rPrChange>
        </w:rPr>
      </w:pPr>
    </w:p>
    <w:p w:rsidR="005E0E76" w:rsidRPr="00303364" w:rsidRDefault="005E0E76" w:rsidP="005E0E76">
      <w:pPr>
        <w:rPr>
          <w:rFonts w:cstheme="minorHAnsi"/>
          <w:sz w:val="24"/>
          <w:szCs w:val="24"/>
          <w:rPrChange w:id="12213" w:author="DuyNgo" w:date="2012-08-10T08:15:00Z">
            <w:rPr>
              <w:rFonts w:cstheme="minorHAnsi"/>
              <w:sz w:val="24"/>
            </w:rPr>
          </w:rPrChange>
        </w:rPr>
      </w:pPr>
    </w:p>
    <w:p w:rsidR="005E0E76" w:rsidRPr="00303364" w:rsidRDefault="005E0E76" w:rsidP="005E0E76">
      <w:pPr>
        <w:rPr>
          <w:rFonts w:cstheme="minorHAnsi"/>
          <w:sz w:val="24"/>
          <w:szCs w:val="24"/>
        </w:rPr>
      </w:pPr>
      <w:r w:rsidRPr="00303364">
        <w:rPr>
          <w:rFonts w:cstheme="minorHAnsi"/>
          <w:sz w:val="24"/>
          <w:szCs w:val="24"/>
          <w:rPrChange w:id="12214"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2215"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2216"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2217"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2218"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2219"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2220"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2221" w:author="DuyNgo" w:date="2012-08-10T08:15:00Z">
            <w:rPr>
              <w:rFonts w:asciiTheme="majorHAnsi" w:eastAsiaTheme="majorEastAsia" w:hAnsiTheme="majorHAnsi" w:cstheme="minorHAnsi"/>
              <w:b/>
              <w:bCs/>
              <w:color w:val="4F81BD" w:themeColor="accent1"/>
              <w:sz w:val="24"/>
              <w:szCs w:val="26"/>
            </w:rPr>
          </w:rPrChange>
        </w:rPr>
        <w:br/>
      </w:r>
    </w:p>
    <w:p w:rsidR="005E0E76" w:rsidRPr="00303364" w:rsidRDefault="005E0E76" w:rsidP="005E0E76">
      <w:pPr>
        <w:rPr>
          <w:rFonts w:cstheme="minorHAnsi"/>
          <w:sz w:val="24"/>
          <w:szCs w:val="24"/>
          <w:rPrChange w:id="12222" w:author="DuyNgo" w:date="2012-08-10T08:15:00Z">
            <w:rPr>
              <w:rFonts w:cstheme="minorHAnsi"/>
              <w:sz w:val="24"/>
            </w:rPr>
          </w:rPrChange>
        </w:rPr>
      </w:pPr>
    </w:p>
    <w:p w:rsidR="005E0E76" w:rsidRPr="00303364" w:rsidRDefault="009E174F" w:rsidP="009E174F">
      <w:pPr>
        <w:pStyle w:val="Heading5"/>
        <w:rPr>
          <w:rFonts w:asciiTheme="minorHAnsi" w:hAnsiTheme="minorHAnsi" w:cstheme="minorHAnsi"/>
          <w:snapToGrid w:val="0"/>
          <w:sz w:val="24"/>
          <w:szCs w:val="24"/>
          <w:rPrChange w:id="12223" w:author="DuyNgo" w:date="2012-08-10T08:15:00Z">
            <w:rPr>
              <w:snapToGrid w:val="0"/>
            </w:rPr>
          </w:rPrChange>
        </w:rPr>
      </w:pPr>
      <w:r w:rsidRPr="00303364">
        <w:rPr>
          <w:rFonts w:asciiTheme="minorHAnsi" w:hAnsiTheme="minorHAnsi" w:cstheme="minorHAnsi"/>
          <w:sz w:val="24"/>
          <w:szCs w:val="24"/>
          <w:rPrChange w:id="12224" w:author="DuyNgo" w:date="2012-08-10T08:15:00Z">
            <w:rPr>
              <w:b/>
              <w:bCs/>
              <w:color w:val="4F81BD" w:themeColor="accent1"/>
              <w:sz w:val="26"/>
              <w:szCs w:val="26"/>
            </w:rPr>
          </w:rPrChange>
        </w:rPr>
        <w:t>2.4.33</w:t>
      </w:r>
      <w:r w:rsidR="005E0E76" w:rsidRPr="00303364">
        <w:rPr>
          <w:rFonts w:asciiTheme="minorHAnsi" w:hAnsiTheme="minorHAnsi" w:cstheme="minorHAnsi"/>
          <w:snapToGrid w:val="0"/>
          <w:sz w:val="24"/>
          <w:szCs w:val="24"/>
          <w:rPrChange w:id="12225" w:author="DuyNgo" w:date="2012-08-10T08:15:00Z">
            <w:rPr>
              <w:b/>
              <w:bCs/>
              <w:snapToGrid w:val="0"/>
              <w:color w:val="4F81BD" w:themeColor="accent1"/>
              <w:sz w:val="26"/>
              <w:szCs w:val="26"/>
            </w:rPr>
          </w:rPrChange>
        </w:rPr>
        <w:t>.3 Update timesheet</w:t>
      </w:r>
    </w:p>
    <w:p w:rsidR="005E0E76" w:rsidRPr="00303364" w:rsidRDefault="005E0E76" w:rsidP="005E0E76">
      <w:pPr>
        <w:rPr>
          <w:rFonts w:cstheme="minorHAnsi"/>
          <w:snapToGrid w:val="0"/>
          <w:sz w:val="24"/>
          <w:szCs w:val="24"/>
        </w:rPr>
      </w:pPr>
    </w:p>
    <w:p w:rsidR="005E0E76" w:rsidRPr="00303364" w:rsidRDefault="005E0E76" w:rsidP="005E0E76">
      <w:pPr>
        <w:rPr>
          <w:rFonts w:cstheme="minorHAnsi"/>
          <w:sz w:val="24"/>
          <w:szCs w:val="24"/>
        </w:rPr>
      </w:pPr>
      <w:r w:rsidRPr="00303364">
        <w:rPr>
          <w:rFonts w:cstheme="minorHAnsi"/>
          <w:sz w:val="24"/>
          <w:szCs w:val="24"/>
          <w:rPrChange w:id="12226" w:author="DuyNgo" w:date="2012-08-10T08:15:00Z">
            <w:rPr>
              <w:rFonts w:cstheme="minorHAnsi"/>
              <w:sz w:val="24"/>
              <w:szCs w:val="24"/>
            </w:rPr>
          </w:rPrChange>
        </w:rPr>
        <w:object w:dxaOrig="5446" w:dyaOrig="1660">
          <v:shape id="_x0000_i1091" type="#_x0000_t75" style="width:272.1pt;height:82.9pt" o:ole="">
            <v:imagedata r:id="rId144" o:title=""/>
          </v:shape>
          <o:OLEObject Type="Embed" ProgID="Visio.Drawing.11" ShapeID="_x0000_i1091" DrawAspect="Content" ObjectID="_1406100399" r:id="rId145"/>
        </w:object>
      </w:r>
    </w:p>
    <w:p w:rsidR="005E0E76" w:rsidRPr="00303364" w:rsidRDefault="005E0E76" w:rsidP="005E0E76">
      <w:pPr>
        <w:rPr>
          <w:rFonts w:cstheme="minorHAnsi"/>
          <w:sz w:val="24"/>
          <w:szCs w:val="24"/>
          <w:rPrChange w:id="12227" w:author="DuyNgo" w:date="2012-08-10T08:15:00Z">
            <w:rPr>
              <w:rFonts w:cstheme="minorHAnsi"/>
              <w:sz w:val="24"/>
            </w:rPr>
          </w:rPrChange>
        </w:rPr>
      </w:pPr>
    </w:p>
    <w:p w:rsidR="005E0E76" w:rsidRPr="00303364" w:rsidRDefault="005E0E76" w:rsidP="005E0E76">
      <w:pPr>
        <w:rPr>
          <w:rFonts w:cstheme="minorHAnsi"/>
          <w:sz w:val="24"/>
          <w:szCs w:val="24"/>
        </w:rPr>
      </w:pPr>
      <w:r w:rsidRPr="00303364">
        <w:rPr>
          <w:rFonts w:cstheme="minorHAnsi"/>
          <w:sz w:val="24"/>
          <w:szCs w:val="24"/>
          <w:rPrChange w:id="1222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229"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2230" w:author="DuyNgo" w:date="2012-08-10T08:15:00Z">
                  <w:rPr>
                    <w:rFonts w:asciiTheme="majorHAnsi" w:eastAsia="SimSun" w:hAnsiTheme="majorHAnsi" w:cstheme="minorHAnsi"/>
                    <w:b/>
                    <w:bCs/>
                    <w:color w:val="4F81BD" w:themeColor="accent1"/>
                    <w:sz w:val="24"/>
                    <w:szCs w:val="26"/>
                    <w:lang w:eastAsia="zh-CN"/>
                  </w:rPr>
                </w:rPrChange>
              </w:rPr>
              <w:t>Timesheet_UC03</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231"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23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233" w:author="DuyNgo" w:date="2012-08-10T08:15:00Z">
                  <w:rPr>
                    <w:rFonts w:asciiTheme="majorHAnsi" w:eastAsiaTheme="majorEastAsia" w:hAnsiTheme="majorHAnsi" w:cstheme="minorHAnsi"/>
                    <w:b/>
                    <w:bCs/>
                    <w:color w:val="4F81BD" w:themeColor="accent1"/>
                    <w:sz w:val="24"/>
                    <w:szCs w:val="26"/>
                  </w:rPr>
                </w:rPrChange>
              </w:rPr>
              <w:t>Update timesheet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3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35"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2236" w:author="DuyNgo" w:date="2012-08-10T08:15:00Z">
                  <w:rPr>
                    <w:rFonts w:ascii="Tahoma" w:hAnsi="Tahoma" w:cstheme="minorHAnsi"/>
                    <w:color w:val="000000"/>
                    <w:sz w:val="24"/>
                    <w:szCs w:val="20"/>
                  </w:rPr>
                </w:rPrChange>
              </w:rPr>
            </w:pPr>
            <w:r w:rsidRPr="00303364">
              <w:rPr>
                <w:rFonts w:cstheme="minorHAnsi"/>
                <w:sz w:val="24"/>
                <w:szCs w:val="24"/>
                <w:rPrChange w:id="12237" w:author="DuyNgo" w:date="2012-08-10T08:15:00Z">
                  <w:rPr>
                    <w:rFonts w:asciiTheme="majorHAnsi" w:eastAsiaTheme="majorEastAsia" w:hAnsiTheme="majorHAnsi" w:cstheme="minorHAnsi"/>
                    <w:b/>
                    <w:bCs/>
                    <w:color w:val="4F81BD" w:themeColor="accent1"/>
                    <w:sz w:val="24"/>
                    <w:szCs w:val="26"/>
                  </w:rPr>
                </w:rPrChange>
              </w:rPr>
              <w:t>This function allows users can update timesheet records.</w:t>
            </w:r>
          </w:p>
          <w:p w:rsidR="005E0E76" w:rsidRPr="00303364" w:rsidRDefault="005E0E76" w:rsidP="00946F40">
            <w:pPr>
              <w:rPr>
                <w:rFonts w:eastAsia="SimSun" w:cstheme="minorHAnsi"/>
                <w:sz w:val="24"/>
                <w:szCs w:val="24"/>
                <w:lang w:eastAsia="zh-CN"/>
              </w:rPr>
            </w:pP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3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39"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240"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2241" w:author="DuyNgo" w:date="2012-08-10T08:15:00Z">
                  <w:rPr>
                    <w:rFonts w:asciiTheme="majorHAnsi" w:eastAsia="Calibri" w:hAnsiTheme="majorHAnsi" w:cstheme="minorHAnsi"/>
                    <w:b/>
                    <w:bCs/>
                    <w:color w:val="4F81BD" w:themeColor="accent1"/>
                    <w:sz w:val="24"/>
                    <w:szCs w:val="26"/>
                  </w:rPr>
                </w:rPrChange>
              </w:rPr>
              <w:t>Member , 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4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43"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24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245"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4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47"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24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24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1861"/>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5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51"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252" w:author="DuyNgo" w:date="2012-08-10T08:15:00Z">
                  <w:rPr>
                    <w:rFonts w:ascii="Tahoma" w:eastAsia="SimSun" w:hAnsi="Tahoma" w:cstheme="minorHAnsi"/>
                    <w:color w:val="000000"/>
                    <w:sz w:val="24"/>
                    <w:szCs w:val="20"/>
                    <w:lang w:eastAsia="zh-CN"/>
                  </w:rPr>
                </w:rPrChange>
              </w:rPr>
            </w:pPr>
            <w:proofErr w:type="gramStart"/>
            <w:r w:rsidRPr="00303364">
              <w:rPr>
                <w:rFonts w:eastAsia="SimSun" w:cstheme="minorHAnsi"/>
                <w:sz w:val="24"/>
                <w:szCs w:val="24"/>
                <w:lang w:eastAsia="zh-CN"/>
                <w:rPrChange w:id="12253" w:author="DuyNgo" w:date="2012-08-10T08:15:00Z">
                  <w:rPr>
                    <w:rFonts w:asciiTheme="majorHAnsi" w:eastAsia="SimSun" w:hAnsiTheme="majorHAnsi" w:cstheme="minorHAnsi"/>
                    <w:b/>
                    <w:bCs/>
                    <w:color w:val="4F81BD" w:themeColor="accent1"/>
                    <w:sz w:val="24"/>
                    <w:szCs w:val="26"/>
                    <w:lang w:eastAsia="zh-CN"/>
                  </w:rPr>
                </w:rPrChange>
              </w:rPr>
              <w:t>1.  User logins to Timesheet system.</w:t>
            </w:r>
            <w:proofErr w:type="gramEnd"/>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254" w:author="DuyNgo" w:date="2012-08-10T08:15:00Z">
                  <w:rPr>
                    <w:rFonts w:asciiTheme="majorHAnsi" w:eastAsia="SimSun" w:hAnsiTheme="majorHAnsi" w:cstheme="minorHAnsi"/>
                    <w:b/>
                    <w:bCs/>
                    <w:color w:val="4F81BD" w:themeColor="accent1"/>
                    <w:sz w:val="24"/>
                    <w:szCs w:val="26"/>
                    <w:lang w:eastAsia="zh-CN"/>
                  </w:rPr>
                </w:rPrChange>
              </w:rPr>
              <w:t>3. Click button update</w:t>
            </w:r>
          </w:p>
          <w:p w:rsidR="005E0E76" w:rsidRPr="00303364" w:rsidRDefault="005E0E76" w:rsidP="00946F40">
            <w:pPr>
              <w:rPr>
                <w:rFonts w:eastAsia="SimSun" w:cstheme="minorHAnsi"/>
                <w:sz w:val="24"/>
                <w:szCs w:val="24"/>
                <w:lang w:eastAsia="zh-CN"/>
                <w:rPrChange w:id="12255"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22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257" w:author="DuyNgo" w:date="2012-08-10T08:15:00Z">
                  <w:rPr>
                    <w:rFonts w:asciiTheme="majorHAnsi" w:eastAsia="SimSun" w:hAnsiTheme="majorHAnsi" w:cstheme="minorHAnsi"/>
                    <w:b/>
                    <w:bCs/>
                    <w:color w:val="4F81BD" w:themeColor="accent1"/>
                    <w:sz w:val="24"/>
                    <w:szCs w:val="26"/>
                    <w:lang w:eastAsia="zh-CN"/>
                  </w:rPr>
                </w:rPrChange>
              </w:rPr>
              <w:t>2. Select timesheet record to update</w:t>
            </w:r>
          </w:p>
          <w:p w:rsidR="005E0E76" w:rsidRPr="00303364" w:rsidRDefault="005E0E76" w:rsidP="00946F40">
            <w:pPr>
              <w:rPr>
                <w:rFonts w:eastAsia="SimSun" w:cstheme="minorHAnsi"/>
                <w:sz w:val="24"/>
                <w:szCs w:val="24"/>
                <w:lang w:eastAsia="zh-CN"/>
                <w:rPrChange w:id="12258" w:author="DuyNgo" w:date="2012-08-10T08:15:00Z">
                  <w:rPr>
                    <w:rFonts w:eastAsia="SimSun" w:cstheme="minorHAnsi"/>
                    <w:sz w:val="24"/>
                    <w:lang w:eastAsia="zh-CN"/>
                  </w:rPr>
                </w:rPrChange>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259"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26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26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6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63"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6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6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6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67"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6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69"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7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71"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7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73"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7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75"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7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77"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r w:rsidRPr="00303364">
        <w:rPr>
          <w:rFonts w:cstheme="minorHAnsi"/>
          <w:sz w:val="24"/>
          <w:szCs w:val="24"/>
          <w:rPrChange w:id="12278"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2279"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Change w:id="12280" w:author="DuyNgo" w:date="2012-08-10T08:15:00Z">
            <w:rPr>
              <w:rFonts w:cstheme="minorHAnsi"/>
              <w:sz w:val="24"/>
            </w:rPr>
          </w:rPrChange>
        </w:rPr>
      </w:pPr>
      <w:bookmarkStart w:id="12281" w:name="_Toc326241077"/>
    </w:p>
    <w:p w:rsidR="005E0E76" w:rsidRPr="00303364" w:rsidRDefault="009D67B5" w:rsidP="009D67B5">
      <w:pPr>
        <w:pStyle w:val="Heading5"/>
        <w:rPr>
          <w:rFonts w:asciiTheme="minorHAnsi" w:hAnsiTheme="minorHAnsi" w:cstheme="minorHAnsi"/>
          <w:sz w:val="24"/>
          <w:szCs w:val="24"/>
          <w:rPrChange w:id="12282" w:author="DuyNgo" w:date="2012-08-10T08:15:00Z">
            <w:rPr/>
          </w:rPrChange>
        </w:rPr>
      </w:pPr>
      <w:r w:rsidRPr="00303364">
        <w:rPr>
          <w:rFonts w:asciiTheme="minorHAnsi" w:hAnsiTheme="minorHAnsi" w:cstheme="minorHAnsi"/>
          <w:sz w:val="24"/>
          <w:szCs w:val="24"/>
          <w:rPrChange w:id="12283" w:author="DuyNgo" w:date="2012-08-10T08:15:00Z">
            <w:rPr>
              <w:b/>
              <w:bCs/>
              <w:color w:val="4F81BD" w:themeColor="accent1"/>
              <w:sz w:val="26"/>
              <w:szCs w:val="26"/>
            </w:rPr>
          </w:rPrChange>
        </w:rPr>
        <w:t>2.4.33</w:t>
      </w:r>
      <w:r w:rsidR="005E0E76" w:rsidRPr="00303364">
        <w:rPr>
          <w:rFonts w:asciiTheme="minorHAnsi" w:hAnsiTheme="minorHAnsi" w:cstheme="minorHAnsi"/>
          <w:sz w:val="24"/>
          <w:szCs w:val="24"/>
          <w:rPrChange w:id="12284" w:author="DuyNgo" w:date="2012-08-10T08:15:00Z">
            <w:rPr>
              <w:b/>
              <w:bCs/>
              <w:color w:val="4F81BD" w:themeColor="accent1"/>
              <w:sz w:val="26"/>
              <w:szCs w:val="26"/>
            </w:rPr>
          </w:rPrChange>
        </w:rPr>
        <w:t>.4 Delete timesheet</w:t>
      </w:r>
      <w:bookmarkEnd w:id="12281"/>
    </w:p>
    <w:p w:rsidR="005E0E76" w:rsidRPr="00303364" w:rsidRDefault="005E0E76" w:rsidP="005E0E76">
      <w:pPr>
        <w:rPr>
          <w:rFonts w:cstheme="minorHAnsi"/>
          <w:sz w:val="24"/>
          <w:szCs w:val="24"/>
        </w:rPr>
      </w:pPr>
      <w:r w:rsidRPr="00303364">
        <w:rPr>
          <w:rFonts w:cstheme="minorHAnsi"/>
          <w:sz w:val="24"/>
          <w:szCs w:val="24"/>
          <w:rPrChange w:id="12285" w:author="DuyNgo" w:date="2012-08-10T08:15:00Z">
            <w:rPr>
              <w:rFonts w:cstheme="minorHAnsi"/>
              <w:sz w:val="24"/>
              <w:szCs w:val="24"/>
            </w:rPr>
          </w:rPrChange>
        </w:rPr>
        <w:object w:dxaOrig="5446" w:dyaOrig="1660">
          <v:shape id="_x0000_i1092" type="#_x0000_t75" style="width:272.1pt;height:82.9pt" o:ole="">
            <v:imagedata r:id="rId146" o:title=""/>
          </v:shape>
          <o:OLEObject Type="Embed" ProgID="Visio.Drawing.11" ShapeID="_x0000_i1092" DrawAspect="Content" ObjectID="_1406100400" r:id="rId147"/>
        </w:object>
      </w:r>
    </w:p>
    <w:p w:rsidR="005E0E76" w:rsidRPr="00303364" w:rsidRDefault="005E0E76" w:rsidP="005E0E76">
      <w:pPr>
        <w:rPr>
          <w:rFonts w:cstheme="minorHAnsi"/>
          <w:sz w:val="24"/>
          <w:szCs w:val="24"/>
        </w:rPr>
      </w:pPr>
      <w:r w:rsidRPr="00303364">
        <w:rPr>
          <w:rFonts w:cstheme="minorHAnsi"/>
          <w:sz w:val="24"/>
          <w:szCs w:val="24"/>
          <w:rPrChange w:id="12286" w:author="DuyNgo" w:date="2012-08-10T08:15:00Z">
            <w:rPr>
              <w:rFonts w:asciiTheme="majorHAnsi" w:eastAsiaTheme="majorEastAsia" w:hAnsiTheme="majorHAnsi" w:cstheme="minorHAnsi"/>
              <w:b/>
              <w:bCs/>
              <w:color w:val="4F81BD" w:themeColor="accent1"/>
              <w:sz w:val="24"/>
              <w:szCs w:val="26"/>
            </w:rPr>
          </w:rPrChange>
        </w:rPr>
        <w:lastRenderedPageBreak/>
        <w:tab/>
      </w:r>
      <w:r w:rsidRPr="00303364">
        <w:rPr>
          <w:rFonts w:cstheme="minorHAnsi"/>
          <w:sz w:val="24"/>
          <w:szCs w:val="24"/>
          <w:rPrChange w:id="1228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228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289"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2290" w:author="DuyNgo" w:date="2012-08-10T08:15:00Z">
                  <w:rPr>
                    <w:rFonts w:asciiTheme="majorHAnsi" w:eastAsia="SimSun" w:hAnsiTheme="majorHAnsi" w:cstheme="minorHAnsi"/>
                    <w:b/>
                    <w:bCs/>
                    <w:color w:val="4F81BD" w:themeColor="accent1"/>
                    <w:sz w:val="24"/>
                    <w:szCs w:val="26"/>
                    <w:lang w:eastAsia="zh-CN"/>
                  </w:rPr>
                </w:rPrChange>
              </w:rPr>
              <w:t>Timesheet_UC04</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291"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29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293" w:author="DuyNgo" w:date="2012-08-10T08:15:00Z">
                  <w:rPr>
                    <w:rFonts w:asciiTheme="majorHAnsi" w:eastAsiaTheme="majorEastAsia" w:hAnsiTheme="majorHAnsi" w:cstheme="minorHAnsi"/>
                    <w:b/>
                    <w:bCs/>
                    <w:color w:val="4F81BD" w:themeColor="accent1"/>
                    <w:sz w:val="24"/>
                    <w:szCs w:val="26"/>
                  </w:rPr>
                </w:rPrChange>
              </w:rPr>
              <w:t>Delete  timesheet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9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95"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2296" w:author="DuyNgo" w:date="2012-08-10T08:15:00Z">
                  <w:rPr>
                    <w:rFonts w:ascii="Tahoma" w:hAnsi="Tahoma" w:cstheme="minorHAnsi"/>
                    <w:color w:val="000000"/>
                    <w:sz w:val="24"/>
                    <w:szCs w:val="20"/>
                  </w:rPr>
                </w:rPrChange>
              </w:rPr>
            </w:pPr>
            <w:r w:rsidRPr="00303364">
              <w:rPr>
                <w:rFonts w:cstheme="minorHAnsi"/>
                <w:sz w:val="24"/>
                <w:szCs w:val="24"/>
                <w:rPrChange w:id="12297" w:author="DuyNgo" w:date="2012-08-10T08:15:00Z">
                  <w:rPr>
                    <w:rFonts w:asciiTheme="majorHAnsi" w:eastAsiaTheme="majorEastAsia" w:hAnsiTheme="majorHAnsi" w:cstheme="minorHAnsi"/>
                    <w:b/>
                    <w:bCs/>
                    <w:color w:val="4F81BD" w:themeColor="accent1"/>
                    <w:sz w:val="24"/>
                    <w:szCs w:val="26"/>
                  </w:rPr>
                </w:rPrChange>
              </w:rPr>
              <w:t>This function allows users can delete timesheet records.</w:t>
            </w:r>
          </w:p>
          <w:p w:rsidR="005E0E76" w:rsidRPr="00303364" w:rsidRDefault="005E0E76" w:rsidP="00946F40">
            <w:pPr>
              <w:rPr>
                <w:rFonts w:eastAsia="SimSun" w:cstheme="minorHAnsi"/>
                <w:sz w:val="24"/>
                <w:szCs w:val="24"/>
                <w:lang w:eastAsia="zh-CN"/>
              </w:rPr>
            </w:pP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9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99"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300"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2301" w:author="DuyNgo" w:date="2012-08-10T08:15:00Z">
                  <w:rPr>
                    <w:rFonts w:asciiTheme="majorHAnsi" w:eastAsia="Calibri" w:hAnsiTheme="majorHAnsi" w:cstheme="minorHAnsi"/>
                    <w:b/>
                    <w:bCs/>
                    <w:color w:val="4F81BD" w:themeColor="accent1"/>
                    <w:sz w:val="24"/>
                    <w:szCs w:val="26"/>
                  </w:rPr>
                </w:rPrChange>
              </w:rPr>
              <w:t>Member , 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0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03"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30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305"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0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07"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30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30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1861"/>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1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11"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312" w:author="DuyNgo" w:date="2012-08-10T08:15:00Z">
                  <w:rPr>
                    <w:rFonts w:ascii="Tahoma" w:eastAsia="SimSun" w:hAnsi="Tahoma" w:cstheme="minorHAnsi"/>
                    <w:color w:val="000000"/>
                    <w:sz w:val="24"/>
                    <w:szCs w:val="20"/>
                    <w:lang w:eastAsia="zh-CN"/>
                  </w:rPr>
                </w:rPrChange>
              </w:rPr>
            </w:pPr>
            <w:proofErr w:type="gramStart"/>
            <w:r w:rsidRPr="00303364">
              <w:rPr>
                <w:rFonts w:eastAsia="SimSun" w:cstheme="minorHAnsi"/>
                <w:sz w:val="24"/>
                <w:szCs w:val="24"/>
                <w:lang w:eastAsia="zh-CN"/>
                <w:rPrChange w:id="12313" w:author="DuyNgo" w:date="2012-08-10T08:15:00Z">
                  <w:rPr>
                    <w:rFonts w:asciiTheme="majorHAnsi" w:eastAsia="SimSun" w:hAnsiTheme="majorHAnsi" w:cstheme="minorHAnsi"/>
                    <w:b/>
                    <w:bCs/>
                    <w:color w:val="4F81BD" w:themeColor="accent1"/>
                    <w:sz w:val="24"/>
                    <w:szCs w:val="26"/>
                    <w:lang w:eastAsia="zh-CN"/>
                  </w:rPr>
                </w:rPrChange>
              </w:rPr>
              <w:t>1.  User logins to Timesheet system.</w:t>
            </w:r>
            <w:proofErr w:type="gramEnd"/>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314" w:author="DuyNgo" w:date="2012-08-10T08:15:00Z">
                  <w:rPr>
                    <w:rFonts w:asciiTheme="majorHAnsi" w:eastAsia="SimSun" w:hAnsiTheme="majorHAnsi" w:cstheme="minorHAnsi"/>
                    <w:b/>
                    <w:bCs/>
                    <w:color w:val="4F81BD" w:themeColor="accent1"/>
                    <w:sz w:val="24"/>
                    <w:szCs w:val="26"/>
                    <w:lang w:eastAsia="zh-CN"/>
                  </w:rPr>
                </w:rPrChange>
              </w:rPr>
              <w:t>3. Click button delete</w:t>
            </w:r>
          </w:p>
          <w:p w:rsidR="005E0E76" w:rsidRPr="00303364" w:rsidRDefault="005E0E76" w:rsidP="00946F40">
            <w:pPr>
              <w:rPr>
                <w:rFonts w:eastAsia="SimSun" w:cstheme="minorHAnsi"/>
                <w:sz w:val="24"/>
                <w:szCs w:val="24"/>
                <w:lang w:eastAsia="zh-CN"/>
                <w:rPrChange w:id="12315"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231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317" w:author="DuyNgo" w:date="2012-08-10T08:15:00Z">
                  <w:rPr>
                    <w:rFonts w:asciiTheme="majorHAnsi" w:eastAsia="SimSun" w:hAnsiTheme="majorHAnsi" w:cstheme="minorHAnsi"/>
                    <w:b/>
                    <w:bCs/>
                    <w:color w:val="4F81BD" w:themeColor="accent1"/>
                    <w:sz w:val="24"/>
                    <w:szCs w:val="26"/>
                    <w:lang w:eastAsia="zh-CN"/>
                  </w:rPr>
                </w:rPrChange>
              </w:rPr>
              <w:t>2. Select timesheet record to delete</w:t>
            </w:r>
          </w:p>
          <w:p w:rsidR="005E0E76" w:rsidRPr="00303364" w:rsidRDefault="005E0E76" w:rsidP="00946F40">
            <w:pPr>
              <w:rPr>
                <w:rFonts w:eastAsia="SimSun" w:cstheme="minorHAnsi"/>
                <w:sz w:val="24"/>
                <w:szCs w:val="24"/>
                <w:lang w:eastAsia="zh-CN"/>
                <w:rPrChange w:id="12318" w:author="DuyNgo" w:date="2012-08-10T08:15:00Z">
                  <w:rPr>
                    <w:rFonts w:eastAsia="SimSun" w:cstheme="minorHAnsi"/>
                    <w:sz w:val="24"/>
                    <w:lang w:eastAsia="zh-CN"/>
                  </w:rPr>
                </w:rPrChange>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319"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32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32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2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23"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2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2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2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27"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2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29"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3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31"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3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33"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3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35"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3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37"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012218" w:rsidP="00D80EF7">
      <w:pPr>
        <w:pStyle w:val="Heading5"/>
        <w:rPr>
          <w:rFonts w:asciiTheme="minorHAnsi" w:hAnsiTheme="minorHAnsi" w:cstheme="minorHAnsi"/>
          <w:sz w:val="24"/>
          <w:szCs w:val="24"/>
          <w:rPrChange w:id="12338" w:author="DuyNgo" w:date="2012-08-10T08:15:00Z">
            <w:rPr/>
          </w:rPrChange>
        </w:rPr>
      </w:pPr>
      <w:r w:rsidRPr="00303364">
        <w:rPr>
          <w:rFonts w:asciiTheme="minorHAnsi" w:hAnsiTheme="minorHAnsi" w:cstheme="minorHAnsi"/>
          <w:sz w:val="24"/>
          <w:szCs w:val="24"/>
          <w:rPrChange w:id="12339" w:author="DuyNgo" w:date="2012-08-10T08:15:00Z">
            <w:rPr>
              <w:b/>
              <w:bCs/>
              <w:color w:val="4F81BD" w:themeColor="accent1"/>
              <w:sz w:val="26"/>
              <w:szCs w:val="26"/>
            </w:rPr>
          </w:rPrChange>
        </w:rPr>
        <w:t>2.4.33</w:t>
      </w:r>
      <w:r w:rsidR="005E0E76" w:rsidRPr="00303364">
        <w:rPr>
          <w:rFonts w:asciiTheme="minorHAnsi" w:hAnsiTheme="minorHAnsi" w:cstheme="minorHAnsi"/>
          <w:sz w:val="24"/>
          <w:szCs w:val="24"/>
          <w:rPrChange w:id="12340" w:author="DuyNgo" w:date="2012-08-10T08:15:00Z">
            <w:rPr>
              <w:b/>
              <w:bCs/>
              <w:color w:val="4F81BD" w:themeColor="accent1"/>
              <w:sz w:val="26"/>
              <w:szCs w:val="26"/>
            </w:rPr>
          </w:rPrChange>
        </w:rPr>
        <w:t>.5 Approve/ Reject timesheet</w: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12341" w:author="DuyNgo" w:date="2012-08-10T08:15:00Z">
            <w:rPr>
              <w:rFonts w:cstheme="minorHAnsi"/>
              <w:sz w:val="24"/>
            </w:rPr>
          </w:rPrChange>
        </w:rPr>
      </w:pPr>
    </w:p>
    <w:p w:rsidR="005E0E76" w:rsidRPr="00303364" w:rsidRDefault="005E0E76" w:rsidP="005E0E76">
      <w:pPr>
        <w:rPr>
          <w:rFonts w:cstheme="minorHAnsi"/>
          <w:sz w:val="24"/>
          <w:szCs w:val="24"/>
        </w:rPr>
      </w:pPr>
      <w:r w:rsidRPr="00303364">
        <w:rPr>
          <w:rFonts w:cstheme="minorHAnsi"/>
          <w:sz w:val="24"/>
          <w:szCs w:val="24"/>
          <w:rPrChange w:id="12342" w:author="DuyNgo" w:date="2012-08-10T08:15:00Z">
            <w:rPr>
              <w:rFonts w:cstheme="minorHAnsi"/>
              <w:sz w:val="24"/>
              <w:szCs w:val="24"/>
            </w:rPr>
          </w:rPrChange>
        </w:rPr>
        <w:object w:dxaOrig="3624" w:dyaOrig="1660">
          <v:shape id="_x0000_i1093" type="#_x0000_t75" style="width:181.65pt;height:82.9pt" o:ole="">
            <v:imagedata r:id="rId148" o:title=""/>
          </v:shape>
          <o:OLEObject Type="Embed" ProgID="Visio.Drawing.11" ShapeID="_x0000_i1093" DrawAspect="Content" ObjectID="_1406100401" r:id="rId149"/>
        </w:object>
      </w:r>
    </w:p>
    <w:p w:rsidR="005E0E76" w:rsidRPr="00303364" w:rsidRDefault="005E0E76" w:rsidP="005E0E76">
      <w:pPr>
        <w:rPr>
          <w:rFonts w:cstheme="minorHAnsi"/>
          <w:sz w:val="24"/>
          <w:szCs w:val="24"/>
          <w:rPrChange w:id="12343" w:author="DuyNgo" w:date="2012-08-10T08:15:00Z">
            <w:rPr>
              <w:rFonts w:cstheme="minorHAnsi"/>
              <w:sz w:val="24"/>
            </w:rPr>
          </w:rPrChange>
        </w:rPr>
      </w:pPr>
    </w:p>
    <w:p w:rsidR="005E0E76" w:rsidRPr="00303364" w:rsidRDefault="005E0E76" w:rsidP="005E0E76">
      <w:pPr>
        <w:rPr>
          <w:rFonts w:cstheme="minorHAnsi"/>
          <w:sz w:val="24"/>
          <w:szCs w:val="24"/>
        </w:rPr>
      </w:pPr>
      <w:r w:rsidRPr="00303364">
        <w:rPr>
          <w:rFonts w:cstheme="minorHAnsi"/>
          <w:sz w:val="24"/>
          <w:szCs w:val="24"/>
          <w:rPrChange w:id="1234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345" w:author="DuyNgo" w:date="2012-08-10T08:15:00Z">
                  <w:rPr>
                    <w:rFonts w:asciiTheme="majorHAnsi" w:eastAsia="MS PGothic" w:hAnsiTheme="majorHAnsi" w:cstheme="minorHAnsi"/>
                    <w:b/>
                    <w:bCs/>
                    <w:color w:val="4F81BD" w:themeColor="accent1"/>
                    <w:sz w:val="24"/>
                    <w:szCs w:val="26"/>
                  </w:rPr>
                </w:rPrChange>
              </w:rPr>
              <w:lastRenderedPageBreak/>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2346" w:author="DuyNgo" w:date="2012-08-10T08:15:00Z">
                  <w:rPr>
                    <w:rFonts w:asciiTheme="majorHAnsi" w:eastAsia="SimSun" w:hAnsiTheme="majorHAnsi" w:cstheme="minorHAnsi"/>
                    <w:b/>
                    <w:bCs/>
                    <w:color w:val="4F81BD" w:themeColor="accent1"/>
                    <w:sz w:val="24"/>
                    <w:szCs w:val="26"/>
                    <w:lang w:eastAsia="zh-CN"/>
                  </w:rPr>
                </w:rPrChange>
              </w:rPr>
              <w:t>Timesheet_UC05</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347"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34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349" w:author="DuyNgo" w:date="2012-08-10T08:15:00Z">
                  <w:rPr>
                    <w:rFonts w:asciiTheme="majorHAnsi" w:eastAsiaTheme="majorEastAsia" w:hAnsiTheme="majorHAnsi" w:cstheme="minorHAnsi"/>
                    <w:b/>
                    <w:bCs/>
                    <w:color w:val="4F81BD" w:themeColor="accent1"/>
                    <w:sz w:val="24"/>
                    <w:szCs w:val="26"/>
                  </w:rPr>
                </w:rPrChange>
              </w:rPr>
              <w:t>Approve/ Reject timesheet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5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51"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35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353" w:author="DuyNgo" w:date="2012-08-10T08:15:00Z">
                  <w:rPr>
                    <w:rFonts w:asciiTheme="majorHAnsi" w:eastAsiaTheme="majorEastAsia" w:hAnsiTheme="majorHAnsi" w:cstheme="minorHAnsi"/>
                    <w:b/>
                    <w:bCs/>
                    <w:color w:val="4F81BD" w:themeColor="accent1"/>
                    <w:sz w:val="24"/>
                    <w:szCs w:val="26"/>
                  </w:rPr>
                </w:rPrChange>
              </w:rPr>
              <w:t>Allow project manager to approves or reject members‘ timesheet records</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5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55"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35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357" w:author="DuyNgo" w:date="2012-08-10T08:15:00Z">
                  <w:rPr>
                    <w:rFonts w:asciiTheme="majorHAnsi" w:eastAsia="SimSun" w:hAnsiTheme="majorHAnsi" w:cstheme="minorHAnsi"/>
                    <w:b/>
                    <w:bCs/>
                    <w:color w:val="4F81BD" w:themeColor="accent1"/>
                    <w:sz w:val="24"/>
                    <w:szCs w:val="26"/>
                    <w:lang w:eastAsia="zh-CN"/>
                  </w:rPr>
                </w:rPrChange>
              </w:rPr>
              <w:t>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5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59"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36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361" w:author="DuyNgo" w:date="2012-08-10T08:15:00Z">
                  <w:rPr>
                    <w:rFonts w:asciiTheme="majorHAnsi" w:eastAsia="SimSun" w:hAnsiTheme="majorHAnsi" w:cstheme="minorHAnsi"/>
                    <w:b/>
                    <w:bCs/>
                    <w:color w:val="4F81BD" w:themeColor="accent1"/>
                    <w:sz w:val="24"/>
                    <w:szCs w:val="26"/>
                    <w:lang w:eastAsia="zh-CN"/>
                  </w:rPr>
                </w:rPrChange>
              </w:rPr>
              <w:t>Logged users as role 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6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63"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36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365"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6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67"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36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369" w:author="DuyNgo" w:date="2012-08-10T08:15:00Z">
                  <w:rPr>
                    <w:rFonts w:asciiTheme="majorHAnsi" w:eastAsia="SimSun" w:hAnsiTheme="majorHAnsi" w:cstheme="minorHAnsi"/>
                    <w:b/>
                    <w:bCs/>
                    <w:color w:val="4F81BD" w:themeColor="accent1"/>
                    <w:sz w:val="24"/>
                    <w:szCs w:val="26"/>
                    <w:lang w:eastAsia="zh-CN"/>
                  </w:rPr>
                </w:rPrChange>
              </w:rPr>
              <w:t>1. User logins to Timesheet system</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370" w:author="DuyNgo" w:date="2012-08-10T08:15:00Z">
                  <w:rPr>
                    <w:rFonts w:asciiTheme="majorHAnsi" w:eastAsia="SimSun" w:hAnsiTheme="majorHAnsi" w:cstheme="minorHAnsi"/>
                    <w:b/>
                    <w:bCs/>
                    <w:color w:val="4F81BD" w:themeColor="accent1"/>
                    <w:sz w:val="24"/>
                    <w:szCs w:val="26"/>
                    <w:lang w:eastAsia="zh-CN"/>
                  </w:rPr>
                </w:rPrChange>
              </w:rPr>
              <w:t>as role project manager</w:t>
            </w:r>
          </w:p>
          <w:p w:rsidR="005E0E76" w:rsidRPr="00303364" w:rsidRDefault="005E0E76" w:rsidP="00946F40">
            <w:pPr>
              <w:rPr>
                <w:rFonts w:eastAsia="SimSun" w:cstheme="minorHAnsi"/>
                <w:sz w:val="24"/>
                <w:szCs w:val="24"/>
                <w:lang w:eastAsia="zh-CN"/>
                <w:rPrChange w:id="1237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237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373" w:author="DuyNgo" w:date="2012-08-10T08:15:00Z">
                  <w:rPr>
                    <w:rFonts w:asciiTheme="majorHAnsi" w:eastAsia="SimSun" w:hAnsiTheme="majorHAnsi" w:cstheme="minorHAnsi"/>
                    <w:b/>
                    <w:bCs/>
                    <w:color w:val="4F81BD" w:themeColor="accent1"/>
                    <w:sz w:val="24"/>
                    <w:szCs w:val="26"/>
                    <w:lang w:eastAsia="zh-CN"/>
                  </w:rPr>
                </w:rPrChange>
              </w:rPr>
              <w:t>3. Click button approve or reject</w:t>
            </w:r>
          </w:p>
          <w:p w:rsidR="005E0E76" w:rsidRPr="00303364" w:rsidRDefault="005E0E76" w:rsidP="00946F40">
            <w:pPr>
              <w:rPr>
                <w:rFonts w:eastAsia="SimSun" w:cstheme="minorHAnsi"/>
                <w:sz w:val="24"/>
                <w:szCs w:val="24"/>
                <w:lang w:eastAsia="zh-CN"/>
                <w:rPrChange w:id="1237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2375"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237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377" w:author="DuyNgo" w:date="2012-08-10T08:15:00Z">
                  <w:rPr>
                    <w:rFonts w:asciiTheme="majorHAnsi" w:eastAsia="SimSun" w:hAnsiTheme="majorHAnsi" w:cstheme="minorHAnsi"/>
                    <w:b/>
                    <w:bCs/>
                    <w:color w:val="4F81BD" w:themeColor="accent1"/>
                    <w:sz w:val="24"/>
                    <w:szCs w:val="26"/>
                    <w:lang w:eastAsia="zh-CN"/>
                  </w:rPr>
                </w:rPrChange>
              </w:rPr>
              <w:t>2. Select Timesheet to approve or reject</w:t>
            </w:r>
          </w:p>
          <w:p w:rsidR="005E0E76" w:rsidRPr="00303364" w:rsidRDefault="005E0E76" w:rsidP="00946F40">
            <w:pPr>
              <w:rPr>
                <w:rFonts w:eastAsia="SimSun" w:cstheme="minorHAnsi"/>
                <w:sz w:val="24"/>
                <w:szCs w:val="24"/>
                <w:lang w:eastAsia="zh-CN"/>
                <w:rPrChange w:id="1237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237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2380" w:author="DuyNgo" w:date="2012-08-10T08:15:00Z">
                  <w:rPr>
                    <w:rFonts w:eastAsia="SimSun" w:cstheme="minorHAnsi"/>
                    <w:sz w:val="24"/>
                    <w:lang w:eastAsia="zh-CN"/>
                  </w:rPr>
                </w:rPrChange>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381"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382" w:author="DuyNgo" w:date="2012-08-10T08:15:00Z">
                  <w:rPr>
                    <w:rFonts w:ascii="Tahoma" w:eastAsia="SimSun" w:hAnsi="Tahoma" w:cstheme="minorHAnsi"/>
                    <w:color w:val="000000"/>
                    <w:sz w:val="24"/>
                    <w:szCs w:val="20"/>
                    <w:lang w:eastAsia="zh-CN"/>
                  </w:rPr>
                </w:rPrChange>
              </w:rPr>
            </w:pPr>
            <w:r w:rsidRPr="00303364">
              <w:rPr>
                <w:rFonts w:eastAsia="MS PGothic" w:cstheme="minorHAnsi"/>
                <w:sz w:val="24"/>
                <w:szCs w:val="24"/>
                <w:rPrChange w:id="12383"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8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85"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8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8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8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89"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9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9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9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93"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9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9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9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97"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39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399"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Change w:id="12400" w:author="DuyNgo" w:date="2012-08-10T08:15:00Z">
            <w:rPr>
              <w:rFonts w:cstheme="minorHAnsi"/>
              <w:sz w:val="24"/>
            </w:rPr>
          </w:rPrChange>
        </w:rPr>
      </w:pPr>
    </w:p>
    <w:p w:rsidR="005E0E76" w:rsidRPr="00303364" w:rsidRDefault="005E0E76" w:rsidP="005E0E76">
      <w:pPr>
        <w:rPr>
          <w:rFonts w:cstheme="minorHAnsi"/>
          <w:sz w:val="24"/>
          <w:szCs w:val="24"/>
          <w:rPrChange w:id="12401" w:author="DuyNgo" w:date="2012-08-10T08:15:00Z">
            <w:rPr>
              <w:rFonts w:cstheme="minorHAnsi"/>
              <w:sz w:val="24"/>
            </w:rPr>
          </w:rPrChange>
        </w:rPr>
      </w:pPr>
    </w:p>
    <w:p w:rsidR="005E0E76" w:rsidRPr="00303364" w:rsidRDefault="005E0E76" w:rsidP="005E0E76">
      <w:pPr>
        <w:rPr>
          <w:rFonts w:cstheme="minorHAnsi"/>
          <w:sz w:val="24"/>
          <w:szCs w:val="24"/>
          <w:rPrChange w:id="12402" w:author="DuyNgo" w:date="2012-08-10T08:15:00Z">
            <w:rPr>
              <w:rFonts w:cstheme="minorHAnsi"/>
              <w:sz w:val="24"/>
            </w:rPr>
          </w:rPrChange>
        </w:rPr>
      </w:pPr>
    </w:p>
    <w:p w:rsidR="005E0E76" w:rsidRPr="00303364" w:rsidRDefault="005E0E76" w:rsidP="005E0E76">
      <w:pPr>
        <w:rPr>
          <w:rFonts w:cstheme="minorHAnsi"/>
          <w:sz w:val="24"/>
          <w:szCs w:val="24"/>
          <w:rPrChange w:id="12403" w:author="DuyNgo" w:date="2012-08-10T08:15:00Z">
            <w:rPr>
              <w:rFonts w:cstheme="minorHAnsi"/>
              <w:sz w:val="24"/>
            </w:rPr>
          </w:rPrChange>
        </w:rPr>
      </w:pPr>
    </w:p>
    <w:p w:rsidR="005E0E76" w:rsidRPr="00303364" w:rsidRDefault="005E0E76" w:rsidP="005E0E76">
      <w:pPr>
        <w:rPr>
          <w:rFonts w:cstheme="minorHAnsi"/>
          <w:sz w:val="24"/>
          <w:szCs w:val="24"/>
          <w:rPrChange w:id="12404" w:author="DuyNgo" w:date="2012-08-10T08:15:00Z">
            <w:rPr>
              <w:rFonts w:cstheme="minorHAnsi"/>
              <w:sz w:val="24"/>
            </w:rPr>
          </w:rPrChange>
        </w:rPr>
      </w:pPr>
    </w:p>
    <w:p w:rsidR="005E0E76" w:rsidRPr="00303364" w:rsidRDefault="005E0E76" w:rsidP="005E0E76">
      <w:pPr>
        <w:rPr>
          <w:rFonts w:cstheme="minorHAnsi"/>
          <w:sz w:val="24"/>
          <w:szCs w:val="24"/>
          <w:rPrChange w:id="12405" w:author="DuyNgo" w:date="2012-08-10T08:15:00Z">
            <w:rPr>
              <w:rFonts w:cstheme="minorHAnsi"/>
              <w:sz w:val="24"/>
            </w:rPr>
          </w:rPrChange>
        </w:rPr>
      </w:pPr>
    </w:p>
    <w:p w:rsidR="005E0E76" w:rsidRPr="00303364" w:rsidRDefault="005E0E76" w:rsidP="005E0E76">
      <w:pPr>
        <w:rPr>
          <w:rFonts w:cstheme="minorHAnsi"/>
          <w:sz w:val="24"/>
          <w:szCs w:val="24"/>
          <w:rPrChange w:id="12406" w:author="DuyNgo" w:date="2012-08-10T08:15:00Z">
            <w:rPr>
              <w:rFonts w:cstheme="minorHAnsi"/>
              <w:sz w:val="24"/>
            </w:rPr>
          </w:rPrChange>
        </w:rPr>
      </w:pPr>
    </w:p>
    <w:p w:rsidR="005E0E76" w:rsidRPr="00303364" w:rsidRDefault="005E0E76" w:rsidP="005E0E76">
      <w:pPr>
        <w:rPr>
          <w:rFonts w:cstheme="minorHAnsi"/>
          <w:sz w:val="24"/>
          <w:szCs w:val="24"/>
          <w:rPrChange w:id="12407" w:author="DuyNgo" w:date="2012-08-10T08:15:00Z">
            <w:rPr>
              <w:rFonts w:cstheme="minorHAnsi"/>
              <w:sz w:val="24"/>
            </w:rPr>
          </w:rPrChange>
        </w:rPr>
      </w:pPr>
    </w:p>
    <w:p w:rsidR="005E0E76" w:rsidRPr="00303364" w:rsidRDefault="005E0E76" w:rsidP="005E0E76">
      <w:pPr>
        <w:rPr>
          <w:rFonts w:cstheme="minorHAnsi"/>
          <w:sz w:val="24"/>
          <w:szCs w:val="24"/>
          <w:rPrChange w:id="12408" w:author="DuyNgo" w:date="2012-08-10T08:15:00Z">
            <w:rPr>
              <w:rFonts w:cstheme="minorHAnsi"/>
              <w:sz w:val="24"/>
            </w:rPr>
          </w:rPrChange>
        </w:rPr>
      </w:pPr>
    </w:p>
    <w:p w:rsidR="005E0E76" w:rsidRPr="00303364" w:rsidRDefault="005E0E76" w:rsidP="005E0E76">
      <w:pPr>
        <w:rPr>
          <w:rFonts w:cstheme="minorHAnsi"/>
          <w:sz w:val="24"/>
          <w:szCs w:val="24"/>
          <w:rPrChange w:id="12409" w:author="DuyNgo" w:date="2012-08-10T08:15:00Z">
            <w:rPr>
              <w:rFonts w:cstheme="minorHAnsi"/>
              <w:sz w:val="24"/>
            </w:rPr>
          </w:rPrChange>
        </w:rPr>
      </w:pPr>
    </w:p>
    <w:p w:rsidR="005E0E76" w:rsidRPr="00303364" w:rsidRDefault="005E0E76" w:rsidP="005E0E76">
      <w:pPr>
        <w:rPr>
          <w:rFonts w:cstheme="minorHAnsi"/>
          <w:snapToGrid w:val="0"/>
          <w:sz w:val="24"/>
          <w:szCs w:val="24"/>
          <w:rPrChange w:id="1241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12411" w:author="DuyNgo" w:date="2012-08-10T08:15:00Z">
            <w:rPr>
              <w:rFonts w:asciiTheme="majorHAnsi" w:eastAsiaTheme="majorEastAsia" w:hAnsiTheme="majorHAnsi" w:cstheme="minorHAnsi"/>
              <w:b/>
              <w:bCs/>
              <w:snapToGrid w:val="0"/>
              <w:color w:val="4F81BD" w:themeColor="accent1"/>
              <w:sz w:val="24"/>
              <w:szCs w:val="26"/>
            </w:rPr>
          </w:rPrChange>
        </w:rPr>
        <w:t>7.9Report</w:t>
      </w:r>
    </w:p>
    <w:p w:rsidR="005E0E76" w:rsidRPr="00303364" w:rsidRDefault="005E0E76" w:rsidP="005E0E76">
      <w:pPr>
        <w:rPr>
          <w:rFonts w:cstheme="minorHAnsi"/>
          <w:sz w:val="24"/>
          <w:szCs w:val="24"/>
          <w:rPrChange w:id="12412" w:author="DuyNgo" w:date="2012-08-10T08:15:00Z">
            <w:rPr>
              <w:rFonts w:cstheme="minorHAnsi"/>
              <w:sz w:val="24"/>
            </w:rPr>
          </w:rPrChange>
        </w:rPr>
      </w:pPr>
    </w:p>
    <w:p w:rsidR="005E0E76" w:rsidRPr="00303364" w:rsidRDefault="005E0E76" w:rsidP="005E0E76">
      <w:pPr>
        <w:rPr>
          <w:rFonts w:cstheme="minorHAnsi"/>
          <w:sz w:val="24"/>
          <w:szCs w:val="24"/>
          <w:rPrChange w:id="12413" w:author="DuyNgo" w:date="2012-08-10T08:15:00Z">
            <w:rPr>
              <w:rFonts w:cstheme="minorHAnsi"/>
              <w:sz w:val="24"/>
            </w:rPr>
          </w:rPrChange>
        </w:rPr>
      </w:pPr>
    </w:p>
    <w:p w:rsidR="005E0E76" w:rsidRPr="00303364" w:rsidRDefault="005E0E76" w:rsidP="005E0E76">
      <w:pPr>
        <w:rPr>
          <w:rFonts w:cstheme="minorHAnsi"/>
          <w:sz w:val="24"/>
          <w:szCs w:val="24"/>
          <w:rPrChange w:id="12414" w:author="DuyNgo" w:date="2012-08-10T08:15:00Z">
            <w:rPr>
              <w:rFonts w:cstheme="minorHAnsi"/>
              <w:sz w:val="24"/>
            </w:rPr>
          </w:rPrChange>
        </w:rPr>
      </w:pPr>
    </w:p>
    <w:p w:rsidR="005E0E76" w:rsidRPr="00303364" w:rsidRDefault="005E0E76" w:rsidP="005E0E76">
      <w:pPr>
        <w:rPr>
          <w:rFonts w:cstheme="minorHAnsi"/>
          <w:sz w:val="24"/>
          <w:szCs w:val="24"/>
        </w:rPr>
      </w:pPr>
      <w:r w:rsidRPr="00303364">
        <w:rPr>
          <w:rFonts w:cstheme="minorHAnsi"/>
          <w:sz w:val="24"/>
          <w:szCs w:val="24"/>
          <w:rPrChange w:id="12415" w:author="DuyNgo" w:date="2012-08-10T08:15:00Z">
            <w:rPr>
              <w:rFonts w:cstheme="minorHAnsi"/>
              <w:sz w:val="24"/>
              <w:szCs w:val="24"/>
            </w:rPr>
          </w:rPrChange>
        </w:rPr>
        <w:object w:dxaOrig="7127" w:dyaOrig="3548">
          <v:shape id="_x0000_i1094" type="#_x0000_t75" style="width:356.65pt;height:177.5pt" o:ole="">
            <v:imagedata r:id="rId150" o:title=""/>
          </v:shape>
          <o:OLEObject Type="Embed" ProgID="Visio.Drawing.11" ShapeID="_x0000_i1094" DrawAspect="Content" ObjectID="_1406100402" r:id="rId151"/>
        </w:object>
      </w:r>
    </w:p>
    <w:p w:rsidR="005E0E76" w:rsidRPr="00303364" w:rsidRDefault="005E0E76" w:rsidP="005E0E76">
      <w:pPr>
        <w:rPr>
          <w:rFonts w:cstheme="minorHAnsi"/>
          <w:sz w:val="24"/>
          <w:szCs w:val="24"/>
          <w:rPrChange w:id="12416" w:author="DuyNgo" w:date="2012-08-10T08:15:00Z">
            <w:rPr>
              <w:rFonts w:cstheme="minorHAnsi"/>
              <w:sz w:val="24"/>
            </w:rPr>
          </w:rPrChange>
        </w:rPr>
      </w:pPr>
    </w:p>
    <w:p w:rsidR="005E0E76" w:rsidRPr="00303364" w:rsidRDefault="005E0E76" w:rsidP="005E0E76">
      <w:pPr>
        <w:rPr>
          <w:rFonts w:cstheme="minorHAnsi"/>
          <w:snapToGrid w:val="0"/>
          <w:sz w:val="24"/>
          <w:szCs w:val="24"/>
          <w:rPrChange w:id="1241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41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41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42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42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42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42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424"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425"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426"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42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42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42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43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43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43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12433" w:author="DuyNgo" w:date="2012-08-10T08:15:00Z">
            <w:rPr>
              <w:rFonts w:asciiTheme="majorHAnsi" w:eastAsiaTheme="majorEastAsia" w:hAnsiTheme="majorHAnsi" w:cstheme="minorHAnsi"/>
              <w:b/>
              <w:bCs/>
              <w:snapToGrid w:val="0"/>
              <w:color w:val="4F81BD" w:themeColor="accent1"/>
              <w:sz w:val="24"/>
              <w:szCs w:val="26"/>
            </w:rPr>
          </w:rPrChange>
        </w:rPr>
        <w:t>7.9.1 Print Report</w:t>
      </w:r>
    </w:p>
    <w:p w:rsidR="005E0E76" w:rsidRPr="00303364" w:rsidRDefault="005E0E76" w:rsidP="005E0E76">
      <w:pPr>
        <w:rPr>
          <w:rFonts w:cstheme="minorHAnsi"/>
          <w:sz w:val="24"/>
          <w:szCs w:val="24"/>
          <w:rPrChange w:id="12434" w:author="DuyNgo" w:date="2012-08-10T08:15:00Z">
            <w:rPr>
              <w:rFonts w:cstheme="minorHAnsi"/>
              <w:sz w:val="24"/>
            </w:rPr>
          </w:rPrChange>
        </w:rPr>
      </w:pPr>
    </w:p>
    <w:p w:rsidR="005E0E76" w:rsidRPr="00303364" w:rsidRDefault="005E0E76" w:rsidP="005E0E76">
      <w:pPr>
        <w:rPr>
          <w:rFonts w:cstheme="minorHAnsi"/>
          <w:sz w:val="24"/>
          <w:szCs w:val="24"/>
        </w:rPr>
      </w:pPr>
      <w:r w:rsidRPr="00303364">
        <w:rPr>
          <w:rFonts w:cstheme="minorHAnsi"/>
          <w:sz w:val="24"/>
          <w:szCs w:val="24"/>
          <w:rPrChange w:id="1243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2"/>
        <w:gridCol w:w="3548"/>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43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2437" w:author="DuyNgo" w:date="2012-08-10T08:15:00Z">
                  <w:rPr>
                    <w:rFonts w:asciiTheme="majorHAnsi" w:eastAsia="Calibri" w:hAnsiTheme="majorHAnsi" w:cstheme="minorHAnsi"/>
                    <w:b/>
                    <w:bCs/>
                    <w:color w:val="4F81BD" w:themeColor="accent1"/>
                    <w:sz w:val="24"/>
                    <w:szCs w:val="26"/>
                  </w:rPr>
                </w:rPrChange>
              </w:rPr>
              <w:t>Report_UC01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43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439"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2440" w:author="DuyNgo" w:date="2012-08-10T08:15:00Z">
                  <w:rPr>
                    <w:rFonts w:asciiTheme="majorHAnsi" w:eastAsia="Calibri" w:hAnsiTheme="majorHAnsi" w:cstheme="minorHAnsi"/>
                    <w:b/>
                    <w:bCs/>
                    <w:color w:val="4F81BD" w:themeColor="accent1"/>
                    <w:sz w:val="24"/>
                    <w:szCs w:val="26"/>
                  </w:rPr>
                </w:rPrChange>
              </w:rPr>
              <w:t>Print Report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44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44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44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444" w:author="DuyNgo" w:date="2012-08-10T08:15:00Z">
                  <w:rPr>
                    <w:rFonts w:asciiTheme="majorHAnsi" w:eastAsiaTheme="majorEastAsia" w:hAnsiTheme="majorHAnsi" w:cstheme="minorHAnsi"/>
                    <w:b/>
                    <w:bCs/>
                    <w:color w:val="4F81BD" w:themeColor="accent1"/>
                    <w:sz w:val="24"/>
                    <w:szCs w:val="26"/>
                  </w:rPr>
                </w:rPrChange>
              </w:rPr>
              <w:t xml:space="preserve">This function allows Project Manager and </w:t>
            </w:r>
            <w:r w:rsidRPr="00303364">
              <w:rPr>
                <w:rFonts w:eastAsia="SimSun" w:cstheme="minorHAnsi"/>
                <w:sz w:val="24"/>
                <w:szCs w:val="24"/>
                <w:lang w:eastAsia="zh-CN"/>
                <w:rPrChange w:id="12445" w:author="DuyNgo" w:date="2012-08-10T08:15:00Z">
                  <w:rPr>
                    <w:rFonts w:asciiTheme="majorHAnsi" w:eastAsia="SimSun" w:hAnsiTheme="majorHAnsi" w:cstheme="minorHAnsi"/>
                    <w:b/>
                    <w:bCs/>
                    <w:color w:val="4F81BD" w:themeColor="accent1"/>
                    <w:sz w:val="24"/>
                    <w:szCs w:val="26"/>
                    <w:lang w:eastAsia="zh-CN"/>
                  </w:rPr>
                </w:rPrChange>
              </w:rPr>
              <w:t>Team Member</w:t>
            </w:r>
            <w:r w:rsidRPr="00303364">
              <w:rPr>
                <w:rFonts w:cstheme="minorHAnsi"/>
                <w:sz w:val="24"/>
                <w:szCs w:val="24"/>
                <w:rPrChange w:id="12446" w:author="DuyNgo" w:date="2012-08-10T08:15:00Z">
                  <w:rPr>
                    <w:rFonts w:asciiTheme="majorHAnsi" w:eastAsiaTheme="majorEastAsia" w:hAnsiTheme="majorHAnsi" w:cstheme="minorHAnsi"/>
                    <w:b/>
                    <w:bCs/>
                    <w:color w:val="4F81BD" w:themeColor="accent1"/>
                    <w:sz w:val="24"/>
                    <w:szCs w:val="26"/>
                  </w:rPr>
                </w:rPrChange>
              </w:rPr>
              <w:t xml:space="preserve"> to view and print report about planner, timesheet, DMS or overall of the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44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44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44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450"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2451" w:author="DuyNgo" w:date="2012-08-10T08:15:00Z">
                  <w:rPr>
                    <w:rFonts w:asciiTheme="majorHAnsi" w:eastAsia="SimSun" w:hAnsiTheme="majorHAnsi" w:cstheme="minorHAnsi"/>
                    <w:b/>
                    <w:bCs/>
                    <w:color w:val="4F81BD" w:themeColor="accent1"/>
                    <w:sz w:val="24"/>
                    <w:szCs w:val="26"/>
                    <w:lang w:eastAsia="zh-CN"/>
                  </w:rPr>
                </w:rPrChange>
              </w:rPr>
              <w:t>Manager; Team Member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45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453"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45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455"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or “Team Member” ; Users must go to Report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45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457"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45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459"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46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461"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46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463" w:author="DuyNgo" w:date="2012-08-10T08:15:00Z">
                  <w:rPr>
                    <w:rFonts w:asciiTheme="majorHAnsi" w:eastAsia="SimSun" w:hAnsiTheme="majorHAnsi" w:cstheme="minorHAnsi"/>
                    <w:b/>
                    <w:bCs/>
                    <w:color w:val="4F81BD" w:themeColor="accent1"/>
                    <w:sz w:val="24"/>
                    <w:szCs w:val="26"/>
                    <w:lang w:eastAsia="zh-CN"/>
                  </w:rPr>
                </w:rPrChange>
              </w:rPr>
              <w:t xml:space="preserve">1. </w:t>
            </w:r>
            <w:r w:rsidRPr="00303364">
              <w:rPr>
                <w:rFonts w:eastAsia="Calibri" w:cstheme="minorHAnsi"/>
                <w:sz w:val="24"/>
                <w:szCs w:val="24"/>
                <w:rPrChange w:id="12464" w:author="DuyNgo" w:date="2012-08-10T08:15:00Z">
                  <w:rPr>
                    <w:rFonts w:asciiTheme="majorHAnsi" w:eastAsia="Calibri" w:hAnsiTheme="majorHAnsi" w:cstheme="minorHAnsi"/>
                    <w:b/>
                    <w:bCs/>
                    <w:color w:val="4F81BD" w:themeColor="accent1"/>
                    <w:sz w:val="24"/>
                    <w:szCs w:val="26"/>
                  </w:rPr>
                </w:rPrChange>
              </w:rPr>
              <w:t>Select report by clicking on name of report (planner, timesheet, DMS...)</w:t>
            </w:r>
            <w:r w:rsidRPr="00303364">
              <w:rPr>
                <w:rFonts w:eastAsia="SimSun" w:cstheme="minorHAnsi"/>
                <w:sz w:val="24"/>
                <w:szCs w:val="24"/>
                <w:lang w:eastAsia="zh-CN"/>
                <w:rPrChange w:id="12465" w:author="DuyNgo" w:date="2012-08-10T08:15:00Z">
                  <w:rPr>
                    <w:rFonts w:asciiTheme="majorHAnsi" w:eastAsia="SimSun" w:hAnsiTheme="majorHAnsi" w:cstheme="minorHAnsi"/>
                    <w:b/>
                    <w:bCs/>
                    <w:color w:val="4F81BD" w:themeColor="accent1"/>
                    <w:sz w:val="24"/>
                    <w:szCs w:val="26"/>
                    <w:lang w:eastAsia="zh-CN"/>
                  </w:rPr>
                </w:rPrChange>
              </w:rPr>
              <w:t>.</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466" w:author="DuyNgo" w:date="2012-08-10T08:15:00Z">
                  <w:rPr>
                    <w:rFonts w:asciiTheme="majorHAnsi" w:eastAsia="SimSun" w:hAnsiTheme="majorHAnsi" w:cstheme="minorHAnsi"/>
                    <w:b/>
                    <w:bCs/>
                    <w:color w:val="4F81BD" w:themeColor="accent1"/>
                    <w:sz w:val="24"/>
                    <w:szCs w:val="26"/>
                    <w:lang w:eastAsia="zh-CN"/>
                  </w:rPr>
                </w:rPrChange>
              </w:rPr>
              <w:t xml:space="preserve">3. </w:t>
            </w:r>
            <w:r w:rsidRPr="00303364">
              <w:rPr>
                <w:rFonts w:eastAsia="Calibri" w:cstheme="minorHAnsi"/>
                <w:sz w:val="24"/>
                <w:szCs w:val="24"/>
                <w:rPrChange w:id="12467" w:author="DuyNgo" w:date="2012-08-10T08:15:00Z">
                  <w:rPr>
                    <w:rFonts w:asciiTheme="majorHAnsi" w:eastAsia="Calibri" w:hAnsiTheme="majorHAnsi" w:cstheme="minorHAnsi"/>
                    <w:b/>
                    <w:bCs/>
                    <w:color w:val="4F81BD" w:themeColor="accent1"/>
                    <w:sz w:val="24"/>
                    <w:szCs w:val="26"/>
                  </w:rPr>
                </w:rPrChange>
              </w:rPr>
              <w:t>User clicks “Print” button</w:t>
            </w:r>
            <w:r w:rsidRPr="00303364">
              <w:rPr>
                <w:rFonts w:eastAsia="SimSun" w:cstheme="minorHAnsi"/>
                <w:sz w:val="24"/>
                <w:szCs w:val="24"/>
                <w:lang w:eastAsia="zh-CN"/>
                <w:rPrChange w:id="12468"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303364" w:rsidRDefault="005E0E76" w:rsidP="00946F40">
            <w:pPr>
              <w:rPr>
                <w:rFonts w:eastAsia="SimSun" w:cstheme="minorHAnsi"/>
                <w:sz w:val="24"/>
                <w:szCs w:val="24"/>
                <w:lang w:eastAsia="zh-CN"/>
                <w:rPrChange w:id="1246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2470"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247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472" w:author="DuyNgo" w:date="2012-08-10T08:15:00Z">
                  <w:rPr>
                    <w:rFonts w:asciiTheme="majorHAnsi" w:eastAsia="SimSun" w:hAnsiTheme="majorHAnsi" w:cstheme="minorHAnsi"/>
                    <w:b/>
                    <w:bCs/>
                    <w:color w:val="4F81BD" w:themeColor="accent1"/>
                    <w:sz w:val="24"/>
                    <w:szCs w:val="26"/>
                    <w:lang w:eastAsia="zh-CN"/>
                  </w:rPr>
                </w:rPrChange>
              </w:rPr>
              <w:t xml:space="preserve">2. Display </w:t>
            </w:r>
            <w:r w:rsidRPr="00303364">
              <w:rPr>
                <w:rFonts w:cstheme="minorHAnsi"/>
                <w:sz w:val="24"/>
                <w:szCs w:val="24"/>
                <w:rPrChange w:id="12473" w:author="DuyNgo" w:date="2012-08-10T08:15:00Z">
                  <w:rPr>
                    <w:rFonts w:asciiTheme="majorHAnsi" w:eastAsiaTheme="majorEastAsia" w:hAnsiTheme="majorHAnsi" w:cstheme="minorHAnsi"/>
                    <w:b/>
                    <w:bCs/>
                    <w:color w:val="4F81BD" w:themeColor="accent1"/>
                    <w:sz w:val="24"/>
                    <w:szCs w:val="26"/>
                  </w:rPr>
                </w:rPrChange>
              </w:rPr>
              <w:t xml:space="preserve">Report </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474" w:author="DuyNgo" w:date="2012-08-10T08:15:00Z">
                  <w:rPr>
                    <w:rFonts w:asciiTheme="majorHAnsi" w:eastAsia="SimSun" w:hAnsiTheme="majorHAnsi" w:cstheme="minorHAnsi"/>
                    <w:b/>
                    <w:bCs/>
                    <w:color w:val="4F81BD" w:themeColor="accent1"/>
                    <w:sz w:val="24"/>
                    <w:szCs w:val="26"/>
                    <w:lang w:eastAsia="zh-CN"/>
                  </w:rPr>
                </w:rPrChange>
              </w:rPr>
              <w:t>4. Export Report.</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475"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47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477"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47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479"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48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48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48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483"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48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48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48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487"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48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489"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49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491"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49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493" w:author="DuyNgo" w:date="2012-08-10T08:15:00Z">
                  <w:rPr>
                    <w:rFonts w:asciiTheme="majorHAnsi" w:eastAsia="MS PGothic" w:hAnsiTheme="majorHAnsi" w:cstheme="minorHAnsi"/>
                    <w:b/>
                    <w:bCs/>
                    <w:color w:val="4F81BD" w:themeColor="accent1"/>
                    <w:sz w:val="24"/>
                    <w:szCs w:val="26"/>
                  </w:rPr>
                </w:rPrChange>
              </w:rPr>
              <w:t>High</w:t>
            </w:r>
          </w:p>
        </w:tc>
      </w:tr>
    </w:tbl>
    <w:p w:rsidR="005E0E76" w:rsidRPr="00303364" w:rsidRDefault="005E0E76" w:rsidP="005E0E76">
      <w:pPr>
        <w:rPr>
          <w:rFonts w:cstheme="minorHAnsi"/>
          <w:sz w:val="24"/>
          <w:szCs w:val="24"/>
        </w:rPr>
      </w:pPr>
    </w:p>
    <w:p w:rsidR="005E0E76" w:rsidRPr="00303364" w:rsidRDefault="005E0E76" w:rsidP="005E0E76">
      <w:pPr>
        <w:rPr>
          <w:rFonts w:cstheme="minorHAnsi"/>
          <w:snapToGrid w:val="0"/>
          <w:sz w:val="24"/>
          <w:szCs w:val="24"/>
          <w:rPrChange w:id="12494"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495" w:author="DuyNgo" w:date="2012-08-10T08:15:00Z">
            <w:rPr>
              <w:rFonts w:cstheme="minorHAnsi"/>
              <w:snapToGrid w:val="0"/>
              <w:sz w:val="24"/>
            </w:rPr>
          </w:rPrChange>
        </w:rPr>
      </w:pPr>
    </w:p>
    <w:p w:rsidR="005E0E76" w:rsidRPr="00303364" w:rsidRDefault="00F35A18" w:rsidP="00F35A18">
      <w:pPr>
        <w:pStyle w:val="Heading3"/>
        <w:rPr>
          <w:rFonts w:asciiTheme="minorHAnsi" w:hAnsiTheme="minorHAnsi" w:cstheme="minorHAnsi"/>
          <w:sz w:val="24"/>
          <w:szCs w:val="24"/>
          <w:rPrChange w:id="12496" w:author="DuyNgo" w:date="2012-08-10T08:15:00Z">
            <w:rPr/>
          </w:rPrChange>
        </w:rPr>
      </w:pPr>
      <w:bookmarkStart w:id="12497" w:name="_Toc326241079"/>
      <w:bookmarkStart w:id="12498" w:name="_Toc332351186"/>
      <w:r w:rsidRPr="00303364">
        <w:rPr>
          <w:rFonts w:asciiTheme="minorHAnsi" w:hAnsiTheme="minorHAnsi" w:cstheme="minorHAnsi"/>
          <w:sz w:val="24"/>
          <w:szCs w:val="24"/>
          <w:rPrChange w:id="12499" w:author="DuyNgo" w:date="2012-08-10T08:15:00Z">
            <w:rPr>
              <w:sz w:val="26"/>
              <w:szCs w:val="26"/>
            </w:rPr>
          </w:rPrChange>
        </w:rPr>
        <w:lastRenderedPageBreak/>
        <w:t>2</w:t>
      </w:r>
      <w:r w:rsidR="005E0E76" w:rsidRPr="00303364">
        <w:rPr>
          <w:rFonts w:asciiTheme="minorHAnsi" w:hAnsiTheme="minorHAnsi" w:cstheme="minorHAnsi"/>
          <w:sz w:val="24"/>
          <w:szCs w:val="24"/>
          <w:rPrChange w:id="12500" w:author="DuyNgo" w:date="2012-08-10T08:15:00Z">
            <w:rPr>
              <w:sz w:val="26"/>
              <w:szCs w:val="26"/>
            </w:rPr>
          </w:rPrChange>
        </w:rPr>
        <w:t>.</w:t>
      </w:r>
      <w:r w:rsidRPr="00303364">
        <w:rPr>
          <w:rFonts w:asciiTheme="minorHAnsi" w:hAnsiTheme="minorHAnsi" w:cstheme="minorHAnsi"/>
          <w:sz w:val="24"/>
          <w:szCs w:val="24"/>
          <w:rPrChange w:id="12501" w:author="DuyNgo" w:date="2012-08-10T08:15:00Z">
            <w:rPr>
              <w:sz w:val="26"/>
              <w:szCs w:val="26"/>
            </w:rPr>
          </w:rPrChange>
        </w:rPr>
        <w:t>5</w:t>
      </w:r>
      <w:r w:rsidR="005E0E76" w:rsidRPr="00303364">
        <w:rPr>
          <w:rFonts w:asciiTheme="minorHAnsi" w:hAnsiTheme="minorHAnsi" w:cstheme="minorHAnsi"/>
          <w:sz w:val="24"/>
          <w:szCs w:val="24"/>
          <w:rPrChange w:id="12502" w:author="DuyNgo" w:date="2012-08-10T08:15:00Z">
            <w:rPr>
              <w:sz w:val="26"/>
              <w:szCs w:val="26"/>
            </w:rPr>
          </w:rPrChange>
        </w:rPr>
        <w:t xml:space="preserve"> NON-FUNCTIONAL Requirements</w:t>
      </w:r>
      <w:bookmarkEnd w:id="12497"/>
      <w:bookmarkEnd w:id="12498"/>
    </w:p>
    <w:p w:rsidR="005E0E76" w:rsidRPr="00303364" w:rsidRDefault="005E0E76" w:rsidP="005E0E76">
      <w:pPr>
        <w:rPr>
          <w:rFonts w:cstheme="minorHAnsi"/>
          <w:sz w:val="24"/>
          <w:szCs w:val="24"/>
        </w:rPr>
      </w:pPr>
      <w:r w:rsidRPr="00303364">
        <w:rPr>
          <w:rFonts w:cstheme="minorHAnsi"/>
          <w:sz w:val="24"/>
          <w:szCs w:val="24"/>
          <w:rPrChange w:id="12503" w:author="DuyNgo" w:date="2012-08-10T08:15:00Z">
            <w:rPr>
              <w:rFonts w:asciiTheme="majorHAnsi" w:eastAsiaTheme="majorEastAsia" w:hAnsiTheme="majorHAnsi" w:cstheme="minorHAnsi"/>
              <w:b/>
              <w:bCs/>
              <w:color w:val="4F81BD" w:themeColor="accent1"/>
              <w:sz w:val="24"/>
              <w:szCs w:val="26"/>
            </w:rPr>
          </w:rPrChange>
        </w:rPr>
        <w:t>This chapter of the document describes all the non-functions requirement of the OOPMS.</w:t>
      </w:r>
    </w:p>
    <w:p w:rsidR="005E0E76" w:rsidRPr="00303364" w:rsidRDefault="005E0E76" w:rsidP="005E0E76">
      <w:pPr>
        <w:rPr>
          <w:rFonts w:cstheme="minorHAnsi"/>
          <w:sz w:val="24"/>
          <w:szCs w:val="24"/>
        </w:rPr>
      </w:pPr>
      <w:r w:rsidRPr="00303364">
        <w:rPr>
          <w:rFonts w:cstheme="minorHAnsi"/>
          <w:sz w:val="24"/>
          <w:szCs w:val="24"/>
          <w:rPrChange w:id="12504" w:author="DuyNgo" w:date="2012-08-10T08:15:00Z">
            <w:rPr>
              <w:rFonts w:asciiTheme="majorHAnsi" w:eastAsiaTheme="majorEastAsia" w:hAnsiTheme="majorHAnsi" w:cstheme="minorHAnsi"/>
              <w:b/>
              <w:bCs/>
              <w:color w:val="4F81BD" w:themeColor="accent1"/>
              <w:sz w:val="24"/>
              <w:szCs w:val="26"/>
            </w:rPr>
          </w:rPrChange>
        </w:rPr>
        <w:t>The PMS’s usability, availability, performance are very important factors to ensure that the system operate effectively and keep hundred miners safe.</w:t>
      </w:r>
    </w:p>
    <w:p w:rsidR="005E0E76" w:rsidRPr="00303364" w:rsidRDefault="00D80EF7" w:rsidP="00D80EF7">
      <w:pPr>
        <w:pStyle w:val="Heading4"/>
        <w:rPr>
          <w:rFonts w:asciiTheme="minorHAnsi" w:hAnsiTheme="minorHAnsi" w:cstheme="minorHAnsi"/>
          <w:sz w:val="24"/>
          <w:szCs w:val="24"/>
          <w:rPrChange w:id="12505" w:author="DuyNgo" w:date="2012-08-10T08:15:00Z">
            <w:rPr/>
          </w:rPrChange>
        </w:rPr>
      </w:pPr>
      <w:bookmarkStart w:id="12506" w:name="_Toc521150205"/>
      <w:bookmarkStart w:id="12507" w:name="_Toc326241080"/>
      <w:bookmarkStart w:id="12508" w:name="_Toc332351187"/>
      <w:r w:rsidRPr="00303364">
        <w:rPr>
          <w:rFonts w:asciiTheme="minorHAnsi" w:hAnsiTheme="minorHAnsi" w:cstheme="minorHAnsi"/>
          <w:sz w:val="24"/>
          <w:szCs w:val="24"/>
          <w:rPrChange w:id="12509" w:author="DuyNgo" w:date="2012-08-10T08:15:00Z">
            <w:rPr>
              <w:i w:val="0"/>
              <w:iCs w:val="0"/>
              <w:sz w:val="26"/>
              <w:szCs w:val="26"/>
            </w:rPr>
          </w:rPrChange>
        </w:rPr>
        <w:t>2.5</w:t>
      </w:r>
      <w:r w:rsidR="005E0E76" w:rsidRPr="00303364">
        <w:rPr>
          <w:rFonts w:asciiTheme="minorHAnsi" w:hAnsiTheme="minorHAnsi" w:cstheme="minorHAnsi"/>
          <w:sz w:val="24"/>
          <w:szCs w:val="24"/>
          <w:rPrChange w:id="12510" w:author="DuyNgo" w:date="2012-08-10T08:15:00Z">
            <w:rPr>
              <w:i w:val="0"/>
              <w:iCs w:val="0"/>
              <w:sz w:val="26"/>
              <w:szCs w:val="26"/>
            </w:rPr>
          </w:rPrChange>
        </w:rPr>
        <w:t>.1 Usability</w:t>
      </w:r>
      <w:bookmarkEnd w:id="12506"/>
      <w:bookmarkEnd w:id="12507"/>
      <w:bookmarkEnd w:id="12508"/>
    </w:p>
    <w:p w:rsidR="005E0E76" w:rsidRPr="00303364" w:rsidRDefault="005E0E76" w:rsidP="005E0E76">
      <w:pPr>
        <w:rPr>
          <w:rFonts w:cstheme="minorHAnsi"/>
          <w:sz w:val="24"/>
          <w:szCs w:val="24"/>
        </w:rPr>
      </w:pPr>
      <w:r w:rsidRPr="00303364">
        <w:rPr>
          <w:rFonts w:cstheme="minorHAnsi"/>
          <w:sz w:val="24"/>
          <w:szCs w:val="24"/>
          <w:rPrChange w:id="12511" w:author="DuyNgo" w:date="2012-08-10T08:15:00Z">
            <w:rPr>
              <w:rFonts w:asciiTheme="majorHAnsi" w:eastAsiaTheme="majorEastAsia" w:hAnsiTheme="majorHAnsi" w:cstheme="minorHAnsi"/>
              <w:b/>
              <w:bCs/>
              <w:color w:val="4F81BD" w:themeColor="accent1"/>
              <w:sz w:val="24"/>
              <w:szCs w:val="26"/>
            </w:rPr>
          </w:rPrChange>
        </w:rPr>
        <w:t>The OOPMS usability is the key factor to ensure that the system run exactly as well as the operators can control the system efficiently.</w:t>
      </w:r>
    </w:p>
    <w:p w:rsidR="005E0E76" w:rsidRPr="00303364" w:rsidRDefault="005E0E76" w:rsidP="005E0E76">
      <w:pPr>
        <w:rPr>
          <w:rFonts w:cstheme="minorHAnsi"/>
          <w:sz w:val="24"/>
          <w:szCs w:val="24"/>
        </w:rPr>
      </w:pPr>
      <w:r w:rsidRPr="00303364">
        <w:rPr>
          <w:rFonts w:cstheme="minorHAnsi"/>
          <w:sz w:val="24"/>
          <w:szCs w:val="24"/>
          <w:rPrChange w:id="12512" w:author="DuyNgo" w:date="2012-08-10T08:15:00Z">
            <w:rPr>
              <w:rFonts w:asciiTheme="majorHAnsi" w:eastAsiaTheme="majorEastAsia" w:hAnsiTheme="majorHAnsi" w:cstheme="minorHAnsi"/>
              <w:b/>
              <w:bCs/>
              <w:color w:val="4F81BD" w:themeColor="accent1"/>
              <w:sz w:val="24"/>
              <w:szCs w:val="26"/>
            </w:rPr>
          </w:rPrChange>
        </w:rPr>
        <w:t>The OOPMS application shall provide clear, friendly and easy interface to operate so that system users have to spend no more than one hour learning to use the system.</w:t>
      </w:r>
    </w:p>
    <w:p w:rsidR="005E0E76" w:rsidRPr="00303364" w:rsidRDefault="00D80EF7" w:rsidP="00D80EF7">
      <w:pPr>
        <w:pStyle w:val="Heading5"/>
        <w:rPr>
          <w:rFonts w:asciiTheme="minorHAnsi" w:hAnsiTheme="minorHAnsi" w:cstheme="minorHAnsi"/>
          <w:sz w:val="24"/>
          <w:szCs w:val="24"/>
          <w:rPrChange w:id="12513" w:author="DuyNgo" w:date="2012-08-10T08:15:00Z">
            <w:rPr/>
          </w:rPrChange>
        </w:rPr>
      </w:pPr>
      <w:r w:rsidRPr="00303364">
        <w:rPr>
          <w:rFonts w:asciiTheme="minorHAnsi" w:hAnsiTheme="minorHAnsi" w:cstheme="minorHAnsi"/>
          <w:sz w:val="24"/>
          <w:szCs w:val="24"/>
          <w:rPrChange w:id="12514"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515" w:author="DuyNgo" w:date="2012-08-10T08:15:00Z">
            <w:rPr>
              <w:b/>
              <w:bCs/>
              <w:color w:val="4F81BD" w:themeColor="accent1"/>
              <w:sz w:val="26"/>
              <w:szCs w:val="26"/>
            </w:rPr>
          </w:rPrChange>
        </w:rPr>
        <w:t>.1.1 Background knowledge</w:t>
      </w:r>
    </w:p>
    <w:p w:rsidR="005E0E76" w:rsidRPr="00303364" w:rsidRDefault="005E0E76" w:rsidP="005E0E76">
      <w:pPr>
        <w:rPr>
          <w:rFonts w:cstheme="minorHAnsi"/>
          <w:sz w:val="24"/>
          <w:szCs w:val="24"/>
        </w:rPr>
      </w:pPr>
      <w:r w:rsidRPr="00303364">
        <w:rPr>
          <w:rFonts w:cstheme="minorHAnsi"/>
          <w:sz w:val="24"/>
          <w:szCs w:val="24"/>
          <w:rPrChange w:id="12516" w:author="DuyNgo" w:date="2012-08-10T08:15:00Z">
            <w:rPr>
              <w:rFonts w:asciiTheme="majorHAnsi" w:eastAsiaTheme="majorEastAsia" w:hAnsiTheme="majorHAnsi" w:cstheme="minorHAnsi"/>
              <w:b/>
              <w:bCs/>
              <w:color w:val="4F81BD" w:themeColor="accent1"/>
              <w:sz w:val="24"/>
              <w:szCs w:val="26"/>
            </w:rPr>
          </w:rPrChange>
        </w:rPr>
        <w:t xml:space="preserve">OOPMS users assume to have very basic knowledge at using computer systems. </w:t>
      </w:r>
    </w:p>
    <w:p w:rsidR="005E0E76" w:rsidRPr="00303364" w:rsidRDefault="00D80EF7" w:rsidP="00D80EF7">
      <w:pPr>
        <w:pStyle w:val="Heading5"/>
        <w:rPr>
          <w:rFonts w:asciiTheme="minorHAnsi" w:hAnsiTheme="minorHAnsi" w:cstheme="minorHAnsi"/>
          <w:sz w:val="24"/>
          <w:szCs w:val="24"/>
          <w:rPrChange w:id="12517" w:author="DuyNgo" w:date="2012-08-10T08:15:00Z">
            <w:rPr/>
          </w:rPrChange>
        </w:rPr>
      </w:pPr>
      <w:r w:rsidRPr="00303364">
        <w:rPr>
          <w:rFonts w:asciiTheme="minorHAnsi" w:hAnsiTheme="minorHAnsi" w:cstheme="minorHAnsi"/>
          <w:sz w:val="24"/>
          <w:szCs w:val="24"/>
          <w:rPrChange w:id="12518"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519" w:author="DuyNgo" w:date="2012-08-10T08:15:00Z">
            <w:rPr>
              <w:b/>
              <w:bCs/>
              <w:color w:val="4F81BD" w:themeColor="accent1"/>
              <w:sz w:val="26"/>
              <w:szCs w:val="26"/>
            </w:rPr>
          </w:rPrChange>
        </w:rPr>
        <w:t>.1.2 Training</w:t>
      </w:r>
    </w:p>
    <w:p w:rsidR="005E0E76" w:rsidRPr="00303364" w:rsidRDefault="005E0E76" w:rsidP="005E0E76">
      <w:pPr>
        <w:rPr>
          <w:rFonts w:cstheme="minorHAnsi"/>
          <w:sz w:val="24"/>
          <w:szCs w:val="24"/>
        </w:rPr>
      </w:pPr>
      <w:bookmarkStart w:id="12520" w:name="_Toc521150206"/>
      <w:proofErr w:type="gramStart"/>
      <w:r w:rsidRPr="00303364">
        <w:rPr>
          <w:rFonts w:cstheme="minorHAnsi"/>
          <w:sz w:val="24"/>
          <w:szCs w:val="24"/>
          <w:rPrChange w:id="12521" w:author="DuyNgo" w:date="2012-08-10T08:15:00Z">
            <w:rPr>
              <w:rFonts w:asciiTheme="majorHAnsi" w:eastAsiaTheme="majorEastAsia" w:hAnsiTheme="majorHAnsi" w:cstheme="minorHAnsi"/>
              <w:b/>
              <w:bCs/>
              <w:color w:val="4F81BD" w:themeColor="accent1"/>
              <w:sz w:val="24"/>
              <w:szCs w:val="26"/>
            </w:rPr>
          </w:rPrChange>
        </w:rPr>
        <w:t>Operators’ training time requirement: 60 minutes.</w:t>
      </w:r>
      <w:proofErr w:type="gramEnd"/>
    </w:p>
    <w:p w:rsidR="005E0E76" w:rsidRPr="00303364" w:rsidRDefault="00D80EF7" w:rsidP="00D80EF7">
      <w:pPr>
        <w:pStyle w:val="Heading4"/>
        <w:rPr>
          <w:rFonts w:asciiTheme="minorHAnsi" w:hAnsiTheme="minorHAnsi" w:cstheme="minorHAnsi"/>
          <w:sz w:val="24"/>
          <w:szCs w:val="24"/>
          <w:rPrChange w:id="12522" w:author="DuyNgo" w:date="2012-08-10T08:15:00Z">
            <w:rPr/>
          </w:rPrChange>
        </w:rPr>
      </w:pPr>
      <w:bookmarkStart w:id="12523" w:name="_Toc326241081"/>
      <w:bookmarkStart w:id="12524" w:name="_Toc332351188"/>
      <w:r w:rsidRPr="00303364">
        <w:rPr>
          <w:rFonts w:asciiTheme="minorHAnsi" w:hAnsiTheme="minorHAnsi" w:cstheme="minorHAnsi"/>
          <w:sz w:val="24"/>
          <w:szCs w:val="24"/>
          <w:rPrChange w:id="12525" w:author="DuyNgo" w:date="2012-08-10T08:15:00Z">
            <w:rPr>
              <w:i w:val="0"/>
              <w:iCs w:val="0"/>
              <w:sz w:val="26"/>
              <w:szCs w:val="26"/>
            </w:rPr>
          </w:rPrChange>
        </w:rPr>
        <w:t>2.5</w:t>
      </w:r>
      <w:r w:rsidR="005E0E76" w:rsidRPr="00303364">
        <w:rPr>
          <w:rFonts w:asciiTheme="minorHAnsi" w:hAnsiTheme="minorHAnsi" w:cstheme="minorHAnsi"/>
          <w:sz w:val="24"/>
          <w:szCs w:val="24"/>
          <w:rPrChange w:id="12526" w:author="DuyNgo" w:date="2012-08-10T08:15:00Z">
            <w:rPr>
              <w:i w:val="0"/>
              <w:iCs w:val="0"/>
              <w:sz w:val="26"/>
              <w:szCs w:val="26"/>
            </w:rPr>
          </w:rPrChange>
        </w:rPr>
        <w:t>.2 Reliability</w:t>
      </w:r>
      <w:bookmarkEnd w:id="12520"/>
      <w:bookmarkEnd w:id="12523"/>
      <w:bookmarkEnd w:id="12524"/>
    </w:p>
    <w:p w:rsidR="005E0E76" w:rsidRPr="00303364" w:rsidRDefault="00D80EF7" w:rsidP="00D80EF7">
      <w:pPr>
        <w:pStyle w:val="Heading5"/>
        <w:rPr>
          <w:rFonts w:asciiTheme="minorHAnsi" w:hAnsiTheme="minorHAnsi" w:cstheme="minorHAnsi"/>
          <w:sz w:val="24"/>
          <w:szCs w:val="24"/>
          <w:rPrChange w:id="12527" w:author="DuyNgo" w:date="2012-08-10T08:15:00Z">
            <w:rPr/>
          </w:rPrChange>
        </w:rPr>
      </w:pPr>
      <w:r w:rsidRPr="00303364">
        <w:rPr>
          <w:rFonts w:asciiTheme="minorHAnsi" w:hAnsiTheme="minorHAnsi" w:cstheme="minorHAnsi"/>
          <w:sz w:val="24"/>
          <w:szCs w:val="24"/>
          <w:rPrChange w:id="12528"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529" w:author="DuyNgo" w:date="2012-08-10T08:15:00Z">
            <w:rPr>
              <w:b/>
              <w:bCs/>
              <w:color w:val="4F81BD" w:themeColor="accent1"/>
              <w:sz w:val="26"/>
              <w:szCs w:val="26"/>
            </w:rPr>
          </w:rPrChange>
        </w:rPr>
        <w:t>.2.1 Availability</w:t>
      </w:r>
    </w:p>
    <w:p w:rsidR="005E0E76" w:rsidRPr="00303364" w:rsidRDefault="005E0E76" w:rsidP="005E0E76">
      <w:pPr>
        <w:rPr>
          <w:rFonts w:eastAsia="Arial Unicode MS" w:cstheme="minorHAnsi"/>
          <w:sz w:val="24"/>
          <w:szCs w:val="24"/>
        </w:rPr>
      </w:pPr>
      <w:r w:rsidRPr="00303364">
        <w:rPr>
          <w:rFonts w:eastAsia="Arial Unicode MS" w:cstheme="minorHAnsi"/>
          <w:sz w:val="24"/>
          <w:szCs w:val="24"/>
          <w:rPrChange w:id="12530" w:author="DuyNgo" w:date="2012-08-10T08:15:00Z">
            <w:rPr>
              <w:rFonts w:asciiTheme="majorHAnsi" w:eastAsia="Arial Unicode MS" w:hAnsiTheme="majorHAnsi" w:cstheme="minorHAnsi"/>
              <w:b/>
              <w:bCs/>
              <w:color w:val="4F81BD" w:themeColor="accent1"/>
              <w:sz w:val="24"/>
              <w:szCs w:val="26"/>
            </w:rPr>
          </w:rPrChange>
        </w:rPr>
        <w:t>Whenever the system is during operation time no matter how many people working inside, the OOPMS has to be ON.</w:t>
      </w:r>
    </w:p>
    <w:p w:rsidR="005E0E76" w:rsidRPr="00303364" w:rsidRDefault="00D80EF7" w:rsidP="00D80EF7">
      <w:pPr>
        <w:pStyle w:val="Heading5"/>
        <w:rPr>
          <w:rFonts w:asciiTheme="minorHAnsi" w:hAnsiTheme="minorHAnsi" w:cstheme="minorHAnsi"/>
          <w:sz w:val="24"/>
          <w:szCs w:val="24"/>
          <w:rPrChange w:id="12531" w:author="DuyNgo" w:date="2012-08-10T08:15:00Z">
            <w:rPr/>
          </w:rPrChange>
        </w:rPr>
      </w:pPr>
      <w:r w:rsidRPr="00303364">
        <w:rPr>
          <w:rFonts w:asciiTheme="minorHAnsi" w:hAnsiTheme="minorHAnsi" w:cstheme="minorHAnsi"/>
          <w:sz w:val="24"/>
          <w:szCs w:val="24"/>
          <w:rPrChange w:id="12532"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533" w:author="DuyNgo" w:date="2012-08-10T08:15:00Z">
            <w:rPr>
              <w:b/>
              <w:bCs/>
              <w:color w:val="4F81BD" w:themeColor="accent1"/>
              <w:sz w:val="26"/>
              <w:szCs w:val="26"/>
            </w:rPr>
          </w:rPrChange>
        </w:rPr>
        <w:t>.2.2 Mean Time between Failures (MTBF)</w:t>
      </w:r>
    </w:p>
    <w:p w:rsidR="005E0E76" w:rsidRPr="00303364" w:rsidRDefault="005E0E76" w:rsidP="005E0E76">
      <w:pPr>
        <w:pStyle w:val="BodyText"/>
        <w:rPr>
          <w:rFonts w:asciiTheme="minorHAnsi" w:eastAsia="Arial Unicode MS" w:hAnsiTheme="minorHAnsi" w:cstheme="minorHAnsi"/>
          <w:sz w:val="24"/>
          <w:szCs w:val="24"/>
        </w:rPr>
      </w:pPr>
      <w:proofErr w:type="gramStart"/>
      <w:r w:rsidRPr="00303364">
        <w:rPr>
          <w:rFonts w:asciiTheme="minorHAnsi" w:eastAsia="Arial Unicode MS" w:hAnsiTheme="minorHAnsi" w:cstheme="minorHAnsi"/>
          <w:sz w:val="24"/>
          <w:szCs w:val="24"/>
          <w:rPrChange w:id="12534" w:author="DuyNgo" w:date="2012-08-10T08:15:00Z">
            <w:rPr>
              <w:rFonts w:asciiTheme="minorHAnsi" w:eastAsia="Arial Unicode MS" w:hAnsiTheme="minorHAnsi" w:cstheme="minorHAnsi"/>
              <w:b/>
              <w:bCs/>
              <w:color w:val="4F81BD" w:themeColor="accent1"/>
              <w:sz w:val="24"/>
              <w:szCs w:val="26"/>
              <w:lang w:eastAsia="en-US"/>
            </w:rPr>
          </w:rPrChange>
        </w:rPr>
        <w:t>Mean Time between Failures (MTBF): more than 6 months.</w:t>
      </w:r>
      <w:proofErr w:type="gramEnd"/>
    </w:p>
    <w:p w:rsidR="005E0E76" w:rsidRPr="00303364" w:rsidRDefault="00D80EF7" w:rsidP="00D80EF7">
      <w:pPr>
        <w:pStyle w:val="Heading5"/>
        <w:rPr>
          <w:rFonts w:asciiTheme="minorHAnsi" w:hAnsiTheme="minorHAnsi" w:cstheme="minorHAnsi"/>
          <w:sz w:val="24"/>
          <w:szCs w:val="24"/>
          <w:rPrChange w:id="12535" w:author="DuyNgo" w:date="2012-08-10T08:15:00Z">
            <w:rPr/>
          </w:rPrChange>
        </w:rPr>
      </w:pPr>
      <w:r w:rsidRPr="00303364">
        <w:rPr>
          <w:rFonts w:asciiTheme="minorHAnsi" w:hAnsiTheme="minorHAnsi" w:cstheme="minorHAnsi"/>
          <w:sz w:val="24"/>
          <w:szCs w:val="24"/>
          <w:rPrChange w:id="12536"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537" w:author="DuyNgo" w:date="2012-08-10T08:15:00Z">
            <w:rPr>
              <w:b/>
              <w:bCs/>
              <w:color w:val="4F81BD" w:themeColor="accent1"/>
              <w:sz w:val="26"/>
              <w:szCs w:val="26"/>
            </w:rPr>
          </w:rPrChange>
        </w:rPr>
        <w:t>.2.3 Mean Time to Repair (MTTR)</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538" w:author="DuyNgo" w:date="2012-08-10T08:15:00Z">
            <w:rPr>
              <w:rFonts w:asciiTheme="minorHAnsi" w:eastAsia="Arial Unicode MS" w:hAnsiTheme="minorHAnsi" w:cstheme="minorHAnsi"/>
              <w:b/>
              <w:bCs/>
              <w:color w:val="4F81BD" w:themeColor="accent1"/>
              <w:sz w:val="24"/>
              <w:szCs w:val="26"/>
              <w:lang w:eastAsia="en-US"/>
            </w:rPr>
          </w:rPrChange>
        </w:rPr>
        <w:t>Mean Time To Repair (MTTR): less than 48 hours.</w:t>
      </w:r>
    </w:p>
    <w:p w:rsidR="005E0E76" w:rsidRPr="00303364" w:rsidRDefault="00D80EF7" w:rsidP="00D80EF7">
      <w:pPr>
        <w:pStyle w:val="Heading5"/>
        <w:rPr>
          <w:rFonts w:asciiTheme="minorHAnsi" w:hAnsiTheme="minorHAnsi" w:cstheme="minorHAnsi"/>
          <w:sz w:val="24"/>
          <w:szCs w:val="24"/>
          <w:rPrChange w:id="12539" w:author="DuyNgo" w:date="2012-08-10T08:15:00Z">
            <w:rPr/>
          </w:rPrChange>
        </w:rPr>
      </w:pPr>
      <w:r w:rsidRPr="00303364">
        <w:rPr>
          <w:rFonts w:asciiTheme="minorHAnsi" w:hAnsiTheme="minorHAnsi" w:cstheme="minorHAnsi"/>
          <w:sz w:val="24"/>
          <w:szCs w:val="24"/>
          <w:rPrChange w:id="12540"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541" w:author="DuyNgo" w:date="2012-08-10T08:15:00Z">
            <w:rPr>
              <w:b/>
              <w:bCs/>
              <w:color w:val="4F81BD" w:themeColor="accent1"/>
              <w:sz w:val="26"/>
              <w:szCs w:val="26"/>
            </w:rPr>
          </w:rPrChange>
        </w:rPr>
        <w:t>.2.4 Accuracy</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542" w:author="DuyNgo" w:date="2012-08-10T08:15:00Z">
            <w:rPr>
              <w:rFonts w:asciiTheme="minorHAnsi" w:eastAsia="Arial Unicode MS" w:hAnsiTheme="minorHAnsi" w:cstheme="minorHAnsi"/>
              <w:b/>
              <w:bCs/>
              <w:color w:val="4F81BD" w:themeColor="accent1"/>
              <w:sz w:val="24"/>
              <w:szCs w:val="26"/>
              <w:lang w:eastAsia="en-US"/>
            </w:rPr>
          </w:rPrChange>
        </w:rPr>
        <w:t>Accuracy: 100%</w:t>
      </w:r>
    </w:p>
    <w:p w:rsidR="005E0E76" w:rsidRPr="00303364" w:rsidRDefault="00D80EF7" w:rsidP="00D80EF7">
      <w:pPr>
        <w:pStyle w:val="Heading5"/>
        <w:rPr>
          <w:rFonts w:asciiTheme="minorHAnsi" w:hAnsiTheme="minorHAnsi" w:cstheme="minorHAnsi"/>
          <w:sz w:val="24"/>
          <w:szCs w:val="24"/>
          <w:rPrChange w:id="12543" w:author="DuyNgo" w:date="2012-08-10T08:15:00Z">
            <w:rPr/>
          </w:rPrChange>
        </w:rPr>
      </w:pPr>
      <w:r w:rsidRPr="00303364">
        <w:rPr>
          <w:rFonts w:asciiTheme="minorHAnsi" w:hAnsiTheme="minorHAnsi" w:cstheme="minorHAnsi"/>
          <w:sz w:val="24"/>
          <w:szCs w:val="24"/>
          <w:rPrChange w:id="12544"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545" w:author="DuyNgo" w:date="2012-08-10T08:15:00Z">
            <w:rPr>
              <w:b/>
              <w:bCs/>
              <w:color w:val="4F81BD" w:themeColor="accent1"/>
              <w:sz w:val="26"/>
              <w:szCs w:val="26"/>
            </w:rPr>
          </w:rPrChange>
        </w:rPr>
        <w:t>.2.5 Maximum Bugs and Defect Rate</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546" w:author="DuyNgo" w:date="2012-08-10T08:15:00Z">
            <w:rPr>
              <w:rFonts w:asciiTheme="minorHAnsi" w:eastAsia="Arial Unicode MS" w:hAnsiTheme="minorHAnsi" w:cstheme="minorHAnsi"/>
              <w:b/>
              <w:bCs/>
              <w:color w:val="4F81BD" w:themeColor="accent1"/>
              <w:sz w:val="24"/>
              <w:szCs w:val="26"/>
              <w:lang w:eastAsia="en-US"/>
            </w:rPr>
          </w:rPrChange>
        </w:rPr>
        <w:t xml:space="preserve">Maximum Bugs and Defect Rate: 0.3 bugs per thousand lines of code </w:t>
      </w:r>
      <w:proofErr w:type="gramStart"/>
      <w:r w:rsidRPr="00303364">
        <w:rPr>
          <w:rFonts w:asciiTheme="minorHAnsi" w:eastAsia="Arial Unicode MS" w:hAnsiTheme="minorHAnsi" w:cstheme="minorHAnsi"/>
          <w:sz w:val="24"/>
          <w:szCs w:val="24"/>
          <w:rPrChange w:id="12547" w:author="DuyNgo" w:date="2012-08-10T08:15:00Z">
            <w:rPr>
              <w:rFonts w:asciiTheme="minorHAnsi" w:eastAsia="Arial Unicode MS" w:hAnsiTheme="minorHAnsi" w:cstheme="minorHAnsi"/>
              <w:b/>
              <w:bCs/>
              <w:color w:val="4F81BD" w:themeColor="accent1"/>
              <w:sz w:val="24"/>
              <w:szCs w:val="26"/>
              <w:lang w:eastAsia="en-US"/>
            </w:rPr>
          </w:rPrChange>
        </w:rPr>
        <w:t>(0.3 bugs/KLOC)</w:t>
      </w:r>
      <w:proofErr w:type="gramEnd"/>
      <w:r w:rsidRPr="00303364">
        <w:rPr>
          <w:rFonts w:asciiTheme="minorHAnsi" w:eastAsia="Arial Unicode MS" w:hAnsiTheme="minorHAnsi" w:cstheme="minorHAnsi"/>
          <w:sz w:val="24"/>
          <w:szCs w:val="24"/>
          <w:rPrChange w:id="12548" w:author="DuyNgo" w:date="2012-08-10T08:15:00Z">
            <w:rPr>
              <w:rFonts w:asciiTheme="minorHAnsi" w:eastAsia="Arial Unicode MS" w:hAnsiTheme="minorHAnsi" w:cstheme="minorHAnsi"/>
              <w:b/>
              <w:bCs/>
              <w:color w:val="4F81BD" w:themeColor="accent1"/>
              <w:sz w:val="24"/>
              <w:szCs w:val="26"/>
              <w:lang w:eastAsia="en-US"/>
            </w:rPr>
          </w:rPrChange>
        </w:rPr>
        <w:t>.</w:t>
      </w:r>
    </w:p>
    <w:p w:rsidR="005E0E76" w:rsidRPr="00303364" w:rsidRDefault="00D80EF7" w:rsidP="00D80EF7">
      <w:pPr>
        <w:pStyle w:val="Heading5"/>
        <w:rPr>
          <w:rFonts w:asciiTheme="minorHAnsi" w:hAnsiTheme="minorHAnsi" w:cstheme="minorHAnsi"/>
          <w:sz w:val="24"/>
          <w:szCs w:val="24"/>
          <w:rPrChange w:id="12549" w:author="DuyNgo" w:date="2012-08-10T08:15:00Z">
            <w:rPr/>
          </w:rPrChange>
        </w:rPr>
      </w:pPr>
      <w:r w:rsidRPr="00303364">
        <w:rPr>
          <w:rFonts w:asciiTheme="minorHAnsi" w:hAnsiTheme="minorHAnsi" w:cstheme="minorHAnsi"/>
          <w:sz w:val="24"/>
          <w:szCs w:val="24"/>
          <w:rPrChange w:id="12550"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551" w:author="DuyNgo" w:date="2012-08-10T08:15:00Z">
            <w:rPr>
              <w:b/>
              <w:bCs/>
              <w:color w:val="4F81BD" w:themeColor="accent1"/>
              <w:sz w:val="26"/>
              <w:szCs w:val="26"/>
            </w:rPr>
          </w:rPrChange>
        </w:rPr>
        <w:t>.2.6 Critical Bugs</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552" w:author="DuyNgo" w:date="2012-08-10T08:15:00Z">
            <w:rPr>
              <w:rFonts w:asciiTheme="minorHAnsi" w:eastAsia="Arial Unicode MS" w:hAnsiTheme="minorHAnsi" w:cstheme="minorHAnsi"/>
              <w:b/>
              <w:bCs/>
              <w:color w:val="4F81BD" w:themeColor="accent1"/>
              <w:sz w:val="24"/>
              <w:szCs w:val="26"/>
              <w:lang w:eastAsia="en-US"/>
            </w:rPr>
          </w:rPrChange>
        </w:rPr>
        <w:t xml:space="preserve">Critical bugs: </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553" w:author="DuyNgo" w:date="2012-08-10T08:15:00Z">
            <w:rPr>
              <w:rFonts w:asciiTheme="minorHAnsi" w:eastAsia="Arial Unicode MS" w:hAnsiTheme="minorHAnsi" w:cstheme="minorHAnsi"/>
              <w:b/>
              <w:bCs/>
              <w:color w:val="4F81BD" w:themeColor="accent1"/>
              <w:sz w:val="24"/>
              <w:szCs w:val="26"/>
              <w:lang w:eastAsia="en-US"/>
            </w:rPr>
          </w:rPrChange>
        </w:rPr>
        <w:tab/>
        <w:t>+ Loss of Log: No</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554" w:author="DuyNgo" w:date="2012-08-10T08:15:00Z">
            <w:rPr>
              <w:rFonts w:asciiTheme="minorHAnsi" w:eastAsia="Arial Unicode MS" w:hAnsiTheme="minorHAnsi" w:cstheme="minorHAnsi"/>
              <w:b/>
              <w:bCs/>
              <w:color w:val="4F81BD" w:themeColor="accent1"/>
              <w:sz w:val="24"/>
              <w:szCs w:val="26"/>
              <w:lang w:eastAsia="en-US"/>
            </w:rPr>
          </w:rPrChange>
        </w:rPr>
        <w:tab/>
        <w:t>+ Unable to operate any function: No</w:t>
      </w:r>
    </w:p>
    <w:p w:rsidR="005E0E76" w:rsidRPr="00303364" w:rsidRDefault="00D80EF7" w:rsidP="00D80EF7">
      <w:pPr>
        <w:pStyle w:val="Heading4"/>
        <w:rPr>
          <w:rFonts w:asciiTheme="minorHAnsi" w:hAnsiTheme="minorHAnsi" w:cstheme="minorHAnsi"/>
          <w:sz w:val="24"/>
          <w:szCs w:val="24"/>
          <w:rPrChange w:id="12555" w:author="DuyNgo" w:date="2012-08-10T08:15:00Z">
            <w:rPr/>
          </w:rPrChange>
        </w:rPr>
      </w:pPr>
      <w:bookmarkStart w:id="12556" w:name="_Toc521150207"/>
      <w:bookmarkStart w:id="12557" w:name="_Toc326241082"/>
      <w:bookmarkStart w:id="12558" w:name="_Toc332351189"/>
      <w:r w:rsidRPr="00303364">
        <w:rPr>
          <w:rFonts w:asciiTheme="minorHAnsi" w:hAnsiTheme="minorHAnsi" w:cstheme="minorHAnsi"/>
          <w:sz w:val="24"/>
          <w:szCs w:val="24"/>
          <w:rPrChange w:id="12559" w:author="DuyNgo" w:date="2012-08-10T08:15:00Z">
            <w:rPr>
              <w:i w:val="0"/>
              <w:iCs w:val="0"/>
              <w:sz w:val="26"/>
              <w:szCs w:val="26"/>
            </w:rPr>
          </w:rPrChange>
        </w:rPr>
        <w:t>2.5</w:t>
      </w:r>
      <w:r w:rsidR="005E0E76" w:rsidRPr="00303364">
        <w:rPr>
          <w:rFonts w:asciiTheme="minorHAnsi" w:hAnsiTheme="minorHAnsi" w:cstheme="minorHAnsi"/>
          <w:sz w:val="24"/>
          <w:szCs w:val="24"/>
          <w:rPrChange w:id="12560" w:author="DuyNgo" w:date="2012-08-10T08:15:00Z">
            <w:rPr>
              <w:i w:val="0"/>
              <w:iCs w:val="0"/>
              <w:sz w:val="26"/>
              <w:szCs w:val="26"/>
            </w:rPr>
          </w:rPrChange>
        </w:rPr>
        <w:t>.3 Performance</w:t>
      </w:r>
      <w:bookmarkEnd w:id="12556"/>
      <w:bookmarkEnd w:id="12557"/>
      <w:bookmarkEnd w:id="12558"/>
    </w:p>
    <w:p w:rsidR="005E0E76" w:rsidRPr="00303364" w:rsidRDefault="00D80EF7" w:rsidP="00D80EF7">
      <w:pPr>
        <w:pStyle w:val="Heading5"/>
        <w:rPr>
          <w:rFonts w:asciiTheme="minorHAnsi" w:hAnsiTheme="minorHAnsi" w:cstheme="minorHAnsi"/>
          <w:sz w:val="24"/>
          <w:szCs w:val="24"/>
          <w:rPrChange w:id="12561" w:author="DuyNgo" w:date="2012-08-10T08:15:00Z">
            <w:rPr/>
          </w:rPrChange>
        </w:rPr>
      </w:pPr>
      <w:r w:rsidRPr="00303364">
        <w:rPr>
          <w:rFonts w:asciiTheme="minorHAnsi" w:hAnsiTheme="minorHAnsi" w:cstheme="minorHAnsi"/>
          <w:sz w:val="24"/>
          <w:szCs w:val="24"/>
          <w:rPrChange w:id="12562"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563" w:author="DuyNgo" w:date="2012-08-10T08:15:00Z">
            <w:rPr>
              <w:b/>
              <w:bCs/>
              <w:color w:val="4F81BD" w:themeColor="accent1"/>
              <w:sz w:val="26"/>
              <w:szCs w:val="26"/>
            </w:rPr>
          </w:rPrChange>
        </w:rPr>
        <w:t>.3.1 Response Time</w:t>
      </w:r>
    </w:p>
    <w:p w:rsidR="005E0E76" w:rsidRPr="00303364" w:rsidRDefault="005E0E76" w:rsidP="005E0E76">
      <w:pPr>
        <w:rPr>
          <w:rFonts w:cstheme="minorHAnsi"/>
          <w:sz w:val="24"/>
          <w:szCs w:val="24"/>
        </w:rPr>
      </w:pPr>
      <w:r w:rsidRPr="00303364">
        <w:rPr>
          <w:rFonts w:cstheme="minorHAnsi"/>
          <w:sz w:val="24"/>
          <w:szCs w:val="24"/>
          <w:rPrChange w:id="12564" w:author="DuyNgo" w:date="2012-08-10T08:15:00Z">
            <w:rPr>
              <w:rFonts w:asciiTheme="majorHAnsi" w:eastAsiaTheme="majorEastAsia" w:hAnsiTheme="majorHAnsi" w:cstheme="minorHAnsi"/>
              <w:b/>
              <w:bCs/>
              <w:color w:val="4F81BD" w:themeColor="accent1"/>
              <w:sz w:val="24"/>
              <w:szCs w:val="26"/>
            </w:rPr>
          </w:rPrChange>
        </w:rPr>
        <w:t>Response time for a respond:</w:t>
      </w:r>
    </w:p>
    <w:p w:rsidR="005E0E76" w:rsidRPr="00303364" w:rsidRDefault="005E0E76" w:rsidP="005E0E76">
      <w:pPr>
        <w:rPr>
          <w:rFonts w:cstheme="minorHAnsi"/>
          <w:sz w:val="24"/>
          <w:szCs w:val="24"/>
        </w:rPr>
      </w:pPr>
      <w:r w:rsidRPr="00303364">
        <w:rPr>
          <w:rFonts w:cstheme="minorHAnsi"/>
          <w:sz w:val="24"/>
          <w:szCs w:val="24"/>
          <w:rPrChange w:id="12565" w:author="DuyNgo" w:date="2012-08-10T08:15:00Z">
            <w:rPr>
              <w:rFonts w:asciiTheme="majorHAnsi" w:eastAsiaTheme="majorEastAsia" w:hAnsiTheme="majorHAnsi" w:cstheme="minorHAnsi"/>
              <w:b/>
              <w:bCs/>
              <w:color w:val="4F81BD" w:themeColor="accent1"/>
              <w:sz w:val="24"/>
              <w:szCs w:val="26"/>
            </w:rPr>
          </w:rPrChange>
        </w:rPr>
        <w:lastRenderedPageBreak/>
        <w:tab/>
      </w:r>
      <w:r w:rsidRPr="00303364">
        <w:rPr>
          <w:rFonts w:cstheme="minorHAnsi"/>
          <w:sz w:val="24"/>
          <w:szCs w:val="24"/>
          <w:rPrChange w:id="12566" w:author="DuyNgo" w:date="2012-08-10T08:15:00Z">
            <w:rPr>
              <w:rFonts w:asciiTheme="majorHAnsi" w:eastAsiaTheme="majorEastAsia" w:hAnsiTheme="majorHAnsi" w:cstheme="minorHAnsi"/>
              <w:b/>
              <w:bCs/>
              <w:color w:val="4F81BD" w:themeColor="accent1"/>
              <w:sz w:val="24"/>
              <w:szCs w:val="26"/>
            </w:rPr>
          </w:rPrChange>
        </w:rPr>
        <w:tab/>
        <w:t>Average: 50 milliseconds</w:t>
      </w:r>
    </w:p>
    <w:p w:rsidR="005E0E76" w:rsidRPr="00303364" w:rsidRDefault="005E0E76" w:rsidP="005E0E76">
      <w:pPr>
        <w:rPr>
          <w:rFonts w:cstheme="minorHAnsi"/>
          <w:sz w:val="24"/>
          <w:szCs w:val="24"/>
        </w:rPr>
      </w:pPr>
      <w:r w:rsidRPr="00303364">
        <w:rPr>
          <w:rFonts w:cstheme="minorHAnsi"/>
          <w:sz w:val="24"/>
          <w:szCs w:val="24"/>
          <w:rPrChange w:id="12567"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2568" w:author="DuyNgo" w:date="2012-08-10T08:15:00Z">
            <w:rPr>
              <w:rFonts w:asciiTheme="majorHAnsi" w:eastAsiaTheme="majorEastAsia" w:hAnsiTheme="majorHAnsi" w:cstheme="minorHAnsi"/>
              <w:b/>
              <w:bCs/>
              <w:color w:val="4F81BD" w:themeColor="accent1"/>
              <w:sz w:val="24"/>
              <w:szCs w:val="26"/>
            </w:rPr>
          </w:rPrChange>
        </w:rPr>
        <w:tab/>
        <w:t>Maximum: 80 milliseconds</w:t>
      </w:r>
    </w:p>
    <w:p w:rsidR="005E0E76" w:rsidRPr="00303364" w:rsidRDefault="00D80EF7" w:rsidP="00D80EF7">
      <w:pPr>
        <w:pStyle w:val="Heading5"/>
        <w:rPr>
          <w:rFonts w:asciiTheme="minorHAnsi" w:hAnsiTheme="minorHAnsi" w:cstheme="minorHAnsi"/>
          <w:sz w:val="24"/>
          <w:szCs w:val="24"/>
          <w:rPrChange w:id="12569" w:author="DuyNgo" w:date="2012-08-10T08:15:00Z">
            <w:rPr/>
          </w:rPrChange>
        </w:rPr>
      </w:pPr>
      <w:r w:rsidRPr="00303364">
        <w:rPr>
          <w:rFonts w:asciiTheme="minorHAnsi" w:hAnsiTheme="minorHAnsi" w:cstheme="minorHAnsi"/>
          <w:sz w:val="24"/>
          <w:szCs w:val="24"/>
          <w:rPrChange w:id="12570"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571" w:author="DuyNgo" w:date="2012-08-10T08:15:00Z">
            <w:rPr>
              <w:b/>
              <w:bCs/>
              <w:color w:val="4F81BD" w:themeColor="accent1"/>
              <w:sz w:val="26"/>
              <w:szCs w:val="26"/>
            </w:rPr>
          </w:rPrChange>
        </w:rPr>
        <w:t>.3.2 Capacity</w:t>
      </w:r>
    </w:p>
    <w:p w:rsidR="005E0E76" w:rsidRPr="00303364" w:rsidRDefault="005E0E76" w:rsidP="005E0E76">
      <w:pPr>
        <w:rPr>
          <w:rFonts w:cstheme="minorHAnsi"/>
          <w:sz w:val="24"/>
          <w:szCs w:val="24"/>
        </w:rPr>
      </w:pPr>
      <w:proofErr w:type="gramStart"/>
      <w:r w:rsidRPr="00303364">
        <w:rPr>
          <w:rFonts w:cstheme="minorHAnsi"/>
          <w:sz w:val="24"/>
          <w:szCs w:val="24"/>
          <w:rPrChange w:id="12572" w:author="DuyNgo" w:date="2012-08-10T08:15:00Z">
            <w:rPr>
              <w:rFonts w:asciiTheme="majorHAnsi" w:eastAsiaTheme="majorEastAsia" w:hAnsiTheme="majorHAnsi" w:cstheme="minorHAnsi"/>
              <w:b/>
              <w:bCs/>
              <w:color w:val="4F81BD" w:themeColor="accent1"/>
              <w:sz w:val="24"/>
              <w:szCs w:val="26"/>
            </w:rPr>
          </w:rPrChange>
        </w:rPr>
        <w:t>Only one operator at the same time.</w:t>
      </w:r>
      <w:proofErr w:type="gramEnd"/>
    </w:p>
    <w:p w:rsidR="005E0E76" w:rsidRPr="00303364" w:rsidRDefault="00D80EF7" w:rsidP="00D80EF7">
      <w:pPr>
        <w:pStyle w:val="Heading5"/>
        <w:rPr>
          <w:rFonts w:asciiTheme="minorHAnsi" w:hAnsiTheme="minorHAnsi" w:cstheme="minorHAnsi"/>
          <w:sz w:val="24"/>
          <w:szCs w:val="24"/>
          <w:rPrChange w:id="12573" w:author="DuyNgo" w:date="2012-08-10T08:15:00Z">
            <w:rPr/>
          </w:rPrChange>
        </w:rPr>
      </w:pPr>
      <w:r w:rsidRPr="00303364">
        <w:rPr>
          <w:rFonts w:asciiTheme="minorHAnsi" w:hAnsiTheme="minorHAnsi" w:cstheme="minorHAnsi"/>
          <w:sz w:val="24"/>
          <w:szCs w:val="24"/>
          <w:rPrChange w:id="12574"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575" w:author="DuyNgo" w:date="2012-08-10T08:15:00Z">
            <w:rPr>
              <w:b/>
              <w:bCs/>
              <w:color w:val="4F81BD" w:themeColor="accent1"/>
              <w:sz w:val="26"/>
              <w:szCs w:val="26"/>
            </w:rPr>
          </w:rPrChange>
        </w:rPr>
        <w:t>.3.3 Resource utilization</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576" w:author="DuyNgo" w:date="2012-08-10T08:15:00Z">
            <w:rPr>
              <w:rFonts w:asciiTheme="minorHAnsi" w:eastAsiaTheme="majorEastAsia" w:hAnsiTheme="minorHAnsi" w:cstheme="minorHAnsi"/>
              <w:b/>
              <w:bCs/>
              <w:color w:val="4F81BD" w:themeColor="accent1"/>
              <w:sz w:val="24"/>
              <w:szCs w:val="26"/>
              <w:lang w:eastAsia="en-US"/>
            </w:rPr>
          </w:rPrChange>
        </w:rPr>
        <w:t xml:space="preserve">Memory: </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577" w:author="DuyNgo" w:date="2012-08-10T08:15:00Z">
            <w:rPr>
              <w:rFonts w:asciiTheme="minorHAnsi" w:eastAsiaTheme="majorEastAsia" w:hAnsiTheme="minorHAnsi" w:cstheme="minorHAnsi"/>
              <w:b/>
              <w:bCs/>
              <w:color w:val="4F81BD" w:themeColor="accent1"/>
              <w:sz w:val="24"/>
              <w:szCs w:val="26"/>
              <w:lang w:eastAsia="en-US"/>
            </w:rPr>
          </w:rPrChange>
        </w:rPr>
        <w:t>+ 512MB of RAM</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578" w:author="DuyNgo" w:date="2012-08-10T08:15:00Z">
            <w:rPr>
              <w:rFonts w:asciiTheme="minorHAnsi" w:eastAsiaTheme="majorEastAsia" w:hAnsiTheme="minorHAnsi" w:cstheme="minorHAnsi"/>
              <w:b/>
              <w:bCs/>
              <w:color w:val="4F81BD" w:themeColor="accent1"/>
              <w:sz w:val="24"/>
              <w:szCs w:val="26"/>
              <w:lang w:eastAsia="en-US"/>
            </w:rPr>
          </w:rPrChange>
        </w:rPr>
        <w:t>Operating System:</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579" w:author="DuyNgo" w:date="2012-08-10T08:15:00Z">
            <w:rPr>
              <w:rFonts w:asciiTheme="minorHAnsi" w:eastAsiaTheme="majorEastAsia" w:hAnsiTheme="minorHAnsi" w:cstheme="minorHAnsi"/>
              <w:b/>
              <w:bCs/>
              <w:color w:val="4F81BD" w:themeColor="accent1"/>
              <w:sz w:val="24"/>
              <w:szCs w:val="26"/>
              <w:lang w:eastAsia="en-US"/>
            </w:rPr>
          </w:rPrChange>
        </w:rPr>
        <w:tab/>
        <w:t>+ Microsoft Windows XP or newer version</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580" w:author="DuyNgo" w:date="2012-08-10T08:15:00Z">
            <w:rPr>
              <w:rFonts w:asciiTheme="minorHAnsi" w:eastAsiaTheme="majorEastAsia" w:hAnsiTheme="minorHAnsi" w:cstheme="minorHAnsi"/>
              <w:b/>
              <w:bCs/>
              <w:color w:val="4F81BD" w:themeColor="accent1"/>
              <w:sz w:val="24"/>
              <w:szCs w:val="26"/>
              <w:lang w:eastAsia="en-US"/>
            </w:rPr>
          </w:rPrChange>
        </w:rPr>
        <w:tab/>
        <w:t>+ Mac OS X 10.0 or newer version</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581" w:author="DuyNgo" w:date="2012-08-10T08:15:00Z">
            <w:rPr>
              <w:rFonts w:asciiTheme="minorHAnsi" w:eastAsiaTheme="majorEastAsia" w:hAnsiTheme="minorHAnsi" w:cstheme="minorHAnsi"/>
              <w:b/>
              <w:bCs/>
              <w:color w:val="4F81BD" w:themeColor="accent1"/>
              <w:sz w:val="24"/>
              <w:szCs w:val="26"/>
              <w:lang w:eastAsia="en-US"/>
            </w:rPr>
          </w:rPrChange>
        </w:rPr>
        <w:tab/>
        <w:t>+ Linux 3.5 or newer version</w:t>
      </w:r>
    </w:p>
    <w:p w:rsidR="005E0E76" w:rsidRPr="00303364" w:rsidRDefault="00D80EF7" w:rsidP="00D80EF7">
      <w:pPr>
        <w:pStyle w:val="Heading4"/>
        <w:rPr>
          <w:rFonts w:asciiTheme="minorHAnsi" w:hAnsiTheme="minorHAnsi" w:cstheme="minorHAnsi"/>
          <w:sz w:val="24"/>
          <w:szCs w:val="24"/>
          <w:rPrChange w:id="12582" w:author="DuyNgo" w:date="2012-08-10T08:15:00Z">
            <w:rPr/>
          </w:rPrChange>
        </w:rPr>
      </w:pPr>
      <w:bookmarkStart w:id="12583" w:name="_Toc521150208"/>
      <w:bookmarkStart w:id="12584" w:name="_Toc326241083"/>
      <w:bookmarkStart w:id="12585" w:name="_Toc332351190"/>
      <w:r w:rsidRPr="00303364">
        <w:rPr>
          <w:rFonts w:asciiTheme="minorHAnsi" w:hAnsiTheme="minorHAnsi" w:cstheme="minorHAnsi"/>
          <w:sz w:val="24"/>
          <w:szCs w:val="24"/>
          <w:rPrChange w:id="12586" w:author="DuyNgo" w:date="2012-08-10T08:15:00Z">
            <w:rPr>
              <w:i w:val="0"/>
              <w:iCs w:val="0"/>
              <w:sz w:val="26"/>
              <w:szCs w:val="26"/>
            </w:rPr>
          </w:rPrChange>
        </w:rPr>
        <w:t>2.5</w:t>
      </w:r>
      <w:r w:rsidR="005E0E76" w:rsidRPr="00303364">
        <w:rPr>
          <w:rFonts w:asciiTheme="minorHAnsi" w:hAnsiTheme="minorHAnsi" w:cstheme="minorHAnsi"/>
          <w:sz w:val="24"/>
          <w:szCs w:val="24"/>
          <w:rPrChange w:id="12587" w:author="DuyNgo" w:date="2012-08-10T08:15:00Z">
            <w:rPr>
              <w:i w:val="0"/>
              <w:iCs w:val="0"/>
              <w:sz w:val="26"/>
              <w:szCs w:val="26"/>
            </w:rPr>
          </w:rPrChange>
        </w:rPr>
        <w:t>.4 Supportability</w:t>
      </w:r>
      <w:bookmarkEnd w:id="12583"/>
      <w:bookmarkEnd w:id="12584"/>
      <w:bookmarkEnd w:id="12585"/>
    </w:p>
    <w:p w:rsidR="005E0E76" w:rsidRPr="00303364" w:rsidRDefault="00D80EF7" w:rsidP="00D80EF7">
      <w:pPr>
        <w:pStyle w:val="Heading5"/>
        <w:rPr>
          <w:rFonts w:asciiTheme="minorHAnsi" w:hAnsiTheme="minorHAnsi" w:cstheme="minorHAnsi"/>
          <w:sz w:val="24"/>
          <w:szCs w:val="24"/>
          <w:rPrChange w:id="12588" w:author="DuyNgo" w:date="2012-08-10T08:15:00Z">
            <w:rPr/>
          </w:rPrChange>
        </w:rPr>
      </w:pPr>
      <w:r w:rsidRPr="00303364">
        <w:rPr>
          <w:rFonts w:asciiTheme="minorHAnsi" w:hAnsiTheme="minorHAnsi" w:cstheme="minorHAnsi"/>
          <w:sz w:val="24"/>
          <w:szCs w:val="24"/>
          <w:rPrChange w:id="12589"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590" w:author="DuyNgo" w:date="2012-08-10T08:15:00Z">
            <w:rPr>
              <w:b/>
              <w:bCs/>
              <w:color w:val="4F81BD" w:themeColor="accent1"/>
              <w:sz w:val="26"/>
              <w:szCs w:val="26"/>
            </w:rPr>
          </w:rPrChange>
        </w:rPr>
        <w:t>.4.1 Coding standards</w:t>
      </w:r>
    </w:p>
    <w:p w:rsidR="005E0E76" w:rsidRPr="00303364" w:rsidRDefault="005E0E76" w:rsidP="005E0E76">
      <w:pPr>
        <w:rPr>
          <w:rFonts w:cstheme="minorHAnsi"/>
          <w:sz w:val="24"/>
          <w:szCs w:val="24"/>
        </w:rPr>
      </w:pPr>
      <w:r w:rsidRPr="00303364">
        <w:rPr>
          <w:rFonts w:cstheme="minorHAnsi"/>
          <w:sz w:val="24"/>
          <w:szCs w:val="24"/>
          <w:rPrChange w:id="12591" w:author="DuyNgo" w:date="2012-08-10T08:15:00Z">
            <w:rPr>
              <w:rFonts w:asciiTheme="majorHAnsi" w:eastAsiaTheme="majorEastAsia" w:hAnsiTheme="majorHAnsi" w:cstheme="minorHAnsi"/>
              <w:b/>
              <w:bCs/>
              <w:color w:val="4F81BD" w:themeColor="accent1"/>
              <w:sz w:val="24"/>
              <w:szCs w:val="26"/>
            </w:rPr>
          </w:rPrChange>
        </w:rPr>
        <w:t xml:space="preserve">According to “Standard Java Coding Convention” </w:t>
      </w:r>
    </w:p>
    <w:p w:rsidR="005E0E76" w:rsidRPr="00303364" w:rsidRDefault="005E0E76" w:rsidP="005E0E76">
      <w:pPr>
        <w:rPr>
          <w:rFonts w:cstheme="minorHAnsi"/>
          <w:sz w:val="24"/>
          <w:szCs w:val="24"/>
        </w:rPr>
      </w:pPr>
      <w:r w:rsidRPr="00303364">
        <w:rPr>
          <w:rFonts w:cstheme="minorHAnsi"/>
          <w:sz w:val="24"/>
          <w:szCs w:val="24"/>
          <w:rPrChange w:id="12592" w:author="DuyNgo" w:date="2012-08-10T08:15:00Z">
            <w:rPr>
              <w:rFonts w:asciiTheme="majorHAnsi" w:eastAsiaTheme="majorEastAsia" w:hAnsiTheme="majorHAnsi" w:cstheme="minorHAnsi"/>
              <w:b/>
              <w:bCs/>
              <w:color w:val="4F81BD" w:themeColor="accent1"/>
              <w:sz w:val="24"/>
              <w:szCs w:val="26"/>
            </w:rPr>
          </w:rPrChange>
        </w:rPr>
        <w:t>– 09be-HD/PM/HDCV/FSOFT - Version 1/1.</w:t>
      </w:r>
    </w:p>
    <w:p w:rsidR="005E0E76" w:rsidRPr="00303364" w:rsidRDefault="00D80EF7" w:rsidP="00D80EF7">
      <w:pPr>
        <w:pStyle w:val="Heading5"/>
        <w:rPr>
          <w:rFonts w:asciiTheme="minorHAnsi" w:hAnsiTheme="minorHAnsi" w:cstheme="minorHAnsi"/>
          <w:sz w:val="24"/>
          <w:szCs w:val="24"/>
          <w:rPrChange w:id="12593" w:author="DuyNgo" w:date="2012-08-10T08:15:00Z">
            <w:rPr/>
          </w:rPrChange>
        </w:rPr>
      </w:pPr>
      <w:r w:rsidRPr="00303364">
        <w:rPr>
          <w:rFonts w:asciiTheme="minorHAnsi" w:hAnsiTheme="minorHAnsi" w:cstheme="minorHAnsi"/>
          <w:sz w:val="24"/>
          <w:szCs w:val="24"/>
          <w:rPrChange w:id="12594"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595" w:author="DuyNgo" w:date="2012-08-10T08:15:00Z">
            <w:rPr>
              <w:b/>
              <w:bCs/>
              <w:color w:val="4F81BD" w:themeColor="accent1"/>
              <w:sz w:val="26"/>
              <w:szCs w:val="26"/>
            </w:rPr>
          </w:rPrChange>
        </w:rPr>
        <w:t>.4.2 Maintenance Utilities</w:t>
      </w:r>
    </w:p>
    <w:p w:rsidR="005E0E76" w:rsidRPr="00303364" w:rsidRDefault="005E0E76" w:rsidP="005E0E76">
      <w:pPr>
        <w:rPr>
          <w:rFonts w:cstheme="minorHAnsi"/>
          <w:sz w:val="24"/>
          <w:szCs w:val="24"/>
        </w:rPr>
      </w:pPr>
      <w:commentRangeStart w:id="12596"/>
      <w:r w:rsidRPr="00303364">
        <w:rPr>
          <w:rFonts w:cstheme="minorHAnsi"/>
          <w:sz w:val="24"/>
          <w:szCs w:val="24"/>
          <w:rPrChange w:id="12597" w:author="DuyNgo" w:date="2012-08-10T08:15:00Z">
            <w:rPr>
              <w:rFonts w:asciiTheme="majorHAnsi" w:eastAsiaTheme="majorEastAsia" w:hAnsiTheme="majorHAnsi" w:cstheme="minorHAnsi"/>
              <w:b/>
              <w:bCs/>
              <w:color w:val="4F81BD" w:themeColor="accent1"/>
              <w:sz w:val="24"/>
              <w:szCs w:val="26"/>
            </w:rPr>
          </w:rPrChange>
        </w:rPr>
        <w:t>Support working hour’s phone call technical support: 8:00 to 16:00 from Monday to Friday</w:t>
      </w:r>
      <w:commentRangeEnd w:id="12596"/>
      <w:r w:rsidRPr="00303364">
        <w:rPr>
          <w:rStyle w:val="CommentReference"/>
          <w:rFonts w:cstheme="minorHAnsi"/>
          <w:sz w:val="24"/>
          <w:szCs w:val="24"/>
          <w:rPrChange w:id="12598"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12596"/>
      </w:r>
      <w:r w:rsidRPr="00303364">
        <w:rPr>
          <w:rFonts w:cstheme="minorHAnsi"/>
          <w:sz w:val="24"/>
          <w:szCs w:val="24"/>
          <w:rPrChange w:id="12599" w:author="DuyNgo" w:date="2012-08-10T08:15:00Z">
            <w:rPr>
              <w:rFonts w:asciiTheme="majorHAnsi" w:eastAsiaTheme="majorEastAsia" w:hAnsiTheme="majorHAnsi" w:cstheme="minorHAnsi"/>
              <w:b/>
              <w:bCs/>
              <w:color w:val="4F81BD" w:themeColor="accent1"/>
              <w:sz w:val="24"/>
              <w:szCs w:val="26"/>
            </w:rPr>
          </w:rPrChange>
        </w:rPr>
        <w:t>.</w:t>
      </w:r>
    </w:p>
    <w:p w:rsidR="005E0E76" w:rsidRPr="00303364" w:rsidRDefault="00D80EF7" w:rsidP="00D80EF7">
      <w:pPr>
        <w:pStyle w:val="Heading5"/>
        <w:rPr>
          <w:rFonts w:asciiTheme="minorHAnsi" w:hAnsiTheme="minorHAnsi" w:cstheme="minorHAnsi"/>
          <w:sz w:val="24"/>
          <w:szCs w:val="24"/>
          <w:rPrChange w:id="12600" w:author="DuyNgo" w:date="2012-08-10T08:15:00Z">
            <w:rPr/>
          </w:rPrChange>
        </w:rPr>
      </w:pPr>
      <w:bookmarkStart w:id="12601" w:name="_Toc521150209"/>
      <w:bookmarkStart w:id="12602" w:name="_Toc326241084"/>
      <w:r w:rsidRPr="00303364">
        <w:rPr>
          <w:rFonts w:asciiTheme="minorHAnsi" w:hAnsiTheme="minorHAnsi" w:cstheme="minorHAnsi"/>
          <w:sz w:val="24"/>
          <w:szCs w:val="24"/>
          <w:rPrChange w:id="12603"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604" w:author="DuyNgo" w:date="2012-08-10T08:15:00Z">
            <w:rPr>
              <w:b/>
              <w:bCs/>
              <w:color w:val="4F81BD" w:themeColor="accent1"/>
              <w:sz w:val="26"/>
              <w:szCs w:val="26"/>
            </w:rPr>
          </w:rPrChange>
        </w:rPr>
        <w:t>.5 Design Constraints</w:t>
      </w:r>
      <w:bookmarkEnd w:id="12601"/>
      <w:bookmarkEnd w:id="12602"/>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605" w:author="DuyNgo" w:date="2012-08-10T08:15:00Z">
            <w:rPr>
              <w:rFonts w:asciiTheme="minorHAnsi" w:eastAsiaTheme="majorEastAsia" w:hAnsiTheme="minorHAnsi" w:cstheme="minorHAnsi"/>
              <w:b/>
              <w:bCs/>
              <w:color w:val="4F81BD" w:themeColor="accent1"/>
              <w:sz w:val="24"/>
              <w:szCs w:val="26"/>
              <w:lang w:eastAsia="en-US"/>
            </w:rPr>
          </w:rPrChange>
        </w:rPr>
        <w:t>Coding standard:</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606" w:author="DuyNgo" w:date="2012-08-10T08:15:00Z">
            <w:rPr>
              <w:rFonts w:asciiTheme="minorHAnsi" w:eastAsiaTheme="majorEastAsia" w:hAnsiTheme="minorHAnsi" w:cstheme="minorHAnsi"/>
              <w:b/>
              <w:bCs/>
              <w:color w:val="4F81BD" w:themeColor="accent1"/>
              <w:sz w:val="24"/>
              <w:szCs w:val="26"/>
              <w:lang w:eastAsia="en-US"/>
            </w:rPr>
          </w:rPrChange>
        </w:rPr>
        <w:tab/>
        <w:t>+ This application developed in Java programming language, version J2EE 6.</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607" w:author="DuyNgo" w:date="2012-08-10T08:15:00Z">
            <w:rPr>
              <w:rFonts w:asciiTheme="minorHAnsi" w:eastAsiaTheme="majorEastAsia" w:hAnsiTheme="minorHAnsi" w:cstheme="minorHAnsi"/>
              <w:b/>
              <w:bCs/>
              <w:color w:val="4F81BD" w:themeColor="accent1"/>
              <w:sz w:val="24"/>
              <w:szCs w:val="26"/>
              <w:lang w:eastAsia="en-US"/>
            </w:rPr>
          </w:rPrChange>
        </w:rPr>
        <w:t xml:space="preserve">Software process requirements: </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608" w:author="DuyNgo" w:date="2012-08-10T08:15:00Z">
            <w:rPr>
              <w:rFonts w:asciiTheme="minorHAnsi" w:eastAsiaTheme="majorEastAsia" w:hAnsiTheme="minorHAnsi" w:cstheme="minorHAnsi"/>
              <w:b/>
              <w:bCs/>
              <w:color w:val="4F81BD" w:themeColor="accent1"/>
              <w:sz w:val="24"/>
              <w:szCs w:val="26"/>
              <w:lang w:eastAsia="en-US"/>
            </w:rPr>
          </w:rPrChange>
        </w:rPr>
        <w:tab/>
        <w:t>+ The software process shall confront to the CMMI 5 standard.</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609" w:author="DuyNgo" w:date="2012-08-10T08:15:00Z">
            <w:rPr>
              <w:rFonts w:asciiTheme="minorHAnsi" w:eastAsiaTheme="majorEastAsia" w:hAnsiTheme="minorHAnsi" w:cstheme="minorHAnsi"/>
              <w:b/>
              <w:bCs/>
              <w:color w:val="4F81BD" w:themeColor="accent1"/>
              <w:sz w:val="24"/>
              <w:szCs w:val="26"/>
              <w:lang w:eastAsia="en-US"/>
            </w:rPr>
          </w:rPrChange>
        </w:rPr>
        <w:t>Developmental tools:</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610" w:author="DuyNgo" w:date="2012-08-10T08:15:00Z">
            <w:rPr>
              <w:rFonts w:asciiTheme="minorHAnsi" w:eastAsiaTheme="majorEastAsia" w:hAnsiTheme="minorHAnsi" w:cstheme="minorHAnsi"/>
              <w:b/>
              <w:bCs/>
              <w:color w:val="4F81BD" w:themeColor="accent1"/>
              <w:sz w:val="24"/>
              <w:szCs w:val="26"/>
              <w:lang w:eastAsia="en-US"/>
            </w:rPr>
          </w:rPrChange>
        </w:rPr>
        <w:t>+ This application developed using Eclipse from Sun Microsystems.</w:t>
      </w:r>
    </w:p>
    <w:p w:rsidR="005E0E76" w:rsidRPr="00303364" w:rsidRDefault="00D80EF7" w:rsidP="00D80EF7">
      <w:pPr>
        <w:pStyle w:val="Heading5"/>
        <w:rPr>
          <w:rFonts w:asciiTheme="minorHAnsi" w:hAnsiTheme="minorHAnsi" w:cstheme="minorHAnsi"/>
          <w:sz w:val="24"/>
          <w:szCs w:val="24"/>
          <w:rPrChange w:id="12611" w:author="DuyNgo" w:date="2012-08-10T08:15:00Z">
            <w:rPr/>
          </w:rPrChange>
        </w:rPr>
      </w:pPr>
      <w:r w:rsidRPr="00303364">
        <w:rPr>
          <w:rFonts w:asciiTheme="minorHAnsi" w:hAnsiTheme="minorHAnsi" w:cstheme="minorHAnsi"/>
          <w:sz w:val="24"/>
          <w:szCs w:val="24"/>
          <w:rPrChange w:id="12612"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613" w:author="DuyNgo" w:date="2012-08-10T08:15:00Z">
            <w:rPr>
              <w:b/>
              <w:bCs/>
              <w:color w:val="4F81BD" w:themeColor="accent1"/>
              <w:sz w:val="26"/>
              <w:szCs w:val="26"/>
            </w:rPr>
          </w:rPrChange>
        </w:rPr>
        <w:t>.5.1 Software Languages</w:t>
      </w:r>
    </w:p>
    <w:p w:rsidR="005E0E76" w:rsidRPr="00303364" w:rsidRDefault="005E0E76" w:rsidP="005E0E76">
      <w:pPr>
        <w:rPr>
          <w:rFonts w:cstheme="minorHAnsi"/>
          <w:sz w:val="24"/>
          <w:szCs w:val="24"/>
        </w:rPr>
      </w:pPr>
      <w:r w:rsidRPr="00303364">
        <w:rPr>
          <w:rFonts w:cstheme="minorHAnsi"/>
          <w:sz w:val="24"/>
          <w:szCs w:val="24"/>
          <w:rPrChange w:id="12614" w:author="DuyNgo" w:date="2012-08-10T08:15:00Z">
            <w:rPr>
              <w:rFonts w:asciiTheme="majorHAnsi" w:eastAsiaTheme="majorEastAsia" w:hAnsiTheme="majorHAnsi" w:cstheme="minorHAnsi"/>
              <w:b/>
              <w:bCs/>
              <w:color w:val="4F81BD" w:themeColor="accent1"/>
              <w:sz w:val="24"/>
              <w:szCs w:val="26"/>
            </w:rPr>
          </w:rPrChange>
        </w:rPr>
        <w:tab/>
        <w:t>GUI, Help documents, all other support documents are in English.</w:t>
      </w:r>
    </w:p>
    <w:p w:rsidR="005E0E76" w:rsidRPr="00303364" w:rsidRDefault="00D80EF7" w:rsidP="00D80EF7">
      <w:pPr>
        <w:pStyle w:val="Heading5"/>
        <w:rPr>
          <w:rFonts w:asciiTheme="minorHAnsi" w:hAnsiTheme="minorHAnsi" w:cstheme="minorHAnsi"/>
          <w:sz w:val="24"/>
          <w:szCs w:val="24"/>
          <w:rPrChange w:id="12615" w:author="DuyNgo" w:date="2012-08-10T08:15:00Z">
            <w:rPr/>
          </w:rPrChange>
        </w:rPr>
      </w:pPr>
      <w:r w:rsidRPr="00303364">
        <w:rPr>
          <w:rFonts w:asciiTheme="minorHAnsi" w:hAnsiTheme="minorHAnsi" w:cstheme="minorHAnsi"/>
          <w:sz w:val="24"/>
          <w:szCs w:val="24"/>
          <w:rPrChange w:id="12616"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617" w:author="DuyNgo" w:date="2012-08-10T08:15:00Z">
            <w:rPr>
              <w:b/>
              <w:bCs/>
              <w:color w:val="4F81BD" w:themeColor="accent1"/>
              <w:sz w:val="26"/>
              <w:szCs w:val="26"/>
            </w:rPr>
          </w:rPrChange>
        </w:rPr>
        <w:t>.5.2 Software Process Requirement</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618" w:author="DuyNgo" w:date="2012-08-10T08:15:00Z">
            <w:rPr>
              <w:rFonts w:asciiTheme="minorHAnsi" w:eastAsiaTheme="majorEastAsia" w:hAnsiTheme="minorHAnsi" w:cstheme="minorHAnsi"/>
              <w:b/>
              <w:bCs/>
              <w:color w:val="4F81BD" w:themeColor="accent1"/>
              <w:sz w:val="24"/>
              <w:szCs w:val="26"/>
              <w:lang w:eastAsia="en-US"/>
            </w:rPr>
          </w:rPrChange>
        </w:rPr>
        <w:tab/>
        <w:t>The software process has to meet the CMMI 5 standard.</w:t>
      </w:r>
    </w:p>
    <w:p w:rsidR="005E0E76" w:rsidRPr="00303364" w:rsidRDefault="00D80EF7" w:rsidP="00D80EF7">
      <w:pPr>
        <w:pStyle w:val="Heading5"/>
        <w:rPr>
          <w:rFonts w:asciiTheme="minorHAnsi" w:hAnsiTheme="minorHAnsi" w:cstheme="minorHAnsi"/>
          <w:sz w:val="24"/>
          <w:szCs w:val="24"/>
          <w:rPrChange w:id="12619" w:author="DuyNgo" w:date="2012-08-10T08:15:00Z">
            <w:rPr/>
          </w:rPrChange>
        </w:rPr>
      </w:pPr>
      <w:r w:rsidRPr="00303364">
        <w:rPr>
          <w:rFonts w:asciiTheme="minorHAnsi" w:hAnsiTheme="minorHAnsi" w:cstheme="minorHAnsi"/>
          <w:sz w:val="24"/>
          <w:szCs w:val="24"/>
          <w:rPrChange w:id="12620"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621" w:author="DuyNgo" w:date="2012-08-10T08:15:00Z">
            <w:rPr>
              <w:b/>
              <w:bCs/>
              <w:color w:val="4F81BD" w:themeColor="accent1"/>
              <w:sz w:val="26"/>
              <w:szCs w:val="26"/>
            </w:rPr>
          </w:rPrChange>
        </w:rPr>
        <w:t>.5.3 Development Tools</w:t>
      </w:r>
    </w:p>
    <w:p w:rsidR="005E0E76" w:rsidRPr="00303364" w:rsidRDefault="005E0E76" w:rsidP="005E0E76">
      <w:pPr>
        <w:rPr>
          <w:rFonts w:cstheme="minorHAnsi"/>
          <w:sz w:val="24"/>
          <w:szCs w:val="24"/>
        </w:rPr>
      </w:pPr>
      <w:r w:rsidRPr="00303364">
        <w:rPr>
          <w:rFonts w:cstheme="minorHAnsi"/>
          <w:sz w:val="24"/>
          <w:szCs w:val="24"/>
          <w:rPrChange w:id="12622" w:author="DuyNgo" w:date="2012-08-10T08:15:00Z">
            <w:rPr>
              <w:rFonts w:asciiTheme="majorHAnsi" w:eastAsiaTheme="majorEastAsia" w:hAnsiTheme="majorHAnsi" w:cstheme="minorHAnsi"/>
              <w:b/>
              <w:bCs/>
              <w:color w:val="4F81BD" w:themeColor="accent1"/>
              <w:sz w:val="24"/>
              <w:szCs w:val="26"/>
            </w:rPr>
          </w:rPrChange>
        </w:rPr>
        <w:t>The OOPMS developed using Eclipse 3.6, SQA activity using FSOFT template and j-unit.</w:t>
      </w:r>
    </w:p>
    <w:p w:rsidR="005E0E76" w:rsidRPr="00303364" w:rsidRDefault="00D80EF7" w:rsidP="00D80EF7">
      <w:pPr>
        <w:pStyle w:val="Heading4"/>
        <w:rPr>
          <w:rFonts w:asciiTheme="minorHAnsi" w:hAnsiTheme="minorHAnsi" w:cstheme="minorHAnsi"/>
          <w:sz w:val="24"/>
          <w:szCs w:val="24"/>
          <w:rPrChange w:id="12623" w:author="DuyNgo" w:date="2012-08-10T08:15:00Z">
            <w:rPr/>
          </w:rPrChange>
        </w:rPr>
      </w:pPr>
      <w:bookmarkStart w:id="12624" w:name="_Toc521150210"/>
      <w:bookmarkStart w:id="12625" w:name="_Toc326241085"/>
      <w:bookmarkStart w:id="12626" w:name="_Toc332351191"/>
      <w:r w:rsidRPr="00303364">
        <w:rPr>
          <w:rFonts w:asciiTheme="minorHAnsi" w:hAnsiTheme="minorHAnsi" w:cstheme="minorHAnsi"/>
          <w:sz w:val="24"/>
          <w:szCs w:val="24"/>
          <w:rPrChange w:id="12627" w:author="DuyNgo" w:date="2012-08-10T08:15:00Z">
            <w:rPr>
              <w:i w:val="0"/>
              <w:iCs w:val="0"/>
              <w:sz w:val="26"/>
              <w:szCs w:val="26"/>
            </w:rPr>
          </w:rPrChange>
        </w:rPr>
        <w:lastRenderedPageBreak/>
        <w:t>2.5</w:t>
      </w:r>
      <w:r w:rsidR="005E0E76" w:rsidRPr="00303364">
        <w:rPr>
          <w:rFonts w:asciiTheme="minorHAnsi" w:hAnsiTheme="minorHAnsi" w:cstheme="minorHAnsi"/>
          <w:sz w:val="24"/>
          <w:szCs w:val="24"/>
          <w:rPrChange w:id="12628" w:author="DuyNgo" w:date="2012-08-10T08:15:00Z">
            <w:rPr>
              <w:i w:val="0"/>
              <w:iCs w:val="0"/>
              <w:sz w:val="26"/>
              <w:szCs w:val="26"/>
            </w:rPr>
          </w:rPrChange>
        </w:rPr>
        <w:t>.6 On-line User Documentation and Help System Requirements</w:t>
      </w:r>
      <w:bookmarkEnd w:id="12624"/>
      <w:bookmarkEnd w:id="12625"/>
      <w:bookmarkEnd w:id="12626"/>
    </w:p>
    <w:p w:rsidR="005E0E76" w:rsidRPr="00303364" w:rsidRDefault="005E0E76" w:rsidP="005E0E76">
      <w:pPr>
        <w:rPr>
          <w:rFonts w:cstheme="minorHAnsi"/>
          <w:sz w:val="24"/>
          <w:szCs w:val="24"/>
        </w:rPr>
      </w:pPr>
      <w:r w:rsidRPr="00303364">
        <w:rPr>
          <w:rFonts w:cstheme="minorHAnsi"/>
          <w:sz w:val="24"/>
          <w:szCs w:val="24"/>
          <w:rPrChange w:id="12629" w:author="DuyNgo" w:date="2012-08-10T08:15:00Z">
            <w:rPr>
              <w:rFonts w:asciiTheme="majorHAnsi" w:eastAsiaTheme="majorEastAsia" w:hAnsiTheme="majorHAnsi" w:cstheme="minorHAnsi"/>
              <w:b/>
              <w:bCs/>
              <w:color w:val="4F81BD" w:themeColor="accent1"/>
              <w:sz w:val="24"/>
              <w:szCs w:val="26"/>
            </w:rPr>
          </w:rPrChange>
        </w:rPr>
        <w:t>The deployment of the application shall be provided by a technical agent include full help document for user.</w:t>
      </w:r>
    </w:p>
    <w:p w:rsidR="005E0E76" w:rsidRPr="00303364" w:rsidRDefault="00D80EF7" w:rsidP="00D80EF7">
      <w:pPr>
        <w:pStyle w:val="Heading4"/>
        <w:rPr>
          <w:rFonts w:asciiTheme="minorHAnsi" w:hAnsiTheme="minorHAnsi" w:cstheme="minorHAnsi"/>
          <w:sz w:val="24"/>
          <w:szCs w:val="24"/>
          <w:rPrChange w:id="12630" w:author="DuyNgo" w:date="2012-08-10T08:15:00Z">
            <w:rPr/>
          </w:rPrChange>
        </w:rPr>
      </w:pPr>
      <w:bookmarkStart w:id="12631" w:name="_Toc521150211"/>
      <w:bookmarkStart w:id="12632" w:name="_Toc326241086"/>
      <w:bookmarkStart w:id="12633" w:name="_Toc332351192"/>
      <w:r w:rsidRPr="00303364">
        <w:rPr>
          <w:rFonts w:asciiTheme="minorHAnsi" w:hAnsiTheme="minorHAnsi" w:cstheme="minorHAnsi"/>
          <w:sz w:val="24"/>
          <w:szCs w:val="24"/>
          <w:rPrChange w:id="12634" w:author="DuyNgo" w:date="2012-08-10T08:15:00Z">
            <w:rPr>
              <w:i w:val="0"/>
              <w:iCs w:val="0"/>
              <w:sz w:val="26"/>
              <w:szCs w:val="26"/>
            </w:rPr>
          </w:rPrChange>
        </w:rPr>
        <w:t>2.5</w:t>
      </w:r>
      <w:r w:rsidR="005E0E76" w:rsidRPr="00303364">
        <w:rPr>
          <w:rFonts w:asciiTheme="minorHAnsi" w:hAnsiTheme="minorHAnsi" w:cstheme="minorHAnsi"/>
          <w:sz w:val="24"/>
          <w:szCs w:val="24"/>
          <w:rPrChange w:id="12635" w:author="DuyNgo" w:date="2012-08-10T08:15:00Z">
            <w:rPr>
              <w:i w:val="0"/>
              <w:iCs w:val="0"/>
              <w:sz w:val="26"/>
              <w:szCs w:val="26"/>
            </w:rPr>
          </w:rPrChange>
        </w:rPr>
        <w:t>.7 Purchased Components</w:t>
      </w:r>
      <w:bookmarkEnd w:id="12631"/>
      <w:bookmarkEnd w:id="12632"/>
      <w:bookmarkEnd w:id="12633"/>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636" w:author="DuyNgo" w:date="2012-08-10T08:15:00Z">
            <w:rPr>
              <w:rFonts w:asciiTheme="minorHAnsi" w:eastAsiaTheme="majorEastAsia" w:hAnsiTheme="minorHAnsi" w:cstheme="minorHAnsi"/>
              <w:b/>
              <w:bCs/>
              <w:color w:val="4F81BD" w:themeColor="accent1"/>
              <w:sz w:val="24"/>
              <w:szCs w:val="26"/>
              <w:lang w:eastAsia="en-US"/>
            </w:rPr>
          </w:rPrChange>
        </w:rPr>
        <w:tab/>
        <w:t>None</w:t>
      </w:r>
    </w:p>
    <w:p w:rsidR="005E0E76" w:rsidRPr="00303364" w:rsidRDefault="00D80EF7" w:rsidP="00D80EF7">
      <w:pPr>
        <w:pStyle w:val="Heading4"/>
        <w:rPr>
          <w:rFonts w:asciiTheme="minorHAnsi" w:hAnsiTheme="minorHAnsi" w:cstheme="minorHAnsi"/>
          <w:sz w:val="24"/>
          <w:szCs w:val="24"/>
          <w:rPrChange w:id="12637" w:author="DuyNgo" w:date="2012-08-10T08:15:00Z">
            <w:rPr/>
          </w:rPrChange>
        </w:rPr>
      </w:pPr>
      <w:bookmarkStart w:id="12638" w:name="_Toc521150212"/>
      <w:bookmarkStart w:id="12639" w:name="_Toc326241087"/>
      <w:bookmarkStart w:id="12640" w:name="_Toc332351193"/>
      <w:r w:rsidRPr="00303364">
        <w:rPr>
          <w:rFonts w:asciiTheme="minorHAnsi" w:hAnsiTheme="minorHAnsi" w:cstheme="minorHAnsi"/>
          <w:sz w:val="24"/>
          <w:szCs w:val="24"/>
          <w:rPrChange w:id="12641" w:author="DuyNgo" w:date="2012-08-10T08:15:00Z">
            <w:rPr>
              <w:i w:val="0"/>
              <w:iCs w:val="0"/>
              <w:sz w:val="26"/>
              <w:szCs w:val="26"/>
            </w:rPr>
          </w:rPrChange>
        </w:rPr>
        <w:t>2.5</w:t>
      </w:r>
      <w:r w:rsidR="005E0E76" w:rsidRPr="00303364">
        <w:rPr>
          <w:rFonts w:asciiTheme="minorHAnsi" w:hAnsiTheme="minorHAnsi" w:cstheme="minorHAnsi"/>
          <w:sz w:val="24"/>
          <w:szCs w:val="24"/>
          <w:rPrChange w:id="12642" w:author="DuyNgo" w:date="2012-08-10T08:15:00Z">
            <w:rPr>
              <w:i w:val="0"/>
              <w:iCs w:val="0"/>
              <w:sz w:val="26"/>
              <w:szCs w:val="26"/>
            </w:rPr>
          </w:rPrChange>
        </w:rPr>
        <w:t>.8 Interfaces</w:t>
      </w:r>
      <w:bookmarkEnd w:id="12638"/>
      <w:bookmarkEnd w:id="12639"/>
      <w:bookmarkEnd w:id="12640"/>
    </w:p>
    <w:p w:rsidR="005E0E76" w:rsidRPr="00303364" w:rsidDel="001E1E06" w:rsidRDefault="00D80EF7" w:rsidP="00D80EF7">
      <w:pPr>
        <w:pStyle w:val="Heading5"/>
        <w:rPr>
          <w:del w:id="12643" w:author="DuyNgo" w:date="2012-08-10T07:54:00Z"/>
          <w:rFonts w:asciiTheme="minorHAnsi" w:hAnsiTheme="minorHAnsi" w:cstheme="minorHAnsi"/>
          <w:sz w:val="24"/>
          <w:szCs w:val="24"/>
          <w:rPrChange w:id="12644" w:author="DuyNgo" w:date="2012-08-10T08:15:00Z">
            <w:rPr>
              <w:del w:id="12645" w:author="DuyNgo" w:date="2012-08-10T07:54:00Z"/>
            </w:rPr>
          </w:rPrChange>
        </w:rPr>
      </w:pPr>
      <w:r w:rsidRPr="00303364">
        <w:rPr>
          <w:rFonts w:asciiTheme="minorHAnsi" w:hAnsiTheme="minorHAnsi" w:cstheme="minorHAnsi"/>
          <w:sz w:val="24"/>
          <w:szCs w:val="24"/>
          <w:rPrChange w:id="12646"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647" w:author="DuyNgo" w:date="2012-08-10T08:15:00Z">
            <w:rPr>
              <w:b/>
              <w:bCs/>
              <w:color w:val="4F81BD" w:themeColor="accent1"/>
              <w:sz w:val="26"/>
              <w:szCs w:val="26"/>
            </w:rPr>
          </w:rPrChange>
        </w:rPr>
        <w:t>.8.1 User Interfaces</w:t>
      </w:r>
    </w:p>
    <w:p w:rsidR="005E0E76" w:rsidRPr="00303364" w:rsidRDefault="005E0E76">
      <w:pPr>
        <w:pStyle w:val="Heading5"/>
        <w:rPr>
          <w:rFonts w:cstheme="minorHAnsi"/>
          <w:sz w:val="24"/>
          <w:szCs w:val="24"/>
          <w:rPrChange w:id="12648" w:author="DuyNgo" w:date="2012-08-10T08:15:00Z">
            <w:rPr/>
          </w:rPrChange>
        </w:rPr>
        <w:pPrChange w:id="12649" w:author="DuyNgo" w:date="2012-08-10T07:54:00Z">
          <w:pPr/>
        </w:pPrChange>
      </w:pPr>
      <w:del w:id="12650" w:author="DuyNgo" w:date="2012-08-10T07:54:00Z">
        <w:r w:rsidRPr="00303364" w:rsidDel="001E1E06">
          <w:rPr>
            <w:rFonts w:asciiTheme="minorHAnsi" w:eastAsiaTheme="minorHAnsi" w:hAnsiTheme="minorHAnsi" w:cstheme="minorHAnsi"/>
            <w:color w:val="auto"/>
            <w:sz w:val="24"/>
            <w:szCs w:val="24"/>
            <w:rPrChange w:id="12651" w:author="DuyNgo" w:date="2012-08-10T08:15:00Z">
              <w:rPr>
                <w:rFonts w:cstheme="minorHAnsi"/>
                <w:b/>
                <w:bCs/>
                <w:color w:val="4F81BD" w:themeColor="accent1"/>
                <w:sz w:val="24"/>
                <w:szCs w:val="26"/>
              </w:rPr>
            </w:rPrChange>
          </w:rPr>
          <w:tab/>
        </w:r>
      </w:del>
      <w:del w:id="12652" w:author="DuyNgo" w:date="2012-08-10T07:53:00Z">
        <w:r w:rsidRPr="00303364" w:rsidDel="001E1E06">
          <w:rPr>
            <w:rFonts w:asciiTheme="minorHAnsi" w:eastAsiaTheme="minorHAnsi" w:hAnsiTheme="minorHAnsi" w:cstheme="minorHAnsi"/>
            <w:noProof/>
            <w:color w:val="auto"/>
            <w:sz w:val="24"/>
            <w:szCs w:val="24"/>
            <w:lang w:eastAsia="ja-JP"/>
            <w:rPrChange w:id="12653" w:author="Unknown">
              <w:rPr>
                <w:rFonts w:cstheme="minorHAnsi"/>
                <w:b/>
                <w:bCs/>
                <w:noProof/>
                <w:color w:val="4F81BD" w:themeColor="accent1"/>
                <w:sz w:val="24"/>
                <w:szCs w:val="26"/>
                <w:lang w:eastAsia="ja-JP"/>
              </w:rPr>
            </w:rPrChange>
          </w:rPr>
          <w:drawing>
            <wp:inline distT="0" distB="0" distL="0" distR="0" wp14:anchorId="016FBC53" wp14:editId="36987254">
              <wp:extent cx="5715000" cy="243395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2"/>
                      <a:srcRect/>
                      <a:stretch>
                        <a:fillRect/>
                      </a:stretch>
                    </pic:blipFill>
                    <pic:spPr bwMode="auto">
                      <a:xfrm>
                        <a:off x="0" y="0"/>
                        <a:ext cx="5715000" cy="2433950"/>
                      </a:xfrm>
                      <a:prstGeom prst="rect">
                        <a:avLst/>
                      </a:prstGeom>
                      <a:noFill/>
                      <a:ln w="9525">
                        <a:noFill/>
                        <a:miter lim="800000"/>
                        <a:headEnd/>
                        <a:tailEnd/>
                      </a:ln>
                    </pic:spPr>
                  </pic:pic>
                </a:graphicData>
              </a:graphic>
            </wp:inline>
          </w:drawing>
        </w:r>
      </w:del>
    </w:p>
    <w:p w:rsidR="005E0E76" w:rsidRPr="00303364" w:rsidRDefault="005E0E76">
      <w:pPr>
        <w:rPr>
          <w:rFonts w:cstheme="minorHAnsi"/>
          <w:sz w:val="24"/>
          <w:szCs w:val="24"/>
          <w:rPrChange w:id="12654" w:author="DuyNgo" w:date="2012-08-10T08:15:00Z">
            <w:rPr/>
          </w:rPrChange>
        </w:rPr>
        <w:pPrChange w:id="12655" w:author="DuyNgo" w:date="2012-08-10T07:54:00Z">
          <w:pPr>
            <w:pStyle w:val="Heading3"/>
          </w:pPr>
        </w:pPrChange>
      </w:pPr>
      <w:del w:id="12656" w:author="DuyNgo" w:date="2012-08-10T07:53:00Z">
        <w:r w:rsidRPr="00303364" w:rsidDel="001E1E06">
          <w:rPr>
            <w:rFonts w:cstheme="minorHAnsi"/>
            <w:noProof/>
            <w:sz w:val="24"/>
            <w:szCs w:val="24"/>
            <w:lang w:eastAsia="ja-JP"/>
            <w:rPrChange w:id="12657" w:author="Unknown">
              <w:rPr>
                <w:b w:val="0"/>
                <w:bCs w:val="0"/>
                <w:noProof/>
                <w:lang w:eastAsia="ja-JP"/>
              </w:rPr>
            </w:rPrChange>
          </w:rPr>
          <w:drawing>
            <wp:inline distT="0" distB="0" distL="0" distR="0" wp14:anchorId="1166C082" wp14:editId="2DF3FED0">
              <wp:extent cx="5715000" cy="2446694"/>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3"/>
                      <a:srcRect/>
                      <a:stretch>
                        <a:fillRect/>
                      </a:stretch>
                    </pic:blipFill>
                    <pic:spPr bwMode="auto">
                      <a:xfrm>
                        <a:off x="0" y="0"/>
                        <a:ext cx="5715000" cy="2446694"/>
                      </a:xfrm>
                      <a:prstGeom prst="rect">
                        <a:avLst/>
                      </a:prstGeom>
                      <a:noFill/>
                      <a:ln w="9525">
                        <a:noFill/>
                        <a:miter lim="800000"/>
                        <a:headEnd/>
                        <a:tailEnd/>
                      </a:ln>
                    </pic:spPr>
                  </pic:pic>
                </a:graphicData>
              </a:graphic>
            </wp:inline>
          </w:drawing>
        </w:r>
      </w:del>
      <w:ins w:id="12658" w:author="DuyNgo" w:date="2012-08-10T07:53:00Z">
        <w:r w:rsidR="001E1E06" w:rsidRPr="00303364">
          <w:rPr>
            <w:rFonts w:cstheme="minorHAnsi"/>
            <w:sz w:val="24"/>
            <w:szCs w:val="24"/>
            <w:rPrChange w:id="12659" w:author="DuyNgo" w:date="2012-08-10T08:15:00Z">
              <w:rPr>
                <w:b w:val="0"/>
                <w:bCs w:val="0"/>
              </w:rPr>
            </w:rPrChange>
          </w:rPr>
          <w:t xml:space="preserve">Refer to </w:t>
        </w:r>
      </w:ins>
      <w:ins w:id="12660" w:author="DuyNgo" w:date="2012-08-10T07:54:00Z">
        <w:r w:rsidR="001E1E06" w:rsidRPr="00303364">
          <w:rPr>
            <w:rFonts w:cstheme="minorHAnsi"/>
            <w:sz w:val="24"/>
            <w:szCs w:val="24"/>
            <w:rPrChange w:id="12661" w:author="DuyNgo" w:date="2012-08-10T08:15:00Z">
              <w:rPr>
                <w:b w:val="0"/>
                <w:bCs w:val="0"/>
              </w:rPr>
            </w:rPrChange>
          </w:rPr>
          <w:t>Detail Design.</w:t>
        </w:r>
      </w:ins>
    </w:p>
    <w:p w:rsidR="005E0E76" w:rsidRPr="00303364" w:rsidRDefault="00D80EF7" w:rsidP="00D80EF7">
      <w:pPr>
        <w:pStyle w:val="Heading5"/>
        <w:rPr>
          <w:rFonts w:asciiTheme="minorHAnsi" w:hAnsiTheme="minorHAnsi" w:cstheme="minorHAnsi"/>
          <w:sz w:val="24"/>
          <w:szCs w:val="24"/>
          <w:rPrChange w:id="12662" w:author="DuyNgo" w:date="2012-08-10T08:15:00Z">
            <w:rPr/>
          </w:rPrChange>
        </w:rPr>
      </w:pPr>
      <w:r w:rsidRPr="00303364">
        <w:rPr>
          <w:rFonts w:asciiTheme="minorHAnsi" w:hAnsiTheme="minorHAnsi" w:cstheme="minorHAnsi"/>
          <w:sz w:val="24"/>
          <w:szCs w:val="24"/>
          <w:rPrChange w:id="12663"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664" w:author="DuyNgo" w:date="2012-08-10T08:15:00Z">
            <w:rPr>
              <w:b/>
              <w:bCs/>
              <w:color w:val="4F81BD" w:themeColor="accent1"/>
              <w:sz w:val="26"/>
              <w:szCs w:val="26"/>
            </w:rPr>
          </w:rPrChange>
        </w:rPr>
        <w:t>.8.2Hardware Interfaces</w:t>
      </w:r>
    </w:p>
    <w:p w:rsidR="005E0E76" w:rsidRPr="00303364" w:rsidRDefault="005E0E76" w:rsidP="005E0E76">
      <w:pPr>
        <w:rPr>
          <w:rFonts w:cstheme="minorHAnsi"/>
          <w:sz w:val="24"/>
          <w:szCs w:val="24"/>
        </w:rPr>
      </w:pPr>
      <w:r w:rsidRPr="00303364">
        <w:rPr>
          <w:rFonts w:cstheme="minorHAnsi"/>
          <w:sz w:val="24"/>
          <w:szCs w:val="24"/>
          <w:rPrChange w:id="12665" w:author="DuyNgo" w:date="2012-08-10T08:15:00Z">
            <w:rPr>
              <w:rFonts w:asciiTheme="majorHAnsi" w:eastAsiaTheme="majorEastAsia" w:hAnsiTheme="majorHAnsi" w:cstheme="minorHAnsi"/>
              <w:b/>
              <w:bCs/>
              <w:color w:val="4F81BD" w:themeColor="accent1"/>
              <w:sz w:val="24"/>
              <w:szCs w:val="26"/>
            </w:rPr>
          </w:rPrChange>
        </w:rPr>
        <w:t>N/A</w:t>
      </w:r>
    </w:p>
    <w:p w:rsidR="005E0E76" w:rsidRPr="00303364" w:rsidRDefault="00D1492A" w:rsidP="00D80EF7">
      <w:pPr>
        <w:pStyle w:val="Heading4"/>
        <w:rPr>
          <w:rFonts w:asciiTheme="minorHAnsi" w:hAnsiTheme="minorHAnsi" w:cstheme="minorHAnsi"/>
          <w:sz w:val="24"/>
          <w:szCs w:val="24"/>
          <w:rPrChange w:id="12666" w:author="DuyNgo" w:date="2012-08-10T08:15:00Z">
            <w:rPr/>
          </w:rPrChange>
        </w:rPr>
      </w:pPr>
      <w:bookmarkStart w:id="12667" w:name="_Toc521150213"/>
      <w:bookmarkStart w:id="12668" w:name="_Toc326241088"/>
      <w:bookmarkStart w:id="12669" w:name="_Toc332351194"/>
      <w:r w:rsidRPr="00303364">
        <w:rPr>
          <w:rFonts w:asciiTheme="minorHAnsi" w:hAnsiTheme="minorHAnsi" w:cstheme="minorHAnsi"/>
          <w:sz w:val="24"/>
          <w:szCs w:val="24"/>
          <w:rPrChange w:id="12670" w:author="DuyNgo" w:date="2012-08-10T08:15:00Z">
            <w:rPr>
              <w:i w:val="0"/>
              <w:iCs w:val="0"/>
              <w:sz w:val="26"/>
              <w:szCs w:val="26"/>
            </w:rPr>
          </w:rPrChange>
        </w:rPr>
        <w:t>2.5</w:t>
      </w:r>
      <w:r w:rsidR="005E0E76" w:rsidRPr="00303364">
        <w:rPr>
          <w:rFonts w:asciiTheme="minorHAnsi" w:hAnsiTheme="minorHAnsi" w:cstheme="minorHAnsi"/>
          <w:sz w:val="24"/>
          <w:szCs w:val="24"/>
          <w:rPrChange w:id="12671" w:author="DuyNgo" w:date="2012-08-10T08:15:00Z">
            <w:rPr>
              <w:i w:val="0"/>
              <w:iCs w:val="0"/>
              <w:sz w:val="26"/>
              <w:szCs w:val="26"/>
            </w:rPr>
          </w:rPrChange>
        </w:rPr>
        <w:t>.9 Licensing Requirements</w:t>
      </w:r>
      <w:bookmarkEnd w:id="12667"/>
      <w:bookmarkEnd w:id="12668"/>
      <w:bookmarkEnd w:id="12669"/>
    </w:p>
    <w:p w:rsidR="005E0E76" w:rsidRPr="00303364" w:rsidRDefault="005E0E76" w:rsidP="005E0E76">
      <w:pPr>
        <w:rPr>
          <w:rFonts w:cstheme="minorHAnsi"/>
          <w:sz w:val="24"/>
          <w:szCs w:val="24"/>
        </w:rPr>
      </w:pPr>
      <w:r w:rsidRPr="00303364">
        <w:rPr>
          <w:rFonts w:cstheme="minorHAnsi"/>
          <w:sz w:val="24"/>
          <w:szCs w:val="24"/>
          <w:rPrChange w:id="12672" w:author="DuyNgo" w:date="2012-08-10T08:15:00Z">
            <w:rPr>
              <w:rFonts w:asciiTheme="majorHAnsi" w:eastAsiaTheme="majorEastAsia" w:hAnsiTheme="majorHAnsi" w:cstheme="minorHAnsi"/>
              <w:b/>
              <w:bCs/>
              <w:color w:val="4F81BD" w:themeColor="accent1"/>
              <w:sz w:val="24"/>
              <w:szCs w:val="26"/>
            </w:rPr>
          </w:rPrChange>
        </w:rPr>
        <w:t>The OOPMS is only applicable for Project Management Department, which legally buy this product. No other use is legal.</w:t>
      </w:r>
      <w:r w:rsidRPr="00303364">
        <w:rPr>
          <w:rFonts w:cstheme="minorHAnsi"/>
          <w:sz w:val="24"/>
          <w:szCs w:val="24"/>
          <w:rPrChange w:id="12673"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D1492A" w:rsidP="00D80EF7">
      <w:pPr>
        <w:pStyle w:val="Heading4"/>
        <w:rPr>
          <w:rFonts w:asciiTheme="minorHAnsi" w:hAnsiTheme="minorHAnsi" w:cstheme="minorHAnsi"/>
          <w:sz w:val="24"/>
          <w:szCs w:val="24"/>
          <w:rPrChange w:id="12674" w:author="DuyNgo" w:date="2012-08-10T08:15:00Z">
            <w:rPr/>
          </w:rPrChange>
        </w:rPr>
      </w:pPr>
      <w:bookmarkStart w:id="12675" w:name="_Toc521150214"/>
      <w:bookmarkStart w:id="12676" w:name="_Toc326241089"/>
      <w:bookmarkStart w:id="12677" w:name="_Toc332351195"/>
      <w:r w:rsidRPr="00303364">
        <w:rPr>
          <w:rFonts w:asciiTheme="minorHAnsi" w:hAnsiTheme="minorHAnsi" w:cstheme="minorHAnsi"/>
          <w:sz w:val="24"/>
          <w:szCs w:val="24"/>
          <w:rPrChange w:id="12678" w:author="DuyNgo" w:date="2012-08-10T08:15:00Z">
            <w:rPr>
              <w:i w:val="0"/>
              <w:iCs w:val="0"/>
              <w:sz w:val="26"/>
              <w:szCs w:val="26"/>
            </w:rPr>
          </w:rPrChange>
        </w:rPr>
        <w:t>2.5</w:t>
      </w:r>
      <w:r w:rsidR="005E0E76" w:rsidRPr="00303364">
        <w:rPr>
          <w:rFonts w:asciiTheme="minorHAnsi" w:hAnsiTheme="minorHAnsi" w:cstheme="minorHAnsi"/>
          <w:sz w:val="24"/>
          <w:szCs w:val="24"/>
          <w:rPrChange w:id="12679" w:author="DuyNgo" w:date="2012-08-10T08:15:00Z">
            <w:rPr>
              <w:i w:val="0"/>
              <w:iCs w:val="0"/>
              <w:sz w:val="26"/>
              <w:szCs w:val="26"/>
            </w:rPr>
          </w:rPrChange>
        </w:rPr>
        <w:t>.10 Legal, Copyright, and Other Notices</w:t>
      </w:r>
      <w:bookmarkEnd w:id="12675"/>
      <w:bookmarkEnd w:id="12676"/>
      <w:bookmarkEnd w:id="12677"/>
    </w:p>
    <w:p w:rsidR="005E0E76" w:rsidRPr="00303364" w:rsidRDefault="005E0E76" w:rsidP="005E0E76">
      <w:pPr>
        <w:rPr>
          <w:rFonts w:cstheme="minorHAnsi"/>
          <w:sz w:val="24"/>
          <w:szCs w:val="24"/>
        </w:rPr>
      </w:pPr>
      <w:ins w:id="12680" w:author="Truong" w:date="2012-05-17T19:12:00Z">
        <w:r w:rsidRPr="00303364">
          <w:rPr>
            <w:rFonts w:cstheme="minorHAnsi"/>
            <w:sz w:val="24"/>
            <w:szCs w:val="24"/>
            <w:shd w:val="clear" w:color="auto" w:fill="FFFFFF"/>
            <w:rPrChange w:id="12681" w:author="DuyNgo" w:date="2012-08-10T08:15:00Z">
              <w:rPr>
                <w:rFonts w:asciiTheme="majorHAnsi" w:eastAsiaTheme="majorEastAsia" w:hAnsiTheme="majorHAnsi" w:cstheme="minorHAnsi"/>
                <w:b/>
                <w:bCs/>
                <w:color w:val="4F81BD" w:themeColor="accent1"/>
                <w:sz w:val="24"/>
                <w:szCs w:val="26"/>
                <w:shd w:val="clear" w:color="auto" w:fill="FFFFFF"/>
              </w:rPr>
            </w:rPrChange>
          </w:rPr>
          <w:t>OOPMS license</w:t>
        </w:r>
      </w:ins>
      <w:r w:rsidRPr="00303364">
        <w:rPr>
          <w:rFonts w:cstheme="minorHAnsi"/>
          <w:sz w:val="24"/>
          <w:szCs w:val="24"/>
          <w:shd w:val="clear" w:color="auto" w:fill="FFFFFF"/>
          <w:rPrChange w:id="12682" w:author="DuyNgo" w:date="2012-08-10T08:15:00Z">
            <w:rPr>
              <w:rFonts w:asciiTheme="majorHAnsi" w:eastAsiaTheme="majorEastAsia" w:hAnsiTheme="majorHAnsi" w:cstheme="minorHAnsi"/>
              <w:b/>
              <w:bCs/>
              <w:color w:val="4F81BD" w:themeColor="accent1"/>
              <w:sz w:val="24"/>
              <w:szCs w:val="26"/>
              <w:shd w:val="clear" w:color="auto" w:fill="FFFFFF"/>
            </w:rPr>
          </w:rPrChange>
        </w:rPr>
        <w:t>s</w:t>
      </w:r>
      <w:ins w:id="12683" w:author="Truong" w:date="2012-05-17T19:12:00Z">
        <w:r w:rsidRPr="00303364">
          <w:rPr>
            <w:rFonts w:cstheme="minorHAnsi"/>
            <w:sz w:val="24"/>
            <w:szCs w:val="24"/>
            <w:shd w:val="clear" w:color="auto" w:fill="FFFFFF"/>
            <w:rPrChange w:id="12684" w:author="DuyNgo" w:date="2012-08-10T08:15:00Z">
              <w:rPr>
                <w:rFonts w:asciiTheme="majorHAnsi" w:eastAsiaTheme="majorEastAsia" w:hAnsiTheme="majorHAnsi" w:cstheme="minorHAnsi"/>
                <w:b/>
                <w:bCs/>
                <w:color w:val="4F81BD" w:themeColor="accent1"/>
                <w:sz w:val="24"/>
                <w:szCs w:val="26"/>
                <w:shd w:val="clear" w:color="auto" w:fill="FFFFFF"/>
              </w:rPr>
            </w:rPrChange>
          </w:rPr>
          <w:t xml:space="preserve"> under the</w:t>
        </w:r>
        <w:r w:rsidRPr="00303364">
          <w:rPr>
            <w:rStyle w:val="apple-converted-space"/>
            <w:rFonts w:cstheme="minorHAnsi"/>
            <w:sz w:val="24"/>
            <w:szCs w:val="24"/>
            <w:shd w:val="clear" w:color="auto" w:fill="FFFFFF"/>
            <w:rPrChange w:id="12685"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rPrChange w:id="12686" w:author="DuyNgo" w:date="2012-08-10T08:15:00Z">
              <w:rPr>
                <w:rFonts w:asciiTheme="majorHAnsi" w:eastAsiaTheme="majorEastAsia" w:hAnsiTheme="majorHAnsi" w:cstheme="minorHAnsi"/>
                <w:b/>
                <w:bCs/>
                <w:color w:val="4F81BD" w:themeColor="accent1"/>
                <w:sz w:val="24"/>
                <w:szCs w:val="26"/>
              </w:rPr>
            </w:rPrChange>
          </w:rPr>
          <w:fldChar w:fldCharType="begin"/>
        </w:r>
        <w:r w:rsidRPr="00303364">
          <w:rPr>
            <w:rFonts w:cstheme="minorHAnsi"/>
            <w:sz w:val="24"/>
            <w:szCs w:val="24"/>
            <w:rPrChange w:id="12687" w:author="DuyNgo" w:date="2012-08-10T08:15:00Z">
              <w:rPr>
                <w:rFonts w:asciiTheme="majorHAnsi" w:eastAsiaTheme="majorEastAsia" w:hAnsiTheme="majorHAnsi" w:cstheme="minorHAnsi"/>
                <w:b/>
                <w:bCs/>
                <w:color w:val="4F81BD" w:themeColor="accent1"/>
                <w:sz w:val="24"/>
                <w:szCs w:val="26"/>
              </w:rPr>
            </w:rPrChange>
          </w:rPr>
          <w:instrText xml:space="preserve"> HYPERLINK "http://www.apache.org/licenses/LICENSE-2.0" </w:instrText>
        </w:r>
        <w:r w:rsidRPr="00303364">
          <w:rPr>
            <w:rFonts w:cstheme="minorHAnsi"/>
            <w:sz w:val="24"/>
            <w:szCs w:val="24"/>
            <w:rPrChange w:id="12688" w:author="DuyNgo" w:date="2012-08-10T08:15:00Z">
              <w:rPr>
                <w:rFonts w:asciiTheme="majorHAnsi" w:eastAsiaTheme="majorEastAsia" w:hAnsiTheme="majorHAnsi" w:cstheme="minorHAnsi"/>
                <w:b/>
                <w:bCs/>
                <w:color w:val="4F81BD" w:themeColor="accent1"/>
                <w:sz w:val="24"/>
                <w:szCs w:val="26"/>
              </w:rPr>
            </w:rPrChange>
          </w:rPr>
          <w:fldChar w:fldCharType="separate"/>
        </w:r>
        <w:r w:rsidRPr="00303364">
          <w:rPr>
            <w:rStyle w:val="Hyperlink"/>
            <w:rFonts w:cstheme="minorHAnsi"/>
            <w:sz w:val="24"/>
            <w:szCs w:val="24"/>
            <w:shd w:val="clear" w:color="auto" w:fill="FFFFFF"/>
            <w:rPrChange w:id="12689" w:author="DuyNgo" w:date="2012-08-10T08:15:00Z">
              <w:rPr>
                <w:rStyle w:val="Hyperlink"/>
                <w:rFonts w:asciiTheme="majorHAnsi" w:eastAsiaTheme="majorEastAsia" w:hAnsiTheme="majorHAnsi" w:cstheme="minorHAnsi"/>
                <w:b/>
                <w:bCs/>
                <w:sz w:val="24"/>
                <w:szCs w:val="26"/>
                <w:shd w:val="clear" w:color="auto" w:fill="FFFFFF"/>
              </w:rPr>
            </w:rPrChange>
          </w:rPr>
          <w:t>Apache License, Version 2.0</w:t>
        </w:r>
        <w:r w:rsidRPr="00303364">
          <w:rPr>
            <w:rFonts w:cstheme="minorHAnsi"/>
            <w:sz w:val="24"/>
            <w:szCs w:val="24"/>
            <w:rPrChange w:id="12690" w:author="DuyNgo" w:date="2012-08-10T08:15:00Z">
              <w:rPr>
                <w:rFonts w:asciiTheme="majorHAnsi" w:eastAsiaTheme="majorEastAsia" w:hAnsiTheme="majorHAnsi" w:cstheme="minorHAnsi"/>
                <w:b/>
                <w:bCs/>
                <w:color w:val="4F81BD" w:themeColor="accent1"/>
                <w:sz w:val="24"/>
                <w:szCs w:val="26"/>
              </w:rPr>
            </w:rPrChange>
          </w:rPr>
          <w:fldChar w:fldCharType="end"/>
        </w:r>
        <w:r w:rsidRPr="00303364">
          <w:rPr>
            <w:rStyle w:val="apple-converted-space"/>
            <w:rFonts w:cstheme="minorHAnsi"/>
            <w:sz w:val="24"/>
            <w:szCs w:val="24"/>
            <w:shd w:val="clear" w:color="auto" w:fill="FFFFFF"/>
            <w:rPrChange w:id="12691"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shd w:val="clear" w:color="auto" w:fill="FFFFFF"/>
            <w:rPrChange w:id="12692" w:author="DuyNgo" w:date="2012-08-10T08:15:00Z">
              <w:rPr>
                <w:rFonts w:asciiTheme="majorHAnsi" w:eastAsiaTheme="majorEastAsia" w:hAnsiTheme="majorHAnsi" w:cstheme="minorHAnsi"/>
                <w:b/>
                <w:bCs/>
                <w:color w:val="4F81BD" w:themeColor="accent1"/>
                <w:sz w:val="24"/>
                <w:szCs w:val="26"/>
                <w:shd w:val="clear" w:color="auto" w:fill="FFFFFF"/>
              </w:rPr>
            </w:rPrChange>
          </w:rPr>
          <w:t>as approved by the Open Source Initiative (OSI), an</w:t>
        </w:r>
        <w:r w:rsidRPr="00303364">
          <w:rPr>
            <w:rStyle w:val="apple-converted-space"/>
            <w:rFonts w:cstheme="minorHAnsi"/>
            <w:sz w:val="24"/>
            <w:szCs w:val="24"/>
            <w:shd w:val="clear" w:color="auto" w:fill="FFFFFF"/>
            <w:rPrChange w:id="12693"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rPrChange w:id="12694" w:author="DuyNgo" w:date="2012-08-10T08:15:00Z">
              <w:rPr>
                <w:rFonts w:asciiTheme="majorHAnsi" w:eastAsiaTheme="majorEastAsia" w:hAnsiTheme="majorHAnsi" w:cstheme="minorHAnsi"/>
                <w:b/>
                <w:bCs/>
                <w:color w:val="4F81BD" w:themeColor="accent1"/>
                <w:sz w:val="24"/>
                <w:szCs w:val="26"/>
              </w:rPr>
            </w:rPrChange>
          </w:rPr>
          <w:fldChar w:fldCharType="begin"/>
        </w:r>
        <w:r w:rsidRPr="00303364">
          <w:rPr>
            <w:rFonts w:cstheme="minorHAnsi"/>
            <w:sz w:val="24"/>
            <w:szCs w:val="24"/>
            <w:rPrChange w:id="12695" w:author="DuyNgo" w:date="2012-08-10T08:15:00Z">
              <w:rPr>
                <w:rFonts w:asciiTheme="majorHAnsi" w:eastAsiaTheme="majorEastAsia" w:hAnsiTheme="majorHAnsi" w:cstheme="minorHAnsi"/>
                <w:b/>
                <w:bCs/>
                <w:color w:val="4F81BD" w:themeColor="accent1"/>
                <w:sz w:val="24"/>
                <w:szCs w:val="26"/>
              </w:rPr>
            </w:rPrChange>
          </w:rPr>
          <w:instrText xml:space="preserve"> HYPERLINK "http://www.opensource.org/docs/osd" </w:instrText>
        </w:r>
        <w:r w:rsidRPr="00303364">
          <w:rPr>
            <w:rFonts w:cstheme="minorHAnsi"/>
            <w:sz w:val="24"/>
            <w:szCs w:val="24"/>
            <w:rPrChange w:id="12696" w:author="DuyNgo" w:date="2012-08-10T08:15:00Z">
              <w:rPr>
                <w:rFonts w:asciiTheme="majorHAnsi" w:eastAsiaTheme="majorEastAsia" w:hAnsiTheme="majorHAnsi" w:cstheme="minorHAnsi"/>
                <w:b/>
                <w:bCs/>
                <w:color w:val="4F81BD" w:themeColor="accent1"/>
                <w:sz w:val="24"/>
                <w:szCs w:val="26"/>
              </w:rPr>
            </w:rPrChange>
          </w:rPr>
          <w:fldChar w:fldCharType="separate"/>
        </w:r>
        <w:r w:rsidRPr="00303364">
          <w:rPr>
            <w:rStyle w:val="Hyperlink"/>
            <w:rFonts w:cstheme="minorHAnsi"/>
            <w:sz w:val="24"/>
            <w:szCs w:val="24"/>
            <w:shd w:val="clear" w:color="auto" w:fill="FFFFFF"/>
            <w:rPrChange w:id="12697" w:author="DuyNgo" w:date="2012-08-10T08:15:00Z">
              <w:rPr>
                <w:rStyle w:val="Hyperlink"/>
                <w:rFonts w:asciiTheme="majorHAnsi" w:eastAsiaTheme="majorEastAsia" w:hAnsiTheme="majorHAnsi" w:cstheme="minorHAnsi"/>
                <w:b/>
                <w:bCs/>
                <w:sz w:val="24"/>
                <w:szCs w:val="26"/>
                <w:shd w:val="clear" w:color="auto" w:fill="FFFFFF"/>
              </w:rPr>
            </w:rPrChange>
          </w:rPr>
          <w:t>OSI-certified</w:t>
        </w:r>
        <w:r w:rsidRPr="00303364">
          <w:rPr>
            <w:rFonts w:cstheme="minorHAnsi"/>
            <w:sz w:val="24"/>
            <w:szCs w:val="24"/>
            <w:rPrChange w:id="12698" w:author="DuyNgo" w:date="2012-08-10T08:15:00Z">
              <w:rPr>
                <w:rFonts w:asciiTheme="majorHAnsi" w:eastAsiaTheme="majorEastAsia" w:hAnsiTheme="majorHAnsi" w:cstheme="minorHAnsi"/>
                <w:b/>
                <w:bCs/>
                <w:color w:val="4F81BD" w:themeColor="accent1"/>
                <w:sz w:val="24"/>
                <w:szCs w:val="26"/>
              </w:rPr>
            </w:rPrChange>
          </w:rPr>
          <w:fldChar w:fldCharType="end"/>
        </w:r>
        <w:r w:rsidRPr="00303364">
          <w:rPr>
            <w:rStyle w:val="apple-converted-space"/>
            <w:rFonts w:cstheme="minorHAnsi"/>
            <w:sz w:val="24"/>
            <w:szCs w:val="24"/>
            <w:shd w:val="clear" w:color="auto" w:fill="FFFFFF"/>
            <w:rPrChange w:id="12699"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shd w:val="clear" w:color="auto" w:fill="FFFFFF"/>
            <w:rPrChange w:id="12700" w:author="DuyNgo" w:date="2012-08-10T08:15:00Z">
              <w:rPr>
                <w:rFonts w:asciiTheme="majorHAnsi" w:eastAsiaTheme="majorEastAsia" w:hAnsiTheme="majorHAnsi" w:cstheme="minorHAnsi"/>
                <w:b/>
                <w:bCs/>
                <w:color w:val="4F81BD" w:themeColor="accent1"/>
                <w:sz w:val="24"/>
                <w:szCs w:val="26"/>
                <w:shd w:val="clear" w:color="auto" w:fill="FFFFFF"/>
              </w:rPr>
            </w:rPrChange>
          </w:rPr>
          <w:t>("open") and</w:t>
        </w:r>
        <w:r w:rsidRPr="00303364">
          <w:rPr>
            <w:rStyle w:val="apple-converted-space"/>
            <w:rFonts w:cstheme="minorHAnsi"/>
            <w:sz w:val="24"/>
            <w:szCs w:val="24"/>
            <w:shd w:val="clear" w:color="auto" w:fill="FFFFFF"/>
            <w:rPrChange w:id="12701"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rPrChange w:id="12702" w:author="DuyNgo" w:date="2012-08-10T08:15:00Z">
              <w:rPr>
                <w:rFonts w:asciiTheme="majorHAnsi" w:eastAsiaTheme="majorEastAsia" w:hAnsiTheme="majorHAnsi" w:cstheme="minorHAnsi"/>
                <w:b/>
                <w:bCs/>
                <w:color w:val="4F81BD" w:themeColor="accent1"/>
                <w:sz w:val="24"/>
                <w:szCs w:val="26"/>
              </w:rPr>
            </w:rPrChange>
          </w:rPr>
          <w:fldChar w:fldCharType="begin"/>
        </w:r>
        <w:r w:rsidRPr="00303364">
          <w:rPr>
            <w:rFonts w:cstheme="minorHAnsi"/>
            <w:sz w:val="24"/>
            <w:szCs w:val="24"/>
            <w:rPrChange w:id="12703" w:author="DuyNgo" w:date="2012-08-10T08:15:00Z">
              <w:rPr>
                <w:rFonts w:asciiTheme="majorHAnsi" w:eastAsiaTheme="majorEastAsia" w:hAnsiTheme="majorHAnsi" w:cstheme="minorHAnsi"/>
                <w:b/>
                <w:bCs/>
                <w:color w:val="4F81BD" w:themeColor="accent1"/>
                <w:sz w:val="24"/>
                <w:szCs w:val="26"/>
              </w:rPr>
            </w:rPrChange>
          </w:rPr>
          <w:instrText xml:space="preserve"> HYPERLINK "http://www.gnu.org/licenses/license-list.html" </w:instrText>
        </w:r>
        <w:r w:rsidRPr="00303364">
          <w:rPr>
            <w:rFonts w:cstheme="minorHAnsi"/>
            <w:sz w:val="24"/>
            <w:szCs w:val="24"/>
            <w:rPrChange w:id="12704" w:author="DuyNgo" w:date="2012-08-10T08:15:00Z">
              <w:rPr>
                <w:rFonts w:asciiTheme="majorHAnsi" w:eastAsiaTheme="majorEastAsia" w:hAnsiTheme="majorHAnsi" w:cstheme="minorHAnsi"/>
                <w:b/>
                <w:bCs/>
                <w:color w:val="4F81BD" w:themeColor="accent1"/>
                <w:sz w:val="24"/>
                <w:szCs w:val="26"/>
              </w:rPr>
            </w:rPrChange>
          </w:rPr>
          <w:fldChar w:fldCharType="separate"/>
        </w:r>
        <w:r w:rsidRPr="00303364">
          <w:rPr>
            <w:rStyle w:val="Hyperlink"/>
            <w:rFonts w:cstheme="minorHAnsi"/>
            <w:sz w:val="24"/>
            <w:szCs w:val="24"/>
            <w:shd w:val="clear" w:color="auto" w:fill="FFFFFF"/>
            <w:rPrChange w:id="12705" w:author="DuyNgo" w:date="2012-08-10T08:15:00Z">
              <w:rPr>
                <w:rStyle w:val="Hyperlink"/>
                <w:rFonts w:asciiTheme="majorHAnsi" w:eastAsiaTheme="majorEastAsia" w:hAnsiTheme="majorHAnsi" w:cstheme="minorHAnsi"/>
                <w:b/>
                <w:bCs/>
                <w:sz w:val="24"/>
                <w:szCs w:val="26"/>
                <w:shd w:val="clear" w:color="auto" w:fill="FFFFFF"/>
              </w:rPr>
            </w:rPrChange>
          </w:rPr>
          <w:t>Gnu/FSF-recognized</w:t>
        </w:r>
        <w:r w:rsidRPr="00303364">
          <w:rPr>
            <w:rFonts w:cstheme="minorHAnsi"/>
            <w:sz w:val="24"/>
            <w:szCs w:val="24"/>
            <w:rPrChange w:id="12706" w:author="DuyNgo" w:date="2012-08-10T08:15:00Z">
              <w:rPr>
                <w:rFonts w:asciiTheme="majorHAnsi" w:eastAsiaTheme="majorEastAsia" w:hAnsiTheme="majorHAnsi" w:cstheme="minorHAnsi"/>
                <w:b/>
                <w:bCs/>
                <w:color w:val="4F81BD" w:themeColor="accent1"/>
                <w:sz w:val="24"/>
                <w:szCs w:val="26"/>
              </w:rPr>
            </w:rPrChange>
          </w:rPr>
          <w:fldChar w:fldCharType="end"/>
        </w:r>
        <w:r w:rsidRPr="00303364">
          <w:rPr>
            <w:rStyle w:val="apple-converted-space"/>
            <w:rFonts w:cstheme="minorHAnsi"/>
            <w:sz w:val="24"/>
            <w:szCs w:val="24"/>
            <w:shd w:val="clear" w:color="auto" w:fill="FFFFFF"/>
            <w:rPrChange w:id="12707"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shd w:val="clear" w:color="auto" w:fill="FFFFFF"/>
            <w:rPrChange w:id="12708" w:author="DuyNgo" w:date="2012-08-10T08:15:00Z">
              <w:rPr>
                <w:rFonts w:asciiTheme="majorHAnsi" w:eastAsiaTheme="majorEastAsia" w:hAnsiTheme="majorHAnsi" w:cstheme="minorHAnsi"/>
                <w:b/>
                <w:bCs/>
                <w:color w:val="4F81BD" w:themeColor="accent1"/>
                <w:sz w:val="24"/>
                <w:szCs w:val="26"/>
                <w:shd w:val="clear" w:color="auto" w:fill="FFFFFF"/>
              </w:rPr>
            </w:rPrChange>
          </w:rPr>
          <w:t>("free") license.</w:t>
        </w:r>
      </w:ins>
    </w:p>
    <w:p w:rsidR="005E0E76" w:rsidRPr="00303364" w:rsidRDefault="00D1492A" w:rsidP="00D80EF7">
      <w:pPr>
        <w:pStyle w:val="Heading4"/>
        <w:rPr>
          <w:rFonts w:asciiTheme="minorHAnsi" w:hAnsiTheme="minorHAnsi" w:cstheme="minorHAnsi"/>
          <w:sz w:val="24"/>
          <w:szCs w:val="24"/>
          <w:rPrChange w:id="12709" w:author="DuyNgo" w:date="2012-08-10T08:15:00Z">
            <w:rPr/>
          </w:rPrChange>
        </w:rPr>
      </w:pPr>
      <w:bookmarkStart w:id="12710" w:name="_Toc521150215"/>
      <w:bookmarkStart w:id="12711" w:name="_Toc326241090"/>
      <w:bookmarkStart w:id="12712" w:name="_Toc332351196"/>
      <w:r w:rsidRPr="00303364">
        <w:rPr>
          <w:rFonts w:asciiTheme="minorHAnsi" w:hAnsiTheme="minorHAnsi" w:cstheme="minorHAnsi"/>
          <w:sz w:val="24"/>
          <w:szCs w:val="24"/>
          <w:rPrChange w:id="12713" w:author="DuyNgo" w:date="2012-08-10T08:15:00Z">
            <w:rPr>
              <w:i w:val="0"/>
              <w:iCs w:val="0"/>
              <w:sz w:val="26"/>
              <w:szCs w:val="26"/>
            </w:rPr>
          </w:rPrChange>
        </w:rPr>
        <w:t>2.5</w:t>
      </w:r>
      <w:r w:rsidR="005E0E76" w:rsidRPr="00303364">
        <w:rPr>
          <w:rFonts w:asciiTheme="minorHAnsi" w:hAnsiTheme="minorHAnsi" w:cstheme="minorHAnsi"/>
          <w:sz w:val="24"/>
          <w:szCs w:val="24"/>
          <w:rPrChange w:id="12714" w:author="DuyNgo" w:date="2012-08-10T08:15:00Z">
            <w:rPr>
              <w:i w:val="0"/>
              <w:iCs w:val="0"/>
              <w:sz w:val="26"/>
              <w:szCs w:val="26"/>
            </w:rPr>
          </w:rPrChange>
        </w:rPr>
        <w:t>.11 Applicable Standards</w:t>
      </w:r>
      <w:bookmarkEnd w:id="12710"/>
      <w:bookmarkEnd w:id="12711"/>
      <w:bookmarkEnd w:id="12712"/>
    </w:p>
    <w:p w:rsidR="005E0E76" w:rsidRPr="00303364" w:rsidRDefault="005E0E76" w:rsidP="005E0E76">
      <w:pPr>
        <w:rPr>
          <w:rFonts w:cstheme="minorHAnsi"/>
          <w:sz w:val="24"/>
          <w:szCs w:val="24"/>
        </w:rPr>
      </w:pPr>
      <w:r w:rsidRPr="00303364">
        <w:rPr>
          <w:rFonts w:cstheme="minorHAnsi"/>
          <w:sz w:val="24"/>
          <w:szCs w:val="24"/>
          <w:rPrChange w:id="12715" w:author="DuyNgo" w:date="2012-08-10T08:15:00Z">
            <w:rPr>
              <w:rFonts w:asciiTheme="majorHAnsi" w:eastAsiaTheme="majorEastAsia" w:hAnsiTheme="majorHAnsi" w:cstheme="minorHAnsi"/>
              <w:b/>
              <w:bCs/>
              <w:color w:val="4F81BD" w:themeColor="accent1"/>
              <w:sz w:val="24"/>
              <w:szCs w:val="26"/>
            </w:rPr>
          </w:rPrChange>
        </w:rPr>
        <w:t>The system shall confront to the ISO 90003:2001 standard.</w:t>
      </w:r>
    </w:p>
    <w:p w:rsidR="005E0E76" w:rsidRPr="00303364" w:rsidRDefault="005E0E76" w:rsidP="005E0E76">
      <w:pPr>
        <w:rPr>
          <w:rFonts w:cstheme="minorHAnsi"/>
          <w:sz w:val="24"/>
          <w:szCs w:val="24"/>
          <w:rPrChange w:id="12716" w:author="DuyNgo" w:date="2012-08-10T08:15:00Z">
            <w:rPr/>
          </w:rPrChange>
        </w:rPr>
      </w:pPr>
    </w:p>
    <w:p w:rsidR="00C86435" w:rsidRPr="00303364" w:rsidRDefault="00C86435" w:rsidP="000F5919">
      <w:pPr>
        <w:ind w:left="720" w:firstLine="720"/>
        <w:jc w:val="both"/>
        <w:rPr>
          <w:rFonts w:cstheme="minorHAnsi"/>
          <w:sz w:val="24"/>
          <w:szCs w:val="24"/>
        </w:rPr>
      </w:pPr>
    </w:p>
    <w:p w:rsidR="00682754" w:rsidRPr="00303364" w:rsidRDefault="00682754" w:rsidP="000F5919">
      <w:pPr>
        <w:pStyle w:val="Heading1"/>
        <w:numPr>
          <w:ilvl w:val="0"/>
          <w:numId w:val="2"/>
        </w:numPr>
        <w:tabs>
          <w:tab w:val="left" w:pos="709"/>
        </w:tabs>
        <w:ind w:left="0" w:firstLine="284"/>
        <w:jc w:val="both"/>
        <w:rPr>
          <w:rFonts w:asciiTheme="minorHAnsi" w:hAnsiTheme="minorHAnsi" w:cstheme="minorHAnsi"/>
          <w:sz w:val="24"/>
          <w:szCs w:val="24"/>
        </w:rPr>
      </w:pPr>
      <w:bookmarkStart w:id="12717" w:name="_Toc332351197"/>
      <w:r w:rsidRPr="00303364">
        <w:rPr>
          <w:rFonts w:asciiTheme="minorHAnsi" w:hAnsiTheme="minorHAnsi" w:cstheme="minorHAnsi"/>
          <w:sz w:val="24"/>
          <w:szCs w:val="24"/>
          <w:rPrChange w:id="12718" w:author="DuyNgo" w:date="2012-08-10T08:15:00Z">
            <w:rPr>
              <w:rFonts w:asciiTheme="minorHAnsi" w:hAnsiTheme="minorHAnsi" w:cstheme="minorHAnsi"/>
              <w:color w:val="4F81BD" w:themeColor="accent1"/>
              <w:sz w:val="24"/>
              <w:szCs w:val="24"/>
            </w:rPr>
          </w:rPrChange>
        </w:rPr>
        <w:t>Software Design Description</w:t>
      </w:r>
      <w:bookmarkEnd w:id="12717"/>
    </w:p>
    <w:p w:rsidR="00F7285F" w:rsidRPr="00303364" w:rsidRDefault="00F7285F" w:rsidP="000F5919">
      <w:pPr>
        <w:jc w:val="both"/>
        <w:rPr>
          <w:ins w:id="12719" w:author="DuyNgo" w:date="2012-08-10T07:42:00Z"/>
          <w:rFonts w:cstheme="minorHAnsi"/>
          <w:sz w:val="24"/>
          <w:szCs w:val="24"/>
        </w:rPr>
      </w:pPr>
      <w:bookmarkStart w:id="12720" w:name="_Toc290833648"/>
    </w:p>
    <w:p w:rsidR="00771246" w:rsidRPr="00303364" w:rsidRDefault="00771246">
      <w:pPr>
        <w:pStyle w:val="Heading2"/>
        <w:numPr>
          <w:ilvl w:val="3"/>
          <w:numId w:val="39"/>
        </w:numPr>
        <w:ind w:left="450" w:hanging="450"/>
        <w:rPr>
          <w:ins w:id="12721" w:author="DuyNgo" w:date="2012-08-10T07:43:00Z"/>
          <w:rFonts w:asciiTheme="minorHAnsi" w:hAnsiTheme="minorHAnsi" w:cstheme="minorHAnsi"/>
          <w:sz w:val="24"/>
          <w:szCs w:val="24"/>
          <w:rPrChange w:id="12722" w:author="DuyNgo" w:date="2012-08-10T08:15:00Z">
            <w:rPr>
              <w:ins w:id="12723" w:author="DuyNgo" w:date="2012-08-10T07:43:00Z"/>
            </w:rPr>
          </w:rPrChange>
        </w:rPr>
        <w:pPrChange w:id="12724" w:author="DuyNgo" w:date="2012-08-10T07:46:00Z">
          <w:pPr>
            <w:pStyle w:val="Heading1"/>
            <w:keepLines w:val="0"/>
            <w:numPr>
              <w:numId w:val="92"/>
            </w:numPr>
            <w:tabs>
              <w:tab w:val="num" w:pos="432"/>
            </w:tabs>
            <w:spacing w:before="0" w:after="60" w:line="260" w:lineRule="atLeast"/>
            <w:ind w:left="432" w:hanging="432"/>
          </w:pPr>
        </w:pPrChange>
      </w:pPr>
      <w:bookmarkStart w:id="12725" w:name="_Toc327466299"/>
      <w:bookmarkStart w:id="12726" w:name="_Toc332351198"/>
      <w:ins w:id="12727" w:author="DuyNgo" w:date="2012-08-10T07:43:00Z">
        <w:r w:rsidRPr="00303364">
          <w:rPr>
            <w:rFonts w:asciiTheme="minorHAnsi" w:hAnsiTheme="minorHAnsi" w:cstheme="minorHAnsi"/>
            <w:sz w:val="24"/>
            <w:szCs w:val="24"/>
            <w:rPrChange w:id="12728" w:author="DuyNgo" w:date="2012-08-10T08:15:00Z">
              <w:rPr/>
            </w:rPrChange>
          </w:rPr>
          <w:t>Introduction</w:t>
        </w:r>
        <w:bookmarkEnd w:id="12725"/>
        <w:bookmarkEnd w:id="12726"/>
      </w:ins>
    </w:p>
    <w:p w:rsidR="00771246" w:rsidRPr="00303364" w:rsidRDefault="00771246">
      <w:pPr>
        <w:pStyle w:val="Heading3"/>
        <w:rPr>
          <w:ins w:id="12729" w:author="DuyNgo" w:date="2012-08-10T07:43:00Z"/>
          <w:rFonts w:asciiTheme="minorHAnsi" w:hAnsiTheme="minorHAnsi" w:cstheme="minorHAnsi"/>
          <w:sz w:val="24"/>
          <w:szCs w:val="24"/>
          <w:rPrChange w:id="12730" w:author="DuyNgo" w:date="2012-08-10T08:15:00Z">
            <w:rPr>
              <w:ins w:id="12731" w:author="DuyNgo" w:date="2012-08-10T07:43:00Z"/>
            </w:rPr>
          </w:rPrChange>
        </w:rPr>
        <w:pPrChange w:id="12732" w:author="DuyNgo" w:date="2012-08-10T07:44:00Z">
          <w:pPr>
            <w:pStyle w:val="Heading2"/>
            <w:numPr>
              <w:ilvl w:val="1"/>
              <w:numId w:val="92"/>
            </w:numPr>
            <w:tabs>
              <w:tab w:val="num" w:pos="1026"/>
            </w:tabs>
            <w:ind w:left="1026" w:hanging="576"/>
          </w:pPr>
        </w:pPrChange>
      </w:pPr>
      <w:bookmarkStart w:id="12733" w:name="_Toc327466300"/>
      <w:bookmarkStart w:id="12734" w:name="_Toc332351199"/>
      <w:ins w:id="12735" w:author="DuyNgo" w:date="2012-08-10T07:46:00Z">
        <w:r w:rsidRPr="00303364">
          <w:rPr>
            <w:rFonts w:asciiTheme="minorHAnsi" w:hAnsiTheme="minorHAnsi" w:cstheme="minorHAnsi"/>
            <w:sz w:val="24"/>
            <w:szCs w:val="24"/>
            <w:rPrChange w:id="12736" w:author="DuyNgo" w:date="2012-08-10T08:15:00Z">
              <w:rPr/>
            </w:rPrChange>
          </w:rPr>
          <w:t xml:space="preserve">1.1 </w:t>
        </w:r>
      </w:ins>
      <w:ins w:id="12737" w:author="DuyNgo" w:date="2012-08-10T07:43:00Z">
        <w:r w:rsidRPr="00303364">
          <w:rPr>
            <w:rFonts w:asciiTheme="minorHAnsi" w:hAnsiTheme="minorHAnsi" w:cstheme="minorHAnsi"/>
            <w:sz w:val="24"/>
            <w:szCs w:val="24"/>
            <w:rPrChange w:id="12738" w:author="DuyNgo" w:date="2012-08-10T08:15:00Z">
              <w:rPr/>
            </w:rPrChange>
          </w:rPr>
          <w:t>Purpose</w:t>
        </w:r>
        <w:bookmarkEnd w:id="12733"/>
        <w:bookmarkEnd w:id="12734"/>
      </w:ins>
    </w:p>
    <w:p w:rsidR="00771246" w:rsidRPr="00303364" w:rsidRDefault="00771246" w:rsidP="00771246">
      <w:pPr>
        <w:pStyle w:val="Body"/>
        <w:rPr>
          <w:ins w:id="12739" w:author="DuyNgo" w:date="2012-08-10T07:43:00Z"/>
          <w:rFonts w:asciiTheme="minorHAnsi" w:hAnsiTheme="minorHAnsi" w:cstheme="minorHAnsi"/>
          <w:sz w:val="24"/>
          <w:szCs w:val="24"/>
          <w:rPrChange w:id="12740" w:author="DuyNgo" w:date="2012-08-10T08:15:00Z">
            <w:rPr>
              <w:ins w:id="12741" w:author="DuyNgo" w:date="2012-08-10T07:43:00Z"/>
              <w:rFonts w:ascii="Times New Roman" w:hAnsi="Times New Roman" w:cs="Times New Roman"/>
              <w:sz w:val="24"/>
              <w:szCs w:val="24"/>
            </w:rPr>
          </w:rPrChange>
        </w:rPr>
      </w:pPr>
      <w:ins w:id="12742" w:author="DuyNgo" w:date="2012-08-10T07:43:00Z">
        <w:r w:rsidRPr="00303364">
          <w:rPr>
            <w:rFonts w:asciiTheme="minorHAnsi" w:hAnsiTheme="minorHAnsi" w:cstheme="minorHAnsi"/>
            <w:sz w:val="24"/>
            <w:szCs w:val="24"/>
            <w:rPrChange w:id="12743" w:author="DuyNgo" w:date="2012-08-10T08:15:00Z">
              <w:rPr>
                <w:rFonts w:ascii="Times New Roman" w:eastAsiaTheme="majorEastAsia" w:hAnsi="Times New Roman" w:cs="Times New Roman"/>
                <w:b/>
                <w:bCs/>
                <w:color w:val="4F81BD" w:themeColor="accent1"/>
                <w:sz w:val="24"/>
                <w:szCs w:val="24"/>
              </w:rPr>
            </w:rPrChange>
          </w:rPr>
          <w:t xml:space="preserve">This document contains the detailed design </w:t>
        </w:r>
        <w:proofErr w:type="gramStart"/>
        <w:r w:rsidRPr="00303364">
          <w:rPr>
            <w:rFonts w:asciiTheme="minorHAnsi" w:hAnsiTheme="minorHAnsi" w:cstheme="minorHAnsi"/>
            <w:sz w:val="24"/>
            <w:szCs w:val="24"/>
            <w:rPrChange w:id="12744" w:author="DuyNgo" w:date="2012-08-10T08:15:00Z">
              <w:rPr>
                <w:rFonts w:ascii="Times New Roman" w:eastAsiaTheme="majorEastAsia" w:hAnsi="Times New Roman" w:cs="Times New Roman"/>
                <w:b/>
                <w:bCs/>
                <w:color w:val="4F81BD" w:themeColor="accent1"/>
                <w:sz w:val="24"/>
                <w:szCs w:val="24"/>
              </w:rPr>
            </w:rPrChange>
          </w:rPr>
          <w:t>for  to</w:t>
        </w:r>
        <w:proofErr w:type="gramEnd"/>
        <w:r w:rsidRPr="00303364">
          <w:rPr>
            <w:rFonts w:asciiTheme="minorHAnsi" w:hAnsiTheme="minorHAnsi" w:cstheme="minorHAnsi"/>
            <w:sz w:val="24"/>
            <w:szCs w:val="24"/>
            <w:rPrChange w:id="12745" w:author="DuyNgo" w:date="2012-08-10T08:15:00Z">
              <w:rPr>
                <w:rFonts w:ascii="Times New Roman" w:eastAsiaTheme="majorEastAsia" w:hAnsi="Times New Roman" w:cs="Times New Roman"/>
                <w:b/>
                <w:bCs/>
                <w:color w:val="4F81BD" w:themeColor="accent1"/>
                <w:sz w:val="24"/>
                <w:szCs w:val="24"/>
              </w:rPr>
            </w:rPrChange>
          </w:rPr>
          <w:t xml:space="preserve"> be developed  application on target platform. It defines, technically, how applications will operate. Developers will base on this document and corresponding SRS to conduct development plan, task assignment and implementation of the new application.</w:t>
        </w:r>
      </w:ins>
    </w:p>
    <w:p w:rsidR="00771246" w:rsidRPr="00303364" w:rsidRDefault="00771246">
      <w:pPr>
        <w:pStyle w:val="Heading3"/>
        <w:rPr>
          <w:ins w:id="12746" w:author="DuyNgo" w:date="2012-08-10T07:43:00Z"/>
          <w:rFonts w:asciiTheme="minorHAnsi" w:hAnsiTheme="minorHAnsi" w:cstheme="minorHAnsi"/>
          <w:sz w:val="24"/>
          <w:szCs w:val="24"/>
          <w:rPrChange w:id="12747" w:author="DuyNgo" w:date="2012-08-10T08:15:00Z">
            <w:rPr>
              <w:ins w:id="12748" w:author="DuyNgo" w:date="2012-08-10T07:43:00Z"/>
            </w:rPr>
          </w:rPrChange>
        </w:rPr>
        <w:pPrChange w:id="12749" w:author="DuyNgo" w:date="2012-08-10T07:44:00Z">
          <w:pPr>
            <w:pStyle w:val="Heading2"/>
            <w:numPr>
              <w:ilvl w:val="1"/>
              <w:numId w:val="92"/>
            </w:numPr>
            <w:tabs>
              <w:tab w:val="num" w:pos="1026"/>
            </w:tabs>
            <w:ind w:left="1026" w:hanging="576"/>
          </w:pPr>
        </w:pPrChange>
      </w:pPr>
      <w:bookmarkStart w:id="12750" w:name="_Toc327466301"/>
      <w:bookmarkStart w:id="12751" w:name="_Toc332351200"/>
      <w:ins w:id="12752" w:author="DuyNgo" w:date="2012-08-10T07:46:00Z">
        <w:r w:rsidRPr="00303364">
          <w:rPr>
            <w:rFonts w:asciiTheme="minorHAnsi" w:hAnsiTheme="minorHAnsi" w:cstheme="minorHAnsi"/>
            <w:sz w:val="24"/>
            <w:szCs w:val="24"/>
            <w:rPrChange w:id="12753" w:author="DuyNgo" w:date="2012-08-10T08:15:00Z">
              <w:rPr/>
            </w:rPrChange>
          </w:rPr>
          <w:t xml:space="preserve">1.2 </w:t>
        </w:r>
      </w:ins>
      <w:ins w:id="12754" w:author="DuyNgo" w:date="2012-08-10T07:43:00Z">
        <w:r w:rsidRPr="00303364">
          <w:rPr>
            <w:rFonts w:asciiTheme="minorHAnsi" w:hAnsiTheme="minorHAnsi" w:cstheme="minorHAnsi"/>
            <w:sz w:val="24"/>
            <w:szCs w:val="24"/>
            <w:rPrChange w:id="12755" w:author="DuyNgo" w:date="2012-08-10T08:15:00Z">
              <w:rPr/>
            </w:rPrChange>
          </w:rPr>
          <w:t>Scope</w:t>
        </w:r>
        <w:bookmarkEnd w:id="12750"/>
        <w:bookmarkEnd w:id="12751"/>
      </w:ins>
    </w:p>
    <w:p w:rsidR="00771246" w:rsidRPr="00303364" w:rsidRDefault="00771246" w:rsidP="00771246">
      <w:pPr>
        <w:pStyle w:val="Body"/>
        <w:rPr>
          <w:ins w:id="12756" w:author="DuyNgo" w:date="2012-08-10T07:43:00Z"/>
          <w:rFonts w:asciiTheme="minorHAnsi" w:hAnsiTheme="minorHAnsi" w:cstheme="minorHAnsi"/>
          <w:sz w:val="24"/>
          <w:szCs w:val="24"/>
          <w:rPrChange w:id="12757" w:author="DuyNgo" w:date="2012-08-10T08:15:00Z">
            <w:rPr>
              <w:ins w:id="12758" w:author="DuyNgo" w:date="2012-08-10T07:43:00Z"/>
              <w:rFonts w:ascii="Times New Roman" w:hAnsi="Times New Roman" w:cs="Times New Roman"/>
              <w:sz w:val="24"/>
              <w:szCs w:val="24"/>
            </w:rPr>
          </w:rPrChange>
        </w:rPr>
      </w:pPr>
      <w:ins w:id="12759" w:author="DuyNgo" w:date="2012-08-10T07:43:00Z">
        <w:r w:rsidRPr="00303364">
          <w:rPr>
            <w:rFonts w:asciiTheme="minorHAnsi" w:hAnsiTheme="minorHAnsi" w:cstheme="minorHAnsi"/>
            <w:sz w:val="24"/>
            <w:szCs w:val="24"/>
            <w:rPrChange w:id="12760" w:author="DuyNgo" w:date="2012-08-10T08:15:00Z">
              <w:rPr>
                <w:rFonts w:ascii="Times New Roman" w:eastAsiaTheme="majorEastAsia" w:hAnsi="Times New Roman" w:cs="Times New Roman"/>
                <w:b/>
                <w:bCs/>
                <w:color w:val="4F81BD" w:themeColor="accent1"/>
                <w:sz w:val="24"/>
                <w:szCs w:val="24"/>
              </w:rPr>
            </w:rPrChange>
          </w:rPr>
          <w:t>This document is prepared for the application OOPMS in scope of the capstone project of FU K4B.</w:t>
        </w:r>
      </w:ins>
    </w:p>
    <w:p w:rsidR="00771246" w:rsidRPr="00303364" w:rsidRDefault="00771246">
      <w:pPr>
        <w:pStyle w:val="Heading3"/>
        <w:rPr>
          <w:ins w:id="12761" w:author="DuyNgo" w:date="2012-08-10T07:43:00Z"/>
          <w:rFonts w:asciiTheme="minorHAnsi" w:hAnsiTheme="minorHAnsi" w:cstheme="minorHAnsi"/>
          <w:sz w:val="24"/>
          <w:szCs w:val="24"/>
          <w:rPrChange w:id="12762" w:author="DuyNgo" w:date="2012-08-10T08:15:00Z">
            <w:rPr>
              <w:ins w:id="12763" w:author="DuyNgo" w:date="2012-08-10T07:43:00Z"/>
            </w:rPr>
          </w:rPrChange>
        </w:rPr>
        <w:pPrChange w:id="12764" w:author="DuyNgo" w:date="2012-08-10T07:44:00Z">
          <w:pPr>
            <w:pStyle w:val="Heading2"/>
            <w:numPr>
              <w:ilvl w:val="1"/>
              <w:numId w:val="92"/>
            </w:numPr>
            <w:tabs>
              <w:tab w:val="num" w:pos="1026"/>
            </w:tabs>
            <w:ind w:left="1026" w:hanging="576"/>
          </w:pPr>
        </w:pPrChange>
      </w:pPr>
      <w:bookmarkStart w:id="12765" w:name="_Toc327466302"/>
      <w:bookmarkStart w:id="12766" w:name="_Toc332351201"/>
      <w:ins w:id="12767" w:author="DuyNgo" w:date="2012-08-10T07:47:00Z">
        <w:r w:rsidRPr="00303364">
          <w:rPr>
            <w:rFonts w:asciiTheme="minorHAnsi" w:hAnsiTheme="minorHAnsi" w:cstheme="minorHAnsi"/>
            <w:sz w:val="24"/>
            <w:szCs w:val="24"/>
            <w:rPrChange w:id="12768" w:author="DuyNgo" w:date="2012-08-10T08:15:00Z">
              <w:rPr/>
            </w:rPrChange>
          </w:rPr>
          <w:lastRenderedPageBreak/>
          <w:t xml:space="preserve">1.3 </w:t>
        </w:r>
      </w:ins>
      <w:ins w:id="12769" w:author="DuyNgo" w:date="2012-08-10T07:43:00Z">
        <w:r w:rsidRPr="00303364">
          <w:rPr>
            <w:rFonts w:asciiTheme="minorHAnsi" w:hAnsiTheme="minorHAnsi" w:cstheme="minorHAnsi"/>
            <w:sz w:val="24"/>
            <w:szCs w:val="24"/>
            <w:rPrChange w:id="12770" w:author="DuyNgo" w:date="2012-08-10T08:15:00Z">
              <w:rPr/>
            </w:rPrChange>
          </w:rPr>
          <w:t>Intended Audiences and Document Organization</w:t>
        </w:r>
        <w:bookmarkEnd w:id="12765"/>
        <w:bookmarkEnd w:id="12766"/>
      </w:ins>
    </w:p>
    <w:p w:rsidR="00771246" w:rsidRPr="00303364" w:rsidRDefault="00771246" w:rsidP="00771246">
      <w:pPr>
        <w:pStyle w:val="Body"/>
        <w:rPr>
          <w:ins w:id="12771" w:author="DuyNgo" w:date="2012-08-10T07:43:00Z"/>
          <w:rFonts w:asciiTheme="minorHAnsi" w:hAnsiTheme="minorHAnsi" w:cstheme="minorHAnsi"/>
          <w:sz w:val="24"/>
          <w:szCs w:val="24"/>
          <w:rPrChange w:id="12772" w:author="DuyNgo" w:date="2012-08-10T08:15:00Z">
            <w:rPr>
              <w:ins w:id="12773" w:author="DuyNgo" w:date="2012-08-10T07:43:00Z"/>
              <w:rFonts w:ascii="Times New Roman" w:hAnsi="Times New Roman" w:cs="Times New Roman"/>
              <w:sz w:val="24"/>
              <w:szCs w:val="24"/>
            </w:rPr>
          </w:rPrChange>
        </w:rPr>
      </w:pPr>
      <w:ins w:id="12774" w:author="DuyNgo" w:date="2012-08-10T07:43:00Z">
        <w:r w:rsidRPr="00303364">
          <w:rPr>
            <w:rFonts w:asciiTheme="minorHAnsi" w:hAnsiTheme="minorHAnsi" w:cstheme="minorHAnsi"/>
            <w:sz w:val="24"/>
            <w:szCs w:val="24"/>
            <w:rPrChange w:id="12775" w:author="DuyNgo" w:date="2012-08-10T08:15:00Z">
              <w:rPr>
                <w:rFonts w:ascii="Times New Roman" w:eastAsiaTheme="majorEastAsia" w:hAnsi="Times New Roman" w:cs="Times New Roman"/>
                <w:b/>
                <w:bCs/>
                <w:color w:val="4F81BD" w:themeColor="accent1"/>
                <w:sz w:val="24"/>
                <w:szCs w:val="24"/>
              </w:rPr>
            </w:rPrChange>
          </w:rPr>
          <w:t xml:space="preserve">This document </w:t>
        </w:r>
        <w:proofErr w:type="gramStart"/>
        <w:r w:rsidRPr="00303364">
          <w:rPr>
            <w:rFonts w:asciiTheme="minorHAnsi" w:hAnsiTheme="minorHAnsi" w:cstheme="minorHAnsi"/>
            <w:sz w:val="24"/>
            <w:szCs w:val="24"/>
            <w:rPrChange w:id="12776" w:author="DuyNgo" w:date="2012-08-10T08:15:00Z">
              <w:rPr>
                <w:rFonts w:ascii="Times New Roman" w:eastAsiaTheme="majorEastAsia" w:hAnsi="Times New Roman" w:cs="Times New Roman"/>
                <w:b/>
                <w:bCs/>
                <w:color w:val="4F81BD" w:themeColor="accent1"/>
                <w:sz w:val="24"/>
                <w:szCs w:val="24"/>
              </w:rPr>
            </w:rPrChange>
          </w:rPr>
          <w:t>is intended</w:t>
        </w:r>
        <w:proofErr w:type="gramEnd"/>
        <w:r w:rsidRPr="00303364">
          <w:rPr>
            <w:rFonts w:asciiTheme="minorHAnsi" w:hAnsiTheme="minorHAnsi" w:cstheme="minorHAnsi"/>
            <w:sz w:val="24"/>
            <w:szCs w:val="24"/>
            <w:rPrChange w:id="12777" w:author="DuyNgo" w:date="2012-08-10T08:15:00Z">
              <w:rPr>
                <w:rFonts w:ascii="Times New Roman" w:eastAsiaTheme="majorEastAsia" w:hAnsi="Times New Roman" w:cs="Times New Roman"/>
                <w:b/>
                <w:bCs/>
                <w:color w:val="4F81BD" w:themeColor="accent1"/>
                <w:sz w:val="24"/>
                <w:szCs w:val="24"/>
              </w:rPr>
            </w:rPrChange>
          </w:rPr>
          <w:t xml:space="preserve"> for:</w:t>
        </w:r>
      </w:ins>
    </w:p>
    <w:p w:rsidR="00771246" w:rsidRPr="00303364" w:rsidRDefault="00771246" w:rsidP="00771246">
      <w:pPr>
        <w:pStyle w:val="BulletList1"/>
        <w:rPr>
          <w:ins w:id="12778" w:author="DuyNgo" w:date="2012-08-10T07:43:00Z"/>
          <w:rFonts w:asciiTheme="minorHAnsi" w:hAnsiTheme="minorHAnsi" w:cstheme="minorHAnsi"/>
          <w:sz w:val="24"/>
          <w:szCs w:val="24"/>
          <w:rPrChange w:id="12779" w:author="DuyNgo" w:date="2012-08-10T08:15:00Z">
            <w:rPr>
              <w:ins w:id="12780" w:author="DuyNgo" w:date="2012-08-10T07:43:00Z"/>
              <w:rFonts w:ascii="Times New Roman" w:hAnsi="Times New Roman" w:cs="Times New Roman"/>
              <w:sz w:val="24"/>
              <w:szCs w:val="24"/>
            </w:rPr>
          </w:rPrChange>
        </w:rPr>
      </w:pPr>
      <w:ins w:id="12781" w:author="DuyNgo" w:date="2012-08-10T07:43:00Z">
        <w:r w:rsidRPr="00303364">
          <w:rPr>
            <w:rFonts w:asciiTheme="minorHAnsi" w:hAnsiTheme="minorHAnsi" w:cstheme="minorHAnsi"/>
            <w:sz w:val="24"/>
            <w:szCs w:val="24"/>
            <w:rPrChange w:id="12782" w:author="DuyNgo" w:date="2012-08-10T08:15:00Z">
              <w:rPr>
                <w:rFonts w:ascii="Times New Roman" w:eastAsiaTheme="majorEastAsia" w:hAnsi="Times New Roman" w:cs="Times New Roman"/>
                <w:b/>
                <w:bCs/>
                <w:color w:val="4F81BD" w:themeColor="accent1"/>
                <w:sz w:val="24"/>
                <w:szCs w:val="24"/>
              </w:rPr>
            </w:rPrChange>
          </w:rPr>
          <w:t>Development team: Developers and Testers</w:t>
        </w:r>
      </w:ins>
    </w:p>
    <w:p w:rsidR="00771246" w:rsidRPr="00303364" w:rsidRDefault="00771246" w:rsidP="00771246">
      <w:pPr>
        <w:pStyle w:val="BulletList1"/>
        <w:rPr>
          <w:ins w:id="12783" w:author="DuyNgo" w:date="2012-08-10T07:43:00Z"/>
          <w:rFonts w:asciiTheme="minorHAnsi" w:hAnsiTheme="minorHAnsi" w:cstheme="minorHAnsi"/>
          <w:sz w:val="24"/>
          <w:szCs w:val="24"/>
          <w:rPrChange w:id="12784" w:author="DuyNgo" w:date="2012-08-10T08:15:00Z">
            <w:rPr>
              <w:ins w:id="12785" w:author="DuyNgo" w:date="2012-08-10T07:43:00Z"/>
              <w:rFonts w:ascii="Times New Roman" w:hAnsi="Times New Roman" w:cs="Times New Roman"/>
              <w:sz w:val="24"/>
              <w:szCs w:val="24"/>
            </w:rPr>
          </w:rPrChange>
        </w:rPr>
      </w:pPr>
      <w:ins w:id="12786" w:author="DuyNgo" w:date="2012-08-10T07:43:00Z">
        <w:r w:rsidRPr="00303364">
          <w:rPr>
            <w:rFonts w:asciiTheme="minorHAnsi" w:hAnsiTheme="minorHAnsi" w:cstheme="minorHAnsi"/>
            <w:sz w:val="24"/>
            <w:szCs w:val="24"/>
            <w:rPrChange w:id="12787" w:author="DuyNgo" w:date="2012-08-10T08:15:00Z">
              <w:rPr>
                <w:rFonts w:ascii="Times New Roman" w:eastAsiaTheme="majorEastAsia" w:hAnsi="Times New Roman" w:cs="Times New Roman"/>
                <w:b/>
                <w:bCs/>
                <w:color w:val="4F81BD" w:themeColor="accent1"/>
                <w:sz w:val="24"/>
                <w:szCs w:val="24"/>
              </w:rPr>
            </w:rPrChange>
          </w:rPr>
          <w:t>Rollout Technical Team: Responsible for deploying applications to UAT and Production environments.</w:t>
        </w:r>
      </w:ins>
    </w:p>
    <w:p w:rsidR="00771246" w:rsidRPr="00303364" w:rsidRDefault="00771246" w:rsidP="00771246">
      <w:pPr>
        <w:pStyle w:val="BulletList1"/>
        <w:rPr>
          <w:ins w:id="12788" w:author="DuyNgo" w:date="2012-08-10T07:43:00Z"/>
          <w:rFonts w:asciiTheme="minorHAnsi" w:hAnsiTheme="minorHAnsi" w:cstheme="minorHAnsi"/>
          <w:sz w:val="24"/>
          <w:szCs w:val="24"/>
          <w:rPrChange w:id="12789" w:author="DuyNgo" w:date="2012-08-10T08:15:00Z">
            <w:rPr>
              <w:ins w:id="12790" w:author="DuyNgo" w:date="2012-08-10T07:43:00Z"/>
              <w:rFonts w:ascii="Times New Roman" w:hAnsi="Times New Roman" w:cs="Times New Roman"/>
              <w:sz w:val="24"/>
              <w:szCs w:val="24"/>
            </w:rPr>
          </w:rPrChange>
        </w:rPr>
      </w:pPr>
      <w:ins w:id="12791" w:author="DuyNgo" w:date="2012-08-10T07:43:00Z">
        <w:r w:rsidRPr="00303364">
          <w:rPr>
            <w:rFonts w:asciiTheme="minorHAnsi" w:hAnsiTheme="minorHAnsi" w:cstheme="minorHAnsi"/>
            <w:sz w:val="24"/>
            <w:szCs w:val="24"/>
            <w:rPrChange w:id="12792" w:author="DuyNgo" w:date="2012-08-10T08:15:00Z">
              <w:rPr>
                <w:rFonts w:ascii="Times New Roman" w:eastAsiaTheme="majorEastAsia" w:hAnsi="Times New Roman" w:cs="Times New Roman"/>
                <w:b/>
                <w:bCs/>
                <w:color w:val="4F81BD" w:themeColor="accent1"/>
                <w:sz w:val="24"/>
                <w:szCs w:val="24"/>
              </w:rPr>
            </w:rPrChange>
          </w:rPr>
          <w:t>Customer Representatives: Responsible to review &amp; approve the document.</w:t>
        </w:r>
      </w:ins>
    </w:p>
    <w:p w:rsidR="00771246" w:rsidRPr="00303364" w:rsidRDefault="00771246" w:rsidP="00771246">
      <w:pPr>
        <w:pStyle w:val="Body"/>
        <w:rPr>
          <w:ins w:id="12793" w:author="DuyNgo" w:date="2012-08-10T07:43:00Z"/>
          <w:rFonts w:asciiTheme="minorHAnsi" w:hAnsiTheme="minorHAnsi" w:cstheme="minorHAnsi"/>
          <w:sz w:val="24"/>
          <w:szCs w:val="24"/>
          <w:rPrChange w:id="12794" w:author="DuyNgo" w:date="2012-08-10T08:15:00Z">
            <w:rPr>
              <w:ins w:id="12795" w:author="DuyNgo" w:date="2012-08-10T07:43:00Z"/>
              <w:rFonts w:ascii="Times New Roman" w:hAnsi="Times New Roman" w:cs="Times New Roman"/>
              <w:sz w:val="24"/>
              <w:szCs w:val="24"/>
            </w:rPr>
          </w:rPrChange>
        </w:rPr>
      </w:pPr>
      <w:ins w:id="12796" w:author="DuyNgo" w:date="2012-08-10T07:43:00Z">
        <w:r w:rsidRPr="00303364">
          <w:rPr>
            <w:rFonts w:asciiTheme="minorHAnsi" w:hAnsiTheme="minorHAnsi" w:cstheme="minorHAnsi"/>
            <w:sz w:val="24"/>
            <w:szCs w:val="24"/>
            <w:rPrChange w:id="12797" w:author="DuyNgo" w:date="2012-08-10T08:15:00Z">
              <w:rPr>
                <w:rFonts w:ascii="Times New Roman" w:eastAsiaTheme="majorEastAsia" w:hAnsi="Times New Roman" w:cs="Times New Roman"/>
                <w:b/>
                <w:bCs/>
                <w:color w:val="4F81BD" w:themeColor="accent1"/>
                <w:sz w:val="24"/>
                <w:szCs w:val="24"/>
              </w:rPr>
            </w:rPrChange>
          </w:rPr>
          <w:t>Below are main sections of the document:</w:t>
        </w:r>
      </w:ins>
    </w:p>
    <w:p w:rsidR="00771246" w:rsidRPr="00303364" w:rsidRDefault="00771246" w:rsidP="00771246">
      <w:pPr>
        <w:pStyle w:val="BulletList1"/>
        <w:rPr>
          <w:ins w:id="12798" w:author="DuyNgo" w:date="2012-08-10T07:43:00Z"/>
          <w:rFonts w:asciiTheme="minorHAnsi" w:hAnsiTheme="minorHAnsi" w:cstheme="minorHAnsi"/>
          <w:sz w:val="24"/>
          <w:szCs w:val="24"/>
          <w:rPrChange w:id="12799" w:author="DuyNgo" w:date="2012-08-10T08:15:00Z">
            <w:rPr>
              <w:ins w:id="12800" w:author="DuyNgo" w:date="2012-08-10T07:43:00Z"/>
              <w:rFonts w:ascii="Times New Roman" w:hAnsi="Times New Roman" w:cs="Times New Roman"/>
              <w:sz w:val="24"/>
              <w:szCs w:val="24"/>
            </w:rPr>
          </w:rPrChange>
        </w:rPr>
      </w:pPr>
      <w:ins w:id="12801" w:author="DuyNgo" w:date="2012-08-10T07:43:00Z">
        <w:r w:rsidRPr="00303364">
          <w:rPr>
            <w:rFonts w:asciiTheme="minorHAnsi" w:hAnsiTheme="minorHAnsi" w:cstheme="minorHAnsi"/>
            <w:b/>
            <w:sz w:val="24"/>
            <w:szCs w:val="24"/>
            <w:rPrChange w:id="12802" w:author="DuyNgo" w:date="2012-08-10T08:15:00Z">
              <w:rPr>
                <w:rFonts w:ascii="Times New Roman" w:eastAsiaTheme="majorEastAsia" w:hAnsi="Times New Roman" w:cs="Times New Roman"/>
                <w:b/>
                <w:bCs/>
                <w:color w:val="4F81BD" w:themeColor="accent1"/>
                <w:sz w:val="24"/>
                <w:szCs w:val="24"/>
              </w:rPr>
            </w:rPrChange>
          </w:rPr>
          <w:t xml:space="preserve">Introduction </w:t>
        </w:r>
        <w:r w:rsidRPr="00303364">
          <w:rPr>
            <w:rFonts w:asciiTheme="minorHAnsi" w:hAnsiTheme="minorHAnsi" w:cstheme="minorHAnsi"/>
            <w:sz w:val="24"/>
            <w:szCs w:val="24"/>
            <w:rPrChange w:id="12803" w:author="DuyNgo" w:date="2012-08-10T08:15:00Z">
              <w:rPr>
                <w:rFonts w:ascii="Times New Roman" w:eastAsiaTheme="majorEastAsia" w:hAnsi="Times New Roman" w:cs="Times New Roman"/>
                <w:b/>
                <w:bCs/>
                <w:color w:val="4F81BD" w:themeColor="accent1"/>
                <w:sz w:val="24"/>
                <w:szCs w:val="24"/>
              </w:rPr>
            </w:rPrChange>
          </w:rPr>
          <w:t xml:space="preserve">: This section describes the general introduction of this document </w:t>
        </w:r>
      </w:ins>
    </w:p>
    <w:p w:rsidR="00771246" w:rsidRPr="00303364" w:rsidRDefault="00771246" w:rsidP="00771246">
      <w:pPr>
        <w:pStyle w:val="BulletList1"/>
        <w:rPr>
          <w:ins w:id="12804" w:author="DuyNgo" w:date="2012-08-10T07:43:00Z"/>
          <w:rFonts w:asciiTheme="minorHAnsi" w:hAnsiTheme="minorHAnsi" w:cstheme="minorHAnsi"/>
          <w:sz w:val="24"/>
          <w:szCs w:val="24"/>
          <w:rPrChange w:id="12805" w:author="DuyNgo" w:date="2012-08-10T08:15:00Z">
            <w:rPr>
              <w:ins w:id="12806" w:author="DuyNgo" w:date="2012-08-10T07:43:00Z"/>
              <w:rFonts w:ascii="Times New Roman" w:hAnsi="Times New Roman" w:cs="Times New Roman"/>
              <w:sz w:val="24"/>
              <w:szCs w:val="24"/>
            </w:rPr>
          </w:rPrChange>
        </w:rPr>
      </w:pPr>
      <w:ins w:id="12807" w:author="DuyNgo" w:date="2012-08-10T07:43:00Z">
        <w:r w:rsidRPr="00303364">
          <w:rPr>
            <w:rFonts w:asciiTheme="minorHAnsi" w:hAnsiTheme="minorHAnsi" w:cstheme="minorHAnsi"/>
            <w:b/>
            <w:sz w:val="24"/>
            <w:szCs w:val="24"/>
            <w:rPrChange w:id="12808" w:author="DuyNgo" w:date="2012-08-10T08:15:00Z">
              <w:rPr>
                <w:rFonts w:ascii="Times New Roman" w:eastAsiaTheme="majorEastAsia" w:hAnsi="Times New Roman" w:cs="Times New Roman"/>
                <w:b/>
                <w:bCs/>
                <w:color w:val="4F81BD" w:themeColor="accent1"/>
                <w:sz w:val="24"/>
                <w:szCs w:val="24"/>
              </w:rPr>
            </w:rPrChange>
          </w:rPr>
          <w:t xml:space="preserve">Architecture </w:t>
        </w:r>
        <w:proofErr w:type="gramStart"/>
        <w:r w:rsidRPr="00303364">
          <w:rPr>
            <w:rFonts w:asciiTheme="minorHAnsi" w:hAnsiTheme="minorHAnsi" w:cstheme="minorHAnsi"/>
            <w:b/>
            <w:sz w:val="24"/>
            <w:szCs w:val="24"/>
            <w:rPrChange w:id="12809" w:author="DuyNgo" w:date="2012-08-10T08:15:00Z">
              <w:rPr>
                <w:rFonts w:ascii="Times New Roman" w:eastAsiaTheme="majorEastAsia" w:hAnsi="Times New Roman" w:cs="Times New Roman"/>
                <w:b/>
                <w:bCs/>
                <w:color w:val="4F81BD" w:themeColor="accent1"/>
                <w:sz w:val="24"/>
                <w:szCs w:val="24"/>
              </w:rPr>
            </w:rPrChange>
          </w:rPr>
          <w:t>Design :</w:t>
        </w:r>
        <w:proofErr w:type="gramEnd"/>
        <w:r w:rsidRPr="00303364">
          <w:rPr>
            <w:rFonts w:asciiTheme="minorHAnsi" w:hAnsiTheme="minorHAnsi" w:cstheme="minorHAnsi"/>
            <w:b/>
            <w:sz w:val="24"/>
            <w:szCs w:val="24"/>
            <w:rPrChange w:id="12810" w:author="DuyNgo" w:date="2012-08-10T08:15:00Z">
              <w:rPr>
                <w:rFonts w:ascii="Times New Roman" w:eastAsiaTheme="majorEastAsia" w:hAnsi="Times New Roman" w:cs="Times New Roman"/>
                <w:b/>
                <w:bCs/>
                <w:color w:val="4F81BD" w:themeColor="accent1"/>
                <w:sz w:val="24"/>
                <w:szCs w:val="24"/>
              </w:rPr>
            </w:rPrChange>
          </w:rPr>
          <w:t xml:space="preserve"> </w:t>
        </w:r>
        <w:r w:rsidRPr="00303364">
          <w:rPr>
            <w:rFonts w:asciiTheme="minorHAnsi" w:hAnsiTheme="minorHAnsi" w:cstheme="minorHAnsi"/>
            <w:sz w:val="24"/>
            <w:szCs w:val="24"/>
            <w:rPrChange w:id="12811" w:author="DuyNgo" w:date="2012-08-10T08:15:00Z">
              <w:rPr>
                <w:rFonts w:ascii="Times New Roman" w:eastAsiaTheme="majorEastAsia" w:hAnsi="Times New Roman" w:cs="Times New Roman"/>
                <w:b/>
                <w:bCs/>
                <w:color w:val="4F81BD" w:themeColor="accent1"/>
                <w:sz w:val="24"/>
                <w:szCs w:val="24"/>
              </w:rPr>
            </w:rPrChange>
          </w:rPr>
          <w:t>This section describes the high-level technical assessments and decisions for the  application.</w:t>
        </w:r>
      </w:ins>
    </w:p>
    <w:p w:rsidR="00771246" w:rsidRPr="00303364" w:rsidRDefault="00771246" w:rsidP="00771246">
      <w:pPr>
        <w:pStyle w:val="BulletList1"/>
        <w:rPr>
          <w:ins w:id="12812" w:author="DuyNgo" w:date="2012-08-10T07:43:00Z"/>
          <w:rFonts w:asciiTheme="minorHAnsi" w:hAnsiTheme="minorHAnsi" w:cstheme="minorHAnsi"/>
          <w:sz w:val="24"/>
          <w:szCs w:val="24"/>
          <w:rPrChange w:id="12813" w:author="DuyNgo" w:date="2012-08-10T08:15:00Z">
            <w:rPr>
              <w:ins w:id="12814" w:author="DuyNgo" w:date="2012-08-10T07:43:00Z"/>
              <w:rFonts w:ascii="Times New Roman" w:hAnsi="Times New Roman" w:cs="Times New Roman"/>
              <w:sz w:val="24"/>
              <w:szCs w:val="24"/>
            </w:rPr>
          </w:rPrChange>
        </w:rPr>
      </w:pPr>
      <w:ins w:id="12815" w:author="DuyNgo" w:date="2012-08-10T07:43:00Z">
        <w:r w:rsidRPr="00303364">
          <w:rPr>
            <w:rFonts w:asciiTheme="minorHAnsi" w:hAnsiTheme="minorHAnsi" w:cstheme="minorHAnsi"/>
            <w:b/>
            <w:sz w:val="24"/>
            <w:szCs w:val="24"/>
            <w:rPrChange w:id="12816" w:author="DuyNgo" w:date="2012-08-10T08:15:00Z">
              <w:rPr>
                <w:rFonts w:ascii="Times New Roman" w:eastAsiaTheme="majorEastAsia" w:hAnsi="Times New Roman" w:cs="Times New Roman"/>
                <w:b/>
                <w:bCs/>
                <w:color w:val="4F81BD" w:themeColor="accent1"/>
                <w:sz w:val="24"/>
                <w:szCs w:val="24"/>
              </w:rPr>
            </w:rPrChange>
          </w:rPr>
          <w:t xml:space="preserve">Technical </w:t>
        </w:r>
        <w:proofErr w:type="gramStart"/>
        <w:r w:rsidRPr="00303364">
          <w:rPr>
            <w:rFonts w:asciiTheme="minorHAnsi" w:hAnsiTheme="minorHAnsi" w:cstheme="minorHAnsi"/>
            <w:b/>
            <w:sz w:val="24"/>
            <w:szCs w:val="24"/>
            <w:rPrChange w:id="12817" w:author="DuyNgo" w:date="2012-08-10T08:15:00Z">
              <w:rPr>
                <w:rFonts w:ascii="Times New Roman" w:eastAsiaTheme="majorEastAsia" w:hAnsi="Times New Roman" w:cs="Times New Roman"/>
                <w:b/>
                <w:bCs/>
                <w:color w:val="4F81BD" w:themeColor="accent1"/>
                <w:sz w:val="24"/>
                <w:szCs w:val="24"/>
              </w:rPr>
            </w:rPrChange>
          </w:rPr>
          <w:t>Solutions :</w:t>
        </w:r>
        <w:proofErr w:type="gramEnd"/>
        <w:r w:rsidRPr="00303364">
          <w:rPr>
            <w:rFonts w:asciiTheme="minorHAnsi" w:hAnsiTheme="minorHAnsi" w:cstheme="minorHAnsi"/>
            <w:b/>
            <w:sz w:val="24"/>
            <w:szCs w:val="24"/>
            <w:rPrChange w:id="12818" w:author="DuyNgo" w:date="2012-08-10T08:15:00Z">
              <w:rPr>
                <w:rFonts w:ascii="Times New Roman" w:eastAsiaTheme="majorEastAsia" w:hAnsi="Times New Roman" w:cs="Times New Roman"/>
                <w:b/>
                <w:bCs/>
                <w:color w:val="4F81BD" w:themeColor="accent1"/>
                <w:sz w:val="24"/>
                <w:szCs w:val="24"/>
              </w:rPr>
            </w:rPrChange>
          </w:rPr>
          <w:t xml:space="preserve"> </w:t>
        </w:r>
        <w:r w:rsidRPr="00303364">
          <w:rPr>
            <w:rFonts w:asciiTheme="minorHAnsi" w:hAnsiTheme="minorHAnsi" w:cstheme="minorHAnsi"/>
            <w:sz w:val="24"/>
            <w:szCs w:val="24"/>
            <w:rPrChange w:id="12819" w:author="DuyNgo" w:date="2012-08-10T08:15:00Z">
              <w:rPr>
                <w:rFonts w:ascii="Times New Roman" w:eastAsiaTheme="majorEastAsia" w:hAnsi="Times New Roman" w:cs="Times New Roman"/>
                <w:b/>
                <w:bCs/>
                <w:color w:val="4F81BD" w:themeColor="accent1"/>
                <w:sz w:val="24"/>
                <w:szCs w:val="24"/>
              </w:rPr>
            </w:rPrChange>
          </w:rPr>
          <w:t>This section describes mechanism used in the project.</w:t>
        </w:r>
      </w:ins>
    </w:p>
    <w:p w:rsidR="00771246" w:rsidRPr="00303364" w:rsidRDefault="00771246" w:rsidP="00771246">
      <w:pPr>
        <w:pStyle w:val="BulletList1"/>
        <w:rPr>
          <w:ins w:id="12820" w:author="DuyNgo" w:date="2012-08-10T07:43:00Z"/>
          <w:rFonts w:asciiTheme="minorHAnsi" w:hAnsiTheme="minorHAnsi" w:cstheme="minorHAnsi"/>
          <w:sz w:val="24"/>
          <w:szCs w:val="24"/>
          <w:rPrChange w:id="12821" w:author="DuyNgo" w:date="2012-08-10T08:15:00Z">
            <w:rPr>
              <w:ins w:id="12822" w:author="DuyNgo" w:date="2012-08-10T07:43:00Z"/>
              <w:rFonts w:ascii="Times New Roman" w:hAnsi="Times New Roman" w:cs="Times New Roman"/>
              <w:sz w:val="24"/>
              <w:szCs w:val="24"/>
            </w:rPr>
          </w:rPrChange>
        </w:rPr>
      </w:pPr>
      <w:ins w:id="12823" w:author="DuyNgo" w:date="2012-08-10T07:43:00Z">
        <w:r w:rsidRPr="00303364">
          <w:rPr>
            <w:rFonts w:asciiTheme="minorHAnsi" w:hAnsiTheme="minorHAnsi" w:cstheme="minorHAnsi"/>
            <w:b/>
            <w:sz w:val="24"/>
            <w:szCs w:val="24"/>
            <w:rPrChange w:id="12824" w:author="DuyNgo" w:date="2012-08-10T08:15:00Z">
              <w:rPr>
                <w:rFonts w:ascii="Times New Roman" w:eastAsiaTheme="majorEastAsia" w:hAnsi="Times New Roman" w:cs="Times New Roman"/>
                <w:b/>
                <w:bCs/>
                <w:color w:val="4F81BD" w:themeColor="accent1"/>
                <w:sz w:val="24"/>
                <w:szCs w:val="24"/>
              </w:rPr>
            </w:rPrChange>
          </w:rPr>
          <w:t>Database Design</w:t>
        </w:r>
        <w:r w:rsidRPr="00303364">
          <w:rPr>
            <w:rFonts w:asciiTheme="minorHAnsi" w:hAnsiTheme="minorHAnsi" w:cstheme="minorHAnsi"/>
            <w:sz w:val="24"/>
            <w:szCs w:val="24"/>
            <w:rPrChange w:id="12825" w:author="DuyNgo" w:date="2012-08-10T08:15:00Z">
              <w:rPr>
                <w:rFonts w:ascii="Times New Roman" w:eastAsiaTheme="majorEastAsia" w:hAnsi="Times New Roman" w:cs="Times New Roman"/>
                <w:b/>
                <w:bCs/>
                <w:color w:val="4F81BD" w:themeColor="accent1"/>
                <w:sz w:val="24"/>
                <w:szCs w:val="24"/>
              </w:rPr>
            </w:rPrChange>
          </w:rPr>
          <w:t xml:space="preserve">: </w:t>
        </w:r>
        <w:bookmarkStart w:id="12826" w:name="OLE_LINK5"/>
        <w:bookmarkStart w:id="12827" w:name="OLE_LINK6"/>
        <w:r w:rsidRPr="00303364">
          <w:rPr>
            <w:rFonts w:asciiTheme="minorHAnsi" w:hAnsiTheme="minorHAnsi" w:cstheme="minorHAnsi"/>
            <w:sz w:val="24"/>
            <w:szCs w:val="24"/>
            <w:rPrChange w:id="12828" w:author="DuyNgo" w:date="2012-08-10T08:15:00Z">
              <w:rPr>
                <w:rFonts w:ascii="Times New Roman" w:eastAsiaTheme="majorEastAsia" w:hAnsi="Times New Roman" w:cs="Times New Roman"/>
                <w:b/>
                <w:bCs/>
                <w:color w:val="4F81BD" w:themeColor="accent1"/>
                <w:sz w:val="24"/>
                <w:szCs w:val="24"/>
              </w:rPr>
            </w:rPrChange>
          </w:rPr>
          <w:t>This section describes</w:t>
        </w:r>
        <w:r w:rsidRPr="00303364">
          <w:rPr>
            <w:rFonts w:asciiTheme="minorHAnsi" w:hAnsiTheme="minorHAnsi" w:cstheme="minorHAnsi"/>
            <w:b/>
            <w:sz w:val="24"/>
            <w:szCs w:val="24"/>
            <w:rPrChange w:id="12829" w:author="DuyNgo" w:date="2012-08-10T08:15:00Z">
              <w:rPr>
                <w:rFonts w:ascii="Times New Roman" w:eastAsiaTheme="majorEastAsia" w:hAnsi="Times New Roman" w:cs="Times New Roman"/>
                <w:b/>
                <w:bCs/>
                <w:color w:val="4F81BD" w:themeColor="accent1"/>
                <w:sz w:val="24"/>
                <w:szCs w:val="24"/>
              </w:rPr>
            </w:rPrChange>
          </w:rPr>
          <w:t xml:space="preserve"> </w:t>
        </w:r>
        <w:r w:rsidRPr="00303364">
          <w:rPr>
            <w:rFonts w:asciiTheme="minorHAnsi" w:hAnsiTheme="minorHAnsi" w:cstheme="minorHAnsi"/>
            <w:sz w:val="24"/>
            <w:szCs w:val="24"/>
            <w:rPrChange w:id="12830" w:author="DuyNgo" w:date="2012-08-10T08:15:00Z">
              <w:rPr>
                <w:rFonts w:ascii="Times New Roman" w:eastAsiaTheme="majorEastAsia" w:hAnsi="Times New Roman" w:cs="Times New Roman"/>
                <w:b/>
                <w:bCs/>
                <w:color w:val="4F81BD" w:themeColor="accent1"/>
                <w:sz w:val="24"/>
                <w:szCs w:val="24"/>
              </w:rPr>
            </w:rPrChange>
          </w:rPr>
          <w:t xml:space="preserve">in detail how </w:t>
        </w:r>
        <w:bookmarkEnd w:id="12826"/>
        <w:bookmarkEnd w:id="12827"/>
        <w:r w:rsidRPr="00303364">
          <w:rPr>
            <w:rFonts w:asciiTheme="minorHAnsi" w:hAnsiTheme="minorHAnsi" w:cstheme="minorHAnsi"/>
            <w:sz w:val="24"/>
            <w:szCs w:val="24"/>
            <w:rPrChange w:id="12831" w:author="DuyNgo" w:date="2012-08-10T08:15:00Z">
              <w:rPr>
                <w:rFonts w:ascii="Times New Roman" w:eastAsiaTheme="majorEastAsia" w:hAnsi="Times New Roman" w:cs="Times New Roman"/>
                <w:b/>
                <w:bCs/>
                <w:color w:val="4F81BD" w:themeColor="accent1"/>
                <w:sz w:val="24"/>
                <w:szCs w:val="24"/>
              </w:rPr>
            </w:rPrChange>
          </w:rPr>
          <w:t>data is structured and manipulated in this application.</w:t>
        </w:r>
      </w:ins>
    </w:p>
    <w:p w:rsidR="00771246" w:rsidRPr="00303364" w:rsidRDefault="00771246" w:rsidP="00771246">
      <w:pPr>
        <w:pStyle w:val="BulletList1"/>
        <w:rPr>
          <w:ins w:id="12832" w:author="DuyNgo" w:date="2012-08-10T07:43:00Z"/>
          <w:rFonts w:asciiTheme="minorHAnsi" w:hAnsiTheme="minorHAnsi" w:cstheme="minorHAnsi"/>
          <w:b/>
          <w:sz w:val="24"/>
          <w:szCs w:val="24"/>
          <w:rPrChange w:id="12833" w:author="DuyNgo" w:date="2012-08-10T08:15:00Z">
            <w:rPr>
              <w:ins w:id="12834" w:author="DuyNgo" w:date="2012-08-10T07:43:00Z"/>
              <w:rFonts w:ascii="Times New Roman" w:hAnsi="Times New Roman" w:cs="Times New Roman"/>
              <w:b/>
              <w:sz w:val="24"/>
              <w:szCs w:val="24"/>
            </w:rPr>
          </w:rPrChange>
        </w:rPr>
      </w:pPr>
      <w:ins w:id="12835" w:author="DuyNgo" w:date="2012-08-10T07:43:00Z">
        <w:r w:rsidRPr="00303364">
          <w:rPr>
            <w:rFonts w:asciiTheme="minorHAnsi" w:hAnsiTheme="minorHAnsi" w:cstheme="minorHAnsi"/>
            <w:b/>
            <w:sz w:val="24"/>
            <w:szCs w:val="24"/>
            <w:rPrChange w:id="12836" w:author="DuyNgo" w:date="2012-08-10T08:15:00Z">
              <w:rPr>
                <w:rFonts w:ascii="Times New Roman" w:eastAsiaTheme="majorEastAsia" w:hAnsi="Times New Roman" w:cs="Times New Roman"/>
                <w:b/>
                <w:bCs/>
                <w:color w:val="4F81BD" w:themeColor="accent1"/>
                <w:sz w:val="24"/>
                <w:szCs w:val="24"/>
              </w:rPr>
            </w:rPrChange>
          </w:rPr>
          <w:t xml:space="preserve">CRC Card Model: </w:t>
        </w:r>
        <w:r w:rsidRPr="00303364">
          <w:rPr>
            <w:rFonts w:asciiTheme="minorHAnsi" w:hAnsiTheme="minorHAnsi" w:cstheme="minorHAnsi"/>
            <w:sz w:val="24"/>
            <w:szCs w:val="24"/>
            <w:rPrChange w:id="12837" w:author="DuyNgo" w:date="2012-08-10T08:15:00Z">
              <w:rPr>
                <w:rFonts w:ascii="Times New Roman" w:eastAsiaTheme="majorEastAsia" w:hAnsi="Times New Roman" w:cs="Times New Roman"/>
                <w:b/>
                <w:bCs/>
                <w:color w:val="4F81BD" w:themeColor="accent1"/>
                <w:sz w:val="24"/>
                <w:szCs w:val="24"/>
              </w:rPr>
            </w:rPrChange>
          </w:rPr>
          <w:t>This is to describe modules’ responsibilities and its cooperators.</w:t>
        </w:r>
      </w:ins>
    </w:p>
    <w:p w:rsidR="00771246" w:rsidRPr="00303364" w:rsidRDefault="00771246" w:rsidP="00771246">
      <w:pPr>
        <w:pStyle w:val="BulletList1"/>
        <w:rPr>
          <w:ins w:id="12838" w:author="DuyNgo" w:date="2012-08-10T07:43:00Z"/>
          <w:rFonts w:asciiTheme="minorHAnsi" w:hAnsiTheme="minorHAnsi" w:cstheme="minorHAnsi"/>
          <w:sz w:val="24"/>
          <w:szCs w:val="24"/>
          <w:rPrChange w:id="12839" w:author="DuyNgo" w:date="2012-08-10T08:15:00Z">
            <w:rPr>
              <w:ins w:id="12840" w:author="DuyNgo" w:date="2012-08-10T07:43:00Z"/>
              <w:rFonts w:ascii="Times New Roman" w:hAnsi="Times New Roman" w:cs="Times New Roman"/>
              <w:sz w:val="24"/>
              <w:szCs w:val="24"/>
            </w:rPr>
          </w:rPrChange>
        </w:rPr>
      </w:pPr>
      <w:ins w:id="12841" w:author="DuyNgo" w:date="2012-08-10T07:43:00Z">
        <w:r w:rsidRPr="00303364">
          <w:rPr>
            <w:rFonts w:asciiTheme="minorHAnsi" w:hAnsiTheme="minorHAnsi" w:cstheme="minorHAnsi"/>
            <w:b/>
            <w:sz w:val="24"/>
            <w:szCs w:val="24"/>
            <w:rPrChange w:id="12842" w:author="DuyNgo" w:date="2012-08-10T08:15:00Z">
              <w:rPr>
                <w:rFonts w:ascii="Times New Roman" w:eastAsiaTheme="majorEastAsia" w:hAnsi="Times New Roman" w:cs="Times New Roman"/>
                <w:b/>
                <w:bCs/>
                <w:color w:val="4F81BD" w:themeColor="accent1"/>
                <w:sz w:val="24"/>
                <w:szCs w:val="24"/>
              </w:rPr>
            </w:rPrChange>
          </w:rPr>
          <w:t>Application Security</w:t>
        </w:r>
        <w:r w:rsidRPr="00303364">
          <w:rPr>
            <w:rFonts w:asciiTheme="minorHAnsi" w:hAnsiTheme="minorHAnsi" w:cstheme="minorHAnsi"/>
            <w:sz w:val="24"/>
            <w:szCs w:val="24"/>
            <w:rPrChange w:id="12843" w:author="DuyNgo" w:date="2012-08-10T08:15:00Z">
              <w:rPr>
                <w:rFonts w:ascii="Times New Roman" w:eastAsiaTheme="majorEastAsia" w:hAnsi="Times New Roman" w:cs="Times New Roman"/>
                <w:b/>
                <w:bCs/>
                <w:color w:val="4F81BD" w:themeColor="accent1"/>
                <w:sz w:val="24"/>
                <w:szCs w:val="24"/>
              </w:rPr>
            </w:rPrChange>
          </w:rPr>
          <w:t xml:space="preserve">: This section </w:t>
        </w:r>
        <w:proofErr w:type="spellStart"/>
        <w:r w:rsidRPr="00303364">
          <w:rPr>
            <w:rFonts w:asciiTheme="minorHAnsi" w:hAnsiTheme="minorHAnsi" w:cstheme="minorHAnsi"/>
            <w:sz w:val="24"/>
            <w:szCs w:val="24"/>
            <w:rPrChange w:id="12844" w:author="DuyNgo" w:date="2012-08-10T08:15:00Z">
              <w:rPr>
                <w:rFonts w:ascii="Times New Roman" w:eastAsiaTheme="majorEastAsia" w:hAnsi="Times New Roman" w:cs="Times New Roman"/>
                <w:b/>
                <w:bCs/>
                <w:color w:val="4F81BD" w:themeColor="accent1"/>
                <w:sz w:val="24"/>
                <w:szCs w:val="24"/>
              </w:rPr>
            </w:rPrChange>
          </w:rPr>
          <w:t>describles</w:t>
        </w:r>
        <w:proofErr w:type="spellEnd"/>
        <w:r w:rsidRPr="00303364">
          <w:rPr>
            <w:rFonts w:asciiTheme="minorHAnsi" w:hAnsiTheme="minorHAnsi" w:cstheme="minorHAnsi"/>
            <w:sz w:val="24"/>
            <w:szCs w:val="24"/>
            <w:rPrChange w:id="12845" w:author="DuyNgo" w:date="2012-08-10T08:15:00Z">
              <w:rPr>
                <w:rFonts w:ascii="Times New Roman" w:eastAsiaTheme="majorEastAsia" w:hAnsi="Times New Roman" w:cs="Times New Roman"/>
                <w:b/>
                <w:bCs/>
                <w:color w:val="4F81BD" w:themeColor="accent1"/>
                <w:sz w:val="24"/>
                <w:szCs w:val="24"/>
              </w:rPr>
            </w:rPrChange>
          </w:rPr>
          <w:t xml:space="preserve"> security matrix in detail</w:t>
        </w:r>
      </w:ins>
    </w:p>
    <w:p w:rsidR="00771246" w:rsidRPr="00303364" w:rsidRDefault="00771246" w:rsidP="00771246">
      <w:pPr>
        <w:pStyle w:val="BulletList1"/>
        <w:rPr>
          <w:ins w:id="12846" w:author="DuyNgo" w:date="2012-08-10T07:43:00Z"/>
          <w:rFonts w:asciiTheme="minorHAnsi" w:hAnsiTheme="minorHAnsi" w:cstheme="minorHAnsi"/>
          <w:sz w:val="24"/>
          <w:szCs w:val="24"/>
          <w:rPrChange w:id="12847" w:author="DuyNgo" w:date="2012-08-10T08:15:00Z">
            <w:rPr>
              <w:ins w:id="12848" w:author="DuyNgo" w:date="2012-08-10T07:43:00Z"/>
              <w:rFonts w:ascii="Times New Roman" w:hAnsi="Times New Roman" w:cs="Times New Roman"/>
              <w:sz w:val="24"/>
              <w:szCs w:val="24"/>
            </w:rPr>
          </w:rPrChange>
        </w:rPr>
      </w:pPr>
      <w:ins w:id="12849" w:author="DuyNgo" w:date="2012-08-10T07:43:00Z">
        <w:r w:rsidRPr="00303364">
          <w:rPr>
            <w:rFonts w:asciiTheme="minorHAnsi" w:hAnsiTheme="minorHAnsi" w:cstheme="minorHAnsi"/>
            <w:b/>
            <w:sz w:val="24"/>
            <w:szCs w:val="24"/>
            <w:rPrChange w:id="12850" w:author="DuyNgo" w:date="2012-08-10T08:15:00Z">
              <w:rPr>
                <w:rFonts w:ascii="Times New Roman" w:eastAsiaTheme="majorEastAsia" w:hAnsi="Times New Roman" w:cs="Times New Roman"/>
                <w:b/>
                <w:bCs/>
                <w:color w:val="4F81BD" w:themeColor="accent1"/>
                <w:sz w:val="24"/>
                <w:szCs w:val="24"/>
              </w:rPr>
            </w:rPrChange>
          </w:rPr>
          <w:t>Detail Function Design</w:t>
        </w:r>
        <w:r w:rsidRPr="00303364">
          <w:rPr>
            <w:rFonts w:asciiTheme="minorHAnsi" w:hAnsiTheme="minorHAnsi" w:cstheme="minorHAnsi"/>
            <w:sz w:val="24"/>
            <w:szCs w:val="24"/>
            <w:rPrChange w:id="12851" w:author="DuyNgo" w:date="2012-08-10T08:15:00Z">
              <w:rPr>
                <w:rFonts w:ascii="Times New Roman" w:eastAsiaTheme="majorEastAsia" w:hAnsi="Times New Roman" w:cs="Times New Roman"/>
                <w:b/>
                <w:bCs/>
                <w:color w:val="4F81BD" w:themeColor="accent1"/>
                <w:sz w:val="24"/>
                <w:szCs w:val="24"/>
              </w:rPr>
            </w:rPrChange>
          </w:rPr>
          <w:t>: This section describe in detail how features are developed and work.</w:t>
        </w:r>
      </w:ins>
    </w:p>
    <w:p w:rsidR="00771246" w:rsidRPr="00303364" w:rsidRDefault="00771246" w:rsidP="00771246">
      <w:pPr>
        <w:pStyle w:val="BulletList1"/>
        <w:rPr>
          <w:ins w:id="12852" w:author="DuyNgo" w:date="2012-08-10T07:43:00Z"/>
          <w:rFonts w:asciiTheme="minorHAnsi" w:hAnsiTheme="minorHAnsi" w:cstheme="minorHAnsi"/>
          <w:b/>
          <w:sz w:val="24"/>
          <w:szCs w:val="24"/>
          <w:rPrChange w:id="12853" w:author="DuyNgo" w:date="2012-08-10T08:15:00Z">
            <w:rPr>
              <w:ins w:id="12854" w:author="DuyNgo" w:date="2012-08-10T07:43:00Z"/>
              <w:rFonts w:ascii="Times New Roman" w:hAnsi="Times New Roman" w:cs="Times New Roman"/>
              <w:b/>
              <w:sz w:val="24"/>
              <w:szCs w:val="24"/>
            </w:rPr>
          </w:rPrChange>
        </w:rPr>
      </w:pPr>
      <w:ins w:id="12855" w:author="DuyNgo" w:date="2012-08-10T07:43:00Z">
        <w:r w:rsidRPr="00303364">
          <w:rPr>
            <w:rFonts w:asciiTheme="minorHAnsi" w:hAnsiTheme="minorHAnsi" w:cstheme="minorHAnsi"/>
            <w:b/>
            <w:sz w:val="24"/>
            <w:szCs w:val="24"/>
            <w:rPrChange w:id="12856" w:author="DuyNgo" w:date="2012-08-10T08:15:00Z">
              <w:rPr>
                <w:rFonts w:ascii="Times New Roman" w:eastAsiaTheme="majorEastAsia" w:hAnsi="Times New Roman" w:cs="Times New Roman"/>
                <w:b/>
                <w:bCs/>
                <w:color w:val="4F81BD" w:themeColor="accent1"/>
                <w:sz w:val="24"/>
                <w:szCs w:val="24"/>
              </w:rPr>
            </w:rPrChange>
          </w:rPr>
          <w:t xml:space="preserve">Interface Design: </w:t>
        </w:r>
        <w:r w:rsidRPr="00303364">
          <w:rPr>
            <w:rFonts w:asciiTheme="minorHAnsi" w:hAnsiTheme="minorHAnsi" w:cstheme="minorHAnsi"/>
            <w:sz w:val="24"/>
            <w:szCs w:val="24"/>
            <w:rPrChange w:id="12857" w:author="DuyNgo" w:date="2012-08-10T08:15:00Z">
              <w:rPr>
                <w:rFonts w:ascii="Times New Roman" w:eastAsiaTheme="majorEastAsia" w:hAnsi="Times New Roman" w:cs="Times New Roman"/>
                <w:b/>
                <w:bCs/>
                <w:color w:val="4F81BD" w:themeColor="accent1"/>
                <w:sz w:val="24"/>
                <w:szCs w:val="24"/>
              </w:rPr>
            </w:rPrChange>
          </w:rPr>
          <w:t>This section describes</w:t>
        </w:r>
        <w:r w:rsidRPr="00303364">
          <w:rPr>
            <w:rFonts w:asciiTheme="minorHAnsi" w:hAnsiTheme="minorHAnsi" w:cstheme="minorHAnsi"/>
            <w:b/>
            <w:sz w:val="24"/>
            <w:szCs w:val="24"/>
            <w:rPrChange w:id="12858" w:author="DuyNgo" w:date="2012-08-10T08:15:00Z">
              <w:rPr>
                <w:rFonts w:ascii="Times New Roman" w:eastAsiaTheme="majorEastAsia" w:hAnsi="Times New Roman" w:cs="Times New Roman"/>
                <w:b/>
                <w:bCs/>
                <w:color w:val="4F81BD" w:themeColor="accent1"/>
                <w:sz w:val="24"/>
                <w:szCs w:val="24"/>
              </w:rPr>
            </w:rPrChange>
          </w:rPr>
          <w:t xml:space="preserve"> </w:t>
        </w:r>
        <w:r w:rsidRPr="00303364">
          <w:rPr>
            <w:rFonts w:asciiTheme="minorHAnsi" w:hAnsiTheme="minorHAnsi" w:cstheme="minorHAnsi"/>
            <w:sz w:val="24"/>
            <w:szCs w:val="24"/>
            <w:rPrChange w:id="12859" w:author="DuyNgo" w:date="2012-08-10T08:15:00Z">
              <w:rPr>
                <w:rFonts w:ascii="Times New Roman" w:eastAsiaTheme="majorEastAsia" w:hAnsi="Times New Roman" w:cs="Times New Roman"/>
                <w:b/>
                <w:bCs/>
                <w:color w:val="4F81BD" w:themeColor="accent1"/>
                <w:sz w:val="24"/>
                <w:szCs w:val="24"/>
              </w:rPr>
            </w:rPrChange>
          </w:rPr>
          <w:t xml:space="preserve">in detail </w:t>
        </w:r>
        <w:proofErr w:type="gramStart"/>
        <w:r w:rsidRPr="00303364">
          <w:rPr>
            <w:rFonts w:asciiTheme="minorHAnsi" w:hAnsiTheme="minorHAnsi" w:cstheme="minorHAnsi"/>
            <w:sz w:val="24"/>
            <w:szCs w:val="24"/>
            <w:rPrChange w:id="12860" w:author="DuyNgo" w:date="2012-08-10T08:15:00Z">
              <w:rPr>
                <w:rFonts w:ascii="Times New Roman" w:eastAsiaTheme="majorEastAsia" w:hAnsi="Times New Roman" w:cs="Times New Roman"/>
                <w:b/>
                <w:bCs/>
                <w:color w:val="4F81BD" w:themeColor="accent1"/>
                <w:sz w:val="24"/>
                <w:szCs w:val="24"/>
              </w:rPr>
            </w:rPrChange>
          </w:rPr>
          <w:t>how  UI</w:t>
        </w:r>
        <w:proofErr w:type="gramEnd"/>
        <w:r w:rsidRPr="00303364">
          <w:rPr>
            <w:rFonts w:asciiTheme="minorHAnsi" w:hAnsiTheme="minorHAnsi" w:cstheme="minorHAnsi"/>
            <w:sz w:val="24"/>
            <w:szCs w:val="24"/>
            <w:rPrChange w:id="12861" w:author="DuyNgo" w:date="2012-08-10T08:15:00Z">
              <w:rPr>
                <w:rFonts w:ascii="Times New Roman" w:eastAsiaTheme="majorEastAsia" w:hAnsi="Times New Roman" w:cs="Times New Roman"/>
                <w:b/>
                <w:bCs/>
                <w:color w:val="4F81BD" w:themeColor="accent1"/>
                <w:sz w:val="24"/>
                <w:szCs w:val="24"/>
              </w:rPr>
            </w:rPrChange>
          </w:rPr>
          <w:t xml:space="preserve"> is designed  in general ( layout , theme ).</w:t>
        </w:r>
      </w:ins>
    </w:p>
    <w:p w:rsidR="00771246" w:rsidRPr="00303364" w:rsidRDefault="00771246" w:rsidP="00771246">
      <w:pPr>
        <w:pStyle w:val="BulletList1"/>
        <w:rPr>
          <w:ins w:id="12862" w:author="DuyNgo" w:date="2012-08-10T07:43:00Z"/>
          <w:rFonts w:asciiTheme="minorHAnsi" w:hAnsiTheme="minorHAnsi" w:cstheme="minorHAnsi"/>
          <w:b/>
          <w:sz w:val="24"/>
          <w:szCs w:val="24"/>
          <w:rPrChange w:id="12863" w:author="DuyNgo" w:date="2012-08-10T08:15:00Z">
            <w:rPr>
              <w:ins w:id="12864" w:author="DuyNgo" w:date="2012-08-10T07:43:00Z"/>
              <w:rFonts w:ascii="Times New Roman" w:hAnsi="Times New Roman" w:cs="Times New Roman"/>
              <w:b/>
              <w:sz w:val="24"/>
              <w:szCs w:val="24"/>
            </w:rPr>
          </w:rPrChange>
        </w:rPr>
      </w:pPr>
      <w:ins w:id="12865" w:author="DuyNgo" w:date="2012-08-10T07:43:00Z">
        <w:r w:rsidRPr="00303364">
          <w:rPr>
            <w:rFonts w:asciiTheme="minorHAnsi" w:hAnsiTheme="minorHAnsi" w:cstheme="minorHAnsi"/>
            <w:b/>
            <w:sz w:val="24"/>
            <w:szCs w:val="24"/>
            <w:rPrChange w:id="12866" w:author="DuyNgo" w:date="2012-08-10T08:15:00Z">
              <w:rPr>
                <w:rFonts w:ascii="Times New Roman" w:eastAsiaTheme="majorEastAsia" w:hAnsi="Times New Roman" w:cs="Times New Roman"/>
                <w:b/>
                <w:bCs/>
                <w:color w:val="4F81BD" w:themeColor="accent1"/>
                <w:sz w:val="24"/>
                <w:szCs w:val="24"/>
              </w:rPr>
            </w:rPrChange>
          </w:rPr>
          <w:t xml:space="preserve">Configuration: </w:t>
        </w:r>
        <w:r w:rsidRPr="00303364">
          <w:rPr>
            <w:rFonts w:asciiTheme="minorHAnsi" w:hAnsiTheme="minorHAnsi" w:cstheme="minorHAnsi"/>
            <w:sz w:val="24"/>
            <w:szCs w:val="24"/>
            <w:rPrChange w:id="12867" w:author="DuyNgo" w:date="2012-08-10T08:15:00Z">
              <w:rPr>
                <w:rFonts w:ascii="Times New Roman" w:eastAsiaTheme="majorEastAsia" w:hAnsi="Times New Roman" w:cs="Times New Roman"/>
                <w:b/>
                <w:bCs/>
                <w:color w:val="4F81BD" w:themeColor="accent1"/>
                <w:sz w:val="24"/>
                <w:szCs w:val="24"/>
              </w:rPr>
            </w:rPrChange>
          </w:rPr>
          <w:t>This section describes all configuration needed for the application to function properly.</w:t>
        </w:r>
      </w:ins>
    </w:p>
    <w:p w:rsidR="00771246" w:rsidRPr="00303364" w:rsidRDefault="00771246" w:rsidP="00771246">
      <w:pPr>
        <w:pStyle w:val="BulletList1"/>
        <w:rPr>
          <w:ins w:id="12868" w:author="DuyNgo" w:date="2012-08-10T07:43:00Z"/>
          <w:rFonts w:asciiTheme="minorHAnsi" w:hAnsiTheme="minorHAnsi" w:cstheme="minorHAnsi"/>
          <w:b/>
          <w:sz w:val="24"/>
          <w:szCs w:val="24"/>
          <w:rPrChange w:id="12869" w:author="DuyNgo" w:date="2012-08-10T08:15:00Z">
            <w:rPr>
              <w:ins w:id="12870" w:author="DuyNgo" w:date="2012-08-10T07:43:00Z"/>
              <w:rFonts w:ascii="Times New Roman" w:hAnsi="Times New Roman" w:cs="Times New Roman"/>
              <w:b/>
              <w:sz w:val="24"/>
              <w:szCs w:val="24"/>
            </w:rPr>
          </w:rPrChange>
        </w:rPr>
      </w:pPr>
      <w:proofErr w:type="gramStart"/>
      <w:ins w:id="12871" w:author="DuyNgo" w:date="2012-08-10T07:43:00Z">
        <w:r w:rsidRPr="00303364">
          <w:rPr>
            <w:rFonts w:asciiTheme="minorHAnsi" w:hAnsiTheme="minorHAnsi" w:cstheme="minorHAnsi"/>
            <w:b/>
            <w:sz w:val="24"/>
            <w:szCs w:val="24"/>
            <w:rPrChange w:id="12872" w:author="DuyNgo" w:date="2012-08-10T08:15:00Z">
              <w:rPr>
                <w:rFonts w:ascii="Times New Roman" w:eastAsiaTheme="majorEastAsia" w:hAnsi="Times New Roman" w:cs="Times New Roman"/>
                <w:b/>
                <w:bCs/>
                <w:color w:val="4F81BD" w:themeColor="accent1"/>
                <w:sz w:val="24"/>
                <w:szCs w:val="24"/>
              </w:rPr>
            </w:rPrChange>
          </w:rPr>
          <w:t>Packaging and Deployment:</w:t>
        </w:r>
        <w:r w:rsidRPr="00303364">
          <w:rPr>
            <w:rFonts w:asciiTheme="minorHAnsi" w:hAnsiTheme="minorHAnsi" w:cstheme="minorHAnsi"/>
            <w:sz w:val="24"/>
            <w:szCs w:val="24"/>
            <w:rPrChange w:id="12873" w:author="DuyNgo" w:date="2012-08-10T08:15:00Z">
              <w:rPr>
                <w:rFonts w:ascii="Times New Roman" w:eastAsiaTheme="majorEastAsia" w:hAnsi="Times New Roman" w:cs="Times New Roman"/>
                <w:b/>
                <w:bCs/>
                <w:color w:val="4F81BD" w:themeColor="accent1"/>
                <w:sz w:val="24"/>
                <w:szCs w:val="24"/>
              </w:rPr>
            </w:rPrChange>
          </w:rPr>
          <w:t xml:space="preserve"> This section </w:t>
        </w:r>
        <w:proofErr w:type="spellStart"/>
        <w:r w:rsidRPr="00303364">
          <w:rPr>
            <w:rFonts w:asciiTheme="minorHAnsi" w:hAnsiTheme="minorHAnsi" w:cstheme="minorHAnsi"/>
            <w:sz w:val="24"/>
            <w:szCs w:val="24"/>
            <w:rPrChange w:id="12874" w:author="DuyNgo" w:date="2012-08-10T08:15:00Z">
              <w:rPr>
                <w:rFonts w:ascii="Times New Roman" w:eastAsiaTheme="majorEastAsia" w:hAnsi="Times New Roman" w:cs="Times New Roman"/>
                <w:b/>
                <w:bCs/>
                <w:color w:val="4F81BD" w:themeColor="accent1"/>
                <w:sz w:val="24"/>
                <w:szCs w:val="24"/>
              </w:rPr>
            </w:rPrChange>
          </w:rPr>
          <w:t>describles</w:t>
        </w:r>
        <w:proofErr w:type="spellEnd"/>
        <w:r w:rsidRPr="00303364">
          <w:rPr>
            <w:rFonts w:asciiTheme="minorHAnsi" w:hAnsiTheme="minorHAnsi" w:cstheme="minorHAnsi"/>
            <w:sz w:val="24"/>
            <w:szCs w:val="24"/>
            <w:rPrChange w:id="12875" w:author="DuyNgo" w:date="2012-08-10T08:15:00Z">
              <w:rPr>
                <w:rFonts w:ascii="Times New Roman" w:eastAsiaTheme="majorEastAsia" w:hAnsi="Times New Roman" w:cs="Times New Roman"/>
                <w:b/>
                <w:bCs/>
                <w:color w:val="4F81BD" w:themeColor="accent1"/>
                <w:sz w:val="24"/>
                <w:szCs w:val="24"/>
              </w:rPr>
            </w:rPrChange>
          </w:rPr>
          <w:t xml:space="preserve"> how applications could be packaged and deployed.</w:t>
        </w:r>
        <w:proofErr w:type="gramEnd"/>
      </w:ins>
    </w:p>
    <w:p w:rsidR="00771246" w:rsidRPr="00303364" w:rsidRDefault="00771246" w:rsidP="00771246">
      <w:pPr>
        <w:pStyle w:val="BulletList1"/>
        <w:rPr>
          <w:ins w:id="12876" w:author="DuyNgo" w:date="2012-08-10T07:43:00Z"/>
          <w:rFonts w:asciiTheme="minorHAnsi" w:hAnsiTheme="minorHAnsi" w:cstheme="minorHAnsi"/>
          <w:sz w:val="24"/>
          <w:szCs w:val="24"/>
          <w:rPrChange w:id="12877" w:author="DuyNgo" w:date="2012-08-10T08:15:00Z">
            <w:rPr>
              <w:ins w:id="12878" w:author="DuyNgo" w:date="2012-08-10T07:43:00Z"/>
              <w:rFonts w:ascii="Times New Roman" w:hAnsi="Times New Roman" w:cs="Times New Roman"/>
              <w:sz w:val="24"/>
              <w:szCs w:val="24"/>
            </w:rPr>
          </w:rPrChange>
        </w:rPr>
      </w:pPr>
      <w:ins w:id="12879" w:author="DuyNgo" w:date="2012-08-10T07:43:00Z">
        <w:r w:rsidRPr="00303364">
          <w:rPr>
            <w:rFonts w:asciiTheme="minorHAnsi" w:hAnsiTheme="minorHAnsi" w:cstheme="minorHAnsi"/>
            <w:caps/>
            <w:sz w:val="24"/>
            <w:szCs w:val="24"/>
            <w:rPrChange w:id="12880" w:author="DuyNgo" w:date="2012-08-10T08:15:00Z">
              <w:rPr>
                <w:rFonts w:ascii="Times New Roman" w:eastAsiaTheme="majorEastAsia" w:hAnsi="Times New Roman" w:cs="Times New Roman"/>
                <w:b/>
                <w:bCs/>
                <w:caps/>
                <w:color w:val="4F81BD" w:themeColor="accent1"/>
                <w:sz w:val="24"/>
                <w:szCs w:val="24"/>
              </w:rPr>
            </w:rPrChange>
          </w:rPr>
          <w:t>Note:</w:t>
        </w:r>
        <w:r w:rsidRPr="00303364">
          <w:rPr>
            <w:rFonts w:asciiTheme="minorHAnsi" w:hAnsiTheme="minorHAnsi" w:cstheme="minorHAnsi"/>
            <w:b/>
            <w:sz w:val="24"/>
            <w:szCs w:val="24"/>
            <w:rPrChange w:id="12881" w:author="DuyNgo" w:date="2012-08-10T08:15:00Z">
              <w:rPr>
                <w:rFonts w:ascii="Times New Roman" w:eastAsiaTheme="majorEastAsia" w:hAnsi="Times New Roman" w:cs="Times New Roman"/>
                <w:b/>
                <w:bCs/>
                <w:color w:val="4F81BD" w:themeColor="accent1"/>
                <w:sz w:val="24"/>
                <w:szCs w:val="24"/>
              </w:rPr>
            </w:rPrChange>
          </w:rPr>
          <w:t xml:space="preserve"> </w:t>
        </w:r>
        <w:r w:rsidRPr="00303364">
          <w:rPr>
            <w:rFonts w:asciiTheme="minorHAnsi" w:hAnsiTheme="minorHAnsi" w:cstheme="minorHAnsi"/>
            <w:sz w:val="24"/>
            <w:szCs w:val="24"/>
            <w:rPrChange w:id="12882" w:author="DuyNgo" w:date="2012-08-10T08:15:00Z">
              <w:rPr>
                <w:rFonts w:ascii="Times New Roman" w:eastAsiaTheme="majorEastAsia" w:hAnsi="Times New Roman" w:cs="Times New Roman"/>
                <w:b/>
                <w:bCs/>
                <w:color w:val="4F81BD" w:themeColor="accent1"/>
                <w:sz w:val="24"/>
                <w:szCs w:val="24"/>
              </w:rPr>
            </w:rPrChange>
          </w:rPr>
          <w:t>Please refer section 1.4 for all acronyms and abbreviations you may encounter within this document.</w:t>
        </w:r>
      </w:ins>
    </w:p>
    <w:p w:rsidR="00771246" w:rsidRPr="00303364" w:rsidRDefault="00771246">
      <w:pPr>
        <w:pStyle w:val="Heading3"/>
        <w:rPr>
          <w:ins w:id="12883" w:author="DuyNgo" w:date="2012-08-10T07:43:00Z"/>
          <w:rFonts w:asciiTheme="minorHAnsi" w:hAnsiTheme="minorHAnsi" w:cstheme="minorHAnsi"/>
          <w:sz w:val="24"/>
          <w:szCs w:val="24"/>
          <w:rPrChange w:id="12884" w:author="DuyNgo" w:date="2012-08-10T08:15:00Z">
            <w:rPr>
              <w:ins w:id="12885" w:author="DuyNgo" w:date="2012-08-10T07:43:00Z"/>
            </w:rPr>
          </w:rPrChange>
        </w:rPr>
        <w:pPrChange w:id="12886" w:author="DuyNgo" w:date="2012-08-10T07:44:00Z">
          <w:pPr>
            <w:pStyle w:val="Heading2"/>
            <w:keepLines w:val="0"/>
            <w:numPr>
              <w:ilvl w:val="1"/>
              <w:numId w:val="92"/>
            </w:numPr>
            <w:tabs>
              <w:tab w:val="num" w:pos="360"/>
              <w:tab w:val="num" w:pos="576"/>
              <w:tab w:val="num" w:pos="1026"/>
            </w:tabs>
            <w:spacing w:before="480" w:after="240" w:line="240" w:lineRule="auto"/>
            <w:ind w:left="360" w:hanging="360"/>
            <w:jc w:val="both"/>
          </w:pPr>
        </w:pPrChange>
      </w:pPr>
      <w:bookmarkStart w:id="12887" w:name="_Toc327466303"/>
      <w:bookmarkStart w:id="12888" w:name="_Toc332351202"/>
      <w:bookmarkStart w:id="12889" w:name="_Toc294724807"/>
      <w:ins w:id="12890" w:author="DuyNgo" w:date="2012-08-10T07:47:00Z">
        <w:r w:rsidRPr="00303364">
          <w:rPr>
            <w:rFonts w:asciiTheme="minorHAnsi" w:hAnsiTheme="minorHAnsi" w:cstheme="minorHAnsi"/>
            <w:sz w:val="24"/>
            <w:szCs w:val="24"/>
            <w:rPrChange w:id="12891" w:author="DuyNgo" w:date="2012-08-10T08:15:00Z">
              <w:rPr/>
            </w:rPrChange>
          </w:rPr>
          <w:t xml:space="preserve">1.4 </w:t>
        </w:r>
      </w:ins>
      <w:ins w:id="12892" w:author="DuyNgo" w:date="2012-08-10T07:43:00Z">
        <w:r w:rsidRPr="00303364">
          <w:rPr>
            <w:rFonts w:asciiTheme="minorHAnsi" w:hAnsiTheme="minorHAnsi" w:cstheme="minorHAnsi"/>
            <w:sz w:val="24"/>
            <w:szCs w:val="24"/>
            <w:rPrChange w:id="12893" w:author="DuyNgo" w:date="2012-08-10T08:15:00Z">
              <w:rPr/>
            </w:rPrChange>
          </w:rPr>
          <w:t>Acronyms and Abbreviations</w:t>
        </w:r>
        <w:bookmarkEnd w:id="12887"/>
        <w:bookmarkEnd w:id="12888"/>
        <w:r w:rsidRPr="00303364">
          <w:rPr>
            <w:rFonts w:asciiTheme="minorHAnsi" w:hAnsiTheme="minorHAnsi" w:cstheme="minorHAnsi"/>
            <w:sz w:val="24"/>
            <w:szCs w:val="24"/>
            <w:rPrChange w:id="12894" w:author="DuyNgo" w:date="2012-08-10T08:15:00Z">
              <w:rPr/>
            </w:rPrChange>
          </w:rPr>
          <w:t xml:space="preserve"> </w:t>
        </w:r>
        <w:bookmarkEnd w:id="12889"/>
      </w:ins>
    </w:p>
    <w:tbl>
      <w:tblPr>
        <w:tblW w:w="8895" w:type="dxa"/>
        <w:tblInd w:w="2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851"/>
        <w:gridCol w:w="1842"/>
        <w:gridCol w:w="6202"/>
      </w:tblGrid>
      <w:tr w:rsidR="00771246" w:rsidRPr="00303364" w:rsidTr="00227BA2">
        <w:trPr>
          <w:ins w:id="12895" w:author="DuyNgo" w:date="2012-08-10T07:43:00Z"/>
        </w:trPr>
        <w:tc>
          <w:tcPr>
            <w:tcW w:w="851" w:type="dxa"/>
            <w:shd w:val="clear" w:color="auto" w:fill="E6E6E6"/>
          </w:tcPr>
          <w:p w:rsidR="00771246" w:rsidRPr="00303364" w:rsidRDefault="00771246" w:rsidP="00227BA2">
            <w:pPr>
              <w:pStyle w:val="HeadingLv1"/>
              <w:rPr>
                <w:ins w:id="12896" w:author="DuyNgo" w:date="2012-08-10T07:43:00Z"/>
                <w:rFonts w:asciiTheme="minorHAnsi" w:hAnsiTheme="minorHAnsi" w:cstheme="minorHAnsi"/>
                <w:sz w:val="24"/>
                <w:rPrChange w:id="12897" w:author="DuyNgo" w:date="2012-08-10T08:15:00Z">
                  <w:rPr>
                    <w:ins w:id="12898" w:author="DuyNgo" w:date="2012-08-10T07:43:00Z"/>
                    <w:rFonts w:cs="Times New Roman"/>
                    <w:sz w:val="24"/>
                  </w:rPr>
                </w:rPrChange>
              </w:rPr>
            </w:pPr>
            <w:ins w:id="12899" w:author="DuyNgo" w:date="2012-08-10T07:43:00Z">
              <w:r w:rsidRPr="00303364">
                <w:rPr>
                  <w:rFonts w:asciiTheme="minorHAnsi" w:hAnsiTheme="minorHAnsi" w:cstheme="minorHAnsi"/>
                  <w:sz w:val="24"/>
                  <w:rPrChange w:id="12900" w:author="DuyNgo" w:date="2012-08-10T08:15:00Z">
                    <w:rPr>
                      <w:rFonts w:asciiTheme="majorHAnsi" w:eastAsiaTheme="majorEastAsia" w:hAnsiTheme="majorHAnsi" w:cs="Times New Roman"/>
                      <w:bCs/>
                      <w:snapToGrid/>
                      <w:color w:val="4F81BD" w:themeColor="accent1"/>
                      <w:sz w:val="24"/>
                      <w:szCs w:val="26"/>
                      <w:lang w:val="en-US"/>
                    </w:rPr>
                  </w:rPrChange>
                </w:rPr>
                <w:t>#</w:t>
              </w:r>
            </w:ins>
          </w:p>
        </w:tc>
        <w:tc>
          <w:tcPr>
            <w:tcW w:w="1842" w:type="dxa"/>
            <w:shd w:val="clear" w:color="auto" w:fill="E6E6E6"/>
          </w:tcPr>
          <w:p w:rsidR="00771246" w:rsidRPr="00303364" w:rsidRDefault="00771246" w:rsidP="00227BA2">
            <w:pPr>
              <w:pStyle w:val="HeadingLv1"/>
              <w:rPr>
                <w:ins w:id="12901" w:author="DuyNgo" w:date="2012-08-10T07:43:00Z"/>
                <w:rFonts w:asciiTheme="minorHAnsi" w:hAnsiTheme="minorHAnsi" w:cstheme="minorHAnsi"/>
                <w:sz w:val="24"/>
                <w:rPrChange w:id="12902" w:author="DuyNgo" w:date="2012-08-10T08:15:00Z">
                  <w:rPr>
                    <w:ins w:id="12903" w:author="DuyNgo" w:date="2012-08-10T07:43:00Z"/>
                    <w:rFonts w:cs="Times New Roman"/>
                    <w:sz w:val="24"/>
                  </w:rPr>
                </w:rPrChange>
              </w:rPr>
            </w:pPr>
            <w:ins w:id="12904" w:author="DuyNgo" w:date="2012-08-10T07:43:00Z">
              <w:r w:rsidRPr="00303364">
                <w:rPr>
                  <w:rFonts w:asciiTheme="minorHAnsi" w:hAnsiTheme="minorHAnsi" w:cstheme="minorHAnsi"/>
                  <w:sz w:val="24"/>
                  <w:rPrChange w:id="12905" w:author="DuyNgo" w:date="2012-08-10T08:15:00Z">
                    <w:rPr>
                      <w:rFonts w:asciiTheme="majorHAnsi" w:eastAsiaTheme="majorEastAsia" w:hAnsiTheme="majorHAnsi" w:cs="Times New Roman"/>
                      <w:bCs/>
                      <w:snapToGrid/>
                      <w:color w:val="4F81BD" w:themeColor="accent1"/>
                      <w:sz w:val="24"/>
                      <w:szCs w:val="26"/>
                      <w:lang w:val="en-US"/>
                    </w:rPr>
                  </w:rPrChange>
                </w:rPr>
                <w:t>Item</w:t>
              </w:r>
            </w:ins>
          </w:p>
        </w:tc>
        <w:tc>
          <w:tcPr>
            <w:tcW w:w="6202" w:type="dxa"/>
            <w:shd w:val="clear" w:color="auto" w:fill="E6E6E6"/>
          </w:tcPr>
          <w:p w:rsidR="00771246" w:rsidRPr="00303364" w:rsidRDefault="00771246" w:rsidP="00227BA2">
            <w:pPr>
              <w:pStyle w:val="HeadingLv1"/>
              <w:rPr>
                <w:ins w:id="12906" w:author="DuyNgo" w:date="2012-08-10T07:43:00Z"/>
                <w:rFonts w:asciiTheme="minorHAnsi" w:hAnsiTheme="minorHAnsi" w:cstheme="minorHAnsi"/>
                <w:sz w:val="24"/>
                <w:rPrChange w:id="12907" w:author="DuyNgo" w:date="2012-08-10T08:15:00Z">
                  <w:rPr>
                    <w:ins w:id="12908" w:author="DuyNgo" w:date="2012-08-10T07:43:00Z"/>
                    <w:rFonts w:cs="Times New Roman"/>
                    <w:sz w:val="24"/>
                  </w:rPr>
                </w:rPrChange>
              </w:rPr>
            </w:pPr>
            <w:ins w:id="12909" w:author="DuyNgo" w:date="2012-08-10T07:43:00Z">
              <w:r w:rsidRPr="00303364">
                <w:rPr>
                  <w:rFonts w:asciiTheme="minorHAnsi" w:hAnsiTheme="minorHAnsi" w:cstheme="minorHAnsi"/>
                  <w:sz w:val="24"/>
                  <w:rPrChange w:id="12910" w:author="DuyNgo" w:date="2012-08-10T08:15:00Z">
                    <w:rPr>
                      <w:rFonts w:asciiTheme="majorHAnsi" w:eastAsiaTheme="majorEastAsia" w:hAnsiTheme="majorHAnsi" w:cs="Times New Roman"/>
                      <w:bCs/>
                      <w:snapToGrid/>
                      <w:color w:val="4F81BD" w:themeColor="accent1"/>
                      <w:sz w:val="24"/>
                      <w:szCs w:val="26"/>
                      <w:lang w:val="en-US"/>
                    </w:rPr>
                  </w:rPrChange>
                </w:rPr>
                <w:t>Description</w:t>
              </w:r>
            </w:ins>
          </w:p>
        </w:tc>
      </w:tr>
      <w:tr w:rsidR="00771246" w:rsidRPr="00303364" w:rsidTr="00227BA2">
        <w:trPr>
          <w:ins w:id="12911" w:author="DuyNgo" w:date="2012-08-10T07:43:00Z"/>
        </w:trPr>
        <w:tc>
          <w:tcPr>
            <w:tcW w:w="851" w:type="dxa"/>
          </w:tcPr>
          <w:p w:rsidR="00771246" w:rsidRPr="00303364" w:rsidRDefault="00771246" w:rsidP="00227BA2">
            <w:pPr>
              <w:ind w:left="110"/>
              <w:rPr>
                <w:ins w:id="12912" w:author="DuyNgo" w:date="2012-08-10T07:43:00Z"/>
                <w:rFonts w:cstheme="minorHAnsi"/>
                <w:sz w:val="24"/>
                <w:szCs w:val="24"/>
                <w:rPrChange w:id="12913" w:author="DuyNgo" w:date="2012-08-10T08:15:00Z">
                  <w:rPr>
                    <w:ins w:id="12914" w:author="DuyNgo" w:date="2012-08-10T07:43:00Z"/>
                    <w:rFonts w:ascii="Times New Roman" w:hAnsi="Times New Roman"/>
                    <w:sz w:val="24"/>
                  </w:rPr>
                </w:rPrChange>
              </w:rPr>
            </w:pPr>
            <w:ins w:id="12915" w:author="DuyNgo" w:date="2012-08-10T07:43:00Z">
              <w:r w:rsidRPr="00303364">
                <w:rPr>
                  <w:rFonts w:cstheme="minorHAnsi"/>
                  <w:sz w:val="24"/>
                  <w:szCs w:val="24"/>
                  <w:rPrChange w:id="12916" w:author="DuyNgo" w:date="2012-08-10T08:15:00Z">
                    <w:rPr>
                      <w:rFonts w:ascii="Times New Roman" w:eastAsiaTheme="majorEastAsia" w:hAnsi="Times New Roman" w:cstheme="majorBidi"/>
                      <w:b/>
                      <w:bCs/>
                      <w:color w:val="4F81BD" w:themeColor="accent1"/>
                      <w:sz w:val="24"/>
                      <w:szCs w:val="26"/>
                    </w:rPr>
                  </w:rPrChange>
                </w:rPr>
                <w:t>1</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917" w:author="DuyNgo" w:date="2012-08-10T07:43:00Z"/>
                <w:rFonts w:cstheme="minorHAnsi"/>
                <w:sz w:val="24"/>
                <w:szCs w:val="24"/>
                <w:rPrChange w:id="12918" w:author="DuyNgo" w:date="2012-08-10T08:15:00Z">
                  <w:rPr>
                    <w:ins w:id="12919" w:author="DuyNgo" w:date="2012-08-10T07:43:00Z"/>
                    <w:rFonts w:ascii="Times New Roman" w:hAnsi="Times New Roman" w:cs="Tahoma"/>
                    <w:color w:val="000000"/>
                    <w:sz w:val="24"/>
                    <w:szCs w:val="20"/>
                  </w:rPr>
                </w:rPrChange>
              </w:rPr>
            </w:pPr>
            <w:ins w:id="12920" w:author="DuyNgo" w:date="2012-08-10T07:43:00Z">
              <w:r w:rsidRPr="00303364">
                <w:rPr>
                  <w:rFonts w:cstheme="minorHAnsi"/>
                  <w:sz w:val="24"/>
                  <w:szCs w:val="24"/>
                  <w:rPrChange w:id="12921" w:author="DuyNgo" w:date="2012-08-10T08:15:00Z">
                    <w:rPr>
                      <w:rFonts w:ascii="Times New Roman" w:eastAsiaTheme="majorEastAsia" w:hAnsi="Times New Roman" w:cstheme="majorBidi"/>
                      <w:b/>
                      <w:bCs/>
                      <w:color w:val="4F81BD" w:themeColor="accent1"/>
                      <w:sz w:val="24"/>
                      <w:szCs w:val="26"/>
                    </w:rPr>
                  </w:rPrChange>
                </w:rPr>
                <w:t>ASP</w:t>
              </w:r>
            </w:ins>
          </w:p>
        </w:tc>
        <w:tc>
          <w:tcPr>
            <w:tcW w:w="6202" w:type="dxa"/>
          </w:tcPr>
          <w:p w:rsidR="00771246" w:rsidRPr="00303364" w:rsidRDefault="00771246" w:rsidP="00227BA2">
            <w:pPr>
              <w:shd w:val="clear" w:color="FFFFCC" w:fill="FFFFFF"/>
              <w:spacing w:before="100" w:beforeAutospacing="1" w:after="100" w:afterAutospacing="1" w:line="240" w:lineRule="auto"/>
              <w:rPr>
                <w:ins w:id="12922" w:author="DuyNgo" w:date="2012-08-10T07:43:00Z"/>
                <w:rFonts w:cstheme="minorHAnsi"/>
                <w:sz w:val="24"/>
                <w:szCs w:val="24"/>
                <w:rPrChange w:id="12923" w:author="DuyNgo" w:date="2012-08-10T08:15:00Z">
                  <w:rPr>
                    <w:ins w:id="12924" w:author="DuyNgo" w:date="2012-08-10T07:43:00Z"/>
                    <w:rFonts w:ascii="Times New Roman" w:hAnsi="Times New Roman" w:cs="Tahoma"/>
                    <w:color w:val="000000"/>
                    <w:sz w:val="24"/>
                    <w:szCs w:val="20"/>
                  </w:rPr>
                </w:rPrChange>
              </w:rPr>
            </w:pPr>
            <w:ins w:id="12925" w:author="DuyNgo" w:date="2012-08-10T07:43:00Z">
              <w:r w:rsidRPr="00303364">
                <w:rPr>
                  <w:rFonts w:cstheme="minorHAnsi"/>
                  <w:sz w:val="24"/>
                  <w:szCs w:val="24"/>
                  <w:rPrChange w:id="12926" w:author="DuyNgo" w:date="2012-08-10T08:15:00Z">
                    <w:rPr>
                      <w:rFonts w:ascii="Times New Roman" w:eastAsiaTheme="majorEastAsia" w:hAnsi="Times New Roman" w:cstheme="majorBidi"/>
                      <w:b/>
                      <w:bCs/>
                      <w:color w:val="4F81BD" w:themeColor="accent1"/>
                      <w:sz w:val="24"/>
                      <w:szCs w:val="26"/>
                    </w:rPr>
                  </w:rPrChange>
                </w:rPr>
                <w:t>ActiveX Server Page</w:t>
              </w:r>
            </w:ins>
          </w:p>
        </w:tc>
      </w:tr>
      <w:tr w:rsidR="00771246" w:rsidRPr="00303364" w:rsidTr="00227BA2">
        <w:trPr>
          <w:ins w:id="12927" w:author="DuyNgo" w:date="2012-08-10T07:43:00Z"/>
        </w:trPr>
        <w:tc>
          <w:tcPr>
            <w:tcW w:w="851" w:type="dxa"/>
          </w:tcPr>
          <w:p w:rsidR="00771246" w:rsidRPr="00303364" w:rsidRDefault="00771246" w:rsidP="00227BA2">
            <w:pPr>
              <w:shd w:val="clear" w:color="FFFFCC" w:fill="FFFFFF"/>
              <w:spacing w:before="100" w:beforeAutospacing="1" w:after="100" w:afterAutospacing="1" w:line="240" w:lineRule="auto"/>
              <w:ind w:left="110"/>
              <w:rPr>
                <w:ins w:id="12928" w:author="DuyNgo" w:date="2012-08-10T07:43:00Z"/>
                <w:rFonts w:cstheme="minorHAnsi"/>
                <w:sz w:val="24"/>
                <w:szCs w:val="24"/>
                <w:rPrChange w:id="12929" w:author="DuyNgo" w:date="2012-08-10T08:15:00Z">
                  <w:rPr>
                    <w:ins w:id="12930" w:author="DuyNgo" w:date="2012-08-10T07:43:00Z"/>
                    <w:rFonts w:ascii="Times New Roman" w:hAnsi="Times New Roman" w:cs="Tahoma"/>
                    <w:color w:val="000000"/>
                    <w:sz w:val="24"/>
                    <w:szCs w:val="20"/>
                  </w:rPr>
                </w:rPrChange>
              </w:rPr>
            </w:pPr>
            <w:ins w:id="12931" w:author="DuyNgo" w:date="2012-08-10T07:43:00Z">
              <w:r w:rsidRPr="00303364">
                <w:rPr>
                  <w:rFonts w:cstheme="minorHAnsi"/>
                  <w:sz w:val="24"/>
                  <w:szCs w:val="24"/>
                  <w:rPrChange w:id="12932" w:author="DuyNgo" w:date="2012-08-10T08:15:00Z">
                    <w:rPr>
                      <w:rFonts w:ascii="Times New Roman" w:eastAsiaTheme="majorEastAsia" w:hAnsi="Times New Roman" w:cstheme="majorBidi"/>
                      <w:b/>
                      <w:bCs/>
                      <w:color w:val="4F81BD" w:themeColor="accent1"/>
                      <w:sz w:val="24"/>
                      <w:szCs w:val="26"/>
                    </w:rPr>
                  </w:rPrChange>
                </w:rPr>
                <w:t>2</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933" w:author="DuyNgo" w:date="2012-08-10T07:43:00Z"/>
                <w:rFonts w:cstheme="minorHAnsi"/>
                <w:sz w:val="24"/>
                <w:szCs w:val="24"/>
                <w:rPrChange w:id="12934" w:author="DuyNgo" w:date="2012-08-10T08:15:00Z">
                  <w:rPr>
                    <w:ins w:id="12935" w:author="DuyNgo" w:date="2012-08-10T07:43:00Z"/>
                    <w:rFonts w:ascii="Times New Roman" w:hAnsi="Times New Roman" w:cs="Tahoma"/>
                    <w:color w:val="000000"/>
                    <w:sz w:val="24"/>
                    <w:szCs w:val="20"/>
                  </w:rPr>
                </w:rPrChange>
              </w:rPr>
            </w:pPr>
            <w:ins w:id="12936" w:author="DuyNgo" w:date="2012-08-10T07:43:00Z">
              <w:r w:rsidRPr="00303364">
                <w:rPr>
                  <w:rFonts w:cstheme="minorHAnsi"/>
                  <w:sz w:val="24"/>
                  <w:szCs w:val="24"/>
                  <w:rPrChange w:id="12937" w:author="DuyNgo" w:date="2012-08-10T08:15:00Z">
                    <w:rPr>
                      <w:rFonts w:ascii="Times New Roman" w:eastAsiaTheme="majorEastAsia" w:hAnsi="Times New Roman" w:cstheme="majorBidi"/>
                      <w:b/>
                      <w:bCs/>
                      <w:color w:val="4F81BD" w:themeColor="accent1"/>
                      <w:sz w:val="24"/>
                      <w:szCs w:val="26"/>
                    </w:rPr>
                  </w:rPrChange>
                </w:rPr>
                <w:t>JVM</w:t>
              </w:r>
            </w:ins>
          </w:p>
        </w:tc>
        <w:tc>
          <w:tcPr>
            <w:tcW w:w="6202" w:type="dxa"/>
          </w:tcPr>
          <w:p w:rsidR="00771246" w:rsidRPr="00303364" w:rsidRDefault="00771246" w:rsidP="00227BA2">
            <w:pPr>
              <w:shd w:val="clear" w:color="FFFFCC" w:fill="FFFFFF"/>
              <w:spacing w:before="100" w:beforeAutospacing="1" w:after="100" w:afterAutospacing="1" w:line="240" w:lineRule="auto"/>
              <w:rPr>
                <w:ins w:id="12938" w:author="DuyNgo" w:date="2012-08-10T07:43:00Z"/>
                <w:rFonts w:cstheme="minorHAnsi"/>
                <w:sz w:val="24"/>
                <w:szCs w:val="24"/>
                <w:rPrChange w:id="12939" w:author="DuyNgo" w:date="2012-08-10T08:15:00Z">
                  <w:rPr>
                    <w:ins w:id="12940" w:author="DuyNgo" w:date="2012-08-10T07:43:00Z"/>
                    <w:rFonts w:ascii="Times New Roman" w:hAnsi="Times New Roman" w:cs="Tahoma"/>
                    <w:color w:val="000000"/>
                    <w:sz w:val="24"/>
                    <w:szCs w:val="20"/>
                  </w:rPr>
                </w:rPrChange>
              </w:rPr>
            </w:pPr>
            <w:ins w:id="12941" w:author="DuyNgo" w:date="2012-08-10T07:43:00Z">
              <w:r w:rsidRPr="00303364">
                <w:rPr>
                  <w:rFonts w:cstheme="minorHAnsi"/>
                  <w:sz w:val="24"/>
                  <w:szCs w:val="24"/>
                  <w:rPrChange w:id="12942" w:author="DuyNgo" w:date="2012-08-10T08:15:00Z">
                    <w:rPr>
                      <w:rFonts w:ascii="Times New Roman" w:eastAsiaTheme="majorEastAsia" w:hAnsi="Times New Roman" w:cstheme="majorBidi"/>
                      <w:b/>
                      <w:bCs/>
                      <w:color w:val="4F81BD" w:themeColor="accent1"/>
                      <w:sz w:val="24"/>
                      <w:szCs w:val="26"/>
                    </w:rPr>
                  </w:rPrChange>
                </w:rPr>
                <w:t>Java Virtual Machine</w:t>
              </w:r>
            </w:ins>
          </w:p>
        </w:tc>
      </w:tr>
      <w:tr w:rsidR="00771246" w:rsidRPr="00303364" w:rsidTr="00227BA2">
        <w:trPr>
          <w:ins w:id="12943" w:author="DuyNgo" w:date="2012-08-10T07:43:00Z"/>
        </w:trPr>
        <w:tc>
          <w:tcPr>
            <w:tcW w:w="851" w:type="dxa"/>
          </w:tcPr>
          <w:p w:rsidR="00771246" w:rsidRPr="00303364" w:rsidRDefault="00771246" w:rsidP="00227BA2">
            <w:pPr>
              <w:shd w:val="clear" w:color="FFFFCC" w:fill="FFFFFF"/>
              <w:spacing w:before="100" w:beforeAutospacing="1" w:after="100" w:afterAutospacing="1" w:line="240" w:lineRule="auto"/>
              <w:ind w:left="110"/>
              <w:rPr>
                <w:ins w:id="12944" w:author="DuyNgo" w:date="2012-08-10T07:43:00Z"/>
                <w:rFonts w:cstheme="minorHAnsi"/>
                <w:sz w:val="24"/>
                <w:szCs w:val="24"/>
                <w:rPrChange w:id="12945" w:author="DuyNgo" w:date="2012-08-10T08:15:00Z">
                  <w:rPr>
                    <w:ins w:id="12946" w:author="DuyNgo" w:date="2012-08-10T07:43:00Z"/>
                    <w:rFonts w:ascii="Times New Roman" w:hAnsi="Times New Roman" w:cs="Tahoma"/>
                    <w:color w:val="000000"/>
                    <w:sz w:val="24"/>
                    <w:szCs w:val="20"/>
                  </w:rPr>
                </w:rPrChange>
              </w:rPr>
            </w:pPr>
            <w:ins w:id="12947" w:author="DuyNgo" w:date="2012-08-10T07:43:00Z">
              <w:r w:rsidRPr="00303364">
                <w:rPr>
                  <w:rFonts w:cstheme="minorHAnsi"/>
                  <w:sz w:val="24"/>
                  <w:szCs w:val="24"/>
                  <w:rPrChange w:id="12948" w:author="DuyNgo" w:date="2012-08-10T08:15:00Z">
                    <w:rPr>
                      <w:rFonts w:ascii="Times New Roman" w:eastAsiaTheme="majorEastAsia" w:hAnsi="Times New Roman" w:cstheme="majorBidi"/>
                      <w:b/>
                      <w:bCs/>
                      <w:color w:val="4F81BD" w:themeColor="accent1"/>
                      <w:sz w:val="24"/>
                      <w:szCs w:val="26"/>
                    </w:rPr>
                  </w:rPrChange>
                </w:rPr>
                <w:t>3</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949" w:author="DuyNgo" w:date="2012-08-10T07:43:00Z"/>
                <w:rFonts w:cstheme="minorHAnsi"/>
                <w:sz w:val="24"/>
                <w:szCs w:val="24"/>
                <w:rPrChange w:id="12950" w:author="DuyNgo" w:date="2012-08-10T08:15:00Z">
                  <w:rPr>
                    <w:ins w:id="12951" w:author="DuyNgo" w:date="2012-08-10T07:43:00Z"/>
                    <w:rFonts w:ascii="Times New Roman" w:hAnsi="Times New Roman" w:cs="Tahoma"/>
                    <w:color w:val="000000"/>
                    <w:sz w:val="24"/>
                    <w:szCs w:val="20"/>
                  </w:rPr>
                </w:rPrChange>
              </w:rPr>
            </w:pPr>
            <w:ins w:id="12952" w:author="DuyNgo" w:date="2012-08-10T07:43:00Z">
              <w:r w:rsidRPr="00303364">
                <w:rPr>
                  <w:rFonts w:cstheme="minorHAnsi"/>
                  <w:sz w:val="24"/>
                  <w:szCs w:val="24"/>
                  <w:rPrChange w:id="12953" w:author="DuyNgo" w:date="2012-08-10T08:15:00Z">
                    <w:rPr>
                      <w:rFonts w:ascii="Times New Roman" w:eastAsiaTheme="majorEastAsia" w:hAnsi="Times New Roman" w:cstheme="majorBidi"/>
                      <w:b/>
                      <w:bCs/>
                      <w:color w:val="4F81BD" w:themeColor="accent1"/>
                      <w:sz w:val="24"/>
                      <w:szCs w:val="26"/>
                    </w:rPr>
                  </w:rPrChange>
                </w:rPr>
                <w:t>HTTP</w:t>
              </w:r>
            </w:ins>
          </w:p>
        </w:tc>
        <w:tc>
          <w:tcPr>
            <w:tcW w:w="6202" w:type="dxa"/>
          </w:tcPr>
          <w:p w:rsidR="00771246" w:rsidRPr="00303364" w:rsidRDefault="00771246" w:rsidP="00227BA2">
            <w:pPr>
              <w:shd w:val="clear" w:color="FFFFCC" w:fill="FFFFFF"/>
              <w:spacing w:before="100" w:beforeAutospacing="1" w:after="100" w:afterAutospacing="1" w:line="240" w:lineRule="auto"/>
              <w:rPr>
                <w:ins w:id="12954" w:author="DuyNgo" w:date="2012-08-10T07:43:00Z"/>
                <w:rFonts w:cstheme="minorHAnsi"/>
                <w:sz w:val="24"/>
                <w:szCs w:val="24"/>
                <w:rPrChange w:id="12955" w:author="DuyNgo" w:date="2012-08-10T08:15:00Z">
                  <w:rPr>
                    <w:ins w:id="12956" w:author="DuyNgo" w:date="2012-08-10T07:43:00Z"/>
                    <w:rFonts w:ascii="Times New Roman" w:hAnsi="Times New Roman" w:cs="Tahoma"/>
                    <w:color w:val="000000"/>
                    <w:sz w:val="24"/>
                    <w:szCs w:val="20"/>
                  </w:rPr>
                </w:rPrChange>
              </w:rPr>
            </w:pPr>
            <w:ins w:id="12957" w:author="DuyNgo" w:date="2012-08-10T07:43:00Z">
              <w:r w:rsidRPr="00303364">
                <w:rPr>
                  <w:rFonts w:cstheme="minorHAnsi"/>
                  <w:sz w:val="24"/>
                  <w:szCs w:val="24"/>
                  <w:rPrChange w:id="12958" w:author="DuyNgo" w:date="2012-08-10T08:15:00Z">
                    <w:rPr>
                      <w:rFonts w:ascii="Times New Roman" w:eastAsiaTheme="majorEastAsia" w:hAnsi="Times New Roman" w:cstheme="majorBidi"/>
                      <w:b/>
                      <w:bCs/>
                      <w:color w:val="4F81BD" w:themeColor="accent1"/>
                      <w:sz w:val="24"/>
                      <w:szCs w:val="26"/>
                    </w:rPr>
                  </w:rPrChange>
                </w:rPr>
                <w:t>Hypertext-Transfer Protocol</w:t>
              </w:r>
            </w:ins>
          </w:p>
        </w:tc>
      </w:tr>
      <w:tr w:rsidR="00771246" w:rsidRPr="00303364" w:rsidTr="00227BA2">
        <w:trPr>
          <w:ins w:id="12959" w:author="DuyNgo" w:date="2012-08-10T07:43:00Z"/>
        </w:trPr>
        <w:tc>
          <w:tcPr>
            <w:tcW w:w="851" w:type="dxa"/>
          </w:tcPr>
          <w:p w:rsidR="00771246" w:rsidRPr="00303364" w:rsidRDefault="00771246" w:rsidP="00227BA2">
            <w:pPr>
              <w:shd w:val="clear" w:color="FFFFCC" w:fill="FFFFFF"/>
              <w:spacing w:before="100" w:beforeAutospacing="1" w:after="100" w:afterAutospacing="1" w:line="240" w:lineRule="auto"/>
              <w:ind w:left="110"/>
              <w:rPr>
                <w:ins w:id="12960" w:author="DuyNgo" w:date="2012-08-10T07:43:00Z"/>
                <w:rFonts w:cstheme="minorHAnsi"/>
                <w:sz w:val="24"/>
                <w:szCs w:val="24"/>
                <w:rPrChange w:id="12961" w:author="DuyNgo" w:date="2012-08-10T08:15:00Z">
                  <w:rPr>
                    <w:ins w:id="12962" w:author="DuyNgo" w:date="2012-08-10T07:43:00Z"/>
                    <w:rFonts w:ascii="Times New Roman" w:hAnsi="Times New Roman" w:cs="Tahoma"/>
                    <w:color w:val="000000"/>
                    <w:sz w:val="24"/>
                    <w:szCs w:val="20"/>
                  </w:rPr>
                </w:rPrChange>
              </w:rPr>
            </w:pPr>
            <w:ins w:id="12963" w:author="DuyNgo" w:date="2012-08-10T07:43:00Z">
              <w:r w:rsidRPr="00303364">
                <w:rPr>
                  <w:rFonts w:cstheme="minorHAnsi"/>
                  <w:sz w:val="24"/>
                  <w:szCs w:val="24"/>
                  <w:rPrChange w:id="12964" w:author="DuyNgo" w:date="2012-08-10T08:15:00Z">
                    <w:rPr>
                      <w:rFonts w:ascii="Times New Roman" w:eastAsiaTheme="majorEastAsia" w:hAnsi="Times New Roman" w:cstheme="majorBidi"/>
                      <w:b/>
                      <w:bCs/>
                      <w:color w:val="4F81BD" w:themeColor="accent1"/>
                      <w:sz w:val="24"/>
                      <w:szCs w:val="26"/>
                    </w:rPr>
                  </w:rPrChange>
                </w:rPr>
                <w:t>4</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965" w:author="DuyNgo" w:date="2012-08-10T07:43:00Z"/>
                <w:rFonts w:cstheme="minorHAnsi"/>
                <w:sz w:val="24"/>
                <w:szCs w:val="24"/>
                <w:rPrChange w:id="12966" w:author="DuyNgo" w:date="2012-08-10T08:15:00Z">
                  <w:rPr>
                    <w:ins w:id="12967" w:author="DuyNgo" w:date="2012-08-10T07:43:00Z"/>
                    <w:rFonts w:ascii="Times New Roman" w:hAnsi="Times New Roman" w:cs="Tahoma"/>
                    <w:color w:val="000000"/>
                    <w:sz w:val="24"/>
                    <w:szCs w:val="20"/>
                  </w:rPr>
                </w:rPrChange>
              </w:rPr>
            </w:pPr>
            <w:ins w:id="12968" w:author="DuyNgo" w:date="2012-08-10T07:43:00Z">
              <w:r w:rsidRPr="00303364">
                <w:rPr>
                  <w:rFonts w:cstheme="minorHAnsi"/>
                  <w:sz w:val="24"/>
                  <w:szCs w:val="24"/>
                  <w:rPrChange w:id="12969" w:author="DuyNgo" w:date="2012-08-10T08:15:00Z">
                    <w:rPr>
                      <w:rFonts w:ascii="Times New Roman" w:eastAsiaTheme="majorEastAsia" w:hAnsi="Times New Roman" w:cstheme="majorBidi"/>
                      <w:b/>
                      <w:bCs/>
                      <w:color w:val="4F81BD" w:themeColor="accent1"/>
                      <w:sz w:val="24"/>
                      <w:szCs w:val="26"/>
                    </w:rPr>
                  </w:rPrChange>
                </w:rPr>
                <w:t>MVC</w:t>
              </w:r>
            </w:ins>
          </w:p>
        </w:tc>
        <w:tc>
          <w:tcPr>
            <w:tcW w:w="6202" w:type="dxa"/>
          </w:tcPr>
          <w:p w:rsidR="00771246" w:rsidRPr="00303364" w:rsidRDefault="00771246" w:rsidP="00227BA2">
            <w:pPr>
              <w:shd w:val="clear" w:color="FFFFCC" w:fill="FFFFFF"/>
              <w:spacing w:before="100" w:beforeAutospacing="1" w:after="100" w:afterAutospacing="1" w:line="240" w:lineRule="auto"/>
              <w:rPr>
                <w:ins w:id="12970" w:author="DuyNgo" w:date="2012-08-10T07:43:00Z"/>
                <w:rFonts w:cstheme="minorHAnsi"/>
                <w:sz w:val="24"/>
                <w:szCs w:val="24"/>
                <w:rPrChange w:id="12971" w:author="DuyNgo" w:date="2012-08-10T08:15:00Z">
                  <w:rPr>
                    <w:ins w:id="12972" w:author="DuyNgo" w:date="2012-08-10T07:43:00Z"/>
                    <w:rFonts w:ascii="Times New Roman" w:hAnsi="Times New Roman" w:cs="Tahoma"/>
                    <w:color w:val="000000"/>
                    <w:sz w:val="24"/>
                    <w:szCs w:val="20"/>
                  </w:rPr>
                </w:rPrChange>
              </w:rPr>
            </w:pPr>
            <w:ins w:id="12973" w:author="DuyNgo" w:date="2012-08-10T07:43:00Z">
              <w:r w:rsidRPr="00303364">
                <w:rPr>
                  <w:rFonts w:cstheme="minorHAnsi"/>
                  <w:sz w:val="24"/>
                  <w:szCs w:val="24"/>
                  <w:rPrChange w:id="12974" w:author="DuyNgo" w:date="2012-08-10T08:15:00Z">
                    <w:rPr>
                      <w:rFonts w:ascii="Times New Roman" w:eastAsiaTheme="majorEastAsia" w:hAnsi="Times New Roman" w:cstheme="majorBidi"/>
                      <w:b/>
                      <w:bCs/>
                      <w:color w:val="4F81BD" w:themeColor="accent1"/>
                      <w:sz w:val="24"/>
                      <w:szCs w:val="26"/>
                    </w:rPr>
                  </w:rPrChange>
                </w:rPr>
                <w:t>Model – View – Control</w:t>
              </w:r>
            </w:ins>
          </w:p>
        </w:tc>
      </w:tr>
      <w:tr w:rsidR="00771246" w:rsidRPr="00303364" w:rsidTr="00227BA2">
        <w:trPr>
          <w:ins w:id="12975" w:author="DuyNgo" w:date="2012-08-10T07:43:00Z"/>
        </w:trPr>
        <w:tc>
          <w:tcPr>
            <w:tcW w:w="851" w:type="dxa"/>
          </w:tcPr>
          <w:p w:rsidR="00771246" w:rsidRPr="00303364" w:rsidRDefault="00771246" w:rsidP="00227BA2">
            <w:pPr>
              <w:shd w:val="clear" w:color="FFFFCC" w:fill="FFFFFF"/>
              <w:spacing w:before="100" w:beforeAutospacing="1" w:after="100" w:afterAutospacing="1" w:line="240" w:lineRule="auto"/>
              <w:ind w:left="110"/>
              <w:rPr>
                <w:ins w:id="12976" w:author="DuyNgo" w:date="2012-08-10T07:43:00Z"/>
                <w:rFonts w:cstheme="minorHAnsi"/>
                <w:sz w:val="24"/>
                <w:szCs w:val="24"/>
                <w:rPrChange w:id="12977" w:author="DuyNgo" w:date="2012-08-10T08:15:00Z">
                  <w:rPr>
                    <w:ins w:id="12978" w:author="DuyNgo" w:date="2012-08-10T07:43:00Z"/>
                    <w:rFonts w:ascii="Times New Roman" w:hAnsi="Times New Roman" w:cs="Tahoma"/>
                    <w:color w:val="000000"/>
                    <w:sz w:val="24"/>
                    <w:szCs w:val="20"/>
                  </w:rPr>
                </w:rPrChange>
              </w:rPr>
            </w:pPr>
            <w:ins w:id="12979" w:author="DuyNgo" w:date="2012-08-10T07:43:00Z">
              <w:r w:rsidRPr="00303364">
                <w:rPr>
                  <w:rFonts w:cstheme="minorHAnsi"/>
                  <w:sz w:val="24"/>
                  <w:szCs w:val="24"/>
                  <w:rPrChange w:id="12980" w:author="DuyNgo" w:date="2012-08-10T08:15:00Z">
                    <w:rPr>
                      <w:rFonts w:ascii="Times New Roman" w:eastAsiaTheme="majorEastAsia" w:hAnsi="Times New Roman" w:cstheme="majorBidi"/>
                      <w:b/>
                      <w:bCs/>
                      <w:color w:val="4F81BD" w:themeColor="accent1"/>
                      <w:sz w:val="24"/>
                      <w:szCs w:val="26"/>
                    </w:rPr>
                  </w:rPrChange>
                </w:rPr>
                <w:t>5</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981" w:author="DuyNgo" w:date="2012-08-10T07:43:00Z"/>
                <w:rFonts w:cstheme="minorHAnsi"/>
                <w:sz w:val="24"/>
                <w:szCs w:val="24"/>
                <w:rPrChange w:id="12982" w:author="DuyNgo" w:date="2012-08-10T08:15:00Z">
                  <w:rPr>
                    <w:ins w:id="12983" w:author="DuyNgo" w:date="2012-08-10T07:43:00Z"/>
                    <w:rFonts w:ascii="Times New Roman" w:hAnsi="Times New Roman" w:cs="Tahoma"/>
                    <w:color w:val="000000"/>
                    <w:sz w:val="24"/>
                    <w:szCs w:val="20"/>
                  </w:rPr>
                </w:rPrChange>
              </w:rPr>
            </w:pPr>
            <w:ins w:id="12984" w:author="DuyNgo" w:date="2012-08-10T07:43:00Z">
              <w:r w:rsidRPr="00303364">
                <w:rPr>
                  <w:rFonts w:cstheme="minorHAnsi"/>
                  <w:sz w:val="24"/>
                  <w:szCs w:val="24"/>
                  <w:rPrChange w:id="12985" w:author="DuyNgo" w:date="2012-08-10T08:15:00Z">
                    <w:rPr>
                      <w:rFonts w:ascii="Times New Roman" w:eastAsiaTheme="majorEastAsia" w:hAnsi="Times New Roman" w:cstheme="majorBidi"/>
                      <w:b/>
                      <w:bCs/>
                      <w:color w:val="4F81BD" w:themeColor="accent1"/>
                      <w:sz w:val="24"/>
                      <w:szCs w:val="26"/>
                    </w:rPr>
                  </w:rPrChange>
                </w:rPr>
                <w:t>DAO</w:t>
              </w:r>
            </w:ins>
          </w:p>
        </w:tc>
        <w:tc>
          <w:tcPr>
            <w:tcW w:w="6202" w:type="dxa"/>
          </w:tcPr>
          <w:p w:rsidR="00771246" w:rsidRPr="00303364" w:rsidRDefault="00771246" w:rsidP="00227BA2">
            <w:pPr>
              <w:shd w:val="clear" w:color="FFFFCC" w:fill="FFFFFF"/>
              <w:spacing w:before="100" w:beforeAutospacing="1" w:after="100" w:afterAutospacing="1" w:line="240" w:lineRule="auto"/>
              <w:rPr>
                <w:ins w:id="12986" w:author="DuyNgo" w:date="2012-08-10T07:43:00Z"/>
                <w:rFonts w:cstheme="minorHAnsi"/>
                <w:sz w:val="24"/>
                <w:szCs w:val="24"/>
                <w:rPrChange w:id="12987" w:author="DuyNgo" w:date="2012-08-10T08:15:00Z">
                  <w:rPr>
                    <w:ins w:id="12988" w:author="DuyNgo" w:date="2012-08-10T07:43:00Z"/>
                    <w:rFonts w:ascii="Times New Roman" w:hAnsi="Times New Roman" w:cs="Tahoma"/>
                    <w:color w:val="000000"/>
                    <w:sz w:val="24"/>
                    <w:szCs w:val="20"/>
                  </w:rPr>
                </w:rPrChange>
              </w:rPr>
            </w:pPr>
            <w:ins w:id="12989" w:author="DuyNgo" w:date="2012-08-10T07:43:00Z">
              <w:r w:rsidRPr="00303364">
                <w:rPr>
                  <w:rFonts w:cstheme="minorHAnsi"/>
                  <w:sz w:val="24"/>
                  <w:szCs w:val="24"/>
                  <w:rPrChange w:id="12990" w:author="DuyNgo" w:date="2012-08-10T08:15:00Z">
                    <w:rPr>
                      <w:rFonts w:ascii="Times New Roman" w:eastAsiaTheme="majorEastAsia" w:hAnsi="Times New Roman" w:cstheme="majorBidi"/>
                      <w:b/>
                      <w:bCs/>
                      <w:color w:val="4F81BD" w:themeColor="accent1"/>
                      <w:sz w:val="24"/>
                      <w:szCs w:val="26"/>
                    </w:rPr>
                  </w:rPrChange>
                </w:rPr>
                <w:t>Data Access Object, this object is responsible for attaching to a system, extracting some information, based on specific requirements, and creating a value object.</w:t>
              </w:r>
            </w:ins>
          </w:p>
        </w:tc>
      </w:tr>
      <w:tr w:rsidR="00771246" w:rsidRPr="00303364" w:rsidTr="00227BA2">
        <w:trPr>
          <w:ins w:id="12991" w:author="DuyNgo" w:date="2012-08-10T07:43:00Z"/>
        </w:trPr>
        <w:tc>
          <w:tcPr>
            <w:tcW w:w="851" w:type="dxa"/>
          </w:tcPr>
          <w:p w:rsidR="00771246" w:rsidRPr="00303364" w:rsidRDefault="00771246" w:rsidP="00227BA2">
            <w:pPr>
              <w:shd w:val="clear" w:color="FFFFCC" w:fill="FFFFFF"/>
              <w:spacing w:before="100" w:beforeAutospacing="1" w:after="100" w:afterAutospacing="1" w:line="240" w:lineRule="auto"/>
              <w:ind w:left="110"/>
              <w:rPr>
                <w:ins w:id="12992" w:author="DuyNgo" w:date="2012-08-10T07:43:00Z"/>
                <w:rFonts w:cstheme="minorHAnsi"/>
                <w:sz w:val="24"/>
                <w:szCs w:val="24"/>
                <w:rPrChange w:id="12993" w:author="DuyNgo" w:date="2012-08-10T08:15:00Z">
                  <w:rPr>
                    <w:ins w:id="12994" w:author="DuyNgo" w:date="2012-08-10T07:43:00Z"/>
                    <w:rFonts w:ascii="Times New Roman" w:hAnsi="Times New Roman" w:cs="Tahoma"/>
                    <w:color w:val="000000"/>
                    <w:sz w:val="24"/>
                    <w:szCs w:val="20"/>
                  </w:rPr>
                </w:rPrChange>
              </w:rPr>
            </w:pPr>
            <w:ins w:id="12995" w:author="DuyNgo" w:date="2012-08-10T07:43:00Z">
              <w:r w:rsidRPr="00303364">
                <w:rPr>
                  <w:rFonts w:cstheme="minorHAnsi"/>
                  <w:sz w:val="24"/>
                  <w:szCs w:val="24"/>
                  <w:rPrChange w:id="12996" w:author="DuyNgo" w:date="2012-08-10T08:15:00Z">
                    <w:rPr>
                      <w:rFonts w:ascii="Times New Roman" w:eastAsiaTheme="majorEastAsia" w:hAnsi="Times New Roman" w:cstheme="majorBidi"/>
                      <w:b/>
                      <w:bCs/>
                      <w:color w:val="4F81BD" w:themeColor="accent1"/>
                      <w:sz w:val="24"/>
                      <w:szCs w:val="26"/>
                    </w:rPr>
                  </w:rPrChange>
                </w:rPr>
                <w:lastRenderedPageBreak/>
                <w:t>6</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997" w:author="DuyNgo" w:date="2012-08-10T07:43:00Z"/>
                <w:rFonts w:cstheme="minorHAnsi"/>
                <w:sz w:val="24"/>
                <w:szCs w:val="24"/>
                <w:rPrChange w:id="12998" w:author="DuyNgo" w:date="2012-08-10T08:15:00Z">
                  <w:rPr>
                    <w:ins w:id="12999" w:author="DuyNgo" w:date="2012-08-10T07:43:00Z"/>
                    <w:rFonts w:ascii="Times New Roman" w:hAnsi="Times New Roman" w:cs="Tahoma"/>
                    <w:color w:val="000000"/>
                    <w:sz w:val="24"/>
                    <w:szCs w:val="20"/>
                  </w:rPr>
                </w:rPrChange>
              </w:rPr>
            </w:pPr>
            <w:ins w:id="13000" w:author="DuyNgo" w:date="2012-08-10T07:43:00Z">
              <w:r w:rsidRPr="00303364">
                <w:rPr>
                  <w:rFonts w:cstheme="minorHAnsi"/>
                  <w:sz w:val="24"/>
                  <w:szCs w:val="24"/>
                  <w:rPrChange w:id="13001" w:author="DuyNgo" w:date="2012-08-10T08:15:00Z">
                    <w:rPr>
                      <w:rFonts w:ascii="Times New Roman" w:eastAsiaTheme="majorEastAsia" w:hAnsi="Times New Roman" w:cstheme="majorBidi"/>
                      <w:b/>
                      <w:bCs/>
                      <w:color w:val="4F81BD" w:themeColor="accent1"/>
                      <w:sz w:val="24"/>
                      <w:szCs w:val="26"/>
                    </w:rPr>
                  </w:rPrChange>
                </w:rPr>
                <w:t>OOPMS</w:t>
              </w:r>
            </w:ins>
          </w:p>
        </w:tc>
        <w:tc>
          <w:tcPr>
            <w:tcW w:w="6202" w:type="dxa"/>
          </w:tcPr>
          <w:p w:rsidR="00771246" w:rsidRPr="00303364" w:rsidRDefault="00771246" w:rsidP="00227BA2">
            <w:pPr>
              <w:shd w:val="clear" w:color="FFFFCC" w:fill="FFFFFF"/>
              <w:spacing w:before="100" w:beforeAutospacing="1" w:after="100" w:afterAutospacing="1" w:line="240" w:lineRule="auto"/>
              <w:rPr>
                <w:ins w:id="13002" w:author="DuyNgo" w:date="2012-08-10T07:43:00Z"/>
                <w:rFonts w:cstheme="minorHAnsi"/>
                <w:sz w:val="24"/>
                <w:szCs w:val="24"/>
                <w:rPrChange w:id="13003" w:author="DuyNgo" w:date="2012-08-10T08:15:00Z">
                  <w:rPr>
                    <w:ins w:id="13004" w:author="DuyNgo" w:date="2012-08-10T07:43:00Z"/>
                    <w:rFonts w:ascii="Times New Roman" w:hAnsi="Times New Roman" w:cs="Tahoma"/>
                    <w:color w:val="000000"/>
                    <w:sz w:val="24"/>
                    <w:szCs w:val="20"/>
                  </w:rPr>
                </w:rPrChange>
              </w:rPr>
            </w:pPr>
            <w:ins w:id="13005" w:author="DuyNgo" w:date="2012-08-10T07:43:00Z">
              <w:r w:rsidRPr="00303364">
                <w:rPr>
                  <w:rFonts w:cstheme="minorHAnsi"/>
                  <w:sz w:val="24"/>
                  <w:szCs w:val="24"/>
                  <w:rPrChange w:id="13006" w:author="DuyNgo" w:date="2012-08-10T08:15:00Z">
                    <w:rPr>
                      <w:rFonts w:ascii="Times New Roman" w:eastAsiaTheme="majorEastAsia" w:hAnsi="Times New Roman" w:cstheme="majorBidi"/>
                      <w:b/>
                      <w:bCs/>
                      <w:color w:val="4F81BD" w:themeColor="accent1"/>
                      <w:sz w:val="24"/>
                      <w:szCs w:val="26"/>
                    </w:rPr>
                  </w:rPrChange>
                </w:rPr>
                <w:t>Open-One Project Management System</w:t>
              </w:r>
            </w:ins>
          </w:p>
        </w:tc>
      </w:tr>
    </w:tbl>
    <w:p w:rsidR="00771246" w:rsidRPr="00303364" w:rsidRDefault="00771246" w:rsidP="00771246">
      <w:pPr>
        <w:pStyle w:val="BulletList1"/>
        <w:numPr>
          <w:ilvl w:val="0"/>
          <w:numId w:val="0"/>
        </w:numPr>
        <w:ind w:left="360"/>
        <w:rPr>
          <w:ins w:id="13007" w:author="DuyNgo" w:date="2012-08-10T07:43:00Z"/>
          <w:rFonts w:asciiTheme="minorHAnsi" w:hAnsiTheme="minorHAnsi" w:cstheme="minorHAnsi"/>
          <w:sz w:val="24"/>
          <w:szCs w:val="24"/>
          <w:rPrChange w:id="13008" w:author="DuyNgo" w:date="2012-08-10T08:15:00Z">
            <w:rPr>
              <w:ins w:id="13009" w:author="DuyNgo" w:date="2012-08-10T07:43:00Z"/>
              <w:rFonts w:ascii="Times New Roman" w:hAnsi="Times New Roman" w:cs="Times New Roman"/>
              <w:sz w:val="24"/>
              <w:szCs w:val="24"/>
            </w:rPr>
          </w:rPrChange>
        </w:rPr>
      </w:pPr>
    </w:p>
    <w:p w:rsidR="00771246" w:rsidRPr="00303364" w:rsidRDefault="00771246">
      <w:pPr>
        <w:pStyle w:val="Heading3"/>
        <w:rPr>
          <w:ins w:id="13010" w:author="DuyNgo" w:date="2012-08-10T07:43:00Z"/>
          <w:rFonts w:asciiTheme="minorHAnsi" w:hAnsiTheme="minorHAnsi" w:cstheme="minorHAnsi"/>
          <w:sz w:val="24"/>
          <w:szCs w:val="24"/>
          <w:rPrChange w:id="13011" w:author="DuyNgo" w:date="2012-08-10T08:15:00Z">
            <w:rPr>
              <w:ins w:id="13012" w:author="DuyNgo" w:date="2012-08-10T07:43:00Z"/>
            </w:rPr>
          </w:rPrChange>
        </w:rPr>
        <w:pPrChange w:id="13013" w:author="DuyNgo" w:date="2012-08-10T07:44:00Z">
          <w:pPr>
            <w:pStyle w:val="Heading2"/>
            <w:numPr>
              <w:ilvl w:val="1"/>
              <w:numId w:val="92"/>
            </w:numPr>
            <w:tabs>
              <w:tab w:val="num" w:pos="1026"/>
            </w:tabs>
            <w:ind w:left="1026" w:hanging="576"/>
          </w:pPr>
        </w:pPrChange>
      </w:pPr>
      <w:bookmarkStart w:id="13014" w:name="_Toc235246234"/>
      <w:bookmarkStart w:id="13015" w:name="_Toc237747545"/>
      <w:bookmarkStart w:id="13016" w:name="_Toc327466304"/>
      <w:bookmarkStart w:id="13017" w:name="_Toc332351203"/>
      <w:ins w:id="13018" w:author="DuyNgo" w:date="2012-08-10T07:47:00Z">
        <w:r w:rsidRPr="00303364">
          <w:rPr>
            <w:rFonts w:asciiTheme="minorHAnsi" w:hAnsiTheme="minorHAnsi" w:cstheme="minorHAnsi"/>
            <w:sz w:val="24"/>
            <w:szCs w:val="24"/>
            <w:rPrChange w:id="13019" w:author="DuyNgo" w:date="2012-08-10T08:15:00Z">
              <w:rPr/>
            </w:rPrChange>
          </w:rPr>
          <w:t xml:space="preserve">1.5 </w:t>
        </w:r>
      </w:ins>
      <w:ins w:id="13020" w:author="DuyNgo" w:date="2012-08-10T07:43:00Z">
        <w:r w:rsidRPr="00303364">
          <w:rPr>
            <w:rFonts w:asciiTheme="minorHAnsi" w:hAnsiTheme="minorHAnsi" w:cstheme="minorHAnsi"/>
            <w:sz w:val="24"/>
            <w:szCs w:val="24"/>
            <w:rPrChange w:id="13021" w:author="DuyNgo" w:date="2012-08-10T08:15:00Z">
              <w:rPr/>
            </w:rPrChange>
          </w:rPr>
          <w:t>References</w:t>
        </w:r>
        <w:bookmarkEnd w:id="13014"/>
        <w:bookmarkEnd w:id="13015"/>
        <w:bookmarkEnd w:id="13016"/>
        <w:bookmarkEnd w:id="13017"/>
      </w:ins>
    </w:p>
    <w:p w:rsidR="00771246" w:rsidRPr="00303364" w:rsidRDefault="00771246" w:rsidP="00771246">
      <w:pPr>
        <w:rPr>
          <w:ins w:id="13022" w:author="DuyNgo" w:date="2012-08-10T07:43:00Z"/>
          <w:rFonts w:cstheme="minorHAnsi"/>
          <w:b/>
          <w:color w:val="FF0000"/>
          <w:sz w:val="24"/>
          <w:szCs w:val="24"/>
          <w:rPrChange w:id="13023" w:author="DuyNgo" w:date="2012-08-10T08:15:00Z">
            <w:rPr>
              <w:ins w:id="13024" w:author="DuyNgo" w:date="2012-08-10T07:43:00Z"/>
              <w:rFonts w:ascii="Times New Roman" w:hAnsi="Times New Roman"/>
              <w:b/>
              <w:color w:val="FF0000"/>
              <w:sz w:val="24"/>
            </w:rPr>
          </w:rPrChange>
        </w:rPr>
      </w:pPr>
    </w:p>
    <w:tbl>
      <w:tblPr>
        <w:tblStyle w:val="LightList-Accent11"/>
        <w:tblW w:w="9925" w:type="dxa"/>
        <w:tblLayout w:type="fixed"/>
        <w:tblLook w:val="01E0" w:firstRow="1" w:lastRow="1" w:firstColumn="1" w:lastColumn="1" w:noHBand="0" w:noVBand="0"/>
      </w:tblPr>
      <w:tblGrid>
        <w:gridCol w:w="540"/>
        <w:gridCol w:w="2725"/>
        <w:gridCol w:w="990"/>
        <w:gridCol w:w="3240"/>
        <w:gridCol w:w="2430"/>
      </w:tblGrid>
      <w:tr w:rsidR="00771246" w:rsidRPr="00303364" w:rsidTr="00227BA2">
        <w:trPr>
          <w:cnfStyle w:val="100000000000" w:firstRow="1" w:lastRow="0" w:firstColumn="0" w:lastColumn="0" w:oddVBand="0" w:evenVBand="0" w:oddHBand="0" w:evenHBand="0" w:firstRowFirstColumn="0" w:firstRowLastColumn="0" w:lastRowFirstColumn="0" w:lastRowLastColumn="0"/>
          <w:trHeight w:val="276"/>
          <w:ins w:id="13025" w:author="DuyNgo" w:date="2012-08-10T07:43:00Z"/>
        </w:trPr>
        <w:tc>
          <w:tcPr>
            <w:cnfStyle w:val="001000000000" w:firstRow="0" w:lastRow="0" w:firstColumn="1" w:lastColumn="0" w:oddVBand="0" w:evenVBand="0" w:oddHBand="0" w:evenHBand="0" w:firstRowFirstColumn="0" w:firstRowLastColumn="0" w:lastRowFirstColumn="0" w:lastRowLastColumn="0"/>
            <w:tcW w:w="540" w:type="dxa"/>
          </w:tcPr>
          <w:p w:rsidR="00771246" w:rsidRPr="00303364" w:rsidRDefault="00771246" w:rsidP="00227BA2">
            <w:pPr>
              <w:spacing w:after="200" w:line="276" w:lineRule="auto"/>
              <w:contextualSpacing w:val="0"/>
              <w:rPr>
                <w:ins w:id="13026" w:author="DuyNgo" w:date="2012-08-10T07:43:00Z"/>
                <w:rFonts w:asciiTheme="minorHAnsi" w:hAnsiTheme="minorHAnsi" w:cstheme="minorHAnsi"/>
                <w:sz w:val="24"/>
                <w:szCs w:val="24"/>
                <w:rPrChange w:id="13027" w:author="DuyNgo" w:date="2012-08-10T08:15:00Z">
                  <w:rPr>
                    <w:ins w:id="13028" w:author="DuyNgo" w:date="2012-08-10T07:43:00Z"/>
                    <w:rFonts w:ascii="Times New Roman" w:hAnsi="Times New Roman" w:cs="Times New Roman"/>
                    <w:b w:val="0"/>
                    <w:bCs w:val="0"/>
                    <w:color w:val="auto"/>
                    <w:sz w:val="24"/>
                    <w:szCs w:val="24"/>
                  </w:rPr>
                </w:rPrChange>
              </w:rPr>
            </w:pPr>
            <w:ins w:id="13029" w:author="DuyNgo" w:date="2012-08-10T07:43:00Z">
              <w:r w:rsidRPr="00303364">
                <w:rPr>
                  <w:rFonts w:asciiTheme="minorHAnsi" w:hAnsiTheme="minorHAnsi" w:cstheme="minorHAnsi"/>
                  <w:b w:val="0"/>
                  <w:bCs w:val="0"/>
                  <w:color w:val="auto"/>
                  <w:sz w:val="24"/>
                  <w:szCs w:val="24"/>
                  <w:rPrChange w:id="13030" w:author="DuyNgo" w:date="2012-08-10T08:15:00Z">
                    <w:rPr>
                      <w:rFonts w:ascii="Times New Roman" w:eastAsiaTheme="majorEastAsia" w:hAnsi="Times New Roman" w:cs="Times New Roman"/>
                      <w:b w:val="0"/>
                      <w:bCs w:val="0"/>
                      <w:color w:val="4F81BD" w:themeColor="accent1"/>
                      <w:sz w:val="24"/>
                      <w:szCs w:val="24"/>
                    </w:rPr>
                  </w:rPrChange>
                </w:rPr>
                <w:t>#</w:t>
              </w:r>
            </w:ins>
          </w:p>
        </w:tc>
        <w:tc>
          <w:tcPr>
            <w:cnfStyle w:val="000010000000" w:firstRow="0" w:lastRow="0" w:firstColumn="0" w:lastColumn="0" w:oddVBand="1" w:evenVBand="0" w:oddHBand="0" w:evenHBand="0" w:firstRowFirstColumn="0" w:firstRowLastColumn="0" w:lastRowFirstColumn="0" w:lastRowLastColumn="0"/>
            <w:tcW w:w="2725" w:type="dxa"/>
          </w:tcPr>
          <w:p w:rsidR="00771246" w:rsidRPr="00303364" w:rsidRDefault="00771246" w:rsidP="00227BA2">
            <w:pPr>
              <w:spacing w:after="200" w:line="276" w:lineRule="auto"/>
              <w:contextualSpacing w:val="0"/>
              <w:rPr>
                <w:ins w:id="13031" w:author="DuyNgo" w:date="2012-08-10T07:43:00Z"/>
                <w:rFonts w:asciiTheme="minorHAnsi" w:hAnsiTheme="minorHAnsi" w:cstheme="minorHAnsi"/>
                <w:sz w:val="24"/>
                <w:szCs w:val="24"/>
                <w:rPrChange w:id="13032" w:author="DuyNgo" w:date="2012-08-10T08:15:00Z">
                  <w:rPr>
                    <w:ins w:id="13033" w:author="DuyNgo" w:date="2012-08-10T07:43:00Z"/>
                    <w:rFonts w:ascii="Times New Roman" w:hAnsi="Times New Roman" w:cs="Times New Roman"/>
                    <w:b w:val="0"/>
                    <w:bCs w:val="0"/>
                    <w:color w:val="auto"/>
                    <w:sz w:val="24"/>
                    <w:szCs w:val="24"/>
                  </w:rPr>
                </w:rPrChange>
              </w:rPr>
            </w:pPr>
            <w:ins w:id="13034" w:author="DuyNgo" w:date="2012-08-10T07:43:00Z">
              <w:r w:rsidRPr="00303364">
                <w:rPr>
                  <w:rFonts w:asciiTheme="minorHAnsi" w:hAnsiTheme="minorHAnsi" w:cstheme="minorHAnsi"/>
                  <w:b w:val="0"/>
                  <w:bCs w:val="0"/>
                  <w:color w:val="auto"/>
                  <w:sz w:val="24"/>
                  <w:szCs w:val="24"/>
                  <w:rPrChange w:id="13035" w:author="DuyNgo" w:date="2012-08-10T08:15:00Z">
                    <w:rPr>
                      <w:rFonts w:ascii="Times New Roman" w:eastAsiaTheme="majorEastAsia" w:hAnsi="Times New Roman" w:cs="Times New Roman"/>
                      <w:b w:val="0"/>
                      <w:bCs w:val="0"/>
                      <w:color w:val="4F81BD" w:themeColor="accent1"/>
                      <w:sz w:val="24"/>
                      <w:szCs w:val="24"/>
                    </w:rPr>
                  </w:rPrChange>
                </w:rPr>
                <w:t>Title</w:t>
              </w:r>
            </w:ins>
          </w:p>
        </w:tc>
        <w:tc>
          <w:tcPr>
            <w:tcW w:w="990" w:type="dxa"/>
          </w:tcPr>
          <w:p w:rsidR="00771246" w:rsidRPr="00303364" w:rsidRDefault="00771246" w:rsidP="00227BA2">
            <w:pPr>
              <w:spacing w:after="200" w:line="276" w:lineRule="auto"/>
              <w:contextualSpacing w:val="0"/>
              <w:cnfStyle w:val="100000000000" w:firstRow="1" w:lastRow="0" w:firstColumn="0" w:lastColumn="0" w:oddVBand="0" w:evenVBand="0" w:oddHBand="0" w:evenHBand="0" w:firstRowFirstColumn="0" w:firstRowLastColumn="0" w:lastRowFirstColumn="0" w:lastRowLastColumn="0"/>
              <w:rPr>
                <w:ins w:id="13036" w:author="DuyNgo" w:date="2012-08-10T07:43:00Z"/>
                <w:rFonts w:asciiTheme="minorHAnsi" w:hAnsiTheme="minorHAnsi" w:cstheme="minorHAnsi"/>
                <w:sz w:val="24"/>
                <w:szCs w:val="24"/>
                <w:rPrChange w:id="13037" w:author="DuyNgo" w:date="2012-08-10T08:15:00Z">
                  <w:rPr>
                    <w:ins w:id="13038" w:author="DuyNgo" w:date="2012-08-10T07:43:00Z"/>
                    <w:rFonts w:ascii="Times New Roman" w:hAnsi="Times New Roman" w:cs="Times New Roman"/>
                    <w:b w:val="0"/>
                    <w:bCs w:val="0"/>
                    <w:color w:val="auto"/>
                    <w:sz w:val="24"/>
                    <w:szCs w:val="24"/>
                  </w:rPr>
                </w:rPrChange>
              </w:rPr>
            </w:pPr>
            <w:ins w:id="13039" w:author="DuyNgo" w:date="2012-08-10T07:43:00Z">
              <w:r w:rsidRPr="00303364">
                <w:rPr>
                  <w:rFonts w:asciiTheme="minorHAnsi" w:hAnsiTheme="minorHAnsi" w:cstheme="minorHAnsi"/>
                  <w:b w:val="0"/>
                  <w:bCs w:val="0"/>
                  <w:color w:val="auto"/>
                  <w:sz w:val="24"/>
                  <w:szCs w:val="24"/>
                  <w:rPrChange w:id="13040" w:author="DuyNgo" w:date="2012-08-10T08:15:00Z">
                    <w:rPr>
                      <w:rFonts w:ascii="Times New Roman" w:eastAsiaTheme="majorEastAsia" w:hAnsi="Times New Roman" w:cs="Times New Roman"/>
                      <w:b w:val="0"/>
                      <w:bCs w:val="0"/>
                      <w:color w:val="4F81BD" w:themeColor="accent1"/>
                      <w:sz w:val="24"/>
                      <w:szCs w:val="24"/>
                    </w:rPr>
                  </w:rPrChange>
                </w:rPr>
                <w:t>Version</w:t>
              </w:r>
            </w:ins>
          </w:p>
        </w:tc>
        <w:tc>
          <w:tcPr>
            <w:cnfStyle w:val="000010000000" w:firstRow="0" w:lastRow="0" w:firstColumn="0" w:lastColumn="0" w:oddVBand="1" w:evenVBand="0" w:oddHBand="0" w:evenHBand="0" w:firstRowFirstColumn="0" w:firstRowLastColumn="0" w:lastRowFirstColumn="0" w:lastRowLastColumn="0"/>
            <w:tcW w:w="3240" w:type="dxa"/>
            <w:tcBorders>
              <w:bottom w:val="single" w:sz="8" w:space="0" w:color="4F81BD"/>
            </w:tcBorders>
          </w:tcPr>
          <w:p w:rsidR="00771246" w:rsidRPr="00303364" w:rsidRDefault="00771246" w:rsidP="00227BA2">
            <w:pPr>
              <w:spacing w:after="200" w:line="276" w:lineRule="auto"/>
              <w:contextualSpacing w:val="0"/>
              <w:rPr>
                <w:ins w:id="13041" w:author="DuyNgo" w:date="2012-08-10T07:43:00Z"/>
                <w:rFonts w:asciiTheme="minorHAnsi" w:hAnsiTheme="minorHAnsi" w:cstheme="minorHAnsi"/>
                <w:sz w:val="24"/>
                <w:szCs w:val="24"/>
                <w:rPrChange w:id="13042" w:author="DuyNgo" w:date="2012-08-10T08:15:00Z">
                  <w:rPr>
                    <w:ins w:id="13043" w:author="DuyNgo" w:date="2012-08-10T07:43:00Z"/>
                    <w:rFonts w:ascii="Times New Roman" w:hAnsi="Times New Roman" w:cs="Times New Roman"/>
                    <w:b w:val="0"/>
                    <w:bCs w:val="0"/>
                    <w:color w:val="auto"/>
                    <w:sz w:val="24"/>
                    <w:szCs w:val="24"/>
                  </w:rPr>
                </w:rPrChange>
              </w:rPr>
            </w:pPr>
            <w:ins w:id="13044" w:author="DuyNgo" w:date="2012-08-10T07:43:00Z">
              <w:r w:rsidRPr="00303364">
                <w:rPr>
                  <w:rFonts w:asciiTheme="minorHAnsi" w:hAnsiTheme="minorHAnsi" w:cstheme="minorHAnsi"/>
                  <w:b w:val="0"/>
                  <w:bCs w:val="0"/>
                  <w:color w:val="auto"/>
                  <w:sz w:val="24"/>
                  <w:szCs w:val="24"/>
                  <w:rPrChange w:id="13045" w:author="DuyNgo" w:date="2012-08-10T08:15:00Z">
                    <w:rPr>
                      <w:rFonts w:ascii="Times New Roman" w:eastAsiaTheme="majorEastAsia" w:hAnsi="Times New Roman" w:cs="Times New Roman"/>
                      <w:b w:val="0"/>
                      <w:bCs w:val="0"/>
                      <w:color w:val="4F81BD" w:themeColor="accent1"/>
                      <w:sz w:val="24"/>
                      <w:szCs w:val="24"/>
                    </w:rPr>
                  </w:rPrChange>
                </w:rPr>
                <w:t xml:space="preserve">File </w:t>
              </w:r>
              <w:r w:rsidRPr="00303364">
                <w:rPr>
                  <w:rFonts w:asciiTheme="minorHAnsi" w:hAnsiTheme="minorHAnsi" w:cstheme="minorHAnsi"/>
                  <w:b w:val="0"/>
                  <w:bCs w:val="0"/>
                  <w:color w:val="FFFFFF" w:themeColor="background1"/>
                  <w:sz w:val="24"/>
                  <w:szCs w:val="24"/>
                  <w:rPrChange w:id="13046" w:author="DuyNgo" w:date="2012-08-10T08:15:00Z">
                    <w:rPr>
                      <w:rFonts w:ascii="Times New Roman" w:eastAsiaTheme="majorEastAsia" w:hAnsi="Times New Roman" w:cs="Times New Roman"/>
                      <w:b w:val="0"/>
                      <w:bCs w:val="0"/>
                      <w:color w:val="FFFFFF" w:themeColor="background1"/>
                      <w:sz w:val="24"/>
                      <w:szCs w:val="24"/>
                    </w:rPr>
                  </w:rPrChange>
                </w:rPr>
                <w:t>N</w:t>
              </w:r>
              <w:r w:rsidRPr="00303364">
                <w:rPr>
                  <w:rFonts w:asciiTheme="minorHAnsi" w:hAnsiTheme="minorHAnsi" w:cstheme="minorHAnsi"/>
                  <w:b w:val="0"/>
                  <w:bCs w:val="0"/>
                  <w:color w:val="auto"/>
                  <w:sz w:val="24"/>
                  <w:szCs w:val="24"/>
                  <w:rPrChange w:id="13047" w:author="DuyNgo" w:date="2012-08-10T08:15:00Z">
                    <w:rPr>
                      <w:rFonts w:ascii="Times New Roman" w:eastAsiaTheme="majorEastAsia" w:hAnsi="Times New Roman" w:cs="Times New Roman"/>
                      <w:b w:val="0"/>
                      <w:bCs w:val="0"/>
                      <w:color w:val="4F81BD" w:themeColor="accent1"/>
                      <w:sz w:val="24"/>
                      <w:szCs w:val="24"/>
                    </w:rPr>
                  </w:rPrChange>
                </w:rPr>
                <w:t>ame / Link</w:t>
              </w:r>
            </w:ins>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771246" w:rsidRPr="00303364" w:rsidRDefault="00771246" w:rsidP="00227BA2">
            <w:pPr>
              <w:spacing w:after="200" w:line="276" w:lineRule="auto"/>
              <w:contextualSpacing w:val="0"/>
              <w:rPr>
                <w:ins w:id="13048" w:author="DuyNgo" w:date="2012-08-10T07:43:00Z"/>
                <w:rFonts w:asciiTheme="minorHAnsi" w:hAnsiTheme="minorHAnsi" w:cstheme="minorHAnsi"/>
                <w:sz w:val="24"/>
                <w:szCs w:val="24"/>
                <w:rPrChange w:id="13049" w:author="DuyNgo" w:date="2012-08-10T08:15:00Z">
                  <w:rPr>
                    <w:ins w:id="13050" w:author="DuyNgo" w:date="2012-08-10T07:43:00Z"/>
                    <w:rFonts w:ascii="Times New Roman" w:hAnsi="Times New Roman" w:cs="Times New Roman"/>
                    <w:b w:val="0"/>
                    <w:bCs w:val="0"/>
                    <w:color w:val="auto"/>
                    <w:sz w:val="24"/>
                    <w:szCs w:val="24"/>
                  </w:rPr>
                </w:rPrChange>
              </w:rPr>
            </w:pPr>
            <w:ins w:id="13051" w:author="DuyNgo" w:date="2012-08-10T07:43:00Z">
              <w:r w:rsidRPr="00303364">
                <w:rPr>
                  <w:rFonts w:asciiTheme="minorHAnsi" w:hAnsiTheme="minorHAnsi" w:cstheme="minorHAnsi"/>
                  <w:b w:val="0"/>
                  <w:bCs w:val="0"/>
                  <w:color w:val="auto"/>
                  <w:sz w:val="24"/>
                  <w:szCs w:val="24"/>
                  <w:rPrChange w:id="13052" w:author="DuyNgo" w:date="2012-08-10T08:15:00Z">
                    <w:rPr>
                      <w:rFonts w:ascii="Times New Roman" w:eastAsiaTheme="majorEastAsia" w:hAnsi="Times New Roman" w:cs="Times New Roman"/>
                      <w:b w:val="0"/>
                      <w:bCs w:val="0"/>
                      <w:color w:val="4F81BD" w:themeColor="accent1"/>
                      <w:sz w:val="24"/>
                      <w:szCs w:val="24"/>
                    </w:rPr>
                  </w:rPrChange>
                </w:rPr>
                <w:t>Description</w:t>
              </w:r>
            </w:ins>
          </w:p>
        </w:tc>
      </w:tr>
      <w:tr w:rsidR="00771246" w:rsidRPr="00303364" w:rsidTr="00227BA2">
        <w:trPr>
          <w:cnfStyle w:val="000000100000" w:firstRow="0" w:lastRow="0" w:firstColumn="0" w:lastColumn="0" w:oddVBand="0" w:evenVBand="0" w:oddHBand="1" w:evenHBand="0" w:firstRowFirstColumn="0" w:firstRowLastColumn="0" w:lastRowFirstColumn="0" w:lastRowLastColumn="0"/>
          <w:trHeight w:val="125"/>
          <w:ins w:id="13053" w:author="DuyNgo" w:date="2012-08-10T07:43:00Z"/>
        </w:trPr>
        <w:tc>
          <w:tcPr>
            <w:cnfStyle w:val="001000000000" w:firstRow="0" w:lastRow="0" w:firstColumn="1" w:lastColumn="0" w:oddVBand="0" w:evenVBand="0" w:oddHBand="0" w:evenHBand="0" w:firstRowFirstColumn="0" w:firstRowLastColumn="0" w:lastRowFirstColumn="0" w:lastRowLastColumn="0"/>
            <w:tcW w:w="540" w:type="dxa"/>
          </w:tcPr>
          <w:p w:rsidR="00771246" w:rsidRPr="00303364" w:rsidRDefault="00771246" w:rsidP="00227BA2">
            <w:pPr>
              <w:spacing w:after="200"/>
              <w:contextualSpacing w:val="0"/>
              <w:rPr>
                <w:ins w:id="13054" w:author="DuyNgo" w:date="2012-08-10T07:43:00Z"/>
                <w:rFonts w:asciiTheme="minorHAnsi" w:hAnsiTheme="minorHAnsi" w:cstheme="minorHAnsi"/>
                <w:sz w:val="24"/>
                <w:szCs w:val="24"/>
                <w:rPrChange w:id="13055" w:author="DuyNgo" w:date="2012-08-10T08:15:00Z">
                  <w:rPr>
                    <w:ins w:id="13056" w:author="DuyNgo" w:date="2012-08-10T07:43:00Z"/>
                    <w:rFonts w:ascii="Times New Roman" w:hAnsi="Times New Roman" w:cs="Times New Roman"/>
                    <w:bCs w:val="0"/>
                    <w:sz w:val="24"/>
                    <w:szCs w:val="24"/>
                  </w:rPr>
                </w:rPrChange>
              </w:rPr>
            </w:pPr>
            <w:ins w:id="13057" w:author="DuyNgo" w:date="2012-08-10T07:43:00Z">
              <w:r w:rsidRPr="00303364">
                <w:rPr>
                  <w:rFonts w:asciiTheme="minorHAnsi" w:hAnsiTheme="minorHAnsi" w:cstheme="minorHAnsi"/>
                  <w:bCs w:val="0"/>
                  <w:sz w:val="24"/>
                  <w:szCs w:val="24"/>
                  <w:rPrChange w:id="13058" w:author="DuyNgo" w:date="2012-08-10T08:15:00Z">
                    <w:rPr>
                      <w:rFonts w:ascii="Times New Roman" w:eastAsiaTheme="majorEastAsia" w:hAnsi="Times New Roman" w:cs="Times New Roman"/>
                      <w:b/>
                      <w:bCs w:val="0"/>
                      <w:color w:val="4F81BD" w:themeColor="accent1"/>
                      <w:sz w:val="24"/>
                      <w:szCs w:val="24"/>
                    </w:rPr>
                  </w:rPrChange>
                </w:rPr>
                <w:t>1</w:t>
              </w:r>
            </w:ins>
          </w:p>
        </w:tc>
        <w:tc>
          <w:tcPr>
            <w:cnfStyle w:val="000010000000" w:firstRow="0" w:lastRow="0" w:firstColumn="0" w:lastColumn="0" w:oddVBand="1" w:evenVBand="0" w:oddHBand="0" w:evenHBand="0" w:firstRowFirstColumn="0" w:firstRowLastColumn="0" w:lastRowFirstColumn="0" w:lastRowLastColumn="0"/>
            <w:tcW w:w="2725" w:type="dxa"/>
          </w:tcPr>
          <w:p w:rsidR="00771246" w:rsidRPr="00303364" w:rsidRDefault="00771246" w:rsidP="00227BA2">
            <w:pPr>
              <w:pStyle w:val="Caption"/>
              <w:shd w:val="clear" w:color="FFFFCC" w:fill="FFFFFF"/>
              <w:spacing w:before="100" w:beforeAutospacing="1" w:after="100" w:afterAutospacing="1"/>
              <w:contextualSpacing w:val="0"/>
              <w:rPr>
                <w:ins w:id="13059" w:author="DuyNgo" w:date="2012-08-10T07:43:00Z"/>
                <w:rFonts w:asciiTheme="minorHAnsi" w:hAnsiTheme="minorHAnsi" w:cstheme="minorHAnsi"/>
                <w:b/>
                <w:sz w:val="24"/>
                <w:szCs w:val="24"/>
                <w:rPrChange w:id="13060" w:author="DuyNgo" w:date="2012-08-10T08:15:00Z">
                  <w:rPr>
                    <w:ins w:id="13061" w:author="DuyNgo" w:date="2012-08-10T07:43:00Z"/>
                    <w:rFonts w:ascii="Times New Roman" w:hAnsi="Times New Roman" w:cs="Times New Roman"/>
                    <w:b/>
                    <w:sz w:val="24"/>
                    <w:szCs w:val="24"/>
                  </w:rPr>
                </w:rPrChange>
              </w:rPr>
            </w:pPr>
            <w:ins w:id="13062" w:author="DuyNgo" w:date="2012-08-10T07:43:00Z">
              <w:r w:rsidRPr="00303364">
                <w:rPr>
                  <w:rFonts w:asciiTheme="minorHAnsi" w:hAnsiTheme="minorHAnsi" w:cstheme="minorHAnsi"/>
                  <w:sz w:val="24"/>
                  <w:szCs w:val="24"/>
                  <w:rPrChange w:id="13063" w:author="DuyNgo" w:date="2012-08-10T08:15:00Z">
                    <w:rPr>
                      <w:rFonts w:ascii="Times New Roman" w:eastAsiaTheme="majorEastAsia" w:hAnsi="Times New Roman" w:cs="Times New Roman"/>
                      <w:b/>
                      <w:i w:val="0"/>
                      <w:color w:val="4F81BD" w:themeColor="accent1"/>
                      <w:sz w:val="24"/>
                      <w:szCs w:val="24"/>
                    </w:rPr>
                  </w:rPrChange>
                </w:rPr>
                <w:t>SRS Document</w:t>
              </w:r>
            </w:ins>
          </w:p>
        </w:tc>
        <w:tc>
          <w:tcPr>
            <w:tcW w:w="990" w:type="dxa"/>
          </w:tcPr>
          <w:p w:rsidR="00771246" w:rsidRPr="00303364" w:rsidRDefault="00771246" w:rsidP="00227BA2">
            <w:pPr>
              <w:shd w:val="clear" w:color="FFFFCC" w:fill="FFFFFF"/>
              <w:spacing w:before="100" w:beforeAutospacing="1" w:after="100" w:afterAutospacing="1" w:line="240" w:lineRule="auto"/>
              <w:contextualSpacing w:val="0"/>
              <w:jc w:val="both"/>
              <w:cnfStyle w:val="000000100000" w:firstRow="0" w:lastRow="0" w:firstColumn="0" w:lastColumn="0" w:oddVBand="0" w:evenVBand="0" w:oddHBand="1" w:evenHBand="0" w:firstRowFirstColumn="0" w:firstRowLastColumn="0" w:lastRowFirstColumn="0" w:lastRowLastColumn="0"/>
              <w:rPr>
                <w:ins w:id="13064" w:author="DuyNgo" w:date="2012-08-10T07:43:00Z"/>
                <w:rFonts w:asciiTheme="minorHAnsi" w:hAnsiTheme="minorHAnsi" w:cstheme="minorHAnsi"/>
                <w:sz w:val="24"/>
                <w:szCs w:val="24"/>
                <w:rPrChange w:id="13065" w:author="DuyNgo" w:date="2012-08-10T08:15:00Z">
                  <w:rPr>
                    <w:ins w:id="13066" w:author="DuyNgo" w:date="2012-08-10T07:43:00Z"/>
                    <w:rFonts w:ascii="Times New Roman" w:hAnsi="Times New Roman" w:cs="Times New Roman"/>
                    <w:color w:val="000000"/>
                    <w:sz w:val="24"/>
                    <w:szCs w:val="24"/>
                  </w:rPr>
                </w:rPrChange>
              </w:rPr>
            </w:pPr>
            <w:ins w:id="13067" w:author="DuyNgo" w:date="2012-08-10T07:43:00Z">
              <w:r w:rsidRPr="00303364">
                <w:rPr>
                  <w:rFonts w:asciiTheme="minorHAnsi" w:hAnsiTheme="minorHAnsi" w:cstheme="minorHAnsi"/>
                  <w:sz w:val="24"/>
                  <w:szCs w:val="24"/>
                  <w:rPrChange w:id="13068" w:author="DuyNgo" w:date="2012-08-10T08:15:00Z">
                    <w:rPr>
                      <w:rFonts w:ascii="Times New Roman" w:eastAsiaTheme="majorEastAsia" w:hAnsi="Times New Roman" w:cs="Times New Roman"/>
                      <w:b/>
                      <w:bCs/>
                      <w:color w:val="4F81BD" w:themeColor="accent1"/>
                      <w:sz w:val="24"/>
                      <w:szCs w:val="24"/>
                    </w:rPr>
                  </w:rPrChange>
                </w:rPr>
                <w:t>1.0</w:t>
              </w:r>
            </w:ins>
          </w:p>
        </w:tc>
        <w:tc>
          <w:tcPr>
            <w:cnfStyle w:val="000010000000" w:firstRow="0" w:lastRow="0" w:firstColumn="0" w:lastColumn="0" w:oddVBand="1" w:evenVBand="0" w:oddHBand="0" w:evenHBand="0" w:firstRowFirstColumn="0" w:firstRowLastColumn="0" w:lastRowFirstColumn="0" w:lastRowLastColumn="0"/>
            <w:tcW w:w="3240" w:type="dxa"/>
          </w:tcPr>
          <w:p w:rsidR="00771246" w:rsidRPr="00303364" w:rsidRDefault="00771246" w:rsidP="00227BA2">
            <w:pPr>
              <w:spacing w:after="200"/>
              <w:contextualSpacing w:val="0"/>
              <w:rPr>
                <w:ins w:id="13069" w:author="DuyNgo" w:date="2012-08-10T07:43:00Z"/>
                <w:rFonts w:asciiTheme="minorHAnsi" w:hAnsiTheme="minorHAnsi" w:cstheme="minorHAnsi"/>
                <w:b/>
                <w:bCs/>
                <w:color w:val="FFFFFF"/>
                <w:sz w:val="24"/>
                <w:szCs w:val="24"/>
                <w:rPrChange w:id="13070" w:author="DuyNgo" w:date="2012-08-10T08:15:00Z">
                  <w:rPr>
                    <w:ins w:id="13071" w:author="DuyNgo" w:date="2012-08-10T07:43:00Z"/>
                    <w:rFonts w:ascii="Times New Roman" w:hAnsi="Times New Roman" w:cs="Times New Roman"/>
                    <w:b/>
                    <w:bCs/>
                    <w:color w:val="FFFFFF"/>
                    <w:sz w:val="24"/>
                    <w:szCs w:val="24"/>
                  </w:rPr>
                </w:rPrChange>
              </w:rPr>
            </w:pP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771246" w:rsidRPr="00303364" w:rsidRDefault="00771246" w:rsidP="00227BA2">
            <w:pPr>
              <w:spacing w:after="200"/>
              <w:contextualSpacing w:val="0"/>
              <w:jc w:val="both"/>
              <w:rPr>
                <w:ins w:id="13072" w:author="DuyNgo" w:date="2012-08-10T07:43:00Z"/>
                <w:rFonts w:asciiTheme="minorHAnsi" w:hAnsiTheme="minorHAnsi" w:cstheme="minorHAnsi"/>
                <w:sz w:val="24"/>
                <w:szCs w:val="24"/>
                <w:rPrChange w:id="13073" w:author="DuyNgo" w:date="2012-08-10T08:15:00Z">
                  <w:rPr>
                    <w:ins w:id="13074" w:author="DuyNgo" w:date="2012-08-10T07:43:00Z"/>
                    <w:rFonts w:ascii="Times New Roman" w:hAnsi="Times New Roman" w:cs="Times New Roman"/>
                    <w:bCs w:val="0"/>
                    <w:sz w:val="24"/>
                    <w:szCs w:val="24"/>
                  </w:rPr>
                </w:rPrChange>
              </w:rPr>
            </w:pPr>
          </w:p>
        </w:tc>
      </w:tr>
      <w:tr w:rsidR="00771246" w:rsidRPr="00303364" w:rsidTr="00227BA2">
        <w:trPr>
          <w:cnfStyle w:val="010000000000" w:firstRow="0" w:lastRow="1" w:firstColumn="0" w:lastColumn="0" w:oddVBand="0" w:evenVBand="0" w:oddHBand="0" w:evenHBand="0" w:firstRowFirstColumn="0" w:firstRowLastColumn="0" w:lastRowFirstColumn="0" w:lastRowLastColumn="0"/>
          <w:trHeight w:val="125"/>
          <w:ins w:id="13075" w:author="DuyNgo" w:date="2012-08-10T07:43:00Z"/>
        </w:trPr>
        <w:tc>
          <w:tcPr>
            <w:cnfStyle w:val="001000000000" w:firstRow="0" w:lastRow="0" w:firstColumn="1" w:lastColumn="0" w:oddVBand="0" w:evenVBand="0" w:oddHBand="0" w:evenHBand="0" w:firstRowFirstColumn="0" w:firstRowLastColumn="0" w:lastRowFirstColumn="0" w:lastRowLastColumn="0"/>
            <w:tcW w:w="540" w:type="dxa"/>
          </w:tcPr>
          <w:p w:rsidR="00771246" w:rsidRPr="00303364" w:rsidRDefault="00771246" w:rsidP="00227BA2">
            <w:pPr>
              <w:shd w:val="clear" w:color="FFFFCC" w:fill="FFFFFF"/>
              <w:spacing w:before="100" w:beforeAutospacing="1" w:after="100" w:afterAutospacing="1"/>
              <w:contextualSpacing w:val="0"/>
              <w:rPr>
                <w:ins w:id="13076" w:author="DuyNgo" w:date="2012-08-10T07:43:00Z"/>
                <w:rFonts w:asciiTheme="minorHAnsi" w:hAnsiTheme="minorHAnsi" w:cstheme="minorHAnsi"/>
                <w:sz w:val="24"/>
                <w:szCs w:val="24"/>
                <w:rPrChange w:id="13077" w:author="DuyNgo" w:date="2012-08-10T08:15:00Z">
                  <w:rPr>
                    <w:ins w:id="13078" w:author="DuyNgo" w:date="2012-08-10T07:43:00Z"/>
                    <w:rFonts w:ascii="Times New Roman" w:hAnsi="Times New Roman" w:cs="Times New Roman"/>
                    <w:bCs w:val="0"/>
                    <w:color w:val="000000"/>
                    <w:sz w:val="24"/>
                    <w:szCs w:val="24"/>
                  </w:rPr>
                </w:rPrChange>
              </w:rPr>
            </w:pPr>
            <w:ins w:id="13079" w:author="DuyNgo" w:date="2012-08-10T07:43:00Z">
              <w:r w:rsidRPr="00303364">
                <w:rPr>
                  <w:rFonts w:asciiTheme="minorHAnsi" w:hAnsiTheme="minorHAnsi" w:cstheme="minorHAnsi"/>
                  <w:bCs w:val="0"/>
                  <w:sz w:val="24"/>
                  <w:szCs w:val="24"/>
                  <w:rPrChange w:id="13080" w:author="DuyNgo" w:date="2012-08-10T08:15:00Z">
                    <w:rPr>
                      <w:rFonts w:ascii="Times New Roman" w:eastAsiaTheme="majorEastAsia" w:hAnsi="Times New Roman" w:cs="Times New Roman"/>
                      <w:b/>
                      <w:bCs w:val="0"/>
                      <w:color w:val="4F81BD" w:themeColor="accent1"/>
                      <w:sz w:val="24"/>
                      <w:szCs w:val="24"/>
                    </w:rPr>
                  </w:rPrChange>
                </w:rPr>
                <w:t>2</w:t>
              </w:r>
            </w:ins>
          </w:p>
        </w:tc>
        <w:tc>
          <w:tcPr>
            <w:cnfStyle w:val="000010000000" w:firstRow="0" w:lastRow="0" w:firstColumn="0" w:lastColumn="0" w:oddVBand="1" w:evenVBand="0" w:oddHBand="0" w:evenHBand="0" w:firstRowFirstColumn="0" w:firstRowLastColumn="0" w:lastRowFirstColumn="0" w:lastRowLastColumn="0"/>
            <w:tcW w:w="2725" w:type="dxa"/>
          </w:tcPr>
          <w:p w:rsidR="00771246" w:rsidRPr="00303364" w:rsidRDefault="00771246" w:rsidP="00227BA2">
            <w:pPr>
              <w:pStyle w:val="Caption"/>
              <w:shd w:val="clear" w:color="FFFFCC" w:fill="FFFFFF"/>
              <w:spacing w:before="100" w:beforeAutospacing="1" w:after="100" w:afterAutospacing="1"/>
              <w:contextualSpacing w:val="0"/>
              <w:rPr>
                <w:ins w:id="13081" w:author="DuyNgo" w:date="2012-08-10T07:43:00Z"/>
                <w:rFonts w:asciiTheme="minorHAnsi" w:hAnsiTheme="minorHAnsi" w:cstheme="minorHAnsi"/>
                <w:b/>
                <w:sz w:val="24"/>
                <w:szCs w:val="24"/>
                <w:rPrChange w:id="13082" w:author="DuyNgo" w:date="2012-08-10T08:15:00Z">
                  <w:rPr>
                    <w:ins w:id="13083" w:author="DuyNgo" w:date="2012-08-10T07:43:00Z"/>
                    <w:rFonts w:ascii="Times New Roman" w:hAnsi="Times New Roman" w:cs="Times New Roman"/>
                    <w:b/>
                    <w:bCs/>
                    <w:sz w:val="24"/>
                    <w:szCs w:val="24"/>
                  </w:rPr>
                </w:rPrChange>
              </w:rPr>
            </w:pPr>
            <w:ins w:id="13084" w:author="DuyNgo" w:date="2012-08-10T07:43:00Z">
              <w:r w:rsidRPr="00303364">
                <w:rPr>
                  <w:rFonts w:asciiTheme="minorHAnsi" w:hAnsiTheme="minorHAnsi" w:cstheme="minorHAnsi"/>
                  <w:sz w:val="24"/>
                  <w:szCs w:val="24"/>
                  <w:rPrChange w:id="13085" w:author="DuyNgo" w:date="2012-08-10T08:15:00Z">
                    <w:rPr>
                      <w:rFonts w:ascii="Times New Roman" w:eastAsiaTheme="majorEastAsia" w:hAnsi="Times New Roman" w:cs="Times New Roman"/>
                      <w:b/>
                      <w:i w:val="0"/>
                      <w:color w:val="4F81BD" w:themeColor="accent1"/>
                      <w:sz w:val="24"/>
                      <w:szCs w:val="24"/>
                    </w:rPr>
                  </w:rPrChange>
                </w:rPr>
                <w:t>User Requirement</w:t>
              </w:r>
            </w:ins>
          </w:p>
        </w:tc>
        <w:tc>
          <w:tcPr>
            <w:tcW w:w="990" w:type="dxa"/>
          </w:tcPr>
          <w:p w:rsidR="00771246" w:rsidRPr="00303364" w:rsidRDefault="00771246" w:rsidP="00227BA2">
            <w:pPr>
              <w:shd w:val="clear" w:color="FFFFCC" w:fill="FFFFFF"/>
              <w:spacing w:before="100" w:beforeAutospacing="1" w:after="100" w:afterAutospacing="1"/>
              <w:contextualSpacing w:val="0"/>
              <w:cnfStyle w:val="010000000000" w:firstRow="0" w:lastRow="1" w:firstColumn="0" w:lastColumn="0" w:oddVBand="0" w:evenVBand="0" w:oddHBand="0" w:evenHBand="0" w:firstRowFirstColumn="0" w:firstRowLastColumn="0" w:lastRowFirstColumn="0" w:lastRowLastColumn="0"/>
              <w:rPr>
                <w:ins w:id="13086" w:author="DuyNgo" w:date="2012-08-10T07:43:00Z"/>
                <w:rFonts w:asciiTheme="minorHAnsi" w:hAnsiTheme="minorHAnsi" w:cstheme="minorHAnsi"/>
                <w:sz w:val="24"/>
                <w:szCs w:val="24"/>
                <w:rPrChange w:id="13087" w:author="DuyNgo" w:date="2012-08-10T08:15:00Z">
                  <w:rPr>
                    <w:ins w:id="13088" w:author="DuyNgo" w:date="2012-08-10T07:43:00Z"/>
                    <w:rFonts w:ascii="Times New Roman" w:hAnsi="Times New Roman" w:cs="Times New Roman"/>
                    <w:bCs w:val="0"/>
                    <w:color w:val="000000"/>
                    <w:sz w:val="24"/>
                    <w:szCs w:val="24"/>
                  </w:rPr>
                </w:rPrChange>
              </w:rPr>
            </w:pPr>
            <w:ins w:id="13089" w:author="DuyNgo" w:date="2012-08-10T07:43:00Z">
              <w:r w:rsidRPr="00303364">
                <w:rPr>
                  <w:rFonts w:asciiTheme="minorHAnsi" w:hAnsiTheme="minorHAnsi" w:cstheme="minorHAnsi"/>
                  <w:bCs w:val="0"/>
                  <w:sz w:val="24"/>
                  <w:szCs w:val="24"/>
                  <w:rPrChange w:id="13090" w:author="DuyNgo" w:date="2012-08-10T08:15:00Z">
                    <w:rPr>
                      <w:rFonts w:ascii="Times New Roman" w:eastAsiaTheme="majorEastAsia" w:hAnsi="Times New Roman" w:cs="Times New Roman"/>
                      <w:b/>
                      <w:bCs w:val="0"/>
                      <w:color w:val="4F81BD" w:themeColor="accent1"/>
                      <w:sz w:val="24"/>
                      <w:szCs w:val="24"/>
                    </w:rPr>
                  </w:rPrChange>
                </w:rPr>
                <w:t>1.0</w:t>
              </w:r>
            </w:ins>
          </w:p>
        </w:tc>
        <w:tc>
          <w:tcPr>
            <w:cnfStyle w:val="000010000000" w:firstRow="0" w:lastRow="0" w:firstColumn="0" w:lastColumn="0" w:oddVBand="1" w:evenVBand="0" w:oddHBand="0" w:evenHBand="0" w:firstRowFirstColumn="0" w:firstRowLastColumn="0" w:lastRowFirstColumn="0" w:lastRowLastColumn="0"/>
            <w:tcW w:w="3240" w:type="dxa"/>
          </w:tcPr>
          <w:p w:rsidR="00771246" w:rsidRPr="00303364" w:rsidRDefault="00771246" w:rsidP="00227BA2">
            <w:pPr>
              <w:spacing w:after="200" w:line="276" w:lineRule="auto"/>
              <w:contextualSpacing w:val="0"/>
              <w:rPr>
                <w:ins w:id="13091" w:author="DuyNgo" w:date="2012-08-10T07:43:00Z"/>
                <w:rFonts w:asciiTheme="minorHAnsi" w:hAnsiTheme="minorHAnsi" w:cstheme="minorHAnsi"/>
                <w:b/>
                <w:color w:val="FFFFFF"/>
                <w:sz w:val="24"/>
                <w:szCs w:val="24"/>
                <w:rPrChange w:id="13092" w:author="DuyNgo" w:date="2012-08-10T08:15:00Z">
                  <w:rPr>
                    <w:ins w:id="13093" w:author="DuyNgo" w:date="2012-08-10T07:43:00Z"/>
                    <w:rFonts w:ascii="Times New Roman" w:hAnsi="Times New Roman" w:cs="Times New Roman"/>
                    <w:b/>
                    <w:bCs w:val="0"/>
                    <w:color w:val="FFFFFF"/>
                    <w:sz w:val="24"/>
                    <w:szCs w:val="24"/>
                  </w:rPr>
                </w:rPrChange>
              </w:rPr>
            </w:pP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771246" w:rsidRPr="00303364" w:rsidRDefault="00771246" w:rsidP="00227BA2">
            <w:pPr>
              <w:spacing w:after="200" w:line="276" w:lineRule="auto"/>
              <w:contextualSpacing w:val="0"/>
              <w:jc w:val="both"/>
              <w:rPr>
                <w:ins w:id="13094" w:author="DuyNgo" w:date="2012-08-10T07:43:00Z"/>
                <w:rFonts w:asciiTheme="minorHAnsi" w:hAnsiTheme="minorHAnsi" w:cstheme="minorHAnsi"/>
                <w:sz w:val="24"/>
                <w:szCs w:val="24"/>
                <w:rPrChange w:id="13095" w:author="DuyNgo" w:date="2012-08-10T08:15:00Z">
                  <w:rPr>
                    <w:ins w:id="13096" w:author="DuyNgo" w:date="2012-08-10T07:43:00Z"/>
                    <w:rFonts w:ascii="Times New Roman" w:hAnsi="Times New Roman" w:cs="Times New Roman"/>
                    <w:bCs w:val="0"/>
                    <w:sz w:val="24"/>
                    <w:szCs w:val="24"/>
                  </w:rPr>
                </w:rPrChange>
              </w:rPr>
            </w:pPr>
          </w:p>
        </w:tc>
      </w:tr>
    </w:tbl>
    <w:p w:rsidR="00771246" w:rsidRPr="00303364" w:rsidRDefault="00771246" w:rsidP="00771246">
      <w:pPr>
        <w:pStyle w:val="TableFigureCaption"/>
        <w:rPr>
          <w:ins w:id="13097" w:author="DuyNgo" w:date="2012-08-10T07:43:00Z"/>
          <w:rFonts w:asciiTheme="minorHAnsi" w:hAnsiTheme="minorHAnsi" w:cstheme="minorHAnsi"/>
          <w:sz w:val="24"/>
          <w:szCs w:val="24"/>
          <w:rPrChange w:id="13098" w:author="DuyNgo" w:date="2012-08-10T08:15:00Z">
            <w:rPr>
              <w:ins w:id="13099" w:author="DuyNgo" w:date="2012-08-10T07:43:00Z"/>
              <w:rFonts w:ascii="Times New Roman" w:hAnsi="Times New Roman"/>
              <w:sz w:val="24"/>
              <w:szCs w:val="24"/>
            </w:rPr>
          </w:rPrChange>
        </w:rPr>
      </w:pPr>
      <w:proofErr w:type="gramStart"/>
      <w:ins w:id="13100" w:author="DuyNgo" w:date="2012-08-10T07:43:00Z">
        <w:r w:rsidRPr="00303364">
          <w:rPr>
            <w:rFonts w:asciiTheme="minorHAnsi" w:hAnsiTheme="minorHAnsi" w:cstheme="minorHAnsi"/>
            <w:sz w:val="24"/>
            <w:szCs w:val="24"/>
            <w:rPrChange w:id="13101" w:author="DuyNgo" w:date="2012-08-10T08:15:00Z">
              <w:rPr>
                <w:rFonts w:ascii="Times New Roman" w:eastAsiaTheme="majorEastAsia" w:hAnsi="Times New Roman" w:cstheme="majorBidi"/>
                <w:b/>
                <w:i w:val="0"/>
                <w:color w:val="4F81BD" w:themeColor="accent1"/>
                <w:sz w:val="24"/>
                <w:szCs w:val="24"/>
              </w:rPr>
            </w:rPrChange>
          </w:rPr>
          <w:t xml:space="preserve">Table </w:t>
        </w:r>
        <w:r w:rsidRPr="00303364">
          <w:rPr>
            <w:rFonts w:asciiTheme="minorHAnsi" w:hAnsiTheme="minorHAnsi" w:cstheme="minorHAnsi"/>
            <w:sz w:val="24"/>
            <w:szCs w:val="24"/>
            <w:rPrChange w:id="13102" w:author="DuyNgo" w:date="2012-08-10T08:15:00Z">
              <w:rPr>
                <w:rFonts w:ascii="Times New Roman" w:eastAsiaTheme="majorEastAsia" w:hAnsi="Times New Roman" w:cstheme="majorBidi"/>
                <w:b/>
                <w:i w:val="0"/>
                <w:color w:val="4F81BD" w:themeColor="accent1"/>
                <w:sz w:val="24"/>
                <w:szCs w:val="24"/>
              </w:rPr>
            </w:rPrChange>
          </w:rPr>
          <w:fldChar w:fldCharType="begin"/>
        </w:r>
        <w:r w:rsidRPr="00303364">
          <w:rPr>
            <w:rFonts w:asciiTheme="minorHAnsi" w:hAnsiTheme="minorHAnsi" w:cstheme="minorHAnsi"/>
            <w:sz w:val="24"/>
            <w:szCs w:val="24"/>
            <w:rPrChange w:id="13103" w:author="DuyNgo" w:date="2012-08-10T08:15:00Z">
              <w:rPr>
                <w:rFonts w:ascii="Times New Roman" w:eastAsiaTheme="majorEastAsia" w:hAnsi="Times New Roman" w:cstheme="majorBidi"/>
                <w:b/>
                <w:i w:val="0"/>
                <w:color w:val="4F81BD" w:themeColor="accent1"/>
                <w:sz w:val="24"/>
                <w:szCs w:val="24"/>
              </w:rPr>
            </w:rPrChange>
          </w:rPr>
          <w:instrText xml:space="preserve"> STYLEREF 1 \s </w:instrText>
        </w:r>
        <w:r w:rsidRPr="00303364">
          <w:rPr>
            <w:rFonts w:asciiTheme="minorHAnsi" w:hAnsiTheme="minorHAnsi" w:cstheme="minorHAnsi"/>
            <w:sz w:val="24"/>
            <w:szCs w:val="24"/>
            <w:rPrChange w:id="13104" w:author="DuyNgo" w:date="2012-08-10T08:15:00Z">
              <w:rPr>
                <w:rFonts w:ascii="Times New Roman" w:eastAsiaTheme="majorEastAsia" w:hAnsi="Times New Roman" w:cstheme="majorBidi"/>
                <w:b/>
                <w:i w:val="0"/>
                <w:color w:val="4F81BD" w:themeColor="accent1"/>
                <w:sz w:val="24"/>
                <w:szCs w:val="24"/>
              </w:rPr>
            </w:rPrChange>
          </w:rPr>
          <w:fldChar w:fldCharType="separate"/>
        </w:r>
        <w:r w:rsidRPr="00303364">
          <w:rPr>
            <w:rFonts w:asciiTheme="minorHAnsi" w:hAnsiTheme="minorHAnsi" w:cstheme="minorHAnsi"/>
            <w:noProof/>
            <w:sz w:val="24"/>
            <w:szCs w:val="24"/>
            <w:rPrChange w:id="13105" w:author="DuyNgo" w:date="2012-08-10T08:15:00Z">
              <w:rPr>
                <w:rFonts w:ascii="Times New Roman" w:eastAsiaTheme="majorEastAsia" w:hAnsi="Times New Roman" w:cstheme="majorBidi"/>
                <w:b/>
                <w:i w:val="0"/>
                <w:noProof/>
                <w:color w:val="4F81BD" w:themeColor="accent1"/>
                <w:sz w:val="24"/>
                <w:szCs w:val="24"/>
              </w:rPr>
            </w:rPrChange>
          </w:rPr>
          <w:t>1</w:t>
        </w:r>
        <w:r w:rsidRPr="00303364">
          <w:rPr>
            <w:rFonts w:asciiTheme="minorHAnsi" w:hAnsiTheme="minorHAnsi" w:cstheme="minorHAnsi"/>
            <w:sz w:val="24"/>
            <w:szCs w:val="24"/>
            <w:rPrChange w:id="13106" w:author="DuyNgo" w:date="2012-08-10T08:15:00Z">
              <w:rPr>
                <w:rFonts w:ascii="Times New Roman" w:eastAsiaTheme="majorEastAsia" w:hAnsi="Times New Roman" w:cstheme="majorBidi"/>
                <w:b/>
                <w:i w:val="0"/>
                <w:color w:val="4F81BD" w:themeColor="accent1"/>
                <w:sz w:val="24"/>
                <w:szCs w:val="24"/>
              </w:rPr>
            </w:rPrChange>
          </w:rPr>
          <w:fldChar w:fldCharType="end"/>
        </w:r>
        <w:r w:rsidRPr="00303364">
          <w:rPr>
            <w:rFonts w:asciiTheme="minorHAnsi" w:hAnsiTheme="minorHAnsi" w:cstheme="minorHAnsi"/>
            <w:sz w:val="24"/>
            <w:szCs w:val="24"/>
            <w:rPrChange w:id="13107" w:author="DuyNgo" w:date="2012-08-10T08:15:00Z">
              <w:rPr>
                <w:rFonts w:ascii="Times New Roman" w:eastAsiaTheme="majorEastAsia" w:hAnsi="Times New Roman" w:cstheme="majorBidi"/>
                <w:b/>
                <w:i w:val="0"/>
                <w:color w:val="4F81BD" w:themeColor="accent1"/>
                <w:sz w:val="24"/>
                <w:szCs w:val="24"/>
              </w:rPr>
            </w:rPrChange>
          </w:rPr>
          <w:t>.</w:t>
        </w:r>
        <w:proofErr w:type="gramEnd"/>
        <w:r w:rsidRPr="00303364">
          <w:rPr>
            <w:rFonts w:asciiTheme="minorHAnsi" w:hAnsiTheme="minorHAnsi" w:cstheme="minorHAnsi"/>
            <w:sz w:val="24"/>
            <w:szCs w:val="24"/>
            <w:rPrChange w:id="13108" w:author="DuyNgo" w:date="2012-08-10T08:15:00Z">
              <w:rPr>
                <w:rFonts w:ascii="Times New Roman" w:eastAsiaTheme="majorEastAsia" w:hAnsi="Times New Roman" w:cstheme="majorBidi"/>
                <w:b/>
                <w:i w:val="0"/>
                <w:color w:val="4F81BD" w:themeColor="accent1"/>
                <w:sz w:val="24"/>
                <w:szCs w:val="24"/>
              </w:rPr>
            </w:rPrChange>
          </w:rPr>
          <w:fldChar w:fldCharType="begin"/>
        </w:r>
        <w:r w:rsidRPr="00303364">
          <w:rPr>
            <w:rFonts w:asciiTheme="minorHAnsi" w:hAnsiTheme="minorHAnsi" w:cstheme="minorHAnsi"/>
            <w:sz w:val="24"/>
            <w:szCs w:val="24"/>
            <w:rPrChange w:id="13109" w:author="DuyNgo" w:date="2012-08-10T08:15:00Z">
              <w:rPr>
                <w:rFonts w:ascii="Times New Roman" w:eastAsiaTheme="majorEastAsia" w:hAnsi="Times New Roman" w:cstheme="majorBidi"/>
                <w:b/>
                <w:i w:val="0"/>
                <w:color w:val="4F81BD" w:themeColor="accent1"/>
                <w:sz w:val="24"/>
                <w:szCs w:val="24"/>
              </w:rPr>
            </w:rPrChange>
          </w:rPr>
          <w:instrText xml:space="preserve"> SEQ Table \* ARABIC \s 1 </w:instrText>
        </w:r>
        <w:r w:rsidRPr="00303364">
          <w:rPr>
            <w:rFonts w:asciiTheme="minorHAnsi" w:hAnsiTheme="minorHAnsi" w:cstheme="minorHAnsi"/>
            <w:sz w:val="24"/>
            <w:szCs w:val="24"/>
            <w:rPrChange w:id="13110" w:author="DuyNgo" w:date="2012-08-10T08:15:00Z">
              <w:rPr>
                <w:rFonts w:ascii="Times New Roman" w:eastAsiaTheme="majorEastAsia" w:hAnsi="Times New Roman" w:cstheme="majorBidi"/>
                <w:b/>
                <w:i w:val="0"/>
                <w:color w:val="4F81BD" w:themeColor="accent1"/>
                <w:sz w:val="24"/>
                <w:szCs w:val="24"/>
              </w:rPr>
            </w:rPrChange>
          </w:rPr>
          <w:fldChar w:fldCharType="separate"/>
        </w:r>
        <w:r w:rsidRPr="00303364">
          <w:rPr>
            <w:rFonts w:asciiTheme="minorHAnsi" w:hAnsiTheme="minorHAnsi" w:cstheme="minorHAnsi"/>
            <w:noProof/>
            <w:sz w:val="24"/>
            <w:szCs w:val="24"/>
            <w:rPrChange w:id="13111" w:author="DuyNgo" w:date="2012-08-10T08:15:00Z">
              <w:rPr>
                <w:rFonts w:ascii="Times New Roman" w:eastAsiaTheme="majorEastAsia" w:hAnsi="Times New Roman" w:cstheme="majorBidi"/>
                <w:b/>
                <w:i w:val="0"/>
                <w:noProof/>
                <w:color w:val="4F81BD" w:themeColor="accent1"/>
                <w:sz w:val="24"/>
                <w:szCs w:val="24"/>
              </w:rPr>
            </w:rPrChange>
          </w:rPr>
          <w:t>1</w:t>
        </w:r>
        <w:r w:rsidRPr="00303364">
          <w:rPr>
            <w:rFonts w:asciiTheme="minorHAnsi" w:hAnsiTheme="minorHAnsi" w:cstheme="minorHAnsi"/>
            <w:sz w:val="24"/>
            <w:szCs w:val="24"/>
            <w:rPrChange w:id="13112" w:author="DuyNgo" w:date="2012-08-10T08:15:00Z">
              <w:rPr>
                <w:rFonts w:ascii="Times New Roman" w:eastAsiaTheme="majorEastAsia" w:hAnsi="Times New Roman" w:cstheme="majorBidi"/>
                <w:b/>
                <w:i w:val="0"/>
                <w:color w:val="4F81BD" w:themeColor="accent1"/>
                <w:sz w:val="24"/>
                <w:szCs w:val="24"/>
              </w:rPr>
            </w:rPrChange>
          </w:rPr>
          <w:fldChar w:fldCharType="end"/>
        </w:r>
        <w:r w:rsidRPr="00303364">
          <w:rPr>
            <w:rFonts w:asciiTheme="minorHAnsi" w:hAnsiTheme="minorHAnsi" w:cstheme="minorHAnsi"/>
            <w:sz w:val="24"/>
            <w:szCs w:val="24"/>
            <w:rPrChange w:id="13113" w:author="DuyNgo" w:date="2012-08-10T08:15:00Z">
              <w:rPr>
                <w:rFonts w:ascii="Times New Roman" w:eastAsiaTheme="majorEastAsia" w:hAnsi="Times New Roman" w:cstheme="majorBidi"/>
                <w:b/>
                <w:i w:val="0"/>
                <w:color w:val="4F81BD" w:themeColor="accent1"/>
                <w:sz w:val="24"/>
                <w:szCs w:val="24"/>
              </w:rPr>
            </w:rPrChange>
          </w:rPr>
          <w:t>: List of References</w:t>
        </w:r>
      </w:ins>
    </w:p>
    <w:p w:rsidR="00771246" w:rsidRPr="00303364" w:rsidRDefault="00771246" w:rsidP="00771246">
      <w:pPr>
        <w:pStyle w:val="Body"/>
        <w:rPr>
          <w:ins w:id="13114" w:author="DuyNgo" w:date="2012-08-10T07:43:00Z"/>
          <w:rFonts w:asciiTheme="minorHAnsi" w:hAnsiTheme="minorHAnsi" w:cstheme="minorHAnsi"/>
          <w:sz w:val="24"/>
          <w:szCs w:val="24"/>
          <w:rPrChange w:id="13115" w:author="DuyNgo" w:date="2012-08-10T08:15:00Z">
            <w:rPr>
              <w:ins w:id="13116" w:author="DuyNgo" w:date="2012-08-10T07:43:00Z"/>
              <w:rFonts w:ascii="Times New Roman" w:hAnsi="Times New Roman" w:cs="Times New Roman"/>
              <w:sz w:val="24"/>
              <w:szCs w:val="24"/>
            </w:rPr>
          </w:rPrChange>
        </w:rPr>
      </w:pPr>
    </w:p>
    <w:p w:rsidR="00771246" w:rsidRPr="00303364" w:rsidRDefault="00771246">
      <w:pPr>
        <w:pStyle w:val="Heading2"/>
        <w:numPr>
          <w:ilvl w:val="3"/>
          <w:numId w:val="39"/>
        </w:numPr>
        <w:ind w:left="450" w:hanging="450"/>
        <w:rPr>
          <w:ins w:id="13117" w:author="DuyNgo" w:date="2012-08-10T07:43:00Z"/>
          <w:rFonts w:asciiTheme="minorHAnsi" w:hAnsiTheme="minorHAnsi" w:cstheme="minorHAnsi"/>
          <w:sz w:val="24"/>
          <w:szCs w:val="24"/>
          <w:rPrChange w:id="13118" w:author="DuyNgo" w:date="2012-08-10T08:15:00Z">
            <w:rPr>
              <w:ins w:id="13119" w:author="DuyNgo" w:date="2012-08-10T07:43:00Z"/>
            </w:rPr>
          </w:rPrChange>
        </w:rPr>
        <w:pPrChange w:id="13120" w:author="DuyNgo" w:date="2012-08-10T07:47:00Z">
          <w:pPr>
            <w:pStyle w:val="Heading1"/>
            <w:numPr>
              <w:numId w:val="92"/>
            </w:numPr>
            <w:tabs>
              <w:tab w:val="num" w:pos="432"/>
            </w:tabs>
            <w:spacing w:before="0"/>
            <w:ind w:left="432" w:hanging="432"/>
          </w:pPr>
        </w:pPrChange>
      </w:pPr>
      <w:bookmarkStart w:id="13121" w:name="_Toc327466305"/>
      <w:bookmarkStart w:id="13122" w:name="_Toc332351204"/>
      <w:ins w:id="13123" w:author="DuyNgo" w:date="2012-08-10T07:43:00Z">
        <w:r w:rsidRPr="00303364">
          <w:rPr>
            <w:rFonts w:asciiTheme="minorHAnsi" w:hAnsiTheme="minorHAnsi" w:cstheme="minorHAnsi"/>
            <w:sz w:val="24"/>
            <w:szCs w:val="24"/>
            <w:rPrChange w:id="13124" w:author="DuyNgo" w:date="2012-08-10T08:15:00Z">
              <w:rPr/>
            </w:rPrChange>
          </w:rPr>
          <w:t>Architecture design</w:t>
        </w:r>
        <w:bookmarkEnd w:id="13121"/>
        <w:bookmarkEnd w:id="13122"/>
        <w:r w:rsidRPr="00303364">
          <w:rPr>
            <w:rFonts w:asciiTheme="minorHAnsi" w:hAnsiTheme="minorHAnsi" w:cstheme="minorHAnsi"/>
            <w:sz w:val="24"/>
            <w:szCs w:val="24"/>
            <w:rPrChange w:id="13125" w:author="DuyNgo" w:date="2012-08-10T08:15:00Z">
              <w:rPr/>
            </w:rPrChange>
          </w:rPr>
          <w:t xml:space="preserve"> </w:t>
        </w:r>
      </w:ins>
    </w:p>
    <w:p w:rsidR="00771246" w:rsidRPr="00303364" w:rsidRDefault="00771246" w:rsidP="00771246">
      <w:pPr>
        <w:rPr>
          <w:ins w:id="13126" w:author="DuyNgo" w:date="2012-08-10T07:43:00Z"/>
          <w:rFonts w:cstheme="minorHAnsi"/>
          <w:sz w:val="24"/>
          <w:szCs w:val="24"/>
          <w:rPrChange w:id="13127" w:author="DuyNgo" w:date="2012-08-10T08:15:00Z">
            <w:rPr>
              <w:ins w:id="13128" w:author="DuyNgo" w:date="2012-08-10T07:43:00Z"/>
              <w:rFonts w:ascii="Times New Roman" w:hAnsi="Times New Roman"/>
              <w:sz w:val="24"/>
            </w:rPr>
          </w:rPrChange>
        </w:rPr>
      </w:pPr>
      <w:ins w:id="13129" w:author="DuyNgo" w:date="2012-08-10T07:43:00Z">
        <w:r w:rsidRPr="00303364">
          <w:rPr>
            <w:rFonts w:cstheme="minorHAnsi"/>
            <w:sz w:val="24"/>
            <w:szCs w:val="24"/>
            <w:rPrChange w:id="13130" w:author="DuyNgo" w:date="2012-08-10T08:15:00Z">
              <w:rPr>
                <w:rFonts w:ascii="Times New Roman" w:eastAsiaTheme="majorEastAsia" w:hAnsi="Times New Roman" w:cstheme="majorBidi"/>
                <w:b/>
                <w:bCs/>
                <w:color w:val="365F91" w:themeColor="accent1" w:themeShade="BF"/>
                <w:sz w:val="24"/>
                <w:szCs w:val="28"/>
              </w:rPr>
            </w:rPrChange>
          </w:rPr>
          <w:t xml:space="preserve">   </w:t>
        </w:r>
      </w:ins>
    </w:p>
    <w:p w:rsidR="00771246" w:rsidRPr="00303364" w:rsidRDefault="00771246">
      <w:pPr>
        <w:pStyle w:val="Heading3"/>
        <w:rPr>
          <w:ins w:id="13131" w:author="DuyNgo" w:date="2012-08-10T07:43:00Z"/>
          <w:rFonts w:asciiTheme="minorHAnsi" w:hAnsiTheme="minorHAnsi" w:cstheme="minorHAnsi"/>
          <w:sz w:val="24"/>
          <w:szCs w:val="24"/>
          <w:rPrChange w:id="13132" w:author="DuyNgo" w:date="2012-08-10T08:15:00Z">
            <w:rPr>
              <w:ins w:id="13133" w:author="DuyNgo" w:date="2012-08-10T07:43:00Z"/>
            </w:rPr>
          </w:rPrChange>
        </w:rPr>
        <w:pPrChange w:id="13134" w:author="DuyNgo" w:date="2012-08-10T07:45:00Z">
          <w:pPr>
            <w:pStyle w:val="Heading2"/>
            <w:numPr>
              <w:ilvl w:val="1"/>
              <w:numId w:val="108"/>
            </w:numPr>
            <w:tabs>
              <w:tab w:val="num" w:pos="1026"/>
            </w:tabs>
            <w:ind w:left="1026" w:hanging="576"/>
          </w:pPr>
        </w:pPrChange>
      </w:pPr>
      <w:bookmarkStart w:id="13135" w:name="_Toc327466306"/>
      <w:bookmarkStart w:id="13136" w:name="_Toc332351205"/>
      <w:ins w:id="13137" w:author="DuyNgo" w:date="2012-08-10T07:47:00Z">
        <w:r w:rsidRPr="00303364">
          <w:rPr>
            <w:rFonts w:asciiTheme="minorHAnsi" w:hAnsiTheme="minorHAnsi" w:cstheme="minorHAnsi"/>
            <w:sz w:val="24"/>
            <w:szCs w:val="24"/>
            <w:rPrChange w:id="13138" w:author="DuyNgo" w:date="2012-08-10T08:15:00Z">
              <w:rPr/>
            </w:rPrChange>
          </w:rPr>
          <w:t xml:space="preserve">2.1 </w:t>
        </w:r>
      </w:ins>
      <w:ins w:id="13139" w:author="DuyNgo" w:date="2012-08-10T07:43:00Z">
        <w:r w:rsidRPr="00303364">
          <w:rPr>
            <w:rFonts w:asciiTheme="minorHAnsi" w:hAnsiTheme="minorHAnsi" w:cstheme="minorHAnsi"/>
            <w:sz w:val="24"/>
            <w:szCs w:val="24"/>
            <w:rPrChange w:id="13140" w:author="DuyNgo" w:date="2012-08-10T08:15:00Z">
              <w:rPr/>
            </w:rPrChange>
          </w:rPr>
          <w:t>User case view</w:t>
        </w:r>
        <w:bookmarkEnd w:id="13135"/>
        <w:bookmarkEnd w:id="13136"/>
      </w:ins>
    </w:p>
    <w:p w:rsidR="00771246" w:rsidRPr="00303364" w:rsidRDefault="00771246" w:rsidP="00771246">
      <w:pPr>
        <w:rPr>
          <w:ins w:id="13141" w:author="DuyNgo" w:date="2012-08-10T07:43:00Z"/>
          <w:rFonts w:cstheme="minorHAnsi"/>
          <w:b/>
          <w:color w:val="FF0000"/>
          <w:sz w:val="24"/>
          <w:szCs w:val="24"/>
          <w:rPrChange w:id="13142" w:author="DuyNgo" w:date="2012-08-10T08:15:00Z">
            <w:rPr>
              <w:ins w:id="13143" w:author="DuyNgo" w:date="2012-08-10T07:43:00Z"/>
              <w:rFonts w:ascii="Times New Roman" w:hAnsi="Times New Roman"/>
              <w:b/>
              <w:color w:val="FF0000"/>
              <w:sz w:val="24"/>
            </w:rPr>
          </w:rPrChange>
        </w:rPr>
      </w:pPr>
    </w:p>
    <w:p w:rsidR="00771246" w:rsidRPr="00303364" w:rsidRDefault="00771246" w:rsidP="00771246">
      <w:pPr>
        <w:rPr>
          <w:ins w:id="13144" w:author="DuyNgo" w:date="2012-08-10T07:43:00Z"/>
          <w:rFonts w:cstheme="minorHAnsi"/>
          <w:b/>
          <w:color w:val="000000" w:themeColor="text1"/>
          <w:sz w:val="24"/>
          <w:szCs w:val="24"/>
          <w:rPrChange w:id="13145" w:author="DuyNgo" w:date="2012-08-10T08:15:00Z">
            <w:rPr>
              <w:ins w:id="13146" w:author="DuyNgo" w:date="2012-08-10T07:43:00Z"/>
              <w:rFonts w:ascii="Times New Roman" w:hAnsi="Times New Roman"/>
              <w:b/>
              <w:color w:val="000000" w:themeColor="text1"/>
              <w:sz w:val="24"/>
            </w:rPr>
          </w:rPrChange>
        </w:rPr>
      </w:pPr>
      <w:ins w:id="13147" w:author="DuyNgo" w:date="2012-08-10T07:43:00Z">
        <w:r w:rsidRPr="00303364">
          <w:rPr>
            <w:rFonts w:cstheme="minorHAnsi"/>
            <w:b/>
            <w:color w:val="000000" w:themeColor="text1"/>
            <w:sz w:val="24"/>
            <w:szCs w:val="24"/>
            <w:rPrChange w:id="13148" w:author="DuyNgo" w:date="2012-08-10T08:15:00Z">
              <w:rPr>
                <w:rFonts w:ascii="Times New Roman" w:eastAsiaTheme="majorEastAsia" w:hAnsi="Times New Roman" w:cstheme="majorBidi"/>
                <w:b/>
                <w:bCs/>
                <w:color w:val="000000" w:themeColor="text1"/>
                <w:sz w:val="24"/>
                <w:szCs w:val="26"/>
              </w:rPr>
            </w:rPrChange>
          </w:rPr>
          <w:t>Table of Use Case</w:t>
        </w:r>
      </w:ins>
    </w:p>
    <w:p w:rsidR="00771246" w:rsidRPr="00303364" w:rsidRDefault="00771246" w:rsidP="00771246">
      <w:pPr>
        <w:rPr>
          <w:ins w:id="13149" w:author="DuyNgo" w:date="2012-08-10T07:43:00Z"/>
          <w:rFonts w:cstheme="minorHAnsi"/>
          <w:b/>
          <w:color w:val="000000" w:themeColor="text1"/>
          <w:sz w:val="24"/>
          <w:szCs w:val="24"/>
          <w:rPrChange w:id="13150" w:author="DuyNgo" w:date="2012-08-10T08:15:00Z">
            <w:rPr>
              <w:ins w:id="13151" w:author="DuyNgo" w:date="2012-08-10T07:43:00Z"/>
              <w:rFonts w:ascii="Times New Roman" w:hAnsi="Times New Roman"/>
              <w:b/>
              <w:color w:val="000000" w:themeColor="text1"/>
              <w:sz w:val="24"/>
            </w:rPr>
          </w:rPrChange>
        </w:rPr>
      </w:pPr>
    </w:p>
    <w:p w:rsidR="00771246" w:rsidRPr="00303364" w:rsidRDefault="00771246" w:rsidP="00771246">
      <w:pPr>
        <w:pStyle w:val="Body"/>
        <w:ind w:firstLine="450"/>
        <w:rPr>
          <w:ins w:id="13152" w:author="DuyNgo" w:date="2012-08-10T07:43:00Z"/>
          <w:rFonts w:asciiTheme="minorHAnsi" w:hAnsiTheme="minorHAnsi" w:cstheme="minorHAnsi"/>
          <w:sz w:val="24"/>
          <w:szCs w:val="24"/>
          <w:rPrChange w:id="13153" w:author="DuyNgo" w:date="2012-08-10T08:15:00Z">
            <w:rPr>
              <w:ins w:id="13154" w:author="DuyNgo" w:date="2012-08-10T07:43:00Z"/>
              <w:rFonts w:ascii="Times New Roman" w:hAnsi="Times New Roman" w:cs="Times New Roman"/>
              <w:sz w:val="24"/>
              <w:szCs w:val="24"/>
            </w:rPr>
          </w:rPrChange>
        </w:rPr>
      </w:pPr>
      <w:ins w:id="13155" w:author="DuyNgo" w:date="2012-08-10T07:43:00Z">
        <w:r w:rsidRPr="00303364">
          <w:rPr>
            <w:rFonts w:asciiTheme="minorHAnsi" w:hAnsiTheme="minorHAnsi" w:cstheme="minorHAnsi"/>
            <w:sz w:val="24"/>
            <w:szCs w:val="24"/>
            <w:rPrChange w:id="13156" w:author="DuyNgo" w:date="2012-08-10T08:15:00Z">
              <w:rPr>
                <w:rFonts w:asciiTheme="minorHAnsi" w:hAnsiTheme="minorHAnsi" w:cstheme="minorHAnsi"/>
                <w:sz w:val="24"/>
                <w:szCs w:val="24"/>
              </w:rPr>
            </w:rPrChange>
          </w:rPr>
          <w:object w:dxaOrig="9362" w:dyaOrig="18628">
            <v:shape id="_x0000_i1095" type="#_x0000_t75" style="width:436.2pt;height:868.2pt" o:ole="">
              <v:imagedata r:id="rId154" o:title=""/>
            </v:shape>
            <o:OLEObject Type="Embed" ProgID="Excel.Sheet.12" ShapeID="_x0000_i1095" DrawAspect="Content" ObjectID="_1406100403" r:id="rId155"/>
          </w:object>
        </w:r>
      </w:ins>
      <w:ins w:id="13157" w:author="DuyNgo" w:date="2012-08-10T07:43:00Z">
        <w:r w:rsidRPr="00303364">
          <w:rPr>
            <w:rFonts w:asciiTheme="minorHAnsi" w:hAnsiTheme="minorHAnsi" w:cstheme="minorHAnsi"/>
            <w:sz w:val="24"/>
            <w:szCs w:val="24"/>
            <w:rPrChange w:id="13158" w:author="DuyNgo" w:date="2012-08-10T08:15:00Z">
              <w:rPr>
                <w:rFonts w:ascii="Times New Roman" w:eastAsiaTheme="majorEastAsia" w:hAnsi="Times New Roman" w:cs="Times New Roman"/>
                <w:b/>
                <w:bCs/>
                <w:color w:val="4F81BD" w:themeColor="accent1"/>
                <w:sz w:val="24"/>
                <w:szCs w:val="24"/>
              </w:rPr>
            </w:rPrChange>
          </w:rPr>
          <w:t xml:space="preserve">Overview </w:t>
        </w:r>
      </w:ins>
    </w:p>
    <w:p w:rsidR="00771246" w:rsidRPr="00303364" w:rsidRDefault="00771246" w:rsidP="00771246">
      <w:pPr>
        <w:rPr>
          <w:ins w:id="13159" w:author="DuyNgo" w:date="2012-08-10T07:43:00Z"/>
          <w:rFonts w:cstheme="minorHAnsi"/>
          <w:sz w:val="24"/>
          <w:szCs w:val="24"/>
          <w:rPrChange w:id="13160" w:author="DuyNgo" w:date="2012-08-10T08:15:00Z">
            <w:rPr>
              <w:ins w:id="13161" w:author="DuyNgo" w:date="2012-08-10T07:43:00Z"/>
              <w:rFonts w:ascii="Times New Roman" w:hAnsi="Times New Roman"/>
              <w:sz w:val="24"/>
            </w:rPr>
          </w:rPrChange>
        </w:rPr>
      </w:pPr>
      <w:ins w:id="13162" w:author="DuyNgo" w:date="2012-08-10T07:43:00Z">
        <w:r w:rsidRPr="00303364">
          <w:rPr>
            <w:rFonts w:cstheme="minorHAnsi"/>
            <w:sz w:val="24"/>
            <w:szCs w:val="24"/>
            <w:rPrChange w:id="13163" w:author="DuyNgo" w:date="2012-08-10T08:15:00Z">
              <w:rPr>
                <w:rFonts w:ascii="Times New Roman" w:eastAsiaTheme="majorEastAsia" w:hAnsi="Times New Roman" w:cstheme="majorBidi"/>
                <w:b/>
                <w:bCs/>
                <w:color w:val="4F81BD" w:themeColor="accent1"/>
                <w:sz w:val="24"/>
                <w:szCs w:val="26"/>
              </w:rPr>
            </w:rPrChange>
          </w:rPr>
          <w:t>Main flow of Use Case</w:t>
        </w:r>
      </w:ins>
    </w:p>
    <w:p w:rsidR="00771246" w:rsidRPr="00303364" w:rsidRDefault="00771246" w:rsidP="00771246">
      <w:pPr>
        <w:rPr>
          <w:ins w:id="13164" w:author="DuyNgo" w:date="2012-08-10T07:43:00Z"/>
          <w:rFonts w:cstheme="minorHAnsi"/>
          <w:noProof/>
          <w:sz w:val="24"/>
          <w:szCs w:val="24"/>
          <w:rPrChange w:id="13165" w:author="DuyNgo" w:date="2012-08-10T08:15:00Z">
            <w:rPr>
              <w:ins w:id="13166" w:author="DuyNgo" w:date="2012-08-10T07:43:00Z"/>
              <w:rFonts w:ascii="Times New Roman" w:hAnsi="Times New Roman"/>
              <w:noProof/>
              <w:sz w:val="24"/>
            </w:rPr>
          </w:rPrChange>
        </w:rPr>
      </w:pPr>
    </w:p>
    <w:p w:rsidR="00771246" w:rsidRPr="00303364" w:rsidRDefault="00771246" w:rsidP="00771246">
      <w:pPr>
        <w:rPr>
          <w:ins w:id="13167" w:author="DuyNgo" w:date="2012-08-10T07:43:00Z"/>
          <w:rFonts w:cstheme="minorHAnsi"/>
          <w:sz w:val="24"/>
          <w:szCs w:val="24"/>
          <w:rPrChange w:id="13168" w:author="DuyNgo" w:date="2012-08-10T08:15:00Z">
            <w:rPr>
              <w:ins w:id="13169" w:author="DuyNgo" w:date="2012-08-10T07:43:00Z"/>
              <w:rFonts w:ascii="Times New Roman" w:hAnsi="Times New Roman"/>
              <w:sz w:val="24"/>
            </w:rPr>
          </w:rPrChange>
        </w:rPr>
      </w:pPr>
    </w:p>
    <w:p w:rsidR="00771246" w:rsidRPr="00303364" w:rsidRDefault="00771246" w:rsidP="00771246">
      <w:pPr>
        <w:rPr>
          <w:ins w:id="13170" w:author="DuyNgo" w:date="2012-08-10T07:43:00Z"/>
          <w:rFonts w:cstheme="minorHAnsi"/>
          <w:sz w:val="24"/>
          <w:szCs w:val="24"/>
          <w:rPrChange w:id="13171" w:author="DuyNgo" w:date="2012-08-10T08:15:00Z">
            <w:rPr>
              <w:ins w:id="13172" w:author="DuyNgo" w:date="2012-08-10T07:43:00Z"/>
              <w:rFonts w:ascii="Times New Roman" w:hAnsi="Times New Roman"/>
              <w:sz w:val="24"/>
            </w:rPr>
          </w:rPrChange>
        </w:rPr>
      </w:pPr>
      <w:ins w:id="13173" w:author="DuyNgo" w:date="2012-08-10T07:43:00Z">
        <w:r w:rsidRPr="00303364">
          <w:rPr>
            <w:rFonts w:cstheme="minorHAnsi"/>
            <w:noProof/>
            <w:sz w:val="24"/>
            <w:szCs w:val="24"/>
            <w:lang w:eastAsia="ja-JP"/>
            <w:rPrChange w:id="13174" w:author="Unknown">
              <w:rPr>
                <w:rFonts w:ascii="Times New Roman" w:eastAsiaTheme="majorEastAsia" w:hAnsi="Times New Roman" w:cstheme="majorBidi"/>
                <w:b/>
                <w:bCs/>
                <w:noProof/>
                <w:color w:val="4F81BD" w:themeColor="accent1"/>
                <w:sz w:val="24"/>
                <w:szCs w:val="26"/>
                <w:lang w:eastAsia="ja-JP"/>
              </w:rPr>
            </w:rPrChange>
          </w:rPr>
          <w:drawing>
            <wp:inline distT="0" distB="0" distL="0" distR="0" wp14:anchorId="04834543" wp14:editId="3B04CAB2">
              <wp:extent cx="6189345" cy="5146843"/>
              <wp:effectExtent l="0" t="0" r="0" b="0"/>
              <wp:docPr id="4" name="Picture 4" descr="C:\Users\DuyNgo\Desktop\Capstone\SVN Trunk\Document\Design\Detail Design\MainFlowUseCa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yNgo\Desktop\Capstone\SVN Trunk\Document\Design\Detail Design\MainFlowUseCase.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89345" cy="5146843"/>
                      </a:xfrm>
                      <a:prstGeom prst="rect">
                        <a:avLst/>
                      </a:prstGeom>
                      <a:noFill/>
                      <a:ln>
                        <a:noFill/>
                      </a:ln>
                    </pic:spPr>
                  </pic:pic>
                </a:graphicData>
              </a:graphic>
            </wp:inline>
          </w:drawing>
        </w:r>
      </w:ins>
    </w:p>
    <w:p w:rsidR="00771246" w:rsidRPr="00303364" w:rsidRDefault="00771246" w:rsidP="00771246">
      <w:pPr>
        <w:rPr>
          <w:ins w:id="13175" w:author="DuyNgo" w:date="2012-08-10T07:43:00Z"/>
          <w:rFonts w:cstheme="minorHAnsi"/>
          <w:sz w:val="24"/>
          <w:szCs w:val="24"/>
          <w:rPrChange w:id="13176" w:author="DuyNgo" w:date="2012-08-10T08:15:00Z">
            <w:rPr>
              <w:ins w:id="13177" w:author="DuyNgo" w:date="2012-08-10T07:43:00Z"/>
              <w:rFonts w:ascii="Times New Roman" w:hAnsi="Times New Roman"/>
              <w:sz w:val="24"/>
            </w:rPr>
          </w:rPrChange>
        </w:rPr>
      </w:pPr>
    </w:p>
    <w:p w:rsidR="00771246" w:rsidRPr="00303364" w:rsidRDefault="00771246">
      <w:pPr>
        <w:pStyle w:val="Heading3"/>
        <w:numPr>
          <w:ilvl w:val="1"/>
          <w:numId w:val="10"/>
        </w:numPr>
        <w:ind w:left="450" w:hanging="450"/>
        <w:rPr>
          <w:ins w:id="13178" w:author="DuyNgo" w:date="2012-08-10T07:43:00Z"/>
          <w:rFonts w:asciiTheme="minorHAnsi" w:hAnsiTheme="minorHAnsi" w:cstheme="minorHAnsi"/>
          <w:sz w:val="24"/>
          <w:szCs w:val="24"/>
          <w:rPrChange w:id="13179" w:author="DuyNgo" w:date="2012-08-10T08:15:00Z">
            <w:rPr>
              <w:ins w:id="13180" w:author="DuyNgo" w:date="2012-08-10T07:43:00Z"/>
            </w:rPr>
          </w:rPrChange>
        </w:rPr>
        <w:pPrChange w:id="13181" w:author="DuyNgo" w:date="2012-08-10T07:47:00Z">
          <w:pPr>
            <w:pStyle w:val="Heading2"/>
            <w:keepLines w:val="0"/>
            <w:numPr>
              <w:ilvl w:val="1"/>
              <w:numId w:val="92"/>
            </w:numPr>
            <w:tabs>
              <w:tab w:val="num" w:pos="576"/>
              <w:tab w:val="num" w:pos="1026"/>
            </w:tabs>
            <w:spacing w:before="480" w:after="240" w:line="240" w:lineRule="auto"/>
            <w:ind w:left="1026" w:hanging="576"/>
          </w:pPr>
        </w:pPrChange>
      </w:pPr>
      <w:bookmarkStart w:id="13182" w:name="_Toc213179046"/>
      <w:bookmarkStart w:id="13183" w:name="_Toc266222468"/>
      <w:bookmarkStart w:id="13184" w:name="_Toc327466307"/>
      <w:bookmarkStart w:id="13185" w:name="_Toc332351206"/>
      <w:ins w:id="13186" w:author="DuyNgo" w:date="2012-08-10T07:43:00Z">
        <w:r w:rsidRPr="00303364">
          <w:rPr>
            <w:rFonts w:asciiTheme="minorHAnsi" w:hAnsiTheme="minorHAnsi" w:cstheme="minorHAnsi"/>
            <w:sz w:val="24"/>
            <w:szCs w:val="24"/>
            <w:rPrChange w:id="13187" w:author="DuyNgo" w:date="2012-08-10T08:15:00Z">
              <w:rPr/>
            </w:rPrChange>
          </w:rPr>
          <w:t>Architectural Representation</w:t>
        </w:r>
        <w:bookmarkEnd w:id="13182"/>
        <w:bookmarkEnd w:id="13183"/>
        <w:bookmarkEnd w:id="13184"/>
        <w:bookmarkEnd w:id="13185"/>
        <w:r w:rsidRPr="00303364">
          <w:rPr>
            <w:rFonts w:asciiTheme="minorHAnsi" w:hAnsiTheme="minorHAnsi" w:cstheme="minorHAnsi"/>
            <w:sz w:val="24"/>
            <w:szCs w:val="24"/>
            <w:rPrChange w:id="13188" w:author="DuyNgo" w:date="2012-08-10T08:15:00Z">
              <w:rPr/>
            </w:rPrChange>
          </w:rPr>
          <w:t xml:space="preserve"> </w:t>
        </w:r>
      </w:ins>
    </w:p>
    <w:p w:rsidR="00771246" w:rsidRPr="00303364" w:rsidRDefault="00771246" w:rsidP="00771246">
      <w:pPr>
        <w:jc w:val="both"/>
        <w:rPr>
          <w:ins w:id="13189" w:author="DuyNgo" w:date="2012-08-10T07:43:00Z"/>
          <w:rFonts w:cstheme="minorHAnsi"/>
          <w:sz w:val="24"/>
          <w:szCs w:val="24"/>
          <w:rPrChange w:id="13190" w:author="DuyNgo" w:date="2012-08-10T08:15:00Z">
            <w:rPr>
              <w:ins w:id="13191" w:author="DuyNgo" w:date="2012-08-10T07:43:00Z"/>
              <w:rFonts w:ascii="Times New Roman" w:hAnsi="Times New Roman"/>
              <w:sz w:val="24"/>
            </w:rPr>
          </w:rPrChange>
        </w:rPr>
      </w:pPr>
      <w:ins w:id="13192" w:author="DuyNgo" w:date="2012-08-10T07:43:00Z">
        <w:r w:rsidRPr="00303364">
          <w:rPr>
            <w:rFonts w:cstheme="minorHAnsi"/>
            <w:sz w:val="24"/>
            <w:szCs w:val="24"/>
            <w:rPrChange w:id="13193" w:author="DuyNgo" w:date="2012-08-10T08:15:00Z">
              <w:rPr>
                <w:rFonts w:ascii="Times New Roman" w:eastAsiaTheme="majorEastAsia" w:hAnsi="Times New Roman" w:cstheme="majorBidi"/>
                <w:b/>
                <w:bCs/>
                <w:color w:val="4F81BD" w:themeColor="accent1"/>
                <w:sz w:val="24"/>
                <w:szCs w:val="26"/>
              </w:rPr>
            </w:rPrChange>
          </w:rPr>
          <w:t>The following diagram shows the primary tiers in the proposed n-tier architecture. This diagram shows the main layers in this architecture and the vision of how they fit together.</w:t>
        </w:r>
      </w:ins>
    </w:p>
    <w:p w:rsidR="00771246" w:rsidRPr="00303364" w:rsidRDefault="00771246" w:rsidP="00771246">
      <w:pPr>
        <w:jc w:val="center"/>
        <w:rPr>
          <w:ins w:id="13194" w:author="DuyNgo" w:date="2012-08-10T07:43:00Z"/>
          <w:rFonts w:cstheme="minorHAnsi"/>
          <w:sz w:val="24"/>
          <w:szCs w:val="24"/>
          <w:rPrChange w:id="13195" w:author="DuyNgo" w:date="2012-08-10T08:15:00Z">
            <w:rPr>
              <w:ins w:id="13196" w:author="DuyNgo" w:date="2012-08-10T07:43:00Z"/>
              <w:rFonts w:ascii="Times New Roman" w:hAnsi="Times New Roman"/>
              <w:sz w:val="24"/>
            </w:rPr>
          </w:rPrChange>
        </w:rPr>
      </w:pPr>
      <w:ins w:id="13197" w:author="DuyNgo" w:date="2012-08-10T07:43:00Z">
        <w:r w:rsidRPr="00303364">
          <w:rPr>
            <w:rFonts w:cstheme="minorHAnsi"/>
            <w:sz w:val="24"/>
            <w:szCs w:val="24"/>
            <w:rPrChange w:id="13198" w:author="DuyNgo" w:date="2012-08-10T08:15:00Z">
              <w:rPr>
                <w:rFonts w:cstheme="minorHAnsi"/>
                <w:sz w:val="24"/>
                <w:szCs w:val="24"/>
              </w:rPr>
            </w:rPrChange>
          </w:rPr>
          <w:object w:dxaOrig="13307" w:dyaOrig="11651">
            <v:shape id="_x0000_i1096" type="#_x0000_t75" style="width:487.25pt;height:427pt" o:ole="">
              <v:imagedata r:id="rId157" o:title=""/>
            </v:shape>
            <o:OLEObject Type="Embed" ProgID="Visio.Drawing.11" ShapeID="_x0000_i1096" DrawAspect="Content" ObjectID="_1406100404" r:id="rId158"/>
          </w:object>
        </w:r>
      </w:ins>
    </w:p>
    <w:p w:rsidR="00771246" w:rsidRPr="00303364" w:rsidRDefault="00771246" w:rsidP="00771246">
      <w:pPr>
        <w:pStyle w:val="Caption"/>
        <w:rPr>
          <w:ins w:id="13199" w:author="DuyNgo" w:date="2012-08-10T07:43:00Z"/>
          <w:rFonts w:asciiTheme="minorHAnsi" w:hAnsiTheme="minorHAnsi" w:cstheme="minorHAnsi"/>
          <w:sz w:val="24"/>
          <w:szCs w:val="24"/>
          <w:rPrChange w:id="13200" w:author="DuyNgo" w:date="2012-08-10T08:15:00Z">
            <w:rPr>
              <w:ins w:id="13201" w:author="DuyNgo" w:date="2012-08-10T07:43:00Z"/>
              <w:rFonts w:ascii="Times New Roman" w:hAnsi="Times New Roman"/>
              <w:sz w:val="24"/>
              <w:szCs w:val="24"/>
            </w:rPr>
          </w:rPrChange>
        </w:rPr>
      </w:pPr>
      <w:bookmarkStart w:id="13202" w:name="_Ref92794022"/>
      <w:ins w:id="13203" w:author="DuyNgo" w:date="2012-08-10T07:43:00Z">
        <w:r w:rsidRPr="00303364">
          <w:rPr>
            <w:rFonts w:asciiTheme="minorHAnsi" w:hAnsiTheme="minorHAnsi" w:cstheme="minorHAnsi"/>
            <w:sz w:val="24"/>
            <w:szCs w:val="24"/>
            <w:rPrChange w:id="13204" w:author="DuyNgo" w:date="2012-08-10T08:15:00Z">
              <w:rPr>
                <w:rFonts w:ascii="Times New Roman" w:eastAsiaTheme="majorEastAsia" w:hAnsi="Times New Roman" w:cstheme="majorBidi"/>
                <w:b/>
                <w:i w:val="0"/>
                <w:color w:val="4F81BD" w:themeColor="accent1"/>
                <w:sz w:val="24"/>
                <w:szCs w:val="24"/>
              </w:rPr>
            </w:rPrChange>
          </w:rPr>
          <w:t xml:space="preserve">Figure </w:t>
        </w:r>
        <w:r w:rsidRPr="00303364">
          <w:rPr>
            <w:rFonts w:asciiTheme="minorHAnsi" w:hAnsiTheme="minorHAnsi" w:cstheme="minorHAnsi"/>
            <w:sz w:val="24"/>
            <w:szCs w:val="24"/>
            <w:rPrChange w:id="13205" w:author="DuyNgo" w:date="2012-08-10T08:15:00Z">
              <w:rPr>
                <w:rFonts w:ascii="Times New Roman" w:eastAsiaTheme="majorEastAsia" w:hAnsi="Times New Roman" w:cstheme="majorBidi"/>
                <w:b/>
                <w:i w:val="0"/>
                <w:color w:val="4F81BD" w:themeColor="accent1"/>
                <w:sz w:val="24"/>
                <w:szCs w:val="24"/>
              </w:rPr>
            </w:rPrChange>
          </w:rPr>
          <w:fldChar w:fldCharType="begin"/>
        </w:r>
        <w:r w:rsidRPr="00303364">
          <w:rPr>
            <w:rFonts w:asciiTheme="minorHAnsi" w:hAnsiTheme="minorHAnsi" w:cstheme="minorHAnsi"/>
            <w:sz w:val="24"/>
            <w:szCs w:val="24"/>
            <w:rPrChange w:id="13206" w:author="DuyNgo" w:date="2012-08-10T08:15:00Z">
              <w:rPr>
                <w:rFonts w:ascii="Times New Roman" w:eastAsiaTheme="majorEastAsia" w:hAnsi="Times New Roman" w:cstheme="majorBidi"/>
                <w:b/>
                <w:i w:val="0"/>
                <w:color w:val="4F81BD" w:themeColor="accent1"/>
                <w:sz w:val="24"/>
                <w:szCs w:val="24"/>
              </w:rPr>
            </w:rPrChange>
          </w:rPr>
          <w:instrText xml:space="preserve"> SEQ Figure \* ARABIC </w:instrText>
        </w:r>
        <w:r w:rsidRPr="00303364">
          <w:rPr>
            <w:rFonts w:asciiTheme="minorHAnsi" w:hAnsiTheme="minorHAnsi" w:cstheme="minorHAnsi"/>
            <w:sz w:val="24"/>
            <w:szCs w:val="24"/>
            <w:rPrChange w:id="13207" w:author="DuyNgo" w:date="2012-08-10T08:15:00Z">
              <w:rPr>
                <w:rFonts w:ascii="Times New Roman" w:eastAsiaTheme="majorEastAsia" w:hAnsi="Times New Roman" w:cstheme="majorBidi"/>
                <w:b/>
                <w:i w:val="0"/>
                <w:color w:val="4F81BD" w:themeColor="accent1"/>
                <w:sz w:val="24"/>
                <w:szCs w:val="24"/>
              </w:rPr>
            </w:rPrChange>
          </w:rPr>
          <w:fldChar w:fldCharType="separate"/>
        </w:r>
        <w:r w:rsidRPr="00303364">
          <w:rPr>
            <w:rFonts w:asciiTheme="minorHAnsi" w:hAnsiTheme="minorHAnsi" w:cstheme="minorHAnsi"/>
            <w:noProof/>
            <w:sz w:val="24"/>
            <w:szCs w:val="24"/>
            <w:rPrChange w:id="13208" w:author="DuyNgo" w:date="2012-08-10T08:15:00Z">
              <w:rPr>
                <w:rFonts w:ascii="Times New Roman" w:eastAsiaTheme="majorEastAsia" w:hAnsi="Times New Roman" w:cstheme="majorBidi"/>
                <w:b/>
                <w:i w:val="0"/>
                <w:noProof/>
                <w:color w:val="4F81BD" w:themeColor="accent1"/>
                <w:sz w:val="24"/>
                <w:szCs w:val="24"/>
              </w:rPr>
            </w:rPrChange>
          </w:rPr>
          <w:t>1</w:t>
        </w:r>
        <w:r w:rsidRPr="00303364">
          <w:rPr>
            <w:rFonts w:asciiTheme="minorHAnsi" w:hAnsiTheme="minorHAnsi" w:cstheme="minorHAnsi"/>
            <w:sz w:val="24"/>
            <w:szCs w:val="24"/>
            <w:rPrChange w:id="13209" w:author="DuyNgo" w:date="2012-08-10T08:15:00Z">
              <w:rPr>
                <w:rFonts w:ascii="Times New Roman" w:eastAsiaTheme="majorEastAsia" w:hAnsi="Times New Roman" w:cstheme="majorBidi"/>
                <w:b/>
                <w:i w:val="0"/>
                <w:color w:val="4F81BD" w:themeColor="accent1"/>
                <w:sz w:val="24"/>
                <w:szCs w:val="24"/>
              </w:rPr>
            </w:rPrChange>
          </w:rPr>
          <w:fldChar w:fldCharType="end"/>
        </w:r>
        <w:bookmarkEnd w:id="13202"/>
        <w:r w:rsidRPr="00303364">
          <w:rPr>
            <w:rFonts w:asciiTheme="minorHAnsi" w:hAnsiTheme="minorHAnsi" w:cstheme="minorHAnsi"/>
            <w:sz w:val="24"/>
            <w:szCs w:val="24"/>
            <w:rPrChange w:id="13210" w:author="DuyNgo" w:date="2012-08-10T08:15:00Z">
              <w:rPr>
                <w:rFonts w:ascii="Times New Roman" w:eastAsiaTheme="majorEastAsia" w:hAnsi="Times New Roman" w:cstheme="majorBidi"/>
                <w:b/>
                <w:i w:val="0"/>
                <w:color w:val="4F81BD" w:themeColor="accent1"/>
                <w:sz w:val="24"/>
                <w:szCs w:val="24"/>
              </w:rPr>
            </w:rPrChange>
          </w:rPr>
          <w:t xml:space="preserve"> – N-tier architecture of SD System</w:t>
        </w:r>
      </w:ins>
    </w:p>
    <w:p w:rsidR="00771246" w:rsidRPr="00303364" w:rsidRDefault="00EC0CB0">
      <w:pPr>
        <w:pStyle w:val="Heading4"/>
        <w:rPr>
          <w:ins w:id="13211" w:author="DuyNgo" w:date="2012-08-10T07:43:00Z"/>
          <w:rFonts w:asciiTheme="minorHAnsi" w:hAnsiTheme="minorHAnsi" w:cstheme="minorHAnsi"/>
          <w:sz w:val="24"/>
          <w:szCs w:val="24"/>
          <w:rPrChange w:id="13212" w:author="DuyNgo" w:date="2012-08-10T08:15:00Z">
            <w:rPr>
              <w:ins w:id="13213" w:author="DuyNgo" w:date="2012-08-10T07:43:00Z"/>
            </w:rPr>
          </w:rPrChange>
        </w:rPr>
        <w:pPrChange w:id="13214"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215" w:name="_Toc213179047"/>
      <w:bookmarkStart w:id="13216" w:name="_Toc327466308"/>
      <w:bookmarkStart w:id="13217" w:name="_Toc332351207"/>
      <w:bookmarkStart w:id="13218" w:name="_Toc266222469"/>
      <w:ins w:id="13219" w:author="DuyNgo" w:date="2012-08-10T07:48:00Z">
        <w:r w:rsidRPr="00303364">
          <w:rPr>
            <w:rFonts w:asciiTheme="minorHAnsi" w:hAnsiTheme="minorHAnsi" w:cstheme="minorHAnsi"/>
            <w:sz w:val="24"/>
            <w:szCs w:val="24"/>
            <w:rPrChange w:id="13220" w:author="DuyNgo" w:date="2012-08-10T08:15:00Z">
              <w:rPr>
                <w:i/>
                <w:iCs/>
              </w:rPr>
            </w:rPrChange>
          </w:rPr>
          <w:t xml:space="preserve">2.2.1 </w:t>
        </w:r>
      </w:ins>
      <w:ins w:id="13221" w:author="DuyNgo" w:date="2012-08-10T07:43:00Z">
        <w:r w:rsidR="00771246" w:rsidRPr="00303364">
          <w:rPr>
            <w:rFonts w:asciiTheme="minorHAnsi" w:hAnsiTheme="minorHAnsi" w:cstheme="minorHAnsi"/>
            <w:sz w:val="24"/>
            <w:szCs w:val="24"/>
            <w:rPrChange w:id="13222" w:author="DuyNgo" w:date="2012-08-10T08:15:00Z">
              <w:rPr>
                <w:i/>
                <w:iCs/>
              </w:rPr>
            </w:rPrChange>
          </w:rPr>
          <w:t>Presentation Layer</w:t>
        </w:r>
        <w:bookmarkEnd w:id="13215"/>
        <w:bookmarkEnd w:id="13216"/>
        <w:bookmarkEnd w:id="13217"/>
        <w:r w:rsidR="00771246" w:rsidRPr="00303364">
          <w:rPr>
            <w:rFonts w:asciiTheme="minorHAnsi" w:hAnsiTheme="minorHAnsi" w:cstheme="minorHAnsi"/>
            <w:sz w:val="24"/>
            <w:szCs w:val="24"/>
            <w:rPrChange w:id="13223" w:author="DuyNgo" w:date="2012-08-10T08:15:00Z">
              <w:rPr>
                <w:i/>
                <w:iCs/>
              </w:rPr>
            </w:rPrChange>
          </w:rPr>
          <w:t xml:space="preserve"> </w:t>
        </w:r>
        <w:bookmarkEnd w:id="13218"/>
      </w:ins>
    </w:p>
    <w:p w:rsidR="00771246" w:rsidRPr="00303364" w:rsidRDefault="00771246" w:rsidP="00771246">
      <w:pPr>
        <w:rPr>
          <w:ins w:id="13224" w:author="DuyNgo" w:date="2012-08-10T07:43:00Z"/>
          <w:rFonts w:cstheme="minorHAnsi"/>
          <w:sz w:val="24"/>
          <w:szCs w:val="24"/>
          <w:rPrChange w:id="13225" w:author="DuyNgo" w:date="2012-08-10T08:15:00Z">
            <w:rPr>
              <w:ins w:id="13226" w:author="DuyNgo" w:date="2012-08-10T07:43:00Z"/>
              <w:rFonts w:ascii="Times New Roman" w:hAnsi="Times New Roman"/>
              <w:sz w:val="24"/>
            </w:rPr>
          </w:rPrChange>
        </w:rPr>
      </w:pPr>
      <w:ins w:id="13227" w:author="DuyNgo" w:date="2012-08-10T07:43:00Z">
        <w:r w:rsidRPr="00303364">
          <w:rPr>
            <w:rFonts w:cstheme="minorHAnsi"/>
            <w:sz w:val="24"/>
            <w:szCs w:val="24"/>
            <w:rPrChange w:id="13228" w:author="DuyNgo" w:date="2012-08-10T08:15:00Z">
              <w:rPr>
                <w:rFonts w:ascii="Times New Roman" w:eastAsiaTheme="majorEastAsia" w:hAnsi="Times New Roman" w:cstheme="majorBidi"/>
                <w:b/>
                <w:bCs/>
                <w:color w:val="4F81BD" w:themeColor="accent1"/>
                <w:sz w:val="24"/>
              </w:rPr>
            </w:rPrChange>
          </w:rPr>
          <w:t xml:space="preserve">This layer controls the display to the end user.  For the presentation layer of OOPMS, the </w:t>
        </w:r>
        <w:bookmarkStart w:id="13229" w:name="OLE_LINK3"/>
        <w:bookmarkStart w:id="13230" w:name="OLE_LINK4"/>
        <w:r w:rsidRPr="00303364">
          <w:rPr>
            <w:rFonts w:cstheme="minorHAnsi"/>
            <w:sz w:val="24"/>
            <w:szCs w:val="24"/>
            <w:rPrChange w:id="13231" w:author="DuyNgo" w:date="2012-08-10T08:15:00Z">
              <w:rPr>
                <w:rFonts w:ascii="Times New Roman" w:eastAsiaTheme="majorEastAsia" w:hAnsi="Times New Roman" w:cstheme="majorBidi"/>
                <w:b/>
                <w:bCs/>
                <w:color w:val="4F81BD" w:themeColor="accent1"/>
                <w:sz w:val="24"/>
              </w:rPr>
            </w:rPrChange>
          </w:rPr>
          <w:t>development framework</w:t>
        </w:r>
        <w:bookmarkEnd w:id="13229"/>
        <w:bookmarkEnd w:id="13230"/>
        <w:r w:rsidRPr="00303364">
          <w:rPr>
            <w:rFonts w:cstheme="minorHAnsi"/>
            <w:sz w:val="24"/>
            <w:szCs w:val="24"/>
            <w:rPrChange w:id="13232" w:author="DuyNgo" w:date="2012-08-10T08:15:00Z">
              <w:rPr>
                <w:rFonts w:ascii="Times New Roman" w:eastAsiaTheme="majorEastAsia" w:hAnsi="Times New Roman" w:cstheme="majorBidi"/>
                <w:b/>
                <w:bCs/>
                <w:color w:val="4F81BD" w:themeColor="accent1"/>
                <w:sz w:val="24"/>
              </w:rPr>
            </w:rPrChange>
          </w:rPr>
          <w:t xml:space="preserve"> </w:t>
        </w:r>
        <w:proofErr w:type="gramStart"/>
        <w:r w:rsidRPr="00303364">
          <w:rPr>
            <w:rFonts w:cstheme="minorHAnsi"/>
            <w:sz w:val="24"/>
            <w:szCs w:val="24"/>
            <w:rPrChange w:id="13233" w:author="DuyNgo" w:date="2012-08-10T08:15:00Z">
              <w:rPr>
                <w:rFonts w:ascii="Times New Roman" w:eastAsiaTheme="majorEastAsia" w:hAnsi="Times New Roman" w:cstheme="majorBidi"/>
                <w:b/>
                <w:bCs/>
                <w:color w:val="4F81BD" w:themeColor="accent1"/>
                <w:sz w:val="24"/>
              </w:rPr>
            </w:rPrChange>
          </w:rPr>
          <w:t>is based</w:t>
        </w:r>
        <w:proofErr w:type="gramEnd"/>
        <w:r w:rsidRPr="00303364">
          <w:rPr>
            <w:rFonts w:cstheme="minorHAnsi"/>
            <w:sz w:val="24"/>
            <w:szCs w:val="24"/>
            <w:rPrChange w:id="13234" w:author="DuyNgo" w:date="2012-08-10T08:15:00Z">
              <w:rPr>
                <w:rFonts w:ascii="Times New Roman" w:eastAsiaTheme="majorEastAsia" w:hAnsi="Times New Roman" w:cstheme="majorBidi"/>
                <w:b/>
                <w:bCs/>
                <w:color w:val="4F81BD" w:themeColor="accent1"/>
                <w:sz w:val="24"/>
              </w:rPr>
            </w:rPrChange>
          </w:rPr>
          <w:t xml:space="preserve"> on MVC Model architecture. The framework is responsible </w:t>
        </w:r>
        <w:proofErr w:type="gramStart"/>
        <w:r w:rsidRPr="00303364">
          <w:rPr>
            <w:rFonts w:cstheme="minorHAnsi"/>
            <w:sz w:val="24"/>
            <w:szCs w:val="24"/>
            <w:rPrChange w:id="13235" w:author="DuyNgo" w:date="2012-08-10T08:15:00Z">
              <w:rPr>
                <w:rFonts w:ascii="Times New Roman" w:eastAsiaTheme="majorEastAsia" w:hAnsi="Times New Roman" w:cstheme="majorBidi"/>
                <w:b/>
                <w:bCs/>
                <w:color w:val="4F81BD" w:themeColor="accent1"/>
                <w:sz w:val="24"/>
              </w:rPr>
            </w:rPrChange>
          </w:rPr>
          <w:t>for</w:t>
        </w:r>
        <w:proofErr w:type="gramEnd"/>
        <w:r w:rsidRPr="00303364">
          <w:rPr>
            <w:rFonts w:cstheme="minorHAnsi"/>
            <w:sz w:val="24"/>
            <w:szCs w:val="24"/>
            <w:rPrChange w:id="13236" w:author="DuyNgo" w:date="2012-08-10T08:15:00Z">
              <w:rPr>
                <w:rFonts w:ascii="Times New Roman" w:eastAsiaTheme="majorEastAsia" w:hAnsi="Times New Roman" w:cstheme="majorBidi"/>
                <w:b/>
                <w:bCs/>
                <w:color w:val="4F81BD" w:themeColor="accent1"/>
                <w:sz w:val="24"/>
              </w:rPr>
            </w:rPrChange>
          </w:rPr>
          <w:t>:</w:t>
        </w:r>
      </w:ins>
    </w:p>
    <w:p w:rsidR="00771246" w:rsidRPr="00303364" w:rsidRDefault="00771246" w:rsidP="00771246">
      <w:pPr>
        <w:pStyle w:val="Items"/>
        <w:tabs>
          <w:tab w:val="clear" w:pos="795"/>
          <w:tab w:val="num" w:pos="720"/>
        </w:tabs>
        <w:ind w:left="720"/>
        <w:rPr>
          <w:ins w:id="13237" w:author="DuyNgo" w:date="2012-08-10T07:43:00Z"/>
          <w:rFonts w:asciiTheme="minorHAnsi" w:hAnsiTheme="minorHAnsi" w:cstheme="minorHAnsi"/>
          <w:sz w:val="24"/>
          <w:lang w:eastAsia="en-US"/>
          <w:rPrChange w:id="13238" w:author="DuyNgo" w:date="2012-08-10T08:15:00Z">
            <w:rPr>
              <w:ins w:id="13239" w:author="DuyNgo" w:date="2012-08-10T07:43:00Z"/>
              <w:rFonts w:ascii="Times New Roman" w:hAnsi="Times New Roman"/>
              <w:sz w:val="24"/>
              <w:lang w:eastAsia="en-US"/>
            </w:rPr>
          </w:rPrChange>
        </w:rPr>
      </w:pPr>
      <w:proofErr w:type="gramStart"/>
      <w:ins w:id="13240" w:author="DuyNgo" w:date="2012-08-10T07:43:00Z">
        <w:r w:rsidRPr="00303364">
          <w:rPr>
            <w:rFonts w:asciiTheme="minorHAnsi" w:hAnsiTheme="minorHAnsi" w:cstheme="minorHAnsi"/>
            <w:sz w:val="24"/>
            <w:lang w:eastAsia="en-US"/>
            <w:rPrChange w:id="13241" w:author="DuyNgo" w:date="2012-08-10T08:15:00Z">
              <w:rPr>
                <w:rFonts w:ascii="Times New Roman" w:eastAsiaTheme="majorEastAsia" w:hAnsi="Times New Roman" w:cstheme="majorBidi"/>
                <w:b/>
                <w:bCs/>
                <w:color w:val="4F81BD" w:themeColor="accent1"/>
                <w:sz w:val="24"/>
                <w:szCs w:val="22"/>
                <w:lang w:eastAsia="en-US"/>
              </w:rPr>
            </w:rPrChange>
          </w:rPr>
          <w:t>Managing requests/responses from/to the clients.</w:t>
        </w:r>
        <w:proofErr w:type="gramEnd"/>
      </w:ins>
    </w:p>
    <w:p w:rsidR="00771246" w:rsidRPr="00303364" w:rsidRDefault="00771246" w:rsidP="00771246">
      <w:pPr>
        <w:pStyle w:val="Items"/>
        <w:tabs>
          <w:tab w:val="clear" w:pos="795"/>
          <w:tab w:val="num" w:pos="720"/>
        </w:tabs>
        <w:ind w:left="720"/>
        <w:rPr>
          <w:ins w:id="13242" w:author="DuyNgo" w:date="2012-08-10T07:43:00Z"/>
          <w:rFonts w:asciiTheme="minorHAnsi" w:hAnsiTheme="minorHAnsi" w:cstheme="minorHAnsi"/>
          <w:sz w:val="24"/>
          <w:lang w:eastAsia="en-US"/>
          <w:rPrChange w:id="13243" w:author="DuyNgo" w:date="2012-08-10T08:15:00Z">
            <w:rPr>
              <w:ins w:id="13244" w:author="DuyNgo" w:date="2012-08-10T07:43:00Z"/>
              <w:rFonts w:ascii="Times New Roman" w:hAnsi="Times New Roman"/>
              <w:sz w:val="24"/>
              <w:lang w:eastAsia="en-US"/>
            </w:rPr>
          </w:rPrChange>
        </w:rPr>
      </w:pPr>
      <w:proofErr w:type="gramStart"/>
      <w:ins w:id="13245" w:author="DuyNgo" w:date="2012-08-10T07:43:00Z">
        <w:r w:rsidRPr="00303364">
          <w:rPr>
            <w:rFonts w:asciiTheme="minorHAnsi" w:hAnsiTheme="minorHAnsi" w:cstheme="minorHAnsi"/>
            <w:sz w:val="24"/>
            <w:lang w:eastAsia="en-US"/>
            <w:rPrChange w:id="13246" w:author="DuyNgo" w:date="2012-08-10T08:15:00Z">
              <w:rPr>
                <w:rFonts w:ascii="Times New Roman" w:eastAsiaTheme="majorEastAsia" w:hAnsi="Times New Roman" w:cstheme="majorBidi"/>
                <w:b/>
                <w:bCs/>
                <w:color w:val="4F81BD" w:themeColor="accent1"/>
                <w:sz w:val="24"/>
                <w:szCs w:val="22"/>
                <w:lang w:eastAsia="en-US"/>
              </w:rPr>
            </w:rPrChange>
          </w:rPr>
          <w:t>Controlling display to the end user.</w:t>
        </w:r>
        <w:proofErr w:type="gramEnd"/>
      </w:ins>
    </w:p>
    <w:p w:rsidR="00771246" w:rsidRPr="00303364" w:rsidRDefault="00771246" w:rsidP="00771246">
      <w:pPr>
        <w:pStyle w:val="Items"/>
        <w:tabs>
          <w:tab w:val="clear" w:pos="795"/>
          <w:tab w:val="num" w:pos="720"/>
        </w:tabs>
        <w:ind w:left="720"/>
        <w:rPr>
          <w:ins w:id="13247" w:author="DuyNgo" w:date="2012-08-10T07:43:00Z"/>
          <w:rFonts w:asciiTheme="minorHAnsi" w:hAnsiTheme="minorHAnsi" w:cstheme="minorHAnsi"/>
          <w:sz w:val="24"/>
          <w:lang w:eastAsia="en-US"/>
          <w:rPrChange w:id="13248" w:author="DuyNgo" w:date="2012-08-10T08:15:00Z">
            <w:rPr>
              <w:ins w:id="13249" w:author="DuyNgo" w:date="2012-08-10T07:43:00Z"/>
              <w:rFonts w:ascii="Times New Roman" w:hAnsi="Times New Roman"/>
              <w:sz w:val="24"/>
              <w:lang w:eastAsia="en-US"/>
            </w:rPr>
          </w:rPrChange>
        </w:rPr>
      </w:pPr>
      <w:ins w:id="13250" w:author="DuyNgo" w:date="2012-08-10T07:43:00Z">
        <w:r w:rsidRPr="00303364">
          <w:rPr>
            <w:rFonts w:asciiTheme="minorHAnsi" w:hAnsiTheme="minorHAnsi" w:cstheme="minorHAnsi"/>
            <w:sz w:val="24"/>
            <w:lang w:eastAsia="en-US"/>
            <w:rPrChange w:id="13251" w:author="DuyNgo" w:date="2012-08-10T08:15:00Z">
              <w:rPr>
                <w:rFonts w:ascii="Times New Roman" w:eastAsiaTheme="majorEastAsia" w:hAnsi="Times New Roman" w:cstheme="majorBidi"/>
                <w:b/>
                <w:bCs/>
                <w:color w:val="4F81BD" w:themeColor="accent1"/>
                <w:sz w:val="24"/>
                <w:szCs w:val="22"/>
                <w:lang w:eastAsia="en-US"/>
              </w:rPr>
            </w:rPrChange>
          </w:rPr>
          <w:t xml:space="preserve">Assembling a model that </w:t>
        </w:r>
        <w:proofErr w:type="gramStart"/>
        <w:r w:rsidRPr="00303364">
          <w:rPr>
            <w:rFonts w:asciiTheme="minorHAnsi" w:hAnsiTheme="minorHAnsi" w:cstheme="minorHAnsi"/>
            <w:sz w:val="24"/>
            <w:lang w:eastAsia="en-US"/>
            <w:rPrChange w:id="13252" w:author="DuyNgo" w:date="2012-08-10T08:15:00Z">
              <w:rPr>
                <w:rFonts w:ascii="Times New Roman" w:eastAsiaTheme="majorEastAsia" w:hAnsi="Times New Roman" w:cstheme="majorBidi"/>
                <w:b/>
                <w:bCs/>
                <w:color w:val="4F81BD" w:themeColor="accent1"/>
                <w:sz w:val="24"/>
                <w:szCs w:val="22"/>
                <w:lang w:eastAsia="en-US"/>
              </w:rPr>
            </w:rPrChange>
          </w:rPr>
          <w:t>can be presented</w:t>
        </w:r>
        <w:proofErr w:type="gramEnd"/>
        <w:r w:rsidRPr="00303364">
          <w:rPr>
            <w:rFonts w:asciiTheme="minorHAnsi" w:hAnsiTheme="minorHAnsi" w:cstheme="minorHAnsi"/>
            <w:sz w:val="24"/>
            <w:lang w:eastAsia="en-US"/>
            <w:rPrChange w:id="13253" w:author="DuyNgo" w:date="2012-08-10T08:15:00Z">
              <w:rPr>
                <w:rFonts w:ascii="Times New Roman" w:eastAsiaTheme="majorEastAsia" w:hAnsi="Times New Roman" w:cstheme="majorBidi"/>
                <w:b/>
                <w:bCs/>
                <w:color w:val="4F81BD" w:themeColor="accent1"/>
                <w:sz w:val="24"/>
                <w:szCs w:val="22"/>
                <w:lang w:eastAsia="en-US"/>
              </w:rPr>
            </w:rPrChange>
          </w:rPr>
          <w:t xml:space="preserve"> in a view. </w:t>
        </w:r>
      </w:ins>
    </w:p>
    <w:p w:rsidR="00771246" w:rsidRPr="00303364" w:rsidRDefault="00771246" w:rsidP="00771246">
      <w:pPr>
        <w:pStyle w:val="Items"/>
        <w:tabs>
          <w:tab w:val="clear" w:pos="795"/>
          <w:tab w:val="num" w:pos="720"/>
        </w:tabs>
        <w:ind w:left="720"/>
        <w:rPr>
          <w:ins w:id="13254" w:author="DuyNgo" w:date="2012-08-10T07:43:00Z"/>
          <w:rFonts w:asciiTheme="minorHAnsi" w:hAnsiTheme="minorHAnsi" w:cstheme="minorHAnsi"/>
          <w:sz w:val="24"/>
          <w:lang w:eastAsia="en-US"/>
          <w:rPrChange w:id="13255" w:author="DuyNgo" w:date="2012-08-10T08:15:00Z">
            <w:rPr>
              <w:ins w:id="13256" w:author="DuyNgo" w:date="2012-08-10T07:43:00Z"/>
              <w:rFonts w:ascii="Times New Roman" w:hAnsi="Times New Roman"/>
              <w:sz w:val="24"/>
              <w:lang w:eastAsia="en-US"/>
            </w:rPr>
          </w:rPrChange>
        </w:rPr>
      </w:pPr>
      <w:proofErr w:type="gramStart"/>
      <w:ins w:id="13257" w:author="DuyNgo" w:date="2012-08-10T07:43:00Z">
        <w:r w:rsidRPr="00303364">
          <w:rPr>
            <w:rFonts w:asciiTheme="minorHAnsi" w:hAnsiTheme="minorHAnsi" w:cstheme="minorHAnsi"/>
            <w:sz w:val="24"/>
            <w:lang w:eastAsia="en-US"/>
            <w:rPrChange w:id="13258" w:author="DuyNgo" w:date="2012-08-10T08:15:00Z">
              <w:rPr>
                <w:rFonts w:ascii="Times New Roman" w:eastAsiaTheme="majorEastAsia" w:hAnsi="Times New Roman" w:cstheme="majorBidi"/>
                <w:b/>
                <w:bCs/>
                <w:color w:val="4F81BD" w:themeColor="accent1"/>
                <w:sz w:val="24"/>
                <w:szCs w:val="22"/>
                <w:lang w:eastAsia="en-US"/>
              </w:rPr>
            </w:rPrChange>
          </w:rPr>
          <w:t>Performing UI validation.</w:t>
        </w:r>
        <w:proofErr w:type="gramEnd"/>
      </w:ins>
    </w:p>
    <w:p w:rsidR="00771246" w:rsidRPr="00303364" w:rsidRDefault="00771246" w:rsidP="00771246">
      <w:pPr>
        <w:pStyle w:val="Items"/>
        <w:tabs>
          <w:tab w:val="clear" w:pos="795"/>
          <w:tab w:val="num" w:pos="360"/>
        </w:tabs>
        <w:ind w:left="720" w:hanging="720"/>
        <w:rPr>
          <w:ins w:id="13259" w:author="DuyNgo" w:date="2012-08-10T07:43:00Z"/>
          <w:rFonts w:asciiTheme="minorHAnsi" w:hAnsiTheme="minorHAnsi" w:cstheme="minorHAnsi"/>
          <w:sz w:val="24"/>
          <w:lang w:eastAsia="en-US"/>
          <w:rPrChange w:id="13260" w:author="DuyNgo" w:date="2012-08-10T08:15:00Z">
            <w:rPr>
              <w:ins w:id="13261" w:author="DuyNgo" w:date="2012-08-10T07:43:00Z"/>
              <w:rFonts w:ascii="Times New Roman" w:hAnsi="Times New Roman"/>
              <w:sz w:val="24"/>
              <w:lang w:eastAsia="en-US"/>
            </w:rPr>
          </w:rPrChange>
        </w:rPr>
      </w:pPr>
      <w:ins w:id="13262" w:author="DuyNgo" w:date="2012-08-10T07:43:00Z">
        <w:r w:rsidRPr="00303364">
          <w:rPr>
            <w:rFonts w:asciiTheme="minorHAnsi" w:hAnsiTheme="minorHAnsi" w:cstheme="minorHAnsi"/>
            <w:sz w:val="24"/>
            <w:lang w:eastAsia="en-US"/>
            <w:rPrChange w:id="13263" w:author="DuyNgo" w:date="2012-08-10T08:15:00Z">
              <w:rPr>
                <w:rFonts w:ascii="Times New Roman" w:eastAsiaTheme="majorEastAsia" w:hAnsi="Times New Roman" w:cstheme="majorBidi"/>
                <w:b/>
                <w:bCs/>
                <w:color w:val="4F81BD" w:themeColor="accent1"/>
                <w:sz w:val="24"/>
                <w:szCs w:val="22"/>
                <w:lang w:eastAsia="en-US"/>
              </w:rPr>
            </w:rPrChange>
          </w:rPr>
          <w:tab/>
        </w:r>
        <w:proofErr w:type="gramStart"/>
        <w:r w:rsidRPr="00303364">
          <w:rPr>
            <w:rFonts w:asciiTheme="minorHAnsi" w:hAnsiTheme="minorHAnsi" w:cstheme="minorHAnsi"/>
            <w:sz w:val="24"/>
            <w:lang w:eastAsia="en-US"/>
            <w:rPrChange w:id="13264" w:author="DuyNgo" w:date="2012-08-10T08:15:00Z">
              <w:rPr>
                <w:rFonts w:ascii="Times New Roman" w:eastAsiaTheme="majorEastAsia" w:hAnsi="Times New Roman" w:cstheme="majorBidi"/>
                <w:b/>
                <w:bCs/>
                <w:color w:val="4F81BD" w:themeColor="accent1"/>
                <w:sz w:val="24"/>
                <w:szCs w:val="22"/>
                <w:lang w:eastAsia="en-US"/>
              </w:rPr>
            </w:rPrChange>
          </w:rPr>
          <w:t>Providing a controller to delegate calls to business logic and other upstream processes.</w:t>
        </w:r>
        <w:proofErr w:type="gramEnd"/>
        <w:r w:rsidRPr="00303364">
          <w:rPr>
            <w:rFonts w:asciiTheme="minorHAnsi" w:hAnsiTheme="minorHAnsi" w:cstheme="minorHAnsi"/>
            <w:sz w:val="24"/>
            <w:lang w:eastAsia="en-US"/>
            <w:rPrChange w:id="13265" w:author="DuyNgo" w:date="2012-08-10T08:15:00Z">
              <w:rPr>
                <w:rFonts w:ascii="Times New Roman" w:eastAsiaTheme="majorEastAsia" w:hAnsi="Times New Roman" w:cstheme="majorBidi"/>
                <w:b/>
                <w:bCs/>
                <w:color w:val="4F81BD" w:themeColor="accent1"/>
                <w:sz w:val="24"/>
                <w:szCs w:val="22"/>
                <w:lang w:eastAsia="en-US"/>
              </w:rPr>
            </w:rPrChange>
          </w:rPr>
          <w:t xml:space="preserve"> </w:t>
        </w:r>
      </w:ins>
    </w:p>
    <w:p w:rsidR="00771246" w:rsidRPr="00303364" w:rsidRDefault="00771246" w:rsidP="00771246">
      <w:pPr>
        <w:pStyle w:val="Items"/>
        <w:tabs>
          <w:tab w:val="clear" w:pos="795"/>
          <w:tab w:val="num" w:pos="720"/>
        </w:tabs>
        <w:ind w:left="720"/>
        <w:rPr>
          <w:ins w:id="13266" w:author="DuyNgo" w:date="2012-08-10T07:43:00Z"/>
          <w:rFonts w:asciiTheme="minorHAnsi" w:hAnsiTheme="minorHAnsi" w:cstheme="minorHAnsi"/>
          <w:sz w:val="24"/>
          <w:lang w:eastAsia="en-US"/>
          <w:rPrChange w:id="13267" w:author="DuyNgo" w:date="2012-08-10T08:15:00Z">
            <w:rPr>
              <w:ins w:id="13268" w:author="DuyNgo" w:date="2012-08-10T07:43:00Z"/>
              <w:rFonts w:ascii="Times New Roman" w:hAnsi="Times New Roman"/>
              <w:sz w:val="24"/>
              <w:lang w:eastAsia="en-US"/>
            </w:rPr>
          </w:rPrChange>
        </w:rPr>
      </w:pPr>
      <w:proofErr w:type="gramStart"/>
      <w:ins w:id="13269" w:author="DuyNgo" w:date="2012-08-10T07:43:00Z">
        <w:r w:rsidRPr="00303364">
          <w:rPr>
            <w:rFonts w:asciiTheme="minorHAnsi" w:hAnsiTheme="minorHAnsi" w:cstheme="minorHAnsi"/>
            <w:sz w:val="24"/>
            <w:lang w:eastAsia="en-US"/>
            <w:rPrChange w:id="13270" w:author="DuyNgo" w:date="2012-08-10T08:15:00Z">
              <w:rPr>
                <w:rFonts w:ascii="Times New Roman" w:eastAsiaTheme="majorEastAsia" w:hAnsi="Times New Roman" w:cstheme="majorBidi"/>
                <w:b/>
                <w:bCs/>
                <w:color w:val="4F81BD" w:themeColor="accent1"/>
                <w:sz w:val="24"/>
                <w:szCs w:val="22"/>
                <w:lang w:eastAsia="en-US"/>
              </w:rPr>
            </w:rPrChange>
          </w:rPr>
          <w:lastRenderedPageBreak/>
          <w:t>Handling exceptions from other layers.</w:t>
        </w:r>
        <w:proofErr w:type="gramEnd"/>
        <w:r w:rsidRPr="00303364">
          <w:rPr>
            <w:rFonts w:asciiTheme="minorHAnsi" w:hAnsiTheme="minorHAnsi" w:cstheme="minorHAnsi"/>
            <w:sz w:val="24"/>
            <w:lang w:eastAsia="en-US"/>
            <w:rPrChange w:id="13271" w:author="DuyNgo" w:date="2012-08-10T08:15:00Z">
              <w:rPr>
                <w:rFonts w:ascii="Times New Roman" w:eastAsiaTheme="majorEastAsia" w:hAnsi="Times New Roman" w:cstheme="majorBidi"/>
                <w:b/>
                <w:bCs/>
                <w:color w:val="4F81BD" w:themeColor="accent1"/>
                <w:sz w:val="24"/>
                <w:szCs w:val="22"/>
                <w:lang w:eastAsia="en-US"/>
              </w:rPr>
            </w:rPrChange>
          </w:rPr>
          <w:t xml:space="preserve"> </w:t>
        </w:r>
      </w:ins>
    </w:p>
    <w:p w:rsidR="00771246" w:rsidRPr="00303364" w:rsidRDefault="00EC0CB0">
      <w:pPr>
        <w:pStyle w:val="Heading4"/>
        <w:rPr>
          <w:ins w:id="13272" w:author="DuyNgo" w:date="2012-08-10T07:43:00Z"/>
          <w:rFonts w:asciiTheme="minorHAnsi" w:hAnsiTheme="minorHAnsi" w:cstheme="minorHAnsi"/>
          <w:sz w:val="24"/>
          <w:szCs w:val="24"/>
          <w:rPrChange w:id="13273" w:author="DuyNgo" w:date="2012-08-10T08:15:00Z">
            <w:rPr>
              <w:ins w:id="13274" w:author="DuyNgo" w:date="2012-08-10T07:43:00Z"/>
            </w:rPr>
          </w:rPrChange>
        </w:rPr>
        <w:pPrChange w:id="13275"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276" w:name="_Toc213179048"/>
      <w:bookmarkStart w:id="13277" w:name="_Toc266222470"/>
      <w:bookmarkStart w:id="13278" w:name="_Toc327466309"/>
      <w:bookmarkStart w:id="13279" w:name="_Toc332351208"/>
      <w:ins w:id="13280" w:author="DuyNgo" w:date="2012-08-10T07:48:00Z">
        <w:r w:rsidRPr="00303364">
          <w:rPr>
            <w:rFonts w:asciiTheme="minorHAnsi" w:hAnsiTheme="minorHAnsi" w:cstheme="minorHAnsi"/>
            <w:sz w:val="24"/>
            <w:szCs w:val="24"/>
            <w:rPrChange w:id="13281" w:author="DuyNgo" w:date="2012-08-10T08:15:00Z">
              <w:rPr>
                <w:i/>
                <w:iCs/>
              </w:rPr>
            </w:rPrChange>
          </w:rPr>
          <w:t xml:space="preserve">2.2.2 </w:t>
        </w:r>
      </w:ins>
      <w:ins w:id="13282" w:author="DuyNgo" w:date="2012-08-10T07:43:00Z">
        <w:r w:rsidR="00771246" w:rsidRPr="00303364">
          <w:rPr>
            <w:rFonts w:asciiTheme="minorHAnsi" w:hAnsiTheme="minorHAnsi" w:cstheme="minorHAnsi"/>
            <w:sz w:val="24"/>
            <w:szCs w:val="24"/>
            <w:rPrChange w:id="13283" w:author="DuyNgo" w:date="2012-08-10T08:15:00Z">
              <w:rPr>
                <w:i/>
                <w:iCs/>
              </w:rPr>
            </w:rPrChange>
          </w:rPr>
          <w:t>Business Layer</w:t>
        </w:r>
        <w:bookmarkEnd w:id="13276"/>
        <w:bookmarkEnd w:id="13277"/>
        <w:bookmarkEnd w:id="13278"/>
        <w:bookmarkEnd w:id="13279"/>
      </w:ins>
    </w:p>
    <w:p w:rsidR="00771246" w:rsidRPr="00303364" w:rsidRDefault="00771246" w:rsidP="00771246">
      <w:pPr>
        <w:rPr>
          <w:ins w:id="13284" w:author="DuyNgo" w:date="2012-08-10T07:43:00Z"/>
          <w:rFonts w:cstheme="minorHAnsi"/>
          <w:sz w:val="24"/>
          <w:szCs w:val="24"/>
          <w:rPrChange w:id="13285" w:author="DuyNgo" w:date="2012-08-10T08:15:00Z">
            <w:rPr>
              <w:ins w:id="13286" w:author="DuyNgo" w:date="2012-08-10T07:43:00Z"/>
              <w:rFonts w:ascii="Times New Roman" w:hAnsi="Times New Roman"/>
              <w:sz w:val="24"/>
            </w:rPr>
          </w:rPrChange>
        </w:rPr>
      </w:pPr>
      <w:ins w:id="13287" w:author="DuyNgo" w:date="2012-08-10T07:43:00Z">
        <w:r w:rsidRPr="00303364">
          <w:rPr>
            <w:rFonts w:cstheme="minorHAnsi"/>
            <w:sz w:val="24"/>
            <w:szCs w:val="24"/>
            <w:rPrChange w:id="13288" w:author="DuyNgo" w:date="2012-08-10T08:15:00Z">
              <w:rPr>
                <w:rFonts w:ascii="Times New Roman" w:eastAsiaTheme="majorEastAsia" w:hAnsi="Times New Roman" w:cstheme="majorBidi"/>
                <w:b/>
                <w:bCs/>
                <w:color w:val="4F81BD" w:themeColor="accent1"/>
                <w:sz w:val="24"/>
              </w:rPr>
            </w:rPrChange>
          </w:rPr>
          <w:t xml:space="preserve">This layer manages the business processing rules and logic. </w:t>
        </w:r>
      </w:ins>
    </w:p>
    <w:p w:rsidR="00771246" w:rsidRPr="00303364" w:rsidRDefault="00771246" w:rsidP="00771246">
      <w:pPr>
        <w:pStyle w:val="Items"/>
        <w:tabs>
          <w:tab w:val="clear" w:pos="795"/>
          <w:tab w:val="num" w:pos="720"/>
        </w:tabs>
        <w:ind w:left="720"/>
        <w:rPr>
          <w:ins w:id="13289" w:author="DuyNgo" w:date="2012-08-10T07:43:00Z"/>
          <w:rFonts w:asciiTheme="minorHAnsi" w:hAnsiTheme="minorHAnsi" w:cstheme="minorHAnsi"/>
          <w:sz w:val="24"/>
          <w:lang w:eastAsia="en-US"/>
          <w:rPrChange w:id="13290" w:author="DuyNgo" w:date="2012-08-10T08:15:00Z">
            <w:rPr>
              <w:ins w:id="13291" w:author="DuyNgo" w:date="2012-08-10T07:43:00Z"/>
              <w:rFonts w:ascii="Times New Roman" w:hAnsi="Times New Roman"/>
              <w:sz w:val="24"/>
              <w:lang w:eastAsia="en-US"/>
            </w:rPr>
          </w:rPrChange>
        </w:rPr>
      </w:pPr>
      <w:proofErr w:type="gramStart"/>
      <w:ins w:id="13292" w:author="DuyNgo" w:date="2012-08-10T07:43:00Z">
        <w:r w:rsidRPr="00303364">
          <w:rPr>
            <w:rFonts w:asciiTheme="minorHAnsi" w:hAnsiTheme="minorHAnsi" w:cstheme="minorHAnsi"/>
            <w:sz w:val="24"/>
            <w:lang w:eastAsia="en-US"/>
            <w:rPrChange w:id="13293" w:author="DuyNgo" w:date="2012-08-10T08:15:00Z">
              <w:rPr>
                <w:rFonts w:ascii="Times New Roman" w:eastAsiaTheme="majorEastAsia" w:hAnsi="Times New Roman" w:cstheme="majorBidi"/>
                <w:b/>
                <w:bCs/>
                <w:color w:val="4F81BD" w:themeColor="accent1"/>
                <w:sz w:val="24"/>
                <w:szCs w:val="22"/>
                <w:lang w:eastAsia="en-US"/>
              </w:rPr>
            </w:rPrChange>
          </w:rPr>
          <w:t>Handling application business logic and business validation.</w:t>
        </w:r>
        <w:proofErr w:type="gramEnd"/>
      </w:ins>
    </w:p>
    <w:p w:rsidR="00771246" w:rsidRPr="00303364" w:rsidRDefault="00771246" w:rsidP="00771246">
      <w:pPr>
        <w:pStyle w:val="Items"/>
        <w:tabs>
          <w:tab w:val="clear" w:pos="795"/>
          <w:tab w:val="num" w:pos="720"/>
        </w:tabs>
        <w:ind w:left="720"/>
        <w:rPr>
          <w:ins w:id="13294" w:author="DuyNgo" w:date="2012-08-10T07:43:00Z"/>
          <w:rFonts w:asciiTheme="minorHAnsi" w:hAnsiTheme="minorHAnsi" w:cstheme="minorHAnsi"/>
          <w:sz w:val="24"/>
          <w:lang w:eastAsia="en-US"/>
          <w:rPrChange w:id="13295" w:author="DuyNgo" w:date="2012-08-10T08:15:00Z">
            <w:rPr>
              <w:ins w:id="13296" w:author="DuyNgo" w:date="2012-08-10T07:43:00Z"/>
              <w:rFonts w:ascii="Times New Roman" w:hAnsi="Times New Roman"/>
              <w:sz w:val="24"/>
              <w:lang w:eastAsia="en-US"/>
            </w:rPr>
          </w:rPrChange>
        </w:rPr>
      </w:pPr>
      <w:proofErr w:type="gramStart"/>
      <w:ins w:id="13297" w:author="DuyNgo" w:date="2012-08-10T07:43:00Z">
        <w:r w:rsidRPr="00303364">
          <w:rPr>
            <w:rFonts w:asciiTheme="minorHAnsi" w:hAnsiTheme="minorHAnsi" w:cstheme="minorHAnsi"/>
            <w:sz w:val="24"/>
            <w:lang w:eastAsia="en-US"/>
            <w:rPrChange w:id="13298" w:author="DuyNgo" w:date="2012-08-10T08:15:00Z">
              <w:rPr>
                <w:rFonts w:ascii="Times New Roman" w:eastAsiaTheme="majorEastAsia" w:hAnsi="Times New Roman" w:cstheme="majorBidi"/>
                <w:b/>
                <w:bCs/>
                <w:color w:val="4F81BD" w:themeColor="accent1"/>
                <w:sz w:val="24"/>
                <w:szCs w:val="22"/>
                <w:lang w:eastAsia="en-US"/>
              </w:rPr>
            </w:rPrChange>
          </w:rPr>
          <w:t>Managing transactions.</w:t>
        </w:r>
        <w:proofErr w:type="gramEnd"/>
      </w:ins>
    </w:p>
    <w:p w:rsidR="00771246" w:rsidRPr="00303364" w:rsidRDefault="00771246" w:rsidP="00771246">
      <w:pPr>
        <w:pStyle w:val="Items"/>
        <w:tabs>
          <w:tab w:val="clear" w:pos="795"/>
          <w:tab w:val="num" w:pos="720"/>
        </w:tabs>
        <w:ind w:left="720"/>
        <w:rPr>
          <w:ins w:id="13299" w:author="DuyNgo" w:date="2012-08-10T07:43:00Z"/>
          <w:rFonts w:asciiTheme="minorHAnsi" w:hAnsiTheme="minorHAnsi" w:cstheme="minorHAnsi"/>
          <w:sz w:val="24"/>
          <w:lang w:eastAsia="en-US"/>
          <w:rPrChange w:id="13300" w:author="DuyNgo" w:date="2012-08-10T08:15:00Z">
            <w:rPr>
              <w:ins w:id="13301" w:author="DuyNgo" w:date="2012-08-10T07:43:00Z"/>
              <w:rFonts w:ascii="Times New Roman" w:hAnsi="Times New Roman"/>
              <w:sz w:val="24"/>
              <w:lang w:eastAsia="en-US"/>
            </w:rPr>
          </w:rPrChange>
        </w:rPr>
      </w:pPr>
      <w:proofErr w:type="gramStart"/>
      <w:ins w:id="13302" w:author="DuyNgo" w:date="2012-08-10T07:43:00Z">
        <w:r w:rsidRPr="00303364">
          <w:rPr>
            <w:rFonts w:asciiTheme="minorHAnsi" w:hAnsiTheme="minorHAnsi" w:cstheme="minorHAnsi"/>
            <w:sz w:val="24"/>
            <w:lang w:eastAsia="en-US"/>
            <w:rPrChange w:id="13303" w:author="DuyNgo" w:date="2012-08-10T08:15:00Z">
              <w:rPr>
                <w:rFonts w:ascii="Times New Roman" w:eastAsiaTheme="majorEastAsia" w:hAnsi="Times New Roman" w:cstheme="majorBidi"/>
                <w:b/>
                <w:bCs/>
                <w:color w:val="4F81BD" w:themeColor="accent1"/>
                <w:sz w:val="24"/>
                <w:szCs w:val="22"/>
                <w:lang w:eastAsia="en-US"/>
              </w:rPr>
            </w:rPrChange>
          </w:rPr>
          <w:t>Allowing interfaces for interaction with other layers.</w:t>
        </w:r>
        <w:proofErr w:type="gramEnd"/>
      </w:ins>
    </w:p>
    <w:p w:rsidR="00771246" w:rsidRPr="00303364" w:rsidRDefault="00771246" w:rsidP="00771246">
      <w:pPr>
        <w:pStyle w:val="Items"/>
        <w:tabs>
          <w:tab w:val="clear" w:pos="795"/>
          <w:tab w:val="num" w:pos="720"/>
        </w:tabs>
        <w:ind w:left="720"/>
        <w:rPr>
          <w:ins w:id="13304" w:author="DuyNgo" w:date="2012-08-10T07:43:00Z"/>
          <w:rFonts w:asciiTheme="minorHAnsi" w:hAnsiTheme="minorHAnsi" w:cstheme="minorHAnsi"/>
          <w:sz w:val="24"/>
          <w:lang w:eastAsia="en-US"/>
          <w:rPrChange w:id="13305" w:author="DuyNgo" w:date="2012-08-10T08:15:00Z">
            <w:rPr>
              <w:ins w:id="13306" w:author="DuyNgo" w:date="2012-08-10T07:43:00Z"/>
              <w:rFonts w:ascii="Times New Roman" w:hAnsi="Times New Roman"/>
              <w:sz w:val="24"/>
              <w:lang w:eastAsia="en-US"/>
            </w:rPr>
          </w:rPrChange>
        </w:rPr>
      </w:pPr>
      <w:ins w:id="13307" w:author="DuyNgo" w:date="2012-08-10T07:43:00Z">
        <w:r w:rsidRPr="00303364">
          <w:rPr>
            <w:rFonts w:asciiTheme="minorHAnsi" w:hAnsiTheme="minorHAnsi" w:cstheme="minorHAnsi"/>
            <w:sz w:val="24"/>
            <w:lang w:eastAsia="en-US"/>
            <w:rPrChange w:id="13308" w:author="DuyNgo" w:date="2012-08-10T08:15:00Z">
              <w:rPr>
                <w:rFonts w:ascii="Times New Roman" w:eastAsiaTheme="majorEastAsia" w:hAnsi="Times New Roman" w:cstheme="majorBidi"/>
                <w:b/>
                <w:bCs/>
                <w:color w:val="4F81BD" w:themeColor="accent1"/>
                <w:sz w:val="24"/>
                <w:szCs w:val="22"/>
                <w:lang w:eastAsia="en-US"/>
              </w:rPr>
            </w:rPrChange>
          </w:rPr>
          <w:t>Managing dependencies between business level objects.</w:t>
        </w:r>
      </w:ins>
    </w:p>
    <w:p w:rsidR="00771246" w:rsidRPr="00303364" w:rsidRDefault="00771246" w:rsidP="00771246">
      <w:pPr>
        <w:pStyle w:val="Items"/>
        <w:tabs>
          <w:tab w:val="clear" w:pos="795"/>
          <w:tab w:val="num" w:pos="720"/>
        </w:tabs>
        <w:ind w:left="720"/>
        <w:rPr>
          <w:ins w:id="13309" w:author="DuyNgo" w:date="2012-08-10T07:43:00Z"/>
          <w:rFonts w:asciiTheme="minorHAnsi" w:hAnsiTheme="minorHAnsi" w:cstheme="minorHAnsi"/>
          <w:sz w:val="24"/>
          <w:lang w:eastAsia="en-US"/>
          <w:rPrChange w:id="13310" w:author="DuyNgo" w:date="2012-08-10T08:15:00Z">
            <w:rPr>
              <w:ins w:id="13311" w:author="DuyNgo" w:date="2012-08-10T07:43:00Z"/>
              <w:rFonts w:ascii="Times New Roman" w:hAnsi="Times New Roman"/>
              <w:sz w:val="24"/>
              <w:lang w:eastAsia="en-US"/>
            </w:rPr>
          </w:rPrChange>
        </w:rPr>
      </w:pPr>
      <w:proofErr w:type="gramStart"/>
      <w:ins w:id="13312" w:author="DuyNgo" w:date="2012-08-10T07:43:00Z">
        <w:r w:rsidRPr="00303364">
          <w:rPr>
            <w:rFonts w:asciiTheme="minorHAnsi" w:hAnsiTheme="minorHAnsi" w:cstheme="minorHAnsi"/>
            <w:sz w:val="24"/>
            <w:lang w:eastAsia="en-US"/>
            <w:rPrChange w:id="13313" w:author="DuyNgo" w:date="2012-08-10T08:15:00Z">
              <w:rPr>
                <w:rFonts w:ascii="Times New Roman" w:eastAsiaTheme="majorEastAsia" w:hAnsi="Times New Roman" w:cstheme="majorBidi"/>
                <w:b/>
                <w:bCs/>
                <w:color w:val="4F81BD" w:themeColor="accent1"/>
                <w:sz w:val="24"/>
                <w:szCs w:val="22"/>
                <w:lang w:eastAsia="en-US"/>
              </w:rPr>
            </w:rPrChange>
          </w:rPr>
          <w:t>Adding flexibility between the presentation and the persistence layer so they do not directly communicate with each other.</w:t>
        </w:r>
        <w:proofErr w:type="gramEnd"/>
      </w:ins>
    </w:p>
    <w:p w:rsidR="00771246" w:rsidRPr="00303364" w:rsidRDefault="00771246" w:rsidP="00771246">
      <w:pPr>
        <w:pStyle w:val="Items"/>
        <w:tabs>
          <w:tab w:val="clear" w:pos="795"/>
          <w:tab w:val="num" w:pos="720"/>
        </w:tabs>
        <w:ind w:left="720"/>
        <w:rPr>
          <w:ins w:id="13314" w:author="DuyNgo" w:date="2012-08-10T07:43:00Z"/>
          <w:rFonts w:asciiTheme="minorHAnsi" w:hAnsiTheme="minorHAnsi" w:cstheme="minorHAnsi"/>
          <w:sz w:val="24"/>
          <w:lang w:eastAsia="en-US"/>
          <w:rPrChange w:id="13315" w:author="DuyNgo" w:date="2012-08-10T08:15:00Z">
            <w:rPr>
              <w:ins w:id="13316" w:author="DuyNgo" w:date="2012-08-10T07:43:00Z"/>
              <w:rFonts w:ascii="Times New Roman" w:hAnsi="Times New Roman"/>
              <w:sz w:val="24"/>
              <w:lang w:eastAsia="en-US"/>
            </w:rPr>
          </w:rPrChange>
        </w:rPr>
      </w:pPr>
      <w:proofErr w:type="gramStart"/>
      <w:ins w:id="13317" w:author="DuyNgo" w:date="2012-08-10T07:43:00Z">
        <w:r w:rsidRPr="00303364">
          <w:rPr>
            <w:rFonts w:asciiTheme="minorHAnsi" w:hAnsiTheme="minorHAnsi" w:cstheme="minorHAnsi"/>
            <w:sz w:val="24"/>
            <w:lang w:eastAsia="en-US"/>
            <w:rPrChange w:id="13318" w:author="DuyNgo" w:date="2012-08-10T08:15:00Z">
              <w:rPr>
                <w:rFonts w:ascii="Times New Roman" w:eastAsiaTheme="majorEastAsia" w:hAnsi="Times New Roman" w:cstheme="majorBidi"/>
                <w:b/>
                <w:bCs/>
                <w:color w:val="4F81BD" w:themeColor="accent1"/>
                <w:sz w:val="24"/>
                <w:szCs w:val="22"/>
                <w:lang w:eastAsia="en-US"/>
              </w:rPr>
            </w:rPrChange>
          </w:rPr>
          <w:t>Exposing a context to the business layer from the presentation layer to obtain business services.</w:t>
        </w:r>
        <w:proofErr w:type="gramEnd"/>
      </w:ins>
    </w:p>
    <w:p w:rsidR="00771246" w:rsidRPr="00303364" w:rsidRDefault="00771246" w:rsidP="00771246">
      <w:pPr>
        <w:pStyle w:val="Items"/>
        <w:tabs>
          <w:tab w:val="clear" w:pos="795"/>
          <w:tab w:val="num" w:pos="720"/>
        </w:tabs>
        <w:ind w:left="720"/>
        <w:rPr>
          <w:ins w:id="13319" w:author="DuyNgo" w:date="2012-08-10T07:43:00Z"/>
          <w:rFonts w:asciiTheme="minorHAnsi" w:hAnsiTheme="minorHAnsi" w:cstheme="minorHAnsi"/>
          <w:sz w:val="24"/>
          <w:lang w:eastAsia="en-US"/>
          <w:rPrChange w:id="13320" w:author="DuyNgo" w:date="2012-08-10T08:15:00Z">
            <w:rPr>
              <w:ins w:id="13321" w:author="DuyNgo" w:date="2012-08-10T07:43:00Z"/>
              <w:rFonts w:ascii="Times New Roman" w:hAnsi="Times New Roman"/>
              <w:sz w:val="24"/>
              <w:lang w:eastAsia="en-US"/>
            </w:rPr>
          </w:rPrChange>
        </w:rPr>
      </w:pPr>
      <w:proofErr w:type="gramStart"/>
      <w:ins w:id="13322" w:author="DuyNgo" w:date="2012-08-10T07:43:00Z">
        <w:r w:rsidRPr="00303364">
          <w:rPr>
            <w:rFonts w:asciiTheme="minorHAnsi" w:hAnsiTheme="minorHAnsi" w:cstheme="minorHAnsi"/>
            <w:sz w:val="24"/>
            <w:lang w:eastAsia="en-US"/>
            <w:rPrChange w:id="13323" w:author="DuyNgo" w:date="2012-08-10T08:15:00Z">
              <w:rPr>
                <w:rFonts w:ascii="Times New Roman" w:eastAsiaTheme="majorEastAsia" w:hAnsi="Times New Roman" w:cstheme="majorBidi"/>
                <w:b/>
                <w:bCs/>
                <w:color w:val="4F81BD" w:themeColor="accent1"/>
                <w:sz w:val="24"/>
                <w:szCs w:val="22"/>
                <w:lang w:eastAsia="en-US"/>
              </w:rPr>
            </w:rPrChange>
          </w:rPr>
          <w:t>Managing implementations from the business logic to the persistence layer.</w:t>
        </w:r>
        <w:proofErr w:type="gramEnd"/>
      </w:ins>
    </w:p>
    <w:p w:rsidR="00771246" w:rsidRPr="00303364" w:rsidRDefault="00EC0CB0">
      <w:pPr>
        <w:pStyle w:val="Heading4"/>
        <w:rPr>
          <w:ins w:id="13324" w:author="DuyNgo" w:date="2012-08-10T07:43:00Z"/>
          <w:rFonts w:asciiTheme="minorHAnsi" w:hAnsiTheme="minorHAnsi" w:cstheme="minorHAnsi"/>
          <w:sz w:val="24"/>
          <w:szCs w:val="24"/>
          <w:rPrChange w:id="13325" w:author="DuyNgo" w:date="2012-08-10T08:15:00Z">
            <w:rPr>
              <w:ins w:id="13326" w:author="DuyNgo" w:date="2012-08-10T07:43:00Z"/>
            </w:rPr>
          </w:rPrChange>
        </w:rPr>
        <w:pPrChange w:id="13327"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328" w:name="_Toc213179049"/>
      <w:bookmarkStart w:id="13329" w:name="_Toc327466310"/>
      <w:bookmarkStart w:id="13330" w:name="_Toc332351209"/>
      <w:bookmarkStart w:id="13331" w:name="_Toc266222471"/>
      <w:ins w:id="13332" w:author="DuyNgo" w:date="2012-08-10T07:48:00Z">
        <w:r w:rsidRPr="00303364">
          <w:rPr>
            <w:rFonts w:asciiTheme="minorHAnsi" w:hAnsiTheme="minorHAnsi" w:cstheme="minorHAnsi"/>
            <w:sz w:val="24"/>
            <w:szCs w:val="24"/>
            <w:rPrChange w:id="13333" w:author="DuyNgo" w:date="2012-08-10T08:15:00Z">
              <w:rPr>
                <w:i/>
                <w:iCs/>
              </w:rPr>
            </w:rPrChange>
          </w:rPr>
          <w:t xml:space="preserve">2.2.3 </w:t>
        </w:r>
      </w:ins>
      <w:ins w:id="13334" w:author="DuyNgo" w:date="2012-08-10T07:43:00Z">
        <w:r w:rsidR="00771246" w:rsidRPr="00303364">
          <w:rPr>
            <w:rFonts w:asciiTheme="minorHAnsi" w:hAnsiTheme="minorHAnsi" w:cstheme="minorHAnsi"/>
            <w:sz w:val="24"/>
            <w:szCs w:val="24"/>
            <w:rPrChange w:id="13335" w:author="DuyNgo" w:date="2012-08-10T08:15:00Z">
              <w:rPr>
                <w:i/>
                <w:iCs/>
              </w:rPr>
            </w:rPrChange>
          </w:rPr>
          <w:t>Data Access Layer</w:t>
        </w:r>
        <w:bookmarkEnd w:id="13328"/>
        <w:bookmarkEnd w:id="13329"/>
        <w:bookmarkEnd w:id="13330"/>
        <w:r w:rsidR="00771246" w:rsidRPr="00303364">
          <w:rPr>
            <w:rFonts w:asciiTheme="minorHAnsi" w:hAnsiTheme="minorHAnsi" w:cstheme="minorHAnsi"/>
            <w:sz w:val="24"/>
            <w:szCs w:val="24"/>
            <w:rPrChange w:id="13336" w:author="DuyNgo" w:date="2012-08-10T08:15:00Z">
              <w:rPr>
                <w:i/>
                <w:iCs/>
              </w:rPr>
            </w:rPrChange>
          </w:rPr>
          <w:t xml:space="preserve"> </w:t>
        </w:r>
        <w:bookmarkEnd w:id="13331"/>
      </w:ins>
    </w:p>
    <w:p w:rsidR="00771246" w:rsidRPr="00303364" w:rsidRDefault="00771246" w:rsidP="00771246">
      <w:pPr>
        <w:rPr>
          <w:ins w:id="13337" w:author="DuyNgo" w:date="2012-08-10T07:43:00Z"/>
          <w:rFonts w:cstheme="minorHAnsi"/>
          <w:color w:val="000000"/>
          <w:sz w:val="24"/>
          <w:szCs w:val="24"/>
          <w:rPrChange w:id="13338" w:author="DuyNgo" w:date="2012-08-10T08:15:00Z">
            <w:rPr>
              <w:ins w:id="13339" w:author="DuyNgo" w:date="2012-08-10T07:43:00Z"/>
              <w:rFonts w:ascii="Times New Roman" w:hAnsi="Times New Roman"/>
              <w:color w:val="000000"/>
              <w:sz w:val="24"/>
            </w:rPr>
          </w:rPrChange>
        </w:rPr>
      </w:pPr>
      <w:ins w:id="13340" w:author="DuyNgo" w:date="2012-08-10T07:43:00Z">
        <w:r w:rsidRPr="00303364">
          <w:rPr>
            <w:rFonts w:cstheme="minorHAnsi"/>
            <w:sz w:val="24"/>
            <w:szCs w:val="24"/>
            <w:rPrChange w:id="13341" w:author="DuyNgo" w:date="2012-08-10T08:15:00Z">
              <w:rPr>
                <w:rFonts w:ascii="Times New Roman" w:eastAsiaTheme="majorEastAsia" w:hAnsi="Times New Roman" w:cstheme="majorBidi"/>
                <w:b/>
                <w:bCs/>
                <w:color w:val="4F81BD" w:themeColor="accent1"/>
                <w:sz w:val="24"/>
              </w:rPr>
            </w:rPrChange>
          </w:rPr>
          <w:t>This layer manages access to persistent storage.  The primary reason to separate data access from the rest of the application is that it is easier to switch data sources and share Data Access Objects (DAOs) between applications.</w:t>
        </w:r>
      </w:ins>
    </w:p>
    <w:p w:rsidR="00771246" w:rsidRPr="00303364" w:rsidRDefault="00771246" w:rsidP="00771246">
      <w:pPr>
        <w:pStyle w:val="Items"/>
        <w:tabs>
          <w:tab w:val="clear" w:pos="795"/>
          <w:tab w:val="num" w:pos="720"/>
        </w:tabs>
        <w:ind w:left="720"/>
        <w:rPr>
          <w:ins w:id="13342" w:author="DuyNgo" w:date="2012-08-10T07:43:00Z"/>
          <w:rFonts w:asciiTheme="minorHAnsi" w:hAnsiTheme="minorHAnsi" w:cstheme="minorHAnsi"/>
          <w:sz w:val="24"/>
          <w:lang w:eastAsia="en-US"/>
          <w:rPrChange w:id="13343" w:author="DuyNgo" w:date="2012-08-10T08:15:00Z">
            <w:rPr>
              <w:ins w:id="13344" w:author="DuyNgo" w:date="2012-08-10T07:43:00Z"/>
              <w:rFonts w:ascii="Times New Roman" w:hAnsi="Times New Roman"/>
              <w:sz w:val="24"/>
              <w:lang w:eastAsia="en-US"/>
            </w:rPr>
          </w:rPrChange>
        </w:rPr>
      </w:pPr>
      <w:ins w:id="13345" w:author="DuyNgo" w:date="2012-08-10T07:43:00Z">
        <w:r w:rsidRPr="00303364">
          <w:rPr>
            <w:rFonts w:asciiTheme="minorHAnsi" w:hAnsiTheme="minorHAnsi" w:cstheme="minorHAnsi"/>
            <w:sz w:val="24"/>
            <w:rPrChange w:id="13346" w:author="DuyNgo" w:date="2012-08-10T08:15:00Z">
              <w:rPr>
                <w:rFonts w:ascii="Times New Roman" w:eastAsiaTheme="majorEastAsia" w:hAnsi="Times New Roman" w:cstheme="majorBidi"/>
                <w:b/>
                <w:bCs/>
                <w:color w:val="4F81BD" w:themeColor="accent1"/>
                <w:sz w:val="24"/>
                <w:szCs w:val="22"/>
                <w:lang w:eastAsia="en-US"/>
              </w:rPr>
            </w:rPrChange>
          </w:rPr>
          <w:t xml:space="preserve">This layer manages </w:t>
        </w:r>
        <w:r w:rsidRPr="00303364">
          <w:rPr>
            <w:rFonts w:asciiTheme="minorHAnsi" w:hAnsiTheme="minorHAnsi" w:cstheme="minorHAnsi"/>
            <w:sz w:val="24"/>
            <w:lang w:eastAsia="en-US"/>
            <w:rPrChange w:id="13347" w:author="DuyNgo" w:date="2012-08-10T08:15:00Z">
              <w:rPr>
                <w:rFonts w:ascii="Times New Roman" w:eastAsiaTheme="majorEastAsia" w:hAnsi="Times New Roman" w:cstheme="majorBidi"/>
                <w:b/>
                <w:bCs/>
                <w:color w:val="4F81BD" w:themeColor="accent1"/>
                <w:sz w:val="24"/>
                <w:szCs w:val="22"/>
                <w:lang w:eastAsia="en-US"/>
              </w:rPr>
            </w:rPrChange>
          </w:rPr>
          <w:t>reading, writing, updating, and deleting stored data.</w:t>
        </w:r>
      </w:ins>
    </w:p>
    <w:p w:rsidR="00771246" w:rsidRPr="00303364" w:rsidRDefault="00EC0CB0">
      <w:pPr>
        <w:pStyle w:val="Heading4"/>
        <w:rPr>
          <w:ins w:id="13348" w:author="DuyNgo" w:date="2012-08-10T07:43:00Z"/>
          <w:rFonts w:asciiTheme="minorHAnsi" w:hAnsiTheme="minorHAnsi" w:cstheme="minorHAnsi"/>
          <w:sz w:val="24"/>
          <w:szCs w:val="24"/>
          <w:rPrChange w:id="13349" w:author="DuyNgo" w:date="2012-08-10T08:15:00Z">
            <w:rPr>
              <w:ins w:id="13350" w:author="DuyNgo" w:date="2012-08-10T07:43:00Z"/>
            </w:rPr>
          </w:rPrChange>
        </w:rPr>
        <w:pPrChange w:id="13351"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352" w:name="_Toc213179050"/>
      <w:bookmarkStart w:id="13353" w:name="_Toc327466311"/>
      <w:bookmarkStart w:id="13354" w:name="_Toc332351210"/>
      <w:bookmarkStart w:id="13355" w:name="_Toc266222472"/>
      <w:ins w:id="13356" w:author="DuyNgo" w:date="2012-08-10T07:48:00Z">
        <w:r w:rsidRPr="00303364">
          <w:rPr>
            <w:rFonts w:asciiTheme="minorHAnsi" w:hAnsiTheme="minorHAnsi" w:cstheme="minorHAnsi"/>
            <w:sz w:val="24"/>
            <w:szCs w:val="24"/>
            <w:rPrChange w:id="13357" w:author="DuyNgo" w:date="2012-08-10T08:15:00Z">
              <w:rPr>
                <w:i/>
                <w:iCs/>
              </w:rPr>
            </w:rPrChange>
          </w:rPr>
          <w:t xml:space="preserve">2.2.4 </w:t>
        </w:r>
      </w:ins>
      <w:ins w:id="13358" w:author="DuyNgo" w:date="2012-08-10T07:43:00Z">
        <w:r w:rsidR="00771246" w:rsidRPr="00303364">
          <w:rPr>
            <w:rFonts w:asciiTheme="minorHAnsi" w:hAnsiTheme="minorHAnsi" w:cstheme="minorHAnsi"/>
            <w:sz w:val="24"/>
            <w:szCs w:val="24"/>
            <w:rPrChange w:id="13359" w:author="DuyNgo" w:date="2012-08-10T08:15:00Z">
              <w:rPr>
                <w:i/>
                <w:iCs/>
              </w:rPr>
            </w:rPrChange>
          </w:rPr>
          <w:t>Data Layer</w:t>
        </w:r>
        <w:bookmarkEnd w:id="13352"/>
        <w:bookmarkEnd w:id="13353"/>
        <w:bookmarkEnd w:id="13354"/>
        <w:r w:rsidR="00771246" w:rsidRPr="00303364">
          <w:rPr>
            <w:rFonts w:asciiTheme="minorHAnsi" w:hAnsiTheme="minorHAnsi" w:cstheme="minorHAnsi"/>
            <w:sz w:val="24"/>
            <w:szCs w:val="24"/>
            <w:rPrChange w:id="13360" w:author="DuyNgo" w:date="2012-08-10T08:15:00Z">
              <w:rPr>
                <w:i/>
                <w:iCs/>
              </w:rPr>
            </w:rPrChange>
          </w:rPr>
          <w:t xml:space="preserve">  </w:t>
        </w:r>
        <w:bookmarkEnd w:id="13355"/>
      </w:ins>
    </w:p>
    <w:p w:rsidR="00771246" w:rsidRPr="00303364" w:rsidRDefault="00771246" w:rsidP="00771246">
      <w:pPr>
        <w:rPr>
          <w:ins w:id="13361" w:author="DuyNgo" w:date="2012-08-10T07:43:00Z"/>
          <w:rFonts w:cstheme="minorHAnsi"/>
          <w:sz w:val="24"/>
          <w:szCs w:val="24"/>
          <w:rPrChange w:id="13362" w:author="DuyNgo" w:date="2012-08-10T08:15:00Z">
            <w:rPr>
              <w:ins w:id="13363" w:author="DuyNgo" w:date="2012-08-10T07:43:00Z"/>
              <w:rFonts w:ascii="Times New Roman" w:hAnsi="Times New Roman"/>
              <w:sz w:val="24"/>
            </w:rPr>
          </w:rPrChange>
        </w:rPr>
      </w:pPr>
      <w:ins w:id="13364" w:author="DuyNgo" w:date="2012-08-10T07:43:00Z">
        <w:r w:rsidRPr="00303364">
          <w:rPr>
            <w:rFonts w:cstheme="minorHAnsi"/>
            <w:sz w:val="24"/>
            <w:szCs w:val="24"/>
            <w:rPrChange w:id="13365" w:author="DuyNgo" w:date="2012-08-10T08:15:00Z">
              <w:rPr>
                <w:rFonts w:ascii="Times New Roman" w:eastAsiaTheme="majorEastAsia" w:hAnsi="Times New Roman" w:cstheme="majorBidi"/>
                <w:b/>
                <w:bCs/>
                <w:color w:val="4F81BD" w:themeColor="accent1"/>
                <w:sz w:val="24"/>
              </w:rPr>
            </w:rPrChange>
          </w:rPr>
          <w:t xml:space="preserve">In OOPMS, the storage </w:t>
        </w:r>
        <w:proofErr w:type="gramStart"/>
        <w:r w:rsidRPr="00303364">
          <w:rPr>
            <w:rFonts w:cstheme="minorHAnsi"/>
            <w:sz w:val="24"/>
            <w:szCs w:val="24"/>
            <w:rPrChange w:id="13366" w:author="DuyNgo" w:date="2012-08-10T08:15:00Z">
              <w:rPr>
                <w:rFonts w:ascii="Times New Roman" w:eastAsiaTheme="majorEastAsia" w:hAnsi="Times New Roman" w:cstheme="majorBidi"/>
                <w:b/>
                <w:bCs/>
                <w:color w:val="4F81BD" w:themeColor="accent1"/>
                <w:sz w:val="24"/>
              </w:rPr>
            </w:rPrChange>
          </w:rPr>
          <w:t>is managed</w:t>
        </w:r>
        <w:proofErr w:type="gramEnd"/>
        <w:r w:rsidRPr="00303364">
          <w:rPr>
            <w:rFonts w:cstheme="minorHAnsi"/>
            <w:sz w:val="24"/>
            <w:szCs w:val="24"/>
            <w:rPrChange w:id="13367" w:author="DuyNgo" w:date="2012-08-10T08:15:00Z">
              <w:rPr>
                <w:rFonts w:ascii="Times New Roman" w:eastAsiaTheme="majorEastAsia" w:hAnsi="Times New Roman" w:cstheme="majorBidi"/>
                <w:b/>
                <w:bCs/>
                <w:color w:val="4F81BD" w:themeColor="accent1"/>
                <w:sz w:val="24"/>
              </w:rPr>
            </w:rPrChange>
          </w:rPr>
          <w:t xml:space="preserve"> by a relational database. Oracle 10g Express </w:t>
        </w:r>
        <w:proofErr w:type="gramStart"/>
        <w:r w:rsidRPr="00303364">
          <w:rPr>
            <w:rFonts w:cstheme="minorHAnsi"/>
            <w:sz w:val="24"/>
            <w:szCs w:val="24"/>
            <w:rPrChange w:id="13368" w:author="DuyNgo" w:date="2012-08-10T08:15:00Z">
              <w:rPr>
                <w:rFonts w:ascii="Times New Roman" w:eastAsiaTheme="majorEastAsia" w:hAnsi="Times New Roman" w:cstheme="majorBidi"/>
                <w:b/>
                <w:bCs/>
                <w:color w:val="4F81BD" w:themeColor="accent1"/>
                <w:sz w:val="24"/>
              </w:rPr>
            </w:rPrChange>
          </w:rPr>
          <w:t>is used</w:t>
        </w:r>
        <w:proofErr w:type="gramEnd"/>
        <w:r w:rsidRPr="00303364">
          <w:rPr>
            <w:rFonts w:cstheme="minorHAnsi"/>
            <w:sz w:val="24"/>
            <w:szCs w:val="24"/>
            <w:rPrChange w:id="13369" w:author="DuyNgo" w:date="2012-08-10T08:15:00Z">
              <w:rPr>
                <w:rFonts w:ascii="Times New Roman" w:eastAsiaTheme="majorEastAsia" w:hAnsi="Times New Roman" w:cstheme="majorBidi"/>
                <w:b/>
                <w:bCs/>
                <w:color w:val="4F81BD" w:themeColor="accent1"/>
                <w:sz w:val="24"/>
              </w:rPr>
            </w:rPrChange>
          </w:rPr>
          <w:t xml:space="preserve"> for this layer to provide the management of stored data.</w:t>
        </w:r>
      </w:ins>
    </w:p>
    <w:p w:rsidR="00771246" w:rsidRPr="00303364" w:rsidRDefault="00771246" w:rsidP="00771246">
      <w:pPr>
        <w:rPr>
          <w:ins w:id="13370" w:author="DuyNgo" w:date="2012-08-10T07:43:00Z"/>
          <w:rFonts w:cstheme="minorHAnsi"/>
          <w:sz w:val="24"/>
          <w:szCs w:val="24"/>
          <w:lang w:val="en-GB"/>
          <w:rPrChange w:id="13371" w:author="DuyNgo" w:date="2012-08-10T08:15:00Z">
            <w:rPr>
              <w:ins w:id="13372" w:author="DuyNgo" w:date="2012-08-10T07:43:00Z"/>
              <w:rFonts w:ascii="Times New Roman" w:hAnsi="Times New Roman"/>
              <w:sz w:val="24"/>
              <w:lang w:val="en-GB"/>
            </w:rPr>
          </w:rPrChange>
        </w:rPr>
      </w:pPr>
    </w:p>
    <w:p w:rsidR="00771246" w:rsidRPr="00303364" w:rsidRDefault="00771246" w:rsidP="00771246">
      <w:pPr>
        <w:rPr>
          <w:ins w:id="13373" w:author="DuyNgo" w:date="2012-08-10T07:43:00Z"/>
          <w:rFonts w:cstheme="minorHAnsi"/>
          <w:sz w:val="24"/>
          <w:szCs w:val="24"/>
          <w:rPrChange w:id="13374" w:author="DuyNgo" w:date="2012-08-10T08:15:00Z">
            <w:rPr>
              <w:ins w:id="13375" w:author="DuyNgo" w:date="2012-08-10T07:43:00Z"/>
              <w:rFonts w:ascii="Times New Roman" w:hAnsi="Times New Roman"/>
              <w:sz w:val="24"/>
            </w:rPr>
          </w:rPrChange>
        </w:rPr>
      </w:pPr>
    </w:p>
    <w:p w:rsidR="00771246" w:rsidRPr="00303364" w:rsidRDefault="00EC0CB0">
      <w:pPr>
        <w:pStyle w:val="Heading3"/>
        <w:rPr>
          <w:ins w:id="13376" w:author="DuyNgo" w:date="2012-08-10T07:43:00Z"/>
          <w:rFonts w:asciiTheme="minorHAnsi" w:hAnsiTheme="minorHAnsi" w:cstheme="minorHAnsi"/>
          <w:sz w:val="24"/>
          <w:szCs w:val="24"/>
          <w:rPrChange w:id="13377" w:author="DuyNgo" w:date="2012-08-10T08:15:00Z">
            <w:rPr>
              <w:ins w:id="13378" w:author="DuyNgo" w:date="2012-08-10T07:43:00Z"/>
              <w:rFonts w:ascii="Times New Roman" w:hAnsi="Times New Roman" w:cs="Times New Roman"/>
              <w:sz w:val="24"/>
              <w:szCs w:val="24"/>
            </w:rPr>
          </w:rPrChange>
        </w:rPr>
        <w:pPrChange w:id="13379" w:author="DuyNgo" w:date="2012-08-10T07:48:00Z">
          <w:pPr>
            <w:pStyle w:val="Heading2"/>
          </w:pPr>
        </w:pPrChange>
      </w:pPr>
      <w:bookmarkStart w:id="13380" w:name="_Toc327466312"/>
      <w:bookmarkStart w:id="13381" w:name="_Toc332351211"/>
      <w:bookmarkStart w:id="13382" w:name="_Toc155610012"/>
      <w:bookmarkStart w:id="13383" w:name="_Toc155610000"/>
      <w:bookmarkStart w:id="13384" w:name="_Ref255054510"/>
      <w:bookmarkStart w:id="13385" w:name="_Ref255054514"/>
      <w:bookmarkStart w:id="13386" w:name="_Ref255291176"/>
      <w:ins w:id="13387" w:author="DuyNgo" w:date="2012-08-10T07:48:00Z">
        <w:r w:rsidRPr="00303364">
          <w:rPr>
            <w:rStyle w:val="Heading3Char"/>
            <w:rFonts w:asciiTheme="minorHAnsi" w:hAnsiTheme="minorHAnsi" w:cstheme="minorHAnsi"/>
            <w:sz w:val="24"/>
            <w:szCs w:val="24"/>
            <w:rPrChange w:id="13388" w:author="DuyNgo" w:date="2012-08-10T08:15:00Z">
              <w:rPr>
                <w:rStyle w:val="Heading3Char"/>
              </w:rPr>
            </w:rPrChange>
          </w:rPr>
          <w:lastRenderedPageBreak/>
          <w:t xml:space="preserve">2.3 </w:t>
        </w:r>
      </w:ins>
      <w:ins w:id="13389" w:author="DuyNgo" w:date="2012-08-10T07:43:00Z">
        <w:r w:rsidR="00771246" w:rsidRPr="00303364">
          <w:rPr>
            <w:rStyle w:val="Heading3Char"/>
            <w:rFonts w:asciiTheme="minorHAnsi" w:hAnsiTheme="minorHAnsi" w:cstheme="minorHAnsi"/>
            <w:rPrChange w:id="13390" w:author="DuyNgo" w:date="2012-08-10T08:15:00Z">
              <w:rPr>
                <w:rFonts w:ascii="Times New Roman" w:hAnsi="Times New Roman" w:cs="Times New Roman"/>
                <w:sz w:val="24"/>
                <w:szCs w:val="24"/>
              </w:rPr>
            </w:rPrChange>
          </w:rPr>
          <w:t>Packages/Components view</w:t>
        </w:r>
        <w:bookmarkEnd w:id="13380"/>
        <w:bookmarkEnd w:id="13381"/>
      </w:ins>
    </w:p>
    <w:p w:rsidR="00771246" w:rsidRPr="00303364" w:rsidRDefault="00771246" w:rsidP="00771246">
      <w:pPr>
        <w:rPr>
          <w:ins w:id="13391" w:author="DuyNgo" w:date="2012-08-10T07:43:00Z"/>
          <w:rFonts w:cstheme="minorHAnsi"/>
          <w:sz w:val="24"/>
          <w:szCs w:val="24"/>
          <w:rPrChange w:id="13392" w:author="DuyNgo" w:date="2012-08-10T08:15:00Z">
            <w:rPr>
              <w:ins w:id="13393" w:author="DuyNgo" w:date="2012-08-10T07:43:00Z"/>
              <w:rFonts w:ascii="Times New Roman" w:hAnsi="Times New Roman"/>
              <w:sz w:val="24"/>
            </w:rPr>
          </w:rPrChange>
        </w:rPr>
      </w:pPr>
      <w:ins w:id="13394" w:author="DuyNgo" w:date="2012-08-10T07:43:00Z">
        <w:r w:rsidRPr="00303364">
          <w:rPr>
            <w:rFonts w:cstheme="minorHAnsi"/>
            <w:b/>
            <w:color w:val="FF0000"/>
            <w:sz w:val="24"/>
            <w:szCs w:val="24"/>
            <w:rPrChange w:id="13395" w:author="DuyNgo" w:date="2012-08-10T08:15:00Z">
              <w:rPr>
                <w:rFonts w:ascii="Times New Roman" w:eastAsiaTheme="majorEastAsia" w:hAnsi="Times New Roman" w:cstheme="majorBidi"/>
                <w:b/>
                <w:bCs/>
                <w:color w:val="FF0000"/>
                <w:sz w:val="24"/>
                <w:szCs w:val="26"/>
              </w:rPr>
            </w:rPrChange>
          </w:rPr>
          <w:t xml:space="preserve"> </w:t>
        </w:r>
      </w:ins>
      <w:ins w:id="13396" w:author="DuyNgo" w:date="2012-08-10T07:43:00Z">
        <w:r w:rsidRPr="00303364">
          <w:rPr>
            <w:rFonts w:cstheme="minorHAnsi"/>
            <w:sz w:val="24"/>
            <w:szCs w:val="24"/>
            <w:rPrChange w:id="13397" w:author="DuyNgo" w:date="2012-08-10T08:15:00Z">
              <w:rPr>
                <w:rFonts w:cstheme="minorHAnsi"/>
                <w:sz w:val="24"/>
                <w:szCs w:val="24"/>
              </w:rPr>
            </w:rPrChange>
          </w:rPr>
          <w:object w:dxaOrig="12242" w:dyaOrig="11738">
            <v:shape id="_x0000_i1097" type="#_x0000_t75" style="width:497.3pt;height:468.85pt" o:ole="">
              <v:imagedata r:id="rId159" o:title=""/>
            </v:shape>
            <o:OLEObject Type="Embed" ProgID="Visio.Drawing.11" ShapeID="_x0000_i1097" DrawAspect="Content" ObjectID="_1406100405" r:id="rId160"/>
          </w:object>
        </w:r>
      </w:ins>
    </w:p>
    <w:p w:rsidR="00771246" w:rsidRPr="00303364" w:rsidRDefault="00793122">
      <w:pPr>
        <w:pStyle w:val="Heading4"/>
        <w:rPr>
          <w:ins w:id="13398" w:author="DuyNgo" w:date="2012-08-10T07:43:00Z"/>
          <w:rFonts w:asciiTheme="minorHAnsi" w:hAnsiTheme="minorHAnsi" w:cstheme="minorHAnsi"/>
          <w:sz w:val="24"/>
          <w:szCs w:val="24"/>
          <w:rPrChange w:id="13399" w:author="DuyNgo" w:date="2012-08-10T08:15:00Z">
            <w:rPr>
              <w:ins w:id="13400" w:author="DuyNgo" w:date="2012-08-10T07:43:00Z"/>
            </w:rPr>
          </w:rPrChange>
        </w:rPr>
        <w:pPrChange w:id="13401"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402" w:name="_Toc213179055"/>
      <w:bookmarkStart w:id="13403" w:name="_Toc266222477"/>
      <w:bookmarkStart w:id="13404" w:name="_Toc327466313"/>
      <w:bookmarkStart w:id="13405" w:name="_Toc332351212"/>
      <w:ins w:id="13406" w:author="DuyNgo" w:date="2012-08-10T07:48:00Z">
        <w:r w:rsidRPr="00303364">
          <w:rPr>
            <w:rFonts w:asciiTheme="minorHAnsi" w:hAnsiTheme="minorHAnsi" w:cstheme="minorHAnsi"/>
            <w:sz w:val="24"/>
            <w:szCs w:val="24"/>
            <w:rPrChange w:id="13407" w:author="DuyNgo" w:date="2012-08-10T08:15:00Z">
              <w:rPr>
                <w:i/>
                <w:iCs/>
              </w:rPr>
            </w:rPrChange>
          </w:rPr>
          <w:t xml:space="preserve">2.3.1 </w:t>
        </w:r>
      </w:ins>
      <w:ins w:id="13408" w:author="DuyNgo" w:date="2012-08-10T07:43:00Z">
        <w:r w:rsidR="00771246" w:rsidRPr="00303364">
          <w:rPr>
            <w:rFonts w:asciiTheme="minorHAnsi" w:hAnsiTheme="minorHAnsi" w:cstheme="minorHAnsi"/>
            <w:sz w:val="24"/>
            <w:szCs w:val="24"/>
            <w:rPrChange w:id="13409" w:author="DuyNgo" w:date="2012-08-10T08:15:00Z">
              <w:rPr>
                <w:i/>
                <w:iCs/>
              </w:rPr>
            </w:rPrChange>
          </w:rPr>
          <w:t>UI Components</w:t>
        </w:r>
        <w:bookmarkEnd w:id="13402"/>
        <w:bookmarkEnd w:id="13403"/>
        <w:bookmarkEnd w:id="13404"/>
        <w:bookmarkEnd w:id="13405"/>
      </w:ins>
    </w:p>
    <w:p w:rsidR="00771246" w:rsidRPr="00303364" w:rsidRDefault="00771246" w:rsidP="00771246">
      <w:pPr>
        <w:rPr>
          <w:ins w:id="13410" w:author="DuyNgo" w:date="2012-08-10T07:43:00Z"/>
          <w:rFonts w:cstheme="minorHAnsi"/>
          <w:sz w:val="24"/>
          <w:szCs w:val="24"/>
          <w:rPrChange w:id="13411" w:author="DuyNgo" w:date="2012-08-10T08:15:00Z">
            <w:rPr>
              <w:ins w:id="13412" w:author="DuyNgo" w:date="2012-08-10T07:43:00Z"/>
              <w:rFonts w:ascii="Times New Roman" w:hAnsi="Times New Roman"/>
              <w:sz w:val="24"/>
            </w:rPr>
          </w:rPrChange>
        </w:rPr>
      </w:pPr>
      <w:ins w:id="13413" w:author="DuyNgo" w:date="2012-08-10T07:43:00Z">
        <w:r w:rsidRPr="00303364">
          <w:rPr>
            <w:rFonts w:cstheme="minorHAnsi"/>
            <w:sz w:val="24"/>
            <w:szCs w:val="24"/>
            <w:rPrChange w:id="13414" w:author="DuyNgo" w:date="2012-08-10T08:15:00Z">
              <w:rPr>
                <w:rFonts w:ascii="Times New Roman" w:eastAsiaTheme="majorEastAsia" w:hAnsi="Times New Roman" w:cstheme="majorBidi"/>
                <w:b/>
                <w:bCs/>
                <w:color w:val="4F81BD" w:themeColor="accent1"/>
                <w:sz w:val="24"/>
              </w:rPr>
            </w:rPrChange>
          </w:rPr>
          <w:t xml:space="preserve">This package includes the implementation for the JSP, MVC architecture </w:t>
        </w:r>
        <w:proofErr w:type="gramStart"/>
        <w:r w:rsidRPr="00303364">
          <w:rPr>
            <w:rFonts w:cstheme="minorHAnsi"/>
            <w:sz w:val="24"/>
            <w:szCs w:val="24"/>
            <w:rPrChange w:id="13415" w:author="DuyNgo" w:date="2012-08-10T08:15:00Z">
              <w:rPr>
                <w:rFonts w:ascii="Times New Roman" w:eastAsiaTheme="majorEastAsia" w:hAnsi="Times New Roman" w:cstheme="majorBidi"/>
                <w:b/>
                <w:bCs/>
                <w:color w:val="4F81BD" w:themeColor="accent1"/>
                <w:sz w:val="24"/>
              </w:rPr>
            </w:rPrChange>
          </w:rPr>
          <w:t>proposed to be used</w:t>
        </w:r>
        <w:proofErr w:type="gramEnd"/>
        <w:r w:rsidRPr="00303364">
          <w:rPr>
            <w:rFonts w:cstheme="minorHAnsi"/>
            <w:sz w:val="24"/>
            <w:szCs w:val="24"/>
            <w:rPrChange w:id="13416" w:author="DuyNgo" w:date="2012-08-10T08:15:00Z">
              <w:rPr>
                <w:rFonts w:ascii="Times New Roman" w:eastAsiaTheme="majorEastAsia" w:hAnsi="Times New Roman" w:cstheme="majorBidi"/>
                <w:b/>
                <w:bCs/>
                <w:color w:val="4F81BD" w:themeColor="accent1"/>
                <w:sz w:val="24"/>
              </w:rPr>
            </w:rPrChange>
          </w:rPr>
          <w:t xml:space="preserve"> in the Presentation Layer to handle the display to the end user.</w:t>
        </w:r>
      </w:ins>
    </w:p>
    <w:p w:rsidR="00771246" w:rsidRPr="00303364" w:rsidRDefault="00771246" w:rsidP="00771246">
      <w:pPr>
        <w:pStyle w:val="Items"/>
        <w:tabs>
          <w:tab w:val="clear" w:pos="795"/>
          <w:tab w:val="num" w:pos="720"/>
        </w:tabs>
        <w:ind w:left="720"/>
        <w:rPr>
          <w:ins w:id="13417" w:author="DuyNgo" w:date="2012-08-10T07:43:00Z"/>
          <w:rFonts w:asciiTheme="minorHAnsi" w:hAnsiTheme="minorHAnsi" w:cstheme="minorHAnsi"/>
          <w:sz w:val="24"/>
          <w:rPrChange w:id="13418" w:author="DuyNgo" w:date="2012-08-10T08:15:00Z">
            <w:rPr>
              <w:ins w:id="13419" w:author="DuyNgo" w:date="2012-08-10T07:43:00Z"/>
              <w:rFonts w:ascii="Times New Roman" w:hAnsi="Times New Roman"/>
              <w:sz w:val="24"/>
            </w:rPr>
          </w:rPrChange>
        </w:rPr>
      </w:pPr>
      <w:ins w:id="13420" w:author="DuyNgo" w:date="2012-08-10T07:43:00Z">
        <w:r w:rsidRPr="00303364">
          <w:rPr>
            <w:rFonts w:asciiTheme="minorHAnsi" w:hAnsiTheme="minorHAnsi" w:cstheme="minorHAnsi"/>
            <w:b/>
            <w:sz w:val="24"/>
            <w:rPrChange w:id="13421" w:author="DuyNgo" w:date="2012-08-10T08:15:00Z">
              <w:rPr>
                <w:rFonts w:ascii="Times New Roman" w:eastAsiaTheme="majorEastAsia" w:hAnsi="Times New Roman" w:cstheme="majorBidi"/>
                <w:b/>
                <w:bCs/>
                <w:color w:val="4F81BD" w:themeColor="accent1"/>
                <w:sz w:val="24"/>
                <w:szCs w:val="22"/>
                <w:lang w:eastAsia="en-US"/>
              </w:rPr>
            </w:rPrChange>
          </w:rPr>
          <w:t>Validation</w:t>
        </w:r>
        <w:r w:rsidRPr="00303364">
          <w:rPr>
            <w:rFonts w:asciiTheme="minorHAnsi" w:hAnsiTheme="minorHAnsi" w:cstheme="minorHAnsi"/>
            <w:sz w:val="24"/>
            <w:rPrChange w:id="13422" w:author="DuyNgo" w:date="2012-08-10T08:15:00Z">
              <w:rPr>
                <w:rFonts w:ascii="Times New Roman" w:eastAsiaTheme="majorEastAsia" w:hAnsi="Times New Roman" w:cstheme="majorBidi"/>
                <w:b/>
                <w:bCs/>
                <w:color w:val="4F81BD" w:themeColor="accent1"/>
                <w:sz w:val="24"/>
                <w:szCs w:val="22"/>
                <w:lang w:eastAsia="en-US"/>
              </w:rPr>
            </w:rPrChange>
          </w:rPr>
          <w:t xml:space="preserve">: All validation of incoming requests parameters to the server should be validated using JavaScript Validation or JSP client side </w:t>
        </w:r>
        <w:proofErr w:type="gramStart"/>
        <w:r w:rsidRPr="00303364">
          <w:rPr>
            <w:rFonts w:asciiTheme="minorHAnsi" w:hAnsiTheme="minorHAnsi" w:cstheme="minorHAnsi"/>
            <w:sz w:val="24"/>
            <w:rPrChange w:id="13423" w:author="DuyNgo" w:date="2012-08-10T08:15:00Z">
              <w:rPr>
                <w:rFonts w:ascii="Times New Roman" w:eastAsiaTheme="majorEastAsia" w:hAnsi="Times New Roman" w:cstheme="majorBidi"/>
                <w:b/>
                <w:bCs/>
                <w:color w:val="4F81BD" w:themeColor="accent1"/>
                <w:sz w:val="24"/>
                <w:szCs w:val="22"/>
                <w:lang w:eastAsia="en-US"/>
              </w:rPr>
            </w:rPrChange>
          </w:rPr>
          <w:t>control .</w:t>
        </w:r>
        <w:proofErr w:type="gramEnd"/>
      </w:ins>
    </w:p>
    <w:p w:rsidR="00771246" w:rsidRPr="00303364" w:rsidRDefault="00793122">
      <w:pPr>
        <w:pStyle w:val="Heading4"/>
        <w:rPr>
          <w:ins w:id="13424" w:author="DuyNgo" w:date="2012-08-10T07:43:00Z"/>
          <w:rFonts w:asciiTheme="minorHAnsi" w:hAnsiTheme="minorHAnsi" w:cstheme="minorHAnsi"/>
          <w:sz w:val="24"/>
          <w:szCs w:val="24"/>
          <w:rPrChange w:id="13425" w:author="DuyNgo" w:date="2012-08-10T08:15:00Z">
            <w:rPr>
              <w:ins w:id="13426" w:author="DuyNgo" w:date="2012-08-10T07:43:00Z"/>
            </w:rPr>
          </w:rPrChange>
        </w:rPr>
        <w:pPrChange w:id="13427"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428" w:name="_Toc213179056"/>
      <w:bookmarkStart w:id="13429" w:name="_Toc266222478"/>
      <w:bookmarkStart w:id="13430" w:name="_Toc327466314"/>
      <w:bookmarkStart w:id="13431" w:name="_Toc332351213"/>
      <w:ins w:id="13432" w:author="DuyNgo" w:date="2012-08-10T07:48:00Z">
        <w:r w:rsidRPr="00303364">
          <w:rPr>
            <w:rFonts w:asciiTheme="minorHAnsi" w:hAnsiTheme="minorHAnsi" w:cstheme="minorHAnsi"/>
            <w:sz w:val="24"/>
            <w:szCs w:val="24"/>
            <w:rPrChange w:id="13433" w:author="DuyNgo" w:date="2012-08-10T08:15:00Z">
              <w:rPr>
                <w:i/>
                <w:iCs/>
              </w:rPr>
            </w:rPrChange>
          </w:rPr>
          <w:lastRenderedPageBreak/>
          <w:t xml:space="preserve">2.3.2 </w:t>
        </w:r>
      </w:ins>
      <w:ins w:id="13434" w:author="DuyNgo" w:date="2012-08-10T07:43:00Z">
        <w:r w:rsidR="00771246" w:rsidRPr="00303364">
          <w:rPr>
            <w:rFonts w:asciiTheme="minorHAnsi" w:hAnsiTheme="minorHAnsi" w:cstheme="minorHAnsi"/>
            <w:sz w:val="24"/>
            <w:szCs w:val="24"/>
            <w:rPrChange w:id="13435" w:author="DuyNgo" w:date="2012-08-10T08:15:00Z">
              <w:rPr>
                <w:i/>
                <w:iCs/>
              </w:rPr>
            </w:rPrChange>
          </w:rPr>
          <w:t>Business Object</w:t>
        </w:r>
        <w:bookmarkEnd w:id="13428"/>
        <w:bookmarkEnd w:id="13429"/>
        <w:bookmarkEnd w:id="13430"/>
        <w:bookmarkEnd w:id="13431"/>
      </w:ins>
    </w:p>
    <w:p w:rsidR="00771246" w:rsidRPr="00303364" w:rsidRDefault="00771246" w:rsidP="00771246">
      <w:pPr>
        <w:rPr>
          <w:ins w:id="13436" w:author="DuyNgo" w:date="2012-08-10T07:43:00Z"/>
          <w:rStyle w:val="emph1"/>
          <w:rFonts w:cstheme="minorHAnsi"/>
          <w:b w:val="0"/>
          <w:i w:val="0"/>
          <w:sz w:val="24"/>
          <w:szCs w:val="24"/>
          <w:rPrChange w:id="13437" w:author="DuyNgo" w:date="2012-08-10T08:15:00Z">
            <w:rPr>
              <w:ins w:id="13438" w:author="DuyNgo" w:date="2012-08-10T07:43:00Z"/>
              <w:rStyle w:val="emph1"/>
              <w:rFonts w:ascii="Times New Roman" w:eastAsiaTheme="majorEastAsia" w:hAnsi="Times New Roman" w:cstheme="majorBidi"/>
              <w:b w:val="0"/>
              <w:bCs w:val="0"/>
              <w:i w:val="0"/>
              <w:iCs w:val="0"/>
              <w:color w:val="4F81BD" w:themeColor="accent1"/>
              <w:sz w:val="24"/>
            </w:rPr>
          </w:rPrChange>
        </w:rPr>
      </w:pPr>
      <w:ins w:id="13439" w:author="DuyNgo" w:date="2012-08-10T07:43:00Z">
        <w:r w:rsidRPr="00303364">
          <w:rPr>
            <w:rFonts w:cstheme="minorHAnsi"/>
            <w:sz w:val="24"/>
            <w:szCs w:val="24"/>
            <w:rPrChange w:id="13440" w:author="DuyNgo" w:date="2012-08-10T08:15:00Z">
              <w:rPr>
                <w:rFonts w:ascii="Times New Roman" w:eastAsiaTheme="majorEastAsia" w:hAnsi="Times New Roman" w:cstheme="majorBidi"/>
                <w:i/>
                <w:iCs/>
                <w:color w:val="4F81BD" w:themeColor="accent1"/>
                <w:sz w:val="24"/>
              </w:rPr>
            </w:rPrChange>
          </w:rPr>
          <w:t xml:space="preserve">This package includes the implementation of business objects. </w:t>
        </w:r>
        <w:r w:rsidRPr="00303364">
          <w:rPr>
            <w:rFonts w:cstheme="minorHAnsi"/>
            <w:b/>
            <w:sz w:val="24"/>
            <w:szCs w:val="24"/>
            <w:rPrChange w:id="13441" w:author="DuyNgo" w:date="2012-08-10T08:15:00Z">
              <w:rPr>
                <w:rFonts w:ascii="Times New Roman" w:eastAsiaTheme="majorEastAsia" w:hAnsi="Times New Roman" w:cstheme="majorBidi"/>
                <w:b/>
                <w:bCs/>
                <w:color w:val="4F81BD" w:themeColor="accent1"/>
                <w:sz w:val="24"/>
              </w:rPr>
            </w:rPrChange>
          </w:rPr>
          <w:t>Business Object</w:t>
        </w:r>
        <w:r w:rsidRPr="00303364">
          <w:rPr>
            <w:rFonts w:cstheme="minorHAnsi"/>
            <w:sz w:val="24"/>
            <w:szCs w:val="24"/>
            <w:rPrChange w:id="13442" w:author="DuyNgo" w:date="2012-08-10T08:15:00Z">
              <w:rPr>
                <w:rFonts w:ascii="Times New Roman" w:eastAsiaTheme="majorEastAsia" w:hAnsi="Times New Roman" w:cstheme="majorBidi"/>
                <w:b/>
                <w:bCs/>
                <w:color w:val="4F81BD" w:themeColor="accent1"/>
                <w:sz w:val="24"/>
              </w:rPr>
            </w:rPrChange>
          </w:rPr>
          <w:t xml:space="preserve"> (BO) layer </w:t>
        </w:r>
        <w:proofErr w:type="gramStart"/>
        <w:r w:rsidRPr="00303364">
          <w:rPr>
            <w:rFonts w:cstheme="minorHAnsi"/>
            <w:sz w:val="24"/>
            <w:szCs w:val="24"/>
            <w:rPrChange w:id="13443" w:author="DuyNgo" w:date="2012-08-10T08:15:00Z">
              <w:rPr>
                <w:rFonts w:ascii="Times New Roman" w:eastAsiaTheme="majorEastAsia" w:hAnsi="Times New Roman" w:cstheme="majorBidi"/>
                <w:b/>
                <w:bCs/>
                <w:color w:val="4F81BD" w:themeColor="accent1"/>
                <w:sz w:val="24"/>
              </w:rPr>
            </w:rPrChange>
          </w:rPr>
          <w:t>is used</w:t>
        </w:r>
        <w:proofErr w:type="gramEnd"/>
        <w:r w:rsidRPr="00303364">
          <w:rPr>
            <w:rFonts w:cstheme="minorHAnsi"/>
            <w:sz w:val="24"/>
            <w:szCs w:val="24"/>
            <w:rPrChange w:id="13444" w:author="DuyNgo" w:date="2012-08-10T08:15:00Z">
              <w:rPr>
                <w:rFonts w:ascii="Times New Roman" w:eastAsiaTheme="majorEastAsia" w:hAnsi="Times New Roman" w:cstheme="majorBidi"/>
                <w:b/>
                <w:bCs/>
                <w:color w:val="4F81BD" w:themeColor="accent1"/>
                <w:sz w:val="24"/>
              </w:rPr>
            </w:rPrChange>
          </w:rPr>
          <w:t xml:space="preserve"> to perform the business operations. </w:t>
        </w:r>
        <w:r w:rsidRPr="00303364">
          <w:rPr>
            <w:rStyle w:val="emph1"/>
            <w:rFonts w:cstheme="minorHAnsi"/>
            <w:sz w:val="24"/>
            <w:szCs w:val="24"/>
            <w:rPrChange w:id="13445" w:author="DuyNgo" w:date="2012-08-10T08:15:00Z">
              <w:rPr>
                <w:rStyle w:val="emph1"/>
                <w:rFonts w:ascii="Times New Roman" w:eastAsiaTheme="majorEastAsia" w:hAnsi="Times New Roman" w:cstheme="majorBidi"/>
                <w:b w:val="0"/>
                <w:bCs w:val="0"/>
                <w:color w:val="4F81BD" w:themeColor="accent1"/>
                <w:sz w:val="24"/>
              </w:rPr>
            </w:rPrChange>
          </w:rPr>
          <w:t xml:space="preserve">The Business Object layer will access the DAO to access database. Transactions </w:t>
        </w:r>
        <w:proofErr w:type="gramStart"/>
        <w:r w:rsidRPr="00303364">
          <w:rPr>
            <w:rStyle w:val="emph1"/>
            <w:rFonts w:cstheme="minorHAnsi"/>
            <w:sz w:val="24"/>
            <w:szCs w:val="24"/>
            <w:rPrChange w:id="13446" w:author="DuyNgo" w:date="2012-08-10T08:15:00Z">
              <w:rPr>
                <w:rStyle w:val="emph1"/>
                <w:rFonts w:ascii="Times New Roman" w:eastAsiaTheme="majorEastAsia" w:hAnsi="Times New Roman" w:cstheme="majorBidi"/>
                <w:b w:val="0"/>
                <w:bCs w:val="0"/>
                <w:color w:val="4F81BD" w:themeColor="accent1"/>
                <w:sz w:val="24"/>
              </w:rPr>
            </w:rPrChange>
          </w:rPr>
          <w:t>should be managed</w:t>
        </w:r>
        <w:proofErr w:type="gramEnd"/>
        <w:r w:rsidRPr="00303364">
          <w:rPr>
            <w:rStyle w:val="emph1"/>
            <w:rFonts w:cstheme="minorHAnsi"/>
            <w:sz w:val="24"/>
            <w:szCs w:val="24"/>
            <w:rPrChange w:id="13447" w:author="DuyNgo" w:date="2012-08-10T08:15:00Z">
              <w:rPr>
                <w:rStyle w:val="emph1"/>
                <w:rFonts w:ascii="Times New Roman" w:eastAsiaTheme="majorEastAsia" w:hAnsi="Times New Roman" w:cstheme="majorBidi"/>
                <w:b w:val="0"/>
                <w:bCs w:val="0"/>
                <w:color w:val="4F81BD" w:themeColor="accent1"/>
                <w:sz w:val="24"/>
              </w:rPr>
            </w:rPrChange>
          </w:rPr>
          <w:t xml:space="preserve"> within this business layer.</w:t>
        </w:r>
      </w:ins>
    </w:p>
    <w:p w:rsidR="00771246" w:rsidRPr="00303364" w:rsidRDefault="00793122">
      <w:pPr>
        <w:pStyle w:val="Heading4"/>
        <w:rPr>
          <w:ins w:id="13448" w:author="DuyNgo" w:date="2012-08-10T07:43:00Z"/>
          <w:rFonts w:asciiTheme="minorHAnsi" w:hAnsiTheme="minorHAnsi" w:cstheme="minorHAnsi"/>
          <w:sz w:val="24"/>
          <w:szCs w:val="24"/>
          <w:rPrChange w:id="13449" w:author="DuyNgo" w:date="2012-08-10T08:15:00Z">
            <w:rPr>
              <w:ins w:id="13450" w:author="DuyNgo" w:date="2012-08-10T07:43:00Z"/>
            </w:rPr>
          </w:rPrChange>
        </w:rPr>
        <w:pPrChange w:id="13451"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452" w:name="_Toc213179057"/>
      <w:bookmarkStart w:id="13453" w:name="_Toc266222479"/>
      <w:bookmarkStart w:id="13454" w:name="_Toc327466315"/>
      <w:bookmarkStart w:id="13455" w:name="_Toc332351214"/>
      <w:ins w:id="13456" w:author="DuyNgo" w:date="2012-08-10T07:49:00Z">
        <w:r w:rsidRPr="00303364">
          <w:rPr>
            <w:rFonts w:asciiTheme="minorHAnsi" w:hAnsiTheme="minorHAnsi" w:cstheme="minorHAnsi"/>
            <w:sz w:val="24"/>
            <w:szCs w:val="24"/>
            <w:rPrChange w:id="13457" w:author="DuyNgo" w:date="2012-08-10T08:15:00Z">
              <w:rPr>
                <w:i/>
                <w:iCs/>
              </w:rPr>
            </w:rPrChange>
          </w:rPr>
          <w:t xml:space="preserve">2.3.4 </w:t>
        </w:r>
      </w:ins>
      <w:ins w:id="13458" w:author="DuyNgo" w:date="2012-08-10T07:43:00Z">
        <w:r w:rsidR="00771246" w:rsidRPr="00303364">
          <w:rPr>
            <w:rFonts w:asciiTheme="minorHAnsi" w:hAnsiTheme="minorHAnsi" w:cstheme="minorHAnsi"/>
            <w:sz w:val="24"/>
            <w:szCs w:val="24"/>
            <w:rPrChange w:id="13459" w:author="DuyNgo" w:date="2012-08-10T08:15:00Z">
              <w:rPr>
                <w:i/>
                <w:iCs/>
              </w:rPr>
            </w:rPrChange>
          </w:rPr>
          <w:t>Transfer Data Objects</w:t>
        </w:r>
        <w:bookmarkEnd w:id="13452"/>
        <w:bookmarkEnd w:id="13453"/>
        <w:r w:rsidR="00771246" w:rsidRPr="00303364">
          <w:rPr>
            <w:rFonts w:asciiTheme="minorHAnsi" w:hAnsiTheme="minorHAnsi" w:cstheme="minorHAnsi"/>
            <w:sz w:val="24"/>
            <w:szCs w:val="24"/>
            <w:rPrChange w:id="13460" w:author="DuyNgo" w:date="2012-08-10T08:15:00Z">
              <w:rPr>
                <w:i/>
                <w:iCs/>
              </w:rPr>
            </w:rPrChange>
          </w:rPr>
          <w:t xml:space="preserve"> </w:t>
        </w:r>
        <w:proofErr w:type="gramStart"/>
        <w:r w:rsidR="00771246" w:rsidRPr="00303364">
          <w:rPr>
            <w:rFonts w:asciiTheme="minorHAnsi" w:hAnsiTheme="minorHAnsi" w:cstheme="minorHAnsi"/>
            <w:sz w:val="24"/>
            <w:szCs w:val="24"/>
            <w:rPrChange w:id="13461" w:author="DuyNgo" w:date="2012-08-10T08:15:00Z">
              <w:rPr>
                <w:i/>
                <w:iCs/>
              </w:rPr>
            </w:rPrChange>
          </w:rPr>
          <w:t>( Entity</w:t>
        </w:r>
        <w:proofErr w:type="gramEnd"/>
        <w:r w:rsidR="00771246" w:rsidRPr="00303364">
          <w:rPr>
            <w:rFonts w:asciiTheme="minorHAnsi" w:hAnsiTheme="minorHAnsi" w:cstheme="minorHAnsi"/>
            <w:sz w:val="24"/>
            <w:szCs w:val="24"/>
            <w:rPrChange w:id="13462" w:author="DuyNgo" w:date="2012-08-10T08:15:00Z">
              <w:rPr>
                <w:i/>
                <w:iCs/>
              </w:rPr>
            </w:rPrChange>
          </w:rPr>
          <w:t xml:space="preserve"> )</w:t>
        </w:r>
        <w:bookmarkEnd w:id="13454"/>
        <w:bookmarkEnd w:id="13455"/>
      </w:ins>
    </w:p>
    <w:p w:rsidR="00771246" w:rsidRPr="00303364" w:rsidRDefault="00771246" w:rsidP="00771246">
      <w:pPr>
        <w:pStyle w:val="Items"/>
        <w:tabs>
          <w:tab w:val="clear" w:pos="795"/>
          <w:tab w:val="num" w:pos="0"/>
        </w:tabs>
        <w:ind w:left="0" w:firstLine="0"/>
        <w:rPr>
          <w:ins w:id="13463" w:author="DuyNgo" w:date="2012-08-10T07:43:00Z"/>
          <w:rFonts w:asciiTheme="minorHAnsi" w:hAnsiTheme="minorHAnsi" w:cstheme="minorHAnsi"/>
          <w:sz w:val="24"/>
          <w:rPrChange w:id="13464" w:author="DuyNgo" w:date="2012-08-10T08:15:00Z">
            <w:rPr>
              <w:ins w:id="13465" w:author="DuyNgo" w:date="2012-08-10T07:43:00Z"/>
              <w:rFonts w:ascii="Times New Roman" w:hAnsi="Times New Roman"/>
              <w:sz w:val="24"/>
            </w:rPr>
          </w:rPrChange>
        </w:rPr>
      </w:pPr>
      <w:ins w:id="13466" w:author="DuyNgo" w:date="2012-08-10T07:43:00Z">
        <w:r w:rsidRPr="00303364">
          <w:rPr>
            <w:rFonts w:asciiTheme="minorHAnsi" w:hAnsiTheme="minorHAnsi" w:cstheme="minorHAnsi"/>
            <w:sz w:val="24"/>
            <w:rPrChange w:id="13467" w:author="DuyNgo" w:date="2012-08-10T08:15:00Z">
              <w:rPr>
                <w:rFonts w:ascii="Times New Roman" w:eastAsiaTheme="majorEastAsia" w:hAnsi="Times New Roman" w:cstheme="majorBidi"/>
                <w:b/>
                <w:bCs/>
                <w:color w:val="4F81BD" w:themeColor="accent1"/>
                <w:sz w:val="24"/>
                <w:szCs w:val="22"/>
                <w:lang w:eastAsia="en-US"/>
              </w:rPr>
            </w:rPrChange>
          </w:rPr>
          <w:t xml:space="preserve">Transfer Data Objects is java class, contains lightweight structures for related business information. These </w:t>
        </w:r>
        <w:proofErr w:type="gramStart"/>
        <w:r w:rsidRPr="00303364">
          <w:rPr>
            <w:rFonts w:asciiTheme="minorHAnsi" w:hAnsiTheme="minorHAnsi" w:cstheme="minorHAnsi"/>
            <w:sz w:val="24"/>
            <w:rPrChange w:id="13468" w:author="DuyNgo" w:date="2012-08-10T08:15:00Z">
              <w:rPr>
                <w:rFonts w:ascii="Times New Roman" w:eastAsiaTheme="majorEastAsia" w:hAnsi="Times New Roman" w:cstheme="majorBidi"/>
                <w:b/>
                <w:bCs/>
                <w:color w:val="4F81BD" w:themeColor="accent1"/>
                <w:sz w:val="24"/>
                <w:szCs w:val="22"/>
                <w:lang w:eastAsia="en-US"/>
              </w:rPr>
            </w:rPrChange>
          </w:rPr>
          <w:t>are sometimes referred</w:t>
        </w:r>
        <w:proofErr w:type="gramEnd"/>
        <w:r w:rsidRPr="00303364">
          <w:rPr>
            <w:rFonts w:asciiTheme="minorHAnsi" w:hAnsiTheme="minorHAnsi" w:cstheme="minorHAnsi"/>
            <w:sz w:val="24"/>
            <w:rPrChange w:id="13469" w:author="DuyNgo" w:date="2012-08-10T08:15:00Z">
              <w:rPr>
                <w:rFonts w:ascii="Times New Roman" w:eastAsiaTheme="majorEastAsia" w:hAnsi="Times New Roman" w:cstheme="majorBidi"/>
                <w:b/>
                <w:bCs/>
                <w:color w:val="4F81BD" w:themeColor="accent1"/>
                <w:sz w:val="24"/>
                <w:szCs w:val="22"/>
                <w:lang w:eastAsia="en-US"/>
              </w:rPr>
            </w:rPrChange>
          </w:rPr>
          <w:t xml:space="preserve"> to as data transfer objects.  A value object (VO) is a lightweight, </w:t>
        </w:r>
        <w:proofErr w:type="spellStart"/>
        <w:r w:rsidRPr="00303364">
          <w:rPr>
            <w:rFonts w:asciiTheme="minorHAnsi" w:hAnsiTheme="minorHAnsi" w:cstheme="minorHAnsi"/>
            <w:sz w:val="24"/>
            <w:rPrChange w:id="13470" w:author="DuyNgo" w:date="2012-08-10T08:15:00Z">
              <w:rPr>
                <w:rFonts w:ascii="Times New Roman" w:eastAsiaTheme="majorEastAsia" w:hAnsi="Times New Roman" w:cstheme="majorBidi"/>
                <w:b/>
                <w:bCs/>
                <w:color w:val="4F81BD" w:themeColor="accent1"/>
                <w:sz w:val="24"/>
                <w:szCs w:val="22"/>
                <w:lang w:eastAsia="en-US"/>
              </w:rPr>
            </w:rPrChange>
          </w:rPr>
          <w:t>serializable</w:t>
        </w:r>
        <w:proofErr w:type="spellEnd"/>
        <w:r w:rsidRPr="00303364">
          <w:rPr>
            <w:rFonts w:asciiTheme="minorHAnsi" w:hAnsiTheme="minorHAnsi" w:cstheme="minorHAnsi"/>
            <w:sz w:val="24"/>
            <w:rPrChange w:id="13471" w:author="DuyNgo" w:date="2012-08-10T08:15:00Z">
              <w:rPr>
                <w:rFonts w:ascii="Times New Roman" w:eastAsiaTheme="majorEastAsia" w:hAnsi="Times New Roman" w:cstheme="majorBidi"/>
                <w:b/>
                <w:bCs/>
                <w:color w:val="4F81BD" w:themeColor="accent1"/>
                <w:sz w:val="24"/>
                <w:szCs w:val="22"/>
                <w:lang w:eastAsia="en-US"/>
              </w:rPr>
            </w:rPrChange>
          </w:rPr>
          <w:t xml:space="preserve"> object that structures groups of data items into a single logical construct.  .In addition, VOs are useful in communication among all layers of the application</w:t>
        </w:r>
        <w:r w:rsidRPr="00303364">
          <w:rPr>
            <w:rFonts w:asciiTheme="minorHAnsi" w:hAnsiTheme="minorHAnsi" w:cstheme="minorHAnsi"/>
            <w:color w:val="000000"/>
            <w:sz w:val="24"/>
            <w:rPrChange w:id="13472" w:author="DuyNgo" w:date="2012-08-10T08:15:00Z">
              <w:rPr>
                <w:rFonts w:ascii="Times New Roman" w:eastAsiaTheme="majorEastAsia" w:hAnsi="Times New Roman" w:cstheme="majorBidi"/>
                <w:b/>
                <w:bCs/>
                <w:color w:val="000000"/>
                <w:sz w:val="24"/>
                <w:szCs w:val="22"/>
                <w:lang w:eastAsia="en-US"/>
              </w:rPr>
            </w:rPrChange>
          </w:rPr>
          <w:t>.</w:t>
        </w:r>
      </w:ins>
    </w:p>
    <w:p w:rsidR="00771246" w:rsidRPr="00303364" w:rsidRDefault="00793122">
      <w:pPr>
        <w:pStyle w:val="Heading4"/>
        <w:rPr>
          <w:ins w:id="13473" w:author="DuyNgo" w:date="2012-08-10T07:43:00Z"/>
          <w:rFonts w:asciiTheme="minorHAnsi" w:hAnsiTheme="minorHAnsi" w:cstheme="minorHAnsi"/>
          <w:sz w:val="24"/>
          <w:szCs w:val="24"/>
          <w:rPrChange w:id="13474" w:author="DuyNgo" w:date="2012-08-10T08:15:00Z">
            <w:rPr>
              <w:ins w:id="13475" w:author="DuyNgo" w:date="2012-08-10T07:43:00Z"/>
            </w:rPr>
          </w:rPrChange>
        </w:rPr>
        <w:pPrChange w:id="13476"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477" w:name="_Toc213179058"/>
      <w:bookmarkStart w:id="13478" w:name="_Toc266222480"/>
      <w:bookmarkStart w:id="13479" w:name="_Toc327466316"/>
      <w:bookmarkStart w:id="13480" w:name="_Toc332351215"/>
      <w:ins w:id="13481" w:author="DuyNgo" w:date="2012-08-10T07:49:00Z">
        <w:r w:rsidRPr="00303364">
          <w:rPr>
            <w:rFonts w:asciiTheme="minorHAnsi" w:hAnsiTheme="minorHAnsi" w:cstheme="minorHAnsi"/>
            <w:sz w:val="24"/>
            <w:szCs w:val="24"/>
            <w:rPrChange w:id="13482" w:author="DuyNgo" w:date="2012-08-10T08:15:00Z">
              <w:rPr>
                <w:i/>
                <w:iCs/>
              </w:rPr>
            </w:rPrChange>
          </w:rPr>
          <w:t xml:space="preserve">2.3.5 </w:t>
        </w:r>
      </w:ins>
      <w:ins w:id="13483" w:author="DuyNgo" w:date="2012-08-10T07:43:00Z">
        <w:r w:rsidR="00771246" w:rsidRPr="00303364">
          <w:rPr>
            <w:rFonts w:asciiTheme="minorHAnsi" w:hAnsiTheme="minorHAnsi" w:cstheme="minorHAnsi"/>
            <w:sz w:val="24"/>
            <w:szCs w:val="24"/>
            <w:rPrChange w:id="13484" w:author="DuyNgo" w:date="2012-08-10T08:15:00Z">
              <w:rPr>
                <w:i/>
                <w:iCs/>
              </w:rPr>
            </w:rPrChange>
          </w:rPr>
          <w:t>Data Access Object</w:t>
        </w:r>
        <w:bookmarkEnd w:id="13477"/>
        <w:bookmarkEnd w:id="13478"/>
        <w:bookmarkEnd w:id="13479"/>
        <w:bookmarkEnd w:id="13480"/>
      </w:ins>
    </w:p>
    <w:p w:rsidR="00771246" w:rsidRPr="00303364" w:rsidRDefault="00771246" w:rsidP="00771246">
      <w:pPr>
        <w:rPr>
          <w:ins w:id="13485" w:author="DuyNgo" w:date="2012-08-10T07:43:00Z"/>
          <w:rFonts w:cstheme="minorHAnsi"/>
          <w:sz w:val="24"/>
          <w:szCs w:val="24"/>
          <w:rPrChange w:id="13486" w:author="DuyNgo" w:date="2012-08-10T08:15:00Z">
            <w:rPr>
              <w:ins w:id="13487" w:author="DuyNgo" w:date="2012-08-10T07:43:00Z"/>
              <w:rFonts w:ascii="Times New Roman" w:hAnsi="Times New Roman"/>
              <w:sz w:val="24"/>
            </w:rPr>
          </w:rPrChange>
        </w:rPr>
      </w:pPr>
      <w:ins w:id="13488" w:author="DuyNgo" w:date="2012-08-10T07:43:00Z">
        <w:r w:rsidRPr="00303364">
          <w:rPr>
            <w:rFonts w:cstheme="minorHAnsi"/>
            <w:sz w:val="24"/>
            <w:szCs w:val="24"/>
            <w:rPrChange w:id="13489" w:author="DuyNgo" w:date="2012-08-10T08:15:00Z">
              <w:rPr>
                <w:rFonts w:ascii="Times New Roman" w:eastAsiaTheme="majorEastAsia" w:hAnsi="Times New Roman" w:cstheme="majorBidi"/>
                <w:b/>
                <w:bCs/>
                <w:color w:val="4F81BD" w:themeColor="accent1"/>
                <w:sz w:val="24"/>
              </w:rPr>
            </w:rPrChange>
          </w:rPr>
          <w:t>This package includes the implementation of Data Access Object</w:t>
        </w:r>
        <w:r w:rsidRPr="00303364">
          <w:rPr>
            <w:rFonts w:cstheme="minorHAnsi"/>
            <w:bCs/>
            <w:iCs/>
            <w:sz w:val="24"/>
            <w:szCs w:val="24"/>
            <w:rPrChange w:id="13490" w:author="DuyNgo" w:date="2012-08-10T08:15:00Z">
              <w:rPr>
                <w:rFonts w:ascii="Times New Roman" w:eastAsiaTheme="majorEastAsia" w:hAnsi="Times New Roman" w:cstheme="majorBidi"/>
                <w:b/>
                <w:bCs/>
                <w:iCs/>
                <w:color w:val="4F81BD" w:themeColor="accent1"/>
                <w:sz w:val="24"/>
              </w:rPr>
            </w:rPrChange>
          </w:rPr>
          <w:t xml:space="preserve">. Using </w:t>
        </w:r>
        <w:r w:rsidRPr="00303364">
          <w:rPr>
            <w:rFonts w:cstheme="minorHAnsi"/>
            <w:sz w:val="24"/>
            <w:szCs w:val="24"/>
            <w:rPrChange w:id="13491" w:author="DuyNgo" w:date="2012-08-10T08:15:00Z">
              <w:rPr>
                <w:rFonts w:ascii="Times New Roman" w:eastAsiaTheme="majorEastAsia" w:hAnsi="Times New Roman" w:cstheme="majorBidi"/>
                <w:b/>
                <w:bCs/>
                <w:color w:val="4F81BD" w:themeColor="accent1"/>
                <w:sz w:val="24"/>
              </w:rPr>
            </w:rPrChange>
          </w:rPr>
          <w:t xml:space="preserve">Oracle </w:t>
        </w:r>
        <w:proofErr w:type="spellStart"/>
        <w:r w:rsidRPr="00303364">
          <w:rPr>
            <w:rFonts w:cstheme="minorHAnsi"/>
            <w:sz w:val="24"/>
            <w:szCs w:val="24"/>
            <w:rPrChange w:id="13492" w:author="DuyNgo" w:date="2012-08-10T08:15:00Z">
              <w:rPr>
                <w:rFonts w:ascii="Times New Roman" w:eastAsiaTheme="majorEastAsia" w:hAnsi="Times New Roman" w:cstheme="majorBidi"/>
                <w:b/>
                <w:bCs/>
                <w:color w:val="4F81BD" w:themeColor="accent1"/>
                <w:sz w:val="24"/>
              </w:rPr>
            </w:rPrChange>
          </w:rPr>
          <w:t>CLient</w:t>
        </w:r>
        <w:proofErr w:type="spellEnd"/>
        <w:r w:rsidRPr="00303364">
          <w:rPr>
            <w:rFonts w:cstheme="minorHAnsi"/>
            <w:sz w:val="24"/>
            <w:szCs w:val="24"/>
            <w:rPrChange w:id="13493" w:author="DuyNgo" w:date="2012-08-10T08:15:00Z">
              <w:rPr>
                <w:rFonts w:ascii="Times New Roman" w:eastAsiaTheme="majorEastAsia" w:hAnsi="Times New Roman" w:cstheme="majorBidi"/>
                <w:b/>
                <w:bCs/>
                <w:color w:val="4F81BD" w:themeColor="accent1"/>
                <w:sz w:val="24"/>
              </w:rPr>
            </w:rPrChange>
          </w:rPr>
          <w:t xml:space="preserve"> </w:t>
        </w:r>
        <w:proofErr w:type="gramStart"/>
        <w:r w:rsidRPr="00303364">
          <w:rPr>
            <w:rFonts w:cstheme="minorHAnsi"/>
            <w:sz w:val="24"/>
            <w:szCs w:val="24"/>
            <w:rPrChange w:id="13494" w:author="DuyNgo" w:date="2012-08-10T08:15:00Z">
              <w:rPr>
                <w:rFonts w:ascii="Times New Roman" w:eastAsiaTheme="majorEastAsia" w:hAnsi="Times New Roman" w:cstheme="majorBidi"/>
                <w:b/>
                <w:bCs/>
                <w:color w:val="4F81BD" w:themeColor="accent1"/>
                <w:sz w:val="24"/>
              </w:rPr>
            </w:rPrChange>
          </w:rPr>
          <w:t>object</w:t>
        </w:r>
        <w:r w:rsidRPr="00303364">
          <w:rPr>
            <w:rFonts w:cstheme="minorHAnsi"/>
            <w:bCs/>
            <w:iCs/>
            <w:sz w:val="24"/>
            <w:szCs w:val="24"/>
            <w:rPrChange w:id="13495" w:author="DuyNgo" w:date="2012-08-10T08:15:00Z">
              <w:rPr>
                <w:rFonts w:ascii="Times New Roman" w:eastAsiaTheme="majorEastAsia" w:hAnsi="Times New Roman" w:cstheme="majorBidi"/>
                <w:b/>
                <w:bCs/>
                <w:iCs/>
                <w:color w:val="4F81BD" w:themeColor="accent1"/>
                <w:sz w:val="24"/>
              </w:rPr>
            </w:rPrChange>
          </w:rPr>
          <w:t xml:space="preserve">  here</w:t>
        </w:r>
        <w:proofErr w:type="gramEnd"/>
        <w:r w:rsidRPr="00303364">
          <w:rPr>
            <w:rFonts w:cstheme="minorHAnsi"/>
            <w:bCs/>
            <w:iCs/>
            <w:sz w:val="24"/>
            <w:szCs w:val="24"/>
            <w:rPrChange w:id="13496" w:author="DuyNgo" w:date="2012-08-10T08:15:00Z">
              <w:rPr>
                <w:rFonts w:ascii="Times New Roman" w:eastAsiaTheme="majorEastAsia" w:hAnsi="Times New Roman" w:cstheme="majorBidi"/>
                <w:b/>
                <w:bCs/>
                <w:iCs/>
                <w:color w:val="4F81BD" w:themeColor="accent1"/>
                <w:sz w:val="24"/>
              </w:rPr>
            </w:rPrChange>
          </w:rPr>
          <w:t xml:space="preserve"> to make the application more </w:t>
        </w:r>
        <w:r w:rsidRPr="00303364">
          <w:rPr>
            <w:rFonts w:cstheme="minorHAnsi"/>
            <w:sz w:val="24"/>
            <w:szCs w:val="24"/>
            <w:rPrChange w:id="13497" w:author="DuyNgo" w:date="2012-08-10T08:15:00Z">
              <w:rPr>
                <w:rFonts w:ascii="Times New Roman" w:eastAsiaTheme="majorEastAsia" w:hAnsi="Times New Roman" w:cstheme="majorBidi"/>
                <w:b/>
                <w:bCs/>
                <w:color w:val="4F81BD" w:themeColor="accent1"/>
                <w:sz w:val="24"/>
              </w:rPr>
            </w:rPrChange>
          </w:rPr>
          <w:t xml:space="preserve">flexible </w:t>
        </w:r>
        <w:r w:rsidRPr="00303364">
          <w:rPr>
            <w:rFonts w:cstheme="minorHAnsi"/>
            <w:bCs/>
            <w:iCs/>
            <w:sz w:val="24"/>
            <w:szCs w:val="24"/>
            <w:rPrChange w:id="13498" w:author="DuyNgo" w:date="2012-08-10T08:15:00Z">
              <w:rPr>
                <w:rFonts w:ascii="Times New Roman" w:eastAsiaTheme="majorEastAsia" w:hAnsi="Times New Roman" w:cstheme="majorBidi"/>
                <w:b/>
                <w:bCs/>
                <w:iCs/>
                <w:color w:val="4F81BD" w:themeColor="accent1"/>
                <w:sz w:val="24"/>
              </w:rPr>
            </w:rPrChange>
          </w:rPr>
          <w:t xml:space="preserve">to access database. </w:t>
        </w:r>
        <w:r w:rsidRPr="00303364">
          <w:rPr>
            <w:rFonts w:cstheme="minorHAnsi"/>
            <w:sz w:val="24"/>
            <w:szCs w:val="24"/>
            <w:rPrChange w:id="13499" w:author="DuyNgo" w:date="2012-08-10T08:15:00Z">
              <w:rPr>
                <w:rFonts w:ascii="Times New Roman" w:eastAsiaTheme="majorEastAsia" w:hAnsi="Times New Roman" w:cstheme="majorBidi"/>
                <w:b/>
                <w:bCs/>
                <w:color w:val="4F81BD" w:themeColor="accent1"/>
                <w:sz w:val="24"/>
              </w:rPr>
            </w:rPrChange>
          </w:rPr>
          <w:t xml:space="preserve">Oracle </w:t>
        </w:r>
        <w:r w:rsidRPr="00303364">
          <w:rPr>
            <w:rFonts w:cstheme="minorHAnsi"/>
            <w:bCs/>
            <w:iCs/>
            <w:sz w:val="24"/>
            <w:szCs w:val="24"/>
            <w:rPrChange w:id="13500" w:author="DuyNgo" w:date="2012-08-10T08:15:00Z">
              <w:rPr>
                <w:rFonts w:ascii="Times New Roman" w:eastAsiaTheme="majorEastAsia" w:hAnsi="Times New Roman" w:cstheme="majorBidi"/>
                <w:b/>
                <w:bCs/>
                <w:iCs/>
                <w:color w:val="4F81BD" w:themeColor="accent1"/>
                <w:sz w:val="24"/>
              </w:rPr>
            </w:rPrChange>
          </w:rPr>
          <w:t xml:space="preserve">Client object includes basic functions to work with database: </w:t>
        </w:r>
        <w:r w:rsidRPr="00303364">
          <w:rPr>
            <w:rFonts w:cstheme="minorHAnsi"/>
            <w:bCs/>
            <w:i/>
            <w:sz w:val="24"/>
            <w:szCs w:val="24"/>
            <w:rPrChange w:id="13501" w:author="DuyNgo" w:date="2012-08-10T08:15:00Z">
              <w:rPr>
                <w:rFonts w:ascii="Times New Roman" w:eastAsiaTheme="majorEastAsia" w:hAnsi="Times New Roman" w:cstheme="majorBidi"/>
                <w:b/>
                <w:bCs/>
                <w:i/>
                <w:color w:val="4F81BD" w:themeColor="accent1"/>
                <w:sz w:val="24"/>
              </w:rPr>
            </w:rPrChange>
          </w:rPr>
          <w:t>select, insert, update, delete</w:t>
        </w:r>
        <w:r w:rsidRPr="00303364">
          <w:rPr>
            <w:rFonts w:cstheme="minorHAnsi"/>
            <w:bCs/>
            <w:iCs/>
            <w:sz w:val="24"/>
            <w:szCs w:val="24"/>
            <w:rPrChange w:id="13502" w:author="DuyNgo" w:date="2012-08-10T08:15:00Z">
              <w:rPr>
                <w:rFonts w:ascii="Times New Roman" w:eastAsiaTheme="majorEastAsia" w:hAnsi="Times New Roman" w:cstheme="majorBidi"/>
                <w:b/>
                <w:bCs/>
                <w:iCs/>
                <w:color w:val="4F81BD" w:themeColor="accent1"/>
                <w:sz w:val="24"/>
              </w:rPr>
            </w:rPrChange>
          </w:rPr>
          <w:t>.</w:t>
        </w:r>
      </w:ins>
    </w:p>
    <w:p w:rsidR="00771246" w:rsidRPr="00303364" w:rsidRDefault="00793122">
      <w:pPr>
        <w:pStyle w:val="Heading4"/>
        <w:rPr>
          <w:ins w:id="13503" w:author="DuyNgo" w:date="2012-08-10T07:43:00Z"/>
          <w:rFonts w:asciiTheme="minorHAnsi" w:hAnsiTheme="minorHAnsi" w:cstheme="minorHAnsi"/>
          <w:sz w:val="24"/>
          <w:szCs w:val="24"/>
          <w:rPrChange w:id="13504" w:author="DuyNgo" w:date="2012-08-10T08:15:00Z">
            <w:rPr>
              <w:ins w:id="13505" w:author="DuyNgo" w:date="2012-08-10T07:43:00Z"/>
            </w:rPr>
          </w:rPrChange>
        </w:rPr>
        <w:pPrChange w:id="13506"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507" w:name="_Toc213179060"/>
      <w:bookmarkStart w:id="13508" w:name="_Toc266222481"/>
      <w:bookmarkStart w:id="13509" w:name="_Toc327466317"/>
      <w:bookmarkStart w:id="13510" w:name="_Toc332351216"/>
      <w:ins w:id="13511" w:author="DuyNgo" w:date="2012-08-10T07:49:00Z">
        <w:r w:rsidRPr="00303364">
          <w:rPr>
            <w:rFonts w:asciiTheme="minorHAnsi" w:hAnsiTheme="minorHAnsi" w:cstheme="minorHAnsi"/>
            <w:sz w:val="24"/>
            <w:szCs w:val="24"/>
            <w:rPrChange w:id="13512" w:author="DuyNgo" w:date="2012-08-10T08:15:00Z">
              <w:rPr>
                <w:i/>
                <w:iCs/>
              </w:rPr>
            </w:rPrChange>
          </w:rPr>
          <w:t xml:space="preserve">2.3.6 </w:t>
        </w:r>
      </w:ins>
      <w:ins w:id="13513" w:author="DuyNgo" w:date="2012-08-10T07:43:00Z">
        <w:r w:rsidR="00771246" w:rsidRPr="00303364">
          <w:rPr>
            <w:rFonts w:asciiTheme="minorHAnsi" w:hAnsiTheme="minorHAnsi" w:cstheme="minorHAnsi"/>
            <w:sz w:val="24"/>
            <w:szCs w:val="24"/>
            <w:rPrChange w:id="13514" w:author="DuyNgo" w:date="2012-08-10T08:15:00Z">
              <w:rPr>
                <w:i/>
                <w:iCs/>
              </w:rPr>
            </w:rPrChange>
          </w:rPr>
          <w:t>Exceptions</w:t>
        </w:r>
        <w:bookmarkEnd w:id="13507"/>
        <w:bookmarkEnd w:id="13508"/>
        <w:bookmarkEnd w:id="13509"/>
        <w:bookmarkEnd w:id="13510"/>
      </w:ins>
    </w:p>
    <w:p w:rsidR="00771246" w:rsidRPr="00303364" w:rsidRDefault="00771246" w:rsidP="00771246">
      <w:pPr>
        <w:rPr>
          <w:ins w:id="13515" w:author="DuyNgo" w:date="2012-08-10T07:43:00Z"/>
          <w:rFonts w:cstheme="minorHAnsi"/>
          <w:sz w:val="24"/>
          <w:szCs w:val="24"/>
          <w:rPrChange w:id="13516" w:author="DuyNgo" w:date="2012-08-10T08:15:00Z">
            <w:rPr>
              <w:ins w:id="13517" w:author="DuyNgo" w:date="2012-08-10T07:43:00Z"/>
              <w:rFonts w:ascii="Times New Roman" w:hAnsi="Times New Roman"/>
              <w:sz w:val="24"/>
            </w:rPr>
          </w:rPrChange>
        </w:rPr>
      </w:pPr>
      <w:ins w:id="13518" w:author="DuyNgo" w:date="2012-08-10T07:43:00Z">
        <w:r w:rsidRPr="00303364">
          <w:rPr>
            <w:rFonts w:cstheme="minorHAnsi"/>
            <w:sz w:val="24"/>
            <w:szCs w:val="24"/>
            <w:rPrChange w:id="13519" w:author="DuyNgo" w:date="2012-08-10T08:15:00Z">
              <w:rPr>
                <w:rFonts w:ascii="Times New Roman" w:eastAsiaTheme="majorEastAsia" w:hAnsi="Times New Roman" w:cstheme="majorBidi"/>
                <w:b/>
                <w:bCs/>
                <w:color w:val="4F81BD" w:themeColor="accent1"/>
                <w:sz w:val="24"/>
              </w:rPr>
            </w:rPrChange>
          </w:rPr>
          <w:t xml:space="preserve">This package will include all general exceptions that will typically </w:t>
        </w:r>
        <w:proofErr w:type="spellStart"/>
        <w:r w:rsidRPr="00303364">
          <w:rPr>
            <w:rFonts w:cstheme="minorHAnsi"/>
            <w:sz w:val="24"/>
            <w:szCs w:val="24"/>
            <w:rPrChange w:id="13520" w:author="DuyNgo" w:date="2012-08-10T08:15:00Z">
              <w:rPr>
                <w:rFonts w:ascii="Times New Roman" w:eastAsiaTheme="majorEastAsia" w:hAnsi="Times New Roman" w:cstheme="majorBidi"/>
                <w:b/>
                <w:bCs/>
                <w:color w:val="4F81BD" w:themeColor="accent1"/>
                <w:sz w:val="24"/>
              </w:rPr>
            </w:rPrChange>
          </w:rPr>
          <w:t>used</w:t>
        </w:r>
        <w:proofErr w:type="spellEnd"/>
        <w:r w:rsidRPr="00303364">
          <w:rPr>
            <w:rFonts w:cstheme="minorHAnsi"/>
            <w:sz w:val="24"/>
            <w:szCs w:val="24"/>
            <w:rPrChange w:id="13521" w:author="DuyNgo" w:date="2012-08-10T08:15:00Z">
              <w:rPr>
                <w:rFonts w:ascii="Times New Roman" w:eastAsiaTheme="majorEastAsia" w:hAnsi="Times New Roman" w:cstheme="majorBidi"/>
                <w:b/>
                <w:bCs/>
                <w:color w:val="4F81BD" w:themeColor="accent1"/>
                <w:sz w:val="24"/>
              </w:rPr>
            </w:rPrChange>
          </w:rPr>
          <w:t xml:space="preserve"> by more than one package. The try-catch clauses </w:t>
        </w:r>
        <w:proofErr w:type="gramStart"/>
        <w:r w:rsidRPr="00303364">
          <w:rPr>
            <w:rFonts w:cstheme="minorHAnsi"/>
            <w:sz w:val="24"/>
            <w:szCs w:val="24"/>
            <w:rPrChange w:id="13522" w:author="DuyNgo" w:date="2012-08-10T08:15:00Z">
              <w:rPr>
                <w:rFonts w:ascii="Times New Roman" w:eastAsiaTheme="majorEastAsia" w:hAnsi="Times New Roman" w:cstheme="majorBidi"/>
                <w:b/>
                <w:bCs/>
                <w:color w:val="4F81BD" w:themeColor="accent1"/>
                <w:sz w:val="24"/>
              </w:rPr>
            </w:rPrChange>
          </w:rPr>
          <w:t>should be kept</w:t>
        </w:r>
        <w:proofErr w:type="gramEnd"/>
        <w:r w:rsidRPr="00303364">
          <w:rPr>
            <w:rFonts w:cstheme="minorHAnsi"/>
            <w:sz w:val="24"/>
            <w:szCs w:val="24"/>
            <w:rPrChange w:id="13523" w:author="DuyNgo" w:date="2012-08-10T08:15:00Z">
              <w:rPr>
                <w:rFonts w:ascii="Times New Roman" w:eastAsiaTheme="majorEastAsia" w:hAnsi="Times New Roman" w:cstheme="majorBidi"/>
                <w:b/>
                <w:bCs/>
                <w:color w:val="4F81BD" w:themeColor="accent1"/>
                <w:sz w:val="24"/>
              </w:rPr>
            </w:rPrChange>
          </w:rPr>
          <w:t xml:space="preserve"> to a minimum.</w:t>
        </w:r>
        <w:bookmarkStart w:id="13524" w:name="OLE_LINK9"/>
        <w:bookmarkStart w:id="13525" w:name="OLE_LINK10"/>
      </w:ins>
    </w:p>
    <w:p w:rsidR="00771246" w:rsidRPr="00303364" w:rsidRDefault="00793122">
      <w:pPr>
        <w:pStyle w:val="Heading4"/>
        <w:rPr>
          <w:ins w:id="13526" w:author="DuyNgo" w:date="2012-08-10T07:43:00Z"/>
          <w:rFonts w:asciiTheme="minorHAnsi" w:hAnsiTheme="minorHAnsi" w:cstheme="minorHAnsi"/>
          <w:sz w:val="24"/>
          <w:szCs w:val="24"/>
          <w:rPrChange w:id="13527" w:author="DuyNgo" w:date="2012-08-10T08:15:00Z">
            <w:rPr>
              <w:ins w:id="13528" w:author="DuyNgo" w:date="2012-08-10T07:43:00Z"/>
            </w:rPr>
          </w:rPrChange>
        </w:rPr>
        <w:pPrChange w:id="13529"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530" w:name="_Toc213179061"/>
      <w:bookmarkStart w:id="13531" w:name="_Toc266222482"/>
      <w:bookmarkStart w:id="13532" w:name="_Toc327466318"/>
      <w:bookmarkStart w:id="13533" w:name="_Toc332351217"/>
      <w:bookmarkEnd w:id="13524"/>
      <w:bookmarkEnd w:id="13525"/>
      <w:ins w:id="13534" w:author="DuyNgo" w:date="2012-08-10T07:49:00Z">
        <w:r w:rsidRPr="00303364">
          <w:rPr>
            <w:rFonts w:asciiTheme="minorHAnsi" w:hAnsiTheme="minorHAnsi" w:cstheme="minorHAnsi"/>
            <w:sz w:val="24"/>
            <w:szCs w:val="24"/>
            <w:rPrChange w:id="13535" w:author="DuyNgo" w:date="2012-08-10T08:15:00Z">
              <w:rPr>
                <w:i/>
                <w:iCs/>
              </w:rPr>
            </w:rPrChange>
          </w:rPr>
          <w:t xml:space="preserve">2.3.7 </w:t>
        </w:r>
      </w:ins>
      <w:proofErr w:type="spellStart"/>
      <w:ins w:id="13536" w:author="DuyNgo" w:date="2012-08-10T07:43:00Z">
        <w:r w:rsidR="00771246" w:rsidRPr="00303364">
          <w:rPr>
            <w:rFonts w:asciiTheme="minorHAnsi" w:hAnsiTheme="minorHAnsi" w:cstheme="minorHAnsi"/>
            <w:sz w:val="24"/>
            <w:szCs w:val="24"/>
            <w:rPrChange w:id="13537" w:author="DuyNgo" w:date="2012-08-10T08:15:00Z">
              <w:rPr>
                <w:i/>
                <w:iCs/>
              </w:rPr>
            </w:rPrChange>
          </w:rPr>
          <w:t>Utils</w:t>
        </w:r>
        <w:bookmarkEnd w:id="13530"/>
        <w:bookmarkEnd w:id="13531"/>
        <w:bookmarkEnd w:id="13532"/>
        <w:bookmarkEnd w:id="13533"/>
        <w:proofErr w:type="spellEnd"/>
        <w:r w:rsidR="00771246" w:rsidRPr="00303364">
          <w:rPr>
            <w:rFonts w:asciiTheme="minorHAnsi" w:hAnsiTheme="minorHAnsi" w:cstheme="minorHAnsi"/>
            <w:sz w:val="24"/>
            <w:szCs w:val="24"/>
            <w:rPrChange w:id="13538" w:author="DuyNgo" w:date="2012-08-10T08:15:00Z">
              <w:rPr>
                <w:i/>
                <w:iCs/>
              </w:rPr>
            </w:rPrChange>
          </w:rPr>
          <w:t xml:space="preserve"> </w:t>
        </w:r>
      </w:ins>
    </w:p>
    <w:p w:rsidR="00771246" w:rsidRPr="00303364" w:rsidRDefault="00771246" w:rsidP="00771246">
      <w:pPr>
        <w:rPr>
          <w:ins w:id="13539" w:author="DuyNgo" w:date="2012-08-10T07:43:00Z"/>
          <w:rFonts w:cstheme="minorHAnsi"/>
          <w:sz w:val="24"/>
          <w:szCs w:val="24"/>
          <w:rPrChange w:id="13540" w:author="DuyNgo" w:date="2012-08-10T08:15:00Z">
            <w:rPr>
              <w:ins w:id="13541" w:author="DuyNgo" w:date="2012-08-10T07:43:00Z"/>
              <w:rFonts w:ascii="Times New Roman" w:hAnsi="Times New Roman"/>
              <w:sz w:val="24"/>
            </w:rPr>
          </w:rPrChange>
        </w:rPr>
      </w:pPr>
      <w:ins w:id="13542" w:author="DuyNgo" w:date="2012-08-10T07:43:00Z">
        <w:r w:rsidRPr="00303364">
          <w:rPr>
            <w:rFonts w:cstheme="minorHAnsi"/>
            <w:sz w:val="24"/>
            <w:szCs w:val="24"/>
            <w:rPrChange w:id="13543" w:author="DuyNgo" w:date="2012-08-10T08:15:00Z">
              <w:rPr>
                <w:rFonts w:ascii="Times New Roman" w:eastAsiaTheme="majorEastAsia" w:hAnsi="Times New Roman" w:cstheme="majorBidi"/>
                <w:b/>
                <w:bCs/>
                <w:color w:val="4F81BD" w:themeColor="accent1"/>
                <w:sz w:val="24"/>
              </w:rPr>
            </w:rPrChange>
          </w:rPr>
          <w:t>This package includes all utilities will be wisely used in the modules.</w:t>
        </w:r>
      </w:ins>
    </w:p>
    <w:p w:rsidR="00771246" w:rsidRPr="00303364" w:rsidRDefault="00793122">
      <w:pPr>
        <w:pStyle w:val="Heading4"/>
        <w:rPr>
          <w:ins w:id="13544" w:author="DuyNgo" w:date="2012-08-10T07:43:00Z"/>
          <w:rFonts w:asciiTheme="minorHAnsi" w:hAnsiTheme="minorHAnsi" w:cstheme="minorHAnsi"/>
          <w:sz w:val="24"/>
          <w:szCs w:val="24"/>
          <w:rPrChange w:id="13545" w:author="DuyNgo" w:date="2012-08-10T08:15:00Z">
            <w:rPr>
              <w:ins w:id="13546" w:author="DuyNgo" w:date="2012-08-10T07:43:00Z"/>
            </w:rPr>
          </w:rPrChange>
        </w:rPr>
        <w:pPrChange w:id="13547"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548" w:name="_Toc213179062"/>
      <w:bookmarkStart w:id="13549" w:name="_Toc266222483"/>
      <w:bookmarkStart w:id="13550" w:name="_Toc327466319"/>
      <w:bookmarkStart w:id="13551" w:name="_Toc332351218"/>
      <w:ins w:id="13552" w:author="DuyNgo" w:date="2012-08-10T07:49:00Z">
        <w:r w:rsidRPr="00303364">
          <w:rPr>
            <w:rFonts w:asciiTheme="minorHAnsi" w:hAnsiTheme="minorHAnsi" w:cstheme="minorHAnsi"/>
            <w:sz w:val="24"/>
            <w:szCs w:val="24"/>
            <w:rPrChange w:id="13553" w:author="DuyNgo" w:date="2012-08-10T08:15:00Z">
              <w:rPr>
                <w:i/>
                <w:iCs/>
              </w:rPr>
            </w:rPrChange>
          </w:rPr>
          <w:t xml:space="preserve">2.3.8 </w:t>
        </w:r>
      </w:ins>
      <w:ins w:id="13554" w:author="DuyNgo" w:date="2012-08-10T07:43:00Z">
        <w:r w:rsidR="00771246" w:rsidRPr="00303364">
          <w:rPr>
            <w:rFonts w:asciiTheme="minorHAnsi" w:hAnsiTheme="minorHAnsi" w:cstheme="minorHAnsi"/>
            <w:sz w:val="24"/>
            <w:szCs w:val="24"/>
            <w:rPrChange w:id="13555" w:author="DuyNgo" w:date="2012-08-10T08:15:00Z">
              <w:rPr>
                <w:i/>
                <w:iCs/>
              </w:rPr>
            </w:rPrChange>
          </w:rPr>
          <w:t>Logging</w:t>
        </w:r>
        <w:bookmarkEnd w:id="13548"/>
        <w:bookmarkEnd w:id="13549"/>
        <w:bookmarkEnd w:id="13550"/>
        <w:bookmarkEnd w:id="13551"/>
      </w:ins>
    </w:p>
    <w:p w:rsidR="00771246" w:rsidRPr="00303364" w:rsidRDefault="00771246" w:rsidP="00771246">
      <w:pPr>
        <w:rPr>
          <w:ins w:id="13556" w:author="DuyNgo" w:date="2012-08-10T07:43:00Z"/>
          <w:rFonts w:cstheme="minorHAnsi"/>
          <w:sz w:val="24"/>
          <w:szCs w:val="24"/>
          <w:rPrChange w:id="13557" w:author="DuyNgo" w:date="2012-08-10T08:15:00Z">
            <w:rPr>
              <w:ins w:id="13558" w:author="DuyNgo" w:date="2012-08-10T07:43:00Z"/>
              <w:rFonts w:ascii="Times New Roman" w:hAnsi="Times New Roman"/>
              <w:sz w:val="24"/>
            </w:rPr>
          </w:rPrChange>
        </w:rPr>
      </w:pPr>
      <w:ins w:id="13559" w:author="DuyNgo" w:date="2012-08-10T07:43:00Z">
        <w:r w:rsidRPr="00303364">
          <w:rPr>
            <w:rFonts w:cstheme="minorHAnsi"/>
            <w:sz w:val="24"/>
            <w:szCs w:val="24"/>
            <w:rPrChange w:id="13560" w:author="DuyNgo" w:date="2012-08-10T08:15:00Z">
              <w:rPr>
                <w:rFonts w:ascii="Times New Roman" w:eastAsiaTheme="majorEastAsia" w:hAnsi="Times New Roman" w:cstheme="majorBidi"/>
                <w:b/>
                <w:bCs/>
                <w:color w:val="4F81BD" w:themeColor="accent1"/>
                <w:sz w:val="24"/>
              </w:rPr>
            </w:rPrChange>
          </w:rPr>
          <w:t>This package includes implemented logging classes.</w:t>
        </w:r>
      </w:ins>
    </w:p>
    <w:p w:rsidR="00771246" w:rsidRPr="00303364" w:rsidRDefault="00771246" w:rsidP="00771246">
      <w:pPr>
        <w:rPr>
          <w:ins w:id="13561" w:author="DuyNgo" w:date="2012-08-10T07:43:00Z"/>
          <w:rFonts w:cstheme="minorHAnsi"/>
          <w:sz w:val="24"/>
          <w:szCs w:val="24"/>
          <w:rPrChange w:id="13562" w:author="DuyNgo" w:date="2012-08-10T08:15:00Z">
            <w:rPr>
              <w:ins w:id="13563" w:author="DuyNgo" w:date="2012-08-10T07:43:00Z"/>
              <w:rFonts w:ascii="Times New Roman" w:hAnsi="Times New Roman"/>
              <w:sz w:val="24"/>
            </w:rPr>
          </w:rPrChange>
        </w:rPr>
      </w:pPr>
    </w:p>
    <w:p w:rsidR="00771246" w:rsidRPr="00303364" w:rsidRDefault="00771246">
      <w:pPr>
        <w:pStyle w:val="Heading2"/>
        <w:numPr>
          <w:ilvl w:val="3"/>
          <w:numId w:val="39"/>
        </w:numPr>
        <w:ind w:left="360"/>
        <w:rPr>
          <w:ins w:id="13564" w:author="DuyNgo" w:date="2012-08-10T07:43:00Z"/>
          <w:rFonts w:asciiTheme="minorHAnsi" w:hAnsiTheme="minorHAnsi" w:cstheme="minorHAnsi"/>
          <w:sz w:val="24"/>
          <w:szCs w:val="24"/>
          <w:rPrChange w:id="13565" w:author="DuyNgo" w:date="2012-08-10T08:15:00Z">
            <w:rPr>
              <w:ins w:id="13566" w:author="DuyNgo" w:date="2012-08-10T07:43:00Z"/>
            </w:rPr>
          </w:rPrChange>
        </w:rPr>
        <w:pPrChange w:id="13567" w:author="DuyNgo" w:date="2012-08-10T07:49:00Z">
          <w:pPr>
            <w:pStyle w:val="Heading1"/>
            <w:numPr>
              <w:numId w:val="92"/>
            </w:numPr>
            <w:tabs>
              <w:tab w:val="num" w:pos="432"/>
            </w:tabs>
            <w:spacing w:before="0"/>
            <w:ind w:left="432" w:hanging="432"/>
          </w:pPr>
        </w:pPrChange>
      </w:pPr>
      <w:bookmarkStart w:id="13568" w:name="_Toc327466320"/>
      <w:bookmarkStart w:id="13569" w:name="_Toc332351219"/>
      <w:ins w:id="13570" w:author="DuyNgo" w:date="2012-08-10T07:43:00Z">
        <w:r w:rsidRPr="00303364">
          <w:rPr>
            <w:rFonts w:asciiTheme="minorHAnsi" w:hAnsiTheme="minorHAnsi" w:cstheme="minorHAnsi"/>
            <w:sz w:val="24"/>
            <w:szCs w:val="24"/>
            <w:rPrChange w:id="13571" w:author="DuyNgo" w:date="2012-08-10T08:15:00Z">
              <w:rPr/>
            </w:rPrChange>
          </w:rPr>
          <w:t>Technical Solutions</w:t>
        </w:r>
        <w:bookmarkEnd w:id="13568"/>
        <w:bookmarkEnd w:id="13569"/>
      </w:ins>
    </w:p>
    <w:p w:rsidR="00771246" w:rsidRPr="00303364" w:rsidRDefault="00CB6D4D">
      <w:pPr>
        <w:pStyle w:val="Heading3"/>
        <w:rPr>
          <w:ins w:id="13572" w:author="DuyNgo" w:date="2012-08-10T07:43:00Z"/>
          <w:rFonts w:asciiTheme="minorHAnsi" w:hAnsiTheme="minorHAnsi" w:cstheme="minorHAnsi"/>
          <w:sz w:val="24"/>
          <w:szCs w:val="24"/>
          <w:rPrChange w:id="13573" w:author="DuyNgo" w:date="2012-08-10T08:15:00Z">
            <w:rPr>
              <w:ins w:id="13574" w:author="DuyNgo" w:date="2012-08-10T07:43:00Z"/>
            </w:rPr>
          </w:rPrChange>
        </w:rPr>
        <w:pPrChange w:id="13575" w:author="DuyNgo" w:date="2012-08-10T07:46:00Z">
          <w:pPr>
            <w:pStyle w:val="Heading2"/>
            <w:keepLines w:val="0"/>
            <w:numPr>
              <w:ilvl w:val="1"/>
              <w:numId w:val="92"/>
            </w:numPr>
            <w:tabs>
              <w:tab w:val="num" w:pos="792"/>
              <w:tab w:val="num" w:pos="1026"/>
            </w:tabs>
            <w:spacing w:before="360" w:after="180" w:line="240" w:lineRule="auto"/>
            <w:ind w:left="792" w:hanging="432"/>
            <w:contextualSpacing/>
            <w:jc w:val="both"/>
          </w:pPr>
        </w:pPrChange>
      </w:pPr>
      <w:bookmarkStart w:id="13576" w:name="_Toc327466321"/>
      <w:bookmarkStart w:id="13577" w:name="_Toc332351220"/>
      <w:ins w:id="13578" w:author="DuyNgo" w:date="2012-08-10T07:49:00Z">
        <w:r w:rsidRPr="00303364">
          <w:rPr>
            <w:rFonts w:asciiTheme="minorHAnsi" w:hAnsiTheme="minorHAnsi" w:cstheme="minorHAnsi"/>
            <w:sz w:val="24"/>
            <w:szCs w:val="24"/>
            <w:rPrChange w:id="13579" w:author="DuyNgo" w:date="2012-08-10T08:15:00Z">
              <w:rPr/>
            </w:rPrChange>
          </w:rPr>
          <w:t xml:space="preserve">3.1 </w:t>
        </w:r>
      </w:ins>
      <w:ins w:id="13580" w:author="DuyNgo" w:date="2012-08-10T07:43:00Z">
        <w:r w:rsidR="00771246" w:rsidRPr="00303364">
          <w:rPr>
            <w:rFonts w:asciiTheme="minorHAnsi" w:hAnsiTheme="minorHAnsi" w:cstheme="minorHAnsi"/>
            <w:sz w:val="24"/>
            <w:szCs w:val="24"/>
            <w:rPrChange w:id="13581" w:author="DuyNgo" w:date="2012-08-10T08:15:00Z">
              <w:rPr/>
            </w:rPrChange>
          </w:rPr>
          <w:t>Exception handling mechanism</w:t>
        </w:r>
        <w:bookmarkEnd w:id="13576"/>
        <w:bookmarkEnd w:id="13577"/>
      </w:ins>
    </w:p>
    <w:p w:rsidR="00771246" w:rsidRPr="00303364" w:rsidRDefault="00771246" w:rsidP="00771246">
      <w:pPr>
        <w:rPr>
          <w:ins w:id="13582" w:author="DuyNgo" w:date="2012-08-10T07:43:00Z"/>
          <w:rFonts w:cstheme="minorHAnsi"/>
          <w:sz w:val="24"/>
          <w:szCs w:val="24"/>
          <w:rPrChange w:id="13583" w:author="DuyNgo" w:date="2012-08-10T08:15:00Z">
            <w:rPr>
              <w:ins w:id="13584" w:author="DuyNgo" w:date="2012-08-10T07:43:00Z"/>
              <w:rFonts w:ascii="Times New Roman" w:hAnsi="Times New Roman"/>
              <w:sz w:val="24"/>
            </w:rPr>
          </w:rPrChange>
        </w:rPr>
      </w:pPr>
      <w:ins w:id="13585" w:author="DuyNgo" w:date="2012-08-10T07:43:00Z">
        <w:r w:rsidRPr="00303364">
          <w:rPr>
            <w:rFonts w:cstheme="minorHAnsi"/>
            <w:sz w:val="24"/>
            <w:szCs w:val="24"/>
            <w:rPrChange w:id="13586" w:author="DuyNgo" w:date="2012-08-10T08:15:00Z">
              <w:rPr>
                <w:rFonts w:ascii="Times New Roman" w:eastAsiaTheme="majorEastAsia" w:hAnsi="Times New Roman" w:cstheme="majorBidi"/>
                <w:b/>
                <w:bCs/>
                <w:color w:val="4F81BD" w:themeColor="accent1"/>
                <w:sz w:val="24"/>
                <w:szCs w:val="26"/>
              </w:rPr>
            </w:rPrChange>
          </w:rPr>
          <w:t xml:space="preserve">The try-catch clauses </w:t>
        </w:r>
        <w:proofErr w:type="gramStart"/>
        <w:r w:rsidRPr="00303364">
          <w:rPr>
            <w:rFonts w:cstheme="minorHAnsi"/>
            <w:sz w:val="24"/>
            <w:szCs w:val="24"/>
            <w:rPrChange w:id="13587" w:author="DuyNgo" w:date="2012-08-10T08:15:00Z">
              <w:rPr>
                <w:rFonts w:ascii="Times New Roman" w:eastAsiaTheme="majorEastAsia" w:hAnsi="Times New Roman" w:cstheme="majorBidi"/>
                <w:b/>
                <w:bCs/>
                <w:color w:val="4F81BD" w:themeColor="accent1"/>
                <w:sz w:val="24"/>
                <w:szCs w:val="26"/>
              </w:rPr>
            </w:rPrChange>
          </w:rPr>
          <w:t>should be kept</w:t>
        </w:r>
        <w:proofErr w:type="gramEnd"/>
        <w:r w:rsidRPr="00303364">
          <w:rPr>
            <w:rFonts w:cstheme="minorHAnsi"/>
            <w:sz w:val="24"/>
            <w:szCs w:val="24"/>
            <w:rPrChange w:id="13588" w:author="DuyNgo" w:date="2012-08-10T08:15:00Z">
              <w:rPr>
                <w:rFonts w:ascii="Times New Roman" w:eastAsiaTheme="majorEastAsia" w:hAnsi="Times New Roman" w:cstheme="majorBidi"/>
                <w:b/>
                <w:bCs/>
                <w:color w:val="4F81BD" w:themeColor="accent1"/>
                <w:sz w:val="24"/>
                <w:szCs w:val="26"/>
              </w:rPr>
            </w:rPrChange>
          </w:rPr>
          <w:t xml:space="preserve"> to a minimum. </w:t>
        </w:r>
      </w:ins>
    </w:p>
    <w:p w:rsidR="00771246" w:rsidRPr="00303364" w:rsidRDefault="00771246" w:rsidP="00771246">
      <w:pPr>
        <w:rPr>
          <w:ins w:id="13589" w:author="DuyNgo" w:date="2012-08-10T07:43:00Z"/>
          <w:rFonts w:cstheme="minorHAnsi"/>
          <w:sz w:val="24"/>
          <w:szCs w:val="24"/>
          <w:rPrChange w:id="13590" w:author="DuyNgo" w:date="2012-08-10T08:15:00Z">
            <w:rPr>
              <w:ins w:id="13591" w:author="DuyNgo" w:date="2012-08-10T07:43:00Z"/>
              <w:rFonts w:ascii="Times New Roman" w:hAnsi="Times New Roman"/>
              <w:sz w:val="24"/>
            </w:rPr>
          </w:rPrChange>
        </w:rPr>
      </w:pPr>
      <w:ins w:id="13592" w:author="DuyNgo" w:date="2012-08-10T07:43:00Z">
        <w:r w:rsidRPr="00303364">
          <w:rPr>
            <w:rFonts w:cstheme="minorHAnsi"/>
            <w:sz w:val="24"/>
            <w:szCs w:val="24"/>
            <w:rPrChange w:id="13593" w:author="DuyNgo" w:date="2012-08-10T08:15:00Z">
              <w:rPr>
                <w:rFonts w:ascii="Times New Roman" w:eastAsiaTheme="majorEastAsia" w:hAnsi="Times New Roman" w:cstheme="majorBidi"/>
                <w:b/>
                <w:bCs/>
                <w:color w:val="4F81BD" w:themeColor="accent1"/>
                <w:sz w:val="24"/>
                <w:szCs w:val="26"/>
              </w:rPr>
            </w:rPrChange>
          </w:rPr>
          <w:t xml:space="preserve">Whenever an exception </w:t>
        </w:r>
        <w:proofErr w:type="gramStart"/>
        <w:r w:rsidRPr="00303364">
          <w:rPr>
            <w:rFonts w:cstheme="minorHAnsi"/>
            <w:sz w:val="24"/>
            <w:szCs w:val="24"/>
            <w:rPrChange w:id="13594" w:author="DuyNgo" w:date="2012-08-10T08:15:00Z">
              <w:rPr>
                <w:rFonts w:ascii="Times New Roman" w:eastAsiaTheme="majorEastAsia" w:hAnsi="Times New Roman" w:cstheme="majorBidi"/>
                <w:b/>
                <w:bCs/>
                <w:color w:val="4F81BD" w:themeColor="accent1"/>
                <w:sz w:val="24"/>
                <w:szCs w:val="26"/>
              </w:rPr>
            </w:rPrChange>
          </w:rPr>
          <w:t>raise ,</w:t>
        </w:r>
        <w:proofErr w:type="gramEnd"/>
        <w:r w:rsidRPr="00303364">
          <w:rPr>
            <w:rFonts w:cstheme="minorHAnsi"/>
            <w:sz w:val="24"/>
            <w:szCs w:val="24"/>
            <w:rPrChange w:id="13595" w:author="DuyNgo" w:date="2012-08-10T08:15:00Z">
              <w:rPr>
                <w:rFonts w:ascii="Times New Roman" w:eastAsiaTheme="majorEastAsia" w:hAnsi="Times New Roman" w:cstheme="majorBidi"/>
                <w:b/>
                <w:bCs/>
                <w:color w:val="4F81BD" w:themeColor="accent1"/>
                <w:sz w:val="24"/>
                <w:szCs w:val="26"/>
              </w:rPr>
            </w:rPrChange>
          </w:rPr>
          <w:t xml:space="preserve"> system will log exception detail to  Windows event and redirect user to Error page to display standard error message!</w:t>
        </w:r>
      </w:ins>
    </w:p>
    <w:p w:rsidR="00771246" w:rsidRPr="00303364" w:rsidRDefault="00CB6D4D">
      <w:pPr>
        <w:pStyle w:val="Heading3"/>
        <w:rPr>
          <w:ins w:id="13596" w:author="DuyNgo" w:date="2012-08-10T07:43:00Z"/>
          <w:rFonts w:asciiTheme="minorHAnsi" w:hAnsiTheme="minorHAnsi" w:cstheme="minorHAnsi"/>
          <w:sz w:val="24"/>
          <w:szCs w:val="24"/>
          <w:rPrChange w:id="13597" w:author="DuyNgo" w:date="2012-08-10T08:15:00Z">
            <w:rPr>
              <w:ins w:id="13598" w:author="DuyNgo" w:date="2012-08-10T07:43:00Z"/>
            </w:rPr>
          </w:rPrChange>
        </w:rPr>
        <w:pPrChange w:id="13599" w:author="DuyNgo" w:date="2012-08-10T07:49:00Z">
          <w:pPr>
            <w:pStyle w:val="Heading2"/>
            <w:keepLines w:val="0"/>
            <w:numPr>
              <w:ilvl w:val="1"/>
              <w:numId w:val="92"/>
            </w:numPr>
            <w:tabs>
              <w:tab w:val="num" w:pos="792"/>
              <w:tab w:val="num" w:pos="1026"/>
            </w:tabs>
            <w:spacing w:before="360" w:after="180" w:line="240" w:lineRule="auto"/>
            <w:ind w:left="792" w:hanging="432"/>
            <w:contextualSpacing/>
            <w:jc w:val="both"/>
          </w:pPr>
        </w:pPrChange>
      </w:pPr>
      <w:bookmarkStart w:id="13600" w:name="_Toc327466322"/>
      <w:bookmarkStart w:id="13601" w:name="_Toc332351221"/>
      <w:ins w:id="13602" w:author="DuyNgo" w:date="2012-08-10T07:49:00Z">
        <w:r w:rsidRPr="00303364">
          <w:rPr>
            <w:rFonts w:asciiTheme="minorHAnsi" w:hAnsiTheme="minorHAnsi" w:cstheme="minorHAnsi"/>
            <w:sz w:val="24"/>
            <w:szCs w:val="24"/>
            <w:rPrChange w:id="13603" w:author="DuyNgo" w:date="2012-08-10T08:15:00Z">
              <w:rPr/>
            </w:rPrChange>
          </w:rPr>
          <w:t xml:space="preserve">3.2 </w:t>
        </w:r>
      </w:ins>
      <w:ins w:id="13604" w:author="DuyNgo" w:date="2012-08-10T07:43:00Z">
        <w:r w:rsidR="00771246" w:rsidRPr="00303364">
          <w:rPr>
            <w:rFonts w:asciiTheme="minorHAnsi" w:hAnsiTheme="minorHAnsi" w:cstheme="minorHAnsi"/>
            <w:sz w:val="24"/>
            <w:szCs w:val="24"/>
            <w:rPrChange w:id="13605" w:author="DuyNgo" w:date="2012-08-10T08:15:00Z">
              <w:rPr/>
            </w:rPrChange>
          </w:rPr>
          <w:t>Logging mechanism</w:t>
        </w:r>
        <w:bookmarkEnd w:id="13600"/>
        <w:bookmarkEnd w:id="13601"/>
      </w:ins>
    </w:p>
    <w:p w:rsidR="00771246" w:rsidRPr="00303364" w:rsidRDefault="00771246" w:rsidP="00771246">
      <w:pPr>
        <w:rPr>
          <w:ins w:id="13606" w:author="DuyNgo" w:date="2012-08-10T07:43:00Z"/>
          <w:rFonts w:cstheme="minorHAnsi"/>
          <w:sz w:val="24"/>
          <w:szCs w:val="24"/>
          <w:rPrChange w:id="13607" w:author="DuyNgo" w:date="2012-08-10T08:15:00Z">
            <w:rPr>
              <w:ins w:id="13608" w:author="DuyNgo" w:date="2012-08-10T07:43:00Z"/>
              <w:rFonts w:ascii="Times New Roman" w:hAnsi="Times New Roman"/>
              <w:sz w:val="24"/>
            </w:rPr>
          </w:rPrChange>
        </w:rPr>
      </w:pPr>
      <w:ins w:id="13609" w:author="DuyNgo" w:date="2012-08-10T07:43:00Z">
        <w:r w:rsidRPr="00303364">
          <w:rPr>
            <w:rFonts w:cstheme="minorHAnsi"/>
            <w:sz w:val="24"/>
            <w:szCs w:val="24"/>
            <w:rPrChange w:id="13610" w:author="DuyNgo" w:date="2012-08-10T08:15:00Z">
              <w:rPr>
                <w:rFonts w:ascii="Times New Roman" w:eastAsiaTheme="majorEastAsia" w:hAnsi="Times New Roman" w:cstheme="majorBidi"/>
                <w:b/>
                <w:bCs/>
                <w:color w:val="4F81BD" w:themeColor="accent1"/>
                <w:sz w:val="24"/>
                <w:szCs w:val="26"/>
              </w:rPr>
            </w:rPrChange>
          </w:rPr>
          <w:t xml:space="preserve">Logging is an important and </w:t>
        </w:r>
        <w:proofErr w:type="gramStart"/>
        <w:r w:rsidRPr="00303364">
          <w:rPr>
            <w:rFonts w:cstheme="minorHAnsi"/>
            <w:sz w:val="24"/>
            <w:szCs w:val="24"/>
            <w:rPrChange w:id="13611" w:author="DuyNgo" w:date="2012-08-10T08:15:00Z">
              <w:rPr>
                <w:rFonts w:ascii="Times New Roman" w:eastAsiaTheme="majorEastAsia" w:hAnsi="Times New Roman" w:cstheme="majorBidi"/>
                <w:b/>
                <w:bCs/>
                <w:color w:val="4F81BD" w:themeColor="accent1"/>
                <w:sz w:val="24"/>
                <w:szCs w:val="26"/>
              </w:rPr>
            </w:rPrChange>
          </w:rPr>
          <w:t>pretty useful</w:t>
        </w:r>
        <w:proofErr w:type="gramEnd"/>
        <w:r w:rsidRPr="00303364">
          <w:rPr>
            <w:rFonts w:cstheme="minorHAnsi"/>
            <w:sz w:val="24"/>
            <w:szCs w:val="24"/>
            <w:rPrChange w:id="13612" w:author="DuyNgo" w:date="2012-08-10T08:15:00Z">
              <w:rPr>
                <w:rFonts w:ascii="Times New Roman" w:eastAsiaTheme="majorEastAsia" w:hAnsi="Times New Roman" w:cstheme="majorBidi"/>
                <w:b/>
                <w:bCs/>
                <w:color w:val="4F81BD" w:themeColor="accent1"/>
                <w:sz w:val="24"/>
                <w:szCs w:val="26"/>
              </w:rPr>
            </w:rPrChange>
          </w:rPr>
          <w:t xml:space="preserve"> mechanism for every application. It can help developers to debug and improve their code or test </w:t>
        </w:r>
        <w:proofErr w:type="gramStart"/>
        <w:r w:rsidRPr="00303364">
          <w:rPr>
            <w:rFonts w:cstheme="minorHAnsi"/>
            <w:sz w:val="24"/>
            <w:szCs w:val="24"/>
            <w:rPrChange w:id="13613" w:author="DuyNgo" w:date="2012-08-10T08:15:00Z">
              <w:rPr>
                <w:rFonts w:ascii="Times New Roman" w:eastAsiaTheme="majorEastAsia" w:hAnsi="Times New Roman" w:cstheme="majorBidi"/>
                <w:b/>
                <w:bCs/>
                <w:color w:val="4F81BD" w:themeColor="accent1"/>
                <w:sz w:val="24"/>
                <w:szCs w:val="26"/>
              </w:rPr>
            </w:rPrChange>
          </w:rPr>
          <w:t>it’s</w:t>
        </w:r>
        <w:proofErr w:type="gramEnd"/>
        <w:r w:rsidRPr="00303364">
          <w:rPr>
            <w:rFonts w:cstheme="minorHAnsi"/>
            <w:sz w:val="24"/>
            <w:szCs w:val="24"/>
            <w:rPrChange w:id="13614" w:author="DuyNgo" w:date="2012-08-10T08:15:00Z">
              <w:rPr>
                <w:rFonts w:ascii="Times New Roman" w:eastAsiaTheme="majorEastAsia" w:hAnsi="Times New Roman" w:cstheme="majorBidi"/>
                <w:b/>
                <w:bCs/>
                <w:color w:val="4F81BD" w:themeColor="accent1"/>
                <w:sz w:val="24"/>
                <w:szCs w:val="26"/>
              </w:rPr>
            </w:rPrChange>
          </w:rPr>
          <w:t xml:space="preserve"> functionality. In OOPMS, logging component </w:t>
        </w:r>
        <w:proofErr w:type="gramStart"/>
        <w:r w:rsidRPr="00303364">
          <w:rPr>
            <w:rFonts w:cstheme="minorHAnsi"/>
            <w:sz w:val="24"/>
            <w:szCs w:val="24"/>
            <w:rPrChange w:id="13615" w:author="DuyNgo" w:date="2012-08-10T08:15:00Z">
              <w:rPr>
                <w:rFonts w:ascii="Times New Roman" w:eastAsiaTheme="majorEastAsia" w:hAnsi="Times New Roman" w:cstheme="majorBidi"/>
                <w:b/>
                <w:bCs/>
                <w:color w:val="4F81BD" w:themeColor="accent1"/>
                <w:sz w:val="24"/>
                <w:szCs w:val="26"/>
              </w:rPr>
            </w:rPrChange>
          </w:rPr>
          <w:t>is developed</w:t>
        </w:r>
        <w:proofErr w:type="gramEnd"/>
        <w:r w:rsidRPr="00303364">
          <w:rPr>
            <w:rFonts w:cstheme="minorHAnsi"/>
            <w:sz w:val="24"/>
            <w:szCs w:val="24"/>
            <w:rPrChange w:id="13616" w:author="DuyNgo" w:date="2012-08-10T08:15:00Z">
              <w:rPr>
                <w:rFonts w:ascii="Times New Roman" w:eastAsiaTheme="majorEastAsia" w:hAnsi="Times New Roman" w:cstheme="majorBidi"/>
                <w:b/>
                <w:bCs/>
                <w:color w:val="4F81BD" w:themeColor="accent1"/>
                <w:sz w:val="24"/>
                <w:szCs w:val="26"/>
              </w:rPr>
            </w:rPrChange>
          </w:rPr>
          <w:t xml:space="preserve"> based on log4j logging API.</w:t>
        </w:r>
      </w:ins>
    </w:p>
    <w:p w:rsidR="00771246" w:rsidRPr="00303364" w:rsidRDefault="00771246" w:rsidP="00771246">
      <w:pPr>
        <w:rPr>
          <w:ins w:id="13617" w:author="DuyNgo" w:date="2012-08-10T07:43:00Z"/>
          <w:rFonts w:cstheme="minorHAnsi"/>
          <w:sz w:val="24"/>
          <w:szCs w:val="24"/>
          <w:rPrChange w:id="13618" w:author="DuyNgo" w:date="2012-08-10T08:15:00Z">
            <w:rPr>
              <w:ins w:id="13619" w:author="DuyNgo" w:date="2012-08-10T07:43:00Z"/>
              <w:rFonts w:ascii="Times New Roman" w:hAnsi="Times New Roman"/>
              <w:sz w:val="24"/>
            </w:rPr>
          </w:rPrChange>
        </w:rPr>
      </w:pPr>
      <w:ins w:id="13620" w:author="DuyNgo" w:date="2012-08-10T07:43:00Z">
        <w:r w:rsidRPr="00303364">
          <w:rPr>
            <w:rFonts w:cstheme="minorHAnsi"/>
            <w:sz w:val="24"/>
            <w:szCs w:val="24"/>
            <w:rPrChange w:id="13621" w:author="DuyNgo" w:date="2012-08-10T08:15:00Z">
              <w:rPr>
                <w:rFonts w:ascii="Times New Roman" w:eastAsiaTheme="majorEastAsia" w:hAnsi="Times New Roman" w:cstheme="majorBidi"/>
                <w:b/>
                <w:bCs/>
                <w:color w:val="4F81BD" w:themeColor="accent1"/>
                <w:sz w:val="24"/>
                <w:szCs w:val="26"/>
              </w:rPr>
            </w:rPrChange>
          </w:rPr>
          <w:t xml:space="preserve"> </w:t>
        </w:r>
      </w:ins>
    </w:p>
    <w:p w:rsidR="00771246" w:rsidRPr="00303364" w:rsidRDefault="00771246">
      <w:pPr>
        <w:pStyle w:val="Heading2"/>
        <w:numPr>
          <w:ilvl w:val="3"/>
          <w:numId w:val="39"/>
        </w:numPr>
        <w:ind w:left="450" w:hanging="450"/>
        <w:rPr>
          <w:ins w:id="13622" w:author="DuyNgo" w:date="2012-08-10T07:43:00Z"/>
          <w:rFonts w:asciiTheme="minorHAnsi" w:hAnsiTheme="minorHAnsi" w:cstheme="minorHAnsi"/>
          <w:sz w:val="24"/>
          <w:szCs w:val="24"/>
          <w:rPrChange w:id="13623" w:author="DuyNgo" w:date="2012-08-10T08:15:00Z">
            <w:rPr>
              <w:ins w:id="13624" w:author="DuyNgo" w:date="2012-08-10T07:43:00Z"/>
            </w:rPr>
          </w:rPrChange>
        </w:rPr>
        <w:pPrChange w:id="13625" w:author="DuyNgo" w:date="2012-08-10T07:50:00Z">
          <w:pPr>
            <w:pStyle w:val="Heading1"/>
            <w:numPr>
              <w:numId w:val="92"/>
            </w:numPr>
            <w:tabs>
              <w:tab w:val="num" w:pos="432"/>
            </w:tabs>
            <w:spacing w:before="0"/>
            <w:ind w:left="432" w:hanging="432"/>
          </w:pPr>
        </w:pPrChange>
      </w:pPr>
      <w:bookmarkStart w:id="13626" w:name="_Toc327466323"/>
      <w:bookmarkStart w:id="13627" w:name="_Toc332351222"/>
      <w:ins w:id="13628" w:author="DuyNgo" w:date="2012-08-10T07:43:00Z">
        <w:r w:rsidRPr="00303364">
          <w:rPr>
            <w:rFonts w:asciiTheme="minorHAnsi" w:hAnsiTheme="minorHAnsi" w:cstheme="minorHAnsi"/>
            <w:sz w:val="24"/>
            <w:szCs w:val="24"/>
            <w:rPrChange w:id="13629" w:author="DuyNgo" w:date="2012-08-10T08:15:00Z">
              <w:rPr/>
            </w:rPrChange>
          </w:rPr>
          <w:lastRenderedPageBreak/>
          <w:t>Database design</w:t>
        </w:r>
        <w:bookmarkEnd w:id="13626"/>
        <w:bookmarkEnd w:id="13627"/>
      </w:ins>
    </w:p>
    <w:p w:rsidR="00771246" w:rsidRPr="00303364" w:rsidRDefault="00CB6D4D">
      <w:pPr>
        <w:pStyle w:val="Heading3"/>
        <w:rPr>
          <w:ins w:id="13630" w:author="DuyNgo" w:date="2012-08-10T07:43:00Z"/>
          <w:rFonts w:asciiTheme="minorHAnsi" w:hAnsiTheme="minorHAnsi" w:cstheme="minorHAnsi"/>
          <w:sz w:val="24"/>
          <w:szCs w:val="24"/>
          <w:rPrChange w:id="13631" w:author="DuyNgo" w:date="2012-08-10T08:15:00Z">
            <w:rPr>
              <w:ins w:id="13632" w:author="DuyNgo" w:date="2012-08-10T07:43:00Z"/>
            </w:rPr>
          </w:rPrChange>
        </w:rPr>
        <w:pPrChange w:id="13633" w:author="DuyNgo" w:date="2012-08-10T07:50:00Z">
          <w:pPr>
            <w:pStyle w:val="Heading2"/>
            <w:numPr>
              <w:ilvl w:val="1"/>
              <w:numId w:val="92"/>
            </w:numPr>
            <w:tabs>
              <w:tab w:val="num" w:pos="1026"/>
            </w:tabs>
            <w:ind w:left="1026" w:hanging="576"/>
          </w:pPr>
        </w:pPrChange>
      </w:pPr>
      <w:bookmarkStart w:id="13634" w:name="_Toc327466324"/>
      <w:bookmarkStart w:id="13635" w:name="_Toc332351223"/>
      <w:ins w:id="13636" w:author="DuyNgo" w:date="2012-08-10T07:50:00Z">
        <w:r w:rsidRPr="00303364">
          <w:rPr>
            <w:rFonts w:asciiTheme="minorHAnsi" w:hAnsiTheme="minorHAnsi" w:cstheme="minorHAnsi"/>
            <w:sz w:val="24"/>
            <w:szCs w:val="24"/>
            <w:rPrChange w:id="13637" w:author="DuyNgo" w:date="2012-08-10T08:15:00Z">
              <w:rPr/>
            </w:rPrChange>
          </w:rPr>
          <w:t xml:space="preserve">4.1 </w:t>
        </w:r>
      </w:ins>
      <w:ins w:id="13638" w:author="DuyNgo" w:date="2012-08-10T07:43:00Z">
        <w:r w:rsidR="00771246" w:rsidRPr="00303364">
          <w:rPr>
            <w:rFonts w:asciiTheme="minorHAnsi" w:hAnsiTheme="minorHAnsi" w:cstheme="minorHAnsi"/>
            <w:sz w:val="24"/>
            <w:szCs w:val="24"/>
            <w:rPrChange w:id="13639" w:author="DuyNgo" w:date="2012-08-10T08:15:00Z">
              <w:rPr/>
            </w:rPrChange>
          </w:rPr>
          <w:t>Entity Relationship Diagram</w:t>
        </w:r>
        <w:bookmarkEnd w:id="13634"/>
        <w:bookmarkEnd w:id="13635"/>
      </w:ins>
    </w:p>
    <w:p w:rsidR="00771246" w:rsidRPr="00303364" w:rsidRDefault="00771246" w:rsidP="00771246">
      <w:pPr>
        <w:rPr>
          <w:ins w:id="13640" w:author="DuyNgo" w:date="2012-08-10T07:43:00Z"/>
          <w:rFonts w:cstheme="minorHAnsi"/>
          <w:sz w:val="24"/>
          <w:szCs w:val="24"/>
          <w:rPrChange w:id="13641" w:author="DuyNgo" w:date="2012-08-10T08:15:00Z">
            <w:rPr>
              <w:ins w:id="13642" w:author="DuyNgo" w:date="2012-08-10T07:43:00Z"/>
              <w:rFonts w:ascii="Times New Roman" w:hAnsi="Times New Roman"/>
              <w:sz w:val="24"/>
            </w:rPr>
          </w:rPrChange>
        </w:rPr>
      </w:pPr>
      <w:ins w:id="13643" w:author="DuyNgo" w:date="2012-08-10T07:43:00Z">
        <w:r w:rsidRPr="00303364">
          <w:rPr>
            <w:rFonts w:cstheme="minorHAnsi"/>
            <w:noProof/>
            <w:sz w:val="24"/>
            <w:szCs w:val="24"/>
            <w:lang w:eastAsia="ja-JP"/>
            <w:rPrChange w:id="13644" w:author="Unknown">
              <w:rPr>
                <w:rFonts w:ascii="Times New Roman" w:eastAsiaTheme="majorEastAsia" w:hAnsi="Times New Roman" w:cstheme="majorBidi"/>
                <w:b/>
                <w:bCs/>
                <w:noProof/>
                <w:color w:val="4F81BD" w:themeColor="accent1"/>
                <w:sz w:val="24"/>
                <w:szCs w:val="26"/>
                <w:lang w:eastAsia="ja-JP"/>
              </w:rPr>
            </w:rPrChange>
          </w:rPr>
          <w:drawing>
            <wp:inline distT="0" distB="0" distL="0" distR="0" wp14:anchorId="41E0E0B6" wp14:editId="6B197BFC">
              <wp:extent cx="5972175" cy="6599881"/>
              <wp:effectExtent l="0" t="0" r="0" b="0"/>
              <wp:docPr id="5" name="Picture 5" descr="C:\Users\DuyNgo\Desktop\Capstone\SVN Trunk\Document\Design\SRS + User Requirement\Merged_E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yNgo\Desktop\Capstone\SVN Trunk\Document\Design\SRS + User Requirement\Merged_ERD.gif"/>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72985" cy="6600776"/>
                      </a:xfrm>
                      <a:prstGeom prst="rect">
                        <a:avLst/>
                      </a:prstGeom>
                      <a:noFill/>
                      <a:ln>
                        <a:noFill/>
                      </a:ln>
                    </pic:spPr>
                  </pic:pic>
                </a:graphicData>
              </a:graphic>
            </wp:inline>
          </w:drawing>
        </w:r>
      </w:ins>
    </w:p>
    <w:p w:rsidR="00771246" w:rsidRPr="00303364" w:rsidRDefault="00AC075A">
      <w:pPr>
        <w:pStyle w:val="Heading3"/>
        <w:rPr>
          <w:ins w:id="13645" w:author="DuyNgo" w:date="2012-08-10T07:43:00Z"/>
          <w:rFonts w:asciiTheme="minorHAnsi" w:hAnsiTheme="minorHAnsi" w:cstheme="minorHAnsi"/>
          <w:sz w:val="24"/>
          <w:szCs w:val="24"/>
          <w:rPrChange w:id="13646" w:author="DuyNgo" w:date="2012-08-10T08:15:00Z">
            <w:rPr>
              <w:ins w:id="13647" w:author="DuyNgo" w:date="2012-08-10T07:43:00Z"/>
            </w:rPr>
          </w:rPrChange>
        </w:rPr>
        <w:pPrChange w:id="13648" w:author="DuyNgo" w:date="2012-08-10T07:50:00Z">
          <w:pPr>
            <w:pStyle w:val="Heading2"/>
            <w:numPr>
              <w:ilvl w:val="1"/>
              <w:numId w:val="92"/>
            </w:numPr>
            <w:tabs>
              <w:tab w:val="num" w:pos="1026"/>
            </w:tabs>
            <w:ind w:left="1026" w:hanging="576"/>
          </w:pPr>
        </w:pPrChange>
      </w:pPr>
      <w:bookmarkStart w:id="13649" w:name="_Toc327466325"/>
      <w:bookmarkStart w:id="13650" w:name="_Toc332351224"/>
      <w:ins w:id="13651" w:author="DuyNgo" w:date="2012-08-10T07:50:00Z">
        <w:r w:rsidRPr="00303364">
          <w:rPr>
            <w:rFonts w:asciiTheme="minorHAnsi" w:hAnsiTheme="minorHAnsi" w:cstheme="minorHAnsi"/>
            <w:sz w:val="24"/>
            <w:szCs w:val="24"/>
            <w:rPrChange w:id="13652" w:author="DuyNgo" w:date="2012-08-10T08:15:00Z">
              <w:rPr/>
            </w:rPrChange>
          </w:rPr>
          <w:t xml:space="preserve">4.2 </w:t>
        </w:r>
      </w:ins>
      <w:ins w:id="13653" w:author="DuyNgo" w:date="2012-08-10T07:43:00Z">
        <w:r w:rsidR="00771246" w:rsidRPr="00303364">
          <w:rPr>
            <w:rFonts w:asciiTheme="minorHAnsi" w:hAnsiTheme="minorHAnsi" w:cstheme="minorHAnsi"/>
            <w:sz w:val="24"/>
            <w:szCs w:val="24"/>
            <w:rPrChange w:id="13654" w:author="DuyNgo" w:date="2012-08-10T08:15:00Z">
              <w:rPr/>
            </w:rPrChange>
          </w:rPr>
          <w:t>Schema</w:t>
        </w:r>
        <w:bookmarkEnd w:id="13649"/>
        <w:bookmarkEnd w:id="13650"/>
      </w:ins>
    </w:p>
    <w:p w:rsidR="00771246" w:rsidRPr="00303364" w:rsidRDefault="00771246" w:rsidP="00771246">
      <w:pPr>
        <w:rPr>
          <w:ins w:id="13655" w:author="DuyNgo" w:date="2012-08-10T07:43:00Z"/>
          <w:rFonts w:cstheme="minorHAnsi"/>
          <w:b/>
          <w:sz w:val="24"/>
          <w:szCs w:val="24"/>
          <w:rPrChange w:id="13656" w:author="DuyNgo" w:date="2012-08-10T08:15:00Z">
            <w:rPr>
              <w:ins w:id="13657" w:author="DuyNgo" w:date="2012-08-10T07:43:00Z"/>
              <w:rFonts w:ascii="Times New Roman" w:hAnsi="Times New Roman"/>
              <w:b/>
              <w:sz w:val="24"/>
            </w:rPr>
          </w:rPrChange>
        </w:rPr>
      </w:pPr>
    </w:p>
    <w:p w:rsidR="00771246" w:rsidRPr="00303364" w:rsidRDefault="00771246" w:rsidP="00771246">
      <w:pPr>
        <w:rPr>
          <w:ins w:id="13658" w:author="DuyNgo" w:date="2012-08-10T07:43:00Z"/>
          <w:rFonts w:cstheme="minorHAnsi"/>
          <w:sz w:val="24"/>
          <w:szCs w:val="24"/>
          <w:rPrChange w:id="13659" w:author="DuyNgo" w:date="2012-08-10T08:15:00Z">
            <w:rPr>
              <w:ins w:id="13660" w:author="DuyNgo" w:date="2012-08-10T07:43:00Z"/>
              <w:rFonts w:ascii="Times New Roman" w:hAnsi="Times New Roman"/>
              <w:sz w:val="24"/>
            </w:rPr>
          </w:rPrChange>
        </w:rPr>
      </w:pPr>
      <w:ins w:id="13661" w:author="DuyNgo" w:date="2012-08-10T07:43:00Z">
        <w:r w:rsidRPr="00303364">
          <w:rPr>
            <w:rFonts w:cstheme="minorHAnsi"/>
            <w:b/>
            <w:sz w:val="24"/>
            <w:szCs w:val="24"/>
            <w:rPrChange w:id="13662" w:author="DuyNgo" w:date="2012-08-10T08:15:00Z">
              <w:rPr>
                <w:rFonts w:ascii="Times New Roman" w:eastAsiaTheme="majorEastAsia" w:hAnsi="Times New Roman" w:cstheme="majorBidi"/>
                <w:b/>
                <w:bCs/>
                <w:color w:val="4F81BD" w:themeColor="accent1"/>
                <w:sz w:val="24"/>
                <w:szCs w:val="26"/>
              </w:rPr>
            </w:rPrChange>
          </w:rPr>
          <w:t>Overview</w:t>
        </w:r>
      </w:ins>
    </w:p>
    <w:tbl>
      <w:tblPr>
        <w:tblStyle w:val="TableGrid"/>
        <w:tblW w:w="9198" w:type="dxa"/>
        <w:tblLook w:val="04A0" w:firstRow="1" w:lastRow="0" w:firstColumn="1" w:lastColumn="0" w:noHBand="0" w:noVBand="1"/>
      </w:tblPr>
      <w:tblGrid>
        <w:gridCol w:w="460"/>
        <w:gridCol w:w="2781"/>
        <w:gridCol w:w="5957"/>
      </w:tblGrid>
      <w:tr w:rsidR="00771246" w:rsidRPr="00303364" w:rsidTr="00227BA2">
        <w:trPr>
          <w:ins w:id="13663" w:author="DuyNgo" w:date="2012-08-10T07:43:00Z"/>
        </w:trPr>
        <w:tc>
          <w:tcPr>
            <w:tcW w:w="439" w:type="dxa"/>
          </w:tcPr>
          <w:p w:rsidR="00771246" w:rsidRPr="00303364" w:rsidRDefault="00771246" w:rsidP="00227BA2">
            <w:pPr>
              <w:spacing w:after="200" w:line="276" w:lineRule="auto"/>
              <w:rPr>
                <w:ins w:id="13664" w:author="DuyNgo" w:date="2012-08-10T07:43:00Z"/>
                <w:rFonts w:cstheme="minorHAnsi"/>
                <w:b/>
                <w:sz w:val="24"/>
                <w:szCs w:val="24"/>
                <w:rPrChange w:id="13665" w:author="DuyNgo" w:date="2012-08-10T08:15:00Z">
                  <w:rPr>
                    <w:ins w:id="13666" w:author="DuyNgo" w:date="2012-08-10T07:43:00Z"/>
                    <w:rFonts w:ascii="Times New Roman" w:hAnsi="Times New Roman"/>
                    <w:b/>
                    <w:sz w:val="24"/>
                  </w:rPr>
                </w:rPrChange>
              </w:rPr>
            </w:pPr>
            <w:ins w:id="13667" w:author="DuyNgo" w:date="2012-08-10T07:43:00Z">
              <w:r w:rsidRPr="00303364">
                <w:rPr>
                  <w:rFonts w:cstheme="minorHAnsi"/>
                  <w:b/>
                  <w:sz w:val="24"/>
                  <w:szCs w:val="24"/>
                  <w:rPrChange w:id="13668" w:author="DuyNgo" w:date="2012-08-10T08:15:00Z">
                    <w:rPr>
                      <w:rFonts w:ascii="Times New Roman" w:eastAsiaTheme="majorEastAsia" w:hAnsi="Times New Roman" w:cstheme="majorBidi"/>
                      <w:b/>
                      <w:bCs/>
                      <w:color w:val="4F81BD" w:themeColor="accent1"/>
                      <w:sz w:val="24"/>
                      <w:szCs w:val="26"/>
                    </w:rPr>
                  </w:rPrChange>
                </w:rPr>
                <w:t>#</w:t>
              </w:r>
            </w:ins>
          </w:p>
        </w:tc>
        <w:tc>
          <w:tcPr>
            <w:tcW w:w="2785" w:type="dxa"/>
          </w:tcPr>
          <w:p w:rsidR="00771246" w:rsidRPr="00303364" w:rsidRDefault="00771246" w:rsidP="00227BA2">
            <w:pPr>
              <w:spacing w:after="200" w:line="276" w:lineRule="auto"/>
              <w:rPr>
                <w:ins w:id="13669" w:author="DuyNgo" w:date="2012-08-10T07:43:00Z"/>
                <w:rFonts w:cstheme="minorHAnsi"/>
                <w:b/>
                <w:sz w:val="24"/>
                <w:szCs w:val="24"/>
                <w:rPrChange w:id="13670" w:author="DuyNgo" w:date="2012-08-10T08:15:00Z">
                  <w:rPr>
                    <w:ins w:id="13671" w:author="DuyNgo" w:date="2012-08-10T07:43:00Z"/>
                    <w:rFonts w:ascii="Times New Roman" w:hAnsi="Times New Roman"/>
                    <w:b/>
                    <w:sz w:val="24"/>
                  </w:rPr>
                </w:rPrChange>
              </w:rPr>
            </w:pPr>
            <w:ins w:id="13672" w:author="DuyNgo" w:date="2012-08-10T07:43:00Z">
              <w:r w:rsidRPr="00303364">
                <w:rPr>
                  <w:rFonts w:cstheme="minorHAnsi"/>
                  <w:b/>
                  <w:sz w:val="24"/>
                  <w:szCs w:val="24"/>
                  <w:rPrChange w:id="13673" w:author="DuyNgo" w:date="2012-08-10T08:15:00Z">
                    <w:rPr>
                      <w:rFonts w:ascii="Times New Roman" w:eastAsiaTheme="majorEastAsia" w:hAnsi="Times New Roman" w:cstheme="majorBidi"/>
                      <w:b/>
                      <w:bCs/>
                      <w:color w:val="4F81BD" w:themeColor="accent1"/>
                      <w:sz w:val="24"/>
                      <w:szCs w:val="26"/>
                    </w:rPr>
                  </w:rPrChange>
                </w:rPr>
                <w:t>Name</w:t>
              </w:r>
            </w:ins>
          </w:p>
        </w:tc>
        <w:tc>
          <w:tcPr>
            <w:tcW w:w="5974" w:type="dxa"/>
          </w:tcPr>
          <w:p w:rsidR="00771246" w:rsidRPr="00303364" w:rsidRDefault="00771246" w:rsidP="00227BA2">
            <w:pPr>
              <w:spacing w:after="200" w:line="276" w:lineRule="auto"/>
              <w:rPr>
                <w:ins w:id="13674" w:author="DuyNgo" w:date="2012-08-10T07:43:00Z"/>
                <w:rFonts w:cstheme="minorHAnsi"/>
                <w:b/>
                <w:sz w:val="24"/>
                <w:szCs w:val="24"/>
                <w:rPrChange w:id="13675" w:author="DuyNgo" w:date="2012-08-10T08:15:00Z">
                  <w:rPr>
                    <w:ins w:id="13676" w:author="DuyNgo" w:date="2012-08-10T07:43:00Z"/>
                    <w:rFonts w:ascii="Times New Roman" w:hAnsi="Times New Roman"/>
                    <w:b/>
                    <w:sz w:val="24"/>
                  </w:rPr>
                </w:rPrChange>
              </w:rPr>
            </w:pPr>
            <w:ins w:id="13677" w:author="DuyNgo" w:date="2012-08-10T07:43:00Z">
              <w:r w:rsidRPr="00303364">
                <w:rPr>
                  <w:rFonts w:cstheme="minorHAnsi"/>
                  <w:b/>
                  <w:sz w:val="24"/>
                  <w:szCs w:val="24"/>
                  <w:rPrChange w:id="13678" w:author="DuyNgo" w:date="2012-08-10T08:15:00Z">
                    <w:rPr>
                      <w:rFonts w:ascii="Times New Roman" w:eastAsiaTheme="majorEastAsia" w:hAnsi="Times New Roman" w:cstheme="majorBidi"/>
                      <w:b/>
                      <w:bCs/>
                      <w:color w:val="4F81BD" w:themeColor="accent1"/>
                      <w:sz w:val="24"/>
                      <w:szCs w:val="26"/>
                    </w:rPr>
                  </w:rPrChange>
                </w:rPr>
                <w:t>Description</w:t>
              </w:r>
            </w:ins>
          </w:p>
        </w:tc>
      </w:tr>
      <w:tr w:rsidR="00771246" w:rsidRPr="00303364" w:rsidTr="00227BA2">
        <w:trPr>
          <w:ins w:id="13679" w:author="DuyNgo" w:date="2012-08-10T07:43:00Z"/>
        </w:trPr>
        <w:tc>
          <w:tcPr>
            <w:tcW w:w="439" w:type="dxa"/>
          </w:tcPr>
          <w:p w:rsidR="00771246" w:rsidRPr="00303364" w:rsidRDefault="00771246" w:rsidP="00227BA2">
            <w:pPr>
              <w:spacing w:after="200" w:line="276" w:lineRule="auto"/>
              <w:rPr>
                <w:ins w:id="13680" w:author="DuyNgo" w:date="2012-08-10T07:43:00Z"/>
                <w:rFonts w:cstheme="minorHAnsi"/>
                <w:sz w:val="24"/>
                <w:szCs w:val="24"/>
                <w:rPrChange w:id="13681" w:author="DuyNgo" w:date="2012-08-10T08:15:00Z">
                  <w:rPr>
                    <w:ins w:id="13682" w:author="DuyNgo" w:date="2012-08-10T07:43:00Z"/>
                    <w:rFonts w:ascii="Times New Roman" w:hAnsi="Times New Roman"/>
                    <w:sz w:val="24"/>
                  </w:rPr>
                </w:rPrChange>
              </w:rPr>
            </w:pPr>
            <w:ins w:id="13683" w:author="DuyNgo" w:date="2012-08-10T07:43:00Z">
              <w:r w:rsidRPr="00303364">
                <w:rPr>
                  <w:rFonts w:cstheme="minorHAnsi"/>
                  <w:sz w:val="24"/>
                  <w:szCs w:val="24"/>
                  <w:rPrChange w:id="13684" w:author="DuyNgo" w:date="2012-08-10T08:15:00Z">
                    <w:rPr>
                      <w:rFonts w:ascii="Times New Roman" w:eastAsiaTheme="majorEastAsia" w:hAnsi="Times New Roman" w:cstheme="majorBidi"/>
                      <w:b/>
                      <w:bCs/>
                      <w:color w:val="4F81BD" w:themeColor="accent1"/>
                      <w:sz w:val="24"/>
                      <w:szCs w:val="26"/>
                    </w:rPr>
                  </w:rPrChange>
                </w:rPr>
                <w:lastRenderedPageBreak/>
                <w:t>1</w:t>
              </w:r>
            </w:ins>
          </w:p>
        </w:tc>
        <w:tc>
          <w:tcPr>
            <w:tcW w:w="2785" w:type="dxa"/>
          </w:tcPr>
          <w:p w:rsidR="00771246" w:rsidRPr="00303364" w:rsidRDefault="00771246" w:rsidP="00227BA2">
            <w:pPr>
              <w:shd w:val="clear" w:color="FFFFCC" w:fill="FFFFFF"/>
              <w:spacing w:before="100" w:beforeAutospacing="1" w:after="100" w:afterAutospacing="1"/>
              <w:rPr>
                <w:ins w:id="13685" w:author="DuyNgo" w:date="2012-08-10T07:43:00Z"/>
                <w:rFonts w:cstheme="minorHAnsi"/>
                <w:sz w:val="24"/>
                <w:szCs w:val="24"/>
                <w:rPrChange w:id="13686" w:author="DuyNgo" w:date="2012-08-10T08:15:00Z">
                  <w:rPr>
                    <w:ins w:id="13687" w:author="DuyNgo" w:date="2012-08-10T07:43:00Z"/>
                    <w:rFonts w:ascii="Times New Roman" w:hAnsi="Times New Roman" w:cs="Tahoma"/>
                    <w:color w:val="000000"/>
                    <w:sz w:val="24"/>
                    <w:szCs w:val="20"/>
                  </w:rPr>
                </w:rPrChange>
              </w:rPr>
            </w:pPr>
            <w:ins w:id="13688" w:author="DuyNgo" w:date="2012-08-10T07:43:00Z">
              <w:r w:rsidRPr="00303364">
                <w:rPr>
                  <w:rFonts w:cstheme="minorHAnsi"/>
                  <w:sz w:val="24"/>
                  <w:szCs w:val="24"/>
                  <w:rPrChange w:id="13689" w:author="DuyNgo" w:date="2012-08-10T08:15:00Z">
                    <w:rPr>
                      <w:rFonts w:ascii="Times New Roman" w:eastAsiaTheme="majorEastAsia" w:hAnsi="Times New Roman" w:cstheme="majorBidi"/>
                      <w:b/>
                      <w:bCs/>
                      <w:color w:val="4F81BD" w:themeColor="accent1"/>
                      <w:sz w:val="24"/>
                      <w:szCs w:val="26"/>
                    </w:rPr>
                  </w:rPrChange>
                </w:rPr>
                <w:t>Project</w:t>
              </w:r>
            </w:ins>
          </w:p>
        </w:tc>
        <w:tc>
          <w:tcPr>
            <w:tcW w:w="5974" w:type="dxa"/>
          </w:tcPr>
          <w:p w:rsidR="00771246" w:rsidRPr="00303364" w:rsidRDefault="00771246" w:rsidP="00227BA2">
            <w:pPr>
              <w:shd w:val="clear" w:color="FFFFCC" w:fill="FFFFFF"/>
              <w:spacing w:before="100" w:beforeAutospacing="1" w:after="100" w:afterAutospacing="1"/>
              <w:rPr>
                <w:ins w:id="13690" w:author="DuyNgo" w:date="2012-08-10T07:43:00Z"/>
                <w:rFonts w:cstheme="minorHAnsi"/>
                <w:sz w:val="24"/>
                <w:szCs w:val="24"/>
                <w:rPrChange w:id="13691" w:author="DuyNgo" w:date="2012-08-10T08:15:00Z">
                  <w:rPr>
                    <w:ins w:id="13692" w:author="DuyNgo" w:date="2012-08-10T07:43:00Z"/>
                    <w:rFonts w:ascii="Times New Roman" w:hAnsi="Times New Roman" w:cs="Tahoma"/>
                    <w:color w:val="000000"/>
                    <w:sz w:val="24"/>
                    <w:szCs w:val="20"/>
                  </w:rPr>
                </w:rPrChange>
              </w:rPr>
            </w:pPr>
            <w:ins w:id="13693" w:author="DuyNgo" w:date="2012-08-10T07:43:00Z">
              <w:r w:rsidRPr="00303364">
                <w:rPr>
                  <w:rFonts w:cstheme="minorHAnsi"/>
                  <w:sz w:val="24"/>
                  <w:szCs w:val="24"/>
                  <w:rPrChange w:id="13694" w:author="DuyNgo" w:date="2012-08-10T08:15:00Z">
                    <w:rPr>
                      <w:rFonts w:ascii="Times New Roman" w:eastAsiaTheme="majorEastAsia" w:hAnsi="Times New Roman" w:cstheme="majorBidi"/>
                      <w:b/>
                      <w:bCs/>
                      <w:color w:val="4F81BD" w:themeColor="accent1"/>
                      <w:sz w:val="24"/>
                      <w:szCs w:val="26"/>
                    </w:rPr>
                  </w:rPrChange>
                </w:rPr>
                <w:t>Project with its information: name, type, code</w:t>
              </w:r>
              <w:proofErr w:type="gramStart"/>
              <w:r w:rsidRPr="00303364">
                <w:rPr>
                  <w:rFonts w:cstheme="minorHAnsi"/>
                  <w:sz w:val="24"/>
                  <w:szCs w:val="24"/>
                  <w:rPrChange w:id="13695" w:author="DuyNgo" w:date="2012-08-10T08:15:00Z">
                    <w:rPr>
                      <w:rFonts w:ascii="Times New Roman" w:eastAsiaTheme="majorEastAsia" w:hAnsi="Times New Roman" w:cstheme="majorBidi"/>
                      <w:b/>
                      <w:bCs/>
                      <w:color w:val="4F81BD" w:themeColor="accent1"/>
                      <w:sz w:val="24"/>
                      <w:szCs w:val="26"/>
                    </w:rPr>
                  </w:rPrChange>
                </w:rPr>
                <w:t>..</w:t>
              </w:r>
              <w:proofErr w:type="gramEnd"/>
            </w:ins>
          </w:p>
        </w:tc>
      </w:tr>
      <w:tr w:rsidR="00771246" w:rsidRPr="00303364" w:rsidTr="00227BA2">
        <w:trPr>
          <w:ins w:id="13696"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697" w:author="DuyNgo" w:date="2012-08-10T07:43:00Z"/>
                <w:rFonts w:cstheme="minorHAnsi"/>
                <w:sz w:val="24"/>
                <w:szCs w:val="24"/>
                <w:rPrChange w:id="13698" w:author="DuyNgo" w:date="2012-08-10T08:15:00Z">
                  <w:rPr>
                    <w:ins w:id="13699" w:author="DuyNgo" w:date="2012-08-10T07:43:00Z"/>
                    <w:rFonts w:ascii="Times New Roman" w:hAnsi="Times New Roman" w:cs="Tahoma"/>
                    <w:color w:val="000000"/>
                    <w:sz w:val="24"/>
                    <w:szCs w:val="20"/>
                  </w:rPr>
                </w:rPrChange>
              </w:rPr>
            </w:pPr>
            <w:ins w:id="13700" w:author="DuyNgo" w:date="2012-08-10T07:43:00Z">
              <w:r w:rsidRPr="00303364">
                <w:rPr>
                  <w:rFonts w:cstheme="minorHAnsi"/>
                  <w:sz w:val="24"/>
                  <w:szCs w:val="24"/>
                  <w:rPrChange w:id="13701" w:author="DuyNgo" w:date="2012-08-10T08:15:00Z">
                    <w:rPr>
                      <w:rFonts w:ascii="Times New Roman" w:eastAsiaTheme="majorEastAsia" w:hAnsi="Times New Roman" w:cstheme="majorBidi"/>
                      <w:b/>
                      <w:bCs/>
                      <w:color w:val="4F81BD" w:themeColor="accent1"/>
                      <w:sz w:val="24"/>
                      <w:szCs w:val="26"/>
                    </w:rPr>
                  </w:rPrChange>
                </w:rPr>
                <w:t>2</w:t>
              </w:r>
            </w:ins>
          </w:p>
        </w:tc>
        <w:tc>
          <w:tcPr>
            <w:tcW w:w="2785" w:type="dxa"/>
          </w:tcPr>
          <w:p w:rsidR="00771246" w:rsidRPr="00303364" w:rsidRDefault="00771246" w:rsidP="00227BA2">
            <w:pPr>
              <w:shd w:val="clear" w:color="FFFFCC" w:fill="FFFFFF"/>
              <w:spacing w:before="100" w:beforeAutospacing="1" w:after="100" w:afterAutospacing="1"/>
              <w:rPr>
                <w:ins w:id="13702" w:author="DuyNgo" w:date="2012-08-10T07:43:00Z"/>
                <w:rFonts w:cstheme="minorHAnsi"/>
                <w:sz w:val="24"/>
                <w:szCs w:val="24"/>
                <w:rPrChange w:id="13703" w:author="DuyNgo" w:date="2012-08-10T08:15:00Z">
                  <w:rPr>
                    <w:ins w:id="13704" w:author="DuyNgo" w:date="2012-08-10T07:43:00Z"/>
                    <w:rFonts w:ascii="Times New Roman" w:hAnsi="Times New Roman" w:cs="Tahoma"/>
                    <w:color w:val="000000"/>
                    <w:sz w:val="24"/>
                    <w:szCs w:val="20"/>
                  </w:rPr>
                </w:rPrChange>
              </w:rPr>
            </w:pPr>
            <w:ins w:id="13705" w:author="DuyNgo" w:date="2012-08-10T07:43:00Z">
              <w:r w:rsidRPr="00303364">
                <w:rPr>
                  <w:rFonts w:cstheme="minorHAnsi"/>
                  <w:sz w:val="24"/>
                  <w:szCs w:val="24"/>
                  <w:rPrChange w:id="13706" w:author="DuyNgo" w:date="2012-08-10T08:15:00Z">
                    <w:rPr>
                      <w:rFonts w:ascii="Times New Roman" w:eastAsiaTheme="majorEastAsia" w:hAnsi="Times New Roman" w:cstheme="majorBidi"/>
                      <w:b/>
                      <w:bCs/>
                      <w:color w:val="4F81BD" w:themeColor="accent1"/>
                      <w:sz w:val="24"/>
                      <w:szCs w:val="26"/>
                    </w:rPr>
                  </w:rPrChange>
                </w:rPr>
                <w:t>Stage</w:t>
              </w:r>
            </w:ins>
          </w:p>
        </w:tc>
        <w:tc>
          <w:tcPr>
            <w:tcW w:w="5974" w:type="dxa"/>
          </w:tcPr>
          <w:p w:rsidR="00771246" w:rsidRPr="00303364" w:rsidRDefault="00771246" w:rsidP="00227BA2">
            <w:pPr>
              <w:shd w:val="clear" w:color="FFFFCC" w:fill="FFFFFF"/>
              <w:spacing w:before="100" w:beforeAutospacing="1" w:after="100" w:afterAutospacing="1"/>
              <w:rPr>
                <w:ins w:id="13707" w:author="DuyNgo" w:date="2012-08-10T07:43:00Z"/>
                <w:rFonts w:cstheme="minorHAnsi"/>
                <w:sz w:val="24"/>
                <w:szCs w:val="24"/>
                <w:rPrChange w:id="13708" w:author="DuyNgo" w:date="2012-08-10T08:15:00Z">
                  <w:rPr>
                    <w:ins w:id="13709" w:author="DuyNgo" w:date="2012-08-10T07:43:00Z"/>
                    <w:rFonts w:ascii="Times New Roman" w:hAnsi="Times New Roman" w:cs="Tahoma"/>
                    <w:color w:val="000000"/>
                    <w:sz w:val="24"/>
                    <w:szCs w:val="20"/>
                  </w:rPr>
                </w:rPrChange>
              </w:rPr>
            </w:pPr>
            <w:ins w:id="13710" w:author="DuyNgo" w:date="2012-08-10T07:43:00Z">
              <w:r w:rsidRPr="00303364">
                <w:rPr>
                  <w:rFonts w:cstheme="minorHAnsi"/>
                  <w:sz w:val="24"/>
                  <w:szCs w:val="24"/>
                  <w:rPrChange w:id="13711" w:author="DuyNgo" w:date="2012-08-10T08:15:00Z">
                    <w:rPr>
                      <w:rFonts w:ascii="Times New Roman" w:eastAsiaTheme="majorEastAsia" w:hAnsi="Times New Roman" w:cstheme="majorBidi"/>
                      <w:b/>
                      <w:bCs/>
                      <w:color w:val="4F81BD" w:themeColor="accent1"/>
                      <w:sz w:val="24"/>
                      <w:szCs w:val="26"/>
                    </w:rPr>
                  </w:rPrChange>
                </w:rPr>
                <w:t>Stage of software development process</w:t>
              </w:r>
            </w:ins>
          </w:p>
        </w:tc>
      </w:tr>
      <w:tr w:rsidR="00771246" w:rsidRPr="00303364" w:rsidTr="00227BA2">
        <w:trPr>
          <w:ins w:id="13712"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713" w:author="DuyNgo" w:date="2012-08-10T07:43:00Z"/>
                <w:rFonts w:cstheme="minorHAnsi"/>
                <w:sz w:val="24"/>
                <w:szCs w:val="24"/>
                <w:rPrChange w:id="13714" w:author="DuyNgo" w:date="2012-08-10T08:15:00Z">
                  <w:rPr>
                    <w:ins w:id="13715" w:author="DuyNgo" w:date="2012-08-10T07:43:00Z"/>
                    <w:rFonts w:ascii="Times New Roman" w:hAnsi="Times New Roman" w:cs="Tahoma"/>
                    <w:color w:val="000000"/>
                    <w:sz w:val="24"/>
                    <w:szCs w:val="20"/>
                  </w:rPr>
                </w:rPrChange>
              </w:rPr>
            </w:pPr>
            <w:ins w:id="13716" w:author="DuyNgo" w:date="2012-08-10T07:43:00Z">
              <w:r w:rsidRPr="00303364">
                <w:rPr>
                  <w:rFonts w:cstheme="minorHAnsi"/>
                  <w:sz w:val="24"/>
                  <w:szCs w:val="24"/>
                  <w:rPrChange w:id="13717" w:author="DuyNgo" w:date="2012-08-10T08:15:00Z">
                    <w:rPr>
                      <w:rFonts w:ascii="Times New Roman" w:eastAsiaTheme="majorEastAsia" w:hAnsi="Times New Roman" w:cstheme="majorBidi"/>
                      <w:b/>
                      <w:bCs/>
                      <w:color w:val="4F81BD" w:themeColor="accent1"/>
                      <w:sz w:val="24"/>
                      <w:szCs w:val="26"/>
                    </w:rPr>
                  </w:rPrChange>
                </w:rPr>
                <w:t>3</w:t>
              </w:r>
            </w:ins>
          </w:p>
        </w:tc>
        <w:tc>
          <w:tcPr>
            <w:tcW w:w="2785" w:type="dxa"/>
          </w:tcPr>
          <w:p w:rsidR="00771246" w:rsidRPr="00303364" w:rsidRDefault="00771246" w:rsidP="00227BA2">
            <w:pPr>
              <w:shd w:val="clear" w:color="FFFFCC" w:fill="FFFFFF"/>
              <w:spacing w:before="100" w:beforeAutospacing="1" w:after="100" w:afterAutospacing="1"/>
              <w:rPr>
                <w:ins w:id="13718" w:author="DuyNgo" w:date="2012-08-10T07:43:00Z"/>
                <w:rFonts w:cstheme="minorHAnsi"/>
                <w:sz w:val="24"/>
                <w:szCs w:val="24"/>
                <w:rPrChange w:id="13719" w:author="DuyNgo" w:date="2012-08-10T08:15:00Z">
                  <w:rPr>
                    <w:ins w:id="13720" w:author="DuyNgo" w:date="2012-08-10T07:43:00Z"/>
                    <w:rFonts w:ascii="Times New Roman" w:hAnsi="Times New Roman" w:cs="Tahoma"/>
                    <w:color w:val="000000"/>
                    <w:sz w:val="24"/>
                    <w:szCs w:val="20"/>
                  </w:rPr>
                </w:rPrChange>
              </w:rPr>
            </w:pPr>
            <w:ins w:id="13721" w:author="DuyNgo" w:date="2012-08-10T07:43:00Z">
              <w:r w:rsidRPr="00303364">
                <w:rPr>
                  <w:rFonts w:cstheme="minorHAnsi"/>
                  <w:sz w:val="24"/>
                  <w:szCs w:val="24"/>
                  <w:rPrChange w:id="13722" w:author="DuyNgo" w:date="2012-08-10T08:15:00Z">
                    <w:rPr>
                      <w:rFonts w:ascii="Times New Roman" w:eastAsiaTheme="majorEastAsia" w:hAnsi="Times New Roman" w:cstheme="majorBidi"/>
                      <w:b/>
                      <w:bCs/>
                      <w:color w:val="4F81BD" w:themeColor="accent1"/>
                      <w:sz w:val="24"/>
                      <w:szCs w:val="26"/>
                    </w:rPr>
                  </w:rPrChange>
                </w:rPr>
                <w:t>Product</w:t>
              </w:r>
            </w:ins>
          </w:p>
        </w:tc>
        <w:tc>
          <w:tcPr>
            <w:tcW w:w="5974" w:type="dxa"/>
          </w:tcPr>
          <w:p w:rsidR="00771246" w:rsidRPr="00303364" w:rsidRDefault="00771246" w:rsidP="00227BA2">
            <w:pPr>
              <w:shd w:val="clear" w:color="FFFFCC" w:fill="FFFFFF"/>
              <w:spacing w:before="100" w:beforeAutospacing="1" w:after="100" w:afterAutospacing="1"/>
              <w:rPr>
                <w:ins w:id="13723" w:author="DuyNgo" w:date="2012-08-10T07:43:00Z"/>
                <w:rFonts w:cstheme="minorHAnsi"/>
                <w:sz w:val="24"/>
                <w:szCs w:val="24"/>
                <w:rPrChange w:id="13724" w:author="DuyNgo" w:date="2012-08-10T08:15:00Z">
                  <w:rPr>
                    <w:ins w:id="13725" w:author="DuyNgo" w:date="2012-08-10T07:43:00Z"/>
                    <w:rFonts w:ascii="Times New Roman" w:hAnsi="Times New Roman" w:cs="Tahoma"/>
                    <w:color w:val="000000"/>
                    <w:sz w:val="24"/>
                    <w:szCs w:val="20"/>
                  </w:rPr>
                </w:rPrChange>
              </w:rPr>
            </w:pPr>
            <w:ins w:id="13726" w:author="DuyNgo" w:date="2012-08-10T07:43:00Z">
              <w:r w:rsidRPr="00303364">
                <w:rPr>
                  <w:rFonts w:cstheme="minorHAnsi"/>
                  <w:sz w:val="24"/>
                  <w:szCs w:val="24"/>
                  <w:rPrChange w:id="13727" w:author="DuyNgo" w:date="2012-08-10T08:15:00Z">
                    <w:rPr>
                      <w:rFonts w:ascii="Times New Roman" w:eastAsiaTheme="majorEastAsia" w:hAnsi="Times New Roman" w:cstheme="majorBidi"/>
                      <w:b/>
                      <w:bCs/>
                      <w:color w:val="4F81BD" w:themeColor="accent1"/>
                      <w:sz w:val="24"/>
                      <w:szCs w:val="26"/>
                    </w:rPr>
                  </w:rPrChange>
                </w:rPr>
                <w:t>Product from development process</w:t>
              </w:r>
            </w:ins>
          </w:p>
        </w:tc>
      </w:tr>
      <w:tr w:rsidR="00771246" w:rsidRPr="00303364" w:rsidTr="00227BA2">
        <w:trPr>
          <w:ins w:id="13728"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729" w:author="DuyNgo" w:date="2012-08-10T07:43:00Z"/>
                <w:rFonts w:cstheme="minorHAnsi"/>
                <w:sz w:val="24"/>
                <w:szCs w:val="24"/>
                <w:rPrChange w:id="13730" w:author="DuyNgo" w:date="2012-08-10T08:15:00Z">
                  <w:rPr>
                    <w:ins w:id="13731" w:author="DuyNgo" w:date="2012-08-10T07:43:00Z"/>
                    <w:rFonts w:ascii="Times New Roman" w:hAnsi="Times New Roman" w:cs="Tahoma"/>
                    <w:color w:val="000000"/>
                    <w:sz w:val="24"/>
                    <w:szCs w:val="20"/>
                  </w:rPr>
                </w:rPrChange>
              </w:rPr>
            </w:pPr>
            <w:ins w:id="13732" w:author="DuyNgo" w:date="2012-08-10T07:43:00Z">
              <w:r w:rsidRPr="00303364">
                <w:rPr>
                  <w:rFonts w:cstheme="minorHAnsi"/>
                  <w:sz w:val="24"/>
                  <w:szCs w:val="24"/>
                  <w:rPrChange w:id="13733" w:author="DuyNgo" w:date="2012-08-10T08:15:00Z">
                    <w:rPr>
                      <w:rFonts w:ascii="Times New Roman" w:eastAsiaTheme="majorEastAsia" w:hAnsi="Times New Roman" w:cstheme="majorBidi"/>
                      <w:b/>
                      <w:bCs/>
                      <w:color w:val="4F81BD" w:themeColor="accent1"/>
                      <w:sz w:val="24"/>
                      <w:szCs w:val="26"/>
                    </w:rPr>
                  </w:rPrChange>
                </w:rPr>
                <w:t>4</w:t>
              </w:r>
            </w:ins>
          </w:p>
        </w:tc>
        <w:tc>
          <w:tcPr>
            <w:tcW w:w="2785" w:type="dxa"/>
          </w:tcPr>
          <w:p w:rsidR="00771246" w:rsidRPr="00303364" w:rsidRDefault="00771246" w:rsidP="00227BA2">
            <w:pPr>
              <w:shd w:val="clear" w:color="FFFFCC" w:fill="FFFFFF"/>
              <w:spacing w:before="100" w:beforeAutospacing="1" w:after="100" w:afterAutospacing="1"/>
              <w:rPr>
                <w:ins w:id="13734" w:author="DuyNgo" w:date="2012-08-10T07:43:00Z"/>
                <w:rFonts w:cstheme="minorHAnsi"/>
                <w:sz w:val="24"/>
                <w:szCs w:val="24"/>
                <w:rPrChange w:id="13735" w:author="DuyNgo" w:date="2012-08-10T08:15:00Z">
                  <w:rPr>
                    <w:ins w:id="13736" w:author="DuyNgo" w:date="2012-08-10T07:43:00Z"/>
                    <w:rFonts w:ascii="Times New Roman" w:hAnsi="Times New Roman" w:cs="Tahoma"/>
                    <w:color w:val="000000"/>
                    <w:sz w:val="24"/>
                    <w:szCs w:val="20"/>
                  </w:rPr>
                </w:rPrChange>
              </w:rPr>
            </w:pPr>
            <w:ins w:id="13737" w:author="DuyNgo" w:date="2012-08-10T07:43:00Z">
              <w:r w:rsidRPr="00303364">
                <w:rPr>
                  <w:rFonts w:cstheme="minorHAnsi"/>
                  <w:sz w:val="24"/>
                  <w:szCs w:val="24"/>
                  <w:rPrChange w:id="13738" w:author="DuyNgo" w:date="2012-08-10T08:15:00Z">
                    <w:rPr>
                      <w:rFonts w:ascii="Times New Roman" w:eastAsiaTheme="majorEastAsia" w:hAnsi="Times New Roman" w:cstheme="majorBidi"/>
                      <w:b/>
                      <w:bCs/>
                      <w:color w:val="4F81BD" w:themeColor="accent1"/>
                      <w:sz w:val="24"/>
                      <w:szCs w:val="26"/>
                    </w:rPr>
                  </w:rPrChange>
                </w:rPr>
                <w:t>Deliverable</w:t>
              </w:r>
            </w:ins>
          </w:p>
        </w:tc>
        <w:tc>
          <w:tcPr>
            <w:tcW w:w="5974" w:type="dxa"/>
          </w:tcPr>
          <w:p w:rsidR="00771246" w:rsidRPr="00303364" w:rsidRDefault="00771246" w:rsidP="00227BA2">
            <w:pPr>
              <w:shd w:val="clear" w:color="FFFFCC" w:fill="FFFFFF"/>
              <w:spacing w:before="100" w:beforeAutospacing="1" w:after="100" w:afterAutospacing="1"/>
              <w:rPr>
                <w:ins w:id="13739" w:author="DuyNgo" w:date="2012-08-10T07:43:00Z"/>
                <w:rFonts w:cstheme="minorHAnsi"/>
                <w:sz w:val="24"/>
                <w:szCs w:val="24"/>
                <w:rPrChange w:id="13740" w:author="DuyNgo" w:date="2012-08-10T08:15:00Z">
                  <w:rPr>
                    <w:ins w:id="13741" w:author="DuyNgo" w:date="2012-08-10T07:43:00Z"/>
                    <w:rFonts w:ascii="Times New Roman" w:hAnsi="Times New Roman" w:cs="Tahoma"/>
                    <w:color w:val="000000"/>
                    <w:sz w:val="24"/>
                    <w:szCs w:val="20"/>
                  </w:rPr>
                </w:rPrChange>
              </w:rPr>
            </w:pPr>
            <w:ins w:id="13742" w:author="DuyNgo" w:date="2012-08-10T07:43:00Z">
              <w:r w:rsidRPr="00303364">
                <w:rPr>
                  <w:rFonts w:cstheme="minorHAnsi"/>
                  <w:sz w:val="24"/>
                  <w:szCs w:val="24"/>
                  <w:rPrChange w:id="13743" w:author="DuyNgo" w:date="2012-08-10T08:15:00Z">
                    <w:rPr>
                      <w:rFonts w:ascii="Times New Roman" w:eastAsiaTheme="majorEastAsia" w:hAnsi="Times New Roman" w:cstheme="majorBidi"/>
                      <w:b/>
                      <w:bCs/>
                      <w:color w:val="4F81BD" w:themeColor="accent1"/>
                      <w:sz w:val="24"/>
                      <w:szCs w:val="26"/>
                    </w:rPr>
                  </w:rPrChange>
                </w:rPr>
                <w:t>Product to be summited to customers</w:t>
              </w:r>
            </w:ins>
          </w:p>
        </w:tc>
      </w:tr>
      <w:tr w:rsidR="00771246" w:rsidRPr="00303364" w:rsidTr="00227BA2">
        <w:trPr>
          <w:ins w:id="13744"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745" w:author="DuyNgo" w:date="2012-08-10T07:43:00Z"/>
                <w:rFonts w:cstheme="minorHAnsi"/>
                <w:sz w:val="24"/>
                <w:szCs w:val="24"/>
                <w:rPrChange w:id="13746" w:author="DuyNgo" w:date="2012-08-10T08:15:00Z">
                  <w:rPr>
                    <w:ins w:id="13747" w:author="DuyNgo" w:date="2012-08-10T07:43:00Z"/>
                    <w:rFonts w:ascii="Times New Roman" w:hAnsi="Times New Roman" w:cs="Tahoma"/>
                    <w:color w:val="000000"/>
                    <w:sz w:val="24"/>
                    <w:szCs w:val="20"/>
                  </w:rPr>
                </w:rPrChange>
              </w:rPr>
            </w:pPr>
            <w:ins w:id="13748" w:author="DuyNgo" w:date="2012-08-10T07:43:00Z">
              <w:r w:rsidRPr="00303364">
                <w:rPr>
                  <w:rFonts w:cstheme="minorHAnsi"/>
                  <w:sz w:val="24"/>
                  <w:szCs w:val="24"/>
                  <w:rPrChange w:id="13749" w:author="DuyNgo" w:date="2012-08-10T08:15:00Z">
                    <w:rPr>
                      <w:rFonts w:ascii="Times New Roman" w:eastAsiaTheme="majorEastAsia" w:hAnsi="Times New Roman" w:cstheme="majorBidi"/>
                      <w:b/>
                      <w:bCs/>
                      <w:color w:val="4F81BD" w:themeColor="accent1"/>
                      <w:sz w:val="24"/>
                      <w:szCs w:val="26"/>
                    </w:rPr>
                  </w:rPrChange>
                </w:rPr>
                <w:t>5</w:t>
              </w:r>
            </w:ins>
          </w:p>
        </w:tc>
        <w:tc>
          <w:tcPr>
            <w:tcW w:w="2785" w:type="dxa"/>
          </w:tcPr>
          <w:p w:rsidR="00771246" w:rsidRPr="00303364" w:rsidRDefault="00771246" w:rsidP="00227BA2">
            <w:pPr>
              <w:shd w:val="clear" w:color="FFFFCC" w:fill="FFFFFF"/>
              <w:spacing w:before="100" w:beforeAutospacing="1" w:after="100" w:afterAutospacing="1"/>
              <w:rPr>
                <w:ins w:id="13750" w:author="DuyNgo" w:date="2012-08-10T07:43:00Z"/>
                <w:rFonts w:cstheme="minorHAnsi"/>
                <w:sz w:val="24"/>
                <w:szCs w:val="24"/>
                <w:rPrChange w:id="13751" w:author="DuyNgo" w:date="2012-08-10T08:15:00Z">
                  <w:rPr>
                    <w:ins w:id="13752" w:author="DuyNgo" w:date="2012-08-10T07:43:00Z"/>
                    <w:rFonts w:ascii="Times New Roman" w:hAnsi="Times New Roman" w:cs="Tahoma"/>
                    <w:color w:val="000000"/>
                    <w:sz w:val="24"/>
                    <w:szCs w:val="20"/>
                  </w:rPr>
                </w:rPrChange>
              </w:rPr>
            </w:pPr>
            <w:ins w:id="13753" w:author="DuyNgo" w:date="2012-08-10T07:43:00Z">
              <w:r w:rsidRPr="00303364">
                <w:rPr>
                  <w:rFonts w:cstheme="minorHAnsi"/>
                  <w:sz w:val="24"/>
                  <w:szCs w:val="24"/>
                  <w:rPrChange w:id="13754" w:author="DuyNgo" w:date="2012-08-10T08:15:00Z">
                    <w:rPr>
                      <w:rFonts w:ascii="Times New Roman" w:eastAsiaTheme="majorEastAsia" w:hAnsi="Times New Roman" w:cstheme="majorBidi"/>
                      <w:b/>
                      <w:bCs/>
                      <w:color w:val="4F81BD" w:themeColor="accent1"/>
                      <w:sz w:val="24"/>
                      <w:szCs w:val="26"/>
                    </w:rPr>
                  </w:rPrChange>
                </w:rPr>
                <w:t>Task</w:t>
              </w:r>
            </w:ins>
          </w:p>
        </w:tc>
        <w:tc>
          <w:tcPr>
            <w:tcW w:w="5974" w:type="dxa"/>
          </w:tcPr>
          <w:p w:rsidR="00771246" w:rsidRPr="00303364" w:rsidRDefault="00771246" w:rsidP="00227BA2">
            <w:pPr>
              <w:shd w:val="clear" w:color="FFFFCC" w:fill="FFFFFF"/>
              <w:spacing w:before="100" w:beforeAutospacing="1" w:after="100" w:afterAutospacing="1"/>
              <w:rPr>
                <w:ins w:id="13755" w:author="DuyNgo" w:date="2012-08-10T07:43:00Z"/>
                <w:rFonts w:cstheme="minorHAnsi"/>
                <w:sz w:val="24"/>
                <w:szCs w:val="24"/>
                <w:rPrChange w:id="13756" w:author="DuyNgo" w:date="2012-08-10T08:15:00Z">
                  <w:rPr>
                    <w:ins w:id="13757" w:author="DuyNgo" w:date="2012-08-10T07:43:00Z"/>
                    <w:rFonts w:ascii="Times New Roman" w:hAnsi="Times New Roman" w:cs="Tahoma"/>
                    <w:color w:val="000000"/>
                    <w:sz w:val="24"/>
                    <w:szCs w:val="20"/>
                  </w:rPr>
                </w:rPrChange>
              </w:rPr>
            </w:pPr>
            <w:ins w:id="13758" w:author="DuyNgo" w:date="2012-08-10T07:43:00Z">
              <w:r w:rsidRPr="00303364">
                <w:rPr>
                  <w:rFonts w:cstheme="minorHAnsi"/>
                  <w:sz w:val="24"/>
                  <w:szCs w:val="24"/>
                  <w:rPrChange w:id="13759" w:author="DuyNgo" w:date="2012-08-10T08:15:00Z">
                    <w:rPr>
                      <w:rFonts w:ascii="Times New Roman" w:eastAsiaTheme="majorEastAsia" w:hAnsi="Times New Roman" w:cstheme="majorBidi"/>
                      <w:b/>
                      <w:bCs/>
                      <w:color w:val="4F81BD" w:themeColor="accent1"/>
                      <w:sz w:val="24"/>
                      <w:szCs w:val="26"/>
                    </w:rPr>
                  </w:rPrChange>
                </w:rPr>
                <w:t>Task assign to team members</w:t>
              </w:r>
            </w:ins>
          </w:p>
        </w:tc>
      </w:tr>
      <w:tr w:rsidR="00771246" w:rsidRPr="00303364" w:rsidTr="00227BA2">
        <w:trPr>
          <w:ins w:id="13760"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761" w:author="DuyNgo" w:date="2012-08-10T07:43:00Z"/>
                <w:rFonts w:cstheme="minorHAnsi"/>
                <w:sz w:val="24"/>
                <w:szCs w:val="24"/>
                <w:rPrChange w:id="13762" w:author="DuyNgo" w:date="2012-08-10T08:15:00Z">
                  <w:rPr>
                    <w:ins w:id="13763" w:author="DuyNgo" w:date="2012-08-10T07:43:00Z"/>
                    <w:rFonts w:ascii="Times New Roman" w:hAnsi="Times New Roman" w:cs="Tahoma"/>
                    <w:color w:val="000000"/>
                    <w:sz w:val="24"/>
                    <w:szCs w:val="20"/>
                  </w:rPr>
                </w:rPrChange>
              </w:rPr>
            </w:pPr>
            <w:ins w:id="13764" w:author="DuyNgo" w:date="2012-08-10T07:43:00Z">
              <w:r w:rsidRPr="00303364">
                <w:rPr>
                  <w:rFonts w:cstheme="minorHAnsi"/>
                  <w:sz w:val="24"/>
                  <w:szCs w:val="24"/>
                  <w:rPrChange w:id="13765" w:author="DuyNgo" w:date="2012-08-10T08:15:00Z">
                    <w:rPr>
                      <w:rFonts w:ascii="Times New Roman" w:eastAsiaTheme="majorEastAsia" w:hAnsi="Times New Roman" w:cstheme="majorBidi"/>
                      <w:b/>
                      <w:bCs/>
                      <w:color w:val="4F81BD" w:themeColor="accent1"/>
                      <w:sz w:val="24"/>
                      <w:szCs w:val="26"/>
                    </w:rPr>
                  </w:rPrChange>
                </w:rPr>
                <w:t>6</w:t>
              </w:r>
            </w:ins>
          </w:p>
        </w:tc>
        <w:tc>
          <w:tcPr>
            <w:tcW w:w="2785" w:type="dxa"/>
          </w:tcPr>
          <w:p w:rsidR="00771246" w:rsidRPr="00303364" w:rsidRDefault="00771246" w:rsidP="00227BA2">
            <w:pPr>
              <w:shd w:val="clear" w:color="FFFFCC" w:fill="FFFFFF"/>
              <w:spacing w:before="100" w:beforeAutospacing="1" w:after="100" w:afterAutospacing="1"/>
              <w:rPr>
                <w:ins w:id="13766" w:author="DuyNgo" w:date="2012-08-10T07:43:00Z"/>
                <w:rFonts w:cstheme="minorHAnsi"/>
                <w:sz w:val="24"/>
                <w:szCs w:val="24"/>
                <w:rPrChange w:id="13767" w:author="DuyNgo" w:date="2012-08-10T08:15:00Z">
                  <w:rPr>
                    <w:ins w:id="13768" w:author="DuyNgo" w:date="2012-08-10T07:43:00Z"/>
                    <w:rFonts w:ascii="Times New Roman" w:hAnsi="Times New Roman" w:cs="Tahoma"/>
                    <w:color w:val="000000"/>
                    <w:sz w:val="24"/>
                    <w:szCs w:val="20"/>
                  </w:rPr>
                </w:rPrChange>
              </w:rPr>
            </w:pPr>
            <w:ins w:id="13769" w:author="DuyNgo" w:date="2012-08-10T07:43:00Z">
              <w:r w:rsidRPr="00303364">
                <w:rPr>
                  <w:rFonts w:cstheme="minorHAnsi"/>
                  <w:sz w:val="24"/>
                  <w:szCs w:val="24"/>
                  <w:rPrChange w:id="13770" w:author="DuyNgo" w:date="2012-08-10T08:15:00Z">
                    <w:rPr>
                      <w:rFonts w:ascii="Times New Roman" w:eastAsiaTheme="majorEastAsia" w:hAnsi="Times New Roman" w:cstheme="majorBidi"/>
                      <w:b/>
                      <w:bCs/>
                      <w:color w:val="4F81BD" w:themeColor="accent1"/>
                      <w:sz w:val="24"/>
                      <w:szCs w:val="26"/>
                    </w:rPr>
                  </w:rPrChange>
                </w:rPr>
                <w:t>Cost</w:t>
              </w:r>
            </w:ins>
          </w:p>
        </w:tc>
        <w:tc>
          <w:tcPr>
            <w:tcW w:w="5974" w:type="dxa"/>
          </w:tcPr>
          <w:p w:rsidR="00771246" w:rsidRPr="00303364" w:rsidRDefault="00771246" w:rsidP="00227BA2">
            <w:pPr>
              <w:shd w:val="clear" w:color="FFFFCC" w:fill="FFFFFF"/>
              <w:spacing w:before="100" w:beforeAutospacing="1" w:after="100" w:afterAutospacing="1"/>
              <w:rPr>
                <w:ins w:id="13771" w:author="DuyNgo" w:date="2012-08-10T07:43:00Z"/>
                <w:rFonts w:cstheme="minorHAnsi"/>
                <w:sz w:val="24"/>
                <w:szCs w:val="24"/>
                <w:rPrChange w:id="13772" w:author="DuyNgo" w:date="2012-08-10T08:15:00Z">
                  <w:rPr>
                    <w:ins w:id="13773" w:author="DuyNgo" w:date="2012-08-10T07:43:00Z"/>
                    <w:rFonts w:ascii="Times New Roman" w:hAnsi="Times New Roman" w:cs="Tahoma"/>
                    <w:color w:val="000000"/>
                    <w:sz w:val="24"/>
                    <w:szCs w:val="20"/>
                  </w:rPr>
                </w:rPrChange>
              </w:rPr>
            </w:pPr>
            <w:ins w:id="13774" w:author="DuyNgo" w:date="2012-08-10T07:43:00Z">
              <w:r w:rsidRPr="00303364">
                <w:rPr>
                  <w:rFonts w:cstheme="minorHAnsi"/>
                  <w:sz w:val="24"/>
                  <w:szCs w:val="24"/>
                  <w:rPrChange w:id="13775" w:author="DuyNgo" w:date="2012-08-10T08:15:00Z">
                    <w:rPr>
                      <w:rFonts w:ascii="Times New Roman" w:eastAsiaTheme="majorEastAsia" w:hAnsi="Times New Roman" w:cstheme="majorBidi"/>
                      <w:b/>
                      <w:bCs/>
                      <w:color w:val="4F81BD" w:themeColor="accent1"/>
                      <w:sz w:val="24"/>
                      <w:szCs w:val="26"/>
                    </w:rPr>
                  </w:rPrChange>
                </w:rPr>
                <w:t>Cost management</w:t>
              </w:r>
            </w:ins>
          </w:p>
        </w:tc>
      </w:tr>
      <w:tr w:rsidR="00771246" w:rsidRPr="00303364" w:rsidTr="00227BA2">
        <w:trPr>
          <w:ins w:id="13776"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777" w:author="DuyNgo" w:date="2012-08-10T07:43:00Z"/>
                <w:rFonts w:cstheme="minorHAnsi"/>
                <w:sz w:val="24"/>
                <w:szCs w:val="24"/>
                <w:rPrChange w:id="13778" w:author="DuyNgo" w:date="2012-08-10T08:15:00Z">
                  <w:rPr>
                    <w:ins w:id="13779" w:author="DuyNgo" w:date="2012-08-10T07:43:00Z"/>
                    <w:rFonts w:ascii="Times New Roman" w:hAnsi="Times New Roman" w:cs="Tahoma"/>
                    <w:color w:val="000000"/>
                    <w:sz w:val="24"/>
                    <w:szCs w:val="20"/>
                  </w:rPr>
                </w:rPrChange>
              </w:rPr>
            </w:pPr>
            <w:ins w:id="13780" w:author="DuyNgo" w:date="2012-08-10T07:43:00Z">
              <w:r w:rsidRPr="00303364">
                <w:rPr>
                  <w:rFonts w:cstheme="minorHAnsi"/>
                  <w:sz w:val="24"/>
                  <w:szCs w:val="24"/>
                  <w:rPrChange w:id="13781" w:author="DuyNgo" w:date="2012-08-10T08:15:00Z">
                    <w:rPr>
                      <w:rFonts w:ascii="Times New Roman" w:eastAsiaTheme="majorEastAsia" w:hAnsi="Times New Roman" w:cstheme="majorBidi"/>
                      <w:b/>
                      <w:bCs/>
                      <w:color w:val="4F81BD" w:themeColor="accent1"/>
                      <w:sz w:val="24"/>
                      <w:szCs w:val="26"/>
                    </w:rPr>
                  </w:rPrChange>
                </w:rPr>
                <w:t>7</w:t>
              </w:r>
            </w:ins>
          </w:p>
        </w:tc>
        <w:tc>
          <w:tcPr>
            <w:tcW w:w="2785" w:type="dxa"/>
          </w:tcPr>
          <w:p w:rsidR="00771246" w:rsidRPr="00303364" w:rsidRDefault="00771246" w:rsidP="00227BA2">
            <w:pPr>
              <w:shd w:val="clear" w:color="FFFFCC" w:fill="FFFFFF"/>
              <w:spacing w:before="100" w:beforeAutospacing="1" w:after="100" w:afterAutospacing="1"/>
              <w:rPr>
                <w:ins w:id="13782" w:author="DuyNgo" w:date="2012-08-10T07:43:00Z"/>
                <w:rFonts w:cstheme="minorHAnsi"/>
                <w:sz w:val="24"/>
                <w:szCs w:val="24"/>
                <w:rPrChange w:id="13783" w:author="DuyNgo" w:date="2012-08-10T08:15:00Z">
                  <w:rPr>
                    <w:ins w:id="13784" w:author="DuyNgo" w:date="2012-08-10T07:43:00Z"/>
                    <w:rFonts w:ascii="Times New Roman" w:hAnsi="Times New Roman" w:cs="Tahoma"/>
                    <w:color w:val="000000"/>
                    <w:sz w:val="24"/>
                    <w:szCs w:val="20"/>
                  </w:rPr>
                </w:rPrChange>
              </w:rPr>
            </w:pPr>
            <w:ins w:id="13785" w:author="DuyNgo" w:date="2012-08-10T07:43:00Z">
              <w:r w:rsidRPr="00303364">
                <w:rPr>
                  <w:rFonts w:cstheme="minorHAnsi"/>
                  <w:sz w:val="24"/>
                  <w:szCs w:val="24"/>
                  <w:rPrChange w:id="13786" w:author="DuyNgo" w:date="2012-08-10T08:15:00Z">
                    <w:rPr>
                      <w:rFonts w:ascii="Times New Roman" w:eastAsiaTheme="majorEastAsia" w:hAnsi="Times New Roman" w:cstheme="majorBidi"/>
                      <w:b/>
                      <w:bCs/>
                      <w:color w:val="4F81BD" w:themeColor="accent1"/>
                      <w:sz w:val="24"/>
                      <w:szCs w:val="26"/>
                    </w:rPr>
                  </w:rPrChange>
                </w:rPr>
                <w:t>Risk</w:t>
              </w:r>
            </w:ins>
          </w:p>
        </w:tc>
        <w:tc>
          <w:tcPr>
            <w:tcW w:w="5974" w:type="dxa"/>
          </w:tcPr>
          <w:p w:rsidR="00771246" w:rsidRPr="00303364" w:rsidRDefault="00771246" w:rsidP="00227BA2">
            <w:pPr>
              <w:shd w:val="clear" w:color="FFFFCC" w:fill="FFFFFF"/>
              <w:spacing w:before="100" w:beforeAutospacing="1" w:after="100" w:afterAutospacing="1"/>
              <w:rPr>
                <w:ins w:id="13787" w:author="DuyNgo" w:date="2012-08-10T07:43:00Z"/>
                <w:rFonts w:cstheme="minorHAnsi"/>
                <w:sz w:val="24"/>
                <w:szCs w:val="24"/>
                <w:rPrChange w:id="13788" w:author="DuyNgo" w:date="2012-08-10T08:15:00Z">
                  <w:rPr>
                    <w:ins w:id="13789" w:author="DuyNgo" w:date="2012-08-10T07:43:00Z"/>
                    <w:rFonts w:ascii="Times New Roman" w:hAnsi="Times New Roman" w:cs="Tahoma"/>
                    <w:color w:val="000000"/>
                    <w:sz w:val="24"/>
                    <w:szCs w:val="20"/>
                  </w:rPr>
                </w:rPrChange>
              </w:rPr>
            </w:pPr>
            <w:ins w:id="13790" w:author="DuyNgo" w:date="2012-08-10T07:43:00Z">
              <w:r w:rsidRPr="00303364">
                <w:rPr>
                  <w:rFonts w:cstheme="minorHAnsi"/>
                  <w:sz w:val="24"/>
                  <w:szCs w:val="24"/>
                  <w:rPrChange w:id="13791" w:author="DuyNgo" w:date="2012-08-10T08:15:00Z">
                    <w:rPr>
                      <w:rFonts w:ascii="Times New Roman" w:eastAsiaTheme="majorEastAsia" w:hAnsi="Times New Roman" w:cstheme="majorBidi"/>
                      <w:b/>
                      <w:bCs/>
                      <w:color w:val="4F81BD" w:themeColor="accent1"/>
                      <w:sz w:val="24"/>
                      <w:szCs w:val="26"/>
                    </w:rPr>
                  </w:rPrChange>
                </w:rPr>
                <w:t>Risk management</w:t>
              </w:r>
            </w:ins>
          </w:p>
        </w:tc>
      </w:tr>
      <w:tr w:rsidR="00771246" w:rsidRPr="00303364" w:rsidTr="00227BA2">
        <w:trPr>
          <w:ins w:id="13792"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793" w:author="DuyNgo" w:date="2012-08-10T07:43:00Z"/>
                <w:rFonts w:cstheme="minorHAnsi"/>
                <w:sz w:val="24"/>
                <w:szCs w:val="24"/>
                <w:rPrChange w:id="13794" w:author="DuyNgo" w:date="2012-08-10T08:15:00Z">
                  <w:rPr>
                    <w:ins w:id="13795" w:author="DuyNgo" w:date="2012-08-10T07:43:00Z"/>
                    <w:rFonts w:ascii="Times New Roman" w:hAnsi="Times New Roman" w:cs="Tahoma"/>
                    <w:color w:val="000000"/>
                    <w:sz w:val="24"/>
                    <w:szCs w:val="20"/>
                  </w:rPr>
                </w:rPrChange>
              </w:rPr>
            </w:pPr>
            <w:ins w:id="13796" w:author="DuyNgo" w:date="2012-08-10T07:43:00Z">
              <w:r w:rsidRPr="00303364">
                <w:rPr>
                  <w:rFonts w:cstheme="minorHAnsi"/>
                  <w:sz w:val="24"/>
                  <w:szCs w:val="24"/>
                  <w:rPrChange w:id="13797" w:author="DuyNgo" w:date="2012-08-10T08:15:00Z">
                    <w:rPr>
                      <w:rFonts w:ascii="Times New Roman" w:eastAsiaTheme="majorEastAsia" w:hAnsi="Times New Roman" w:cstheme="majorBidi"/>
                      <w:b/>
                      <w:bCs/>
                      <w:color w:val="4F81BD" w:themeColor="accent1"/>
                      <w:sz w:val="24"/>
                      <w:szCs w:val="26"/>
                    </w:rPr>
                  </w:rPrChange>
                </w:rPr>
                <w:t>8</w:t>
              </w:r>
            </w:ins>
          </w:p>
        </w:tc>
        <w:tc>
          <w:tcPr>
            <w:tcW w:w="2785" w:type="dxa"/>
          </w:tcPr>
          <w:p w:rsidR="00771246" w:rsidRPr="00303364" w:rsidRDefault="00771246" w:rsidP="00227BA2">
            <w:pPr>
              <w:shd w:val="clear" w:color="FFFFCC" w:fill="FFFFFF"/>
              <w:spacing w:before="100" w:beforeAutospacing="1" w:after="100" w:afterAutospacing="1"/>
              <w:rPr>
                <w:ins w:id="13798" w:author="DuyNgo" w:date="2012-08-10T07:43:00Z"/>
                <w:rFonts w:cstheme="minorHAnsi"/>
                <w:sz w:val="24"/>
                <w:szCs w:val="24"/>
                <w:rPrChange w:id="13799" w:author="DuyNgo" w:date="2012-08-10T08:15:00Z">
                  <w:rPr>
                    <w:ins w:id="13800" w:author="DuyNgo" w:date="2012-08-10T07:43:00Z"/>
                    <w:rFonts w:ascii="Times New Roman" w:hAnsi="Times New Roman" w:cs="Tahoma"/>
                    <w:color w:val="000000"/>
                    <w:sz w:val="24"/>
                    <w:szCs w:val="20"/>
                  </w:rPr>
                </w:rPrChange>
              </w:rPr>
            </w:pPr>
            <w:ins w:id="13801" w:author="DuyNgo" w:date="2012-08-10T07:43:00Z">
              <w:r w:rsidRPr="00303364">
                <w:rPr>
                  <w:rFonts w:cstheme="minorHAnsi"/>
                  <w:sz w:val="24"/>
                  <w:szCs w:val="24"/>
                  <w:rPrChange w:id="13802" w:author="DuyNgo" w:date="2012-08-10T08:15:00Z">
                    <w:rPr>
                      <w:rFonts w:ascii="Times New Roman" w:eastAsiaTheme="majorEastAsia" w:hAnsi="Times New Roman" w:cstheme="majorBidi"/>
                      <w:b/>
                      <w:bCs/>
                      <w:color w:val="4F81BD" w:themeColor="accent1"/>
                      <w:sz w:val="24"/>
                      <w:szCs w:val="26"/>
                    </w:rPr>
                  </w:rPrChange>
                </w:rPr>
                <w:t>Assignment</w:t>
              </w:r>
            </w:ins>
          </w:p>
        </w:tc>
        <w:tc>
          <w:tcPr>
            <w:tcW w:w="5974" w:type="dxa"/>
          </w:tcPr>
          <w:p w:rsidR="00771246" w:rsidRPr="00303364" w:rsidRDefault="00771246" w:rsidP="00227BA2">
            <w:pPr>
              <w:shd w:val="clear" w:color="FFFFCC" w:fill="FFFFFF"/>
              <w:spacing w:before="100" w:beforeAutospacing="1" w:after="100" w:afterAutospacing="1"/>
              <w:rPr>
                <w:ins w:id="13803" w:author="DuyNgo" w:date="2012-08-10T07:43:00Z"/>
                <w:rFonts w:cstheme="minorHAnsi"/>
                <w:sz w:val="24"/>
                <w:szCs w:val="24"/>
                <w:rPrChange w:id="13804" w:author="DuyNgo" w:date="2012-08-10T08:15:00Z">
                  <w:rPr>
                    <w:ins w:id="13805" w:author="DuyNgo" w:date="2012-08-10T07:43:00Z"/>
                    <w:rFonts w:ascii="Times New Roman" w:hAnsi="Times New Roman" w:cs="Tahoma"/>
                    <w:color w:val="000000"/>
                    <w:sz w:val="24"/>
                    <w:szCs w:val="20"/>
                  </w:rPr>
                </w:rPrChange>
              </w:rPr>
            </w:pPr>
            <w:ins w:id="13806" w:author="DuyNgo" w:date="2012-08-10T07:43:00Z">
              <w:r w:rsidRPr="00303364">
                <w:rPr>
                  <w:rFonts w:cstheme="minorHAnsi"/>
                  <w:sz w:val="24"/>
                  <w:szCs w:val="24"/>
                  <w:rPrChange w:id="13807" w:author="DuyNgo" w:date="2012-08-10T08:15:00Z">
                    <w:rPr>
                      <w:rFonts w:ascii="Times New Roman" w:eastAsiaTheme="majorEastAsia" w:hAnsi="Times New Roman" w:cstheme="majorBidi"/>
                      <w:b/>
                      <w:bCs/>
                      <w:color w:val="4F81BD" w:themeColor="accent1"/>
                      <w:sz w:val="24"/>
                      <w:szCs w:val="26"/>
                    </w:rPr>
                  </w:rPrChange>
                </w:rPr>
                <w:t>Assignment to user</w:t>
              </w:r>
            </w:ins>
          </w:p>
        </w:tc>
      </w:tr>
      <w:tr w:rsidR="00771246" w:rsidRPr="00303364" w:rsidTr="00227BA2">
        <w:trPr>
          <w:ins w:id="13808"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809" w:author="DuyNgo" w:date="2012-08-10T07:43:00Z"/>
                <w:rFonts w:cstheme="minorHAnsi"/>
                <w:sz w:val="24"/>
                <w:szCs w:val="24"/>
                <w:rPrChange w:id="13810" w:author="DuyNgo" w:date="2012-08-10T08:15:00Z">
                  <w:rPr>
                    <w:ins w:id="13811" w:author="DuyNgo" w:date="2012-08-10T07:43:00Z"/>
                    <w:rFonts w:ascii="Times New Roman" w:hAnsi="Times New Roman" w:cs="Tahoma"/>
                    <w:color w:val="000000"/>
                    <w:sz w:val="24"/>
                    <w:szCs w:val="20"/>
                  </w:rPr>
                </w:rPrChange>
              </w:rPr>
            </w:pPr>
            <w:ins w:id="13812" w:author="DuyNgo" w:date="2012-08-10T07:43:00Z">
              <w:r w:rsidRPr="00303364">
                <w:rPr>
                  <w:rFonts w:cstheme="minorHAnsi"/>
                  <w:sz w:val="24"/>
                  <w:szCs w:val="24"/>
                  <w:rPrChange w:id="13813" w:author="DuyNgo" w:date="2012-08-10T08:15:00Z">
                    <w:rPr>
                      <w:rFonts w:ascii="Times New Roman" w:eastAsiaTheme="majorEastAsia" w:hAnsi="Times New Roman" w:cstheme="majorBidi"/>
                      <w:b/>
                      <w:bCs/>
                      <w:color w:val="4F81BD" w:themeColor="accent1"/>
                      <w:sz w:val="24"/>
                      <w:szCs w:val="26"/>
                    </w:rPr>
                  </w:rPrChange>
                </w:rPr>
                <w:t>9</w:t>
              </w:r>
            </w:ins>
          </w:p>
        </w:tc>
        <w:tc>
          <w:tcPr>
            <w:tcW w:w="2785" w:type="dxa"/>
          </w:tcPr>
          <w:p w:rsidR="00771246" w:rsidRPr="00303364" w:rsidRDefault="00771246" w:rsidP="00227BA2">
            <w:pPr>
              <w:shd w:val="clear" w:color="FFFFCC" w:fill="FFFFFF"/>
              <w:spacing w:before="100" w:beforeAutospacing="1" w:after="100" w:afterAutospacing="1"/>
              <w:rPr>
                <w:ins w:id="13814" w:author="DuyNgo" w:date="2012-08-10T07:43:00Z"/>
                <w:rFonts w:cstheme="minorHAnsi"/>
                <w:sz w:val="24"/>
                <w:szCs w:val="24"/>
                <w:rPrChange w:id="13815" w:author="DuyNgo" w:date="2012-08-10T08:15:00Z">
                  <w:rPr>
                    <w:ins w:id="13816" w:author="DuyNgo" w:date="2012-08-10T07:43:00Z"/>
                    <w:rFonts w:ascii="Times New Roman" w:hAnsi="Times New Roman" w:cs="Tahoma"/>
                    <w:color w:val="000000"/>
                    <w:sz w:val="24"/>
                    <w:szCs w:val="20"/>
                  </w:rPr>
                </w:rPrChange>
              </w:rPr>
            </w:pPr>
            <w:ins w:id="13817" w:author="DuyNgo" w:date="2012-08-10T07:43:00Z">
              <w:r w:rsidRPr="00303364">
                <w:rPr>
                  <w:rFonts w:cstheme="minorHAnsi"/>
                  <w:sz w:val="24"/>
                  <w:szCs w:val="24"/>
                  <w:rPrChange w:id="13818" w:author="DuyNgo" w:date="2012-08-10T08:15:00Z">
                    <w:rPr>
                      <w:rFonts w:ascii="Times New Roman" w:eastAsiaTheme="majorEastAsia" w:hAnsi="Times New Roman" w:cstheme="majorBidi"/>
                      <w:b/>
                      <w:bCs/>
                      <w:color w:val="4F81BD" w:themeColor="accent1"/>
                      <w:sz w:val="24"/>
                      <w:szCs w:val="26"/>
                    </w:rPr>
                  </w:rPrChange>
                </w:rPr>
                <w:t>User</w:t>
              </w:r>
            </w:ins>
          </w:p>
        </w:tc>
        <w:tc>
          <w:tcPr>
            <w:tcW w:w="5974" w:type="dxa"/>
          </w:tcPr>
          <w:p w:rsidR="00771246" w:rsidRPr="00303364" w:rsidRDefault="00771246" w:rsidP="00227BA2">
            <w:pPr>
              <w:shd w:val="clear" w:color="FFFFCC" w:fill="FFFFFF"/>
              <w:spacing w:before="100" w:beforeAutospacing="1" w:after="100" w:afterAutospacing="1"/>
              <w:rPr>
                <w:ins w:id="13819" w:author="DuyNgo" w:date="2012-08-10T07:43:00Z"/>
                <w:rFonts w:cstheme="minorHAnsi"/>
                <w:sz w:val="24"/>
                <w:szCs w:val="24"/>
                <w:rPrChange w:id="13820" w:author="DuyNgo" w:date="2012-08-10T08:15:00Z">
                  <w:rPr>
                    <w:ins w:id="13821" w:author="DuyNgo" w:date="2012-08-10T07:43:00Z"/>
                    <w:rFonts w:ascii="Times New Roman" w:hAnsi="Times New Roman" w:cs="Tahoma"/>
                    <w:color w:val="000000"/>
                    <w:sz w:val="24"/>
                    <w:szCs w:val="20"/>
                  </w:rPr>
                </w:rPrChange>
              </w:rPr>
            </w:pPr>
            <w:ins w:id="13822" w:author="DuyNgo" w:date="2012-08-10T07:43:00Z">
              <w:r w:rsidRPr="00303364">
                <w:rPr>
                  <w:rFonts w:cstheme="minorHAnsi"/>
                  <w:sz w:val="24"/>
                  <w:szCs w:val="24"/>
                  <w:rPrChange w:id="13823" w:author="DuyNgo" w:date="2012-08-10T08:15:00Z">
                    <w:rPr>
                      <w:rFonts w:ascii="Times New Roman" w:eastAsiaTheme="majorEastAsia" w:hAnsi="Times New Roman" w:cstheme="majorBidi"/>
                      <w:b/>
                      <w:bCs/>
                      <w:color w:val="4F81BD" w:themeColor="accent1"/>
                      <w:sz w:val="24"/>
                      <w:szCs w:val="26"/>
                    </w:rPr>
                  </w:rPrChange>
                </w:rPr>
                <w:t>User</w:t>
              </w:r>
            </w:ins>
          </w:p>
        </w:tc>
      </w:tr>
      <w:tr w:rsidR="00771246" w:rsidRPr="00303364" w:rsidTr="00227BA2">
        <w:trPr>
          <w:ins w:id="13824"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825" w:author="DuyNgo" w:date="2012-08-10T07:43:00Z"/>
                <w:rFonts w:cstheme="minorHAnsi"/>
                <w:sz w:val="24"/>
                <w:szCs w:val="24"/>
                <w:rPrChange w:id="13826" w:author="DuyNgo" w:date="2012-08-10T08:15:00Z">
                  <w:rPr>
                    <w:ins w:id="13827" w:author="DuyNgo" w:date="2012-08-10T07:43:00Z"/>
                    <w:rFonts w:ascii="Times New Roman" w:hAnsi="Times New Roman" w:cs="Tahoma"/>
                    <w:color w:val="000000"/>
                    <w:sz w:val="24"/>
                    <w:szCs w:val="20"/>
                  </w:rPr>
                </w:rPrChange>
              </w:rPr>
            </w:pPr>
            <w:ins w:id="13828" w:author="DuyNgo" w:date="2012-08-10T07:43:00Z">
              <w:r w:rsidRPr="00303364">
                <w:rPr>
                  <w:rFonts w:cstheme="minorHAnsi"/>
                  <w:sz w:val="24"/>
                  <w:szCs w:val="24"/>
                  <w:rPrChange w:id="13829" w:author="DuyNgo" w:date="2012-08-10T08:15:00Z">
                    <w:rPr>
                      <w:rFonts w:ascii="Times New Roman" w:eastAsiaTheme="majorEastAsia" w:hAnsi="Times New Roman" w:cstheme="majorBidi"/>
                      <w:b/>
                      <w:bCs/>
                      <w:color w:val="4F81BD" w:themeColor="accent1"/>
                      <w:sz w:val="24"/>
                      <w:szCs w:val="26"/>
                    </w:rPr>
                  </w:rPrChange>
                </w:rPr>
                <w:t>10</w:t>
              </w:r>
            </w:ins>
          </w:p>
        </w:tc>
        <w:tc>
          <w:tcPr>
            <w:tcW w:w="2785" w:type="dxa"/>
          </w:tcPr>
          <w:p w:rsidR="00771246" w:rsidRPr="00303364" w:rsidRDefault="00771246" w:rsidP="00227BA2">
            <w:pPr>
              <w:shd w:val="clear" w:color="FFFFCC" w:fill="FFFFFF"/>
              <w:spacing w:before="100" w:beforeAutospacing="1" w:after="100" w:afterAutospacing="1"/>
              <w:rPr>
                <w:ins w:id="13830" w:author="DuyNgo" w:date="2012-08-10T07:43:00Z"/>
                <w:rFonts w:cstheme="minorHAnsi"/>
                <w:sz w:val="24"/>
                <w:szCs w:val="24"/>
                <w:rPrChange w:id="13831" w:author="DuyNgo" w:date="2012-08-10T08:15:00Z">
                  <w:rPr>
                    <w:ins w:id="13832" w:author="DuyNgo" w:date="2012-08-10T07:43:00Z"/>
                    <w:rFonts w:ascii="Times New Roman" w:hAnsi="Times New Roman" w:cs="Tahoma"/>
                    <w:color w:val="000000"/>
                    <w:sz w:val="24"/>
                    <w:szCs w:val="20"/>
                  </w:rPr>
                </w:rPrChange>
              </w:rPr>
            </w:pPr>
            <w:ins w:id="13833" w:author="DuyNgo" w:date="2012-08-10T07:43:00Z">
              <w:r w:rsidRPr="00303364">
                <w:rPr>
                  <w:rFonts w:cstheme="minorHAnsi"/>
                  <w:sz w:val="24"/>
                  <w:szCs w:val="24"/>
                  <w:rPrChange w:id="13834" w:author="DuyNgo" w:date="2012-08-10T08:15:00Z">
                    <w:rPr>
                      <w:rFonts w:ascii="Times New Roman" w:eastAsiaTheme="majorEastAsia" w:hAnsi="Times New Roman" w:cstheme="majorBidi"/>
                      <w:b/>
                      <w:bCs/>
                      <w:color w:val="4F81BD" w:themeColor="accent1"/>
                      <w:sz w:val="24"/>
                      <w:szCs w:val="26"/>
                    </w:rPr>
                  </w:rPrChange>
                </w:rPr>
                <w:t>Module</w:t>
              </w:r>
            </w:ins>
          </w:p>
        </w:tc>
        <w:tc>
          <w:tcPr>
            <w:tcW w:w="5974" w:type="dxa"/>
          </w:tcPr>
          <w:p w:rsidR="00771246" w:rsidRPr="00303364" w:rsidRDefault="00771246" w:rsidP="00227BA2">
            <w:pPr>
              <w:shd w:val="clear" w:color="FFFFCC" w:fill="FFFFFF"/>
              <w:spacing w:before="100" w:beforeAutospacing="1" w:after="100" w:afterAutospacing="1"/>
              <w:rPr>
                <w:ins w:id="13835" w:author="DuyNgo" w:date="2012-08-10T07:43:00Z"/>
                <w:rFonts w:cstheme="minorHAnsi"/>
                <w:sz w:val="24"/>
                <w:szCs w:val="24"/>
                <w:rPrChange w:id="13836" w:author="DuyNgo" w:date="2012-08-10T08:15:00Z">
                  <w:rPr>
                    <w:ins w:id="13837" w:author="DuyNgo" w:date="2012-08-10T07:43:00Z"/>
                    <w:rFonts w:ascii="Times New Roman" w:hAnsi="Times New Roman" w:cs="Tahoma"/>
                    <w:color w:val="000000"/>
                    <w:sz w:val="24"/>
                    <w:szCs w:val="20"/>
                  </w:rPr>
                </w:rPrChange>
              </w:rPr>
            </w:pPr>
            <w:ins w:id="13838" w:author="DuyNgo" w:date="2012-08-10T07:43:00Z">
              <w:r w:rsidRPr="00303364">
                <w:rPr>
                  <w:rFonts w:cstheme="minorHAnsi"/>
                  <w:sz w:val="24"/>
                  <w:szCs w:val="24"/>
                  <w:rPrChange w:id="13839" w:author="DuyNgo" w:date="2012-08-10T08:15:00Z">
                    <w:rPr>
                      <w:rFonts w:ascii="Times New Roman" w:eastAsiaTheme="majorEastAsia" w:hAnsi="Times New Roman" w:cstheme="majorBidi"/>
                      <w:b/>
                      <w:bCs/>
                      <w:color w:val="4F81BD" w:themeColor="accent1"/>
                      <w:sz w:val="24"/>
                      <w:szCs w:val="26"/>
                    </w:rPr>
                  </w:rPrChange>
                </w:rPr>
                <w:t>Module of project</w:t>
              </w:r>
            </w:ins>
          </w:p>
        </w:tc>
      </w:tr>
      <w:tr w:rsidR="00771246" w:rsidRPr="00303364" w:rsidTr="00227BA2">
        <w:trPr>
          <w:ins w:id="13840"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841" w:author="DuyNgo" w:date="2012-08-10T07:43:00Z"/>
                <w:rFonts w:cstheme="minorHAnsi"/>
                <w:sz w:val="24"/>
                <w:szCs w:val="24"/>
                <w:rPrChange w:id="13842" w:author="DuyNgo" w:date="2012-08-10T08:15:00Z">
                  <w:rPr>
                    <w:ins w:id="13843" w:author="DuyNgo" w:date="2012-08-10T07:43:00Z"/>
                    <w:rFonts w:ascii="Times New Roman" w:hAnsi="Times New Roman" w:cs="Tahoma"/>
                    <w:color w:val="000000"/>
                    <w:sz w:val="24"/>
                    <w:szCs w:val="20"/>
                  </w:rPr>
                </w:rPrChange>
              </w:rPr>
            </w:pPr>
            <w:ins w:id="13844" w:author="DuyNgo" w:date="2012-08-10T07:43:00Z">
              <w:r w:rsidRPr="00303364">
                <w:rPr>
                  <w:rFonts w:cstheme="minorHAnsi"/>
                  <w:sz w:val="24"/>
                  <w:szCs w:val="24"/>
                  <w:rPrChange w:id="13845" w:author="DuyNgo" w:date="2012-08-10T08:15:00Z">
                    <w:rPr>
                      <w:rFonts w:ascii="Times New Roman" w:eastAsiaTheme="majorEastAsia" w:hAnsi="Times New Roman" w:cstheme="majorBidi"/>
                      <w:b/>
                      <w:bCs/>
                      <w:color w:val="4F81BD" w:themeColor="accent1"/>
                      <w:sz w:val="24"/>
                      <w:szCs w:val="26"/>
                    </w:rPr>
                  </w:rPrChange>
                </w:rPr>
                <w:t>11</w:t>
              </w:r>
            </w:ins>
          </w:p>
        </w:tc>
        <w:tc>
          <w:tcPr>
            <w:tcW w:w="2785" w:type="dxa"/>
          </w:tcPr>
          <w:p w:rsidR="00771246" w:rsidRPr="00303364" w:rsidRDefault="00771246" w:rsidP="00227BA2">
            <w:pPr>
              <w:shd w:val="clear" w:color="FFFFCC" w:fill="FFFFFF"/>
              <w:spacing w:before="100" w:beforeAutospacing="1" w:after="100" w:afterAutospacing="1"/>
              <w:rPr>
                <w:ins w:id="13846" w:author="DuyNgo" w:date="2012-08-10T07:43:00Z"/>
                <w:rFonts w:cstheme="minorHAnsi"/>
                <w:sz w:val="24"/>
                <w:szCs w:val="24"/>
                <w:rPrChange w:id="13847" w:author="DuyNgo" w:date="2012-08-10T08:15:00Z">
                  <w:rPr>
                    <w:ins w:id="13848" w:author="DuyNgo" w:date="2012-08-10T07:43:00Z"/>
                    <w:rFonts w:ascii="Times New Roman" w:hAnsi="Times New Roman" w:cs="Tahoma"/>
                    <w:color w:val="000000"/>
                    <w:sz w:val="24"/>
                    <w:szCs w:val="20"/>
                  </w:rPr>
                </w:rPrChange>
              </w:rPr>
            </w:pPr>
            <w:proofErr w:type="spellStart"/>
            <w:ins w:id="13849" w:author="DuyNgo" w:date="2012-08-10T07:43:00Z">
              <w:r w:rsidRPr="00303364">
                <w:rPr>
                  <w:rFonts w:cstheme="minorHAnsi"/>
                  <w:sz w:val="24"/>
                  <w:szCs w:val="24"/>
                  <w:rPrChange w:id="13850" w:author="DuyNgo" w:date="2012-08-10T08:15:00Z">
                    <w:rPr>
                      <w:rFonts w:ascii="Times New Roman" w:eastAsiaTheme="majorEastAsia" w:hAnsi="Times New Roman" w:cstheme="majorBidi"/>
                      <w:b/>
                      <w:bCs/>
                      <w:color w:val="4F81BD" w:themeColor="accent1"/>
                      <w:sz w:val="24"/>
                      <w:szCs w:val="26"/>
                    </w:rPr>
                  </w:rPrChange>
                </w:rPr>
                <w:t>ChangeRequest</w:t>
              </w:r>
              <w:proofErr w:type="spellEnd"/>
            </w:ins>
          </w:p>
        </w:tc>
        <w:tc>
          <w:tcPr>
            <w:tcW w:w="5974" w:type="dxa"/>
          </w:tcPr>
          <w:p w:rsidR="00771246" w:rsidRPr="00303364" w:rsidRDefault="00771246" w:rsidP="00227BA2">
            <w:pPr>
              <w:shd w:val="clear" w:color="FFFFCC" w:fill="FFFFFF"/>
              <w:spacing w:before="100" w:beforeAutospacing="1" w:after="100" w:afterAutospacing="1"/>
              <w:rPr>
                <w:ins w:id="13851" w:author="DuyNgo" w:date="2012-08-10T07:43:00Z"/>
                <w:rFonts w:cstheme="minorHAnsi"/>
                <w:sz w:val="24"/>
                <w:szCs w:val="24"/>
                <w:rPrChange w:id="13852" w:author="DuyNgo" w:date="2012-08-10T08:15:00Z">
                  <w:rPr>
                    <w:ins w:id="13853" w:author="DuyNgo" w:date="2012-08-10T07:43:00Z"/>
                    <w:rFonts w:ascii="Times New Roman" w:hAnsi="Times New Roman" w:cs="Tahoma"/>
                    <w:color w:val="000000"/>
                    <w:sz w:val="24"/>
                    <w:szCs w:val="20"/>
                  </w:rPr>
                </w:rPrChange>
              </w:rPr>
            </w:pPr>
            <w:ins w:id="13854" w:author="DuyNgo" w:date="2012-08-10T07:43:00Z">
              <w:r w:rsidRPr="00303364">
                <w:rPr>
                  <w:rFonts w:cstheme="minorHAnsi"/>
                  <w:sz w:val="24"/>
                  <w:szCs w:val="24"/>
                  <w:rPrChange w:id="13855" w:author="DuyNgo" w:date="2012-08-10T08:15:00Z">
                    <w:rPr>
                      <w:rFonts w:ascii="Times New Roman" w:eastAsiaTheme="majorEastAsia" w:hAnsi="Times New Roman" w:cstheme="majorBidi"/>
                      <w:b/>
                      <w:bCs/>
                      <w:color w:val="4F81BD" w:themeColor="accent1"/>
                      <w:sz w:val="24"/>
                      <w:szCs w:val="26"/>
                    </w:rPr>
                  </w:rPrChange>
                </w:rPr>
                <w:t>Change Request management</w:t>
              </w:r>
            </w:ins>
          </w:p>
        </w:tc>
      </w:tr>
      <w:tr w:rsidR="00771246" w:rsidRPr="00303364" w:rsidTr="00227BA2">
        <w:trPr>
          <w:ins w:id="13856"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857" w:author="DuyNgo" w:date="2012-08-10T07:43:00Z"/>
                <w:rFonts w:cstheme="minorHAnsi"/>
                <w:sz w:val="24"/>
                <w:szCs w:val="24"/>
                <w:rPrChange w:id="13858" w:author="DuyNgo" w:date="2012-08-10T08:15:00Z">
                  <w:rPr>
                    <w:ins w:id="13859" w:author="DuyNgo" w:date="2012-08-10T07:43:00Z"/>
                    <w:rFonts w:ascii="Times New Roman" w:hAnsi="Times New Roman" w:cs="Tahoma"/>
                    <w:color w:val="000000"/>
                    <w:sz w:val="24"/>
                    <w:szCs w:val="20"/>
                  </w:rPr>
                </w:rPrChange>
              </w:rPr>
            </w:pPr>
            <w:ins w:id="13860" w:author="DuyNgo" w:date="2012-08-10T07:43:00Z">
              <w:r w:rsidRPr="00303364">
                <w:rPr>
                  <w:rFonts w:cstheme="minorHAnsi"/>
                  <w:sz w:val="24"/>
                  <w:szCs w:val="24"/>
                  <w:rPrChange w:id="13861" w:author="DuyNgo" w:date="2012-08-10T08:15:00Z">
                    <w:rPr>
                      <w:rFonts w:ascii="Times New Roman" w:eastAsiaTheme="majorEastAsia" w:hAnsi="Times New Roman" w:cstheme="majorBidi"/>
                      <w:b/>
                      <w:bCs/>
                      <w:color w:val="4F81BD" w:themeColor="accent1"/>
                      <w:sz w:val="24"/>
                      <w:szCs w:val="26"/>
                    </w:rPr>
                  </w:rPrChange>
                </w:rPr>
                <w:t>12</w:t>
              </w:r>
            </w:ins>
          </w:p>
        </w:tc>
        <w:tc>
          <w:tcPr>
            <w:tcW w:w="2785" w:type="dxa"/>
          </w:tcPr>
          <w:p w:rsidR="00771246" w:rsidRPr="00303364" w:rsidRDefault="00771246" w:rsidP="00227BA2">
            <w:pPr>
              <w:shd w:val="clear" w:color="FFFFCC" w:fill="FFFFFF"/>
              <w:spacing w:before="100" w:beforeAutospacing="1" w:after="100" w:afterAutospacing="1"/>
              <w:rPr>
                <w:ins w:id="13862" w:author="DuyNgo" w:date="2012-08-10T07:43:00Z"/>
                <w:rFonts w:cstheme="minorHAnsi"/>
                <w:sz w:val="24"/>
                <w:szCs w:val="24"/>
                <w:rPrChange w:id="13863" w:author="DuyNgo" w:date="2012-08-10T08:15:00Z">
                  <w:rPr>
                    <w:ins w:id="13864" w:author="DuyNgo" w:date="2012-08-10T07:43:00Z"/>
                    <w:rFonts w:ascii="Times New Roman" w:hAnsi="Times New Roman" w:cs="Tahoma"/>
                    <w:color w:val="000000"/>
                    <w:sz w:val="24"/>
                    <w:szCs w:val="20"/>
                  </w:rPr>
                </w:rPrChange>
              </w:rPr>
            </w:pPr>
            <w:ins w:id="13865" w:author="DuyNgo" w:date="2012-08-10T07:43:00Z">
              <w:r w:rsidRPr="00303364">
                <w:rPr>
                  <w:rFonts w:cstheme="minorHAnsi"/>
                  <w:sz w:val="24"/>
                  <w:szCs w:val="24"/>
                  <w:rPrChange w:id="13866" w:author="DuyNgo" w:date="2012-08-10T08:15:00Z">
                    <w:rPr>
                      <w:rFonts w:ascii="Times New Roman" w:eastAsiaTheme="majorEastAsia" w:hAnsi="Times New Roman" w:cstheme="majorBidi"/>
                      <w:b/>
                      <w:bCs/>
                      <w:color w:val="4F81BD" w:themeColor="accent1"/>
                      <w:sz w:val="24"/>
                      <w:szCs w:val="26"/>
                    </w:rPr>
                  </w:rPrChange>
                </w:rPr>
                <w:t>Issue</w:t>
              </w:r>
            </w:ins>
          </w:p>
        </w:tc>
        <w:tc>
          <w:tcPr>
            <w:tcW w:w="5974" w:type="dxa"/>
          </w:tcPr>
          <w:p w:rsidR="00771246" w:rsidRPr="00303364" w:rsidRDefault="00771246" w:rsidP="00227BA2">
            <w:pPr>
              <w:shd w:val="clear" w:color="FFFFCC" w:fill="FFFFFF"/>
              <w:spacing w:before="100" w:beforeAutospacing="1" w:after="100" w:afterAutospacing="1"/>
              <w:rPr>
                <w:ins w:id="13867" w:author="DuyNgo" w:date="2012-08-10T07:43:00Z"/>
                <w:rFonts w:cstheme="minorHAnsi"/>
                <w:sz w:val="24"/>
                <w:szCs w:val="24"/>
                <w:rPrChange w:id="13868" w:author="DuyNgo" w:date="2012-08-10T08:15:00Z">
                  <w:rPr>
                    <w:ins w:id="13869" w:author="DuyNgo" w:date="2012-08-10T07:43:00Z"/>
                    <w:rFonts w:ascii="Times New Roman" w:hAnsi="Times New Roman" w:cs="Tahoma"/>
                    <w:color w:val="000000"/>
                    <w:sz w:val="24"/>
                    <w:szCs w:val="20"/>
                  </w:rPr>
                </w:rPrChange>
              </w:rPr>
            </w:pPr>
            <w:ins w:id="13870" w:author="DuyNgo" w:date="2012-08-10T07:43:00Z">
              <w:r w:rsidRPr="00303364">
                <w:rPr>
                  <w:rFonts w:cstheme="minorHAnsi"/>
                  <w:sz w:val="24"/>
                  <w:szCs w:val="24"/>
                  <w:rPrChange w:id="13871" w:author="DuyNgo" w:date="2012-08-10T08:15:00Z">
                    <w:rPr>
                      <w:rFonts w:ascii="Times New Roman" w:eastAsiaTheme="majorEastAsia" w:hAnsi="Times New Roman" w:cstheme="majorBidi"/>
                      <w:b/>
                      <w:bCs/>
                      <w:color w:val="4F81BD" w:themeColor="accent1"/>
                      <w:sz w:val="24"/>
                      <w:szCs w:val="26"/>
                    </w:rPr>
                  </w:rPrChange>
                </w:rPr>
                <w:t>Issue Management</w:t>
              </w:r>
            </w:ins>
          </w:p>
        </w:tc>
      </w:tr>
      <w:tr w:rsidR="00771246" w:rsidRPr="00303364" w:rsidTr="00227BA2">
        <w:trPr>
          <w:ins w:id="13872"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873" w:author="DuyNgo" w:date="2012-08-10T07:43:00Z"/>
                <w:rFonts w:cstheme="minorHAnsi"/>
                <w:sz w:val="24"/>
                <w:szCs w:val="24"/>
                <w:rPrChange w:id="13874" w:author="DuyNgo" w:date="2012-08-10T08:15:00Z">
                  <w:rPr>
                    <w:ins w:id="13875" w:author="DuyNgo" w:date="2012-08-10T07:43:00Z"/>
                    <w:rFonts w:ascii="Times New Roman" w:hAnsi="Times New Roman" w:cs="Tahoma"/>
                    <w:color w:val="000000"/>
                    <w:sz w:val="24"/>
                    <w:szCs w:val="20"/>
                  </w:rPr>
                </w:rPrChange>
              </w:rPr>
            </w:pPr>
            <w:ins w:id="13876" w:author="DuyNgo" w:date="2012-08-10T07:43:00Z">
              <w:r w:rsidRPr="00303364">
                <w:rPr>
                  <w:rFonts w:cstheme="minorHAnsi"/>
                  <w:sz w:val="24"/>
                  <w:szCs w:val="24"/>
                  <w:rPrChange w:id="13877" w:author="DuyNgo" w:date="2012-08-10T08:15:00Z">
                    <w:rPr>
                      <w:rFonts w:ascii="Times New Roman" w:eastAsiaTheme="majorEastAsia" w:hAnsi="Times New Roman" w:cstheme="majorBidi"/>
                      <w:b/>
                      <w:bCs/>
                      <w:color w:val="4F81BD" w:themeColor="accent1"/>
                      <w:sz w:val="24"/>
                      <w:szCs w:val="26"/>
                    </w:rPr>
                  </w:rPrChange>
                </w:rPr>
                <w:t>13</w:t>
              </w:r>
            </w:ins>
          </w:p>
        </w:tc>
        <w:tc>
          <w:tcPr>
            <w:tcW w:w="2785" w:type="dxa"/>
          </w:tcPr>
          <w:p w:rsidR="00771246" w:rsidRPr="00303364" w:rsidRDefault="00771246" w:rsidP="00227BA2">
            <w:pPr>
              <w:shd w:val="clear" w:color="FFFFCC" w:fill="FFFFFF"/>
              <w:spacing w:before="100" w:beforeAutospacing="1" w:after="100" w:afterAutospacing="1"/>
              <w:rPr>
                <w:ins w:id="13878" w:author="DuyNgo" w:date="2012-08-10T07:43:00Z"/>
                <w:rFonts w:cstheme="minorHAnsi"/>
                <w:sz w:val="24"/>
                <w:szCs w:val="24"/>
                <w:rPrChange w:id="13879" w:author="DuyNgo" w:date="2012-08-10T08:15:00Z">
                  <w:rPr>
                    <w:ins w:id="13880" w:author="DuyNgo" w:date="2012-08-10T07:43:00Z"/>
                    <w:rFonts w:ascii="Times New Roman" w:hAnsi="Times New Roman" w:cs="Tahoma"/>
                    <w:color w:val="000000"/>
                    <w:sz w:val="24"/>
                    <w:szCs w:val="20"/>
                  </w:rPr>
                </w:rPrChange>
              </w:rPr>
            </w:pPr>
            <w:ins w:id="13881" w:author="DuyNgo" w:date="2012-08-10T07:43:00Z">
              <w:r w:rsidRPr="00303364">
                <w:rPr>
                  <w:rFonts w:cstheme="minorHAnsi"/>
                  <w:sz w:val="24"/>
                  <w:szCs w:val="24"/>
                  <w:rPrChange w:id="13882" w:author="DuyNgo" w:date="2012-08-10T08:15:00Z">
                    <w:rPr>
                      <w:rFonts w:ascii="Times New Roman" w:eastAsiaTheme="majorEastAsia" w:hAnsi="Times New Roman" w:cstheme="majorBidi"/>
                      <w:b/>
                      <w:bCs/>
                      <w:color w:val="4F81BD" w:themeColor="accent1"/>
                      <w:sz w:val="24"/>
                      <w:szCs w:val="26"/>
                    </w:rPr>
                  </w:rPrChange>
                </w:rPr>
                <w:t>Owner</w:t>
              </w:r>
            </w:ins>
          </w:p>
        </w:tc>
        <w:tc>
          <w:tcPr>
            <w:tcW w:w="5974" w:type="dxa"/>
          </w:tcPr>
          <w:p w:rsidR="00771246" w:rsidRPr="00303364" w:rsidRDefault="00771246" w:rsidP="00227BA2">
            <w:pPr>
              <w:shd w:val="clear" w:color="FFFFCC" w:fill="FFFFFF"/>
              <w:spacing w:before="100" w:beforeAutospacing="1" w:after="100" w:afterAutospacing="1"/>
              <w:rPr>
                <w:ins w:id="13883" w:author="DuyNgo" w:date="2012-08-10T07:43:00Z"/>
                <w:rFonts w:cstheme="minorHAnsi"/>
                <w:sz w:val="24"/>
                <w:szCs w:val="24"/>
                <w:rPrChange w:id="13884" w:author="DuyNgo" w:date="2012-08-10T08:15:00Z">
                  <w:rPr>
                    <w:ins w:id="13885" w:author="DuyNgo" w:date="2012-08-10T07:43:00Z"/>
                    <w:rFonts w:ascii="Times New Roman" w:hAnsi="Times New Roman" w:cs="Tahoma"/>
                    <w:color w:val="000000"/>
                    <w:sz w:val="24"/>
                    <w:szCs w:val="20"/>
                  </w:rPr>
                </w:rPrChange>
              </w:rPr>
            </w:pPr>
            <w:ins w:id="13886" w:author="DuyNgo" w:date="2012-08-10T07:43:00Z">
              <w:r w:rsidRPr="00303364">
                <w:rPr>
                  <w:rFonts w:cstheme="minorHAnsi"/>
                  <w:sz w:val="24"/>
                  <w:szCs w:val="24"/>
                  <w:rPrChange w:id="13887" w:author="DuyNgo" w:date="2012-08-10T08:15:00Z">
                    <w:rPr>
                      <w:rFonts w:ascii="Times New Roman" w:eastAsiaTheme="majorEastAsia" w:hAnsi="Times New Roman" w:cstheme="majorBidi"/>
                      <w:b/>
                      <w:bCs/>
                      <w:color w:val="4F81BD" w:themeColor="accent1"/>
                      <w:sz w:val="24"/>
                      <w:szCs w:val="26"/>
                    </w:rPr>
                  </w:rPrChange>
                </w:rPr>
                <w:t>Owner of issue</w:t>
              </w:r>
            </w:ins>
          </w:p>
        </w:tc>
      </w:tr>
      <w:tr w:rsidR="00771246" w:rsidRPr="00303364" w:rsidTr="00227BA2">
        <w:trPr>
          <w:ins w:id="13888"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889" w:author="DuyNgo" w:date="2012-08-10T07:43:00Z"/>
                <w:rFonts w:cstheme="minorHAnsi"/>
                <w:sz w:val="24"/>
                <w:szCs w:val="24"/>
                <w:rPrChange w:id="13890" w:author="DuyNgo" w:date="2012-08-10T08:15:00Z">
                  <w:rPr>
                    <w:ins w:id="13891" w:author="DuyNgo" w:date="2012-08-10T07:43:00Z"/>
                    <w:rFonts w:ascii="Times New Roman" w:hAnsi="Times New Roman" w:cs="Tahoma"/>
                    <w:color w:val="000000"/>
                    <w:sz w:val="24"/>
                    <w:szCs w:val="20"/>
                  </w:rPr>
                </w:rPrChange>
              </w:rPr>
            </w:pPr>
            <w:ins w:id="13892" w:author="DuyNgo" w:date="2012-08-10T07:43:00Z">
              <w:r w:rsidRPr="00303364">
                <w:rPr>
                  <w:rFonts w:cstheme="minorHAnsi"/>
                  <w:sz w:val="24"/>
                  <w:szCs w:val="24"/>
                  <w:rPrChange w:id="13893" w:author="DuyNgo" w:date="2012-08-10T08:15:00Z">
                    <w:rPr>
                      <w:rFonts w:ascii="Times New Roman" w:eastAsiaTheme="majorEastAsia" w:hAnsi="Times New Roman" w:cstheme="majorBidi"/>
                      <w:b/>
                      <w:bCs/>
                      <w:color w:val="4F81BD" w:themeColor="accent1"/>
                      <w:sz w:val="24"/>
                      <w:szCs w:val="26"/>
                    </w:rPr>
                  </w:rPrChange>
                </w:rPr>
                <w:t>14</w:t>
              </w:r>
            </w:ins>
          </w:p>
        </w:tc>
        <w:tc>
          <w:tcPr>
            <w:tcW w:w="2785" w:type="dxa"/>
          </w:tcPr>
          <w:p w:rsidR="00771246" w:rsidRPr="00303364" w:rsidRDefault="00771246" w:rsidP="00227BA2">
            <w:pPr>
              <w:shd w:val="clear" w:color="FFFFCC" w:fill="FFFFFF"/>
              <w:spacing w:before="100" w:beforeAutospacing="1" w:after="100" w:afterAutospacing="1"/>
              <w:rPr>
                <w:ins w:id="13894" w:author="DuyNgo" w:date="2012-08-10T07:43:00Z"/>
                <w:rFonts w:cstheme="minorHAnsi"/>
                <w:sz w:val="24"/>
                <w:szCs w:val="24"/>
                <w:rPrChange w:id="13895" w:author="DuyNgo" w:date="2012-08-10T08:15:00Z">
                  <w:rPr>
                    <w:ins w:id="13896" w:author="DuyNgo" w:date="2012-08-10T07:43:00Z"/>
                    <w:rFonts w:ascii="Times New Roman" w:hAnsi="Times New Roman" w:cs="Tahoma"/>
                    <w:color w:val="000000"/>
                    <w:sz w:val="24"/>
                    <w:szCs w:val="20"/>
                  </w:rPr>
                </w:rPrChange>
              </w:rPr>
            </w:pPr>
            <w:proofErr w:type="spellStart"/>
            <w:ins w:id="13897" w:author="DuyNgo" w:date="2012-08-10T07:43:00Z">
              <w:r w:rsidRPr="00303364">
                <w:rPr>
                  <w:rFonts w:cstheme="minorHAnsi"/>
                  <w:sz w:val="24"/>
                  <w:szCs w:val="24"/>
                  <w:rPrChange w:id="13898" w:author="DuyNgo" w:date="2012-08-10T08:15:00Z">
                    <w:rPr>
                      <w:rFonts w:ascii="Times New Roman" w:eastAsiaTheme="majorEastAsia" w:hAnsi="Times New Roman" w:cstheme="majorBidi"/>
                      <w:b/>
                      <w:bCs/>
                      <w:color w:val="4F81BD" w:themeColor="accent1"/>
                      <w:sz w:val="24"/>
                      <w:szCs w:val="26"/>
                    </w:rPr>
                  </w:rPrChange>
                </w:rPr>
                <w:t>AssignTo</w:t>
              </w:r>
              <w:proofErr w:type="spellEnd"/>
            </w:ins>
          </w:p>
        </w:tc>
        <w:tc>
          <w:tcPr>
            <w:tcW w:w="5974" w:type="dxa"/>
          </w:tcPr>
          <w:p w:rsidR="00771246" w:rsidRPr="00303364" w:rsidRDefault="00771246" w:rsidP="00227BA2">
            <w:pPr>
              <w:shd w:val="clear" w:color="FFFFCC" w:fill="FFFFFF"/>
              <w:spacing w:before="100" w:beforeAutospacing="1" w:after="100" w:afterAutospacing="1"/>
              <w:rPr>
                <w:ins w:id="13899" w:author="DuyNgo" w:date="2012-08-10T07:43:00Z"/>
                <w:rFonts w:cstheme="minorHAnsi"/>
                <w:sz w:val="24"/>
                <w:szCs w:val="24"/>
                <w:rPrChange w:id="13900" w:author="DuyNgo" w:date="2012-08-10T08:15:00Z">
                  <w:rPr>
                    <w:ins w:id="13901" w:author="DuyNgo" w:date="2012-08-10T07:43:00Z"/>
                    <w:rFonts w:ascii="Times New Roman" w:hAnsi="Times New Roman" w:cs="Tahoma"/>
                    <w:color w:val="000000"/>
                    <w:sz w:val="24"/>
                    <w:szCs w:val="20"/>
                  </w:rPr>
                </w:rPrChange>
              </w:rPr>
            </w:pPr>
            <w:ins w:id="13902" w:author="DuyNgo" w:date="2012-08-10T07:43:00Z">
              <w:r w:rsidRPr="00303364">
                <w:rPr>
                  <w:rFonts w:cstheme="minorHAnsi"/>
                  <w:sz w:val="24"/>
                  <w:szCs w:val="24"/>
                  <w:rPrChange w:id="13903" w:author="DuyNgo" w:date="2012-08-10T08:15:00Z">
                    <w:rPr>
                      <w:rFonts w:ascii="Times New Roman" w:eastAsiaTheme="majorEastAsia" w:hAnsi="Times New Roman" w:cstheme="majorBidi"/>
                      <w:b/>
                      <w:bCs/>
                      <w:color w:val="4F81BD" w:themeColor="accent1"/>
                      <w:sz w:val="24"/>
                      <w:szCs w:val="26"/>
                    </w:rPr>
                  </w:rPrChange>
                </w:rPr>
                <w:t>Assigned member of issue</w:t>
              </w:r>
            </w:ins>
          </w:p>
        </w:tc>
      </w:tr>
      <w:tr w:rsidR="00771246" w:rsidRPr="00303364" w:rsidTr="00227BA2">
        <w:trPr>
          <w:ins w:id="13904"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905" w:author="DuyNgo" w:date="2012-08-10T07:43:00Z"/>
                <w:rFonts w:cstheme="minorHAnsi"/>
                <w:sz w:val="24"/>
                <w:szCs w:val="24"/>
                <w:rPrChange w:id="13906" w:author="DuyNgo" w:date="2012-08-10T08:15:00Z">
                  <w:rPr>
                    <w:ins w:id="13907" w:author="DuyNgo" w:date="2012-08-10T07:43:00Z"/>
                    <w:rFonts w:ascii="Times New Roman" w:hAnsi="Times New Roman" w:cs="Tahoma"/>
                    <w:color w:val="000000"/>
                    <w:sz w:val="24"/>
                    <w:szCs w:val="20"/>
                  </w:rPr>
                </w:rPrChange>
              </w:rPr>
            </w:pPr>
            <w:ins w:id="13908" w:author="DuyNgo" w:date="2012-08-10T07:43:00Z">
              <w:r w:rsidRPr="00303364">
                <w:rPr>
                  <w:rFonts w:cstheme="minorHAnsi"/>
                  <w:sz w:val="24"/>
                  <w:szCs w:val="24"/>
                  <w:rPrChange w:id="13909" w:author="DuyNgo" w:date="2012-08-10T08:15:00Z">
                    <w:rPr>
                      <w:rFonts w:ascii="Times New Roman" w:eastAsiaTheme="majorEastAsia" w:hAnsi="Times New Roman" w:cstheme="majorBidi"/>
                      <w:b/>
                      <w:bCs/>
                      <w:color w:val="4F81BD" w:themeColor="accent1"/>
                      <w:sz w:val="24"/>
                      <w:szCs w:val="26"/>
                    </w:rPr>
                  </w:rPrChange>
                </w:rPr>
                <w:t>15</w:t>
              </w:r>
            </w:ins>
          </w:p>
        </w:tc>
        <w:tc>
          <w:tcPr>
            <w:tcW w:w="2785" w:type="dxa"/>
          </w:tcPr>
          <w:p w:rsidR="00771246" w:rsidRPr="00303364" w:rsidRDefault="00771246" w:rsidP="00227BA2">
            <w:pPr>
              <w:shd w:val="clear" w:color="FFFFCC" w:fill="FFFFFF"/>
              <w:spacing w:before="100" w:beforeAutospacing="1" w:after="100" w:afterAutospacing="1"/>
              <w:rPr>
                <w:ins w:id="13910" w:author="DuyNgo" w:date="2012-08-10T07:43:00Z"/>
                <w:rFonts w:cstheme="minorHAnsi"/>
                <w:sz w:val="24"/>
                <w:szCs w:val="24"/>
                <w:rPrChange w:id="13911" w:author="DuyNgo" w:date="2012-08-10T08:15:00Z">
                  <w:rPr>
                    <w:ins w:id="13912" w:author="DuyNgo" w:date="2012-08-10T07:43:00Z"/>
                    <w:rFonts w:ascii="Times New Roman" w:hAnsi="Times New Roman" w:cs="Tahoma"/>
                    <w:color w:val="000000"/>
                    <w:sz w:val="24"/>
                    <w:szCs w:val="20"/>
                  </w:rPr>
                </w:rPrChange>
              </w:rPr>
            </w:pPr>
            <w:ins w:id="13913" w:author="DuyNgo" w:date="2012-08-10T07:43:00Z">
              <w:r w:rsidRPr="00303364">
                <w:rPr>
                  <w:rFonts w:cstheme="minorHAnsi"/>
                  <w:sz w:val="24"/>
                  <w:szCs w:val="24"/>
                  <w:rPrChange w:id="13914" w:author="DuyNgo" w:date="2012-08-10T08:15:00Z">
                    <w:rPr>
                      <w:rFonts w:ascii="Times New Roman" w:eastAsiaTheme="majorEastAsia" w:hAnsi="Times New Roman" w:cstheme="majorBidi"/>
                      <w:b/>
                      <w:bCs/>
                      <w:color w:val="4F81BD" w:themeColor="accent1"/>
                      <w:sz w:val="24"/>
                      <w:szCs w:val="26"/>
                    </w:rPr>
                  </w:rPrChange>
                </w:rPr>
                <w:t>Requirement</w:t>
              </w:r>
            </w:ins>
          </w:p>
        </w:tc>
        <w:tc>
          <w:tcPr>
            <w:tcW w:w="5974" w:type="dxa"/>
          </w:tcPr>
          <w:p w:rsidR="00771246" w:rsidRPr="00303364" w:rsidRDefault="00771246" w:rsidP="00227BA2">
            <w:pPr>
              <w:shd w:val="clear" w:color="FFFFCC" w:fill="FFFFFF"/>
              <w:spacing w:before="100" w:beforeAutospacing="1" w:after="100" w:afterAutospacing="1"/>
              <w:rPr>
                <w:ins w:id="13915" w:author="DuyNgo" w:date="2012-08-10T07:43:00Z"/>
                <w:rFonts w:cstheme="minorHAnsi"/>
                <w:sz w:val="24"/>
                <w:szCs w:val="24"/>
                <w:rPrChange w:id="13916" w:author="DuyNgo" w:date="2012-08-10T08:15:00Z">
                  <w:rPr>
                    <w:ins w:id="13917" w:author="DuyNgo" w:date="2012-08-10T07:43:00Z"/>
                    <w:rFonts w:ascii="Times New Roman" w:hAnsi="Times New Roman" w:cs="Tahoma"/>
                    <w:color w:val="000000"/>
                    <w:sz w:val="24"/>
                    <w:szCs w:val="20"/>
                  </w:rPr>
                </w:rPrChange>
              </w:rPr>
            </w:pPr>
            <w:ins w:id="13918" w:author="DuyNgo" w:date="2012-08-10T07:43:00Z">
              <w:r w:rsidRPr="00303364">
                <w:rPr>
                  <w:rFonts w:cstheme="minorHAnsi"/>
                  <w:sz w:val="24"/>
                  <w:szCs w:val="24"/>
                  <w:rPrChange w:id="13919" w:author="DuyNgo" w:date="2012-08-10T08:15:00Z">
                    <w:rPr>
                      <w:rFonts w:ascii="Times New Roman" w:eastAsiaTheme="majorEastAsia" w:hAnsi="Times New Roman" w:cstheme="majorBidi"/>
                      <w:b/>
                      <w:bCs/>
                      <w:color w:val="4F81BD" w:themeColor="accent1"/>
                      <w:sz w:val="24"/>
                      <w:szCs w:val="26"/>
                    </w:rPr>
                  </w:rPrChange>
                </w:rPr>
                <w:t>Requirement Management</w:t>
              </w:r>
            </w:ins>
          </w:p>
        </w:tc>
      </w:tr>
    </w:tbl>
    <w:p w:rsidR="00771246" w:rsidRPr="00303364" w:rsidRDefault="00771246" w:rsidP="00771246">
      <w:pPr>
        <w:rPr>
          <w:ins w:id="13920" w:author="DuyNgo" w:date="2012-08-10T07:43:00Z"/>
          <w:rFonts w:cstheme="minorHAnsi"/>
          <w:sz w:val="24"/>
          <w:szCs w:val="24"/>
          <w:rPrChange w:id="13921" w:author="DuyNgo" w:date="2012-08-10T08:15:00Z">
            <w:rPr>
              <w:ins w:id="13922" w:author="DuyNgo" w:date="2012-08-10T07:43:00Z"/>
              <w:rFonts w:ascii="Times New Roman" w:hAnsi="Times New Roman"/>
              <w:sz w:val="24"/>
            </w:rPr>
          </w:rPrChange>
        </w:rPr>
      </w:pPr>
    </w:p>
    <w:p w:rsidR="00771246" w:rsidRPr="00303364" w:rsidRDefault="00AC075A">
      <w:pPr>
        <w:pStyle w:val="Heading3"/>
        <w:rPr>
          <w:ins w:id="13923" w:author="DuyNgo" w:date="2012-08-10T07:43:00Z"/>
          <w:rFonts w:asciiTheme="minorHAnsi" w:hAnsiTheme="minorHAnsi" w:cstheme="minorHAnsi"/>
          <w:sz w:val="24"/>
          <w:szCs w:val="24"/>
          <w:rPrChange w:id="13924" w:author="DuyNgo" w:date="2012-08-10T08:15:00Z">
            <w:rPr>
              <w:ins w:id="13925" w:author="DuyNgo" w:date="2012-08-10T07:43:00Z"/>
            </w:rPr>
          </w:rPrChange>
        </w:rPr>
        <w:pPrChange w:id="13926" w:author="DuyNgo" w:date="2012-08-10T07:50:00Z">
          <w:pPr>
            <w:pStyle w:val="Heading2"/>
            <w:numPr>
              <w:ilvl w:val="1"/>
              <w:numId w:val="109"/>
            </w:numPr>
            <w:tabs>
              <w:tab w:val="num" w:pos="1026"/>
            </w:tabs>
            <w:ind w:left="1026" w:hanging="576"/>
          </w:pPr>
        </w:pPrChange>
      </w:pPr>
      <w:bookmarkStart w:id="13927" w:name="_Toc327466326"/>
      <w:bookmarkStart w:id="13928" w:name="_Toc332351225"/>
      <w:ins w:id="13929" w:author="DuyNgo" w:date="2012-08-10T07:50:00Z">
        <w:r w:rsidRPr="00303364">
          <w:rPr>
            <w:rFonts w:asciiTheme="minorHAnsi" w:hAnsiTheme="minorHAnsi" w:cstheme="minorHAnsi"/>
            <w:sz w:val="24"/>
            <w:szCs w:val="24"/>
            <w:rPrChange w:id="13930" w:author="DuyNgo" w:date="2012-08-10T08:15:00Z">
              <w:rPr/>
            </w:rPrChange>
          </w:rPr>
          <w:t xml:space="preserve">4.3 </w:t>
        </w:r>
      </w:ins>
      <w:ins w:id="13931" w:author="DuyNgo" w:date="2012-08-10T07:43:00Z">
        <w:r w:rsidR="00771246" w:rsidRPr="00303364">
          <w:rPr>
            <w:rFonts w:asciiTheme="minorHAnsi" w:hAnsiTheme="minorHAnsi" w:cstheme="minorHAnsi"/>
            <w:sz w:val="24"/>
            <w:szCs w:val="24"/>
            <w:rPrChange w:id="13932" w:author="DuyNgo" w:date="2012-08-10T08:15:00Z">
              <w:rPr/>
            </w:rPrChange>
          </w:rPr>
          <w:t>Detail Schema</w:t>
        </w:r>
        <w:bookmarkEnd w:id="13927"/>
        <w:bookmarkEnd w:id="13928"/>
      </w:ins>
    </w:p>
    <w:p w:rsidR="00771246" w:rsidRPr="00303364" w:rsidRDefault="00771246" w:rsidP="00771246">
      <w:pPr>
        <w:rPr>
          <w:ins w:id="13933" w:author="DuyNgo" w:date="2012-08-10T07:43:00Z"/>
          <w:rFonts w:cstheme="minorHAnsi"/>
          <w:b/>
          <w:sz w:val="24"/>
          <w:szCs w:val="24"/>
          <w:rPrChange w:id="13934" w:author="DuyNgo" w:date="2012-08-10T08:15:00Z">
            <w:rPr>
              <w:ins w:id="13935" w:author="DuyNgo" w:date="2012-08-10T07:43:00Z"/>
              <w:rFonts w:ascii="Times New Roman" w:hAnsi="Times New Roman"/>
              <w:b/>
              <w:sz w:val="24"/>
            </w:rPr>
          </w:rPrChange>
        </w:rPr>
      </w:pPr>
    </w:p>
    <w:p w:rsidR="00771246" w:rsidRPr="00303364" w:rsidRDefault="00771246" w:rsidP="00771246">
      <w:pPr>
        <w:spacing w:line="240" w:lineRule="auto"/>
        <w:rPr>
          <w:ins w:id="13936" w:author="DuyNgo" w:date="2012-08-10T07:43:00Z"/>
          <w:rFonts w:cstheme="minorHAnsi"/>
          <w:sz w:val="24"/>
          <w:szCs w:val="24"/>
          <w:rPrChange w:id="13937" w:author="DuyNgo" w:date="2012-08-10T08:15:00Z">
            <w:rPr>
              <w:ins w:id="13938"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771246" w:rsidRPr="00303364" w:rsidTr="00227BA2">
        <w:trPr>
          <w:gridAfter w:val="8"/>
          <w:wAfter w:w="19481" w:type="dxa"/>
          <w:trHeight w:val="322"/>
          <w:ins w:id="13939"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3940" w:author="DuyNgo" w:date="2012-08-10T07:43:00Z"/>
                <w:rFonts w:eastAsia="Times New Roman" w:cstheme="minorHAnsi"/>
                <w:b/>
                <w:bCs/>
                <w:color w:val="FFFF00"/>
                <w:sz w:val="24"/>
                <w:szCs w:val="24"/>
                <w:rPrChange w:id="13941" w:author="DuyNgo" w:date="2012-08-10T08:15:00Z">
                  <w:rPr>
                    <w:ins w:id="13942" w:author="DuyNgo" w:date="2012-08-10T07:43:00Z"/>
                    <w:rFonts w:ascii="Times New Roman" w:eastAsia="Times New Roman" w:hAnsi="Times New Roman"/>
                    <w:b/>
                    <w:bCs/>
                    <w:color w:val="FFFF00"/>
                    <w:sz w:val="24"/>
                  </w:rPr>
                </w:rPrChange>
              </w:rPr>
            </w:pPr>
            <w:ins w:id="13943" w:author="DuyNgo" w:date="2012-08-10T07:43:00Z">
              <w:r w:rsidRPr="00303364">
                <w:rPr>
                  <w:rFonts w:eastAsia="Times New Roman" w:cstheme="minorHAnsi"/>
                  <w:b/>
                  <w:bCs/>
                  <w:color w:val="FFFF00"/>
                  <w:sz w:val="24"/>
                  <w:szCs w:val="24"/>
                  <w:rPrChange w:id="13944" w:author="DuyNgo" w:date="2012-08-10T08:15:00Z">
                    <w:rPr>
                      <w:rFonts w:ascii="Times New Roman" w:eastAsia="Times New Roman" w:hAnsi="Times New Roman" w:cstheme="majorBidi"/>
                      <w:b/>
                      <w:bCs/>
                      <w:color w:val="FFFF00"/>
                      <w:sz w:val="24"/>
                      <w:szCs w:val="26"/>
                    </w:rPr>
                  </w:rPrChange>
                </w:rPr>
                <w:t>Project table</w:t>
              </w:r>
            </w:ins>
          </w:p>
        </w:tc>
      </w:tr>
      <w:tr w:rsidR="00771246" w:rsidRPr="00303364" w:rsidTr="00227BA2">
        <w:trPr>
          <w:gridAfter w:val="8"/>
          <w:wAfter w:w="19481" w:type="dxa"/>
          <w:trHeight w:val="255"/>
          <w:ins w:id="13945"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3946" w:author="DuyNgo" w:date="2012-08-10T07:43:00Z"/>
                <w:rFonts w:eastAsia="Times New Roman" w:cstheme="minorHAnsi"/>
                <w:b/>
                <w:sz w:val="24"/>
                <w:szCs w:val="24"/>
                <w:rPrChange w:id="13947" w:author="DuyNgo" w:date="2012-08-10T08:15:00Z">
                  <w:rPr>
                    <w:ins w:id="13948" w:author="DuyNgo" w:date="2012-08-10T07:43:00Z"/>
                    <w:rFonts w:ascii="Times New Roman" w:eastAsia="Times New Roman" w:hAnsi="Times New Roman"/>
                    <w:b/>
                    <w:sz w:val="24"/>
                  </w:rPr>
                </w:rPrChange>
              </w:rPr>
            </w:pPr>
            <w:ins w:id="13949" w:author="DuyNgo" w:date="2012-08-10T07:43:00Z">
              <w:r w:rsidRPr="00303364">
                <w:rPr>
                  <w:rFonts w:eastAsia="Times New Roman" w:cstheme="minorHAnsi"/>
                  <w:sz w:val="24"/>
                  <w:szCs w:val="24"/>
                  <w:rPrChange w:id="13950"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3951"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3952" w:author="DuyNgo" w:date="2012-08-10T07:43:00Z"/>
                <w:rFonts w:eastAsia="Times New Roman" w:cstheme="minorHAnsi"/>
                <w:b/>
                <w:bCs/>
                <w:sz w:val="24"/>
                <w:szCs w:val="24"/>
                <w:rPrChange w:id="13953" w:author="DuyNgo" w:date="2012-08-10T08:15:00Z">
                  <w:rPr>
                    <w:ins w:id="13954" w:author="DuyNgo" w:date="2012-08-10T07:43:00Z"/>
                    <w:rFonts w:ascii="Times New Roman" w:eastAsia="Times New Roman" w:hAnsi="Times New Roman" w:cs="Tahoma"/>
                    <w:b/>
                    <w:bCs/>
                    <w:color w:val="000000"/>
                    <w:sz w:val="24"/>
                    <w:szCs w:val="20"/>
                  </w:rPr>
                </w:rPrChange>
              </w:rPr>
            </w:pPr>
            <w:ins w:id="13955" w:author="DuyNgo" w:date="2012-08-10T07:43:00Z">
              <w:r w:rsidRPr="00303364">
                <w:rPr>
                  <w:rFonts w:eastAsia="Times New Roman" w:cstheme="minorHAnsi"/>
                  <w:b/>
                  <w:bCs/>
                  <w:sz w:val="24"/>
                  <w:szCs w:val="24"/>
                  <w:rPrChange w:id="13956"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3957" w:author="DuyNgo" w:date="2012-08-10T07:43:00Z"/>
                <w:rFonts w:eastAsia="Times New Roman" w:cstheme="minorHAnsi"/>
                <w:b/>
                <w:bCs/>
                <w:sz w:val="24"/>
                <w:szCs w:val="24"/>
                <w:rPrChange w:id="13958" w:author="DuyNgo" w:date="2012-08-10T08:15:00Z">
                  <w:rPr>
                    <w:ins w:id="13959" w:author="DuyNgo" w:date="2012-08-10T07:43:00Z"/>
                    <w:rFonts w:ascii="Times New Roman" w:eastAsia="Times New Roman" w:hAnsi="Times New Roman"/>
                    <w:b/>
                    <w:bCs/>
                    <w:sz w:val="24"/>
                  </w:rPr>
                </w:rPrChange>
              </w:rPr>
            </w:pPr>
            <w:ins w:id="13960" w:author="DuyNgo" w:date="2012-08-10T07:43:00Z">
              <w:r w:rsidRPr="00303364">
                <w:rPr>
                  <w:rFonts w:eastAsia="Times New Roman" w:cstheme="minorHAnsi"/>
                  <w:b/>
                  <w:bCs/>
                  <w:sz w:val="24"/>
                  <w:szCs w:val="24"/>
                  <w:rPrChange w:id="13961"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3962" w:author="DuyNgo" w:date="2012-08-10T07:43:00Z"/>
                <w:rFonts w:eastAsia="Times New Roman" w:cstheme="minorHAnsi"/>
                <w:b/>
                <w:bCs/>
                <w:sz w:val="24"/>
                <w:szCs w:val="24"/>
                <w:rPrChange w:id="13963" w:author="DuyNgo" w:date="2012-08-10T08:15:00Z">
                  <w:rPr>
                    <w:ins w:id="13964" w:author="DuyNgo" w:date="2012-08-10T07:43:00Z"/>
                    <w:rFonts w:ascii="Times New Roman" w:eastAsia="Times New Roman" w:hAnsi="Times New Roman"/>
                    <w:b/>
                    <w:bCs/>
                    <w:sz w:val="24"/>
                  </w:rPr>
                </w:rPrChange>
              </w:rPr>
            </w:pPr>
            <w:ins w:id="13965" w:author="DuyNgo" w:date="2012-08-10T07:43:00Z">
              <w:r w:rsidRPr="00303364">
                <w:rPr>
                  <w:rFonts w:eastAsia="Times New Roman" w:cstheme="minorHAnsi"/>
                  <w:b/>
                  <w:bCs/>
                  <w:sz w:val="24"/>
                  <w:szCs w:val="24"/>
                  <w:rPrChange w:id="13966"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3967" w:author="DuyNgo" w:date="2012-08-10T07:43:00Z"/>
                <w:rFonts w:eastAsia="Times New Roman" w:cstheme="minorHAnsi"/>
                <w:b/>
                <w:bCs/>
                <w:sz w:val="24"/>
                <w:szCs w:val="24"/>
                <w:rPrChange w:id="13968" w:author="DuyNgo" w:date="2012-08-10T08:15:00Z">
                  <w:rPr>
                    <w:ins w:id="13969" w:author="DuyNgo" w:date="2012-08-10T07:43:00Z"/>
                    <w:rFonts w:ascii="Times New Roman" w:eastAsia="Times New Roman" w:hAnsi="Times New Roman"/>
                    <w:b/>
                    <w:bCs/>
                    <w:sz w:val="24"/>
                  </w:rPr>
                </w:rPrChange>
              </w:rPr>
            </w:pPr>
            <w:ins w:id="13970" w:author="DuyNgo" w:date="2012-08-10T07:43:00Z">
              <w:r w:rsidRPr="00303364">
                <w:rPr>
                  <w:rFonts w:eastAsia="Times New Roman" w:cstheme="minorHAnsi"/>
                  <w:b/>
                  <w:bCs/>
                  <w:sz w:val="24"/>
                  <w:szCs w:val="24"/>
                  <w:rPrChange w:id="13971"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3972" w:author="DuyNgo" w:date="2012-08-10T07:43:00Z"/>
                <w:rFonts w:eastAsia="Times New Roman" w:cstheme="minorHAnsi"/>
                <w:b/>
                <w:bCs/>
                <w:sz w:val="24"/>
                <w:szCs w:val="24"/>
                <w:rPrChange w:id="13973" w:author="DuyNgo" w:date="2012-08-10T08:15:00Z">
                  <w:rPr>
                    <w:ins w:id="13974" w:author="DuyNgo" w:date="2012-08-10T07:43:00Z"/>
                    <w:rFonts w:ascii="Times New Roman" w:eastAsia="Times New Roman" w:hAnsi="Times New Roman"/>
                    <w:b/>
                    <w:bCs/>
                    <w:sz w:val="24"/>
                  </w:rPr>
                </w:rPrChange>
              </w:rPr>
            </w:pPr>
            <w:ins w:id="13975" w:author="DuyNgo" w:date="2012-08-10T07:43:00Z">
              <w:r w:rsidRPr="00303364">
                <w:rPr>
                  <w:rFonts w:eastAsia="Times New Roman" w:cstheme="minorHAnsi"/>
                  <w:b/>
                  <w:bCs/>
                  <w:sz w:val="24"/>
                  <w:szCs w:val="24"/>
                  <w:rPrChange w:id="13976"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3977" w:author="DuyNgo" w:date="2012-08-10T07:43:00Z"/>
                <w:rFonts w:eastAsia="Times New Roman" w:cstheme="minorHAnsi"/>
                <w:b/>
                <w:bCs/>
                <w:sz w:val="24"/>
                <w:szCs w:val="24"/>
                <w:rPrChange w:id="13978" w:author="DuyNgo" w:date="2012-08-10T08:15:00Z">
                  <w:rPr>
                    <w:ins w:id="13979" w:author="DuyNgo" w:date="2012-08-10T07:43:00Z"/>
                    <w:rFonts w:ascii="Times New Roman" w:eastAsia="Times New Roman" w:hAnsi="Times New Roman"/>
                    <w:b/>
                    <w:bCs/>
                    <w:sz w:val="24"/>
                  </w:rPr>
                </w:rPrChange>
              </w:rPr>
            </w:pPr>
            <w:ins w:id="13980" w:author="DuyNgo" w:date="2012-08-10T07:43:00Z">
              <w:r w:rsidRPr="00303364">
                <w:rPr>
                  <w:rFonts w:eastAsia="Times New Roman" w:cstheme="minorHAnsi"/>
                  <w:b/>
                  <w:bCs/>
                  <w:sz w:val="24"/>
                  <w:szCs w:val="24"/>
                  <w:rPrChange w:id="13981"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3982" w:author="DuyNgo" w:date="2012-08-10T07:43:00Z"/>
                <w:rFonts w:eastAsia="Times New Roman" w:cstheme="minorHAnsi"/>
                <w:b/>
                <w:bCs/>
                <w:sz w:val="24"/>
                <w:szCs w:val="24"/>
                <w:rPrChange w:id="13983" w:author="DuyNgo" w:date="2012-08-10T08:15:00Z">
                  <w:rPr>
                    <w:ins w:id="13984"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3985" w:author="DuyNgo" w:date="2012-08-10T07:43:00Z"/>
                <w:rFonts w:eastAsia="Times New Roman" w:cstheme="minorHAnsi"/>
                <w:b/>
                <w:bCs/>
                <w:sz w:val="24"/>
                <w:szCs w:val="24"/>
                <w:rPrChange w:id="13986" w:author="DuyNgo" w:date="2012-08-10T08:15:00Z">
                  <w:rPr>
                    <w:ins w:id="13987" w:author="DuyNgo" w:date="2012-08-10T07:43:00Z"/>
                    <w:rFonts w:ascii="Times New Roman" w:eastAsia="Times New Roman" w:hAnsi="Times New Roman"/>
                    <w:b/>
                    <w:bCs/>
                    <w:sz w:val="24"/>
                  </w:rPr>
                </w:rPrChange>
              </w:rPr>
            </w:pPr>
            <w:ins w:id="13988" w:author="DuyNgo" w:date="2012-08-10T07:43:00Z">
              <w:r w:rsidRPr="00303364">
                <w:rPr>
                  <w:rFonts w:eastAsia="Times New Roman" w:cstheme="minorHAnsi"/>
                  <w:b/>
                  <w:bCs/>
                  <w:sz w:val="24"/>
                  <w:szCs w:val="24"/>
                  <w:rPrChange w:id="13989"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8"/>
          <w:wAfter w:w="19481" w:type="dxa"/>
          <w:trHeight w:val="255"/>
          <w:ins w:id="1399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3991" w:author="DuyNgo" w:date="2012-08-10T07:43:00Z"/>
                <w:rFonts w:eastAsia="Times New Roman" w:cstheme="minorHAnsi"/>
                <w:sz w:val="24"/>
                <w:szCs w:val="24"/>
                <w:rPrChange w:id="13992" w:author="DuyNgo" w:date="2012-08-10T08:15:00Z">
                  <w:rPr>
                    <w:ins w:id="13993" w:author="DuyNgo" w:date="2012-08-10T07:43:00Z"/>
                    <w:rFonts w:ascii="Times New Roman" w:eastAsia="Times New Roman" w:hAnsi="Times New Roman"/>
                    <w:sz w:val="24"/>
                  </w:rPr>
                </w:rPrChange>
              </w:rPr>
            </w:pPr>
            <w:ins w:id="13994" w:author="DuyNgo" w:date="2012-08-10T07:43:00Z">
              <w:r w:rsidRPr="00303364">
                <w:rPr>
                  <w:rFonts w:eastAsia="Times New Roman" w:cstheme="minorHAnsi"/>
                  <w:sz w:val="24"/>
                  <w:szCs w:val="24"/>
                  <w:rPrChange w:id="13995"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3996" w:author="DuyNgo" w:date="2012-08-10T07:43:00Z"/>
                <w:rFonts w:eastAsia="Times New Roman" w:cstheme="minorHAnsi"/>
                <w:sz w:val="24"/>
                <w:szCs w:val="24"/>
                <w:rPrChange w:id="13997" w:author="DuyNgo" w:date="2012-08-10T08:15:00Z">
                  <w:rPr>
                    <w:ins w:id="13998" w:author="DuyNgo" w:date="2012-08-10T07:43:00Z"/>
                    <w:rFonts w:ascii="Times New Roman" w:eastAsia="Times New Roman" w:hAnsi="Times New Roman" w:cs="Tahoma"/>
                    <w:color w:val="000000"/>
                    <w:sz w:val="24"/>
                    <w:szCs w:val="20"/>
                  </w:rPr>
                </w:rPrChange>
              </w:rPr>
            </w:pPr>
            <w:proofErr w:type="spellStart"/>
            <w:ins w:id="13999" w:author="DuyNgo" w:date="2012-08-10T07:43:00Z">
              <w:r w:rsidRPr="00303364">
                <w:rPr>
                  <w:rFonts w:eastAsia="Times New Roman" w:cstheme="minorHAnsi"/>
                  <w:sz w:val="24"/>
                  <w:szCs w:val="24"/>
                  <w:rPrChange w:id="14000"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001" w:author="DuyNgo" w:date="2012-08-10T07:43:00Z"/>
                <w:rFonts w:eastAsia="Times New Roman" w:cstheme="minorHAnsi"/>
                <w:sz w:val="24"/>
                <w:szCs w:val="24"/>
                <w:rPrChange w:id="14002" w:author="DuyNgo" w:date="2012-08-10T08:15:00Z">
                  <w:rPr>
                    <w:ins w:id="14003" w:author="DuyNgo" w:date="2012-08-10T07:43:00Z"/>
                    <w:rFonts w:ascii="Times New Roman" w:eastAsia="Times New Roman" w:hAnsi="Times New Roman" w:cs="Tahoma"/>
                    <w:color w:val="000000"/>
                    <w:sz w:val="24"/>
                    <w:szCs w:val="20"/>
                  </w:rPr>
                </w:rPrChange>
              </w:rPr>
            </w:pPr>
            <w:ins w:id="14004" w:author="DuyNgo" w:date="2012-08-10T07:43:00Z">
              <w:r w:rsidRPr="00303364">
                <w:rPr>
                  <w:rFonts w:eastAsia="Times New Roman" w:cstheme="minorHAnsi"/>
                  <w:sz w:val="24"/>
                  <w:szCs w:val="24"/>
                  <w:rPrChange w:id="14005"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006" w:author="DuyNgo" w:date="2012-08-10T07:43:00Z"/>
                <w:rFonts w:eastAsia="Times New Roman" w:cstheme="minorHAnsi"/>
                <w:sz w:val="24"/>
                <w:szCs w:val="24"/>
                <w:rPrChange w:id="14007" w:author="DuyNgo" w:date="2012-08-10T08:15:00Z">
                  <w:rPr>
                    <w:ins w:id="14008" w:author="DuyNgo" w:date="2012-08-10T07:43:00Z"/>
                    <w:rFonts w:ascii="Times New Roman" w:eastAsia="Times New Roman" w:hAnsi="Times New Roman" w:cs="Tahoma"/>
                    <w:color w:val="000000"/>
                    <w:sz w:val="24"/>
                    <w:szCs w:val="20"/>
                  </w:rPr>
                </w:rPrChange>
              </w:rPr>
            </w:pPr>
            <w:ins w:id="14009" w:author="DuyNgo" w:date="2012-08-10T07:43:00Z">
              <w:r w:rsidRPr="00303364">
                <w:rPr>
                  <w:rFonts w:eastAsia="Times New Roman" w:cstheme="minorHAnsi"/>
                  <w:sz w:val="24"/>
                  <w:szCs w:val="24"/>
                  <w:rPrChange w:id="14010"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4011" w:author="DuyNgo" w:date="2012-08-10T07:43:00Z"/>
                <w:rFonts w:eastAsia="Times New Roman" w:cstheme="minorHAnsi"/>
                <w:sz w:val="24"/>
                <w:szCs w:val="24"/>
                <w:rPrChange w:id="14012" w:author="DuyNgo" w:date="2012-08-10T08:15:00Z">
                  <w:rPr>
                    <w:ins w:id="1401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014" w:author="DuyNgo" w:date="2012-08-10T07:43:00Z"/>
                <w:rFonts w:eastAsia="Times New Roman" w:cstheme="minorHAnsi"/>
                <w:sz w:val="24"/>
                <w:szCs w:val="24"/>
                <w:rPrChange w:id="14015" w:author="DuyNgo" w:date="2012-08-10T08:15:00Z">
                  <w:rPr>
                    <w:ins w:id="14016"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017" w:author="DuyNgo" w:date="2012-08-10T07:43:00Z"/>
                <w:rFonts w:eastAsia="Times New Roman" w:cstheme="minorHAnsi"/>
                <w:sz w:val="24"/>
                <w:szCs w:val="24"/>
                <w:rPrChange w:id="14018" w:author="DuyNgo" w:date="2012-08-10T08:15:00Z">
                  <w:rPr>
                    <w:ins w:id="14019" w:author="DuyNgo" w:date="2012-08-10T07:43:00Z"/>
                    <w:rFonts w:ascii="Times New Roman" w:eastAsia="Times New Roman" w:hAnsi="Times New Roman" w:cs="Tahoma"/>
                    <w:color w:val="000000"/>
                    <w:sz w:val="24"/>
                    <w:szCs w:val="20"/>
                  </w:rPr>
                </w:rPrChange>
              </w:rPr>
            </w:pPr>
            <w:ins w:id="14020" w:author="DuyNgo" w:date="2012-08-10T07:43:00Z">
              <w:r w:rsidRPr="00303364">
                <w:rPr>
                  <w:rFonts w:eastAsia="Times New Roman" w:cstheme="minorHAnsi"/>
                  <w:sz w:val="24"/>
                  <w:szCs w:val="24"/>
                  <w:rPrChange w:id="14021"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022" w:author="DuyNgo" w:date="2012-08-10T07:43:00Z"/>
                <w:rFonts w:eastAsia="Times New Roman" w:cstheme="minorHAnsi"/>
                <w:sz w:val="24"/>
                <w:szCs w:val="24"/>
                <w:rPrChange w:id="14023" w:author="DuyNgo" w:date="2012-08-10T08:15:00Z">
                  <w:rPr>
                    <w:ins w:id="14024" w:author="DuyNgo" w:date="2012-08-10T07:43:00Z"/>
                    <w:rFonts w:ascii="Times New Roman" w:eastAsia="Times New Roman" w:hAnsi="Times New Roman" w:cs="Tahoma"/>
                    <w:color w:val="000000"/>
                    <w:sz w:val="24"/>
                    <w:szCs w:val="20"/>
                  </w:rPr>
                </w:rPrChange>
              </w:rPr>
            </w:pPr>
            <w:ins w:id="14025" w:author="DuyNgo" w:date="2012-08-10T07:43:00Z">
              <w:r w:rsidRPr="00303364">
                <w:rPr>
                  <w:rFonts w:eastAsia="Times New Roman" w:cstheme="minorHAnsi"/>
                  <w:sz w:val="24"/>
                  <w:szCs w:val="24"/>
                  <w:rPrChange w:id="14026" w:author="DuyNgo" w:date="2012-08-10T08:15:00Z">
                    <w:rPr>
                      <w:rFonts w:ascii="Times New Roman" w:eastAsia="Times New Roman" w:hAnsi="Times New Roman" w:cstheme="majorBidi"/>
                      <w:b/>
                      <w:bCs/>
                      <w:color w:val="4F81BD" w:themeColor="accent1"/>
                      <w:sz w:val="24"/>
                      <w:szCs w:val="26"/>
                    </w:rPr>
                  </w:rPrChange>
                </w:rPr>
                <w:t>PK – ID of project</w:t>
              </w:r>
            </w:ins>
          </w:p>
        </w:tc>
      </w:tr>
      <w:tr w:rsidR="00771246" w:rsidRPr="00303364" w:rsidTr="00227BA2">
        <w:trPr>
          <w:gridAfter w:val="8"/>
          <w:wAfter w:w="19481" w:type="dxa"/>
          <w:trHeight w:val="255"/>
          <w:ins w:id="1402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028" w:author="DuyNgo" w:date="2012-08-10T07:43:00Z"/>
                <w:rFonts w:eastAsia="Times New Roman" w:cstheme="minorHAnsi"/>
                <w:sz w:val="24"/>
                <w:szCs w:val="24"/>
                <w:rPrChange w:id="14029" w:author="DuyNgo" w:date="2012-08-10T08:15:00Z">
                  <w:rPr>
                    <w:ins w:id="14030" w:author="DuyNgo" w:date="2012-08-10T07:43:00Z"/>
                    <w:rFonts w:ascii="Times New Roman" w:eastAsia="Times New Roman" w:hAnsi="Times New Roman" w:cs="Tahoma"/>
                    <w:color w:val="000000"/>
                    <w:sz w:val="24"/>
                    <w:szCs w:val="20"/>
                  </w:rPr>
                </w:rPrChange>
              </w:rPr>
            </w:pPr>
            <w:ins w:id="14031" w:author="DuyNgo" w:date="2012-08-10T07:43:00Z">
              <w:r w:rsidRPr="00303364">
                <w:rPr>
                  <w:rFonts w:eastAsia="Times New Roman" w:cstheme="minorHAnsi"/>
                  <w:sz w:val="24"/>
                  <w:szCs w:val="24"/>
                  <w:rPrChange w:id="14032"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033" w:author="DuyNgo" w:date="2012-08-10T07:43:00Z"/>
                <w:rFonts w:eastAsia="Times New Roman" w:cstheme="minorHAnsi"/>
                <w:sz w:val="24"/>
                <w:szCs w:val="24"/>
                <w:rPrChange w:id="14034" w:author="DuyNgo" w:date="2012-08-10T08:15:00Z">
                  <w:rPr>
                    <w:ins w:id="14035" w:author="DuyNgo" w:date="2012-08-10T07:43:00Z"/>
                    <w:rFonts w:ascii="Times New Roman" w:eastAsia="Times New Roman" w:hAnsi="Times New Roman" w:cs="Tahoma"/>
                    <w:color w:val="000000"/>
                    <w:sz w:val="24"/>
                    <w:szCs w:val="20"/>
                  </w:rPr>
                </w:rPrChange>
              </w:rPr>
            </w:pPr>
            <w:ins w:id="14036" w:author="DuyNgo" w:date="2012-08-10T07:43:00Z">
              <w:r w:rsidRPr="00303364">
                <w:rPr>
                  <w:rFonts w:eastAsia="Times New Roman" w:cstheme="minorHAnsi"/>
                  <w:sz w:val="24"/>
                  <w:szCs w:val="24"/>
                  <w:rPrChange w:id="14037" w:author="DuyNgo" w:date="2012-08-10T08:15:00Z">
                    <w:rPr>
                      <w:rFonts w:ascii="Times New Roman" w:eastAsia="Times New Roman" w:hAnsi="Times New Roman" w:cstheme="majorBidi"/>
                      <w:b/>
                      <w:bCs/>
                      <w:color w:val="4F81BD" w:themeColor="accent1"/>
                      <w:sz w:val="24"/>
                      <w:szCs w:val="26"/>
                    </w:rPr>
                  </w:rPrChange>
                </w:rPr>
                <w:t>Type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038" w:author="DuyNgo" w:date="2012-08-10T07:43:00Z"/>
                <w:rFonts w:eastAsia="Times New Roman" w:cstheme="minorHAnsi"/>
                <w:sz w:val="24"/>
                <w:szCs w:val="24"/>
                <w:rPrChange w:id="14039" w:author="DuyNgo" w:date="2012-08-10T08:15:00Z">
                  <w:rPr>
                    <w:ins w:id="14040" w:author="DuyNgo" w:date="2012-08-10T07:43:00Z"/>
                    <w:rFonts w:ascii="Times New Roman" w:eastAsia="Times New Roman" w:hAnsi="Times New Roman" w:cs="Tahoma"/>
                    <w:color w:val="000000"/>
                    <w:sz w:val="24"/>
                    <w:szCs w:val="20"/>
                  </w:rPr>
                </w:rPrChange>
              </w:rPr>
            </w:pPr>
            <w:ins w:id="14041" w:author="DuyNgo" w:date="2012-08-10T07:43:00Z">
              <w:r w:rsidRPr="00303364">
                <w:rPr>
                  <w:rFonts w:eastAsia="Times New Roman" w:cstheme="minorHAnsi"/>
                  <w:sz w:val="24"/>
                  <w:szCs w:val="24"/>
                  <w:rPrChange w:id="14042"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043" w:author="DuyNgo" w:date="2012-08-10T07:43:00Z"/>
                <w:rFonts w:eastAsia="Times New Roman" w:cstheme="minorHAnsi"/>
                <w:sz w:val="24"/>
                <w:szCs w:val="24"/>
                <w:rPrChange w:id="14044" w:author="DuyNgo" w:date="2012-08-10T08:15:00Z">
                  <w:rPr>
                    <w:ins w:id="14045" w:author="DuyNgo" w:date="2012-08-10T07:43:00Z"/>
                    <w:rFonts w:ascii="Times New Roman" w:eastAsia="Times New Roman" w:hAnsi="Times New Roman" w:cs="Tahoma"/>
                    <w:color w:val="000000"/>
                    <w:sz w:val="24"/>
                    <w:szCs w:val="20"/>
                  </w:rPr>
                </w:rPrChange>
              </w:rPr>
            </w:pPr>
            <w:ins w:id="14046" w:author="DuyNgo" w:date="2012-08-10T07:43:00Z">
              <w:r w:rsidRPr="00303364">
                <w:rPr>
                  <w:rStyle w:val="postbody"/>
                  <w:rFonts w:cstheme="minorHAnsi"/>
                  <w:sz w:val="24"/>
                  <w:szCs w:val="24"/>
                  <w:rPrChange w:id="14047"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048" w:author="DuyNgo" w:date="2012-08-10T07:43:00Z"/>
                <w:rFonts w:eastAsia="Times New Roman" w:cstheme="minorHAnsi"/>
                <w:sz w:val="24"/>
                <w:szCs w:val="24"/>
                <w:rPrChange w:id="14049" w:author="DuyNgo" w:date="2012-08-10T08:15:00Z">
                  <w:rPr>
                    <w:ins w:id="1405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051" w:author="DuyNgo" w:date="2012-08-10T07:43:00Z"/>
                <w:rFonts w:eastAsia="Times New Roman" w:cstheme="minorHAnsi"/>
                <w:sz w:val="24"/>
                <w:szCs w:val="24"/>
                <w:rPrChange w:id="14052" w:author="DuyNgo" w:date="2012-08-10T08:15:00Z">
                  <w:rPr>
                    <w:ins w:id="1405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4054" w:author="DuyNgo" w:date="2012-08-10T07:43:00Z"/>
                <w:rFonts w:eastAsia="Times New Roman" w:cstheme="minorHAnsi"/>
                <w:sz w:val="24"/>
                <w:szCs w:val="24"/>
                <w:rPrChange w:id="14055" w:author="DuyNgo" w:date="2012-08-10T08:15:00Z">
                  <w:rPr>
                    <w:ins w:id="14056"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057" w:author="DuyNgo" w:date="2012-08-10T07:43:00Z"/>
                <w:rFonts w:eastAsia="Times New Roman" w:cstheme="minorHAnsi"/>
                <w:sz w:val="24"/>
                <w:szCs w:val="24"/>
                <w:rPrChange w:id="14058" w:author="DuyNgo" w:date="2012-08-10T08:15:00Z">
                  <w:rPr>
                    <w:ins w:id="14059" w:author="DuyNgo" w:date="2012-08-10T07:43:00Z"/>
                    <w:rFonts w:ascii="Times New Roman" w:eastAsia="Times New Roman" w:hAnsi="Times New Roman" w:cs="Tahoma"/>
                    <w:color w:val="000000"/>
                    <w:sz w:val="24"/>
                    <w:szCs w:val="20"/>
                  </w:rPr>
                </w:rPrChange>
              </w:rPr>
            </w:pPr>
            <w:ins w:id="14060" w:author="DuyNgo" w:date="2012-08-10T07:43:00Z">
              <w:r w:rsidRPr="00303364">
                <w:rPr>
                  <w:rFonts w:eastAsia="Times New Roman" w:cstheme="minorHAnsi"/>
                  <w:sz w:val="24"/>
                  <w:szCs w:val="24"/>
                  <w:rPrChange w:id="14061" w:author="DuyNgo" w:date="2012-08-10T08:15:00Z">
                    <w:rPr>
                      <w:rFonts w:ascii="Times New Roman" w:eastAsia="Times New Roman" w:hAnsi="Times New Roman" w:cstheme="majorBidi"/>
                      <w:b/>
                      <w:bCs/>
                      <w:color w:val="4F81BD" w:themeColor="accent1"/>
                      <w:sz w:val="24"/>
                      <w:szCs w:val="26"/>
                    </w:rPr>
                  </w:rPrChange>
                </w:rPr>
                <w:t>Type of project</w:t>
              </w:r>
            </w:ins>
          </w:p>
        </w:tc>
      </w:tr>
      <w:tr w:rsidR="00771246" w:rsidRPr="00303364" w:rsidTr="00227BA2">
        <w:trPr>
          <w:gridAfter w:val="8"/>
          <w:wAfter w:w="19481" w:type="dxa"/>
          <w:trHeight w:val="255"/>
          <w:ins w:id="1406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063" w:author="DuyNgo" w:date="2012-08-10T07:43:00Z"/>
                <w:rFonts w:eastAsia="Times New Roman" w:cstheme="minorHAnsi"/>
                <w:sz w:val="24"/>
                <w:szCs w:val="24"/>
                <w:rPrChange w:id="14064" w:author="DuyNgo" w:date="2012-08-10T08:15:00Z">
                  <w:rPr>
                    <w:ins w:id="14065" w:author="DuyNgo" w:date="2012-08-10T07:43:00Z"/>
                    <w:rFonts w:ascii="Times New Roman" w:eastAsia="Times New Roman" w:hAnsi="Times New Roman" w:cs="Tahoma"/>
                    <w:color w:val="000000"/>
                    <w:sz w:val="24"/>
                    <w:szCs w:val="20"/>
                  </w:rPr>
                </w:rPrChange>
              </w:rPr>
            </w:pPr>
            <w:ins w:id="14066" w:author="DuyNgo" w:date="2012-08-10T07:43:00Z">
              <w:r w:rsidRPr="00303364">
                <w:rPr>
                  <w:rFonts w:eastAsia="Times New Roman" w:cstheme="minorHAnsi"/>
                  <w:sz w:val="24"/>
                  <w:szCs w:val="24"/>
                  <w:rPrChange w:id="14067"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068" w:author="DuyNgo" w:date="2012-08-10T07:43:00Z"/>
                <w:rFonts w:eastAsia="Times New Roman" w:cstheme="minorHAnsi"/>
                <w:sz w:val="24"/>
                <w:szCs w:val="24"/>
                <w:rPrChange w:id="14069" w:author="DuyNgo" w:date="2012-08-10T08:15:00Z">
                  <w:rPr>
                    <w:ins w:id="14070" w:author="DuyNgo" w:date="2012-08-10T07:43:00Z"/>
                    <w:rFonts w:ascii="Times New Roman" w:eastAsia="Times New Roman" w:hAnsi="Times New Roman" w:cs="Tahoma"/>
                    <w:color w:val="000000"/>
                    <w:sz w:val="24"/>
                    <w:szCs w:val="20"/>
                  </w:rPr>
                </w:rPrChange>
              </w:rPr>
            </w:pPr>
            <w:ins w:id="14071" w:author="DuyNgo" w:date="2012-08-10T07:43:00Z">
              <w:r w:rsidRPr="00303364">
                <w:rPr>
                  <w:rFonts w:eastAsia="Times New Roman" w:cstheme="minorHAnsi"/>
                  <w:sz w:val="24"/>
                  <w:szCs w:val="24"/>
                  <w:rPrChange w:id="14072" w:author="DuyNgo" w:date="2012-08-10T08:15:00Z">
                    <w:rPr>
                      <w:rFonts w:ascii="Times New Roman" w:eastAsia="Times New Roman" w:hAnsi="Times New Roman" w:cstheme="majorBidi"/>
                      <w:b/>
                      <w:bCs/>
                      <w:color w:val="4F81BD" w:themeColor="accent1"/>
                      <w:sz w:val="24"/>
                      <w:szCs w:val="26"/>
                    </w:rPr>
                  </w:rPrChange>
                </w:rPr>
                <w:t>Code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073" w:author="DuyNgo" w:date="2012-08-10T07:43:00Z"/>
                <w:rFonts w:eastAsia="Times New Roman" w:cstheme="minorHAnsi"/>
                <w:sz w:val="24"/>
                <w:szCs w:val="24"/>
                <w:rPrChange w:id="14074" w:author="DuyNgo" w:date="2012-08-10T08:15:00Z">
                  <w:rPr>
                    <w:ins w:id="14075" w:author="DuyNgo" w:date="2012-08-10T07:43:00Z"/>
                    <w:rFonts w:ascii="Times New Roman" w:eastAsia="Times New Roman" w:hAnsi="Times New Roman" w:cs="Tahoma"/>
                    <w:color w:val="000000"/>
                    <w:sz w:val="24"/>
                    <w:szCs w:val="20"/>
                  </w:rPr>
                </w:rPrChange>
              </w:rPr>
            </w:pPr>
            <w:ins w:id="14076" w:author="DuyNgo" w:date="2012-08-10T07:43:00Z">
              <w:r w:rsidRPr="00303364">
                <w:rPr>
                  <w:rFonts w:eastAsia="Times New Roman" w:cstheme="minorHAnsi"/>
                  <w:sz w:val="24"/>
                  <w:szCs w:val="24"/>
                  <w:rPrChange w:id="14077"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078" w:author="DuyNgo" w:date="2012-08-10T07:43:00Z"/>
                <w:rFonts w:eastAsia="Times New Roman" w:cstheme="minorHAnsi"/>
                <w:sz w:val="24"/>
                <w:szCs w:val="24"/>
                <w:rPrChange w:id="14079" w:author="DuyNgo" w:date="2012-08-10T08:15:00Z">
                  <w:rPr>
                    <w:ins w:id="14080" w:author="DuyNgo" w:date="2012-08-10T07:43:00Z"/>
                    <w:rFonts w:ascii="Times New Roman" w:eastAsia="Times New Roman" w:hAnsi="Times New Roman" w:cs="Tahoma"/>
                    <w:color w:val="000000"/>
                    <w:sz w:val="24"/>
                    <w:szCs w:val="20"/>
                  </w:rPr>
                </w:rPrChange>
              </w:rPr>
            </w:pPr>
            <w:ins w:id="14081" w:author="DuyNgo" w:date="2012-08-10T07:43:00Z">
              <w:r w:rsidRPr="00303364">
                <w:rPr>
                  <w:rFonts w:eastAsia="Times New Roman" w:cstheme="minorHAnsi"/>
                  <w:sz w:val="24"/>
                  <w:szCs w:val="24"/>
                  <w:rPrChange w:id="14082"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083" w:author="DuyNgo" w:date="2012-08-10T07:43:00Z"/>
                <w:rFonts w:eastAsia="Times New Roman" w:cstheme="minorHAnsi"/>
                <w:sz w:val="24"/>
                <w:szCs w:val="24"/>
                <w:rPrChange w:id="14084" w:author="DuyNgo" w:date="2012-08-10T08:15:00Z">
                  <w:rPr>
                    <w:ins w:id="1408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086" w:author="DuyNgo" w:date="2012-08-10T07:43:00Z"/>
                <w:rFonts w:eastAsia="Times New Roman" w:cstheme="minorHAnsi"/>
                <w:sz w:val="24"/>
                <w:szCs w:val="24"/>
                <w:rPrChange w:id="14087" w:author="DuyNgo" w:date="2012-08-10T08:15:00Z">
                  <w:rPr>
                    <w:ins w:id="1408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4089" w:author="DuyNgo" w:date="2012-08-10T07:43:00Z"/>
                <w:rFonts w:eastAsia="Times New Roman" w:cstheme="minorHAnsi"/>
                <w:sz w:val="24"/>
                <w:szCs w:val="24"/>
                <w:rPrChange w:id="14090" w:author="DuyNgo" w:date="2012-08-10T08:15:00Z">
                  <w:rPr>
                    <w:ins w:id="14091"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092" w:author="DuyNgo" w:date="2012-08-10T07:43:00Z"/>
                <w:rFonts w:eastAsia="Times New Roman" w:cstheme="minorHAnsi"/>
                <w:sz w:val="24"/>
                <w:szCs w:val="24"/>
                <w:rPrChange w:id="14093" w:author="DuyNgo" w:date="2012-08-10T08:15:00Z">
                  <w:rPr>
                    <w:ins w:id="14094" w:author="DuyNgo" w:date="2012-08-10T07:43:00Z"/>
                    <w:rFonts w:ascii="Times New Roman" w:eastAsia="Times New Roman" w:hAnsi="Times New Roman" w:cs="Tahoma"/>
                    <w:color w:val="000000"/>
                    <w:sz w:val="24"/>
                    <w:szCs w:val="20"/>
                  </w:rPr>
                </w:rPrChange>
              </w:rPr>
            </w:pPr>
            <w:ins w:id="14095" w:author="DuyNgo" w:date="2012-08-10T07:43:00Z">
              <w:r w:rsidRPr="00303364">
                <w:rPr>
                  <w:rFonts w:eastAsia="Times New Roman" w:cstheme="minorHAnsi"/>
                  <w:sz w:val="24"/>
                  <w:szCs w:val="24"/>
                  <w:rPrChange w:id="14096" w:author="DuyNgo" w:date="2012-08-10T08:15:00Z">
                    <w:rPr>
                      <w:rFonts w:ascii="Times New Roman" w:eastAsia="Times New Roman" w:hAnsi="Times New Roman" w:cstheme="majorBidi"/>
                      <w:b/>
                      <w:bCs/>
                      <w:color w:val="4F81BD" w:themeColor="accent1"/>
                      <w:sz w:val="24"/>
                      <w:szCs w:val="26"/>
                    </w:rPr>
                  </w:rPrChange>
                </w:rPr>
                <w:t>Project code</w:t>
              </w:r>
            </w:ins>
          </w:p>
        </w:tc>
      </w:tr>
      <w:tr w:rsidR="00771246" w:rsidRPr="00303364" w:rsidTr="00227BA2">
        <w:trPr>
          <w:trHeight w:val="255"/>
          <w:ins w:id="1409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4098" w:author="DuyNgo" w:date="2012-08-10T07:43:00Z"/>
                <w:rFonts w:eastAsia="Times New Roman" w:cstheme="minorHAnsi"/>
                <w:sz w:val="24"/>
                <w:szCs w:val="24"/>
                <w:rPrChange w:id="14099" w:author="DuyNgo" w:date="2012-08-10T08:15:00Z">
                  <w:rPr>
                    <w:ins w:id="14100" w:author="DuyNgo" w:date="2012-08-10T07:43:00Z"/>
                    <w:rFonts w:ascii="Times New Roman" w:eastAsia="Times New Roman" w:hAnsi="Times New Roman" w:cs="Tahoma"/>
                    <w:color w:val="000000"/>
                    <w:sz w:val="24"/>
                    <w:szCs w:val="20"/>
                  </w:rPr>
                </w:rPrChange>
              </w:rPr>
            </w:pPr>
            <w:ins w:id="14101" w:author="DuyNgo" w:date="2012-08-10T07:43:00Z">
              <w:r w:rsidRPr="00303364">
                <w:rPr>
                  <w:rFonts w:eastAsia="Times New Roman" w:cstheme="minorHAnsi"/>
                  <w:sz w:val="24"/>
                  <w:szCs w:val="24"/>
                  <w:rPrChange w:id="14102"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103" w:author="DuyNgo" w:date="2012-08-10T07:43:00Z"/>
                <w:rFonts w:eastAsia="Times New Roman" w:cstheme="minorHAnsi"/>
                <w:sz w:val="24"/>
                <w:szCs w:val="24"/>
                <w:rPrChange w:id="14104" w:author="DuyNgo" w:date="2012-08-10T08:15:00Z">
                  <w:rPr>
                    <w:ins w:id="14105" w:author="DuyNgo" w:date="2012-08-10T07:43:00Z"/>
                    <w:rFonts w:ascii="Times New Roman" w:eastAsia="Times New Roman" w:hAnsi="Times New Roman" w:cs="Tahoma"/>
                    <w:color w:val="000000"/>
                    <w:sz w:val="24"/>
                    <w:szCs w:val="20"/>
                  </w:rPr>
                </w:rPrChange>
              </w:rPr>
            </w:pPr>
            <w:ins w:id="14106" w:author="DuyNgo" w:date="2012-08-10T07:43:00Z">
              <w:r w:rsidRPr="00303364">
                <w:rPr>
                  <w:rFonts w:eastAsia="Times New Roman" w:cstheme="minorHAnsi"/>
                  <w:sz w:val="24"/>
                  <w:szCs w:val="24"/>
                  <w:rPrChange w:id="14107" w:author="DuyNgo" w:date="2012-08-10T08:15:00Z">
                    <w:rPr>
                      <w:rFonts w:ascii="Times New Roman" w:eastAsia="Times New Roman" w:hAnsi="Times New Roman" w:cstheme="majorBidi"/>
                      <w:b/>
                      <w:bCs/>
                      <w:color w:val="4F81BD" w:themeColor="accent1"/>
                      <w:sz w:val="24"/>
                      <w:szCs w:val="26"/>
                    </w:rPr>
                  </w:rPrChange>
                </w:rPr>
                <w:t>Name</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108" w:author="DuyNgo" w:date="2012-08-10T07:43:00Z"/>
                <w:rFonts w:eastAsia="Times New Roman" w:cstheme="minorHAnsi"/>
                <w:sz w:val="24"/>
                <w:szCs w:val="24"/>
                <w:rPrChange w:id="14109" w:author="DuyNgo" w:date="2012-08-10T08:15:00Z">
                  <w:rPr>
                    <w:ins w:id="14110" w:author="DuyNgo" w:date="2012-08-10T07:43:00Z"/>
                    <w:rFonts w:ascii="Times New Roman" w:eastAsia="Times New Roman" w:hAnsi="Times New Roman" w:cs="Tahoma"/>
                    <w:color w:val="000000"/>
                    <w:sz w:val="24"/>
                    <w:szCs w:val="20"/>
                  </w:rPr>
                </w:rPrChange>
              </w:rPr>
            </w:pPr>
            <w:ins w:id="14111" w:author="DuyNgo" w:date="2012-08-10T07:43:00Z">
              <w:r w:rsidRPr="00303364">
                <w:rPr>
                  <w:rFonts w:eastAsia="Times New Roman" w:cstheme="minorHAnsi"/>
                  <w:sz w:val="24"/>
                  <w:szCs w:val="24"/>
                  <w:rPrChange w:id="14112"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113" w:author="DuyNgo" w:date="2012-08-10T07:43:00Z"/>
                <w:rFonts w:eastAsia="Times New Roman" w:cstheme="minorHAnsi"/>
                <w:sz w:val="24"/>
                <w:szCs w:val="24"/>
                <w:rPrChange w:id="14114" w:author="DuyNgo" w:date="2012-08-10T08:15:00Z">
                  <w:rPr>
                    <w:ins w:id="14115" w:author="DuyNgo" w:date="2012-08-10T07:43:00Z"/>
                    <w:rFonts w:ascii="Times New Roman" w:eastAsia="Times New Roman" w:hAnsi="Times New Roman" w:cs="Tahoma"/>
                    <w:color w:val="000000"/>
                    <w:sz w:val="24"/>
                    <w:szCs w:val="20"/>
                  </w:rPr>
                </w:rPrChange>
              </w:rPr>
            </w:pPr>
            <w:ins w:id="14116" w:author="DuyNgo" w:date="2012-08-10T07:43:00Z">
              <w:r w:rsidRPr="00303364">
                <w:rPr>
                  <w:rFonts w:eastAsia="Times New Roman" w:cstheme="minorHAnsi"/>
                  <w:sz w:val="24"/>
                  <w:szCs w:val="24"/>
                  <w:rPrChange w:id="14117" w:author="DuyNgo" w:date="2012-08-10T08:15:00Z">
                    <w:rPr>
                      <w:rFonts w:ascii="Times New Roman" w:eastAsia="Times New Roman" w:hAnsi="Times New Roman" w:cstheme="majorBidi"/>
                      <w:b/>
                      <w:bCs/>
                      <w:color w:val="4F81BD" w:themeColor="accent1"/>
                      <w:sz w:val="24"/>
                      <w:szCs w:val="26"/>
                    </w:rPr>
                  </w:rPrChange>
                </w:rPr>
                <w:t>100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118" w:author="DuyNgo" w:date="2012-08-10T07:43:00Z"/>
                <w:rFonts w:eastAsia="Times New Roman" w:cstheme="minorHAnsi"/>
                <w:sz w:val="24"/>
                <w:szCs w:val="24"/>
                <w:rPrChange w:id="14119" w:author="DuyNgo" w:date="2012-08-10T08:15:00Z">
                  <w:rPr>
                    <w:ins w:id="1412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121" w:author="DuyNgo" w:date="2012-08-10T07:43:00Z"/>
                <w:rFonts w:eastAsia="Times New Roman" w:cstheme="minorHAnsi"/>
                <w:sz w:val="24"/>
                <w:szCs w:val="24"/>
                <w:rPrChange w:id="14122" w:author="DuyNgo" w:date="2012-08-10T08:15:00Z">
                  <w:rPr>
                    <w:ins w:id="1412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124" w:author="DuyNgo" w:date="2012-08-10T07:43:00Z"/>
                <w:rFonts w:eastAsia="Times New Roman" w:cstheme="minorHAnsi"/>
                <w:sz w:val="24"/>
                <w:szCs w:val="24"/>
                <w:rPrChange w:id="14125" w:author="DuyNgo" w:date="2012-08-10T08:15:00Z">
                  <w:rPr>
                    <w:ins w:id="14126"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127" w:author="DuyNgo" w:date="2012-08-10T07:43:00Z"/>
                <w:rFonts w:eastAsia="Times New Roman" w:cstheme="minorHAnsi"/>
                <w:sz w:val="24"/>
                <w:szCs w:val="24"/>
                <w:rPrChange w:id="14128" w:author="DuyNgo" w:date="2012-08-10T08:15:00Z">
                  <w:rPr>
                    <w:ins w:id="14129" w:author="DuyNgo" w:date="2012-08-10T07:43:00Z"/>
                    <w:rFonts w:ascii="Times New Roman" w:eastAsia="Times New Roman" w:hAnsi="Times New Roman" w:cs="Tahoma"/>
                    <w:color w:val="000000"/>
                    <w:sz w:val="24"/>
                    <w:szCs w:val="20"/>
                  </w:rPr>
                </w:rPrChange>
              </w:rPr>
            </w:pPr>
            <w:ins w:id="14130" w:author="DuyNgo" w:date="2012-08-10T07:43:00Z">
              <w:r w:rsidRPr="00303364">
                <w:rPr>
                  <w:rFonts w:eastAsia="Times New Roman" w:cstheme="minorHAnsi"/>
                  <w:sz w:val="24"/>
                  <w:szCs w:val="24"/>
                  <w:rPrChange w:id="14131" w:author="DuyNgo" w:date="2012-08-10T08:15:00Z">
                    <w:rPr>
                      <w:rFonts w:ascii="Times New Roman" w:eastAsia="Times New Roman" w:hAnsi="Times New Roman" w:cstheme="majorBidi"/>
                      <w:b/>
                      <w:bCs/>
                      <w:color w:val="4F81BD" w:themeColor="accent1"/>
                      <w:sz w:val="24"/>
                      <w:szCs w:val="26"/>
                    </w:rPr>
                  </w:rPrChange>
                </w:rPr>
                <w:t>Name of project</w:t>
              </w:r>
            </w:ins>
          </w:p>
        </w:tc>
        <w:tc>
          <w:tcPr>
            <w:tcW w:w="4302" w:type="dxa"/>
            <w:gridSpan w:val="2"/>
            <w:vAlign w:val="bottom"/>
          </w:tcPr>
          <w:p w:rsidR="00771246" w:rsidRPr="00303364" w:rsidRDefault="00771246" w:rsidP="00227BA2">
            <w:pPr>
              <w:shd w:val="clear" w:color="FFFFCC" w:fill="FFFFFF"/>
              <w:spacing w:before="100" w:beforeAutospacing="1" w:after="100" w:afterAutospacing="1" w:line="240" w:lineRule="auto"/>
              <w:jc w:val="right"/>
              <w:rPr>
                <w:ins w:id="14132" w:author="DuyNgo" w:date="2012-08-10T07:43:00Z"/>
                <w:rFonts w:eastAsia="Times New Roman" w:cstheme="minorHAnsi"/>
                <w:sz w:val="24"/>
                <w:szCs w:val="24"/>
                <w:rPrChange w:id="14133" w:author="DuyNgo" w:date="2012-08-10T08:15:00Z">
                  <w:rPr>
                    <w:ins w:id="14134" w:author="DuyNgo" w:date="2012-08-10T07:43:00Z"/>
                    <w:rFonts w:ascii="Times New Roman" w:eastAsia="Times New Roman" w:hAnsi="Times New Roman" w:cs="Tahoma"/>
                    <w:color w:val="000000"/>
                    <w:sz w:val="24"/>
                    <w:szCs w:val="20"/>
                  </w:rPr>
                </w:rPrChange>
              </w:rPr>
            </w:pPr>
            <w:ins w:id="14135" w:author="DuyNgo" w:date="2012-08-10T07:43:00Z">
              <w:r w:rsidRPr="00303364">
                <w:rPr>
                  <w:rFonts w:eastAsia="Times New Roman" w:cstheme="minorHAnsi"/>
                  <w:sz w:val="24"/>
                  <w:szCs w:val="24"/>
                  <w:rPrChange w:id="14136"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303364" w:rsidRDefault="00771246" w:rsidP="00227BA2">
            <w:pPr>
              <w:spacing w:line="240" w:lineRule="auto"/>
              <w:rPr>
                <w:ins w:id="14137" w:author="DuyNgo" w:date="2012-08-10T07:43:00Z"/>
                <w:rFonts w:eastAsia="Times New Roman" w:cstheme="minorHAnsi"/>
                <w:sz w:val="24"/>
                <w:szCs w:val="24"/>
                <w:rPrChange w:id="14138" w:author="DuyNgo" w:date="2012-08-10T08:15:00Z">
                  <w:rPr>
                    <w:ins w:id="14139"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140" w:author="DuyNgo" w:date="2012-08-10T07:43:00Z"/>
                <w:rFonts w:eastAsia="Times New Roman" w:cstheme="minorHAnsi"/>
                <w:sz w:val="24"/>
                <w:szCs w:val="24"/>
                <w:rPrChange w:id="14141" w:author="DuyNgo" w:date="2012-08-10T08:15:00Z">
                  <w:rPr>
                    <w:ins w:id="1414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143" w:author="DuyNgo" w:date="2012-08-10T07:43:00Z"/>
                <w:rFonts w:eastAsia="Times New Roman" w:cstheme="minorHAnsi"/>
                <w:sz w:val="24"/>
                <w:szCs w:val="24"/>
                <w:rPrChange w:id="14144" w:author="DuyNgo" w:date="2012-08-10T08:15:00Z">
                  <w:rPr>
                    <w:ins w:id="1414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146" w:author="DuyNgo" w:date="2012-08-10T07:43:00Z"/>
                <w:rFonts w:eastAsia="Times New Roman" w:cstheme="minorHAnsi"/>
                <w:sz w:val="24"/>
                <w:szCs w:val="24"/>
                <w:rPrChange w:id="14147" w:author="DuyNgo" w:date="2012-08-10T08:15:00Z">
                  <w:rPr>
                    <w:ins w:id="14148" w:author="DuyNgo" w:date="2012-08-10T07:43:00Z"/>
                    <w:rFonts w:ascii="Times New Roman" w:eastAsia="Times New Roman" w:hAnsi="Times New Roman"/>
                    <w:sz w:val="24"/>
                  </w:rPr>
                </w:rPrChange>
              </w:rPr>
            </w:pPr>
          </w:p>
        </w:tc>
      </w:tr>
      <w:tr w:rsidR="00771246" w:rsidRPr="00303364" w:rsidTr="00227BA2">
        <w:trPr>
          <w:trHeight w:val="255"/>
          <w:ins w:id="1414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4150" w:author="DuyNgo" w:date="2012-08-10T07:43:00Z"/>
                <w:rFonts w:eastAsia="Times New Roman" w:cstheme="minorHAnsi"/>
                <w:sz w:val="24"/>
                <w:szCs w:val="24"/>
                <w:rPrChange w:id="14151" w:author="DuyNgo" w:date="2012-08-10T08:15:00Z">
                  <w:rPr>
                    <w:ins w:id="14152" w:author="DuyNgo" w:date="2012-08-10T07:43:00Z"/>
                    <w:rFonts w:ascii="Times New Roman" w:eastAsia="Times New Roman" w:hAnsi="Times New Roman"/>
                    <w:sz w:val="24"/>
                  </w:rPr>
                </w:rPrChange>
              </w:rPr>
            </w:pPr>
            <w:ins w:id="14153" w:author="DuyNgo" w:date="2012-08-10T07:43:00Z">
              <w:r w:rsidRPr="00303364">
                <w:rPr>
                  <w:rFonts w:eastAsia="Times New Roman" w:cstheme="minorHAnsi"/>
                  <w:sz w:val="24"/>
                  <w:szCs w:val="24"/>
                  <w:rPrChange w:id="14154"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155" w:author="DuyNgo" w:date="2012-08-10T07:43:00Z"/>
                <w:rFonts w:eastAsia="Times New Roman" w:cstheme="minorHAnsi"/>
                <w:sz w:val="24"/>
                <w:szCs w:val="24"/>
                <w:rPrChange w:id="14156" w:author="DuyNgo" w:date="2012-08-10T08:15:00Z">
                  <w:rPr>
                    <w:ins w:id="14157" w:author="DuyNgo" w:date="2012-08-10T07:43:00Z"/>
                    <w:rFonts w:ascii="Times New Roman" w:eastAsia="Times New Roman" w:hAnsi="Times New Roman" w:cs="Tahoma"/>
                    <w:color w:val="000000"/>
                    <w:sz w:val="24"/>
                    <w:szCs w:val="20"/>
                  </w:rPr>
                </w:rPrChange>
              </w:rPr>
            </w:pPr>
            <w:ins w:id="14158" w:author="DuyNgo" w:date="2012-08-10T07:43:00Z">
              <w:r w:rsidRPr="00303364">
                <w:rPr>
                  <w:rFonts w:eastAsia="Times New Roman" w:cstheme="minorHAnsi"/>
                  <w:sz w:val="24"/>
                  <w:szCs w:val="24"/>
                  <w:rPrChange w:id="14159"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160" w:author="DuyNgo" w:date="2012-08-10T07:43:00Z"/>
                <w:rFonts w:eastAsia="Times New Roman" w:cstheme="minorHAnsi"/>
                <w:sz w:val="24"/>
                <w:szCs w:val="24"/>
                <w:rPrChange w:id="14161" w:author="DuyNgo" w:date="2012-08-10T08:15:00Z">
                  <w:rPr>
                    <w:ins w:id="14162" w:author="DuyNgo" w:date="2012-08-10T07:43:00Z"/>
                    <w:rFonts w:ascii="Times New Roman" w:eastAsia="Times New Roman" w:hAnsi="Times New Roman" w:cs="Tahoma"/>
                    <w:color w:val="000000"/>
                    <w:sz w:val="24"/>
                    <w:szCs w:val="20"/>
                  </w:rPr>
                </w:rPrChange>
              </w:rPr>
            </w:pPr>
            <w:ins w:id="14163" w:author="DuyNgo" w:date="2012-08-10T07:43:00Z">
              <w:r w:rsidRPr="00303364">
                <w:rPr>
                  <w:rFonts w:eastAsia="Times New Roman" w:cstheme="minorHAnsi"/>
                  <w:sz w:val="24"/>
                  <w:szCs w:val="24"/>
                  <w:rPrChange w:id="1416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165" w:author="DuyNgo" w:date="2012-08-10T07:43:00Z"/>
                <w:rFonts w:eastAsia="Times New Roman" w:cstheme="minorHAnsi"/>
                <w:sz w:val="24"/>
                <w:szCs w:val="24"/>
                <w:rPrChange w:id="14166" w:author="DuyNgo" w:date="2012-08-10T08:15:00Z">
                  <w:rPr>
                    <w:ins w:id="14167" w:author="DuyNgo" w:date="2012-08-10T07:43:00Z"/>
                    <w:rFonts w:ascii="Times New Roman" w:eastAsia="Times New Roman" w:hAnsi="Times New Roman" w:cs="Tahoma"/>
                    <w:color w:val="000000"/>
                    <w:sz w:val="24"/>
                    <w:szCs w:val="20"/>
                  </w:rPr>
                </w:rPrChange>
              </w:rPr>
            </w:pPr>
            <w:ins w:id="14168" w:author="DuyNgo" w:date="2012-08-10T07:43:00Z">
              <w:r w:rsidRPr="00303364">
                <w:rPr>
                  <w:rFonts w:eastAsia="Times New Roman" w:cstheme="minorHAnsi"/>
                  <w:sz w:val="24"/>
                  <w:szCs w:val="24"/>
                  <w:rPrChange w:id="1416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170" w:author="DuyNgo" w:date="2012-08-10T07:43:00Z"/>
                <w:rFonts w:eastAsia="Times New Roman" w:cstheme="minorHAnsi"/>
                <w:sz w:val="24"/>
                <w:szCs w:val="24"/>
                <w:rPrChange w:id="14171" w:author="DuyNgo" w:date="2012-08-10T08:15:00Z">
                  <w:rPr>
                    <w:ins w:id="1417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173" w:author="DuyNgo" w:date="2012-08-10T07:43:00Z"/>
                <w:rFonts w:eastAsia="Times New Roman" w:cstheme="minorHAnsi"/>
                <w:sz w:val="24"/>
                <w:szCs w:val="24"/>
                <w:rPrChange w:id="14174" w:author="DuyNgo" w:date="2012-08-10T08:15:00Z">
                  <w:rPr>
                    <w:ins w:id="1417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176" w:author="DuyNgo" w:date="2012-08-10T07:43:00Z"/>
                <w:rFonts w:eastAsia="Times New Roman" w:cstheme="minorHAnsi"/>
                <w:sz w:val="24"/>
                <w:szCs w:val="24"/>
                <w:rPrChange w:id="14177" w:author="DuyNgo" w:date="2012-08-10T08:15:00Z">
                  <w:rPr>
                    <w:ins w:id="14178"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179" w:author="DuyNgo" w:date="2012-08-10T07:43:00Z"/>
                <w:rFonts w:eastAsia="Times New Roman" w:cstheme="minorHAnsi"/>
                <w:sz w:val="24"/>
                <w:szCs w:val="24"/>
                <w:rPrChange w:id="14180" w:author="DuyNgo" w:date="2012-08-10T08:15:00Z">
                  <w:rPr>
                    <w:ins w:id="14181" w:author="DuyNgo" w:date="2012-08-10T07:43:00Z"/>
                    <w:rFonts w:ascii="Times New Roman" w:eastAsia="Times New Roman" w:hAnsi="Times New Roman" w:cs="Tahoma"/>
                    <w:color w:val="000000"/>
                    <w:sz w:val="24"/>
                    <w:szCs w:val="20"/>
                  </w:rPr>
                </w:rPrChange>
              </w:rPr>
            </w:pPr>
            <w:ins w:id="14182" w:author="DuyNgo" w:date="2012-08-10T07:43:00Z">
              <w:r w:rsidRPr="00303364">
                <w:rPr>
                  <w:rFonts w:eastAsia="Times New Roman" w:cstheme="minorHAnsi"/>
                  <w:sz w:val="24"/>
                  <w:szCs w:val="24"/>
                  <w:rPrChange w:id="14183" w:author="DuyNgo" w:date="2012-08-10T08:15:00Z">
                    <w:rPr>
                      <w:rFonts w:ascii="Times New Roman" w:eastAsia="Times New Roman" w:hAnsi="Times New Roman" w:cstheme="majorBidi"/>
                      <w:b/>
                      <w:bCs/>
                      <w:color w:val="4F81BD" w:themeColor="accent1"/>
                      <w:sz w:val="24"/>
                      <w:szCs w:val="26"/>
                    </w:rPr>
                  </w:rPrChange>
                </w:rPr>
                <w:t>Status of project</w:t>
              </w:r>
            </w:ins>
          </w:p>
        </w:tc>
        <w:tc>
          <w:tcPr>
            <w:tcW w:w="4302" w:type="dxa"/>
            <w:gridSpan w:val="2"/>
            <w:vAlign w:val="bottom"/>
          </w:tcPr>
          <w:p w:rsidR="00771246" w:rsidRPr="00303364" w:rsidRDefault="00771246" w:rsidP="00227BA2">
            <w:pPr>
              <w:spacing w:line="240" w:lineRule="auto"/>
              <w:jc w:val="right"/>
              <w:rPr>
                <w:ins w:id="14184" w:author="DuyNgo" w:date="2012-08-10T07:43:00Z"/>
                <w:rFonts w:eastAsia="Times New Roman" w:cstheme="minorHAnsi"/>
                <w:sz w:val="24"/>
                <w:szCs w:val="24"/>
                <w:rPrChange w:id="14185" w:author="DuyNgo" w:date="2012-08-10T08:15:00Z">
                  <w:rPr>
                    <w:ins w:id="14186"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187" w:author="DuyNgo" w:date="2012-08-10T07:43:00Z"/>
                <w:rFonts w:eastAsia="Times New Roman" w:cstheme="minorHAnsi"/>
                <w:sz w:val="24"/>
                <w:szCs w:val="24"/>
                <w:rPrChange w:id="14188" w:author="DuyNgo" w:date="2012-08-10T08:15:00Z">
                  <w:rPr>
                    <w:ins w:id="14189"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190" w:author="DuyNgo" w:date="2012-08-10T07:43:00Z"/>
                <w:rFonts w:eastAsia="Times New Roman" w:cstheme="minorHAnsi"/>
                <w:sz w:val="24"/>
                <w:szCs w:val="24"/>
                <w:rPrChange w:id="14191" w:author="DuyNgo" w:date="2012-08-10T08:15:00Z">
                  <w:rPr>
                    <w:ins w:id="1419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193" w:author="DuyNgo" w:date="2012-08-10T07:43:00Z"/>
                <w:rFonts w:eastAsia="Times New Roman" w:cstheme="minorHAnsi"/>
                <w:sz w:val="24"/>
                <w:szCs w:val="24"/>
                <w:rPrChange w:id="14194" w:author="DuyNgo" w:date="2012-08-10T08:15:00Z">
                  <w:rPr>
                    <w:ins w:id="1419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196" w:author="DuyNgo" w:date="2012-08-10T07:43:00Z"/>
                <w:rFonts w:eastAsia="Times New Roman" w:cstheme="minorHAnsi"/>
                <w:sz w:val="24"/>
                <w:szCs w:val="24"/>
                <w:rPrChange w:id="14197" w:author="DuyNgo" w:date="2012-08-10T08:15:00Z">
                  <w:rPr>
                    <w:ins w:id="14198" w:author="DuyNgo" w:date="2012-08-10T07:43:00Z"/>
                    <w:rFonts w:ascii="Times New Roman" w:eastAsia="Times New Roman" w:hAnsi="Times New Roman"/>
                    <w:sz w:val="24"/>
                  </w:rPr>
                </w:rPrChange>
              </w:rPr>
            </w:pPr>
          </w:p>
        </w:tc>
      </w:tr>
      <w:tr w:rsidR="00771246" w:rsidRPr="00303364" w:rsidTr="00227BA2">
        <w:trPr>
          <w:trHeight w:val="255"/>
          <w:ins w:id="1419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200" w:author="DuyNgo" w:date="2012-08-10T07:43:00Z"/>
                <w:rFonts w:eastAsia="Times New Roman" w:cstheme="minorHAnsi"/>
                <w:sz w:val="24"/>
                <w:szCs w:val="24"/>
                <w:rPrChange w:id="14201" w:author="DuyNgo" w:date="2012-08-10T08:15:00Z">
                  <w:rPr>
                    <w:ins w:id="14202" w:author="DuyNgo" w:date="2012-08-10T07:43:00Z"/>
                    <w:rFonts w:ascii="Times New Roman" w:eastAsia="Times New Roman" w:hAnsi="Times New Roman" w:cs="Tahoma"/>
                    <w:color w:val="000000"/>
                    <w:sz w:val="24"/>
                    <w:szCs w:val="20"/>
                  </w:rPr>
                </w:rPrChange>
              </w:rPr>
            </w:pPr>
            <w:ins w:id="14203" w:author="DuyNgo" w:date="2012-08-10T07:43:00Z">
              <w:r w:rsidRPr="00303364">
                <w:rPr>
                  <w:rFonts w:eastAsia="Times New Roman" w:cstheme="minorHAnsi"/>
                  <w:sz w:val="24"/>
                  <w:szCs w:val="24"/>
                  <w:rPrChange w:id="14204"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05" w:author="DuyNgo" w:date="2012-08-10T07:43:00Z"/>
                <w:rFonts w:eastAsia="Times New Roman" w:cstheme="minorHAnsi"/>
                <w:sz w:val="24"/>
                <w:szCs w:val="24"/>
                <w:rPrChange w:id="14206" w:author="DuyNgo" w:date="2012-08-10T08:15:00Z">
                  <w:rPr>
                    <w:ins w:id="14207" w:author="DuyNgo" w:date="2012-08-10T07:43:00Z"/>
                    <w:rFonts w:ascii="Times New Roman" w:eastAsia="Times New Roman" w:hAnsi="Times New Roman" w:cs="Tahoma"/>
                    <w:color w:val="000000"/>
                    <w:sz w:val="24"/>
                    <w:szCs w:val="20"/>
                  </w:rPr>
                </w:rPrChange>
              </w:rPr>
            </w:pPr>
            <w:proofErr w:type="spellStart"/>
            <w:ins w:id="14208" w:author="DuyNgo" w:date="2012-08-10T07:43:00Z">
              <w:r w:rsidRPr="00303364">
                <w:rPr>
                  <w:rFonts w:eastAsia="Times New Roman" w:cstheme="minorHAnsi"/>
                  <w:sz w:val="24"/>
                  <w:szCs w:val="24"/>
                  <w:rPrChange w:id="14209" w:author="DuyNgo" w:date="2012-08-10T08:15:00Z">
                    <w:rPr>
                      <w:rFonts w:ascii="Times New Roman" w:eastAsia="Times New Roman" w:hAnsi="Times New Roman" w:cstheme="majorBidi"/>
                      <w:b/>
                      <w:bCs/>
                      <w:color w:val="4F81BD" w:themeColor="accent1"/>
                      <w:sz w:val="24"/>
                      <w:szCs w:val="26"/>
                    </w:rPr>
                  </w:rPrChange>
                </w:rPr>
                <w:t>DirectCustomer</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10" w:author="DuyNgo" w:date="2012-08-10T07:43:00Z"/>
                <w:rFonts w:eastAsia="Times New Roman" w:cstheme="minorHAnsi"/>
                <w:sz w:val="24"/>
                <w:szCs w:val="24"/>
                <w:rPrChange w:id="14211" w:author="DuyNgo" w:date="2012-08-10T08:15:00Z">
                  <w:rPr>
                    <w:ins w:id="14212" w:author="DuyNgo" w:date="2012-08-10T07:43:00Z"/>
                    <w:rFonts w:ascii="Times New Roman" w:eastAsia="Times New Roman" w:hAnsi="Times New Roman" w:cs="Tahoma"/>
                    <w:color w:val="000000"/>
                    <w:sz w:val="24"/>
                    <w:szCs w:val="20"/>
                  </w:rPr>
                </w:rPrChange>
              </w:rPr>
            </w:pPr>
            <w:ins w:id="14213" w:author="DuyNgo" w:date="2012-08-10T07:43:00Z">
              <w:r w:rsidRPr="00303364">
                <w:rPr>
                  <w:rFonts w:eastAsia="Times New Roman" w:cstheme="minorHAnsi"/>
                  <w:sz w:val="24"/>
                  <w:szCs w:val="24"/>
                  <w:rPrChange w:id="1421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215" w:author="DuyNgo" w:date="2012-08-10T07:43:00Z"/>
                <w:rFonts w:eastAsia="Times New Roman" w:cstheme="minorHAnsi"/>
                <w:sz w:val="24"/>
                <w:szCs w:val="24"/>
                <w:rPrChange w:id="14216" w:author="DuyNgo" w:date="2012-08-10T08:15:00Z">
                  <w:rPr>
                    <w:ins w:id="14217" w:author="DuyNgo" w:date="2012-08-10T07:43:00Z"/>
                    <w:rFonts w:ascii="Times New Roman" w:eastAsia="Times New Roman" w:hAnsi="Times New Roman" w:cs="Tahoma"/>
                    <w:color w:val="000000"/>
                    <w:sz w:val="24"/>
                    <w:szCs w:val="20"/>
                  </w:rPr>
                </w:rPrChange>
              </w:rPr>
            </w:pPr>
            <w:ins w:id="14218" w:author="DuyNgo" w:date="2012-08-10T07:43:00Z">
              <w:r w:rsidRPr="00303364">
                <w:rPr>
                  <w:rStyle w:val="postbody"/>
                  <w:rFonts w:cstheme="minorHAnsi"/>
                  <w:sz w:val="24"/>
                  <w:szCs w:val="24"/>
                  <w:rPrChange w:id="14219"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20" w:author="DuyNgo" w:date="2012-08-10T07:43:00Z"/>
                <w:rFonts w:eastAsia="Times New Roman" w:cstheme="minorHAnsi"/>
                <w:sz w:val="24"/>
                <w:szCs w:val="24"/>
                <w:rPrChange w:id="14221" w:author="DuyNgo" w:date="2012-08-10T08:15:00Z">
                  <w:rPr>
                    <w:ins w:id="14222" w:author="DuyNgo" w:date="2012-08-10T07:43:00Z"/>
                    <w:rFonts w:ascii="Times New Roman" w:eastAsia="Times New Roman" w:hAnsi="Times New Roman" w:cs="Tahoma"/>
                    <w:color w:val="000000"/>
                    <w:sz w:val="24"/>
                    <w:szCs w:val="20"/>
                  </w:rPr>
                </w:rPrChange>
              </w:rPr>
            </w:pPr>
            <w:ins w:id="14223" w:author="DuyNgo" w:date="2012-08-10T07:43:00Z">
              <w:r w:rsidRPr="00303364">
                <w:rPr>
                  <w:rFonts w:eastAsia="Times New Roman" w:cstheme="minorHAnsi"/>
                  <w:sz w:val="24"/>
                  <w:szCs w:val="24"/>
                  <w:rPrChange w:id="1422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225" w:author="DuyNgo" w:date="2012-08-10T07:43:00Z"/>
                <w:rFonts w:eastAsia="Times New Roman" w:cstheme="minorHAnsi"/>
                <w:sz w:val="24"/>
                <w:szCs w:val="24"/>
                <w:rPrChange w:id="14226" w:author="DuyNgo" w:date="2012-08-10T08:15:00Z">
                  <w:rPr>
                    <w:ins w:id="1422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228" w:author="DuyNgo" w:date="2012-08-10T07:43:00Z"/>
                <w:rFonts w:eastAsia="Times New Roman" w:cstheme="minorHAnsi"/>
                <w:sz w:val="24"/>
                <w:szCs w:val="24"/>
                <w:rPrChange w:id="14229" w:author="DuyNgo" w:date="2012-08-10T08:15:00Z">
                  <w:rPr>
                    <w:ins w:id="1423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231" w:author="DuyNgo" w:date="2012-08-10T07:43:00Z"/>
                <w:rFonts w:eastAsia="Times New Roman" w:cstheme="minorHAnsi"/>
                <w:sz w:val="24"/>
                <w:szCs w:val="24"/>
                <w:rPrChange w:id="14232" w:author="DuyNgo" w:date="2012-08-10T08:15:00Z">
                  <w:rPr>
                    <w:ins w:id="14233" w:author="DuyNgo" w:date="2012-08-10T07:43:00Z"/>
                    <w:rFonts w:ascii="Times New Roman" w:eastAsia="Times New Roman" w:hAnsi="Times New Roman" w:cs="Tahoma"/>
                    <w:color w:val="000000"/>
                    <w:sz w:val="24"/>
                    <w:szCs w:val="20"/>
                  </w:rPr>
                </w:rPrChange>
              </w:rPr>
            </w:pPr>
            <w:ins w:id="14234" w:author="DuyNgo" w:date="2012-08-10T07:43:00Z">
              <w:r w:rsidRPr="00303364">
                <w:rPr>
                  <w:rFonts w:eastAsia="Times New Roman" w:cstheme="minorHAnsi"/>
                  <w:sz w:val="24"/>
                  <w:szCs w:val="24"/>
                  <w:rPrChange w:id="14235" w:author="DuyNgo" w:date="2012-08-10T08:15:00Z">
                    <w:rPr>
                      <w:rFonts w:ascii="Times New Roman" w:eastAsia="Times New Roman" w:hAnsi="Times New Roman" w:cstheme="majorBidi"/>
                      <w:b/>
                      <w:bCs/>
                      <w:color w:val="4F81BD" w:themeColor="accent1"/>
                      <w:sz w:val="24"/>
                      <w:szCs w:val="26"/>
                    </w:rPr>
                  </w:rPrChange>
                </w:rPr>
                <w:t>Direct customer of project</w:t>
              </w:r>
            </w:ins>
          </w:p>
        </w:tc>
        <w:tc>
          <w:tcPr>
            <w:tcW w:w="4302" w:type="dxa"/>
            <w:gridSpan w:val="2"/>
            <w:vAlign w:val="bottom"/>
          </w:tcPr>
          <w:p w:rsidR="00771246" w:rsidRPr="00303364" w:rsidRDefault="00771246" w:rsidP="00227BA2">
            <w:pPr>
              <w:spacing w:line="240" w:lineRule="auto"/>
              <w:jc w:val="right"/>
              <w:rPr>
                <w:ins w:id="14236" w:author="DuyNgo" w:date="2012-08-10T07:43:00Z"/>
                <w:rFonts w:eastAsia="Times New Roman" w:cstheme="minorHAnsi"/>
                <w:sz w:val="24"/>
                <w:szCs w:val="24"/>
                <w:rPrChange w:id="14237" w:author="DuyNgo" w:date="2012-08-10T08:15:00Z">
                  <w:rPr>
                    <w:ins w:id="14238"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239" w:author="DuyNgo" w:date="2012-08-10T07:43:00Z"/>
                <w:rFonts w:eastAsia="Times New Roman" w:cstheme="minorHAnsi"/>
                <w:sz w:val="24"/>
                <w:szCs w:val="24"/>
                <w:rPrChange w:id="14240" w:author="DuyNgo" w:date="2012-08-10T08:15:00Z">
                  <w:rPr>
                    <w:ins w:id="14241"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242" w:author="DuyNgo" w:date="2012-08-10T07:43:00Z"/>
                <w:rFonts w:eastAsia="Times New Roman" w:cstheme="minorHAnsi"/>
                <w:sz w:val="24"/>
                <w:szCs w:val="24"/>
                <w:rPrChange w:id="14243" w:author="DuyNgo" w:date="2012-08-10T08:15:00Z">
                  <w:rPr>
                    <w:ins w:id="1424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245" w:author="DuyNgo" w:date="2012-08-10T07:43:00Z"/>
                <w:rFonts w:eastAsia="Times New Roman" w:cstheme="minorHAnsi"/>
                <w:sz w:val="24"/>
                <w:szCs w:val="24"/>
                <w:rPrChange w:id="14246" w:author="DuyNgo" w:date="2012-08-10T08:15:00Z">
                  <w:rPr>
                    <w:ins w:id="1424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248" w:author="DuyNgo" w:date="2012-08-10T07:43:00Z"/>
                <w:rFonts w:eastAsia="Times New Roman" w:cstheme="minorHAnsi"/>
                <w:sz w:val="24"/>
                <w:szCs w:val="24"/>
                <w:rPrChange w:id="14249" w:author="DuyNgo" w:date="2012-08-10T08:15:00Z">
                  <w:rPr>
                    <w:ins w:id="14250" w:author="DuyNgo" w:date="2012-08-10T07:43:00Z"/>
                    <w:rFonts w:ascii="Times New Roman" w:eastAsia="Times New Roman" w:hAnsi="Times New Roman"/>
                    <w:sz w:val="24"/>
                  </w:rPr>
                </w:rPrChange>
              </w:rPr>
            </w:pPr>
          </w:p>
        </w:tc>
      </w:tr>
      <w:tr w:rsidR="00771246" w:rsidRPr="00303364" w:rsidTr="00227BA2">
        <w:trPr>
          <w:trHeight w:val="287"/>
          <w:ins w:id="1425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252" w:author="DuyNgo" w:date="2012-08-10T07:43:00Z"/>
                <w:rFonts w:eastAsia="Times New Roman" w:cstheme="minorHAnsi"/>
                <w:sz w:val="24"/>
                <w:szCs w:val="24"/>
                <w:rPrChange w:id="14253" w:author="DuyNgo" w:date="2012-08-10T08:15:00Z">
                  <w:rPr>
                    <w:ins w:id="14254" w:author="DuyNgo" w:date="2012-08-10T07:43:00Z"/>
                    <w:rFonts w:ascii="Times New Roman" w:eastAsia="Times New Roman" w:hAnsi="Times New Roman" w:cs="Tahoma"/>
                    <w:color w:val="000000"/>
                    <w:sz w:val="24"/>
                    <w:szCs w:val="20"/>
                  </w:rPr>
                </w:rPrChange>
              </w:rPr>
            </w:pPr>
            <w:ins w:id="14255" w:author="DuyNgo" w:date="2012-08-10T07:43:00Z">
              <w:r w:rsidRPr="00303364">
                <w:rPr>
                  <w:rFonts w:eastAsia="Times New Roman" w:cstheme="minorHAnsi"/>
                  <w:sz w:val="24"/>
                  <w:szCs w:val="24"/>
                  <w:rPrChange w:id="14256"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57" w:author="DuyNgo" w:date="2012-08-10T07:43:00Z"/>
                <w:rFonts w:eastAsia="Times New Roman" w:cstheme="minorHAnsi"/>
                <w:sz w:val="24"/>
                <w:szCs w:val="24"/>
                <w:rPrChange w:id="14258" w:author="DuyNgo" w:date="2012-08-10T08:15:00Z">
                  <w:rPr>
                    <w:ins w:id="14259" w:author="DuyNgo" w:date="2012-08-10T07:43:00Z"/>
                    <w:rFonts w:ascii="Times New Roman" w:eastAsia="Times New Roman" w:hAnsi="Times New Roman" w:cs="Tahoma"/>
                    <w:color w:val="000000"/>
                    <w:sz w:val="24"/>
                    <w:szCs w:val="20"/>
                  </w:rPr>
                </w:rPrChange>
              </w:rPr>
            </w:pPr>
            <w:proofErr w:type="spellStart"/>
            <w:ins w:id="14260" w:author="DuyNgo" w:date="2012-08-10T07:43:00Z">
              <w:r w:rsidRPr="00303364">
                <w:rPr>
                  <w:rFonts w:eastAsia="Times New Roman" w:cstheme="minorHAnsi"/>
                  <w:sz w:val="24"/>
                  <w:szCs w:val="24"/>
                  <w:rPrChange w:id="14261" w:author="DuyNgo" w:date="2012-08-10T08:15:00Z">
                    <w:rPr>
                      <w:rFonts w:ascii="Times New Roman" w:eastAsia="Times New Roman" w:hAnsi="Times New Roman" w:cstheme="majorBidi"/>
                      <w:b/>
                      <w:bCs/>
                      <w:color w:val="4F81BD" w:themeColor="accent1"/>
                      <w:sz w:val="24"/>
                      <w:szCs w:val="26"/>
                    </w:rPr>
                  </w:rPrChange>
                </w:rPr>
                <w:t>EndCustomer</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62" w:author="DuyNgo" w:date="2012-08-10T07:43:00Z"/>
                <w:rFonts w:eastAsia="Times New Roman" w:cstheme="minorHAnsi"/>
                <w:sz w:val="24"/>
                <w:szCs w:val="24"/>
                <w:rPrChange w:id="14263" w:author="DuyNgo" w:date="2012-08-10T08:15:00Z">
                  <w:rPr>
                    <w:ins w:id="14264" w:author="DuyNgo" w:date="2012-08-10T07:43:00Z"/>
                    <w:rFonts w:ascii="Times New Roman" w:eastAsia="Times New Roman" w:hAnsi="Times New Roman" w:cs="Tahoma"/>
                    <w:color w:val="000000"/>
                    <w:sz w:val="24"/>
                    <w:szCs w:val="20"/>
                  </w:rPr>
                </w:rPrChange>
              </w:rPr>
            </w:pPr>
            <w:ins w:id="14265" w:author="DuyNgo" w:date="2012-08-10T07:43:00Z">
              <w:r w:rsidRPr="00303364">
                <w:rPr>
                  <w:rFonts w:eastAsia="Times New Roman" w:cstheme="minorHAnsi"/>
                  <w:sz w:val="24"/>
                  <w:szCs w:val="24"/>
                  <w:rPrChange w:id="1426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267" w:author="DuyNgo" w:date="2012-08-10T07:43:00Z"/>
                <w:rFonts w:eastAsia="Times New Roman" w:cstheme="minorHAnsi"/>
                <w:sz w:val="24"/>
                <w:szCs w:val="24"/>
                <w:rPrChange w:id="14268" w:author="DuyNgo" w:date="2012-08-10T08:15:00Z">
                  <w:rPr>
                    <w:ins w:id="14269" w:author="DuyNgo" w:date="2012-08-10T07:43:00Z"/>
                    <w:rFonts w:ascii="Times New Roman" w:eastAsia="Times New Roman" w:hAnsi="Times New Roman" w:cs="Tahoma"/>
                    <w:color w:val="000000"/>
                    <w:sz w:val="24"/>
                    <w:szCs w:val="20"/>
                  </w:rPr>
                </w:rPrChange>
              </w:rPr>
            </w:pPr>
            <w:ins w:id="14270" w:author="DuyNgo" w:date="2012-08-10T07:43:00Z">
              <w:r w:rsidRPr="00303364">
                <w:rPr>
                  <w:rFonts w:eastAsia="Times New Roman" w:cstheme="minorHAnsi"/>
                  <w:sz w:val="24"/>
                  <w:szCs w:val="24"/>
                  <w:rPrChange w:id="14271"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72" w:author="DuyNgo" w:date="2012-08-10T07:43:00Z"/>
                <w:rFonts w:eastAsia="Times New Roman" w:cstheme="minorHAnsi"/>
                <w:sz w:val="24"/>
                <w:szCs w:val="24"/>
                <w:rPrChange w:id="14273" w:author="DuyNgo" w:date="2012-08-10T08:15:00Z">
                  <w:rPr>
                    <w:ins w:id="14274" w:author="DuyNgo" w:date="2012-08-10T07:43:00Z"/>
                    <w:rFonts w:ascii="Times New Roman" w:eastAsia="Times New Roman" w:hAnsi="Times New Roman" w:cs="Tahoma"/>
                    <w:color w:val="000000"/>
                    <w:sz w:val="24"/>
                    <w:szCs w:val="20"/>
                  </w:rPr>
                </w:rPrChange>
              </w:rPr>
            </w:pPr>
            <w:ins w:id="14275" w:author="DuyNgo" w:date="2012-08-10T07:43:00Z">
              <w:r w:rsidRPr="00303364">
                <w:rPr>
                  <w:rFonts w:eastAsia="Times New Roman" w:cstheme="minorHAnsi"/>
                  <w:sz w:val="24"/>
                  <w:szCs w:val="24"/>
                  <w:rPrChange w:id="1427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277" w:author="DuyNgo" w:date="2012-08-10T07:43:00Z"/>
                <w:rFonts w:eastAsia="Times New Roman" w:cstheme="minorHAnsi"/>
                <w:sz w:val="24"/>
                <w:szCs w:val="24"/>
                <w:rPrChange w:id="14278" w:author="DuyNgo" w:date="2012-08-10T08:15:00Z">
                  <w:rPr>
                    <w:ins w:id="1427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280" w:author="DuyNgo" w:date="2012-08-10T07:43:00Z"/>
                <w:rFonts w:eastAsia="Times New Roman" w:cstheme="minorHAnsi"/>
                <w:sz w:val="24"/>
                <w:szCs w:val="24"/>
                <w:rPrChange w:id="14281" w:author="DuyNgo" w:date="2012-08-10T08:15:00Z">
                  <w:rPr>
                    <w:ins w:id="14282"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283" w:author="DuyNgo" w:date="2012-08-10T07:43:00Z"/>
                <w:rFonts w:eastAsia="Times New Roman" w:cstheme="minorHAnsi"/>
                <w:sz w:val="24"/>
                <w:szCs w:val="24"/>
                <w:rPrChange w:id="14284" w:author="DuyNgo" w:date="2012-08-10T08:15:00Z">
                  <w:rPr>
                    <w:ins w:id="14285" w:author="DuyNgo" w:date="2012-08-10T07:43:00Z"/>
                    <w:rFonts w:ascii="Times New Roman" w:eastAsia="Times New Roman" w:hAnsi="Times New Roman" w:cs="Tahoma"/>
                    <w:color w:val="000000"/>
                    <w:sz w:val="24"/>
                    <w:szCs w:val="20"/>
                  </w:rPr>
                </w:rPrChange>
              </w:rPr>
            </w:pPr>
            <w:ins w:id="14286" w:author="DuyNgo" w:date="2012-08-10T07:43:00Z">
              <w:r w:rsidRPr="00303364">
                <w:rPr>
                  <w:rFonts w:eastAsia="Times New Roman" w:cstheme="minorHAnsi"/>
                  <w:sz w:val="24"/>
                  <w:szCs w:val="24"/>
                  <w:rPrChange w:id="14287" w:author="DuyNgo" w:date="2012-08-10T08:15:00Z">
                    <w:rPr>
                      <w:rFonts w:ascii="Times New Roman" w:eastAsia="Times New Roman" w:hAnsi="Times New Roman" w:cstheme="majorBidi"/>
                      <w:b/>
                      <w:bCs/>
                      <w:color w:val="4F81BD" w:themeColor="accent1"/>
                      <w:sz w:val="24"/>
                      <w:szCs w:val="26"/>
                    </w:rPr>
                  </w:rPrChange>
                </w:rPr>
                <w:t>End customer of project</w:t>
              </w:r>
            </w:ins>
          </w:p>
        </w:tc>
        <w:tc>
          <w:tcPr>
            <w:tcW w:w="4302" w:type="dxa"/>
            <w:gridSpan w:val="2"/>
            <w:vAlign w:val="bottom"/>
          </w:tcPr>
          <w:p w:rsidR="00771246" w:rsidRPr="00303364" w:rsidRDefault="00771246" w:rsidP="00227BA2">
            <w:pPr>
              <w:spacing w:line="240" w:lineRule="auto"/>
              <w:jc w:val="right"/>
              <w:rPr>
                <w:ins w:id="14288" w:author="DuyNgo" w:date="2012-08-10T07:43:00Z"/>
                <w:rFonts w:eastAsia="Times New Roman" w:cstheme="minorHAnsi"/>
                <w:sz w:val="24"/>
                <w:szCs w:val="24"/>
                <w:rPrChange w:id="14289" w:author="DuyNgo" w:date="2012-08-10T08:15:00Z">
                  <w:rPr>
                    <w:ins w:id="14290"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291" w:author="DuyNgo" w:date="2012-08-10T07:43:00Z"/>
                <w:rFonts w:eastAsia="Times New Roman" w:cstheme="minorHAnsi"/>
                <w:sz w:val="24"/>
                <w:szCs w:val="24"/>
                <w:rPrChange w:id="14292" w:author="DuyNgo" w:date="2012-08-10T08:15:00Z">
                  <w:rPr>
                    <w:ins w:id="14293"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294" w:author="DuyNgo" w:date="2012-08-10T07:43:00Z"/>
                <w:rFonts w:eastAsia="Times New Roman" w:cstheme="minorHAnsi"/>
                <w:sz w:val="24"/>
                <w:szCs w:val="24"/>
                <w:rPrChange w:id="14295" w:author="DuyNgo" w:date="2012-08-10T08:15:00Z">
                  <w:rPr>
                    <w:ins w:id="1429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297" w:author="DuyNgo" w:date="2012-08-10T07:43:00Z"/>
                <w:rFonts w:eastAsia="Times New Roman" w:cstheme="minorHAnsi"/>
                <w:sz w:val="24"/>
                <w:szCs w:val="24"/>
                <w:rPrChange w:id="14298" w:author="DuyNgo" w:date="2012-08-10T08:15:00Z">
                  <w:rPr>
                    <w:ins w:id="1429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300" w:author="DuyNgo" w:date="2012-08-10T07:43:00Z"/>
                <w:rFonts w:eastAsia="Times New Roman" w:cstheme="minorHAnsi"/>
                <w:sz w:val="24"/>
                <w:szCs w:val="24"/>
                <w:rPrChange w:id="14301" w:author="DuyNgo" w:date="2012-08-10T08:15:00Z">
                  <w:rPr>
                    <w:ins w:id="14302" w:author="DuyNgo" w:date="2012-08-10T07:43:00Z"/>
                    <w:rFonts w:ascii="Times New Roman" w:eastAsia="Times New Roman" w:hAnsi="Times New Roman"/>
                    <w:sz w:val="24"/>
                  </w:rPr>
                </w:rPrChange>
              </w:rPr>
            </w:pPr>
          </w:p>
        </w:tc>
      </w:tr>
      <w:tr w:rsidR="00771246" w:rsidRPr="00303364" w:rsidTr="00227BA2">
        <w:trPr>
          <w:trHeight w:val="255"/>
          <w:ins w:id="1430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304" w:author="DuyNgo" w:date="2012-08-10T07:43:00Z"/>
                <w:rFonts w:eastAsia="Times New Roman" w:cstheme="minorHAnsi"/>
                <w:sz w:val="24"/>
                <w:szCs w:val="24"/>
                <w:rPrChange w:id="14305" w:author="DuyNgo" w:date="2012-08-10T08:15:00Z">
                  <w:rPr>
                    <w:ins w:id="14306" w:author="DuyNgo" w:date="2012-08-10T07:43:00Z"/>
                    <w:rFonts w:ascii="Times New Roman" w:eastAsia="Times New Roman" w:hAnsi="Times New Roman" w:cs="Tahoma"/>
                    <w:color w:val="000000"/>
                    <w:sz w:val="24"/>
                    <w:szCs w:val="20"/>
                  </w:rPr>
                </w:rPrChange>
              </w:rPr>
            </w:pPr>
            <w:ins w:id="14307" w:author="DuyNgo" w:date="2012-08-10T07:43:00Z">
              <w:r w:rsidRPr="00303364">
                <w:rPr>
                  <w:rFonts w:eastAsia="Times New Roman" w:cstheme="minorHAnsi"/>
                  <w:sz w:val="24"/>
                  <w:szCs w:val="24"/>
                  <w:rPrChange w:id="14308"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309" w:author="DuyNgo" w:date="2012-08-10T07:43:00Z"/>
                <w:rFonts w:eastAsia="Times New Roman" w:cstheme="minorHAnsi"/>
                <w:sz w:val="24"/>
                <w:szCs w:val="24"/>
                <w:rPrChange w:id="14310" w:author="DuyNgo" w:date="2012-08-10T08:15:00Z">
                  <w:rPr>
                    <w:ins w:id="14311" w:author="DuyNgo" w:date="2012-08-10T07:43:00Z"/>
                    <w:rFonts w:ascii="Times New Roman" w:eastAsia="Times New Roman" w:hAnsi="Times New Roman" w:cs="Tahoma"/>
                    <w:color w:val="000000"/>
                    <w:sz w:val="24"/>
                    <w:szCs w:val="20"/>
                  </w:rPr>
                </w:rPrChange>
              </w:rPr>
            </w:pPr>
            <w:proofErr w:type="spellStart"/>
            <w:ins w:id="14312" w:author="DuyNgo" w:date="2012-08-10T07:43:00Z">
              <w:r w:rsidRPr="00303364">
                <w:rPr>
                  <w:rFonts w:eastAsia="Times New Roman" w:cstheme="minorHAnsi"/>
                  <w:sz w:val="24"/>
                  <w:szCs w:val="24"/>
                  <w:rPrChange w:id="14313" w:author="DuyNgo" w:date="2012-08-10T08:15:00Z">
                    <w:rPr>
                      <w:rFonts w:ascii="Times New Roman" w:eastAsia="Times New Roman" w:hAnsi="Times New Roman" w:cstheme="majorBidi"/>
                      <w:b/>
                      <w:bCs/>
                      <w:color w:val="4F81BD" w:themeColor="accent1"/>
                      <w:sz w:val="24"/>
                      <w:szCs w:val="26"/>
                    </w:rPr>
                  </w:rPrChange>
                </w:rPr>
                <w:t>BusinessDomain</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314" w:author="DuyNgo" w:date="2012-08-10T07:43:00Z"/>
                <w:rFonts w:eastAsia="Times New Roman" w:cstheme="minorHAnsi"/>
                <w:sz w:val="24"/>
                <w:szCs w:val="24"/>
                <w:rPrChange w:id="14315" w:author="DuyNgo" w:date="2012-08-10T08:15:00Z">
                  <w:rPr>
                    <w:ins w:id="14316" w:author="DuyNgo" w:date="2012-08-10T07:43:00Z"/>
                    <w:rFonts w:ascii="Times New Roman" w:eastAsia="Times New Roman" w:hAnsi="Times New Roman" w:cs="Tahoma"/>
                    <w:color w:val="000000"/>
                    <w:sz w:val="24"/>
                    <w:szCs w:val="20"/>
                  </w:rPr>
                </w:rPrChange>
              </w:rPr>
            </w:pPr>
            <w:ins w:id="14317" w:author="DuyNgo" w:date="2012-08-10T07:43:00Z">
              <w:r w:rsidRPr="00303364">
                <w:rPr>
                  <w:rFonts w:eastAsia="Times New Roman" w:cstheme="minorHAnsi"/>
                  <w:sz w:val="24"/>
                  <w:szCs w:val="24"/>
                  <w:rPrChange w:id="1431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319" w:author="DuyNgo" w:date="2012-08-10T07:43:00Z"/>
                <w:rFonts w:eastAsia="Times New Roman" w:cstheme="minorHAnsi"/>
                <w:sz w:val="24"/>
                <w:szCs w:val="24"/>
                <w:rPrChange w:id="14320" w:author="DuyNgo" w:date="2012-08-10T08:15:00Z">
                  <w:rPr>
                    <w:ins w:id="14321" w:author="DuyNgo" w:date="2012-08-10T07:43:00Z"/>
                    <w:rFonts w:ascii="Times New Roman" w:eastAsia="Times New Roman" w:hAnsi="Times New Roman" w:cs="Tahoma"/>
                    <w:color w:val="000000"/>
                    <w:sz w:val="24"/>
                    <w:szCs w:val="20"/>
                  </w:rPr>
                </w:rPrChange>
              </w:rPr>
            </w:pPr>
            <w:ins w:id="14322" w:author="DuyNgo" w:date="2012-08-10T07:43:00Z">
              <w:r w:rsidRPr="00303364">
                <w:rPr>
                  <w:rFonts w:eastAsia="Times New Roman" w:cstheme="minorHAnsi"/>
                  <w:sz w:val="24"/>
                  <w:szCs w:val="24"/>
                  <w:rPrChange w:id="14323"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324" w:author="DuyNgo" w:date="2012-08-10T07:43:00Z"/>
                <w:rFonts w:eastAsia="Times New Roman" w:cstheme="minorHAnsi"/>
                <w:sz w:val="24"/>
                <w:szCs w:val="24"/>
                <w:rPrChange w:id="14325" w:author="DuyNgo" w:date="2012-08-10T08:15:00Z">
                  <w:rPr>
                    <w:ins w:id="14326" w:author="DuyNgo" w:date="2012-08-10T07:43:00Z"/>
                    <w:rFonts w:ascii="Times New Roman" w:eastAsia="Times New Roman" w:hAnsi="Times New Roman" w:cs="Tahoma"/>
                    <w:color w:val="000000"/>
                    <w:sz w:val="24"/>
                    <w:szCs w:val="20"/>
                  </w:rPr>
                </w:rPrChange>
              </w:rPr>
            </w:pPr>
            <w:ins w:id="14327" w:author="DuyNgo" w:date="2012-08-10T07:43:00Z">
              <w:r w:rsidRPr="00303364">
                <w:rPr>
                  <w:rFonts w:eastAsia="Times New Roman" w:cstheme="minorHAnsi"/>
                  <w:sz w:val="24"/>
                  <w:szCs w:val="24"/>
                  <w:rPrChange w:id="14328"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329" w:author="DuyNgo" w:date="2012-08-10T07:43:00Z"/>
                <w:rFonts w:eastAsia="Times New Roman" w:cstheme="minorHAnsi"/>
                <w:sz w:val="24"/>
                <w:szCs w:val="24"/>
                <w:rPrChange w:id="14330" w:author="DuyNgo" w:date="2012-08-10T08:15:00Z">
                  <w:rPr>
                    <w:ins w:id="1433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332" w:author="DuyNgo" w:date="2012-08-10T07:43:00Z"/>
                <w:rFonts w:eastAsia="Times New Roman" w:cstheme="minorHAnsi"/>
                <w:sz w:val="24"/>
                <w:szCs w:val="24"/>
                <w:rPrChange w:id="14333" w:author="DuyNgo" w:date="2012-08-10T08:15:00Z">
                  <w:rPr>
                    <w:ins w:id="14334"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335" w:author="DuyNgo" w:date="2012-08-10T07:43:00Z"/>
                <w:rFonts w:eastAsia="Times New Roman" w:cstheme="minorHAnsi"/>
                <w:sz w:val="24"/>
                <w:szCs w:val="24"/>
                <w:rPrChange w:id="14336" w:author="DuyNgo" w:date="2012-08-10T08:15:00Z">
                  <w:rPr>
                    <w:ins w:id="14337" w:author="DuyNgo" w:date="2012-08-10T07:43:00Z"/>
                    <w:rFonts w:ascii="Times New Roman" w:eastAsia="Times New Roman" w:hAnsi="Times New Roman" w:cs="Tahoma"/>
                    <w:color w:val="000000"/>
                    <w:sz w:val="24"/>
                    <w:szCs w:val="20"/>
                  </w:rPr>
                </w:rPrChange>
              </w:rPr>
            </w:pPr>
            <w:ins w:id="14338" w:author="DuyNgo" w:date="2012-08-10T07:43:00Z">
              <w:r w:rsidRPr="00303364">
                <w:rPr>
                  <w:rFonts w:eastAsia="Times New Roman" w:cstheme="minorHAnsi"/>
                  <w:sz w:val="24"/>
                  <w:szCs w:val="24"/>
                  <w:rPrChange w:id="14339" w:author="DuyNgo" w:date="2012-08-10T08:15:00Z">
                    <w:rPr>
                      <w:rFonts w:ascii="Times New Roman" w:eastAsia="Times New Roman" w:hAnsi="Times New Roman" w:cstheme="majorBidi"/>
                      <w:b/>
                      <w:bCs/>
                      <w:color w:val="4F81BD" w:themeColor="accent1"/>
                      <w:sz w:val="24"/>
                      <w:szCs w:val="26"/>
                    </w:rPr>
                  </w:rPrChange>
                </w:rPr>
                <w:t>Business domain of project</w:t>
              </w:r>
            </w:ins>
          </w:p>
        </w:tc>
        <w:tc>
          <w:tcPr>
            <w:tcW w:w="4302" w:type="dxa"/>
            <w:gridSpan w:val="2"/>
            <w:vAlign w:val="bottom"/>
          </w:tcPr>
          <w:p w:rsidR="00771246" w:rsidRPr="00303364" w:rsidRDefault="00771246" w:rsidP="00227BA2">
            <w:pPr>
              <w:spacing w:line="240" w:lineRule="auto"/>
              <w:jc w:val="right"/>
              <w:rPr>
                <w:ins w:id="14340" w:author="DuyNgo" w:date="2012-08-10T07:43:00Z"/>
                <w:rFonts w:eastAsia="Times New Roman" w:cstheme="minorHAnsi"/>
                <w:sz w:val="24"/>
                <w:szCs w:val="24"/>
                <w:rPrChange w:id="14341" w:author="DuyNgo" w:date="2012-08-10T08:15:00Z">
                  <w:rPr>
                    <w:ins w:id="14342"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343" w:author="DuyNgo" w:date="2012-08-10T07:43:00Z"/>
                <w:rFonts w:eastAsia="Times New Roman" w:cstheme="minorHAnsi"/>
                <w:sz w:val="24"/>
                <w:szCs w:val="24"/>
                <w:rPrChange w:id="14344" w:author="DuyNgo" w:date="2012-08-10T08:15:00Z">
                  <w:rPr>
                    <w:ins w:id="14345"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346" w:author="DuyNgo" w:date="2012-08-10T07:43:00Z"/>
                <w:rFonts w:eastAsia="Times New Roman" w:cstheme="minorHAnsi"/>
                <w:sz w:val="24"/>
                <w:szCs w:val="24"/>
                <w:rPrChange w:id="14347" w:author="DuyNgo" w:date="2012-08-10T08:15:00Z">
                  <w:rPr>
                    <w:ins w:id="1434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349" w:author="DuyNgo" w:date="2012-08-10T07:43:00Z"/>
                <w:rFonts w:eastAsia="Times New Roman" w:cstheme="minorHAnsi"/>
                <w:sz w:val="24"/>
                <w:szCs w:val="24"/>
                <w:rPrChange w:id="14350" w:author="DuyNgo" w:date="2012-08-10T08:15:00Z">
                  <w:rPr>
                    <w:ins w:id="1435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352" w:author="DuyNgo" w:date="2012-08-10T07:43:00Z"/>
                <w:rFonts w:eastAsia="Times New Roman" w:cstheme="minorHAnsi"/>
                <w:sz w:val="24"/>
                <w:szCs w:val="24"/>
                <w:rPrChange w:id="14353" w:author="DuyNgo" w:date="2012-08-10T08:15:00Z">
                  <w:rPr>
                    <w:ins w:id="14354" w:author="DuyNgo" w:date="2012-08-10T07:43:00Z"/>
                    <w:rFonts w:ascii="Times New Roman" w:eastAsia="Times New Roman" w:hAnsi="Times New Roman"/>
                    <w:sz w:val="24"/>
                  </w:rPr>
                </w:rPrChange>
              </w:rPr>
            </w:pPr>
          </w:p>
        </w:tc>
      </w:tr>
      <w:tr w:rsidR="00771246" w:rsidRPr="00303364" w:rsidTr="00227BA2">
        <w:trPr>
          <w:trHeight w:val="255"/>
          <w:ins w:id="1435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356" w:author="DuyNgo" w:date="2012-08-10T07:43:00Z"/>
                <w:rFonts w:eastAsia="Times New Roman" w:cstheme="minorHAnsi"/>
                <w:sz w:val="24"/>
                <w:szCs w:val="24"/>
                <w:rPrChange w:id="14357" w:author="DuyNgo" w:date="2012-08-10T08:15:00Z">
                  <w:rPr>
                    <w:ins w:id="14358" w:author="DuyNgo" w:date="2012-08-10T07:43:00Z"/>
                    <w:rFonts w:ascii="Times New Roman" w:eastAsia="Times New Roman" w:hAnsi="Times New Roman" w:cs="Tahoma"/>
                    <w:color w:val="000000"/>
                    <w:sz w:val="24"/>
                    <w:szCs w:val="20"/>
                  </w:rPr>
                </w:rPrChange>
              </w:rPr>
            </w:pPr>
            <w:ins w:id="14359" w:author="DuyNgo" w:date="2012-08-10T07:43:00Z">
              <w:r w:rsidRPr="00303364">
                <w:rPr>
                  <w:rFonts w:eastAsia="Times New Roman" w:cstheme="minorHAnsi"/>
                  <w:sz w:val="24"/>
                  <w:szCs w:val="24"/>
                  <w:rPrChange w:id="14360"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361" w:author="DuyNgo" w:date="2012-08-10T07:43:00Z"/>
                <w:rFonts w:eastAsia="Times New Roman" w:cstheme="minorHAnsi"/>
                <w:sz w:val="24"/>
                <w:szCs w:val="24"/>
                <w:rPrChange w:id="14362" w:author="DuyNgo" w:date="2012-08-10T08:15:00Z">
                  <w:rPr>
                    <w:ins w:id="14363" w:author="DuyNgo" w:date="2012-08-10T07:43:00Z"/>
                    <w:rFonts w:ascii="Times New Roman" w:eastAsia="Times New Roman" w:hAnsi="Times New Roman" w:cs="Tahoma"/>
                    <w:color w:val="000000"/>
                    <w:sz w:val="24"/>
                    <w:szCs w:val="20"/>
                  </w:rPr>
                </w:rPrChange>
              </w:rPr>
            </w:pPr>
            <w:proofErr w:type="spellStart"/>
            <w:ins w:id="14364" w:author="DuyNgo" w:date="2012-08-10T07:43:00Z">
              <w:r w:rsidRPr="00303364">
                <w:rPr>
                  <w:rFonts w:eastAsia="Times New Roman" w:cstheme="minorHAnsi"/>
                  <w:sz w:val="24"/>
                  <w:szCs w:val="24"/>
                  <w:rPrChange w:id="14365" w:author="DuyNgo" w:date="2012-08-10T08:15:00Z">
                    <w:rPr>
                      <w:rFonts w:ascii="Times New Roman" w:eastAsia="Times New Roman" w:hAnsi="Times New Roman" w:cstheme="majorBidi"/>
                      <w:b/>
                      <w:bCs/>
                      <w:color w:val="4F81BD" w:themeColor="accent1"/>
                      <w:sz w:val="24"/>
                      <w:szCs w:val="26"/>
                    </w:rPr>
                  </w:rPrChange>
                </w:rPr>
                <w:t>PlannedStartDate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366" w:author="DuyNgo" w:date="2012-08-10T07:43:00Z"/>
                <w:rFonts w:eastAsia="Times New Roman" w:cstheme="minorHAnsi"/>
                <w:sz w:val="24"/>
                <w:szCs w:val="24"/>
                <w:rPrChange w:id="14367" w:author="DuyNgo" w:date="2012-08-10T08:15:00Z">
                  <w:rPr>
                    <w:ins w:id="14368" w:author="DuyNgo" w:date="2012-08-10T07:43:00Z"/>
                    <w:rFonts w:ascii="Times New Roman" w:eastAsia="Times New Roman" w:hAnsi="Times New Roman" w:cs="Tahoma"/>
                    <w:color w:val="000000"/>
                    <w:sz w:val="24"/>
                    <w:szCs w:val="20"/>
                  </w:rPr>
                </w:rPrChange>
              </w:rPr>
            </w:pPr>
            <w:ins w:id="14369" w:author="DuyNgo" w:date="2012-08-10T07:43:00Z">
              <w:r w:rsidRPr="00303364">
                <w:rPr>
                  <w:rFonts w:eastAsia="Times New Roman" w:cstheme="minorHAnsi"/>
                  <w:sz w:val="24"/>
                  <w:szCs w:val="24"/>
                  <w:rPrChange w:id="14370"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371" w:author="DuyNgo" w:date="2012-08-10T07:43:00Z"/>
                <w:rFonts w:eastAsia="Times New Roman" w:cstheme="minorHAnsi"/>
                <w:sz w:val="24"/>
                <w:szCs w:val="24"/>
                <w:rPrChange w:id="14372" w:author="DuyNgo" w:date="2012-08-10T08:15:00Z">
                  <w:rPr>
                    <w:ins w:id="14373"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374" w:author="DuyNgo" w:date="2012-08-10T07:43:00Z"/>
                <w:rFonts w:eastAsia="Times New Roman" w:cstheme="minorHAnsi"/>
                <w:sz w:val="24"/>
                <w:szCs w:val="24"/>
                <w:rPrChange w:id="14375" w:author="DuyNgo" w:date="2012-08-10T08:15:00Z">
                  <w:rPr>
                    <w:ins w:id="1437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377" w:author="DuyNgo" w:date="2012-08-10T07:43:00Z"/>
                <w:rFonts w:eastAsia="Times New Roman" w:cstheme="minorHAnsi"/>
                <w:sz w:val="24"/>
                <w:szCs w:val="24"/>
                <w:rPrChange w:id="14378" w:author="DuyNgo" w:date="2012-08-10T08:15:00Z">
                  <w:rPr>
                    <w:ins w:id="1437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380" w:author="DuyNgo" w:date="2012-08-10T07:43:00Z"/>
                <w:rFonts w:eastAsia="Times New Roman" w:cstheme="minorHAnsi"/>
                <w:sz w:val="24"/>
                <w:szCs w:val="24"/>
                <w:rPrChange w:id="14381" w:author="DuyNgo" w:date="2012-08-10T08:15:00Z">
                  <w:rPr>
                    <w:ins w:id="14382"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383" w:author="DuyNgo" w:date="2012-08-10T07:43:00Z"/>
                <w:rFonts w:eastAsia="Times New Roman" w:cstheme="minorHAnsi"/>
                <w:sz w:val="24"/>
                <w:szCs w:val="24"/>
                <w:rPrChange w:id="14384" w:author="DuyNgo" w:date="2012-08-10T08:15:00Z">
                  <w:rPr>
                    <w:ins w:id="14385" w:author="DuyNgo" w:date="2012-08-10T07:43:00Z"/>
                    <w:rFonts w:ascii="Times New Roman" w:eastAsia="Times New Roman" w:hAnsi="Times New Roman" w:cs="Tahoma"/>
                    <w:color w:val="000000"/>
                    <w:sz w:val="24"/>
                    <w:szCs w:val="20"/>
                  </w:rPr>
                </w:rPrChange>
              </w:rPr>
            </w:pPr>
            <w:ins w:id="14386" w:author="DuyNgo" w:date="2012-08-10T07:43:00Z">
              <w:r w:rsidRPr="00303364">
                <w:rPr>
                  <w:rFonts w:eastAsia="Times New Roman" w:cstheme="minorHAnsi"/>
                  <w:sz w:val="24"/>
                  <w:szCs w:val="24"/>
                  <w:rPrChange w:id="14387" w:author="DuyNgo" w:date="2012-08-10T08:15:00Z">
                    <w:rPr>
                      <w:rFonts w:ascii="Times New Roman" w:eastAsia="Times New Roman" w:hAnsi="Times New Roman" w:cstheme="majorBidi"/>
                      <w:b/>
                      <w:bCs/>
                      <w:color w:val="4F81BD" w:themeColor="accent1"/>
                      <w:sz w:val="24"/>
                      <w:szCs w:val="26"/>
                    </w:rPr>
                  </w:rPrChange>
                </w:rPr>
                <w:t>Planned start date of project</w:t>
              </w:r>
            </w:ins>
          </w:p>
        </w:tc>
        <w:tc>
          <w:tcPr>
            <w:tcW w:w="4302" w:type="dxa"/>
            <w:gridSpan w:val="2"/>
            <w:vAlign w:val="bottom"/>
          </w:tcPr>
          <w:p w:rsidR="00771246" w:rsidRPr="00303364" w:rsidRDefault="00771246" w:rsidP="00227BA2">
            <w:pPr>
              <w:spacing w:line="240" w:lineRule="auto"/>
              <w:jc w:val="right"/>
              <w:rPr>
                <w:ins w:id="14388" w:author="DuyNgo" w:date="2012-08-10T07:43:00Z"/>
                <w:rFonts w:eastAsia="Times New Roman" w:cstheme="minorHAnsi"/>
                <w:sz w:val="24"/>
                <w:szCs w:val="24"/>
                <w:rPrChange w:id="14389" w:author="DuyNgo" w:date="2012-08-10T08:15:00Z">
                  <w:rPr>
                    <w:ins w:id="14390"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391" w:author="DuyNgo" w:date="2012-08-10T07:43:00Z"/>
                <w:rFonts w:eastAsia="Times New Roman" w:cstheme="minorHAnsi"/>
                <w:sz w:val="24"/>
                <w:szCs w:val="24"/>
                <w:rPrChange w:id="14392" w:author="DuyNgo" w:date="2012-08-10T08:15:00Z">
                  <w:rPr>
                    <w:ins w:id="14393"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394" w:author="DuyNgo" w:date="2012-08-10T07:43:00Z"/>
                <w:rFonts w:eastAsia="Times New Roman" w:cstheme="minorHAnsi"/>
                <w:sz w:val="24"/>
                <w:szCs w:val="24"/>
                <w:rPrChange w:id="14395" w:author="DuyNgo" w:date="2012-08-10T08:15:00Z">
                  <w:rPr>
                    <w:ins w:id="1439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397" w:author="DuyNgo" w:date="2012-08-10T07:43:00Z"/>
                <w:rFonts w:eastAsia="Times New Roman" w:cstheme="minorHAnsi"/>
                <w:sz w:val="24"/>
                <w:szCs w:val="24"/>
                <w:rPrChange w:id="14398" w:author="DuyNgo" w:date="2012-08-10T08:15:00Z">
                  <w:rPr>
                    <w:ins w:id="1439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400" w:author="DuyNgo" w:date="2012-08-10T07:43:00Z"/>
                <w:rFonts w:eastAsia="Times New Roman" w:cstheme="minorHAnsi"/>
                <w:sz w:val="24"/>
                <w:szCs w:val="24"/>
                <w:rPrChange w:id="14401" w:author="DuyNgo" w:date="2012-08-10T08:15:00Z">
                  <w:rPr>
                    <w:ins w:id="14402" w:author="DuyNgo" w:date="2012-08-10T07:43:00Z"/>
                    <w:rFonts w:ascii="Times New Roman" w:eastAsia="Times New Roman" w:hAnsi="Times New Roman"/>
                    <w:sz w:val="24"/>
                  </w:rPr>
                </w:rPrChange>
              </w:rPr>
            </w:pPr>
          </w:p>
        </w:tc>
      </w:tr>
      <w:tr w:rsidR="00771246" w:rsidRPr="00303364" w:rsidTr="00227BA2">
        <w:trPr>
          <w:trHeight w:val="255"/>
          <w:ins w:id="1440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404" w:author="DuyNgo" w:date="2012-08-10T07:43:00Z"/>
                <w:rFonts w:eastAsia="Times New Roman" w:cstheme="minorHAnsi"/>
                <w:sz w:val="24"/>
                <w:szCs w:val="24"/>
                <w:rPrChange w:id="14405" w:author="DuyNgo" w:date="2012-08-10T08:15:00Z">
                  <w:rPr>
                    <w:ins w:id="14406" w:author="DuyNgo" w:date="2012-08-10T07:43:00Z"/>
                    <w:rFonts w:ascii="Times New Roman" w:eastAsia="Times New Roman" w:hAnsi="Times New Roman" w:cs="Tahoma"/>
                    <w:color w:val="000000"/>
                    <w:sz w:val="24"/>
                    <w:szCs w:val="20"/>
                  </w:rPr>
                </w:rPrChange>
              </w:rPr>
            </w:pPr>
            <w:ins w:id="14407" w:author="DuyNgo" w:date="2012-08-10T07:43:00Z">
              <w:r w:rsidRPr="00303364">
                <w:rPr>
                  <w:rFonts w:eastAsia="Times New Roman" w:cstheme="minorHAnsi"/>
                  <w:sz w:val="24"/>
                  <w:szCs w:val="24"/>
                  <w:rPrChange w:id="14408"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409" w:author="DuyNgo" w:date="2012-08-10T07:43:00Z"/>
                <w:rFonts w:eastAsia="Times New Roman" w:cstheme="minorHAnsi"/>
                <w:sz w:val="24"/>
                <w:szCs w:val="24"/>
                <w:rPrChange w:id="14410" w:author="DuyNgo" w:date="2012-08-10T08:15:00Z">
                  <w:rPr>
                    <w:ins w:id="14411" w:author="DuyNgo" w:date="2012-08-10T07:43:00Z"/>
                    <w:rFonts w:ascii="Times New Roman" w:eastAsia="Times New Roman" w:hAnsi="Times New Roman" w:cs="Tahoma"/>
                    <w:color w:val="000000"/>
                    <w:sz w:val="24"/>
                    <w:szCs w:val="20"/>
                  </w:rPr>
                </w:rPrChange>
              </w:rPr>
            </w:pPr>
            <w:proofErr w:type="spellStart"/>
            <w:ins w:id="14412" w:author="DuyNgo" w:date="2012-08-10T07:43:00Z">
              <w:r w:rsidRPr="00303364">
                <w:rPr>
                  <w:rFonts w:eastAsia="Times New Roman" w:cstheme="minorHAnsi"/>
                  <w:sz w:val="24"/>
                  <w:szCs w:val="24"/>
                  <w:rPrChange w:id="14413" w:author="DuyNgo" w:date="2012-08-10T08:15:00Z">
                    <w:rPr>
                      <w:rFonts w:ascii="Times New Roman" w:eastAsia="Times New Roman" w:hAnsi="Times New Roman" w:cstheme="majorBidi"/>
                      <w:b/>
                      <w:bCs/>
                      <w:color w:val="4F81BD" w:themeColor="accent1"/>
                      <w:sz w:val="24"/>
                      <w:szCs w:val="26"/>
                    </w:rPr>
                  </w:rPrChange>
                </w:rPr>
                <w:t>PlannedEndDate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414" w:author="DuyNgo" w:date="2012-08-10T07:43:00Z"/>
                <w:rFonts w:eastAsia="Times New Roman" w:cstheme="minorHAnsi"/>
                <w:sz w:val="24"/>
                <w:szCs w:val="24"/>
                <w:rPrChange w:id="14415" w:author="DuyNgo" w:date="2012-08-10T08:15:00Z">
                  <w:rPr>
                    <w:ins w:id="14416" w:author="DuyNgo" w:date="2012-08-10T07:43:00Z"/>
                    <w:rFonts w:ascii="Times New Roman" w:eastAsia="Times New Roman" w:hAnsi="Times New Roman" w:cs="Tahoma"/>
                    <w:color w:val="000000"/>
                    <w:sz w:val="24"/>
                    <w:szCs w:val="20"/>
                  </w:rPr>
                </w:rPrChange>
              </w:rPr>
            </w:pPr>
            <w:ins w:id="14417" w:author="DuyNgo" w:date="2012-08-10T07:43:00Z">
              <w:r w:rsidRPr="00303364">
                <w:rPr>
                  <w:rFonts w:eastAsia="Times New Roman" w:cstheme="minorHAnsi"/>
                  <w:sz w:val="24"/>
                  <w:szCs w:val="24"/>
                  <w:rPrChange w:id="14418"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419" w:author="DuyNgo" w:date="2012-08-10T07:43:00Z"/>
                <w:rFonts w:eastAsia="Times New Roman" w:cstheme="minorHAnsi"/>
                <w:sz w:val="24"/>
                <w:szCs w:val="24"/>
                <w:rPrChange w:id="14420" w:author="DuyNgo" w:date="2012-08-10T08:15:00Z">
                  <w:rPr>
                    <w:ins w:id="1442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422" w:author="DuyNgo" w:date="2012-08-10T07:43:00Z"/>
                <w:rFonts w:eastAsia="Times New Roman" w:cstheme="minorHAnsi"/>
                <w:sz w:val="24"/>
                <w:szCs w:val="24"/>
                <w:rPrChange w:id="14423" w:author="DuyNgo" w:date="2012-08-10T08:15:00Z">
                  <w:rPr>
                    <w:ins w:id="1442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425" w:author="DuyNgo" w:date="2012-08-10T07:43:00Z"/>
                <w:rFonts w:eastAsia="Times New Roman" w:cstheme="minorHAnsi"/>
                <w:sz w:val="24"/>
                <w:szCs w:val="24"/>
                <w:rPrChange w:id="14426" w:author="DuyNgo" w:date="2012-08-10T08:15:00Z">
                  <w:rPr>
                    <w:ins w:id="1442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428" w:author="DuyNgo" w:date="2012-08-10T07:43:00Z"/>
                <w:rFonts w:eastAsia="Times New Roman" w:cstheme="minorHAnsi"/>
                <w:sz w:val="24"/>
                <w:szCs w:val="24"/>
                <w:rPrChange w:id="14429" w:author="DuyNgo" w:date="2012-08-10T08:15:00Z">
                  <w:rPr>
                    <w:ins w:id="1443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431" w:author="DuyNgo" w:date="2012-08-10T07:43:00Z"/>
                <w:rFonts w:eastAsia="Times New Roman" w:cstheme="minorHAnsi"/>
                <w:sz w:val="24"/>
                <w:szCs w:val="24"/>
                <w:rPrChange w:id="14432" w:author="DuyNgo" w:date="2012-08-10T08:15:00Z">
                  <w:rPr>
                    <w:ins w:id="14433" w:author="DuyNgo" w:date="2012-08-10T07:43:00Z"/>
                    <w:rFonts w:ascii="Times New Roman" w:eastAsia="Times New Roman" w:hAnsi="Times New Roman" w:cs="Tahoma"/>
                    <w:color w:val="000000"/>
                    <w:sz w:val="24"/>
                    <w:szCs w:val="20"/>
                  </w:rPr>
                </w:rPrChange>
              </w:rPr>
            </w:pPr>
            <w:ins w:id="14434" w:author="DuyNgo" w:date="2012-08-10T07:43:00Z">
              <w:r w:rsidRPr="00303364">
                <w:rPr>
                  <w:rFonts w:eastAsia="Times New Roman" w:cstheme="minorHAnsi"/>
                  <w:sz w:val="24"/>
                  <w:szCs w:val="24"/>
                  <w:rPrChange w:id="14435" w:author="DuyNgo" w:date="2012-08-10T08:15:00Z">
                    <w:rPr>
                      <w:rFonts w:ascii="Times New Roman" w:eastAsia="Times New Roman" w:hAnsi="Times New Roman" w:cstheme="majorBidi"/>
                      <w:b/>
                      <w:bCs/>
                      <w:color w:val="4F81BD" w:themeColor="accent1"/>
                      <w:sz w:val="24"/>
                      <w:szCs w:val="26"/>
                    </w:rPr>
                  </w:rPrChange>
                </w:rPr>
                <w:t>Planned end date of project</w:t>
              </w:r>
            </w:ins>
          </w:p>
        </w:tc>
        <w:tc>
          <w:tcPr>
            <w:tcW w:w="4302" w:type="dxa"/>
            <w:gridSpan w:val="2"/>
            <w:vAlign w:val="bottom"/>
          </w:tcPr>
          <w:p w:rsidR="00771246" w:rsidRPr="00303364" w:rsidRDefault="00771246" w:rsidP="00227BA2">
            <w:pPr>
              <w:spacing w:line="240" w:lineRule="auto"/>
              <w:jc w:val="right"/>
              <w:rPr>
                <w:ins w:id="14436" w:author="DuyNgo" w:date="2012-08-10T07:43:00Z"/>
                <w:rFonts w:eastAsia="Times New Roman" w:cstheme="minorHAnsi"/>
                <w:sz w:val="24"/>
                <w:szCs w:val="24"/>
                <w:rPrChange w:id="14437" w:author="DuyNgo" w:date="2012-08-10T08:15:00Z">
                  <w:rPr>
                    <w:ins w:id="14438"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439" w:author="DuyNgo" w:date="2012-08-10T07:43:00Z"/>
                <w:rFonts w:eastAsia="Times New Roman" w:cstheme="minorHAnsi"/>
                <w:sz w:val="24"/>
                <w:szCs w:val="24"/>
                <w:rPrChange w:id="14440" w:author="DuyNgo" w:date="2012-08-10T08:15:00Z">
                  <w:rPr>
                    <w:ins w:id="14441"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442" w:author="DuyNgo" w:date="2012-08-10T07:43:00Z"/>
                <w:rFonts w:eastAsia="Times New Roman" w:cstheme="minorHAnsi"/>
                <w:sz w:val="24"/>
                <w:szCs w:val="24"/>
                <w:rPrChange w:id="14443" w:author="DuyNgo" w:date="2012-08-10T08:15:00Z">
                  <w:rPr>
                    <w:ins w:id="1444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445" w:author="DuyNgo" w:date="2012-08-10T07:43:00Z"/>
                <w:rFonts w:eastAsia="Times New Roman" w:cstheme="minorHAnsi"/>
                <w:sz w:val="24"/>
                <w:szCs w:val="24"/>
                <w:rPrChange w:id="14446" w:author="DuyNgo" w:date="2012-08-10T08:15:00Z">
                  <w:rPr>
                    <w:ins w:id="1444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448" w:author="DuyNgo" w:date="2012-08-10T07:43:00Z"/>
                <w:rFonts w:eastAsia="Times New Roman" w:cstheme="minorHAnsi"/>
                <w:sz w:val="24"/>
                <w:szCs w:val="24"/>
                <w:rPrChange w:id="14449" w:author="DuyNgo" w:date="2012-08-10T08:15:00Z">
                  <w:rPr>
                    <w:ins w:id="14450" w:author="DuyNgo" w:date="2012-08-10T07:43:00Z"/>
                    <w:rFonts w:ascii="Times New Roman" w:eastAsia="Times New Roman" w:hAnsi="Times New Roman"/>
                    <w:sz w:val="24"/>
                  </w:rPr>
                </w:rPrChange>
              </w:rPr>
            </w:pPr>
          </w:p>
        </w:tc>
      </w:tr>
      <w:tr w:rsidR="00771246" w:rsidRPr="00303364" w:rsidTr="00227BA2">
        <w:trPr>
          <w:trHeight w:val="255"/>
          <w:ins w:id="1445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452" w:author="DuyNgo" w:date="2012-08-10T07:43:00Z"/>
                <w:rFonts w:eastAsia="Times New Roman" w:cstheme="minorHAnsi"/>
                <w:sz w:val="24"/>
                <w:szCs w:val="24"/>
                <w:rPrChange w:id="14453" w:author="DuyNgo" w:date="2012-08-10T08:15:00Z">
                  <w:rPr>
                    <w:ins w:id="14454" w:author="DuyNgo" w:date="2012-08-10T07:43:00Z"/>
                    <w:rFonts w:ascii="Times New Roman" w:eastAsia="Times New Roman" w:hAnsi="Times New Roman" w:cs="Tahoma"/>
                    <w:color w:val="000000"/>
                    <w:sz w:val="24"/>
                    <w:szCs w:val="20"/>
                  </w:rPr>
                </w:rPrChange>
              </w:rPr>
            </w:pPr>
            <w:ins w:id="14455" w:author="DuyNgo" w:date="2012-08-10T07:43:00Z">
              <w:r w:rsidRPr="00303364">
                <w:rPr>
                  <w:rFonts w:eastAsia="Times New Roman" w:cstheme="minorHAnsi"/>
                  <w:sz w:val="24"/>
                  <w:szCs w:val="24"/>
                  <w:rPrChange w:id="14456" w:author="DuyNgo" w:date="2012-08-10T08:15:00Z">
                    <w:rPr>
                      <w:rFonts w:ascii="Times New Roman" w:eastAsia="Times New Roman" w:hAnsi="Times New Roman" w:cstheme="majorBidi"/>
                      <w:b/>
                      <w:bCs/>
                      <w:color w:val="4F81BD" w:themeColor="accent1"/>
                      <w:sz w:val="24"/>
                      <w:szCs w:val="26"/>
                    </w:rPr>
                  </w:rPrChange>
                </w:rPr>
                <w:lastRenderedPageBreak/>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457" w:author="DuyNgo" w:date="2012-08-10T07:43:00Z"/>
                <w:rFonts w:eastAsia="Times New Roman" w:cstheme="minorHAnsi"/>
                <w:sz w:val="24"/>
                <w:szCs w:val="24"/>
                <w:rPrChange w:id="14458" w:author="DuyNgo" w:date="2012-08-10T08:15:00Z">
                  <w:rPr>
                    <w:ins w:id="14459" w:author="DuyNgo" w:date="2012-08-10T07:43:00Z"/>
                    <w:rFonts w:ascii="Times New Roman" w:eastAsia="Times New Roman" w:hAnsi="Times New Roman" w:cs="Tahoma"/>
                    <w:color w:val="000000"/>
                    <w:sz w:val="24"/>
                    <w:szCs w:val="20"/>
                  </w:rPr>
                </w:rPrChange>
              </w:rPr>
            </w:pPr>
            <w:proofErr w:type="spellStart"/>
            <w:ins w:id="14460" w:author="DuyNgo" w:date="2012-08-10T07:43:00Z">
              <w:r w:rsidRPr="00303364">
                <w:rPr>
                  <w:rFonts w:eastAsia="Times New Roman" w:cstheme="minorHAnsi"/>
                  <w:sz w:val="24"/>
                  <w:szCs w:val="24"/>
                  <w:rPrChange w:id="14461" w:author="DuyNgo" w:date="2012-08-10T08:15:00Z">
                    <w:rPr>
                      <w:rFonts w:ascii="Times New Roman" w:eastAsia="Times New Roman" w:hAnsi="Times New Roman" w:cstheme="majorBidi"/>
                      <w:b/>
                      <w:bCs/>
                      <w:color w:val="4F81BD" w:themeColor="accent1"/>
                      <w:sz w:val="24"/>
                      <w:szCs w:val="26"/>
                    </w:rPr>
                  </w:rPrChange>
                </w:rPr>
                <w:t>ScopeAndObjective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462" w:author="DuyNgo" w:date="2012-08-10T07:43:00Z"/>
                <w:rFonts w:eastAsia="Times New Roman" w:cstheme="minorHAnsi"/>
                <w:sz w:val="24"/>
                <w:szCs w:val="24"/>
                <w:rPrChange w:id="14463" w:author="DuyNgo" w:date="2012-08-10T08:15:00Z">
                  <w:rPr>
                    <w:ins w:id="14464" w:author="DuyNgo" w:date="2012-08-10T07:43:00Z"/>
                    <w:rFonts w:ascii="Times New Roman" w:eastAsia="Times New Roman" w:hAnsi="Times New Roman" w:cs="Tahoma"/>
                    <w:color w:val="000000"/>
                    <w:sz w:val="24"/>
                    <w:szCs w:val="20"/>
                  </w:rPr>
                </w:rPrChange>
              </w:rPr>
            </w:pPr>
            <w:ins w:id="14465" w:author="DuyNgo" w:date="2012-08-10T07:43:00Z">
              <w:r w:rsidRPr="00303364">
                <w:rPr>
                  <w:rFonts w:eastAsia="Times New Roman" w:cstheme="minorHAnsi"/>
                  <w:sz w:val="24"/>
                  <w:szCs w:val="24"/>
                  <w:rPrChange w:id="1446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467" w:author="DuyNgo" w:date="2012-08-10T07:43:00Z"/>
                <w:rFonts w:eastAsia="Times New Roman" w:cstheme="minorHAnsi"/>
                <w:sz w:val="24"/>
                <w:szCs w:val="24"/>
                <w:rPrChange w:id="14468" w:author="DuyNgo" w:date="2012-08-10T08:15:00Z">
                  <w:rPr>
                    <w:ins w:id="14469" w:author="DuyNgo" w:date="2012-08-10T07:43:00Z"/>
                    <w:rFonts w:ascii="Times New Roman" w:eastAsia="Times New Roman" w:hAnsi="Times New Roman" w:cs="Tahoma"/>
                    <w:color w:val="000000"/>
                    <w:sz w:val="24"/>
                    <w:szCs w:val="20"/>
                  </w:rPr>
                </w:rPrChange>
              </w:rPr>
            </w:pPr>
            <w:ins w:id="14470" w:author="DuyNgo" w:date="2012-08-10T07:43:00Z">
              <w:r w:rsidRPr="00303364">
                <w:rPr>
                  <w:rStyle w:val="postbody"/>
                  <w:rFonts w:cstheme="minorHAnsi"/>
                  <w:sz w:val="24"/>
                  <w:szCs w:val="24"/>
                  <w:rPrChange w:id="14471"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472" w:author="DuyNgo" w:date="2012-08-10T07:43:00Z"/>
                <w:rFonts w:eastAsia="Times New Roman" w:cstheme="minorHAnsi"/>
                <w:sz w:val="24"/>
                <w:szCs w:val="24"/>
                <w:rPrChange w:id="14473" w:author="DuyNgo" w:date="2012-08-10T08:15:00Z">
                  <w:rPr>
                    <w:ins w:id="14474" w:author="DuyNgo" w:date="2012-08-10T07:43:00Z"/>
                    <w:rFonts w:ascii="Times New Roman" w:eastAsia="Times New Roman" w:hAnsi="Times New Roman" w:cs="Tahoma"/>
                    <w:color w:val="000000"/>
                    <w:sz w:val="24"/>
                    <w:szCs w:val="20"/>
                  </w:rPr>
                </w:rPrChange>
              </w:rPr>
            </w:pPr>
            <w:ins w:id="14475" w:author="DuyNgo" w:date="2012-08-10T07:43:00Z">
              <w:r w:rsidRPr="00303364">
                <w:rPr>
                  <w:rFonts w:eastAsia="Times New Roman" w:cstheme="minorHAnsi"/>
                  <w:sz w:val="24"/>
                  <w:szCs w:val="24"/>
                  <w:rPrChange w:id="1447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477" w:author="DuyNgo" w:date="2012-08-10T07:43:00Z"/>
                <w:rFonts w:eastAsia="Times New Roman" w:cstheme="minorHAnsi"/>
                <w:sz w:val="24"/>
                <w:szCs w:val="24"/>
                <w:rPrChange w:id="14478" w:author="DuyNgo" w:date="2012-08-10T08:15:00Z">
                  <w:rPr>
                    <w:ins w:id="1447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480" w:author="DuyNgo" w:date="2012-08-10T07:43:00Z"/>
                <w:rFonts w:eastAsia="Times New Roman" w:cstheme="minorHAnsi"/>
                <w:sz w:val="24"/>
                <w:szCs w:val="24"/>
                <w:rPrChange w:id="14481" w:author="DuyNgo" w:date="2012-08-10T08:15:00Z">
                  <w:rPr>
                    <w:ins w:id="14482"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483" w:author="DuyNgo" w:date="2012-08-10T07:43:00Z"/>
                <w:rFonts w:eastAsia="Times New Roman" w:cstheme="minorHAnsi"/>
                <w:sz w:val="24"/>
                <w:szCs w:val="24"/>
                <w:rPrChange w:id="14484" w:author="DuyNgo" w:date="2012-08-10T08:15:00Z">
                  <w:rPr>
                    <w:ins w:id="14485" w:author="DuyNgo" w:date="2012-08-10T07:43:00Z"/>
                    <w:rFonts w:ascii="Times New Roman" w:eastAsia="Times New Roman" w:hAnsi="Times New Roman" w:cs="Tahoma"/>
                    <w:color w:val="000000"/>
                    <w:sz w:val="24"/>
                    <w:szCs w:val="20"/>
                  </w:rPr>
                </w:rPrChange>
              </w:rPr>
            </w:pPr>
            <w:ins w:id="14486" w:author="DuyNgo" w:date="2012-08-10T07:43:00Z">
              <w:r w:rsidRPr="00303364">
                <w:rPr>
                  <w:rFonts w:eastAsia="Times New Roman" w:cstheme="minorHAnsi"/>
                  <w:sz w:val="24"/>
                  <w:szCs w:val="24"/>
                  <w:rPrChange w:id="14487" w:author="DuyNgo" w:date="2012-08-10T08:15:00Z">
                    <w:rPr>
                      <w:rFonts w:ascii="Times New Roman" w:eastAsia="Times New Roman" w:hAnsi="Times New Roman" w:cstheme="majorBidi"/>
                      <w:b/>
                      <w:bCs/>
                      <w:color w:val="4F81BD" w:themeColor="accent1"/>
                      <w:sz w:val="24"/>
                      <w:szCs w:val="26"/>
                    </w:rPr>
                  </w:rPrChange>
                </w:rPr>
                <w:t>Scope and objective of project</w:t>
              </w:r>
            </w:ins>
          </w:p>
        </w:tc>
        <w:tc>
          <w:tcPr>
            <w:tcW w:w="4302" w:type="dxa"/>
            <w:gridSpan w:val="2"/>
            <w:vAlign w:val="bottom"/>
          </w:tcPr>
          <w:p w:rsidR="00771246" w:rsidRPr="00303364" w:rsidRDefault="00771246" w:rsidP="00227BA2">
            <w:pPr>
              <w:spacing w:line="240" w:lineRule="auto"/>
              <w:jc w:val="right"/>
              <w:rPr>
                <w:ins w:id="14488" w:author="DuyNgo" w:date="2012-08-10T07:43:00Z"/>
                <w:rFonts w:eastAsia="Times New Roman" w:cstheme="minorHAnsi"/>
                <w:sz w:val="24"/>
                <w:szCs w:val="24"/>
                <w:rPrChange w:id="14489" w:author="DuyNgo" w:date="2012-08-10T08:15:00Z">
                  <w:rPr>
                    <w:ins w:id="14490"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491" w:author="DuyNgo" w:date="2012-08-10T07:43:00Z"/>
                <w:rFonts w:eastAsia="Times New Roman" w:cstheme="minorHAnsi"/>
                <w:sz w:val="24"/>
                <w:szCs w:val="24"/>
                <w:rPrChange w:id="14492" w:author="DuyNgo" w:date="2012-08-10T08:15:00Z">
                  <w:rPr>
                    <w:ins w:id="14493"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494" w:author="DuyNgo" w:date="2012-08-10T07:43:00Z"/>
                <w:rFonts w:eastAsia="Times New Roman" w:cstheme="minorHAnsi"/>
                <w:sz w:val="24"/>
                <w:szCs w:val="24"/>
                <w:rPrChange w:id="14495" w:author="DuyNgo" w:date="2012-08-10T08:15:00Z">
                  <w:rPr>
                    <w:ins w:id="1449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497" w:author="DuyNgo" w:date="2012-08-10T07:43:00Z"/>
                <w:rFonts w:eastAsia="Times New Roman" w:cstheme="minorHAnsi"/>
                <w:sz w:val="24"/>
                <w:szCs w:val="24"/>
                <w:rPrChange w:id="14498" w:author="DuyNgo" w:date="2012-08-10T08:15:00Z">
                  <w:rPr>
                    <w:ins w:id="1449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500" w:author="DuyNgo" w:date="2012-08-10T07:43:00Z"/>
                <w:rFonts w:eastAsia="Times New Roman" w:cstheme="minorHAnsi"/>
                <w:sz w:val="24"/>
                <w:szCs w:val="24"/>
                <w:rPrChange w:id="14501" w:author="DuyNgo" w:date="2012-08-10T08:15:00Z">
                  <w:rPr>
                    <w:ins w:id="14502" w:author="DuyNgo" w:date="2012-08-10T07:43:00Z"/>
                    <w:rFonts w:ascii="Times New Roman" w:eastAsia="Times New Roman" w:hAnsi="Times New Roman"/>
                    <w:sz w:val="24"/>
                  </w:rPr>
                </w:rPrChange>
              </w:rPr>
            </w:pPr>
          </w:p>
        </w:tc>
      </w:tr>
      <w:tr w:rsidR="00771246" w:rsidRPr="00303364" w:rsidTr="00227BA2">
        <w:trPr>
          <w:trHeight w:val="255"/>
          <w:ins w:id="1450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504" w:author="DuyNgo" w:date="2012-08-10T07:43:00Z"/>
                <w:rFonts w:eastAsia="Times New Roman" w:cstheme="minorHAnsi"/>
                <w:sz w:val="24"/>
                <w:szCs w:val="24"/>
                <w:rPrChange w:id="14505" w:author="DuyNgo" w:date="2012-08-10T08:15:00Z">
                  <w:rPr>
                    <w:ins w:id="14506" w:author="DuyNgo" w:date="2012-08-10T07:43:00Z"/>
                    <w:rFonts w:ascii="Times New Roman" w:eastAsia="Times New Roman" w:hAnsi="Times New Roman" w:cs="Tahoma"/>
                    <w:color w:val="000000"/>
                    <w:sz w:val="24"/>
                    <w:szCs w:val="20"/>
                  </w:rPr>
                </w:rPrChange>
              </w:rPr>
            </w:pPr>
            <w:ins w:id="14507" w:author="DuyNgo" w:date="2012-08-10T07:43:00Z">
              <w:r w:rsidRPr="00303364">
                <w:rPr>
                  <w:rFonts w:eastAsia="Times New Roman" w:cstheme="minorHAnsi"/>
                  <w:sz w:val="24"/>
                  <w:szCs w:val="24"/>
                  <w:rPrChange w:id="14508" w:author="DuyNgo" w:date="2012-08-10T08:15:00Z">
                    <w:rPr>
                      <w:rFonts w:ascii="Times New Roman" w:eastAsia="Times New Roman" w:hAnsi="Times New Roman" w:cstheme="majorBidi"/>
                      <w:b/>
                      <w:bCs/>
                      <w:color w:val="4F81BD" w:themeColor="accent1"/>
                      <w:sz w:val="24"/>
                      <w:szCs w:val="26"/>
                    </w:rPr>
                  </w:rPrChange>
                </w:rPr>
                <w:t>12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509" w:author="DuyNgo" w:date="2012-08-10T07:43:00Z"/>
                <w:rFonts w:eastAsia="Times New Roman" w:cstheme="minorHAnsi"/>
                <w:sz w:val="24"/>
                <w:szCs w:val="24"/>
                <w:rPrChange w:id="14510" w:author="DuyNgo" w:date="2012-08-10T08:15:00Z">
                  <w:rPr>
                    <w:ins w:id="14511" w:author="DuyNgo" w:date="2012-08-10T07:43:00Z"/>
                    <w:rFonts w:ascii="Times New Roman" w:eastAsia="Times New Roman" w:hAnsi="Times New Roman" w:cs="Tahoma"/>
                    <w:color w:val="000000"/>
                    <w:sz w:val="24"/>
                    <w:szCs w:val="20"/>
                  </w:rPr>
                </w:rPrChange>
              </w:rPr>
            </w:pPr>
            <w:proofErr w:type="spellStart"/>
            <w:ins w:id="14512" w:author="DuyNgo" w:date="2012-08-10T07:43:00Z">
              <w:r w:rsidRPr="00303364">
                <w:rPr>
                  <w:rFonts w:eastAsia="Times New Roman" w:cstheme="minorHAnsi"/>
                  <w:sz w:val="24"/>
                  <w:szCs w:val="24"/>
                  <w:rPrChange w:id="14513" w:author="DuyNgo" w:date="2012-08-10T08:15:00Z">
                    <w:rPr>
                      <w:rFonts w:ascii="Times New Roman" w:eastAsia="Times New Roman" w:hAnsi="Times New Roman" w:cstheme="majorBidi"/>
                      <w:b/>
                      <w:bCs/>
                      <w:color w:val="4F81BD" w:themeColor="accent1"/>
                      <w:sz w:val="24"/>
                      <w:szCs w:val="26"/>
                    </w:rPr>
                  </w:rPrChange>
                </w:rPr>
                <w:t>ProjectSize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514" w:author="DuyNgo" w:date="2012-08-10T07:43:00Z"/>
                <w:rFonts w:eastAsia="Times New Roman" w:cstheme="minorHAnsi"/>
                <w:sz w:val="24"/>
                <w:szCs w:val="24"/>
                <w:rPrChange w:id="14515" w:author="DuyNgo" w:date="2012-08-10T08:15:00Z">
                  <w:rPr>
                    <w:ins w:id="14516" w:author="DuyNgo" w:date="2012-08-10T07:43:00Z"/>
                    <w:rFonts w:ascii="Times New Roman" w:eastAsia="Times New Roman" w:hAnsi="Times New Roman" w:cs="Tahoma"/>
                    <w:color w:val="000000"/>
                    <w:sz w:val="24"/>
                    <w:szCs w:val="20"/>
                  </w:rPr>
                </w:rPrChange>
              </w:rPr>
            </w:pPr>
            <w:ins w:id="14517" w:author="DuyNgo" w:date="2012-08-10T07:43:00Z">
              <w:r w:rsidRPr="00303364">
                <w:rPr>
                  <w:rFonts w:eastAsia="Times New Roman" w:cstheme="minorHAnsi"/>
                  <w:sz w:val="24"/>
                  <w:szCs w:val="24"/>
                  <w:rPrChange w:id="14518"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519" w:author="DuyNgo" w:date="2012-08-10T07:43:00Z"/>
                <w:rFonts w:eastAsia="Times New Roman" w:cstheme="minorHAnsi"/>
                <w:sz w:val="24"/>
                <w:szCs w:val="24"/>
                <w:rPrChange w:id="14520" w:author="DuyNgo" w:date="2012-08-10T08:15:00Z">
                  <w:rPr>
                    <w:ins w:id="1452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522" w:author="DuyNgo" w:date="2012-08-10T07:43:00Z"/>
                <w:rFonts w:eastAsia="Times New Roman" w:cstheme="minorHAnsi"/>
                <w:sz w:val="24"/>
                <w:szCs w:val="24"/>
                <w:rPrChange w:id="14523" w:author="DuyNgo" w:date="2012-08-10T08:15:00Z">
                  <w:rPr>
                    <w:ins w:id="14524" w:author="DuyNgo" w:date="2012-08-10T07:43:00Z"/>
                    <w:rFonts w:ascii="Times New Roman" w:eastAsia="Times New Roman" w:hAnsi="Times New Roman" w:cs="Tahoma"/>
                    <w:color w:val="000000"/>
                    <w:sz w:val="24"/>
                    <w:szCs w:val="20"/>
                  </w:rPr>
                </w:rPrChange>
              </w:rPr>
            </w:pPr>
            <w:ins w:id="14525" w:author="DuyNgo" w:date="2012-08-10T07:43:00Z">
              <w:r w:rsidRPr="00303364">
                <w:rPr>
                  <w:rFonts w:eastAsia="Times New Roman" w:cstheme="minorHAnsi"/>
                  <w:sz w:val="24"/>
                  <w:szCs w:val="24"/>
                  <w:rPrChange w:id="1452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527" w:author="DuyNgo" w:date="2012-08-10T07:43:00Z"/>
                <w:rFonts w:eastAsia="Times New Roman" w:cstheme="minorHAnsi"/>
                <w:sz w:val="24"/>
                <w:szCs w:val="24"/>
                <w:rPrChange w:id="14528" w:author="DuyNgo" w:date="2012-08-10T08:15:00Z">
                  <w:rPr>
                    <w:ins w:id="1452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530" w:author="DuyNgo" w:date="2012-08-10T07:43:00Z"/>
                <w:rFonts w:eastAsia="Times New Roman" w:cstheme="minorHAnsi"/>
                <w:sz w:val="24"/>
                <w:szCs w:val="24"/>
                <w:rPrChange w:id="14531" w:author="DuyNgo" w:date="2012-08-10T08:15:00Z">
                  <w:rPr>
                    <w:ins w:id="14532"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533" w:author="DuyNgo" w:date="2012-08-10T07:43:00Z"/>
                <w:rFonts w:eastAsia="Times New Roman" w:cstheme="minorHAnsi"/>
                <w:sz w:val="24"/>
                <w:szCs w:val="24"/>
                <w:rPrChange w:id="14534" w:author="DuyNgo" w:date="2012-08-10T08:15:00Z">
                  <w:rPr>
                    <w:ins w:id="14535" w:author="DuyNgo" w:date="2012-08-10T07:43:00Z"/>
                    <w:rFonts w:ascii="Times New Roman" w:eastAsia="Times New Roman" w:hAnsi="Times New Roman" w:cs="Tahoma"/>
                    <w:color w:val="000000"/>
                    <w:sz w:val="24"/>
                    <w:szCs w:val="20"/>
                  </w:rPr>
                </w:rPrChange>
              </w:rPr>
            </w:pPr>
            <w:ins w:id="14536" w:author="DuyNgo" w:date="2012-08-10T07:43:00Z">
              <w:r w:rsidRPr="00303364">
                <w:rPr>
                  <w:rFonts w:eastAsia="Times New Roman" w:cstheme="minorHAnsi"/>
                  <w:sz w:val="24"/>
                  <w:szCs w:val="24"/>
                  <w:rPrChange w:id="14537" w:author="DuyNgo" w:date="2012-08-10T08:15:00Z">
                    <w:rPr>
                      <w:rFonts w:ascii="Times New Roman" w:eastAsia="Times New Roman" w:hAnsi="Times New Roman" w:cstheme="majorBidi"/>
                      <w:b/>
                      <w:bCs/>
                      <w:color w:val="4F81BD" w:themeColor="accent1"/>
                      <w:sz w:val="24"/>
                      <w:szCs w:val="26"/>
                    </w:rPr>
                  </w:rPrChange>
                </w:rPr>
                <w:t>Size of project</w:t>
              </w:r>
            </w:ins>
          </w:p>
        </w:tc>
        <w:tc>
          <w:tcPr>
            <w:tcW w:w="4302" w:type="dxa"/>
            <w:gridSpan w:val="2"/>
            <w:vAlign w:val="bottom"/>
          </w:tcPr>
          <w:p w:rsidR="00771246" w:rsidRPr="00303364" w:rsidRDefault="00771246" w:rsidP="00227BA2">
            <w:pPr>
              <w:spacing w:line="240" w:lineRule="auto"/>
              <w:jc w:val="right"/>
              <w:rPr>
                <w:ins w:id="14538" w:author="DuyNgo" w:date="2012-08-10T07:43:00Z"/>
                <w:rFonts w:eastAsia="Times New Roman" w:cstheme="minorHAnsi"/>
                <w:sz w:val="24"/>
                <w:szCs w:val="24"/>
                <w:rPrChange w:id="14539" w:author="DuyNgo" w:date="2012-08-10T08:15:00Z">
                  <w:rPr>
                    <w:ins w:id="14540"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541" w:author="DuyNgo" w:date="2012-08-10T07:43:00Z"/>
                <w:rFonts w:eastAsia="Times New Roman" w:cstheme="minorHAnsi"/>
                <w:sz w:val="24"/>
                <w:szCs w:val="24"/>
                <w:rPrChange w:id="14542" w:author="DuyNgo" w:date="2012-08-10T08:15:00Z">
                  <w:rPr>
                    <w:ins w:id="14543"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544" w:author="DuyNgo" w:date="2012-08-10T07:43:00Z"/>
                <w:rFonts w:eastAsia="Times New Roman" w:cstheme="minorHAnsi"/>
                <w:sz w:val="24"/>
                <w:szCs w:val="24"/>
                <w:rPrChange w:id="14545" w:author="DuyNgo" w:date="2012-08-10T08:15:00Z">
                  <w:rPr>
                    <w:ins w:id="1454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547" w:author="DuyNgo" w:date="2012-08-10T07:43:00Z"/>
                <w:rFonts w:eastAsia="Times New Roman" w:cstheme="minorHAnsi"/>
                <w:sz w:val="24"/>
                <w:szCs w:val="24"/>
                <w:rPrChange w:id="14548" w:author="DuyNgo" w:date="2012-08-10T08:15:00Z">
                  <w:rPr>
                    <w:ins w:id="1454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550" w:author="DuyNgo" w:date="2012-08-10T07:43:00Z"/>
                <w:rFonts w:eastAsia="Times New Roman" w:cstheme="minorHAnsi"/>
                <w:sz w:val="24"/>
                <w:szCs w:val="24"/>
                <w:rPrChange w:id="14551" w:author="DuyNgo" w:date="2012-08-10T08:15:00Z">
                  <w:rPr>
                    <w:ins w:id="14552" w:author="DuyNgo" w:date="2012-08-10T07:43:00Z"/>
                    <w:rFonts w:ascii="Times New Roman" w:eastAsia="Times New Roman" w:hAnsi="Times New Roman"/>
                    <w:sz w:val="24"/>
                  </w:rPr>
                </w:rPrChange>
              </w:rPr>
            </w:pPr>
          </w:p>
        </w:tc>
      </w:tr>
      <w:tr w:rsidR="00771246" w:rsidRPr="00303364" w:rsidTr="00227BA2">
        <w:trPr>
          <w:trHeight w:val="255"/>
          <w:ins w:id="1455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554" w:author="DuyNgo" w:date="2012-08-10T07:43:00Z"/>
                <w:rFonts w:eastAsia="Times New Roman" w:cstheme="minorHAnsi"/>
                <w:sz w:val="24"/>
                <w:szCs w:val="24"/>
                <w:rPrChange w:id="14555" w:author="DuyNgo" w:date="2012-08-10T08:15:00Z">
                  <w:rPr>
                    <w:ins w:id="14556" w:author="DuyNgo" w:date="2012-08-10T07:43:00Z"/>
                    <w:rFonts w:ascii="Times New Roman" w:eastAsia="Times New Roman" w:hAnsi="Times New Roman" w:cs="Tahoma"/>
                    <w:color w:val="000000"/>
                    <w:sz w:val="24"/>
                    <w:szCs w:val="20"/>
                  </w:rPr>
                </w:rPrChange>
              </w:rPr>
            </w:pPr>
            <w:ins w:id="14557" w:author="DuyNgo" w:date="2012-08-10T07:43:00Z">
              <w:r w:rsidRPr="00303364">
                <w:rPr>
                  <w:rFonts w:eastAsia="Times New Roman" w:cstheme="minorHAnsi"/>
                  <w:sz w:val="24"/>
                  <w:szCs w:val="24"/>
                  <w:rPrChange w:id="14558" w:author="DuyNgo" w:date="2012-08-10T08:15:00Z">
                    <w:rPr>
                      <w:rFonts w:ascii="Times New Roman" w:eastAsia="Times New Roman" w:hAnsi="Times New Roman" w:cstheme="majorBidi"/>
                      <w:b/>
                      <w:bCs/>
                      <w:color w:val="4F81BD" w:themeColor="accent1"/>
                      <w:sz w:val="24"/>
                      <w:szCs w:val="26"/>
                    </w:rPr>
                  </w:rPrChange>
                </w:rPr>
                <w:t>13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559" w:author="DuyNgo" w:date="2012-08-10T07:43:00Z"/>
                <w:rFonts w:eastAsia="Times New Roman" w:cstheme="minorHAnsi"/>
                <w:sz w:val="24"/>
                <w:szCs w:val="24"/>
                <w:rPrChange w:id="14560" w:author="DuyNgo" w:date="2012-08-10T08:15:00Z">
                  <w:rPr>
                    <w:ins w:id="14561" w:author="DuyNgo" w:date="2012-08-10T07:43:00Z"/>
                    <w:rFonts w:ascii="Times New Roman" w:eastAsia="Times New Roman" w:hAnsi="Times New Roman" w:cs="Tahoma"/>
                    <w:color w:val="000000"/>
                    <w:sz w:val="24"/>
                    <w:szCs w:val="20"/>
                  </w:rPr>
                </w:rPrChange>
              </w:rPr>
            </w:pPr>
            <w:proofErr w:type="spellStart"/>
            <w:ins w:id="14562" w:author="DuyNgo" w:date="2012-08-10T07:43:00Z">
              <w:r w:rsidRPr="00303364">
                <w:rPr>
                  <w:rFonts w:eastAsia="Times New Roman" w:cstheme="minorHAnsi"/>
                  <w:sz w:val="24"/>
                  <w:szCs w:val="24"/>
                  <w:rPrChange w:id="14563" w:author="DuyNgo" w:date="2012-08-10T08:15:00Z">
                    <w:rPr>
                      <w:rFonts w:ascii="Times New Roman" w:eastAsia="Times New Roman" w:hAnsi="Times New Roman" w:cstheme="majorBidi"/>
                      <w:b/>
                      <w:bCs/>
                      <w:color w:val="4F81BD" w:themeColor="accent1"/>
                      <w:sz w:val="24"/>
                      <w:szCs w:val="26"/>
                    </w:rPr>
                  </w:rPrChange>
                </w:rPr>
                <w:t>ProjectEvaluation</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564" w:author="DuyNgo" w:date="2012-08-10T07:43:00Z"/>
                <w:rFonts w:eastAsia="Times New Roman" w:cstheme="minorHAnsi"/>
                <w:sz w:val="24"/>
                <w:szCs w:val="24"/>
                <w:rPrChange w:id="14565" w:author="DuyNgo" w:date="2012-08-10T08:15:00Z">
                  <w:rPr>
                    <w:ins w:id="14566" w:author="DuyNgo" w:date="2012-08-10T07:43:00Z"/>
                    <w:rFonts w:ascii="Times New Roman" w:eastAsia="Times New Roman" w:hAnsi="Times New Roman" w:cs="Tahoma"/>
                    <w:color w:val="000000"/>
                    <w:sz w:val="24"/>
                    <w:szCs w:val="20"/>
                  </w:rPr>
                </w:rPrChange>
              </w:rPr>
            </w:pPr>
            <w:ins w:id="14567" w:author="DuyNgo" w:date="2012-08-10T07:43:00Z">
              <w:r w:rsidRPr="00303364">
                <w:rPr>
                  <w:rFonts w:eastAsia="Times New Roman" w:cstheme="minorHAnsi"/>
                  <w:sz w:val="24"/>
                  <w:szCs w:val="24"/>
                  <w:rPrChange w:id="14568"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569" w:author="DuyNgo" w:date="2012-08-10T07:43:00Z"/>
                <w:rFonts w:eastAsia="Times New Roman" w:cstheme="minorHAnsi"/>
                <w:sz w:val="24"/>
                <w:szCs w:val="24"/>
                <w:rPrChange w:id="14570" w:author="DuyNgo" w:date="2012-08-10T08:15:00Z">
                  <w:rPr>
                    <w:ins w:id="1457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572" w:author="DuyNgo" w:date="2012-08-10T07:43:00Z"/>
                <w:rFonts w:eastAsia="Times New Roman" w:cstheme="minorHAnsi"/>
                <w:sz w:val="24"/>
                <w:szCs w:val="24"/>
                <w:rPrChange w:id="14573" w:author="DuyNgo" w:date="2012-08-10T08:15:00Z">
                  <w:rPr>
                    <w:ins w:id="14574" w:author="DuyNgo" w:date="2012-08-10T07:43:00Z"/>
                    <w:rFonts w:ascii="Times New Roman" w:eastAsia="Times New Roman" w:hAnsi="Times New Roman" w:cs="Tahoma"/>
                    <w:color w:val="000000"/>
                    <w:sz w:val="24"/>
                    <w:szCs w:val="20"/>
                  </w:rPr>
                </w:rPrChange>
              </w:rPr>
            </w:pPr>
            <w:ins w:id="14575" w:author="DuyNgo" w:date="2012-08-10T07:43:00Z">
              <w:r w:rsidRPr="00303364">
                <w:rPr>
                  <w:rFonts w:eastAsia="Times New Roman" w:cstheme="minorHAnsi"/>
                  <w:sz w:val="24"/>
                  <w:szCs w:val="24"/>
                  <w:rPrChange w:id="1457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577" w:author="DuyNgo" w:date="2012-08-10T07:43:00Z"/>
                <w:rFonts w:eastAsia="Times New Roman" w:cstheme="minorHAnsi"/>
                <w:sz w:val="24"/>
                <w:szCs w:val="24"/>
                <w:rPrChange w:id="14578" w:author="DuyNgo" w:date="2012-08-10T08:15:00Z">
                  <w:rPr>
                    <w:ins w:id="1457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580" w:author="DuyNgo" w:date="2012-08-10T07:43:00Z"/>
                <w:rFonts w:eastAsia="Times New Roman" w:cstheme="minorHAnsi"/>
                <w:sz w:val="24"/>
                <w:szCs w:val="24"/>
                <w:rPrChange w:id="14581" w:author="DuyNgo" w:date="2012-08-10T08:15:00Z">
                  <w:rPr>
                    <w:ins w:id="14582"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583" w:author="DuyNgo" w:date="2012-08-10T07:43:00Z"/>
                <w:rFonts w:eastAsia="Times New Roman" w:cstheme="minorHAnsi"/>
                <w:sz w:val="24"/>
                <w:szCs w:val="24"/>
                <w:rPrChange w:id="14584" w:author="DuyNgo" w:date="2012-08-10T08:15:00Z">
                  <w:rPr>
                    <w:ins w:id="14585" w:author="DuyNgo" w:date="2012-08-10T07:43:00Z"/>
                    <w:rFonts w:ascii="Times New Roman" w:eastAsia="Times New Roman" w:hAnsi="Times New Roman" w:cs="Tahoma"/>
                    <w:color w:val="000000"/>
                    <w:sz w:val="24"/>
                    <w:szCs w:val="20"/>
                  </w:rPr>
                </w:rPrChange>
              </w:rPr>
            </w:pPr>
            <w:ins w:id="14586" w:author="DuyNgo" w:date="2012-08-10T07:43:00Z">
              <w:r w:rsidRPr="00303364">
                <w:rPr>
                  <w:rFonts w:eastAsia="Times New Roman" w:cstheme="minorHAnsi"/>
                  <w:sz w:val="24"/>
                  <w:szCs w:val="24"/>
                  <w:rPrChange w:id="14587" w:author="DuyNgo" w:date="2012-08-10T08:15:00Z">
                    <w:rPr>
                      <w:rFonts w:ascii="Times New Roman" w:eastAsia="Times New Roman" w:hAnsi="Times New Roman" w:cstheme="majorBidi"/>
                      <w:b/>
                      <w:bCs/>
                      <w:color w:val="4F81BD" w:themeColor="accent1"/>
                      <w:sz w:val="24"/>
                      <w:szCs w:val="26"/>
                    </w:rPr>
                  </w:rPrChange>
                </w:rPr>
                <w:t>Project Evaluation</w:t>
              </w:r>
            </w:ins>
          </w:p>
        </w:tc>
        <w:tc>
          <w:tcPr>
            <w:tcW w:w="4302" w:type="dxa"/>
            <w:gridSpan w:val="2"/>
            <w:vAlign w:val="bottom"/>
          </w:tcPr>
          <w:p w:rsidR="00771246" w:rsidRPr="00303364" w:rsidRDefault="00771246" w:rsidP="00227BA2">
            <w:pPr>
              <w:spacing w:line="240" w:lineRule="auto"/>
              <w:jc w:val="right"/>
              <w:rPr>
                <w:ins w:id="14588" w:author="DuyNgo" w:date="2012-08-10T07:43:00Z"/>
                <w:rFonts w:eastAsia="Times New Roman" w:cstheme="minorHAnsi"/>
                <w:sz w:val="24"/>
                <w:szCs w:val="24"/>
                <w:rPrChange w:id="14589" w:author="DuyNgo" w:date="2012-08-10T08:15:00Z">
                  <w:rPr>
                    <w:ins w:id="14590"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591" w:author="DuyNgo" w:date="2012-08-10T07:43:00Z"/>
                <w:rFonts w:eastAsia="Times New Roman" w:cstheme="minorHAnsi"/>
                <w:sz w:val="24"/>
                <w:szCs w:val="24"/>
                <w:rPrChange w:id="14592" w:author="DuyNgo" w:date="2012-08-10T08:15:00Z">
                  <w:rPr>
                    <w:ins w:id="14593"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594" w:author="DuyNgo" w:date="2012-08-10T07:43:00Z"/>
                <w:rFonts w:eastAsia="Times New Roman" w:cstheme="minorHAnsi"/>
                <w:sz w:val="24"/>
                <w:szCs w:val="24"/>
                <w:rPrChange w:id="14595" w:author="DuyNgo" w:date="2012-08-10T08:15:00Z">
                  <w:rPr>
                    <w:ins w:id="1459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597" w:author="DuyNgo" w:date="2012-08-10T07:43:00Z"/>
                <w:rFonts w:eastAsia="Times New Roman" w:cstheme="minorHAnsi"/>
                <w:sz w:val="24"/>
                <w:szCs w:val="24"/>
                <w:rPrChange w:id="14598" w:author="DuyNgo" w:date="2012-08-10T08:15:00Z">
                  <w:rPr>
                    <w:ins w:id="1459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600" w:author="DuyNgo" w:date="2012-08-10T07:43:00Z"/>
                <w:rFonts w:eastAsia="Times New Roman" w:cstheme="minorHAnsi"/>
                <w:sz w:val="24"/>
                <w:szCs w:val="24"/>
                <w:rPrChange w:id="14601" w:author="DuyNgo" w:date="2012-08-10T08:15:00Z">
                  <w:rPr>
                    <w:ins w:id="14602" w:author="DuyNgo" w:date="2012-08-10T07:43:00Z"/>
                    <w:rFonts w:ascii="Times New Roman" w:eastAsia="Times New Roman" w:hAnsi="Times New Roman"/>
                    <w:sz w:val="24"/>
                  </w:rPr>
                </w:rPrChange>
              </w:rPr>
            </w:pPr>
          </w:p>
        </w:tc>
      </w:tr>
      <w:tr w:rsidR="00771246" w:rsidRPr="00303364" w:rsidTr="00227BA2">
        <w:trPr>
          <w:trHeight w:val="255"/>
          <w:ins w:id="1460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604" w:author="DuyNgo" w:date="2012-08-10T07:43:00Z"/>
                <w:rFonts w:eastAsia="Times New Roman" w:cstheme="minorHAnsi"/>
                <w:sz w:val="24"/>
                <w:szCs w:val="24"/>
                <w:rPrChange w:id="14605" w:author="DuyNgo" w:date="2012-08-10T08:15:00Z">
                  <w:rPr>
                    <w:ins w:id="14606" w:author="DuyNgo" w:date="2012-08-10T07:43:00Z"/>
                    <w:rFonts w:ascii="Times New Roman" w:eastAsia="Times New Roman" w:hAnsi="Times New Roman" w:cs="Tahoma"/>
                    <w:color w:val="000000"/>
                    <w:sz w:val="24"/>
                    <w:szCs w:val="20"/>
                  </w:rPr>
                </w:rPrChange>
              </w:rPr>
            </w:pPr>
            <w:ins w:id="14607" w:author="DuyNgo" w:date="2012-08-10T07:43:00Z">
              <w:r w:rsidRPr="00303364">
                <w:rPr>
                  <w:rFonts w:eastAsia="Times New Roman" w:cstheme="minorHAnsi"/>
                  <w:sz w:val="24"/>
                  <w:szCs w:val="24"/>
                  <w:rPrChange w:id="14608" w:author="DuyNgo" w:date="2012-08-10T08:15:00Z">
                    <w:rPr>
                      <w:rFonts w:ascii="Times New Roman" w:eastAsia="Times New Roman" w:hAnsi="Times New Roman" w:cstheme="majorBidi"/>
                      <w:b/>
                      <w:bCs/>
                      <w:color w:val="4F81BD" w:themeColor="accent1"/>
                      <w:sz w:val="24"/>
                      <w:szCs w:val="26"/>
                    </w:rPr>
                  </w:rPrChange>
                </w:rPr>
                <w:t>14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609" w:author="DuyNgo" w:date="2012-08-10T07:43:00Z"/>
                <w:rFonts w:eastAsia="Times New Roman" w:cstheme="minorHAnsi"/>
                <w:sz w:val="24"/>
                <w:szCs w:val="24"/>
                <w:rPrChange w:id="14610" w:author="DuyNgo" w:date="2012-08-10T08:15:00Z">
                  <w:rPr>
                    <w:ins w:id="14611" w:author="DuyNgo" w:date="2012-08-10T07:43:00Z"/>
                    <w:rFonts w:ascii="Times New Roman" w:eastAsia="Times New Roman" w:hAnsi="Times New Roman" w:cs="Tahoma"/>
                    <w:color w:val="000000"/>
                    <w:sz w:val="24"/>
                    <w:szCs w:val="20"/>
                  </w:rPr>
                </w:rPrChange>
              </w:rPr>
            </w:pPr>
            <w:proofErr w:type="spellStart"/>
            <w:ins w:id="14612" w:author="DuyNgo" w:date="2012-08-10T07:43:00Z">
              <w:r w:rsidRPr="00303364">
                <w:rPr>
                  <w:rFonts w:eastAsia="Times New Roman" w:cstheme="minorHAnsi"/>
                  <w:sz w:val="24"/>
                  <w:szCs w:val="24"/>
                  <w:rPrChange w:id="14613" w:author="DuyNgo" w:date="2012-08-10T08:15:00Z">
                    <w:rPr>
                      <w:rFonts w:ascii="Times New Roman" w:eastAsia="Times New Roman" w:hAnsi="Times New Roman" w:cstheme="majorBidi"/>
                      <w:b/>
                      <w:bCs/>
                      <w:color w:val="4F81BD" w:themeColor="accent1"/>
                      <w:sz w:val="24"/>
                      <w:szCs w:val="26"/>
                    </w:rPr>
                  </w:rPrChange>
                </w:rPr>
                <w:t>ModuleID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614" w:author="DuyNgo" w:date="2012-08-10T07:43:00Z"/>
                <w:rFonts w:eastAsia="Times New Roman" w:cstheme="minorHAnsi"/>
                <w:sz w:val="24"/>
                <w:szCs w:val="24"/>
                <w:rPrChange w:id="14615" w:author="DuyNgo" w:date="2012-08-10T08:15:00Z">
                  <w:rPr>
                    <w:ins w:id="14616" w:author="DuyNgo" w:date="2012-08-10T07:43:00Z"/>
                    <w:rFonts w:ascii="Times New Roman" w:eastAsia="Times New Roman" w:hAnsi="Times New Roman" w:cs="Tahoma"/>
                    <w:color w:val="000000"/>
                    <w:sz w:val="24"/>
                    <w:szCs w:val="20"/>
                  </w:rPr>
                </w:rPrChange>
              </w:rPr>
            </w:pPr>
            <w:ins w:id="14617" w:author="DuyNgo" w:date="2012-08-10T07:43:00Z">
              <w:r w:rsidRPr="00303364">
                <w:rPr>
                  <w:rFonts w:eastAsia="Times New Roman" w:cstheme="minorHAnsi"/>
                  <w:sz w:val="24"/>
                  <w:szCs w:val="24"/>
                  <w:rPrChange w:id="1461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619" w:author="DuyNgo" w:date="2012-08-10T07:43:00Z"/>
                <w:rFonts w:eastAsia="Times New Roman" w:cstheme="minorHAnsi"/>
                <w:sz w:val="24"/>
                <w:szCs w:val="24"/>
                <w:rPrChange w:id="14620" w:author="DuyNgo" w:date="2012-08-10T08:15:00Z">
                  <w:rPr>
                    <w:ins w:id="14621" w:author="DuyNgo" w:date="2012-08-10T07:43:00Z"/>
                    <w:rFonts w:ascii="Times New Roman" w:eastAsia="Times New Roman" w:hAnsi="Times New Roman" w:cs="Tahoma"/>
                    <w:color w:val="000000"/>
                    <w:sz w:val="24"/>
                    <w:szCs w:val="20"/>
                  </w:rPr>
                </w:rPrChange>
              </w:rPr>
            </w:pPr>
            <w:ins w:id="14622" w:author="DuyNgo" w:date="2012-08-10T07:43:00Z">
              <w:r w:rsidRPr="00303364">
                <w:rPr>
                  <w:rFonts w:eastAsia="Times New Roman" w:cstheme="minorHAnsi"/>
                  <w:sz w:val="24"/>
                  <w:szCs w:val="24"/>
                  <w:rPrChange w:id="1462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624" w:author="DuyNgo" w:date="2012-08-10T07:43:00Z"/>
                <w:rFonts w:eastAsia="Times New Roman" w:cstheme="minorHAnsi"/>
                <w:sz w:val="24"/>
                <w:szCs w:val="24"/>
                <w:rPrChange w:id="14625" w:author="DuyNgo" w:date="2012-08-10T08:15:00Z">
                  <w:rPr>
                    <w:ins w:id="1462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627" w:author="DuyNgo" w:date="2012-08-10T07:43:00Z"/>
                <w:rFonts w:eastAsia="Times New Roman" w:cstheme="minorHAnsi"/>
                <w:sz w:val="24"/>
                <w:szCs w:val="24"/>
                <w:rPrChange w:id="14628" w:author="DuyNgo" w:date="2012-08-10T08:15:00Z">
                  <w:rPr>
                    <w:ins w:id="1462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630" w:author="DuyNgo" w:date="2012-08-10T07:43:00Z"/>
                <w:rFonts w:eastAsia="Times New Roman" w:cstheme="minorHAnsi"/>
                <w:sz w:val="24"/>
                <w:szCs w:val="24"/>
                <w:rPrChange w:id="14631" w:author="DuyNgo" w:date="2012-08-10T08:15:00Z">
                  <w:rPr>
                    <w:ins w:id="14632" w:author="DuyNgo" w:date="2012-08-10T07:43:00Z"/>
                    <w:rFonts w:ascii="Times New Roman" w:eastAsia="Times New Roman" w:hAnsi="Times New Roman" w:cs="Tahoma"/>
                    <w:color w:val="000000"/>
                    <w:sz w:val="24"/>
                    <w:szCs w:val="20"/>
                  </w:rPr>
                </w:rPrChange>
              </w:rPr>
            </w:pPr>
            <w:ins w:id="14633" w:author="DuyNgo" w:date="2012-08-10T07:43:00Z">
              <w:r w:rsidRPr="00303364">
                <w:rPr>
                  <w:rFonts w:eastAsia="Times New Roman" w:cstheme="minorHAnsi"/>
                  <w:sz w:val="24"/>
                  <w:szCs w:val="24"/>
                  <w:rPrChange w:id="14634"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635" w:author="DuyNgo" w:date="2012-08-10T07:43:00Z"/>
                <w:rFonts w:eastAsia="Times New Roman" w:cstheme="minorHAnsi"/>
                <w:sz w:val="24"/>
                <w:szCs w:val="24"/>
                <w:rPrChange w:id="14636" w:author="DuyNgo" w:date="2012-08-10T08:15:00Z">
                  <w:rPr>
                    <w:ins w:id="14637" w:author="DuyNgo" w:date="2012-08-10T07:43:00Z"/>
                    <w:rFonts w:ascii="Times New Roman" w:eastAsia="Times New Roman" w:hAnsi="Times New Roman" w:cs="Tahoma"/>
                    <w:color w:val="000000"/>
                    <w:sz w:val="24"/>
                    <w:szCs w:val="20"/>
                  </w:rPr>
                </w:rPrChange>
              </w:rPr>
            </w:pPr>
            <w:ins w:id="14638" w:author="DuyNgo" w:date="2012-08-10T07:43:00Z">
              <w:r w:rsidRPr="00303364">
                <w:rPr>
                  <w:rFonts w:eastAsia="Times New Roman" w:cstheme="minorHAnsi"/>
                  <w:sz w:val="24"/>
                  <w:szCs w:val="24"/>
                  <w:rPrChange w:id="14639"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4640" w:author="DuyNgo" w:date="2012-08-10T08:15:00Z">
                    <w:rPr>
                      <w:rFonts w:ascii="Times New Roman" w:eastAsia="Times New Roman" w:hAnsi="Times New Roman" w:cstheme="majorBidi"/>
                      <w:b/>
                      <w:bCs/>
                      <w:color w:val="4F81BD" w:themeColor="accent1"/>
                      <w:sz w:val="24"/>
                      <w:szCs w:val="26"/>
                    </w:rPr>
                  </w:rPrChange>
                </w:rPr>
                <w:t>ModuleID</w:t>
              </w:r>
              <w:proofErr w:type="spellEnd"/>
              <w:r w:rsidRPr="00303364">
                <w:rPr>
                  <w:rFonts w:eastAsia="Times New Roman" w:cstheme="minorHAnsi"/>
                  <w:sz w:val="24"/>
                  <w:szCs w:val="24"/>
                  <w:rPrChange w:id="14641" w:author="DuyNgo" w:date="2012-08-10T08:15:00Z">
                    <w:rPr>
                      <w:rFonts w:ascii="Times New Roman" w:eastAsia="Times New Roman" w:hAnsi="Times New Roman" w:cstheme="majorBidi"/>
                      <w:b/>
                      <w:bCs/>
                      <w:color w:val="4F81BD" w:themeColor="accent1"/>
                      <w:sz w:val="24"/>
                      <w:szCs w:val="26"/>
                    </w:rPr>
                  </w:rPrChange>
                </w:rPr>
                <w:t xml:space="preserve"> of project</w:t>
              </w:r>
            </w:ins>
          </w:p>
        </w:tc>
        <w:tc>
          <w:tcPr>
            <w:tcW w:w="4302" w:type="dxa"/>
            <w:gridSpan w:val="2"/>
            <w:vAlign w:val="bottom"/>
          </w:tcPr>
          <w:p w:rsidR="00771246" w:rsidRPr="00303364" w:rsidRDefault="00771246" w:rsidP="00227BA2">
            <w:pPr>
              <w:spacing w:line="240" w:lineRule="auto"/>
              <w:jc w:val="right"/>
              <w:rPr>
                <w:ins w:id="14642" w:author="DuyNgo" w:date="2012-08-10T07:43:00Z"/>
                <w:rFonts w:eastAsia="Times New Roman" w:cstheme="minorHAnsi"/>
                <w:sz w:val="24"/>
                <w:szCs w:val="24"/>
                <w:rPrChange w:id="14643" w:author="DuyNgo" w:date="2012-08-10T08:15:00Z">
                  <w:rPr>
                    <w:ins w:id="14644"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645" w:author="DuyNgo" w:date="2012-08-10T07:43:00Z"/>
                <w:rFonts w:eastAsia="Times New Roman" w:cstheme="minorHAnsi"/>
                <w:sz w:val="24"/>
                <w:szCs w:val="24"/>
                <w:rPrChange w:id="14646" w:author="DuyNgo" w:date="2012-08-10T08:15:00Z">
                  <w:rPr>
                    <w:ins w:id="14647"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648" w:author="DuyNgo" w:date="2012-08-10T07:43:00Z"/>
                <w:rFonts w:eastAsia="Times New Roman" w:cstheme="minorHAnsi"/>
                <w:sz w:val="24"/>
                <w:szCs w:val="24"/>
                <w:rPrChange w:id="14649" w:author="DuyNgo" w:date="2012-08-10T08:15:00Z">
                  <w:rPr>
                    <w:ins w:id="1465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651" w:author="DuyNgo" w:date="2012-08-10T07:43:00Z"/>
                <w:rFonts w:eastAsia="Times New Roman" w:cstheme="minorHAnsi"/>
                <w:sz w:val="24"/>
                <w:szCs w:val="24"/>
                <w:rPrChange w:id="14652" w:author="DuyNgo" w:date="2012-08-10T08:15:00Z">
                  <w:rPr>
                    <w:ins w:id="1465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654" w:author="DuyNgo" w:date="2012-08-10T07:43:00Z"/>
                <w:rFonts w:eastAsia="Times New Roman" w:cstheme="minorHAnsi"/>
                <w:sz w:val="24"/>
                <w:szCs w:val="24"/>
                <w:rPrChange w:id="14655" w:author="DuyNgo" w:date="2012-08-10T08:15:00Z">
                  <w:rPr>
                    <w:ins w:id="14656" w:author="DuyNgo" w:date="2012-08-10T07:43:00Z"/>
                    <w:rFonts w:ascii="Times New Roman" w:eastAsia="Times New Roman" w:hAnsi="Times New Roman"/>
                    <w:sz w:val="24"/>
                  </w:rPr>
                </w:rPrChange>
              </w:rPr>
            </w:pPr>
          </w:p>
        </w:tc>
      </w:tr>
      <w:tr w:rsidR="00771246" w:rsidRPr="00303364" w:rsidTr="00227BA2">
        <w:trPr>
          <w:trHeight w:val="255"/>
          <w:ins w:id="1465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658" w:author="DuyNgo" w:date="2012-08-10T07:43:00Z"/>
                <w:rFonts w:eastAsia="Times New Roman" w:cstheme="minorHAnsi"/>
                <w:sz w:val="24"/>
                <w:szCs w:val="24"/>
                <w:rPrChange w:id="14659" w:author="DuyNgo" w:date="2012-08-10T08:15:00Z">
                  <w:rPr>
                    <w:ins w:id="14660" w:author="DuyNgo" w:date="2012-08-10T07:43:00Z"/>
                    <w:rFonts w:ascii="Times New Roman" w:eastAsia="Times New Roman" w:hAnsi="Times New Roman" w:cs="Tahoma"/>
                    <w:color w:val="000000"/>
                    <w:sz w:val="24"/>
                    <w:szCs w:val="20"/>
                  </w:rPr>
                </w:rPrChange>
              </w:rPr>
            </w:pPr>
            <w:ins w:id="14661" w:author="DuyNgo" w:date="2012-08-10T07:43:00Z">
              <w:r w:rsidRPr="00303364">
                <w:rPr>
                  <w:rFonts w:eastAsia="Times New Roman" w:cstheme="minorHAnsi"/>
                  <w:sz w:val="24"/>
                  <w:szCs w:val="24"/>
                  <w:rPrChange w:id="14662" w:author="DuyNgo" w:date="2012-08-10T08:15:00Z">
                    <w:rPr>
                      <w:rFonts w:ascii="Times New Roman" w:eastAsia="Times New Roman" w:hAnsi="Times New Roman" w:cstheme="majorBidi"/>
                      <w:b/>
                      <w:bCs/>
                      <w:color w:val="4F81BD" w:themeColor="accent1"/>
                      <w:sz w:val="24"/>
                      <w:szCs w:val="26"/>
                    </w:rPr>
                  </w:rPrChange>
                </w:rPr>
                <w:t>15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663" w:author="DuyNgo" w:date="2012-08-10T07:43:00Z"/>
                <w:rFonts w:eastAsia="Times New Roman" w:cstheme="minorHAnsi"/>
                <w:sz w:val="24"/>
                <w:szCs w:val="24"/>
                <w:rPrChange w:id="14664" w:author="DuyNgo" w:date="2012-08-10T08:15:00Z">
                  <w:rPr>
                    <w:ins w:id="14665" w:author="DuyNgo" w:date="2012-08-10T07:43:00Z"/>
                    <w:rFonts w:ascii="Times New Roman" w:eastAsia="Times New Roman" w:hAnsi="Times New Roman" w:cs="Tahoma"/>
                    <w:color w:val="000000"/>
                    <w:sz w:val="24"/>
                    <w:szCs w:val="20"/>
                  </w:rPr>
                </w:rPrChange>
              </w:rPr>
            </w:pPr>
            <w:proofErr w:type="spellStart"/>
            <w:ins w:id="14666" w:author="DuyNgo" w:date="2012-08-10T07:43:00Z">
              <w:r w:rsidRPr="00303364">
                <w:rPr>
                  <w:rFonts w:eastAsia="Times New Roman" w:cstheme="minorHAnsi"/>
                  <w:sz w:val="24"/>
                  <w:szCs w:val="24"/>
                  <w:rPrChange w:id="14667" w:author="DuyNgo" w:date="2012-08-10T08:15:00Z">
                    <w:rPr>
                      <w:rFonts w:ascii="Times New Roman" w:eastAsia="Times New Roman" w:hAnsi="Times New Roman" w:cstheme="majorBidi"/>
                      <w:b/>
                      <w:bCs/>
                      <w:color w:val="4F81BD" w:themeColor="accent1"/>
                      <w:sz w:val="24"/>
                      <w:szCs w:val="26"/>
                    </w:rPr>
                  </w:rPrChange>
                </w:rPr>
                <w:t>CostID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668" w:author="DuyNgo" w:date="2012-08-10T07:43:00Z"/>
                <w:rFonts w:eastAsia="Times New Roman" w:cstheme="minorHAnsi"/>
                <w:sz w:val="24"/>
                <w:szCs w:val="24"/>
                <w:rPrChange w:id="14669" w:author="DuyNgo" w:date="2012-08-10T08:15:00Z">
                  <w:rPr>
                    <w:ins w:id="14670" w:author="DuyNgo" w:date="2012-08-10T07:43:00Z"/>
                    <w:rFonts w:ascii="Times New Roman" w:eastAsia="Times New Roman" w:hAnsi="Times New Roman" w:cs="Tahoma"/>
                    <w:color w:val="000000"/>
                    <w:sz w:val="24"/>
                    <w:szCs w:val="20"/>
                  </w:rPr>
                </w:rPrChange>
              </w:rPr>
            </w:pPr>
            <w:ins w:id="14671" w:author="DuyNgo" w:date="2012-08-10T07:43:00Z">
              <w:r w:rsidRPr="00303364">
                <w:rPr>
                  <w:rFonts w:eastAsia="Times New Roman" w:cstheme="minorHAnsi"/>
                  <w:sz w:val="24"/>
                  <w:szCs w:val="24"/>
                  <w:rPrChange w:id="14672"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673" w:author="DuyNgo" w:date="2012-08-10T07:43:00Z"/>
                <w:rFonts w:eastAsia="Times New Roman" w:cstheme="minorHAnsi"/>
                <w:sz w:val="24"/>
                <w:szCs w:val="24"/>
                <w:rPrChange w:id="14674" w:author="DuyNgo" w:date="2012-08-10T08:15:00Z">
                  <w:rPr>
                    <w:ins w:id="14675" w:author="DuyNgo" w:date="2012-08-10T07:43:00Z"/>
                    <w:rFonts w:ascii="Times New Roman" w:eastAsia="Times New Roman" w:hAnsi="Times New Roman" w:cs="Tahoma"/>
                    <w:color w:val="000000"/>
                    <w:sz w:val="24"/>
                    <w:szCs w:val="20"/>
                  </w:rPr>
                </w:rPrChange>
              </w:rPr>
            </w:pPr>
            <w:ins w:id="14676" w:author="DuyNgo" w:date="2012-08-10T07:43:00Z">
              <w:r w:rsidRPr="00303364">
                <w:rPr>
                  <w:rFonts w:eastAsia="Times New Roman" w:cstheme="minorHAnsi"/>
                  <w:sz w:val="24"/>
                  <w:szCs w:val="24"/>
                  <w:rPrChange w:id="14677"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678" w:author="DuyNgo" w:date="2012-08-10T07:43:00Z"/>
                <w:rFonts w:eastAsia="Times New Roman" w:cstheme="minorHAnsi"/>
                <w:sz w:val="24"/>
                <w:szCs w:val="24"/>
                <w:rPrChange w:id="14679" w:author="DuyNgo" w:date="2012-08-10T08:15:00Z">
                  <w:rPr>
                    <w:ins w:id="1468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681" w:author="DuyNgo" w:date="2012-08-10T07:43:00Z"/>
                <w:rFonts w:eastAsia="Times New Roman" w:cstheme="minorHAnsi"/>
                <w:sz w:val="24"/>
                <w:szCs w:val="24"/>
                <w:rPrChange w:id="14682" w:author="DuyNgo" w:date="2012-08-10T08:15:00Z">
                  <w:rPr>
                    <w:ins w:id="1468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684" w:author="DuyNgo" w:date="2012-08-10T07:43:00Z"/>
                <w:rFonts w:eastAsia="Times New Roman" w:cstheme="minorHAnsi"/>
                <w:sz w:val="24"/>
                <w:szCs w:val="24"/>
                <w:rPrChange w:id="14685" w:author="DuyNgo" w:date="2012-08-10T08:15:00Z">
                  <w:rPr>
                    <w:ins w:id="14686" w:author="DuyNgo" w:date="2012-08-10T07:43:00Z"/>
                    <w:rFonts w:ascii="Times New Roman" w:eastAsia="Times New Roman" w:hAnsi="Times New Roman" w:cs="Tahoma"/>
                    <w:color w:val="000000"/>
                    <w:sz w:val="24"/>
                    <w:szCs w:val="20"/>
                  </w:rPr>
                </w:rPrChange>
              </w:rPr>
            </w:pPr>
            <w:ins w:id="14687" w:author="DuyNgo" w:date="2012-08-10T07:43:00Z">
              <w:r w:rsidRPr="00303364">
                <w:rPr>
                  <w:rFonts w:eastAsia="Times New Roman" w:cstheme="minorHAnsi"/>
                  <w:sz w:val="24"/>
                  <w:szCs w:val="24"/>
                  <w:rPrChange w:id="14688"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689" w:author="DuyNgo" w:date="2012-08-10T07:43:00Z"/>
                <w:rFonts w:eastAsia="Times New Roman" w:cstheme="minorHAnsi"/>
                <w:sz w:val="24"/>
                <w:szCs w:val="24"/>
                <w:rPrChange w:id="14690" w:author="DuyNgo" w:date="2012-08-10T08:15:00Z">
                  <w:rPr>
                    <w:ins w:id="14691" w:author="DuyNgo" w:date="2012-08-10T07:43:00Z"/>
                    <w:rFonts w:ascii="Times New Roman" w:eastAsia="Times New Roman" w:hAnsi="Times New Roman" w:cs="Tahoma"/>
                    <w:color w:val="000000"/>
                    <w:sz w:val="24"/>
                    <w:szCs w:val="20"/>
                  </w:rPr>
                </w:rPrChange>
              </w:rPr>
            </w:pPr>
            <w:ins w:id="14692" w:author="DuyNgo" w:date="2012-08-10T07:43:00Z">
              <w:r w:rsidRPr="00303364">
                <w:rPr>
                  <w:rFonts w:eastAsia="Times New Roman" w:cstheme="minorHAnsi"/>
                  <w:sz w:val="24"/>
                  <w:szCs w:val="24"/>
                  <w:rPrChange w:id="14693"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4694" w:author="DuyNgo" w:date="2012-08-10T08:15:00Z">
                    <w:rPr>
                      <w:rFonts w:ascii="Times New Roman" w:eastAsia="Times New Roman" w:hAnsi="Times New Roman" w:cstheme="majorBidi"/>
                      <w:b/>
                      <w:bCs/>
                      <w:color w:val="4F81BD" w:themeColor="accent1"/>
                      <w:sz w:val="24"/>
                      <w:szCs w:val="26"/>
                    </w:rPr>
                  </w:rPrChange>
                </w:rPr>
                <w:t>CostID</w:t>
              </w:r>
              <w:proofErr w:type="spellEnd"/>
              <w:r w:rsidRPr="00303364">
                <w:rPr>
                  <w:rFonts w:eastAsia="Times New Roman" w:cstheme="minorHAnsi"/>
                  <w:sz w:val="24"/>
                  <w:szCs w:val="24"/>
                  <w:rPrChange w:id="14695" w:author="DuyNgo" w:date="2012-08-10T08:15:00Z">
                    <w:rPr>
                      <w:rFonts w:ascii="Times New Roman" w:eastAsia="Times New Roman" w:hAnsi="Times New Roman" w:cstheme="majorBidi"/>
                      <w:b/>
                      <w:bCs/>
                      <w:color w:val="4F81BD" w:themeColor="accent1"/>
                      <w:sz w:val="24"/>
                      <w:szCs w:val="26"/>
                    </w:rPr>
                  </w:rPrChange>
                </w:rPr>
                <w:t xml:space="preserve"> of project</w:t>
              </w:r>
            </w:ins>
          </w:p>
        </w:tc>
        <w:tc>
          <w:tcPr>
            <w:tcW w:w="4302" w:type="dxa"/>
            <w:gridSpan w:val="2"/>
            <w:vAlign w:val="bottom"/>
          </w:tcPr>
          <w:p w:rsidR="00771246" w:rsidRPr="00303364" w:rsidRDefault="00771246" w:rsidP="00227BA2">
            <w:pPr>
              <w:spacing w:line="240" w:lineRule="auto"/>
              <w:jc w:val="right"/>
              <w:rPr>
                <w:ins w:id="14696" w:author="DuyNgo" w:date="2012-08-10T07:43:00Z"/>
                <w:rFonts w:eastAsia="Times New Roman" w:cstheme="minorHAnsi"/>
                <w:sz w:val="24"/>
                <w:szCs w:val="24"/>
                <w:rPrChange w:id="14697" w:author="DuyNgo" w:date="2012-08-10T08:15:00Z">
                  <w:rPr>
                    <w:ins w:id="14698"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699" w:author="DuyNgo" w:date="2012-08-10T07:43:00Z"/>
                <w:rFonts w:eastAsia="Times New Roman" w:cstheme="minorHAnsi"/>
                <w:sz w:val="24"/>
                <w:szCs w:val="24"/>
                <w:rPrChange w:id="14700" w:author="DuyNgo" w:date="2012-08-10T08:15:00Z">
                  <w:rPr>
                    <w:ins w:id="14701"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702" w:author="DuyNgo" w:date="2012-08-10T07:43:00Z"/>
                <w:rFonts w:eastAsia="Times New Roman" w:cstheme="minorHAnsi"/>
                <w:sz w:val="24"/>
                <w:szCs w:val="24"/>
                <w:rPrChange w:id="14703" w:author="DuyNgo" w:date="2012-08-10T08:15:00Z">
                  <w:rPr>
                    <w:ins w:id="1470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705" w:author="DuyNgo" w:date="2012-08-10T07:43:00Z"/>
                <w:rFonts w:eastAsia="Times New Roman" w:cstheme="minorHAnsi"/>
                <w:sz w:val="24"/>
                <w:szCs w:val="24"/>
                <w:rPrChange w:id="14706" w:author="DuyNgo" w:date="2012-08-10T08:15:00Z">
                  <w:rPr>
                    <w:ins w:id="1470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708" w:author="DuyNgo" w:date="2012-08-10T07:43:00Z"/>
                <w:rFonts w:eastAsia="Times New Roman" w:cstheme="minorHAnsi"/>
                <w:sz w:val="24"/>
                <w:szCs w:val="24"/>
                <w:rPrChange w:id="14709" w:author="DuyNgo" w:date="2012-08-10T08:15:00Z">
                  <w:rPr>
                    <w:ins w:id="14710" w:author="DuyNgo" w:date="2012-08-10T07:43:00Z"/>
                    <w:rFonts w:ascii="Times New Roman" w:eastAsia="Times New Roman" w:hAnsi="Times New Roman"/>
                    <w:sz w:val="24"/>
                  </w:rPr>
                </w:rPrChange>
              </w:rPr>
            </w:pPr>
          </w:p>
        </w:tc>
      </w:tr>
      <w:tr w:rsidR="00771246" w:rsidRPr="00303364" w:rsidTr="00227BA2">
        <w:trPr>
          <w:gridAfter w:val="3"/>
          <w:wAfter w:w="10424" w:type="dxa"/>
          <w:trHeight w:val="255"/>
          <w:ins w:id="14711" w:author="DuyNgo" w:date="2012-08-10T07:43:00Z"/>
        </w:trPr>
        <w:tc>
          <w:tcPr>
            <w:tcW w:w="4163" w:type="dxa"/>
            <w:gridSpan w:val="4"/>
            <w:vAlign w:val="bottom"/>
          </w:tcPr>
          <w:p w:rsidR="00771246" w:rsidRPr="00303364" w:rsidRDefault="00771246" w:rsidP="00227BA2">
            <w:pPr>
              <w:spacing w:line="240" w:lineRule="auto"/>
              <w:jc w:val="right"/>
              <w:rPr>
                <w:ins w:id="14712" w:author="DuyNgo" w:date="2012-08-10T07:43:00Z"/>
                <w:rFonts w:eastAsia="Times New Roman" w:cstheme="minorHAnsi"/>
                <w:sz w:val="24"/>
                <w:szCs w:val="24"/>
                <w:rPrChange w:id="14713" w:author="DuyNgo" w:date="2012-08-10T08:15:00Z">
                  <w:rPr>
                    <w:ins w:id="14714"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715" w:author="DuyNgo" w:date="2012-08-10T07:43:00Z"/>
                <w:rFonts w:eastAsia="Times New Roman" w:cstheme="minorHAnsi"/>
                <w:sz w:val="24"/>
                <w:szCs w:val="24"/>
                <w:rPrChange w:id="14716" w:author="DuyNgo" w:date="2012-08-10T08:15:00Z">
                  <w:rPr>
                    <w:ins w:id="14717" w:author="DuyNgo" w:date="2012-08-10T07:43:00Z"/>
                    <w:rFonts w:ascii="Times New Roman" w:eastAsia="Times New Roman" w:hAnsi="Times New Roman"/>
                    <w:sz w:val="24"/>
                  </w:rPr>
                </w:rPrChange>
              </w:rPr>
            </w:pPr>
          </w:p>
        </w:tc>
        <w:tc>
          <w:tcPr>
            <w:tcW w:w="3054" w:type="dxa"/>
            <w:gridSpan w:val="5"/>
            <w:vAlign w:val="bottom"/>
          </w:tcPr>
          <w:p w:rsidR="00771246" w:rsidRPr="00303364" w:rsidRDefault="00771246" w:rsidP="00227BA2">
            <w:pPr>
              <w:spacing w:line="240" w:lineRule="auto"/>
              <w:rPr>
                <w:ins w:id="14718" w:author="DuyNgo" w:date="2012-08-10T07:43:00Z"/>
                <w:rFonts w:eastAsia="Times New Roman" w:cstheme="minorHAnsi"/>
                <w:sz w:val="24"/>
                <w:szCs w:val="24"/>
                <w:rPrChange w:id="14719" w:author="DuyNgo" w:date="2012-08-10T08:15:00Z">
                  <w:rPr>
                    <w:ins w:id="14720" w:author="DuyNgo" w:date="2012-08-10T07:43:00Z"/>
                    <w:rFonts w:ascii="Times New Roman" w:eastAsia="Times New Roman" w:hAnsi="Times New Roman"/>
                    <w:sz w:val="24"/>
                  </w:rPr>
                </w:rPrChange>
              </w:rPr>
            </w:pPr>
          </w:p>
        </w:tc>
        <w:tc>
          <w:tcPr>
            <w:tcW w:w="4308" w:type="dxa"/>
            <w:gridSpan w:val="2"/>
            <w:vAlign w:val="bottom"/>
          </w:tcPr>
          <w:p w:rsidR="00771246" w:rsidRPr="00303364" w:rsidRDefault="00771246" w:rsidP="00227BA2">
            <w:pPr>
              <w:spacing w:line="240" w:lineRule="auto"/>
              <w:rPr>
                <w:ins w:id="14721" w:author="DuyNgo" w:date="2012-08-10T07:43:00Z"/>
                <w:rFonts w:eastAsia="Times New Roman" w:cstheme="minorHAnsi"/>
                <w:sz w:val="24"/>
                <w:szCs w:val="24"/>
                <w:rPrChange w:id="14722" w:author="DuyNgo" w:date="2012-08-10T08:15:00Z">
                  <w:rPr>
                    <w:ins w:id="14723" w:author="DuyNgo" w:date="2012-08-10T07:43:00Z"/>
                    <w:rFonts w:ascii="Times New Roman" w:eastAsia="Times New Roman" w:hAnsi="Times New Roman"/>
                    <w:sz w:val="24"/>
                  </w:rPr>
                </w:rPrChange>
              </w:rPr>
            </w:pPr>
          </w:p>
        </w:tc>
        <w:tc>
          <w:tcPr>
            <w:tcW w:w="3782" w:type="dxa"/>
            <w:gridSpan w:val="2"/>
            <w:vAlign w:val="bottom"/>
          </w:tcPr>
          <w:p w:rsidR="00771246" w:rsidRPr="00303364" w:rsidRDefault="00771246" w:rsidP="00227BA2">
            <w:pPr>
              <w:spacing w:line="240" w:lineRule="auto"/>
              <w:rPr>
                <w:ins w:id="14724" w:author="DuyNgo" w:date="2012-08-10T07:43:00Z"/>
                <w:rFonts w:eastAsia="Times New Roman" w:cstheme="minorHAnsi"/>
                <w:sz w:val="24"/>
                <w:szCs w:val="24"/>
                <w:rPrChange w:id="14725" w:author="DuyNgo" w:date="2012-08-10T08:15:00Z">
                  <w:rPr>
                    <w:ins w:id="14726" w:author="DuyNgo" w:date="2012-08-10T07:43:00Z"/>
                    <w:rFonts w:ascii="Times New Roman" w:eastAsia="Times New Roman" w:hAnsi="Times New Roman"/>
                    <w:sz w:val="24"/>
                  </w:rPr>
                </w:rPrChange>
              </w:rPr>
            </w:pPr>
          </w:p>
        </w:tc>
        <w:tc>
          <w:tcPr>
            <w:tcW w:w="3790" w:type="dxa"/>
            <w:gridSpan w:val="2"/>
            <w:vAlign w:val="bottom"/>
          </w:tcPr>
          <w:p w:rsidR="00771246" w:rsidRPr="00303364" w:rsidRDefault="00771246" w:rsidP="00227BA2">
            <w:pPr>
              <w:spacing w:line="240" w:lineRule="auto"/>
              <w:rPr>
                <w:ins w:id="14727" w:author="DuyNgo" w:date="2012-08-10T07:43:00Z"/>
                <w:rFonts w:eastAsia="Times New Roman" w:cstheme="minorHAnsi"/>
                <w:sz w:val="24"/>
                <w:szCs w:val="24"/>
                <w:rPrChange w:id="14728" w:author="DuyNgo" w:date="2012-08-10T08:15:00Z">
                  <w:rPr>
                    <w:ins w:id="14729" w:author="DuyNgo" w:date="2012-08-10T07:43:00Z"/>
                    <w:rFonts w:ascii="Times New Roman" w:eastAsia="Times New Roman" w:hAnsi="Times New Roman"/>
                    <w:sz w:val="24"/>
                  </w:rPr>
                </w:rPrChange>
              </w:rPr>
            </w:pPr>
          </w:p>
        </w:tc>
      </w:tr>
      <w:tr w:rsidR="00771246" w:rsidRPr="00303364" w:rsidTr="00227BA2">
        <w:trPr>
          <w:gridAfter w:val="8"/>
          <w:wAfter w:w="19481" w:type="dxa"/>
          <w:trHeight w:val="322"/>
          <w:ins w:id="14730"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hd w:val="clear" w:color="FFFFCC" w:fill="FFFFFF"/>
              <w:spacing w:before="100" w:beforeAutospacing="1" w:after="100" w:afterAutospacing="1" w:line="240" w:lineRule="auto"/>
              <w:rPr>
                <w:ins w:id="14731" w:author="DuyNgo" w:date="2012-08-10T07:43:00Z"/>
                <w:rFonts w:eastAsia="Times New Roman" w:cstheme="minorHAnsi"/>
                <w:b/>
                <w:bCs/>
                <w:color w:val="FFFF00"/>
                <w:sz w:val="24"/>
                <w:szCs w:val="24"/>
                <w:rPrChange w:id="14732" w:author="DuyNgo" w:date="2012-08-10T08:15:00Z">
                  <w:rPr>
                    <w:ins w:id="14733" w:author="DuyNgo" w:date="2012-08-10T07:43:00Z"/>
                    <w:rFonts w:ascii="Times New Roman" w:eastAsia="Times New Roman" w:hAnsi="Times New Roman" w:cs="Tahoma"/>
                    <w:b/>
                    <w:bCs/>
                    <w:color w:val="FFFF00"/>
                    <w:sz w:val="24"/>
                    <w:szCs w:val="20"/>
                  </w:rPr>
                </w:rPrChange>
              </w:rPr>
            </w:pPr>
            <w:ins w:id="14734" w:author="DuyNgo" w:date="2012-08-10T07:43:00Z">
              <w:r w:rsidRPr="00303364">
                <w:rPr>
                  <w:rFonts w:eastAsia="Times New Roman" w:cstheme="minorHAnsi"/>
                  <w:b/>
                  <w:bCs/>
                  <w:color w:val="FFFF00"/>
                  <w:sz w:val="24"/>
                  <w:szCs w:val="24"/>
                  <w:rPrChange w:id="14735" w:author="DuyNgo" w:date="2012-08-10T08:15:00Z">
                    <w:rPr>
                      <w:rFonts w:ascii="Times New Roman" w:eastAsia="Times New Roman" w:hAnsi="Times New Roman" w:cstheme="majorBidi"/>
                      <w:b/>
                      <w:bCs/>
                      <w:color w:val="FFFF00"/>
                      <w:sz w:val="24"/>
                      <w:szCs w:val="26"/>
                    </w:rPr>
                  </w:rPrChange>
                </w:rPr>
                <w:t>Stage table</w:t>
              </w:r>
            </w:ins>
          </w:p>
        </w:tc>
      </w:tr>
      <w:tr w:rsidR="00771246" w:rsidRPr="00303364" w:rsidTr="00227BA2">
        <w:trPr>
          <w:gridAfter w:val="8"/>
          <w:wAfter w:w="19481" w:type="dxa"/>
          <w:trHeight w:val="255"/>
          <w:ins w:id="14736"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rPr>
                <w:ins w:id="14737" w:author="DuyNgo" w:date="2012-08-10T07:43:00Z"/>
                <w:rFonts w:eastAsia="Times New Roman" w:cstheme="minorHAnsi"/>
                <w:b/>
                <w:sz w:val="24"/>
                <w:szCs w:val="24"/>
                <w:rPrChange w:id="14738" w:author="DuyNgo" w:date="2012-08-10T08:15:00Z">
                  <w:rPr>
                    <w:ins w:id="14739" w:author="DuyNgo" w:date="2012-08-10T07:43:00Z"/>
                    <w:rFonts w:ascii="Times New Roman" w:eastAsia="Times New Roman" w:hAnsi="Times New Roman" w:cs="Tahoma"/>
                    <w:b/>
                    <w:color w:val="000000"/>
                    <w:sz w:val="24"/>
                    <w:szCs w:val="20"/>
                  </w:rPr>
                </w:rPrChange>
              </w:rPr>
            </w:pPr>
            <w:ins w:id="14740" w:author="DuyNgo" w:date="2012-08-10T07:43:00Z">
              <w:r w:rsidRPr="00303364">
                <w:rPr>
                  <w:rFonts w:eastAsia="Times New Roman" w:cstheme="minorHAnsi"/>
                  <w:sz w:val="24"/>
                  <w:szCs w:val="24"/>
                  <w:rPrChange w:id="14741"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4742"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4743" w:author="DuyNgo" w:date="2012-08-10T07:43:00Z"/>
                <w:rFonts w:eastAsia="Times New Roman" w:cstheme="minorHAnsi"/>
                <w:b/>
                <w:bCs/>
                <w:sz w:val="24"/>
                <w:szCs w:val="24"/>
                <w:rPrChange w:id="14744" w:author="DuyNgo" w:date="2012-08-10T08:15:00Z">
                  <w:rPr>
                    <w:ins w:id="14745" w:author="DuyNgo" w:date="2012-08-10T07:43:00Z"/>
                    <w:rFonts w:ascii="Times New Roman" w:eastAsia="Times New Roman" w:hAnsi="Times New Roman" w:cs="Tahoma"/>
                    <w:b/>
                    <w:bCs/>
                    <w:color w:val="000000"/>
                    <w:sz w:val="24"/>
                    <w:szCs w:val="20"/>
                  </w:rPr>
                </w:rPrChange>
              </w:rPr>
            </w:pPr>
            <w:ins w:id="14746" w:author="DuyNgo" w:date="2012-08-10T07:43:00Z">
              <w:r w:rsidRPr="00303364">
                <w:rPr>
                  <w:rFonts w:eastAsia="Times New Roman" w:cstheme="minorHAnsi"/>
                  <w:b/>
                  <w:bCs/>
                  <w:sz w:val="24"/>
                  <w:szCs w:val="24"/>
                  <w:rPrChange w:id="14747"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hd w:val="clear" w:color="FFFFCC" w:fill="FFFFFF"/>
              <w:spacing w:before="100" w:beforeAutospacing="1" w:after="100" w:afterAutospacing="1" w:line="240" w:lineRule="auto"/>
              <w:jc w:val="center"/>
              <w:rPr>
                <w:ins w:id="14748" w:author="DuyNgo" w:date="2012-08-10T07:43:00Z"/>
                <w:rFonts w:eastAsia="Times New Roman" w:cstheme="minorHAnsi"/>
                <w:b/>
                <w:bCs/>
                <w:sz w:val="24"/>
                <w:szCs w:val="24"/>
                <w:rPrChange w:id="14749" w:author="DuyNgo" w:date="2012-08-10T08:15:00Z">
                  <w:rPr>
                    <w:ins w:id="14750" w:author="DuyNgo" w:date="2012-08-10T07:43:00Z"/>
                    <w:rFonts w:ascii="Times New Roman" w:eastAsia="Times New Roman" w:hAnsi="Times New Roman" w:cs="Tahoma"/>
                    <w:b/>
                    <w:bCs/>
                    <w:color w:val="000000"/>
                    <w:sz w:val="24"/>
                    <w:szCs w:val="20"/>
                  </w:rPr>
                </w:rPrChange>
              </w:rPr>
            </w:pPr>
            <w:ins w:id="14751" w:author="DuyNgo" w:date="2012-08-10T07:43:00Z">
              <w:r w:rsidRPr="00303364">
                <w:rPr>
                  <w:rFonts w:eastAsia="Times New Roman" w:cstheme="minorHAnsi"/>
                  <w:b/>
                  <w:bCs/>
                  <w:sz w:val="24"/>
                  <w:szCs w:val="24"/>
                  <w:rPrChange w:id="14752"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4753" w:author="DuyNgo" w:date="2012-08-10T07:43:00Z"/>
                <w:rFonts w:eastAsia="Times New Roman" w:cstheme="minorHAnsi"/>
                <w:b/>
                <w:bCs/>
                <w:sz w:val="24"/>
                <w:szCs w:val="24"/>
                <w:rPrChange w:id="14754" w:author="DuyNgo" w:date="2012-08-10T08:15:00Z">
                  <w:rPr>
                    <w:ins w:id="14755" w:author="DuyNgo" w:date="2012-08-10T07:43:00Z"/>
                    <w:rFonts w:ascii="Times New Roman" w:eastAsia="Times New Roman" w:hAnsi="Times New Roman" w:cs="Tahoma"/>
                    <w:b/>
                    <w:bCs/>
                    <w:color w:val="000000"/>
                    <w:sz w:val="24"/>
                    <w:szCs w:val="20"/>
                  </w:rPr>
                </w:rPrChange>
              </w:rPr>
            </w:pPr>
            <w:ins w:id="14756" w:author="DuyNgo" w:date="2012-08-10T07:43:00Z">
              <w:r w:rsidRPr="00303364">
                <w:rPr>
                  <w:rFonts w:eastAsia="Times New Roman" w:cstheme="minorHAnsi"/>
                  <w:b/>
                  <w:bCs/>
                  <w:sz w:val="24"/>
                  <w:szCs w:val="24"/>
                  <w:rPrChange w:id="14757"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4758" w:author="DuyNgo" w:date="2012-08-10T07:43:00Z"/>
                <w:rFonts w:eastAsia="Times New Roman" w:cstheme="minorHAnsi"/>
                <w:b/>
                <w:bCs/>
                <w:sz w:val="24"/>
                <w:szCs w:val="24"/>
                <w:rPrChange w:id="14759" w:author="DuyNgo" w:date="2012-08-10T08:15:00Z">
                  <w:rPr>
                    <w:ins w:id="14760" w:author="DuyNgo" w:date="2012-08-10T07:43:00Z"/>
                    <w:rFonts w:ascii="Times New Roman" w:eastAsia="Times New Roman" w:hAnsi="Times New Roman" w:cs="Tahoma"/>
                    <w:b/>
                    <w:bCs/>
                    <w:color w:val="000000"/>
                    <w:sz w:val="24"/>
                    <w:szCs w:val="20"/>
                  </w:rPr>
                </w:rPrChange>
              </w:rPr>
            </w:pPr>
            <w:ins w:id="14761" w:author="DuyNgo" w:date="2012-08-10T07:43:00Z">
              <w:r w:rsidRPr="00303364">
                <w:rPr>
                  <w:rFonts w:eastAsia="Times New Roman" w:cstheme="minorHAnsi"/>
                  <w:b/>
                  <w:bCs/>
                  <w:sz w:val="24"/>
                  <w:szCs w:val="24"/>
                  <w:rPrChange w:id="14762"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4763" w:author="DuyNgo" w:date="2012-08-10T07:43:00Z"/>
                <w:rFonts w:eastAsia="Times New Roman" w:cstheme="minorHAnsi"/>
                <w:b/>
                <w:bCs/>
                <w:sz w:val="24"/>
                <w:szCs w:val="24"/>
                <w:rPrChange w:id="14764" w:author="DuyNgo" w:date="2012-08-10T08:15:00Z">
                  <w:rPr>
                    <w:ins w:id="14765" w:author="DuyNgo" w:date="2012-08-10T07:43:00Z"/>
                    <w:rFonts w:ascii="Times New Roman" w:eastAsia="Times New Roman" w:hAnsi="Times New Roman" w:cs="Tahoma"/>
                    <w:b/>
                    <w:bCs/>
                    <w:color w:val="000000"/>
                    <w:sz w:val="24"/>
                    <w:szCs w:val="20"/>
                  </w:rPr>
                </w:rPrChange>
              </w:rPr>
            </w:pPr>
            <w:ins w:id="14766" w:author="DuyNgo" w:date="2012-08-10T07:43:00Z">
              <w:r w:rsidRPr="00303364">
                <w:rPr>
                  <w:rFonts w:eastAsia="Times New Roman" w:cstheme="minorHAnsi"/>
                  <w:b/>
                  <w:bCs/>
                  <w:sz w:val="24"/>
                  <w:szCs w:val="24"/>
                  <w:rPrChange w:id="14767"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4768" w:author="DuyNgo" w:date="2012-08-10T07:43:00Z"/>
                <w:rFonts w:eastAsia="Times New Roman" w:cstheme="minorHAnsi"/>
                <w:b/>
                <w:bCs/>
                <w:sz w:val="24"/>
                <w:szCs w:val="24"/>
                <w:rPrChange w:id="14769" w:author="DuyNgo" w:date="2012-08-10T08:15:00Z">
                  <w:rPr>
                    <w:ins w:id="14770" w:author="DuyNgo" w:date="2012-08-10T07:43:00Z"/>
                    <w:rFonts w:ascii="Times New Roman" w:eastAsia="Times New Roman" w:hAnsi="Times New Roman" w:cs="Tahoma"/>
                    <w:b/>
                    <w:bCs/>
                    <w:color w:val="000000"/>
                    <w:sz w:val="24"/>
                    <w:szCs w:val="20"/>
                  </w:rPr>
                </w:rPrChange>
              </w:rPr>
            </w:pPr>
            <w:ins w:id="14771" w:author="DuyNgo" w:date="2012-08-10T07:43:00Z">
              <w:r w:rsidRPr="00303364">
                <w:rPr>
                  <w:rFonts w:eastAsia="Times New Roman" w:cstheme="minorHAnsi"/>
                  <w:b/>
                  <w:bCs/>
                  <w:sz w:val="24"/>
                  <w:szCs w:val="24"/>
                  <w:rPrChange w:id="14772"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4773" w:author="DuyNgo" w:date="2012-08-10T07:43:00Z"/>
                <w:rFonts w:eastAsia="Times New Roman" w:cstheme="minorHAnsi"/>
                <w:b/>
                <w:bCs/>
                <w:sz w:val="24"/>
                <w:szCs w:val="24"/>
                <w:rPrChange w:id="14774" w:author="DuyNgo" w:date="2012-08-10T08:15:00Z">
                  <w:rPr>
                    <w:ins w:id="14775"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4776" w:author="DuyNgo" w:date="2012-08-10T07:43:00Z"/>
                <w:rFonts w:eastAsia="Times New Roman" w:cstheme="minorHAnsi"/>
                <w:b/>
                <w:bCs/>
                <w:sz w:val="24"/>
                <w:szCs w:val="24"/>
                <w:rPrChange w:id="14777" w:author="DuyNgo" w:date="2012-08-10T08:15:00Z">
                  <w:rPr>
                    <w:ins w:id="14778" w:author="DuyNgo" w:date="2012-08-10T07:43:00Z"/>
                    <w:rFonts w:ascii="Times New Roman" w:eastAsia="Times New Roman" w:hAnsi="Times New Roman"/>
                    <w:b/>
                    <w:bCs/>
                    <w:sz w:val="24"/>
                  </w:rPr>
                </w:rPrChange>
              </w:rPr>
            </w:pPr>
            <w:ins w:id="14779" w:author="DuyNgo" w:date="2012-08-10T07:43:00Z">
              <w:r w:rsidRPr="00303364">
                <w:rPr>
                  <w:rFonts w:eastAsia="Times New Roman" w:cstheme="minorHAnsi"/>
                  <w:b/>
                  <w:bCs/>
                  <w:sz w:val="24"/>
                  <w:szCs w:val="24"/>
                  <w:rPrChange w:id="14780"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8"/>
          <w:wAfter w:w="19481" w:type="dxa"/>
          <w:trHeight w:val="255"/>
          <w:ins w:id="1478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4782" w:author="DuyNgo" w:date="2012-08-10T07:43:00Z"/>
                <w:rFonts w:eastAsia="Times New Roman" w:cstheme="minorHAnsi"/>
                <w:sz w:val="24"/>
                <w:szCs w:val="24"/>
                <w:rPrChange w:id="14783" w:author="DuyNgo" w:date="2012-08-10T08:15:00Z">
                  <w:rPr>
                    <w:ins w:id="14784" w:author="DuyNgo" w:date="2012-08-10T07:43:00Z"/>
                    <w:rFonts w:ascii="Times New Roman" w:eastAsia="Times New Roman" w:hAnsi="Times New Roman" w:cs="Tahoma"/>
                    <w:color w:val="000000"/>
                    <w:sz w:val="24"/>
                    <w:szCs w:val="20"/>
                  </w:rPr>
                </w:rPrChange>
              </w:rPr>
            </w:pPr>
            <w:ins w:id="14785" w:author="DuyNgo" w:date="2012-08-10T07:43:00Z">
              <w:r w:rsidRPr="00303364">
                <w:rPr>
                  <w:rFonts w:eastAsia="Times New Roman" w:cstheme="minorHAnsi"/>
                  <w:sz w:val="24"/>
                  <w:szCs w:val="24"/>
                  <w:rPrChange w:id="14786"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787" w:author="DuyNgo" w:date="2012-08-10T07:43:00Z"/>
                <w:rFonts w:eastAsia="Times New Roman" w:cstheme="minorHAnsi"/>
                <w:sz w:val="24"/>
                <w:szCs w:val="24"/>
                <w:rPrChange w:id="14788" w:author="DuyNgo" w:date="2012-08-10T08:15:00Z">
                  <w:rPr>
                    <w:ins w:id="14789" w:author="DuyNgo" w:date="2012-08-10T07:43:00Z"/>
                    <w:rFonts w:ascii="Times New Roman" w:eastAsia="Times New Roman" w:hAnsi="Times New Roman" w:cs="Tahoma"/>
                    <w:color w:val="000000"/>
                    <w:sz w:val="24"/>
                    <w:szCs w:val="20"/>
                  </w:rPr>
                </w:rPrChange>
              </w:rPr>
            </w:pPr>
            <w:proofErr w:type="spellStart"/>
            <w:ins w:id="14790" w:author="DuyNgo" w:date="2012-08-10T07:43:00Z">
              <w:r w:rsidRPr="00303364">
                <w:rPr>
                  <w:rFonts w:eastAsia="Times New Roman" w:cstheme="minorHAnsi"/>
                  <w:sz w:val="24"/>
                  <w:szCs w:val="24"/>
                  <w:rPrChange w:id="14791" w:author="DuyNgo" w:date="2012-08-10T08:15:00Z">
                    <w:rPr>
                      <w:rFonts w:ascii="Times New Roman" w:eastAsia="Times New Roman" w:hAnsi="Times New Roman" w:cstheme="majorBidi"/>
                      <w:b/>
                      <w:bCs/>
                      <w:color w:val="4F81BD" w:themeColor="accent1"/>
                      <w:sz w:val="24"/>
                      <w:szCs w:val="26"/>
                    </w:rPr>
                  </w:rPrChange>
                </w:rPr>
                <w:t>StageID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792" w:author="DuyNgo" w:date="2012-08-10T07:43:00Z"/>
                <w:rFonts w:eastAsia="Times New Roman" w:cstheme="minorHAnsi"/>
                <w:sz w:val="24"/>
                <w:szCs w:val="24"/>
                <w:rPrChange w:id="14793" w:author="DuyNgo" w:date="2012-08-10T08:15:00Z">
                  <w:rPr>
                    <w:ins w:id="14794" w:author="DuyNgo" w:date="2012-08-10T07:43:00Z"/>
                    <w:rFonts w:ascii="Times New Roman" w:eastAsia="Times New Roman" w:hAnsi="Times New Roman" w:cs="Tahoma"/>
                    <w:color w:val="000000"/>
                    <w:sz w:val="24"/>
                    <w:szCs w:val="20"/>
                  </w:rPr>
                </w:rPrChange>
              </w:rPr>
            </w:pPr>
            <w:ins w:id="14795" w:author="DuyNgo" w:date="2012-08-10T07:43:00Z">
              <w:r w:rsidRPr="00303364">
                <w:rPr>
                  <w:rFonts w:eastAsia="Times New Roman" w:cstheme="minorHAnsi"/>
                  <w:sz w:val="24"/>
                  <w:szCs w:val="24"/>
                  <w:rPrChange w:id="14796"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797" w:author="DuyNgo" w:date="2012-08-10T07:43:00Z"/>
                <w:rFonts w:eastAsia="Times New Roman" w:cstheme="minorHAnsi"/>
                <w:sz w:val="24"/>
                <w:szCs w:val="24"/>
                <w:rPrChange w:id="14798" w:author="DuyNgo" w:date="2012-08-10T08:15:00Z">
                  <w:rPr>
                    <w:ins w:id="14799" w:author="DuyNgo" w:date="2012-08-10T07:43:00Z"/>
                    <w:rFonts w:ascii="Times New Roman" w:eastAsia="Times New Roman" w:hAnsi="Times New Roman" w:cs="Tahoma"/>
                    <w:color w:val="000000"/>
                    <w:sz w:val="24"/>
                    <w:szCs w:val="20"/>
                  </w:rPr>
                </w:rPrChange>
              </w:rPr>
            </w:pPr>
            <w:ins w:id="14800" w:author="DuyNgo" w:date="2012-08-10T07:43:00Z">
              <w:r w:rsidRPr="00303364">
                <w:rPr>
                  <w:rFonts w:eastAsia="Times New Roman" w:cstheme="minorHAnsi"/>
                  <w:sz w:val="24"/>
                  <w:szCs w:val="24"/>
                  <w:rPrChange w:id="14801"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4802" w:author="DuyNgo" w:date="2012-08-10T07:43:00Z"/>
                <w:rFonts w:eastAsia="Times New Roman" w:cstheme="minorHAnsi"/>
                <w:sz w:val="24"/>
                <w:szCs w:val="24"/>
                <w:rPrChange w:id="14803" w:author="DuyNgo" w:date="2012-08-10T08:15:00Z">
                  <w:rPr>
                    <w:ins w:id="1480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805" w:author="DuyNgo" w:date="2012-08-10T07:43:00Z"/>
                <w:rFonts w:eastAsia="Times New Roman" w:cstheme="minorHAnsi"/>
                <w:sz w:val="24"/>
                <w:szCs w:val="24"/>
                <w:rPrChange w:id="14806" w:author="DuyNgo" w:date="2012-08-10T08:15:00Z">
                  <w:rPr>
                    <w:ins w:id="1480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808" w:author="DuyNgo" w:date="2012-08-10T07:43:00Z"/>
                <w:rFonts w:eastAsia="Times New Roman" w:cstheme="minorHAnsi"/>
                <w:sz w:val="24"/>
                <w:szCs w:val="24"/>
                <w:rPrChange w:id="14809" w:author="DuyNgo" w:date="2012-08-10T08:15:00Z">
                  <w:rPr>
                    <w:ins w:id="14810" w:author="DuyNgo" w:date="2012-08-10T07:43:00Z"/>
                    <w:rFonts w:ascii="Times New Roman" w:eastAsia="Times New Roman" w:hAnsi="Times New Roman" w:cs="Tahoma"/>
                    <w:color w:val="000000"/>
                    <w:sz w:val="24"/>
                    <w:szCs w:val="20"/>
                  </w:rPr>
                </w:rPrChange>
              </w:rPr>
            </w:pPr>
            <w:ins w:id="14811" w:author="DuyNgo" w:date="2012-08-10T07:43:00Z">
              <w:r w:rsidRPr="00303364">
                <w:rPr>
                  <w:rFonts w:eastAsia="Times New Roman" w:cstheme="minorHAnsi"/>
                  <w:sz w:val="24"/>
                  <w:szCs w:val="24"/>
                  <w:rPrChange w:id="14812"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813" w:author="DuyNgo" w:date="2012-08-10T07:43:00Z"/>
                <w:rFonts w:eastAsia="Times New Roman" w:cstheme="minorHAnsi"/>
                <w:sz w:val="24"/>
                <w:szCs w:val="24"/>
                <w:rPrChange w:id="14814" w:author="DuyNgo" w:date="2012-08-10T08:15:00Z">
                  <w:rPr>
                    <w:ins w:id="14815" w:author="DuyNgo" w:date="2012-08-10T07:43:00Z"/>
                    <w:rFonts w:ascii="Times New Roman" w:eastAsia="Times New Roman" w:hAnsi="Times New Roman" w:cs="Tahoma"/>
                    <w:color w:val="000000"/>
                    <w:sz w:val="24"/>
                    <w:szCs w:val="20"/>
                  </w:rPr>
                </w:rPrChange>
              </w:rPr>
            </w:pPr>
            <w:ins w:id="14816" w:author="DuyNgo" w:date="2012-08-10T07:43:00Z">
              <w:r w:rsidRPr="00303364">
                <w:rPr>
                  <w:rFonts w:eastAsia="Times New Roman" w:cstheme="minorHAnsi"/>
                  <w:sz w:val="24"/>
                  <w:szCs w:val="24"/>
                  <w:rPrChange w:id="14817" w:author="DuyNgo" w:date="2012-08-10T08:15:00Z">
                    <w:rPr>
                      <w:rFonts w:ascii="Times New Roman" w:eastAsia="Times New Roman" w:hAnsi="Times New Roman" w:cstheme="majorBidi"/>
                      <w:b/>
                      <w:bCs/>
                      <w:color w:val="4F81BD" w:themeColor="accent1"/>
                      <w:sz w:val="24"/>
                      <w:szCs w:val="26"/>
                    </w:rPr>
                  </w:rPrChange>
                </w:rPr>
                <w:t>PK – ID of stage</w:t>
              </w:r>
            </w:ins>
          </w:p>
        </w:tc>
      </w:tr>
      <w:tr w:rsidR="00771246" w:rsidRPr="00303364" w:rsidTr="00227BA2">
        <w:trPr>
          <w:gridAfter w:val="8"/>
          <w:wAfter w:w="19481" w:type="dxa"/>
          <w:trHeight w:val="255"/>
          <w:ins w:id="1481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819" w:author="DuyNgo" w:date="2012-08-10T07:43:00Z"/>
                <w:rFonts w:eastAsia="Times New Roman" w:cstheme="minorHAnsi"/>
                <w:sz w:val="24"/>
                <w:szCs w:val="24"/>
                <w:rPrChange w:id="14820" w:author="DuyNgo" w:date="2012-08-10T08:15:00Z">
                  <w:rPr>
                    <w:ins w:id="14821" w:author="DuyNgo" w:date="2012-08-10T07:43:00Z"/>
                    <w:rFonts w:ascii="Times New Roman" w:eastAsia="Times New Roman" w:hAnsi="Times New Roman" w:cs="Tahoma"/>
                    <w:color w:val="000000"/>
                    <w:sz w:val="24"/>
                    <w:szCs w:val="20"/>
                  </w:rPr>
                </w:rPrChange>
              </w:rPr>
            </w:pPr>
            <w:ins w:id="14822" w:author="DuyNgo" w:date="2012-08-10T07:43:00Z">
              <w:r w:rsidRPr="00303364">
                <w:rPr>
                  <w:rFonts w:eastAsia="Times New Roman" w:cstheme="minorHAnsi"/>
                  <w:sz w:val="24"/>
                  <w:szCs w:val="24"/>
                  <w:rPrChange w:id="14823"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824" w:author="DuyNgo" w:date="2012-08-10T07:43:00Z"/>
                <w:rFonts w:eastAsia="Times New Roman" w:cstheme="minorHAnsi"/>
                <w:sz w:val="24"/>
                <w:szCs w:val="24"/>
                <w:rPrChange w:id="14825" w:author="DuyNgo" w:date="2012-08-10T08:15:00Z">
                  <w:rPr>
                    <w:ins w:id="14826" w:author="DuyNgo" w:date="2012-08-10T07:43:00Z"/>
                    <w:rFonts w:ascii="Times New Roman" w:eastAsia="Times New Roman" w:hAnsi="Times New Roman" w:cs="Tahoma"/>
                    <w:color w:val="000000"/>
                    <w:sz w:val="24"/>
                    <w:szCs w:val="20"/>
                  </w:rPr>
                </w:rPrChange>
              </w:rPr>
            </w:pPr>
            <w:proofErr w:type="spellStart"/>
            <w:ins w:id="14827" w:author="DuyNgo" w:date="2012-08-10T07:43:00Z">
              <w:r w:rsidRPr="00303364">
                <w:rPr>
                  <w:rFonts w:eastAsia="Times New Roman" w:cstheme="minorHAnsi"/>
                  <w:sz w:val="24"/>
                  <w:szCs w:val="24"/>
                  <w:rPrChange w:id="14828" w:author="DuyNgo" w:date="2012-08-10T08:15:00Z">
                    <w:rPr>
                      <w:rFonts w:ascii="Times New Roman" w:eastAsia="Times New Roman" w:hAnsi="Times New Roman" w:cstheme="majorBidi"/>
                      <w:b/>
                      <w:bCs/>
                      <w:color w:val="4F81BD" w:themeColor="accent1"/>
                      <w:sz w:val="24"/>
                      <w:szCs w:val="26"/>
                    </w:rPr>
                  </w:rPrChange>
                </w:rPr>
                <w:t>StageName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829" w:author="DuyNgo" w:date="2012-08-10T07:43:00Z"/>
                <w:rFonts w:eastAsia="Times New Roman" w:cstheme="minorHAnsi"/>
                <w:sz w:val="24"/>
                <w:szCs w:val="24"/>
                <w:rPrChange w:id="14830" w:author="DuyNgo" w:date="2012-08-10T08:15:00Z">
                  <w:rPr>
                    <w:ins w:id="14831" w:author="DuyNgo" w:date="2012-08-10T07:43:00Z"/>
                    <w:rFonts w:ascii="Times New Roman" w:eastAsia="Times New Roman" w:hAnsi="Times New Roman" w:cs="Tahoma"/>
                    <w:color w:val="000000"/>
                    <w:sz w:val="24"/>
                    <w:szCs w:val="20"/>
                  </w:rPr>
                </w:rPrChange>
              </w:rPr>
            </w:pPr>
            <w:ins w:id="14832" w:author="DuyNgo" w:date="2012-08-10T07:43:00Z">
              <w:r w:rsidRPr="00303364">
                <w:rPr>
                  <w:rFonts w:eastAsia="Times New Roman" w:cstheme="minorHAnsi"/>
                  <w:sz w:val="24"/>
                  <w:szCs w:val="24"/>
                  <w:rPrChange w:id="14833"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834" w:author="DuyNgo" w:date="2012-08-10T07:43:00Z"/>
                <w:rFonts w:eastAsia="Times New Roman" w:cstheme="minorHAnsi"/>
                <w:sz w:val="24"/>
                <w:szCs w:val="24"/>
                <w:rPrChange w:id="14835" w:author="DuyNgo" w:date="2012-08-10T08:15:00Z">
                  <w:rPr>
                    <w:ins w:id="14836" w:author="DuyNgo" w:date="2012-08-10T07:43:00Z"/>
                    <w:rFonts w:ascii="Times New Roman" w:eastAsia="Times New Roman" w:hAnsi="Times New Roman" w:cs="Tahoma"/>
                    <w:color w:val="000000"/>
                    <w:sz w:val="24"/>
                    <w:szCs w:val="20"/>
                  </w:rPr>
                </w:rPrChange>
              </w:rPr>
            </w:pPr>
            <w:ins w:id="14837" w:author="DuyNgo" w:date="2012-08-10T07:43:00Z">
              <w:r w:rsidRPr="00303364">
                <w:rPr>
                  <w:rStyle w:val="postbody"/>
                  <w:rFonts w:cstheme="minorHAnsi"/>
                  <w:sz w:val="24"/>
                  <w:szCs w:val="24"/>
                  <w:rPrChange w:id="14838"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839" w:author="DuyNgo" w:date="2012-08-10T07:43:00Z"/>
                <w:rFonts w:eastAsia="Times New Roman" w:cstheme="minorHAnsi"/>
                <w:sz w:val="24"/>
                <w:szCs w:val="24"/>
                <w:rPrChange w:id="14840" w:author="DuyNgo" w:date="2012-08-10T08:15:00Z">
                  <w:rPr>
                    <w:ins w:id="1484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842" w:author="DuyNgo" w:date="2012-08-10T07:43:00Z"/>
                <w:rFonts w:eastAsia="Times New Roman" w:cstheme="minorHAnsi"/>
                <w:sz w:val="24"/>
                <w:szCs w:val="24"/>
                <w:rPrChange w:id="14843" w:author="DuyNgo" w:date="2012-08-10T08:15:00Z">
                  <w:rPr>
                    <w:ins w:id="1484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4845" w:author="DuyNgo" w:date="2012-08-10T07:43:00Z"/>
                <w:rFonts w:eastAsia="Times New Roman" w:cstheme="minorHAnsi"/>
                <w:sz w:val="24"/>
                <w:szCs w:val="24"/>
                <w:rPrChange w:id="14846" w:author="DuyNgo" w:date="2012-08-10T08:15:00Z">
                  <w:rPr>
                    <w:ins w:id="14847"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848" w:author="DuyNgo" w:date="2012-08-10T07:43:00Z"/>
                <w:rFonts w:eastAsia="Times New Roman" w:cstheme="minorHAnsi"/>
                <w:sz w:val="24"/>
                <w:szCs w:val="24"/>
                <w:rPrChange w:id="14849" w:author="DuyNgo" w:date="2012-08-10T08:15:00Z">
                  <w:rPr>
                    <w:ins w:id="14850" w:author="DuyNgo" w:date="2012-08-10T07:43:00Z"/>
                    <w:rFonts w:ascii="Times New Roman" w:eastAsia="Times New Roman" w:hAnsi="Times New Roman" w:cs="Tahoma"/>
                    <w:color w:val="000000"/>
                    <w:sz w:val="24"/>
                    <w:szCs w:val="20"/>
                  </w:rPr>
                </w:rPrChange>
              </w:rPr>
            </w:pPr>
            <w:ins w:id="14851" w:author="DuyNgo" w:date="2012-08-10T07:43:00Z">
              <w:r w:rsidRPr="00303364">
                <w:rPr>
                  <w:rFonts w:eastAsia="Times New Roman" w:cstheme="minorHAnsi"/>
                  <w:sz w:val="24"/>
                  <w:szCs w:val="24"/>
                  <w:rPrChange w:id="14852" w:author="DuyNgo" w:date="2012-08-10T08:15:00Z">
                    <w:rPr>
                      <w:rFonts w:ascii="Times New Roman" w:eastAsia="Times New Roman" w:hAnsi="Times New Roman" w:cstheme="majorBidi"/>
                      <w:b/>
                      <w:bCs/>
                      <w:color w:val="4F81BD" w:themeColor="accent1"/>
                      <w:sz w:val="24"/>
                      <w:szCs w:val="26"/>
                    </w:rPr>
                  </w:rPrChange>
                </w:rPr>
                <w:t>Name of stage</w:t>
              </w:r>
            </w:ins>
          </w:p>
        </w:tc>
      </w:tr>
      <w:tr w:rsidR="00771246" w:rsidRPr="00303364" w:rsidTr="00227BA2">
        <w:trPr>
          <w:gridAfter w:val="8"/>
          <w:wAfter w:w="19481" w:type="dxa"/>
          <w:trHeight w:val="255"/>
          <w:ins w:id="1485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854" w:author="DuyNgo" w:date="2012-08-10T07:43:00Z"/>
                <w:rFonts w:eastAsia="Times New Roman" w:cstheme="minorHAnsi"/>
                <w:sz w:val="24"/>
                <w:szCs w:val="24"/>
                <w:rPrChange w:id="14855" w:author="DuyNgo" w:date="2012-08-10T08:15:00Z">
                  <w:rPr>
                    <w:ins w:id="14856" w:author="DuyNgo" w:date="2012-08-10T07:43:00Z"/>
                    <w:rFonts w:ascii="Times New Roman" w:eastAsia="Times New Roman" w:hAnsi="Times New Roman" w:cs="Tahoma"/>
                    <w:color w:val="000000"/>
                    <w:sz w:val="24"/>
                    <w:szCs w:val="20"/>
                  </w:rPr>
                </w:rPrChange>
              </w:rPr>
            </w:pPr>
            <w:ins w:id="14857" w:author="DuyNgo" w:date="2012-08-10T07:43:00Z">
              <w:r w:rsidRPr="00303364">
                <w:rPr>
                  <w:rFonts w:eastAsia="Times New Roman" w:cstheme="minorHAnsi"/>
                  <w:sz w:val="24"/>
                  <w:szCs w:val="24"/>
                  <w:rPrChange w:id="14858"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859" w:author="DuyNgo" w:date="2012-08-10T07:43:00Z"/>
                <w:rFonts w:eastAsia="Times New Roman" w:cstheme="minorHAnsi"/>
                <w:sz w:val="24"/>
                <w:szCs w:val="24"/>
                <w:rPrChange w:id="14860" w:author="DuyNgo" w:date="2012-08-10T08:15:00Z">
                  <w:rPr>
                    <w:ins w:id="14861" w:author="DuyNgo" w:date="2012-08-10T07:43:00Z"/>
                    <w:rFonts w:ascii="Times New Roman" w:eastAsia="Times New Roman" w:hAnsi="Times New Roman" w:cs="Tahoma"/>
                    <w:color w:val="000000"/>
                    <w:sz w:val="24"/>
                    <w:szCs w:val="20"/>
                  </w:rPr>
                </w:rPrChange>
              </w:rPr>
            </w:pPr>
            <w:proofErr w:type="spellStart"/>
            <w:ins w:id="14862" w:author="DuyNgo" w:date="2012-08-10T07:43:00Z">
              <w:r w:rsidRPr="00303364">
                <w:rPr>
                  <w:rFonts w:eastAsia="Times New Roman" w:cstheme="minorHAnsi"/>
                  <w:sz w:val="24"/>
                  <w:szCs w:val="24"/>
                  <w:rPrChange w:id="14863" w:author="DuyNgo" w:date="2012-08-10T08:15:00Z">
                    <w:rPr>
                      <w:rFonts w:ascii="Times New Roman" w:eastAsia="Times New Roman" w:hAnsi="Times New Roman" w:cstheme="majorBidi"/>
                      <w:b/>
                      <w:bCs/>
                      <w:color w:val="4F81BD" w:themeColor="accent1"/>
                      <w:sz w:val="24"/>
                      <w:szCs w:val="26"/>
                    </w:rPr>
                  </w:rPrChange>
                </w:rPr>
                <w:t>StandardStage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864" w:author="DuyNgo" w:date="2012-08-10T07:43:00Z"/>
                <w:rFonts w:eastAsia="Times New Roman" w:cstheme="minorHAnsi"/>
                <w:sz w:val="24"/>
                <w:szCs w:val="24"/>
                <w:rPrChange w:id="14865" w:author="DuyNgo" w:date="2012-08-10T08:15:00Z">
                  <w:rPr>
                    <w:ins w:id="14866" w:author="DuyNgo" w:date="2012-08-10T07:43:00Z"/>
                    <w:rFonts w:ascii="Times New Roman" w:eastAsia="Times New Roman" w:hAnsi="Times New Roman" w:cs="Tahoma"/>
                    <w:color w:val="000000"/>
                    <w:sz w:val="24"/>
                    <w:szCs w:val="20"/>
                  </w:rPr>
                </w:rPrChange>
              </w:rPr>
            </w:pPr>
            <w:ins w:id="14867" w:author="DuyNgo" w:date="2012-08-10T07:43:00Z">
              <w:r w:rsidRPr="00303364">
                <w:rPr>
                  <w:rFonts w:eastAsia="Times New Roman" w:cstheme="minorHAnsi"/>
                  <w:sz w:val="24"/>
                  <w:szCs w:val="24"/>
                  <w:rPrChange w:id="1486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869" w:author="DuyNgo" w:date="2012-08-10T07:43:00Z"/>
                <w:rFonts w:eastAsia="Times New Roman" w:cstheme="minorHAnsi"/>
                <w:sz w:val="24"/>
                <w:szCs w:val="24"/>
                <w:rPrChange w:id="14870" w:author="DuyNgo" w:date="2012-08-10T08:15:00Z">
                  <w:rPr>
                    <w:ins w:id="14871" w:author="DuyNgo" w:date="2012-08-10T07:43:00Z"/>
                    <w:rFonts w:ascii="Times New Roman" w:eastAsia="Times New Roman" w:hAnsi="Times New Roman" w:cs="Tahoma"/>
                    <w:color w:val="000000"/>
                    <w:sz w:val="24"/>
                    <w:szCs w:val="20"/>
                  </w:rPr>
                </w:rPrChange>
              </w:rPr>
            </w:pPr>
            <w:ins w:id="14872" w:author="DuyNgo" w:date="2012-08-10T07:43:00Z">
              <w:r w:rsidRPr="00303364">
                <w:rPr>
                  <w:rFonts w:eastAsia="Times New Roman" w:cstheme="minorHAnsi"/>
                  <w:sz w:val="24"/>
                  <w:szCs w:val="24"/>
                  <w:rPrChange w:id="14873"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874" w:author="DuyNgo" w:date="2012-08-10T07:43:00Z"/>
                <w:rFonts w:eastAsia="Times New Roman" w:cstheme="minorHAnsi"/>
                <w:sz w:val="24"/>
                <w:szCs w:val="24"/>
                <w:rPrChange w:id="14875" w:author="DuyNgo" w:date="2012-08-10T08:15:00Z">
                  <w:rPr>
                    <w:ins w:id="1487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877" w:author="DuyNgo" w:date="2012-08-10T07:43:00Z"/>
                <w:rFonts w:eastAsia="Times New Roman" w:cstheme="minorHAnsi"/>
                <w:sz w:val="24"/>
                <w:szCs w:val="24"/>
                <w:rPrChange w:id="14878" w:author="DuyNgo" w:date="2012-08-10T08:15:00Z">
                  <w:rPr>
                    <w:ins w:id="1487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4880" w:author="DuyNgo" w:date="2012-08-10T07:43:00Z"/>
                <w:rFonts w:eastAsia="Times New Roman" w:cstheme="minorHAnsi"/>
                <w:sz w:val="24"/>
                <w:szCs w:val="24"/>
                <w:rPrChange w:id="14881" w:author="DuyNgo" w:date="2012-08-10T08:15:00Z">
                  <w:rPr>
                    <w:ins w:id="14882"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883" w:author="DuyNgo" w:date="2012-08-10T07:43:00Z"/>
                <w:rFonts w:eastAsia="Times New Roman" w:cstheme="minorHAnsi"/>
                <w:sz w:val="24"/>
                <w:szCs w:val="24"/>
                <w:rPrChange w:id="14884" w:author="DuyNgo" w:date="2012-08-10T08:15:00Z">
                  <w:rPr>
                    <w:ins w:id="14885" w:author="DuyNgo" w:date="2012-08-10T07:43:00Z"/>
                    <w:rFonts w:ascii="Times New Roman" w:eastAsia="Times New Roman" w:hAnsi="Times New Roman" w:cs="Tahoma"/>
                    <w:color w:val="000000"/>
                    <w:sz w:val="24"/>
                    <w:szCs w:val="20"/>
                  </w:rPr>
                </w:rPrChange>
              </w:rPr>
            </w:pPr>
            <w:ins w:id="14886" w:author="DuyNgo" w:date="2012-08-10T07:43:00Z">
              <w:r w:rsidRPr="00303364">
                <w:rPr>
                  <w:rFonts w:eastAsia="Times New Roman" w:cstheme="minorHAnsi"/>
                  <w:sz w:val="24"/>
                  <w:szCs w:val="24"/>
                  <w:rPrChange w:id="14887" w:author="DuyNgo" w:date="2012-08-10T08:15:00Z">
                    <w:rPr>
                      <w:rFonts w:ascii="Times New Roman" w:eastAsia="Times New Roman" w:hAnsi="Times New Roman" w:cstheme="majorBidi"/>
                      <w:b/>
                      <w:bCs/>
                      <w:color w:val="4F81BD" w:themeColor="accent1"/>
                      <w:sz w:val="24"/>
                      <w:szCs w:val="26"/>
                    </w:rPr>
                  </w:rPrChange>
                </w:rPr>
                <w:t>Standard Stage</w:t>
              </w:r>
            </w:ins>
          </w:p>
        </w:tc>
      </w:tr>
      <w:tr w:rsidR="00771246" w:rsidRPr="00303364" w:rsidTr="00227BA2">
        <w:trPr>
          <w:gridAfter w:val="8"/>
          <w:wAfter w:w="19481" w:type="dxa"/>
          <w:trHeight w:val="255"/>
          <w:ins w:id="1488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4889" w:author="DuyNgo" w:date="2012-08-10T07:43:00Z"/>
                <w:rFonts w:eastAsia="Times New Roman" w:cstheme="minorHAnsi"/>
                <w:sz w:val="24"/>
                <w:szCs w:val="24"/>
                <w:rPrChange w:id="14890" w:author="DuyNgo" w:date="2012-08-10T08:15:00Z">
                  <w:rPr>
                    <w:ins w:id="14891" w:author="DuyNgo" w:date="2012-08-10T07:43:00Z"/>
                    <w:rFonts w:ascii="Times New Roman" w:eastAsia="Times New Roman" w:hAnsi="Times New Roman" w:cs="Tahoma"/>
                    <w:color w:val="000000"/>
                    <w:sz w:val="24"/>
                    <w:szCs w:val="20"/>
                  </w:rPr>
                </w:rPrChange>
              </w:rPr>
            </w:pPr>
            <w:ins w:id="14892" w:author="DuyNgo" w:date="2012-08-10T07:43:00Z">
              <w:r w:rsidRPr="00303364">
                <w:rPr>
                  <w:rFonts w:eastAsia="Times New Roman" w:cstheme="minorHAnsi"/>
                  <w:sz w:val="24"/>
                  <w:szCs w:val="24"/>
                  <w:rPrChange w:id="14893"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894" w:author="DuyNgo" w:date="2012-08-10T07:43:00Z"/>
                <w:rFonts w:eastAsia="Times New Roman" w:cstheme="minorHAnsi"/>
                <w:sz w:val="24"/>
                <w:szCs w:val="24"/>
                <w:rPrChange w:id="14895" w:author="DuyNgo" w:date="2012-08-10T08:15:00Z">
                  <w:rPr>
                    <w:ins w:id="14896" w:author="DuyNgo" w:date="2012-08-10T07:43:00Z"/>
                    <w:rFonts w:ascii="Times New Roman" w:eastAsia="Times New Roman" w:hAnsi="Times New Roman" w:cs="Tahoma"/>
                    <w:color w:val="000000"/>
                    <w:sz w:val="24"/>
                    <w:szCs w:val="20"/>
                  </w:rPr>
                </w:rPrChange>
              </w:rPr>
            </w:pPr>
            <w:proofErr w:type="spellStart"/>
            <w:ins w:id="14897" w:author="DuyNgo" w:date="2012-08-10T07:43:00Z">
              <w:r w:rsidRPr="00303364">
                <w:rPr>
                  <w:rFonts w:eastAsia="Times New Roman" w:cstheme="minorHAnsi"/>
                  <w:sz w:val="24"/>
                  <w:szCs w:val="24"/>
                  <w:rPrChange w:id="14898" w:author="DuyNgo" w:date="2012-08-10T08:15:00Z">
                    <w:rPr>
                      <w:rFonts w:ascii="Times New Roman" w:eastAsia="Times New Roman" w:hAnsi="Times New Roman" w:cstheme="majorBidi"/>
                      <w:b/>
                      <w:bCs/>
                      <w:color w:val="4F81BD" w:themeColor="accent1"/>
                      <w:sz w:val="24"/>
                      <w:szCs w:val="26"/>
                    </w:rPr>
                  </w:rPrChange>
                </w:rPr>
                <w:t>PlannedEndDate</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899" w:author="DuyNgo" w:date="2012-08-10T07:43:00Z"/>
                <w:rFonts w:eastAsia="Times New Roman" w:cstheme="minorHAnsi"/>
                <w:sz w:val="24"/>
                <w:szCs w:val="24"/>
                <w:rPrChange w:id="14900" w:author="DuyNgo" w:date="2012-08-10T08:15:00Z">
                  <w:rPr>
                    <w:ins w:id="14901" w:author="DuyNgo" w:date="2012-08-10T07:43:00Z"/>
                    <w:rFonts w:ascii="Times New Roman" w:eastAsia="Times New Roman" w:hAnsi="Times New Roman" w:cs="Tahoma"/>
                    <w:color w:val="000000"/>
                    <w:sz w:val="24"/>
                    <w:szCs w:val="20"/>
                  </w:rPr>
                </w:rPrChange>
              </w:rPr>
            </w:pPr>
            <w:ins w:id="14902" w:author="DuyNgo" w:date="2012-08-10T07:43:00Z">
              <w:r w:rsidRPr="00303364">
                <w:rPr>
                  <w:rFonts w:eastAsia="Times New Roman" w:cstheme="minorHAnsi"/>
                  <w:sz w:val="24"/>
                  <w:szCs w:val="24"/>
                  <w:rPrChange w:id="14903"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904" w:author="DuyNgo" w:date="2012-08-10T07:43:00Z"/>
                <w:rFonts w:eastAsia="Times New Roman" w:cstheme="minorHAnsi"/>
                <w:sz w:val="24"/>
                <w:szCs w:val="24"/>
                <w:rPrChange w:id="14905" w:author="DuyNgo" w:date="2012-08-10T08:15:00Z">
                  <w:rPr>
                    <w:ins w:id="14906"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907" w:author="DuyNgo" w:date="2012-08-10T07:43:00Z"/>
                <w:rFonts w:eastAsia="Times New Roman" w:cstheme="minorHAnsi"/>
                <w:sz w:val="24"/>
                <w:szCs w:val="24"/>
                <w:rPrChange w:id="14908" w:author="DuyNgo" w:date="2012-08-10T08:15:00Z">
                  <w:rPr>
                    <w:ins w:id="14909"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910" w:author="DuyNgo" w:date="2012-08-10T07:43:00Z"/>
                <w:rFonts w:eastAsia="Times New Roman" w:cstheme="minorHAnsi"/>
                <w:sz w:val="24"/>
                <w:szCs w:val="24"/>
                <w:rPrChange w:id="14911" w:author="DuyNgo" w:date="2012-08-10T08:15:00Z">
                  <w:rPr>
                    <w:ins w:id="1491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913" w:author="DuyNgo" w:date="2012-08-10T07:43:00Z"/>
                <w:rFonts w:eastAsia="Times New Roman" w:cstheme="minorHAnsi"/>
                <w:sz w:val="24"/>
                <w:szCs w:val="24"/>
                <w:rPrChange w:id="14914" w:author="DuyNgo" w:date="2012-08-10T08:15:00Z">
                  <w:rPr>
                    <w:ins w:id="1491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916" w:author="DuyNgo" w:date="2012-08-10T07:43:00Z"/>
                <w:rFonts w:eastAsia="Times New Roman" w:cstheme="minorHAnsi"/>
                <w:sz w:val="24"/>
                <w:szCs w:val="24"/>
                <w:rPrChange w:id="14917" w:author="DuyNgo" w:date="2012-08-10T08:15:00Z">
                  <w:rPr>
                    <w:ins w:id="14918" w:author="DuyNgo" w:date="2012-08-10T07:43:00Z"/>
                    <w:rFonts w:ascii="Times New Roman" w:eastAsia="Times New Roman" w:hAnsi="Times New Roman" w:cs="Tahoma"/>
                    <w:color w:val="000000"/>
                    <w:sz w:val="24"/>
                    <w:szCs w:val="20"/>
                  </w:rPr>
                </w:rPrChange>
              </w:rPr>
            </w:pPr>
            <w:ins w:id="14919" w:author="DuyNgo" w:date="2012-08-10T07:43:00Z">
              <w:r w:rsidRPr="00303364">
                <w:rPr>
                  <w:rFonts w:eastAsia="Times New Roman" w:cstheme="minorHAnsi"/>
                  <w:sz w:val="24"/>
                  <w:szCs w:val="24"/>
                  <w:rPrChange w:id="14920" w:author="DuyNgo" w:date="2012-08-10T08:15:00Z">
                    <w:rPr>
                      <w:rFonts w:ascii="Times New Roman" w:eastAsia="Times New Roman" w:hAnsi="Times New Roman" w:cstheme="majorBidi"/>
                      <w:b/>
                      <w:bCs/>
                      <w:color w:val="4F81BD" w:themeColor="accent1"/>
                      <w:sz w:val="24"/>
                      <w:szCs w:val="26"/>
                    </w:rPr>
                  </w:rPrChange>
                </w:rPr>
                <w:t>Planned end date of stage</w:t>
              </w:r>
            </w:ins>
          </w:p>
        </w:tc>
      </w:tr>
      <w:tr w:rsidR="00771246" w:rsidRPr="00303364" w:rsidTr="00227BA2">
        <w:trPr>
          <w:gridAfter w:val="8"/>
          <w:wAfter w:w="19481" w:type="dxa"/>
          <w:trHeight w:val="255"/>
          <w:ins w:id="1492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922" w:author="DuyNgo" w:date="2012-08-10T07:43:00Z"/>
                <w:rFonts w:eastAsia="Times New Roman" w:cstheme="minorHAnsi"/>
                <w:sz w:val="24"/>
                <w:szCs w:val="24"/>
                <w:rPrChange w:id="14923" w:author="DuyNgo" w:date="2012-08-10T08:15:00Z">
                  <w:rPr>
                    <w:ins w:id="14924" w:author="DuyNgo" w:date="2012-08-10T07:43:00Z"/>
                    <w:rFonts w:ascii="Times New Roman" w:eastAsia="Times New Roman" w:hAnsi="Times New Roman" w:cs="Tahoma"/>
                    <w:color w:val="000000"/>
                    <w:sz w:val="24"/>
                    <w:szCs w:val="20"/>
                  </w:rPr>
                </w:rPrChange>
              </w:rPr>
            </w:pPr>
            <w:ins w:id="14925" w:author="DuyNgo" w:date="2012-08-10T07:43:00Z">
              <w:r w:rsidRPr="00303364">
                <w:rPr>
                  <w:rFonts w:eastAsia="Times New Roman" w:cstheme="minorHAnsi"/>
                  <w:sz w:val="24"/>
                  <w:szCs w:val="24"/>
                  <w:rPrChange w:id="14926"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927" w:author="DuyNgo" w:date="2012-08-10T07:43:00Z"/>
                <w:rFonts w:eastAsia="Times New Roman" w:cstheme="minorHAnsi"/>
                <w:sz w:val="24"/>
                <w:szCs w:val="24"/>
                <w:rPrChange w:id="14928" w:author="DuyNgo" w:date="2012-08-10T08:15:00Z">
                  <w:rPr>
                    <w:ins w:id="14929" w:author="DuyNgo" w:date="2012-08-10T07:43:00Z"/>
                    <w:rFonts w:ascii="Times New Roman" w:eastAsia="Times New Roman" w:hAnsi="Times New Roman" w:cs="Tahoma"/>
                    <w:color w:val="000000"/>
                    <w:sz w:val="24"/>
                    <w:szCs w:val="20"/>
                  </w:rPr>
                </w:rPrChange>
              </w:rPr>
            </w:pPr>
            <w:proofErr w:type="spellStart"/>
            <w:ins w:id="14930" w:author="DuyNgo" w:date="2012-08-10T07:43:00Z">
              <w:r w:rsidRPr="00303364">
                <w:rPr>
                  <w:rFonts w:eastAsia="Times New Roman" w:cstheme="minorHAnsi"/>
                  <w:sz w:val="24"/>
                  <w:szCs w:val="24"/>
                  <w:rPrChange w:id="14931" w:author="DuyNgo" w:date="2012-08-10T08:15:00Z">
                    <w:rPr>
                      <w:rFonts w:ascii="Times New Roman" w:eastAsia="Times New Roman" w:hAnsi="Times New Roman" w:cstheme="majorBidi"/>
                      <w:b/>
                      <w:bCs/>
                      <w:color w:val="4F81BD" w:themeColor="accent1"/>
                      <w:sz w:val="24"/>
                      <w:szCs w:val="26"/>
                    </w:rPr>
                  </w:rPrChange>
                </w:rPr>
                <w:t>RePlannedEndDate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932" w:author="DuyNgo" w:date="2012-08-10T07:43:00Z"/>
                <w:rFonts w:eastAsia="Times New Roman" w:cstheme="minorHAnsi"/>
                <w:sz w:val="24"/>
                <w:szCs w:val="24"/>
                <w:rPrChange w:id="14933" w:author="DuyNgo" w:date="2012-08-10T08:15:00Z">
                  <w:rPr>
                    <w:ins w:id="14934" w:author="DuyNgo" w:date="2012-08-10T07:43:00Z"/>
                    <w:rFonts w:ascii="Times New Roman" w:eastAsia="Times New Roman" w:hAnsi="Times New Roman" w:cs="Tahoma"/>
                    <w:color w:val="000000"/>
                    <w:sz w:val="24"/>
                    <w:szCs w:val="20"/>
                  </w:rPr>
                </w:rPrChange>
              </w:rPr>
            </w:pPr>
            <w:ins w:id="14935" w:author="DuyNgo" w:date="2012-08-10T07:43:00Z">
              <w:r w:rsidRPr="00303364">
                <w:rPr>
                  <w:rFonts w:eastAsia="Times New Roman" w:cstheme="minorHAnsi"/>
                  <w:sz w:val="24"/>
                  <w:szCs w:val="24"/>
                  <w:rPrChange w:id="14936"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937" w:author="DuyNgo" w:date="2012-08-10T07:43:00Z"/>
                <w:rFonts w:eastAsia="Times New Roman" w:cstheme="minorHAnsi"/>
                <w:sz w:val="24"/>
                <w:szCs w:val="24"/>
                <w:rPrChange w:id="14938" w:author="DuyNgo" w:date="2012-08-10T08:15:00Z">
                  <w:rPr>
                    <w:ins w:id="14939"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940" w:author="DuyNgo" w:date="2012-08-10T07:43:00Z"/>
                <w:rFonts w:eastAsia="Times New Roman" w:cstheme="minorHAnsi"/>
                <w:sz w:val="24"/>
                <w:szCs w:val="24"/>
                <w:rPrChange w:id="14941" w:author="DuyNgo" w:date="2012-08-10T08:15:00Z">
                  <w:rPr>
                    <w:ins w:id="14942" w:author="DuyNgo" w:date="2012-08-10T07:43:00Z"/>
                    <w:rFonts w:ascii="Times New Roman" w:eastAsia="Times New Roman" w:hAnsi="Times New Roman" w:cs="Tahoma"/>
                    <w:color w:val="000000"/>
                    <w:sz w:val="24"/>
                    <w:szCs w:val="20"/>
                  </w:rPr>
                </w:rPrChange>
              </w:rPr>
            </w:pPr>
            <w:ins w:id="14943" w:author="DuyNgo" w:date="2012-08-10T07:43:00Z">
              <w:r w:rsidRPr="00303364">
                <w:rPr>
                  <w:rFonts w:eastAsia="Times New Roman" w:cstheme="minorHAnsi"/>
                  <w:sz w:val="24"/>
                  <w:szCs w:val="24"/>
                  <w:rPrChange w:id="1494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945" w:author="DuyNgo" w:date="2012-08-10T07:43:00Z"/>
                <w:rFonts w:eastAsia="Times New Roman" w:cstheme="minorHAnsi"/>
                <w:sz w:val="24"/>
                <w:szCs w:val="24"/>
                <w:rPrChange w:id="14946" w:author="DuyNgo" w:date="2012-08-10T08:15:00Z">
                  <w:rPr>
                    <w:ins w:id="1494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948" w:author="DuyNgo" w:date="2012-08-10T07:43:00Z"/>
                <w:rFonts w:eastAsia="Times New Roman" w:cstheme="minorHAnsi"/>
                <w:sz w:val="24"/>
                <w:szCs w:val="24"/>
                <w:rPrChange w:id="14949" w:author="DuyNgo" w:date="2012-08-10T08:15:00Z">
                  <w:rPr>
                    <w:ins w:id="1495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951" w:author="DuyNgo" w:date="2012-08-10T07:43:00Z"/>
                <w:rFonts w:eastAsia="Times New Roman" w:cstheme="minorHAnsi"/>
                <w:sz w:val="24"/>
                <w:szCs w:val="24"/>
                <w:rPrChange w:id="14952" w:author="DuyNgo" w:date="2012-08-10T08:15:00Z">
                  <w:rPr>
                    <w:ins w:id="14953" w:author="DuyNgo" w:date="2012-08-10T07:43:00Z"/>
                    <w:rFonts w:ascii="Times New Roman" w:eastAsia="Times New Roman" w:hAnsi="Times New Roman" w:cs="Tahoma"/>
                    <w:color w:val="000000"/>
                    <w:sz w:val="24"/>
                    <w:szCs w:val="20"/>
                  </w:rPr>
                </w:rPrChange>
              </w:rPr>
            </w:pPr>
            <w:ins w:id="14954" w:author="DuyNgo" w:date="2012-08-10T07:43:00Z">
              <w:r w:rsidRPr="00303364">
                <w:rPr>
                  <w:rFonts w:eastAsia="Times New Roman" w:cstheme="minorHAnsi"/>
                  <w:sz w:val="24"/>
                  <w:szCs w:val="24"/>
                  <w:rPrChange w:id="14955" w:author="DuyNgo" w:date="2012-08-10T08:15:00Z">
                    <w:rPr>
                      <w:rFonts w:ascii="Times New Roman" w:eastAsia="Times New Roman" w:hAnsi="Times New Roman" w:cstheme="majorBidi"/>
                      <w:b/>
                      <w:bCs/>
                      <w:color w:val="4F81BD" w:themeColor="accent1"/>
                      <w:sz w:val="24"/>
                      <w:szCs w:val="26"/>
                    </w:rPr>
                  </w:rPrChange>
                </w:rPr>
                <w:t>Re planned end date of stage</w:t>
              </w:r>
            </w:ins>
          </w:p>
        </w:tc>
      </w:tr>
      <w:tr w:rsidR="00771246" w:rsidRPr="00303364" w:rsidTr="00227BA2">
        <w:trPr>
          <w:gridAfter w:val="8"/>
          <w:wAfter w:w="19481" w:type="dxa"/>
          <w:trHeight w:val="255"/>
          <w:ins w:id="1495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957" w:author="DuyNgo" w:date="2012-08-10T07:43:00Z"/>
                <w:rFonts w:eastAsia="Times New Roman" w:cstheme="minorHAnsi"/>
                <w:sz w:val="24"/>
                <w:szCs w:val="24"/>
                <w:rPrChange w:id="14958" w:author="DuyNgo" w:date="2012-08-10T08:15:00Z">
                  <w:rPr>
                    <w:ins w:id="14959" w:author="DuyNgo" w:date="2012-08-10T07:43:00Z"/>
                    <w:rFonts w:ascii="Times New Roman" w:eastAsia="Times New Roman" w:hAnsi="Times New Roman" w:cs="Tahoma"/>
                    <w:color w:val="000000"/>
                    <w:sz w:val="24"/>
                    <w:szCs w:val="20"/>
                  </w:rPr>
                </w:rPrChange>
              </w:rPr>
            </w:pPr>
            <w:ins w:id="14960" w:author="DuyNgo" w:date="2012-08-10T07:43:00Z">
              <w:r w:rsidRPr="00303364">
                <w:rPr>
                  <w:rFonts w:eastAsia="Times New Roman" w:cstheme="minorHAnsi"/>
                  <w:sz w:val="24"/>
                  <w:szCs w:val="24"/>
                  <w:rPrChange w:id="14961"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962" w:author="DuyNgo" w:date="2012-08-10T07:43:00Z"/>
                <w:rFonts w:eastAsia="Times New Roman" w:cstheme="minorHAnsi"/>
                <w:sz w:val="24"/>
                <w:szCs w:val="24"/>
                <w:rPrChange w:id="14963" w:author="DuyNgo" w:date="2012-08-10T08:15:00Z">
                  <w:rPr>
                    <w:ins w:id="14964" w:author="DuyNgo" w:date="2012-08-10T07:43:00Z"/>
                    <w:rFonts w:ascii="Times New Roman" w:eastAsia="Times New Roman" w:hAnsi="Times New Roman" w:cs="Tahoma"/>
                    <w:color w:val="000000"/>
                    <w:sz w:val="24"/>
                    <w:szCs w:val="20"/>
                  </w:rPr>
                </w:rPrChange>
              </w:rPr>
            </w:pPr>
            <w:proofErr w:type="spellStart"/>
            <w:ins w:id="14965" w:author="DuyNgo" w:date="2012-08-10T07:43:00Z">
              <w:r w:rsidRPr="00303364">
                <w:rPr>
                  <w:rFonts w:eastAsia="Times New Roman" w:cstheme="minorHAnsi"/>
                  <w:sz w:val="24"/>
                  <w:szCs w:val="24"/>
                  <w:rPrChange w:id="14966" w:author="DuyNgo" w:date="2012-08-10T08:15:00Z">
                    <w:rPr>
                      <w:rFonts w:ascii="Times New Roman" w:eastAsia="Times New Roman" w:hAnsi="Times New Roman" w:cstheme="majorBidi"/>
                      <w:b/>
                      <w:bCs/>
                      <w:color w:val="4F81BD" w:themeColor="accent1"/>
                      <w:sz w:val="24"/>
                      <w:szCs w:val="26"/>
                    </w:rPr>
                  </w:rPrChange>
                </w:rPr>
                <w:t>ActualEndDate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967" w:author="DuyNgo" w:date="2012-08-10T07:43:00Z"/>
                <w:rFonts w:eastAsia="Times New Roman" w:cstheme="minorHAnsi"/>
                <w:sz w:val="24"/>
                <w:szCs w:val="24"/>
                <w:rPrChange w:id="14968" w:author="DuyNgo" w:date="2012-08-10T08:15:00Z">
                  <w:rPr>
                    <w:ins w:id="14969" w:author="DuyNgo" w:date="2012-08-10T07:43:00Z"/>
                    <w:rFonts w:ascii="Times New Roman" w:eastAsia="Times New Roman" w:hAnsi="Times New Roman" w:cs="Tahoma"/>
                    <w:color w:val="000000"/>
                    <w:sz w:val="24"/>
                    <w:szCs w:val="20"/>
                  </w:rPr>
                </w:rPrChange>
              </w:rPr>
            </w:pPr>
            <w:ins w:id="14970" w:author="DuyNgo" w:date="2012-08-10T07:43:00Z">
              <w:r w:rsidRPr="00303364">
                <w:rPr>
                  <w:rFonts w:eastAsia="Times New Roman" w:cstheme="minorHAnsi"/>
                  <w:sz w:val="24"/>
                  <w:szCs w:val="24"/>
                  <w:rPrChange w:id="14971"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972" w:author="DuyNgo" w:date="2012-08-10T07:43:00Z"/>
                <w:rFonts w:eastAsia="Times New Roman" w:cstheme="minorHAnsi"/>
                <w:sz w:val="24"/>
                <w:szCs w:val="24"/>
                <w:rPrChange w:id="14973" w:author="DuyNgo" w:date="2012-08-10T08:15:00Z">
                  <w:rPr>
                    <w:ins w:id="14974"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975" w:author="DuyNgo" w:date="2012-08-10T07:43:00Z"/>
                <w:rFonts w:eastAsia="Times New Roman" w:cstheme="minorHAnsi"/>
                <w:sz w:val="24"/>
                <w:szCs w:val="24"/>
                <w:rPrChange w:id="14976" w:author="DuyNgo" w:date="2012-08-10T08:15:00Z">
                  <w:rPr>
                    <w:ins w:id="14977" w:author="DuyNgo" w:date="2012-08-10T07:43:00Z"/>
                    <w:rFonts w:ascii="Times New Roman" w:eastAsia="Times New Roman" w:hAnsi="Times New Roman" w:cs="Tahoma"/>
                    <w:color w:val="000000"/>
                    <w:sz w:val="24"/>
                    <w:szCs w:val="20"/>
                  </w:rPr>
                </w:rPrChange>
              </w:rPr>
            </w:pPr>
            <w:ins w:id="14978" w:author="DuyNgo" w:date="2012-08-10T07:43:00Z">
              <w:r w:rsidRPr="00303364">
                <w:rPr>
                  <w:rFonts w:eastAsia="Times New Roman" w:cstheme="minorHAnsi"/>
                  <w:sz w:val="24"/>
                  <w:szCs w:val="24"/>
                  <w:rPrChange w:id="14979"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980" w:author="DuyNgo" w:date="2012-08-10T07:43:00Z"/>
                <w:rFonts w:eastAsia="Times New Roman" w:cstheme="minorHAnsi"/>
                <w:sz w:val="24"/>
                <w:szCs w:val="24"/>
                <w:rPrChange w:id="14981" w:author="DuyNgo" w:date="2012-08-10T08:15:00Z">
                  <w:rPr>
                    <w:ins w:id="1498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983" w:author="DuyNgo" w:date="2012-08-10T07:43:00Z"/>
                <w:rFonts w:eastAsia="Times New Roman" w:cstheme="minorHAnsi"/>
                <w:sz w:val="24"/>
                <w:szCs w:val="24"/>
                <w:rPrChange w:id="14984" w:author="DuyNgo" w:date="2012-08-10T08:15:00Z">
                  <w:rPr>
                    <w:ins w:id="1498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986" w:author="DuyNgo" w:date="2012-08-10T07:43:00Z"/>
                <w:rFonts w:eastAsia="Times New Roman" w:cstheme="minorHAnsi"/>
                <w:sz w:val="24"/>
                <w:szCs w:val="24"/>
                <w:rPrChange w:id="14987" w:author="DuyNgo" w:date="2012-08-10T08:15:00Z">
                  <w:rPr>
                    <w:ins w:id="14988" w:author="DuyNgo" w:date="2012-08-10T07:43:00Z"/>
                    <w:rFonts w:ascii="Times New Roman" w:eastAsia="Times New Roman" w:hAnsi="Times New Roman" w:cs="Tahoma"/>
                    <w:color w:val="000000"/>
                    <w:sz w:val="24"/>
                    <w:szCs w:val="20"/>
                  </w:rPr>
                </w:rPrChange>
              </w:rPr>
            </w:pPr>
            <w:ins w:id="14989" w:author="DuyNgo" w:date="2012-08-10T07:43:00Z">
              <w:r w:rsidRPr="00303364">
                <w:rPr>
                  <w:rFonts w:eastAsia="Times New Roman" w:cstheme="minorHAnsi"/>
                  <w:sz w:val="24"/>
                  <w:szCs w:val="24"/>
                  <w:rPrChange w:id="14990" w:author="DuyNgo" w:date="2012-08-10T08:15:00Z">
                    <w:rPr>
                      <w:rFonts w:ascii="Times New Roman" w:eastAsia="Times New Roman" w:hAnsi="Times New Roman" w:cstheme="majorBidi"/>
                      <w:b/>
                      <w:bCs/>
                      <w:color w:val="4F81BD" w:themeColor="accent1"/>
                      <w:sz w:val="24"/>
                      <w:szCs w:val="26"/>
                    </w:rPr>
                  </w:rPrChange>
                </w:rPr>
                <w:t>Actual end date of stage</w:t>
              </w:r>
            </w:ins>
          </w:p>
        </w:tc>
      </w:tr>
      <w:tr w:rsidR="00771246" w:rsidRPr="00303364" w:rsidTr="00227BA2">
        <w:trPr>
          <w:gridAfter w:val="8"/>
          <w:wAfter w:w="19481" w:type="dxa"/>
          <w:trHeight w:val="287"/>
          <w:ins w:id="1499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992" w:author="DuyNgo" w:date="2012-08-10T07:43:00Z"/>
                <w:rFonts w:eastAsia="Times New Roman" w:cstheme="minorHAnsi"/>
                <w:sz w:val="24"/>
                <w:szCs w:val="24"/>
                <w:rPrChange w:id="14993" w:author="DuyNgo" w:date="2012-08-10T08:15:00Z">
                  <w:rPr>
                    <w:ins w:id="14994" w:author="DuyNgo" w:date="2012-08-10T07:43:00Z"/>
                    <w:rFonts w:ascii="Times New Roman" w:eastAsia="Times New Roman" w:hAnsi="Times New Roman" w:cs="Tahoma"/>
                    <w:color w:val="000000"/>
                    <w:sz w:val="24"/>
                    <w:szCs w:val="20"/>
                  </w:rPr>
                </w:rPrChange>
              </w:rPr>
            </w:pPr>
            <w:ins w:id="14995" w:author="DuyNgo" w:date="2012-08-10T07:43:00Z">
              <w:r w:rsidRPr="00303364">
                <w:rPr>
                  <w:rFonts w:eastAsia="Times New Roman" w:cstheme="minorHAnsi"/>
                  <w:sz w:val="24"/>
                  <w:szCs w:val="24"/>
                  <w:rPrChange w:id="14996"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997" w:author="DuyNgo" w:date="2012-08-10T07:43:00Z"/>
                <w:rFonts w:eastAsia="Times New Roman" w:cstheme="minorHAnsi"/>
                <w:sz w:val="24"/>
                <w:szCs w:val="24"/>
                <w:rPrChange w:id="14998" w:author="DuyNgo" w:date="2012-08-10T08:15:00Z">
                  <w:rPr>
                    <w:ins w:id="14999" w:author="DuyNgo" w:date="2012-08-10T07:43:00Z"/>
                    <w:rFonts w:ascii="Times New Roman" w:eastAsia="Times New Roman" w:hAnsi="Times New Roman" w:cs="Tahoma"/>
                    <w:color w:val="000000"/>
                    <w:sz w:val="24"/>
                    <w:szCs w:val="20"/>
                  </w:rPr>
                </w:rPrChange>
              </w:rPr>
            </w:pPr>
            <w:ins w:id="15000" w:author="DuyNgo" w:date="2012-08-10T07:43:00Z">
              <w:r w:rsidRPr="00303364">
                <w:rPr>
                  <w:rFonts w:eastAsia="Times New Roman" w:cstheme="minorHAnsi"/>
                  <w:sz w:val="24"/>
                  <w:szCs w:val="24"/>
                  <w:rPrChange w:id="15001"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002" w:author="DuyNgo" w:date="2012-08-10T07:43:00Z"/>
                <w:rFonts w:eastAsia="Times New Roman" w:cstheme="minorHAnsi"/>
                <w:sz w:val="24"/>
                <w:szCs w:val="24"/>
                <w:rPrChange w:id="15003" w:author="DuyNgo" w:date="2012-08-10T08:15:00Z">
                  <w:rPr>
                    <w:ins w:id="15004" w:author="DuyNgo" w:date="2012-08-10T07:43:00Z"/>
                    <w:rFonts w:ascii="Times New Roman" w:eastAsia="Times New Roman" w:hAnsi="Times New Roman" w:cs="Tahoma"/>
                    <w:color w:val="000000"/>
                    <w:sz w:val="24"/>
                    <w:szCs w:val="20"/>
                  </w:rPr>
                </w:rPrChange>
              </w:rPr>
            </w:pPr>
            <w:ins w:id="15005" w:author="DuyNgo" w:date="2012-08-10T07:43:00Z">
              <w:r w:rsidRPr="00303364">
                <w:rPr>
                  <w:rFonts w:eastAsia="Times New Roman" w:cstheme="minorHAnsi"/>
                  <w:sz w:val="24"/>
                  <w:szCs w:val="24"/>
                  <w:rPrChange w:id="1500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007" w:author="DuyNgo" w:date="2012-08-10T07:43:00Z"/>
                <w:rFonts w:eastAsia="Times New Roman" w:cstheme="minorHAnsi"/>
                <w:sz w:val="24"/>
                <w:szCs w:val="24"/>
                <w:rPrChange w:id="15008" w:author="DuyNgo" w:date="2012-08-10T08:15:00Z">
                  <w:rPr>
                    <w:ins w:id="15009" w:author="DuyNgo" w:date="2012-08-10T07:43:00Z"/>
                    <w:rFonts w:ascii="Times New Roman" w:eastAsia="Times New Roman" w:hAnsi="Times New Roman" w:cs="Tahoma"/>
                    <w:color w:val="000000"/>
                    <w:sz w:val="24"/>
                    <w:szCs w:val="20"/>
                  </w:rPr>
                </w:rPrChange>
              </w:rPr>
            </w:pPr>
            <w:ins w:id="15010" w:author="DuyNgo" w:date="2012-08-10T07:43:00Z">
              <w:r w:rsidRPr="00303364">
                <w:rPr>
                  <w:rStyle w:val="postbody"/>
                  <w:rFonts w:cstheme="minorHAnsi"/>
                  <w:sz w:val="24"/>
                  <w:szCs w:val="24"/>
                  <w:rPrChange w:id="15011"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012" w:author="DuyNgo" w:date="2012-08-10T07:43:00Z"/>
                <w:rFonts w:eastAsia="Times New Roman" w:cstheme="minorHAnsi"/>
                <w:sz w:val="24"/>
                <w:szCs w:val="24"/>
                <w:rPrChange w:id="15013" w:author="DuyNgo" w:date="2012-08-10T08:15:00Z">
                  <w:rPr>
                    <w:ins w:id="15014" w:author="DuyNgo" w:date="2012-08-10T07:43:00Z"/>
                    <w:rFonts w:ascii="Times New Roman" w:eastAsia="Times New Roman" w:hAnsi="Times New Roman" w:cs="Tahoma"/>
                    <w:color w:val="000000"/>
                    <w:sz w:val="24"/>
                    <w:szCs w:val="20"/>
                  </w:rPr>
                </w:rPrChange>
              </w:rPr>
            </w:pPr>
            <w:ins w:id="15015" w:author="DuyNgo" w:date="2012-08-10T07:43:00Z">
              <w:r w:rsidRPr="00303364">
                <w:rPr>
                  <w:rFonts w:eastAsia="Times New Roman" w:cstheme="minorHAnsi"/>
                  <w:sz w:val="24"/>
                  <w:szCs w:val="24"/>
                  <w:rPrChange w:id="1501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017" w:author="DuyNgo" w:date="2012-08-10T07:43:00Z"/>
                <w:rFonts w:eastAsia="Times New Roman" w:cstheme="minorHAnsi"/>
                <w:sz w:val="24"/>
                <w:szCs w:val="24"/>
                <w:rPrChange w:id="15018" w:author="DuyNgo" w:date="2012-08-10T08:15:00Z">
                  <w:rPr>
                    <w:ins w:id="1501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020" w:author="DuyNgo" w:date="2012-08-10T07:43:00Z"/>
                <w:rFonts w:eastAsia="Times New Roman" w:cstheme="minorHAnsi"/>
                <w:sz w:val="24"/>
                <w:szCs w:val="24"/>
                <w:rPrChange w:id="15021" w:author="DuyNgo" w:date="2012-08-10T08:15:00Z">
                  <w:rPr>
                    <w:ins w:id="15022"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023" w:author="DuyNgo" w:date="2012-08-10T07:43:00Z"/>
                <w:rFonts w:eastAsia="Times New Roman" w:cstheme="minorHAnsi"/>
                <w:sz w:val="24"/>
                <w:szCs w:val="24"/>
                <w:rPrChange w:id="15024" w:author="DuyNgo" w:date="2012-08-10T08:15:00Z">
                  <w:rPr>
                    <w:ins w:id="15025" w:author="DuyNgo" w:date="2012-08-10T07:43:00Z"/>
                    <w:rFonts w:ascii="Times New Roman" w:eastAsia="Times New Roman" w:hAnsi="Times New Roman" w:cs="Tahoma"/>
                    <w:color w:val="000000"/>
                    <w:sz w:val="24"/>
                    <w:szCs w:val="20"/>
                  </w:rPr>
                </w:rPrChange>
              </w:rPr>
            </w:pPr>
            <w:ins w:id="15026" w:author="DuyNgo" w:date="2012-08-10T07:43:00Z">
              <w:r w:rsidRPr="00303364">
                <w:rPr>
                  <w:rFonts w:eastAsia="Times New Roman" w:cstheme="minorHAnsi"/>
                  <w:sz w:val="24"/>
                  <w:szCs w:val="24"/>
                  <w:rPrChange w:id="15027" w:author="DuyNgo" w:date="2012-08-10T08:15:00Z">
                    <w:rPr>
                      <w:rFonts w:ascii="Times New Roman" w:eastAsia="Times New Roman" w:hAnsi="Times New Roman" w:cstheme="majorBidi"/>
                      <w:b/>
                      <w:bCs/>
                      <w:color w:val="4F81BD" w:themeColor="accent1"/>
                      <w:sz w:val="24"/>
                      <w:szCs w:val="26"/>
                    </w:rPr>
                  </w:rPrChange>
                </w:rPr>
                <w:t>Description of stage</w:t>
              </w:r>
            </w:ins>
          </w:p>
        </w:tc>
      </w:tr>
      <w:tr w:rsidR="00771246" w:rsidRPr="00303364" w:rsidTr="00227BA2">
        <w:trPr>
          <w:gridAfter w:val="8"/>
          <w:wAfter w:w="19481" w:type="dxa"/>
          <w:trHeight w:val="287"/>
          <w:ins w:id="1502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029" w:author="DuyNgo" w:date="2012-08-10T07:43:00Z"/>
                <w:rFonts w:eastAsia="Times New Roman" w:cstheme="minorHAnsi"/>
                <w:sz w:val="24"/>
                <w:szCs w:val="24"/>
                <w:rPrChange w:id="15030" w:author="DuyNgo" w:date="2012-08-10T08:15:00Z">
                  <w:rPr>
                    <w:ins w:id="15031" w:author="DuyNgo" w:date="2012-08-10T07:43:00Z"/>
                    <w:rFonts w:ascii="Times New Roman" w:eastAsia="Times New Roman" w:hAnsi="Times New Roman" w:cs="Tahoma"/>
                    <w:color w:val="000000"/>
                    <w:sz w:val="24"/>
                    <w:szCs w:val="20"/>
                  </w:rPr>
                </w:rPrChange>
              </w:rPr>
            </w:pPr>
            <w:ins w:id="15032" w:author="DuyNgo" w:date="2012-08-10T07:43:00Z">
              <w:r w:rsidRPr="00303364">
                <w:rPr>
                  <w:rFonts w:eastAsia="Times New Roman" w:cstheme="minorHAnsi"/>
                  <w:sz w:val="24"/>
                  <w:szCs w:val="24"/>
                  <w:rPrChange w:id="15033"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034" w:author="DuyNgo" w:date="2012-08-10T07:43:00Z"/>
                <w:rFonts w:eastAsia="Times New Roman" w:cstheme="minorHAnsi"/>
                <w:sz w:val="24"/>
                <w:szCs w:val="24"/>
                <w:rPrChange w:id="15035" w:author="DuyNgo" w:date="2012-08-10T08:15:00Z">
                  <w:rPr>
                    <w:ins w:id="15036" w:author="DuyNgo" w:date="2012-08-10T07:43:00Z"/>
                    <w:rFonts w:ascii="Times New Roman" w:eastAsia="Times New Roman" w:hAnsi="Times New Roman" w:cs="Tahoma"/>
                    <w:color w:val="000000"/>
                    <w:sz w:val="24"/>
                    <w:szCs w:val="20"/>
                  </w:rPr>
                </w:rPrChange>
              </w:rPr>
            </w:pPr>
            <w:proofErr w:type="spellStart"/>
            <w:ins w:id="15037" w:author="DuyNgo" w:date="2012-08-10T07:43:00Z">
              <w:r w:rsidRPr="00303364">
                <w:rPr>
                  <w:rFonts w:eastAsia="Times New Roman" w:cstheme="minorHAnsi"/>
                  <w:sz w:val="24"/>
                  <w:szCs w:val="24"/>
                  <w:rPrChange w:id="15038"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039" w:author="DuyNgo" w:date="2012-08-10T07:43:00Z"/>
                <w:rFonts w:eastAsia="Times New Roman" w:cstheme="minorHAnsi"/>
                <w:sz w:val="24"/>
                <w:szCs w:val="24"/>
                <w:rPrChange w:id="15040" w:author="DuyNgo" w:date="2012-08-10T08:15:00Z">
                  <w:rPr>
                    <w:ins w:id="15041" w:author="DuyNgo" w:date="2012-08-10T07:43:00Z"/>
                    <w:rFonts w:ascii="Times New Roman" w:eastAsia="Times New Roman" w:hAnsi="Times New Roman" w:cs="Tahoma"/>
                    <w:color w:val="000000"/>
                    <w:sz w:val="24"/>
                    <w:szCs w:val="20"/>
                  </w:rPr>
                </w:rPrChange>
              </w:rPr>
            </w:pPr>
            <w:ins w:id="15042" w:author="DuyNgo" w:date="2012-08-10T07:43:00Z">
              <w:r w:rsidRPr="00303364">
                <w:rPr>
                  <w:rFonts w:eastAsia="Times New Roman" w:cstheme="minorHAnsi"/>
                  <w:sz w:val="24"/>
                  <w:szCs w:val="24"/>
                  <w:rPrChange w:id="15043"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044" w:author="DuyNgo" w:date="2012-08-10T07:43:00Z"/>
                <w:rStyle w:val="postbody"/>
                <w:rFonts w:cstheme="minorHAnsi"/>
                <w:sz w:val="24"/>
                <w:szCs w:val="24"/>
                <w:rPrChange w:id="15045" w:author="DuyNgo" w:date="2012-08-10T08:15:00Z">
                  <w:rPr>
                    <w:ins w:id="15046"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047" w:author="DuyNgo" w:date="2012-08-10T07:43:00Z"/>
                <w:rFonts w:eastAsia="Times New Roman" w:cstheme="minorHAnsi"/>
                <w:sz w:val="24"/>
                <w:szCs w:val="24"/>
                <w:rPrChange w:id="15048" w:author="DuyNgo" w:date="2012-08-10T08:15:00Z">
                  <w:rPr>
                    <w:ins w:id="15049"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050" w:author="DuyNgo" w:date="2012-08-10T07:43:00Z"/>
                <w:rFonts w:eastAsia="Times New Roman" w:cstheme="minorHAnsi"/>
                <w:sz w:val="24"/>
                <w:szCs w:val="24"/>
                <w:rPrChange w:id="15051" w:author="DuyNgo" w:date="2012-08-10T08:15:00Z">
                  <w:rPr>
                    <w:ins w:id="1505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053" w:author="DuyNgo" w:date="2012-08-10T07:43:00Z"/>
                <w:rFonts w:eastAsia="Times New Roman" w:cstheme="minorHAnsi"/>
                <w:sz w:val="24"/>
                <w:szCs w:val="24"/>
                <w:rPrChange w:id="15054" w:author="DuyNgo" w:date="2012-08-10T08:15:00Z">
                  <w:rPr>
                    <w:ins w:id="1505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056" w:author="DuyNgo" w:date="2012-08-10T07:43:00Z"/>
                <w:rFonts w:eastAsia="Times New Roman" w:cstheme="minorHAnsi"/>
                <w:sz w:val="24"/>
                <w:szCs w:val="24"/>
                <w:rPrChange w:id="15057" w:author="DuyNgo" w:date="2012-08-10T08:15:00Z">
                  <w:rPr>
                    <w:ins w:id="15058" w:author="DuyNgo" w:date="2012-08-10T07:43:00Z"/>
                    <w:rFonts w:ascii="Times New Roman" w:eastAsia="Times New Roman" w:hAnsi="Times New Roman" w:cs="Tahoma"/>
                    <w:color w:val="000000"/>
                    <w:sz w:val="24"/>
                    <w:szCs w:val="20"/>
                  </w:rPr>
                </w:rPrChange>
              </w:rPr>
            </w:pPr>
            <w:ins w:id="15059" w:author="DuyNgo" w:date="2012-08-10T07:43:00Z">
              <w:r w:rsidRPr="00303364">
                <w:rPr>
                  <w:rFonts w:eastAsia="Times New Roman" w:cstheme="minorHAnsi"/>
                  <w:sz w:val="24"/>
                  <w:szCs w:val="24"/>
                  <w:rPrChange w:id="15060" w:author="DuyNgo" w:date="2012-08-10T08:15:00Z">
                    <w:rPr>
                      <w:rFonts w:ascii="Times New Roman" w:eastAsia="Times New Roman" w:hAnsi="Times New Roman" w:cstheme="majorBidi"/>
                      <w:b/>
                      <w:bCs/>
                      <w:color w:val="4F81BD" w:themeColor="accent1"/>
                      <w:sz w:val="24"/>
                      <w:szCs w:val="26"/>
                    </w:rPr>
                  </w:rPrChange>
                </w:rPr>
                <w:t>Deleted flag of stage</w:t>
              </w:r>
            </w:ins>
          </w:p>
        </w:tc>
      </w:tr>
      <w:tr w:rsidR="00771246" w:rsidRPr="00303364" w:rsidTr="00227BA2">
        <w:trPr>
          <w:gridAfter w:val="8"/>
          <w:wAfter w:w="19481" w:type="dxa"/>
          <w:trHeight w:val="255"/>
          <w:ins w:id="1506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062" w:author="DuyNgo" w:date="2012-08-10T07:43:00Z"/>
                <w:rFonts w:eastAsia="Times New Roman" w:cstheme="minorHAnsi"/>
                <w:sz w:val="24"/>
                <w:szCs w:val="24"/>
                <w:rPrChange w:id="15063" w:author="DuyNgo" w:date="2012-08-10T08:15:00Z">
                  <w:rPr>
                    <w:ins w:id="15064" w:author="DuyNgo" w:date="2012-08-10T07:43:00Z"/>
                    <w:rFonts w:ascii="Times New Roman" w:eastAsia="Times New Roman" w:hAnsi="Times New Roman" w:cs="Tahoma"/>
                    <w:color w:val="000000"/>
                    <w:sz w:val="24"/>
                    <w:szCs w:val="20"/>
                  </w:rPr>
                </w:rPrChange>
              </w:rPr>
            </w:pPr>
            <w:ins w:id="15065" w:author="DuyNgo" w:date="2012-08-10T07:43:00Z">
              <w:r w:rsidRPr="00303364">
                <w:rPr>
                  <w:rFonts w:eastAsia="Times New Roman" w:cstheme="minorHAnsi"/>
                  <w:sz w:val="24"/>
                  <w:szCs w:val="24"/>
                  <w:rPrChange w:id="15066"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067" w:author="DuyNgo" w:date="2012-08-10T07:43:00Z"/>
                <w:rFonts w:eastAsia="Times New Roman" w:cstheme="minorHAnsi"/>
                <w:sz w:val="24"/>
                <w:szCs w:val="24"/>
                <w:rPrChange w:id="15068" w:author="DuyNgo" w:date="2012-08-10T08:15:00Z">
                  <w:rPr>
                    <w:ins w:id="15069" w:author="DuyNgo" w:date="2012-08-10T07:43:00Z"/>
                    <w:rFonts w:ascii="Times New Roman" w:eastAsia="Times New Roman" w:hAnsi="Times New Roman" w:cs="Tahoma"/>
                    <w:color w:val="000000"/>
                    <w:sz w:val="24"/>
                    <w:szCs w:val="20"/>
                  </w:rPr>
                </w:rPrChange>
              </w:rPr>
            </w:pPr>
            <w:proofErr w:type="spellStart"/>
            <w:ins w:id="15070" w:author="DuyNgo" w:date="2012-08-10T07:43:00Z">
              <w:r w:rsidRPr="00303364">
                <w:rPr>
                  <w:rFonts w:eastAsia="Times New Roman" w:cstheme="minorHAnsi"/>
                  <w:sz w:val="24"/>
                  <w:szCs w:val="24"/>
                  <w:rPrChange w:id="15071"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072" w:author="DuyNgo" w:date="2012-08-10T07:43:00Z"/>
                <w:rFonts w:eastAsia="Times New Roman" w:cstheme="minorHAnsi"/>
                <w:sz w:val="24"/>
                <w:szCs w:val="24"/>
                <w:rPrChange w:id="15073" w:author="DuyNgo" w:date="2012-08-10T08:15:00Z">
                  <w:rPr>
                    <w:ins w:id="15074" w:author="DuyNgo" w:date="2012-08-10T07:43:00Z"/>
                    <w:rFonts w:ascii="Times New Roman" w:eastAsia="Times New Roman" w:hAnsi="Times New Roman" w:cs="Tahoma"/>
                    <w:color w:val="000000"/>
                    <w:sz w:val="24"/>
                    <w:szCs w:val="20"/>
                  </w:rPr>
                </w:rPrChange>
              </w:rPr>
            </w:pPr>
            <w:ins w:id="15075" w:author="DuyNgo" w:date="2012-08-10T07:43:00Z">
              <w:r w:rsidRPr="00303364">
                <w:rPr>
                  <w:rFonts w:eastAsia="Times New Roman" w:cstheme="minorHAnsi"/>
                  <w:sz w:val="24"/>
                  <w:szCs w:val="24"/>
                  <w:rPrChange w:id="15076"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077" w:author="DuyNgo" w:date="2012-08-10T07:43:00Z"/>
                <w:rFonts w:eastAsia="Times New Roman" w:cstheme="minorHAnsi"/>
                <w:sz w:val="24"/>
                <w:szCs w:val="24"/>
                <w:rPrChange w:id="15078" w:author="DuyNgo" w:date="2012-08-10T08:15:00Z">
                  <w:rPr>
                    <w:ins w:id="15079" w:author="DuyNgo" w:date="2012-08-10T07:43:00Z"/>
                    <w:rFonts w:ascii="Times New Roman" w:eastAsia="Times New Roman" w:hAnsi="Times New Roman" w:cs="Tahoma"/>
                    <w:color w:val="000000"/>
                    <w:sz w:val="24"/>
                    <w:szCs w:val="20"/>
                  </w:rPr>
                </w:rPrChange>
              </w:rPr>
            </w:pPr>
            <w:ins w:id="15080" w:author="DuyNgo" w:date="2012-08-10T07:43:00Z">
              <w:r w:rsidRPr="00303364">
                <w:rPr>
                  <w:rFonts w:eastAsia="Times New Roman" w:cstheme="minorHAnsi"/>
                  <w:sz w:val="24"/>
                  <w:szCs w:val="24"/>
                  <w:rPrChange w:id="15081"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082" w:author="DuyNgo" w:date="2012-08-10T07:43:00Z"/>
                <w:rFonts w:eastAsia="Times New Roman" w:cstheme="minorHAnsi"/>
                <w:sz w:val="24"/>
                <w:szCs w:val="24"/>
                <w:rPrChange w:id="15083" w:author="DuyNgo" w:date="2012-08-10T08:15:00Z">
                  <w:rPr>
                    <w:ins w:id="1508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085" w:author="DuyNgo" w:date="2012-08-10T07:43:00Z"/>
                <w:rFonts w:eastAsia="Times New Roman" w:cstheme="minorHAnsi"/>
                <w:sz w:val="24"/>
                <w:szCs w:val="24"/>
                <w:rPrChange w:id="15086" w:author="DuyNgo" w:date="2012-08-10T08:15:00Z">
                  <w:rPr>
                    <w:ins w:id="1508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088" w:author="DuyNgo" w:date="2012-08-10T07:43:00Z"/>
                <w:rFonts w:eastAsia="Times New Roman" w:cstheme="minorHAnsi"/>
                <w:sz w:val="24"/>
                <w:szCs w:val="24"/>
                <w:rPrChange w:id="15089" w:author="DuyNgo" w:date="2012-08-10T08:15:00Z">
                  <w:rPr>
                    <w:ins w:id="15090" w:author="DuyNgo" w:date="2012-08-10T07:43:00Z"/>
                    <w:rFonts w:ascii="Times New Roman" w:eastAsia="Times New Roman" w:hAnsi="Times New Roman" w:cs="Tahoma"/>
                    <w:color w:val="000000"/>
                    <w:sz w:val="24"/>
                    <w:szCs w:val="20"/>
                  </w:rPr>
                </w:rPrChange>
              </w:rPr>
            </w:pPr>
            <w:ins w:id="15091" w:author="DuyNgo" w:date="2012-08-10T07:43:00Z">
              <w:r w:rsidRPr="00303364">
                <w:rPr>
                  <w:rFonts w:eastAsia="Times New Roman" w:cstheme="minorHAnsi"/>
                  <w:sz w:val="24"/>
                  <w:szCs w:val="24"/>
                  <w:rPrChange w:id="15092"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093" w:author="DuyNgo" w:date="2012-08-10T07:43:00Z"/>
                <w:rFonts w:eastAsia="Times New Roman" w:cstheme="minorHAnsi"/>
                <w:sz w:val="24"/>
                <w:szCs w:val="24"/>
                <w:rPrChange w:id="15094" w:author="DuyNgo" w:date="2012-08-10T08:15:00Z">
                  <w:rPr>
                    <w:ins w:id="15095" w:author="DuyNgo" w:date="2012-08-10T07:43:00Z"/>
                    <w:rFonts w:ascii="Times New Roman" w:eastAsia="Times New Roman" w:hAnsi="Times New Roman" w:cs="Tahoma"/>
                    <w:color w:val="000000"/>
                    <w:sz w:val="24"/>
                    <w:szCs w:val="20"/>
                  </w:rPr>
                </w:rPrChange>
              </w:rPr>
            </w:pPr>
            <w:ins w:id="15096" w:author="DuyNgo" w:date="2012-08-10T07:43:00Z">
              <w:r w:rsidRPr="00303364">
                <w:rPr>
                  <w:rFonts w:eastAsia="Times New Roman" w:cstheme="minorHAnsi"/>
                  <w:sz w:val="24"/>
                  <w:szCs w:val="24"/>
                  <w:rPrChange w:id="15097"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5098"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5099" w:author="DuyNgo" w:date="2012-08-10T08:15:00Z">
                    <w:rPr>
                      <w:rFonts w:ascii="Times New Roman" w:eastAsia="Times New Roman" w:hAnsi="Times New Roman" w:cstheme="majorBidi"/>
                      <w:b/>
                      <w:bCs/>
                      <w:color w:val="4F81BD" w:themeColor="accent1"/>
                      <w:sz w:val="24"/>
                      <w:szCs w:val="26"/>
                    </w:rPr>
                  </w:rPrChange>
                </w:rPr>
                <w:t xml:space="preserve"> of stage</w:t>
              </w:r>
            </w:ins>
          </w:p>
        </w:tc>
      </w:tr>
      <w:tr w:rsidR="00771246" w:rsidRPr="00303364" w:rsidTr="00227BA2">
        <w:trPr>
          <w:gridAfter w:val="7"/>
          <w:wAfter w:w="17996" w:type="dxa"/>
          <w:trHeight w:val="255"/>
          <w:ins w:id="15100" w:author="DuyNgo" w:date="2012-08-10T07:43:00Z"/>
        </w:trPr>
        <w:tc>
          <w:tcPr>
            <w:tcW w:w="4163" w:type="dxa"/>
            <w:gridSpan w:val="4"/>
            <w:vAlign w:val="bottom"/>
          </w:tcPr>
          <w:p w:rsidR="00771246" w:rsidRPr="00303364" w:rsidRDefault="00771246" w:rsidP="00227BA2">
            <w:pPr>
              <w:spacing w:line="240" w:lineRule="auto"/>
              <w:jc w:val="right"/>
              <w:rPr>
                <w:ins w:id="15101" w:author="DuyNgo" w:date="2012-08-10T07:43:00Z"/>
                <w:rFonts w:eastAsia="Times New Roman" w:cstheme="minorHAnsi"/>
                <w:sz w:val="24"/>
                <w:szCs w:val="24"/>
                <w:rPrChange w:id="15102" w:author="DuyNgo" w:date="2012-08-10T08:15:00Z">
                  <w:rPr>
                    <w:ins w:id="15103"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5104" w:author="DuyNgo" w:date="2012-08-10T07:43:00Z"/>
                <w:rFonts w:eastAsia="Times New Roman" w:cstheme="minorHAnsi"/>
                <w:sz w:val="24"/>
                <w:szCs w:val="24"/>
                <w:rPrChange w:id="15105" w:author="DuyNgo" w:date="2012-08-10T08:15:00Z">
                  <w:rPr>
                    <w:ins w:id="15106"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5107" w:author="DuyNgo" w:date="2012-08-10T07:43:00Z"/>
                <w:rFonts w:eastAsia="Times New Roman" w:cstheme="minorHAnsi"/>
                <w:sz w:val="24"/>
                <w:szCs w:val="24"/>
                <w:rPrChange w:id="15108" w:author="DuyNgo" w:date="2012-08-10T08:15:00Z">
                  <w:rPr>
                    <w:ins w:id="15109"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5110" w:author="DuyNgo" w:date="2012-08-10T07:43:00Z"/>
                <w:rFonts w:eastAsia="Times New Roman" w:cstheme="minorHAnsi"/>
                <w:sz w:val="24"/>
                <w:szCs w:val="24"/>
                <w:rPrChange w:id="15111" w:author="DuyNgo" w:date="2012-08-10T08:15:00Z">
                  <w:rPr>
                    <w:ins w:id="15112"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5113" w:author="DuyNgo" w:date="2012-08-10T07:43:00Z"/>
                <w:rFonts w:eastAsia="Times New Roman" w:cstheme="minorHAnsi"/>
                <w:sz w:val="24"/>
                <w:szCs w:val="24"/>
                <w:rPrChange w:id="15114" w:author="DuyNgo" w:date="2012-08-10T08:15:00Z">
                  <w:rPr>
                    <w:ins w:id="15115"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5116" w:author="DuyNgo" w:date="2012-08-10T07:43:00Z"/>
                <w:rFonts w:eastAsia="Times New Roman" w:cstheme="minorHAnsi"/>
                <w:sz w:val="24"/>
                <w:szCs w:val="24"/>
                <w:rPrChange w:id="15117" w:author="DuyNgo" w:date="2012-08-10T08:15:00Z">
                  <w:rPr>
                    <w:ins w:id="15118"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5119" w:author="DuyNgo" w:date="2012-08-10T07:43:00Z"/>
                <w:rFonts w:eastAsia="Times New Roman" w:cstheme="minorHAnsi"/>
                <w:sz w:val="24"/>
                <w:szCs w:val="24"/>
                <w:rPrChange w:id="15120" w:author="DuyNgo" w:date="2012-08-10T08:15:00Z">
                  <w:rPr>
                    <w:ins w:id="15121"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5122" w:author="DuyNgo" w:date="2012-08-10T07:43:00Z"/>
                <w:rFonts w:eastAsia="Times New Roman" w:cstheme="minorHAnsi"/>
                <w:sz w:val="24"/>
                <w:szCs w:val="24"/>
                <w:rPrChange w:id="15123" w:author="DuyNgo" w:date="2012-08-10T08:15:00Z">
                  <w:rPr>
                    <w:ins w:id="15124" w:author="DuyNgo" w:date="2012-08-10T07:43:00Z"/>
                    <w:rFonts w:ascii="Times New Roman" w:eastAsia="Times New Roman" w:hAnsi="Times New Roman"/>
                    <w:sz w:val="24"/>
                  </w:rPr>
                </w:rPrChange>
              </w:rPr>
            </w:pPr>
          </w:p>
          <w:p w:rsidR="00771246" w:rsidRPr="00303364" w:rsidRDefault="00771246" w:rsidP="00227BA2">
            <w:pPr>
              <w:spacing w:line="240" w:lineRule="auto"/>
              <w:ind w:right="400"/>
              <w:rPr>
                <w:ins w:id="15125" w:author="DuyNgo" w:date="2012-08-10T07:43:00Z"/>
                <w:rFonts w:eastAsia="Times New Roman" w:cstheme="minorHAnsi"/>
                <w:sz w:val="24"/>
                <w:szCs w:val="24"/>
                <w:rPrChange w:id="15126" w:author="DuyNgo" w:date="2012-08-10T08:15:00Z">
                  <w:rPr>
                    <w:ins w:id="15127"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5128" w:author="DuyNgo" w:date="2012-08-10T07:43:00Z"/>
                <w:rFonts w:eastAsia="Times New Roman" w:cstheme="minorHAnsi"/>
                <w:sz w:val="24"/>
                <w:szCs w:val="24"/>
                <w:rPrChange w:id="15129" w:author="DuyNgo" w:date="2012-08-10T08:15:00Z">
                  <w:rPr>
                    <w:ins w:id="15130"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5131" w:author="DuyNgo" w:date="2012-08-10T07:43:00Z"/>
                <w:rFonts w:eastAsia="Times New Roman" w:cstheme="minorHAnsi"/>
                <w:sz w:val="24"/>
                <w:szCs w:val="24"/>
                <w:rPrChange w:id="15132" w:author="DuyNgo" w:date="2012-08-10T08:15:00Z">
                  <w:rPr>
                    <w:ins w:id="15133" w:author="DuyNgo" w:date="2012-08-10T07:43:00Z"/>
                    <w:rFonts w:ascii="Times New Roman" w:eastAsia="Times New Roman" w:hAnsi="Times New Roman"/>
                    <w:sz w:val="24"/>
                  </w:rPr>
                </w:rPrChange>
              </w:rPr>
            </w:pPr>
          </w:p>
        </w:tc>
        <w:tc>
          <w:tcPr>
            <w:tcW w:w="3054" w:type="dxa"/>
            <w:gridSpan w:val="5"/>
            <w:vAlign w:val="bottom"/>
          </w:tcPr>
          <w:p w:rsidR="00771246" w:rsidRPr="00303364" w:rsidRDefault="00771246" w:rsidP="00227BA2">
            <w:pPr>
              <w:spacing w:line="240" w:lineRule="auto"/>
              <w:rPr>
                <w:ins w:id="15134" w:author="DuyNgo" w:date="2012-08-10T07:43:00Z"/>
                <w:rFonts w:eastAsia="Times New Roman" w:cstheme="minorHAnsi"/>
                <w:sz w:val="24"/>
                <w:szCs w:val="24"/>
                <w:rPrChange w:id="15135" w:author="DuyNgo" w:date="2012-08-10T08:15:00Z">
                  <w:rPr>
                    <w:ins w:id="15136" w:author="DuyNgo" w:date="2012-08-10T07:43:00Z"/>
                    <w:rFonts w:ascii="Times New Roman" w:eastAsia="Times New Roman" w:hAnsi="Times New Roman"/>
                    <w:sz w:val="24"/>
                  </w:rPr>
                </w:rPrChange>
              </w:rPr>
            </w:pPr>
          </w:p>
        </w:tc>
        <w:tc>
          <w:tcPr>
            <w:tcW w:w="4308" w:type="dxa"/>
            <w:gridSpan w:val="2"/>
            <w:vAlign w:val="bottom"/>
          </w:tcPr>
          <w:p w:rsidR="00771246" w:rsidRPr="00303364" w:rsidRDefault="00771246" w:rsidP="00227BA2">
            <w:pPr>
              <w:spacing w:line="240" w:lineRule="auto"/>
              <w:rPr>
                <w:ins w:id="15137" w:author="DuyNgo" w:date="2012-08-10T07:43:00Z"/>
                <w:rFonts w:eastAsia="Times New Roman" w:cstheme="minorHAnsi"/>
                <w:sz w:val="24"/>
                <w:szCs w:val="24"/>
                <w:rPrChange w:id="15138" w:author="DuyNgo" w:date="2012-08-10T08:15:00Z">
                  <w:rPr>
                    <w:ins w:id="15139" w:author="DuyNgo" w:date="2012-08-10T07:43:00Z"/>
                    <w:rFonts w:ascii="Times New Roman" w:eastAsia="Times New Roman" w:hAnsi="Times New Roman"/>
                    <w:sz w:val="24"/>
                  </w:rPr>
                </w:rPrChange>
              </w:rPr>
            </w:pPr>
          </w:p>
        </w:tc>
      </w:tr>
      <w:tr w:rsidR="00771246" w:rsidRPr="00303364" w:rsidTr="00227BA2">
        <w:trPr>
          <w:gridAfter w:val="8"/>
          <w:wAfter w:w="19481" w:type="dxa"/>
          <w:trHeight w:val="322"/>
          <w:ins w:id="15140"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hd w:val="clear" w:color="FFFFCC" w:fill="FFFFFF"/>
              <w:spacing w:before="100" w:beforeAutospacing="1" w:after="100" w:afterAutospacing="1" w:line="240" w:lineRule="auto"/>
              <w:rPr>
                <w:ins w:id="15141" w:author="DuyNgo" w:date="2012-08-10T07:43:00Z"/>
                <w:rFonts w:eastAsia="Times New Roman" w:cstheme="minorHAnsi"/>
                <w:b/>
                <w:bCs/>
                <w:color w:val="FFFF00"/>
                <w:sz w:val="24"/>
                <w:szCs w:val="24"/>
                <w:rPrChange w:id="15142" w:author="DuyNgo" w:date="2012-08-10T08:15:00Z">
                  <w:rPr>
                    <w:ins w:id="15143" w:author="DuyNgo" w:date="2012-08-10T07:43:00Z"/>
                    <w:rFonts w:ascii="Times New Roman" w:eastAsia="Times New Roman" w:hAnsi="Times New Roman" w:cs="Tahoma"/>
                    <w:b/>
                    <w:bCs/>
                    <w:color w:val="FFFF00"/>
                    <w:sz w:val="24"/>
                    <w:szCs w:val="20"/>
                  </w:rPr>
                </w:rPrChange>
              </w:rPr>
            </w:pPr>
            <w:ins w:id="15144" w:author="DuyNgo" w:date="2012-08-10T07:43:00Z">
              <w:r w:rsidRPr="00303364">
                <w:rPr>
                  <w:rFonts w:eastAsia="Times New Roman" w:cstheme="minorHAnsi"/>
                  <w:b/>
                  <w:bCs/>
                  <w:color w:val="FFFF00"/>
                  <w:sz w:val="24"/>
                  <w:szCs w:val="24"/>
                  <w:rPrChange w:id="15145" w:author="DuyNgo" w:date="2012-08-10T08:15:00Z">
                    <w:rPr>
                      <w:rFonts w:ascii="Times New Roman" w:eastAsia="Times New Roman" w:hAnsi="Times New Roman" w:cstheme="majorBidi"/>
                      <w:b/>
                      <w:bCs/>
                      <w:color w:val="FFFF00"/>
                      <w:sz w:val="24"/>
                      <w:szCs w:val="26"/>
                    </w:rPr>
                  </w:rPrChange>
                </w:rPr>
                <w:lastRenderedPageBreak/>
                <w:t>Product table</w:t>
              </w:r>
            </w:ins>
          </w:p>
        </w:tc>
      </w:tr>
      <w:tr w:rsidR="00771246" w:rsidRPr="00303364" w:rsidTr="00227BA2">
        <w:trPr>
          <w:gridAfter w:val="8"/>
          <w:wAfter w:w="19481" w:type="dxa"/>
          <w:trHeight w:val="255"/>
          <w:ins w:id="15146"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rPr>
                <w:ins w:id="15147" w:author="DuyNgo" w:date="2012-08-10T07:43:00Z"/>
                <w:rFonts w:eastAsia="Times New Roman" w:cstheme="minorHAnsi"/>
                <w:b/>
                <w:sz w:val="24"/>
                <w:szCs w:val="24"/>
                <w:rPrChange w:id="15148" w:author="DuyNgo" w:date="2012-08-10T08:15:00Z">
                  <w:rPr>
                    <w:ins w:id="15149" w:author="DuyNgo" w:date="2012-08-10T07:43:00Z"/>
                    <w:rFonts w:ascii="Times New Roman" w:eastAsia="Times New Roman" w:hAnsi="Times New Roman" w:cs="Tahoma"/>
                    <w:b/>
                    <w:color w:val="000000"/>
                    <w:sz w:val="24"/>
                    <w:szCs w:val="20"/>
                  </w:rPr>
                </w:rPrChange>
              </w:rPr>
            </w:pPr>
            <w:ins w:id="15150" w:author="DuyNgo" w:date="2012-08-10T07:43:00Z">
              <w:r w:rsidRPr="00303364">
                <w:rPr>
                  <w:rFonts w:eastAsia="Times New Roman" w:cstheme="minorHAnsi"/>
                  <w:sz w:val="24"/>
                  <w:szCs w:val="24"/>
                  <w:rPrChange w:id="15151"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5152"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5153" w:author="DuyNgo" w:date="2012-08-10T07:43:00Z"/>
                <w:rFonts w:eastAsia="Times New Roman" w:cstheme="minorHAnsi"/>
                <w:b/>
                <w:bCs/>
                <w:sz w:val="24"/>
                <w:szCs w:val="24"/>
                <w:rPrChange w:id="15154" w:author="DuyNgo" w:date="2012-08-10T08:15:00Z">
                  <w:rPr>
                    <w:ins w:id="15155" w:author="DuyNgo" w:date="2012-08-10T07:43:00Z"/>
                    <w:rFonts w:ascii="Times New Roman" w:eastAsia="Times New Roman" w:hAnsi="Times New Roman" w:cs="Tahoma"/>
                    <w:b/>
                    <w:bCs/>
                    <w:color w:val="000000"/>
                    <w:sz w:val="24"/>
                    <w:szCs w:val="20"/>
                  </w:rPr>
                </w:rPrChange>
              </w:rPr>
            </w:pPr>
            <w:ins w:id="15156" w:author="DuyNgo" w:date="2012-08-10T07:43:00Z">
              <w:r w:rsidRPr="00303364">
                <w:rPr>
                  <w:rFonts w:eastAsia="Times New Roman" w:cstheme="minorHAnsi"/>
                  <w:b/>
                  <w:bCs/>
                  <w:sz w:val="24"/>
                  <w:szCs w:val="24"/>
                  <w:rPrChange w:id="15157"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hd w:val="clear" w:color="FFFFCC" w:fill="FFFFFF"/>
              <w:spacing w:before="100" w:beforeAutospacing="1" w:after="100" w:afterAutospacing="1" w:line="240" w:lineRule="auto"/>
              <w:jc w:val="center"/>
              <w:rPr>
                <w:ins w:id="15158" w:author="DuyNgo" w:date="2012-08-10T07:43:00Z"/>
                <w:rFonts w:eastAsia="Times New Roman" w:cstheme="minorHAnsi"/>
                <w:b/>
                <w:bCs/>
                <w:sz w:val="24"/>
                <w:szCs w:val="24"/>
                <w:rPrChange w:id="15159" w:author="DuyNgo" w:date="2012-08-10T08:15:00Z">
                  <w:rPr>
                    <w:ins w:id="15160" w:author="DuyNgo" w:date="2012-08-10T07:43:00Z"/>
                    <w:rFonts w:ascii="Times New Roman" w:eastAsia="Times New Roman" w:hAnsi="Times New Roman" w:cs="Tahoma"/>
                    <w:b/>
                    <w:bCs/>
                    <w:color w:val="000000"/>
                    <w:sz w:val="24"/>
                    <w:szCs w:val="20"/>
                  </w:rPr>
                </w:rPrChange>
              </w:rPr>
            </w:pPr>
            <w:ins w:id="15161" w:author="DuyNgo" w:date="2012-08-10T07:43:00Z">
              <w:r w:rsidRPr="00303364">
                <w:rPr>
                  <w:rFonts w:eastAsia="Times New Roman" w:cstheme="minorHAnsi"/>
                  <w:b/>
                  <w:bCs/>
                  <w:sz w:val="24"/>
                  <w:szCs w:val="24"/>
                  <w:rPrChange w:id="15162"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5163" w:author="DuyNgo" w:date="2012-08-10T07:43:00Z"/>
                <w:rFonts w:eastAsia="Times New Roman" w:cstheme="minorHAnsi"/>
                <w:b/>
                <w:bCs/>
                <w:sz w:val="24"/>
                <w:szCs w:val="24"/>
                <w:rPrChange w:id="15164" w:author="DuyNgo" w:date="2012-08-10T08:15:00Z">
                  <w:rPr>
                    <w:ins w:id="15165" w:author="DuyNgo" w:date="2012-08-10T07:43:00Z"/>
                    <w:rFonts w:ascii="Times New Roman" w:eastAsia="Times New Roman" w:hAnsi="Times New Roman" w:cs="Tahoma"/>
                    <w:b/>
                    <w:bCs/>
                    <w:color w:val="000000"/>
                    <w:sz w:val="24"/>
                    <w:szCs w:val="20"/>
                  </w:rPr>
                </w:rPrChange>
              </w:rPr>
            </w:pPr>
            <w:ins w:id="15166" w:author="DuyNgo" w:date="2012-08-10T07:43:00Z">
              <w:r w:rsidRPr="00303364">
                <w:rPr>
                  <w:rFonts w:eastAsia="Times New Roman" w:cstheme="minorHAnsi"/>
                  <w:b/>
                  <w:bCs/>
                  <w:sz w:val="24"/>
                  <w:szCs w:val="24"/>
                  <w:rPrChange w:id="15167"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5168" w:author="DuyNgo" w:date="2012-08-10T07:43:00Z"/>
                <w:rFonts w:eastAsia="Times New Roman" w:cstheme="minorHAnsi"/>
                <w:b/>
                <w:bCs/>
                <w:sz w:val="24"/>
                <w:szCs w:val="24"/>
                <w:rPrChange w:id="15169" w:author="DuyNgo" w:date="2012-08-10T08:15:00Z">
                  <w:rPr>
                    <w:ins w:id="15170" w:author="DuyNgo" w:date="2012-08-10T07:43:00Z"/>
                    <w:rFonts w:ascii="Times New Roman" w:eastAsia="Times New Roman" w:hAnsi="Times New Roman" w:cs="Tahoma"/>
                    <w:b/>
                    <w:bCs/>
                    <w:color w:val="000000"/>
                    <w:sz w:val="24"/>
                    <w:szCs w:val="20"/>
                  </w:rPr>
                </w:rPrChange>
              </w:rPr>
            </w:pPr>
            <w:ins w:id="15171" w:author="DuyNgo" w:date="2012-08-10T07:43:00Z">
              <w:r w:rsidRPr="00303364">
                <w:rPr>
                  <w:rFonts w:eastAsia="Times New Roman" w:cstheme="minorHAnsi"/>
                  <w:b/>
                  <w:bCs/>
                  <w:sz w:val="24"/>
                  <w:szCs w:val="24"/>
                  <w:rPrChange w:id="15172"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5173" w:author="DuyNgo" w:date="2012-08-10T07:43:00Z"/>
                <w:rFonts w:eastAsia="Times New Roman" w:cstheme="minorHAnsi"/>
                <w:b/>
                <w:bCs/>
                <w:sz w:val="24"/>
                <w:szCs w:val="24"/>
                <w:rPrChange w:id="15174" w:author="DuyNgo" w:date="2012-08-10T08:15:00Z">
                  <w:rPr>
                    <w:ins w:id="15175" w:author="DuyNgo" w:date="2012-08-10T07:43:00Z"/>
                    <w:rFonts w:ascii="Times New Roman" w:eastAsia="Times New Roman" w:hAnsi="Times New Roman" w:cs="Tahoma"/>
                    <w:b/>
                    <w:bCs/>
                    <w:color w:val="000000"/>
                    <w:sz w:val="24"/>
                    <w:szCs w:val="20"/>
                  </w:rPr>
                </w:rPrChange>
              </w:rPr>
            </w:pPr>
            <w:ins w:id="15176" w:author="DuyNgo" w:date="2012-08-10T07:43:00Z">
              <w:r w:rsidRPr="00303364">
                <w:rPr>
                  <w:rFonts w:eastAsia="Times New Roman" w:cstheme="minorHAnsi"/>
                  <w:b/>
                  <w:bCs/>
                  <w:sz w:val="24"/>
                  <w:szCs w:val="24"/>
                  <w:rPrChange w:id="15177"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5178" w:author="DuyNgo" w:date="2012-08-10T07:43:00Z"/>
                <w:rFonts w:eastAsia="Times New Roman" w:cstheme="minorHAnsi"/>
                <w:b/>
                <w:bCs/>
                <w:sz w:val="24"/>
                <w:szCs w:val="24"/>
                <w:rPrChange w:id="15179" w:author="DuyNgo" w:date="2012-08-10T08:15:00Z">
                  <w:rPr>
                    <w:ins w:id="15180" w:author="DuyNgo" w:date="2012-08-10T07:43:00Z"/>
                    <w:rFonts w:ascii="Times New Roman" w:eastAsia="Times New Roman" w:hAnsi="Times New Roman" w:cs="Tahoma"/>
                    <w:b/>
                    <w:bCs/>
                    <w:color w:val="000000"/>
                    <w:sz w:val="24"/>
                    <w:szCs w:val="20"/>
                  </w:rPr>
                </w:rPrChange>
              </w:rPr>
            </w:pPr>
            <w:ins w:id="15181" w:author="DuyNgo" w:date="2012-08-10T07:43:00Z">
              <w:r w:rsidRPr="00303364">
                <w:rPr>
                  <w:rFonts w:eastAsia="Times New Roman" w:cstheme="minorHAnsi"/>
                  <w:b/>
                  <w:bCs/>
                  <w:sz w:val="24"/>
                  <w:szCs w:val="24"/>
                  <w:rPrChange w:id="15182"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5183" w:author="DuyNgo" w:date="2012-08-10T07:43:00Z"/>
                <w:rFonts w:eastAsia="Times New Roman" w:cstheme="minorHAnsi"/>
                <w:b/>
                <w:bCs/>
                <w:sz w:val="24"/>
                <w:szCs w:val="24"/>
                <w:rPrChange w:id="15184" w:author="DuyNgo" w:date="2012-08-10T08:15:00Z">
                  <w:rPr>
                    <w:ins w:id="15185"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5186" w:author="DuyNgo" w:date="2012-08-10T07:43:00Z"/>
                <w:rFonts w:eastAsia="Times New Roman" w:cstheme="minorHAnsi"/>
                <w:b/>
                <w:bCs/>
                <w:sz w:val="24"/>
                <w:szCs w:val="24"/>
                <w:rPrChange w:id="15187" w:author="DuyNgo" w:date="2012-08-10T08:15:00Z">
                  <w:rPr>
                    <w:ins w:id="15188" w:author="DuyNgo" w:date="2012-08-10T07:43:00Z"/>
                    <w:rFonts w:ascii="Times New Roman" w:eastAsia="Times New Roman" w:hAnsi="Times New Roman"/>
                    <w:b/>
                    <w:bCs/>
                    <w:sz w:val="24"/>
                  </w:rPr>
                </w:rPrChange>
              </w:rPr>
            </w:pPr>
            <w:ins w:id="15189" w:author="DuyNgo" w:date="2012-08-10T07:43:00Z">
              <w:r w:rsidRPr="00303364">
                <w:rPr>
                  <w:rFonts w:eastAsia="Times New Roman" w:cstheme="minorHAnsi"/>
                  <w:b/>
                  <w:bCs/>
                  <w:sz w:val="24"/>
                  <w:szCs w:val="24"/>
                  <w:rPrChange w:id="15190"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8"/>
          <w:wAfter w:w="19481" w:type="dxa"/>
          <w:trHeight w:val="255"/>
          <w:ins w:id="1519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5192" w:author="DuyNgo" w:date="2012-08-10T07:43:00Z"/>
                <w:rFonts w:eastAsia="Times New Roman" w:cstheme="minorHAnsi"/>
                <w:sz w:val="24"/>
                <w:szCs w:val="24"/>
                <w:rPrChange w:id="15193" w:author="DuyNgo" w:date="2012-08-10T08:15:00Z">
                  <w:rPr>
                    <w:ins w:id="15194" w:author="DuyNgo" w:date="2012-08-10T07:43:00Z"/>
                    <w:rFonts w:ascii="Times New Roman" w:eastAsia="Times New Roman" w:hAnsi="Times New Roman" w:cs="Tahoma"/>
                    <w:color w:val="000000"/>
                    <w:sz w:val="24"/>
                    <w:szCs w:val="20"/>
                  </w:rPr>
                </w:rPrChange>
              </w:rPr>
            </w:pPr>
            <w:ins w:id="15195" w:author="DuyNgo" w:date="2012-08-10T07:43:00Z">
              <w:r w:rsidRPr="00303364">
                <w:rPr>
                  <w:rFonts w:eastAsia="Times New Roman" w:cstheme="minorHAnsi"/>
                  <w:sz w:val="24"/>
                  <w:szCs w:val="24"/>
                  <w:rPrChange w:id="15196"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197" w:author="DuyNgo" w:date="2012-08-10T07:43:00Z"/>
                <w:rFonts w:eastAsia="Times New Roman" w:cstheme="minorHAnsi"/>
                <w:sz w:val="24"/>
                <w:szCs w:val="24"/>
                <w:rPrChange w:id="15198" w:author="DuyNgo" w:date="2012-08-10T08:15:00Z">
                  <w:rPr>
                    <w:ins w:id="15199" w:author="DuyNgo" w:date="2012-08-10T07:43:00Z"/>
                    <w:rFonts w:ascii="Times New Roman" w:eastAsia="Times New Roman" w:hAnsi="Times New Roman" w:cs="Tahoma"/>
                    <w:color w:val="000000"/>
                    <w:sz w:val="24"/>
                    <w:szCs w:val="20"/>
                  </w:rPr>
                </w:rPrChange>
              </w:rPr>
            </w:pPr>
            <w:proofErr w:type="spellStart"/>
            <w:ins w:id="15200" w:author="DuyNgo" w:date="2012-08-10T07:43:00Z">
              <w:r w:rsidRPr="00303364">
                <w:rPr>
                  <w:rFonts w:eastAsia="Times New Roman" w:cstheme="minorHAnsi"/>
                  <w:sz w:val="24"/>
                  <w:szCs w:val="24"/>
                  <w:rPrChange w:id="15201" w:author="DuyNgo" w:date="2012-08-10T08:15:00Z">
                    <w:rPr>
                      <w:rFonts w:ascii="Times New Roman" w:eastAsia="Times New Roman" w:hAnsi="Times New Roman" w:cstheme="majorBidi"/>
                      <w:b/>
                      <w:bCs/>
                      <w:color w:val="4F81BD" w:themeColor="accent1"/>
                      <w:sz w:val="24"/>
                      <w:szCs w:val="26"/>
                    </w:rPr>
                  </w:rPrChange>
                </w:rPr>
                <w:t>ProductID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202" w:author="DuyNgo" w:date="2012-08-10T07:43:00Z"/>
                <w:rFonts w:eastAsia="Times New Roman" w:cstheme="minorHAnsi"/>
                <w:sz w:val="24"/>
                <w:szCs w:val="24"/>
                <w:rPrChange w:id="15203" w:author="DuyNgo" w:date="2012-08-10T08:15:00Z">
                  <w:rPr>
                    <w:ins w:id="15204" w:author="DuyNgo" w:date="2012-08-10T07:43:00Z"/>
                    <w:rFonts w:ascii="Times New Roman" w:eastAsia="Times New Roman" w:hAnsi="Times New Roman" w:cs="Tahoma"/>
                    <w:color w:val="000000"/>
                    <w:sz w:val="24"/>
                    <w:szCs w:val="20"/>
                  </w:rPr>
                </w:rPrChange>
              </w:rPr>
            </w:pPr>
            <w:ins w:id="15205" w:author="DuyNgo" w:date="2012-08-10T07:43:00Z">
              <w:r w:rsidRPr="00303364">
                <w:rPr>
                  <w:rFonts w:eastAsia="Times New Roman" w:cstheme="minorHAnsi"/>
                  <w:sz w:val="24"/>
                  <w:szCs w:val="24"/>
                  <w:rPrChange w:id="15206"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207" w:author="DuyNgo" w:date="2012-08-10T07:43:00Z"/>
                <w:rFonts w:eastAsia="Times New Roman" w:cstheme="minorHAnsi"/>
                <w:sz w:val="24"/>
                <w:szCs w:val="24"/>
                <w:rPrChange w:id="15208" w:author="DuyNgo" w:date="2012-08-10T08:15:00Z">
                  <w:rPr>
                    <w:ins w:id="15209" w:author="DuyNgo" w:date="2012-08-10T07:43:00Z"/>
                    <w:rFonts w:ascii="Times New Roman" w:eastAsia="Times New Roman" w:hAnsi="Times New Roman" w:cs="Tahoma"/>
                    <w:color w:val="000000"/>
                    <w:sz w:val="24"/>
                    <w:szCs w:val="20"/>
                  </w:rPr>
                </w:rPrChange>
              </w:rPr>
            </w:pPr>
            <w:ins w:id="15210" w:author="DuyNgo" w:date="2012-08-10T07:43:00Z">
              <w:r w:rsidRPr="00303364">
                <w:rPr>
                  <w:rFonts w:eastAsia="Times New Roman" w:cstheme="minorHAnsi"/>
                  <w:sz w:val="24"/>
                  <w:szCs w:val="24"/>
                  <w:rPrChange w:id="15211"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5212" w:author="DuyNgo" w:date="2012-08-10T07:43:00Z"/>
                <w:rFonts w:eastAsia="Times New Roman" w:cstheme="minorHAnsi"/>
                <w:sz w:val="24"/>
                <w:szCs w:val="24"/>
                <w:rPrChange w:id="15213" w:author="DuyNgo" w:date="2012-08-10T08:15:00Z">
                  <w:rPr>
                    <w:ins w:id="1521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215" w:author="DuyNgo" w:date="2012-08-10T07:43:00Z"/>
                <w:rFonts w:eastAsia="Times New Roman" w:cstheme="minorHAnsi"/>
                <w:sz w:val="24"/>
                <w:szCs w:val="24"/>
                <w:rPrChange w:id="15216" w:author="DuyNgo" w:date="2012-08-10T08:15:00Z">
                  <w:rPr>
                    <w:ins w:id="1521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218" w:author="DuyNgo" w:date="2012-08-10T07:43:00Z"/>
                <w:rFonts w:eastAsia="Times New Roman" w:cstheme="minorHAnsi"/>
                <w:sz w:val="24"/>
                <w:szCs w:val="24"/>
                <w:rPrChange w:id="15219" w:author="DuyNgo" w:date="2012-08-10T08:15:00Z">
                  <w:rPr>
                    <w:ins w:id="15220" w:author="DuyNgo" w:date="2012-08-10T07:43:00Z"/>
                    <w:rFonts w:ascii="Times New Roman" w:eastAsia="Times New Roman" w:hAnsi="Times New Roman" w:cs="Tahoma"/>
                    <w:color w:val="000000"/>
                    <w:sz w:val="24"/>
                    <w:szCs w:val="20"/>
                  </w:rPr>
                </w:rPrChange>
              </w:rPr>
            </w:pPr>
            <w:ins w:id="15221" w:author="DuyNgo" w:date="2012-08-10T07:43:00Z">
              <w:r w:rsidRPr="00303364">
                <w:rPr>
                  <w:rFonts w:eastAsia="Times New Roman" w:cstheme="minorHAnsi"/>
                  <w:sz w:val="24"/>
                  <w:szCs w:val="24"/>
                  <w:rPrChange w:id="15222"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223" w:author="DuyNgo" w:date="2012-08-10T07:43:00Z"/>
                <w:rFonts w:eastAsia="Times New Roman" w:cstheme="minorHAnsi"/>
                <w:sz w:val="24"/>
                <w:szCs w:val="24"/>
                <w:rPrChange w:id="15224" w:author="DuyNgo" w:date="2012-08-10T08:15:00Z">
                  <w:rPr>
                    <w:ins w:id="15225" w:author="DuyNgo" w:date="2012-08-10T07:43:00Z"/>
                    <w:rFonts w:ascii="Times New Roman" w:eastAsia="Times New Roman" w:hAnsi="Times New Roman" w:cs="Tahoma"/>
                    <w:color w:val="000000"/>
                    <w:sz w:val="24"/>
                    <w:szCs w:val="20"/>
                  </w:rPr>
                </w:rPrChange>
              </w:rPr>
            </w:pPr>
            <w:ins w:id="15226" w:author="DuyNgo" w:date="2012-08-10T07:43:00Z">
              <w:r w:rsidRPr="00303364">
                <w:rPr>
                  <w:rFonts w:eastAsia="Times New Roman" w:cstheme="minorHAnsi"/>
                  <w:sz w:val="24"/>
                  <w:szCs w:val="24"/>
                  <w:rPrChange w:id="15227" w:author="DuyNgo" w:date="2012-08-10T08:15:00Z">
                    <w:rPr>
                      <w:rFonts w:ascii="Times New Roman" w:eastAsia="Times New Roman" w:hAnsi="Times New Roman" w:cstheme="majorBidi"/>
                      <w:b/>
                      <w:bCs/>
                      <w:color w:val="4F81BD" w:themeColor="accent1"/>
                      <w:sz w:val="24"/>
                      <w:szCs w:val="26"/>
                    </w:rPr>
                  </w:rPrChange>
                </w:rPr>
                <w:t>PK – ID of product</w:t>
              </w:r>
            </w:ins>
          </w:p>
        </w:tc>
      </w:tr>
      <w:tr w:rsidR="00771246" w:rsidRPr="00303364" w:rsidTr="00227BA2">
        <w:trPr>
          <w:gridAfter w:val="8"/>
          <w:wAfter w:w="19481" w:type="dxa"/>
          <w:trHeight w:val="255"/>
          <w:ins w:id="1522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229" w:author="DuyNgo" w:date="2012-08-10T07:43:00Z"/>
                <w:rFonts w:eastAsia="Times New Roman" w:cstheme="minorHAnsi"/>
                <w:sz w:val="24"/>
                <w:szCs w:val="24"/>
                <w:rPrChange w:id="15230" w:author="DuyNgo" w:date="2012-08-10T08:15:00Z">
                  <w:rPr>
                    <w:ins w:id="15231" w:author="DuyNgo" w:date="2012-08-10T07:43:00Z"/>
                    <w:rFonts w:ascii="Times New Roman" w:eastAsia="Times New Roman" w:hAnsi="Times New Roman" w:cs="Tahoma"/>
                    <w:color w:val="000000"/>
                    <w:sz w:val="24"/>
                    <w:szCs w:val="20"/>
                  </w:rPr>
                </w:rPrChange>
              </w:rPr>
            </w:pPr>
            <w:ins w:id="15232" w:author="DuyNgo" w:date="2012-08-10T07:43:00Z">
              <w:r w:rsidRPr="00303364">
                <w:rPr>
                  <w:rFonts w:eastAsia="Times New Roman" w:cstheme="minorHAnsi"/>
                  <w:sz w:val="24"/>
                  <w:szCs w:val="24"/>
                  <w:rPrChange w:id="15233"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234" w:author="DuyNgo" w:date="2012-08-10T07:43:00Z"/>
                <w:rFonts w:eastAsia="Times New Roman" w:cstheme="minorHAnsi"/>
                <w:sz w:val="24"/>
                <w:szCs w:val="24"/>
                <w:rPrChange w:id="15235" w:author="DuyNgo" w:date="2012-08-10T08:15:00Z">
                  <w:rPr>
                    <w:ins w:id="15236" w:author="DuyNgo" w:date="2012-08-10T07:43:00Z"/>
                    <w:rFonts w:ascii="Times New Roman" w:eastAsia="Times New Roman" w:hAnsi="Times New Roman" w:cs="Tahoma"/>
                    <w:color w:val="000000"/>
                    <w:sz w:val="24"/>
                    <w:szCs w:val="20"/>
                  </w:rPr>
                </w:rPrChange>
              </w:rPr>
            </w:pPr>
            <w:proofErr w:type="spellStart"/>
            <w:ins w:id="15237" w:author="DuyNgo" w:date="2012-08-10T07:43:00Z">
              <w:r w:rsidRPr="00303364">
                <w:rPr>
                  <w:rFonts w:eastAsia="Times New Roman" w:cstheme="minorHAnsi"/>
                  <w:sz w:val="24"/>
                  <w:szCs w:val="24"/>
                  <w:rPrChange w:id="15238" w:author="DuyNgo" w:date="2012-08-10T08:15:00Z">
                    <w:rPr>
                      <w:rFonts w:ascii="Times New Roman" w:eastAsia="Times New Roman" w:hAnsi="Times New Roman" w:cstheme="majorBidi"/>
                      <w:b/>
                      <w:bCs/>
                      <w:color w:val="4F81BD" w:themeColor="accent1"/>
                      <w:sz w:val="24"/>
                      <w:szCs w:val="26"/>
                    </w:rPr>
                  </w:rPrChange>
                </w:rPr>
                <w:t>WorkProduct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239" w:author="DuyNgo" w:date="2012-08-10T07:43:00Z"/>
                <w:rFonts w:eastAsia="Times New Roman" w:cstheme="minorHAnsi"/>
                <w:sz w:val="24"/>
                <w:szCs w:val="24"/>
                <w:rPrChange w:id="15240" w:author="DuyNgo" w:date="2012-08-10T08:15:00Z">
                  <w:rPr>
                    <w:ins w:id="15241" w:author="DuyNgo" w:date="2012-08-10T07:43:00Z"/>
                    <w:rFonts w:ascii="Times New Roman" w:eastAsia="Times New Roman" w:hAnsi="Times New Roman" w:cs="Tahoma"/>
                    <w:color w:val="000000"/>
                    <w:sz w:val="24"/>
                    <w:szCs w:val="20"/>
                  </w:rPr>
                </w:rPrChange>
              </w:rPr>
            </w:pPr>
            <w:ins w:id="15242" w:author="DuyNgo" w:date="2012-08-10T07:43:00Z">
              <w:r w:rsidRPr="00303364">
                <w:rPr>
                  <w:rFonts w:eastAsia="Times New Roman" w:cstheme="minorHAnsi"/>
                  <w:sz w:val="24"/>
                  <w:szCs w:val="24"/>
                  <w:rPrChange w:id="15243"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244" w:author="DuyNgo" w:date="2012-08-10T07:43:00Z"/>
                <w:rFonts w:eastAsia="Times New Roman" w:cstheme="minorHAnsi"/>
                <w:sz w:val="24"/>
                <w:szCs w:val="24"/>
                <w:rPrChange w:id="15245" w:author="DuyNgo" w:date="2012-08-10T08:15:00Z">
                  <w:rPr>
                    <w:ins w:id="15246" w:author="DuyNgo" w:date="2012-08-10T07:43:00Z"/>
                    <w:rFonts w:ascii="Times New Roman" w:eastAsia="Times New Roman" w:hAnsi="Times New Roman" w:cs="Tahoma"/>
                    <w:color w:val="000000"/>
                    <w:sz w:val="24"/>
                    <w:szCs w:val="20"/>
                  </w:rPr>
                </w:rPrChange>
              </w:rPr>
            </w:pPr>
            <w:ins w:id="15247" w:author="DuyNgo" w:date="2012-08-10T07:43:00Z">
              <w:r w:rsidRPr="00303364">
                <w:rPr>
                  <w:rStyle w:val="postbody"/>
                  <w:rFonts w:cstheme="minorHAnsi"/>
                  <w:sz w:val="24"/>
                  <w:szCs w:val="24"/>
                  <w:rPrChange w:id="15248"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249" w:author="DuyNgo" w:date="2012-08-10T07:43:00Z"/>
                <w:rFonts w:eastAsia="Times New Roman" w:cstheme="minorHAnsi"/>
                <w:sz w:val="24"/>
                <w:szCs w:val="24"/>
                <w:rPrChange w:id="15250" w:author="DuyNgo" w:date="2012-08-10T08:15:00Z">
                  <w:rPr>
                    <w:ins w:id="1525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252" w:author="DuyNgo" w:date="2012-08-10T07:43:00Z"/>
                <w:rFonts w:eastAsia="Times New Roman" w:cstheme="minorHAnsi"/>
                <w:sz w:val="24"/>
                <w:szCs w:val="24"/>
                <w:rPrChange w:id="15253" w:author="DuyNgo" w:date="2012-08-10T08:15:00Z">
                  <w:rPr>
                    <w:ins w:id="1525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5255" w:author="DuyNgo" w:date="2012-08-10T07:43:00Z"/>
                <w:rFonts w:eastAsia="Times New Roman" w:cstheme="minorHAnsi"/>
                <w:sz w:val="24"/>
                <w:szCs w:val="24"/>
                <w:rPrChange w:id="15256" w:author="DuyNgo" w:date="2012-08-10T08:15:00Z">
                  <w:rPr>
                    <w:ins w:id="15257"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258" w:author="DuyNgo" w:date="2012-08-10T07:43:00Z"/>
                <w:rFonts w:eastAsia="Times New Roman" w:cstheme="minorHAnsi"/>
                <w:sz w:val="24"/>
                <w:szCs w:val="24"/>
                <w:rPrChange w:id="15259" w:author="DuyNgo" w:date="2012-08-10T08:15:00Z">
                  <w:rPr>
                    <w:ins w:id="15260" w:author="DuyNgo" w:date="2012-08-10T07:43:00Z"/>
                    <w:rFonts w:ascii="Times New Roman" w:eastAsia="Times New Roman" w:hAnsi="Times New Roman" w:cs="Tahoma"/>
                    <w:color w:val="000000"/>
                    <w:sz w:val="24"/>
                    <w:szCs w:val="20"/>
                  </w:rPr>
                </w:rPrChange>
              </w:rPr>
            </w:pPr>
            <w:ins w:id="15261" w:author="DuyNgo" w:date="2012-08-10T07:43:00Z">
              <w:r w:rsidRPr="00303364">
                <w:rPr>
                  <w:rFonts w:eastAsia="Times New Roman" w:cstheme="minorHAnsi"/>
                  <w:sz w:val="24"/>
                  <w:szCs w:val="24"/>
                  <w:rPrChange w:id="15262" w:author="DuyNgo" w:date="2012-08-10T08:15:00Z">
                    <w:rPr>
                      <w:rFonts w:ascii="Times New Roman" w:eastAsia="Times New Roman" w:hAnsi="Times New Roman" w:cstheme="majorBidi"/>
                      <w:b/>
                      <w:bCs/>
                      <w:color w:val="4F81BD" w:themeColor="accent1"/>
                      <w:sz w:val="24"/>
                      <w:szCs w:val="26"/>
                    </w:rPr>
                  </w:rPrChange>
                </w:rPr>
                <w:t>Work of product</w:t>
              </w:r>
            </w:ins>
          </w:p>
        </w:tc>
      </w:tr>
      <w:tr w:rsidR="00771246" w:rsidRPr="00303364" w:rsidTr="00227BA2">
        <w:trPr>
          <w:gridAfter w:val="8"/>
          <w:wAfter w:w="19481" w:type="dxa"/>
          <w:trHeight w:val="255"/>
          <w:ins w:id="152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264" w:author="DuyNgo" w:date="2012-08-10T07:43:00Z"/>
                <w:rFonts w:eastAsia="Times New Roman" w:cstheme="minorHAnsi"/>
                <w:sz w:val="24"/>
                <w:szCs w:val="24"/>
                <w:rPrChange w:id="15265" w:author="DuyNgo" w:date="2012-08-10T08:15:00Z">
                  <w:rPr>
                    <w:ins w:id="15266" w:author="DuyNgo" w:date="2012-08-10T07:43:00Z"/>
                    <w:rFonts w:ascii="Times New Roman" w:eastAsia="Times New Roman" w:hAnsi="Times New Roman" w:cs="Tahoma"/>
                    <w:color w:val="000000"/>
                    <w:sz w:val="24"/>
                    <w:szCs w:val="20"/>
                  </w:rPr>
                </w:rPrChange>
              </w:rPr>
            </w:pPr>
            <w:ins w:id="15267" w:author="DuyNgo" w:date="2012-08-10T07:43:00Z">
              <w:r w:rsidRPr="00303364">
                <w:rPr>
                  <w:rFonts w:eastAsia="Times New Roman" w:cstheme="minorHAnsi"/>
                  <w:sz w:val="24"/>
                  <w:szCs w:val="24"/>
                  <w:rPrChange w:id="15268"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269" w:author="DuyNgo" w:date="2012-08-10T07:43:00Z"/>
                <w:rFonts w:eastAsia="Times New Roman" w:cstheme="minorHAnsi"/>
                <w:sz w:val="24"/>
                <w:szCs w:val="24"/>
                <w:rPrChange w:id="15270" w:author="DuyNgo" w:date="2012-08-10T08:15:00Z">
                  <w:rPr>
                    <w:ins w:id="15271" w:author="DuyNgo" w:date="2012-08-10T07:43:00Z"/>
                    <w:rFonts w:ascii="Times New Roman" w:eastAsia="Times New Roman" w:hAnsi="Times New Roman" w:cs="Tahoma"/>
                    <w:color w:val="000000"/>
                    <w:sz w:val="24"/>
                    <w:szCs w:val="20"/>
                  </w:rPr>
                </w:rPrChange>
              </w:rPr>
            </w:pPr>
            <w:ins w:id="15272" w:author="DuyNgo" w:date="2012-08-10T07:43:00Z">
              <w:r w:rsidRPr="00303364">
                <w:rPr>
                  <w:rFonts w:eastAsia="Times New Roman" w:cstheme="minorHAnsi"/>
                  <w:sz w:val="24"/>
                  <w:szCs w:val="24"/>
                  <w:rPrChange w:id="15273" w:author="DuyNgo" w:date="2012-08-10T08:15:00Z">
                    <w:rPr>
                      <w:rFonts w:ascii="Times New Roman" w:eastAsia="Times New Roman" w:hAnsi="Times New Roman" w:cstheme="majorBidi"/>
                      <w:b/>
                      <w:bCs/>
                      <w:color w:val="4F81BD" w:themeColor="accent1"/>
                      <w:sz w:val="24"/>
                      <w:szCs w:val="26"/>
                    </w:rPr>
                  </w:rPrChange>
                </w:rPr>
                <w:t>Name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274" w:author="DuyNgo" w:date="2012-08-10T07:43:00Z"/>
                <w:rFonts w:eastAsia="Times New Roman" w:cstheme="minorHAnsi"/>
                <w:sz w:val="24"/>
                <w:szCs w:val="24"/>
                <w:rPrChange w:id="15275" w:author="DuyNgo" w:date="2012-08-10T08:15:00Z">
                  <w:rPr>
                    <w:ins w:id="15276" w:author="DuyNgo" w:date="2012-08-10T07:43:00Z"/>
                    <w:rFonts w:ascii="Times New Roman" w:eastAsia="Times New Roman" w:hAnsi="Times New Roman" w:cs="Tahoma"/>
                    <w:color w:val="000000"/>
                    <w:sz w:val="24"/>
                    <w:szCs w:val="20"/>
                  </w:rPr>
                </w:rPrChange>
              </w:rPr>
            </w:pPr>
            <w:ins w:id="15277" w:author="DuyNgo" w:date="2012-08-10T07:43:00Z">
              <w:r w:rsidRPr="00303364">
                <w:rPr>
                  <w:rFonts w:eastAsia="Times New Roman" w:cstheme="minorHAnsi"/>
                  <w:sz w:val="24"/>
                  <w:szCs w:val="24"/>
                  <w:rPrChange w:id="15278"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279" w:author="DuyNgo" w:date="2012-08-10T07:43:00Z"/>
                <w:rFonts w:eastAsia="Times New Roman" w:cstheme="minorHAnsi"/>
                <w:sz w:val="24"/>
                <w:szCs w:val="24"/>
                <w:rPrChange w:id="15280" w:author="DuyNgo" w:date="2012-08-10T08:15:00Z">
                  <w:rPr>
                    <w:ins w:id="15281" w:author="DuyNgo" w:date="2012-08-10T07:43:00Z"/>
                    <w:rFonts w:ascii="Times New Roman" w:eastAsia="Times New Roman" w:hAnsi="Times New Roman" w:cs="Tahoma"/>
                    <w:color w:val="000000"/>
                    <w:sz w:val="24"/>
                    <w:szCs w:val="20"/>
                  </w:rPr>
                </w:rPrChange>
              </w:rPr>
            </w:pPr>
            <w:ins w:id="15282" w:author="DuyNgo" w:date="2012-08-10T07:43:00Z">
              <w:r w:rsidRPr="00303364">
                <w:rPr>
                  <w:rFonts w:eastAsia="Times New Roman" w:cstheme="minorHAnsi"/>
                  <w:sz w:val="24"/>
                  <w:szCs w:val="24"/>
                  <w:rPrChange w:id="15283"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284" w:author="DuyNgo" w:date="2012-08-10T07:43:00Z"/>
                <w:rFonts w:eastAsia="Times New Roman" w:cstheme="minorHAnsi"/>
                <w:sz w:val="24"/>
                <w:szCs w:val="24"/>
                <w:rPrChange w:id="15285" w:author="DuyNgo" w:date="2012-08-10T08:15:00Z">
                  <w:rPr>
                    <w:ins w:id="1528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287" w:author="DuyNgo" w:date="2012-08-10T07:43:00Z"/>
                <w:rFonts w:eastAsia="Times New Roman" w:cstheme="minorHAnsi"/>
                <w:sz w:val="24"/>
                <w:szCs w:val="24"/>
                <w:rPrChange w:id="15288" w:author="DuyNgo" w:date="2012-08-10T08:15:00Z">
                  <w:rPr>
                    <w:ins w:id="1528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5290" w:author="DuyNgo" w:date="2012-08-10T07:43:00Z"/>
                <w:rFonts w:eastAsia="Times New Roman" w:cstheme="minorHAnsi"/>
                <w:sz w:val="24"/>
                <w:szCs w:val="24"/>
                <w:rPrChange w:id="15291" w:author="DuyNgo" w:date="2012-08-10T08:15:00Z">
                  <w:rPr>
                    <w:ins w:id="15292"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293" w:author="DuyNgo" w:date="2012-08-10T07:43:00Z"/>
                <w:rFonts w:eastAsia="Times New Roman" w:cstheme="minorHAnsi"/>
                <w:sz w:val="24"/>
                <w:szCs w:val="24"/>
                <w:rPrChange w:id="15294" w:author="DuyNgo" w:date="2012-08-10T08:15:00Z">
                  <w:rPr>
                    <w:ins w:id="15295" w:author="DuyNgo" w:date="2012-08-10T07:43:00Z"/>
                    <w:rFonts w:ascii="Times New Roman" w:eastAsia="Times New Roman" w:hAnsi="Times New Roman" w:cs="Tahoma"/>
                    <w:color w:val="000000"/>
                    <w:sz w:val="24"/>
                    <w:szCs w:val="20"/>
                  </w:rPr>
                </w:rPrChange>
              </w:rPr>
            </w:pPr>
            <w:ins w:id="15296" w:author="DuyNgo" w:date="2012-08-10T07:43:00Z">
              <w:r w:rsidRPr="00303364">
                <w:rPr>
                  <w:rFonts w:eastAsia="Times New Roman" w:cstheme="minorHAnsi"/>
                  <w:sz w:val="24"/>
                  <w:szCs w:val="24"/>
                  <w:rPrChange w:id="15297" w:author="DuyNgo" w:date="2012-08-10T08:15:00Z">
                    <w:rPr>
                      <w:rFonts w:ascii="Times New Roman" w:eastAsia="Times New Roman" w:hAnsi="Times New Roman" w:cstheme="majorBidi"/>
                      <w:b/>
                      <w:bCs/>
                      <w:color w:val="4F81BD" w:themeColor="accent1"/>
                      <w:sz w:val="24"/>
                      <w:szCs w:val="26"/>
                    </w:rPr>
                  </w:rPrChange>
                </w:rPr>
                <w:t>Name of product</w:t>
              </w:r>
            </w:ins>
          </w:p>
        </w:tc>
      </w:tr>
      <w:tr w:rsidR="00771246" w:rsidRPr="00303364" w:rsidTr="00227BA2">
        <w:trPr>
          <w:trHeight w:val="255"/>
          <w:ins w:id="1529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5299" w:author="DuyNgo" w:date="2012-08-10T07:43:00Z"/>
                <w:rFonts w:eastAsia="Times New Roman" w:cstheme="minorHAnsi"/>
                <w:sz w:val="24"/>
                <w:szCs w:val="24"/>
                <w:rPrChange w:id="15300" w:author="DuyNgo" w:date="2012-08-10T08:15:00Z">
                  <w:rPr>
                    <w:ins w:id="15301" w:author="DuyNgo" w:date="2012-08-10T07:43:00Z"/>
                    <w:rFonts w:ascii="Times New Roman" w:eastAsia="Times New Roman" w:hAnsi="Times New Roman" w:cs="Tahoma"/>
                    <w:color w:val="000000"/>
                    <w:sz w:val="24"/>
                    <w:szCs w:val="20"/>
                  </w:rPr>
                </w:rPrChange>
              </w:rPr>
            </w:pPr>
            <w:ins w:id="15302" w:author="DuyNgo" w:date="2012-08-10T07:43:00Z">
              <w:r w:rsidRPr="00303364">
                <w:rPr>
                  <w:rFonts w:eastAsia="Times New Roman" w:cstheme="minorHAnsi"/>
                  <w:sz w:val="24"/>
                  <w:szCs w:val="24"/>
                  <w:rPrChange w:id="15303"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304" w:author="DuyNgo" w:date="2012-08-10T07:43:00Z"/>
                <w:rFonts w:eastAsia="Times New Roman" w:cstheme="minorHAnsi"/>
                <w:sz w:val="24"/>
                <w:szCs w:val="24"/>
                <w:rPrChange w:id="15305" w:author="DuyNgo" w:date="2012-08-10T08:15:00Z">
                  <w:rPr>
                    <w:ins w:id="15306" w:author="DuyNgo" w:date="2012-08-10T07:43:00Z"/>
                    <w:rFonts w:ascii="Times New Roman" w:eastAsia="Times New Roman" w:hAnsi="Times New Roman" w:cs="Tahoma"/>
                    <w:color w:val="000000"/>
                    <w:sz w:val="24"/>
                    <w:szCs w:val="20"/>
                  </w:rPr>
                </w:rPrChange>
              </w:rPr>
            </w:pPr>
            <w:proofErr w:type="spellStart"/>
            <w:ins w:id="15307" w:author="DuyNgo" w:date="2012-08-10T07:43:00Z">
              <w:r w:rsidRPr="00303364">
                <w:rPr>
                  <w:rFonts w:eastAsia="Times New Roman" w:cstheme="minorHAnsi"/>
                  <w:sz w:val="24"/>
                  <w:szCs w:val="24"/>
                  <w:rPrChange w:id="15308" w:author="DuyNgo" w:date="2012-08-10T08:15:00Z">
                    <w:rPr>
                      <w:rFonts w:ascii="Times New Roman" w:eastAsia="Times New Roman" w:hAnsi="Times New Roman" w:cstheme="majorBidi"/>
                      <w:b/>
                      <w:bCs/>
                      <w:color w:val="4F81BD" w:themeColor="accent1"/>
                      <w:sz w:val="24"/>
                      <w:szCs w:val="26"/>
                    </w:rPr>
                  </w:rPrChange>
                </w:rPr>
                <w:t>PlannedSizeUnit</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309" w:author="DuyNgo" w:date="2012-08-10T07:43:00Z"/>
                <w:rFonts w:eastAsia="Times New Roman" w:cstheme="minorHAnsi"/>
                <w:sz w:val="24"/>
                <w:szCs w:val="24"/>
                <w:rPrChange w:id="15310" w:author="DuyNgo" w:date="2012-08-10T08:15:00Z">
                  <w:rPr>
                    <w:ins w:id="15311" w:author="DuyNgo" w:date="2012-08-10T07:43:00Z"/>
                    <w:rFonts w:ascii="Times New Roman" w:eastAsia="Times New Roman" w:hAnsi="Times New Roman" w:cs="Tahoma"/>
                    <w:color w:val="000000"/>
                    <w:sz w:val="24"/>
                    <w:szCs w:val="20"/>
                  </w:rPr>
                </w:rPrChange>
              </w:rPr>
            </w:pPr>
            <w:ins w:id="15312" w:author="DuyNgo" w:date="2012-08-10T07:43:00Z">
              <w:r w:rsidRPr="00303364">
                <w:rPr>
                  <w:rFonts w:eastAsia="Times New Roman" w:cstheme="minorHAnsi"/>
                  <w:sz w:val="24"/>
                  <w:szCs w:val="24"/>
                  <w:rPrChange w:id="15313"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314" w:author="DuyNgo" w:date="2012-08-10T07:43:00Z"/>
                <w:rFonts w:eastAsia="Times New Roman" w:cstheme="minorHAnsi"/>
                <w:sz w:val="24"/>
                <w:szCs w:val="24"/>
                <w:rPrChange w:id="15315" w:author="DuyNgo" w:date="2012-08-10T08:15:00Z">
                  <w:rPr>
                    <w:ins w:id="15316" w:author="DuyNgo" w:date="2012-08-10T07:43:00Z"/>
                    <w:rFonts w:ascii="Times New Roman" w:eastAsia="Times New Roman" w:hAnsi="Times New Roman" w:cs="Tahoma"/>
                    <w:color w:val="000000"/>
                    <w:sz w:val="24"/>
                    <w:szCs w:val="20"/>
                  </w:rPr>
                </w:rPrChange>
              </w:rPr>
            </w:pPr>
            <w:ins w:id="15317" w:author="DuyNgo" w:date="2012-08-10T07:43:00Z">
              <w:r w:rsidRPr="00303364">
                <w:rPr>
                  <w:rFonts w:eastAsia="Times New Roman" w:cstheme="minorHAnsi"/>
                  <w:sz w:val="24"/>
                  <w:szCs w:val="24"/>
                  <w:rPrChange w:id="15318"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319" w:author="DuyNgo" w:date="2012-08-10T07:43:00Z"/>
                <w:rFonts w:eastAsia="Times New Roman" w:cstheme="minorHAnsi"/>
                <w:sz w:val="24"/>
                <w:szCs w:val="24"/>
                <w:rPrChange w:id="15320" w:author="DuyNgo" w:date="2012-08-10T08:15:00Z">
                  <w:rPr>
                    <w:ins w:id="1532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322" w:author="DuyNgo" w:date="2012-08-10T07:43:00Z"/>
                <w:rFonts w:eastAsia="Times New Roman" w:cstheme="minorHAnsi"/>
                <w:sz w:val="24"/>
                <w:szCs w:val="24"/>
                <w:rPrChange w:id="15323" w:author="DuyNgo" w:date="2012-08-10T08:15:00Z">
                  <w:rPr>
                    <w:ins w:id="1532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325" w:author="DuyNgo" w:date="2012-08-10T07:43:00Z"/>
                <w:rFonts w:eastAsia="Times New Roman" w:cstheme="minorHAnsi"/>
                <w:sz w:val="24"/>
                <w:szCs w:val="24"/>
                <w:rPrChange w:id="15326" w:author="DuyNgo" w:date="2012-08-10T08:15:00Z">
                  <w:rPr>
                    <w:ins w:id="15327"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328" w:author="DuyNgo" w:date="2012-08-10T07:43:00Z"/>
                <w:rFonts w:eastAsia="Times New Roman" w:cstheme="minorHAnsi"/>
                <w:sz w:val="24"/>
                <w:szCs w:val="24"/>
                <w:rPrChange w:id="15329" w:author="DuyNgo" w:date="2012-08-10T08:15:00Z">
                  <w:rPr>
                    <w:ins w:id="15330" w:author="DuyNgo" w:date="2012-08-10T07:43:00Z"/>
                    <w:rFonts w:ascii="Times New Roman" w:eastAsia="Times New Roman" w:hAnsi="Times New Roman" w:cs="Tahoma"/>
                    <w:color w:val="000000"/>
                    <w:sz w:val="24"/>
                    <w:szCs w:val="20"/>
                  </w:rPr>
                </w:rPrChange>
              </w:rPr>
            </w:pPr>
            <w:ins w:id="15331" w:author="DuyNgo" w:date="2012-08-10T07:43:00Z">
              <w:r w:rsidRPr="00303364">
                <w:rPr>
                  <w:rFonts w:eastAsia="Times New Roman" w:cstheme="minorHAnsi"/>
                  <w:sz w:val="24"/>
                  <w:szCs w:val="24"/>
                  <w:rPrChange w:id="15332" w:author="DuyNgo" w:date="2012-08-10T08:15:00Z">
                    <w:rPr>
                      <w:rFonts w:ascii="Times New Roman" w:eastAsia="Times New Roman" w:hAnsi="Times New Roman" w:cstheme="majorBidi"/>
                      <w:b/>
                      <w:bCs/>
                      <w:color w:val="4F81BD" w:themeColor="accent1"/>
                      <w:sz w:val="24"/>
                      <w:szCs w:val="26"/>
                    </w:rPr>
                  </w:rPrChange>
                </w:rPr>
                <w:t>Planned size unit of product</w:t>
              </w:r>
            </w:ins>
          </w:p>
        </w:tc>
        <w:tc>
          <w:tcPr>
            <w:tcW w:w="4302" w:type="dxa"/>
            <w:gridSpan w:val="2"/>
            <w:vAlign w:val="bottom"/>
          </w:tcPr>
          <w:p w:rsidR="00771246" w:rsidRPr="00303364" w:rsidRDefault="00771246" w:rsidP="00227BA2">
            <w:pPr>
              <w:shd w:val="clear" w:color="FFFFCC" w:fill="FFFFFF"/>
              <w:spacing w:before="100" w:beforeAutospacing="1" w:after="100" w:afterAutospacing="1" w:line="240" w:lineRule="auto"/>
              <w:jc w:val="right"/>
              <w:rPr>
                <w:ins w:id="15333" w:author="DuyNgo" w:date="2012-08-10T07:43:00Z"/>
                <w:rFonts w:eastAsia="Times New Roman" w:cstheme="minorHAnsi"/>
                <w:sz w:val="24"/>
                <w:szCs w:val="24"/>
                <w:rPrChange w:id="15334" w:author="DuyNgo" w:date="2012-08-10T08:15:00Z">
                  <w:rPr>
                    <w:ins w:id="15335" w:author="DuyNgo" w:date="2012-08-10T07:43:00Z"/>
                    <w:rFonts w:ascii="Times New Roman" w:eastAsia="Times New Roman" w:hAnsi="Times New Roman" w:cs="Tahoma"/>
                    <w:color w:val="000000"/>
                    <w:sz w:val="24"/>
                    <w:szCs w:val="20"/>
                  </w:rPr>
                </w:rPrChange>
              </w:rPr>
            </w:pPr>
            <w:ins w:id="15336" w:author="DuyNgo" w:date="2012-08-10T07:43:00Z">
              <w:r w:rsidRPr="00303364">
                <w:rPr>
                  <w:rFonts w:eastAsia="Times New Roman" w:cstheme="minorHAnsi"/>
                  <w:sz w:val="24"/>
                  <w:szCs w:val="24"/>
                  <w:rPrChange w:id="15337"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303364" w:rsidRDefault="00771246" w:rsidP="00227BA2">
            <w:pPr>
              <w:spacing w:line="240" w:lineRule="auto"/>
              <w:rPr>
                <w:ins w:id="15338" w:author="DuyNgo" w:date="2012-08-10T07:43:00Z"/>
                <w:rFonts w:eastAsia="Times New Roman" w:cstheme="minorHAnsi"/>
                <w:sz w:val="24"/>
                <w:szCs w:val="24"/>
                <w:rPrChange w:id="15339" w:author="DuyNgo" w:date="2012-08-10T08:15:00Z">
                  <w:rPr>
                    <w:ins w:id="15340"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341" w:author="DuyNgo" w:date="2012-08-10T07:43:00Z"/>
                <w:rFonts w:eastAsia="Times New Roman" w:cstheme="minorHAnsi"/>
                <w:sz w:val="24"/>
                <w:szCs w:val="24"/>
                <w:rPrChange w:id="15342" w:author="DuyNgo" w:date="2012-08-10T08:15:00Z">
                  <w:rPr>
                    <w:ins w:id="15343"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344" w:author="DuyNgo" w:date="2012-08-10T07:43:00Z"/>
                <w:rFonts w:eastAsia="Times New Roman" w:cstheme="minorHAnsi"/>
                <w:sz w:val="24"/>
                <w:szCs w:val="24"/>
                <w:rPrChange w:id="15345" w:author="DuyNgo" w:date="2012-08-10T08:15:00Z">
                  <w:rPr>
                    <w:ins w:id="15346"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347" w:author="DuyNgo" w:date="2012-08-10T07:43:00Z"/>
                <w:rFonts w:eastAsia="Times New Roman" w:cstheme="minorHAnsi"/>
                <w:sz w:val="24"/>
                <w:szCs w:val="24"/>
                <w:rPrChange w:id="15348" w:author="DuyNgo" w:date="2012-08-10T08:15:00Z">
                  <w:rPr>
                    <w:ins w:id="15349" w:author="DuyNgo" w:date="2012-08-10T07:43:00Z"/>
                    <w:rFonts w:ascii="Times New Roman" w:eastAsia="Times New Roman" w:hAnsi="Times New Roman"/>
                    <w:sz w:val="24"/>
                  </w:rPr>
                </w:rPrChange>
              </w:rPr>
            </w:pPr>
          </w:p>
        </w:tc>
      </w:tr>
      <w:tr w:rsidR="00771246" w:rsidRPr="00303364" w:rsidTr="00227BA2">
        <w:trPr>
          <w:trHeight w:val="255"/>
          <w:ins w:id="1535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351" w:author="DuyNgo" w:date="2012-08-10T07:43:00Z"/>
                <w:rFonts w:eastAsia="Times New Roman" w:cstheme="minorHAnsi"/>
                <w:sz w:val="24"/>
                <w:szCs w:val="24"/>
                <w:rPrChange w:id="15352" w:author="DuyNgo" w:date="2012-08-10T08:15:00Z">
                  <w:rPr>
                    <w:ins w:id="15353" w:author="DuyNgo" w:date="2012-08-10T07:43:00Z"/>
                    <w:rFonts w:ascii="Times New Roman" w:eastAsia="Times New Roman" w:hAnsi="Times New Roman" w:cs="Tahoma"/>
                    <w:color w:val="000000"/>
                    <w:sz w:val="24"/>
                    <w:szCs w:val="20"/>
                  </w:rPr>
                </w:rPrChange>
              </w:rPr>
            </w:pPr>
            <w:ins w:id="15354" w:author="DuyNgo" w:date="2012-08-10T07:43:00Z">
              <w:r w:rsidRPr="00303364">
                <w:rPr>
                  <w:rFonts w:eastAsia="Times New Roman" w:cstheme="minorHAnsi"/>
                  <w:sz w:val="24"/>
                  <w:szCs w:val="24"/>
                  <w:rPrChange w:id="15355"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356" w:author="DuyNgo" w:date="2012-08-10T07:43:00Z"/>
                <w:rFonts w:eastAsia="Times New Roman" w:cstheme="minorHAnsi"/>
                <w:sz w:val="24"/>
                <w:szCs w:val="24"/>
                <w:rPrChange w:id="15357" w:author="DuyNgo" w:date="2012-08-10T08:15:00Z">
                  <w:rPr>
                    <w:ins w:id="15358" w:author="DuyNgo" w:date="2012-08-10T07:43:00Z"/>
                    <w:rFonts w:ascii="Times New Roman" w:eastAsia="Times New Roman" w:hAnsi="Times New Roman" w:cs="Tahoma"/>
                    <w:color w:val="000000"/>
                    <w:sz w:val="24"/>
                    <w:szCs w:val="20"/>
                  </w:rPr>
                </w:rPrChange>
              </w:rPr>
            </w:pPr>
            <w:proofErr w:type="spellStart"/>
            <w:ins w:id="15359" w:author="DuyNgo" w:date="2012-08-10T07:43:00Z">
              <w:r w:rsidRPr="00303364">
                <w:rPr>
                  <w:rFonts w:eastAsia="Times New Roman" w:cstheme="minorHAnsi"/>
                  <w:sz w:val="24"/>
                  <w:szCs w:val="24"/>
                  <w:rPrChange w:id="15360" w:author="DuyNgo" w:date="2012-08-10T08:15:00Z">
                    <w:rPr>
                      <w:rFonts w:ascii="Times New Roman" w:eastAsia="Times New Roman" w:hAnsi="Times New Roman" w:cstheme="majorBidi"/>
                      <w:b/>
                      <w:bCs/>
                      <w:color w:val="4F81BD" w:themeColor="accent1"/>
                      <w:sz w:val="24"/>
                      <w:szCs w:val="26"/>
                    </w:rPr>
                  </w:rPrChange>
                </w:rPr>
                <w:t>PlannedSize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361" w:author="DuyNgo" w:date="2012-08-10T07:43:00Z"/>
                <w:rFonts w:eastAsia="Times New Roman" w:cstheme="minorHAnsi"/>
                <w:sz w:val="24"/>
                <w:szCs w:val="24"/>
                <w:rPrChange w:id="15362" w:author="DuyNgo" w:date="2012-08-10T08:15:00Z">
                  <w:rPr>
                    <w:ins w:id="15363" w:author="DuyNgo" w:date="2012-08-10T07:43:00Z"/>
                    <w:rFonts w:ascii="Times New Roman" w:eastAsia="Times New Roman" w:hAnsi="Times New Roman" w:cs="Tahoma"/>
                    <w:color w:val="000000"/>
                    <w:sz w:val="24"/>
                    <w:szCs w:val="20"/>
                  </w:rPr>
                </w:rPrChange>
              </w:rPr>
            </w:pPr>
            <w:ins w:id="15364" w:author="DuyNgo" w:date="2012-08-10T07:43:00Z">
              <w:r w:rsidRPr="00303364">
                <w:rPr>
                  <w:rFonts w:eastAsia="Times New Roman" w:cstheme="minorHAnsi"/>
                  <w:sz w:val="24"/>
                  <w:szCs w:val="24"/>
                  <w:rPrChange w:id="15365"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366" w:author="DuyNgo" w:date="2012-08-10T07:43:00Z"/>
                <w:rFonts w:eastAsia="Times New Roman" w:cstheme="minorHAnsi"/>
                <w:sz w:val="24"/>
                <w:szCs w:val="24"/>
                <w:rPrChange w:id="15367" w:author="DuyNgo" w:date="2012-08-10T08:15:00Z">
                  <w:rPr>
                    <w:ins w:id="15368"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369" w:author="DuyNgo" w:date="2012-08-10T07:43:00Z"/>
                <w:rFonts w:eastAsia="Times New Roman" w:cstheme="minorHAnsi"/>
                <w:sz w:val="24"/>
                <w:szCs w:val="24"/>
                <w:rPrChange w:id="15370" w:author="DuyNgo" w:date="2012-08-10T08:15:00Z">
                  <w:rPr>
                    <w:ins w:id="1537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372" w:author="DuyNgo" w:date="2012-08-10T07:43:00Z"/>
                <w:rFonts w:eastAsia="Times New Roman" w:cstheme="minorHAnsi"/>
                <w:sz w:val="24"/>
                <w:szCs w:val="24"/>
                <w:rPrChange w:id="15373" w:author="DuyNgo" w:date="2012-08-10T08:15:00Z">
                  <w:rPr>
                    <w:ins w:id="1537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375" w:author="DuyNgo" w:date="2012-08-10T07:43:00Z"/>
                <w:rFonts w:eastAsia="Times New Roman" w:cstheme="minorHAnsi"/>
                <w:sz w:val="24"/>
                <w:szCs w:val="24"/>
                <w:rPrChange w:id="15376" w:author="DuyNgo" w:date="2012-08-10T08:15:00Z">
                  <w:rPr>
                    <w:ins w:id="15377"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378" w:author="DuyNgo" w:date="2012-08-10T07:43:00Z"/>
                <w:rFonts w:eastAsia="Times New Roman" w:cstheme="minorHAnsi"/>
                <w:sz w:val="24"/>
                <w:szCs w:val="24"/>
                <w:rPrChange w:id="15379" w:author="DuyNgo" w:date="2012-08-10T08:15:00Z">
                  <w:rPr>
                    <w:ins w:id="15380" w:author="DuyNgo" w:date="2012-08-10T07:43:00Z"/>
                    <w:rFonts w:ascii="Times New Roman" w:eastAsia="Times New Roman" w:hAnsi="Times New Roman" w:cs="Tahoma"/>
                    <w:color w:val="000000"/>
                    <w:sz w:val="24"/>
                    <w:szCs w:val="20"/>
                  </w:rPr>
                </w:rPrChange>
              </w:rPr>
            </w:pPr>
            <w:ins w:id="15381" w:author="DuyNgo" w:date="2012-08-10T07:43:00Z">
              <w:r w:rsidRPr="00303364">
                <w:rPr>
                  <w:rFonts w:eastAsia="Times New Roman" w:cstheme="minorHAnsi"/>
                  <w:sz w:val="24"/>
                  <w:szCs w:val="24"/>
                  <w:rPrChange w:id="15382" w:author="DuyNgo" w:date="2012-08-10T08:15:00Z">
                    <w:rPr>
                      <w:rFonts w:ascii="Times New Roman" w:eastAsia="Times New Roman" w:hAnsi="Times New Roman" w:cstheme="majorBidi"/>
                      <w:b/>
                      <w:bCs/>
                      <w:color w:val="4F81BD" w:themeColor="accent1"/>
                      <w:sz w:val="24"/>
                      <w:szCs w:val="26"/>
                    </w:rPr>
                  </w:rPrChange>
                </w:rPr>
                <w:t>Planned size of product</w:t>
              </w:r>
            </w:ins>
          </w:p>
        </w:tc>
        <w:tc>
          <w:tcPr>
            <w:tcW w:w="4302" w:type="dxa"/>
            <w:gridSpan w:val="2"/>
            <w:vAlign w:val="bottom"/>
          </w:tcPr>
          <w:p w:rsidR="00771246" w:rsidRPr="00303364" w:rsidRDefault="00771246" w:rsidP="00227BA2">
            <w:pPr>
              <w:spacing w:line="240" w:lineRule="auto"/>
              <w:jc w:val="right"/>
              <w:rPr>
                <w:ins w:id="15383" w:author="DuyNgo" w:date="2012-08-10T07:43:00Z"/>
                <w:rFonts w:eastAsia="Times New Roman" w:cstheme="minorHAnsi"/>
                <w:sz w:val="24"/>
                <w:szCs w:val="24"/>
                <w:rPrChange w:id="15384" w:author="DuyNgo" w:date="2012-08-10T08:15:00Z">
                  <w:rPr>
                    <w:ins w:id="15385"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386" w:author="DuyNgo" w:date="2012-08-10T07:43:00Z"/>
                <w:rFonts w:eastAsia="Times New Roman" w:cstheme="minorHAnsi"/>
                <w:sz w:val="24"/>
                <w:szCs w:val="24"/>
                <w:rPrChange w:id="15387" w:author="DuyNgo" w:date="2012-08-10T08:15:00Z">
                  <w:rPr>
                    <w:ins w:id="15388"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389" w:author="DuyNgo" w:date="2012-08-10T07:43:00Z"/>
                <w:rFonts w:eastAsia="Times New Roman" w:cstheme="minorHAnsi"/>
                <w:sz w:val="24"/>
                <w:szCs w:val="24"/>
                <w:rPrChange w:id="15390" w:author="DuyNgo" w:date="2012-08-10T08:15:00Z">
                  <w:rPr>
                    <w:ins w:id="1539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392" w:author="DuyNgo" w:date="2012-08-10T07:43:00Z"/>
                <w:rFonts w:eastAsia="Times New Roman" w:cstheme="minorHAnsi"/>
                <w:sz w:val="24"/>
                <w:szCs w:val="24"/>
                <w:rPrChange w:id="15393" w:author="DuyNgo" w:date="2012-08-10T08:15:00Z">
                  <w:rPr>
                    <w:ins w:id="1539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395" w:author="DuyNgo" w:date="2012-08-10T07:43:00Z"/>
                <w:rFonts w:eastAsia="Times New Roman" w:cstheme="minorHAnsi"/>
                <w:sz w:val="24"/>
                <w:szCs w:val="24"/>
                <w:rPrChange w:id="15396" w:author="DuyNgo" w:date="2012-08-10T08:15:00Z">
                  <w:rPr>
                    <w:ins w:id="15397" w:author="DuyNgo" w:date="2012-08-10T07:43:00Z"/>
                    <w:rFonts w:ascii="Times New Roman" w:eastAsia="Times New Roman" w:hAnsi="Times New Roman"/>
                    <w:sz w:val="24"/>
                  </w:rPr>
                </w:rPrChange>
              </w:rPr>
            </w:pPr>
          </w:p>
        </w:tc>
      </w:tr>
      <w:tr w:rsidR="00771246" w:rsidRPr="00303364" w:rsidTr="00227BA2">
        <w:trPr>
          <w:trHeight w:val="255"/>
          <w:ins w:id="1539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399" w:author="DuyNgo" w:date="2012-08-10T07:43:00Z"/>
                <w:rFonts w:eastAsia="Times New Roman" w:cstheme="minorHAnsi"/>
                <w:sz w:val="24"/>
                <w:szCs w:val="24"/>
                <w:rPrChange w:id="15400" w:author="DuyNgo" w:date="2012-08-10T08:15:00Z">
                  <w:rPr>
                    <w:ins w:id="15401" w:author="DuyNgo" w:date="2012-08-10T07:43:00Z"/>
                    <w:rFonts w:ascii="Times New Roman" w:eastAsia="Times New Roman" w:hAnsi="Times New Roman" w:cs="Tahoma"/>
                    <w:color w:val="000000"/>
                    <w:sz w:val="24"/>
                    <w:szCs w:val="20"/>
                  </w:rPr>
                </w:rPrChange>
              </w:rPr>
            </w:pPr>
            <w:ins w:id="15402" w:author="DuyNgo" w:date="2012-08-10T07:43:00Z">
              <w:r w:rsidRPr="00303364">
                <w:rPr>
                  <w:rFonts w:eastAsia="Times New Roman" w:cstheme="minorHAnsi"/>
                  <w:sz w:val="24"/>
                  <w:szCs w:val="24"/>
                  <w:rPrChange w:id="15403"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404" w:author="DuyNgo" w:date="2012-08-10T07:43:00Z"/>
                <w:rFonts w:eastAsia="Times New Roman" w:cstheme="minorHAnsi"/>
                <w:sz w:val="24"/>
                <w:szCs w:val="24"/>
                <w:rPrChange w:id="15405" w:author="DuyNgo" w:date="2012-08-10T08:15:00Z">
                  <w:rPr>
                    <w:ins w:id="15406" w:author="DuyNgo" w:date="2012-08-10T07:43:00Z"/>
                    <w:rFonts w:ascii="Times New Roman" w:eastAsia="Times New Roman" w:hAnsi="Times New Roman" w:cs="Tahoma"/>
                    <w:color w:val="000000"/>
                    <w:sz w:val="24"/>
                    <w:szCs w:val="20"/>
                  </w:rPr>
                </w:rPrChange>
              </w:rPr>
            </w:pPr>
            <w:proofErr w:type="spellStart"/>
            <w:ins w:id="15407" w:author="DuyNgo" w:date="2012-08-10T07:43:00Z">
              <w:r w:rsidRPr="00303364">
                <w:rPr>
                  <w:rFonts w:eastAsia="Times New Roman" w:cstheme="minorHAnsi"/>
                  <w:sz w:val="24"/>
                  <w:szCs w:val="24"/>
                  <w:rPrChange w:id="15408" w:author="DuyNgo" w:date="2012-08-10T08:15:00Z">
                    <w:rPr>
                      <w:rFonts w:ascii="Times New Roman" w:eastAsia="Times New Roman" w:hAnsi="Times New Roman" w:cstheme="majorBidi"/>
                      <w:b/>
                      <w:bCs/>
                      <w:color w:val="4F81BD" w:themeColor="accent1"/>
                      <w:sz w:val="24"/>
                      <w:szCs w:val="26"/>
                    </w:rPr>
                  </w:rPrChange>
                </w:rPr>
                <w:t>RePlannedSize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409" w:author="DuyNgo" w:date="2012-08-10T07:43:00Z"/>
                <w:rFonts w:eastAsia="Times New Roman" w:cstheme="minorHAnsi"/>
                <w:sz w:val="24"/>
                <w:szCs w:val="24"/>
                <w:rPrChange w:id="15410" w:author="DuyNgo" w:date="2012-08-10T08:15:00Z">
                  <w:rPr>
                    <w:ins w:id="15411" w:author="DuyNgo" w:date="2012-08-10T07:43:00Z"/>
                    <w:rFonts w:ascii="Times New Roman" w:eastAsia="Times New Roman" w:hAnsi="Times New Roman" w:cs="Tahoma"/>
                    <w:color w:val="000000"/>
                    <w:sz w:val="24"/>
                    <w:szCs w:val="20"/>
                  </w:rPr>
                </w:rPrChange>
              </w:rPr>
            </w:pPr>
            <w:ins w:id="15412" w:author="DuyNgo" w:date="2012-08-10T07:43:00Z">
              <w:r w:rsidRPr="00303364">
                <w:rPr>
                  <w:rFonts w:eastAsia="Times New Roman" w:cstheme="minorHAnsi"/>
                  <w:sz w:val="24"/>
                  <w:szCs w:val="24"/>
                  <w:rPrChange w:id="15413"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414" w:author="DuyNgo" w:date="2012-08-10T07:43:00Z"/>
                <w:rFonts w:eastAsia="Times New Roman" w:cstheme="minorHAnsi"/>
                <w:sz w:val="24"/>
                <w:szCs w:val="24"/>
                <w:rPrChange w:id="15415" w:author="DuyNgo" w:date="2012-08-10T08:15:00Z">
                  <w:rPr>
                    <w:ins w:id="15416"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417" w:author="DuyNgo" w:date="2012-08-10T07:43:00Z"/>
                <w:rFonts w:eastAsia="Times New Roman" w:cstheme="minorHAnsi"/>
                <w:sz w:val="24"/>
                <w:szCs w:val="24"/>
                <w:rPrChange w:id="15418" w:author="DuyNgo" w:date="2012-08-10T08:15:00Z">
                  <w:rPr>
                    <w:ins w:id="15419" w:author="DuyNgo" w:date="2012-08-10T07:43:00Z"/>
                    <w:rFonts w:ascii="Times New Roman" w:eastAsia="Times New Roman" w:hAnsi="Times New Roman" w:cs="Tahoma"/>
                    <w:color w:val="000000"/>
                    <w:sz w:val="24"/>
                    <w:szCs w:val="20"/>
                  </w:rPr>
                </w:rPrChange>
              </w:rPr>
            </w:pPr>
            <w:ins w:id="15420" w:author="DuyNgo" w:date="2012-08-10T07:43:00Z">
              <w:r w:rsidRPr="00303364">
                <w:rPr>
                  <w:rFonts w:eastAsia="Times New Roman" w:cstheme="minorHAnsi"/>
                  <w:sz w:val="24"/>
                  <w:szCs w:val="24"/>
                  <w:rPrChange w:id="15421"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422" w:author="DuyNgo" w:date="2012-08-10T07:43:00Z"/>
                <w:rFonts w:eastAsia="Times New Roman" w:cstheme="minorHAnsi"/>
                <w:sz w:val="24"/>
                <w:szCs w:val="24"/>
                <w:rPrChange w:id="15423" w:author="DuyNgo" w:date="2012-08-10T08:15:00Z">
                  <w:rPr>
                    <w:ins w:id="1542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425" w:author="DuyNgo" w:date="2012-08-10T07:43:00Z"/>
                <w:rFonts w:eastAsia="Times New Roman" w:cstheme="minorHAnsi"/>
                <w:sz w:val="24"/>
                <w:szCs w:val="24"/>
                <w:rPrChange w:id="15426" w:author="DuyNgo" w:date="2012-08-10T08:15:00Z">
                  <w:rPr>
                    <w:ins w:id="15427"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428" w:author="DuyNgo" w:date="2012-08-10T07:43:00Z"/>
                <w:rFonts w:eastAsia="Times New Roman" w:cstheme="minorHAnsi"/>
                <w:sz w:val="24"/>
                <w:szCs w:val="24"/>
                <w:rPrChange w:id="15429" w:author="DuyNgo" w:date="2012-08-10T08:15:00Z">
                  <w:rPr>
                    <w:ins w:id="15430" w:author="DuyNgo" w:date="2012-08-10T07:43:00Z"/>
                    <w:rFonts w:ascii="Times New Roman" w:eastAsia="Times New Roman" w:hAnsi="Times New Roman" w:cs="Tahoma"/>
                    <w:color w:val="000000"/>
                    <w:sz w:val="24"/>
                    <w:szCs w:val="20"/>
                  </w:rPr>
                </w:rPrChange>
              </w:rPr>
            </w:pPr>
            <w:ins w:id="15431" w:author="DuyNgo" w:date="2012-08-10T07:43:00Z">
              <w:r w:rsidRPr="00303364">
                <w:rPr>
                  <w:rFonts w:eastAsia="Times New Roman" w:cstheme="minorHAnsi"/>
                  <w:sz w:val="24"/>
                  <w:szCs w:val="24"/>
                  <w:rPrChange w:id="15432" w:author="DuyNgo" w:date="2012-08-10T08:15:00Z">
                    <w:rPr>
                      <w:rFonts w:ascii="Times New Roman" w:eastAsia="Times New Roman" w:hAnsi="Times New Roman" w:cstheme="majorBidi"/>
                      <w:b/>
                      <w:bCs/>
                      <w:color w:val="4F81BD" w:themeColor="accent1"/>
                      <w:sz w:val="24"/>
                      <w:szCs w:val="26"/>
                    </w:rPr>
                  </w:rPrChange>
                </w:rPr>
                <w:t>Re planned size of product</w:t>
              </w:r>
            </w:ins>
          </w:p>
        </w:tc>
        <w:tc>
          <w:tcPr>
            <w:tcW w:w="4302" w:type="dxa"/>
            <w:gridSpan w:val="2"/>
            <w:vAlign w:val="bottom"/>
          </w:tcPr>
          <w:p w:rsidR="00771246" w:rsidRPr="00303364" w:rsidRDefault="00771246" w:rsidP="00227BA2">
            <w:pPr>
              <w:spacing w:line="240" w:lineRule="auto"/>
              <w:jc w:val="right"/>
              <w:rPr>
                <w:ins w:id="15433" w:author="DuyNgo" w:date="2012-08-10T07:43:00Z"/>
                <w:rFonts w:eastAsia="Times New Roman" w:cstheme="minorHAnsi"/>
                <w:sz w:val="24"/>
                <w:szCs w:val="24"/>
                <w:rPrChange w:id="15434" w:author="DuyNgo" w:date="2012-08-10T08:15:00Z">
                  <w:rPr>
                    <w:ins w:id="15435"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436" w:author="DuyNgo" w:date="2012-08-10T07:43:00Z"/>
                <w:rFonts w:eastAsia="Times New Roman" w:cstheme="minorHAnsi"/>
                <w:sz w:val="24"/>
                <w:szCs w:val="24"/>
                <w:rPrChange w:id="15437" w:author="DuyNgo" w:date="2012-08-10T08:15:00Z">
                  <w:rPr>
                    <w:ins w:id="15438"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439" w:author="DuyNgo" w:date="2012-08-10T07:43:00Z"/>
                <w:rFonts w:eastAsia="Times New Roman" w:cstheme="minorHAnsi"/>
                <w:sz w:val="24"/>
                <w:szCs w:val="24"/>
                <w:rPrChange w:id="15440" w:author="DuyNgo" w:date="2012-08-10T08:15:00Z">
                  <w:rPr>
                    <w:ins w:id="1544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442" w:author="DuyNgo" w:date="2012-08-10T07:43:00Z"/>
                <w:rFonts w:eastAsia="Times New Roman" w:cstheme="minorHAnsi"/>
                <w:sz w:val="24"/>
                <w:szCs w:val="24"/>
                <w:rPrChange w:id="15443" w:author="DuyNgo" w:date="2012-08-10T08:15:00Z">
                  <w:rPr>
                    <w:ins w:id="1544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445" w:author="DuyNgo" w:date="2012-08-10T07:43:00Z"/>
                <w:rFonts w:eastAsia="Times New Roman" w:cstheme="minorHAnsi"/>
                <w:sz w:val="24"/>
                <w:szCs w:val="24"/>
                <w:rPrChange w:id="15446" w:author="DuyNgo" w:date="2012-08-10T08:15:00Z">
                  <w:rPr>
                    <w:ins w:id="15447" w:author="DuyNgo" w:date="2012-08-10T07:43:00Z"/>
                    <w:rFonts w:ascii="Times New Roman" w:eastAsia="Times New Roman" w:hAnsi="Times New Roman"/>
                    <w:sz w:val="24"/>
                  </w:rPr>
                </w:rPrChange>
              </w:rPr>
            </w:pPr>
          </w:p>
        </w:tc>
      </w:tr>
      <w:tr w:rsidR="00771246" w:rsidRPr="00303364" w:rsidTr="00227BA2">
        <w:trPr>
          <w:trHeight w:val="287"/>
          <w:ins w:id="1544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449" w:author="DuyNgo" w:date="2012-08-10T07:43:00Z"/>
                <w:rFonts w:eastAsia="Times New Roman" w:cstheme="minorHAnsi"/>
                <w:sz w:val="24"/>
                <w:szCs w:val="24"/>
                <w:rPrChange w:id="15450" w:author="DuyNgo" w:date="2012-08-10T08:15:00Z">
                  <w:rPr>
                    <w:ins w:id="15451" w:author="DuyNgo" w:date="2012-08-10T07:43:00Z"/>
                    <w:rFonts w:ascii="Times New Roman" w:eastAsia="Times New Roman" w:hAnsi="Times New Roman" w:cs="Tahoma"/>
                    <w:color w:val="000000"/>
                    <w:sz w:val="24"/>
                    <w:szCs w:val="20"/>
                  </w:rPr>
                </w:rPrChange>
              </w:rPr>
            </w:pPr>
            <w:ins w:id="15452" w:author="DuyNgo" w:date="2012-08-10T07:43:00Z">
              <w:r w:rsidRPr="00303364">
                <w:rPr>
                  <w:rFonts w:eastAsia="Times New Roman" w:cstheme="minorHAnsi"/>
                  <w:sz w:val="24"/>
                  <w:szCs w:val="24"/>
                  <w:rPrChange w:id="15453"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454" w:author="DuyNgo" w:date="2012-08-10T07:43:00Z"/>
                <w:rFonts w:eastAsia="Times New Roman" w:cstheme="minorHAnsi"/>
                <w:sz w:val="24"/>
                <w:szCs w:val="24"/>
                <w:rPrChange w:id="15455" w:author="DuyNgo" w:date="2012-08-10T08:15:00Z">
                  <w:rPr>
                    <w:ins w:id="15456" w:author="DuyNgo" w:date="2012-08-10T07:43:00Z"/>
                    <w:rFonts w:ascii="Times New Roman" w:eastAsia="Times New Roman" w:hAnsi="Times New Roman" w:cs="Tahoma"/>
                    <w:color w:val="000000"/>
                    <w:sz w:val="24"/>
                    <w:szCs w:val="20"/>
                  </w:rPr>
                </w:rPrChange>
              </w:rPr>
            </w:pPr>
            <w:proofErr w:type="spellStart"/>
            <w:ins w:id="15457" w:author="DuyNgo" w:date="2012-08-10T07:43:00Z">
              <w:r w:rsidRPr="00303364">
                <w:rPr>
                  <w:rFonts w:eastAsia="Times New Roman" w:cstheme="minorHAnsi"/>
                  <w:sz w:val="24"/>
                  <w:szCs w:val="24"/>
                  <w:rPrChange w:id="15458" w:author="DuyNgo" w:date="2012-08-10T08:15:00Z">
                    <w:rPr>
                      <w:rFonts w:ascii="Times New Roman" w:eastAsia="Times New Roman" w:hAnsi="Times New Roman" w:cstheme="majorBidi"/>
                      <w:b/>
                      <w:bCs/>
                      <w:color w:val="4F81BD" w:themeColor="accent1"/>
                      <w:sz w:val="24"/>
                      <w:szCs w:val="26"/>
                    </w:rPr>
                  </w:rPrChange>
                </w:rPr>
                <w:t>ActualSizeUnit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459" w:author="DuyNgo" w:date="2012-08-10T07:43:00Z"/>
                <w:rFonts w:eastAsia="Times New Roman" w:cstheme="minorHAnsi"/>
                <w:sz w:val="24"/>
                <w:szCs w:val="24"/>
                <w:rPrChange w:id="15460" w:author="DuyNgo" w:date="2012-08-10T08:15:00Z">
                  <w:rPr>
                    <w:ins w:id="15461" w:author="DuyNgo" w:date="2012-08-10T07:43:00Z"/>
                    <w:rFonts w:ascii="Times New Roman" w:eastAsia="Times New Roman" w:hAnsi="Times New Roman" w:cs="Tahoma"/>
                    <w:color w:val="000000"/>
                    <w:sz w:val="24"/>
                    <w:szCs w:val="20"/>
                  </w:rPr>
                </w:rPrChange>
              </w:rPr>
            </w:pPr>
            <w:ins w:id="15462" w:author="DuyNgo" w:date="2012-08-10T07:43:00Z">
              <w:r w:rsidRPr="00303364">
                <w:rPr>
                  <w:rFonts w:eastAsia="Times New Roman" w:cstheme="minorHAnsi"/>
                  <w:sz w:val="24"/>
                  <w:szCs w:val="24"/>
                  <w:rPrChange w:id="15463"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464" w:author="DuyNgo" w:date="2012-08-10T07:43:00Z"/>
                <w:rFonts w:eastAsia="Times New Roman" w:cstheme="minorHAnsi"/>
                <w:sz w:val="24"/>
                <w:szCs w:val="24"/>
                <w:rPrChange w:id="15465" w:author="DuyNgo" w:date="2012-08-10T08:15:00Z">
                  <w:rPr>
                    <w:ins w:id="15466" w:author="DuyNgo" w:date="2012-08-10T07:43:00Z"/>
                    <w:rFonts w:ascii="Times New Roman" w:eastAsia="Times New Roman" w:hAnsi="Times New Roman" w:cs="Tahoma"/>
                    <w:color w:val="000000"/>
                    <w:sz w:val="24"/>
                    <w:szCs w:val="20"/>
                  </w:rPr>
                </w:rPrChange>
              </w:rPr>
            </w:pPr>
            <w:ins w:id="15467" w:author="DuyNgo" w:date="2012-08-10T07:43:00Z">
              <w:r w:rsidRPr="00303364">
                <w:rPr>
                  <w:rFonts w:eastAsia="Times New Roman" w:cstheme="minorHAnsi"/>
                  <w:sz w:val="24"/>
                  <w:szCs w:val="24"/>
                  <w:rPrChange w:id="15468"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469" w:author="DuyNgo" w:date="2012-08-10T07:43:00Z"/>
                <w:rFonts w:eastAsia="Times New Roman" w:cstheme="minorHAnsi"/>
                <w:sz w:val="24"/>
                <w:szCs w:val="24"/>
                <w:rPrChange w:id="15470" w:author="DuyNgo" w:date="2012-08-10T08:15:00Z">
                  <w:rPr>
                    <w:ins w:id="15471" w:author="DuyNgo" w:date="2012-08-10T07:43:00Z"/>
                    <w:rFonts w:ascii="Times New Roman" w:eastAsia="Times New Roman" w:hAnsi="Times New Roman" w:cs="Tahoma"/>
                    <w:color w:val="000000"/>
                    <w:sz w:val="24"/>
                    <w:szCs w:val="20"/>
                  </w:rPr>
                </w:rPrChange>
              </w:rPr>
            </w:pPr>
            <w:ins w:id="15472" w:author="DuyNgo" w:date="2012-08-10T07:43:00Z">
              <w:r w:rsidRPr="00303364">
                <w:rPr>
                  <w:rFonts w:eastAsia="Times New Roman" w:cstheme="minorHAnsi"/>
                  <w:sz w:val="24"/>
                  <w:szCs w:val="24"/>
                  <w:rPrChange w:id="1547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474" w:author="DuyNgo" w:date="2012-08-10T07:43:00Z"/>
                <w:rFonts w:eastAsia="Times New Roman" w:cstheme="minorHAnsi"/>
                <w:sz w:val="24"/>
                <w:szCs w:val="24"/>
                <w:rPrChange w:id="15475" w:author="DuyNgo" w:date="2012-08-10T08:15:00Z">
                  <w:rPr>
                    <w:ins w:id="1547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477" w:author="DuyNgo" w:date="2012-08-10T07:43:00Z"/>
                <w:rFonts w:eastAsia="Times New Roman" w:cstheme="minorHAnsi"/>
                <w:sz w:val="24"/>
                <w:szCs w:val="24"/>
                <w:rPrChange w:id="15478" w:author="DuyNgo" w:date="2012-08-10T08:15:00Z">
                  <w:rPr>
                    <w:ins w:id="15479"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480" w:author="DuyNgo" w:date="2012-08-10T07:43:00Z"/>
                <w:rFonts w:eastAsia="Times New Roman" w:cstheme="minorHAnsi"/>
                <w:sz w:val="24"/>
                <w:szCs w:val="24"/>
                <w:rPrChange w:id="15481" w:author="DuyNgo" w:date="2012-08-10T08:15:00Z">
                  <w:rPr>
                    <w:ins w:id="15482" w:author="DuyNgo" w:date="2012-08-10T07:43:00Z"/>
                    <w:rFonts w:ascii="Times New Roman" w:eastAsia="Times New Roman" w:hAnsi="Times New Roman" w:cs="Tahoma"/>
                    <w:color w:val="000000"/>
                    <w:sz w:val="24"/>
                    <w:szCs w:val="20"/>
                  </w:rPr>
                </w:rPrChange>
              </w:rPr>
            </w:pPr>
            <w:ins w:id="15483" w:author="DuyNgo" w:date="2012-08-10T07:43:00Z">
              <w:r w:rsidRPr="00303364">
                <w:rPr>
                  <w:rFonts w:eastAsia="Times New Roman" w:cstheme="minorHAnsi"/>
                  <w:sz w:val="24"/>
                  <w:szCs w:val="24"/>
                  <w:rPrChange w:id="15484" w:author="DuyNgo" w:date="2012-08-10T08:15:00Z">
                    <w:rPr>
                      <w:rFonts w:ascii="Times New Roman" w:eastAsia="Times New Roman" w:hAnsi="Times New Roman" w:cstheme="majorBidi"/>
                      <w:b/>
                      <w:bCs/>
                      <w:color w:val="4F81BD" w:themeColor="accent1"/>
                      <w:sz w:val="24"/>
                      <w:szCs w:val="26"/>
                    </w:rPr>
                  </w:rPrChange>
                </w:rPr>
                <w:t>Actual size unit of product</w:t>
              </w:r>
            </w:ins>
          </w:p>
        </w:tc>
        <w:tc>
          <w:tcPr>
            <w:tcW w:w="4302" w:type="dxa"/>
            <w:gridSpan w:val="2"/>
            <w:vAlign w:val="bottom"/>
          </w:tcPr>
          <w:p w:rsidR="00771246" w:rsidRPr="00303364" w:rsidRDefault="00771246" w:rsidP="00227BA2">
            <w:pPr>
              <w:spacing w:line="240" w:lineRule="auto"/>
              <w:jc w:val="right"/>
              <w:rPr>
                <w:ins w:id="15485" w:author="DuyNgo" w:date="2012-08-10T07:43:00Z"/>
                <w:rFonts w:eastAsia="Times New Roman" w:cstheme="minorHAnsi"/>
                <w:sz w:val="24"/>
                <w:szCs w:val="24"/>
                <w:rPrChange w:id="15486" w:author="DuyNgo" w:date="2012-08-10T08:15:00Z">
                  <w:rPr>
                    <w:ins w:id="15487"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488" w:author="DuyNgo" w:date="2012-08-10T07:43:00Z"/>
                <w:rFonts w:eastAsia="Times New Roman" w:cstheme="minorHAnsi"/>
                <w:sz w:val="24"/>
                <w:szCs w:val="24"/>
                <w:rPrChange w:id="15489" w:author="DuyNgo" w:date="2012-08-10T08:15:00Z">
                  <w:rPr>
                    <w:ins w:id="15490"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491" w:author="DuyNgo" w:date="2012-08-10T07:43:00Z"/>
                <w:rFonts w:eastAsia="Times New Roman" w:cstheme="minorHAnsi"/>
                <w:sz w:val="24"/>
                <w:szCs w:val="24"/>
                <w:rPrChange w:id="15492" w:author="DuyNgo" w:date="2012-08-10T08:15:00Z">
                  <w:rPr>
                    <w:ins w:id="15493"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494" w:author="DuyNgo" w:date="2012-08-10T07:43:00Z"/>
                <w:rFonts w:eastAsia="Times New Roman" w:cstheme="minorHAnsi"/>
                <w:sz w:val="24"/>
                <w:szCs w:val="24"/>
                <w:rPrChange w:id="15495" w:author="DuyNgo" w:date="2012-08-10T08:15:00Z">
                  <w:rPr>
                    <w:ins w:id="15496"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497" w:author="DuyNgo" w:date="2012-08-10T07:43:00Z"/>
                <w:rFonts w:eastAsia="Times New Roman" w:cstheme="minorHAnsi"/>
                <w:sz w:val="24"/>
                <w:szCs w:val="24"/>
                <w:rPrChange w:id="15498" w:author="DuyNgo" w:date="2012-08-10T08:15:00Z">
                  <w:rPr>
                    <w:ins w:id="15499" w:author="DuyNgo" w:date="2012-08-10T07:43:00Z"/>
                    <w:rFonts w:ascii="Times New Roman" w:eastAsia="Times New Roman" w:hAnsi="Times New Roman"/>
                    <w:sz w:val="24"/>
                  </w:rPr>
                </w:rPrChange>
              </w:rPr>
            </w:pPr>
          </w:p>
        </w:tc>
      </w:tr>
      <w:tr w:rsidR="00771246" w:rsidRPr="00303364" w:rsidTr="00227BA2">
        <w:trPr>
          <w:trHeight w:val="255"/>
          <w:ins w:id="1550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501" w:author="DuyNgo" w:date="2012-08-10T07:43:00Z"/>
                <w:rFonts w:eastAsia="Times New Roman" w:cstheme="minorHAnsi"/>
                <w:sz w:val="24"/>
                <w:szCs w:val="24"/>
                <w:rPrChange w:id="15502" w:author="DuyNgo" w:date="2012-08-10T08:15:00Z">
                  <w:rPr>
                    <w:ins w:id="15503" w:author="DuyNgo" w:date="2012-08-10T07:43:00Z"/>
                    <w:rFonts w:ascii="Times New Roman" w:eastAsia="Times New Roman" w:hAnsi="Times New Roman" w:cs="Tahoma"/>
                    <w:color w:val="000000"/>
                    <w:sz w:val="24"/>
                    <w:szCs w:val="20"/>
                  </w:rPr>
                </w:rPrChange>
              </w:rPr>
            </w:pPr>
            <w:ins w:id="15504" w:author="DuyNgo" w:date="2012-08-10T07:43:00Z">
              <w:r w:rsidRPr="00303364">
                <w:rPr>
                  <w:rFonts w:eastAsia="Times New Roman" w:cstheme="minorHAnsi"/>
                  <w:sz w:val="24"/>
                  <w:szCs w:val="24"/>
                  <w:rPrChange w:id="15505"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506" w:author="DuyNgo" w:date="2012-08-10T07:43:00Z"/>
                <w:rFonts w:eastAsia="Times New Roman" w:cstheme="minorHAnsi"/>
                <w:sz w:val="24"/>
                <w:szCs w:val="24"/>
                <w:rPrChange w:id="15507" w:author="DuyNgo" w:date="2012-08-10T08:15:00Z">
                  <w:rPr>
                    <w:ins w:id="15508" w:author="DuyNgo" w:date="2012-08-10T07:43:00Z"/>
                    <w:rFonts w:ascii="Times New Roman" w:eastAsia="Times New Roman" w:hAnsi="Times New Roman" w:cs="Tahoma"/>
                    <w:color w:val="000000"/>
                    <w:sz w:val="24"/>
                    <w:szCs w:val="20"/>
                  </w:rPr>
                </w:rPrChange>
              </w:rPr>
            </w:pPr>
            <w:proofErr w:type="spellStart"/>
            <w:ins w:id="15509" w:author="DuyNgo" w:date="2012-08-10T07:43:00Z">
              <w:r w:rsidRPr="00303364">
                <w:rPr>
                  <w:rFonts w:eastAsia="Times New Roman" w:cstheme="minorHAnsi"/>
                  <w:sz w:val="24"/>
                  <w:szCs w:val="24"/>
                  <w:rPrChange w:id="15510" w:author="DuyNgo" w:date="2012-08-10T08:15:00Z">
                    <w:rPr>
                      <w:rFonts w:ascii="Times New Roman" w:eastAsia="Times New Roman" w:hAnsi="Times New Roman" w:cstheme="majorBidi"/>
                      <w:b/>
                      <w:bCs/>
                      <w:color w:val="4F81BD" w:themeColor="accent1"/>
                      <w:sz w:val="24"/>
                      <w:szCs w:val="26"/>
                    </w:rPr>
                  </w:rPrChange>
                </w:rPr>
                <w:t>ActualSize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511" w:author="DuyNgo" w:date="2012-08-10T07:43:00Z"/>
                <w:rFonts w:eastAsia="Times New Roman" w:cstheme="minorHAnsi"/>
                <w:sz w:val="24"/>
                <w:szCs w:val="24"/>
                <w:rPrChange w:id="15512" w:author="DuyNgo" w:date="2012-08-10T08:15:00Z">
                  <w:rPr>
                    <w:ins w:id="15513" w:author="DuyNgo" w:date="2012-08-10T07:43:00Z"/>
                    <w:rFonts w:ascii="Times New Roman" w:eastAsia="Times New Roman" w:hAnsi="Times New Roman" w:cs="Tahoma"/>
                    <w:color w:val="000000"/>
                    <w:sz w:val="24"/>
                    <w:szCs w:val="20"/>
                  </w:rPr>
                </w:rPrChange>
              </w:rPr>
            </w:pPr>
            <w:ins w:id="15514" w:author="DuyNgo" w:date="2012-08-10T07:43:00Z">
              <w:r w:rsidRPr="00303364">
                <w:rPr>
                  <w:rFonts w:eastAsia="Times New Roman" w:cstheme="minorHAnsi"/>
                  <w:sz w:val="24"/>
                  <w:szCs w:val="24"/>
                  <w:rPrChange w:id="15515"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516" w:author="DuyNgo" w:date="2012-08-10T07:43:00Z"/>
                <w:rFonts w:eastAsia="Times New Roman" w:cstheme="minorHAnsi"/>
                <w:sz w:val="24"/>
                <w:szCs w:val="24"/>
                <w:rPrChange w:id="15517" w:author="DuyNgo" w:date="2012-08-10T08:15:00Z">
                  <w:rPr>
                    <w:ins w:id="15518"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519" w:author="DuyNgo" w:date="2012-08-10T07:43:00Z"/>
                <w:rFonts w:eastAsia="Times New Roman" w:cstheme="minorHAnsi"/>
                <w:sz w:val="24"/>
                <w:szCs w:val="24"/>
                <w:rPrChange w:id="15520" w:author="DuyNgo" w:date="2012-08-10T08:15:00Z">
                  <w:rPr>
                    <w:ins w:id="15521" w:author="DuyNgo" w:date="2012-08-10T07:43:00Z"/>
                    <w:rFonts w:ascii="Times New Roman" w:eastAsia="Times New Roman" w:hAnsi="Times New Roman" w:cs="Tahoma"/>
                    <w:color w:val="000000"/>
                    <w:sz w:val="24"/>
                    <w:szCs w:val="20"/>
                  </w:rPr>
                </w:rPrChange>
              </w:rPr>
            </w:pPr>
            <w:ins w:id="15522" w:author="DuyNgo" w:date="2012-08-10T07:43:00Z">
              <w:r w:rsidRPr="00303364">
                <w:rPr>
                  <w:rFonts w:eastAsia="Times New Roman" w:cstheme="minorHAnsi"/>
                  <w:sz w:val="24"/>
                  <w:szCs w:val="24"/>
                  <w:rPrChange w:id="1552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524" w:author="DuyNgo" w:date="2012-08-10T07:43:00Z"/>
                <w:rFonts w:eastAsia="Times New Roman" w:cstheme="minorHAnsi"/>
                <w:sz w:val="24"/>
                <w:szCs w:val="24"/>
                <w:rPrChange w:id="15525" w:author="DuyNgo" w:date="2012-08-10T08:15:00Z">
                  <w:rPr>
                    <w:ins w:id="1552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527" w:author="DuyNgo" w:date="2012-08-10T07:43:00Z"/>
                <w:rFonts w:eastAsia="Times New Roman" w:cstheme="minorHAnsi"/>
                <w:sz w:val="24"/>
                <w:szCs w:val="24"/>
                <w:rPrChange w:id="15528" w:author="DuyNgo" w:date="2012-08-10T08:15:00Z">
                  <w:rPr>
                    <w:ins w:id="15529"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530" w:author="DuyNgo" w:date="2012-08-10T07:43:00Z"/>
                <w:rFonts w:eastAsia="Times New Roman" w:cstheme="minorHAnsi"/>
                <w:sz w:val="24"/>
                <w:szCs w:val="24"/>
                <w:rPrChange w:id="15531" w:author="DuyNgo" w:date="2012-08-10T08:15:00Z">
                  <w:rPr>
                    <w:ins w:id="15532" w:author="DuyNgo" w:date="2012-08-10T07:43:00Z"/>
                    <w:rFonts w:ascii="Times New Roman" w:eastAsia="Times New Roman" w:hAnsi="Times New Roman" w:cs="Tahoma"/>
                    <w:color w:val="000000"/>
                    <w:sz w:val="24"/>
                    <w:szCs w:val="20"/>
                  </w:rPr>
                </w:rPrChange>
              </w:rPr>
            </w:pPr>
            <w:ins w:id="15533" w:author="DuyNgo" w:date="2012-08-10T07:43:00Z">
              <w:r w:rsidRPr="00303364">
                <w:rPr>
                  <w:rFonts w:eastAsia="Times New Roman" w:cstheme="minorHAnsi"/>
                  <w:sz w:val="24"/>
                  <w:szCs w:val="24"/>
                  <w:rPrChange w:id="15534" w:author="DuyNgo" w:date="2012-08-10T08:15:00Z">
                    <w:rPr>
                      <w:rFonts w:ascii="Times New Roman" w:eastAsia="Times New Roman" w:hAnsi="Times New Roman" w:cstheme="majorBidi"/>
                      <w:b/>
                      <w:bCs/>
                      <w:color w:val="4F81BD" w:themeColor="accent1"/>
                      <w:sz w:val="24"/>
                      <w:szCs w:val="26"/>
                    </w:rPr>
                  </w:rPrChange>
                </w:rPr>
                <w:t>Actual size of product</w:t>
              </w:r>
            </w:ins>
          </w:p>
        </w:tc>
        <w:tc>
          <w:tcPr>
            <w:tcW w:w="4302" w:type="dxa"/>
            <w:gridSpan w:val="2"/>
            <w:vAlign w:val="bottom"/>
          </w:tcPr>
          <w:p w:rsidR="00771246" w:rsidRPr="00303364" w:rsidRDefault="00771246" w:rsidP="00227BA2">
            <w:pPr>
              <w:spacing w:line="240" w:lineRule="auto"/>
              <w:jc w:val="right"/>
              <w:rPr>
                <w:ins w:id="15535" w:author="DuyNgo" w:date="2012-08-10T07:43:00Z"/>
                <w:rFonts w:eastAsia="Times New Roman" w:cstheme="minorHAnsi"/>
                <w:sz w:val="24"/>
                <w:szCs w:val="24"/>
                <w:rPrChange w:id="15536" w:author="DuyNgo" w:date="2012-08-10T08:15:00Z">
                  <w:rPr>
                    <w:ins w:id="15537"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538" w:author="DuyNgo" w:date="2012-08-10T07:43:00Z"/>
                <w:rFonts w:eastAsia="Times New Roman" w:cstheme="minorHAnsi"/>
                <w:sz w:val="24"/>
                <w:szCs w:val="24"/>
                <w:rPrChange w:id="15539" w:author="DuyNgo" w:date="2012-08-10T08:15:00Z">
                  <w:rPr>
                    <w:ins w:id="15540"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541" w:author="DuyNgo" w:date="2012-08-10T07:43:00Z"/>
                <w:rFonts w:eastAsia="Times New Roman" w:cstheme="minorHAnsi"/>
                <w:sz w:val="24"/>
                <w:szCs w:val="24"/>
                <w:rPrChange w:id="15542" w:author="DuyNgo" w:date="2012-08-10T08:15:00Z">
                  <w:rPr>
                    <w:ins w:id="15543"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544" w:author="DuyNgo" w:date="2012-08-10T07:43:00Z"/>
                <w:rFonts w:eastAsia="Times New Roman" w:cstheme="minorHAnsi"/>
                <w:sz w:val="24"/>
                <w:szCs w:val="24"/>
                <w:rPrChange w:id="15545" w:author="DuyNgo" w:date="2012-08-10T08:15:00Z">
                  <w:rPr>
                    <w:ins w:id="15546"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547" w:author="DuyNgo" w:date="2012-08-10T07:43:00Z"/>
                <w:rFonts w:eastAsia="Times New Roman" w:cstheme="minorHAnsi"/>
                <w:sz w:val="24"/>
                <w:szCs w:val="24"/>
                <w:rPrChange w:id="15548" w:author="DuyNgo" w:date="2012-08-10T08:15:00Z">
                  <w:rPr>
                    <w:ins w:id="15549" w:author="DuyNgo" w:date="2012-08-10T07:43:00Z"/>
                    <w:rFonts w:ascii="Times New Roman" w:eastAsia="Times New Roman" w:hAnsi="Times New Roman"/>
                    <w:sz w:val="24"/>
                  </w:rPr>
                </w:rPrChange>
              </w:rPr>
            </w:pPr>
          </w:p>
        </w:tc>
      </w:tr>
      <w:tr w:rsidR="00771246" w:rsidRPr="00303364" w:rsidTr="00227BA2">
        <w:trPr>
          <w:trHeight w:val="255"/>
          <w:ins w:id="1555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551" w:author="DuyNgo" w:date="2012-08-10T07:43:00Z"/>
                <w:rFonts w:eastAsia="Times New Roman" w:cstheme="minorHAnsi"/>
                <w:sz w:val="24"/>
                <w:szCs w:val="24"/>
                <w:rPrChange w:id="15552" w:author="DuyNgo" w:date="2012-08-10T08:15:00Z">
                  <w:rPr>
                    <w:ins w:id="15553" w:author="DuyNgo" w:date="2012-08-10T07:43:00Z"/>
                    <w:rFonts w:ascii="Times New Roman" w:eastAsia="Times New Roman" w:hAnsi="Times New Roman" w:cs="Tahoma"/>
                    <w:color w:val="000000"/>
                    <w:sz w:val="24"/>
                    <w:szCs w:val="20"/>
                  </w:rPr>
                </w:rPrChange>
              </w:rPr>
            </w:pPr>
            <w:ins w:id="15554" w:author="DuyNgo" w:date="2012-08-10T07:43:00Z">
              <w:r w:rsidRPr="00303364">
                <w:rPr>
                  <w:rFonts w:eastAsia="Times New Roman" w:cstheme="minorHAnsi"/>
                  <w:sz w:val="24"/>
                  <w:szCs w:val="24"/>
                  <w:rPrChange w:id="15555"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556" w:author="DuyNgo" w:date="2012-08-10T07:43:00Z"/>
                <w:rFonts w:eastAsia="Times New Roman" w:cstheme="minorHAnsi"/>
                <w:sz w:val="24"/>
                <w:szCs w:val="24"/>
                <w:rPrChange w:id="15557" w:author="DuyNgo" w:date="2012-08-10T08:15:00Z">
                  <w:rPr>
                    <w:ins w:id="15558" w:author="DuyNgo" w:date="2012-08-10T07:43:00Z"/>
                    <w:rFonts w:ascii="Times New Roman" w:eastAsia="Times New Roman" w:hAnsi="Times New Roman" w:cs="Tahoma"/>
                    <w:color w:val="000000"/>
                    <w:sz w:val="24"/>
                    <w:szCs w:val="20"/>
                  </w:rPr>
                </w:rPrChange>
              </w:rPr>
            </w:pPr>
            <w:ins w:id="15559" w:author="DuyNgo" w:date="2012-08-10T07:43:00Z">
              <w:r w:rsidRPr="00303364">
                <w:rPr>
                  <w:rFonts w:eastAsia="Times New Roman" w:cstheme="minorHAnsi"/>
                  <w:sz w:val="24"/>
                  <w:szCs w:val="24"/>
                  <w:rPrChange w:id="15560"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561" w:author="DuyNgo" w:date="2012-08-10T07:43:00Z"/>
                <w:rFonts w:eastAsia="Times New Roman" w:cstheme="minorHAnsi"/>
                <w:sz w:val="24"/>
                <w:szCs w:val="24"/>
                <w:rPrChange w:id="15562" w:author="DuyNgo" w:date="2012-08-10T08:15:00Z">
                  <w:rPr>
                    <w:ins w:id="15563" w:author="DuyNgo" w:date="2012-08-10T07:43:00Z"/>
                    <w:rFonts w:ascii="Times New Roman" w:eastAsia="Times New Roman" w:hAnsi="Times New Roman" w:cs="Tahoma"/>
                    <w:color w:val="000000"/>
                    <w:sz w:val="24"/>
                    <w:szCs w:val="20"/>
                  </w:rPr>
                </w:rPrChange>
              </w:rPr>
            </w:pPr>
            <w:ins w:id="15564" w:author="DuyNgo" w:date="2012-08-10T07:43:00Z">
              <w:r w:rsidRPr="00303364">
                <w:rPr>
                  <w:rFonts w:eastAsia="Times New Roman" w:cstheme="minorHAnsi"/>
                  <w:sz w:val="24"/>
                  <w:szCs w:val="24"/>
                  <w:rPrChange w:id="1556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566" w:author="DuyNgo" w:date="2012-08-10T07:43:00Z"/>
                <w:rFonts w:eastAsia="Times New Roman" w:cstheme="minorHAnsi"/>
                <w:sz w:val="24"/>
                <w:szCs w:val="24"/>
                <w:rPrChange w:id="15567" w:author="DuyNgo" w:date="2012-08-10T08:15:00Z">
                  <w:rPr>
                    <w:ins w:id="15568" w:author="DuyNgo" w:date="2012-08-10T07:43:00Z"/>
                    <w:rFonts w:ascii="Times New Roman" w:eastAsia="Times New Roman" w:hAnsi="Times New Roman" w:cs="Tahoma"/>
                    <w:color w:val="000000"/>
                    <w:sz w:val="24"/>
                    <w:szCs w:val="20"/>
                  </w:rPr>
                </w:rPrChange>
              </w:rPr>
            </w:pPr>
            <w:ins w:id="15569" w:author="DuyNgo" w:date="2012-08-10T07:43:00Z">
              <w:r w:rsidRPr="00303364">
                <w:rPr>
                  <w:rStyle w:val="postbody"/>
                  <w:rFonts w:cstheme="minorHAnsi"/>
                  <w:sz w:val="24"/>
                  <w:szCs w:val="24"/>
                  <w:rPrChange w:id="15570"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571" w:author="DuyNgo" w:date="2012-08-10T07:43:00Z"/>
                <w:rFonts w:eastAsia="Times New Roman" w:cstheme="minorHAnsi"/>
                <w:sz w:val="24"/>
                <w:szCs w:val="24"/>
                <w:rPrChange w:id="15572" w:author="DuyNgo" w:date="2012-08-10T08:15:00Z">
                  <w:rPr>
                    <w:ins w:id="15573" w:author="DuyNgo" w:date="2012-08-10T07:43:00Z"/>
                    <w:rFonts w:ascii="Times New Roman" w:eastAsia="Times New Roman" w:hAnsi="Times New Roman" w:cs="Tahoma"/>
                    <w:color w:val="000000"/>
                    <w:sz w:val="24"/>
                    <w:szCs w:val="20"/>
                  </w:rPr>
                </w:rPrChange>
              </w:rPr>
            </w:pPr>
            <w:ins w:id="15574" w:author="DuyNgo" w:date="2012-08-10T07:43:00Z">
              <w:r w:rsidRPr="00303364">
                <w:rPr>
                  <w:rFonts w:eastAsia="Times New Roman" w:cstheme="minorHAnsi"/>
                  <w:sz w:val="24"/>
                  <w:szCs w:val="24"/>
                  <w:rPrChange w:id="15575"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576" w:author="DuyNgo" w:date="2012-08-10T07:43:00Z"/>
                <w:rFonts w:eastAsia="Times New Roman" w:cstheme="minorHAnsi"/>
                <w:sz w:val="24"/>
                <w:szCs w:val="24"/>
                <w:rPrChange w:id="15577" w:author="DuyNgo" w:date="2012-08-10T08:15:00Z">
                  <w:rPr>
                    <w:ins w:id="1557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579" w:author="DuyNgo" w:date="2012-08-10T07:43:00Z"/>
                <w:rFonts w:eastAsia="Times New Roman" w:cstheme="minorHAnsi"/>
                <w:sz w:val="24"/>
                <w:szCs w:val="24"/>
                <w:rPrChange w:id="15580" w:author="DuyNgo" w:date="2012-08-10T08:15:00Z">
                  <w:rPr>
                    <w:ins w:id="15581"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582" w:author="DuyNgo" w:date="2012-08-10T07:43:00Z"/>
                <w:rFonts w:eastAsia="Times New Roman" w:cstheme="minorHAnsi"/>
                <w:sz w:val="24"/>
                <w:szCs w:val="24"/>
                <w:rPrChange w:id="15583" w:author="DuyNgo" w:date="2012-08-10T08:15:00Z">
                  <w:rPr>
                    <w:ins w:id="15584" w:author="DuyNgo" w:date="2012-08-10T07:43:00Z"/>
                    <w:rFonts w:ascii="Times New Roman" w:eastAsia="Times New Roman" w:hAnsi="Times New Roman" w:cs="Tahoma"/>
                    <w:color w:val="000000"/>
                    <w:sz w:val="24"/>
                    <w:szCs w:val="20"/>
                  </w:rPr>
                </w:rPrChange>
              </w:rPr>
            </w:pPr>
            <w:ins w:id="15585" w:author="DuyNgo" w:date="2012-08-10T07:43:00Z">
              <w:r w:rsidRPr="00303364">
                <w:rPr>
                  <w:rFonts w:eastAsia="Times New Roman" w:cstheme="minorHAnsi"/>
                  <w:sz w:val="24"/>
                  <w:szCs w:val="24"/>
                  <w:rPrChange w:id="15586" w:author="DuyNgo" w:date="2012-08-10T08:15:00Z">
                    <w:rPr>
                      <w:rFonts w:ascii="Times New Roman" w:eastAsia="Times New Roman" w:hAnsi="Times New Roman" w:cstheme="majorBidi"/>
                      <w:b/>
                      <w:bCs/>
                      <w:color w:val="4F81BD" w:themeColor="accent1"/>
                      <w:sz w:val="24"/>
                      <w:szCs w:val="26"/>
                    </w:rPr>
                  </w:rPrChange>
                </w:rPr>
                <w:t>Description of product</w:t>
              </w:r>
            </w:ins>
          </w:p>
        </w:tc>
        <w:tc>
          <w:tcPr>
            <w:tcW w:w="4302" w:type="dxa"/>
            <w:gridSpan w:val="2"/>
            <w:vAlign w:val="bottom"/>
          </w:tcPr>
          <w:p w:rsidR="00771246" w:rsidRPr="00303364" w:rsidRDefault="00771246" w:rsidP="00227BA2">
            <w:pPr>
              <w:spacing w:line="240" w:lineRule="auto"/>
              <w:jc w:val="right"/>
              <w:rPr>
                <w:ins w:id="15587" w:author="DuyNgo" w:date="2012-08-10T07:43:00Z"/>
                <w:rFonts w:eastAsia="Times New Roman" w:cstheme="minorHAnsi"/>
                <w:sz w:val="24"/>
                <w:szCs w:val="24"/>
                <w:rPrChange w:id="15588" w:author="DuyNgo" w:date="2012-08-10T08:15:00Z">
                  <w:rPr>
                    <w:ins w:id="15589"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590" w:author="DuyNgo" w:date="2012-08-10T07:43:00Z"/>
                <w:rFonts w:eastAsia="Times New Roman" w:cstheme="minorHAnsi"/>
                <w:sz w:val="24"/>
                <w:szCs w:val="24"/>
                <w:rPrChange w:id="15591" w:author="DuyNgo" w:date="2012-08-10T08:15:00Z">
                  <w:rPr>
                    <w:ins w:id="15592"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593" w:author="DuyNgo" w:date="2012-08-10T07:43:00Z"/>
                <w:rFonts w:eastAsia="Times New Roman" w:cstheme="minorHAnsi"/>
                <w:sz w:val="24"/>
                <w:szCs w:val="24"/>
                <w:rPrChange w:id="15594" w:author="DuyNgo" w:date="2012-08-10T08:15:00Z">
                  <w:rPr>
                    <w:ins w:id="1559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596" w:author="DuyNgo" w:date="2012-08-10T07:43:00Z"/>
                <w:rFonts w:eastAsia="Times New Roman" w:cstheme="minorHAnsi"/>
                <w:sz w:val="24"/>
                <w:szCs w:val="24"/>
                <w:rPrChange w:id="15597" w:author="DuyNgo" w:date="2012-08-10T08:15:00Z">
                  <w:rPr>
                    <w:ins w:id="1559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599" w:author="DuyNgo" w:date="2012-08-10T07:43:00Z"/>
                <w:rFonts w:eastAsia="Times New Roman" w:cstheme="minorHAnsi"/>
                <w:sz w:val="24"/>
                <w:szCs w:val="24"/>
                <w:rPrChange w:id="15600" w:author="DuyNgo" w:date="2012-08-10T08:15:00Z">
                  <w:rPr>
                    <w:ins w:id="15601" w:author="DuyNgo" w:date="2012-08-10T07:43:00Z"/>
                    <w:rFonts w:ascii="Times New Roman" w:eastAsia="Times New Roman" w:hAnsi="Times New Roman"/>
                    <w:sz w:val="24"/>
                  </w:rPr>
                </w:rPrChange>
              </w:rPr>
            </w:pPr>
          </w:p>
        </w:tc>
      </w:tr>
      <w:tr w:rsidR="00771246" w:rsidRPr="00303364" w:rsidTr="00227BA2">
        <w:trPr>
          <w:gridAfter w:val="8"/>
          <w:wAfter w:w="19481" w:type="dxa"/>
          <w:trHeight w:val="287"/>
          <w:ins w:id="1560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603" w:author="DuyNgo" w:date="2012-08-10T07:43:00Z"/>
                <w:rFonts w:eastAsia="Times New Roman" w:cstheme="minorHAnsi"/>
                <w:sz w:val="24"/>
                <w:szCs w:val="24"/>
                <w:rPrChange w:id="15604" w:author="DuyNgo" w:date="2012-08-10T08:15:00Z">
                  <w:rPr>
                    <w:ins w:id="15605" w:author="DuyNgo" w:date="2012-08-10T07:43:00Z"/>
                    <w:rFonts w:ascii="Times New Roman" w:eastAsia="Times New Roman" w:hAnsi="Times New Roman" w:cs="Tahoma"/>
                    <w:color w:val="000000"/>
                    <w:sz w:val="24"/>
                    <w:szCs w:val="20"/>
                  </w:rPr>
                </w:rPrChange>
              </w:rPr>
            </w:pPr>
            <w:ins w:id="15606" w:author="DuyNgo" w:date="2012-08-10T07:43:00Z">
              <w:r w:rsidRPr="00303364">
                <w:rPr>
                  <w:rFonts w:eastAsia="Times New Roman" w:cstheme="minorHAnsi"/>
                  <w:sz w:val="24"/>
                  <w:szCs w:val="24"/>
                  <w:rPrChange w:id="15607"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608" w:author="DuyNgo" w:date="2012-08-10T07:43:00Z"/>
                <w:rFonts w:eastAsia="Times New Roman" w:cstheme="minorHAnsi"/>
                <w:sz w:val="24"/>
                <w:szCs w:val="24"/>
                <w:rPrChange w:id="15609" w:author="DuyNgo" w:date="2012-08-10T08:15:00Z">
                  <w:rPr>
                    <w:ins w:id="15610" w:author="DuyNgo" w:date="2012-08-10T07:43:00Z"/>
                    <w:rFonts w:ascii="Times New Roman" w:eastAsia="Times New Roman" w:hAnsi="Times New Roman" w:cs="Tahoma"/>
                    <w:color w:val="000000"/>
                    <w:sz w:val="24"/>
                    <w:szCs w:val="20"/>
                  </w:rPr>
                </w:rPrChange>
              </w:rPr>
            </w:pPr>
            <w:proofErr w:type="spellStart"/>
            <w:ins w:id="15611" w:author="DuyNgo" w:date="2012-08-10T07:43:00Z">
              <w:r w:rsidRPr="00303364">
                <w:rPr>
                  <w:rFonts w:eastAsia="Times New Roman" w:cstheme="minorHAnsi"/>
                  <w:sz w:val="24"/>
                  <w:szCs w:val="24"/>
                  <w:rPrChange w:id="15612"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613" w:author="DuyNgo" w:date="2012-08-10T07:43:00Z"/>
                <w:rFonts w:eastAsia="Times New Roman" w:cstheme="minorHAnsi"/>
                <w:sz w:val="24"/>
                <w:szCs w:val="24"/>
                <w:rPrChange w:id="15614" w:author="DuyNgo" w:date="2012-08-10T08:15:00Z">
                  <w:rPr>
                    <w:ins w:id="15615" w:author="DuyNgo" w:date="2012-08-10T07:43:00Z"/>
                    <w:rFonts w:ascii="Times New Roman" w:eastAsia="Times New Roman" w:hAnsi="Times New Roman" w:cs="Tahoma"/>
                    <w:color w:val="000000"/>
                    <w:sz w:val="24"/>
                    <w:szCs w:val="20"/>
                  </w:rPr>
                </w:rPrChange>
              </w:rPr>
            </w:pPr>
            <w:ins w:id="15616" w:author="DuyNgo" w:date="2012-08-10T07:43:00Z">
              <w:r w:rsidRPr="00303364">
                <w:rPr>
                  <w:rFonts w:eastAsia="Times New Roman" w:cstheme="minorHAnsi"/>
                  <w:sz w:val="24"/>
                  <w:szCs w:val="24"/>
                  <w:rPrChange w:id="15617"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618" w:author="DuyNgo" w:date="2012-08-10T07:43:00Z"/>
                <w:rStyle w:val="postbody"/>
                <w:rFonts w:cstheme="minorHAnsi"/>
                <w:sz w:val="24"/>
                <w:szCs w:val="24"/>
                <w:rPrChange w:id="15619" w:author="DuyNgo" w:date="2012-08-10T08:15:00Z">
                  <w:rPr>
                    <w:ins w:id="15620"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621" w:author="DuyNgo" w:date="2012-08-10T07:43:00Z"/>
                <w:rFonts w:eastAsia="Times New Roman" w:cstheme="minorHAnsi"/>
                <w:sz w:val="24"/>
                <w:szCs w:val="24"/>
                <w:rPrChange w:id="15622" w:author="DuyNgo" w:date="2012-08-10T08:15:00Z">
                  <w:rPr>
                    <w:ins w:id="15623"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624" w:author="DuyNgo" w:date="2012-08-10T07:43:00Z"/>
                <w:rFonts w:eastAsia="Times New Roman" w:cstheme="minorHAnsi"/>
                <w:sz w:val="24"/>
                <w:szCs w:val="24"/>
                <w:rPrChange w:id="15625" w:author="DuyNgo" w:date="2012-08-10T08:15:00Z">
                  <w:rPr>
                    <w:ins w:id="1562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627" w:author="DuyNgo" w:date="2012-08-10T07:43:00Z"/>
                <w:rFonts w:eastAsia="Times New Roman" w:cstheme="minorHAnsi"/>
                <w:sz w:val="24"/>
                <w:szCs w:val="24"/>
                <w:rPrChange w:id="15628" w:author="DuyNgo" w:date="2012-08-10T08:15:00Z">
                  <w:rPr>
                    <w:ins w:id="15629"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630" w:author="DuyNgo" w:date="2012-08-10T07:43:00Z"/>
                <w:rFonts w:eastAsia="Times New Roman" w:cstheme="minorHAnsi"/>
                <w:sz w:val="24"/>
                <w:szCs w:val="24"/>
                <w:rPrChange w:id="15631" w:author="DuyNgo" w:date="2012-08-10T08:15:00Z">
                  <w:rPr>
                    <w:ins w:id="15632" w:author="DuyNgo" w:date="2012-08-10T07:43:00Z"/>
                    <w:rFonts w:ascii="Times New Roman" w:eastAsia="Times New Roman" w:hAnsi="Times New Roman" w:cs="Tahoma"/>
                    <w:color w:val="000000"/>
                    <w:sz w:val="24"/>
                    <w:szCs w:val="20"/>
                  </w:rPr>
                </w:rPrChange>
              </w:rPr>
            </w:pPr>
            <w:ins w:id="15633" w:author="DuyNgo" w:date="2012-08-10T07:43:00Z">
              <w:r w:rsidRPr="00303364">
                <w:rPr>
                  <w:rFonts w:eastAsia="Times New Roman" w:cstheme="minorHAnsi"/>
                  <w:sz w:val="24"/>
                  <w:szCs w:val="24"/>
                  <w:rPrChange w:id="15634" w:author="DuyNgo" w:date="2012-08-10T08:15:00Z">
                    <w:rPr>
                      <w:rFonts w:ascii="Times New Roman" w:eastAsia="Times New Roman" w:hAnsi="Times New Roman" w:cstheme="majorBidi"/>
                      <w:b/>
                      <w:bCs/>
                      <w:color w:val="4F81BD" w:themeColor="accent1"/>
                      <w:sz w:val="24"/>
                      <w:szCs w:val="26"/>
                    </w:rPr>
                  </w:rPrChange>
                </w:rPr>
                <w:t>Deleted flag of product</w:t>
              </w:r>
            </w:ins>
          </w:p>
        </w:tc>
      </w:tr>
      <w:tr w:rsidR="00771246" w:rsidRPr="00303364" w:rsidTr="00227BA2">
        <w:trPr>
          <w:trHeight w:val="255"/>
          <w:ins w:id="1563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636" w:author="DuyNgo" w:date="2012-08-10T07:43:00Z"/>
                <w:rFonts w:eastAsia="Times New Roman" w:cstheme="minorHAnsi"/>
                <w:sz w:val="24"/>
                <w:szCs w:val="24"/>
                <w:rPrChange w:id="15637" w:author="DuyNgo" w:date="2012-08-10T08:15:00Z">
                  <w:rPr>
                    <w:ins w:id="15638" w:author="DuyNgo" w:date="2012-08-10T07:43:00Z"/>
                    <w:rFonts w:ascii="Times New Roman" w:eastAsia="Times New Roman" w:hAnsi="Times New Roman" w:cs="Tahoma"/>
                    <w:color w:val="000000"/>
                    <w:sz w:val="24"/>
                    <w:szCs w:val="20"/>
                  </w:rPr>
                </w:rPrChange>
              </w:rPr>
            </w:pPr>
            <w:ins w:id="15639" w:author="DuyNgo" w:date="2012-08-10T07:43:00Z">
              <w:r w:rsidRPr="00303364">
                <w:rPr>
                  <w:rFonts w:eastAsia="Times New Roman" w:cstheme="minorHAnsi"/>
                  <w:sz w:val="24"/>
                  <w:szCs w:val="24"/>
                  <w:rPrChange w:id="15640" w:author="DuyNgo" w:date="2012-08-10T08:15:00Z">
                    <w:rPr>
                      <w:rFonts w:ascii="Times New Roman" w:eastAsia="Times New Roman" w:hAnsi="Times New Roman" w:cstheme="majorBidi"/>
                      <w:b/>
                      <w:bCs/>
                      <w:color w:val="4F81BD" w:themeColor="accent1"/>
                      <w:sz w:val="24"/>
                      <w:szCs w:val="26"/>
                    </w:rPr>
                  </w:rPrChange>
                </w:rPr>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641" w:author="DuyNgo" w:date="2012-08-10T07:43:00Z"/>
                <w:rFonts w:eastAsia="Times New Roman" w:cstheme="minorHAnsi"/>
                <w:sz w:val="24"/>
                <w:szCs w:val="24"/>
                <w:rPrChange w:id="15642" w:author="DuyNgo" w:date="2012-08-10T08:15:00Z">
                  <w:rPr>
                    <w:ins w:id="15643" w:author="DuyNgo" w:date="2012-08-10T07:43:00Z"/>
                    <w:rFonts w:ascii="Times New Roman" w:eastAsia="Times New Roman" w:hAnsi="Times New Roman" w:cs="Tahoma"/>
                    <w:color w:val="000000"/>
                    <w:sz w:val="24"/>
                    <w:szCs w:val="20"/>
                  </w:rPr>
                </w:rPrChange>
              </w:rPr>
            </w:pPr>
            <w:proofErr w:type="spellStart"/>
            <w:ins w:id="15644" w:author="DuyNgo" w:date="2012-08-10T07:43:00Z">
              <w:r w:rsidRPr="00303364">
                <w:rPr>
                  <w:rFonts w:eastAsia="Times New Roman" w:cstheme="minorHAnsi"/>
                  <w:sz w:val="24"/>
                  <w:szCs w:val="24"/>
                  <w:rPrChange w:id="15645"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646" w:author="DuyNgo" w:date="2012-08-10T07:43:00Z"/>
                <w:rFonts w:eastAsia="Times New Roman" w:cstheme="minorHAnsi"/>
                <w:sz w:val="24"/>
                <w:szCs w:val="24"/>
                <w:rPrChange w:id="15647" w:author="DuyNgo" w:date="2012-08-10T08:15:00Z">
                  <w:rPr>
                    <w:ins w:id="15648" w:author="DuyNgo" w:date="2012-08-10T07:43:00Z"/>
                    <w:rFonts w:ascii="Times New Roman" w:eastAsia="Times New Roman" w:hAnsi="Times New Roman" w:cs="Tahoma"/>
                    <w:color w:val="000000"/>
                    <w:sz w:val="24"/>
                    <w:szCs w:val="20"/>
                  </w:rPr>
                </w:rPrChange>
              </w:rPr>
            </w:pPr>
            <w:ins w:id="15649" w:author="DuyNgo" w:date="2012-08-10T07:43:00Z">
              <w:r w:rsidRPr="00303364">
                <w:rPr>
                  <w:rFonts w:eastAsia="Times New Roman" w:cstheme="minorHAnsi"/>
                  <w:sz w:val="24"/>
                  <w:szCs w:val="24"/>
                  <w:rPrChange w:id="1565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651" w:author="DuyNgo" w:date="2012-08-10T07:43:00Z"/>
                <w:rFonts w:eastAsia="Times New Roman" w:cstheme="minorHAnsi"/>
                <w:sz w:val="24"/>
                <w:szCs w:val="24"/>
                <w:rPrChange w:id="15652" w:author="DuyNgo" w:date="2012-08-10T08:15:00Z">
                  <w:rPr>
                    <w:ins w:id="15653" w:author="DuyNgo" w:date="2012-08-10T07:43:00Z"/>
                    <w:rFonts w:ascii="Times New Roman" w:eastAsia="Times New Roman" w:hAnsi="Times New Roman" w:cs="Tahoma"/>
                    <w:color w:val="000000"/>
                    <w:sz w:val="24"/>
                    <w:szCs w:val="20"/>
                  </w:rPr>
                </w:rPrChange>
              </w:rPr>
            </w:pPr>
            <w:ins w:id="15654" w:author="DuyNgo" w:date="2012-08-10T07:43:00Z">
              <w:r w:rsidRPr="00303364">
                <w:rPr>
                  <w:rFonts w:eastAsia="Times New Roman" w:cstheme="minorHAnsi"/>
                  <w:sz w:val="24"/>
                  <w:szCs w:val="24"/>
                  <w:rPrChange w:id="1565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656" w:author="DuyNgo" w:date="2012-08-10T07:43:00Z"/>
                <w:rFonts w:eastAsia="Times New Roman" w:cstheme="minorHAnsi"/>
                <w:sz w:val="24"/>
                <w:szCs w:val="24"/>
                <w:rPrChange w:id="15657" w:author="DuyNgo" w:date="2012-08-10T08:15:00Z">
                  <w:rPr>
                    <w:ins w:id="1565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659" w:author="DuyNgo" w:date="2012-08-10T07:43:00Z"/>
                <w:rFonts w:eastAsia="Times New Roman" w:cstheme="minorHAnsi"/>
                <w:sz w:val="24"/>
                <w:szCs w:val="24"/>
                <w:rPrChange w:id="15660" w:author="DuyNgo" w:date="2012-08-10T08:15:00Z">
                  <w:rPr>
                    <w:ins w:id="1566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662" w:author="DuyNgo" w:date="2012-08-10T07:43:00Z"/>
                <w:rFonts w:eastAsia="Times New Roman" w:cstheme="minorHAnsi"/>
                <w:sz w:val="24"/>
                <w:szCs w:val="24"/>
                <w:rPrChange w:id="15663" w:author="DuyNgo" w:date="2012-08-10T08:15:00Z">
                  <w:rPr>
                    <w:ins w:id="15664" w:author="DuyNgo" w:date="2012-08-10T07:43:00Z"/>
                    <w:rFonts w:ascii="Times New Roman" w:eastAsia="Times New Roman" w:hAnsi="Times New Roman" w:cs="Tahoma"/>
                    <w:color w:val="000000"/>
                    <w:sz w:val="24"/>
                    <w:szCs w:val="20"/>
                  </w:rPr>
                </w:rPrChange>
              </w:rPr>
            </w:pPr>
            <w:ins w:id="15665" w:author="DuyNgo" w:date="2012-08-10T07:43:00Z">
              <w:r w:rsidRPr="00303364">
                <w:rPr>
                  <w:rFonts w:eastAsia="Times New Roman" w:cstheme="minorHAnsi"/>
                  <w:sz w:val="24"/>
                  <w:szCs w:val="24"/>
                  <w:rPrChange w:id="15666"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667" w:author="DuyNgo" w:date="2012-08-10T07:43:00Z"/>
                <w:rFonts w:eastAsia="Times New Roman" w:cstheme="minorHAnsi"/>
                <w:sz w:val="24"/>
                <w:szCs w:val="24"/>
                <w:rPrChange w:id="15668" w:author="DuyNgo" w:date="2012-08-10T08:15:00Z">
                  <w:rPr>
                    <w:ins w:id="15669" w:author="DuyNgo" w:date="2012-08-10T07:43:00Z"/>
                    <w:rFonts w:ascii="Times New Roman" w:eastAsia="Times New Roman" w:hAnsi="Times New Roman" w:cs="Tahoma"/>
                    <w:color w:val="000000"/>
                    <w:sz w:val="24"/>
                    <w:szCs w:val="20"/>
                  </w:rPr>
                </w:rPrChange>
              </w:rPr>
            </w:pPr>
            <w:ins w:id="15670" w:author="DuyNgo" w:date="2012-08-10T07:43:00Z">
              <w:r w:rsidRPr="00303364">
                <w:rPr>
                  <w:rFonts w:eastAsia="Times New Roman" w:cstheme="minorHAnsi"/>
                  <w:sz w:val="24"/>
                  <w:szCs w:val="24"/>
                  <w:rPrChange w:id="15671"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5672"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5673" w:author="DuyNgo" w:date="2012-08-10T08:15:00Z">
                    <w:rPr>
                      <w:rFonts w:ascii="Times New Roman" w:eastAsia="Times New Roman" w:hAnsi="Times New Roman" w:cstheme="majorBidi"/>
                      <w:b/>
                      <w:bCs/>
                      <w:color w:val="4F81BD" w:themeColor="accent1"/>
                      <w:sz w:val="24"/>
                      <w:szCs w:val="26"/>
                    </w:rPr>
                  </w:rPrChange>
                </w:rPr>
                <w:t xml:space="preserve"> of product</w:t>
              </w:r>
            </w:ins>
          </w:p>
        </w:tc>
        <w:tc>
          <w:tcPr>
            <w:tcW w:w="4302" w:type="dxa"/>
            <w:gridSpan w:val="2"/>
            <w:vAlign w:val="bottom"/>
          </w:tcPr>
          <w:p w:rsidR="00771246" w:rsidRPr="00303364" w:rsidRDefault="00771246" w:rsidP="00227BA2">
            <w:pPr>
              <w:spacing w:line="240" w:lineRule="auto"/>
              <w:jc w:val="right"/>
              <w:rPr>
                <w:ins w:id="15674" w:author="DuyNgo" w:date="2012-08-10T07:43:00Z"/>
                <w:rFonts w:eastAsia="Times New Roman" w:cstheme="minorHAnsi"/>
                <w:sz w:val="24"/>
                <w:szCs w:val="24"/>
                <w:rPrChange w:id="15675" w:author="DuyNgo" w:date="2012-08-10T08:15:00Z">
                  <w:rPr>
                    <w:ins w:id="15676"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677" w:author="DuyNgo" w:date="2012-08-10T07:43:00Z"/>
                <w:rFonts w:eastAsia="Times New Roman" w:cstheme="minorHAnsi"/>
                <w:sz w:val="24"/>
                <w:szCs w:val="24"/>
                <w:rPrChange w:id="15678" w:author="DuyNgo" w:date="2012-08-10T08:15:00Z">
                  <w:rPr>
                    <w:ins w:id="15679"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680" w:author="DuyNgo" w:date="2012-08-10T07:43:00Z"/>
                <w:rFonts w:eastAsia="Times New Roman" w:cstheme="minorHAnsi"/>
                <w:sz w:val="24"/>
                <w:szCs w:val="24"/>
                <w:rPrChange w:id="15681" w:author="DuyNgo" w:date="2012-08-10T08:15:00Z">
                  <w:rPr>
                    <w:ins w:id="1568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683" w:author="DuyNgo" w:date="2012-08-10T07:43:00Z"/>
                <w:rFonts w:eastAsia="Times New Roman" w:cstheme="minorHAnsi"/>
                <w:sz w:val="24"/>
                <w:szCs w:val="24"/>
                <w:rPrChange w:id="15684" w:author="DuyNgo" w:date="2012-08-10T08:15:00Z">
                  <w:rPr>
                    <w:ins w:id="1568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686" w:author="DuyNgo" w:date="2012-08-10T07:43:00Z"/>
                <w:rFonts w:eastAsia="Times New Roman" w:cstheme="minorHAnsi"/>
                <w:sz w:val="24"/>
                <w:szCs w:val="24"/>
                <w:rPrChange w:id="15687" w:author="DuyNgo" w:date="2012-08-10T08:15:00Z">
                  <w:rPr>
                    <w:ins w:id="15688" w:author="DuyNgo" w:date="2012-08-10T07:43:00Z"/>
                    <w:rFonts w:ascii="Times New Roman" w:eastAsia="Times New Roman" w:hAnsi="Times New Roman"/>
                    <w:sz w:val="24"/>
                  </w:rPr>
                </w:rPrChange>
              </w:rPr>
            </w:pPr>
          </w:p>
        </w:tc>
      </w:tr>
      <w:tr w:rsidR="00771246" w:rsidRPr="00303364" w:rsidTr="00227BA2">
        <w:trPr>
          <w:gridAfter w:val="3"/>
          <w:wAfter w:w="10424" w:type="dxa"/>
          <w:trHeight w:val="255"/>
          <w:ins w:id="15689" w:author="DuyNgo" w:date="2012-08-10T07:43:00Z"/>
        </w:trPr>
        <w:tc>
          <w:tcPr>
            <w:tcW w:w="4163" w:type="dxa"/>
            <w:gridSpan w:val="4"/>
            <w:vAlign w:val="bottom"/>
          </w:tcPr>
          <w:p w:rsidR="00771246" w:rsidRPr="00303364" w:rsidRDefault="00771246" w:rsidP="00227BA2">
            <w:pPr>
              <w:spacing w:line="240" w:lineRule="auto"/>
              <w:jc w:val="right"/>
              <w:rPr>
                <w:ins w:id="15690" w:author="DuyNgo" w:date="2012-08-10T07:43:00Z"/>
                <w:rFonts w:eastAsia="Times New Roman" w:cstheme="minorHAnsi"/>
                <w:sz w:val="24"/>
                <w:szCs w:val="24"/>
                <w:rPrChange w:id="15691" w:author="DuyNgo" w:date="2012-08-10T08:15:00Z">
                  <w:rPr>
                    <w:ins w:id="15692" w:author="DuyNgo" w:date="2012-08-10T07:43:00Z"/>
                    <w:rFonts w:ascii="Times New Roman" w:eastAsia="Times New Roman" w:hAnsi="Times New Roman"/>
                    <w:sz w:val="24"/>
                  </w:rPr>
                </w:rPrChange>
              </w:rPr>
            </w:pPr>
          </w:p>
        </w:tc>
        <w:tc>
          <w:tcPr>
            <w:tcW w:w="3054" w:type="dxa"/>
            <w:gridSpan w:val="5"/>
            <w:vAlign w:val="bottom"/>
          </w:tcPr>
          <w:p w:rsidR="00771246" w:rsidRPr="00303364" w:rsidRDefault="00771246" w:rsidP="00227BA2">
            <w:pPr>
              <w:spacing w:line="240" w:lineRule="auto"/>
              <w:rPr>
                <w:ins w:id="15693" w:author="DuyNgo" w:date="2012-08-10T07:43:00Z"/>
                <w:rFonts w:eastAsia="Times New Roman" w:cstheme="minorHAnsi"/>
                <w:sz w:val="24"/>
                <w:szCs w:val="24"/>
                <w:rPrChange w:id="15694" w:author="DuyNgo" w:date="2012-08-10T08:15:00Z">
                  <w:rPr>
                    <w:ins w:id="15695" w:author="DuyNgo" w:date="2012-08-10T07:43:00Z"/>
                    <w:rFonts w:ascii="Times New Roman" w:eastAsia="Times New Roman" w:hAnsi="Times New Roman"/>
                    <w:sz w:val="24"/>
                  </w:rPr>
                </w:rPrChange>
              </w:rPr>
            </w:pPr>
          </w:p>
        </w:tc>
        <w:tc>
          <w:tcPr>
            <w:tcW w:w="4308" w:type="dxa"/>
            <w:gridSpan w:val="2"/>
            <w:vAlign w:val="bottom"/>
          </w:tcPr>
          <w:p w:rsidR="00771246" w:rsidRPr="00303364" w:rsidRDefault="00771246" w:rsidP="00227BA2">
            <w:pPr>
              <w:spacing w:line="240" w:lineRule="auto"/>
              <w:rPr>
                <w:ins w:id="15696" w:author="DuyNgo" w:date="2012-08-10T07:43:00Z"/>
                <w:rFonts w:eastAsia="Times New Roman" w:cstheme="minorHAnsi"/>
                <w:sz w:val="24"/>
                <w:szCs w:val="24"/>
                <w:rPrChange w:id="15697" w:author="DuyNgo" w:date="2012-08-10T08:15:00Z">
                  <w:rPr>
                    <w:ins w:id="15698" w:author="DuyNgo" w:date="2012-08-10T07:43:00Z"/>
                    <w:rFonts w:ascii="Times New Roman" w:eastAsia="Times New Roman" w:hAnsi="Times New Roman"/>
                    <w:sz w:val="24"/>
                  </w:rPr>
                </w:rPrChange>
              </w:rPr>
            </w:pPr>
          </w:p>
        </w:tc>
        <w:tc>
          <w:tcPr>
            <w:tcW w:w="3782" w:type="dxa"/>
            <w:gridSpan w:val="2"/>
            <w:vAlign w:val="bottom"/>
          </w:tcPr>
          <w:p w:rsidR="00771246" w:rsidRPr="00303364" w:rsidRDefault="00771246" w:rsidP="00227BA2">
            <w:pPr>
              <w:spacing w:line="240" w:lineRule="auto"/>
              <w:rPr>
                <w:ins w:id="15699" w:author="DuyNgo" w:date="2012-08-10T07:43:00Z"/>
                <w:rFonts w:eastAsia="Times New Roman" w:cstheme="minorHAnsi"/>
                <w:sz w:val="24"/>
                <w:szCs w:val="24"/>
                <w:rPrChange w:id="15700" w:author="DuyNgo" w:date="2012-08-10T08:15:00Z">
                  <w:rPr>
                    <w:ins w:id="15701" w:author="DuyNgo" w:date="2012-08-10T07:43:00Z"/>
                    <w:rFonts w:ascii="Times New Roman" w:eastAsia="Times New Roman" w:hAnsi="Times New Roman"/>
                    <w:sz w:val="24"/>
                  </w:rPr>
                </w:rPrChange>
              </w:rPr>
            </w:pPr>
          </w:p>
        </w:tc>
        <w:tc>
          <w:tcPr>
            <w:tcW w:w="3790" w:type="dxa"/>
            <w:gridSpan w:val="2"/>
            <w:vAlign w:val="bottom"/>
          </w:tcPr>
          <w:p w:rsidR="00771246" w:rsidRPr="00303364" w:rsidRDefault="00771246" w:rsidP="00227BA2">
            <w:pPr>
              <w:spacing w:line="240" w:lineRule="auto"/>
              <w:rPr>
                <w:ins w:id="15702" w:author="DuyNgo" w:date="2012-08-10T07:43:00Z"/>
                <w:rFonts w:eastAsia="Times New Roman" w:cstheme="minorHAnsi"/>
                <w:sz w:val="24"/>
                <w:szCs w:val="24"/>
                <w:rPrChange w:id="15703" w:author="DuyNgo" w:date="2012-08-10T08:15:00Z">
                  <w:rPr>
                    <w:ins w:id="15704"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5705" w:author="DuyNgo" w:date="2012-08-10T07:43:00Z"/>
          <w:rFonts w:cstheme="minorHAnsi"/>
          <w:sz w:val="24"/>
          <w:szCs w:val="24"/>
          <w:rPrChange w:id="15706" w:author="DuyNgo" w:date="2012-08-10T08:15:00Z">
            <w:rPr>
              <w:ins w:id="15707"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771246" w:rsidRPr="00303364" w:rsidTr="00227BA2">
        <w:trPr>
          <w:gridAfter w:val="8"/>
          <w:wAfter w:w="19481" w:type="dxa"/>
          <w:trHeight w:val="322"/>
          <w:ins w:id="15708"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5709" w:author="DuyNgo" w:date="2012-08-10T07:43:00Z"/>
                <w:rFonts w:eastAsia="Times New Roman" w:cstheme="minorHAnsi"/>
                <w:b/>
                <w:bCs/>
                <w:color w:val="FFFF00"/>
                <w:sz w:val="24"/>
                <w:szCs w:val="24"/>
                <w:rPrChange w:id="15710" w:author="DuyNgo" w:date="2012-08-10T08:15:00Z">
                  <w:rPr>
                    <w:ins w:id="15711" w:author="DuyNgo" w:date="2012-08-10T07:43:00Z"/>
                    <w:rFonts w:ascii="Times New Roman" w:eastAsia="Times New Roman" w:hAnsi="Times New Roman"/>
                    <w:b/>
                    <w:bCs/>
                    <w:color w:val="FFFF00"/>
                    <w:sz w:val="24"/>
                  </w:rPr>
                </w:rPrChange>
              </w:rPr>
            </w:pPr>
            <w:ins w:id="15712" w:author="DuyNgo" w:date="2012-08-10T07:43:00Z">
              <w:r w:rsidRPr="00303364">
                <w:rPr>
                  <w:rFonts w:eastAsia="Times New Roman" w:cstheme="minorHAnsi"/>
                  <w:b/>
                  <w:bCs/>
                  <w:color w:val="FFFF00"/>
                  <w:sz w:val="24"/>
                  <w:szCs w:val="24"/>
                  <w:rPrChange w:id="15713" w:author="DuyNgo" w:date="2012-08-10T08:15:00Z">
                    <w:rPr>
                      <w:rFonts w:ascii="Times New Roman" w:eastAsia="Times New Roman" w:hAnsi="Times New Roman" w:cstheme="majorBidi"/>
                      <w:b/>
                      <w:bCs/>
                      <w:color w:val="FFFF00"/>
                      <w:sz w:val="24"/>
                      <w:szCs w:val="26"/>
                    </w:rPr>
                  </w:rPrChange>
                </w:rPr>
                <w:t>Deliverable table</w:t>
              </w:r>
            </w:ins>
          </w:p>
        </w:tc>
      </w:tr>
      <w:tr w:rsidR="00771246" w:rsidRPr="00303364" w:rsidTr="00227BA2">
        <w:trPr>
          <w:gridAfter w:val="8"/>
          <w:wAfter w:w="19481" w:type="dxa"/>
          <w:trHeight w:val="255"/>
          <w:ins w:id="15714"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5715" w:author="DuyNgo" w:date="2012-08-10T07:43:00Z"/>
                <w:rFonts w:eastAsia="Times New Roman" w:cstheme="minorHAnsi"/>
                <w:b/>
                <w:sz w:val="24"/>
                <w:szCs w:val="24"/>
                <w:rPrChange w:id="15716" w:author="DuyNgo" w:date="2012-08-10T08:15:00Z">
                  <w:rPr>
                    <w:ins w:id="15717" w:author="DuyNgo" w:date="2012-08-10T07:43:00Z"/>
                    <w:rFonts w:ascii="Times New Roman" w:eastAsia="Times New Roman" w:hAnsi="Times New Roman"/>
                    <w:b/>
                    <w:sz w:val="24"/>
                  </w:rPr>
                </w:rPrChange>
              </w:rPr>
            </w:pPr>
            <w:ins w:id="15718" w:author="DuyNgo" w:date="2012-08-10T07:43:00Z">
              <w:r w:rsidRPr="00303364">
                <w:rPr>
                  <w:rFonts w:eastAsia="Times New Roman" w:cstheme="minorHAnsi"/>
                  <w:sz w:val="24"/>
                  <w:szCs w:val="24"/>
                  <w:rPrChange w:id="15719"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5720"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5721" w:author="DuyNgo" w:date="2012-08-10T07:43:00Z"/>
                <w:rFonts w:eastAsia="Times New Roman" w:cstheme="minorHAnsi"/>
                <w:b/>
                <w:bCs/>
                <w:sz w:val="24"/>
                <w:szCs w:val="24"/>
                <w:rPrChange w:id="15722" w:author="DuyNgo" w:date="2012-08-10T08:15:00Z">
                  <w:rPr>
                    <w:ins w:id="15723" w:author="DuyNgo" w:date="2012-08-10T07:43:00Z"/>
                    <w:rFonts w:ascii="Times New Roman" w:eastAsia="Times New Roman" w:hAnsi="Times New Roman" w:cs="Tahoma"/>
                    <w:b/>
                    <w:bCs/>
                    <w:color w:val="000000"/>
                    <w:sz w:val="24"/>
                    <w:szCs w:val="20"/>
                  </w:rPr>
                </w:rPrChange>
              </w:rPr>
            </w:pPr>
            <w:ins w:id="15724" w:author="DuyNgo" w:date="2012-08-10T07:43:00Z">
              <w:r w:rsidRPr="00303364">
                <w:rPr>
                  <w:rFonts w:eastAsia="Times New Roman" w:cstheme="minorHAnsi"/>
                  <w:b/>
                  <w:bCs/>
                  <w:sz w:val="24"/>
                  <w:szCs w:val="24"/>
                  <w:rPrChange w:id="15725"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5726" w:author="DuyNgo" w:date="2012-08-10T07:43:00Z"/>
                <w:rFonts w:eastAsia="Times New Roman" w:cstheme="minorHAnsi"/>
                <w:b/>
                <w:bCs/>
                <w:sz w:val="24"/>
                <w:szCs w:val="24"/>
                <w:rPrChange w:id="15727" w:author="DuyNgo" w:date="2012-08-10T08:15:00Z">
                  <w:rPr>
                    <w:ins w:id="15728" w:author="DuyNgo" w:date="2012-08-10T07:43:00Z"/>
                    <w:rFonts w:ascii="Times New Roman" w:eastAsia="Times New Roman" w:hAnsi="Times New Roman"/>
                    <w:b/>
                    <w:bCs/>
                    <w:sz w:val="24"/>
                  </w:rPr>
                </w:rPrChange>
              </w:rPr>
            </w:pPr>
            <w:ins w:id="15729" w:author="DuyNgo" w:date="2012-08-10T07:43:00Z">
              <w:r w:rsidRPr="00303364">
                <w:rPr>
                  <w:rFonts w:eastAsia="Times New Roman" w:cstheme="minorHAnsi"/>
                  <w:b/>
                  <w:bCs/>
                  <w:sz w:val="24"/>
                  <w:szCs w:val="24"/>
                  <w:rPrChange w:id="15730"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5731" w:author="DuyNgo" w:date="2012-08-10T07:43:00Z"/>
                <w:rFonts w:eastAsia="Times New Roman" w:cstheme="minorHAnsi"/>
                <w:b/>
                <w:bCs/>
                <w:sz w:val="24"/>
                <w:szCs w:val="24"/>
                <w:rPrChange w:id="15732" w:author="DuyNgo" w:date="2012-08-10T08:15:00Z">
                  <w:rPr>
                    <w:ins w:id="15733" w:author="DuyNgo" w:date="2012-08-10T07:43:00Z"/>
                    <w:rFonts w:ascii="Times New Roman" w:eastAsia="Times New Roman" w:hAnsi="Times New Roman"/>
                    <w:b/>
                    <w:bCs/>
                    <w:sz w:val="24"/>
                  </w:rPr>
                </w:rPrChange>
              </w:rPr>
            </w:pPr>
            <w:ins w:id="15734" w:author="DuyNgo" w:date="2012-08-10T07:43:00Z">
              <w:r w:rsidRPr="00303364">
                <w:rPr>
                  <w:rFonts w:eastAsia="Times New Roman" w:cstheme="minorHAnsi"/>
                  <w:b/>
                  <w:bCs/>
                  <w:sz w:val="24"/>
                  <w:szCs w:val="24"/>
                  <w:rPrChange w:id="15735"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5736" w:author="DuyNgo" w:date="2012-08-10T07:43:00Z"/>
                <w:rFonts w:eastAsia="Times New Roman" w:cstheme="minorHAnsi"/>
                <w:b/>
                <w:bCs/>
                <w:sz w:val="24"/>
                <w:szCs w:val="24"/>
                <w:rPrChange w:id="15737" w:author="DuyNgo" w:date="2012-08-10T08:15:00Z">
                  <w:rPr>
                    <w:ins w:id="15738" w:author="DuyNgo" w:date="2012-08-10T07:43:00Z"/>
                    <w:rFonts w:ascii="Times New Roman" w:eastAsia="Times New Roman" w:hAnsi="Times New Roman"/>
                    <w:b/>
                    <w:bCs/>
                    <w:sz w:val="24"/>
                  </w:rPr>
                </w:rPrChange>
              </w:rPr>
            </w:pPr>
            <w:ins w:id="15739" w:author="DuyNgo" w:date="2012-08-10T07:43:00Z">
              <w:r w:rsidRPr="00303364">
                <w:rPr>
                  <w:rFonts w:eastAsia="Times New Roman" w:cstheme="minorHAnsi"/>
                  <w:b/>
                  <w:bCs/>
                  <w:sz w:val="24"/>
                  <w:szCs w:val="24"/>
                  <w:rPrChange w:id="15740"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5741" w:author="DuyNgo" w:date="2012-08-10T07:43:00Z"/>
                <w:rFonts w:eastAsia="Times New Roman" w:cstheme="minorHAnsi"/>
                <w:b/>
                <w:bCs/>
                <w:sz w:val="24"/>
                <w:szCs w:val="24"/>
                <w:rPrChange w:id="15742" w:author="DuyNgo" w:date="2012-08-10T08:15:00Z">
                  <w:rPr>
                    <w:ins w:id="15743" w:author="DuyNgo" w:date="2012-08-10T07:43:00Z"/>
                    <w:rFonts w:ascii="Times New Roman" w:eastAsia="Times New Roman" w:hAnsi="Times New Roman"/>
                    <w:b/>
                    <w:bCs/>
                    <w:sz w:val="24"/>
                  </w:rPr>
                </w:rPrChange>
              </w:rPr>
            </w:pPr>
            <w:ins w:id="15744" w:author="DuyNgo" w:date="2012-08-10T07:43:00Z">
              <w:r w:rsidRPr="00303364">
                <w:rPr>
                  <w:rFonts w:eastAsia="Times New Roman" w:cstheme="minorHAnsi"/>
                  <w:b/>
                  <w:bCs/>
                  <w:sz w:val="24"/>
                  <w:szCs w:val="24"/>
                  <w:rPrChange w:id="15745"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5746" w:author="DuyNgo" w:date="2012-08-10T07:43:00Z"/>
                <w:rFonts w:eastAsia="Times New Roman" w:cstheme="minorHAnsi"/>
                <w:b/>
                <w:bCs/>
                <w:sz w:val="24"/>
                <w:szCs w:val="24"/>
                <w:rPrChange w:id="15747" w:author="DuyNgo" w:date="2012-08-10T08:15:00Z">
                  <w:rPr>
                    <w:ins w:id="15748" w:author="DuyNgo" w:date="2012-08-10T07:43:00Z"/>
                    <w:rFonts w:ascii="Times New Roman" w:eastAsia="Times New Roman" w:hAnsi="Times New Roman"/>
                    <w:b/>
                    <w:bCs/>
                    <w:sz w:val="24"/>
                  </w:rPr>
                </w:rPrChange>
              </w:rPr>
            </w:pPr>
            <w:ins w:id="15749" w:author="DuyNgo" w:date="2012-08-10T07:43:00Z">
              <w:r w:rsidRPr="00303364">
                <w:rPr>
                  <w:rFonts w:eastAsia="Times New Roman" w:cstheme="minorHAnsi"/>
                  <w:b/>
                  <w:bCs/>
                  <w:sz w:val="24"/>
                  <w:szCs w:val="24"/>
                  <w:rPrChange w:id="15750"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5751" w:author="DuyNgo" w:date="2012-08-10T07:43:00Z"/>
                <w:rFonts w:eastAsia="Times New Roman" w:cstheme="minorHAnsi"/>
                <w:b/>
                <w:bCs/>
                <w:sz w:val="24"/>
                <w:szCs w:val="24"/>
                <w:rPrChange w:id="15752" w:author="DuyNgo" w:date="2012-08-10T08:15:00Z">
                  <w:rPr>
                    <w:ins w:id="15753"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5754" w:author="DuyNgo" w:date="2012-08-10T07:43:00Z"/>
                <w:rFonts w:eastAsia="Times New Roman" w:cstheme="minorHAnsi"/>
                <w:b/>
                <w:bCs/>
                <w:sz w:val="24"/>
                <w:szCs w:val="24"/>
                <w:rPrChange w:id="15755" w:author="DuyNgo" w:date="2012-08-10T08:15:00Z">
                  <w:rPr>
                    <w:ins w:id="15756" w:author="DuyNgo" w:date="2012-08-10T07:43:00Z"/>
                    <w:rFonts w:ascii="Times New Roman" w:eastAsia="Times New Roman" w:hAnsi="Times New Roman"/>
                    <w:b/>
                    <w:bCs/>
                    <w:sz w:val="24"/>
                  </w:rPr>
                </w:rPrChange>
              </w:rPr>
            </w:pPr>
            <w:ins w:id="15757" w:author="DuyNgo" w:date="2012-08-10T07:43:00Z">
              <w:r w:rsidRPr="00303364">
                <w:rPr>
                  <w:rFonts w:eastAsia="Times New Roman" w:cstheme="minorHAnsi"/>
                  <w:b/>
                  <w:bCs/>
                  <w:sz w:val="24"/>
                  <w:szCs w:val="24"/>
                  <w:rPrChange w:id="15758"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8"/>
          <w:wAfter w:w="19481" w:type="dxa"/>
          <w:trHeight w:val="255"/>
          <w:ins w:id="1575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5760" w:author="DuyNgo" w:date="2012-08-10T07:43:00Z"/>
                <w:rFonts w:eastAsia="Times New Roman" w:cstheme="minorHAnsi"/>
                <w:sz w:val="24"/>
                <w:szCs w:val="24"/>
                <w:rPrChange w:id="15761" w:author="DuyNgo" w:date="2012-08-10T08:15:00Z">
                  <w:rPr>
                    <w:ins w:id="15762" w:author="DuyNgo" w:date="2012-08-10T07:43:00Z"/>
                    <w:rFonts w:ascii="Times New Roman" w:eastAsia="Times New Roman" w:hAnsi="Times New Roman"/>
                    <w:sz w:val="24"/>
                  </w:rPr>
                </w:rPrChange>
              </w:rPr>
            </w:pPr>
            <w:ins w:id="15763" w:author="DuyNgo" w:date="2012-08-10T07:43:00Z">
              <w:r w:rsidRPr="00303364">
                <w:rPr>
                  <w:rFonts w:eastAsia="Times New Roman" w:cstheme="minorHAnsi"/>
                  <w:sz w:val="24"/>
                  <w:szCs w:val="24"/>
                  <w:rPrChange w:id="15764"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765" w:author="DuyNgo" w:date="2012-08-10T07:43:00Z"/>
                <w:rFonts w:eastAsia="Times New Roman" w:cstheme="minorHAnsi"/>
                <w:sz w:val="24"/>
                <w:szCs w:val="24"/>
                <w:rPrChange w:id="15766" w:author="DuyNgo" w:date="2012-08-10T08:15:00Z">
                  <w:rPr>
                    <w:ins w:id="15767" w:author="DuyNgo" w:date="2012-08-10T07:43:00Z"/>
                    <w:rFonts w:ascii="Times New Roman" w:eastAsia="Times New Roman" w:hAnsi="Times New Roman" w:cs="Tahoma"/>
                    <w:color w:val="000000"/>
                    <w:sz w:val="24"/>
                    <w:szCs w:val="20"/>
                  </w:rPr>
                </w:rPrChange>
              </w:rPr>
            </w:pPr>
            <w:proofErr w:type="spellStart"/>
            <w:ins w:id="15768" w:author="DuyNgo" w:date="2012-08-10T07:43:00Z">
              <w:r w:rsidRPr="00303364">
                <w:rPr>
                  <w:rFonts w:eastAsia="Times New Roman" w:cstheme="minorHAnsi"/>
                  <w:sz w:val="24"/>
                  <w:szCs w:val="24"/>
                  <w:rPrChange w:id="15769" w:author="DuyNgo" w:date="2012-08-10T08:15:00Z">
                    <w:rPr>
                      <w:rFonts w:ascii="Times New Roman" w:eastAsia="Times New Roman" w:hAnsi="Times New Roman" w:cstheme="majorBidi"/>
                      <w:b/>
                      <w:bCs/>
                      <w:color w:val="4F81BD" w:themeColor="accent1"/>
                      <w:sz w:val="24"/>
                      <w:szCs w:val="26"/>
                    </w:rPr>
                  </w:rPrChange>
                </w:rPr>
                <w:t>ProductID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770" w:author="DuyNgo" w:date="2012-08-10T07:43:00Z"/>
                <w:rFonts w:eastAsia="Times New Roman" w:cstheme="minorHAnsi"/>
                <w:sz w:val="24"/>
                <w:szCs w:val="24"/>
                <w:rPrChange w:id="15771" w:author="DuyNgo" w:date="2012-08-10T08:15:00Z">
                  <w:rPr>
                    <w:ins w:id="15772" w:author="DuyNgo" w:date="2012-08-10T07:43:00Z"/>
                    <w:rFonts w:ascii="Times New Roman" w:eastAsia="Times New Roman" w:hAnsi="Times New Roman" w:cs="Tahoma"/>
                    <w:color w:val="000000"/>
                    <w:sz w:val="24"/>
                    <w:szCs w:val="20"/>
                  </w:rPr>
                </w:rPrChange>
              </w:rPr>
            </w:pPr>
            <w:ins w:id="15773" w:author="DuyNgo" w:date="2012-08-10T07:43:00Z">
              <w:r w:rsidRPr="00303364">
                <w:rPr>
                  <w:rFonts w:eastAsia="Times New Roman" w:cstheme="minorHAnsi"/>
                  <w:sz w:val="24"/>
                  <w:szCs w:val="24"/>
                  <w:rPrChange w:id="1577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775" w:author="DuyNgo" w:date="2012-08-10T07:43:00Z"/>
                <w:rFonts w:eastAsia="Times New Roman" w:cstheme="minorHAnsi"/>
                <w:sz w:val="24"/>
                <w:szCs w:val="24"/>
                <w:rPrChange w:id="15776" w:author="DuyNgo" w:date="2012-08-10T08:15:00Z">
                  <w:rPr>
                    <w:ins w:id="15777" w:author="DuyNgo" w:date="2012-08-10T07:43:00Z"/>
                    <w:rFonts w:ascii="Times New Roman" w:eastAsia="Times New Roman" w:hAnsi="Times New Roman" w:cs="Tahoma"/>
                    <w:color w:val="000000"/>
                    <w:sz w:val="24"/>
                    <w:szCs w:val="20"/>
                  </w:rPr>
                </w:rPrChange>
              </w:rPr>
            </w:pPr>
            <w:ins w:id="15778" w:author="DuyNgo" w:date="2012-08-10T07:43:00Z">
              <w:r w:rsidRPr="00303364">
                <w:rPr>
                  <w:rFonts w:eastAsia="Times New Roman" w:cstheme="minorHAnsi"/>
                  <w:sz w:val="24"/>
                  <w:szCs w:val="24"/>
                  <w:rPrChange w:id="1577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5780" w:author="DuyNgo" w:date="2012-08-10T07:43:00Z"/>
                <w:rFonts w:eastAsia="Times New Roman" w:cstheme="minorHAnsi"/>
                <w:sz w:val="24"/>
                <w:szCs w:val="24"/>
                <w:rPrChange w:id="15781" w:author="DuyNgo" w:date="2012-08-10T08:15:00Z">
                  <w:rPr>
                    <w:ins w:id="15782"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783" w:author="DuyNgo" w:date="2012-08-10T07:43:00Z"/>
                <w:rFonts w:eastAsia="Times New Roman" w:cstheme="minorHAnsi"/>
                <w:sz w:val="24"/>
                <w:szCs w:val="24"/>
                <w:rPrChange w:id="15784" w:author="DuyNgo" w:date="2012-08-10T08:15:00Z">
                  <w:rPr>
                    <w:ins w:id="15785"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786" w:author="DuyNgo" w:date="2012-08-10T07:43:00Z"/>
                <w:rFonts w:eastAsia="Times New Roman" w:cstheme="minorHAnsi"/>
                <w:sz w:val="24"/>
                <w:szCs w:val="24"/>
                <w:rPrChange w:id="15787" w:author="DuyNgo" w:date="2012-08-10T08:15:00Z">
                  <w:rPr>
                    <w:ins w:id="15788" w:author="DuyNgo" w:date="2012-08-10T07:43:00Z"/>
                    <w:rFonts w:ascii="Times New Roman" w:eastAsia="Times New Roman" w:hAnsi="Times New Roman" w:cs="Tahoma"/>
                    <w:color w:val="000000"/>
                    <w:sz w:val="24"/>
                    <w:szCs w:val="20"/>
                  </w:rPr>
                </w:rPrChange>
              </w:rPr>
            </w:pPr>
            <w:ins w:id="15789" w:author="DuyNgo" w:date="2012-08-10T07:43:00Z">
              <w:r w:rsidRPr="00303364">
                <w:rPr>
                  <w:rFonts w:eastAsia="Times New Roman" w:cstheme="minorHAnsi"/>
                  <w:sz w:val="24"/>
                  <w:szCs w:val="24"/>
                  <w:rPrChange w:id="15790" w:author="DuyNgo" w:date="2012-08-10T08:15:00Z">
                    <w:rPr>
                      <w:rFonts w:ascii="Times New Roman" w:eastAsia="Times New Roman" w:hAnsi="Times New Roman" w:cstheme="majorBidi"/>
                      <w:b/>
                      <w:bCs/>
                      <w:color w:val="4F81BD" w:themeColor="accent1"/>
                      <w:sz w:val="24"/>
                      <w:szCs w:val="26"/>
                    </w:rPr>
                  </w:rPrChange>
                </w:rPr>
                <w:t>PK/FK</w:t>
              </w:r>
            </w:ins>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791" w:author="DuyNgo" w:date="2012-08-10T07:43:00Z"/>
                <w:rFonts w:eastAsia="Times New Roman" w:cstheme="minorHAnsi"/>
                <w:sz w:val="24"/>
                <w:szCs w:val="24"/>
                <w:rPrChange w:id="15792" w:author="DuyNgo" w:date="2012-08-10T08:15:00Z">
                  <w:rPr>
                    <w:ins w:id="15793" w:author="DuyNgo" w:date="2012-08-10T07:43:00Z"/>
                    <w:rFonts w:ascii="Times New Roman" w:eastAsia="Times New Roman" w:hAnsi="Times New Roman" w:cs="Tahoma"/>
                    <w:color w:val="000000"/>
                    <w:sz w:val="24"/>
                    <w:szCs w:val="20"/>
                  </w:rPr>
                </w:rPrChange>
              </w:rPr>
            </w:pPr>
            <w:ins w:id="15794" w:author="DuyNgo" w:date="2012-08-10T07:43:00Z">
              <w:r w:rsidRPr="00303364">
                <w:rPr>
                  <w:rFonts w:eastAsia="Times New Roman" w:cstheme="minorHAnsi"/>
                  <w:sz w:val="24"/>
                  <w:szCs w:val="24"/>
                  <w:rPrChange w:id="15795" w:author="DuyNgo" w:date="2012-08-10T08:15:00Z">
                    <w:rPr>
                      <w:rFonts w:ascii="Times New Roman" w:eastAsia="Times New Roman" w:hAnsi="Times New Roman" w:cstheme="majorBidi"/>
                      <w:b/>
                      <w:bCs/>
                      <w:color w:val="4F81BD" w:themeColor="accent1"/>
                      <w:sz w:val="24"/>
                      <w:szCs w:val="26"/>
                    </w:rPr>
                  </w:rPrChange>
                </w:rPr>
                <w:t>PK – ID of deliverable</w:t>
              </w:r>
            </w:ins>
          </w:p>
        </w:tc>
      </w:tr>
      <w:tr w:rsidR="00771246" w:rsidRPr="00303364" w:rsidTr="00227BA2">
        <w:trPr>
          <w:gridAfter w:val="8"/>
          <w:wAfter w:w="19481" w:type="dxa"/>
          <w:trHeight w:val="255"/>
          <w:ins w:id="1579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797" w:author="DuyNgo" w:date="2012-08-10T07:43:00Z"/>
                <w:rFonts w:eastAsia="Times New Roman" w:cstheme="minorHAnsi"/>
                <w:sz w:val="24"/>
                <w:szCs w:val="24"/>
                <w:rPrChange w:id="15798" w:author="DuyNgo" w:date="2012-08-10T08:15:00Z">
                  <w:rPr>
                    <w:ins w:id="15799" w:author="DuyNgo" w:date="2012-08-10T07:43:00Z"/>
                    <w:rFonts w:ascii="Times New Roman" w:eastAsia="Times New Roman" w:hAnsi="Times New Roman" w:cs="Tahoma"/>
                    <w:color w:val="000000"/>
                    <w:sz w:val="24"/>
                    <w:szCs w:val="20"/>
                  </w:rPr>
                </w:rPrChange>
              </w:rPr>
            </w:pPr>
            <w:ins w:id="15800" w:author="DuyNgo" w:date="2012-08-10T07:43:00Z">
              <w:r w:rsidRPr="00303364">
                <w:rPr>
                  <w:rFonts w:eastAsia="Times New Roman" w:cstheme="minorHAnsi"/>
                  <w:sz w:val="24"/>
                  <w:szCs w:val="24"/>
                  <w:rPrChange w:id="15801"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802" w:author="DuyNgo" w:date="2012-08-10T07:43:00Z"/>
                <w:rFonts w:eastAsia="Times New Roman" w:cstheme="minorHAnsi"/>
                <w:sz w:val="24"/>
                <w:szCs w:val="24"/>
                <w:rPrChange w:id="15803" w:author="DuyNgo" w:date="2012-08-10T08:15:00Z">
                  <w:rPr>
                    <w:ins w:id="15804" w:author="DuyNgo" w:date="2012-08-10T07:43:00Z"/>
                    <w:rFonts w:ascii="Times New Roman" w:eastAsia="Times New Roman" w:hAnsi="Times New Roman" w:cs="Tahoma"/>
                    <w:color w:val="000000"/>
                    <w:sz w:val="24"/>
                    <w:szCs w:val="20"/>
                  </w:rPr>
                </w:rPrChange>
              </w:rPr>
            </w:pPr>
            <w:proofErr w:type="spellStart"/>
            <w:ins w:id="15805" w:author="DuyNgo" w:date="2012-08-10T07:43:00Z">
              <w:r w:rsidRPr="00303364">
                <w:rPr>
                  <w:rFonts w:eastAsia="Times New Roman" w:cstheme="minorHAnsi"/>
                  <w:sz w:val="24"/>
                  <w:szCs w:val="24"/>
                  <w:rPrChange w:id="15806" w:author="DuyNgo" w:date="2012-08-10T08:15:00Z">
                    <w:rPr>
                      <w:rFonts w:ascii="Times New Roman" w:eastAsia="Times New Roman" w:hAnsi="Times New Roman" w:cstheme="majorBidi"/>
                      <w:b/>
                      <w:bCs/>
                      <w:color w:val="4F81BD" w:themeColor="accent1"/>
                      <w:sz w:val="24"/>
                      <w:szCs w:val="26"/>
                    </w:rPr>
                  </w:rPrChange>
                </w:rPr>
                <w:t>FirstCommittedDate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807" w:author="DuyNgo" w:date="2012-08-10T07:43:00Z"/>
                <w:rFonts w:eastAsia="Times New Roman" w:cstheme="minorHAnsi"/>
                <w:sz w:val="24"/>
                <w:szCs w:val="24"/>
                <w:rPrChange w:id="15808" w:author="DuyNgo" w:date="2012-08-10T08:15:00Z">
                  <w:rPr>
                    <w:ins w:id="15809" w:author="DuyNgo" w:date="2012-08-10T07:43:00Z"/>
                    <w:rFonts w:ascii="Times New Roman" w:eastAsia="Times New Roman" w:hAnsi="Times New Roman" w:cs="Tahoma"/>
                    <w:color w:val="000000"/>
                    <w:sz w:val="24"/>
                    <w:szCs w:val="20"/>
                  </w:rPr>
                </w:rPrChange>
              </w:rPr>
            </w:pPr>
            <w:ins w:id="15810" w:author="DuyNgo" w:date="2012-08-10T07:43:00Z">
              <w:r w:rsidRPr="00303364">
                <w:rPr>
                  <w:rFonts w:eastAsia="Times New Roman" w:cstheme="minorHAnsi"/>
                  <w:sz w:val="24"/>
                  <w:szCs w:val="24"/>
                  <w:rPrChange w:id="15811"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812" w:author="DuyNgo" w:date="2012-08-10T07:43:00Z"/>
                <w:rFonts w:eastAsia="Times New Roman" w:cstheme="minorHAnsi"/>
                <w:sz w:val="24"/>
                <w:szCs w:val="24"/>
                <w:rPrChange w:id="15813" w:author="DuyNgo" w:date="2012-08-10T08:15:00Z">
                  <w:rPr>
                    <w:ins w:id="15814"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815" w:author="DuyNgo" w:date="2012-08-10T07:43:00Z"/>
                <w:rFonts w:eastAsia="Times New Roman" w:cstheme="minorHAnsi"/>
                <w:sz w:val="24"/>
                <w:szCs w:val="24"/>
                <w:rPrChange w:id="15816" w:author="DuyNgo" w:date="2012-08-10T08:15:00Z">
                  <w:rPr>
                    <w:ins w:id="15817"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818" w:author="DuyNgo" w:date="2012-08-10T07:43:00Z"/>
                <w:rFonts w:eastAsia="Times New Roman" w:cstheme="minorHAnsi"/>
                <w:sz w:val="24"/>
                <w:szCs w:val="24"/>
                <w:rPrChange w:id="15819" w:author="DuyNgo" w:date="2012-08-10T08:15:00Z">
                  <w:rPr>
                    <w:ins w:id="15820"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5821" w:author="DuyNgo" w:date="2012-08-10T07:43:00Z"/>
                <w:rFonts w:eastAsia="Times New Roman" w:cstheme="minorHAnsi"/>
                <w:sz w:val="24"/>
                <w:szCs w:val="24"/>
                <w:rPrChange w:id="15822" w:author="DuyNgo" w:date="2012-08-10T08:15:00Z">
                  <w:rPr>
                    <w:ins w:id="15823"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824" w:author="DuyNgo" w:date="2012-08-10T07:43:00Z"/>
                <w:rFonts w:eastAsia="Times New Roman" w:cstheme="minorHAnsi"/>
                <w:sz w:val="24"/>
                <w:szCs w:val="24"/>
                <w:rPrChange w:id="15825" w:author="DuyNgo" w:date="2012-08-10T08:15:00Z">
                  <w:rPr>
                    <w:ins w:id="15826" w:author="DuyNgo" w:date="2012-08-10T07:43:00Z"/>
                    <w:rFonts w:ascii="Times New Roman" w:eastAsia="Times New Roman" w:hAnsi="Times New Roman" w:cs="Tahoma"/>
                    <w:color w:val="000000"/>
                    <w:sz w:val="24"/>
                    <w:szCs w:val="20"/>
                  </w:rPr>
                </w:rPrChange>
              </w:rPr>
            </w:pPr>
            <w:ins w:id="15827" w:author="DuyNgo" w:date="2012-08-10T07:43:00Z">
              <w:r w:rsidRPr="00303364">
                <w:rPr>
                  <w:rFonts w:eastAsia="Times New Roman" w:cstheme="minorHAnsi"/>
                  <w:sz w:val="24"/>
                  <w:szCs w:val="24"/>
                  <w:rPrChange w:id="15828" w:author="DuyNgo" w:date="2012-08-10T08:15:00Z">
                    <w:rPr>
                      <w:rFonts w:ascii="Times New Roman" w:eastAsia="Times New Roman" w:hAnsi="Times New Roman" w:cstheme="majorBidi"/>
                      <w:b/>
                      <w:bCs/>
                      <w:color w:val="4F81BD" w:themeColor="accent1"/>
                      <w:sz w:val="24"/>
                      <w:szCs w:val="26"/>
                    </w:rPr>
                  </w:rPrChange>
                </w:rPr>
                <w:t>First committed date of deliverable</w:t>
              </w:r>
            </w:ins>
          </w:p>
        </w:tc>
      </w:tr>
      <w:tr w:rsidR="00771246" w:rsidRPr="00303364" w:rsidTr="00227BA2">
        <w:trPr>
          <w:gridAfter w:val="8"/>
          <w:wAfter w:w="19481" w:type="dxa"/>
          <w:trHeight w:val="255"/>
          <w:ins w:id="1582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830" w:author="DuyNgo" w:date="2012-08-10T07:43:00Z"/>
                <w:rFonts w:eastAsia="Times New Roman" w:cstheme="minorHAnsi"/>
                <w:sz w:val="24"/>
                <w:szCs w:val="24"/>
                <w:rPrChange w:id="15831" w:author="DuyNgo" w:date="2012-08-10T08:15:00Z">
                  <w:rPr>
                    <w:ins w:id="15832" w:author="DuyNgo" w:date="2012-08-10T07:43:00Z"/>
                    <w:rFonts w:ascii="Times New Roman" w:eastAsia="Times New Roman" w:hAnsi="Times New Roman" w:cs="Tahoma"/>
                    <w:color w:val="000000"/>
                    <w:sz w:val="24"/>
                    <w:szCs w:val="20"/>
                  </w:rPr>
                </w:rPrChange>
              </w:rPr>
            </w:pPr>
            <w:ins w:id="15833" w:author="DuyNgo" w:date="2012-08-10T07:43:00Z">
              <w:r w:rsidRPr="00303364">
                <w:rPr>
                  <w:rFonts w:eastAsia="Times New Roman" w:cstheme="minorHAnsi"/>
                  <w:sz w:val="24"/>
                  <w:szCs w:val="24"/>
                  <w:rPrChange w:id="15834"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835" w:author="DuyNgo" w:date="2012-08-10T07:43:00Z"/>
                <w:rFonts w:eastAsia="Times New Roman" w:cstheme="minorHAnsi"/>
                <w:sz w:val="24"/>
                <w:szCs w:val="24"/>
                <w:rPrChange w:id="15836" w:author="DuyNgo" w:date="2012-08-10T08:15:00Z">
                  <w:rPr>
                    <w:ins w:id="15837" w:author="DuyNgo" w:date="2012-08-10T07:43:00Z"/>
                    <w:rFonts w:ascii="Times New Roman" w:eastAsia="Times New Roman" w:hAnsi="Times New Roman" w:cs="Tahoma"/>
                    <w:color w:val="000000"/>
                    <w:sz w:val="24"/>
                    <w:szCs w:val="20"/>
                  </w:rPr>
                </w:rPrChange>
              </w:rPr>
            </w:pPr>
            <w:proofErr w:type="spellStart"/>
            <w:ins w:id="15838" w:author="DuyNgo" w:date="2012-08-10T07:43:00Z">
              <w:r w:rsidRPr="00303364">
                <w:rPr>
                  <w:rFonts w:eastAsia="Times New Roman" w:cstheme="minorHAnsi"/>
                  <w:sz w:val="24"/>
                  <w:szCs w:val="24"/>
                  <w:rPrChange w:id="15839" w:author="DuyNgo" w:date="2012-08-10T08:15:00Z">
                    <w:rPr>
                      <w:rFonts w:ascii="Times New Roman" w:eastAsia="Times New Roman" w:hAnsi="Times New Roman" w:cstheme="majorBidi"/>
                      <w:b/>
                      <w:bCs/>
                      <w:color w:val="4F81BD" w:themeColor="accent1"/>
                      <w:sz w:val="24"/>
                      <w:szCs w:val="26"/>
                    </w:rPr>
                  </w:rPrChange>
                </w:rPr>
                <w:t>LastCommittedDate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840" w:author="DuyNgo" w:date="2012-08-10T07:43:00Z"/>
                <w:rFonts w:eastAsia="Times New Roman" w:cstheme="minorHAnsi"/>
                <w:sz w:val="24"/>
                <w:szCs w:val="24"/>
                <w:rPrChange w:id="15841" w:author="DuyNgo" w:date="2012-08-10T08:15:00Z">
                  <w:rPr>
                    <w:ins w:id="15842" w:author="DuyNgo" w:date="2012-08-10T07:43:00Z"/>
                    <w:rFonts w:ascii="Times New Roman" w:eastAsia="Times New Roman" w:hAnsi="Times New Roman" w:cs="Tahoma"/>
                    <w:color w:val="000000"/>
                    <w:sz w:val="24"/>
                    <w:szCs w:val="20"/>
                  </w:rPr>
                </w:rPrChange>
              </w:rPr>
            </w:pPr>
            <w:ins w:id="15843" w:author="DuyNgo" w:date="2012-08-10T07:43:00Z">
              <w:r w:rsidRPr="00303364">
                <w:rPr>
                  <w:rFonts w:eastAsia="Times New Roman" w:cstheme="minorHAnsi"/>
                  <w:sz w:val="24"/>
                  <w:szCs w:val="24"/>
                  <w:rPrChange w:id="15844"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845" w:author="DuyNgo" w:date="2012-08-10T07:43:00Z"/>
                <w:rFonts w:eastAsia="Times New Roman" w:cstheme="minorHAnsi"/>
                <w:sz w:val="24"/>
                <w:szCs w:val="24"/>
                <w:rPrChange w:id="15846" w:author="DuyNgo" w:date="2012-08-10T08:15:00Z">
                  <w:rPr>
                    <w:ins w:id="15847"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848" w:author="DuyNgo" w:date="2012-08-10T07:43:00Z"/>
                <w:rFonts w:eastAsia="Times New Roman" w:cstheme="minorHAnsi"/>
                <w:sz w:val="24"/>
                <w:szCs w:val="24"/>
                <w:rPrChange w:id="15849" w:author="DuyNgo" w:date="2012-08-10T08:15:00Z">
                  <w:rPr>
                    <w:ins w:id="15850" w:author="DuyNgo" w:date="2012-08-10T07:43:00Z"/>
                    <w:rFonts w:ascii="Times New Roman" w:eastAsia="Times New Roman" w:hAnsi="Times New Roman" w:cs="Tahoma"/>
                    <w:color w:val="000000"/>
                    <w:sz w:val="24"/>
                    <w:szCs w:val="20"/>
                  </w:rPr>
                </w:rPrChange>
              </w:rPr>
            </w:pPr>
            <w:ins w:id="15851" w:author="DuyNgo" w:date="2012-08-10T07:43:00Z">
              <w:r w:rsidRPr="00303364">
                <w:rPr>
                  <w:rFonts w:eastAsia="Times New Roman" w:cstheme="minorHAnsi"/>
                  <w:sz w:val="24"/>
                  <w:szCs w:val="24"/>
                  <w:rPrChange w:id="15852"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853" w:author="DuyNgo" w:date="2012-08-10T07:43:00Z"/>
                <w:rFonts w:eastAsia="Times New Roman" w:cstheme="minorHAnsi"/>
                <w:sz w:val="24"/>
                <w:szCs w:val="24"/>
                <w:rPrChange w:id="15854" w:author="DuyNgo" w:date="2012-08-10T08:15:00Z">
                  <w:rPr>
                    <w:ins w:id="15855"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5856" w:author="DuyNgo" w:date="2012-08-10T07:43:00Z"/>
                <w:rFonts w:eastAsia="Times New Roman" w:cstheme="minorHAnsi"/>
                <w:sz w:val="24"/>
                <w:szCs w:val="24"/>
                <w:rPrChange w:id="15857" w:author="DuyNgo" w:date="2012-08-10T08:15:00Z">
                  <w:rPr>
                    <w:ins w:id="15858"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859" w:author="DuyNgo" w:date="2012-08-10T07:43:00Z"/>
                <w:rFonts w:eastAsia="Times New Roman" w:cstheme="minorHAnsi"/>
                <w:sz w:val="24"/>
                <w:szCs w:val="24"/>
                <w:rPrChange w:id="15860" w:author="DuyNgo" w:date="2012-08-10T08:15:00Z">
                  <w:rPr>
                    <w:ins w:id="15861" w:author="DuyNgo" w:date="2012-08-10T07:43:00Z"/>
                    <w:rFonts w:ascii="Times New Roman" w:eastAsia="Times New Roman" w:hAnsi="Times New Roman" w:cs="Tahoma"/>
                    <w:color w:val="000000"/>
                    <w:sz w:val="24"/>
                    <w:szCs w:val="20"/>
                  </w:rPr>
                </w:rPrChange>
              </w:rPr>
            </w:pPr>
            <w:ins w:id="15862" w:author="DuyNgo" w:date="2012-08-10T07:43:00Z">
              <w:r w:rsidRPr="00303364">
                <w:rPr>
                  <w:rFonts w:eastAsia="Times New Roman" w:cstheme="minorHAnsi"/>
                  <w:sz w:val="24"/>
                  <w:szCs w:val="24"/>
                  <w:rPrChange w:id="15863" w:author="DuyNgo" w:date="2012-08-10T08:15:00Z">
                    <w:rPr>
                      <w:rFonts w:ascii="Times New Roman" w:eastAsia="Times New Roman" w:hAnsi="Times New Roman" w:cstheme="majorBidi"/>
                      <w:b/>
                      <w:bCs/>
                      <w:color w:val="4F81BD" w:themeColor="accent1"/>
                      <w:sz w:val="24"/>
                      <w:szCs w:val="26"/>
                    </w:rPr>
                  </w:rPrChange>
                </w:rPr>
                <w:t>Last committed date of deliverable</w:t>
              </w:r>
            </w:ins>
          </w:p>
        </w:tc>
      </w:tr>
      <w:tr w:rsidR="00771246" w:rsidRPr="00303364" w:rsidTr="00227BA2">
        <w:trPr>
          <w:trHeight w:val="255"/>
          <w:ins w:id="1586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5865" w:author="DuyNgo" w:date="2012-08-10T07:43:00Z"/>
                <w:rFonts w:eastAsia="Times New Roman" w:cstheme="minorHAnsi"/>
                <w:sz w:val="24"/>
                <w:szCs w:val="24"/>
                <w:rPrChange w:id="15866" w:author="DuyNgo" w:date="2012-08-10T08:15:00Z">
                  <w:rPr>
                    <w:ins w:id="15867" w:author="DuyNgo" w:date="2012-08-10T07:43:00Z"/>
                    <w:rFonts w:ascii="Times New Roman" w:eastAsia="Times New Roman" w:hAnsi="Times New Roman" w:cs="Tahoma"/>
                    <w:color w:val="000000"/>
                    <w:sz w:val="24"/>
                    <w:szCs w:val="20"/>
                  </w:rPr>
                </w:rPrChange>
              </w:rPr>
            </w:pPr>
            <w:ins w:id="15868" w:author="DuyNgo" w:date="2012-08-10T07:43:00Z">
              <w:r w:rsidRPr="00303364">
                <w:rPr>
                  <w:rFonts w:eastAsia="Times New Roman" w:cstheme="minorHAnsi"/>
                  <w:sz w:val="24"/>
                  <w:szCs w:val="24"/>
                  <w:rPrChange w:id="15869"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870" w:author="DuyNgo" w:date="2012-08-10T07:43:00Z"/>
                <w:rFonts w:eastAsia="Times New Roman" w:cstheme="minorHAnsi"/>
                <w:sz w:val="24"/>
                <w:szCs w:val="24"/>
                <w:rPrChange w:id="15871" w:author="DuyNgo" w:date="2012-08-10T08:15:00Z">
                  <w:rPr>
                    <w:ins w:id="15872" w:author="DuyNgo" w:date="2012-08-10T07:43:00Z"/>
                    <w:rFonts w:ascii="Times New Roman" w:eastAsia="Times New Roman" w:hAnsi="Times New Roman" w:cs="Tahoma"/>
                    <w:color w:val="000000"/>
                    <w:sz w:val="24"/>
                    <w:szCs w:val="20"/>
                  </w:rPr>
                </w:rPrChange>
              </w:rPr>
            </w:pPr>
            <w:proofErr w:type="spellStart"/>
            <w:ins w:id="15873" w:author="DuyNgo" w:date="2012-08-10T07:43:00Z">
              <w:r w:rsidRPr="00303364">
                <w:rPr>
                  <w:rFonts w:eastAsia="Times New Roman" w:cstheme="minorHAnsi"/>
                  <w:sz w:val="24"/>
                  <w:szCs w:val="24"/>
                  <w:rPrChange w:id="15874" w:author="DuyNgo" w:date="2012-08-10T08:15:00Z">
                    <w:rPr>
                      <w:rFonts w:ascii="Times New Roman" w:eastAsia="Times New Roman" w:hAnsi="Times New Roman" w:cstheme="majorBidi"/>
                      <w:b/>
                      <w:bCs/>
                      <w:color w:val="4F81BD" w:themeColor="accent1"/>
                      <w:sz w:val="24"/>
                      <w:szCs w:val="26"/>
                    </w:rPr>
                  </w:rPrChange>
                </w:rPr>
                <w:t>ActualDate</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875" w:author="DuyNgo" w:date="2012-08-10T07:43:00Z"/>
                <w:rFonts w:eastAsia="Times New Roman" w:cstheme="minorHAnsi"/>
                <w:sz w:val="24"/>
                <w:szCs w:val="24"/>
                <w:rPrChange w:id="15876" w:author="DuyNgo" w:date="2012-08-10T08:15:00Z">
                  <w:rPr>
                    <w:ins w:id="15877" w:author="DuyNgo" w:date="2012-08-10T07:43:00Z"/>
                    <w:rFonts w:ascii="Times New Roman" w:eastAsia="Times New Roman" w:hAnsi="Times New Roman" w:cs="Tahoma"/>
                    <w:color w:val="000000"/>
                    <w:sz w:val="24"/>
                    <w:szCs w:val="20"/>
                  </w:rPr>
                </w:rPrChange>
              </w:rPr>
            </w:pPr>
            <w:ins w:id="15878" w:author="DuyNgo" w:date="2012-08-10T07:43:00Z">
              <w:r w:rsidRPr="00303364">
                <w:rPr>
                  <w:rFonts w:eastAsia="Times New Roman" w:cstheme="minorHAnsi"/>
                  <w:sz w:val="24"/>
                  <w:szCs w:val="24"/>
                  <w:rPrChange w:id="15879"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880" w:author="DuyNgo" w:date="2012-08-10T07:43:00Z"/>
                <w:rFonts w:eastAsia="Times New Roman" w:cstheme="minorHAnsi"/>
                <w:sz w:val="24"/>
                <w:szCs w:val="24"/>
                <w:rPrChange w:id="15881" w:author="DuyNgo" w:date="2012-08-10T08:15:00Z">
                  <w:rPr>
                    <w:ins w:id="1588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883" w:author="DuyNgo" w:date="2012-08-10T07:43:00Z"/>
                <w:rFonts w:eastAsia="Times New Roman" w:cstheme="minorHAnsi"/>
                <w:sz w:val="24"/>
                <w:szCs w:val="24"/>
                <w:rPrChange w:id="15884" w:author="DuyNgo" w:date="2012-08-10T08:15:00Z">
                  <w:rPr>
                    <w:ins w:id="15885" w:author="DuyNgo" w:date="2012-08-10T07:43:00Z"/>
                    <w:rFonts w:ascii="Times New Roman" w:eastAsia="Times New Roman" w:hAnsi="Times New Roman" w:cs="Tahoma"/>
                    <w:color w:val="000000"/>
                    <w:sz w:val="24"/>
                    <w:szCs w:val="20"/>
                  </w:rPr>
                </w:rPrChange>
              </w:rPr>
            </w:pPr>
            <w:ins w:id="15886" w:author="DuyNgo" w:date="2012-08-10T07:43:00Z">
              <w:r w:rsidRPr="00303364">
                <w:rPr>
                  <w:rFonts w:eastAsia="Times New Roman" w:cstheme="minorHAnsi"/>
                  <w:sz w:val="24"/>
                  <w:szCs w:val="24"/>
                  <w:rPrChange w:id="1588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888" w:author="DuyNgo" w:date="2012-08-10T07:43:00Z"/>
                <w:rFonts w:eastAsia="Times New Roman" w:cstheme="minorHAnsi"/>
                <w:sz w:val="24"/>
                <w:szCs w:val="24"/>
                <w:rPrChange w:id="15889" w:author="DuyNgo" w:date="2012-08-10T08:15:00Z">
                  <w:rPr>
                    <w:ins w:id="1589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891" w:author="DuyNgo" w:date="2012-08-10T07:43:00Z"/>
                <w:rFonts w:eastAsia="Times New Roman" w:cstheme="minorHAnsi"/>
                <w:sz w:val="24"/>
                <w:szCs w:val="24"/>
                <w:rPrChange w:id="15892" w:author="DuyNgo" w:date="2012-08-10T08:15:00Z">
                  <w:rPr>
                    <w:ins w:id="1589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894" w:author="DuyNgo" w:date="2012-08-10T07:43:00Z"/>
                <w:rFonts w:eastAsia="Times New Roman" w:cstheme="minorHAnsi"/>
                <w:sz w:val="24"/>
                <w:szCs w:val="24"/>
                <w:rPrChange w:id="15895" w:author="DuyNgo" w:date="2012-08-10T08:15:00Z">
                  <w:rPr>
                    <w:ins w:id="15896" w:author="DuyNgo" w:date="2012-08-10T07:43:00Z"/>
                    <w:rFonts w:ascii="Times New Roman" w:eastAsia="Times New Roman" w:hAnsi="Times New Roman" w:cs="Tahoma"/>
                    <w:color w:val="000000"/>
                    <w:sz w:val="24"/>
                    <w:szCs w:val="20"/>
                  </w:rPr>
                </w:rPrChange>
              </w:rPr>
            </w:pPr>
            <w:ins w:id="15897" w:author="DuyNgo" w:date="2012-08-10T07:43:00Z">
              <w:r w:rsidRPr="00303364">
                <w:rPr>
                  <w:rFonts w:eastAsia="Times New Roman" w:cstheme="minorHAnsi"/>
                  <w:sz w:val="24"/>
                  <w:szCs w:val="24"/>
                  <w:rPrChange w:id="15898" w:author="DuyNgo" w:date="2012-08-10T08:15:00Z">
                    <w:rPr>
                      <w:rFonts w:ascii="Times New Roman" w:eastAsia="Times New Roman" w:hAnsi="Times New Roman" w:cstheme="majorBidi"/>
                      <w:b/>
                      <w:bCs/>
                      <w:color w:val="4F81BD" w:themeColor="accent1"/>
                      <w:sz w:val="24"/>
                      <w:szCs w:val="26"/>
                    </w:rPr>
                  </w:rPrChange>
                </w:rPr>
                <w:t>Actual date of deliverable</w:t>
              </w:r>
            </w:ins>
          </w:p>
        </w:tc>
        <w:tc>
          <w:tcPr>
            <w:tcW w:w="4302" w:type="dxa"/>
            <w:gridSpan w:val="2"/>
            <w:vAlign w:val="bottom"/>
          </w:tcPr>
          <w:p w:rsidR="00771246" w:rsidRPr="00303364" w:rsidRDefault="00771246" w:rsidP="00227BA2">
            <w:pPr>
              <w:shd w:val="clear" w:color="FFFFCC" w:fill="FFFFFF"/>
              <w:spacing w:before="100" w:beforeAutospacing="1" w:after="100" w:afterAutospacing="1" w:line="240" w:lineRule="auto"/>
              <w:jc w:val="right"/>
              <w:rPr>
                <w:ins w:id="15899" w:author="DuyNgo" w:date="2012-08-10T07:43:00Z"/>
                <w:rFonts w:eastAsia="Times New Roman" w:cstheme="minorHAnsi"/>
                <w:sz w:val="24"/>
                <w:szCs w:val="24"/>
                <w:rPrChange w:id="15900" w:author="DuyNgo" w:date="2012-08-10T08:15:00Z">
                  <w:rPr>
                    <w:ins w:id="15901" w:author="DuyNgo" w:date="2012-08-10T07:43:00Z"/>
                    <w:rFonts w:ascii="Times New Roman" w:eastAsia="Times New Roman" w:hAnsi="Times New Roman" w:cs="Tahoma"/>
                    <w:color w:val="000000"/>
                    <w:sz w:val="24"/>
                    <w:szCs w:val="20"/>
                  </w:rPr>
                </w:rPrChange>
              </w:rPr>
            </w:pPr>
            <w:ins w:id="15902" w:author="DuyNgo" w:date="2012-08-10T07:43:00Z">
              <w:r w:rsidRPr="00303364">
                <w:rPr>
                  <w:rFonts w:eastAsia="Times New Roman" w:cstheme="minorHAnsi"/>
                  <w:sz w:val="24"/>
                  <w:szCs w:val="24"/>
                  <w:rPrChange w:id="15903"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303364" w:rsidRDefault="00771246" w:rsidP="00227BA2">
            <w:pPr>
              <w:spacing w:line="240" w:lineRule="auto"/>
              <w:rPr>
                <w:ins w:id="15904" w:author="DuyNgo" w:date="2012-08-10T07:43:00Z"/>
                <w:rFonts w:eastAsia="Times New Roman" w:cstheme="minorHAnsi"/>
                <w:sz w:val="24"/>
                <w:szCs w:val="24"/>
                <w:rPrChange w:id="15905" w:author="DuyNgo" w:date="2012-08-10T08:15:00Z">
                  <w:rPr>
                    <w:ins w:id="15906"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907" w:author="DuyNgo" w:date="2012-08-10T07:43:00Z"/>
                <w:rFonts w:eastAsia="Times New Roman" w:cstheme="minorHAnsi"/>
                <w:sz w:val="24"/>
                <w:szCs w:val="24"/>
                <w:rPrChange w:id="15908" w:author="DuyNgo" w:date="2012-08-10T08:15:00Z">
                  <w:rPr>
                    <w:ins w:id="15909"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910" w:author="DuyNgo" w:date="2012-08-10T07:43:00Z"/>
                <w:rFonts w:eastAsia="Times New Roman" w:cstheme="minorHAnsi"/>
                <w:sz w:val="24"/>
                <w:szCs w:val="24"/>
                <w:rPrChange w:id="15911" w:author="DuyNgo" w:date="2012-08-10T08:15:00Z">
                  <w:rPr>
                    <w:ins w:id="15912"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913" w:author="DuyNgo" w:date="2012-08-10T07:43:00Z"/>
                <w:rFonts w:eastAsia="Times New Roman" w:cstheme="minorHAnsi"/>
                <w:sz w:val="24"/>
                <w:szCs w:val="24"/>
                <w:rPrChange w:id="15914" w:author="DuyNgo" w:date="2012-08-10T08:15:00Z">
                  <w:rPr>
                    <w:ins w:id="15915" w:author="DuyNgo" w:date="2012-08-10T07:43:00Z"/>
                    <w:rFonts w:ascii="Times New Roman" w:eastAsia="Times New Roman" w:hAnsi="Times New Roman"/>
                    <w:sz w:val="24"/>
                  </w:rPr>
                </w:rPrChange>
              </w:rPr>
            </w:pPr>
          </w:p>
        </w:tc>
      </w:tr>
      <w:tr w:rsidR="00771246" w:rsidRPr="00303364" w:rsidTr="00227BA2">
        <w:trPr>
          <w:trHeight w:val="255"/>
          <w:ins w:id="1591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5917" w:author="DuyNgo" w:date="2012-08-10T07:43:00Z"/>
                <w:rFonts w:eastAsia="Times New Roman" w:cstheme="minorHAnsi"/>
                <w:sz w:val="24"/>
                <w:szCs w:val="24"/>
                <w:rPrChange w:id="15918" w:author="DuyNgo" w:date="2012-08-10T08:15:00Z">
                  <w:rPr>
                    <w:ins w:id="15919" w:author="DuyNgo" w:date="2012-08-10T07:43:00Z"/>
                    <w:rFonts w:ascii="Times New Roman" w:eastAsia="Times New Roman" w:hAnsi="Times New Roman"/>
                    <w:sz w:val="24"/>
                  </w:rPr>
                </w:rPrChange>
              </w:rPr>
            </w:pPr>
            <w:ins w:id="15920" w:author="DuyNgo" w:date="2012-08-10T07:43:00Z">
              <w:r w:rsidRPr="00303364">
                <w:rPr>
                  <w:rFonts w:eastAsia="Times New Roman" w:cstheme="minorHAnsi"/>
                  <w:sz w:val="24"/>
                  <w:szCs w:val="24"/>
                  <w:rPrChange w:id="15921"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922" w:author="DuyNgo" w:date="2012-08-10T07:43:00Z"/>
                <w:rFonts w:eastAsia="Times New Roman" w:cstheme="minorHAnsi"/>
                <w:sz w:val="24"/>
                <w:szCs w:val="24"/>
                <w:rPrChange w:id="15923" w:author="DuyNgo" w:date="2012-08-10T08:15:00Z">
                  <w:rPr>
                    <w:ins w:id="15924" w:author="DuyNgo" w:date="2012-08-10T07:43:00Z"/>
                    <w:rFonts w:ascii="Times New Roman" w:eastAsia="Times New Roman" w:hAnsi="Times New Roman" w:cs="Tahoma"/>
                    <w:color w:val="000000"/>
                    <w:sz w:val="24"/>
                    <w:szCs w:val="20"/>
                  </w:rPr>
                </w:rPrChange>
              </w:rPr>
            </w:pPr>
            <w:ins w:id="15925" w:author="DuyNgo" w:date="2012-08-10T07:43:00Z">
              <w:r w:rsidRPr="00303364">
                <w:rPr>
                  <w:rFonts w:eastAsia="Times New Roman" w:cstheme="minorHAnsi"/>
                  <w:sz w:val="24"/>
                  <w:szCs w:val="24"/>
                  <w:rPrChange w:id="15926"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927" w:author="DuyNgo" w:date="2012-08-10T07:43:00Z"/>
                <w:rFonts w:eastAsia="Times New Roman" w:cstheme="minorHAnsi"/>
                <w:sz w:val="24"/>
                <w:szCs w:val="24"/>
                <w:rPrChange w:id="15928" w:author="DuyNgo" w:date="2012-08-10T08:15:00Z">
                  <w:rPr>
                    <w:ins w:id="15929" w:author="DuyNgo" w:date="2012-08-10T07:43:00Z"/>
                    <w:rFonts w:ascii="Times New Roman" w:eastAsia="Times New Roman" w:hAnsi="Times New Roman" w:cs="Tahoma"/>
                    <w:color w:val="000000"/>
                    <w:sz w:val="24"/>
                    <w:szCs w:val="20"/>
                  </w:rPr>
                </w:rPrChange>
              </w:rPr>
            </w:pPr>
            <w:ins w:id="15930" w:author="DuyNgo" w:date="2012-08-10T07:43:00Z">
              <w:r w:rsidRPr="00303364">
                <w:rPr>
                  <w:rFonts w:eastAsia="Times New Roman" w:cstheme="minorHAnsi"/>
                  <w:sz w:val="24"/>
                  <w:szCs w:val="24"/>
                  <w:rPrChange w:id="15931"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932" w:author="DuyNgo" w:date="2012-08-10T07:43:00Z"/>
                <w:rFonts w:eastAsia="Times New Roman" w:cstheme="minorHAnsi"/>
                <w:sz w:val="24"/>
                <w:szCs w:val="24"/>
                <w:rPrChange w:id="15933" w:author="DuyNgo" w:date="2012-08-10T08:15:00Z">
                  <w:rPr>
                    <w:ins w:id="15934" w:author="DuyNgo" w:date="2012-08-10T07:43:00Z"/>
                    <w:rFonts w:ascii="Times New Roman" w:eastAsia="Times New Roman" w:hAnsi="Times New Roman" w:cs="Tahoma"/>
                    <w:color w:val="000000"/>
                    <w:sz w:val="24"/>
                    <w:szCs w:val="20"/>
                  </w:rPr>
                </w:rPrChange>
              </w:rPr>
            </w:pPr>
            <w:ins w:id="15935" w:author="DuyNgo" w:date="2012-08-10T07:43:00Z">
              <w:r w:rsidRPr="00303364">
                <w:rPr>
                  <w:rFonts w:eastAsia="Times New Roman" w:cstheme="minorHAnsi"/>
                  <w:sz w:val="24"/>
                  <w:szCs w:val="24"/>
                  <w:rPrChange w:id="15936"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937" w:author="DuyNgo" w:date="2012-08-10T07:43:00Z"/>
                <w:rFonts w:eastAsia="Times New Roman" w:cstheme="minorHAnsi"/>
                <w:sz w:val="24"/>
                <w:szCs w:val="24"/>
                <w:rPrChange w:id="15938" w:author="DuyNgo" w:date="2012-08-10T08:15:00Z">
                  <w:rPr>
                    <w:ins w:id="15939"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940" w:author="DuyNgo" w:date="2012-08-10T07:43:00Z"/>
                <w:rFonts w:eastAsia="Times New Roman" w:cstheme="minorHAnsi"/>
                <w:sz w:val="24"/>
                <w:szCs w:val="24"/>
                <w:rPrChange w:id="15941" w:author="DuyNgo" w:date="2012-08-10T08:15:00Z">
                  <w:rPr>
                    <w:ins w:id="1594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943" w:author="DuyNgo" w:date="2012-08-10T07:43:00Z"/>
                <w:rFonts w:eastAsia="Times New Roman" w:cstheme="minorHAnsi"/>
                <w:sz w:val="24"/>
                <w:szCs w:val="24"/>
                <w:rPrChange w:id="15944" w:author="DuyNgo" w:date="2012-08-10T08:15:00Z">
                  <w:rPr>
                    <w:ins w:id="1594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946" w:author="DuyNgo" w:date="2012-08-10T07:43:00Z"/>
                <w:rFonts w:eastAsia="Times New Roman" w:cstheme="minorHAnsi"/>
                <w:sz w:val="24"/>
                <w:szCs w:val="24"/>
                <w:rPrChange w:id="15947" w:author="DuyNgo" w:date="2012-08-10T08:15:00Z">
                  <w:rPr>
                    <w:ins w:id="15948" w:author="DuyNgo" w:date="2012-08-10T07:43:00Z"/>
                    <w:rFonts w:ascii="Times New Roman" w:eastAsia="Times New Roman" w:hAnsi="Times New Roman" w:cs="Tahoma"/>
                    <w:color w:val="000000"/>
                    <w:sz w:val="24"/>
                    <w:szCs w:val="20"/>
                  </w:rPr>
                </w:rPrChange>
              </w:rPr>
            </w:pPr>
            <w:ins w:id="15949" w:author="DuyNgo" w:date="2012-08-10T07:43:00Z">
              <w:r w:rsidRPr="00303364">
                <w:rPr>
                  <w:rFonts w:eastAsia="Times New Roman" w:cstheme="minorHAnsi"/>
                  <w:sz w:val="24"/>
                  <w:szCs w:val="24"/>
                  <w:rPrChange w:id="15950" w:author="DuyNgo" w:date="2012-08-10T08:15:00Z">
                    <w:rPr>
                      <w:rFonts w:ascii="Times New Roman" w:eastAsia="Times New Roman" w:hAnsi="Times New Roman" w:cstheme="majorBidi"/>
                      <w:b/>
                      <w:bCs/>
                      <w:color w:val="4F81BD" w:themeColor="accent1"/>
                      <w:sz w:val="24"/>
                      <w:szCs w:val="26"/>
                    </w:rPr>
                  </w:rPrChange>
                </w:rPr>
                <w:t>Status of deliverable</w:t>
              </w:r>
            </w:ins>
          </w:p>
        </w:tc>
        <w:tc>
          <w:tcPr>
            <w:tcW w:w="4302" w:type="dxa"/>
            <w:gridSpan w:val="2"/>
            <w:vAlign w:val="bottom"/>
          </w:tcPr>
          <w:p w:rsidR="00771246" w:rsidRPr="00303364" w:rsidRDefault="00771246" w:rsidP="00227BA2">
            <w:pPr>
              <w:spacing w:line="240" w:lineRule="auto"/>
              <w:jc w:val="right"/>
              <w:rPr>
                <w:ins w:id="15951" w:author="DuyNgo" w:date="2012-08-10T07:43:00Z"/>
                <w:rFonts w:eastAsia="Times New Roman" w:cstheme="minorHAnsi"/>
                <w:sz w:val="24"/>
                <w:szCs w:val="24"/>
                <w:rPrChange w:id="15952" w:author="DuyNgo" w:date="2012-08-10T08:15:00Z">
                  <w:rPr>
                    <w:ins w:id="15953"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954" w:author="DuyNgo" w:date="2012-08-10T07:43:00Z"/>
                <w:rFonts w:eastAsia="Times New Roman" w:cstheme="minorHAnsi"/>
                <w:sz w:val="24"/>
                <w:szCs w:val="24"/>
                <w:rPrChange w:id="15955" w:author="DuyNgo" w:date="2012-08-10T08:15:00Z">
                  <w:rPr>
                    <w:ins w:id="15956"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957" w:author="DuyNgo" w:date="2012-08-10T07:43:00Z"/>
                <w:rFonts w:eastAsia="Times New Roman" w:cstheme="minorHAnsi"/>
                <w:sz w:val="24"/>
                <w:szCs w:val="24"/>
                <w:rPrChange w:id="15958" w:author="DuyNgo" w:date="2012-08-10T08:15:00Z">
                  <w:rPr>
                    <w:ins w:id="15959"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960" w:author="DuyNgo" w:date="2012-08-10T07:43:00Z"/>
                <w:rFonts w:eastAsia="Times New Roman" w:cstheme="minorHAnsi"/>
                <w:sz w:val="24"/>
                <w:szCs w:val="24"/>
                <w:rPrChange w:id="15961" w:author="DuyNgo" w:date="2012-08-10T08:15:00Z">
                  <w:rPr>
                    <w:ins w:id="15962"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963" w:author="DuyNgo" w:date="2012-08-10T07:43:00Z"/>
                <w:rFonts w:eastAsia="Times New Roman" w:cstheme="minorHAnsi"/>
                <w:sz w:val="24"/>
                <w:szCs w:val="24"/>
                <w:rPrChange w:id="15964" w:author="DuyNgo" w:date="2012-08-10T08:15:00Z">
                  <w:rPr>
                    <w:ins w:id="15965" w:author="DuyNgo" w:date="2012-08-10T07:43:00Z"/>
                    <w:rFonts w:ascii="Times New Roman" w:eastAsia="Times New Roman" w:hAnsi="Times New Roman"/>
                    <w:sz w:val="24"/>
                  </w:rPr>
                </w:rPrChange>
              </w:rPr>
            </w:pPr>
          </w:p>
        </w:tc>
      </w:tr>
      <w:tr w:rsidR="00771246" w:rsidRPr="00303364" w:rsidTr="00227BA2">
        <w:trPr>
          <w:trHeight w:val="255"/>
          <w:ins w:id="1596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967" w:author="DuyNgo" w:date="2012-08-10T07:43:00Z"/>
                <w:rFonts w:eastAsia="Times New Roman" w:cstheme="minorHAnsi"/>
                <w:sz w:val="24"/>
                <w:szCs w:val="24"/>
                <w:rPrChange w:id="15968" w:author="DuyNgo" w:date="2012-08-10T08:15:00Z">
                  <w:rPr>
                    <w:ins w:id="15969" w:author="DuyNgo" w:date="2012-08-10T07:43:00Z"/>
                    <w:rFonts w:ascii="Times New Roman" w:eastAsia="Times New Roman" w:hAnsi="Times New Roman" w:cs="Tahoma"/>
                    <w:color w:val="000000"/>
                    <w:sz w:val="24"/>
                    <w:szCs w:val="20"/>
                  </w:rPr>
                </w:rPrChange>
              </w:rPr>
            </w:pPr>
            <w:ins w:id="15970" w:author="DuyNgo" w:date="2012-08-10T07:43:00Z">
              <w:r w:rsidRPr="00303364">
                <w:rPr>
                  <w:rFonts w:eastAsia="Times New Roman" w:cstheme="minorHAnsi"/>
                  <w:sz w:val="24"/>
                  <w:szCs w:val="24"/>
                  <w:rPrChange w:id="15971" w:author="DuyNgo" w:date="2012-08-10T08:15:00Z">
                    <w:rPr>
                      <w:rFonts w:ascii="Times New Roman" w:eastAsia="Times New Roman" w:hAnsi="Times New Roman" w:cstheme="majorBidi"/>
                      <w:b/>
                      <w:bCs/>
                      <w:color w:val="4F81BD" w:themeColor="accent1"/>
                      <w:sz w:val="24"/>
                      <w:szCs w:val="26"/>
                    </w:rPr>
                  </w:rPrChange>
                </w:rPr>
                <w:lastRenderedPageBreak/>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972" w:author="DuyNgo" w:date="2012-08-10T07:43:00Z"/>
                <w:rFonts w:eastAsia="Times New Roman" w:cstheme="minorHAnsi"/>
                <w:sz w:val="24"/>
                <w:szCs w:val="24"/>
                <w:rPrChange w:id="15973" w:author="DuyNgo" w:date="2012-08-10T08:15:00Z">
                  <w:rPr>
                    <w:ins w:id="15974" w:author="DuyNgo" w:date="2012-08-10T07:43:00Z"/>
                    <w:rFonts w:ascii="Times New Roman" w:eastAsia="Times New Roman" w:hAnsi="Times New Roman" w:cs="Tahoma"/>
                    <w:color w:val="000000"/>
                    <w:sz w:val="24"/>
                    <w:szCs w:val="20"/>
                  </w:rPr>
                </w:rPrChange>
              </w:rPr>
            </w:pPr>
            <w:ins w:id="15975" w:author="DuyNgo" w:date="2012-08-10T07:43:00Z">
              <w:r w:rsidRPr="00303364">
                <w:rPr>
                  <w:rFonts w:eastAsia="Times New Roman" w:cstheme="minorHAnsi"/>
                  <w:sz w:val="24"/>
                  <w:szCs w:val="24"/>
                  <w:rPrChange w:id="15976" w:author="DuyNgo" w:date="2012-08-10T08:15:00Z">
                    <w:rPr>
                      <w:rFonts w:ascii="Times New Roman" w:eastAsia="Times New Roman" w:hAnsi="Times New Roman" w:cstheme="majorBidi"/>
                      <w:b/>
                      <w:bCs/>
                      <w:color w:val="4F81BD" w:themeColor="accent1"/>
                      <w:sz w:val="24"/>
                      <w:szCs w:val="26"/>
                    </w:rPr>
                  </w:rPrChange>
                </w:rPr>
                <w:t>Note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977" w:author="DuyNgo" w:date="2012-08-10T07:43:00Z"/>
                <w:rFonts w:eastAsia="Times New Roman" w:cstheme="minorHAnsi"/>
                <w:sz w:val="24"/>
                <w:szCs w:val="24"/>
                <w:rPrChange w:id="15978" w:author="DuyNgo" w:date="2012-08-10T08:15:00Z">
                  <w:rPr>
                    <w:ins w:id="15979" w:author="DuyNgo" w:date="2012-08-10T07:43:00Z"/>
                    <w:rFonts w:ascii="Times New Roman" w:eastAsia="Times New Roman" w:hAnsi="Times New Roman" w:cs="Tahoma"/>
                    <w:color w:val="000000"/>
                    <w:sz w:val="24"/>
                    <w:szCs w:val="20"/>
                  </w:rPr>
                </w:rPrChange>
              </w:rPr>
            </w:pPr>
            <w:ins w:id="15980" w:author="DuyNgo" w:date="2012-08-10T07:43:00Z">
              <w:r w:rsidRPr="00303364">
                <w:rPr>
                  <w:rFonts w:eastAsia="Times New Roman" w:cstheme="minorHAnsi"/>
                  <w:sz w:val="24"/>
                  <w:szCs w:val="24"/>
                  <w:rPrChange w:id="15981"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982" w:author="DuyNgo" w:date="2012-08-10T07:43:00Z"/>
                <w:rFonts w:eastAsia="Times New Roman" w:cstheme="minorHAnsi"/>
                <w:sz w:val="24"/>
                <w:szCs w:val="24"/>
                <w:rPrChange w:id="15983" w:author="DuyNgo" w:date="2012-08-10T08:15:00Z">
                  <w:rPr>
                    <w:ins w:id="15984" w:author="DuyNgo" w:date="2012-08-10T07:43:00Z"/>
                    <w:rFonts w:ascii="Times New Roman" w:eastAsia="Times New Roman" w:hAnsi="Times New Roman" w:cs="Tahoma"/>
                    <w:color w:val="000000"/>
                    <w:sz w:val="24"/>
                    <w:szCs w:val="20"/>
                  </w:rPr>
                </w:rPrChange>
              </w:rPr>
            </w:pPr>
            <w:ins w:id="15985" w:author="DuyNgo" w:date="2012-08-10T07:43:00Z">
              <w:r w:rsidRPr="00303364">
                <w:rPr>
                  <w:rStyle w:val="postbody"/>
                  <w:rFonts w:cstheme="minorHAnsi"/>
                  <w:sz w:val="24"/>
                  <w:szCs w:val="24"/>
                  <w:rPrChange w:id="15986"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987" w:author="DuyNgo" w:date="2012-08-10T07:43:00Z"/>
                <w:rFonts w:eastAsia="Times New Roman" w:cstheme="minorHAnsi"/>
                <w:sz w:val="24"/>
                <w:szCs w:val="24"/>
                <w:rPrChange w:id="15988" w:author="DuyNgo" w:date="2012-08-10T08:15:00Z">
                  <w:rPr>
                    <w:ins w:id="15989" w:author="DuyNgo" w:date="2012-08-10T07:43:00Z"/>
                    <w:rFonts w:ascii="Times New Roman" w:eastAsia="Times New Roman" w:hAnsi="Times New Roman" w:cs="Tahoma"/>
                    <w:color w:val="000000"/>
                    <w:sz w:val="24"/>
                    <w:szCs w:val="20"/>
                  </w:rPr>
                </w:rPrChange>
              </w:rPr>
            </w:pPr>
            <w:ins w:id="15990" w:author="DuyNgo" w:date="2012-08-10T07:43:00Z">
              <w:r w:rsidRPr="00303364">
                <w:rPr>
                  <w:rFonts w:eastAsia="Times New Roman" w:cstheme="minorHAnsi"/>
                  <w:sz w:val="24"/>
                  <w:szCs w:val="24"/>
                  <w:rPrChange w:id="15991"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992" w:author="DuyNgo" w:date="2012-08-10T07:43:00Z"/>
                <w:rFonts w:eastAsia="Times New Roman" w:cstheme="minorHAnsi"/>
                <w:sz w:val="24"/>
                <w:szCs w:val="24"/>
                <w:rPrChange w:id="15993" w:author="DuyNgo" w:date="2012-08-10T08:15:00Z">
                  <w:rPr>
                    <w:ins w:id="1599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995" w:author="DuyNgo" w:date="2012-08-10T07:43:00Z"/>
                <w:rFonts w:eastAsia="Times New Roman" w:cstheme="minorHAnsi"/>
                <w:sz w:val="24"/>
                <w:szCs w:val="24"/>
                <w:rPrChange w:id="15996" w:author="DuyNgo" w:date="2012-08-10T08:15:00Z">
                  <w:rPr>
                    <w:ins w:id="15997"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998" w:author="DuyNgo" w:date="2012-08-10T07:43:00Z"/>
                <w:rFonts w:eastAsia="Times New Roman" w:cstheme="minorHAnsi"/>
                <w:sz w:val="24"/>
                <w:szCs w:val="24"/>
                <w:rPrChange w:id="15999" w:author="DuyNgo" w:date="2012-08-10T08:15:00Z">
                  <w:rPr>
                    <w:ins w:id="16000" w:author="DuyNgo" w:date="2012-08-10T07:43:00Z"/>
                    <w:rFonts w:ascii="Times New Roman" w:eastAsia="Times New Roman" w:hAnsi="Times New Roman" w:cs="Tahoma"/>
                    <w:color w:val="000000"/>
                    <w:sz w:val="24"/>
                    <w:szCs w:val="20"/>
                  </w:rPr>
                </w:rPrChange>
              </w:rPr>
            </w:pPr>
            <w:ins w:id="16001" w:author="DuyNgo" w:date="2012-08-10T07:43:00Z">
              <w:r w:rsidRPr="00303364">
                <w:rPr>
                  <w:rFonts w:eastAsia="Times New Roman" w:cstheme="minorHAnsi"/>
                  <w:sz w:val="24"/>
                  <w:szCs w:val="24"/>
                  <w:rPrChange w:id="16002" w:author="DuyNgo" w:date="2012-08-10T08:15:00Z">
                    <w:rPr>
                      <w:rFonts w:ascii="Times New Roman" w:eastAsia="Times New Roman" w:hAnsi="Times New Roman" w:cstheme="majorBidi"/>
                      <w:b/>
                      <w:bCs/>
                      <w:color w:val="4F81BD" w:themeColor="accent1"/>
                      <w:sz w:val="24"/>
                      <w:szCs w:val="26"/>
                    </w:rPr>
                  </w:rPrChange>
                </w:rPr>
                <w:t>Note of deliverable</w:t>
              </w:r>
            </w:ins>
          </w:p>
        </w:tc>
        <w:tc>
          <w:tcPr>
            <w:tcW w:w="4302" w:type="dxa"/>
            <w:gridSpan w:val="2"/>
            <w:vAlign w:val="bottom"/>
          </w:tcPr>
          <w:p w:rsidR="00771246" w:rsidRPr="00303364" w:rsidRDefault="00771246" w:rsidP="00227BA2">
            <w:pPr>
              <w:spacing w:line="240" w:lineRule="auto"/>
              <w:jc w:val="right"/>
              <w:rPr>
                <w:ins w:id="16003" w:author="DuyNgo" w:date="2012-08-10T07:43:00Z"/>
                <w:rFonts w:eastAsia="Times New Roman" w:cstheme="minorHAnsi"/>
                <w:sz w:val="24"/>
                <w:szCs w:val="24"/>
                <w:rPrChange w:id="16004" w:author="DuyNgo" w:date="2012-08-10T08:15:00Z">
                  <w:rPr>
                    <w:ins w:id="16005"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6006" w:author="DuyNgo" w:date="2012-08-10T07:43:00Z"/>
                <w:rFonts w:eastAsia="Times New Roman" w:cstheme="minorHAnsi"/>
                <w:sz w:val="24"/>
                <w:szCs w:val="24"/>
                <w:rPrChange w:id="16007" w:author="DuyNgo" w:date="2012-08-10T08:15:00Z">
                  <w:rPr>
                    <w:ins w:id="16008"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6009" w:author="DuyNgo" w:date="2012-08-10T07:43:00Z"/>
                <w:rFonts w:eastAsia="Times New Roman" w:cstheme="minorHAnsi"/>
                <w:sz w:val="24"/>
                <w:szCs w:val="24"/>
                <w:rPrChange w:id="16010" w:author="DuyNgo" w:date="2012-08-10T08:15:00Z">
                  <w:rPr>
                    <w:ins w:id="1601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012" w:author="DuyNgo" w:date="2012-08-10T07:43:00Z"/>
                <w:rFonts w:eastAsia="Times New Roman" w:cstheme="minorHAnsi"/>
                <w:sz w:val="24"/>
                <w:szCs w:val="24"/>
                <w:rPrChange w:id="16013" w:author="DuyNgo" w:date="2012-08-10T08:15:00Z">
                  <w:rPr>
                    <w:ins w:id="1601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015" w:author="DuyNgo" w:date="2012-08-10T07:43:00Z"/>
                <w:rFonts w:eastAsia="Times New Roman" w:cstheme="minorHAnsi"/>
                <w:sz w:val="24"/>
                <w:szCs w:val="24"/>
                <w:rPrChange w:id="16016" w:author="DuyNgo" w:date="2012-08-10T08:15:00Z">
                  <w:rPr>
                    <w:ins w:id="16017" w:author="DuyNgo" w:date="2012-08-10T07:43:00Z"/>
                    <w:rFonts w:ascii="Times New Roman" w:eastAsia="Times New Roman" w:hAnsi="Times New Roman"/>
                    <w:sz w:val="24"/>
                  </w:rPr>
                </w:rPrChange>
              </w:rPr>
            </w:pPr>
          </w:p>
        </w:tc>
      </w:tr>
      <w:tr w:rsidR="00771246" w:rsidRPr="00303364" w:rsidTr="00227BA2">
        <w:trPr>
          <w:gridAfter w:val="8"/>
          <w:wAfter w:w="19481" w:type="dxa"/>
          <w:trHeight w:val="287"/>
          <w:ins w:id="1601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019" w:author="DuyNgo" w:date="2012-08-10T07:43:00Z"/>
                <w:rFonts w:eastAsia="Times New Roman" w:cstheme="minorHAnsi"/>
                <w:sz w:val="24"/>
                <w:szCs w:val="24"/>
                <w:rPrChange w:id="16020" w:author="DuyNgo" w:date="2012-08-10T08:15:00Z">
                  <w:rPr>
                    <w:ins w:id="16021" w:author="DuyNgo" w:date="2012-08-10T07:43:00Z"/>
                    <w:rFonts w:ascii="Times New Roman" w:eastAsia="Times New Roman" w:hAnsi="Times New Roman" w:cs="Tahoma"/>
                    <w:color w:val="000000"/>
                    <w:sz w:val="24"/>
                    <w:szCs w:val="20"/>
                  </w:rPr>
                </w:rPrChange>
              </w:rPr>
            </w:pPr>
            <w:ins w:id="16022" w:author="DuyNgo" w:date="2012-08-10T07:43:00Z">
              <w:r w:rsidRPr="00303364">
                <w:rPr>
                  <w:rFonts w:eastAsia="Times New Roman" w:cstheme="minorHAnsi"/>
                  <w:sz w:val="24"/>
                  <w:szCs w:val="24"/>
                  <w:rPrChange w:id="16023"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024" w:author="DuyNgo" w:date="2012-08-10T07:43:00Z"/>
                <w:rFonts w:eastAsia="Times New Roman" w:cstheme="minorHAnsi"/>
                <w:sz w:val="24"/>
                <w:szCs w:val="24"/>
                <w:rPrChange w:id="16025" w:author="DuyNgo" w:date="2012-08-10T08:15:00Z">
                  <w:rPr>
                    <w:ins w:id="16026" w:author="DuyNgo" w:date="2012-08-10T07:43:00Z"/>
                    <w:rFonts w:ascii="Times New Roman" w:eastAsia="Times New Roman" w:hAnsi="Times New Roman" w:cs="Tahoma"/>
                    <w:color w:val="000000"/>
                    <w:sz w:val="24"/>
                    <w:szCs w:val="20"/>
                  </w:rPr>
                </w:rPrChange>
              </w:rPr>
            </w:pPr>
            <w:proofErr w:type="spellStart"/>
            <w:ins w:id="16027" w:author="DuyNgo" w:date="2012-08-10T07:43:00Z">
              <w:r w:rsidRPr="00303364">
                <w:rPr>
                  <w:rFonts w:eastAsia="Times New Roman" w:cstheme="minorHAnsi"/>
                  <w:sz w:val="24"/>
                  <w:szCs w:val="24"/>
                  <w:rPrChange w:id="16028"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029" w:author="DuyNgo" w:date="2012-08-10T07:43:00Z"/>
                <w:rFonts w:eastAsia="Times New Roman" w:cstheme="minorHAnsi"/>
                <w:sz w:val="24"/>
                <w:szCs w:val="24"/>
                <w:rPrChange w:id="16030" w:author="DuyNgo" w:date="2012-08-10T08:15:00Z">
                  <w:rPr>
                    <w:ins w:id="16031" w:author="DuyNgo" w:date="2012-08-10T07:43:00Z"/>
                    <w:rFonts w:ascii="Times New Roman" w:eastAsia="Times New Roman" w:hAnsi="Times New Roman" w:cs="Tahoma"/>
                    <w:color w:val="000000"/>
                    <w:sz w:val="24"/>
                    <w:szCs w:val="20"/>
                  </w:rPr>
                </w:rPrChange>
              </w:rPr>
            </w:pPr>
            <w:ins w:id="16032" w:author="DuyNgo" w:date="2012-08-10T07:43:00Z">
              <w:r w:rsidRPr="00303364">
                <w:rPr>
                  <w:rFonts w:eastAsia="Times New Roman" w:cstheme="minorHAnsi"/>
                  <w:sz w:val="24"/>
                  <w:szCs w:val="24"/>
                  <w:rPrChange w:id="16033"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034" w:author="DuyNgo" w:date="2012-08-10T07:43:00Z"/>
                <w:rStyle w:val="postbody"/>
                <w:rFonts w:cstheme="minorHAnsi"/>
                <w:sz w:val="24"/>
                <w:szCs w:val="24"/>
                <w:rPrChange w:id="16035" w:author="DuyNgo" w:date="2012-08-10T08:15:00Z">
                  <w:rPr>
                    <w:ins w:id="16036"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037" w:author="DuyNgo" w:date="2012-08-10T07:43:00Z"/>
                <w:rFonts w:eastAsia="Times New Roman" w:cstheme="minorHAnsi"/>
                <w:sz w:val="24"/>
                <w:szCs w:val="24"/>
                <w:rPrChange w:id="16038" w:author="DuyNgo" w:date="2012-08-10T08:15:00Z">
                  <w:rPr>
                    <w:ins w:id="16039"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040" w:author="DuyNgo" w:date="2012-08-10T07:43:00Z"/>
                <w:rFonts w:eastAsia="Times New Roman" w:cstheme="minorHAnsi"/>
                <w:sz w:val="24"/>
                <w:szCs w:val="24"/>
                <w:rPrChange w:id="16041" w:author="DuyNgo" w:date="2012-08-10T08:15:00Z">
                  <w:rPr>
                    <w:ins w:id="1604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043" w:author="DuyNgo" w:date="2012-08-10T07:43:00Z"/>
                <w:rFonts w:eastAsia="Times New Roman" w:cstheme="minorHAnsi"/>
                <w:sz w:val="24"/>
                <w:szCs w:val="24"/>
                <w:rPrChange w:id="16044" w:author="DuyNgo" w:date="2012-08-10T08:15:00Z">
                  <w:rPr>
                    <w:ins w:id="1604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046" w:author="DuyNgo" w:date="2012-08-10T07:43:00Z"/>
                <w:rFonts w:eastAsia="Times New Roman" w:cstheme="minorHAnsi"/>
                <w:sz w:val="24"/>
                <w:szCs w:val="24"/>
                <w:rPrChange w:id="16047" w:author="DuyNgo" w:date="2012-08-10T08:15:00Z">
                  <w:rPr>
                    <w:ins w:id="16048" w:author="DuyNgo" w:date="2012-08-10T07:43:00Z"/>
                    <w:rFonts w:ascii="Times New Roman" w:eastAsia="Times New Roman" w:hAnsi="Times New Roman" w:cs="Tahoma"/>
                    <w:color w:val="000000"/>
                    <w:sz w:val="24"/>
                    <w:szCs w:val="20"/>
                  </w:rPr>
                </w:rPrChange>
              </w:rPr>
            </w:pPr>
            <w:ins w:id="16049" w:author="DuyNgo" w:date="2012-08-10T07:43:00Z">
              <w:r w:rsidRPr="00303364">
                <w:rPr>
                  <w:rFonts w:eastAsia="Times New Roman" w:cstheme="minorHAnsi"/>
                  <w:sz w:val="24"/>
                  <w:szCs w:val="24"/>
                  <w:rPrChange w:id="16050" w:author="DuyNgo" w:date="2012-08-10T08:15:00Z">
                    <w:rPr>
                      <w:rFonts w:ascii="Times New Roman" w:eastAsia="Times New Roman" w:hAnsi="Times New Roman" w:cstheme="majorBidi"/>
                      <w:b/>
                      <w:bCs/>
                      <w:color w:val="4F81BD" w:themeColor="accent1"/>
                      <w:sz w:val="24"/>
                      <w:szCs w:val="26"/>
                    </w:rPr>
                  </w:rPrChange>
                </w:rPr>
                <w:t>Deleted flag of deliverable</w:t>
              </w:r>
            </w:ins>
          </w:p>
        </w:tc>
      </w:tr>
      <w:tr w:rsidR="00771246" w:rsidRPr="00303364" w:rsidTr="00227BA2">
        <w:trPr>
          <w:trHeight w:val="255"/>
          <w:ins w:id="1605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052" w:author="DuyNgo" w:date="2012-08-10T07:43:00Z"/>
                <w:rFonts w:eastAsia="Times New Roman" w:cstheme="minorHAnsi"/>
                <w:sz w:val="24"/>
                <w:szCs w:val="24"/>
                <w:rPrChange w:id="16053" w:author="DuyNgo" w:date="2012-08-10T08:15:00Z">
                  <w:rPr>
                    <w:ins w:id="16054" w:author="DuyNgo" w:date="2012-08-10T07:43:00Z"/>
                    <w:rFonts w:ascii="Times New Roman" w:eastAsia="Times New Roman" w:hAnsi="Times New Roman" w:cs="Tahoma"/>
                    <w:color w:val="000000"/>
                    <w:sz w:val="24"/>
                    <w:szCs w:val="20"/>
                  </w:rPr>
                </w:rPrChange>
              </w:rPr>
            </w:pPr>
            <w:ins w:id="16055" w:author="DuyNgo" w:date="2012-08-10T07:43:00Z">
              <w:r w:rsidRPr="00303364">
                <w:rPr>
                  <w:rFonts w:eastAsia="Times New Roman" w:cstheme="minorHAnsi"/>
                  <w:sz w:val="24"/>
                  <w:szCs w:val="24"/>
                  <w:rPrChange w:id="16056"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057" w:author="DuyNgo" w:date="2012-08-10T07:43:00Z"/>
                <w:rFonts w:eastAsia="Times New Roman" w:cstheme="minorHAnsi"/>
                <w:sz w:val="24"/>
                <w:szCs w:val="24"/>
                <w:rPrChange w:id="16058" w:author="DuyNgo" w:date="2012-08-10T08:15:00Z">
                  <w:rPr>
                    <w:ins w:id="16059" w:author="DuyNgo" w:date="2012-08-10T07:43:00Z"/>
                    <w:rFonts w:ascii="Times New Roman" w:eastAsia="Times New Roman" w:hAnsi="Times New Roman" w:cs="Tahoma"/>
                    <w:color w:val="000000"/>
                    <w:sz w:val="24"/>
                    <w:szCs w:val="20"/>
                  </w:rPr>
                </w:rPrChange>
              </w:rPr>
            </w:pPr>
            <w:proofErr w:type="spellStart"/>
            <w:ins w:id="16060" w:author="DuyNgo" w:date="2012-08-10T07:43:00Z">
              <w:r w:rsidRPr="00303364">
                <w:rPr>
                  <w:rFonts w:eastAsia="Times New Roman" w:cstheme="minorHAnsi"/>
                  <w:sz w:val="24"/>
                  <w:szCs w:val="24"/>
                  <w:rPrChange w:id="16061"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062" w:author="DuyNgo" w:date="2012-08-10T07:43:00Z"/>
                <w:rFonts w:eastAsia="Times New Roman" w:cstheme="minorHAnsi"/>
                <w:sz w:val="24"/>
                <w:szCs w:val="24"/>
                <w:rPrChange w:id="16063" w:author="DuyNgo" w:date="2012-08-10T08:15:00Z">
                  <w:rPr>
                    <w:ins w:id="16064" w:author="DuyNgo" w:date="2012-08-10T07:43:00Z"/>
                    <w:rFonts w:ascii="Times New Roman" w:eastAsia="Times New Roman" w:hAnsi="Times New Roman" w:cs="Tahoma"/>
                    <w:color w:val="000000"/>
                    <w:sz w:val="24"/>
                    <w:szCs w:val="20"/>
                  </w:rPr>
                </w:rPrChange>
              </w:rPr>
            </w:pPr>
            <w:ins w:id="16065" w:author="DuyNgo" w:date="2012-08-10T07:43:00Z">
              <w:r w:rsidRPr="00303364">
                <w:rPr>
                  <w:rFonts w:eastAsia="Times New Roman" w:cstheme="minorHAnsi"/>
                  <w:sz w:val="24"/>
                  <w:szCs w:val="24"/>
                  <w:rPrChange w:id="16066"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067" w:author="DuyNgo" w:date="2012-08-10T07:43:00Z"/>
                <w:rFonts w:eastAsia="Times New Roman" w:cstheme="minorHAnsi"/>
                <w:sz w:val="24"/>
                <w:szCs w:val="24"/>
                <w:rPrChange w:id="16068" w:author="DuyNgo" w:date="2012-08-10T08:15:00Z">
                  <w:rPr>
                    <w:ins w:id="16069" w:author="DuyNgo" w:date="2012-08-10T07:43:00Z"/>
                    <w:rFonts w:ascii="Times New Roman" w:eastAsia="Times New Roman" w:hAnsi="Times New Roman" w:cs="Tahoma"/>
                    <w:color w:val="000000"/>
                    <w:sz w:val="24"/>
                    <w:szCs w:val="20"/>
                  </w:rPr>
                </w:rPrChange>
              </w:rPr>
            </w:pPr>
            <w:ins w:id="16070" w:author="DuyNgo" w:date="2012-08-10T07:43:00Z">
              <w:r w:rsidRPr="00303364">
                <w:rPr>
                  <w:rFonts w:eastAsia="Times New Roman" w:cstheme="minorHAnsi"/>
                  <w:sz w:val="24"/>
                  <w:szCs w:val="24"/>
                  <w:rPrChange w:id="16071"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072" w:author="DuyNgo" w:date="2012-08-10T07:43:00Z"/>
                <w:rFonts w:eastAsia="Times New Roman" w:cstheme="minorHAnsi"/>
                <w:sz w:val="24"/>
                <w:szCs w:val="24"/>
                <w:rPrChange w:id="16073" w:author="DuyNgo" w:date="2012-08-10T08:15:00Z">
                  <w:rPr>
                    <w:ins w:id="1607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075" w:author="DuyNgo" w:date="2012-08-10T07:43:00Z"/>
                <w:rFonts w:eastAsia="Times New Roman" w:cstheme="minorHAnsi"/>
                <w:sz w:val="24"/>
                <w:szCs w:val="24"/>
                <w:rPrChange w:id="16076" w:author="DuyNgo" w:date="2012-08-10T08:15:00Z">
                  <w:rPr>
                    <w:ins w:id="1607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078" w:author="DuyNgo" w:date="2012-08-10T07:43:00Z"/>
                <w:rFonts w:eastAsia="Times New Roman" w:cstheme="minorHAnsi"/>
                <w:sz w:val="24"/>
                <w:szCs w:val="24"/>
                <w:rPrChange w:id="16079" w:author="DuyNgo" w:date="2012-08-10T08:15:00Z">
                  <w:rPr>
                    <w:ins w:id="16080" w:author="DuyNgo" w:date="2012-08-10T07:43:00Z"/>
                    <w:rFonts w:ascii="Times New Roman" w:eastAsia="Times New Roman" w:hAnsi="Times New Roman" w:cs="Tahoma"/>
                    <w:color w:val="000000"/>
                    <w:sz w:val="24"/>
                    <w:szCs w:val="20"/>
                  </w:rPr>
                </w:rPrChange>
              </w:rPr>
            </w:pPr>
            <w:ins w:id="16081" w:author="DuyNgo" w:date="2012-08-10T07:43:00Z">
              <w:r w:rsidRPr="00303364">
                <w:rPr>
                  <w:rFonts w:eastAsia="Times New Roman" w:cstheme="minorHAnsi"/>
                  <w:sz w:val="24"/>
                  <w:szCs w:val="24"/>
                  <w:rPrChange w:id="16082"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083" w:author="DuyNgo" w:date="2012-08-10T07:43:00Z"/>
                <w:rFonts w:eastAsia="Times New Roman" w:cstheme="minorHAnsi"/>
                <w:sz w:val="24"/>
                <w:szCs w:val="24"/>
                <w:rPrChange w:id="16084" w:author="DuyNgo" w:date="2012-08-10T08:15:00Z">
                  <w:rPr>
                    <w:ins w:id="16085" w:author="DuyNgo" w:date="2012-08-10T07:43:00Z"/>
                    <w:rFonts w:ascii="Times New Roman" w:eastAsia="Times New Roman" w:hAnsi="Times New Roman" w:cs="Tahoma"/>
                    <w:color w:val="000000"/>
                    <w:sz w:val="24"/>
                    <w:szCs w:val="20"/>
                  </w:rPr>
                </w:rPrChange>
              </w:rPr>
            </w:pPr>
            <w:ins w:id="16086" w:author="DuyNgo" w:date="2012-08-10T07:43:00Z">
              <w:r w:rsidRPr="00303364">
                <w:rPr>
                  <w:rFonts w:eastAsia="Times New Roman" w:cstheme="minorHAnsi"/>
                  <w:sz w:val="24"/>
                  <w:szCs w:val="24"/>
                  <w:rPrChange w:id="16087"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6088"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6089" w:author="DuyNgo" w:date="2012-08-10T08:15:00Z">
                    <w:rPr>
                      <w:rFonts w:ascii="Times New Roman" w:eastAsia="Times New Roman" w:hAnsi="Times New Roman" w:cstheme="majorBidi"/>
                      <w:b/>
                      <w:bCs/>
                      <w:color w:val="4F81BD" w:themeColor="accent1"/>
                      <w:sz w:val="24"/>
                      <w:szCs w:val="26"/>
                    </w:rPr>
                  </w:rPrChange>
                </w:rPr>
                <w:t xml:space="preserve"> of deliverable</w:t>
              </w:r>
            </w:ins>
          </w:p>
        </w:tc>
        <w:tc>
          <w:tcPr>
            <w:tcW w:w="4302" w:type="dxa"/>
            <w:gridSpan w:val="2"/>
            <w:vAlign w:val="bottom"/>
          </w:tcPr>
          <w:p w:rsidR="00771246" w:rsidRPr="00303364" w:rsidRDefault="00771246" w:rsidP="00227BA2">
            <w:pPr>
              <w:spacing w:line="240" w:lineRule="auto"/>
              <w:jc w:val="right"/>
              <w:rPr>
                <w:ins w:id="16090" w:author="DuyNgo" w:date="2012-08-10T07:43:00Z"/>
                <w:rFonts w:eastAsia="Times New Roman" w:cstheme="minorHAnsi"/>
                <w:sz w:val="24"/>
                <w:szCs w:val="24"/>
                <w:rPrChange w:id="16091" w:author="DuyNgo" w:date="2012-08-10T08:15:00Z">
                  <w:rPr>
                    <w:ins w:id="16092"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6093" w:author="DuyNgo" w:date="2012-08-10T07:43:00Z"/>
                <w:rFonts w:eastAsia="Times New Roman" w:cstheme="minorHAnsi"/>
                <w:sz w:val="24"/>
                <w:szCs w:val="24"/>
                <w:rPrChange w:id="16094" w:author="DuyNgo" w:date="2012-08-10T08:15:00Z">
                  <w:rPr>
                    <w:ins w:id="16095"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6096" w:author="DuyNgo" w:date="2012-08-10T07:43:00Z"/>
                <w:rFonts w:eastAsia="Times New Roman" w:cstheme="minorHAnsi"/>
                <w:sz w:val="24"/>
                <w:szCs w:val="24"/>
                <w:rPrChange w:id="16097" w:author="DuyNgo" w:date="2012-08-10T08:15:00Z">
                  <w:rPr>
                    <w:ins w:id="1609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099" w:author="DuyNgo" w:date="2012-08-10T07:43:00Z"/>
                <w:rFonts w:eastAsia="Times New Roman" w:cstheme="minorHAnsi"/>
                <w:sz w:val="24"/>
                <w:szCs w:val="24"/>
                <w:rPrChange w:id="16100" w:author="DuyNgo" w:date="2012-08-10T08:15:00Z">
                  <w:rPr>
                    <w:ins w:id="1610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102" w:author="DuyNgo" w:date="2012-08-10T07:43:00Z"/>
                <w:rFonts w:eastAsia="Times New Roman" w:cstheme="minorHAnsi"/>
                <w:sz w:val="24"/>
                <w:szCs w:val="24"/>
                <w:rPrChange w:id="16103" w:author="DuyNgo" w:date="2012-08-10T08:15:00Z">
                  <w:rPr>
                    <w:ins w:id="16104" w:author="DuyNgo" w:date="2012-08-10T07:43:00Z"/>
                    <w:rFonts w:ascii="Times New Roman" w:eastAsia="Times New Roman" w:hAnsi="Times New Roman"/>
                    <w:sz w:val="24"/>
                  </w:rPr>
                </w:rPrChange>
              </w:rPr>
            </w:pPr>
          </w:p>
        </w:tc>
      </w:tr>
      <w:tr w:rsidR="00771246" w:rsidRPr="00303364" w:rsidTr="00227BA2">
        <w:trPr>
          <w:gridAfter w:val="3"/>
          <w:wAfter w:w="10424" w:type="dxa"/>
          <w:trHeight w:val="255"/>
          <w:ins w:id="16105" w:author="DuyNgo" w:date="2012-08-10T07:43:00Z"/>
        </w:trPr>
        <w:tc>
          <w:tcPr>
            <w:tcW w:w="4163" w:type="dxa"/>
            <w:gridSpan w:val="4"/>
            <w:vAlign w:val="bottom"/>
          </w:tcPr>
          <w:p w:rsidR="00771246" w:rsidRPr="00303364" w:rsidRDefault="00771246" w:rsidP="00227BA2">
            <w:pPr>
              <w:spacing w:line="240" w:lineRule="auto"/>
              <w:jc w:val="right"/>
              <w:rPr>
                <w:ins w:id="16106" w:author="DuyNgo" w:date="2012-08-10T07:43:00Z"/>
                <w:rFonts w:eastAsia="Times New Roman" w:cstheme="minorHAnsi"/>
                <w:sz w:val="24"/>
                <w:szCs w:val="24"/>
                <w:rPrChange w:id="16107" w:author="DuyNgo" w:date="2012-08-10T08:15:00Z">
                  <w:rPr>
                    <w:ins w:id="16108" w:author="DuyNgo" w:date="2012-08-10T07:43:00Z"/>
                    <w:rFonts w:ascii="Times New Roman" w:eastAsia="Times New Roman" w:hAnsi="Times New Roman"/>
                    <w:sz w:val="24"/>
                  </w:rPr>
                </w:rPrChange>
              </w:rPr>
            </w:pPr>
          </w:p>
        </w:tc>
        <w:tc>
          <w:tcPr>
            <w:tcW w:w="3054" w:type="dxa"/>
            <w:gridSpan w:val="5"/>
            <w:vAlign w:val="bottom"/>
          </w:tcPr>
          <w:p w:rsidR="00771246" w:rsidRPr="00303364" w:rsidRDefault="00771246" w:rsidP="00227BA2">
            <w:pPr>
              <w:spacing w:line="240" w:lineRule="auto"/>
              <w:rPr>
                <w:ins w:id="16109" w:author="DuyNgo" w:date="2012-08-10T07:43:00Z"/>
                <w:rFonts w:eastAsia="Times New Roman" w:cstheme="minorHAnsi"/>
                <w:sz w:val="24"/>
                <w:szCs w:val="24"/>
                <w:rPrChange w:id="16110" w:author="DuyNgo" w:date="2012-08-10T08:15:00Z">
                  <w:rPr>
                    <w:ins w:id="16111" w:author="DuyNgo" w:date="2012-08-10T07:43:00Z"/>
                    <w:rFonts w:ascii="Times New Roman" w:eastAsia="Times New Roman" w:hAnsi="Times New Roman"/>
                    <w:sz w:val="24"/>
                  </w:rPr>
                </w:rPrChange>
              </w:rPr>
            </w:pPr>
          </w:p>
        </w:tc>
        <w:tc>
          <w:tcPr>
            <w:tcW w:w="4308" w:type="dxa"/>
            <w:gridSpan w:val="2"/>
            <w:vAlign w:val="bottom"/>
          </w:tcPr>
          <w:p w:rsidR="00771246" w:rsidRPr="00303364" w:rsidRDefault="00771246" w:rsidP="00227BA2">
            <w:pPr>
              <w:spacing w:line="240" w:lineRule="auto"/>
              <w:rPr>
                <w:ins w:id="16112" w:author="DuyNgo" w:date="2012-08-10T07:43:00Z"/>
                <w:rFonts w:eastAsia="Times New Roman" w:cstheme="minorHAnsi"/>
                <w:sz w:val="24"/>
                <w:szCs w:val="24"/>
                <w:rPrChange w:id="16113" w:author="DuyNgo" w:date="2012-08-10T08:15:00Z">
                  <w:rPr>
                    <w:ins w:id="16114" w:author="DuyNgo" w:date="2012-08-10T07:43:00Z"/>
                    <w:rFonts w:ascii="Times New Roman" w:eastAsia="Times New Roman" w:hAnsi="Times New Roman"/>
                    <w:sz w:val="24"/>
                  </w:rPr>
                </w:rPrChange>
              </w:rPr>
            </w:pPr>
          </w:p>
        </w:tc>
        <w:tc>
          <w:tcPr>
            <w:tcW w:w="3782" w:type="dxa"/>
            <w:gridSpan w:val="2"/>
            <w:vAlign w:val="bottom"/>
          </w:tcPr>
          <w:p w:rsidR="00771246" w:rsidRPr="00303364" w:rsidRDefault="00771246" w:rsidP="00227BA2">
            <w:pPr>
              <w:spacing w:line="240" w:lineRule="auto"/>
              <w:rPr>
                <w:ins w:id="16115" w:author="DuyNgo" w:date="2012-08-10T07:43:00Z"/>
                <w:rFonts w:eastAsia="Times New Roman" w:cstheme="minorHAnsi"/>
                <w:sz w:val="24"/>
                <w:szCs w:val="24"/>
                <w:rPrChange w:id="16116" w:author="DuyNgo" w:date="2012-08-10T08:15:00Z">
                  <w:rPr>
                    <w:ins w:id="16117" w:author="DuyNgo" w:date="2012-08-10T07:43:00Z"/>
                    <w:rFonts w:ascii="Times New Roman" w:eastAsia="Times New Roman" w:hAnsi="Times New Roman"/>
                    <w:sz w:val="24"/>
                  </w:rPr>
                </w:rPrChange>
              </w:rPr>
            </w:pPr>
          </w:p>
        </w:tc>
        <w:tc>
          <w:tcPr>
            <w:tcW w:w="3790" w:type="dxa"/>
            <w:gridSpan w:val="2"/>
            <w:vAlign w:val="bottom"/>
          </w:tcPr>
          <w:p w:rsidR="00771246" w:rsidRPr="00303364" w:rsidRDefault="00771246" w:rsidP="00227BA2">
            <w:pPr>
              <w:spacing w:line="240" w:lineRule="auto"/>
              <w:rPr>
                <w:ins w:id="16118" w:author="DuyNgo" w:date="2012-08-10T07:43:00Z"/>
                <w:rFonts w:eastAsia="Times New Roman" w:cstheme="minorHAnsi"/>
                <w:sz w:val="24"/>
                <w:szCs w:val="24"/>
                <w:rPrChange w:id="16119" w:author="DuyNgo" w:date="2012-08-10T08:15:00Z">
                  <w:rPr>
                    <w:ins w:id="16120"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6121" w:author="DuyNgo" w:date="2012-08-10T07:43:00Z"/>
          <w:rFonts w:cstheme="minorHAnsi"/>
          <w:sz w:val="24"/>
          <w:szCs w:val="24"/>
          <w:rPrChange w:id="16122" w:author="DuyNgo" w:date="2012-08-10T08:15:00Z">
            <w:rPr>
              <w:ins w:id="16123"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6124"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6125" w:author="DuyNgo" w:date="2012-08-10T07:43:00Z"/>
                <w:rFonts w:eastAsia="Times New Roman" w:cstheme="minorHAnsi"/>
                <w:b/>
                <w:bCs/>
                <w:color w:val="FFFF00"/>
                <w:sz w:val="24"/>
                <w:szCs w:val="24"/>
                <w:rPrChange w:id="16126" w:author="DuyNgo" w:date="2012-08-10T08:15:00Z">
                  <w:rPr>
                    <w:ins w:id="16127" w:author="DuyNgo" w:date="2012-08-10T07:43:00Z"/>
                    <w:rFonts w:ascii="Times New Roman" w:eastAsia="Times New Roman" w:hAnsi="Times New Roman"/>
                    <w:b/>
                    <w:bCs/>
                    <w:color w:val="FFFF00"/>
                    <w:sz w:val="24"/>
                  </w:rPr>
                </w:rPrChange>
              </w:rPr>
            </w:pPr>
            <w:ins w:id="16128" w:author="DuyNgo" w:date="2012-08-10T07:43:00Z">
              <w:r w:rsidRPr="00303364">
                <w:rPr>
                  <w:rFonts w:eastAsia="Times New Roman" w:cstheme="minorHAnsi"/>
                  <w:b/>
                  <w:bCs/>
                  <w:color w:val="FFFF00"/>
                  <w:sz w:val="24"/>
                  <w:szCs w:val="24"/>
                  <w:rPrChange w:id="16129" w:author="DuyNgo" w:date="2012-08-10T08:15:00Z">
                    <w:rPr>
                      <w:rFonts w:ascii="Times New Roman" w:eastAsia="Times New Roman" w:hAnsi="Times New Roman" w:cstheme="majorBidi"/>
                      <w:b/>
                      <w:bCs/>
                      <w:color w:val="FFFF00"/>
                      <w:sz w:val="24"/>
                      <w:szCs w:val="26"/>
                    </w:rPr>
                  </w:rPrChange>
                </w:rPr>
                <w:t>Risk table</w:t>
              </w:r>
            </w:ins>
          </w:p>
        </w:tc>
      </w:tr>
      <w:tr w:rsidR="00771246" w:rsidRPr="00303364" w:rsidTr="00227BA2">
        <w:trPr>
          <w:gridAfter w:val="5"/>
          <w:wAfter w:w="19481" w:type="dxa"/>
          <w:trHeight w:val="255"/>
          <w:ins w:id="16130"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6131" w:author="DuyNgo" w:date="2012-08-10T07:43:00Z"/>
                <w:rFonts w:eastAsia="Times New Roman" w:cstheme="minorHAnsi"/>
                <w:b/>
                <w:sz w:val="24"/>
                <w:szCs w:val="24"/>
                <w:rPrChange w:id="16132" w:author="DuyNgo" w:date="2012-08-10T08:15:00Z">
                  <w:rPr>
                    <w:ins w:id="16133" w:author="DuyNgo" w:date="2012-08-10T07:43:00Z"/>
                    <w:rFonts w:ascii="Times New Roman" w:eastAsia="Times New Roman" w:hAnsi="Times New Roman"/>
                    <w:b/>
                    <w:sz w:val="24"/>
                  </w:rPr>
                </w:rPrChange>
              </w:rPr>
            </w:pPr>
            <w:ins w:id="16134" w:author="DuyNgo" w:date="2012-08-10T07:43:00Z">
              <w:r w:rsidRPr="00303364">
                <w:rPr>
                  <w:rFonts w:eastAsia="Times New Roman" w:cstheme="minorHAnsi"/>
                  <w:sz w:val="24"/>
                  <w:szCs w:val="24"/>
                  <w:rPrChange w:id="16135"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6136"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6137" w:author="DuyNgo" w:date="2012-08-10T07:43:00Z"/>
                <w:rFonts w:eastAsia="Times New Roman" w:cstheme="minorHAnsi"/>
                <w:b/>
                <w:bCs/>
                <w:sz w:val="24"/>
                <w:szCs w:val="24"/>
                <w:rPrChange w:id="16138" w:author="DuyNgo" w:date="2012-08-10T08:15:00Z">
                  <w:rPr>
                    <w:ins w:id="16139" w:author="DuyNgo" w:date="2012-08-10T07:43:00Z"/>
                    <w:rFonts w:ascii="Times New Roman" w:eastAsia="Times New Roman" w:hAnsi="Times New Roman" w:cs="Tahoma"/>
                    <w:b/>
                    <w:bCs/>
                    <w:color w:val="000000"/>
                    <w:sz w:val="24"/>
                    <w:szCs w:val="20"/>
                  </w:rPr>
                </w:rPrChange>
              </w:rPr>
            </w:pPr>
            <w:ins w:id="16140" w:author="DuyNgo" w:date="2012-08-10T07:43:00Z">
              <w:r w:rsidRPr="00303364">
                <w:rPr>
                  <w:rFonts w:eastAsia="Times New Roman" w:cstheme="minorHAnsi"/>
                  <w:b/>
                  <w:bCs/>
                  <w:sz w:val="24"/>
                  <w:szCs w:val="24"/>
                  <w:rPrChange w:id="16141"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6142" w:author="DuyNgo" w:date="2012-08-10T07:43:00Z"/>
                <w:rFonts w:eastAsia="Times New Roman" w:cstheme="minorHAnsi"/>
                <w:b/>
                <w:bCs/>
                <w:sz w:val="24"/>
                <w:szCs w:val="24"/>
                <w:rPrChange w:id="16143" w:author="DuyNgo" w:date="2012-08-10T08:15:00Z">
                  <w:rPr>
                    <w:ins w:id="16144" w:author="DuyNgo" w:date="2012-08-10T07:43:00Z"/>
                    <w:rFonts w:ascii="Times New Roman" w:eastAsia="Times New Roman" w:hAnsi="Times New Roman"/>
                    <w:b/>
                    <w:bCs/>
                    <w:sz w:val="24"/>
                  </w:rPr>
                </w:rPrChange>
              </w:rPr>
            </w:pPr>
            <w:ins w:id="16145" w:author="DuyNgo" w:date="2012-08-10T07:43:00Z">
              <w:r w:rsidRPr="00303364">
                <w:rPr>
                  <w:rFonts w:eastAsia="Times New Roman" w:cstheme="minorHAnsi"/>
                  <w:b/>
                  <w:bCs/>
                  <w:sz w:val="24"/>
                  <w:szCs w:val="24"/>
                  <w:rPrChange w:id="16146"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6147" w:author="DuyNgo" w:date="2012-08-10T07:43:00Z"/>
                <w:rFonts w:eastAsia="Times New Roman" w:cstheme="minorHAnsi"/>
                <w:b/>
                <w:bCs/>
                <w:sz w:val="24"/>
                <w:szCs w:val="24"/>
                <w:rPrChange w:id="16148" w:author="DuyNgo" w:date="2012-08-10T08:15:00Z">
                  <w:rPr>
                    <w:ins w:id="16149" w:author="DuyNgo" w:date="2012-08-10T07:43:00Z"/>
                    <w:rFonts w:ascii="Times New Roman" w:eastAsia="Times New Roman" w:hAnsi="Times New Roman"/>
                    <w:b/>
                    <w:bCs/>
                    <w:sz w:val="24"/>
                  </w:rPr>
                </w:rPrChange>
              </w:rPr>
            </w:pPr>
            <w:ins w:id="16150" w:author="DuyNgo" w:date="2012-08-10T07:43:00Z">
              <w:r w:rsidRPr="00303364">
                <w:rPr>
                  <w:rFonts w:eastAsia="Times New Roman" w:cstheme="minorHAnsi"/>
                  <w:b/>
                  <w:bCs/>
                  <w:sz w:val="24"/>
                  <w:szCs w:val="24"/>
                  <w:rPrChange w:id="16151"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6152" w:author="DuyNgo" w:date="2012-08-10T07:43:00Z"/>
                <w:rFonts w:eastAsia="Times New Roman" w:cstheme="minorHAnsi"/>
                <w:b/>
                <w:bCs/>
                <w:sz w:val="24"/>
                <w:szCs w:val="24"/>
                <w:rPrChange w:id="16153" w:author="DuyNgo" w:date="2012-08-10T08:15:00Z">
                  <w:rPr>
                    <w:ins w:id="16154" w:author="DuyNgo" w:date="2012-08-10T07:43:00Z"/>
                    <w:rFonts w:ascii="Times New Roman" w:eastAsia="Times New Roman" w:hAnsi="Times New Roman"/>
                    <w:b/>
                    <w:bCs/>
                    <w:sz w:val="24"/>
                  </w:rPr>
                </w:rPrChange>
              </w:rPr>
            </w:pPr>
            <w:ins w:id="16155" w:author="DuyNgo" w:date="2012-08-10T07:43:00Z">
              <w:r w:rsidRPr="00303364">
                <w:rPr>
                  <w:rFonts w:eastAsia="Times New Roman" w:cstheme="minorHAnsi"/>
                  <w:b/>
                  <w:bCs/>
                  <w:sz w:val="24"/>
                  <w:szCs w:val="24"/>
                  <w:rPrChange w:id="16156"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6157" w:author="DuyNgo" w:date="2012-08-10T07:43:00Z"/>
                <w:rFonts w:eastAsia="Times New Roman" w:cstheme="minorHAnsi"/>
                <w:b/>
                <w:bCs/>
                <w:sz w:val="24"/>
                <w:szCs w:val="24"/>
                <w:rPrChange w:id="16158" w:author="DuyNgo" w:date="2012-08-10T08:15:00Z">
                  <w:rPr>
                    <w:ins w:id="16159" w:author="DuyNgo" w:date="2012-08-10T07:43:00Z"/>
                    <w:rFonts w:ascii="Times New Roman" w:eastAsia="Times New Roman" w:hAnsi="Times New Roman"/>
                    <w:b/>
                    <w:bCs/>
                    <w:sz w:val="24"/>
                  </w:rPr>
                </w:rPrChange>
              </w:rPr>
            </w:pPr>
            <w:ins w:id="16160" w:author="DuyNgo" w:date="2012-08-10T07:43:00Z">
              <w:r w:rsidRPr="00303364">
                <w:rPr>
                  <w:rFonts w:eastAsia="Times New Roman" w:cstheme="minorHAnsi"/>
                  <w:b/>
                  <w:bCs/>
                  <w:sz w:val="24"/>
                  <w:szCs w:val="24"/>
                  <w:rPrChange w:id="16161"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6162" w:author="DuyNgo" w:date="2012-08-10T07:43:00Z"/>
                <w:rFonts w:eastAsia="Times New Roman" w:cstheme="minorHAnsi"/>
                <w:b/>
                <w:bCs/>
                <w:sz w:val="24"/>
                <w:szCs w:val="24"/>
                <w:rPrChange w:id="16163" w:author="DuyNgo" w:date="2012-08-10T08:15:00Z">
                  <w:rPr>
                    <w:ins w:id="16164" w:author="DuyNgo" w:date="2012-08-10T07:43:00Z"/>
                    <w:rFonts w:ascii="Times New Roman" w:eastAsia="Times New Roman" w:hAnsi="Times New Roman"/>
                    <w:b/>
                    <w:bCs/>
                    <w:sz w:val="24"/>
                  </w:rPr>
                </w:rPrChange>
              </w:rPr>
            </w:pPr>
            <w:ins w:id="16165" w:author="DuyNgo" w:date="2012-08-10T07:43:00Z">
              <w:r w:rsidRPr="00303364">
                <w:rPr>
                  <w:rFonts w:eastAsia="Times New Roman" w:cstheme="minorHAnsi"/>
                  <w:b/>
                  <w:bCs/>
                  <w:sz w:val="24"/>
                  <w:szCs w:val="24"/>
                  <w:rPrChange w:id="16166"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6167" w:author="DuyNgo" w:date="2012-08-10T07:43:00Z"/>
                <w:rFonts w:eastAsia="Times New Roman" w:cstheme="minorHAnsi"/>
                <w:b/>
                <w:bCs/>
                <w:sz w:val="24"/>
                <w:szCs w:val="24"/>
                <w:rPrChange w:id="16168" w:author="DuyNgo" w:date="2012-08-10T08:15:00Z">
                  <w:rPr>
                    <w:ins w:id="16169"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6170" w:author="DuyNgo" w:date="2012-08-10T07:43:00Z"/>
                <w:rFonts w:eastAsia="Times New Roman" w:cstheme="minorHAnsi"/>
                <w:b/>
                <w:bCs/>
                <w:sz w:val="24"/>
                <w:szCs w:val="24"/>
                <w:rPrChange w:id="16171" w:author="DuyNgo" w:date="2012-08-10T08:15:00Z">
                  <w:rPr>
                    <w:ins w:id="16172" w:author="DuyNgo" w:date="2012-08-10T07:43:00Z"/>
                    <w:rFonts w:ascii="Times New Roman" w:eastAsia="Times New Roman" w:hAnsi="Times New Roman"/>
                    <w:b/>
                    <w:bCs/>
                    <w:sz w:val="24"/>
                  </w:rPr>
                </w:rPrChange>
              </w:rPr>
            </w:pPr>
            <w:ins w:id="16173" w:author="DuyNgo" w:date="2012-08-10T07:43:00Z">
              <w:r w:rsidRPr="00303364">
                <w:rPr>
                  <w:rFonts w:eastAsia="Times New Roman" w:cstheme="minorHAnsi"/>
                  <w:b/>
                  <w:bCs/>
                  <w:sz w:val="24"/>
                  <w:szCs w:val="24"/>
                  <w:rPrChange w:id="16174"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617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6176" w:author="DuyNgo" w:date="2012-08-10T07:43:00Z"/>
                <w:rFonts w:eastAsia="Times New Roman" w:cstheme="minorHAnsi"/>
                <w:sz w:val="24"/>
                <w:szCs w:val="24"/>
                <w:rPrChange w:id="16177" w:author="DuyNgo" w:date="2012-08-10T08:15:00Z">
                  <w:rPr>
                    <w:ins w:id="16178" w:author="DuyNgo" w:date="2012-08-10T07:43:00Z"/>
                    <w:rFonts w:ascii="Times New Roman" w:eastAsia="Times New Roman" w:hAnsi="Times New Roman"/>
                    <w:sz w:val="24"/>
                  </w:rPr>
                </w:rPrChange>
              </w:rPr>
            </w:pPr>
            <w:ins w:id="16179" w:author="DuyNgo" w:date="2012-08-10T07:43:00Z">
              <w:r w:rsidRPr="00303364">
                <w:rPr>
                  <w:rFonts w:eastAsia="Times New Roman" w:cstheme="minorHAnsi"/>
                  <w:sz w:val="24"/>
                  <w:szCs w:val="24"/>
                  <w:rPrChange w:id="16180"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6181" w:author="DuyNgo" w:date="2012-08-10T07:43:00Z"/>
                <w:rFonts w:eastAsia="Times New Roman" w:cstheme="minorHAnsi"/>
                <w:sz w:val="24"/>
                <w:szCs w:val="24"/>
                <w:rPrChange w:id="16182" w:author="DuyNgo" w:date="2012-08-10T08:15:00Z">
                  <w:rPr>
                    <w:ins w:id="16183" w:author="DuyNgo" w:date="2012-08-10T07:43:00Z"/>
                    <w:rFonts w:ascii="Times New Roman" w:eastAsia="Times New Roman" w:hAnsi="Times New Roman" w:cs="Tahoma"/>
                    <w:color w:val="000000"/>
                    <w:sz w:val="24"/>
                    <w:szCs w:val="20"/>
                  </w:rPr>
                </w:rPrChange>
              </w:rPr>
            </w:pPr>
            <w:proofErr w:type="spellStart"/>
            <w:ins w:id="16184" w:author="DuyNgo" w:date="2012-08-10T07:43:00Z">
              <w:r w:rsidRPr="00303364">
                <w:rPr>
                  <w:rFonts w:eastAsia="Times New Roman" w:cstheme="minorHAnsi"/>
                  <w:sz w:val="24"/>
                  <w:szCs w:val="24"/>
                  <w:rPrChange w:id="16185" w:author="DuyNgo" w:date="2012-08-10T08:15:00Z">
                    <w:rPr>
                      <w:rFonts w:ascii="Times New Roman" w:eastAsia="Times New Roman" w:hAnsi="Times New Roman" w:cstheme="majorBidi"/>
                      <w:b/>
                      <w:bCs/>
                      <w:color w:val="4F81BD" w:themeColor="accent1"/>
                      <w:sz w:val="24"/>
                      <w:szCs w:val="26"/>
                    </w:rPr>
                  </w:rPrChange>
                </w:rPr>
                <w:t>RiskID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6186" w:author="DuyNgo" w:date="2012-08-10T07:43:00Z"/>
                <w:rFonts w:eastAsia="Times New Roman" w:cstheme="minorHAnsi"/>
                <w:sz w:val="24"/>
                <w:szCs w:val="24"/>
                <w:rPrChange w:id="16187" w:author="DuyNgo" w:date="2012-08-10T08:15:00Z">
                  <w:rPr>
                    <w:ins w:id="16188" w:author="DuyNgo" w:date="2012-08-10T07:43:00Z"/>
                    <w:rFonts w:ascii="Times New Roman" w:eastAsia="Times New Roman" w:hAnsi="Times New Roman" w:cs="Tahoma"/>
                    <w:color w:val="000000"/>
                    <w:sz w:val="24"/>
                    <w:szCs w:val="20"/>
                  </w:rPr>
                </w:rPrChange>
              </w:rPr>
            </w:pPr>
            <w:ins w:id="16189" w:author="DuyNgo" w:date="2012-08-10T07:43:00Z">
              <w:r w:rsidRPr="00303364">
                <w:rPr>
                  <w:rFonts w:eastAsia="Times New Roman" w:cstheme="minorHAnsi"/>
                  <w:sz w:val="24"/>
                  <w:szCs w:val="24"/>
                  <w:rPrChange w:id="1619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191" w:author="DuyNgo" w:date="2012-08-10T07:43:00Z"/>
                <w:rFonts w:eastAsia="Times New Roman" w:cstheme="minorHAnsi"/>
                <w:sz w:val="24"/>
                <w:szCs w:val="24"/>
                <w:rPrChange w:id="16192" w:author="DuyNgo" w:date="2012-08-10T08:15:00Z">
                  <w:rPr>
                    <w:ins w:id="16193" w:author="DuyNgo" w:date="2012-08-10T07:43:00Z"/>
                    <w:rFonts w:ascii="Times New Roman" w:eastAsia="Times New Roman" w:hAnsi="Times New Roman" w:cs="Tahoma"/>
                    <w:color w:val="000000"/>
                    <w:sz w:val="24"/>
                    <w:szCs w:val="20"/>
                  </w:rPr>
                </w:rPrChange>
              </w:rPr>
            </w:pPr>
            <w:ins w:id="16194" w:author="DuyNgo" w:date="2012-08-10T07:43:00Z">
              <w:r w:rsidRPr="00303364">
                <w:rPr>
                  <w:rFonts w:eastAsia="Times New Roman" w:cstheme="minorHAnsi"/>
                  <w:sz w:val="24"/>
                  <w:szCs w:val="24"/>
                  <w:rPrChange w:id="1619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6196" w:author="DuyNgo" w:date="2012-08-10T07:43:00Z"/>
                <w:rFonts w:eastAsia="Times New Roman" w:cstheme="minorHAnsi"/>
                <w:sz w:val="24"/>
                <w:szCs w:val="24"/>
                <w:rPrChange w:id="16197" w:author="DuyNgo" w:date="2012-08-10T08:15:00Z">
                  <w:rPr>
                    <w:ins w:id="1619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199" w:author="DuyNgo" w:date="2012-08-10T07:43:00Z"/>
                <w:rFonts w:eastAsia="Times New Roman" w:cstheme="minorHAnsi"/>
                <w:sz w:val="24"/>
                <w:szCs w:val="24"/>
                <w:rPrChange w:id="16200" w:author="DuyNgo" w:date="2012-08-10T08:15:00Z">
                  <w:rPr>
                    <w:ins w:id="1620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202" w:author="DuyNgo" w:date="2012-08-10T07:43:00Z"/>
                <w:rFonts w:eastAsia="Times New Roman" w:cstheme="minorHAnsi"/>
                <w:sz w:val="24"/>
                <w:szCs w:val="24"/>
                <w:rPrChange w:id="16203" w:author="DuyNgo" w:date="2012-08-10T08:15:00Z">
                  <w:rPr>
                    <w:ins w:id="16204" w:author="DuyNgo" w:date="2012-08-10T07:43:00Z"/>
                    <w:rFonts w:ascii="Times New Roman" w:eastAsia="Times New Roman" w:hAnsi="Times New Roman" w:cs="Tahoma"/>
                    <w:color w:val="000000"/>
                    <w:sz w:val="24"/>
                    <w:szCs w:val="20"/>
                  </w:rPr>
                </w:rPrChange>
              </w:rPr>
            </w:pPr>
            <w:ins w:id="16205" w:author="DuyNgo" w:date="2012-08-10T07:43:00Z">
              <w:r w:rsidRPr="00303364">
                <w:rPr>
                  <w:rFonts w:eastAsia="Times New Roman" w:cstheme="minorHAnsi"/>
                  <w:sz w:val="24"/>
                  <w:szCs w:val="24"/>
                  <w:rPrChange w:id="16206"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207" w:author="DuyNgo" w:date="2012-08-10T07:43:00Z"/>
                <w:rFonts w:eastAsia="Times New Roman" w:cstheme="minorHAnsi"/>
                <w:sz w:val="24"/>
                <w:szCs w:val="24"/>
                <w:rPrChange w:id="16208" w:author="DuyNgo" w:date="2012-08-10T08:15:00Z">
                  <w:rPr>
                    <w:ins w:id="16209" w:author="DuyNgo" w:date="2012-08-10T07:43:00Z"/>
                    <w:rFonts w:ascii="Times New Roman" w:eastAsia="Times New Roman" w:hAnsi="Times New Roman" w:cs="Tahoma"/>
                    <w:color w:val="000000"/>
                    <w:sz w:val="24"/>
                    <w:szCs w:val="20"/>
                  </w:rPr>
                </w:rPrChange>
              </w:rPr>
            </w:pPr>
            <w:ins w:id="16210" w:author="DuyNgo" w:date="2012-08-10T07:43:00Z">
              <w:r w:rsidRPr="00303364">
                <w:rPr>
                  <w:rFonts w:eastAsia="Times New Roman" w:cstheme="minorHAnsi"/>
                  <w:sz w:val="24"/>
                  <w:szCs w:val="24"/>
                  <w:rPrChange w:id="16211" w:author="DuyNgo" w:date="2012-08-10T08:15:00Z">
                    <w:rPr>
                      <w:rFonts w:ascii="Times New Roman" w:eastAsia="Times New Roman" w:hAnsi="Times New Roman" w:cstheme="majorBidi"/>
                      <w:b/>
                      <w:bCs/>
                      <w:color w:val="4F81BD" w:themeColor="accent1"/>
                      <w:sz w:val="24"/>
                      <w:szCs w:val="26"/>
                    </w:rPr>
                  </w:rPrChange>
                </w:rPr>
                <w:t>PK – ID of risk</w:t>
              </w:r>
            </w:ins>
          </w:p>
        </w:tc>
      </w:tr>
      <w:tr w:rsidR="00771246" w:rsidRPr="00303364" w:rsidTr="00227BA2">
        <w:trPr>
          <w:gridAfter w:val="5"/>
          <w:wAfter w:w="19481" w:type="dxa"/>
          <w:trHeight w:val="255"/>
          <w:ins w:id="1621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213" w:author="DuyNgo" w:date="2012-08-10T07:43:00Z"/>
                <w:rFonts w:eastAsia="Times New Roman" w:cstheme="minorHAnsi"/>
                <w:sz w:val="24"/>
                <w:szCs w:val="24"/>
                <w:rPrChange w:id="16214" w:author="DuyNgo" w:date="2012-08-10T08:15:00Z">
                  <w:rPr>
                    <w:ins w:id="16215" w:author="DuyNgo" w:date="2012-08-10T07:43:00Z"/>
                    <w:rFonts w:ascii="Times New Roman" w:eastAsia="Times New Roman" w:hAnsi="Times New Roman" w:cs="Tahoma"/>
                    <w:color w:val="000000"/>
                    <w:sz w:val="24"/>
                    <w:szCs w:val="20"/>
                  </w:rPr>
                </w:rPrChange>
              </w:rPr>
            </w:pPr>
            <w:ins w:id="16216" w:author="DuyNgo" w:date="2012-08-10T07:43:00Z">
              <w:r w:rsidRPr="00303364">
                <w:rPr>
                  <w:rFonts w:eastAsia="Times New Roman" w:cstheme="minorHAnsi"/>
                  <w:sz w:val="24"/>
                  <w:szCs w:val="24"/>
                  <w:rPrChange w:id="16217"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18" w:author="DuyNgo" w:date="2012-08-10T07:43:00Z"/>
                <w:rFonts w:eastAsia="Times New Roman" w:cstheme="minorHAnsi"/>
                <w:sz w:val="24"/>
                <w:szCs w:val="24"/>
                <w:rPrChange w:id="16219" w:author="DuyNgo" w:date="2012-08-10T08:15:00Z">
                  <w:rPr>
                    <w:ins w:id="16220" w:author="DuyNgo" w:date="2012-08-10T07:43:00Z"/>
                    <w:rFonts w:ascii="Times New Roman" w:eastAsia="Times New Roman" w:hAnsi="Times New Roman" w:cs="Tahoma"/>
                    <w:color w:val="000000"/>
                    <w:sz w:val="24"/>
                    <w:szCs w:val="20"/>
                  </w:rPr>
                </w:rPrChange>
              </w:rPr>
            </w:pPr>
            <w:proofErr w:type="spellStart"/>
            <w:ins w:id="16221" w:author="DuyNgo" w:date="2012-08-10T07:43:00Z">
              <w:r w:rsidRPr="00303364">
                <w:rPr>
                  <w:rFonts w:eastAsia="Times New Roman" w:cstheme="minorHAnsi"/>
                  <w:sz w:val="24"/>
                  <w:szCs w:val="24"/>
                  <w:rPrChange w:id="16222" w:author="DuyNgo" w:date="2012-08-10T08:15:00Z">
                    <w:rPr>
                      <w:rFonts w:ascii="Times New Roman" w:eastAsia="Times New Roman" w:hAnsi="Times New Roman" w:cstheme="majorBidi"/>
                      <w:b/>
                      <w:bCs/>
                      <w:color w:val="4F81BD" w:themeColor="accent1"/>
                      <w:sz w:val="24"/>
                      <w:szCs w:val="26"/>
                    </w:rPr>
                  </w:rPrChange>
                </w:rPr>
                <w:t>RiskSource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23" w:author="DuyNgo" w:date="2012-08-10T07:43:00Z"/>
                <w:rFonts w:eastAsia="Times New Roman" w:cstheme="minorHAnsi"/>
                <w:sz w:val="24"/>
                <w:szCs w:val="24"/>
                <w:rPrChange w:id="16224" w:author="DuyNgo" w:date="2012-08-10T08:15:00Z">
                  <w:rPr>
                    <w:ins w:id="16225" w:author="DuyNgo" w:date="2012-08-10T07:43:00Z"/>
                    <w:rFonts w:ascii="Times New Roman" w:eastAsia="Times New Roman" w:hAnsi="Times New Roman" w:cs="Tahoma"/>
                    <w:color w:val="000000"/>
                    <w:sz w:val="24"/>
                    <w:szCs w:val="20"/>
                  </w:rPr>
                </w:rPrChange>
              </w:rPr>
            </w:pPr>
            <w:ins w:id="16226" w:author="DuyNgo" w:date="2012-08-10T07:43:00Z">
              <w:r w:rsidRPr="00303364">
                <w:rPr>
                  <w:rFonts w:eastAsia="Times New Roman" w:cstheme="minorHAnsi"/>
                  <w:sz w:val="24"/>
                  <w:szCs w:val="24"/>
                  <w:rPrChange w:id="16227"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228" w:author="DuyNgo" w:date="2012-08-10T07:43:00Z"/>
                <w:rFonts w:eastAsia="Times New Roman" w:cstheme="minorHAnsi"/>
                <w:sz w:val="24"/>
                <w:szCs w:val="24"/>
                <w:rPrChange w:id="16229" w:author="DuyNgo" w:date="2012-08-10T08:15:00Z">
                  <w:rPr>
                    <w:ins w:id="16230" w:author="DuyNgo" w:date="2012-08-10T07:43:00Z"/>
                    <w:rFonts w:ascii="Times New Roman" w:eastAsia="Times New Roman" w:hAnsi="Times New Roman" w:cs="Tahoma"/>
                    <w:color w:val="000000"/>
                    <w:sz w:val="24"/>
                    <w:szCs w:val="20"/>
                  </w:rPr>
                </w:rPrChange>
              </w:rPr>
            </w:pPr>
            <w:ins w:id="16231" w:author="DuyNgo" w:date="2012-08-10T07:43:00Z">
              <w:r w:rsidRPr="00303364">
                <w:rPr>
                  <w:rStyle w:val="postbody"/>
                  <w:rFonts w:cstheme="minorHAnsi"/>
                  <w:sz w:val="24"/>
                  <w:szCs w:val="24"/>
                  <w:rPrChange w:id="16232" w:author="DuyNgo" w:date="2012-08-10T08:15:00Z">
                    <w:rPr>
                      <w:rStyle w:val="postbody"/>
                      <w:rFonts w:ascii="Times New Roman" w:eastAsiaTheme="majorEastAsia" w:hAnsi="Times New Roman" w:cstheme="majorBidi"/>
                      <w:b/>
                      <w:bCs/>
                      <w:color w:val="4F81BD" w:themeColor="accent1"/>
                      <w:sz w:val="24"/>
                      <w:szCs w:val="26"/>
                    </w:rPr>
                  </w:rPrChange>
                </w:rPr>
                <w:t>50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233" w:author="DuyNgo" w:date="2012-08-10T07:43:00Z"/>
                <w:rFonts w:eastAsia="Times New Roman" w:cstheme="minorHAnsi"/>
                <w:sz w:val="24"/>
                <w:szCs w:val="24"/>
                <w:rPrChange w:id="16234" w:author="DuyNgo" w:date="2012-08-10T08:15:00Z">
                  <w:rPr>
                    <w:ins w:id="1623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236" w:author="DuyNgo" w:date="2012-08-10T07:43:00Z"/>
                <w:rFonts w:eastAsia="Times New Roman" w:cstheme="minorHAnsi"/>
                <w:sz w:val="24"/>
                <w:szCs w:val="24"/>
                <w:rPrChange w:id="16237" w:author="DuyNgo" w:date="2012-08-10T08:15:00Z">
                  <w:rPr>
                    <w:ins w:id="1623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6239" w:author="DuyNgo" w:date="2012-08-10T07:43:00Z"/>
                <w:rFonts w:eastAsia="Times New Roman" w:cstheme="minorHAnsi"/>
                <w:sz w:val="24"/>
                <w:szCs w:val="24"/>
                <w:rPrChange w:id="16240" w:author="DuyNgo" w:date="2012-08-10T08:15:00Z">
                  <w:rPr>
                    <w:ins w:id="16241"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242" w:author="DuyNgo" w:date="2012-08-10T07:43:00Z"/>
                <w:rFonts w:eastAsia="Times New Roman" w:cstheme="minorHAnsi"/>
                <w:sz w:val="24"/>
                <w:szCs w:val="24"/>
                <w:rPrChange w:id="16243" w:author="DuyNgo" w:date="2012-08-10T08:15:00Z">
                  <w:rPr>
                    <w:ins w:id="16244" w:author="DuyNgo" w:date="2012-08-10T07:43:00Z"/>
                    <w:rFonts w:ascii="Times New Roman" w:eastAsia="Times New Roman" w:hAnsi="Times New Roman" w:cs="Tahoma"/>
                    <w:color w:val="000000"/>
                    <w:sz w:val="24"/>
                    <w:szCs w:val="20"/>
                  </w:rPr>
                </w:rPrChange>
              </w:rPr>
            </w:pPr>
            <w:ins w:id="16245" w:author="DuyNgo" w:date="2012-08-10T07:43:00Z">
              <w:r w:rsidRPr="00303364">
                <w:rPr>
                  <w:rFonts w:eastAsia="Times New Roman" w:cstheme="minorHAnsi"/>
                  <w:sz w:val="24"/>
                  <w:szCs w:val="24"/>
                  <w:rPrChange w:id="16246" w:author="DuyNgo" w:date="2012-08-10T08:15:00Z">
                    <w:rPr>
                      <w:rFonts w:ascii="Times New Roman" w:eastAsia="Times New Roman" w:hAnsi="Times New Roman" w:cstheme="majorBidi"/>
                      <w:b/>
                      <w:bCs/>
                      <w:color w:val="4F81BD" w:themeColor="accent1"/>
                      <w:sz w:val="24"/>
                      <w:szCs w:val="26"/>
                    </w:rPr>
                  </w:rPrChange>
                </w:rPr>
                <w:t>Source of risk</w:t>
              </w:r>
            </w:ins>
          </w:p>
        </w:tc>
      </w:tr>
      <w:tr w:rsidR="00771246" w:rsidRPr="00303364" w:rsidTr="00227BA2">
        <w:trPr>
          <w:gridAfter w:val="5"/>
          <w:wAfter w:w="19481" w:type="dxa"/>
          <w:trHeight w:val="255"/>
          <w:ins w:id="1624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248" w:author="DuyNgo" w:date="2012-08-10T07:43:00Z"/>
                <w:rFonts w:eastAsia="Times New Roman" w:cstheme="minorHAnsi"/>
                <w:sz w:val="24"/>
                <w:szCs w:val="24"/>
                <w:rPrChange w:id="16249" w:author="DuyNgo" w:date="2012-08-10T08:15:00Z">
                  <w:rPr>
                    <w:ins w:id="16250" w:author="DuyNgo" w:date="2012-08-10T07:43:00Z"/>
                    <w:rFonts w:ascii="Times New Roman" w:eastAsia="Times New Roman" w:hAnsi="Times New Roman" w:cs="Tahoma"/>
                    <w:color w:val="000000"/>
                    <w:sz w:val="24"/>
                    <w:szCs w:val="20"/>
                  </w:rPr>
                </w:rPrChange>
              </w:rPr>
            </w:pPr>
            <w:ins w:id="16251" w:author="DuyNgo" w:date="2012-08-10T07:43:00Z">
              <w:r w:rsidRPr="00303364">
                <w:rPr>
                  <w:rFonts w:eastAsia="Times New Roman" w:cstheme="minorHAnsi"/>
                  <w:sz w:val="24"/>
                  <w:szCs w:val="24"/>
                  <w:rPrChange w:id="16252"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53" w:author="DuyNgo" w:date="2012-08-10T07:43:00Z"/>
                <w:rFonts w:eastAsia="Times New Roman" w:cstheme="minorHAnsi"/>
                <w:sz w:val="24"/>
                <w:szCs w:val="24"/>
                <w:rPrChange w:id="16254" w:author="DuyNgo" w:date="2012-08-10T08:15:00Z">
                  <w:rPr>
                    <w:ins w:id="16255" w:author="DuyNgo" w:date="2012-08-10T07:43:00Z"/>
                    <w:rFonts w:ascii="Times New Roman" w:eastAsia="Times New Roman" w:hAnsi="Times New Roman" w:cs="Tahoma"/>
                    <w:color w:val="000000"/>
                    <w:sz w:val="24"/>
                    <w:szCs w:val="20"/>
                  </w:rPr>
                </w:rPrChange>
              </w:rPr>
            </w:pPr>
            <w:ins w:id="16256" w:author="DuyNgo" w:date="2012-08-10T07:43:00Z">
              <w:r w:rsidRPr="00303364">
                <w:rPr>
                  <w:rFonts w:eastAsia="Times New Roman" w:cstheme="minorHAnsi"/>
                  <w:sz w:val="24"/>
                  <w:szCs w:val="24"/>
                  <w:rPrChange w:id="16257"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58" w:author="DuyNgo" w:date="2012-08-10T07:43:00Z"/>
                <w:rFonts w:eastAsia="Times New Roman" w:cstheme="minorHAnsi"/>
                <w:sz w:val="24"/>
                <w:szCs w:val="24"/>
                <w:rPrChange w:id="16259" w:author="DuyNgo" w:date="2012-08-10T08:15:00Z">
                  <w:rPr>
                    <w:ins w:id="16260" w:author="DuyNgo" w:date="2012-08-10T07:43:00Z"/>
                    <w:rFonts w:ascii="Times New Roman" w:eastAsia="Times New Roman" w:hAnsi="Times New Roman" w:cs="Tahoma"/>
                    <w:color w:val="000000"/>
                    <w:sz w:val="24"/>
                    <w:szCs w:val="20"/>
                  </w:rPr>
                </w:rPrChange>
              </w:rPr>
            </w:pPr>
            <w:ins w:id="16261" w:author="DuyNgo" w:date="2012-08-10T07:43:00Z">
              <w:r w:rsidRPr="00303364">
                <w:rPr>
                  <w:rFonts w:eastAsia="Times New Roman" w:cstheme="minorHAnsi"/>
                  <w:sz w:val="24"/>
                  <w:szCs w:val="24"/>
                  <w:rPrChange w:id="16262"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263" w:author="DuyNgo" w:date="2012-08-10T07:43:00Z"/>
                <w:rFonts w:eastAsia="Times New Roman" w:cstheme="minorHAnsi"/>
                <w:sz w:val="24"/>
                <w:szCs w:val="24"/>
                <w:rPrChange w:id="16264" w:author="DuyNgo" w:date="2012-08-10T08:15:00Z">
                  <w:rPr>
                    <w:ins w:id="16265" w:author="DuyNgo" w:date="2012-08-10T07:43:00Z"/>
                    <w:rFonts w:ascii="Times New Roman" w:eastAsia="Times New Roman" w:hAnsi="Times New Roman" w:cs="Tahoma"/>
                    <w:color w:val="000000"/>
                    <w:sz w:val="24"/>
                    <w:szCs w:val="20"/>
                  </w:rPr>
                </w:rPrChange>
              </w:rPr>
            </w:pPr>
            <w:ins w:id="16266" w:author="DuyNgo" w:date="2012-08-10T07:43:00Z">
              <w:r w:rsidRPr="00303364">
                <w:rPr>
                  <w:rStyle w:val="postbody"/>
                  <w:rFonts w:cstheme="minorHAnsi"/>
                  <w:sz w:val="24"/>
                  <w:szCs w:val="24"/>
                  <w:rPrChange w:id="16267"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268" w:author="DuyNgo" w:date="2012-08-10T07:43:00Z"/>
                <w:rFonts w:eastAsia="Times New Roman" w:cstheme="minorHAnsi"/>
                <w:sz w:val="24"/>
                <w:szCs w:val="24"/>
                <w:rPrChange w:id="16269" w:author="DuyNgo" w:date="2012-08-10T08:15:00Z">
                  <w:rPr>
                    <w:ins w:id="1627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271" w:author="DuyNgo" w:date="2012-08-10T07:43:00Z"/>
                <w:rFonts w:eastAsia="Times New Roman" w:cstheme="minorHAnsi"/>
                <w:sz w:val="24"/>
                <w:szCs w:val="24"/>
                <w:rPrChange w:id="16272" w:author="DuyNgo" w:date="2012-08-10T08:15:00Z">
                  <w:rPr>
                    <w:ins w:id="1627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6274" w:author="DuyNgo" w:date="2012-08-10T07:43:00Z"/>
                <w:rFonts w:eastAsia="Times New Roman" w:cstheme="minorHAnsi"/>
                <w:sz w:val="24"/>
                <w:szCs w:val="24"/>
                <w:rPrChange w:id="16275" w:author="DuyNgo" w:date="2012-08-10T08:15:00Z">
                  <w:rPr>
                    <w:ins w:id="16276"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277" w:author="DuyNgo" w:date="2012-08-10T07:43:00Z"/>
                <w:rFonts w:eastAsia="Times New Roman" w:cstheme="minorHAnsi"/>
                <w:sz w:val="24"/>
                <w:szCs w:val="24"/>
                <w:rPrChange w:id="16278" w:author="DuyNgo" w:date="2012-08-10T08:15:00Z">
                  <w:rPr>
                    <w:ins w:id="16279" w:author="DuyNgo" w:date="2012-08-10T07:43:00Z"/>
                    <w:rFonts w:ascii="Times New Roman" w:eastAsia="Times New Roman" w:hAnsi="Times New Roman" w:cs="Tahoma"/>
                    <w:color w:val="000000"/>
                    <w:sz w:val="24"/>
                    <w:szCs w:val="20"/>
                  </w:rPr>
                </w:rPrChange>
              </w:rPr>
            </w:pPr>
            <w:ins w:id="16280" w:author="DuyNgo" w:date="2012-08-10T07:43:00Z">
              <w:r w:rsidRPr="00303364">
                <w:rPr>
                  <w:rFonts w:eastAsia="Times New Roman" w:cstheme="minorHAnsi"/>
                  <w:sz w:val="24"/>
                  <w:szCs w:val="24"/>
                  <w:rPrChange w:id="16281" w:author="DuyNgo" w:date="2012-08-10T08:15:00Z">
                    <w:rPr>
                      <w:rFonts w:ascii="Times New Roman" w:eastAsia="Times New Roman" w:hAnsi="Times New Roman" w:cstheme="majorBidi"/>
                      <w:b/>
                      <w:bCs/>
                      <w:color w:val="4F81BD" w:themeColor="accent1"/>
                      <w:sz w:val="24"/>
                      <w:szCs w:val="26"/>
                    </w:rPr>
                  </w:rPrChange>
                </w:rPr>
                <w:t>Description of risk</w:t>
              </w:r>
            </w:ins>
          </w:p>
        </w:tc>
      </w:tr>
      <w:tr w:rsidR="00771246" w:rsidRPr="00303364" w:rsidTr="00227BA2">
        <w:trPr>
          <w:trHeight w:val="255"/>
          <w:ins w:id="1628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6283" w:author="DuyNgo" w:date="2012-08-10T07:43:00Z"/>
                <w:rFonts w:eastAsia="Times New Roman" w:cstheme="minorHAnsi"/>
                <w:sz w:val="24"/>
                <w:szCs w:val="24"/>
                <w:rPrChange w:id="16284" w:author="DuyNgo" w:date="2012-08-10T08:15:00Z">
                  <w:rPr>
                    <w:ins w:id="16285" w:author="DuyNgo" w:date="2012-08-10T07:43:00Z"/>
                    <w:rFonts w:ascii="Times New Roman" w:eastAsia="Times New Roman" w:hAnsi="Times New Roman" w:cs="Tahoma"/>
                    <w:color w:val="000000"/>
                    <w:sz w:val="24"/>
                    <w:szCs w:val="20"/>
                  </w:rPr>
                </w:rPrChange>
              </w:rPr>
            </w:pPr>
            <w:ins w:id="16286" w:author="DuyNgo" w:date="2012-08-10T07:43:00Z">
              <w:r w:rsidRPr="00303364">
                <w:rPr>
                  <w:rFonts w:eastAsia="Times New Roman" w:cstheme="minorHAnsi"/>
                  <w:sz w:val="24"/>
                  <w:szCs w:val="24"/>
                  <w:rPrChange w:id="16287"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88" w:author="DuyNgo" w:date="2012-08-10T07:43:00Z"/>
                <w:rFonts w:eastAsia="Times New Roman" w:cstheme="minorHAnsi"/>
                <w:sz w:val="24"/>
                <w:szCs w:val="24"/>
                <w:rPrChange w:id="16289" w:author="DuyNgo" w:date="2012-08-10T08:15:00Z">
                  <w:rPr>
                    <w:ins w:id="16290" w:author="DuyNgo" w:date="2012-08-10T07:43:00Z"/>
                    <w:rFonts w:ascii="Times New Roman" w:eastAsia="Times New Roman" w:hAnsi="Times New Roman" w:cs="Tahoma"/>
                    <w:color w:val="000000"/>
                    <w:sz w:val="24"/>
                    <w:szCs w:val="20"/>
                  </w:rPr>
                </w:rPrChange>
              </w:rPr>
            </w:pPr>
            <w:ins w:id="16291" w:author="DuyNgo" w:date="2012-08-10T07:43:00Z">
              <w:r w:rsidRPr="00303364">
                <w:rPr>
                  <w:rFonts w:eastAsia="Times New Roman" w:cstheme="minorHAnsi"/>
                  <w:sz w:val="24"/>
                  <w:szCs w:val="24"/>
                  <w:rPrChange w:id="16292" w:author="DuyNgo" w:date="2012-08-10T08:15:00Z">
                    <w:rPr>
                      <w:rFonts w:ascii="Times New Roman" w:eastAsia="Times New Roman" w:hAnsi="Times New Roman" w:cstheme="majorBidi"/>
                      <w:b/>
                      <w:bCs/>
                      <w:color w:val="4F81BD" w:themeColor="accent1"/>
                      <w:sz w:val="24"/>
                      <w:szCs w:val="26"/>
                    </w:rPr>
                  </w:rPrChange>
                </w:rPr>
                <w:t>Probability</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6293" w:author="DuyNgo" w:date="2012-08-10T07:43:00Z"/>
                <w:rFonts w:eastAsia="Times New Roman" w:cstheme="minorHAnsi"/>
                <w:sz w:val="24"/>
                <w:szCs w:val="24"/>
                <w:rPrChange w:id="16294" w:author="DuyNgo" w:date="2012-08-10T08:15:00Z">
                  <w:rPr>
                    <w:ins w:id="16295" w:author="DuyNgo" w:date="2012-08-10T07:43:00Z"/>
                    <w:rFonts w:ascii="Times New Roman" w:eastAsia="Times New Roman" w:hAnsi="Times New Roman" w:cs="Tahoma"/>
                    <w:color w:val="000000"/>
                    <w:sz w:val="24"/>
                    <w:szCs w:val="20"/>
                  </w:rPr>
                </w:rPrChange>
              </w:rPr>
            </w:pPr>
            <w:ins w:id="16296" w:author="DuyNgo" w:date="2012-08-10T07:43:00Z">
              <w:r w:rsidRPr="00303364">
                <w:rPr>
                  <w:rFonts w:eastAsia="Times New Roman" w:cstheme="minorHAnsi"/>
                  <w:sz w:val="24"/>
                  <w:szCs w:val="24"/>
                  <w:rPrChange w:id="16297"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298" w:author="DuyNgo" w:date="2012-08-10T07:43:00Z"/>
                <w:rFonts w:eastAsia="Times New Roman" w:cstheme="minorHAnsi"/>
                <w:sz w:val="24"/>
                <w:szCs w:val="24"/>
                <w:rPrChange w:id="16299" w:author="DuyNgo" w:date="2012-08-10T08:15:00Z">
                  <w:rPr>
                    <w:ins w:id="16300"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301" w:author="DuyNgo" w:date="2012-08-10T07:43:00Z"/>
                <w:rFonts w:eastAsia="Times New Roman" w:cstheme="minorHAnsi"/>
                <w:sz w:val="24"/>
                <w:szCs w:val="24"/>
                <w:rPrChange w:id="16302" w:author="DuyNgo" w:date="2012-08-10T08:15:00Z">
                  <w:rPr>
                    <w:ins w:id="16303"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304" w:author="DuyNgo" w:date="2012-08-10T07:43:00Z"/>
                <w:rFonts w:eastAsia="Times New Roman" w:cstheme="minorHAnsi"/>
                <w:sz w:val="24"/>
                <w:szCs w:val="24"/>
                <w:rPrChange w:id="16305" w:author="DuyNgo" w:date="2012-08-10T08:15:00Z">
                  <w:rPr>
                    <w:ins w:id="1630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307" w:author="DuyNgo" w:date="2012-08-10T07:43:00Z"/>
                <w:rFonts w:eastAsia="Times New Roman" w:cstheme="minorHAnsi"/>
                <w:sz w:val="24"/>
                <w:szCs w:val="24"/>
                <w:rPrChange w:id="16308" w:author="DuyNgo" w:date="2012-08-10T08:15:00Z">
                  <w:rPr>
                    <w:ins w:id="16309"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310" w:author="DuyNgo" w:date="2012-08-10T07:43:00Z"/>
                <w:rFonts w:eastAsia="Times New Roman" w:cstheme="minorHAnsi"/>
                <w:sz w:val="24"/>
                <w:szCs w:val="24"/>
                <w:rPrChange w:id="16311" w:author="DuyNgo" w:date="2012-08-10T08:15:00Z">
                  <w:rPr>
                    <w:ins w:id="16312" w:author="DuyNgo" w:date="2012-08-10T07:43:00Z"/>
                    <w:rFonts w:ascii="Times New Roman" w:eastAsia="Times New Roman" w:hAnsi="Times New Roman" w:cs="Tahoma"/>
                    <w:color w:val="000000"/>
                    <w:sz w:val="24"/>
                    <w:szCs w:val="20"/>
                  </w:rPr>
                </w:rPrChange>
              </w:rPr>
            </w:pPr>
            <w:ins w:id="16313" w:author="DuyNgo" w:date="2012-08-10T07:43:00Z">
              <w:r w:rsidRPr="00303364">
                <w:rPr>
                  <w:rFonts w:eastAsia="Times New Roman" w:cstheme="minorHAnsi"/>
                  <w:sz w:val="24"/>
                  <w:szCs w:val="24"/>
                  <w:rPrChange w:id="16314" w:author="DuyNgo" w:date="2012-08-10T08:15:00Z">
                    <w:rPr>
                      <w:rFonts w:ascii="Times New Roman" w:eastAsia="Times New Roman" w:hAnsi="Times New Roman" w:cstheme="majorBidi"/>
                      <w:b/>
                      <w:bCs/>
                      <w:color w:val="4F81BD" w:themeColor="accent1"/>
                      <w:sz w:val="24"/>
                      <w:szCs w:val="26"/>
                    </w:rPr>
                  </w:rPrChange>
                </w:rPr>
                <w:t>Probability of risk</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6315" w:author="DuyNgo" w:date="2012-08-10T07:43:00Z"/>
                <w:rFonts w:eastAsia="Times New Roman" w:cstheme="minorHAnsi"/>
                <w:sz w:val="24"/>
                <w:szCs w:val="24"/>
                <w:rPrChange w:id="16316" w:author="DuyNgo" w:date="2012-08-10T08:15:00Z">
                  <w:rPr>
                    <w:ins w:id="16317" w:author="DuyNgo" w:date="2012-08-10T07:43:00Z"/>
                    <w:rFonts w:ascii="Times New Roman" w:eastAsia="Times New Roman" w:hAnsi="Times New Roman" w:cs="Tahoma"/>
                    <w:color w:val="000000"/>
                    <w:sz w:val="24"/>
                    <w:szCs w:val="20"/>
                  </w:rPr>
                </w:rPrChange>
              </w:rPr>
            </w:pPr>
            <w:ins w:id="16318" w:author="DuyNgo" w:date="2012-08-10T07:43:00Z">
              <w:r w:rsidRPr="00303364">
                <w:rPr>
                  <w:rFonts w:eastAsia="Times New Roman" w:cstheme="minorHAnsi"/>
                  <w:sz w:val="24"/>
                  <w:szCs w:val="24"/>
                  <w:rPrChange w:id="16319"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6320" w:author="DuyNgo" w:date="2012-08-10T07:43:00Z"/>
                <w:rFonts w:eastAsia="Times New Roman" w:cstheme="minorHAnsi"/>
                <w:sz w:val="24"/>
                <w:szCs w:val="24"/>
                <w:rPrChange w:id="16321" w:author="DuyNgo" w:date="2012-08-10T08:15:00Z">
                  <w:rPr>
                    <w:ins w:id="16322"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323" w:author="DuyNgo" w:date="2012-08-10T07:43:00Z"/>
                <w:rFonts w:eastAsia="Times New Roman" w:cstheme="minorHAnsi"/>
                <w:sz w:val="24"/>
                <w:szCs w:val="24"/>
                <w:rPrChange w:id="16324" w:author="DuyNgo" w:date="2012-08-10T08:15:00Z">
                  <w:rPr>
                    <w:ins w:id="1632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326" w:author="DuyNgo" w:date="2012-08-10T07:43:00Z"/>
                <w:rFonts w:eastAsia="Times New Roman" w:cstheme="minorHAnsi"/>
                <w:sz w:val="24"/>
                <w:szCs w:val="24"/>
                <w:rPrChange w:id="16327" w:author="DuyNgo" w:date="2012-08-10T08:15:00Z">
                  <w:rPr>
                    <w:ins w:id="1632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329" w:author="DuyNgo" w:date="2012-08-10T07:43:00Z"/>
                <w:rFonts w:eastAsia="Times New Roman" w:cstheme="minorHAnsi"/>
                <w:sz w:val="24"/>
                <w:szCs w:val="24"/>
                <w:rPrChange w:id="16330" w:author="DuyNgo" w:date="2012-08-10T08:15:00Z">
                  <w:rPr>
                    <w:ins w:id="16331" w:author="DuyNgo" w:date="2012-08-10T07:43:00Z"/>
                    <w:rFonts w:ascii="Times New Roman" w:eastAsia="Times New Roman" w:hAnsi="Times New Roman"/>
                    <w:sz w:val="24"/>
                  </w:rPr>
                </w:rPrChange>
              </w:rPr>
            </w:pPr>
          </w:p>
        </w:tc>
      </w:tr>
      <w:tr w:rsidR="00771246" w:rsidRPr="00303364" w:rsidTr="00227BA2">
        <w:trPr>
          <w:trHeight w:val="255"/>
          <w:ins w:id="1633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6333" w:author="DuyNgo" w:date="2012-08-10T07:43:00Z"/>
                <w:rFonts w:eastAsia="Times New Roman" w:cstheme="minorHAnsi"/>
                <w:sz w:val="24"/>
                <w:szCs w:val="24"/>
                <w:rPrChange w:id="16334" w:author="DuyNgo" w:date="2012-08-10T08:15:00Z">
                  <w:rPr>
                    <w:ins w:id="16335" w:author="DuyNgo" w:date="2012-08-10T07:43:00Z"/>
                    <w:rFonts w:ascii="Times New Roman" w:eastAsia="Times New Roman" w:hAnsi="Times New Roman"/>
                    <w:sz w:val="24"/>
                  </w:rPr>
                </w:rPrChange>
              </w:rPr>
            </w:pPr>
            <w:ins w:id="16336" w:author="DuyNgo" w:date="2012-08-10T07:43:00Z">
              <w:r w:rsidRPr="00303364">
                <w:rPr>
                  <w:rFonts w:eastAsia="Times New Roman" w:cstheme="minorHAnsi"/>
                  <w:sz w:val="24"/>
                  <w:szCs w:val="24"/>
                  <w:rPrChange w:id="16337"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338" w:author="DuyNgo" w:date="2012-08-10T07:43:00Z"/>
                <w:rFonts w:eastAsia="Times New Roman" w:cstheme="minorHAnsi"/>
                <w:sz w:val="24"/>
                <w:szCs w:val="24"/>
                <w:rPrChange w:id="16339" w:author="DuyNgo" w:date="2012-08-10T08:15:00Z">
                  <w:rPr>
                    <w:ins w:id="16340" w:author="DuyNgo" w:date="2012-08-10T07:43:00Z"/>
                    <w:rFonts w:ascii="Times New Roman" w:eastAsia="Times New Roman" w:hAnsi="Times New Roman" w:cs="Tahoma"/>
                    <w:color w:val="000000"/>
                    <w:sz w:val="24"/>
                    <w:szCs w:val="20"/>
                  </w:rPr>
                </w:rPrChange>
              </w:rPr>
            </w:pPr>
            <w:proofErr w:type="spellStart"/>
            <w:ins w:id="16341" w:author="DuyNgo" w:date="2012-08-10T07:43:00Z">
              <w:r w:rsidRPr="00303364">
                <w:rPr>
                  <w:rFonts w:eastAsia="Times New Roman" w:cstheme="minorHAnsi"/>
                  <w:sz w:val="24"/>
                  <w:szCs w:val="24"/>
                  <w:rPrChange w:id="16342" w:author="DuyNgo" w:date="2012-08-10T08:15:00Z">
                    <w:rPr>
                      <w:rFonts w:ascii="Times New Roman" w:eastAsia="Times New Roman" w:hAnsi="Times New Roman" w:cstheme="majorBidi"/>
                      <w:b/>
                      <w:bCs/>
                      <w:color w:val="4F81BD" w:themeColor="accent1"/>
                      <w:sz w:val="24"/>
                      <w:szCs w:val="26"/>
                    </w:rPr>
                  </w:rPrChange>
                </w:rPr>
                <w:t>EstimatedImpact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343" w:author="DuyNgo" w:date="2012-08-10T07:43:00Z"/>
                <w:rFonts w:eastAsia="Times New Roman" w:cstheme="minorHAnsi"/>
                <w:sz w:val="24"/>
                <w:szCs w:val="24"/>
                <w:rPrChange w:id="16344" w:author="DuyNgo" w:date="2012-08-10T08:15:00Z">
                  <w:rPr>
                    <w:ins w:id="16345" w:author="DuyNgo" w:date="2012-08-10T07:43:00Z"/>
                    <w:rFonts w:ascii="Times New Roman" w:eastAsia="Times New Roman" w:hAnsi="Times New Roman" w:cs="Tahoma"/>
                    <w:color w:val="000000"/>
                    <w:sz w:val="24"/>
                    <w:szCs w:val="20"/>
                  </w:rPr>
                </w:rPrChange>
              </w:rPr>
            </w:pPr>
            <w:ins w:id="16346" w:author="DuyNgo" w:date="2012-08-10T07:43:00Z">
              <w:r w:rsidRPr="00303364">
                <w:rPr>
                  <w:rFonts w:eastAsia="Times New Roman" w:cstheme="minorHAnsi"/>
                  <w:sz w:val="24"/>
                  <w:szCs w:val="24"/>
                  <w:rPrChange w:id="16347"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348" w:author="DuyNgo" w:date="2012-08-10T07:43:00Z"/>
                <w:rFonts w:eastAsia="Times New Roman" w:cstheme="minorHAnsi"/>
                <w:sz w:val="24"/>
                <w:szCs w:val="24"/>
                <w:rPrChange w:id="16349" w:author="DuyNgo" w:date="2012-08-10T08:15:00Z">
                  <w:rPr>
                    <w:ins w:id="16350" w:author="DuyNgo" w:date="2012-08-10T07:43:00Z"/>
                    <w:rFonts w:ascii="Times New Roman" w:eastAsia="Times New Roman" w:hAnsi="Times New Roman" w:cs="Tahoma"/>
                    <w:color w:val="000000"/>
                    <w:sz w:val="24"/>
                    <w:szCs w:val="20"/>
                  </w:rPr>
                </w:rPrChange>
              </w:rPr>
            </w:pPr>
            <w:ins w:id="16351" w:author="DuyNgo" w:date="2012-08-10T07:43:00Z">
              <w:r w:rsidRPr="00303364">
                <w:rPr>
                  <w:rFonts w:eastAsia="Times New Roman" w:cstheme="minorHAnsi"/>
                  <w:sz w:val="24"/>
                  <w:szCs w:val="24"/>
                  <w:rPrChange w:id="16352"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353" w:author="DuyNgo" w:date="2012-08-10T07:43:00Z"/>
                <w:rFonts w:eastAsia="Times New Roman" w:cstheme="minorHAnsi"/>
                <w:sz w:val="24"/>
                <w:szCs w:val="24"/>
                <w:rPrChange w:id="16354" w:author="DuyNgo" w:date="2012-08-10T08:15:00Z">
                  <w:rPr>
                    <w:ins w:id="16355"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356" w:author="DuyNgo" w:date="2012-08-10T07:43:00Z"/>
                <w:rFonts w:eastAsia="Times New Roman" w:cstheme="minorHAnsi"/>
                <w:sz w:val="24"/>
                <w:szCs w:val="24"/>
                <w:rPrChange w:id="16357" w:author="DuyNgo" w:date="2012-08-10T08:15:00Z">
                  <w:rPr>
                    <w:ins w:id="1635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359" w:author="DuyNgo" w:date="2012-08-10T07:43:00Z"/>
                <w:rFonts w:eastAsia="Times New Roman" w:cstheme="minorHAnsi"/>
                <w:sz w:val="24"/>
                <w:szCs w:val="24"/>
                <w:rPrChange w:id="16360" w:author="DuyNgo" w:date="2012-08-10T08:15:00Z">
                  <w:rPr>
                    <w:ins w:id="16361"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362" w:author="DuyNgo" w:date="2012-08-10T07:43:00Z"/>
                <w:rFonts w:eastAsia="Times New Roman" w:cstheme="minorHAnsi"/>
                <w:sz w:val="24"/>
                <w:szCs w:val="24"/>
                <w:rPrChange w:id="16363" w:author="DuyNgo" w:date="2012-08-10T08:15:00Z">
                  <w:rPr>
                    <w:ins w:id="16364" w:author="DuyNgo" w:date="2012-08-10T07:43:00Z"/>
                    <w:rFonts w:ascii="Times New Roman" w:eastAsia="Times New Roman" w:hAnsi="Times New Roman" w:cs="Tahoma"/>
                    <w:color w:val="000000"/>
                    <w:sz w:val="24"/>
                    <w:szCs w:val="20"/>
                  </w:rPr>
                </w:rPrChange>
              </w:rPr>
            </w:pPr>
            <w:ins w:id="16365" w:author="DuyNgo" w:date="2012-08-10T07:43:00Z">
              <w:r w:rsidRPr="00303364">
                <w:rPr>
                  <w:rFonts w:eastAsia="Times New Roman" w:cstheme="minorHAnsi"/>
                  <w:sz w:val="24"/>
                  <w:szCs w:val="24"/>
                  <w:rPrChange w:id="16366" w:author="DuyNgo" w:date="2012-08-10T08:15:00Z">
                    <w:rPr>
                      <w:rFonts w:ascii="Times New Roman" w:eastAsia="Times New Roman" w:hAnsi="Times New Roman" w:cstheme="majorBidi"/>
                      <w:b/>
                      <w:bCs/>
                      <w:color w:val="4F81BD" w:themeColor="accent1"/>
                      <w:sz w:val="24"/>
                      <w:szCs w:val="26"/>
                    </w:rPr>
                  </w:rPrChange>
                </w:rPr>
                <w:t>Estimated impact of risk</w:t>
              </w:r>
            </w:ins>
          </w:p>
        </w:tc>
        <w:tc>
          <w:tcPr>
            <w:tcW w:w="4302" w:type="dxa"/>
            <w:vAlign w:val="bottom"/>
          </w:tcPr>
          <w:p w:rsidR="00771246" w:rsidRPr="00303364" w:rsidRDefault="00771246" w:rsidP="00227BA2">
            <w:pPr>
              <w:spacing w:line="240" w:lineRule="auto"/>
              <w:jc w:val="right"/>
              <w:rPr>
                <w:ins w:id="16367" w:author="DuyNgo" w:date="2012-08-10T07:43:00Z"/>
                <w:rFonts w:eastAsia="Times New Roman" w:cstheme="minorHAnsi"/>
                <w:sz w:val="24"/>
                <w:szCs w:val="24"/>
                <w:rPrChange w:id="16368" w:author="DuyNgo" w:date="2012-08-10T08:15:00Z">
                  <w:rPr>
                    <w:ins w:id="16369"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370" w:author="DuyNgo" w:date="2012-08-10T07:43:00Z"/>
                <w:rFonts w:eastAsia="Times New Roman" w:cstheme="minorHAnsi"/>
                <w:sz w:val="24"/>
                <w:szCs w:val="24"/>
                <w:rPrChange w:id="16371" w:author="DuyNgo" w:date="2012-08-10T08:15:00Z">
                  <w:rPr>
                    <w:ins w:id="16372"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373" w:author="DuyNgo" w:date="2012-08-10T07:43:00Z"/>
                <w:rFonts w:eastAsia="Times New Roman" w:cstheme="minorHAnsi"/>
                <w:sz w:val="24"/>
                <w:szCs w:val="24"/>
                <w:rPrChange w:id="16374" w:author="DuyNgo" w:date="2012-08-10T08:15:00Z">
                  <w:rPr>
                    <w:ins w:id="1637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376" w:author="DuyNgo" w:date="2012-08-10T07:43:00Z"/>
                <w:rFonts w:eastAsia="Times New Roman" w:cstheme="minorHAnsi"/>
                <w:sz w:val="24"/>
                <w:szCs w:val="24"/>
                <w:rPrChange w:id="16377" w:author="DuyNgo" w:date="2012-08-10T08:15:00Z">
                  <w:rPr>
                    <w:ins w:id="1637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379" w:author="DuyNgo" w:date="2012-08-10T07:43:00Z"/>
                <w:rFonts w:eastAsia="Times New Roman" w:cstheme="minorHAnsi"/>
                <w:sz w:val="24"/>
                <w:szCs w:val="24"/>
                <w:rPrChange w:id="16380" w:author="DuyNgo" w:date="2012-08-10T08:15:00Z">
                  <w:rPr>
                    <w:ins w:id="16381" w:author="DuyNgo" w:date="2012-08-10T07:43:00Z"/>
                    <w:rFonts w:ascii="Times New Roman" w:eastAsia="Times New Roman" w:hAnsi="Times New Roman"/>
                    <w:sz w:val="24"/>
                  </w:rPr>
                </w:rPrChange>
              </w:rPr>
            </w:pPr>
          </w:p>
        </w:tc>
      </w:tr>
      <w:tr w:rsidR="00771246" w:rsidRPr="00303364" w:rsidTr="00227BA2">
        <w:trPr>
          <w:trHeight w:val="255"/>
          <w:ins w:id="1638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383" w:author="DuyNgo" w:date="2012-08-10T07:43:00Z"/>
                <w:rFonts w:eastAsia="Times New Roman" w:cstheme="minorHAnsi"/>
                <w:sz w:val="24"/>
                <w:szCs w:val="24"/>
                <w:rPrChange w:id="16384" w:author="DuyNgo" w:date="2012-08-10T08:15:00Z">
                  <w:rPr>
                    <w:ins w:id="16385" w:author="DuyNgo" w:date="2012-08-10T07:43:00Z"/>
                    <w:rFonts w:ascii="Times New Roman" w:eastAsia="Times New Roman" w:hAnsi="Times New Roman" w:cs="Tahoma"/>
                    <w:color w:val="000000"/>
                    <w:sz w:val="24"/>
                    <w:szCs w:val="20"/>
                  </w:rPr>
                </w:rPrChange>
              </w:rPr>
            </w:pPr>
            <w:ins w:id="16386" w:author="DuyNgo" w:date="2012-08-10T07:43:00Z">
              <w:r w:rsidRPr="00303364">
                <w:rPr>
                  <w:rFonts w:eastAsia="Times New Roman" w:cstheme="minorHAnsi"/>
                  <w:sz w:val="24"/>
                  <w:szCs w:val="24"/>
                  <w:rPrChange w:id="16387"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388" w:author="DuyNgo" w:date="2012-08-10T07:43:00Z"/>
                <w:rFonts w:eastAsia="Times New Roman" w:cstheme="minorHAnsi"/>
                <w:sz w:val="24"/>
                <w:szCs w:val="24"/>
                <w:rPrChange w:id="16389" w:author="DuyNgo" w:date="2012-08-10T08:15:00Z">
                  <w:rPr>
                    <w:ins w:id="16390" w:author="DuyNgo" w:date="2012-08-10T07:43:00Z"/>
                    <w:rFonts w:ascii="Times New Roman" w:eastAsia="Times New Roman" w:hAnsi="Times New Roman" w:cs="Tahoma"/>
                    <w:color w:val="000000"/>
                    <w:sz w:val="24"/>
                    <w:szCs w:val="20"/>
                  </w:rPr>
                </w:rPrChange>
              </w:rPr>
            </w:pPr>
            <w:proofErr w:type="spellStart"/>
            <w:ins w:id="16391" w:author="DuyNgo" w:date="2012-08-10T07:43:00Z">
              <w:r w:rsidRPr="00303364">
                <w:rPr>
                  <w:rFonts w:eastAsia="Times New Roman" w:cstheme="minorHAnsi"/>
                  <w:sz w:val="24"/>
                  <w:szCs w:val="24"/>
                  <w:rPrChange w:id="16392" w:author="DuyNgo" w:date="2012-08-10T08:15:00Z">
                    <w:rPr>
                      <w:rFonts w:ascii="Times New Roman" w:eastAsia="Times New Roman" w:hAnsi="Times New Roman" w:cstheme="majorBidi"/>
                      <w:b/>
                      <w:bCs/>
                      <w:color w:val="4F81BD" w:themeColor="accent1"/>
                      <w:sz w:val="24"/>
                      <w:szCs w:val="26"/>
                    </w:rPr>
                  </w:rPrChange>
                </w:rPr>
                <w:t>TotalImpact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393" w:author="DuyNgo" w:date="2012-08-10T07:43:00Z"/>
                <w:rFonts w:eastAsia="Times New Roman" w:cstheme="minorHAnsi"/>
                <w:sz w:val="24"/>
                <w:szCs w:val="24"/>
                <w:rPrChange w:id="16394" w:author="DuyNgo" w:date="2012-08-10T08:15:00Z">
                  <w:rPr>
                    <w:ins w:id="16395" w:author="DuyNgo" w:date="2012-08-10T07:43:00Z"/>
                    <w:rFonts w:ascii="Times New Roman" w:eastAsia="Times New Roman" w:hAnsi="Times New Roman" w:cs="Tahoma"/>
                    <w:color w:val="000000"/>
                    <w:sz w:val="24"/>
                    <w:szCs w:val="20"/>
                  </w:rPr>
                </w:rPrChange>
              </w:rPr>
            </w:pPr>
            <w:ins w:id="16396" w:author="DuyNgo" w:date="2012-08-10T07:43:00Z">
              <w:r w:rsidRPr="00303364">
                <w:rPr>
                  <w:rFonts w:eastAsia="Times New Roman" w:cstheme="minorHAnsi"/>
                  <w:sz w:val="24"/>
                  <w:szCs w:val="24"/>
                  <w:rPrChange w:id="16397"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398" w:author="DuyNgo" w:date="2012-08-10T07:43:00Z"/>
                <w:rFonts w:eastAsia="Times New Roman" w:cstheme="minorHAnsi"/>
                <w:sz w:val="24"/>
                <w:szCs w:val="24"/>
                <w:rPrChange w:id="16399" w:author="DuyNgo" w:date="2012-08-10T08:15:00Z">
                  <w:rPr>
                    <w:ins w:id="16400"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401" w:author="DuyNgo" w:date="2012-08-10T07:43:00Z"/>
                <w:rFonts w:eastAsia="Times New Roman" w:cstheme="minorHAnsi"/>
                <w:sz w:val="24"/>
                <w:szCs w:val="24"/>
                <w:rPrChange w:id="16402" w:author="DuyNgo" w:date="2012-08-10T08:15:00Z">
                  <w:rPr>
                    <w:ins w:id="16403" w:author="DuyNgo" w:date="2012-08-10T07:43:00Z"/>
                    <w:rFonts w:ascii="Times New Roman" w:eastAsia="Times New Roman" w:hAnsi="Times New Roman" w:cs="Tahoma"/>
                    <w:color w:val="000000"/>
                    <w:sz w:val="24"/>
                    <w:szCs w:val="20"/>
                  </w:rPr>
                </w:rPrChange>
              </w:rPr>
            </w:pPr>
            <w:ins w:id="16404" w:author="DuyNgo" w:date="2012-08-10T07:43:00Z">
              <w:r w:rsidRPr="00303364">
                <w:rPr>
                  <w:rFonts w:eastAsia="Times New Roman" w:cstheme="minorHAnsi"/>
                  <w:sz w:val="24"/>
                  <w:szCs w:val="24"/>
                  <w:rPrChange w:id="16405"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406" w:author="DuyNgo" w:date="2012-08-10T07:43:00Z"/>
                <w:rFonts w:eastAsia="Times New Roman" w:cstheme="minorHAnsi"/>
                <w:sz w:val="24"/>
                <w:szCs w:val="24"/>
                <w:rPrChange w:id="16407" w:author="DuyNgo" w:date="2012-08-10T08:15:00Z">
                  <w:rPr>
                    <w:ins w:id="1640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409" w:author="DuyNgo" w:date="2012-08-10T07:43:00Z"/>
                <w:rFonts w:eastAsia="Times New Roman" w:cstheme="minorHAnsi"/>
                <w:sz w:val="24"/>
                <w:szCs w:val="24"/>
                <w:rPrChange w:id="16410" w:author="DuyNgo" w:date="2012-08-10T08:15:00Z">
                  <w:rPr>
                    <w:ins w:id="16411"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412" w:author="DuyNgo" w:date="2012-08-10T07:43:00Z"/>
                <w:rFonts w:eastAsia="Times New Roman" w:cstheme="minorHAnsi"/>
                <w:sz w:val="24"/>
                <w:szCs w:val="24"/>
                <w:rPrChange w:id="16413" w:author="DuyNgo" w:date="2012-08-10T08:15:00Z">
                  <w:rPr>
                    <w:ins w:id="16414" w:author="DuyNgo" w:date="2012-08-10T07:43:00Z"/>
                    <w:rFonts w:ascii="Times New Roman" w:eastAsia="Times New Roman" w:hAnsi="Times New Roman" w:cs="Tahoma"/>
                    <w:color w:val="000000"/>
                    <w:sz w:val="24"/>
                    <w:szCs w:val="20"/>
                  </w:rPr>
                </w:rPrChange>
              </w:rPr>
            </w:pPr>
            <w:ins w:id="16415" w:author="DuyNgo" w:date="2012-08-10T07:43:00Z">
              <w:r w:rsidRPr="00303364">
                <w:rPr>
                  <w:rFonts w:eastAsia="Times New Roman" w:cstheme="minorHAnsi"/>
                  <w:sz w:val="24"/>
                  <w:szCs w:val="24"/>
                  <w:rPrChange w:id="16416" w:author="DuyNgo" w:date="2012-08-10T08:15:00Z">
                    <w:rPr>
                      <w:rFonts w:ascii="Times New Roman" w:eastAsia="Times New Roman" w:hAnsi="Times New Roman" w:cstheme="majorBidi"/>
                      <w:b/>
                      <w:bCs/>
                      <w:color w:val="4F81BD" w:themeColor="accent1"/>
                      <w:sz w:val="24"/>
                      <w:szCs w:val="26"/>
                    </w:rPr>
                  </w:rPrChange>
                </w:rPr>
                <w:t>Total Impact of risk</w:t>
              </w:r>
            </w:ins>
          </w:p>
        </w:tc>
        <w:tc>
          <w:tcPr>
            <w:tcW w:w="4302" w:type="dxa"/>
            <w:vAlign w:val="bottom"/>
          </w:tcPr>
          <w:p w:rsidR="00771246" w:rsidRPr="00303364" w:rsidRDefault="00771246" w:rsidP="00227BA2">
            <w:pPr>
              <w:spacing w:line="240" w:lineRule="auto"/>
              <w:jc w:val="right"/>
              <w:rPr>
                <w:ins w:id="16417" w:author="DuyNgo" w:date="2012-08-10T07:43:00Z"/>
                <w:rFonts w:eastAsia="Times New Roman" w:cstheme="minorHAnsi"/>
                <w:sz w:val="24"/>
                <w:szCs w:val="24"/>
                <w:rPrChange w:id="16418" w:author="DuyNgo" w:date="2012-08-10T08:15:00Z">
                  <w:rPr>
                    <w:ins w:id="16419"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420" w:author="DuyNgo" w:date="2012-08-10T07:43:00Z"/>
                <w:rFonts w:eastAsia="Times New Roman" w:cstheme="minorHAnsi"/>
                <w:sz w:val="24"/>
                <w:szCs w:val="24"/>
                <w:rPrChange w:id="16421" w:author="DuyNgo" w:date="2012-08-10T08:15:00Z">
                  <w:rPr>
                    <w:ins w:id="16422"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423" w:author="DuyNgo" w:date="2012-08-10T07:43:00Z"/>
                <w:rFonts w:eastAsia="Times New Roman" w:cstheme="minorHAnsi"/>
                <w:sz w:val="24"/>
                <w:szCs w:val="24"/>
                <w:rPrChange w:id="16424" w:author="DuyNgo" w:date="2012-08-10T08:15:00Z">
                  <w:rPr>
                    <w:ins w:id="1642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426" w:author="DuyNgo" w:date="2012-08-10T07:43:00Z"/>
                <w:rFonts w:eastAsia="Times New Roman" w:cstheme="minorHAnsi"/>
                <w:sz w:val="24"/>
                <w:szCs w:val="24"/>
                <w:rPrChange w:id="16427" w:author="DuyNgo" w:date="2012-08-10T08:15:00Z">
                  <w:rPr>
                    <w:ins w:id="1642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429" w:author="DuyNgo" w:date="2012-08-10T07:43:00Z"/>
                <w:rFonts w:eastAsia="Times New Roman" w:cstheme="minorHAnsi"/>
                <w:sz w:val="24"/>
                <w:szCs w:val="24"/>
                <w:rPrChange w:id="16430" w:author="DuyNgo" w:date="2012-08-10T08:15:00Z">
                  <w:rPr>
                    <w:ins w:id="16431" w:author="DuyNgo" w:date="2012-08-10T07:43:00Z"/>
                    <w:rFonts w:ascii="Times New Roman" w:eastAsia="Times New Roman" w:hAnsi="Times New Roman"/>
                    <w:sz w:val="24"/>
                  </w:rPr>
                </w:rPrChange>
              </w:rPr>
            </w:pPr>
          </w:p>
        </w:tc>
      </w:tr>
      <w:tr w:rsidR="00771246" w:rsidRPr="00303364" w:rsidTr="00227BA2">
        <w:trPr>
          <w:trHeight w:val="287"/>
          <w:ins w:id="1643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433" w:author="DuyNgo" w:date="2012-08-10T07:43:00Z"/>
                <w:rFonts w:eastAsia="Times New Roman" w:cstheme="minorHAnsi"/>
                <w:sz w:val="24"/>
                <w:szCs w:val="24"/>
                <w:rPrChange w:id="16434" w:author="DuyNgo" w:date="2012-08-10T08:15:00Z">
                  <w:rPr>
                    <w:ins w:id="16435" w:author="DuyNgo" w:date="2012-08-10T07:43:00Z"/>
                    <w:rFonts w:ascii="Times New Roman" w:eastAsia="Times New Roman" w:hAnsi="Times New Roman" w:cs="Tahoma"/>
                    <w:color w:val="000000"/>
                    <w:sz w:val="24"/>
                    <w:szCs w:val="20"/>
                  </w:rPr>
                </w:rPrChange>
              </w:rPr>
            </w:pPr>
            <w:ins w:id="16436" w:author="DuyNgo" w:date="2012-08-10T07:43:00Z">
              <w:r w:rsidRPr="00303364">
                <w:rPr>
                  <w:rFonts w:eastAsia="Times New Roman" w:cstheme="minorHAnsi"/>
                  <w:sz w:val="24"/>
                  <w:szCs w:val="24"/>
                  <w:rPrChange w:id="16437"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438" w:author="DuyNgo" w:date="2012-08-10T07:43:00Z"/>
                <w:rFonts w:eastAsia="Times New Roman" w:cstheme="minorHAnsi"/>
                <w:sz w:val="24"/>
                <w:szCs w:val="24"/>
                <w:rPrChange w:id="16439" w:author="DuyNgo" w:date="2012-08-10T08:15:00Z">
                  <w:rPr>
                    <w:ins w:id="16440" w:author="DuyNgo" w:date="2012-08-10T07:43:00Z"/>
                    <w:rFonts w:ascii="Times New Roman" w:eastAsia="Times New Roman" w:hAnsi="Times New Roman" w:cs="Tahoma"/>
                    <w:color w:val="000000"/>
                    <w:sz w:val="24"/>
                    <w:szCs w:val="20"/>
                  </w:rPr>
                </w:rPrChange>
              </w:rPr>
            </w:pPr>
            <w:proofErr w:type="spellStart"/>
            <w:ins w:id="16441" w:author="DuyNgo" w:date="2012-08-10T07:43:00Z">
              <w:r w:rsidRPr="00303364">
                <w:rPr>
                  <w:rFonts w:eastAsia="Times New Roman" w:cstheme="minorHAnsi"/>
                  <w:sz w:val="24"/>
                  <w:szCs w:val="24"/>
                  <w:rPrChange w:id="16442" w:author="DuyNgo" w:date="2012-08-10T08:15:00Z">
                    <w:rPr>
                      <w:rFonts w:ascii="Times New Roman" w:eastAsia="Times New Roman" w:hAnsi="Times New Roman" w:cstheme="majorBidi"/>
                      <w:b/>
                      <w:bCs/>
                      <w:color w:val="4F81BD" w:themeColor="accent1"/>
                      <w:sz w:val="24"/>
                      <w:szCs w:val="26"/>
                    </w:rPr>
                  </w:rPrChange>
                </w:rPr>
                <w:t>RiskPriority</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443" w:author="DuyNgo" w:date="2012-08-10T07:43:00Z"/>
                <w:rFonts w:eastAsia="Times New Roman" w:cstheme="minorHAnsi"/>
                <w:sz w:val="24"/>
                <w:szCs w:val="24"/>
                <w:rPrChange w:id="16444" w:author="DuyNgo" w:date="2012-08-10T08:15:00Z">
                  <w:rPr>
                    <w:ins w:id="16445" w:author="DuyNgo" w:date="2012-08-10T07:43:00Z"/>
                    <w:rFonts w:ascii="Times New Roman" w:eastAsia="Times New Roman" w:hAnsi="Times New Roman" w:cs="Tahoma"/>
                    <w:color w:val="000000"/>
                    <w:sz w:val="24"/>
                    <w:szCs w:val="20"/>
                  </w:rPr>
                </w:rPrChange>
              </w:rPr>
            </w:pPr>
            <w:ins w:id="16446" w:author="DuyNgo" w:date="2012-08-10T07:43:00Z">
              <w:r w:rsidRPr="00303364">
                <w:rPr>
                  <w:rFonts w:eastAsia="Times New Roman" w:cstheme="minorHAnsi"/>
                  <w:sz w:val="24"/>
                  <w:szCs w:val="24"/>
                  <w:rPrChange w:id="16447"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448" w:author="DuyNgo" w:date="2012-08-10T07:43:00Z"/>
                <w:rFonts w:eastAsia="Times New Roman" w:cstheme="minorHAnsi"/>
                <w:sz w:val="24"/>
                <w:szCs w:val="24"/>
                <w:rPrChange w:id="16449" w:author="DuyNgo" w:date="2012-08-10T08:15:00Z">
                  <w:rPr>
                    <w:ins w:id="16450"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451" w:author="DuyNgo" w:date="2012-08-10T07:43:00Z"/>
                <w:rFonts w:eastAsia="Times New Roman" w:cstheme="minorHAnsi"/>
                <w:sz w:val="24"/>
                <w:szCs w:val="24"/>
                <w:rPrChange w:id="16452" w:author="DuyNgo" w:date="2012-08-10T08:15:00Z">
                  <w:rPr>
                    <w:ins w:id="16453"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454" w:author="DuyNgo" w:date="2012-08-10T07:43:00Z"/>
                <w:rFonts w:eastAsia="Times New Roman" w:cstheme="minorHAnsi"/>
                <w:sz w:val="24"/>
                <w:szCs w:val="24"/>
                <w:rPrChange w:id="16455" w:author="DuyNgo" w:date="2012-08-10T08:15:00Z">
                  <w:rPr>
                    <w:ins w:id="1645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457" w:author="DuyNgo" w:date="2012-08-10T07:43:00Z"/>
                <w:rFonts w:eastAsia="Times New Roman" w:cstheme="minorHAnsi"/>
                <w:sz w:val="24"/>
                <w:szCs w:val="24"/>
                <w:rPrChange w:id="16458" w:author="DuyNgo" w:date="2012-08-10T08:15:00Z">
                  <w:rPr>
                    <w:ins w:id="16459"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460" w:author="DuyNgo" w:date="2012-08-10T07:43:00Z"/>
                <w:rFonts w:eastAsia="Times New Roman" w:cstheme="minorHAnsi"/>
                <w:sz w:val="24"/>
                <w:szCs w:val="24"/>
                <w:rPrChange w:id="16461" w:author="DuyNgo" w:date="2012-08-10T08:15:00Z">
                  <w:rPr>
                    <w:ins w:id="16462" w:author="DuyNgo" w:date="2012-08-10T07:43:00Z"/>
                    <w:rFonts w:ascii="Times New Roman" w:eastAsia="Times New Roman" w:hAnsi="Times New Roman" w:cs="Tahoma"/>
                    <w:color w:val="000000"/>
                    <w:sz w:val="24"/>
                    <w:szCs w:val="20"/>
                  </w:rPr>
                </w:rPrChange>
              </w:rPr>
            </w:pPr>
            <w:ins w:id="16463" w:author="DuyNgo" w:date="2012-08-10T07:43:00Z">
              <w:r w:rsidRPr="00303364">
                <w:rPr>
                  <w:rFonts w:eastAsia="Times New Roman" w:cstheme="minorHAnsi"/>
                  <w:sz w:val="24"/>
                  <w:szCs w:val="24"/>
                  <w:rPrChange w:id="16464" w:author="DuyNgo" w:date="2012-08-10T08:15:00Z">
                    <w:rPr>
                      <w:rFonts w:ascii="Times New Roman" w:eastAsia="Times New Roman" w:hAnsi="Times New Roman" w:cstheme="majorBidi"/>
                      <w:b/>
                      <w:bCs/>
                      <w:color w:val="4F81BD" w:themeColor="accent1"/>
                      <w:sz w:val="24"/>
                      <w:szCs w:val="26"/>
                    </w:rPr>
                  </w:rPrChange>
                </w:rPr>
                <w:t>Priority of risk</w:t>
              </w:r>
            </w:ins>
          </w:p>
        </w:tc>
        <w:tc>
          <w:tcPr>
            <w:tcW w:w="4302" w:type="dxa"/>
            <w:vAlign w:val="bottom"/>
          </w:tcPr>
          <w:p w:rsidR="00771246" w:rsidRPr="00303364" w:rsidRDefault="00771246" w:rsidP="00227BA2">
            <w:pPr>
              <w:spacing w:line="240" w:lineRule="auto"/>
              <w:jc w:val="right"/>
              <w:rPr>
                <w:ins w:id="16465" w:author="DuyNgo" w:date="2012-08-10T07:43:00Z"/>
                <w:rFonts w:eastAsia="Times New Roman" w:cstheme="minorHAnsi"/>
                <w:sz w:val="24"/>
                <w:szCs w:val="24"/>
                <w:rPrChange w:id="16466" w:author="DuyNgo" w:date="2012-08-10T08:15:00Z">
                  <w:rPr>
                    <w:ins w:id="16467"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468" w:author="DuyNgo" w:date="2012-08-10T07:43:00Z"/>
                <w:rFonts w:eastAsia="Times New Roman" w:cstheme="minorHAnsi"/>
                <w:sz w:val="24"/>
                <w:szCs w:val="24"/>
                <w:rPrChange w:id="16469" w:author="DuyNgo" w:date="2012-08-10T08:15:00Z">
                  <w:rPr>
                    <w:ins w:id="16470"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471" w:author="DuyNgo" w:date="2012-08-10T07:43:00Z"/>
                <w:rFonts w:eastAsia="Times New Roman" w:cstheme="minorHAnsi"/>
                <w:sz w:val="24"/>
                <w:szCs w:val="24"/>
                <w:rPrChange w:id="16472" w:author="DuyNgo" w:date="2012-08-10T08:15:00Z">
                  <w:rPr>
                    <w:ins w:id="16473"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474" w:author="DuyNgo" w:date="2012-08-10T07:43:00Z"/>
                <w:rFonts w:eastAsia="Times New Roman" w:cstheme="minorHAnsi"/>
                <w:sz w:val="24"/>
                <w:szCs w:val="24"/>
                <w:rPrChange w:id="16475" w:author="DuyNgo" w:date="2012-08-10T08:15:00Z">
                  <w:rPr>
                    <w:ins w:id="16476"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477" w:author="DuyNgo" w:date="2012-08-10T07:43:00Z"/>
                <w:rFonts w:eastAsia="Times New Roman" w:cstheme="minorHAnsi"/>
                <w:sz w:val="24"/>
                <w:szCs w:val="24"/>
                <w:rPrChange w:id="16478" w:author="DuyNgo" w:date="2012-08-10T08:15:00Z">
                  <w:rPr>
                    <w:ins w:id="16479" w:author="DuyNgo" w:date="2012-08-10T07:43:00Z"/>
                    <w:rFonts w:ascii="Times New Roman" w:eastAsia="Times New Roman" w:hAnsi="Times New Roman"/>
                    <w:sz w:val="24"/>
                  </w:rPr>
                </w:rPrChange>
              </w:rPr>
            </w:pPr>
          </w:p>
        </w:tc>
      </w:tr>
      <w:tr w:rsidR="00771246" w:rsidRPr="00303364" w:rsidTr="00227BA2">
        <w:trPr>
          <w:trHeight w:val="255"/>
          <w:ins w:id="1648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481" w:author="DuyNgo" w:date="2012-08-10T07:43:00Z"/>
                <w:rFonts w:eastAsia="Times New Roman" w:cstheme="minorHAnsi"/>
                <w:sz w:val="24"/>
                <w:szCs w:val="24"/>
                <w:rPrChange w:id="16482" w:author="DuyNgo" w:date="2012-08-10T08:15:00Z">
                  <w:rPr>
                    <w:ins w:id="16483" w:author="DuyNgo" w:date="2012-08-10T07:43:00Z"/>
                    <w:rFonts w:ascii="Times New Roman" w:eastAsia="Times New Roman" w:hAnsi="Times New Roman" w:cs="Tahoma"/>
                    <w:color w:val="000000"/>
                    <w:sz w:val="24"/>
                    <w:szCs w:val="20"/>
                  </w:rPr>
                </w:rPrChange>
              </w:rPr>
            </w:pPr>
            <w:ins w:id="16484" w:author="DuyNgo" w:date="2012-08-10T07:43:00Z">
              <w:r w:rsidRPr="00303364">
                <w:rPr>
                  <w:rFonts w:eastAsia="Times New Roman" w:cstheme="minorHAnsi"/>
                  <w:sz w:val="24"/>
                  <w:szCs w:val="24"/>
                  <w:rPrChange w:id="16485"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486" w:author="DuyNgo" w:date="2012-08-10T07:43:00Z"/>
                <w:rFonts w:eastAsia="Times New Roman" w:cstheme="minorHAnsi"/>
                <w:sz w:val="24"/>
                <w:szCs w:val="24"/>
                <w:rPrChange w:id="16487" w:author="DuyNgo" w:date="2012-08-10T08:15:00Z">
                  <w:rPr>
                    <w:ins w:id="16488" w:author="DuyNgo" w:date="2012-08-10T07:43:00Z"/>
                    <w:rFonts w:ascii="Times New Roman" w:eastAsia="Times New Roman" w:hAnsi="Times New Roman" w:cs="Tahoma"/>
                    <w:color w:val="000000"/>
                    <w:sz w:val="24"/>
                    <w:szCs w:val="20"/>
                  </w:rPr>
                </w:rPrChange>
              </w:rPr>
            </w:pPr>
            <w:ins w:id="16489" w:author="DuyNgo" w:date="2012-08-10T07:43:00Z">
              <w:r w:rsidRPr="00303364">
                <w:rPr>
                  <w:rFonts w:eastAsia="Times New Roman" w:cstheme="minorHAnsi"/>
                  <w:sz w:val="24"/>
                  <w:szCs w:val="24"/>
                  <w:rPrChange w:id="16490" w:author="DuyNgo" w:date="2012-08-10T08:15:00Z">
                    <w:rPr>
                      <w:rFonts w:ascii="Times New Roman" w:eastAsia="Times New Roman" w:hAnsi="Times New Roman" w:cstheme="majorBidi"/>
                      <w:b/>
                      <w:bCs/>
                      <w:color w:val="4F81BD" w:themeColor="accent1"/>
                      <w:sz w:val="24"/>
                      <w:szCs w:val="26"/>
                    </w:rPr>
                  </w:rPrChange>
                </w:rPr>
                <w:t>Trigger</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491" w:author="DuyNgo" w:date="2012-08-10T07:43:00Z"/>
                <w:rFonts w:eastAsia="Times New Roman" w:cstheme="minorHAnsi"/>
                <w:sz w:val="24"/>
                <w:szCs w:val="24"/>
                <w:rPrChange w:id="16492" w:author="DuyNgo" w:date="2012-08-10T08:15:00Z">
                  <w:rPr>
                    <w:ins w:id="16493" w:author="DuyNgo" w:date="2012-08-10T07:43:00Z"/>
                    <w:rFonts w:ascii="Times New Roman" w:eastAsia="Times New Roman" w:hAnsi="Times New Roman" w:cs="Tahoma"/>
                    <w:color w:val="000000"/>
                    <w:sz w:val="24"/>
                    <w:szCs w:val="20"/>
                  </w:rPr>
                </w:rPrChange>
              </w:rPr>
            </w:pPr>
            <w:ins w:id="16494" w:author="DuyNgo" w:date="2012-08-10T07:43:00Z">
              <w:r w:rsidRPr="00303364">
                <w:rPr>
                  <w:rFonts w:eastAsia="Times New Roman" w:cstheme="minorHAnsi"/>
                  <w:sz w:val="24"/>
                  <w:szCs w:val="24"/>
                  <w:rPrChange w:id="1649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496" w:author="DuyNgo" w:date="2012-08-10T07:43:00Z"/>
                <w:rFonts w:eastAsia="Times New Roman" w:cstheme="minorHAnsi"/>
                <w:sz w:val="24"/>
                <w:szCs w:val="24"/>
                <w:rPrChange w:id="16497" w:author="DuyNgo" w:date="2012-08-10T08:15:00Z">
                  <w:rPr>
                    <w:ins w:id="16498" w:author="DuyNgo" w:date="2012-08-10T07:43:00Z"/>
                    <w:rFonts w:ascii="Times New Roman" w:eastAsia="Times New Roman" w:hAnsi="Times New Roman" w:cs="Tahoma"/>
                    <w:color w:val="000000"/>
                    <w:sz w:val="24"/>
                    <w:szCs w:val="20"/>
                  </w:rPr>
                </w:rPrChange>
              </w:rPr>
            </w:pPr>
            <w:ins w:id="16499" w:author="DuyNgo" w:date="2012-08-10T07:43:00Z">
              <w:r w:rsidRPr="00303364">
                <w:rPr>
                  <w:rStyle w:val="postbody"/>
                  <w:rFonts w:cstheme="minorHAnsi"/>
                  <w:sz w:val="24"/>
                  <w:szCs w:val="24"/>
                  <w:rPrChange w:id="16500"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501" w:author="DuyNgo" w:date="2012-08-10T07:43:00Z"/>
                <w:rFonts w:eastAsia="Times New Roman" w:cstheme="minorHAnsi"/>
                <w:sz w:val="24"/>
                <w:szCs w:val="24"/>
                <w:rPrChange w:id="16502" w:author="DuyNgo" w:date="2012-08-10T08:15:00Z">
                  <w:rPr>
                    <w:ins w:id="16503" w:author="DuyNgo" w:date="2012-08-10T07:43:00Z"/>
                    <w:rFonts w:ascii="Times New Roman" w:eastAsia="Times New Roman" w:hAnsi="Times New Roman" w:cs="Tahoma"/>
                    <w:color w:val="000000"/>
                    <w:sz w:val="24"/>
                    <w:szCs w:val="20"/>
                  </w:rPr>
                </w:rPrChange>
              </w:rPr>
            </w:pPr>
            <w:ins w:id="16504" w:author="DuyNgo" w:date="2012-08-10T07:43:00Z">
              <w:r w:rsidRPr="00303364">
                <w:rPr>
                  <w:rFonts w:eastAsia="Times New Roman" w:cstheme="minorHAnsi"/>
                  <w:sz w:val="24"/>
                  <w:szCs w:val="24"/>
                  <w:rPrChange w:id="16505"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506" w:author="DuyNgo" w:date="2012-08-10T07:43:00Z"/>
                <w:rFonts w:eastAsia="Times New Roman" w:cstheme="minorHAnsi"/>
                <w:sz w:val="24"/>
                <w:szCs w:val="24"/>
                <w:rPrChange w:id="16507" w:author="DuyNgo" w:date="2012-08-10T08:15:00Z">
                  <w:rPr>
                    <w:ins w:id="1650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509" w:author="DuyNgo" w:date="2012-08-10T07:43:00Z"/>
                <w:rFonts w:eastAsia="Times New Roman" w:cstheme="minorHAnsi"/>
                <w:sz w:val="24"/>
                <w:szCs w:val="24"/>
                <w:rPrChange w:id="16510" w:author="DuyNgo" w:date="2012-08-10T08:15:00Z">
                  <w:rPr>
                    <w:ins w:id="16511"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512" w:author="DuyNgo" w:date="2012-08-10T07:43:00Z"/>
                <w:rFonts w:eastAsia="Times New Roman" w:cstheme="minorHAnsi"/>
                <w:sz w:val="24"/>
                <w:szCs w:val="24"/>
                <w:rPrChange w:id="16513" w:author="DuyNgo" w:date="2012-08-10T08:15:00Z">
                  <w:rPr>
                    <w:ins w:id="16514" w:author="DuyNgo" w:date="2012-08-10T07:43:00Z"/>
                    <w:rFonts w:ascii="Times New Roman" w:eastAsia="Times New Roman" w:hAnsi="Times New Roman" w:cs="Tahoma"/>
                    <w:color w:val="000000"/>
                    <w:sz w:val="24"/>
                    <w:szCs w:val="20"/>
                  </w:rPr>
                </w:rPrChange>
              </w:rPr>
            </w:pPr>
            <w:ins w:id="16515" w:author="DuyNgo" w:date="2012-08-10T07:43:00Z">
              <w:r w:rsidRPr="00303364">
                <w:rPr>
                  <w:rFonts w:eastAsia="Times New Roman" w:cstheme="minorHAnsi"/>
                  <w:sz w:val="24"/>
                  <w:szCs w:val="24"/>
                  <w:rPrChange w:id="16516" w:author="DuyNgo" w:date="2012-08-10T08:15:00Z">
                    <w:rPr>
                      <w:rFonts w:ascii="Times New Roman" w:eastAsia="Times New Roman" w:hAnsi="Times New Roman" w:cstheme="majorBidi"/>
                      <w:b/>
                      <w:bCs/>
                      <w:color w:val="4F81BD" w:themeColor="accent1"/>
                      <w:sz w:val="24"/>
                      <w:szCs w:val="26"/>
                    </w:rPr>
                  </w:rPrChange>
                </w:rPr>
                <w:t>Trigger of risk</w:t>
              </w:r>
            </w:ins>
          </w:p>
        </w:tc>
        <w:tc>
          <w:tcPr>
            <w:tcW w:w="4302" w:type="dxa"/>
            <w:vAlign w:val="bottom"/>
          </w:tcPr>
          <w:p w:rsidR="00771246" w:rsidRPr="00303364" w:rsidRDefault="00771246" w:rsidP="00227BA2">
            <w:pPr>
              <w:spacing w:line="240" w:lineRule="auto"/>
              <w:jc w:val="right"/>
              <w:rPr>
                <w:ins w:id="16517" w:author="DuyNgo" w:date="2012-08-10T07:43:00Z"/>
                <w:rFonts w:eastAsia="Times New Roman" w:cstheme="minorHAnsi"/>
                <w:sz w:val="24"/>
                <w:szCs w:val="24"/>
                <w:rPrChange w:id="16518" w:author="DuyNgo" w:date="2012-08-10T08:15:00Z">
                  <w:rPr>
                    <w:ins w:id="16519"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520" w:author="DuyNgo" w:date="2012-08-10T07:43:00Z"/>
                <w:rFonts w:eastAsia="Times New Roman" w:cstheme="minorHAnsi"/>
                <w:sz w:val="24"/>
                <w:szCs w:val="24"/>
                <w:rPrChange w:id="16521" w:author="DuyNgo" w:date="2012-08-10T08:15:00Z">
                  <w:rPr>
                    <w:ins w:id="16522"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523" w:author="DuyNgo" w:date="2012-08-10T07:43:00Z"/>
                <w:rFonts w:eastAsia="Times New Roman" w:cstheme="minorHAnsi"/>
                <w:sz w:val="24"/>
                <w:szCs w:val="24"/>
                <w:rPrChange w:id="16524" w:author="DuyNgo" w:date="2012-08-10T08:15:00Z">
                  <w:rPr>
                    <w:ins w:id="1652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526" w:author="DuyNgo" w:date="2012-08-10T07:43:00Z"/>
                <w:rFonts w:eastAsia="Times New Roman" w:cstheme="minorHAnsi"/>
                <w:sz w:val="24"/>
                <w:szCs w:val="24"/>
                <w:rPrChange w:id="16527" w:author="DuyNgo" w:date="2012-08-10T08:15:00Z">
                  <w:rPr>
                    <w:ins w:id="1652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529" w:author="DuyNgo" w:date="2012-08-10T07:43:00Z"/>
                <w:rFonts w:eastAsia="Times New Roman" w:cstheme="minorHAnsi"/>
                <w:sz w:val="24"/>
                <w:szCs w:val="24"/>
                <w:rPrChange w:id="16530" w:author="DuyNgo" w:date="2012-08-10T08:15:00Z">
                  <w:rPr>
                    <w:ins w:id="16531" w:author="DuyNgo" w:date="2012-08-10T07:43:00Z"/>
                    <w:rFonts w:ascii="Times New Roman" w:eastAsia="Times New Roman" w:hAnsi="Times New Roman"/>
                    <w:sz w:val="24"/>
                  </w:rPr>
                </w:rPrChange>
              </w:rPr>
            </w:pPr>
          </w:p>
        </w:tc>
      </w:tr>
      <w:tr w:rsidR="00771246" w:rsidRPr="00303364" w:rsidTr="00227BA2">
        <w:trPr>
          <w:gridAfter w:val="5"/>
          <w:wAfter w:w="19481" w:type="dxa"/>
          <w:trHeight w:val="287"/>
          <w:ins w:id="1653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533" w:author="DuyNgo" w:date="2012-08-10T07:43:00Z"/>
                <w:rFonts w:eastAsia="Times New Roman" w:cstheme="minorHAnsi"/>
                <w:sz w:val="24"/>
                <w:szCs w:val="24"/>
                <w:rPrChange w:id="16534" w:author="DuyNgo" w:date="2012-08-10T08:15:00Z">
                  <w:rPr>
                    <w:ins w:id="16535" w:author="DuyNgo" w:date="2012-08-10T07:43:00Z"/>
                    <w:rFonts w:ascii="Times New Roman" w:eastAsia="Times New Roman" w:hAnsi="Times New Roman" w:cs="Tahoma"/>
                    <w:color w:val="000000"/>
                    <w:sz w:val="24"/>
                    <w:szCs w:val="20"/>
                  </w:rPr>
                </w:rPrChange>
              </w:rPr>
            </w:pPr>
            <w:ins w:id="16536" w:author="DuyNgo" w:date="2012-08-10T07:43:00Z">
              <w:r w:rsidRPr="00303364">
                <w:rPr>
                  <w:rFonts w:eastAsia="Times New Roman" w:cstheme="minorHAnsi"/>
                  <w:sz w:val="24"/>
                  <w:szCs w:val="24"/>
                  <w:rPrChange w:id="16537"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538" w:author="DuyNgo" w:date="2012-08-10T07:43:00Z"/>
                <w:rFonts w:eastAsia="Times New Roman" w:cstheme="minorHAnsi"/>
                <w:sz w:val="24"/>
                <w:szCs w:val="24"/>
                <w:rPrChange w:id="16539" w:author="DuyNgo" w:date="2012-08-10T08:15:00Z">
                  <w:rPr>
                    <w:ins w:id="16540" w:author="DuyNgo" w:date="2012-08-10T07:43:00Z"/>
                    <w:rFonts w:ascii="Times New Roman" w:eastAsia="Times New Roman" w:hAnsi="Times New Roman" w:cs="Tahoma"/>
                    <w:color w:val="000000"/>
                    <w:sz w:val="24"/>
                    <w:szCs w:val="20"/>
                  </w:rPr>
                </w:rPrChange>
              </w:rPr>
            </w:pPr>
            <w:proofErr w:type="spellStart"/>
            <w:ins w:id="16541" w:author="DuyNgo" w:date="2012-08-10T07:43:00Z">
              <w:r w:rsidRPr="00303364">
                <w:rPr>
                  <w:rFonts w:eastAsia="Times New Roman" w:cstheme="minorHAnsi"/>
                  <w:sz w:val="24"/>
                  <w:szCs w:val="24"/>
                  <w:rPrChange w:id="16542"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543" w:author="DuyNgo" w:date="2012-08-10T07:43:00Z"/>
                <w:rFonts w:eastAsia="Times New Roman" w:cstheme="minorHAnsi"/>
                <w:sz w:val="24"/>
                <w:szCs w:val="24"/>
                <w:rPrChange w:id="16544" w:author="DuyNgo" w:date="2012-08-10T08:15:00Z">
                  <w:rPr>
                    <w:ins w:id="16545" w:author="DuyNgo" w:date="2012-08-10T07:43:00Z"/>
                    <w:rFonts w:ascii="Times New Roman" w:eastAsia="Times New Roman" w:hAnsi="Times New Roman" w:cs="Tahoma"/>
                    <w:color w:val="000000"/>
                    <w:sz w:val="24"/>
                    <w:szCs w:val="20"/>
                  </w:rPr>
                </w:rPrChange>
              </w:rPr>
            </w:pPr>
            <w:ins w:id="16546" w:author="DuyNgo" w:date="2012-08-10T07:43:00Z">
              <w:r w:rsidRPr="00303364">
                <w:rPr>
                  <w:rFonts w:eastAsia="Times New Roman" w:cstheme="minorHAnsi"/>
                  <w:sz w:val="24"/>
                  <w:szCs w:val="24"/>
                  <w:rPrChange w:id="16547"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548" w:author="DuyNgo" w:date="2012-08-10T07:43:00Z"/>
                <w:rStyle w:val="postbody"/>
                <w:rFonts w:cstheme="minorHAnsi"/>
                <w:sz w:val="24"/>
                <w:szCs w:val="24"/>
                <w:rPrChange w:id="16549" w:author="DuyNgo" w:date="2012-08-10T08:15:00Z">
                  <w:rPr>
                    <w:ins w:id="16550"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551" w:author="DuyNgo" w:date="2012-08-10T07:43:00Z"/>
                <w:rFonts w:eastAsia="Times New Roman" w:cstheme="minorHAnsi"/>
                <w:sz w:val="24"/>
                <w:szCs w:val="24"/>
                <w:rPrChange w:id="16552" w:author="DuyNgo" w:date="2012-08-10T08:15:00Z">
                  <w:rPr>
                    <w:ins w:id="16553"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554" w:author="DuyNgo" w:date="2012-08-10T07:43:00Z"/>
                <w:rFonts w:eastAsia="Times New Roman" w:cstheme="minorHAnsi"/>
                <w:sz w:val="24"/>
                <w:szCs w:val="24"/>
                <w:rPrChange w:id="16555" w:author="DuyNgo" w:date="2012-08-10T08:15:00Z">
                  <w:rPr>
                    <w:ins w:id="1655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557" w:author="DuyNgo" w:date="2012-08-10T07:43:00Z"/>
                <w:rFonts w:eastAsia="Times New Roman" w:cstheme="minorHAnsi"/>
                <w:sz w:val="24"/>
                <w:szCs w:val="24"/>
                <w:rPrChange w:id="16558" w:author="DuyNgo" w:date="2012-08-10T08:15:00Z">
                  <w:rPr>
                    <w:ins w:id="16559"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560" w:author="DuyNgo" w:date="2012-08-10T07:43:00Z"/>
                <w:rFonts w:eastAsia="Times New Roman" w:cstheme="minorHAnsi"/>
                <w:sz w:val="24"/>
                <w:szCs w:val="24"/>
                <w:rPrChange w:id="16561" w:author="DuyNgo" w:date="2012-08-10T08:15:00Z">
                  <w:rPr>
                    <w:ins w:id="16562" w:author="DuyNgo" w:date="2012-08-10T07:43:00Z"/>
                    <w:rFonts w:ascii="Times New Roman" w:eastAsia="Times New Roman" w:hAnsi="Times New Roman" w:cs="Tahoma"/>
                    <w:color w:val="000000"/>
                    <w:sz w:val="24"/>
                    <w:szCs w:val="20"/>
                  </w:rPr>
                </w:rPrChange>
              </w:rPr>
            </w:pPr>
            <w:ins w:id="16563" w:author="DuyNgo" w:date="2012-08-10T07:43:00Z">
              <w:r w:rsidRPr="00303364">
                <w:rPr>
                  <w:rFonts w:eastAsia="Times New Roman" w:cstheme="minorHAnsi"/>
                  <w:sz w:val="24"/>
                  <w:szCs w:val="24"/>
                  <w:rPrChange w:id="16564" w:author="DuyNgo" w:date="2012-08-10T08:15:00Z">
                    <w:rPr>
                      <w:rFonts w:ascii="Times New Roman" w:eastAsia="Times New Roman" w:hAnsi="Times New Roman" w:cstheme="majorBidi"/>
                      <w:b/>
                      <w:bCs/>
                      <w:color w:val="4F81BD" w:themeColor="accent1"/>
                      <w:sz w:val="24"/>
                      <w:szCs w:val="26"/>
                    </w:rPr>
                  </w:rPrChange>
                </w:rPr>
                <w:t>Deleted flag of risk</w:t>
              </w:r>
            </w:ins>
          </w:p>
        </w:tc>
      </w:tr>
      <w:tr w:rsidR="00771246" w:rsidRPr="00303364" w:rsidTr="00227BA2">
        <w:trPr>
          <w:trHeight w:val="255"/>
          <w:ins w:id="1656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566" w:author="DuyNgo" w:date="2012-08-10T07:43:00Z"/>
                <w:rFonts w:eastAsia="Times New Roman" w:cstheme="minorHAnsi"/>
                <w:sz w:val="24"/>
                <w:szCs w:val="24"/>
                <w:rPrChange w:id="16567" w:author="DuyNgo" w:date="2012-08-10T08:15:00Z">
                  <w:rPr>
                    <w:ins w:id="16568" w:author="DuyNgo" w:date="2012-08-10T07:43:00Z"/>
                    <w:rFonts w:ascii="Times New Roman" w:eastAsia="Times New Roman" w:hAnsi="Times New Roman" w:cs="Tahoma"/>
                    <w:color w:val="000000"/>
                    <w:sz w:val="24"/>
                    <w:szCs w:val="20"/>
                  </w:rPr>
                </w:rPrChange>
              </w:rPr>
            </w:pPr>
            <w:ins w:id="16569" w:author="DuyNgo" w:date="2012-08-10T07:43:00Z">
              <w:r w:rsidRPr="00303364">
                <w:rPr>
                  <w:rFonts w:eastAsia="Times New Roman" w:cstheme="minorHAnsi"/>
                  <w:sz w:val="24"/>
                  <w:szCs w:val="24"/>
                  <w:rPrChange w:id="16570"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571" w:author="DuyNgo" w:date="2012-08-10T07:43:00Z"/>
                <w:rFonts w:eastAsia="Times New Roman" w:cstheme="minorHAnsi"/>
                <w:sz w:val="24"/>
                <w:szCs w:val="24"/>
                <w:rPrChange w:id="16572" w:author="DuyNgo" w:date="2012-08-10T08:15:00Z">
                  <w:rPr>
                    <w:ins w:id="16573" w:author="DuyNgo" w:date="2012-08-10T07:43:00Z"/>
                    <w:rFonts w:ascii="Times New Roman" w:eastAsia="Times New Roman" w:hAnsi="Times New Roman" w:cs="Tahoma"/>
                    <w:color w:val="000000"/>
                    <w:sz w:val="24"/>
                    <w:szCs w:val="20"/>
                  </w:rPr>
                </w:rPrChange>
              </w:rPr>
            </w:pPr>
            <w:proofErr w:type="spellStart"/>
            <w:ins w:id="16574" w:author="DuyNgo" w:date="2012-08-10T07:43:00Z">
              <w:r w:rsidRPr="00303364">
                <w:rPr>
                  <w:rFonts w:eastAsia="Times New Roman" w:cstheme="minorHAnsi"/>
                  <w:sz w:val="24"/>
                  <w:szCs w:val="24"/>
                  <w:rPrChange w:id="16575"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576" w:author="DuyNgo" w:date="2012-08-10T07:43:00Z"/>
                <w:rFonts w:eastAsia="Times New Roman" w:cstheme="minorHAnsi"/>
                <w:sz w:val="24"/>
                <w:szCs w:val="24"/>
                <w:rPrChange w:id="16577" w:author="DuyNgo" w:date="2012-08-10T08:15:00Z">
                  <w:rPr>
                    <w:ins w:id="16578" w:author="DuyNgo" w:date="2012-08-10T07:43:00Z"/>
                    <w:rFonts w:ascii="Times New Roman" w:eastAsia="Times New Roman" w:hAnsi="Times New Roman" w:cs="Tahoma"/>
                    <w:color w:val="000000"/>
                    <w:sz w:val="24"/>
                    <w:szCs w:val="20"/>
                  </w:rPr>
                </w:rPrChange>
              </w:rPr>
            </w:pPr>
            <w:ins w:id="16579" w:author="DuyNgo" w:date="2012-08-10T07:43:00Z">
              <w:r w:rsidRPr="00303364">
                <w:rPr>
                  <w:rFonts w:eastAsia="Times New Roman" w:cstheme="minorHAnsi"/>
                  <w:sz w:val="24"/>
                  <w:szCs w:val="24"/>
                  <w:rPrChange w:id="1658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581" w:author="DuyNgo" w:date="2012-08-10T07:43:00Z"/>
                <w:rFonts w:eastAsia="Times New Roman" w:cstheme="minorHAnsi"/>
                <w:sz w:val="24"/>
                <w:szCs w:val="24"/>
                <w:rPrChange w:id="16582" w:author="DuyNgo" w:date="2012-08-10T08:15:00Z">
                  <w:rPr>
                    <w:ins w:id="16583" w:author="DuyNgo" w:date="2012-08-10T07:43:00Z"/>
                    <w:rFonts w:ascii="Times New Roman" w:eastAsia="Times New Roman" w:hAnsi="Times New Roman" w:cs="Tahoma"/>
                    <w:color w:val="000000"/>
                    <w:sz w:val="24"/>
                    <w:szCs w:val="20"/>
                  </w:rPr>
                </w:rPrChange>
              </w:rPr>
            </w:pPr>
            <w:ins w:id="16584" w:author="DuyNgo" w:date="2012-08-10T07:43:00Z">
              <w:r w:rsidRPr="00303364">
                <w:rPr>
                  <w:rFonts w:eastAsia="Times New Roman" w:cstheme="minorHAnsi"/>
                  <w:sz w:val="24"/>
                  <w:szCs w:val="24"/>
                  <w:rPrChange w:id="1658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586" w:author="DuyNgo" w:date="2012-08-10T07:43:00Z"/>
                <w:rFonts w:eastAsia="Times New Roman" w:cstheme="minorHAnsi"/>
                <w:sz w:val="24"/>
                <w:szCs w:val="24"/>
                <w:rPrChange w:id="16587" w:author="DuyNgo" w:date="2012-08-10T08:15:00Z">
                  <w:rPr>
                    <w:ins w:id="1658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589" w:author="DuyNgo" w:date="2012-08-10T07:43:00Z"/>
                <w:rFonts w:eastAsia="Times New Roman" w:cstheme="minorHAnsi"/>
                <w:sz w:val="24"/>
                <w:szCs w:val="24"/>
                <w:rPrChange w:id="16590" w:author="DuyNgo" w:date="2012-08-10T08:15:00Z">
                  <w:rPr>
                    <w:ins w:id="1659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592" w:author="DuyNgo" w:date="2012-08-10T07:43:00Z"/>
                <w:rFonts w:eastAsia="Times New Roman" w:cstheme="minorHAnsi"/>
                <w:sz w:val="24"/>
                <w:szCs w:val="24"/>
                <w:rPrChange w:id="16593" w:author="DuyNgo" w:date="2012-08-10T08:15:00Z">
                  <w:rPr>
                    <w:ins w:id="16594" w:author="DuyNgo" w:date="2012-08-10T07:43:00Z"/>
                    <w:rFonts w:ascii="Times New Roman" w:eastAsia="Times New Roman" w:hAnsi="Times New Roman" w:cs="Tahoma"/>
                    <w:color w:val="000000"/>
                    <w:sz w:val="24"/>
                    <w:szCs w:val="20"/>
                  </w:rPr>
                </w:rPrChange>
              </w:rPr>
            </w:pPr>
            <w:ins w:id="16595" w:author="DuyNgo" w:date="2012-08-10T07:43:00Z">
              <w:r w:rsidRPr="00303364">
                <w:rPr>
                  <w:rFonts w:eastAsia="Times New Roman" w:cstheme="minorHAnsi"/>
                  <w:sz w:val="24"/>
                  <w:szCs w:val="24"/>
                  <w:rPrChange w:id="16596"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597" w:author="DuyNgo" w:date="2012-08-10T07:43:00Z"/>
                <w:rFonts w:eastAsia="Times New Roman" w:cstheme="minorHAnsi"/>
                <w:sz w:val="24"/>
                <w:szCs w:val="24"/>
                <w:rPrChange w:id="16598" w:author="DuyNgo" w:date="2012-08-10T08:15:00Z">
                  <w:rPr>
                    <w:ins w:id="16599" w:author="DuyNgo" w:date="2012-08-10T07:43:00Z"/>
                    <w:rFonts w:ascii="Times New Roman" w:eastAsia="Times New Roman" w:hAnsi="Times New Roman" w:cs="Tahoma"/>
                    <w:color w:val="000000"/>
                    <w:sz w:val="24"/>
                    <w:szCs w:val="20"/>
                  </w:rPr>
                </w:rPrChange>
              </w:rPr>
            </w:pPr>
            <w:ins w:id="16600" w:author="DuyNgo" w:date="2012-08-10T07:43:00Z">
              <w:r w:rsidRPr="00303364">
                <w:rPr>
                  <w:rFonts w:eastAsia="Times New Roman" w:cstheme="minorHAnsi"/>
                  <w:sz w:val="24"/>
                  <w:szCs w:val="24"/>
                  <w:rPrChange w:id="16601"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6602"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6603" w:author="DuyNgo" w:date="2012-08-10T08:15:00Z">
                    <w:rPr>
                      <w:rFonts w:ascii="Times New Roman" w:eastAsia="Times New Roman" w:hAnsi="Times New Roman" w:cstheme="majorBidi"/>
                      <w:b/>
                      <w:bCs/>
                      <w:color w:val="4F81BD" w:themeColor="accent1"/>
                      <w:sz w:val="24"/>
                      <w:szCs w:val="26"/>
                    </w:rPr>
                  </w:rPrChange>
                </w:rPr>
                <w:t xml:space="preserve"> of risk</w:t>
              </w:r>
            </w:ins>
          </w:p>
        </w:tc>
        <w:tc>
          <w:tcPr>
            <w:tcW w:w="4302" w:type="dxa"/>
            <w:vAlign w:val="bottom"/>
          </w:tcPr>
          <w:p w:rsidR="00771246" w:rsidRPr="00303364" w:rsidRDefault="00771246" w:rsidP="00227BA2">
            <w:pPr>
              <w:spacing w:line="240" w:lineRule="auto"/>
              <w:jc w:val="right"/>
              <w:rPr>
                <w:ins w:id="16604" w:author="DuyNgo" w:date="2012-08-10T07:43:00Z"/>
                <w:rFonts w:eastAsia="Times New Roman" w:cstheme="minorHAnsi"/>
                <w:sz w:val="24"/>
                <w:szCs w:val="24"/>
                <w:rPrChange w:id="16605" w:author="DuyNgo" w:date="2012-08-10T08:15:00Z">
                  <w:rPr>
                    <w:ins w:id="16606"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607" w:author="DuyNgo" w:date="2012-08-10T07:43:00Z"/>
                <w:rFonts w:eastAsia="Times New Roman" w:cstheme="minorHAnsi"/>
                <w:sz w:val="24"/>
                <w:szCs w:val="24"/>
                <w:rPrChange w:id="16608" w:author="DuyNgo" w:date="2012-08-10T08:15:00Z">
                  <w:rPr>
                    <w:ins w:id="16609"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610" w:author="DuyNgo" w:date="2012-08-10T07:43:00Z"/>
                <w:rFonts w:eastAsia="Times New Roman" w:cstheme="minorHAnsi"/>
                <w:sz w:val="24"/>
                <w:szCs w:val="24"/>
                <w:rPrChange w:id="16611" w:author="DuyNgo" w:date="2012-08-10T08:15:00Z">
                  <w:rPr>
                    <w:ins w:id="1661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613" w:author="DuyNgo" w:date="2012-08-10T07:43:00Z"/>
                <w:rFonts w:eastAsia="Times New Roman" w:cstheme="minorHAnsi"/>
                <w:sz w:val="24"/>
                <w:szCs w:val="24"/>
                <w:rPrChange w:id="16614" w:author="DuyNgo" w:date="2012-08-10T08:15:00Z">
                  <w:rPr>
                    <w:ins w:id="1661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616" w:author="DuyNgo" w:date="2012-08-10T07:43:00Z"/>
                <w:rFonts w:eastAsia="Times New Roman" w:cstheme="minorHAnsi"/>
                <w:sz w:val="24"/>
                <w:szCs w:val="24"/>
                <w:rPrChange w:id="16617" w:author="DuyNgo" w:date="2012-08-10T08:15:00Z">
                  <w:rPr>
                    <w:ins w:id="16618"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6619" w:author="DuyNgo" w:date="2012-08-10T07:43:00Z"/>
          <w:rFonts w:cstheme="minorHAnsi"/>
          <w:sz w:val="24"/>
          <w:szCs w:val="24"/>
          <w:rPrChange w:id="16620" w:author="DuyNgo" w:date="2012-08-10T08:15:00Z">
            <w:rPr>
              <w:ins w:id="16621" w:author="DuyNgo" w:date="2012-08-10T07:43:00Z"/>
              <w:rFonts w:ascii="Times New Roman" w:hAnsi="Times New Roman"/>
              <w:sz w:val="24"/>
            </w:rPr>
          </w:rPrChange>
        </w:rPr>
      </w:pPr>
    </w:p>
    <w:p w:rsidR="00771246" w:rsidRPr="00303364" w:rsidRDefault="00771246" w:rsidP="00771246">
      <w:pPr>
        <w:spacing w:line="240" w:lineRule="auto"/>
        <w:rPr>
          <w:ins w:id="16622" w:author="DuyNgo" w:date="2012-08-10T07:43:00Z"/>
          <w:rFonts w:cstheme="minorHAnsi"/>
          <w:sz w:val="24"/>
          <w:szCs w:val="24"/>
          <w:rPrChange w:id="16623" w:author="DuyNgo" w:date="2012-08-10T08:15:00Z">
            <w:rPr>
              <w:ins w:id="16624"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6625"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6626" w:author="DuyNgo" w:date="2012-08-10T07:43:00Z"/>
                <w:rFonts w:eastAsia="Times New Roman" w:cstheme="minorHAnsi"/>
                <w:b/>
                <w:bCs/>
                <w:color w:val="FFFF00"/>
                <w:sz w:val="24"/>
                <w:szCs w:val="24"/>
                <w:rPrChange w:id="16627" w:author="DuyNgo" w:date="2012-08-10T08:15:00Z">
                  <w:rPr>
                    <w:ins w:id="16628" w:author="DuyNgo" w:date="2012-08-10T07:43:00Z"/>
                    <w:rFonts w:ascii="Times New Roman" w:eastAsia="Times New Roman" w:hAnsi="Times New Roman"/>
                    <w:b/>
                    <w:bCs/>
                    <w:color w:val="FFFF00"/>
                    <w:sz w:val="24"/>
                  </w:rPr>
                </w:rPrChange>
              </w:rPr>
            </w:pPr>
            <w:ins w:id="16629" w:author="DuyNgo" w:date="2012-08-10T07:43:00Z">
              <w:r w:rsidRPr="00303364">
                <w:rPr>
                  <w:rFonts w:eastAsia="Times New Roman" w:cstheme="minorHAnsi"/>
                  <w:b/>
                  <w:bCs/>
                  <w:color w:val="FFFF00"/>
                  <w:sz w:val="24"/>
                  <w:szCs w:val="24"/>
                  <w:rPrChange w:id="16630" w:author="DuyNgo" w:date="2012-08-10T08:15:00Z">
                    <w:rPr>
                      <w:rFonts w:ascii="Times New Roman" w:eastAsia="Times New Roman" w:hAnsi="Times New Roman" w:cstheme="majorBidi"/>
                      <w:b/>
                      <w:bCs/>
                      <w:color w:val="FFFF00"/>
                      <w:sz w:val="24"/>
                      <w:szCs w:val="26"/>
                    </w:rPr>
                  </w:rPrChange>
                </w:rPr>
                <w:t>Issue table</w:t>
              </w:r>
            </w:ins>
          </w:p>
        </w:tc>
      </w:tr>
      <w:tr w:rsidR="00771246" w:rsidRPr="00303364" w:rsidTr="00227BA2">
        <w:trPr>
          <w:gridAfter w:val="5"/>
          <w:wAfter w:w="19481" w:type="dxa"/>
          <w:trHeight w:val="255"/>
          <w:ins w:id="16631"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6632" w:author="DuyNgo" w:date="2012-08-10T07:43:00Z"/>
                <w:rFonts w:eastAsia="Times New Roman" w:cstheme="minorHAnsi"/>
                <w:b/>
                <w:sz w:val="24"/>
                <w:szCs w:val="24"/>
                <w:rPrChange w:id="16633" w:author="DuyNgo" w:date="2012-08-10T08:15:00Z">
                  <w:rPr>
                    <w:ins w:id="16634" w:author="DuyNgo" w:date="2012-08-10T07:43:00Z"/>
                    <w:rFonts w:ascii="Times New Roman" w:eastAsia="Times New Roman" w:hAnsi="Times New Roman"/>
                    <w:b/>
                    <w:sz w:val="24"/>
                  </w:rPr>
                </w:rPrChange>
              </w:rPr>
            </w:pPr>
            <w:ins w:id="16635" w:author="DuyNgo" w:date="2012-08-10T07:43:00Z">
              <w:r w:rsidRPr="00303364">
                <w:rPr>
                  <w:rFonts w:eastAsia="Times New Roman" w:cstheme="minorHAnsi"/>
                  <w:sz w:val="24"/>
                  <w:szCs w:val="24"/>
                  <w:rPrChange w:id="16636"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6637"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6638" w:author="DuyNgo" w:date="2012-08-10T07:43:00Z"/>
                <w:rFonts w:eastAsia="Times New Roman" w:cstheme="minorHAnsi"/>
                <w:b/>
                <w:bCs/>
                <w:sz w:val="24"/>
                <w:szCs w:val="24"/>
                <w:rPrChange w:id="16639" w:author="DuyNgo" w:date="2012-08-10T08:15:00Z">
                  <w:rPr>
                    <w:ins w:id="16640" w:author="DuyNgo" w:date="2012-08-10T07:43:00Z"/>
                    <w:rFonts w:ascii="Times New Roman" w:eastAsia="Times New Roman" w:hAnsi="Times New Roman" w:cs="Tahoma"/>
                    <w:b/>
                    <w:bCs/>
                    <w:color w:val="000000"/>
                    <w:sz w:val="24"/>
                    <w:szCs w:val="20"/>
                  </w:rPr>
                </w:rPrChange>
              </w:rPr>
            </w:pPr>
            <w:ins w:id="16641" w:author="DuyNgo" w:date="2012-08-10T07:43:00Z">
              <w:r w:rsidRPr="00303364">
                <w:rPr>
                  <w:rFonts w:eastAsia="Times New Roman" w:cstheme="minorHAnsi"/>
                  <w:b/>
                  <w:bCs/>
                  <w:sz w:val="24"/>
                  <w:szCs w:val="24"/>
                  <w:rPrChange w:id="16642"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6643" w:author="DuyNgo" w:date="2012-08-10T07:43:00Z"/>
                <w:rFonts w:eastAsia="Times New Roman" w:cstheme="minorHAnsi"/>
                <w:b/>
                <w:bCs/>
                <w:sz w:val="24"/>
                <w:szCs w:val="24"/>
                <w:rPrChange w:id="16644" w:author="DuyNgo" w:date="2012-08-10T08:15:00Z">
                  <w:rPr>
                    <w:ins w:id="16645" w:author="DuyNgo" w:date="2012-08-10T07:43:00Z"/>
                    <w:rFonts w:ascii="Times New Roman" w:eastAsia="Times New Roman" w:hAnsi="Times New Roman"/>
                    <w:b/>
                    <w:bCs/>
                    <w:sz w:val="24"/>
                  </w:rPr>
                </w:rPrChange>
              </w:rPr>
            </w:pPr>
            <w:ins w:id="16646" w:author="DuyNgo" w:date="2012-08-10T07:43:00Z">
              <w:r w:rsidRPr="00303364">
                <w:rPr>
                  <w:rFonts w:eastAsia="Times New Roman" w:cstheme="minorHAnsi"/>
                  <w:b/>
                  <w:bCs/>
                  <w:sz w:val="24"/>
                  <w:szCs w:val="24"/>
                  <w:rPrChange w:id="16647"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6648" w:author="DuyNgo" w:date="2012-08-10T07:43:00Z"/>
                <w:rFonts w:eastAsia="Times New Roman" w:cstheme="minorHAnsi"/>
                <w:b/>
                <w:bCs/>
                <w:sz w:val="24"/>
                <w:szCs w:val="24"/>
                <w:rPrChange w:id="16649" w:author="DuyNgo" w:date="2012-08-10T08:15:00Z">
                  <w:rPr>
                    <w:ins w:id="16650" w:author="DuyNgo" w:date="2012-08-10T07:43:00Z"/>
                    <w:rFonts w:ascii="Times New Roman" w:eastAsia="Times New Roman" w:hAnsi="Times New Roman"/>
                    <w:b/>
                    <w:bCs/>
                    <w:sz w:val="24"/>
                  </w:rPr>
                </w:rPrChange>
              </w:rPr>
            </w:pPr>
            <w:ins w:id="16651" w:author="DuyNgo" w:date="2012-08-10T07:43:00Z">
              <w:r w:rsidRPr="00303364">
                <w:rPr>
                  <w:rFonts w:eastAsia="Times New Roman" w:cstheme="minorHAnsi"/>
                  <w:b/>
                  <w:bCs/>
                  <w:sz w:val="24"/>
                  <w:szCs w:val="24"/>
                  <w:rPrChange w:id="16652"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6653" w:author="DuyNgo" w:date="2012-08-10T07:43:00Z"/>
                <w:rFonts w:eastAsia="Times New Roman" w:cstheme="minorHAnsi"/>
                <w:b/>
                <w:bCs/>
                <w:sz w:val="24"/>
                <w:szCs w:val="24"/>
                <w:rPrChange w:id="16654" w:author="DuyNgo" w:date="2012-08-10T08:15:00Z">
                  <w:rPr>
                    <w:ins w:id="16655" w:author="DuyNgo" w:date="2012-08-10T07:43:00Z"/>
                    <w:rFonts w:ascii="Times New Roman" w:eastAsia="Times New Roman" w:hAnsi="Times New Roman"/>
                    <w:b/>
                    <w:bCs/>
                    <w:sz w:val="24"/>
                  </w:rPr>
                </w:rPrChange>
              </w:rPr>
            </w:pPr>
            <w:ins w:id="16656" w:author="DuyNgo" w:date="2012-08-10T07:43:00Z">
              <w:r w:rsidRPr="00303364">
                <w:rPr>
                  <w:rFonts w:eastAsia="Times New Roman" w:cstheme="minorHAnsi"/>
                  <w:b/>
                  <w:bCs/>
                  <w:sz w:val="24"/>
                  <w:szCs w:val="24"/>
                  <w:rPrChange w:id="16657"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6658" w:author="DuyNgo" w:date="2012-08-10T07:43:00Z"/>
                <w:rFonts w:eastAsia="Times New Roman" w:cstheme="minorHAnsi"/>
                <w:b/>
                <w:bCs/>
                <w:sz w:val="24"/>
                <w:szCs w:val="24"/>
                <w:rPrChange w:id="16659" w:author="DuyNgo" w:date="2012-08-10T08:15:00Z">
                  <w:rPr>
                    <w:ins w:id="16660" w:author="DuyNgo" w:date="2012-08-10T07:43:00Z"/>
                    <w:rFonts w:ascii="Times New Roman" w:eastAsia="Times New Roman" w:hAnsi="Times New Roman"/>
                    <w:b/>
                    <w:bCs/>
                    <w:sz w:val="24"/>
                  </w:rPr>
                </w:rPrChange>
              </w:rPr>
            </w:pPr>
            <w:ins w:id="16661" w:author="DuyNgo" w:date="2012-08-10T07:43:00Z">
              <w:r w:rsidRPr="00303364">
                <w:rPr>
                  <w:rFonts w:eastAsia="Times New Roman" w:cstheme="minorHAnsi"/>
                  <w:b/>
                  <w:bCs/>
                  <w:sz w:val="24"/>
                  <w:szCs w:val="24"/>
                  <w:rPrChange w:id="16662"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6663" w:author="DuyNgo" w:date="2012-08-10T07:43:00Z"/>
                <w:rFonts w:eastAsia="Times New Roman" w:cstheme="minorHAnsi"/>
                <w:b/>
                <w:bCs/>
                <w:sz w:val="24"/>
                <w:szCs w:val="24"/>
                <w:rPrChange w:id="16664" w:author="DuyNgo" w:date="2012-08-10T08:15:00Z">
                  <w:rPr>
                    <w:ins w:id="16665" w:author="DuyNgo" w:date="2012-08-10T07:43:00Z"/>
                    <w:rFonts w:ascii="Times New Roman" w:eastAsia="Times New Roman" w:hAnsi="Times New Roman"/>
                    <w:b/>
                    <w:bCs/>
                    <w:sz w:val="24"/>
                  </w:rPr>
                </w:rPrChange>
              </w:rPr>
            </w:pPr>
            <w:ins w:id="16666" w:author="DuyNgo" w:date="2012-08-10T07:43:00Z">
              <w:r w:rsidRPr="00303364">
                <w:rPr>
                  <w:rFonts w:eastAsia="Times New Roman" w:cstheme="minorHAnsi"/>
                  <w:b/>
                  <w:bCs/>
                  <w:sz w:val="24"/>
                  <w:szCs w:val="24"/>
                  <w:rPrChange w:id="16667"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6668" w:author="DuyNgo" w:date="2012-08-10T07:43:00Z"/>
                <w:rFonts w:eastAsia="Times New Roman" w:cstheme="minorHAnsi"/>
                <w:b/>
                <w:bCs/>
                <w:sz w:val="24"/>
                <w:szCs w:val="24"/>
                <w:rPrChange w:id="16669" w:author="DuyNgo" w:date="2012-08-10T08:15:00Z">
                  <w:rPr>
                    <w:ins w:id="16670"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6671" w:author="DuyNgo" w:date="2012-08-10T07:43:00Z"/>
                <w:rFonts w:eastAsia="Times New Roman" w:cstheme="minorHAnsi"/>
                <w:b/>
                <w:bCs/>
                <w:sz w:val="24"/>
                <w:szCs w:val="24"/>
                <w:rPrChange w:id="16672" w:author="DuyNgo" w:date="2012-08-10T08:15:00Z">
                  <w:rPr>
                    <w:ins w:id="16673" w:author="DuyNgo" w:date="2012-08-10T07:43:00Z"/>
                    <w:rFonts w:ascii="Times New Roman" w:eastAsia="Times New Roman" w:hAnsi="Times New Roman"/>
                    <w:b/>
                    <w:bCs/>
                    <w:sz w:val="24"/>
                  </w:rPr>
                </w:rPrChange>
              </w:rPr>
            </w:pPr>
            <w:ins w:id="16674" w:author="DuyNgo" w:date="2012-08-10T07:43:00Z">
              <w:r w:rsidRPr="00303364">
                <w:rPr>
                  <w:rFonts w:eastAsia="Times New Roman" w:cstheme="minorHAnsi"/>
                  <w:b/>
                  <w:bCs/>
                  <w:sz w:val="24"/>
                  <w:szCs w:val="24"/>
                  <w:rPrChange w:id="16675"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667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6677" w:author="DuyNgo" w:date="2012-08-10T07:43:00Z"/>
                <w:rFonts w:eastAsia="Times New Roman" w:cstheme="minorHAnsi"/>
                <w:sz w:val="24"/>
                <w:szCs w:val="24"/>
                <w:rPrChange w:id="16678" w:author="DuyNgo" w:date="2012-08-10T08:15:00Z">
                  <w:rPr>
                    <w:ins w:id="16679" w:author="DuyNgo" w:date="2012-08-10T07:43:00Z"/>
                    <w:rFonts w:ascii="Times New Roman" w:eastAsia="Times New Roman" w:hAnsi="Times New Roman"/>
                    <w:sz w:val="24"/>
                  </w:rPr>
                </w:rPrChange>
              </w:rPr>
            </w:pPr>
            <w:ins w:id="16680" w:author="DuyNgo" w:date="2012-08-10T07:43:00Z">
              <w:r w:rsidRPr="00303364">
                <w:rPr>
                  <w:rFonts w:eastAsia="Times New Roman" w:cstheme="minorHAnsi"/>
                  <w:sz w:val="24"/>
                  <w:szCs w:val="24"/>
                  <w:rPrChange w:id="16681"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682" w:author="DuyNgo" w:date="2012-08-10T07:43:00Z"/>
                <w:rFonts w:eastAsia="Times New Roman" w:cstheme="minorHAnsi"/>
                <w:sz w:val="24"/>
                <w:szCs w:val="24"/>
                <w:rPrChange w:id="16683" w:author="DuyNgo" w:date="2012-08-10T08:15:00Z">
                  <w:rPr>
                    <w:ins w:id="16684" w:author="DuyNgo" w:date="2012-08-10T07:43:00Z"/>
                    <w:rFonts w:ascii="Times New Roman" w:eastAsia="Times New Roman" w:hAnsi="Times New Roman" w:cs="Tahoma"/>
                    <w:color w:val="000000"/>
                    <w:sz w:val="24"/>
                    <w:szCs w:val="20"/>
                  </w:rPr>
                </w:rPrChange>
              </w:rPr>
            </w:pPr>
            <w:proofErr w:type="spellStart"/>
            <w:ins w:id="16685" w:author="DuyNgo" w:date="2012-08-10T07:43:00Z">
              <w:r w:rsidRPr="00303364">
                <w:rPr>
                  <w:rFonts w:eastAsia="Times New Roman" w:cstheme="minorHAnsi"/>
                  <w:sz w:val="24"/>
                  <w:szCs w:val="24"/>
                  <w:rPrChange w:id="16686" w:author="DuyNgo" w:date="2012-08-10T08:15:00Z">
                    <w:rPr>
                      <w:rFonts w:ascii="Times New Roman" w:eastAsia="Times New Roman" w:hAnsi="Times New Roman" w:cstheme="majorBidi"/>
                      <w:b/>
                      <w:bCs/>
                      <w:color w:val="4F81BD" w:themeColor="accent1"/>
                      <w:sz w:val="24"/>
                      <w:szCs w:val="26"/>
                    </w:rPr>
                  </w:rPrChange>
                </w:rPr>
                <w:t>IssueID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6687" w:author="DuyNgo" w:date="2012-08-10T07:43:00Z"/>
                <w:rFonts w:eastAsia="Times New Roman" w:cstheme="minorHAnsi"/>
                <w:sz w:val="24"/>
                <w:szCs w:val="24"/>
                <w:rPrChange w:id="16688" w:author="DuyNgo" w:date="2012-08-10T08:15:00Z">
                  <w:rPr>
                    <w:ins w:id="16689" w:author="DuyNgo" w:date="2012-08-10T07:43:00Z"/>
                    <w:rFonts w:ascii="Times New Roman" w:eastAsia="Times New Roman" w:hAnsi="Times New Roman" w:cs="Tahoma"/>
                    <w:color w:val="000000"/>
                    <w:sz w:val="24"/>
                    <w:szCs w:val="20"/>
                  </w:rPr>
                </w:rPrChange>
              </w:rPr>
            </w:pPr>
            <w:ins w:id="16690" w:author="DuyNgo" w:date="2012-08-10T07:43:00Z">
              <w:r w:rsidRPr="00303364">
                <w:rPr>
                  <w:rFonts w:eastAsia="Times New Roman" w:cstheme="minorHAnsi"/>
                  <w:sz w:val="24"/>
                  <w:szCs w:val="24"/>
                  <w:rPrChange w:id="16691"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692" w:author="DuyNgo" w:date="2012-08-10T07:43:00Z"/>
                <w:rFonts w:eastAsia="Times New Roman" w:cstheme="minorHAnsi"/>
                <w:sz w:val="24"/>
                <w:szCs w:val="24"/>
                <w:rPrChange w:id="16693" w:author="DuyNgo" w:date="2012-08-10T08:15:00Z">
                  <w:rPr>
                    <w:ins w:id="16694" w:author="DuyNgo" w:date="2012-08-10T07:43:00Z"/>
                    <w:rFonts w:ascii="Times New Roman" w:eastAsia="Times New Roman" w:hAnsi="Times New Roman" w:cs="Tahoma"/>
                    <w:color w:val="000000"/>
                    <w:sz w:val="24"/>
                    <w:szCs w:val="20"/>
                  </w:rPr>
                </w:rPrChange>
              </w:rPr>
            </w:pPr>
            <w:ins w:id="16695" w:author="DuyNgo" w:date="2012-08-10T07:43:00Z">
              <w:r w:rsidRPr="00303364">
                <w:rPr>
                  <w:rFonts w:eastAsia="Times New Roman" w:cstheme="minorHAnsi"/>
                  <w:sz w:val="24"/>
                  <w:szCs w:val="24"/>
                  <w:rPrChange w:id="16696"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6697" w:author="DuyNgo" w:date="2012-08-10T07:43:00Z"/>
                <w:rFonts w:eastAsia="Times New Roman" w:cstheme="minorHAnsi"/>
                <w:sz w:val="24"/>
                <w:szCs w:val="24"/>
                <w:rPrChange w:id="16698" w:author="DuyNgo" w:date="2012-08-10T08:15:00Z">
                  <w:rPr>
                    <w:ins w:id="16699"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700" w:author="DuyNgo" w:date="2012-08-10T07:43:00Z"/>
                <w:rFonts w:eastAsia="Times New Roman" w:cstheme="minorHAnsi"/>
                <w:sz w:val="24"/>
                <w:szCs w:val="24"/>
                <w:rPrChange w:id="16701" w:author="DuyNgo" w:date="2012-08-10T08:15:00Z">
                  <w:rPr>
                    <w:ins w:id="16702"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703" w:author="DuyNgo" w:date="2012-08-10T07:43:00Z"/>
                <w:rFonts w:eastAsia="Times New Roman" w:cstheme="minorHAnsi"/>
                <w:sz w:val="24"/>
                <w:szCs w:val="24"/>
                <w:rPrChange w:id="16704" w:author="DuyNgo" w:date="2012-08-10T08:15:00Z">
                  <w:rPr>
                    <w:ins w:id="16705" w:author="DuyNgo" w:date="2012-08-10T07:43:00Z"/>
                    <w:rFonts w:ascii="Times New Roman" w:eastAsia="Times New Roman" w:hAnsi="Times New Roman" w:cs="Tahoma"/>
                    <w:color w:val="000000"/>
                    <w:sz w:val="24"/>
                    <w:szCs w:val="20"/>
                  </w:rPr>
                </w:rPrChange>
              </w:rPr>
            </w:pPr>
            <w:ins w:id="16706" w:author="DuyNgo" w:date="2012-08-10T07:43:00Z">
              <w:r w:rsidRPr="00303364">
                <w:rPr>
                  <w:rFonts w:eastAsia="Times New Roman" w:cstheme="minorHAnsi"/>
                  <w:sz w:val="24"/>
                  <w:szCs w:val="24"/>
                  <w:rPrChange w:id="16707"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708" w:author="DuyNgo" w:date="2012-08-10T07:43:00Z"/>
                <w:rFonts w:eastAsia="Times New Roman" w:cstheme="minorHAnsi"/>
                <w:sz w:val="24"/>
                <w:szCs w:val="24"/>
                <w:rPrChange w:id="16709" w:author="DuyNgo" w:date="2012-08-10T08:15:00Z">
                  <w:rPr>
                    <w:ins w:id="16710" w:author="DuyNgo" w:date="2012-08-10T07:43:00Z"/>
                    <w:rFonts w:ascii="Times New Roman" w:eastAsia="Times New Roman" w:hAnsi="Times New Roman" w:cs="Tahoma"/>
                    <w:color w:val="000000"/>
                    <w:sz w:val="24"/>
                    <w:szCs w:val="20"/>
                  </w:rPr>
                </w:rPrChange>
              </w:rPr>
            </w:pPr>
            <w:ins w:id="16711" w:author="DuyNgo" w:date="2012-08-10T07:43:00Z">
              <w:r w:rsidRPr="00303364">
                <w:rPr>
                  <w:rFonts w:eastAsia="Times New Roman" w:cstheme="minorHAnsi"/>
                  <w:sz w:val="24"/>
                  <w:szCs w:val="24"/>
                  <w:rPrChange w:id="16712" w:author="DuyNgo" w:date="2012-08-10T08:15:00Z">
                    <w:rPr>
                      <w:rFonts w:ascii="Times New Roman" w:eastAsia="Times New Roman" w:hAnsi="Times New Roman" w:cstheme="majorBidi"/>
                      <w:b/>
                      <w:bCs/>
                      <w:color w:val="4F81BD" w:themeColor="accent1"/>
                      <w:sz w:val="24"/>
                      <w:szCs w:val="26"/>
                    </w:rPr>
                  </w:rPrChange>
                </w:rPr>
                <w:t>PK – ID of issue</w:t>
              </w:r>
            </w:ins>
          </w:p>
        </w:tc>
      </w:tr>
      <w:tr w:rsidR="00771246" w:rsidRPr="00303364" w:rsidTr="00227BA2">
        <w:trPr>
          <w:gridAfter w:val="5"/>
          <w:wAfter w:w="19481" w:type="dxa"/>
          <w:trHeight w:val="255"/>
          <w:ins w:id="1671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714" w:author="DuyNgo" w:date="2012-08-10T07:43:00Z"/>
                <w:rFonts w:eastAsia="Times New Roman" w:cstheme="minorHAnsi"/>
                <w:sz w:val="24"/>
                <w:szCs w:val="24"/>
                <w:rPrChange w:id="16715" w:author="DuyNgo" w:date="2012-08-10T08:15:00Z">
                  <w:rPr>
                    <w:ins w:id="16716" w:author="DuyNgo" w:date="2012-08-10T07:43:00Z"/>
                    <w:rFonts w:ascii="Times New Roman" w:eastAsia="Times New Roman" w:hAnsi="Times New Roman" w:cs="Tahoma"/>
                    <w:color w:val="000000"/>
                    <w:sz w:val="24"/>
                    <w:szCs w:val="20"/>
                  </w:rPr>
                </w:rPrChange>
              </w:rPr>
            </w:pPr>
            <w:ins w:id="16717" w:author="DuyNgo" w:date="2012-08-10T07:43:00Z">
              <w:r w:rsidRPr="00303364">
                <w:rPr>
                  <w:rFonts w:eastAsia="Times New Roman" w:cstheme="minorHAnsi"/>
                  <w:sz w:val="24"/>
                  <w:szCs w:val="24"/>
                  <w:rPrChange w:id="16718"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719" w:author="DuyNgo" w:date="2012-08-10T07:43:00Z"/>
                <w:rFonts w:eastAsia="Times New Roman" w:cstheme="minorHAnsi"/>
                <w:sz w:val="24"/>
                <w:szCs w:val="24"/>
                <w:rPrChange w:id="16720" w:author="DuyNgo" w:date="2012-08-10T08:15:00Z">
                  <w:rPr>
                    <w:ins w:id="16721" w:author="DuyNgo" w:date="2012-08-10T07:43:00Z"/>
                    <w:rFonts w:ascii="Times New Roman" w:eastAsia="Times New Roman" w:hAnsi="Times New Roman" w:cs="Tahoma"/>
                    <w:color w:val="000000"/>
                    <w:sz w:val="24"/>
                    <w:szCs w:val="20"/>
                  </w:rPr>
                </w:rPrChange>
              </w:rPr>
            </w:pPr>
            <w:ins w:id="16722" w:author="DuyNgo" w:date="2012-08-10T07:43:00Z">
              <w:r w:rsidRPr="00303364">
                <w:rPr>
                  <w:rFonts w:eastAsia="Times New Roman" w:cstheme="minorHAnsi"/>
                  <w:sz w:val="24"/>
                  <w:szCs w:val="24"/>
                  <w:rPrChange w:id="16723"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724" w:author="DuyNgo" w:date="2012-08-10T07:43:00Z"/>
                <w:rFonts w:eastAsia="Times New Roman" w:cstheme="minorHAnsi"/>
                <w:sz w:val="24"/>
                <w:szCs w:val="24"/>
                <w:rPrChange w:id="16725" w:author="DuyNgo" w:date="2012-08-10T08:15:00Z">
                  <w:rPr>
                    <w:ins w:id="16726" w:author="DuyNgo" w:date="2012-08-10T07:43:00Z"/>
                    <w:rFonts w:ascii="Times New Roman" w:eastAsia="Times New Roman" w:hAnsi="Times New Roman" w:cs="Tahoma"/>
                    <w:color w:val="000000"/>
                    <w:sz w:val="24"/>
                    <w:szCs w:val="20"/>
                  </w:rPr>
                </w:rPrChange>
              </w:rPr>
            </w:pPr>
            <w:ins w:id="16727" w:author="DuyNgo" w:date="2012-08-10T07:43:00Z">
              <w:r w:rsidRPr="00303364">
                <w:rPr>
                  <w:rFonts w:eastAsia="Times New Roman" w:cstheme="minorHAnsi"/>
                  <w:sz w:val="24"/>
                  <w:szCs w:val="24"/>
                  <w:rPrChange w:id="1672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729" w:author="DuyNgo" w:date="2012-08-10T07:43:00Z"/>
                <w:rFonts w:eastAsia="Times New Roman" w:cstheme="minorHAnsi"/>
                <w:sz w:val="24"/>
                <w:szCs w:val="24"/>
                <w:rPrChange w:id="16730" w:author="DuyNgo" w:date="2012-08-10T08:15:00Z">
                  <w:rPr>
                    <w:ins w:id="16731" w:author="DuyNgo" w:date="2012-08-10T07:43:00Z"/>
                    <w:rFonts w:ascii="Times New Roman" w:eastAsia="Times New Roman" w:hAnsi="Times New Roman" w:cs="Tahoma"/>
                    <w:color w:val="000000"/>
                    <w:sz w:val="24"/>
                    <w:szCs w:val="20"/>
                  </w:rPr>
                </w:rPrChange>
              </w:rPr>
            </w:pPr>
            <w:ins w:id="16732" w:author="DuyNgo" w:date="2012-08-10T07:43:00Z">
              <w:r w:rsidRPr="00303364">
                <w:rPr>
                  <w:rStyle w:val="postbody"/>
                  <w:rFonts w:cstheme="minorHAnsi"/>
                  <w:sz w:val="24"/>
                  <w:szCs w:val="24"/>
                  <w:rPrChange w:id="16733"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734" w:author="DuyNgo" w:date="2012-08-10T07:43:00Z"/>
                <w:rFonts w:eastAsia="Times New Roman" w:cstheme="minorHAnsi"/>
                <w:sz w:val="24"/>
                <w:szCs w:val="24"/>
                <w:rPrChange w:id="16735" w:author="DuyNgo" w:date="2012-08-10T08:15:00Z">
                  <w:rPr>
                    <w:ins w:id="1673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737" w:author="DuyNgo" w:date="2012-08-10T07:43:00Z"/>
                <w:rFonts w:eastAsia="Times New Roman" w:cstheme="minorHAnsi"/>
                <w:sz w:val="24"/>
                <w:szCs w:val="24"/>
                <w:rPrChange w:id="16738" w:author="DuyNgo" w:date="2012-08-10T08:15:00Z">
                  <w:rPr>
                    <w:ins w:id="1673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6740" w:author="DuyNgo" w:date="2012-08-10T07:43:00Z"/>
                <w:rFonts w:eastAsia="Times New Roman" w:cstheme="minorHAnsi"/>
                <w:sz w:val="24"/>
                <w:szCs w:val="24"/>
                <w:rPrChange w:id="16741" w:author="DuyNgo" w:date="2012-08-10T08:15:00Z">
                  <w:rPr>
                    <w:ins w:id="16742"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743" w:author="DuyNgo" w:date="2012-08-10T07:43:00Z"/>
                <w:rFonts w:eastAsia="Times New Roman" w:cstheme="minorHAnsi"/>
                <w:sz w:val="24"/>
                <w:szCs w:val="24"/>
                <w:rPrChange w:id="16744" w:author="DuyNgo" w:date="2012-08-10T08:15:00Z">
                  <w:rPr>
                    <w:ins w:id="16745" w:author="DuyNgo" w:date="2012-08-10T07:43:00Z"/>
                    <w:rFonts w:ascii="Times New Roman" w:eastAsia="Times New Roman" w:hAnsi="Times New Roman" w:cs="Tahoma"/>
                    <w:color w:val="000000"/>
                    <w:sz w:val="24"/>
                    <w:szCs w:val="20"/>
                  </w:rPr>
                </w:rPrChange>
              </w:rPr>
            </w:pPr>
            <w:ins w:id="16746" w:author="DuyNgo" w:date="2012-08-10T07:43:00Z">
              <w:r w:rsidRPr="00303364">
                <w:rPr>
                  <w:rFonts w:eastAsia="Times New Roman" w:cstheme="minorHAnsi"/>
                  <w:sz w:val="24"/>
                  <w:szCs w:val="24"/>
                  <w:rPrChange w:id="16747" w:author="DuyNgo" w:date="2012-08-10T08:15:00Z">
                    <w:rPr>
                      <w:rFonts w:ascii="Times New Roman" w:eastAsia="Times New Roman" w:hAnsi="Times New Roman" w:cstheme="majorBidi"/>
                      <w:b/>
                      <w:bCs/>
                      <w:color w:val="4F81BD" w:themeColor="accent1"/>
                      <w:sz w:val="24"/>
                      <w:szCs w:val="26"/>
                    </w:rPr>
                  </w:rPrChange>
                </w:rPr>
                <w:t>Description of issue</w:t>
              </w:r>
            </w:ins>
          </w:p>
        </w:tc>
      </w:tr>
      <w:tr w:rsidR="00771246" w:rsidRPr="00303364" w:rsidTr="00227BA2">
        <w:trPr>
          <w:gridAfter w:val="5"/>
          <w:wAfter w:w="19481" w:type="dxa"/>
          <w:trHeight w:val="255"/>
          <w:ins w:id="1674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749" w:author="DuyNgo" w:date="2012-08-10T07:43:00Z"/>
                <w:rFonts w:eastAsia="Times New Roman" w:cstheme="minorHAnsi"/>
                <w:sz w:val="24"/>
                <w:szCs w:val="24"/>
                <w:rPrChange w:id="16750" w:author="DuyNgo" w:date="2012-08-10T08:15:00Z">
                  <w:rPr>
                    <w:ins w:id="16751" w:author="DuyNgo" w:date="2012-08-10T07:43:00Z"/>
                    <w:rFonts w:ascii="Times New Roman" w:eastAsia="Times New Roman" w:hAnsi="Times New Roman" w:cs="Tahoma"/>
                    <w:color w:val="000000"/>
                    <w:sz w:val="24"/>
                    <w:szCs w:val="20"/>
                  </w:rPr>
                </w:rPrChange>
              </w:rPr>
            </w:pPr>
            <w:ins w:id="16752" w:author="DuyNgo" w:date="2012-08-10T07:43:00Z">
              <w:r w:rsidRPr="00303364">
                <w:rPr>
                  <w:rFonts w:eastAsia="Times New Roman" w:cstheme="minorHAnsi"/>
                  <w:sz w:val="24"/>
                  <w:szCs w:val="24"/>
                  <w:rPrChange w:id="16753"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754" w:author="DuyNgo" w:date="2012-08-10T07:43:00Z"/>
                <w:rFonts w:eastAsia="Times New Roman" w:cstheme="minorHAnsi"/>
                <w:sz w:val="24"/>
                <w:szCs w:val="24"/>
                <w:rPrChange w:id="16755" w:author="DuyNgo" w:date="2012-08-10T08:15:00Z">
                  <w:rPr>
                    <w:ins w:id="16756" w:author="DuyNgo" w:date="2012-08-10T07:43:00Z"/>
                    <w:rFonts w:ascii="Times New Roman" w:eastAsia="Times New Roman" w:hAnsi="Times New Roman" w:cs="Tahoma"/>
                    <w:color w:val="000000"/>
                    <w:sz w:val="24"/>
                    <w:szCs w:val="20"/>
                  </w:rPr>
                </w:rPrChange>
              </w:rPr>
            </w:pPr>
            <w:ins w:id="16757" w:author="DuyNgo" w:date="2012-08-10T07:43:00Z">
              <w:r w:rsidRPr="00303364">
                <w:rPr>
                  <w:rFonts w:eastAsia="Times New Roman" w:cstheme="minorHAnsi"/>
                  <w:sz w:val="24"/>
                  <w:szCs w:val="24"/>
                  <w:rPrChange w:id="16758" w:author="DuyNgo" w:date="2012-08-10T08:15:00Z">
                    <w:rPr>
                      <w:rFonts w:ascii="Times New Roman" w:eastAsia="Times New Roman" w:hAnsi="Times New Roman" w:cstheme="majorBidi"/>
                      <w:b/>
                      <w:bCs/>
                      <w:color w:val="4F81BD" w:themeColor="accent1"/>
                      <w:sz w:val="24"/>
                      <w:szCs w:val="26"/>
                    </w:rPr>
                  </w:rPrChange>
                </w:rPr>
                <w:t>Priority</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759" w:author="DuyNgo" w:date="2012-08-10T07:43:00Z"/>
                <w:rFonts w:eastAsia="Times New Roman" w:cstheme="minorHAnsi"/>
                <w:sz w:val="24"/>
                <w:szCs w:val="24"/>
                <w:rPrChange w:id="16760" w:author="DuyNgo" w:date="2012-08-10T08:15:00Z">
                  <w:rPr>
                    <w:ins w:id="16761" w:author="DuyNgo" w:date="2012-08-10T07:43:00Z"/>
                    <w:rFonts w:ascii="Times New Roman" w:eastAsia="Times New Roman" w:hAnsi="Times New Roman" w:cs="Tahoma"/>
                    <w:color w:val="000000"/>
                    <w:sz w:val="24"/>
                    <w:szCs w:val="20"/>
                  </w:rPr>
                </w:rPrChange>
              </w:rPr>
            </w:pPr>
            <w:ins w:id="16762" w:author="DuyNgo" w:date="2012-08-10T07:43:00Z">
              <w:r w:rsidRPr="00303364">
                <w:rPr>
                  <w:rFonts w:eastAsia="Times New Roman" w:cstheme="minorHAnsi"/>
                  <w:sz w:val="24"/>
                  <w:szCs w:val="24"/>
                  <w:rPrChange w:id="16763"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764" w:author="DuyNgo" w:date="2012-08-10T07:43:00Z"/>
                <w:rFonts w:eastAsia="Times New Roman" w:cstheme="minorHAnsi"/>
                <w:sz w:val="24"/>
                <w:szCs w:val="24"/>
                <w:rPrChange w:id="16765" w:author="DuyNgo" w:date="2012-08-10T08:15:00Z">
                  <w:rPr>
                    <w:ins w:id="16766" w:author="DuyNgo" w:date="2012-08-10T07:43:00Z"/>
                    <w:rFonts w:ascii="Times New Roman" w:eastAsia="Times New Roman" w:hAnsi="Times New Roman" w:cs="Tahoma"/>
                    <w:color w:val="000000"/>
                    <w:sz w:val="24"/>
                    <w:szCs w:val="20"/>
                  </w:rPr>
                </w:rPrChange>
              </w:rPr>
            </w:pPr>
            <w:ins w:id="16767" w:author="DuyNgo" w:date="2012-08-10T07:43:00Z">
              <w:r w:rsidRPr="00303364">
                <w:rPr>
                  <w:rFonts w:eastAsia="Times New Roman" w:cstheme="minorHAnsi"/>
                  <w:sz w:val="24"/>
                  <w:szCs w:val="24"/>
                  <w:rPrChange w:id="16768"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769" w:author="DuyNgo" w:date="2012-08-10T07:43:00Z"/>
                <w:rFonts w:eastAsia="Times New Roman" w:cstheme="minorHAnsi"/>
                <w:sz w:val="24"/>
                <w:szCs w:val="24"/>
                <w:rPrChange w:id="16770" w:author="DuyNgo" w:date="2012-08-10T08:15:00Z">
                  <w:rPr>
                    <w:ins w:id="1677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772" w:author="DuyNgo" w:date="2012-08-10T07:43:00Z"/>
                <w:rFonts w:eastAsia="Times New Roman" w:cstheme="minorHAnsi"/>
                <w:sz w:val="24"/>
                <w:szCs w:val="24"/>
                <w:rPrChange w:id="16773" w:author="DuyNgo" w:date="2012-08-10T08:15:00Z">
                  <w:rPr>
                    <w:ins w:id="1677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6775" w:author="DuyNgo" w:date="2012-08-10T07:43:00Z"/>
                <w:rFonts w:eastAsia="Times New Roman" w:cstheme="minorHAnsi"/>
                <w:sz w:val="24"/>
                <w:szCs w:val="24"/>
                <w:rPrChange w:id="16776" w:author="DuyNgo" w:date="2012-08-10T08:15:00Z">
                  <w:rPr>
                    <w:ins w:id="16777"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778" w:author="DuyNgo" w:date="2012-08-10T07:43:00Z"/>
                <w:rFonts w:eastAsia="Times New Roman" w:cstheme="minorHAnsi"/>
                <w:sz w:val="24"/>
                <w:szCs w:val="24"/>
                <w:rPrChange w:id="16779" w:author="DuyNgo" w:date="2012-08-10T08:15:00Z">
                  <w:rPr>
                    <w:ins w:id="16780" w:author="DuyNgo" w:date="2012-08-10T07:43:00Z"/>
                    <w:rFonts w:ascii="Times New Roman" w:eastAsia="Times New Roman" w:hAnsi="Times New Roman" w:cs="Tahoma"/>
                    <w:color w:val="000000"/>
                    <w:sz w:val="24"/>
                    <w:szCs w:val="20"/>
                  </w:rPr>
                </w:rPrChange>
              </w:rPr>
            </w:pPr>
            <w:ins w:id="16781" w:author="DuyNgo" w:date="2012-08-10T07:43:00Z">
              <w:r w:rsidRPr="00303364">
                <w:rPr>
                  <w:rFonts w:eastAsia="Times New Roman" w:cstheme="minorHAnsi"/>
                  <w:sz w:val="24"/>
                  <w:szCs w:val="24"/>
                  <w:rPrChange w:id="16782" w:author="DuyNgo" w:date="2012-08-10T08:15:00Z">
                    <w:rPr>
                      <w:rFonts w:ascii="Times New Roman" w:eastAsia="Times New Roman" w:hAnsi="Times New Roman" w:cstheme="majorBidi"/>
                      <w:b/>
                      <w:bCs/>
                      <w:color w:val="4F81BD" w:themeColor="accent1"/>
                      <w:sz w:val="24"/>
                      <w:szCs w:val="26"/>
                    </w:rPr>
                  </w:rPrChange>
                </w:rPr>
                <w:t>Priority of issue</w:t>
              </w:r>
            </w:ins>
          </w:p>
        </w:tc>
      </w:tr>
      <w:tr w:rsidR="00771246" w:rsidRPr="00303364" w:rsidTr="00227BA2">
        <w:trPr>
          <w:trHeight w:val="255"/>
          <w:ins w:id="1678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6784" w:author="DuyNgo" w:date="2012-08-10T07:43:00Z"/>
                <w:rFonts w:eastAsia="Times New Roman" w:cstheme="minorHAnsi"/>
                <w:sz w:val="24"/>
                <w:szCs w:val="24"/>
                <w:rPrChange w:id="16785" w:author="DuyNgo" w:date="2012-08-10T08:15:00Z">
                  <w:rPr>
                    <w:ins w:id="16786" w:author="DuyNgo" w:date="2012-08-10T07:43:00Z"/>
                    <w:rFonts w:ascii="Times New Roman" w:eastAsia="Times New Roman" w:hAnsi="Times New Roman" w:cs="Tahoma"/>
                    <w:color w:val="000000"/>
                    <w:sz w:val="24"/>
                    <w:szCs w:val="20"/>
                  </w:rPr>
                </w:rPrChange>
              </w:rPr>
            </w:pPr>
            <w:ins w:id="16787" w:author="DuyNgo" w:date="2012-08-10T07:43:00Z">
              <w:r w:rsidRPr="00303364">
                <w:rPr>
                  <w:rFonts w:eastAsia="Times New Roman" w:cstheme="minorHAnsi"/>
                  <w:sz w:val="24"/>
                  <w:szCs w:val="24"/>
                  <w:rPrChange w:id="16788"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789" w:author="DuyNgo" w:date="2012-08-10T07:43:00Z"/>
                <w:rFonts w:eastAsia="Times New Roman" w:cstheme="minorHAnsi"/>
                <w:sz w:val="24"/>
                <w:szCs w:val="24"/>
                <w:rPrChange w:id="16790" w:author="DuyNgo" w:date="2012-08-10T08:15:00Z">
                  <w:rPr>
                    <w:ins w:id="16791" w:author="DuyNgo" w:date="2012-08-10T07:43:00Z"/>
                    <w:rFonts w:ascii="Times New Roman" w:eastAsia="Times New Roman" w:hAnsi="Times New Roman" w:cs="Tahoma"/>
                    <w:color w:val="000000"/>
                    <w:sz w:val="24"/>
                    <w:szCs w:val="20"/>
                  </w:rPr>
                </w:rPrChange>
              </w:rPr>
            </w:pPr>
            <w:ins w:id="16792" w:author="DuyNgo" w:date="2012-08-10T07:43:00Z">
              <w:r w:rsidRPr="00303364">
                <w:rPr>
                  <w:rFonts w:eastAsia="Times New Roman" w:cstheme="minorHAnsi"/>
                  <w:sz w:val="24"/>
                  <w:szCs w:val="24"/>
                  <w:rPrChange w:id="16793"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6794" w:author="DuyNgo" w:date="2012-08-10T07:43:00Z"/>
                <w:rFonts w:eastAsia="Times New Roman" w:cstheme="minorHAnsi"/>
                <w:sz w:val="24"/>
                <w:szCs w:val="24"/>
                <w:rPrChange w:id="16795" w:author="DuyNgo" w:date="2012-08-10T08:15:00Z">
                  <w:rPr>
                    <w:ins w:id="16796" w:author="DuyNgo" w:date="2012-08-10T07:43:00Z"/>
                    <w:rFonts w:ascii="Times New Roman" w:eastAsia="Times New Roman" w:hAnsi="Times New Roman" w:cs="Tahoma"/>
                    <w:color w:val="000000"/>
                    <w:sz w:val="24"/>
                    <w:szCs w:val="20"/>
                  </w:rPr>
                </w:rPrChange>
              </w:rPr>
            </w:pPr>
            <w:ins w:id="16797" w:author="DuyNgo" w:date="2012-08-10T07:43:00Z">
              <w:r w:rsidRPr="00303364">
                <w:rPr>
                  <w:rFonts w:eastAsia="Times New Roman" w:cstheme="minorHAnsi"/>
                  <w:sz w:val="24"/>
                  <w:szCs w:val="24"/>
                  <w:rPrChange w:id="1679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799" w:author="DuyNgo" w:date="2012-08-10T07:43:00Z"/>
                <w:rFonts w:eastAsia="Times New Roman" w:cstheme="minorHAnsi"/>
                <w:sz w:val="24"/>
                <w:szCs w:val="24"/>
                <w:rPrChange w:id="16800" w:author="DuyNgo" w:date="2012-08-10T08:15:00Z">
                  <w:rPr>
                    <w:ins w:id="16801" w:author="DuyNgo" w:date="2012-08-10T07:43:00Z"/>
                    <w:rFonts w:ascii="Times New Roman" w:eastAsia="Times New Roman" w:hAnsi="Times New Roman" w:cs="Tahoma"/>
                    <w:color w:val="000000"/>
                    <w:sz w:val="24"/>
                    <w:szCs w:val="20"/>
                  </w:rPr>
                </w:rPrChange>
              </w:rPr>
            </w:pPr>
            <w:ins w:id="16802" w:author="DuyNgo" w:date="2012-08-10T07:43:00Z">
              <w:r w:rsidRPr="00303364">
                <w:rPr>
                  <w:rFonts w:eastAsia="Times New Roman" w:cstheme="minorHAnsi"/>
                  <w:sz w:val="24"/>
                  <w:szCs w:val="24"/>
                  <w:rPrChange w:id="1680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804" w:author="DuyNgo" w:date="2012-08-10T07:43:00Z"/>
                <w:rFonts w:eastAsia="Times New Roman" w:cstheme="minorHAnsi"/>
                <w:sz w:val="24"/>
                <w:szCs w:val="24"/>
                <w:rPrChange w:id="16805" w:author="DuyNgo" w:date="2012-08-10T08:15:00Z">
                  <w:rPr>
                    <w:ins w:id="1680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807" w:author="DuyNgo" w:date="2012-08-10T07:43:00Z"/>
                <w:rFonts w:eastAsia="Times New Roman" w:cstheme="minorHAnsi"/>
                <w:sz w:val="24"/>
                <w:szCs w:val="24"/>
                <w:rPrChange w:id="16808" w:author="DuyNgo" w:date="2012-08-10T08:15:00Z">
                  <w:rPr>
                    <w:ins w:id="1680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810" w:author="DuyNgo" w:date="2012-08-10T07:43:00Z"/>
                <w:rFonts w:eastAsia="Times New Roman" w:cstheme="minorHAnsi"/>
                <w:sz w:val="24"/>
                <w:szCs w:val="24"/>
                <w:rPrChange w:id="16811" w:author="DuyNgo" w:date="2012-08-10T08:15:00Z">
                  <w:rPr>
                    <w:ins w:id="1681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813" w:author="DuyNgo" w:date="2012-08-10T07:43:00Z"/>
                <w:rFonts w:eastAsia="Times New Roman" w:cstheme="minorHAnsi"/>
                <w:sz w:val="24"/>
                <w:szCs w:val="24"/>
                <w:rPrChange w:id="16814" w:author="DuyNgo" w:date="2012-08-10T08:15:00Z">
                  <w:rPr>
                    <w:ins w:id="16815" w:author="DuyNgo" w:date="2012-08-10T07:43:00Z"/>
                    <w:rFonts w:ascii="Times New Roman" w:eastAsia="Times New Roman" w:hAnsi="Times New Roman" w:cs="Tahoma"/>
                    <w:color w:val="000000"/>
                    <w:sz w:val="24"/>
                    <w:szCs w:val="20"/>
                  </w:rPr>
                </w:rPrChange>
              </w:rPr>
            </w:pPr>
            <w:ins w:id="16816" w:author="DuyNgo" w:date="2012-08-10T07:43:00Z">
              <w:r w:rsidRPr="00303364">
                <w:rPr>
                  <w:rFonts w:eastAsia="Times New Roman" w:cstheme="minorHAnsi"/>
                  <w:sz w:val="24"/>
                  <w:szCs w:val="24"/>
                  <w:rPrChange w:id="16817" w:author="DuyNgo" w:date="2012-08-10T08:15:00Z">
                    <w:rPr>
                      <w:rFonts w:ascii="Times New Roman" w:eastAsia="Times New Roman" w:hAnsi="Times New Roman" w:cstheme="majorBidi"/>
                      <w:b/>
                      <w:bCs/>
                      <w:color w:val="4F81BD" w:themeColor="accent1"/>
                      <w:sz w:val="24"/>
                      <w:szCs w:val="26"/>
                    </w:rPr>
                  </w:rPrChange>
                </w:rPr>
                <w:t>Status of issue</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6818" w:author="DuyNgo" w:date="2012-08-10T07:43:00Z"/>
                <w:rFonts w:eastAsia="Times New Roman" w:cstheme="minorHAnsi"/>
                <w:sz w:val="24"/>
                <w:szCs w:val="24"/>
                <w:rPrChange w:id="16819" w:author="DuyNgo" w:date="2012-08-10T08:15:00Z">
                  <w:rPr>
                    <w:ins w:id="16820" w:author="DuyNgo" w:date="2012-08-10T07:43:00Z"/>
                    <w:rFonts w:ascii="Times New Roman" w:eastAsia="Times New Roman" w:hAnsi="Times New Roman" w:cs="Tahoma"/>
                    <w:color w:val="000000"/>
                    <w:sz w:val="24"/>
                    <w:szCs w:val="20"/>
                  </w:rPr>
                </w:rPrChange>
              </w:rPr>
            </w:pPr>
            <w:ins w:id="16821" w:author="DuyNgo" w:date="2012-08-10T07:43:00Z">
              <w:r w:rsidRPr="00303364">
                <w:rPr>
                  <w:rFonts w:eastAsia="Times New Roman" w:cstheme="minorHAnsi"/>
                  <w:sz w:val="24"/>
                  <w:szCs w:val="24"/>
                  <w:rPrChange w:id="16822"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6823" w:author="DuyNgo" w:date="2012-08-10T07:43:00Z"/>
                <w:rFonts w:eastAsia="Times New Roman" w:cstheme="minorHAnsi"/>
                <w:sz w:val="24"/>
                <w:szCs w:val="24"/>
                <w:rPrChange w:id="16824" w:author="DuyNgo" w:date="2012-08-10T08:15:00Z">
                  <w:rPr>
                    <w:ins w:id="16825"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826" w:author="DuyNgo" w:date="2012-08-10T07:43:00Z"/>
                <w:rFonts w:eastAsia="Times New Roman" w:cstheme="minorHAnsi"/>
                <w:sz w:val="24"/>
                <w:szCs w:val="24"/>
                <w:rPrChange w:id="16827" w:author="DuyNgo" w:date="2012-08-10T08:15:00Z">
                  <w:rPr>
                    <w:ins w:id="1682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829" w:author="DuyNgo" w:date="2012-08-10T07:43:00Z"/>
                <w:rFonts w:eastAsia="Times New Roman" w:cstheme="minorHAnsi"/>
                <w:sz w:val="24"/>
                <w:szCs w:val="24"/>
                <w:rPrChange w:id="16830" w:author="DuyNgo" w:date="2012-08-10T08:15:00Z">
                  <w:rPr>
                    <w:ins w:id="1683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832" w:author="DuyNgo" w:date="2012-08-10T07:43:00Z"/>
                <w:rFonts w:eastAsia="Times New Roman" w:cstheme="minorHAnsi"/>
                <w:sz w:val="24"/>
                <w:szCs w:val="24"/>
                <w:rPrChange w:id="16833" w:author="DuyNgo" w:date="2012-08-10T08:15:00Z">
                  <w:rPr>
                    <w:ins w:id="16834" w:author="DuyNgo" w:date="2012-08-10T07:43:00Z"/>
                    <w:rFonts w:ascii="Times New Roman" w:eastAsia="Times New Roman" w:hAnsi="Times New Roman"/>
                    <w:sz w:val="24"/>
                  </w:rPr>
                </w:rPrChange>
              </w:rPr>
            </w:pPr>
          </w:p>
        </w:tc>
      </w:tr>
      <w:tr w:rsidR="00771246" w:rsidRPr="00303364" w:rsidTr="00227BA2">
        <w:trPr>
          <w:trHeight w:val="255"/>
          <w:ins w:id="1683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6836" w:author="DuyNgo" w:date="2012-08-10T07:43:00Z"/>
                <w:rFonts w:eastAsia="Times New Roman" w:cstheme="minorHAnsi"/>
                <w:sz w:val="24"/>
                <w:szCs w:val="24"/>
                <w:rPrChange w:id="16837" w:author="DuyNgo" w:date="2012-08-10T08:15:00Z">
                  <w:rPr>
                    <w:ins w:id="16838" w:author="DuyNgo" w:date="2012-08-10T07:43:00Z"/>
                    <w:rFonts w:ascii="Times New Roman" w:eastAsia="Times New Roman" w:hAnsi="Times New Roman"/>
                    <w:sz w:val="24"/>
                  </w:rPr>
                </w:rPrChange>
              </w:rPr>
            </w:pPr>
            <w:ins w:id="16839" w:author="DuyNgo" w:date="2012-08-10T07:43:00Z">
              <w:r w:rsidRPr="00303364">
                <w:rPr>
                  <w:rFonts w:eastAsia="Times New Roman" w:cstheme="minorHAnsi"/>
                  <w:sz w:val="24"/>
                  <w:szCs w:val="24"/>
                  <w:rPrChange w:id="16840" w:author="DuyNgo" w:date="2012-08-10T08:15:00Z">
                    <w:rPr>
                      <w:rFonts w:ascii="Times New Roman" w:eastAsia="Times New Roman" w:hAnsi="Times New Roman" w:cstheme="majorBidi"/>
                      <w:b/>
                      <w:bCs/>
                      <w:color w:val="4F81BD" w:themeColor="accent1"/>
                      <w:sz w:val="24"/>
                      <w:szCs w:val="26"/>
                    </w:rPr>
                  </w:rPrChange>
                </w:rPr>
                <w:lastRenderedPageBreak/>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841" w:author="DuyNgo" w:date="2012-08-10T07:43:00Z"/>
                <w:rFonts w:eastAsia="Times New Roman" w:cstheme="minorHAnsi"/>
                <w:sz w:val="24"/>
                <w:szCs w:val="24"/>
                <w:rPrChange w:id="16842" w:author="DuyNgo" w:date="2012-08-10T08:15:00Z">
                  <w:rPr>
                    <w:ins w:id="16843" w:author="DuyNgo" w:date="2012-08-10T07:43:00Z"/>
                    <w:rFonts w:ascii="Times New Roman" w:eastAsia="Times New Roman" w:hAnsi="Times New Roman" w:cs="Tahoma"/>
                    <w:color w:val="000000"/>
                    <w:sz w:val="24"/>
                    <w:szCs w:val="20"/>
                  </w:rPr>
                </w:rPrChange>
              </w:rPr>
            </w:pPr>
            <w:ins w:id="16844" w:author="DuyNgo" w:date="2012-08-10T07:43:00Z">
              <w:r w:rsidRPr="00303364">
                <w:rPr>
                  <w:rFonts w:eastAsia="Times New Roman" w:cstheme="minorHAnsi"/>
                  <w:sz w:val="24"/>
                  <w:szCs w:val="24"/>
                  <w:rPrChange w:id="16845" w:author="DuyNgo" w:date="2012-08-10T08:15:00Z">
                    <w:rPr>
                      <w:rFonts w:ascii="Times New Roman" w:eastAsia="Times New Roman" w:hAnsi="Times New Roman" w:cstheme="majorBidi"/>
                      <w:b/>
                      <w:bCs/>
                      <w:color w:val="4F81BD" w:themeColor="accent1"/>
                      <w:sz w:val="24"/>
                      <w:szCs w:val="26"/>
                    </w:rPr>
                  </w:rPrChange>
                </w:rPr>
                <w:t>Type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846" w:author="DuyNgo" w:date="2012-08-10T07:43:00Z"/>
                <w:rFonts w:eastAsia="Times New Roman" w:cstheme="minorHAnsi"/>
                <w:sz w:val="24"/>
                <w:szCs w:val="24"/>
                <w:rPrChange w:id="16847" w:author="DuyNgo" w:date="2012-08-10T08:15:00Z">
                  <w:rPr>
                    <w:ins w:id="16848" w:author="DuyNgo" w:date="2012-08-10T07:43:00Z"/>
                    <w:rFonts w:ascii="Times New Roman" w:eastAsia="Times New Roman" w:hAnsi="Times New Roman" w:cs="Tahoma"/>
                    <w:color w:val="000000"/>
                    <w:sz w:val="24"/>
                    <w:szCs w:val="20"/>
                  </w:rPr>
                </w:rPrChange>
              </w:rPr>
            </w:pPr>
            <w:ins w:id="16849" w:author="DuyNgo" w:date="2012-08-10T07:43:00Z">
              <w:r w:rsidRPr="00303364">
                <w:rPr>
                  <w:rFonts w:eastAsia="Times New Roman" w:cstheme="minorHAnsi"/>
                  <w:sz w:val="24"/>
                  <w:szCs w:val="24"/>
                  <w:rPrChange w:id="1685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851" w:author="DuyNgo" w:date="2012-08-10T07:43:00Z"/>
                <w:rFonts w:eastAsia="Times New Roman" w:cstheme="minorHAnsi"/>
                <w:sz w:val="24"/>
                <w:szCs w:val="24"/>
                <w:rPrChange w:id="16852" w:author="DuyNgo" w:date="2012-08-10T08:15:00Z">
                  <w:rPr>
                    <w:ins w:id="16853" w:author="DuyNgo" w:date="2012-08-10T07:43:00Z"/>
                    <w:rFonts w:ascii="Times New Roman" w:eastAsia="Times New Roman" w:hAnsi="Times New Roman" w:cs="Tahoma"/>
                    <w:color w:val="000000"/>
                    <w:sz w:val="24"/>
                    <w:szCs w:val="20"/>
                  </w:rPr>
                </w:rPrChange>
              </w:rPr>
            </w:pPr>
            <w:ins w:id="16854" w:author="DuyNgo" w:date="2012-08-10T07:43:00Z">
              <w:r w:rsidRPr="00303364">
                <w:rPr>
                  <w:rFonts w:eastAsia="Times New Roman" w:cstheme="minorHAnsi"/>
                  <w:sz w:val="24"/>
                  <w:szCs w:val="24"/>
                  <w:rPrChange w:id="1685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856" w:author="DuyNgo" w:date="2012-08-10T07:43:00Z"/>
                <w:rFonts w:eastAsia="Times New Roman" w:cstheme="minorHAnsi"/>
                <w:sz w:val="24"/>
                <w:szCs w:val="24"/>
                <w:rPrChange w:id="16857" w:author="DuyNgo" w:date="2012-08-10T08:15:00Z">
                  <w:rPr>
                    <w:ins w:id="1685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859" w:author="DuyNgo" w:date="2012-08-10T07:43:00Z"/>
                <w:rFonts w:eastAsia="Times New Roman" w:cstheme="minorHAnsi"/>
                <w:sz w:val="24"/>
                <w:szCs w:val="24"/>
                <w:rPrChange w:id="16860" w:author="DuyNgo" w:date="2012-08-10T08:15:00Z">
                  <w:rPr>
                    <w:ins w:id="1686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862" w:author="DuyNgo" w:date="2012-08-10T07:43:00Z"/>
                <w:rFonts w:eastAsia="Times New Roman" w:cstheme="minorHAnsi"/>
                <w:sz w:val="24"/>
                <w:szCs w:val="24"/>
                <w:rPrChange w:id="16863" w:author="DuyNgo" w:date="2012-08-10T08:15:00Z">
                  <w:rPr>
                    <w:ins w:id="1686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865" w:author="DuyNgo" w:date="2012-08-10T07:43:00Z"/>
                <w:rFonts w:eastAsia="Times New Roman" w:cstheme="minorHAnsi"/>
                <w:sz w:val="24"/>
                <w:szCs w:val="24"/>
                <w:rPrChange w:id="16866" w:author="DuyNgo" w:date="2012-08-10T08:15:00Z">
                  <w:rPr>
                    <w:ins w:id="16867" w:author="DuyNgo" w:date="2012-08-10T07:43:00Z"/>
                    <w:rFonts w:ascii="Times New Roman" w:eastAsia="Times New Roman" w:hAnsi="Times New Roman" w:cs="Tahoma"/>
                    <w:color w:val="000000"/>
                    <w:sz w:val="24"/>
                    <w:szCs w:val="20"/>
                  </w:rPr>
                </w:rPrChange>
              </w:rPr>
            </w:pPr>
            <w:ins w:id="16868" w:author="DuyNgo" w:date="2012-08-10T07:43:00Z">
              <w:r w:rsidRPr="00303364">
                <w:rPr>
                  <w:rFonts w:eastAsia="Times New Roman" w:cstheme="minorHAnsi"/>
                  <w:sz w:val="24"/>
                  <w:szCs w:val="24"/>
                  <w:rPrChange w:id="16869" w:author="DuyNgo" w:date="2012-08-10T08:15:00Z">
                    <w:rPr>
                      <w:rFonts w:ascii="Times New Roman" w:eastAsia="Times New Roman" w:hAnsi="Times New Roman" w:cstheme="majorBidi"/>
                      <w:b/>
                      <w:bCs/>
                      <w:color w:val="4F81BD" w:themeColor="accent1"/>
                      <w:sz w:val="24"/>
                      <w:szCs w:val="26"/>
                    </w:rPr>
                  </w:rPrChange>
                </w:rPr>
                <w:t>Type of issue</w:t>
              </w:r>
            </w:ins>
          </w:p>
        </w:tc>
        <w:tc>
          <w:tcPr>
            <w:tcW w:w="4302" w:type="dxa"/>
            <w:vAlign w:val="bottom"/>
          </w:tcPr>
          <w:p w:rsidR="00771246" w:rsidRPr="00303364" w:rsidRDefault="00771246" w:rsidP="00227BA2">
            <w:pPr>
              <w:spacing w:line="240" w:lineRule="auto"/>
              <w:jc w:val="right"/>
              <w:rPr>
                <w:ins w:id="16870" w:author="DuyNgo" w:date="2012-08-10T07:43:00Z"/>
                <w:rFonts w:eastAsia="Times New Roman" w:cstheme="minorHAnsi"/>
                <w:sz w:val="24"/>
                <w:szCs w:val="24"/>
                <w:rPrChange w:id="16871" w:author="DuyNgo" w:date="2012-08-10T08:15:00Z">
                  <w:rPr>
                    <w:ins w:id="16872"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873" w:author="DuyNgo" w:date="2012-08-10T07:43:00Z"/>
                <w:rFonts w:eastAsia="Times New Roman" w:cstheme="minorHAnsi"/>
                <w:sz w:val="24"/>
                <w:szCs w:val="24"/>
                <w:rPrChange w:id="16874" w:author="DuyNgo" w:date="2012-08-10T08:15:00Z">
                  <w:rPr>
                    <w:ins w:id="16875"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876" w:author="DuyNgo" w:date="2012-08-10T07:43:00Z"/>
                <w:rFonts w:eastAsia="Times New Roman" w:cstheme="minorHAnsi"/>
                <w:sz w:val="24"/>
                <w:szCs w:val="24"/>
                <w:rPrChange w:id="16877" w:author="DuyNgo" w:date="2012-08-10T08:15:00Z">
                  <w:rPr>
                    <w:ins w:id="1687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879" w:author="DuyNgo" w:date="2012-08-10T07:43:00Z"/>
                <w:rFonts w:eastAsia="Times New Roman" w:cstheme="minorHAnsi"/>
                <w:sz w:val="24"/>
                <w:szCs w:val="24"/>
                <w:rPrChange w:id="16880" w:author="DuyNgo" w:date="2012-08-10T08:15:00Z">
                  <w:rPr>
                    <w:ins w:id="1688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882" w:author="DuyNgo" w:date="2012-08-10T07:43:00Z"/>
                <w:rFonts w:eastAsia="Times New Roman" w:cstheme="minorHAnsi"/>
                <w:sz w:val="24"/>
                <w:szCs w:val="24"/>
                <w:rPrChange w:id="16883" w:author="DuyNgo" w:date="2012-08-10T08:15:00Z">
                  <w:rPr>
                    <w:ins w:id="16884" w:author="DuyNgo" w:date="2012-08-10T07:43:00Z"/>
                    <w:rFonts w:ascii="Times New Roman" w:eastAsia="Times New Roman" w:hAnsi="Times New Roman"/>
                    <w:sz w:val="24"/>
                  </w:rPr>
                </w:rPrChange>
              </w:rPr>
            </w:pPr>
          </w:p>
        </w:tc>
      </w:tr>
      <w:tr w:rsidR="00771246" w:rsidRPr="00303364" w:rsidTr="00227BA2">
        <w:trPr>
          <w:trHeight w:val="255"/>
          <w:ins w:id="1688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886" w:author="DuyNgo" w:date="2012-08-10T07:43:00Z"/>
                <w:rFonts w:eastAsia="Times New Roman" w:cstheme="minorHAnsi"/>
                <w:sz w:val="24"/>
                <w:szCs w:val="24"/>
                <w:rPrChange w:id="16887" w:author="DuyNgo" w:date="2012-08-10T08:15:00Z">
                  <w:rPr>
                    <w:ins w:id="16888" w:author="DuyNgo" w:date="2012-08-10T07:43:00Z"/>
                    <w:rFonts w:ascii="Times New Roman" w:eastAsia="Times New Roman" w:hAnsi="Times New Roman" w:cs="Tahoma"/>
                    <w:color w:val="000000"/>
                    <w:sz w:val="24"/>
                    <w:szCs w:val="20"/>
                  </w:rPr>
                </w:rPrChange>
              </w:rPr>
            </w:pPr>
            <w:ins w:id="16889" w:author="DuyNgo" w:date="2012-08-10T07:43:00Z">
              <w:r w:rsidRPr="00303364">
                <w:rPr>
                  <w:rFonts w:eastAsia="Times New Roman" w:cstheme="minorHAnsi"/>
                  <w:sz w:val="24"/>
                  <w:szCs w:val="24"/>
                  <w:rPrChange w:id="16890"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891" w:author="DuyNgo" w:date="2012-08-10T07:43:00Z"/>
                <w:rFonts w:eastAsia="Times New Roman" w:cstheme="minorHAnsi"/>
                <w:sz w:val="24"/>
                <w:szCs w:val="24"/>
                <w:rPrChange w:id="16892" w:author="DuyNgo" w:date="2012-08-10T08:15:00Z">
                  <w:rPr>
                    <w:ins w:id="16893" w:author="DuyNgo" w:date="2012-08-10T07:43:00Z"/>
                    <w:rFonts w:ascii="Times New Roman" w:eastAsia="Times New Roman" w:hAnsi="Times New Roman" w:cs="Tahoma"/>
                    <w:color w:val="000000"/>
                    <w:sz w:val="24"/>
                    <w:szCs w:val="20"/>
                  </w:rPr>
                </w:rPrChange>
              </w:rPr>
            </w:pPr>
            <w:proofErr w:type="spellStart"/>
            <w:ins w:id="16894" w:author="DuyNgo" w:date="2012-08-10T07:43:00Z">
              <w:r w:rsidRPr="00303364">
                <w:rPr>
                  <w:rFonts w:eastAsia="Times New Roman" w:cstheme="minorHAnsi"/>
                  <w:sz w:val="24"/>
                  <w:szCs w:val="24"/>
                  <w:rPrChange w:id="16895" w:author="DuyNgo" w:date="2012-08-10T08:15:00Z">
                    <w:rPr>
                      <w:rFonts w:ascii="Times New Roman" w:eastAsia="Times New Roman" w:hAnsi="Times New Roman" w:cstheme="majorBidi"/>
                      <w:b/>
                      <w:bCs/>
                      <w:color w:val="4F81BD" w:themeColor="accent1"/>
                      <w:sz w:val="24"/>
                      <w:szCs w:val="26"/>
                    </w:rPr>
                  </w:rPrChange>
                </w:rPr>
                <w:t>ProcessRelated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896" w:author="DuyNgo" w:date="2012-08-10T07:43:00Z"/>
                <w:rFonts w:eastAsia="Times New Roman" w:cstheme="minorHAnsi"/>
                <w:sz w:val="24"/>
                <w:szCs w:val="24"/>
                <w:rPrChange w:id="16897" w:author="DuyNgo" w:date="2012-08-10T08:15:00Z">
                  <w:rPr>
                    <w:ins w:id="16898" w:author="DuyNgo" w:date="2012-08-10T07:43:00Z"/>
                    <w:rFonts w:ascii="Times New Roman" w:eastAsia="Times New Roman" w:hAnsi="Times New Roman" w:cs="Tahoma"/>
                    <w:color w:val="000000"/>
                    <w:sz w:val="24"/>
                    <w:szCs w:val="20"/>
                  </w:rPr>
                </w:rPrChange>
              </w:rPr>
            </w:pPr>
            <w:ins w:id="16899" w:author="DuyNgo" w:date="2012-08-10T07:43:00Z">
              <w:r w:rsidRPr="00303364">
                <w:rPr>
                  <w:rFonts w:eastAsia="Times New Roman" w:cstheme="minorHAnsi"/>
                  <w:sz w:val="24"/>
                  <w:szCs w:val="24"/>
                  <w:rPrChange w:id="1690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901" w:author="DuyNgo" w:date="2012-08-10T07:43:00Z"/>
                <w:rFonts w:eastAsia="Times New Roman" w:cstheme="minorHAnsi"/>
                <w:sz w:val="24"/>
                <w:szCs w:val="24"/>
                <w:rPrChange w:id="16902" w:author="DuyNgo" w:date="2012-08-10T08:15:00Z">
                  <w:rPr>
                    <w:ins w:id="16903" w:author="DuyNgo" w:date="2012-08-10T07:43:00Z"/>
                    <w:rFonts w:ascii="Times New Roman" w:eastAsia="Times New Roman" w:hAnsi="Times New Roman" w:cs="Tahoma"/>
                    <w:color w:val="000000"/>
                    <w:sz w:val="24"/>
                    <w:szCs w:val="20"/>
                  </w:rPr>
                </w:rPrChange>
              </w:rPr>
            </w:pPr>
            <w:ins w:id="16904" w:author="DuyNgo" w:date="2012-08-10T07:43:00Z">
              <w:r w:rsidRPr="00303364">
                <w:rPr>
                  <w:rStyle w:val="postbody"/>
                  <w:rFonts w:cstheme="minorHAnsi"/>
                  <w:sz w:val="24"/>
                  <w:szCs w:val="24"/>
                  <w:rPrChange w:id="16905"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906" w:author="DuyNgo" w:date="2012-08-10T07:43:00Z"/>
                <w:rFonts w:eastAsia="Times New Roman" w:cstheme="minorHAnsi"/>
                <w:sz w:val="24"/>
                <w:szCs w:val="24"/>
                <w:rPrChange w:id="16907" w:author="DuyNgo" w:date="2012-08-10T08:15:00Z">
                  <w:rPr>
                    <w:ins w:id="1690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909" w:author="DuyNgo" w:date="2012-08-10T07:43:00Z"/>
                <w:rFonts w:eastAsia="Times New Roman" w:cstheme="minorHAnsi"/>
                <w:sz w:val="24"/>
                <w:szCs w:val="24"/>
                <w:rPrChange w:id="16910" w:author="DuyNgo" w:date="2012-08-10T08:15:00Z">
                  <w:rPr>
                    <w:ins w:id="1691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912" w:author="DuyNgo" w:date="2012-08-10T07:43:00Z"/>
                <w:rFonts w:eastAsia="Times New Roman" w:cstheme="minorHAnsi"/>
                <w:sz w:val="24"/>
                <w:szCs w:val="24"/>
                <w:rPrChange w:id="16913" w:author="DuyNgo" w:date="2012-08-10T08:15:00Z">
                  <w:rPr>
                    <w:ins w:id="1691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915" w:author="DuyNgo" w:date="2012-08-10T07:43:00Z"/>
                <w:rFonts w:eastAsia="Times New Roman" w:cstheme="minorHAnsi"/>
                <w:sz w:val="24"/>
                <w:szCs w:val="24"/>
                <w:rPrChange w:id="16916" w:author="DuyNgo" w:date="2012-08-10T08:15:00Z">
                  <w:rPr>
                    <w:ins w:id="16917" w:author="DuyNgo" w:date="2012-08-10T07:43:00Z"/>
                    <w:rFonts w:ascii="Times New Roman" w:eastAsia="Times New Roman" w:hAnsi="Times New Roman" w:cs="Tahoma"/>
                    <w:color w:val="000000"/>
                    <w:sz w:val="24"/>
                    <w:szCs w:val="20"/>
                  </w:rPr>
                </w:rPrChange>
              </w:rPr>
            </w:pPr>
            <w:ins w:id="16918" w:author="DuyNgo" w:date="2012-08-10T07:43:00Z">
              <w:r w:rsidRPr="00303364">
                <w:rPr>
                  <w:rFonts w:eastAsia="Times New Roman" w:cstheme="minorHAnsi"/>
                  <w:sz w:val="24"/>
                  <w:szCs w:val="24"/>
                  <w:rPrChange w:id="16919" w:author="DuyNgo" w:date="2012-08-10T08:15:00Z">
                    <w:rPr>
                      <w:rFonts w:ascii="Times New Roman" w:eastAsia="Times New Roman" w:hAnsi="Times New Roman" w:cstheme="majorBidi"/>
                      <w:b/>
                      <w:bCs/>
                      <w:color w:val="4F81BD" w:themeColor="accent1"/>
                      <w:sz w:val="24"/>
                      <w:szCs w:val="26"/>
                    </w:rPr>
                  </w:rPrChange>
                </w:rPr>
                <w:t>Process related to issue</w:t>
              </w:r>
            </w:ins>
          </w:p>
        </w:tc>
        <w:tc>
          <w:tcPr>
            <w:tcW w:w="4302" w:type="dxa"/>
            <w:vAlign w:val="bottom"/>
          </w:tcPr>
          <w:p w:rsidR="00771246" w:rsidRPr="00303364" w:rsidRDefault="00771246" w:rsidP="00227BA2">
            <w:pPr>
              <w:spacing w:line="240" w:lineRule="auto"/>
              <w:jc w:val="right"/>
              <w:rPr>
                <w:ins w:id="16920" w:author="DuyNgo" w:date="2012-08-10T07:43:00Z"/>
                <w:rFonts w:eastAsia="Times New Roman" w:cstheme="minorHAnsi"/>
                <w:sz w:val="24"/>
                <w:szCs w:val="24"/>
                <w:rPrChange w:id="16921" w:author="DuyNgo" w:date="2012-08-10T08:15:00Z">
                  <w:rPr>
                    <w:ins w:id="16922"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923" w:author="DuyNgo" w:date="2012-08-10T07:43:00Z"/>
                <w:rFonts w:eastAsia="Times New Roman" w:cstheme="minorHAnsi"/>
                <w:sz w:val="24"/>
                <w:szCs w:val="24"/>
                <w:rPrChange w:id="16924" w:author="DuyNgo" w:date="2012-08-10T08:15:00Z">
                  <w:rPr>
                    <w:ins w:id="16925"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926" w:author="DuyNgo" w:date="2012-08-10T07:43:00Z"/>
                <w:rFonts w:eastAsia="Times New Roman" w:cstheme="minorHAnsi"/>
                <w:sz w:val="24"/>
                <w:szCs w:val="24"/>
                <w:rPrChange w:id="16927" w:author="DuyNgo" w:date="2012-08-10T08:15:00Z">
                  <w:rPr>
                    <w:ins w:id="1692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929" w:author="DuyNgo" w:date="2012-08-10T07:43:00Z"/>
                <w:rFonts w:eastAsia="Times New Roman" w:cstheme="minorHAnsi"/>
                <w:sz w:val="24"/>
                <w:szCs w:val="24"/>
                <w:rPrChange w:id="16930" w:author="DuyNgo" w:date="2012-08-10T08:15:00Z">
                  <w:rPr>
                    <w:ins w:id="1693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932" w:author="DuyNgo" w:date="2012-08-10T07:43:00Z"/>
                <w:rFonts w:eastAsia="Times New Roman" w:cstheme="minorHAnsi"/>
                <w:sz w:val="24"/>
                <w:szCs w:val="24"/>
                <w:rPrChange w:id="16933" w:author="DuyNgo" w:date="2012-08-10T08:15:00Z">
                  <w:rPr>
                    <w:ins w:id="16934" w:author="DuyNgo" w:date="2012-08-10T07:43:00Z"/>
                    <w:rFonts w:ascii="Times New Roman" w:eastAsia="Times New Roman" w:hAnsi="Times New Roman"/>
                    <w:sz w:val="24"/>
                  </w:rPr>
                </w:rPrChange>
              </w:rPr>
            </w:pPr>
          </w:p>
        </w:tc>
      </w:tr>
      <w:tr w:rsidR="00771246" w:rsidRPr="00303364" w:rsidTr="00227BA2">
        <w:trPr>
          <w:trHeight w:val="287"/>
          <w:ins w:id="1693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936" w:author="DuyNgo" w:date="2012-08-10T07:43:00Z"/>
                <w:rFonts w:eastAsia="Times New Roman" w:cstheme="minorHAnsi"/>
                <w:sz w:val="24"/>
                <w:szCs w:val="24"/>
                <w:rPrChange w:id="16937" w:author="DuyNgo" w:date="2012-08-10T08:15:00Z">
                  <w:rPr>
                    <w:ins w:id="16938" w:author="DuyNgo" w:date="2012-08-10T07:43:00Z"/>
                    <w:rFonts w:ascii="Times New Roman" w:eastAsia="Times New Roman" w:hAnsi="Times New Roman" w:cs="Tahoma"/>
                    <w:color w:val="000000"/>
                    <w:sz w:val="24"/>
                    <w:szCs w:val="20"/>
                  </w:rPr>
                </w:rPrChange>
              </w:rPr>
            </w:pPr>
            <w:ins w:id="16939" w:author="DuyNgo" w:date="2012-08-10T07:43:00Z">
              <w:r w:rsidRPr="00303364">
                <w:rPr>
                  <w:rFonts w:eastAsia="Times New Roman" w:cstheme="minorHAnsi"/>
                  <w:sz w:val="24"/>
                  <w:szCs w:val="24"/>
                  <w:rPrChange w:id="16940"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941" w:author="DuyNgo" w:date="2012-08-10T07:43:00Z"/>
                <w:rFonts w:eastAsia="Times New Roman" w:cstheme="minorHAnsi"/>
                <w:sz w:val="24"/>
                <w:szCs w:val="24"/>
                <w:rPrChange w:id="16942" w:author="DuyNgo" w:date="2012-08-10T08:15:00Z">
                  <w:rPr>
                    <w:ins w:id="16943" w:author="DuyNgo" w:date="2012-08-10T07:43:00Z"/>
                    <w:rFonts w:ascii="Times New Roman" w:eastAsia="Times New Roman" w:hAnsi="Times New Roman" w:cs="Tahoma"/>
                    <w:color w:val="000000"/>
                    <w:sz w:val="24"/>
                    <w:szCs w:val="20"/>
                  </w:rPr>
                </w:rPrChange>
              </w:rPr>
            </w:pPr>
            <w:proofErr w:type="spellStart"/>
            <w:ins w:id="16944" w:author="DuyNgo" w:date="2012-08-10T07:43:00Z">
              <w:r w:rsidRPr="00303364">
                <w:rPr>
                  <w:rFonts w:eastAsia="Times New Roman" w:cstheme="minorHAnsi"/>
                  <w:sz w:val="24"/>
                  <w:szCs w:val="24"/>
                  <w:rPrChange w:id="16945" w:author="DuyNgo" w:date="2012-08-10T08:15:00Z">
                    <w:rPr>
                      <w:rFonts w:ascii="Times New Roman" w:eastAsia="Times New Roman" w:hAnsi="Times New Roman" w:cstheme="majorBidi"/>
                      <w:b/>
                      <w:bCs/>
                      <w:color w:val="4F81BD" w:themeColor="accent1"/>
                      <w:sz w:val="24"/>
                      <w:szCs w:val="26"/>
                    </w:rPr>
                  </w:rPrChange>
                </w:rPr>
                <w:t>CreatedDate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946" w:author="DuyNgo" w:date="2012-08-10T07:43:00Z"/>
                <w:rFonts w:eastAsia="Times New Roman" w:cstheme="minorHAnsi"/>
                <w:sz w:val="24"/>
                <w:szCs w:val="24"/>
                <w:rPrChange w:id="16947" w:author="DuyNgo" w:date="2012-08-10T08:15:00Z">
                  <w:rPr>
                    <w:ins w:id="16948" w:author="DuyNgo" w:date="2012-08-10T07:43:00Z"/>
                    <w:rFonts w:ascii="Times New Roman" w:eastAsia="Times New Roman" w:hAnsi="Times New Roman" w:cs="Tahoma"/>
                    <w:color w:val="000000"/>
                    <w:sz w:val="24"/>
                    <w:szCs w:val="20"/>
                  </w:rPr>
                </w:rPrChange>
              </w:rPr>
            </w:pPr>
            <w:ins w:id="16949" w:author="DuyNgo" w:date="2012-08-10T07:43:00Z">
              <w:r w:rsidRPr="00303364">
                <w:rPr>
                  <w:rFonts w:eastAsia="Times New Roman" w:cstheme="minorHAnsi"/>
                  <w:sz w:val="24"/>
                  <w:szCs w:val="24"/>
                  <w:rPrChange w:id="1695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951" w:author="DuyNgo" w:date="2012-08-10T07:43:00Z"/>
                <w:rFonts w:eastAsia="Times New Roman" w:cstheme="minorHAnsi"/>
                <w:sz w:val="24"/>
                <w:szCs w:val="24"/>
                <w:rPrChange w:id="16952" w:author="DuyNgo" w:date="2012-08-10T08:15:00Z">
                  <w:rPr>
                    <w:ins w:id="16953" w:author="DuyNgo" w:date="2012-08-10T07:43:00Z"/>
                    <w:rFonts w:ascii="Times New Roman" w:eastAsia="Times New Roman" w:hAnsi="Times New Roman" w:cs="Tahoma"/>
                    <w:color w:val="000000"/>
                    <w:sz w:val="24"/>
                    <w:szCs w:val="20"/>
                  </w:rPr>
                </w:rPrChange>
              </w:rPr>
            </w:pPr>
            <w:ins w:id="16954" w:author="DuyNgo" w:date="2012-08-10T07:43:00Z">
              <w:r w:rsidRPr="00303364">
                <w:rPr>
                  <w:rFonts w:eastAsia="Times New Roman" w:cstheme="minorHAnsi"/>
                  <w:sz w:val="24"/>
                  <w:szCs w:val="24"/>
                  <w:rPrChange w:id="16955"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956" w:author="DuyNgo" w:date="2012-08-10T07:43:00Z"/>
                <w:rFonts w:eastAsia="Times New Roman" w:cstheme="minorHAnsi"/>
                <w:sz w:val="24"/>
                <w:szCs w:val="24"/>
                <w:rPrChange w:id="16957" w:author="DuyNgo" w:date="2012-08-10T08:15:00Z">
                  <w:rPr>
                    <w:ins w:id="1695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959" w:author="DuyNgo" w:date="2012-08-10T07:43:00Z"/>
                <w:rFonts w:eastAsia="Times New Roman" w:cstheme="minorHAnsi"/>
                <w:sz w:val="24"/>
                <w:szCs w:val="24"/>
                <w:rPrChange w:id="16960" w:author="DuyNgo" w:date="2012-08-10T08:15:00Z">
                  <w:rPr>
                    <w:ins w:id="1696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962" w:author="DuyNgo" w:date="2012-08-10T07:43:00Z"/>
                <w:rFonts w:eastAsia="Times New Roman" w:cstheme="minorHAnsi"/>
                <w:sz w:val="24"/>
                <w:szCs w:val="24"/>
                <w:rPrChange w:id="16963" w:author="DuyNgo" w:date="2012-08-10T08:15:00Z">
                  <w:rPr>
                    <w:ins w:id="1696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965" w:author="DuyNgo" w:date="2012-08-10T07:43:00Z"/>
                <w:rFonts w:eastAsia="Times New Roman" w:cstheme="minorHAnsi"/>
                <w:sz w:val="24"/>
                <w:szCs w:val="24"/>
                <w:rPrChange w:id="16966" w:author="DuyNgo" w:date="2012-08-10T08:15:00Z">
                  <w:rPr>
                    <w:ins w:id="16967" w:author="DuyNgo" w:date="2012-08-10T07:43:00Z"/>
                    <w:rFonts w:ascii="Times New Roman" w:eastAsia="Times New Roman" w:hAnsi="Times New Roman" w:cs="Tahoma"/>
                    <w:color w:val="000000"/>
                    <w:sz w:val="24"/>
                    <w:szCs w:val="20"/>
                  </w:rPr>
                </w:rPrChange>
              </w:rPr>
            </w:pPr>
            <w:ins w:id="16968" w:author="DuyNgo" w:date="2012-08-10T07:43:00Z">
              <w:r w:rsidRPr="00303364">
                <w:rPr>
                  <w:rFonts w:eastAsia="Times New Roman" w:cstheme="minorHAnsi"/>
                  <w:sz w:val="24"/>
                  <w:szCs w:val="24"/>
                  <w:rPrChange w:id="16969" w:author="DuyNgo" w:date="2012-08-10T08:15:00Z">
                    <w:rPr>
                      <w:rFonts w:ascii="Times New Roman" w:eastAsia="Times New Roman" w:hAnsi="Times New Roman" w:cstheme="majorBidi"/>
                      <w:b/>
                      <w:bCs/>
                      <w:color w:val="4F81BD" w:themeColor="accent1"/>
                      <w:sz w:val="24"/>
                      <w:szCs w:val="26"/>
                    </w:rPr>
                  </w:rPrChange>
                </w:rPr>
                <w:t>Create date of issue</w:t>
              </w:r>
            </w:ins>
          </w:p>
        </w:tc>
        <w:tc>
          <w:tcPr>
            <w:tcW w:w="4302" w:type="dxa"/>
            <w:vAlign w:val="bottom"/>
          </w:tcPr>
          <w:p w:rsidR="00771246" w:rsidRPr="00303364" w:rsidRDefault="00771246" w:rsidP="00227BA2">
            <w:pPr>
              <w:spacing w:line="240" w:lineRule="auto"/>
              <w:jc w:val="right"/>
              <w:rPr>
                <w:ins w:id="16970" w:author="DuyNgo" w:date="2012-08-10T07:43:00Z"/>
                <w:rFonts w:eastAsia="Times New Roman" w:cstheme="minorHAnsi"/>
                <w:sz w:val="24"/>
                <w:szCs w:val="24"/>
                <w:rPrChange w:id="16971" w:author="DuyNgo" w:date="2012-08-10T08:15:00Z">
                  <w:rPr>
                    <w:ins w:id="16972"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973" w:author="DuyNgo" w:date="2012-08-10T07:43:00Z"/>
                <w:rFonts w:eastAsia="Times New Roman" w:cstheme="minorHAnsi"/>
                <w:sz w:val="24"/>
                <w:szCs w:val="24"/>
                <w:rPrChange w:id="16974" w:author="DuyNgo" w:date="2012-08-10T08:15:00Z">
                  <w:rPr>
                    <w:ins w:id="16975"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976" w:author="DuyNgo" w:date="2012-08-10T07:43:00Z"/>
                <w:rFonts w:eastAsia="Times New Roman" w:cstheme="minorHAnsi"/>
                <w:sz w:val="24"/>
                <w:szCs w:val="24"/>
                <w:rPrChange w:id="16977" w:author="DuyNgo" w:date="2012-08-10T08:15:00Z">
                  <w:rPr>
                    <w:ins w:id="1697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979" w:author="DuyNgo" w:date="2012-08-10T07:43:00Z"/>
                <w:rFonts w:eastAsia="Times New Roman" w:cstheme="minorHAnsi"/>
                <w:sz w:val="24"/>
                <w:szCs w:val="24"/>
                <w:rPrChange w:id="16980" w:author="DuyNgo" w:date="2012-08-10T08:15:00Z">
                  <w:rPr>
                    <w:ins w:id="1698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982" w:author="DuyNgo" w:date="2012-08-10T07:43:00Z"/>
                <w:rFonts w:eastAsia="Times New Roman" w:cstheme="minorHAnsi"/>
                <w:sz w:val="24"/>
                <w:szCs w:val="24"/>
                <w:rPrChange w:id="16983" w:author="DuyNgo" w:date="2012-08-10T08:15:00Z">
                  <w:rPr>
                    <w:ins w:id="16984" w:author="DuyNgo" w:date="2012-08-10T07:43:00Z"/>
                    <w:rFonts w:ascii="Times New Roman" w:eastAsia="Times New Roman" w:hAnsi="Times New Roman"/>
                    <w:sz w:val="24"/>
                  </w:rPr>
                </w:rPrChange>
              </w:rPr>
            </w:pPr>
          </w:p>
        </w:tc>
      </w:tr>
      <w:tr w:rsidR="00771246" w:rsidRPr="00303364" w:rsidTr="00227BA2">
        <w:trPr>
          <w:trHeight w:val="255"/>
          <w:ins w:id="1698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986" w:author="DuyNgo" w:date="2012-08-10T07:43:00Z"/>
                <w:rFonts w:eastAsia="Times New Roman" w:cstheme="minorHAnsi"/>
                <w:sz w:val="24"/>
                <w:szCs w:val="24"/>
                <w:rPrChange w:id="16987" w:author="DuyNgo" w:date="2012-08-10T08:15:00Z">
                  <w:rPr>
                    <w:ins w:id="16988" w:author="DuyNgo" w:date="2012-08-10T07:43:00Z"/>
                    <w:rFonts w:ascii="Times New Roman" w:eastAsia="Times New Roman" w:hAnsi="Times New Roman" w:cs="Tahoma"/>
                    <w:color w:val="000000"/>
                    <w:sz w:val="24"/>
                    <w:szCs w:val="20"/>
                  </w:rPr>
                </w:rPrChange>
              </w:rPr>
            </w:pPr>
            <w:ins w:id="16989" w:author="DuyNgo" w:date="2012-08-10T07:43:00Z">
              <w:r w:rsidRPr="00303364">
                <w:rPr>
                  <w:rFonts w:eastAsia="Times New Roman" w:cstheme="minorHAnsi"/>
                  <w:sz w:val="24"/>
                  <w:szCs w:val="24"/>
                  <w:rPrChange w:id="16990"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991" w:author="DuyNgo" w:date="2012-08-10T07:43:00Z"/>
                <w:rFonts w:eastAsia="Times New Roman" w:cstheme="minorHAnsi"/>
                <w:sz w:val="24"/>
                <w:szCs w:val="24"/>
                <w:rPrChange w:id="16992" w:author="DuyNgo" w:date="2012-08-10T08:15:00Z">
                  <w:rPr>
                    <w:ins w:id="16993" w:author="DuyNgo" w:date="2012-08-10T07:43:00Z"/>
                    <w:rFonts w:ascii="Times New Roman" w:eastAsia="Times New Roman" w:hAnsi="Times New Roman" w:cs="Tahoma"/>
                    <w:color w:val="000000"/>
                    <w:sz w:val="24"/>
                    <w:szCs w:val="20"/>
                  </w:rPr>
                </w:rPrChange>
              </w:rPr>
            </w:pPr>
            <w:proofErr w:type="spellStart"/>
            <w:ins w:id="16994" w:author="DuyNgo" w:date="2012-08-10T07:43:00Z">
              <w:r w:rsidRPr="00303364">
                <w:rPr>
                  <w:rFonts w:eastAsia="Times New Roman" w:cstheme="minorHAnsi"/>
                  <w:sz w:val="24"/>
                  <w:szCs w:val="24"/>
                  <w:rPrChange w:id="16995" w:author="DuyNgo" w:date="2012-08-10T08:15:00Z">
                    <w:rPr>
                      <w:rFonts w:ascii="Times New Roman" w:eastAsia="Times New Roman" w:hAnsi="Times New Roman" w:cstheme="majorBidi"/>
                      <w:b/>
                      <w:bCs/>
                      <w:color w:val="4F81BD" w:themeColor="accent1"/>
                      <w:sz w:val="24"/>
                      <w:szCs w:val="26"/>
                    </w:rPr>
                  </w:rPrChange>
                </w:rPr>
                <w:t>DueDate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996" w:author="DuyNgo" w:date="2012-08-10T07:43:00Z"/>
                <w:rFonts w:eastAsia="Times New Roman" w:cstheme="minorHAnsi"/>
                <w:sz w:val="24"/>
                <w:szCs w:val="24"/>
                <w:rPrChange w:id="16997" w:author="DuyNgo" w:date="2012-08-10T08:15:00Z">
                  <w:rPr>
                    <w:ins w:id="16998" w:author="DuyNgo" w:date="2012-08-10T07:43:00Z"/>
                    <w:rFonts w:ascii="Times New Roman" w:eastAsia="Times New Roman" w:hAnsi="Times New Roman" w:cs="Tahoma"/>
                    <w:color w:val="000000"/>
                    <w:sz w:val="24"/>
                    <w:szCs w:val="20"/>
                  </w:rPr>
                </w:rPrChange>
              </w:rPr>
            </w:pPr>
            <w:ins w:id="16999" w:author="DuyNgo" w:date="2012-08-10T07:43:00Z">
              <w:r w:rsidRPr="00303364">
                <w:rPr>
                  <w:rFonts w:eastAsia="Times New Roman" w:cstheme="minorHAnsi"/>
                  <w:sz w:val="24"/>
                  <w:szCs w:val="24"/>
                  <w:rPrChange w:id="1700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001" w:author="DuyNgo" w:date="2012-08-10T07:43:00Z"/>
                <w:rFonts w:eastAsia="Times New Roman" w:cstheme="minorHAnsi"/>
                <w:sz w:val="24"/>
                <w:szCs w:val="24"/>
                <w:rPrChange w:id="17002" w:author="DuyNgo" w:date="2012-08-10T08:15:00Z">
                  <w:rPr>
                    <w:ins w:id="17003" w:author="DuyNgo" w:date="2012-08-10T07:43:00Z"/>
                    <w:rFonts w:ascii="Times New Roman" w:eastAsia="Times New Roman" w:hAnsi="Times New Roman" w:cs="Tahoma"/>
                    <w:color w:val="000000"/>
                    <w:sz w:val="24"/>
                    <w:szCs w:val="20"/>
                  </w:rPr>
                </w:rPrChange>
              </w:rPr>
            </w:pPr>
            <w:ins w:id="17004" w:author="DuyNgo" w:date="2012-08-10T07:43:00Z">
              <w:r w:rsidRPr="00303364">
                <w:rPr>
                  <w:rFonts w:eastAsia="Times New Roman" w:cstheme="minorHAnsi"/>
                  <w:sz w:val="24"/>
                  <w:szCs w:val="24"/>
                  <w:rPrChange w:id="17005"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006" w:author="DuyNgo" w:date="2012-08-10T07:43:00Z"/>
                <w:rFonts w:eastAsia="Times New Roman" w:cstheme="minorHAnsi"/>
                <w:sz w:val="24"/>
                <w:szCs w:val="24"/>
                <w:rPrChange w:id="17007" w:author="DuyNgo" w:date="2012-08-10T08:15:00Z">
                  <w:rPr>
                    <w:ins w:id="1700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009" w:author="DuyNgo" w:date="2012-08-10T07:43:00Z"/>
                <w:rFonts w:eastAsia="Times New Roman" w:cstheme="minorHAnsi"/>
                <w:sz w:val="24"/>
                <w:szCs w:val="24"/>
                <w:rPrChange w:id="17010" w:author="DuyNgo" w:date="2012-08-10T08:15:00Z">
                  <w:rPr>
                    <w:ins w:id="1701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012" w:author="DuyNgo" w:date="2012-08-10T07:43:00Z"/>
                <w:rFonts w:eastAsia="Times New Roman" w:cstheme="minorHAnsi"/>
                <w:sz w:val="24"/>
                <w:szCs w:val="24"/>
                <w:rPrChange w:id="17013" w:author="DuyNgo" w:date="2012-08-10T08:15:00Z">
                  <w:rPr>
                    <w:ins w:id="1701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015" w:author="DuyNgo" w:date="2012-08-10T07:43:00Z"/>
                <w:rFonts w:eastAsia="Times New Roman" w:cstheme="minorHAnsi"/>
                <w:sz w:val="24"/>
                <w:szCs w:val="24"/>
                <w:rPrChange w:id="17016" w:author="DuyNgo" w:date="2012-08-10T08:15:00Z">
                  <w:rPr>
                    <w:ins w:id="17017" w:author="DuyNgo" w:date="2012-08-10T07:43:00Z"/>
                    <w:rFonts w:ascii="Times New Roman" w:eastAsia="Times New Roman" w:hAnsi="Times New Roman" w:cs="Tahoma"/>
                    <w:color w:val="000000"/>
                    <w:sz w:val="24"/>
                    <w:szCs w:val="20"/>
                  </w:rPr>
                </w:rPrChange>
              </w:rPr>
            </w:pPr>
            <w:ins w:id="17018" w:author="DuyNgo" w:date="2012-08-10T07:43:00Z">
              <w:r w:rsidRPr="00303364">
                <w:rPr>
                  <w:rFonts w:eastAsia="Times New Roman" w:cstheme="minorHAnsi"/>
                  <w:sz w:val="24"/>
                  <w:szCs w:val="24"/>
                  <w:rPrChange w:id="17019" w:author="DuyNgo" w:date="2012-08-10T08:15:00Z">
                    <w:rPr>
                      <w:rFonts w:ascii="Times New Roman" w:eastAsia="Times New Roman" w:hAnsi="Times New Roman" w:cstheme="majorBidi"/>
                      <w:b/>
                      <w:bCs/>
                      <w:color w:val="4F81BD" w:themeColor="accent1"/>
                      <w:sz w:val="24"/>
                      <w:szCs w:val="26"/>
                    </w:rPr>
                  </w:rPrChange>
                </w:rPr>
                <w:t>Due date of issue</w:t>
              </w:r>
            </w:ins>
          </w:p>
        </w:tc>
        <w:tc>
          <w:tcPr>
            <w:tcW w:w="4302" w:type="dxa"/>
            <w:vAlign w:val="bottom"/>
          </w:tcPr>
          <w:p w:rsidR="00771246" w:rsidRPr="00303364" w:rsidRDefault="00771246" w:rsidP="00227BA2">
            <w:pPr>
              <w:spacing w:line="240" w:lineRule="auto"/>
              <w:jc w:val="right"/>
              <w:rPr>
                <w:ins w:id="17020" w:author="DuyNgo" w:date="2012-08-10T07:43:00Z"/>
                <w:rFonts w:eastAsia="Times New Roman" w:cstheme="minorHAnsi"/>
                <w:sz w:val="24"/>
                <w:szCs w:val="24"/>
                <w:rPrChange w:id="17021" w:author="DuyNgo" w:date="2012-08-10T08:15:00Z">
                  <w:rPr>
                    <w:ins w:id="17022"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023" w:author="DuyNgo" w:date="2012-08-10T07:43:00Z"/>
                <w:rFonts w:eastAsia="Times New Roman" w:cstheme="minorHAnsi"/>
                <w:sz w:val="24"/>
                <w:szCs w:val="24"/>
                <w:rPrChange w:id="17024" w:author="DuyNgo" w:date="2012-08-10T08:15:00Z">
                  <w:rPr>
                    <w:ins w:id="17025"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026" w:author="DuyNgo" w:date="2012-08-10T07:43:00Z"/>
                <w:rFonts w:eastAsia="Times New Roman" w:cstheme="minorHAnsi"/>
                <w:sz w:val="24"/>
                <w:szCs w:val="24"/>
                <w:rPrChange w:id="17027" w:author="DuyNgo" w:date="2012-08-10T08:15:00Z">
                  <w:rPr>
                    <w:ins w:id="1702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029" w:author="DuyNgo" w:date="2012-08-10T07:43:00Z"/>
                <w:rFonts w:eastAsia="Times New Roman" w:cstheme="minorHAnsi"/>
                <w:sz w:val="24"/>
                <w:szCs w:val="24"/>
                <w:rPrChange w:id="17030" w:author="DuyNgo" w:date="2012-08-10T08:15:00Z">
                  <w:rPr>
                    <w:ins w:id="1703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032" w:author="DuyNgo" w:date="2012-08-10T07:43:00Z"/>
                <w:rFonts w:eastAsia="Times New Roman" w:cstheme="minorHAnsi"/>
                <w:sz w:val="24"/>
                <w:szCs w:val="24"/>
                <w:rPrChange w:id="17033" w:author="DuyNgo" w:date="2012-08-10T08:15:00Z">
                  <w:rPr>
                    <w:ins w:id="17034" w:author="DuyNgo" w:date="2012-08-10T07:43:00Z"/>
                    <w:rFonts w:ascii="Times New Roman" w:eastAsia="Times New Roman" w:hAnsi="Times New Roman"/>
                    <w:sz w:val="24"/>
                  </w:rPr>
                </w:rPrChange>
              </w:rPr>
            </w:pPr>
          </w:p>
        </w:tc>
      </w:tr>
      <w:tr w:rsidR="00771246" w:rsidRPr="00303364" w:rsidTr="00227BA2">
        <w:trPr>
          <w:trHeight w:val="255"/>
          <w:ins w:id="1703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036" w:author="DuyNgo" w:date="2012-08-10T07:43:00Z"/>
                <w:rFonts w:eastAsia="Times New Roman" w:cstheme="minorHAnsi"/>
                <w:sz w:val="24"/>
                <w:szCs w:val="24"/>
                <w:rPrChange w:id="17037" w:author="DuyNgo" w:date="2012-08-10T08:15:00Z">
                  <w:rPr>
                    <w:ins w:id="17038" w:author="DuyNgo" w:date="2012-08-10T07:43:00Z"/>
                    <w:rFonts w:ascii="Times New Roman" w:eastAsia="Times New Roman" w:hAnsi="Times New Roman" w:cs="Tahoma"/>
                    <w:color w:val="000000"/>
                    <w:sz w:val="24"/>
                    <w:szCs w:val="20"/>
                  </w:rPr>
                </w:rPrChange>
              </w:rPr>
            </w:pPr>
            <w:ins w:id="17039" w:author="DuyNgo" w:date="2012-08-10T07:43:00Z">
              <w:r w:rsidRPr="00303364">
                <w:rPr>
                  <w:rFonts w:eastAsia="Times New Roman" w:cstheme="minorHAnsi"/>
                  <w:sz w:val="24"/>
                  <w:szCs w:val="24"/>
                  <w:rPrChange w:id="17040"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041" w:author="DuyNgo" w:date="2012-08-10T07:43:00Z"/>
                <w:rFonts w:eastAsia="Times New Roman" w:cstheme="minorHAnsi"/>
                <w:sz w:val="24"/>
                <w:szCs w:val="24"/>
                <w:rPrChange w:id="17042" w:author="DuyNgo" w:date="2012-08-10T08:15:00Z">
                  <w:rPr>
                    <w:ins w:id="17043" w:author="DuyNgo" w:date="2012-08-10T07:43:00Z"/>
                    <w:rFonts w:ascii="Times New Roman" w:eastAsia="Times New Roman" w:hAnsi="Times New Roman" w:cs="Tahoma"/>
                    <w:color w:val="000000"/>
                    <w:sz w:val="24"/>
                    <w:szCs w:val="20"/>
                  </w:rPr>
                </w:rPrChange>
              </w:rPr>
            </w:pPr>
            <w:proofErr w:type="spellStart"/>
            <w:ins w:id="17044" w:author="DuyNgo" w:date="2012-08-10T07:43:00Z">
              <w:r w:rsidRPr="00303364">
                <w:rPr>
                  <w:rFonts w:eastAsia="Times New Roman" w:cstheme="minorHAnsi"/>
                  <w:sz w:val="24"/>
                  <w:szCs w:val="24"/>
                  <w:rPrChange w:id="17045" w:author="DuyNgo" w:date="2012-08-10T08:15:00Z">
                    <w:rPr>
                      <w:rFonts w:ascii="Times New Roman" w:eastAsia="Times New Roman" w:hAnsi="Times New Roman" w:cstheme="majorBidi"/>
                      <w:b/>
                      <w:bCs/>
                      <w:color w:val="4F81BD" w:themeColor="accent1"/>
                      <w:sz w:val="24"/>
                      <w:szCs w:val="26"/>
                    </w:rPr>
                  </w:rPrChange>
                </w:rPr>
                <w:t>ClosedDate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046" w:author="DuyNgo" w:date="2012-08-10T07:43:00Z"/>
                <w:rFonts w:eastAsia="Times New Roman" w:cstheme="minorHAnsi"/>
                <w:sz w:val="24"/>
                <w:szCs w:val="24"/>
                <w:rPrChange w:id="17047" w:author="DuyNgo" w:date="2012-08-10T08:15:00Z">
                  <w:rPr>
                    <w:ins w:id="17048" w:author="DuyNgo" w:date="2012-08-10T07:43:00Z"/>
                    <w:rFonts w:ascii="Times New Roman" w:eastAsia="Times New Roman" w:hAnsi="Times New Roman" w:cs="Tahoma"/>
                    <w:color w:val="000000"/>
                    <w:sz w:val="24"/>
                    <w:szCs w:val="20"/>
                  </w:rPr>
                </w:rPrChange>
              </w:rPr>
            </w:pPr>
            <w:ins w:id="17049" w:author="DuyNgo" w:date="2012-08-10T07:43:00Z">
              <w:r w:rsidRPr="00303364">
                <w:rPr>
                  <w:rFonts w:eastAsia="Times New Roman" w:cstheme="minorHAnsi"/>
                  <w:sz w:val="24"/>
                  <w:szCs w:val="24"/>
                  <w:rPrChange w:id="17050"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051" w:author="DuyNgo" w:date="2012-08-10T07:43:00Z"/>
                <w:rFonts w:eastAsia="Times New Roman" w:cstheme="minorHAnsi"/>
                <w:sz w:val="24"/>
                <w:szCs w:val="24"/>
                <w:rPrChange w:id="17052" w:author="DuyNgo" w:date="2012-08-10T08:15:00Z">
                  <w:rPr>
                    <w:ins w:id="17053"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054" w:author="DuyNgo" w:date="2012-08-10T07:43:00Z"/>
                <w:rFonts w:eastAsia="Times New Roman" w:cstheme="minorHAnsi"/>
                <w:sz w:val="24"/>
                <w:szCs w:val="24"/>
                <w:rPrChange w:id="17055" w:author="DuyNgo" w:date="2012-08-10T08:15:00Z">
                  <w:rPr>
                    <w:ins w:id="17056" w:author="DuyNgo" w:date="2012-08-10T07:43:00Z"/>
                    <w:rFonts w:ascii="Times New Roman" w:eastAsia="Times New Roman" w:hAnsi="Times New Roman" w:cs="Tahoma"/>
                    <w:color w:val="000000"/>
                    <w:sz w:val="24"/>
                    <w:szCs w:val="20"/>
                  </w:rPr>
                </w:rPrChange>
              </w:rPr>
            </w:pPr>
            <w:ins w:id="17057" w:author="DuyNgo" w:date="2012-08-10T07:43:00Z">
              <w:r w:rsidRPr="00303364">
                <w:rPr>
                  <w:rFonts w:eastAsia="Times New Roman" w:cstheme="minorHAnsi"/>
                  <w:sz w:val="24"/>
                  <w:szCs w:val="24"/>
                  <w:rPrChange w:id="17058"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059" w:author="DuyNgo" w:date="2012-08-10T07:43:00Z"/>
                <w:rFonts w:eastAsia="Times New Roman" w:cstheme="minorHAnsi"/>
                <w:sz w:val="24"/>
                <w:szCs w:val="24"/>
                <w:rPrChange w:id="17060" w:author="DuyNgo" w:date="2012-08-10T08:15:00Z">
                  <w:rPr>
                    <w:ins w:id="1706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062" w:author="DuyNgo" w:date="2012-08-10T07:43:00Z"/>
                <w:rFonts w:eastAsia="Times New Roman" w:cstheme="minorHAnsi"/>
                <w:sz w:val="24"/>
                <w:szCs w:val="24"/>
                <w:rPrChange w:id="17063" w:author="DuyNgo" w:date="2012-08-10T08:15:00Z">
                  <w:rPr>
                    <w:ins w:id="1706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065" w:author="DuyNgo" w:date="2012-08-10T07:43:00Z"/>
                <w:rFonts w:eastAsia="Times New Roman" w:cstheme="minorHAnsi"/>
                <w:sz w:val="24"/>
                <w:szCs w:val="24"/>
                <w:rPrChange w:id="17066" w:author="DuyNgo" w:date="2012-08-10T08:15:00Z">
                  <w:rPr>
                    <w:ins w:id="17067" w:author="DuyNgo" w:date="2012-08-10T07:43:00Z"/>
                    <w:rFonts w:ascii="Times New Roman" w:eastAsia="Times New Roman" w:hAnsi="Times New Roman" w:cs="Tahoma"/>
                    <w:color w:val="000000"/>
                    <w:sz w:val="24"/>
                    <w:szCs w:val="20"/>
                  </w:rPr>
                </w:rPrChange>
              </w:rPr>
            </w:pPr>
            <w:ins w:id="17068" w:author="DuyNgo" w:date="2012-08-10T07:43:00Z">
              <w:r w:rsidRPr="00303364">
                <w:rPr>
                  <w:rFonts w:eastAsia="Times New Roman" w:cstheme="minorHAnsi"/>
                  <w:sz w:val="24"/>
                  <w:szCs w:val="24"/>
                  <w:rPrChange w:id="17069" w:author="DuyNgo" w:date="2012-08-10T08:15:00Z">
                    <w:rPr>
                      <w:rFonts w:ascii="Times New Roman" w:eastAsia="Times New Roman" w:hAnsi="Times New Roman" w:cstheme="majorBidi"/>
                      <w:b/>
                      <w:bCs/>
                      <w:color w:val="4F81BD" w:themeColor="accent1"/>
                      <w:sz w:val="24"/>
                      <w:szCs w:val="26"/>
                    </w:rPr>
                  </w:rPrChange>
                </w:rPr>
                <w:t>Closed date of issue</w:t>
              </w:r>
            </w:ins>
          </w:p>
        </w:tc>
        <w:tc>
          <w:tcPr>
            <w:tcW w:w="4302" w:type="dxa"/>
            <w:vAlign w:val="bottom"/>
          </w:tcPr>
          <w:p w:rsidR="00771246" w:rsidRPr="00303364" w:rsidRDefault="00771246" w:rsidP="00227BA2">
            <w:pPr>
              <w:spacing w:line="240" w:lineRule="auto"/>
              <w:jc w:val="right"/>
              <w:rPr>
                <w:ins w:id="17070" w:author="DuyNgo" w:date="2012-08-10T07:43:00Z"/>
                <w:rFonts w:eastAsia="Times New Roman" w:cstheme="minorHAnsi"/>
                <w:sz w:val="24"/>
                <w:szCs w:val="24"/>
                <w:rPrChange w:id="17071" w:author="DuyNgo" w:date="2012-08-10T08:15:00Z">
                  <w:rPr>
                    <w:ins w:id="17072"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073" w:author="DuyNgo" w:date="2012-08-10T07:43:00Z"/>
                <w:rFonts w:eastAsia="Times New Roman" w:cstheme="minorHAnsi"/>
                <w:sz w:val="24"/>
                <w:szCs w:val="24"/>
                <w:rPrChange w:id="17074" w:author="DuyNgo" w:date="2012-08-10T08:15:00Z">
                  <w:rPr>
                    <w:ins w:id="17075"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076" w:author="DuyNgo" w:date="2012-08-10T07:43:00Z"/>
                <w:rFonts w:eastAsia="Times New Roman" w:cstheme="minorHAnsi"/>
                <w:sz w:val="24"/>
                <w:szCs w:val="24"/>
                <w:rPrChange w:id="17077" w:author="DuyNgo" w:date="2012-08-10T08:15:00Z">
                  <w:rPr>
                    <w:ins w:id="1707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079" w:author="DuyNgo" w:date="2012-08-10T07:43:00Z"/>
                <w:rFonts w:eastAsia="Times New Roman" w:cstheme="minorHAnsi"/>
                <w:sz w:val="24"/>
                <w:szCs w:val="24"/>
                <w:rPrChange w:id="17080" w:author="DuyNgo" w:date="2012-08-10T08:15:00Z">
                  <w:rPr>
                    <w:ins w:id="1708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082" w:author="DuyNgo" w:date="2012-08-10T07:43:00Z"/>
                <w:rFonts w:eastAsia="Times New Roman" w:cstheme="minorHAnsi"/>
                <w:sz w:val="24"/>
                <w:szCs w:val="24"/>
                <w:rPrChange w:id="17083" w:author="DuyNgo" w:date="2012-08-10T08:15:00Z">
                  <w:rPr>
                    <w:ins w:id="17084" w:author="DuyNgo" w:date="2012-08-10T07:43:00Z"/>
                    <w:rFonts w:ascii="Times New Roman" w:eastAsia="Times New Roman" w:hAnsi="Times New Roman"/>
                    <w:sz w:val="24"/>
                  </w:rPr>
                </w:rPrChange>
              </w:rPr>
            </w:pPr>
          </w:p>
        </w:tc>
      </w:tr>
      <w:tr w:rsidR="00771246" w:rsidRPr="00303364" w:rsidTr="00227BA2">
        <w:trPr>
          <w:trHeight w:val="255"/>
          <w:ins w:id="1708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086" w:author="DuyNgo" w:date="2012-08-10T07:43:00Z"/>
                <w:rFonts w:eastAsia="Times New Roman" w:cstheme="minorHAnsi"/>
                <w:sz w:val="24"/>
                <w:szCs w:val="24"/>
                <w:rPrChange w:id="17087" w:author="DuyNgo" w:date="2012-08-10T08:15:00Z">
                  <w:rPr>
                    <w:ins w:id="17088" w:author="DuyNgo" w:date="2012-08-10T07:43:00Z"/>
                    <w:rFonts w:ascii="Times New Roman" w:eastAsia="Times New Roman" w:hAnsi="Times New Roman" w:cs="Tahoma"/>
                    <w:color w:val="000000"/>
                    <w:sz w:val="24"/>
                    <w:szCs w:val="20"/>
                  </w:rPr>
                </w:rPrChange>
              </w:rPr>
            </w:pPr>
            <w:ins w:id="17089" w:author="DuyNgo" w:date="2012-08-10T07:43:00Z">
              <w:r w:rsidRPr="00303364">
                <w:rPr>
                  <w:rFonts w:eastAsia="Times New Roman" w:cstheme="minorHAnsi"/>
                  <w:sz w:val="24"/>
                  <w:szCs w:val="24"/>
                  <w:rPrChange w:id="17090"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091" w:author="DuyNgo" w:date="2012-08-10T07:43:00Z"/>
                <w:rFonts w:eastAsia="Times New Roman" w:cstheme="minorHAnsi"/>
                <w:sz w:val="24"/>
                <w:szCs w:val="24"/>
                <w:rPrChange w:id="17092" w:author="DuyNgo" w:date="2012-08-10T08:15:00Z">
                  <w:rPr>
                    <w:ins w:id="17093" w:author="DuyNgo" w:date="2012-08-10T07:43:00Z"/>
                    <w:rFonts w:ascii="Times New Roman" w:eastAsia="Times New Roman" w:hAnsi="Times New Roman" w:cs="Tahoma"/>
                    <w:color w:val="000000"/>
                    <w:sz w:val="24"/>
                    <w:szCs w:val="20"/>
                  </w:rPr>
                </w:rPrChange>
              </w:rPr>
            </w:pPr>
            <w:proofErr w:type="spellStart"/>
            <w:ins w:id="17094" w:author="DuyNgo" w:date="2012-08-10T07:43:00Z">
              <w:r w:rsidRPr="00303364">
                <w:rPr>
                  <w:rFonts w:eastAsia="Times New Roman" w:cstheme="minorHAnsi"/>
                  <w:sz w:val="24"/>
                  <w:szCs w:val="24"/>
                  <w:rPrChange w:id="17095" w:author="DuyNgo" w:date="2012-08-10T08:15:00Z">
                    <w:rPr>
                      <w:rFonts w:ascii="Times New Roman" w:eastAsia="Times New Roman" w:hAnsi="Times New Roman" w:cstheme="majorBidi"/>
                      <w:b/>
                      <w:bCs/>
                      <w:color w:val="4F81BD" w:themeColor="accent1"/>
                      <w:sz w:val="24"/>
                      <w:szCs w:val="26"/>
                    </w:rPr>
                  </w:rPrChange>
                </w:rPr>
                <w:t>CommentSolution</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096" w:author="DuyNgo" w:date="2012-08-10T07:43:00Z"/>
                <w:rFonts w:eastAsia="Times New Roman" w:cstheme="minorHAnsi"/>
                <w:sz w:val="24"/>
                <w:szCs w:val="24"/>
                <w:rPrChange w:id="17097" w:author="DuyNgo" w:date="2012-08-10T08:15:00Z">
                  <w:rPr>
                    <w:ins w:id="17098" w:author="DuyNgo" w:date="2012-08-10T07:43:00Z"/>
                    <w:rFonts w:ascii="Times New Roman" w:eastAsia="Times New Roman" w:hAnsi="Times New Roman" w:cs="Tahoma"/>
                    <w:color w:val="000000"/>
                    <w:sz w:val="24"/>
                    <w:szCs w:val="20"/>
                  </w:rPr>
                </w:rPrChange>
              </w:rPr>
            </w:pPr>
            <w:ins w:id="17099" w:author="DuyNgo" w:date="2012-08-10T07:43:00Z">
              <w:r w:rsidRPr="00303364">
                <w:rPr>
                  <w:rFonts w:eastAsia="Times New Roman" w:cstheme="minorHAnsi"/>
                  <w:sz w:val="24"/>
                  <w:szCs w:val="24"/>
                  <w:rPrChange w:id="17100"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101" w:author="DuyNgo" w:date="2012-08-10T07:43:00Z"/>
                <w:rFonts w:eastAsia="Times New Roman" w:cstheme="minorHAnsi"/>
                <w:sz w:val="24"/>
                <w:szCs w:val="24"/>
                <w:rPrChange w:id="17102" w:author="DuyNgo" w:date="2012-08-10T08:15:00Z">
                  <w:rPr>
                    <w:ins w:id="17103"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104" w:author="DuyNgo" w:date="2012-08-10T07:43:00Z"/>
                <w:rFonts w:eastAsia="Times New Roman" w:cstheme="minorHAnsi"/>
                <w:sz w:val="24"/>
                <w:szCs w:val="24"/>
                <w:rPrChange w:id="17105" w:author="DuyNgo" w:date="2012-08-10T08:15:00Z">
                  <w:rPr>
                    <w:ins w:id="17106" w:author="DuyNgo" w:date="2012-08-10T07:43:00Z"/>
                    <w:rFonts w:ascii="Times New Roman" w:eastAsia="Times New Roman" w:hAnsi="Times New Roman" w:cs="Tahoma"/>
                    <w:color w:val="000000"/>
                    <w:sz w:val="24"/>
                    <w:szCs w:val="20"/>
                  </w:rPr>
                </w:rPrChange>
              </w:rPr>
            </w:pPr>
            <w:ins w:id="17107" w:author="DuyNgo" w:date="2012-08-10T07:43:00Z">
              <w:r w:rsidRPr="00303364">
                <w:rPr>
                  <w:rFonts w:eastAsia="Times New Roman" w:cstheme="minorHAnsi"/>
                  <w:sz w:val="24"/>
                  <w:szCs w:val="24"/>
                  <w:rPrChange w:id="17108"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109" w:author="DuyNgo" w:date="2012-08-10T07:43:00Z"/>
                <w:rFonts w:eastAsia="Times New Roman" w:cstheme="minorHAnsi"/>
                <w:sz w:val="24"/>
                <w:szCs w:val="24"/>
                <w:rPrChange w:id="17110" w:author="DuyNgo" w:date="2012-08-10T08:15:00Z">
                  <w:rPr>
                    <w:ins w:id="1711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112" w:author="DuyNgo" w:date="2012-08-10T07:43:00Z"/>
                <w:rFonts w:eastAsia="Times New Roman" w:cstheme="minorHAnsi"/>
                <w:sz w:val="24"/>
                <w:szCs w:val="24"/>
                <w:rPrChange w:id="17113" w:author="DuyNgo" w:date="2012-08-10T08:15:00Z">
                  <w:rPr>
                    <w:ins w:id="1711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115" w:author="DuyNgo" w:date="2012-08-10T07:43:00Z"/>
                <w:rFonts w:eastAsia="Times New Roman" w:cstheme="minorHAnsi"/>
                <w:sz w:val="24"/>
                <w:szCs w:val="24"/>
                <w:rPrChange w:id="17116" w:author="DuyNgo" w:date="2012-08-10T08:15:00Z">
                  <w:rPr>
                    <w:ins w:id="17117" w:author="DuyNgo" w:date="2012-08-10T07:43:00Z"/>
                    <w:rFonts w:ascii="Times New Roman" w:eastAsia="Times New Roman" w:hAnsi="Times New Roman" w:cs="Tahoma"/>
                    <w:color w:val="000000"/>
                    <w:sz w:val="24"/>
                    <w:szCs w:val="20"/>
                  </w:rPr>
                </w:rPrChange>
              </w:rPr>
            </w:pPr>
            <w:ins w:id="17118" w:author="DuyNgo" w:date="2012-08-10T07:43:00Z">
              <w:r w:rsidRPr="00303364">
                <w:rPr>
                  <w:rFonts w:eastAsia="Times New Roman" w:cstheme="minorHAnsi"/>
                  <w:sz w:val="24"/>
                  <w:szCs w:val="24"/>
                  <w:rPrChange w:id="17119" w:author="DuyNgo" w:date="2012-08-10T08:15:00Z">
                    <w:rPr>
                      <w:rFonts w:ascii="Times New Roman" w:eastAsia="Times New Roman" w:hAnsi="Times New Roman" w:cstheme="majorBidi"/>
                      <w:b/>
                      <w:bCs/>
                      <w:color w:val="4F81BD" w:themeColor="accent1"/>
                      <w:sz w:val="24"/>
                      <w:szCs w:val="26"/>
                    </w:rPr>
                  </w:rPrChange>
                </w:rPr>
                <w:t>Comment solution for issue</w:t>
              </w:r>
            </w:ins>
          </w:p>
        </w:tc>
        <w:tc>
          <w:tcPr>
            <w:tcW w:w="4302" w:type="dxa"/>
            <w:vAlign w:val="bottom"/>
          </w:tcPr>
          <w:p w:rsidR="00771246" w:rsidRPr="00303364" w:rsidRDefault="00771246" w:rsidP="00227BA2">
            <w:pPr>
              <w:spacing w:line="240" w:lineRule="auto"/>
              <w:jc w:val="right"/>
              <w:rPr>
                <w:ins w:id="17120" w:author="DuyNgo" w:date="2012-08-10T07:43:00Z"/>
                <w:rFonts w:eastAsia="Times New Roman" w:cstheme="minorHAnsi"/>
                <w:sz w:val="24"/>
                <w:szCs w:val="24"/>
                <w:rPrChange w:id="17121" w:author="DuyNgo" w:date="2012-08-10T08:15:00Z">
                  <w:rPr>
                    <w:ins w:id="17122"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123" w:author="DuyNgo" w:date="2012-08-10T07:43:00Z"/>
                <w:rFonts w:eastAsia="Times New Roman" w:cstheme="minorHAnsi"/>
                <w:sz w:val="24"/>
                <w:szCs w:val="24"/>
                <w:rPrChange w:id="17124" w:author="DuyNgo" w:date="2012-08-10T08:15:00Z">
                  <w:rPr>
                    <w:ins w:id="17125"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126" w:author="DuyNgo" w:date="2012-08-10T07:43:00Z"/>
                <w:rFonts w:eastAsia="Times New Roman" w:cstheme="minorHAnsi"/>
                <w:sz w:val="24"/>
                <w:szCs w:val="24"/>
                <w:rPrChange w:id="17127" w:author="DuyNgo" w:date="2012-08-10T08:15:00Z">
                  <w:rPr>
                    <w:ins w:id="1712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129" w:author="DuyNgo" w:date="2012-08-10T07:43:00Z"/>
                <w:rFonts w:eastAsia="Times New Roman" w:cstheme="minorHAnsi"/>
                <w:sz w:val="24"/>
                <w:szCs w:val="24"/>
                <w:rPrChange w:id="17130" w:author="DuyNgo" w:date="2012-08-10T08:15:00Z">
                  <w:rPr>
                    <w:ins w:id="1713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132" w:author="DuyNgo" w:date="2012-08-10T07:43:00Z"/>
                <w:rFonts w:eastAsia="Times New Roman" w:cstheme="minorHAnsi"/>
                <w:sz w:val="24"/>
                <w:szCs w:val="24"/>
                <w:rPrChange w:id="17133" w:author="DuyNgo" w:date="2012-08-10T08:15:00Z">
                  <w:rPr>
                    <w:ins w:id="17134" w:author="DuyNgo" w:date="2012-08-10T07:43:00Z"/>
                    <w:rFonts w:ascii="Times New Roman" w:eastAsia="Times New Roman" w:hAnsi="Times New Roman"/>
                    <w:sz w:val="24"/>
                  </w:rPr>
                </w:rPrChange>
              </w:rPr>
            </w:pPr>
          </w:p>
        </w:tc>
      </w:tr>
      <w:tr w:rsidR="00771246" w:rsidRPr="00303364" w:rsidTr="00227BA2">
        <w:trPr>
          <w:trHeight w:val="255"/>
          <w:ins w:id="1713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136" w:author="DuyNgo" w:date="2012-08-10T07:43:00Z"/>
                <w:rFonts w:eastAsia="Times New Roman" w:cstheme="minorHAnsi"/>
                <w:sz w:val="24"/>
                <w:szCs w:val="24"/>
                <w:rPrChange w:id="17137" w:author="DuyNgo" w:date="2012-08-10T08:15:00Z">
                  <w:rPr>
                    <w:ins w:id="17138" w:author="DuyNgo" w:date="2012-08-10T07:43:00Z"/>
                    <w:rFonts w:ascii="Times New Roman" w:eastAsia="Times New Roman" w:hAnsi="Times New Roman" w:cs="Tahoma"/>
                    <w:color w:val="000000"/>
                    <w:sz w:val="24"/>
                    <w:szCs w:val="20"/>
                  </w:rPr>
                </w:rPrChange>
              </w:rPr>
            </w:pPr>
            <w:ins w:id="17139" w:author="DuyNgo" w:date="2012-08-10T07:43:00Z">
              <w:r w:rsidRPr="00303364">
                <w:rPr>
                  <w:rFonts w:eastAsia="Times New Roman" w:cstheme="minorHAnsi"/>
                  <w:sz w:val="24"/>
                  <w:szCs w:val="24"/>
                  <w:rPrChange w:id="17140" w:author="DuyNgo" w:date="2012-08-10T08:15:00Z">
                    <w:rPr>
                      <w:rFonts w:ascii="Times New Roman" w:eastAsia="Times New Roman" w:hAnsi="Times New Roman" w:cstheme="majorBidi"/>
                      <w:b/>
                      <w:bCs/>
                      <w:color w:val="4F81BD" w:themeColor="accent1"/>
                      <w:sz w:val="24"/>
                      <w:szCs w:val="26"/>
                    </w:rPr>
                  </w:rPrChange>
                </w:rPr>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141" w:author="DuyNgo" w:date="2012-08-10T07:43:00Z"/>
                <w:rFonts w:eastAsia="Times New Roman" w:cstheme="minorHAnsi"/>
                <w:sz w:val="24"/>
                <w:szCs w:val="24"/>
                <w:rPrChange w:id="17142" w:author="DuyNgo" w:date="2012-08-10T08:15:00Z">
                  <w:rPr>
                    <w:ins w:id="17143" w:author="DuyNgo" w:date="2012-08-10T07:43:00Z"/>
                    <w:rFonts w:ascii="Times New Roman" w:eastAsia="Times New Roman" w:hAnsi="Times New Roman" w:cs="Tahoma"/>
                    <w:color w:val="000000"/>
                    <w:sz w:val="24"/>
                    <w:szCs w:val="20"/>
                  </w:rPr>
                </w:rPrChange>
              </w:rPr>
            </w:pPr>
            <w:ins w:id="17144" w:author="DuyNgo" w:date="2012-08-10T07:43:00Z">
              <w:r w:rsidRPr="00303364">
                <w:rPr>
                  <w:rFonts w:eastAsia="Times New Roman" w:cstheme="minorHAnsi"/>
                  <w:sz w:val="24"/>
                  <w:szCs w:val="24"/>
                  <w:rPrChange w:id="17145" w:author="DuyNgo" w:date="2012-08-10T08:15:00Z">
                    <w:rPr>
                      <w:rFonts w:ascii="Times New Roman" w:eastAsia="Times New Roman" w:hAnsi="Times New Roman" w:cstheme="majorBidi"/>
                      <w:b/>
                      <w:bCs/>
                      <w:color w:val="4F81BD" w:themeColor="accent1"/>
                      <w:sz w:val="24"/>
                      <w:szCs w:val="26"/>
                    </w:rPr>
                  </w:rPrChange>
                </w:rPr>
                <w:t>Reference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146" w:author="DuyNgo" w:date="2012-08-10T07:43:00Z"/>
                <w:rFonts w:eastAsia="Times New Roman" w:cstheme="minorHAnsi"/>
                <w:sz w:val="24"/>
                <w:szCs w:val="24"/>
                <w:rPrChange w:id="17147" w:author="DuyNgo" w:date="2012-08-10T08:15:00Z">
                  <w:rPr>
                    <w:ins w:id="17148" w:author="DuyNgo" w:date="2012-08-10T07:43:00Z"/>
                    <w:rFonts w:ascii="Times New Roman" w:eastAsia="Times New Roman" w:hAnsi="Times New Roman" w:cs="Tahoma"/>
                    <w:color w:val="000000"/>
                    <w:sz w:val="24"/>
                    <w:szCs w:val="20"/>
                  </w:rPr>
                </w:rPrChange>
              </w:rPr>
            </w:pPr>
            <w:ins w:id="17149" w:author="DuyNgo" w:date="2012-08-10T07:43:00Z">
              <w:r w:rsidRPr="00303364">
                <w:rPr>
                  <w:rFonts w:eastAsia="Times New Roman" w:cstheme="minorHAnsi"/>
                  <w:sz w:val="24"/>
                  <w:szCs w:val="24"/>
                  <w:rPrChange w:id="1715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151" w:author="DuyNgo" w:date="2012-08-10T07:43:00Z"/>
                <w:rFonts w:eastAsia="Times New Roman" w:cstheme="minorHAnsi"/>
                <w:sz w:val="24"/>
                <w:szCs w:val="24"/>
                <w:rPrChange w:id="17152" w:author="DuyNgo" w:date="2012-08-10T08:15:00Z">
                  <w:rPr>
                    <w:ins w:id="17153" w:author="DuyNgo" w:date="2012-08-10T07:43:00Z"/>
                    <w:rFonts w:ascii="Times New Roman" w:eastAsia="Times New Roman" w:hAnsi="Times New Roman" w:cs="Tahoma"/>
                    <w:color w:val="000000"/>
                    <w:sz w:val="24"/>
                    <w:szCs w:val="20"/>
                  </w:rPr>
                </w:rPrChange>
              </w:rPr>
            </w:pPr>
            <w:ins w:id="17154" w:author="DuyNgo" w:date="2012-08-10T07:43:00Z">
              <w:r w:rsidRPr="00303364">
                <w:rPr>
                  <w:rStyle w:val="postbody"/>
                  <w:rFonts w:cstheme="minorHAnsi"/>
                  <w:sz w:val="24"/>
                  <w:szCs w:val="24"/>
                  <w:rPrChange w:id="17155"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156" w:author="DuyNgo" w:date="2012-08-10T07:43:00Z"/>
                <w:rFonts w:eastAsia="Times New Roman" w:cstheme="minorHAnsi"/>
                <w:sz w:val="24"/>
                <w:szCs w:val="24"/>
                <w:rPrChange w:id="17157" w:author="DuyNgo" w:date="2012-08-10T08:15:00Z">
                  <w:rPr>
                    <w:ins w:id="17158" w:author="DuyNgo" w:date="2012-08-10T07:43:00Z"/>
                    <w:rFonts w:ascii="Times New Roman" w:eastAsia="Times New Roman" w:hAnsi="Times New Roman" w:cs="Tahoma"/>
                    <w:color w:val="000000"/>
                    <w:sz w:val="24"/>
                    <w:szCs w:val="20"/>
                  </w:rPr>
                </w:rPrChange>
              </w:rPr>
            </w:pPr>
            <w:ins w:id="17159" w:author="DuyNgo" w:date="2012-08-10T07:43:00Z">
              <w:r w:rsidRPr="00303364">
                <w:rPr>
                  <w:rFonts w:eastAsia="Times New Roman" w:cstheme="minorHAnsi"/>
                  <w:sz w:val="24"/>
                  <w:szCs w:val="24"/>
                  <w:rPrChange w:id="17160"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161" w:author="DuyNgo" w:date="2012-08-10T07:43:00Z"/>
                <w:rFonts w:eastAsia="Times New Roman" w:cstheme="minorHAnsi"/>
                <w:sz w:val="24"/>
                <w:szCs w:val="24"/>
                <w:rPrChange w:id="17162" w:author="DuyNgo" w:date="2012-08-10T08:15:00Z">
                  <w:rPr>
                    <w:ins w:id="1716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164" w:author="DuyNgo" w:date="2012-08-10T07:43:00Z"/>
                <w:rFonts w:eastAsia="Times New Roman" w:cstheme="minorHAnsi"/>
                <w:sz w:val="24"/>
                <w:szCs w:val="24"/>
                <w:rPrChange w:id="17165" w:author="DuyNgo" w:date="2012-08-10T08:15:00Z">
                  <w:rPr>
                    <w:ins w:id="1716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167" w:author="DuyNgo" w:date="2012-08-10T07:43:00Z"/>
                <w:rFonts w:eastAsia="Times New Roman" w:cstheme="minorHAnsi"/>
                <w:sz w:val="24"/>
                <w:szCs w:val="24"/>
                <w:rPrChange w:id="17168" w:author="DuyNgo" w:date="2012-08-10T08:15:00Z">
                  <w:rPr>
                    <w:ins w:id="17169" w:author="DuyNgo" w:date="2012-08-10T07:43:00Z"/>
                    <w:rFonts w:ascii="Times New Roman" w:eastAsia="Times New Roman" w:hAnsi="Times New Roman" w:cs="Tahoma"/>
                    <w:color w:val="000000"/>
                    <w:sz w:val="24"/>
                    <w:szCs w:val="20"/>
                  </w:rPr>
                </w:rPrChange>
              </w:rPr>
            </w:pPr>
            <w:ins w:id="17170" w:author="DuyNgo" w:date="2012-08-10T07:43:00Z">
              <w:r w:rsidRPr="00303364">
                <w:rPr>
                  <w:rFonts w:eastAsia="Times New Roman" w:cstheme="minorHAnsi"/>
                  <w:sz w:val="24"/>
                  <w:szCs w:val="24"/>
                  <w:rPrChange w:id="17171" w:author="DuyNgo" w:date="2012-08-10T08:15:00Z">
                    <w:rPr>
                      <w:rFonts w:ascii="Times New Roman" w:eastAsia="Times New Roman" w:hAnsi="Times New Roman" w:cstheme="majorBidi"/>
                      <w:b/>
                      <w:bCs/>
                      <w:color w:val="4F81BD" w:themeColor="accent1"/>
                      <w:sz w:val="24"/>
                      <w:szCs w:val="26"/>
                    </w:rPr>
                  </w:rPrChange>
                </w:rPr>
                <w:t>Reference of issue</w:t>
              </w:r>
            </w:ins>
          </w:p>
        </w:tc>
        <w:tc>
          <w:tcPr>
            <w:tcW w:w="4302" w:type="dxa"/>
            <w:vAlign w:val="bottom"/>
          </w:tcPr>
          <w:p w:rsidR="00771246" w:rsidRPr="00303364" w:rsidRDefault="00771246" w:rsidP="00227BA2">
            <w:pPr>
              <w:spacing w:line="240" w:lineRule="auto"/>
              <w:jc w:val="right"/>
              <w:rPr>
                <w:ins w:id="17172" w:author="DuyNgo" w:date="2012-08-10T07:43:00Z"/>
                <w:rFonts w:eastAsia="Times New Roman" w:cstheme="minorHAnsi"/>
                <w:sz w:val="24"/>
                <w:szCs w:val="24"/>
                <w:rPrChange w:id="17173" w:author="DuyNgo" w:date="2012-08-10T08:15:00Z">
                  <w:rPr>
                    <w:ins w:id="17174"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175" w:author="DuyNgo" w:date="2012-08-10T07:43:00Z"/>
                <w:rFonts w:eastAsia="Times New Roman" w:cstheme="minorHAnsi"/>
                <w:sz w:val="24"/>
                <w:szCs w:val="24"/>
                <w:rPrChange w:id="17176" w:author="DuyNgo" w:date="2012-08-10T08:15:00Z">
                  <w:rPr>
                    <w:ins w:id="17177"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178" w:author="DuyNgo" w:date="2012-08-10T07:43:00Z"/>
                <w:rFonts w:eastAsia="Times New Roman" w:cstheme="minorHAnsi"/>
                <w:sz w:val="24"/>
                <w:szCs w:val="24"/>
                <w:rPrChange w:id="17179" w:author="DuyNgo" w:date="2012-08-10T08:15:00Z">
                  <w:rPr>
                    <w:ins w:id="1718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181" w:author="DuyNgo" w:date="2012-08-10T07:43:00Z"/>
                <w:rFonts w:eastAsia="Times New Roman" w:cstheme="minorHAnsi"/>
                <w:sz w:val="24"/>
                <w:szCs w:val="24"/>
                <w:rPrChange w:id="17182" w:author="DuyNgo" w:date="2012-08-10T08:15:00Z">
                  <w:rPr>
                    <w:ins w:id="1718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184" w:author="DuyNgo" w:date="2012-08-10T07:43:00Z"/>
                <w:rFonts w:eastAsia="Times New Roman" w:cstheme="minorHAnsi"/>
                <w:sz w:val="24"/>
                <w:szCs w:val="24"/>
                <w:rPrChange w:id="17185" w:author="DuyNgo" w:date="2012-08-10T08:15:00Z">
                  <w:rPr>
                    <w:ins w:id="17186" w:author="DuyNgo" w:date="2012-08-10T07:43:00Z"/>
                    <w:rFonts w:ascii="Times New Roman" w:eastAsia="Times New Roman" w:hAnsi="Times New Roman"/>
                    <w:sz w:val="24"/>
                  </w:rPr>
                </w:rPrChange>
              </w:rPr>
            </w:pPr>
          </w:p>
        </w:tc>
      </w:tr>
      <w:tr w:rsidR="00771246" w:rsidRPr="00303364" w:rsidTr="00227BA2">
        <w:trPr>
          <w:gridAfter w:val="5"/>
          <w:wAfter w:w="19481" w:type="dxa"/>
          <w:trHeight w:val="287"/>
          <w:ins w:id="1718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188" w:author="DuyNgo" w:date="2012-08-10T07:43:00Z"/>
                <w:rFonts w:eastAsia="Times New Roman" w:cstheme="minorHAnsi"/>
                <w:sz w:val="24"/>
                <w:szCs w:val="24"/>
                <w:rPrChange w:id="17189" w:author="DuyNgo" w:date="2012-08-10T08:15:00Z">
                  <w:rPr>
                    <w:ins w:id="17190" w:author="DuyNgo" w:date="2012-08-10T07:43:00Z"/>
                    <w:rFonts w:ascii="Times New Roman" w:eastAsia="Times New Roman" w:hAnsi="Times New Roman" w:cs="Tahoma"/>
                    <w:color w:val="000000"/>
                    <w:sz w:val="24"/>
                    <w:szCs w:val="20"/>
                  </w:rPr>
                </w:rPrChange>
              </w:rPr>
            </w:pPr>
            <w:ins w:id="17191" w:author="DuyNgo" w:date="2012-08-10T07:43:00Z">
              <w:r w:rsidRPr="00303364">
                <w:rPr>
                  <w:rFonts w:eastAsia="Times New Roman" w:cstheme="minorHAnsi"/>
                  <w:sz w:val="24"/>
                  <w:szCs w:val="24"/>
                  <w:rPrChange w:id="17192" w:author="DuyNgo" w:date="2012-08-10T08:15:00Z">
                    <w:rPr>
                      <w:rFonts w:ascii="Times New Roman" w:eastAsia="Times New Roman" w:hAnsi="Times New Roman" w:cstheme="majorBidi"/>
                      <w:b/>
                      <w:bCs/>
                      <w:color w:val="4F81BD" w:themeColor="accent1"/>
                      <w:sz w:val="24"/>
                      <w:szCs w:val="26"/>
                    </w:rPr>
                  </w:rPrChange>
                </w:rPr>
                <w:t>12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193" w:author="DuyNgo" w:date="2012-08-10T07:43:00Z"/>
                <w:rFonts w:eastAsia="Times New Roman" w:cstheme="minorHAnsi"/>
                <w:sz w:val="24"/>
                <w:szCs w:val="24"/>
                <w:rPrChange w:id="17194" w:author="DuyNgo" w:date="2012-08-10T08:15:00Z">
                  <w:rPr>
                    <w:ins w:id="17195" w:author="DuyNgo" w:date="2012-08-10T07:43:00Z"/>
                    <w:rFonts w:ascii="Times New Roman" w:eastAsia="Times New Roman" w:hAnsi="Times New Roman" w:cs="Tahoma"/>
                    <w:color w:val="000000"/>
                    <w:sz w:val="24"/>
                    <w:szCs w:val="20"/>
                  </w:rPr>
                </w:rPrChange>
              </w:rPr>
            </w:pPr>
            <w:proofErr w:type="spellStart"/>
            <w:ins w:id="17196" w:author="DuyNgo" w:date="2012-08-10T07:43:00Z">
              <w:r w:rsidRPr="00303364">
                <w:rPr>
                  <w:rFonts w:eastAsia="Times New Roman" w:cstheme="minorHAnsi"/>
                  <w:sz w:val="24"/>
                  <w:szCs w:val="24"/>
                  <w:rPrChange w:id="17197"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198" w:author="DuyNgo" w:date="2012-08-10T07:43:00Z"/>
                <w:rFonts w:eastAsia="Times New Roman" w:cstheme="minorHAnsi"/>
                <w:sz w:val="24"/>
                <w:szCs w:val="24"/>
                <w:rPrChange w:id="17199" w:author="DuyNgo" w:date="2012-08-10T08:15:00Z">
                  <w:rPr>
                    <w:ins w:id="17200" w:author="DuyNgo" w:date="2012-08-10T07:43:00Z"/>
                    <w:rFonts w:ascii="Times New Roman" w:eastAsia="Times New Roman" w:hAnsi="Times New Roman" w:cs="Tahoma"/>
                    <w:color w:val="000000"/>
                    <w:sz w:val="24"/>
                    <w:szCs w:val="20"/>
                  </w:rPr>
                </w:rPrChange>
              </w:rPr>
            </w:pPr>
            <w:ins w:id="17201" w:author="DuyNgo" w:date="2012-08-10T07:43:00Z">
              <w:r w:rsidRPr="00303364">
                <w:rPr>
                  <w:rFonts w:eastAsia="Times New Roman" w:cstheme="minorHAnsi"/>
                  <w:sz w:val="24"/>
                  <w:szCs w:val="24"/>
                  <w:rPrChange w:id="17202"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203" w:author="DuyNgo" w:date="2012-08-10T07:43:00Z"/>
                <w:rStyle w:val="postbody"/>
                <w:rFonts w:cstheme="minorHAnsi"/>
                <w:sz w:val="24"/>
                <w:szCs w:val="24"/>
                <w:rPrChange w:id="17204" w:author="DuyNgo" w:date="2012-08-10T08:15:00Z">
                  <w:rPr>
                    <w:ins w:id="17205"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206" w:author="DuyNgo" w:date="2012-08-10T07:43:00Z"/>
                <w:rFonts w:eastAsia="Times New Roman" w:cstheme="minorHAnsi"/>
                <w:sz w:val="24"/>
                <w:szCs w:val="24"/>
                <w:rPrChange w:id="17207" w:author="DuyNgo" w:date="2012-08-10T08:15:00Z">
                  <w:rPr>
                    <w:ins w:id="1720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209" w:author="DuyNgo" w:date="2012-08-10T07:43:00Z"/>
                <w:rFonts w:eastAsia="Times New Roman" w:cstheme="minorHAnsi"/>
                <w:sz w:val="24"/>
                <w:szCs w:val="24"/>
                <w:rPrChange w:id="17210" w:author="DuyNgo" w:date="2012-08-10T08:15:00Z">
                  <w:rPr>
                    <w:ins w:id="1721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212" w:author="DuyNgo" w:date="2012-08-10T07:43:00Z"/>
                <w:rFonts w:eastAsia="Times New Roman" w:cstheme="minorHAnsi"/>
                <w:sz w:val="24"/>
                <w:szCs w:val="24"/>
                <w:rPrChange w:id="17213" w:author="DuyNgo" w:date="2012-08-10T08:15:00Z">
                  <w:rPr>
                    <w:ins w:id="1721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215" w:author="DuyNgo" w:date="2012-08-10T07:43:00Z"/>
                <w:rFonts w:eastAsia="Times New Roman" w:cstheme="minorHAnsi"/>
                <w:sz w:val="24"/>
                <w:szCs w:val="24"/>
                <w:rPrChange w:id="17216" w:author="DuyNgo" w:date="2012-08-10T08:15:00Z">
                  <w:rPr>
                    <w:ins w:id="17217" w:author="DuyNgo" w:date="2012-08-10T07:43:00Z"/>
                    <w:rFonts w:ascii="Times New Roman" w:eastAsia="Times New Roman" w:hAnsi="Times New Roman" w:cs="Tahoma"/>
                    <w:color w:val="000000"/>
                    <w:sz w:val="24"/>
                    <w:szCs w:val="20"/>
                  </w:rPr>
                </w:rPrChange>
              </w:rPr>
            </w:pPr>
            <w:ins w:id="17218" w:author="DuyNgo" w:date="2012-08-10T07:43:00Z">
              <w:r w:rsidRPr="00303364">
                <w:rPr>
                  <w:rFonts w:eastAsia="Times New Roman" w:cstheme="minorHAnsi"/>
                  <w:sz w:val="24"/>
                  <w:szCs w:val="24"/>
                  <w:rPrChange w:id="17219" w:author="DuyNgo" w:date="2012-08-10T08:15:00Z">
                    <w:rPr>
                      <w:rFonts w:ascii="Times New Roman" w:eastAsia="Times New Roman" w:hAnsi="Times New Roman" w:cstheme="majorBidi"/>
                      <w:b/>
                      <w:bCs/>
                      <w:color w:val="4F81BD" w:themeColor="accent1"/>
                      <w:sz w:val="24"/>
                      <w:szCs w:val="26"/>
                    </w:rPr>
                  </w:rPrChange>
                </w:rPr>
                <w:t>Deleted flag of issue</w:t>
              </w:r>
            </w:ins>
          </w:p>
        </w:tc>
      </w:tr>
      <w:tr w:rsidR="00771246" w:rsidRPr="00303364" w:rsidTr="00227BA2">
        <w:trPr>
          <w:trHeight w:val="255"/>
          <w:ins w:id="1722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221" w:author="DuyNgo" w:date="2012-08-10T07:43:00Z"/>
                <w:rFonts w:eastAsia="Times New Roman" w:cstheme="minorHAnsi"/>
                <w:sz w:val="24"/>
                <w:szCs w:val="24"/>
                <w:rPrChange w:id="17222" w:author="DuyNgo" w:date="2012-08-10T08:15:00Z">
                  <w:rPr>
                    <w:ins w:id="17223" w:author="DuyNgo" w:date="2012-08-10T07:43:00Z"/>
                    <w:rFonts w:ascii="Times New Roman" w:eastAsia="Times New Roman" w:hAnsi="Times New Roman" w:cs="Tahoma"/>
                    <w:color w:val="000000"/>
                    <w:sz w:val="24"/>
                    <w:szCs w:val="20"/>
                  </w:rPr>
                </w:rPrChange>
              </w:rPr>
            </w:pPr>
            <w:ins w:id="17224" w:author="DuyNgo" w:date="2012-08-10T07:43:00Z">
              <w:r w:rsidRPr="00303364">
                <w:rPr>
                  <w:rFonts w:eastAsia="Times New Roman" w:cstheme="minorHAnsi"/>
                  <w:sz w:val="24"/>
                  <w:szCs w:val="24"/>
                  <w:rPrChange w:id="17225" w:author="DuyNgo" w:date="2012-08-10T08:15:00Z">
                    <w:rPr>
                      <w:rFonts w:ascii="Times New Roman" w:eastAsia="Times New Roman" w:hAnsi="Times New Roman" w:cstheme="majorBidi"/>
                      <w:b/>
                      <w:bCs/>
                      <w:color w:val="4F81BD" w:themeColor="accent1"/>
                      <w:sz w:val="24"/>
                      <w:szCs w:val="26"/>
                    </w:rPr>
                  </w:rPrChange>
                </w:rPr>
                <w:t>13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226" w:author="DuyNgo" w:date="2012-08-10T07:43:00Z"/>
                <w:rFonts w:eastAsia="Times New Roman" w:cstheme="minorHAnsi"/>
                <w:sz w:val="24"/>
                <w:szCs w:val="24"/>
                <w:rPrChange w:id="17227" w:author="DuyNgo" w:date="2012-08-10T08:15:00Z">
                  <w:rPr>
                    <w:ins w:id="17228" w:author="DuyNgo" w:date="2012-08-10T07:43:00Z"/>
                    <w:rFonts w:ascii="Times New Roman" w:eastAsia="Times New Roman" w:hAnsi="Times New Roman" w:cs="Tahoma"/>
                    <w:color w:val="000000"/>
                    <w:sz w:val="24"/>
                    <w:szCs w:val="20"/>
                  </w:rPr>
                </w:rPrChange>
              </w:rPr>
            </w:pPr>
            <w:proofErr w:type="spellStart"/>
            <w:ins w:id="17229" w:author="DuyNgo" w:date="2012-08-10T07:43:00Z">
              <w:r w:rsidRPr="00303364">
                <w:rPr>
                  <w:rFonts w:eastAsia="Times New Roman" w:cstheme="minorHAnsi"/>
                  <w:sz w:val="24"/>
                  <w:szCs w:val="24"/>
                  <w:rPrChange w:id="17230"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231" w:author="DuyNgo" w:date="2012-08-10T07:43:00Z"/>
                <w:rFonts w:eastAsia="Times New Roman" w:cstheme="minorHAnsi"/>
                <w:sz w:val="24"/>
                <w:szCs w:val="24"/>
                <w:rPrChange w:id="17232" w:author="DuyNgo" w:date="2012-08-10T08:15:00Z">
                  <w:rPr>
                    <w:ins w:id="17233" w:author="DuyNgo" w:date="2012-08-10T07:43:00Z"/>
                    <w:rFonts w:ascii="Times New Roman" w:eastAsia="Times New Roman" w:hAnsi="Times New Roman" w:cs="Tahoma"/>
                    <w:color w:val="000000"/>
                    <w:sz w:val="24"/>
                    <w:szCs w:val="20"/>
                  </w:rPr>
                </w:rPrChange>
              </w:rPr>
            </w:pPr>
            <w:ins w:id="17234" w:author="DuyNgo" w:date="2012-08-10T07:43:00Z">
              <w:r w:rsidRPr="00303364">
                <w:rPr>
                  <w:rFonts w:eastAsia="Times New Roman" w:cstheme="minorHAnsi"/>
                  <w:sz w:val="24"/>
                  <w:szCs w:val="24"/>
                  <w:rPrChange w:id="17235"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236" w:author="DuyNgo" w:date="2012-08-10T07:43:00Z"/>
                <w:rFonts w:eastAsia="Times New Roman" w:cstheme="minorHAnsi"/>
                <w:sz w:val="24"/>
                <w:szCs w:val="24"/>
                <w:rPrChange w:id="17237" w:author="DuyNgo" w:date="2012-08-10T08:15:00Z">
                  <w:rPr>
                    <w:ins w:id="17238" w:author="DuyNgo" w:date="2012-08-10T07:43:00Z"/>
                    <w:rFonts w:ascii="Times New Roman" w:eastAsia="Times New Roman" w:hAnsi="Times New Roman" w:cs="Tahoma"/>
                    <w:color w:val="000000"/>
                    <w:sz w:val="24"/>
                    <w:szCs w:val="20"/>
                  </w:rPr>
                </w:rPrChange>
              </w:rPr>
            </w:pPr>
            <w:ins w:id="17239" w:author="DuyNgo" w:date="2012-08-10T07:43:00Z">
              <w:r w:rsidRPr="00303364">
                <w:rPr>
                  <w:rFonts w:eastAsia="Times New Roman" w:cstheme="minorHAnsi"/>
                  <w:sz w:val="24"/>
                  <w:szCs w:val="24"/>
                  <w:rPrChange w:id="17240"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241" w:author="DuyNgo" w:date="2012-08-10T07:43:00Z"/>
                <w:rFonts w:eastAsia="Times New Roman" w:cstheme="minorHAnsi"/>
                <w:sz w:val="24"/>
                <w:szCs w:val="24"/>
                <w:rPrChange w:id="17242" w:author="DuyNgo" w:date="2012-08-10T08:15:00Z">
                  <w:rPr>
                    <w:ins w:id="17243"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244" w:author="DuyNgo" w:date="2012-08-10T07:43:00Z"/>
                <w:rFonts w:eastAsia="Times New Roman" w:cstheme="minorHAnsi"/>
                <w:sz w:val="24"/>
                <w:szCs w:val="24"/>
                <w:rPrChange w:id="17245" w:author="DuyNgo" w:date="2012-08-10T08:15:00Z">
                  <w:rPr>
                    <w:ins w:id="1724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247" w:author="DuyNgo" w:date="2012-08-10T07:43:00Z"/>
                <w:rFonts w:eastAsia="Times New Roman" w:cstheme="minorHAnsi"/>
                <w:sz w:val="24"/>
                <w:szCs w:val="24"/>
                <w:rPrChange w:id="17248" w:author="DuyNgo" w:date="2012-08-10T08:15:00Z">
                  <w:rPr>
                    <w:ins w:id="17249" w:author="DuyNgo" w:date="2012-08-10T07:43:00Z"/>
                    <w:rFonts w:ascii="Times New Roman" w:eastAsia="Times New Roman" w:hAnsi="Times New Roman" w:cs="Tahoma"/>
                    <w:color w:val="000000"/>
                    <w:sz w:val="24"/>
                    <w:szCs w:val="20"/>
                  </w:rPr>
                </w:rPrChange>
              </w:rPr>
            </w:pPr>
            <w:ins w:id="17250" w:author="DuyNgo" w:date="2012-08-10T07:43:00Z">
              <w:r w:rsidRPr="00303364">
                <w:rPr>
                  <w:rFonts w:eastAsia="Times New Roman" w:cstheme="minorHAnsi"/>
                  <w:sz w:val="24"/>
                  <w:szCs w:val="24"/>
                  <w:rPrChange w:id="17251"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252" w:author="DuyNgo" w:date="2012-08-10T07:43:00Z"/>
                <w:rFonts w:eastAsia="Times New Roman" w:cstheme="minorHAnsi"/>
                <w:sz w:val="24"/>
                <w:szCs w:val="24"/>
                <w:rPrChange w:id="17253" w:author="DuyNgo" w:date="2012-08-10T08:15:00Z">
                  <w:rPr>
                    <w:ins w:id="17254" w:author="DuyNgo" w:date="2012-08-10T07:43:00Z"/>
                    <w:rFonts w:ascii="Times New Roman" w:eastAsia="Times New Roman" w:hAnsi="Times New Roman" w:cs="Tahoma"/>
                    <w:color w:val="000000"/>
                    <w:sz w:val="24"/>
                    <w:szCs w:val="20"/>
                  </w:rPr>
                </w:rPrChange>
              </w:rPr>
            </w:pPr>
            <w:ins w:id="17255" w:author="DuyNgo" w:date="2012-08-10T07:43:00Z">
              <w:r w:rsidRPr="00303364">
                <w:rPr>
                  <w:rFonts w:eastAsia="Times New Roman" w:cstheme="minorHAnsi"/>
                  <w:sz w:val="24"/>
                  <w:szCs w:val="24"/>
                  <w:rPrChange w:id="17256"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7257"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7258" w:author="DuyNgo" w:date="2012-08-10T08:15:00Z">
                    <w:rPr>
                      <w:rFonts w:ascii="Times New Roman" w:eastAsia="Times New Roman" w:hAnsi="Times New Roman" w:cstheme="majorBidi"/>
                      <w:b/>
                      <w:bCs/>
                      <w:color w:val="4F81BD" w:themeColor="accent1"/>
                      <w:sz w:val="24"/>
                      <w:szCs w:val="26"/>
                    </w:rPr>
                  </w:rPrChange>
                </w:rPr>
                <w:t xml:space="preserve"> of issue</w:t>
              </w:r>
            </w:ins>
          </w:p>
        </w:tc>
        <w:tc>
          <w:tcPr>
            <w:tcW w:w="4302" w:type="dxa"/>
            <w:vAlign w:val="bottom"/>
          </w:tcPr>
          <w:p w:rsidR="00771246" w:rsidRPr="00303364" w:rsidRDefault="00771246" w:rsidP="00227BA2">
            <w:pPr>
              <w:spacing w:line="240" w:lineRule="auto"/>
              <w:jc w:val="right"/>
              <w:rPr>
                <w:ins w:id="17259" w:author="DuyNgo" w:date="2012-08-10T07:43:00Z"/>
                <w:rFonts w:eastAsia="Times New Roman" w:cstheme="minorHAnsi"/>
                <w:sz w:val="24"/>
                <w:szCs w:val="24"/>
                <w:rPrChange w:id="17260" w:author="DuyNgo" w:date="2012-08-10T08:15:00Z">
                  <w:rPr>
                    <w:ins w:id="17261"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262" w:author="DuyNgo" w:date="2012-08-10T07:43:00Z"/>
                <w:rFonts w:eastAsia="Times New Roman" w:cstheme="minorHAnsi"/>
                <w:sz w:val="24"/>
                <w:szCs w:val="24"/>
                <w:rPrChange w:id="17263" w:author="DuyNgo" w:date="2012-08-10T08:15:00Z">
                  <w:rPr>
                    <w:ins w:id="17264"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265" w:author="DuyNgo" w:date="2012-08-10T07:43:00Z"/>
                <w:rFonts w:eastAsia="Times New Roman" w:cstheme="minorHAnsi"/>
                <w:sz w:val="24"/>
                <w:szCs w:val="24"/>
                <w:rPrChange w:id="17266" w:author="DuyNgo" w:date="2012-08-10T08:15:00Z">
                  <w:rPr>
                    <w:ins w:id="1726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268" w:author="DuyNgo" w:date="2012-08-10T07:43:00Z"/>
                <w:rFonts w:eastAsia="Times New Roman" w:cstheme="minorHAnsi"/>
                <w:sz w:val="24"/>
                <w:szCs w:val="24"/>
                <w:rPrChange w:id="17269" w:author="DuyNgo" w:date="2012-08-10T08:15:00Z">
                  <w:rPr>
                    <w:ins w:id="1727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271" w:author="DuyNgo" w:date="2012-08-10T07:43:00Z"/>
                <w:rFonts w:eastAsia="Times New Roman" w:cstheme="minorHAnsi"/>
                <w:sz w:val="24"/>
                <w:szCs w:val="24"/>
                <w:rPrChange w:id="17272" w:author="DuyNgo" w:date="2012-08-10T08:15:00Z">
                  <w:rPr>
                    <w:ins w:id="17273"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7274" w:author="DuyNgo" w:date="2012-08-10T07:43:00Z"/>
          <w:rFonts w:cstheme="minorHAnsi"/>
          <w:sz w:val="24"/>
          <w:szCs w:val="24"/>
          <w:rPrChange w:id="17275" w:author="DuyNgo" w:date="2012-08-10T08:15:00Z">
            <w:rPr>
              <w:ins w:id="17276" w:author="DuyNgo" w:date="2012-08-10T07:43:00Z"/>
              <w:rFonts w:ascii="Times New Roman" w:hAnsi="Times New Roman"/>
              <w:sz w:val="24"/>
            </w:rPr>
          </w:rPrChange>
        </w:rPr>
      </w:pPr>
    </w:p>
    <w:p w:rsidR="00771246" w:rsidRPr="00303364" w:rsidRDefault="00771246" w:rsidP="00771246">
      <w:pPr>
        <w:spacing w:line="240" w:lineRule="auto"/>
        <w:rPr>
          <w:ins w:id="17277" w:author="DuyNgo" w:date="2012-08-10T07:43:00Z"/>
          <w:rFonts w:cstheme="minorHAnsi"/>
          <w:sz w:val="24"/>
          <w:szCs w:val="24"/>
          <w:rPrChange w:id="17278" w:author="DuyNgo" w:date="2012-08-10T08:15:00Z">
            <w:rPr>
              <w:ins w:id="17279" w:author="DuyNgo" w:date="2012-08-10T07:43:00Z"/>
              <w:rFonts w:ascii="Times New Roman" w:hAnsi="Times New Roman"/>
              <w:sz w:val="24"/>
            </w:rPr>
          </w:rPrChange>
        </w:rPr>
      </w:pPr>
    </w:p>
    <w:p w:rsidR="00771246" w:rsidRPr="00303364" w:rsidRDefault="00771246" w:rsidP="00771246">
      <w:pPr>
        <w:spacing w:line="240" w:lineRule="auto"/>
        <w:rPr>
          <w:ins w:id="17280" w:author="DuyNgo" w:date="2012-08-10T07:43:00Z"/>
          <w:rFonts w:cstheme="minorHAnsi"/>
          <w:sz w:val="24"/>
          <w:szCs w:val="24"/>
          <w:rPrChange w:id="17281" w:author="DuyNgo" w:date="2012-08-10T08:15:00Z">
            <w:rPr>
              <w:ins w:id="17282"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7283"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7284" w:author="DuyNgo" w:date="2012-08-10T07:43:00Z"/>
                <w:rFonts w:eastAsia="Times New Roman" w:cstheme="minorHAnsi"/>
                <w:b/>
                <w:bCs/>
                <w:color w:val="FFFF00"/>
                <w:sz w:val="24"/>
                <w:szCs w:val="24"/>
                <w:rPrChange w:id="17285" w:author="DuyNgo" w:date="2012-08-10T08:15:00Z">
                  <w:rPr>
                    <w:ins w:id="17286" w:author="DuyNgo" w:date="2012-08-10T07:43:00Z"/>
                    <w:rFonts w:ascii="Times New Roman" w:eastAsia="Times New Roman" w:hAnsi="Times New Roman"/>
                    <w:b/>
                    <w:bCs/>
                    <w:color w:val="FFFF00"/>
                    <w:sz w:val="24"/>
                  </w:rPr>
                </w:rPrChange>
              </w:rPr>
            </w:pPr>
            <w:proofErr w:type="spellStart"/>
            <w:ins w:id="17287" w:author="DuyNgo" w:date="2012-08-10T07:43:00Z">
              <w:r w:rsidRPr="00303364">
                <w:rPr>
                  <w:rFonts w:eastAsia="Times New Roman" w:cstheme="minorHAnsi"/>
                  <w:b/>
                  <w:bCs/>
                  <w:color w:val="FFFF00"/>
                  <w:sz w:val="24"/>
                  <w:szCs w:val="24"/>
                  <w:rPrChange w:id="17288" w:author="DuyNgo" w:date="2012-08-10T08:15:00Z">
                    <w:rPr>
                      <w:rFonts w:ascii="Times New Roman" w:eastAsia="Times New Roman" w:hAnsi="Times New Roman" w:cstheme="majorBidi"/>
                      <w:b/>
                      <w:bCs/>
                      <w:color w:val="FFFF00"/>
                      <w:sz w:val="24"/>
                      <w:szCs w:val="26"/>
                    </w:rPr>
                  </w:rPrChange>
                </w:rPr>
                <w:t>ChangeRequest</w:t>
              </w:r>
              <w:proofErr w:type="spellEnd"/>
              <w:r w:rsidRPr="00303364">
                <w:rPr>
                  <w:rFonts w:eastAsia="Times New Roman" w:cstheme="minorHAnsi"/>
                  <w:b/>
                  <w:bCs/>
                  <w:color w:val="FFFF00"/>
                  <w:sz w:val="24"/>
                  <w:szCs w:val="24"/>
                  <w:rPrChange w:id="17289" w:author="DuyNgo" w:date="2012-08-10T08:15:00Z">
                    <w:rPr>
                      <w:rFonts w:ascii="Times New Roman" w:eastAsia="Times New Roman" w:hAnsi="Times New Roman" w:cstheme="majorBidi"/>
                      <w:b/>
                      <w:bCs/>
                      <w:color w:val="FFFF00"/>
                      <w:sz w:val="24"/>
                      <w:szCs w:val="26"/>
                    </w:rPr>
                  </w:rPrChange>
                </w:rPr>
                <w:t xml:space="preserve"> table</w:t>
              </w:r>
            </w:ins>
          </w:p>
        </w:tc>
      </w:tr>
      <w:tr w:rsidR="00771246" w:rsidRPr="00303364" w:rsidTr="00227BA2">
        <w:trPr>
          <w:gridAfter w:val="5"/>
          <w:wAfter w:w="19481" w:type="dxa"/>
          <w:trHeight w:val="255"/>
          <w:ins w:id="17290"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7291" w:author="DuyNgo" w:date="2012-08-10T07:43:00Z"/>
                <w:rFonts w:eastAsia="Times New Roman" w:cstheme="minorHAnsi"/>
                <w:b/>
                <w:sz w:val="24"/>
                <w:szCs w:val="24"/>
                <w:rPrChange w:id="17292" w:author="DuyNgo" w:date="2012-08-10T08:15:00Z">
                  <w:rPr>
                    <w:ins w:id="17293" w:author="DuyNgo" w:date="2012-08-10T07:43:00Z"/>
                    <w:rFonts w:ascii="Times New Roman" w:eastAsia="Times New Roman" w:hAnsi="Times New Roman"/>
                    <w:b/>
                    <w:sz w:val="24"/>
                  </w:rPr>
                </w:rPrChange>
              </w:rPr>
            </w:pPr>
            <w:ins w:id="17294" w:author="DuyNgo" w:date="2012-08-10T07:43:00Z">
              <w:r w:rsidRPr="00303364">
                <w:rPr>
                  <w:rFonts w:eastAsia="Times New Roman" w:cstheme="minorHAnsi"/>
                  <w:sz w:val="24"/>
                  <w:szCs w:val="24"/>
                  <w:rPrChange w:id="17295"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7296"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7297" w:author="DuyNgo" w:date="2012-08-10T07:43:00Z"/>
                <w:rFonts w:eastAsia="Times New Roman" w:cstheme="minorHAnsi"/>
                <w:b/>
                <w:bCs/>
                <w:sz w:val="24"/>
                <w:szCs w:val="24"/>
                <w:rPrChange w:id="17298" w:author="DuyNgo" w:date="2012-08-10T08:15:00Z">
                  <w:rPr>
                    <w:ins w:id="17299" w:author="DuyNgo" w:date="2012-08-10T07:43:00Z"/>
                    <w:rFonts w:ascii="Times New Roman" w:eastAsia="Times New Roman" w:hAnsi="Times New Roman" w:cs="Tahoma"/>
                    <w:b/>
                    <w:bCs/>
                    <w:color w:val="000000"/>
                    <w:sz w:val="24"/>
                    <w:szCs w:val="20"/>
                  </w:rPr>
                </w:rPrChange>
              </w:rPr>
            </w:pPr>
            <w:ins w:id="17300" w:author="DuyNgo" w:date="2012-08-10T07:43:00Z">
              <w:r w:rsidRPr="00303364">
                <w:rPr>
                  <w:rFonts w:eastAsia="Times New Roman" w:cstheme="minorHAnsi"/>
                  <w:b/>
                  <w:bCs/>
                  <w:sz w:val="24"/>
                  <w:szCs w:val="24"/>
                  <w:rPrChange w:id="17301"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7302" w:author="DuyNgo" w:date="2012-08-10T07:43:00Z"/>
                <w:rFonts w:eastAsia="Times New Roman" w:cstheme="minorHAnsi"/>
                <w:b/>
                <w:bCs/>
                <w:sz w:val="24"/>
                <w:szCs w:val="24"/>
                <w:rPrChange w:id="17303" w:author="DuyNgo" w:date="2012-08-10T08:15:00Z">
                  <w:rPr>
                    <w:ins w:id="17304" w:author="DuyNgo" w:date="2012-08-10T07:43:00Z"/>
                    <w:rFonts w:ascii="Times New Roman" w:eastAsia="Times New Roman" w:hAnsi="Times New Roman"/>
                    <w:b/>
                    <w:bCs/>
                    <w:sz w:val="24"/>
                  </w:rPr>
                </w:rPrChange>
              </w:rPr>
            </w:pPr>
            <w:ins w:id="17305" w:author="DuyNgo" w:date="2012-08-10T07:43:00Z">
              <w:r w:rsidRPr="00303364">
                <w:rPr>
                  <w:rFonts w:eastAsia="Times New Roman" w:cstheme="minorHAnsi"/>
                  <w:b/>
                  <w:bCs/>
                  <w:sz w:val="24"/>
                  <w:szCs w:val="24"/>
                  <w:rPrChange w:id="17306"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307" w:author="DuyNgo" w:date="2012-08-10T07:43:00Z"/>
                <w:rFonts w:eastAsia="Times New Roman" w:cstheme="minorHAnsi"/>
                <w:b/>
                <w:bCs/>
                <w:sz w:val="24"/>
                <w:szCs w:val="24"/>
                <w:rPrChange w:id="17308" w:author="DuyNgo" w:date="2012-08-10T08:15:00Z">
                  <w:rPr>
                    <w:ins w:id="17309" w:author="DuyNgo" w:date="2012-08-10T07:43:00Z"/>
                    <w:rFonts w:ascii="Times New Roman" w:eastAsia="Times New Roman" w:hAnsi="Times New Roman"/>
                    <w:b/>
                    <w:bCs/>
                    <w:sz w:val="24"/>
                  </w:rPr>
                </w:rPrChange>
              </w:rPr>
            </w:pPr>
            <w:ins w:id="17310" w:author="DuyNgo" w:date="2012-08-10T07:43:00Z">
              <w:r w:rsidRPr="00303364">
                <w:rPr>
                  <w:rFonts w:eastAsia="Times New Roman" w:cstheme="minorHAnsi"/>
                  <w:b/>
                  <w:bCs/>
                  <w:sz w:val="24"/>
                  <w:szCs w:val="24"/>
                  <w:rPrChange w:id="17311"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7312" w:author="DuyNgo" w:date="2012-08-10T07:43:00Z"/>
                <w:rFonts w:eastAsia="Times New Roman" w:cstheme="minorHAnsi"/>
                <w:b/>
                <w:bCs/>
                <w:sz w:val="24"/>
                <w:szCs w:val="24"/>
                <w:rPrChange w:id="17313" w:author="DuyNgo" w:date="2012-08-10T08:15:00Z">
                  <w:rPr>
                    <w:ins w:id="17314" w:author="DuyNgo" w:date="2012-08-10T07:43:00Z"/>
                    <w:rFonts w:ascii="Times New Roman" w:eastAsia="Times New Roman" w:hAnsi="Times New Roman"/>
                    <w:b/>
                    <w:bCs/>
                    <w:sz w:val="24"/>
                  </w:rPr>
                </w:rPrChange>
              </w:rPr>
            </w:pPr>
            <w:ins w:id="17315" w:author="DuyNgo" w:date="2012-08-10T07:43:00Z">
              <w:r w:rsidRPr="00303364">
                <w:rPr>
                  <w:rFonts w:eastAsia="Times New Roman" w:cstheme="minorHAnsi"/>
                  <w:b/>
                  <w:bCs/>
                  <w:sz w:val="24"/>
                  <w:szCs w:val="24"/>
                  <w:rPrChange w:id="17316"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317" w:author="DuyNgo" w:date="2012-08-10T07:43:00Z"/>
                <w:rFonts w:eastAsia="Times New Roman" w:cstheme="minorHAnsi"/>
                <w:b/>
                <w:bCs/>
                <w:sz w:val="24"/>
                <w:szCs w:val="24"/>
                <w:rPrChange w:id="17318" w:author="DuyNgo" w:date="2012-08-10T08:15:00Z">
                  <w:rPr>
                    <w:ins w:id="17319" w:author="DuyNgo" w:date="2012-08-10T07:43:00Z"/>
                    <w:rFonts w:ascii="Times New Roman" w:eastAsia="Times New Roman" w:hAnsi="Times New Roman"/>
                    <w:b/>
                    <w:bCs/>
                    <w:sz w:val="24"/>
                  </w:rPr>
                </w:rPrChange>
              </w:rPr>
            </w:pPr>
            <w:ins w:id="17320" w:author="DuyNgo" w:date="2012-08-10T07:43:00Z">
              <w:r w:rsidRPr="00303364">
                <w:rPr>
                  <w:rFonts w:eastAsia="Times New Roman" w:cstheme="minorHAnsi"/>
                  <w:b/>
                  <w:bCs/>
                  <w:sz w:val="24"/>
                  <w:szCs w:val="24"/>
                  <w:rPrChange w:id="17321"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322" w:author="DuyNgo" w:date="2012-08-10T07:43:00Z"/>
                <w:rFonts w:eastAsia="Times New Roman" w:cstheme="minorHAnsi"/>
                <w:b/>
                <w:bCs/>
                <w:sz w:val="24"/>
                <w:szCs w:val="24"/>
                <w:rPrChange w:id="17323" w:author="DuyNgo" w:date="2012-08-10T08:15:00Z">
                  <w:rPr>
                    <w:ins w:id="17324" w:author="DuyNgo" w:date="2012-08-10T07:43:00Z"/>
                    <w:rFonts w:ascii="Times New Roman" w:eastAsia="Times New Roman" w:hAnsi="Times New Roman"/>
                    <w:b/>
                    <w:bCs/>
                    <w:sz w:val="24"/>
                  </w:rPr>
                </w:rPrChange>
              </w:rPr>
            </w:pPr>
            <w:ins w:id="17325" w:author="DuyNgo" w:date="2012-08-10T07:43:00Z">
              <w:r w:rsidRPr="00303364">
                <w:rPr>
                  <w:rFonts w:eastAsia="Times New Roman" w:cstheme="minorHAnsi"/>
                  <w:b/>
                  <w:bCs/>
                  <w:sz w:val="24"/>
                  <w:szCs w:val="24"/>
                  <w:rPrChange w:id="17326"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7327" w:author="DuyNgo" w:date="2012-08-10T07:43:00Z"/>
                <w:rFonts w:eastAsia="Times New Roman" w:cstheme="minorHAnsi"/>
                <w:b/>
                <w:bCs/>
                <w:sz w:val="24"/>
                <w:szCs w:val="24"/>
                <w:rPrChange w:id="17328" w:author="DuyNgo" w:date="2012-08-10T08:15:00Z">
                  <w:rPr>
                    <w:ins w:id="17329"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7330" w:author="DuyNgo" w:date="2012-08-10T07:43:00Z"/>
                <w:rFonts w:eastAsia="Times New Roman" w:cstheme="minorHAnsi"/>
                <w:b/>
                <w:bCs/>
                <w:sz w:val="24"/>
                <w:szCs w:val="24"/>
                <w:rPrChange w:id="17331" w:author="DuyNgo" w:date="2012-08-10T08:15:00Z">
                  <w:rPr>
                    <w:ins w:id="17332" w:author="DuyNgo" w:date="2012-08-10T07:43:00Z"/>
                    <w:rFonts w:ascii="Times New Roman" w:eastAsia="Times New Roman" w:hAnsi="Times New Roman"/>
                    <w:b/>
                    <w:bCs/>
                    <w:sz w:val="24"/>
                  </w:rPr>
                </w:rPrChange>
              </w:rPr>
            </w:pPr>
            <w:ins w:id="17333" w:author="DuyNgo" w:date="2012-08-10T07:43:00Z">
              <w:r w:rsidRPr="00303364">
                <w:rPr>
                  <w:rFonts w:eastAsia="Times New Roman" w:cstheme="minorHAnsi"/>
                  <w:b/>
                  <w:bCs/>
                  <w:sz w:val="24"/>
                  <w:szCs w:val="24"/>
                  <w:rPrChange w:id="17334"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733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7336" w:author="DuyNgo" w:date="2012-08-10T07:43:00Z"/>
                <w:rFonts w:eastAsia="Times New Roman" w:cstheme="minorHAnsi"/>
                <w:sz w:val="24"/>
                <w:szCs w:val="24"/>
                <w:rPrChange w:id="17337" w:author="DuyNgo" w:date="2012-08-10T08:15:00Z">
                  <w:rPr>
                    <w:ins w:id="17338" w:author="DuyNgo" w:date="2012-08-10T07:43:00Z"/>
                    <w:rFonts w:ascii="Times New Roman" w:eastAsia="Times New Roman" w:hAnsi="Times New Roman"/>
                    <w:sz w:val="24"/>
                  </w:rPr>
                </w:rPrChange>
              </w:rPr>
            </w:pPr>
            <w:ins w:id="17339" w:author="DuyNgo" w:date="2012-08-10T07:43:00Z">
              <w:r w:rsidRPr="00303364">
                <w:rPr>
                  <w:rFonts w:eastAsia="Times New Roman" w:cstheme="minorHAnsi"/>
                  <w:sz w:val="24"/>
                  <w:szCs w:val="24"/>
                  <w:rPrChange w:id="17340"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341" w:author="DuyNgo" w:date="2012-08-10T07:43:00Z"/>
                <w:rFonts w:eastAsia="Times New Roman" w:cstheme="minorHAnsi"/>
                <w:sz w:val="24"/>
                <w:szCs w:val="24"/>
                <w:rPrChange w:id="17342" w:author="DuyNgo" w:date="2012-08-10T08:15:00Z">
                  <w:rPr>
                    <w:ins w:id="17343" w:author="DuyNgo" w:date="2012-08-10T07:43:00Z"/>
                    <w:rFonts w:ascii="Times New Roman" w:eastAsia="Times New Roman" w:hAnsi="Times New Roman" w:cs="Tahoma"/>
                    <w:color w:val="000000"/>
                    <w:sz w:val="24"/>
                    <w:szCs w:val="20"/>
                  </w:rPr>
                </w:rPrChange>
              </w:rPr>
            </w:pPr>
            <w:proofErr w:type="spellStart"/>
            <w:ins w:id="17344" w:author="DuyNgo" w:date="2012-08-10T07:43:00Z">
              <w:r w:rsidRPr="00303364">
                <w:rPr>
                  <w:rFonts w:eastAsia="Times New Roman" w:cstheme="minorHAnsi"/>
                  <w:sz w:val="24"/>
                  <w:szCs w:val="24"/>
                  <w:rPrChange w:id="17345" w:author="DuyNgo" w:date="2012-08-10T08:15:00Z">
                    <w:rPr>
                      <w:rFonts w:ascii="Times New Roman" w:eastAsia="Times New Roman" w:hAnsi="Times New Roman" w:cstheme="majorBidi"/>
                      <w:b/>
                      <w:bCs/>
                      <w:color w:val="4F81BD" w:themeColor="accent1"/>
                      <w:sz w:val="24"/>
                      <w:szCs w:val="26"/>
                    </w:rPr>
                  </w:rPrChange>
                </w:rPr>
                <w:t>ChangeRequestID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7346" w:author="DuyNgo" w:date="2012-08-10T07:43:00Z"/>
                <w:rFonts w:eastAsia="Times New Roman" w:cstheme="minorHAnsi"/>
                <w:sz w:val="24"/>
                <w:szCs w:val="24"/>
                <w:rPrChange w:id="17347" w:author="DuyNgo" w:date="2012-08-10T08:15:00Z">
                  <w:rPr>
                    <w:ins w:id="17348" w:author="DuyNgo" w:date="2012-08-10T07:43:00Z"/>
                    <w:rFonts w:ascii="Times New Roman" w:eastAsia="Times New Roman" w:hAnsi="Times New Roman" w:cs="Tahoma"/>
                    <w:color w:val="000000"/>
                    <w:sz w:val="24"/>
                    <w:szCs w:val="20"/>
                  </w:rPr>
                </w:rPrChange>
              </w:rPr>
            </w:pPr>
            <w:ins w:id="17349" w:author="DuyNgo" w:date="2012-08-10T07:43:00Z">
              <w:r w:rsidRPr="00303364">
                <w:rPr>
                  <w:rFonts w:eastAsia="Times New Roman" w:cstheme="minorHAnsi"/>
                  <w:sz w:val="24"/>
                  <w:szCs w:val="24"/>
                  <w:rPrChange w:id="1735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351" w:author="DuyNgo" w:date="2012-08-10T07:43:00Z"/>
                <w:rFonts w:eastAsia="Times New Roman" w:cstheme="minorHAnsi"/>
                <w:sz w:val="24"/>
                <w:szCs w:val="24"/>
                <w:rPrChange w:id="17352" w:author="DuyNgo" w:date="2012-08-10T08:15:00Z">
                  <w:rPr>
                    <w:ins w:id="17353" w:author="DuyNgo" w:date="2012-08-10T07:43:00Z"/>
                    <w:rFonts w:ascii="Times New Roman" w:eastAsia="Times New Roman" w:hAnsi="Times New Roman" w:cs="Tahoma"/>
                    <w:color w:val="000000"/>
                    <w:sz w:val="24"/>
                    <w:szCs w:val="20"/>
                  </w:rPr>
                </w:rPrChange>
              </w:rPr>
            </w:pPr>
            <w:ins w:id="17354" w:author="DuyNgo" w:date="2012-08-10T07:43:00Z">
              <w:r w:rsidRPr="00303364">
                <w:rPr>
                  <w:rFonts w:eastAsia="Times New Roman" w:cstheme="minorHAnsi"/>
                  <w:sz w:val="24"/>
                  <w:szCs w:val="24"/>
                  <w:rPrChange w:id="1735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7356" w:author="DuyNgo" w:date="2012-08-10T07:43:00Z"/>
                <w:rFonts w:eastAsia="Times New Roman" w:cstheme="minorHAnsi"/>
                <w:sz w:val="24"/>
                <w:szCs w:val="24"/>
                <w:rPrChange w:id="17357" w:author="DuyNgo" w:date="2012-08-10T08:15:00Z">
                  <w:rPr>
                    <w:ins w:id="1735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359" w:author="DuyNgo" w:date="2012-08-10T07:43:00Z"/>
                <w:rFonts w:eastAsia="Times New Roman" w:cstheme="minorHAnsi"/>
                <w:sz w:val="24"/>
                <w:szCs w:val="24"/>
                <w:rPrChange w:id="17360" w:author="DuyNgo" w:date="2012-08-10T08:15:00Z">
                  <w:rPr>
                    <w:ins w:id="1736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362" w:author="DuyNgo" w:date="2012-08-10T07:43:00Z"/>
                <w:rFonts w:eastAsia="Times New Roman" w:cstheme="minorHAnsi"/>
                <w:sz w:val="24"/>
                <w:szCs w:val="24"/>
                <w:rPrChange w:id="17363" w:author="DuyNgo" w:date="2012-08-10T08:15:00Z">
                  <w:rPr>
                    <w:ins w:id="17364" w:author="DuyNgo" w:date="2012-08-10T07:43:00Z"/>
                    <w:rFonts w:ascii="Times New Roman" w:eastAsia="Times New Roman" w:hAnsi="Times New Roman" w:cs="Tahoma"/>
                    <w:color w:val="000000"/>
                    <w:sz w:val="24"/>
                    <w:szCs w:val="20"/>
                  </w:rPr>
                </w:rPrChange>
              </w:rPr>
            </w:pPr>
            <w:ins w:id="17365" w:author="DuyNgo" w:date="2012-08-10T07:43:00Z">
              <w:r w:rsidRPr="00303364">
                <w:rPr>
                  <w:rFonts w:eastAsia="Times New Roman" w:cstheme="minorHAnsi"/>
                  <w:sz w:val="24"/>
                  <w:szCs w:val="24"/>
                  <w:rPrChange w:id="17366"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367" w:author="DuyNgo" w:date="2012-08-10T07:43:00Z"/>
                <w:rFonts w:eastAsia="Times New Roman" w:cstheme="minorHAnsi"/>
                <w:sz w:val="24"/>
                <w:szCs w:val="24"/>
                <w:rPrChange w:id="17368" w:author="DuyNgo" w:date="2012-08-10T08:15:00Z">
                  <w:rPr>
                    <w:ins w:id="17369" w:author="DuyNgo" w:date="2012-08-10T07:43:00Z"/>
                    <w:rFonts w:ascii="Times New Roman" w:eastAsia="Times New Roman" w:hAnsi="Times New Roman" w:cs="Tahoma"/>
                    <w:color w:val="000000"/>
                    <w:sz w:val="24"/>
                    <w:szCs w:val="20"/>
                  </w:rPr>
                </w:rPrChange>
              </w:rPr>
            </w:pPr>
            <w:ins w:id="17370" w:author="DuyNgo" w:date="2012-08-10T07:43:00Z">
              <w:r w:rsidRPr="00303364">
                <w:rPr>
                  <w:rFonts w:eastAsia="Times New Roman" w:cstheme="minorHAnsi"/>
                  <w:sz w:val="24"/>
                  <w:szCs w:val="24"/>
                  <w:rPrChange w:id="17371" w:author="DuyNgo" w:date="2012-08-10T08:15:00Z">
                    <w:rPr>
                      <w:rFonts w:ascii="Times New Roman" w:eastAsia="Times New Roman" w:hAnsi="Times New Roman" w:cstheme="majorBidi"/>
                      <w:b/>
                      <w:bCs/>
                      <w:color w:val="4F81BD" w:themeColor="accent1"/>
                      <w:sz w:val="24"/>
                      <w:szCs w:val="26"/>
                    </w:rPr>
                  </w:rPrChange>
                </w:rPr>
                <w:t>PK – ID of change request</w:t>
              </w:r>
            </w:ins>
          </w:p>
        </w:tc>
      </w:tr>
      <w:tr w:rsidR="00771246" w:rsidRPr="00303364" w:rsidTr="00227BA2">
        <w:trPr>
          <w:gridAfter w:val="5"/>
          <w:wAfter w:w="19481" w:type="dxa"/>
          <w:trHeight w:val="255"/>
          <w:ins w:id="1737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373" w:author="DuyNgo" w:date="2012-08-10T07:43:00Z"/>
                <w:rFonts w:eastAsia="Times New Roman" w:cstheme="minorHAnsi"/>
                <w:sz w:val="24"/>
                <w:szCs w:val="24"/>
                <w:rPrChange w:id="17374" w:author="DuyNgo" w:date="2012-08-10T08:15:00Z">
                  <w:rPr>
                    <w:ins w:id="17375" w:author="DuyNgo" w:date="2012-08-10T07:43:00Z"/>
                    <w:rFonts w:ascii="Times New Roman" w:eastAsia="Times New Roman" w:hAnsi="Times New Roman" w:cs="Tahoma"/>
                    <w:color w:val="000000"/>
                    <w:sz w:val="24"/>
                    <w:szCs w:val="20"/>
                  </w:rPr>
                </w:rPrChange>
              </w:rPr>
            </w:pPr>
            <w:ins w:id="17376" w:author="DuyNgo" w:date="2012-08-10T07:43:00Z">
              <w:r w:rsidRPr="00303364">
                <w:rPr>
                  <w:rFonts w:eastAsia="Times New Roman" w:cstheme="minorHAnsi"/>
                  <w:sz w:val="24"/>
                  <w:szCs w:val="24"/>
                  <w:rPrChange w:id="17377"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378" w:author="DuyNgo" w:date="2012-08-10T07:43:00Z"/>
                <w:rFonts w:eastAsia="Times New Roman" w:cstheme="minorHAnsi"/>
                <w:sz w:val="24"/>
                <w:szCs w:val="24"/>
                <w:rPrChange w:id="17379" w:author="DuyNgo" w:date="2012-08-10T08:15:00Z">
                  <w:rPr>
                    <w:ins w:id="17380" w:author="DuyNgo" w:date="2012-08-10T07:43:00Z"/>
                    <w:rFonts w:ascii="Times New Roman" w:eastAsia="Times New Roman" w:hAnsi="Times New Roman" w:cs="Tahoma"/>
                    <w:color w:val="000000"/>
                    <w:sz w:val="24"/>
                    <w:szCs w:val="20"/>
                  </w:rPr>
                </w:rPrChange>
              </w:rPr>
            </w:pPr>
            <w:ins w:id="17381" w:author="DuyNgo" w:date="2012-08-10T07:43:00Z">
              <w:r w:rsidRPr="00303364">
                <w:rPr>
                  <w:rFonts w:eastAsia="Times New Roman" w:cstheme="minorHAnsi"/>
                  <w:sz w:val="24"/>
                  <w:szCs w:val="24"/>
                  <w:rPrChange w:id="17382" w:author="DuyNgo" w:date="2012-08-10T08:15:00Z">
                    <w:rPr>
                      <w:rFonts w:ascii="Times New Roman" w:eastAsia="Times New Roman" w:hAnsi="Times New Roman" w:cstheme="majorBidi"/>
                      <w:b/>
                      <w:bCs/>
                      <w:color w:val="4F81BD" w:themeColor="accent1"/>
                      <w:sz w:val="24"/>
                      <w:szCs w:val="26"/>
                    </w:rPr>
                  </w:rPrChange>
                </w:rPr>
                <w:t>Name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383" w:author="DuyNgo" w:date="2012-08-10T07:43:00Z"/>
                <w:rFonts w:eastAsia="Times New Roman" w:cstheme="minorHAnsi"/>
                <w:sz w:val="24"/>
                <w:szCs w:val="24"/>
                <w:rPrChange w:id="17384" w:author="DuyNgo" w:date="2012-08-10T08:15:00Z">
                  <w:rPr>
                    <w:ins w:id="17385" w:author="DuyNgo" w:date="2012-08-10T07:43:00Z"/>
                    <w:rFonts w:ascii="Times New Roman" w:eastAsia="Times New Roman" w:hAnsi="Times New Roman" w:cs="Tahoma"/>
                    <w:color w:val="000000"/>
                    <w:sz w:val="24"/>
                    <w:szCs w:val="20"/>
                  </w:rPr>
                </w:rPrChange>
              </w:rPr>
            </w:pPr>
            <w:ins w:id="17386" w:author="DuyNgo" w:date="2012-08-10T07:43:00Z">
              <w:r w:rsidRPr="00303364">
                <w:rPr>
                  <w:rFonts w:eastAsia="Times New Roman" w:cstheme="minorHAnsi"/>
                  <w:sz w:val="24"/>
                  <w:szCs w:val="24"/>
                  <w:rPrChange w:id="17387"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388" w:author="DuyNgo" w:date="2012-08-10T07:43:00Z"/>
                <w:rFonts w:eastAsia="Times New Roman" w:cstheme="minorHAnsi"/>
                <w:sz w:val="24"/>
                <w:szCs w:val="24"/>
                <w:rPrChange w:id="17389" w:author="DuyNgo" w:date="2012-08-10T08:15:00Z">
                  <w:rPr>
                    <w:ins w:id="17390" w:author="DuyNgo" w:date="2012-08-10T07:43:00Z"/>
                    <w:rFonts w:ascii="Times New Roman" w:eastAsia="Times New Roman" w:hAnsi="Times New Roman" w:cs="Tahoma"/>
                    <w:color w:val="000000"/>
                    <w:sz w:val="24"/>
                    <w:szCs w:val="20"/>
                  </w:rPr>
                </w:rPrChange>
              </w:rPr>
            </w:pPr>
            <w:ins w:id="17391" w:author="DuyNgo" w:date="2012-08-10T07:43:00Z">
              <w:r w:rsidRPr="00303364">
                <w:rPr>
                  <w:rStyle w:val="postbody"/>
                  <w:rFonts w:cstheme="minorHAnsi"/>
                  <w:sz w:val="24"/>
                  <w:szCs w:val="24"/>
                  <w:rPrChange w:id="17392"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393" w:author="DuyNgo" w:date="2012-08-10T07:43:00Z"/>
                <w:rFonts w:eastAsia="Times New Roman" w:cstheme="minorHAnsi"/>
                <w:sz w:val="24"/>
                <w:szCs w:val="24"/>
                <w:rPrChange w:id="17394" w:author="DuyNgo" w:date="2012-08-10T08:15:00Z">
                  <w:rPr>
                    <w:ins w:id="1739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396" w:author="DuyNgo" w:date="2012-08-10T07:43:00Z"/>
                <w:rFonts w:eastAsia="Times New Roman" w:cstheme="minorHAnsi"/>
                <w:sz w:val="24"/>
                <w:szCs w:val="24"/>
                <w:rPrChange w:id="17397" w:author="DuyNgo" w:date="2012-08-10T08:15:00Z">
                  <w:rPr>
                    <w:ins w:id="1739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7399" w:author="DuyNgo" w:date="2012-08-10T07:43:00Z"/>
                <w:rFonts w:eastAsia="Times New Roman" w:cstheme="minorHAnsi"/>
                <w:sz w:val="24"/>
                <w:szCs w:val="24"/>
                <w:rPrChange w:id="17400" w:author="DuyNgo" w:date="2012-08-10T08:15:00Z">
                  <w:rPr>
                    <w:ins w:id="17401"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402" w:author="DuyNgo" w:date="2012-08-10T07:43:00Z"/>
                <w:rFonts w:eastAsia="Times New Roman" w:cstheme="minorHAnsi"/>
                <w:sz w:val="24"/>
                <w:szCs w:val="24"/>
                <w:rPrChange w:id="17403" w:author="DuyNgo" w:date="2012-08-10T08:15:00Z">
                  <w:rPr>
                    <w:ins w:id="17404" w:author="DuyNgo" w:date="2012-08-10T07:43:00Z"/>
                    <w:rFonts w:ascii="Times New Roman" w:eastAsia="Times New Roman" w:hAnsi="Times New Roman" w:cs="Tahoma"/>
                    <w:color w:val="000000"/>
                    <w:sz w:val="24"/>
                    <w:szCs w:val="20"/>
                  </w:rPr>
                </w:rPrChange>
              </w:rPr>
            </w:pPr>
            <w:ins w:id="17405" w:author="DuyNgo" w:date="2012-08-10T07:43:00Z">
              <w:r w:rsidRPr="00303364">
                <w:rPr>
                  <w:rFonts w:eastAsia="Times New Roman" w:cstheme="minorHAnsi"/>
                  <w:sz w:val="24"/>
                  <w:szCs w:val="24"/>
                  <w:rPrChange w:id="17406" w:author="DuyNgo" w:date="2012-08-10T08:15:00Z">
                    <w:rPr>
                      <w:rFonts w:ascii="Times New Roman" w:eastAsia="Times New Roman" w:hAnsi="Times New Roman" w:cstheme="majorBidi"/>
                      <w:b/>
                      <w:bCs/>
                      <w:color w:val="4F81BD" w:themeColor="accent1"/>
                      <w:sz w:val="24"/>
                      <w:szCs w:val="26"/>
                    </w:rPr>
                  </w:rPrChange>
                </w:rPr>
                <w:t>Name of change request</w:t>
              </w:r>
            </w:ins>
          </w:p>
        </w:tc>
      </w:tr>
      <w:tr w:rsidR="00771246" w:rsidRPr="00303364" w:rsidTr="00227BA2">
        <w:trPr>
          <w:gridAfter w:val="5"/>
          <w:wAfter w:w="19481" w:type="dxa"/>
          <w:trHeight w:val="255"/>
          <w:ins w:id="1740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408" w:author="DuyNgo" w:date="2012-08-10T07:43:00Z"/>
                <w:rFonts w:eastAsia="Times New Roman" w:cstheme="minorHAnsi"/>
                <w:sz w:val="24"/>
                <w:szCs w:val="24"/>
                <w:rPrChange w:id="17409" w:author="DuyNgo" w:date="2012-08-10T08:15:00Z">
                  <w:rPr>
                    <w:ins w:id="17410" w:author="DuyNgo" w:date="2012-08-10T07:43:00Z"/>
                    <w:rFonts w:ascii="Times New Roman" w:eastAsia="Times New Roman" w:hAnsi="Times New Roman" w:cs="Tahoma"/>
                    <w:color w:val="000000"/>
                    <w:sz w:val="24"/>
                    <w:szCs w:val="20"/>
                  </w:rPr>
                </w:rPrChange>
              </w:rPr>
            </w:pPr>
            <w:ins w:id="17411" w:author="DuyNgo" w:date="2012-08-10T07:43:00Z">
              <w:r w:rsidRPr="00303364">
                <w:rPr>
                  <w:rFonts w:eastAsia="Times New Roman" w:cstheme="minorHAnsi"/>
                  <w:sz w:val="24"/>
                  <w:szCs w:val="24"/>
                  <w:rPrChange w:id="17412"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413" w:author="DuyNgo" w:date="2012-08-10T07:43:00Z"/>
                <w:rFonts w:eastAsia="Times New Roman" w:cstheme="minorHAnsi"/>
                <w:sz w:val="24"/>
                <w:szCs w:val="24"/>
                <w:rPrChange w:id="17414" w:author="DuyNgo" w:date="2012-08-10T08:15:00Z">
                  <w:rPr>
                    <w:ins w:id="17415" w:author="DuyNgo" w:date="2012-08-10T07:43:00Z"/>
                    <w:rFonts w:ascii="Times New Roman" w:eastAsia="Times New Roman" w:hAnsi="Times New Roman" w:cs="Tahoma"/>
                    <w:color w:val="000000"/>
                    <w:sz w:val="24"/>
                    <w:szCs w:val="20"/>
                  </w:rPr>
                </w:rPrChange>
              </w:rPr>
            </w:pPr>
            <w:ins w:id="17416" w:author="DuyNgo" w:date="2012-08-10T07:43:00Z">
              <w:r w:rsidRPr="00303364">
                <w:rPr>
                  <w:rFonts w:eastAsia="Times New Roman" w:cstheme="minorHAnsi"/>
                  <w:sz w:val="24"/>
                  <w:szCs w:val="24"/>
                  <w:rPrChange w:id="17417"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418" w:author="DuyNgo" w:date="2012-08-10T07:43:00Z"/>
                <w:rFonts w:eastAsia="Times New Roman" w:cstheme="minorHAnsi"/>
                <w:sz w:val="24"/>
                <w:szCs w:val="24"/>
                <w:rPrChange w:id="17419" w:author="DuyNgo" w:date="2012-08-10T08:15:00Z">
                  <w:rPr>
                    <w:ins w:id="17420" w:author="DuyNgo" w:date="2012-08-10T07:43:00Z"/>
                    <w:rFonts w:ascii="Times New Roman" w:eastAsia="Times New Roman" w:hAnsi="Times New Roman" w:cs="Tahoma"/>
                    <w:color w:val="000000"/>
                    <w:sz w:val="24"/>
                    <w:szCs w:val="20"/>
                  </w:rPr>
                </w:rPrChange>
              </w:rPr>
            </w:pPr>
            <w:ins w:id="17421" w:author="DuyNgo" w:date="2012-08-10T07:43:00Z">
              <w:r w:rsidRPr="00303364">
                <w:rPr>
                  <w:rFonts w:eastAsia="Times New Roman" w:cstheme="minorHAnsi"/>
                  <w:sz w:val="24"/>
                  <w:szCs w:val="24"/>
                  <w:rPrChange w:id="17422"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423" w:author="DuyNgo" w:date="2012-08-10T07:43:00Z"/>
                <w:rFonts w:eastAsia="Times New Roman" w:cstheme="minorHAnsi"/>
                <w:sz w:val="24"/>
                <w:szCs w:val="24"/>
                <w:rPrChange w:id="17424" w:author="DuyNgo" w:date="2012-08-10T08:15:00Z">
                  <w:rPr>
                    <w:ins w:id="17425" w:author="DuyNgo" w:date="2012-08-10T07:43:00Z"/>
                    <w:rFonts w:ascii="Times New Roman" w:eastAsia="Times New Roman" w:hAnsi="Times New Roman" w:cs="Tahoma"/>
                    <w:color w:val="000000"/>
                    <w:sz w:val="24"/>
                    <w:szCs w:val="20"/>
                  </w:rPr>
                </w:rPrChange>
              </w:rPr>
            </w:pPr>
            <w:ins w:id="17426" w:author="DuyNgo" w:date="2012-08-10T07:43:00Z">
              <w:r w:rsidRPr="00303364">
                <w:rPr>
                  <w:rStyle w:val="postbody"/>
                  <w:rFonts w:cstheme="minorHAnsi"/>
                  <w:sz w:val="24"/>
                  <w:szCs w:val="24"/>
                  <w:rPrChange w:id="17427"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428" w:author="DuyNgo" w:date="2012-08-10T07:43:00Z"/>
                <w:rFonts w:eastAsia="Times New Roman" w:cstheme="minorHAnsi"/>
                <w:sz w:val="24"/>
                <w:szCs w:val="24"/>
                <w:rPrChange w:id="17429" w:author="DuyNgo" w:date="2012-08-10T08:15:00Z">
                  <w:rPr>
                    <w:ins w:id="1743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431" w:author="DuyNgo" w:date="2012-08-10T07:43:00Z"/>
                <w:rFonts w:eastAsia="Times New Roman" w:cstheme="minorHAnsi"/>
                <w:sz w:val="24"/>
                <w:szCs w:val="24"/>
                <w:rPrChange w:id="17432" w:author="DuyNgo" w:date="2012-08-10T08:15:00Z">
                  <w:rPr>
                    <w:ins w:id="1743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7434" w:author="DuyNgo" w:date="2012-08-10T07:43:00Z"/>
                <w:rFonts w:eastAsia="Times New Roman" w:cstheme="minorHAnsi"/>
                <w:sz w:val="24"/>
                <w:szCs w:val="24"/>
                <w:rPrChange w:id="17435" w:author="DuyNgo" w:date="2012-08-10T08:15:00Z">
                  <w:rPr>
                    <w:ins w:id="17436"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437" w:author="DuyNgo" w:date="2012-08-10T07:43:00Z"/>
                <w:rFonts w:eastAsia="Times New Roman" w:cstheme="minorHAnsi"/>
                <w:sz w:val="24"/>
                <w:szCs w:val="24"/>
                <w:rPrChange w:id="17438" w:author="DuyNgo" w:date="2012-08-10T08:15:00Z">
                  <w:rPr>
                    <w:ins w:id="17439" w:author="DuyNgo" w:date="2012-08-10T07:43:00Z"/>
                    <w:rFonts w:ascii="Times New Roman" w:eastAsia="Times New Roman" w:hAnsi="Times New Roman" w:cs="Tahoma"/>
                    <w:color w:val="000000"/>
                    <w:sz w:val="24"/>
                    <w:szCs w:val="20"/>
                  </w:rPr>
                </w:rPrChange>
              </w:rPr>
            </w:pPr>
            <w:ins w:id="17440" w:author="DuyNgo" w:date="2012-08-10T07:43:00Z">
              <w:r w:rsidRPr="00303364">
                <w:rPr>
                  <w:rFonts w:eastAsia="Times New Roman" w:cstheme="minorHAnsi"/>
                  <w:sz w:val="24"/>
                  <w:szCs w:val="24"/>
                  <w:rPrChange w:id="17441" w:author="DuyNgo" w:date="2012-08-10T08:15:00Z">
                    <w:rPr>
                      <w:rFonts w:ascii="Times New Roman" w:eastAsia="Times New Roman" w:hAnsi="Times New Roman" w:cstheme="majorBidi"/>
                      <w:b/>
                      <w:bCs/>
                      <w:color w:val="4F81BD" w:themeColor="accent1"/>
                      <w:sz w:val="24"/>
                      <w:szCs w:val="26"/>
                    </w:rPr>
                  </w:rPrChange>
                </w:rPr>
                <w:t>Description of change request</w:t>
              </w:r>
            </w:ins>
          </w:p>
        </w:tc>
      </w:tr>
      <w:tr w:rsidR="00771246" w:rsidRPr="00303364" w:rsidTr="00227BA2">
        <w:trPr>
          <w:trHeight w:val="255"/>
          <w:ins w:id="1744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7443" w:author="DuyNgo" w:date="2012-08-10T07:43:00Z"/>
                <w:rFonts w:eastAsia="Times New Roman" w:cstheme="minorHAnsi"/>
                <w:sz w:val="24"/>
                <w:szCs w:val="24"/>
                <w:rPrChange w:id="17444" w:author="DuyNgo" w:date="2012-08-10T08:15:00Z">
                  <w:rPr>
                    <w:ins w:id="17445" w:author="DuyNgo" w:date="2012-08-10T07:43:00Z"/>
                    <w:rFonts w:ascii="Times New Roman" w:eastAsia="Times New Roman" w:hAnsi="Times New Roman" w:cs="Tahoma"/>
                    <w:color w:val="000000"/>
                    <w:sz w:val="24"/>
                    <w:szCs w:val="20"/>
                  </w:rPr>
                </w:rPrChange>
              </w:rPr>
            </w:pPr>
            <w:ins w:id="17446" w:author="DuyNgo" w:date="2012-08-10T07:43:00Z">
              <w:r w:rsidRPr="00303364">
                <w:rPr>
                  <w:rFonts w:eastAsia="Times New Roman" w:cstheme="minorHAnsi"/>
                  <w:sz w:val="24"/>
                  <w:szCs w:val="24"/>
                  <w:rPrChange w:id="17447"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448" w:author="DuyNgo" w:date="2012-08-10T07:43:00Z"/>
                <w:rFonts w:eastAsia="Times New Roman" w:cstheme="minorHAnsi"/>
                <w:sz w:val="24"/>
                <w:szCs w:val="24"/>
                <w:rPrChange w:id="17449" w:author="DuyNgo" w:date="2012-08-10T08:15:00Z">
                  <w:rPr>
                    <w:ins w:id="17450" w:author="DuyNgo" w:date="2012-08-10T07:43:00Z"/>
                    <w:rFonts w:ascii="Times New Roman" w:eastAsia="Times New Roman" w:hAnsi="Times New Roman" w:cs="Tahoma"/>
                    <w:color w:val="000000"/>
                    <w:sz w:val="24"/>
                    <w:szCs w:val="20"/>
                  </w:rPr>
                </w:rPrChange>
              </w:rPr>
            </w:pPr>
            <w:ins w:id="17451" w:author="DuyNgo" w:date="2012-08-10T07:43:00Z">
              <w:r w:rsidRPr="00303364">
                <w:rPr>
                  <w:rFonts w:eastAsia="Times New Roman" w:cstheme="minorHAnsi"/>
                  <w:sz w:val="24"/>
                  <w:szCs w:val="24"/>
                  <w:rPrChange w:id="17452"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7453" w:author="DuyNgo" w:date="2012-08-10T07:43:00Z"/>
                <w:rFonts w:eastAsia="Times New Roman" w:cstheme="minorHAnsi"/>
                <w:sz w:val="24"/>
                <w:szCs w:val="24"/>
                <w:rPrChange w:id="17454" w:author="DuyNgo" w:date="2012-08-10T08:15:00Z">
                  <w:rPr>
                    <w:ins w:id="17455" w:author="DuyNgo" w:date="2012-08-10T07:43:00Z"/>
                    <w:rFonts w:ascii="Times New Roman" w:eastAsia="Times New Roman" w:hAnsi="Times New Roman" w:cs="Tahoma"/>
                    <w:color w:val="000000"/>
                    <w:sz w:val="24"/>
                    <w:szCs w:val="20"/>
                  </w:rPr>
                </w:rPrChange>
              </w:rPr>
            </w:pPr>
            <w:ins w:id="17456" w:author="DuyNgo" w:date="2012-08-10T07:43:00Z">
              <w:r w:rsidRPr="00303364">
                <w:rPr>
                  <w:rFonts w:eastAsia="Times New Roman" w:cstheme="minorHAnsi"/>
                  <w:sz w:val="24"/>
                  <w:szCs w:val="24"/>
                  <w:rPrChange w:id="17457"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458" w:author="DuyNgo" w:date="2012-08-10T07:43:00Z"/>
                <w:rFonts w:eastAsia="Times New Roman" w:cstheme="minorHAnsi"/>
                <w:sz w:val="24"/>
                <w:szCs w:val="24"/>
                <w:rPrChange w:id="17459" w:author="DuyNgo" w:date="2012-08-10T08:15:00Z">
                  <w:rPr>
                    <w:ins w:id="17460" w:author="DuyNgo" w:date="2012-08-10T07:43:00Z"/>
                    <w:rFonts w:ascii="Times New Roman" w:eastAsia="Times New Roman" w:hAnsi="Times New Roman" w:cs="Tahoma"/>
                    <w:color w:val="000000"/>
                    <w:sz w:val="24"/>
                    <w:szCs w:val="20"/>
                  </w:rPr>
                </w:rPrChange>
              </w:rPr>
            </w:pPr>
            <w:ins w:id="17461" w:author="DuyNgo" w:date="2012-08-10T07:43:00Z">
              <w:r w:rsidRPr="00303364">
                <w:rPr>
                  <w:rFonts w:eastAsia="Times New Roman" w:cstheme="minorHAnsi"/>
                  <w:sz w:val="24"/>
                  <w:szCs w:val="24"/>
                  <w:rPrChange w:id="17462"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463" w:author="DuyNgo" w:date="2012-08-10T07:43:00Z"/>
                <w:rFonts w:eastAsia="Times New Roman" w:cstheme="minorHAnsi"/>
                <w:sz w:val="24"/>
                <w:szCs w:val="24"/>
                <w:rPrChange w:id="17464" w:author="DuyNgo" w:date="2012-08-10T08:15:00Z">
                  <w:rPr>
                    <w:ins w:id="17465"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466" w:author="DuyNgo" w:date="2012-08-10T07:43:00Z"/>
                <w:rFonts w:eastAsia="Times New Roman" w:cstheme="minorHAnsi"/>
                <w:sz w:val="24"/>
                <w:szCs w:val="24"/>
                <w:rPrChange w:id="17467" w:author="DuyNgo" w:date="2012-08-10T08:15:00Z">
                  <w:rPr>
                    <w:ins w:id="1746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469" w:author="DuyNgo" w:date="2012-08-10T07:43:00Z"/>
                <w:rFonts w:eastAsia="Times New Roman" w:cstheme="minorHAnsi"/>
                <w:sz w:val="24"/>
                <w:szCs w:val="24"/>
                <w:rPrChange w:id="17470" w:author="DuyNgo" w:date="2012-08-10T08:15:00Z">
                  <w:rPr>
                    <w:ins w:id="17471"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472" w:author="DuyNgo" w:date="2012-08-10T07:43:00Z"/>
                <w:rFonts w:eastAsia="Times New Roman" w:cstheme="minorHAnsi"/>
                <w:sz w:val="24"/>
                <w:szCs w:val="24"/>
                <w:rPrChange w:id="17473" w:author="DuyNgo" w:date="2012-08-10T08:15:00Z">
                  <w:rPr>
                    <w:ins w:id="17474" w:author="DuyNgo" w:date="2012-08-10T07:43:00Z"/>
                    <w:rFonts w:ascii="Times New Roman" w:eastAsia="Times New Roman" w:hAnsi="Times New Roman" w:cs="Tahoma"/>
                    <w:color w:val="000000"/>
                    <w:sz w:val="24"/>
                    <w:szCs w:val="20"/>
                  </w:rPr>
                </w:rPrChange>
              </w:rPr>
            </w:pPr>
            <w:ins w:id="17475" w:author="DuyNgo" w:date="2012-08-10T07:43:00Z">
              <w:r w:rsidRPr="00303364">
                <w:rPr>
                  <w:rFonts w:eastAsia="Times New Roman" w:cstheme="minorHAnsi"/>
                  <w:sz w:val="24"/>
                  <w:szCs w:val="24"/>
                  <w:rPrChange w:id="17476" w:author="DuyNgo" w:date="2012-08-10T08:15:00Z">
                    <w:rPr>
                      <w:rFonts w:ascii="Times New Roman" w:eastAsia="Times New Roman" w:hAnsi="Times New Roman" w:cstheme="majorBidi"/>
                      <w:b/>
                      <w:bCs/>
                      <w:color w:val="4F81BD" w:themeColor="accent1"/>
                      <w:sz w:val="24"/>
                      <w:szCs w:val="26"/>
                    </w:rPr>
                  </w:rPrChange>
                </w:rPr>
                <w:t>Status of change request</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7477" w:author="DuyNgo" w:date="2012-08-10T07:43:00Z"/>
                <w:rFonts w:eastAsia="Times New Roman" w:cstheme="minorHAnsi"/>
                <w:sz w:val="24"/>
                <w:szCs w:val="24"/>
                <w:rPrChange w:id="17478" w:author="DuyNgo" w:date="2012-08-10T08:15:00Z">
                  <w:rPr>
                    <w:ins w:id="17479" w:author="DuyNgo" w:date="2012-08-10T07:43:00Z"/>
                    <w:rFonts w:ascii="Times New Roman" w:eastAsia="Times New Roman" w:hAnsi="Times New Roman" w:cs="Tahoma"/>
                    <w:color w:val="000000"/>
                    <w:sz w:val="24"/>
                    <w:szCs w:val="20"/>
                  </w:rPr>
                </w:rPrChange>
              </w:rPr>
            </w:pPr>
            <w:ins w:id="17480" w:author="DuyNgo" w:date="2012-08-10T07:43:00Z">
              <w:r w:rsidRPr="00303364">
                <w:rPr>
                  <w:rFonts w:eastAsia="Times New Roman" w:cstheme="minorHAnsi"/>
                  <w:sz w:val="24"/>
                  <w:szCs w:val="24"/>
                  <w:rPrChange w:id="17481"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7482" w:author="DuyNgo" w:date="2012-08-10T07:43:00Z"/>
                <w:rFonts w:eastAsia="Times New Roman" w:cstheme="minorHAnsi"/>
                <w:sz w:val="24"/>
                <w:szCs w:val="24"/>
                <w:rPrChange w:id="17483" w:author="DuyNgo" w:date="2012-08-10T08:15:00Z">
                  <w:rPr>
                    <w:ins w:id="17484"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485" w:author="DuyNgo" w:date="2012-08-10T07:43:00Z"/>
                <w:rFonts w:eastAsia="Times New Roman" w:cstheme="minorHAnsi"/>
                <w:sz w:val="24"/>
                <w:szCs w:val="24"/>
                <w:rPrChange w:id="17486" w:author="DuyNgo" w:date="2012-08-10T08:15:00Z">
                  <w:rPr>
                    <w:ins w:id="1748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488" w:author="DuyNgo" w:date="2012-08-10T07:43:00Z"/>
                <w:rFonts w:eastAsia="Times New Roman" w:cstheme="minorHAnsi"/>
                <w:sz w:val="24"/>
                <w:szCs w:val="24"/>
                <w:rPrChange w:id="17489" w:author="DuyNgo" w:date="2012-08-10T08:15:00Z">
                  <w:rPr>
                    <w:ins w:id="1749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491" w:author="DuyNgo" w:date="2012-08-10T07:43:00Z"/>
                <w:rFonts w:eastAsia="Times New Roman" w:cstheme="minorHAnsi"/>
                <w:sz w:val="24"/>
                <w:szCs w:val="24"/>
                <w:rPrChange w:id="17492" w:author="DuyNgo" w:date="2012-08-10T08:15:00Z">
                  <w:rPr>
                    <w:ins w:id="17493" w:author="DuyNgo" w:date="2012-08-10T07:43:00Z"/>
                    <w:rFonts w:ascii="Times New Roman" w:eastAsia="Times New Roman" w:hAnsi="Times New Roman"/>
                    <w:sz w:val="24"/>
                  </w:rPr>
                </w:rPrChange>
              </w:rPr>
            </w:pPr>
          </w:p>
        </w:tc>
      </w:tr>
      <w:tr w:rsidR="00771246" w:rsidRPr="00303364" w:rsidTr="00227BA2">
        <w:trPr>
          <w:gridAfter w:val="5"/>
          <w:wAfter w:w="19481" w:type="dxa"/>
          <w:trHeight w:val="287"/>
          <w:ins w:id="1749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7495" w:author="DuyNgo" w:date="2012-08-10T07:43:00Z"/>
                <w:rFonts w:eastAsia="Times New Roman" w:cstheme="minorHAnsi"/>
                <w:sz w:val="24"/>
                <w:szCs w:val="24"/>
                <w:rPrChange w:id="17496" w:author="DuyNgo" w:date="2012-08-10T08:15:00Z">
                  <w:rPr>
                    <w:ins w:id="17497" w:author="DuyNgo" w:date="2012-08-10T07:43:00Z"/>
                    <w:rFonts w:ascii="Times New Roman" w:eastAsia="Times New Roman" w:hAnsi="Times New Roman"/>
                    <w:sz w:val="24"/>
                  </w:rPr>
                </w:rPrChange>
              </w:rPr>
            </w:pPr>
            <w:ins w:id="17498" w:author="DuyNgo" w:date="2012-08-10T07:43:00Z">
              <w:r w:rsidRPr="00303364">
                <w:rPr>
                  <w:rFonts w:eastAsia="Times New Roman" w:cstheme="minorHAnsi"/>
                  <w:sz w:val="24"/>
                  <w:szCs w:val="24"/>
                  <w:rPrChange w:id="17499"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500" w:author="DuyNgo" w:date="2012-08-10T07:43:00Z"/>
                <w:rFonts w:eastAsia="Times New Roman" w:cstheme="minorHAnsi"/>
                <w:sz w:val="24"/>
                <w:szCs w:val="24"/>
                <w:rPrChange w:id="17501" w:author="DuyNgo" w:date="2012-08-10T08:15:00Z">
                  <w:rPr>
                    <w:ins w:id="17502" w:author="DuyNgo" w:date="2012-08-10T07:43:00Z"/>
                    <w:rFonts w:ascii="Times New Roman" w:eastAsia="Times New Roman" w:hAnsi="Times New Roman" w:cs="Tahoma"/>
                    <w:color w:val="000000"/>
                    <w:sz w:val="24"/>
                    <w:szCs w:val="20"/>
                  </w:rPr>
                </w:rPrChange>
              </w:rPr>
            </w:pPr>
            <w:proofErr w:type="spellStart"/>
            <w:ins w:id="17503" w:author="DuyNgo" w:date="2012-08-10T07:43:00Z">
              <w:r w:rsidRPr="00303364">
                <w:rPr>
                  <w:rFonts w:eastAsia="Times New Roman" w:cstheme="minorHAnsi"/>
                  <w:sz w:val="24"/>
                  <w:szCs w:val="24"/>
                  <w:rPrChange w:id="17504"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505" w:author="DuyNgo" w:date="2012-08-10T07:43:00Z"/>
                <w:rFonts w:eastAsia="Times New Roman" w:cstheme="minorHAnsi"/>
                <w:sz w:val="24"/>
                <w:szCs w:val="24"/>
                <w:rPrChange w:id="17506" w:author="DuyNgo" w:date="2012-08-10T08:15:00Z">
                  <w:rPr>
                    <w:ins w:id="17507" w:author="DuyNgo" w:date="2012-08-10T07:43:00Z"/>
                    <w:rFonts w:ascii="Times New Roman" w:eastAsia="Times New Roman" w:hAnsi="Times New Roman" w:cs="Tahoma"/>
                    <w:color w:val="000000"/>
                    <w:sz w:val="24"/>
                    <w:szCs w:val="20"/>
                  </w:rPr>
                </w:rPrChange>
              </w:rPr>
            </w:pPr>
            <w:ins w:id="17508" w:author="DuyNgo" w:date="2012-08-10T07:43:00Z">
              <w:r w:rsidRPr="00303364">
                <w:rPr>
                  <w:rFonts w:eastAsia="Times New Roman" w:cstheme="minorHAnsi"/>
                  <w:sz w:val="24"/>
                  <w:szCs w:val="24"/>
                  <w:rPrChange w:id="17509"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510" w:author="DuyNgo" w:date="2012-08-10T07:43:00Z"/>
                <w:rStyle w:val="postbody"/>
                <w:rFonts w:cstheme="minorHAnsi"/>
                <w:sz w:val="24"/>
                <w:szCs w:val="24"/>
                <w:rPrChange w:id="17511" w:author="DuyNgo" w:date="2012-08-10T08:15:00Z">
                  <w:rPr>
                    <w:ins w:id="17512"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513" w:author="DuyNgo" w:date="2012-08-10T07:43:00Z"/>
                <w:rFonts w:eastAsia="Times New Roman" w:cstheme="minorHAnsi"/>
                <w:sz w:val="24"/>
                <w:szCs w:val="24"/>
                <w:rPrChange w:id="17514" w:author="DuyNgo" w:date="2012-08-10T08:15:00Z">
                  <w:rPr>
                    <w:ins w:id="17515"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516" w:author="DuyNgo" w:date="2012-08-10T07:43:00Z"/>
                <w:rFonts w:eastAsia="Times New Roman" w:cstheme="minorHAnsi"/>
                <w:sz w:val="24"/>
                <w:szCs w:val="24"/>
                <w:rPrChange w:id="17517" w:author="DuyNgo" w:date="2012-08-10T08:15:00Z">
                  <w:rPr>
                    <w:ins w:id="1751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519" w:author="DuyNgo" w:date="2012-08-10T07:43:00Z"/>
                <w:rFonts w:eastAsia="Times New Roman" w:cstheme="minorHAnsi"/>
                <w:sz w:val="24"/>
                <w:szCs w:val="24"/>
                <w:rPrChange w:id="17520" w:author="DuyNgo" w:date="2012-08-10T08:15:00Z">
                  <w:rPr>
                    <w:ins w:id="17521"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522" w:author="DuyNgo" w:date="2012-08-10T07:43:00Z"/>
                <w:rFonts w:eastAsia="Times New Roman" w:cstheme="minorHAnsi"/>
                <w:sz w:val="24"/>
                <w:szCs w:val="24"/>
                <w:rPrChange w:id="17523" w:author="DuyNgo" w:date="2012-08-10T08:15:00Z">
                  <w:rPr>
                    <w:ins w:id="17524" w:author="DuyNgo" w:date="2012-08-10T07:43:00Z"/>
                    <w:rFonts w:ascii="Times New Roman" w:eastAsia="Times New Roman" w:hAnsi="Times New Roman" w:cs="Tahoma"/>
                    <w:color w:val="000000"/>
                    <w:sz w:val="24"/>
                    <w:szCs w:val="20"/>
                  </w:rPr>
                </w:rPrChange>
              </w:rPr>
            </w:pPr>
            <w:ins w:id="17525" w:author="DuyNgo" w:date="2012-08-10T07:43:00Z">
              <w:r w:rsidRPr="00303364">
                <w:rPr>
                  <w:rFonts w:eastAsia="Times New Roman" w:cstheme="minorHAnsi"/>
                  <w:sz w:val="24"/>
                  <w:szCs w:val="24"/>
                  <w:rPrChange w:id="17526" w:author="DuyNgo" w:date="2012-08-10T08:15:00Z">
                    <w:rPr>
                      <w:rFonts w:ascii="Times New Roman" w:eastAsia="Times New Roman" w:hAnsi="Times New Roman" w:cstheme="majorBidi"/>
                      <w:b/>
                      <w:bCs/>
                      <w:color w:val="4F81BD" w:themeColor="accent1"/>
                      <w:sz w:val="24"/>
                      <w:szCs w:val="26"/>
                    </w:rPr>
                  </w:rPrChange>
                </w:rPr>
                <w:t>Deleted flag of change request</w:t>
              </w:r>
            </w:ins>
          </w:p>
        </w:tc>
      </w:tr>
      <w:tr w:rsidR="00771246" w:rsidRPr="00303364" w:rsidTr="00227BA2">
        <w:trPr>
          <w:trHeight w:val="255"/>
          <w:ins w:id="1752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528" w:author="DuyNgo" w:date="2012-08-10T07:43:00Z"/>
                <w:rFonts w:eastAsia="Times New Roman" w:cstheme="minorHAnsi"/>
                <w:sz w:val="24"/>
                <w:szCs w:val="24"/>
                <w:rPrChange w:id="17529" w:author="DuyNgo" w:date="2012-08-10T08:15:00Z">
                  <w:rPr>
                    <w:ins w:id="17530" w:author="DuyNgo" w:date="2012-08-10T07:43:00Z"/>
                    <w:rFonts w:ascii="Times New Roman" w:eastAsia="Times New Roman" w:hAnsi="Times New Roman" w:cs="Tahoma"/>
                    <w:color w:val="000000"/>
                    <w:sz w:val="24"/>
                    <w:szCs w:val="20"/>
                  </w:rPr>
                </w:rPrChange>
              </w:rPr>
            </w:pPr>
            <w:ins w:id="17531" w:author="DuyNgo" w:date="2012-08-10T07:43:00Z">
              <w:r w:rsidRPr="00303364">
                <w:rPr>
                  <w:rFonts w:eastAsia="Times New Roman" w:cstheme="minorHAnsi"/>
                  <w:sz w:val="24"/>
                  <w:szCs w:val="24"/>
                  <w:rPrChange w:id="17532"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533" w:author="DuyNgo" w:date="2012-08-10T07:43:00Z"/>
                <w:rFonts w:eastAsia="Times New Roman" w:cstheme="minorHAnsi"/>
                <w:sz w:val="24"/>
                <w:szCs w:val="24"/>
                <w:rPrChange w:id="17534" w:author="DuyNgo" w:date="2012-08-10T08:15:00Z">
                  <w:rPr>
                    <w:ins w:id="17535" w:author="DuyNgo" w:date="2012-08-10T07:43:00Z"/>
                    <w:rFonts w:ascii="Times New Roman" w:eastAsia="Times New Roman" w:hAnsi="Times New Roman" w:cs="Tahoma"/>
                    <w:color w:val="000000"/>
                    <w:sz w:val="24"/>
                    <w:szCs w:val="20"/>
                  </w:rPr>
                </w:rPrChange>
              </w:rPr>
            </w:pPr>
            <w:proofErr w:type="spellStart"/>
            <w:ins w:id="17536" w:author="DuyNgo" w:date="2012-08-10T07:43:00Z">
              <w:r w:rsidRPr="00303364">
                <w:rPr>
                  <w:rFonts w:eastAsia="Times New Roman" w:cstheme="minorHAnsi"/>
                  <w:sz w:val="24"/>
                  <w:szCs w:val="24"/>
                  <w:rPrChange w:id="17537"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538" w:author="DuyNgo" w:date="2012-08-10T07:43:00Z"/>
                <w:rFonts w:eastAsia="Times New Roman" w:cstheme="minorHAnsi"/>
                <w:sz w:val="24"/>
                <w:szCs w:val="24"/>
                <w:rPrChange w:id="17539" w:author="DuyNgo" w:date="2012-08-10T08:15:00Z">
                  <w:rPr>
                    <w:ins w:id="17540" w:author="DuyNgo" w:date="2012-08-10T07:43:00Z"/>
                    <w:rFonts w:ascii="Times New Roman" w:eastAsia="Times New Roman" w:hAnsi="Times New Roman" w:cs="Tahoma"/>
                    <w:color w:val="000000"/>
                    <w:sz w:val="24"/>
                    <w:szCs w:val="20"/>
                  </w:rPr>
                </w:rPrChange>
              </w:rPr>
            </w:pPr>
            <w:ins w:id="17541" w:author="DuyNgo" w:date="2012-08-10T07:43:00Z">
              <w:r w:rsidRPr="00303364">
                <w:rPr>
                  <w:rFonts w:eastAsia="Times New Roman" w:cstheme="minorHAnsi"/>
                  <w:sz w:val="24"/>
                  <w:szCs w:val="24"/>
                  <w:rPrChange w:id="17542"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543" w:author="DuyNgo" w:date="2012-08-10T07:43:00Z"/>
                <w:rFonts w:eastAsia="Times New Roman" w:cstheme="minorHAnsi"/>
                <w:sz w:val="24"/>
                <w:szCs w:val="24"/>
                <w:rPrChange w:id="17544" w:author="DuyNgo" w:date="2012-08-10T08:15:00Z">
                  <w:rPr>
                    <w:ins w:id="17545" w:author="DuyNgo" w:date="2012-08-10T07:43:00Z"/>
                    <w:rFonts w:ascii="Times New Roman" w:eastAsia="Times New Roman" w:hAnsi="Times New Roman" w:cs="Tahoma"/>
                    <w:color w:val="000000"/>
                    <w:sz w:val="24"/>
                    <w:szCs w:val="20"/>
                  </w:rPr>
                </w:rPrChange>
              </w:rPr>
            </w:pPr>
            <w:ins w:id="17546" w:author="DuyNgo" w:date="2012-08-10T07:43:00Z">
              <w:r w:rsidRPr="00303364">
                <w:rPr>
                  <w:rFonts w:eastAsia="Times New Roman" w:cstheme="minorHAnsi"/>
                  <w:sz w:val="24"/>
                  <w:szCs w:val="24"/>
                  <w:rPrChange w:id="17547"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548" w:author="DuyNgo" w:date="2012-08-10T07:43:00Z"/>
                <w:rFonts w:eastAsia="Times New Roman" w:cstheme="minorHAnsi"/>
                <w:sz w:val="24"/>
                <w:szCs w:val="24"/>
                <w:rPrChange w:id="17549" w:author="DuyNgo" w:date="2012-08-10T08:15:00Z">
                  <w:rPr>
                    <w:ins w:id="1755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551" w:author="DuyNgo" w:date="2012-08-10T07:43:00Z"/>
                <w:rFonts w:eastAsia="Times New Roman" w:cstheme="minorHAnsi"/>
                <w:sz w:val="24"/>
                <w:szCs w:val="24"/>
                <w:rPrChange w:id="17552" w:author="DuyNgo" w:date="2012-08-10T08:15:00Z">
                  <w:rPr>
                    <w:ins w:id="1755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554" w:author="DuyNgo" w:date="2012-08-10T07:43:00Z"/>
                <w:rFonts w:eastAsia="Times New Roman" w:cstheme="minorHAnsi"/>
                <w:sz w:val="24"/>
                <w:szCs w:val="24"/>
                <w:rPrChange w:id="17555" w:author="DuyNgo" w:date="2012-08-10T08:15:00Z">
                  <w:rPr>
                    <w:ins w:id="17556" w:author="DuyNgo" w:date="2012-08-10T07:43:00Z"/>
                    <w:rFonts w:ascii="Times New Roman" w:eastAsia="Times New Roman" w:hAnsi="Times New Roman" w:cs="Tahoma"/>
                    <w:color w:val="000000"/>
                    <w:sz w:val="24"/>
                    <w:szCs w:val="20"/>
                  </w:rPr>
                </w:rPrChange>
              </w:rPr>
            </w:pPr>
            <w:ins w:id="17557" w:author="DuyNgo" w:date="2012-08-10T07:43:00Z">
              <w:r w:rsidRPr="00303364">
                <w:rPr>
                  <w:rFonts w:eastAsia="Times New Roman" w:cstheme="minorHAnsi"/>
                  <w:sz w:val="24"/>
                  <w:szCs w:val="24"/>
                  <w:rPrChange w:id="17558"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559" w:author="DuyNgo" w:date="2012-08-10T07:43:00Z"/>
                <w:rFonts w:eastAsia="Times New Roman" w:cstheme="minorHAnsi"/>
                <w:sz w:val="24"/>
                <w:szCs w:val="24"/>
                <w:rPrChange w:id="17560" w:author="DuyNgo" w:date="2012-08-10T08:15:00Z">
                  <w:rPr>
                    <w:ins w:id="17561" w:author="DuyNgo" w:date="2012-08-10T07:43:00Z"/>
                    <w:rFonts w:ascii="Times New Roman" w:eastAsia="Times New Roman" w:hAnsi="Times New Roman" w:cs="Tahoma"/>
                    <w:color w:val="000000"/>
                    <w:sz w:val="24"/>
                    <w:szCs w:val="20"/>
                  </w:rPr>
                </w:rPrChange>
              </w:rPr>
            </w:pPr>
            <w:ins w:id="17562" w:author="DuyNgo" w:date="2012-08-10T07:43:00Z">
              <w:r w:rsidRPr="00303364">
                <w:rPr>
                  <w:rFonts w:eastAsia="Times New Roman" w:cstheme="minorHAnsi"/>
                  <w:sz w:val="24"/>
                  <w:szCs w:val="24"/>
                  <w:rPrChange w:id="17563"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7564"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7565" w:author="DuyNgo" w:date="2012-08-10T08:15:00Z">
                    <w:rPr>
                      <w:rFonts w:ascii="Times New Roman" w:eastAsia="Times New Roman" w:hAnsi="Times New Roman" w:cstheme="majorBidi"/>
                      <w:b/>
                      <w:bCs/>
                      <w:color w:val="4F81BD" w:themeColor="accent1"/>
                      <w:sz w:val="24"/>
                      <w:szCs w:val="26"/>
                    </w:rPr>
                  </w:rPrChange>
                </w:rPr>
                <w:t xml:space="preserve"> of issue</w:t>
              </w:r>
            </w:ins>
          </w:p>
        </w:tc>
        <w:tc>
          <w:tcPr>
            <w:tcW w:w="4302" w:type="dxa"/>
            <w:vAlign w:val="bottom"/>
          </w:tcPr>
          <w:p w:rsidR="00771246" w:rsidRPr="00303364" w:rsidRDefault="00771246" w:rsidP="00227BA2">
            <w:pPr>
              <w:spacing w:line="240" w:lineRule="auto"/>
              <w:jc w:val="right"/>
              <w:rPr>
                <w:ins w:id="17566" w:author="DuyNgo" w:date="2012-08-10T07:43:00Z"/>
                <w:rFonts w:eastAsia="Times New Roman" w:cstheme="minorHAnsi"/>
                <w:sz w:val="24"/>
                <w:szCs w:val="24"/>
                <w:rPrChange w:id="17567" w:author="DuyNgo" w:date="2012-08-10T08:15:00Z">
                  <w:rPr>
                    <w:ins w:id="17568"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569" w:author="DuyNgo" w:date="2012-08-10T07:43:00Z"/>
                <w:rFonts w:eastAsia="Times New Roman" w:cstheme="minorHAnsi"/>
                <w:sz w:val="24"/>
                <w:szCs w:val="24"/>
                <w:rPrChange w:id="17570" w:author="DuyNgo" w:date="2012-08-10T08:15:00Z">
                  <w:rPr>
                    <w:ins w:id="17571"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572" w:author="DuyNgo" w:date="2012-08-10T07:43:00Z"/>
                <w:rFonts w:eastAsia="Times New Roman" w:cstheme="minorHAnsi"/>
                <w:sz w:val="24"/>
                <w:szCs w:val="24"/>
                <w:rPrChange w:id="17573" w:author="DuyNgo" w:date="2012-08-10T08:15:00Z">
                  <w:rPr>
                    <w:ins w:id="1757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575" w:author="DuyNgo" w:date="2012-08-10T07:43:00Z"/>
                <w:rFonts w:eastAsia="Times New Roman" w:cstheme="minorHAnsi"/>
                <w:sz w:val="24"/>
                <w:szCs w:val="24"/>
                <w:rPrChange w:id="17576" w:author="DuyNgo" w:date="2012-08-10T08:15:00Z">
                  <w:rPr>
                    <w:ins w:id="1757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578" w:author="DuyNgo" w:date="2012-08-10T07:43:00Z"/>
                <w:rFonts w:eastAsia="Times New Roman" w:cstheme="minorHAnsi"/>
                <w:sz w:val="24"/>
                <w:szCs w:val="24"/>
                <w:rPrChange w:id="17579" w:author="DuyNgo" w:date="2012-08-10T08:15:00Z">
                  <w:rPr>
                    <w:ins w:id="17580"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7581" w:author="DuyNgo" w:date="2012-08-10T07:43:00Z"/>
          <w:rFonts w:cstheme="minorHAnsi"/>
          <w:sz w:val="24"/>
          <w:szCs w:val="24"/>
          <w:rPrChange w:id="17582" w:author="DuyNgo" w:date="2012-08-10T08:15:00Z">
            <w:rPr>
              <w:ins w:id="17583" w:author="DuyNgo" w:date="2012-08-10T07:43:00Z"/>
              <w:rFonts w:ascii="Times New Roman" w:hAnsi="Times New Roman"/>
              <w:sz w:val="24"/>
            </w:rPr>
          </w:rPrChange>
        </w:rPr>
      </w:pPr>
    </w:p>
    <w:p w:rsidR="00771246" w:rsidRPr="00303364" w:rsidRDefault="00771246" w:rsidP="00771246">
      <w:pPr>
        <w:spacing w:line="240" w:lineRule="auto"/>
        <w:rPr>
          <w:ins w:id="17584" w:author="DuyNgo" w:date="2012-08-10T07:43:00Z"/>
          <w:rFonts w:cstheme="minorHAnsi"/>
          <w:sz w:val="24"/>
          <w:szCs w:val="24"/>
          <w:rPrChange w:id="17585" w:author="DuyNgo" w:date="2012-08-10T08:15:00Z">
            <w:rPr>
              <w:ins w:id="17586"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7587"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7588" w:author="DuyNgo" w:date="2012-08-10T07:43:00Z"/>
                <w:rFonts w:eastAsia="Times New Roman" w:cstheme="minorHAnsi"/>
                <w:b/>
                <w:bCs/>
                <w:color w:val="FFFF00"/>
                <w:sz w:val="24"/>
                <w:szCs w:val="24"/>
                <w:rPrChange w:id="17589" w:author="DuyNgo" w:date="2012-08-10T08:15:00Z">
                  <w:rPr>
                    <w:ins w:id="17590" w:author="DuyNgo" w:date="2012-08-10T07:43:00Z"/>
                    <w:rFonts w:ascii="Times New Roman" w:eastAsia="Times New Roman" w:hAnsi="Times New Roman"/>
                    <w:b/>
                    <w:bCs/>
                    <w:color w:val="FFFF00"/>
                    <w:sz w:val="24"/>
                  </w:rPr>
                </w:rPrChange>
              </w:rPr>
            </w:pPr>
            <w:ins w:id="17591" w:author="DuyNgo" w:date="2012-08-10T07:43:00Z">
              <w:r w:rsidRPr="00303364">
                <w:rPr>
                  <w:rFonts w:eastAsia="Times New Roman" w:cstheme="minorHAnsi"/>
                  <w:b/>
                  <w:bCs/>
                  <w:color w:val="FFFF00"/>
                  <w:sz w:val="24"/>
                  <w:szCs w:val="24"/>
                  <w:rPrChange w:id="17592" w:author="DuyNgo" w:date="2012-08-10T08:15:00Z">
                    <w:rPr>
                      <w:rFonts w:ascii="Times New Roman" w:eastAsia="Times New Roman" w:hAnsi="Times New Roman" w:cstheme="majorBidi"/>
                      <w:b/>
                      <w:bCs/>
                      <w:color w:val="FFFF00"/>
                      <w:sz w:val="24"/>
                      <w:szCs w:val="26"/>
                    </w:rPr>
                  </w:rPrChange>
                </w:rPr>
                <w:t>Module table</w:t>
              </w:r>
            </w:ins>
          </w:p>
        </w:tc>
      </w:tr>
      <w:tr w:rsidR="00771246" w:rsidRPr="00303364" w:rsidTr="00227BA2">
        <w:trPr>
          <w:gridAfter w:val="5"/>
          <w:wAfter w:w="19481" w:type="dxa"/>
          <w:trHeight w:val="255"/>
          <w:ins w:id="17593"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7594" w:author="DuyNgo" w:date="2012-08-10T07:43:00Z"/>
                <w:rFonts w:eastAsia="Times New Roman" w:cstheme="minorHAnsi"/>
                <w:b/>
                <w:sz w:val="24"/>
                <w:szCs w:val="24"/>
                <w:rPrChange w:id="17595" w:author="DuyNgo" w:date="2012-08-10T08:15:00Z">
                  <w:rPr>
                    <w:ins w:id="17596" w:author="DuyNgo" w:date="2012-08-10T07:43:00Z"/>
                    <w:rFonts w:ascii="Times New Roman" w:eastAsia="Times New Roman" w:hAnsi="Times New Roman"/>
                    <w:b/>
                    <w:sz w:val="24"/>
                  </w:rPr>
                </w:rPrChange>
              </w:rPr>
            </w:pPr>
            <w:ins w:id="17597" w:author="DuyNgo" w:date="2012-08-10T07:43:00Z">
              <w:r w:rsidRPr="00303364">
                <w:rPr>
                  <w:rFonts w:eastAsia="Times New Roman" w:cstheme="minorHAnsi"/>
                  <w:sz w:val="24"/>
                  <w:szCs w:val="24"/>
                  <w:rPrChange w:id="17598"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7599"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7600" w:author="DuyNgo" w:date="2012-08-10T07:43:00Z"/>
                <w:rFonts w:eastAsia="Times New Roman" w:cstheme="minorHAnsi"/>
                <w:b/>
                <w:bCs/>
                <w:sz w:val="24"/>
                <w:szCs w:val="24"/>
                <w:rPrChange w:id="17601" w:author="DuyNgo" w:date="2012-08-10T08:15:00Z">
                  <w:rPr>
                    <w:ins w:id="17602" w:author="DuyNgo" w:date="2012-08-10T07:43:00Z"/>
                    <w:rFonts w:ascii="Times New Roman" w:eastAsia="Times New Roman" w:hAnsi="Times New Roman" w:cs="Tahoma"/>
                    <w:b/>
                    <w:bCs/>
                    <w:color w:val="000000"/>
                    <w:sz w:val="24"/>
                    <w:szCs w:val="20"/>
                  </w:rPr>
                </w:rPrChange>
              </w:rPr>
            </w:pPr>
            <w:ins w:id="17603" w:author="DuyNgo" w:date="2012-08-10T07:43:00Z">
              <w:r w:rsidRPr="00303364">
                <w:rPr>
                  <w:rFonts w:eastAsia="Times New Roman" w:cstheme="minorHAnsi"/>
                  <w:b/>
                  <w:bCs/>
                  <w:sz w:val="24"/>
                  <w:szCs w:val="24"/>
                  <w:rPrChange w:id="17604"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7605" w:author="DuyNgo" w:date="2012-08-10T07:43:00Z"/>
                <w:rFonts w:eastAsia="Times New Roman" w:cstheme="minorHAnsi"/>
                <w:b/>
                <w:bCs/>
                <w:sz w:val="24"/>
                <w:szCs w:val="24"/>
                <w:rPrChange w:id="17606" w:author="DuyNgo" w:date="2012-08-10T08:15:00Z">
                  <w:rPr>
                    <w:ins w:id="17607" w:author="DuyNgo" w:date="2012-08-10T07:43:00Z"/>
                    <w:rFonts w:ascii="Times New Roman" w:eastAsia="Times New Roman" w:hAnsi="Times New Roman"/>
                    <w:b/>
                    <w:bCs/>
                    <w:sz w:val="24"/>
                  </w:rPr>
                </w:rPrChange>
              </w:rPr>
            </w:pPr>
            <w:ins w:id="17608" w:author="DuyNgo" w:date="2012-08-10T07:43:00Z">
              <w:r w:rsidRPr="00303364">
                <w:rPr>
                  <w:rFonts w:eastAsia="Times New Roman" w:cstheme="minorHAnsi"/>
                  <w:b/>
                  <w:bCs/>
                  <w:sz w:val="24"/>
                  <w:szCs w:val="24"/>
                  <w:rPrChange w:id="17609"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610" w:author="DuyNgo" w:date="2012-08-10T07:43:00Z"/>
                <w:rFonts w:eastAsia="Times New Roman" w:cstheme="minorHAnsi"/>
                <w:b/>
                <w:bCs/>
                <w:sz w:val="24"/>
                <w:szCs w:val="24"/>
                <w:rPrChange w:id="17611" w:author="DuyNgo" w:date="2012-08-10T08:15:00Z">
                  <w:rPr>
                    <w:ins w:id="17612" w:author="DuyNgo" w:date="2012-08-10T07:43:00Z"/>
                    <w:rFonts w:ascii="Times New Roman" w:eastAsia="Times New Roman" w:hAnsi="Times New Roman"/>
                    <w:b/>
                    <w:bCs/>
                    <w:sz w:val="24"/>
                  </w:rPr>
                </w:rPrChange>
              </w:rPr>
            </w:pPr>
            <w:ins w:id="17613" w:author="DuyNgo" w:date="2012-08-10T07:43:00Z">
              <w:r w:rsidRPr="00303364">
                <w:rPr>
                  <w:rFonts w:eastAsia="Times New Roman" w:cstheme="minorHAnsi"/>
                  <w:b/>
                  <w:bCs/>
                  <w:sz w:val="24"/>
                  <w:szCs w:val="24"/>
                  <w:rPrChange w:id="17614"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7615" w:author="DuyNgo" w:date="2012-08-10T07:43:00Z"/>
                <w:rFonts w:eastAsia="Times New Roman" w:cstheme="minorHAnsi"/>
                <w:b/>
                <w:bCs/>
                <w:sz w:val="24"/>
                <w:szCs w:val="24"/>
                <w:rPrChange w:id="17616" w:author="DuyNgo" w:date="2012-08-10T08:15:00Z">
                  <w:rPr>
                    <w:ins w:id="17617" w:author="DuyNgo" w:date="2012-08-10T07:43:00Z"/>
                    <w:rFonts w:ascii="Times New Roman" w:eastAsia="Times New Roman" w:hAnsi="Times New Roman"/>
                    <w:b/>
                    <w:bCs/>
                    <w:sz w:val="24"/>
                  </w:rPr>
                </w:rPrChange>
              </w:rPr>
            </w:pPr>
            <w:ins w:id="17618" w:author="DuyNgo" w:date="2012-08-10T07:43:00Z">
              <w:r w:rsidRPr="00303364">
                <w:rPr>
                  <w:rFonts w:eastAsia="Times New Roman" w:cstheme="minorHAnsi"/>
                  <w:b/>
                  <w:bCs/>
                  <w:sz w:val="24"/>
                  <w:szCs w:val="24"/>
                  <w:rPrChange w:id="17619"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620" w:author="DuyNgo" w:date="2012-08-10T07:43:00Z"/>
                <w:rFonts w:eastAsia="Times New Roman" w:cstheme="minorHAnsi"/>
                <w:b/>
                <w:bCs/>
                <w:sz w:val="24"/>
                <w:szCs w:val="24"/>
                <w:rPrChange w:id="17621" w:author="DuyNgo" w:date="2012-08-10T08:15:00Z">
                  <w:rPr>
                    <w:ins w:id="17622" w:author="DuyNgo" w:date="2012-08-10T07:43:00Z"/>
                    <w:rFonts w:ascii="Times New Roman" w:eastAsia="Times New Roman" w:hAnsi="Times New Roman"/>
                    <w:b/>
                    <w:bCs/>
                    <w:sz w:val="24"/>
                  </w:rPr>
                </w:rPrChange>
              </w:rPr>
            </w:pPr>
            <w:ins w:id="17623" w:author="DuyNgo" w:date="2012-08-10T07:43:00Z">
              <w:r w:rsidRPr="00303364">
                <w:rPr>
                  <w:rFonts w:eastAsia="Times New Roman" w:cstheme="minorHAnsi"/>
                  <w:b/>
                  <w:bCs/>
                  <w:sz w:val="24"/>
                  <w:szCs w:val="24"/>
                  <w:rPrChange w:id="17624"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625" w:author="DuyNgo" w:date="2012-08-10T07:43:00Z"/>
                <w:rFonts w:eastAsia="Times New Roman" w:cstheme="minorHAnsi"/>
                <w:b/>
                <w:bCs/>
                <w:sz w:val="24"/>
                <w:szCs w:val="24"/>
                <w:rPrChange w:id="17626" w:author="DuyNgo" w:date="2012-08-10T08:15:00Z">
                  <w:rPr>
                    <w:ins w:id="17627" w:author="DuyNgo" w:date="2012-08-10T07:43:00Z"/>
                    <w:rFonts w:ascii="Times New Roman" w:eastAsia="Times New Roman" w:hAnsi="Times New Roman"/>
                    <w:b/>
                    <w:bCs/>
                    <w:sz w:val="24"/>
                  </w:rPr>
                </w:rPrChange>
              </w:rPr>
            </w:pPr>
            <w:ins w:id="17628" w:author="DuyNgo" w:date="2012-08-10T07:43:00Z">
              <w:r w:rsidRPr="00303364">
                <w:rPr>
                  <w:rFonts w:eastAsia="Times New Roman" w:cstheme="minorHAnsi"/>
                  <w:b/>
                  <w:bCs/>
                  <w:sz w:val="24"/>
                  <w:szCs w:val="24"/>
                  <w:rPrChange w:id="17629"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7630" w:author="DuyNgo" w:date="2012-08-10T07:43:00Z"/>
                <w:rFonts w:eastAsia="Times New Roman" w:cstheme="minorHAnsi"/>
                <w:b/>
                <w:bCs/>
                <w:sz w:val="24"/>
                <w:szCs w:val="24"/>
                <w:rPrChange w:id="17631" w:author="DuyNgo" w:date="2012-08-10T08:15:00Z">
                  <w:rPr>
                    <w:ins w:id="17632"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7633" w:author="DuyNgo" w:date="2012-08-10T07:43:00Z"/>
                <w:rFonts w:eastAsia="Times New Roman" w:cstheme="minorHAnsi"/>
                <w:b/>
                <w:bCs/>
                <w:sz w:val="24"/>
                <w:szCs w:val="24"/>
                <w:rPrChange w:id="17634" w:author="DuyNgo" w:date="2012-08-10T08:15:00Z">
                  <w:rPr>
                    <w:ins w:id="17635" w:author="DuyNgo" w:date="2012-08-10T07:43:00Z"/>
                    <w:rFonts w:ascii="Times New Roman" w:eastAsia="Times New Roman" w:hAnsi="Times New Roman"/>
                    <w:b/>
                    <w:bCs/>
                    <w:sz w:val="24"/>
                  </w:rPr>
                </w:rPrChange>
              </w:rPr>
            </w:pPr>
            <w:ins w:id="17636" w:author="DuyNgo" w:date="2012-08-10T07:43:00Z">
              <w:r w:rsidRPr="00303364">
                <w:rPr>
                  <w:rFonts w:eastAsia="Times New Roman" w:cstheme="minorHAnsi"/>
                  <w:b/>
                  <w:bCs/>
                  <w:sz w:val="24"/>
                  <w:szCs w:val="24"/>
                  <w:rPrChange w:id="17637"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763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7639" w:author="DuyNgo" w:date="2012-08-10T07:43:00Z"/>
                <w:rFonts w:eastAsia="Times New Roman" w:cstheme="minorHAnsi"/>
                <w:sz w:val="24"/>
                <w:szCs w:val="24"/>
                <w:rPrChange w:id="17640" w:author="DuyNgo" w:date="2012-08-10T08:15:00Z">
                  <w:rPr>
                    <w:ins w:id="17641" w:author="DuyNgo" w:date="2012-08-10T07:43:00Z"/>
                    <w:rFonts w:ascii="Times New Roman" w:eastAsia="Times New Roman" w:hAnsi="Times New Roman"/>
                    <w:sz w:val="24"/>
                  </w:rPr>
                </w:rPrChange>
              </w:rPr>
            </w:pPr>
            <w:ins w:id="17642" w:author="DuyNgo" w:date="2012-08-10T07:43:00Z">
              <w:r w:rsidRPr="00303364">
                <w:rPr>
                  <w:rFonts w:eastAsia="Times New Roman" w:cstheme="minorHAnsi"/>
                  <w:sz w:val="24"/>
                  <w:szCs w:val="24"/>
                  <w:rPrChange w:id="17643"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644" w:author="DuyNgo" w:date="2012-08-10T07:43:00Z"/>
                <w:rFonts w:eastAsia="Times New Roman" w:cstheme="minorHAnsi"/>
                <w:sz w:val="24"/>
                <w:szCs w:val="24"/>
                <w:rPrChange w:id="17645" w:author="DuyNgo" w:date="2012-08-10T08:15:00Z">
                  <w:rPr>
                    <w:ins w:id="17646" w:author="DuyNgo" w:date="2012-08-10T07:43:00Z"/>
                    <w:rFonts w:ascii="Times New Roman" w:eastAsia="Times New Roman" w:hAnsi="Times New Roman" w:cs="Tahoma"/>
                    <w:color w:val="000000"/>
                    <w:sz w:val="24"/>
                    <w:szCs w:val="20"/>
                  </w:rPr>
                </w:rPrChange>
              </w:rPr>
            </w:pPr>
            <w:proofErr w:type="spellStart"/>
            <w:ins w:id="17647" w:author="DuyNgo" w:date="2012-08-10T07:43:00Z">
              <w:r w:rsidRPr="00303364">
                <w:rPr>
                  <w:rFonts w:eastAsia="Times New Roman" w:cstheme="minorHAnsi"/>
                  <w:sz w:val="24"/>
                  <w:szCs w:val="24"/>
                  <w:rPrChange w:id="17648" w:author="DuyNgo" w:date="2012-08-10T08:15:00Z">
                    <w:rPr>
                      <w:rFonts w:ascii="Times New Roman" w:eastAsia="Times New Roman" w:hAnsi="Times New Roman" w:cstheme="majorBidi"/>
                      <w:b/>
                      <w:bCs/>
                      <w:color w:val="4F81BD" w:themeColor="accent1"/>
                      <w:sz w:val="24"/>
                      <w:szCs w:val="26"/>
                    </w:rPr>
                  </w:rPrChange>
                </w:rPr>
                <w:t>ModuleID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7649" w:author="DuyNgo" w:date="2012-08-10T07:43:00Z"/>
                <w:rFonts w:eastAsia="Times New Roman" w:cstheme="minorHAnsi"/>
                <w:sz w:val="24"/>
                <w:szCs w:val="24"/>
                <w:rPrChange w:id="17650" w:author="DuyNgo" w:date="2012-08-10T08:15:00Z">
                  <w:rPr>
                    <w:ins w:id="17651" w:author="DuyNgo" w:date="2012-08-10T07:43:00Z"/>
                    <w:rFonts w:ascii="Times New Roman" w:eastAsia="Times New Roman" w:hAnsi="Times New Roman" w:cs="Tahoma"/>
                    <w:color w:val="000000"/>
                    <w:sz w:val="24"/>
                    <w:szCs w:val="20"/>
                  </w:rPr>
                </w:rPrChange>
              </w:rPr>
            </w:pPr>
            <w:ins w:id="17652" w:author="DuyNgo" w:date="2012-08-10T07:43:00Z">
              <w:r w:rsidRPr="00303364">
                <w:rPr>
                  <w:rFonts w:eastAsia="Times New Roman" w:cstheme="minorHAnsi"/>
                  <w:sz w:val="24"/>
                  <w:szCs w:val="24"/>
                  <w:rPrChange w:id="17653"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654" w:author="DuyNgo" w:date="2012-08-10T07:43:00Z"/>
                <w:rFonts w:eastAsia="Times New Roman" w:cstheme="minorHAnsi"/>
                <w:sz w:val="24"/>
                <w:szCs w:val="24"/>
                <w:rPrChange w:id="17655" w:author="DuyNgo" w:date="2012-08-10T08:15:00Z">
                  <w:rPr>
                    <w:ins w:id="17656" w:author="DuyNgo" w:date="2012-08-10T07:43:00Z"/>
                    <w:rFonts w:ascii="Times New Roman" w:eastAsia="Times New Roman" w:hAnsi="Times New Roman" w:cs="Tahoma"/>
                    <w:color w:val="000000"/>
                    <w:sz w:val="24"/>
                    <w:szCs w:val="20"/>
                  </w:rPr>
                </w:rPrChange>
              </w:rPr>
            </w:pPr>
            <w:ins w:id="17657" w:author="DuyNgo" w:date="2012-08-10T07:43:00Z">
              <w:r w:rsidRPr="00303364">
                <w:rPr>
                  <w:rFonts w:eastAsia="Times New Roman" w:cstheme="minorHAnsi"/>
                  <w:sz w:val="24"/>
                  <w:szCs w:val="24"/>
                  <w:rPrChange w:id="17658"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7659" w:author="DuyNgo" w:date="2012-08-10T07:43:00Z"/>
                <w:rFonts w:eastAsia="Times New Roman" w:cstheme="minorHAnsi"/>
                <w:sz w:val="24"/>
                <w:szCs w:val="24"/>
                <w:rPrChange w:id="17660" w:author="DuyNgo" w:date="2012-08-10T08:15:00Z">
                  <w:rPr>
                    <w:ins w:id="1766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662" w:author="DuyNgo" w:date="2012-08-10T07:43:00Z"/>
                <w:rFonts w:eastAsia="Times New Roman" w:cstheme="minorHAnsi"/>
                <w:sz w:val="24"/>
                <w:szCs w:val="24"/>
                <w:rPrChange w:id="17663" w:author="DuyNgo" w:date="2012-08-10T08:15:00Z">
                  <w:rPr>
                    <w:ins w:id="1766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665" w:author="DuyNgo" w:date="2012-08-10T07:43:00Z"/>
                <w:rFonts w:eastAsia="Times New Roman" w:cstheme="minorHAnsi"/>
                <w:sz w:val="24"/>
                <w:szCs w:val="24"/>
                <w:rPrChange w:id="17666" w:author="DuyNgo" w:date="2012-08-10T08:15:00Z">
                  <w:rPr>
                    <w:ins w:id="17667" w:author="DuyNgo" w:date="2012-08-10T07:43:00Z"/>
                    <w:rFonts w:ascii="Times New Roman" w:eastAsia="Times New Roman" w:hAnsi="Times New Roman" w:cs="Tahoma"/>
                    <w:color w:val="000000"/>
                    <w:sz w:val="24"/>
                    <w:szCs w:val="20"/>
                  </w:rPr>
                </w:rPrChange>
              </w:rPr>
            </w:pPr>
            <w:ins w:id="17668" w:author="DuyNgo" w:date="2012-08-10T07:43:00Z">
              <w:r w:rsidRPr="00303364">
                <w:rPr>
                  <w:rFonts w:eastAsia="Times New Roman" w:cstheme="minorHAnsi"/>
                  <w:sz w:val="24"/>
                  <w:szCs w:val="24"/>
                  <w:rPrChange w:id="17669"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670" w:author="DuyNgo" w:date="2012-08-10T07:43:00Z"/>
                <w:rFonts w:eastAsia="Times New Roman" w:cstheme="minorHAnsi"/>
                <w:sz w:val="24"/>
                <w:szCs w:val="24"/>
                <w:rPrChange w:id="17671" w:author="DuyNgo" w:date="2012-08-10T08:15:00Z">
                  <w:rPr>
                    <w:ins w:id="17672" w:author="DuyNgo" w:date="2012-08-10T07:43:00Z"/>
                    <w:rFonts w:ascii="Times New Roman" w:eastAsia="Times New Roman" w:hAnsi="Times New Roman" w:cs="Tahoma"/>
                    <w:color w:val="000000"/>
                    <w:sz w:val="24"/>
                    <w:szCs w:val="20"/>
                  </w:rPr>
                </w:rPrChange>
              </w:rPr>
            </w:pPr>
            <w:ins w:id="17673" w:author="DuyNgo" w:date="2012-08-10T07:43:00Z">
              <w:r w:rsidRPr="00303364">
                <w:rPr>
                  <w:rFonts w:eastAsia="Times New Roman" w:cstheme="minorHAnsi"/>
                  <w:sz w:val="24"/>
                  <w:szCs w:val="24"/>
                  <w:rPrChange w:id="17674" w:author="DuyNgo" w:date="2012-08-10T08:15:00Z">
                    <w:rPr>
                      <w:rFonts w:ascii="Times New Roman" w:eastAsia="Times New Roman" w:hAnsi="Times New Roman" w:cstheme="majorBidi"/>
                      <w:b/>
                      <w:bCs/>
                      <w:color w:val="4F81BD" w:themeColor="accent1"/>
                      <w:sz w:val="24"/>
                      <w:szCs w:val="26"/>
                    </w:rPr>
                  </w:rPrChange>
                </w:rPr>
                <w:t>PK – ID of Module</w:t>
              </w:r>
            </w:ins>
          </w:p>
        </w:tc>
      </w:tr>
      <w:tr w:rsidR="00771246" w:rsidRPr="00303364" w:rsidTr="00227BA2">
        <w:trPr>
          <w:gridAfter w:val="5"/>
          <w:wAfter w:w="19481" w:type="dxa"/>
          <w:trHeight w:val="255"/>
          <w:ins w:id="1767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676" w:author="DuyNgo" w:date="2012-08-10T07:43:00Z"/>
                <w:rFonts w:eastAsia="Times New Roman" w:cstheme="minorHAnsi"/>
                <w:sz w:val="24"/>
                <w:szCs w:val="24"/>
                <w:rPrChange w:id="17677" w:author="DuyNgo" w:date="2012-08-10T08:15:00Z">
                  <w:rPr>
                    <w:ins w:id="17678" w:author="DuyNgo" w:date="2012-08-10T07:43:00Z"/>
                    <w:rFonts w:ascii="Times New Roman" w:eastAsia="Times New Roman" w:hAnsi="Times New Roman" w:cs="Tahoma"/>
                    <w:color w:val="000000"/>
                    <w:sz w:val="24"/>
                    <w:szCs w:val="20"/>
                  </w:rPr>
                </w:rPrChange>
              </w:rPr>
            </w:pPr>
            <w:ins w:id="17679" w:author="DuyNgo" w:date="2012-08-10T07:43:00Z">
              <w:r w:rsidRPr="00303364">
                <w:rPr>
                  <w:rFonts w:eastAsia="Times New Roman" w:cstheme="minorHAnsi"/>
                  <w:sz w:val="24"/>
                  <w:szCs w:val="24"/>
                  <w:rPrChange w:id="17680" w:author="DuyNgo" w:date="2012-08-10T08:15:00Z">
                    <w:rPr>
                      <w:rFonts w:ascii="Times New Roman" w:eastAsia="Times New Roman" w:hAnsi="Times New Roman" w:cstheme="majorBidi"/>
                      <w:b/>
                      <w:bCs/>
                      <w:color w:val="4F81BD" w:themeColor="accent1"/>
                      <w:sz w:val="24"/>
                      <w:szCs w:val="26"/>
                    </w:rPr>
                  </w:rPrChange>
                </w:rPr>
                <w:lastRenderedPageBreak/>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681" w:author="DuyNgo" w:date="2012-08-10T07:43:00Z"/>
                <w:rFonts w:eastAsia="Times New Roman" w:cstheme="minorHAnsi"/>
                <w:sz w:val="24"/>
                <w:szCs w:val="24"/>
                <w:rPrChange w:id="17682" w:author="DuyNgo" w:date="2012-08-10T08:15:00Z">
                  <w:rPr>
                    <w:ins w:id="17683" w:author="DuyNgo" w:date="2012-08-10T07:43:00Z"/>
                    <w:rFonts w:ascii="Times New Roman" w:eastAsia="Times New Roman" w:hAnsi="Times New Roman" w:cs="Tahoma"/>
                    <w:color w:val="000000"/>
                    <w:sz w:val="24"/>
                    <w:szCs w:val="20"/>
                  </w:rPr>
                </w:rPrChange>
              </w:rPr>
            </w:pPr>
            <w:proofErr w:type="spellStart"/>
            <w:ins w:id="17684" w:author="DuyNgo" w:date="2012-08-10T07:43:00Z">
              <w:r w:rsidRPr="00303364">
                <w:rPr>
                  <w:rFonts w:eastAsia="Times New Roman" w:cstheme="minorHAnsi"/>
                  <w:sz w:val="24"/>
                  <w:szCs w:val="24"/>
                  <w:rPrChange w:id="17685" w:author="DuyNgo" w:date="2012-08-10T08:15:00Z">
                    <w:rPr>
                      <w:rFonts w:ascii="Times New Roman" w:eastAsia="Times New Roman" w:hAnsi="Times New Roman" w:cstheme="majorBidi"/>
                      <w:b/>
                      <w:bCs/>
                      <w:color w:val="4F81BD" w:themeColor="accent1"/>
                      <w:sz w:val="24"/>
                      <w:szCs w:val="26"/>
                    </w:rPr>
                  </w:rPrChange>
                </w:rPr>
                <w:t>TimeSheet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686" w:author="DuyNgo" w:date="2012-08-10T07:43:00Z"/>
                <w:rFonts w:eastAsia="Times New Roman" w:cstheme="minorHAnsi"/>
                <w:sz w:val="24"/>
                <w:szCs w:val="24"/>
                <w:rPrChange w:id="17687" w:author="DuyNgo" w:date="2012-08-10T08:15:00Z">
                  <w:rPr>
                    <w:ins w:id="17688" w:author="DuyNgo" w:date="2012-08-10T07:43:00Z"/>
                    <w:rFonts w:ascii="Times New Roman" w:eastAsia="Times New Roman" w:hAnsi="Times New Roman" w:cs="Tahoma"/>
                    <w:color w:val="000000"/>
                    <w:sz w:val="24"/>
                    <w:szCs w:val="20"/>
                  </w:rPr>
                </w:rPrChange>
              </w:rPr>
            </w:pPr>
            <w:ins w:id="17689" w:author="DuyNgo" w:date="2012-08-10T07:43:00Z">
              <w:r w:rsidRPr="00303364">
                <w:rPr>
                  <w:rFonts w:eastAsia="Times New Roman" w:cstheme="minorHAnsi"/>
                  <w:sz w:val="24"/>
                  <w:szCs w:val="24"/>
                  <w:rPrChange w:id="17690"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691" w:author="DuyNgo" w:date="2012-08-10T07:43:00Z"/>
                <w:rFonts w:eastAsia="Times New Roman" w:cstheme="minorHAnsi"/>
                <w:sz w:val="24"/>
                <w:szCs w:val="24"/>
                <w:rPrChange w:id="17692" w:author="DuyNgo" w:date="2012-08-10T08:15:00Z">
                  <w:rPr>
                    <w:ins w:id="17693"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694" w:author="DuyNgo" w:date="2012-08-10T07:43:00Z"/>
                <w:rFonts w:eastAsia="Times New Roman" w:cstheme="minorHAnsi"/>
                <w:sz w:val="24"/>
                <w:szCs w:val="24"/>
                <w:rPrChange w:id="17695" w:author="DuyNgo" w:date="2012-08-10T08:15:00Z">
                  <w:rPr>
                    <w:ins w:id="1769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697" w:author="DuyNgo" w:date="2012-08-10T07:43:00Z"/>
                <w:rFonts w:eastAsia="Times New Roman" w:cstheme="minorHAnsi"/>
                <w:sz w:val="24"/>
                <w:szCs w:val="24"/>
                <w:rPrChange w:id="17698" w:author="DuyNgo" w:date="2012-08-10T08:15:00Z">
                  <w:rPr>
                    <w:ins w:id="1769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7700" w:author="DuyNgo" w:date="2012-08-10T07:43:00Z"/>
                <w:rFonts w:eastAsia="Times New Roman" w:cstheme="minorHAnsi"/>
                <w:sz w:val="24"/>
                <w:szCs w:val="24"/>
                <w:rPrChange w:id="17701" w:author="DuyNgo" w:date="2012-08-10T08:15:00Z">
                  <w:rPr>
                    <w:ins w:id="17702"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703" w:author="DuyNgo" w:date="2012-08-10T07:43:00Z"/>
                <w:rFonts w:eastAsia="Times New Roman" w:cstheme="minorHAnsi"/>
                <w:sz w:val="24"/>
                <w:szCs w:val="24"/>
                <w:rPrChange w:id="17704" w:author="DuyNgo" w:date="2012-08-10T08:15:00Z">
                  <w:rPr>
                    <w:ins w:id="17705" w:author="DuyNgo" w:date="2012-08-10T07:43:00Z"/>
                    <w:rFonts w:ascii="Times New Roman" w:eastAsia="Times New Roman" w:hAnsi="Times New Roman" w:cs="Tahoma"/>
                    <w:color w:val="000000"/>
                    <w:sz w:val="24"/>
                    <w:szCs w:val="20"/>
                  </w:rPr>
                </w:rPrChange>
              </w:rPr>
            </w:pPr>
            <w:ins w:id="17706" w:author="DuyNgo" w:date="2012-08-10T07:43:00Z">
              <w:r w:rsidRPr="00303364">
                <w:rPr>
                  <w:rFonts w:eastAsia="Times New Roman" w:cstheme="minorHAnsi"/>
                  <w:sz w:val="24"/>
                  <w:szCs w:val="24"/>
                  <w:rPrChange w:id="17707" w:author="DuyNgo" w:date="2012-08-10T08:15:00Z">
                    <w:rPr>
                      <w:rFonts w:ascii="Times New Roman" w:eastAsia="Times New Roman" w:hAnsi="Times New Roman" w:cstheme="majorBidi"/>
                      <w:b/>
                      <w:bCs/>
                      <w:color w:val="4F81BD" w:themeColor="accent1"/>
                      <w:sz w:val="24"/>
                      <w:szCs w:val="26"/>
                    </w:rPr>
                  </w:rPrChange>
                </w:rPr>
                <w:t>Usage of time sheet</w:t>
              </w:r>
            </w:ins>
          </w:p>
        </w:tc>
      </w:tr>
      <w:tr w:rsidR="00771246" w:rsidRPr="00303364" w:rsidTr="00227BA2">
        <w:trPr>
          <w:gridAfter w:val="5"/>
          <w:wAfter w:w="19481" w:type="dxa"/>
          <w:trHeight w:val="255"/>
          <w:ins w:id="1770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709" w:author="DuyNgo" w:date="2012-08-10T07:43:00Z"/>
                <w:rFonts w:eastAsia="Times New Roman" w:cstheme="minorHAnsi"/>
                <w:sz w:val="24"/>
                <w:szCs w:val="24"/>
                <w:rPrChange w:id="17710" w:author="DuyNgo" w:date="2012-08-10T08:15:00Z">
                  <w:rPr>
                    <w:ins w:id="17711" w:author="DuyNgo" w:date="2012-08-10T07:43:00Z"/>
                    <w:rFonts w:ascii="Times New Roman" w:eastAsia="Times New Roman" w:hAnsi="Times New Roman" w:cs="Tahoma"/>
                    <w:color w:val="000000"/>
                    <w:sz w:val="24"/>
                    <w:szCs w:val="20"/>
                  </w:rPr>
                </w:rPrChange>
              </w:rPr>
            </w:pPr>
            <w:ins w:id="17712" w:author="DuyNgo" w:date="2012-08-10T07:43:00Z">
              <w:r w:rsidRPr="00303364">
                <w:rPr>
                  <w:rFonts w:eastAsia="Times New Roman" w:cstheme="minorHAnsi"/>
                  <w:sz w:val="24"/>
                  <w:szCs w:val="24"/>
                  <w:rPrChange w:id="17713"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714" w:author="DuyNgo" w:date="2012-08-10T07:43:00Z"/>
                <w:rFonts w:eastAsia="Times New Roman" w:cstheme="minorHAnsi"/>
                <w:sz w:val="24"/>
                <w:szCs w:val="24"/>
                <w:rPrChange w:id="17715" w:author="DuyNgo" w:date="2012-08-10T08:15:00Z">
                  <w:rPr>
                    <w:ins w:id="17716" w:author="DuyNgo" w:date="2012-08-10T07:43:00Z"/>
                    <w:rFonts w:ascii="Times New Roman" w:eastAsia="Times New Roman" w:hAnsi="Times New Roman" w:cs="Tahoma"/>
                    <w:color w:val="000000"/>
                    <w:sz w:val="24"/>
                    <w:szCs w:val="20"/>
                  </w:rPr>
                </w:rPrChange>
              </w:rPr>
            </w:pPr>
            <w:proofErr w:type="spellStart"/>
            <w:ins w:id="17717" w:author="DuyNgo" w:date="2012-08-10T07:43:00Z">
              <w:r w:rsidRPr="00303364">
                <w:rPr>
                  <w:rFonts w:eastAsia="Times New Roman" w:cstheme="minorHAnsi"/>
                  <w:sz w:val="24"/>
                  <w:szCs w:val="24"/>
                  <w:rPrChange w:id="17718" w:author="DuyNgo" w:date="2012-08-10T08:15:00Z">
                    <w:rPr>
                      <w:rFonts w:ascii="Times New Roman" w:eastAsia="Times New Roman" w:hAnsi="Times New Roman" w:cstheme="majorBidi"/>
                      <w:b/>
                      <w:bCs/>
                      <w:color w:val="4F81BD" w:themeColor="accent1"/>
                      <w:sz w:val="24"/>
                      <w:szCs w:val="26"/>
                    </w:rPr>
                  </w:rPrChange>
                </w:rPr>
                <w:t>ProjectPlanner</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719" w:author="DuyNgo" w:date="2012-08-10T07:43:00Z"/>
                <w:rFonts w:eastAsia="Times New Roman" w:cstheme="minorHAnsi"/>
                <w:sz w:val="24"/>
                <w:szCs w:val="24"/>
                <w:rPrChange w:id="17720" w:author="DuyNgo" w:date="2012-08-10T08:15:00Z">
                  <w:rPr>
                    <w:ins w:id="17721" w:author="DuyNgo" w:date="2012-08-10T07:43:00Z"/>
                    <w:rFonts w:ascii="Times New Roman" w:eastAsia="Times New Roman" w:hAnsi="Times New Roman" w:cs="Tahoma"/>
                    <w:color w:val="000000"/>
                    <w:sz w:val="24"/>
                    <w:szCs w:val="20"/>
                  </w:rPr>
                </w:rPrChange>
              </w:rPr>
            </w:pPr>
            <w:ins w:id="17722" w:author="DuyNgo" w:date="2012-08-10T07:43:00Z">
              <w:r w:rsidRPr="00303364">
                <w:rPr>
                  <w:rFonts w:eastAsia="Times New Roman" w:cstheme="minorHAnsi"/>
                  <w:sz w:val="24"/>
                  <w:szCs w:val="24"/>
                  <w:rPrChange w:id="17723"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724" w:author="DuyNgo" w:date="2012-08-10T07:43:00Z"/>
                <w:rFonts w:eastAsia="Times New Roman" w:cstheme="minorHAnsi"/>
                <w:sz w:val="24"/>
                <w:szCs w:val="24"/>
                <w:rPrChange w:id="17725" w:author="DuyNgo" w:date="2012-08-10T08:15:00Z">
                  <w:rPr>
                    <w:ins w:id="17726"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727" w:author="DuyNgo" w:date="2012-08-10T07:43:00Z"/>
                <w:rFonts w:eastAsia="Times New Roman" w:cstheme="minorHAnsi"/>
                <w:sz w:val="24"/>
                <w:szCs w:val="24"/>
                <w:rPrChange w:id="17728" w:author="DuyNgo" w:date="2012-08-10T08:15:00Z">
                  <w:rPr>
                    <w:ins w:id="17729"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730" w:author="DuyNgo" w:date="2012-08-10T07:43:00Z"/>
                <w:rFonts w:eastAsia="Times New Roman" w:cstheme="minorHAnsi"/>
                <w:sz w:val="24"/>
                <w:szCs w:val="24"/>
                <w:rPrChange w:id="17731" w:author="DuyNgo" w:date="2012-08-10T08:15:00Z">
                  <w:rPr>
                    <w:ins w:id="17732"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7733" w:author="DuyNgo" w:date="2012-08-10T07:43:00Z"/>
                <w:rFonts w:eastAsia="Times New Roman" w:cstheme="minorHAnsi"/>
                <w:sz w:val="24"/>
                <w:szCs w:val="24"/>
                <w:rPrChange w:id="17734" w:author="DuyNgo" w:date="2012-08-10T08:15:00Z">
                  <w:rPr>
                    <w:ins w:id="17735"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736" w:author="DuyNgo" w:date="2012-08-10T07:43:00Z"/>
                <w:rFonts w:eastAsia="Times New Roman" w:cstheme="minorHAnsi"/>
                <w:sz w:val="24"/>
                <w:szCs w:val="24"/>
                <w:rPrChange w:id="17737" w:author="DuyNgo" w:date="2012-08-10T08:15:00Z">
                  <w:rPr>
                    <w:ins w:id="17738" w:author="DuyNgo" w:date="2012-08-10T07:43:00Z"/>
                    <w:rFonts w:ascii="Times New Roman" w:eastAsia="Times New Roman" w:hAnsi="Times New Roman" w:cs="Tahoma"/>
                    <w:color w:val="000000"/>
                    <w:sz w:val="24"/>
                    <w:szCs w:val="20"/>
                  </w:rPr>
                </w:rPrChange>
              </w:rPr>
            </w:pPr>
            <w:ins w:id="17739" w:author="DuyNgo" w:date="2012-08-10T07:43:00Z">
              <w:r w:rsidRPr="00303364">
                <w:rPr>
                  <w:rFonts w:eastAsia="Times New Roman" w:cstheme="minorHAnsi"/>
                  <w:sz w:val="24"/>
                  <w:szCs w:val="24"/>
                  <w:rPrChange w:id="17740" w:author="DuyNgo" w:date="2012-08-10T08:15:00Z">
                    <w:rPr>
                      <w:rFonts w:ascii="Times New Roman" w:eastAsia="Times New Roman" w:hAnsi="Times New Roman" w:cstheme="majorBidi"/>
                      <w:b/>
                      <w:bCs/>
                      <w:color w:val="4F81BD" w:themeColor="accent1"/>
                      <w:sz w:val="24"/>
                      <w:szCs w:val="26"/>
                    </w:rPr>
                  </w:rPrChange>
                </w:rPr>
                <w:t>Usage of project planner</w:t>
              </w:r>
            </w:ins>
          </w:p>
        </w:tc>
      </w:tr>
      <w:tr w:rsidR="00771246" w:rsidRPr="00303364" w:rsidTr="00227BA2">
        <w:trPr>
          <w:trHeight w:val="255"/>
          <w:ins w:id="1774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7742" w:author="DuyNgo" w:date="2012-08-10T07:43:00Z"/>
                <w:rFonts w:eastAsia="Times New Roman" w:cstheme="minorHAnsi"/>
                <w:sz w:val="24"/>
                <w:szCs w:val="24"/>
                <w:rPrChange w:id="17743" w:author="DuyNgo" w:date="2012-08-10T08:15:00Z">
                  <w:rPr>
                    <w:ins w:id="17744" w:author="DuyNgo" w:date="2012-08-10T07:43:00Z"/>
                    <w:rFonts w:ascii="Times New Roman" w:eastAsia="Times New Roman" w:hAnsi="Times New Roman" w:cs="Tahoma"/>
                    <w:color w:val="000000"/>
                    <w:sz w:val="24"/>
                    <w:szCs w:val="20"/>
                  </w:rPr>
                </w:rPrChange>
              </w:rPr>
            </w:pPr>
            <w:ins w:id="17745" w:author="DuyNgo" w:date="2012-08-10T07:43:00Z">
              <w:r w:rsidRPr="00303364">
                <w:rPr>
                  <w:rFonts w:eastAsia="Times New Roman" w:cstheme="minorHAnsi"/>
                  <w:sz w:val="24"/>
                  <w:szCs w:val="24"/>
                  <w:rPrChange w:id="17746"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747" w:author="DuyNgo" w:date="2012-08-10T07:43:00Z"/>
                <w:rFonts w:eastAsia="Times New Roman" w:cstheme="minorHAnsi"/>
                <w:sz w:val="24"/>
                <w:szCs w:val="24"/>
                <w:rPrChange w:id="17748" w:author="DuyNgo" w:date="2012-08-10T08:15:00Z">
                  <w:rPr>
                    <w:ins w:id="17749" w:author="DuyNgo" w:date="2012-08-10T07:43:00Z"/>
                    <w:rFonts w:ascii="Times New Roman" w:eastAsia="Times New Roman" w:hAnsi="Times New Roman" w:cs="Tahoma"/>
                    <w:color w:val="000000"/>
                    <w:sz w:val="24"/>
                    <w:szCs w:val="20"/>
                  </w:rPr>
                </w:rPrChange>
              </w:rPr>
            </w:pPr>
            <w:proofErr w:type="spellStart"/>
            <w:ins w:id="17750" w:author="DuyNgo" w:date="2012-08-10T07:43:00Z">
              <w:r w:rsidRPr="00303364">
                <w:rPr>
                  <w:rFonts w:eastAsia="Times New Roman" w:cstheme="minorHAnsi"/>
                  <w:sz w:val="24"/>
                  <w:szCs w:val="24"/>
                  <w:rPrChange w:id="17751" w:author="DuyNgo" w:date="2012-08-10T08:15:00Z">
                    <w:rPr>
                      <w:rFonts w:ascii="Times New Roman" w:eastAsia="Times New Roman" w:hAnsi="Times New Roman" w:cstheme="majorBidi"/>
                      <w:b/>
                      <w:bCs/>
                      <w:color w:val="4F81BD" w:themeColor="accent1"/>
                      <w:sz w:val="24"/>
                      <w:szCs w:val="26"/>
                    </w:rPr>
                  </w:rPrChange>
                </w:rPr>
                <w:t>DefectManagement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752" w:author="DuyNgo" w:date="2012-08-10T07:43:00Z"/>
                <w:rFonts w:eastAsia="Times New Roman" w:cstheme="minorHAnsi"/>
                <w:sz w:val="24"/>
                <w:szCs w:val="24"/>
                <w:rPrChange w:id="17753" w:author="DuyNgo" w:date="2012-08-10T08:15:00Z">
                  <w:rPr>
                    <w:ins w:id="17754" w:author="DuyNgo" w:date="2012-08-10T07:43:00Z"/>
                    <w:rFonts w:ascii="Times New Roman" w:eastAsia="Times New Roman" w:hAnsi="Times New Roman" w:cs="Tahoma"/>
                    <w:color w:val="000000"/>
                    <w:sz w:val="24"/>
                    <w:szCs w:val="20"/>
                  </w:rPr>
                </w:rPrChange>
              </w:rPr>
            </w:pPr>
            <w:ins w:id="17755" w:author="DuyNgo" w:date="2012-08-10T07:43:00Z">
              <w:r w:rsidRPr="00303364">
                <w:rPr>
                  <w:rFonts w:eastAsia="Times New Roman" w:cstheme="minorHAnsi"/>
                  <w:sz w:val="24"/>
                  <w:szCs w:val="24"/>
                  <w:rPrChange w:id="17756"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757" w:author="DuyNgo" w:date="2012-08-10T07:43:00Z"/>
                <w:rFonts w:eastAsia="Times New Roman" w:cstheme="minorHAnsi"/>
                <w:sz w:val="24"/>
                <w:szCs w:val="24"/>
                <w:rPrChange w:id="17758" w:author="DuyNgo" w:date="2012-08-10T08:15:00Z">
                  <w:rPr>
                    <w:ins w:id="17759"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760" w:author="DuyNgo" w:date="2012-08-10T07:43:00Z"/>
                <w:rFonts w:eastAsia="Times New Roman" w:cstheme="minorHAnsi"/>
                <w:sz w:val="24"/>
                <w:szCs w:val="24"/>
                <w:rPrChange w:id="17761" w:author="DuyNgo" w:date="2012-08-10T08:15:00Z">
                  <w:rPr>
                    <w:ins w:id="1776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763" w:author="DuyNgo" w:date="2012-08-10T07:43:00Z"/>
                <w:rFonts w:eastAsia="Times New Roman" w:cstheme="minorHAnsi"/>
                <w:sz w:val="24"/>
                <w:szCs w:val="24"/>
                <w:rPrChange w:id="17764" w:author="DuyNgo" w:date="2012-08-10T08:15:00Z">
                  <w:rPr>
                    <w:ins w:id="1776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766" w:author="DuyNgo" w:date="2012-08-10T07:43:00Z"/>
                <w:rFonts w:eastAsia="Times New Roman" w:cstheme="minorHAnsi"/>
                <w:sz w:val="24"/>
                <w:szCs w:val="24"/>
                <w:rPrChange w:id="17767" w:author="DuyNgo" w:date="2012-08-10T08:15:00Z">
                  <w:rPr>
                    <w:ins w:id="1776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769" w:author="DuyNgo" w:date="2012-08-10T07:43:00Z"/>
                <w:rFonts w:eastAsia="Times New Roman" w:cstheme="minorHAnsi"/>
                <w:sz w:val="24"/>
                <w:szCs w:val="24"/>
                <w:rPrChange w:id="17770" w:author="DuyNgo" w:date="2012-08-10T08:15:00Z">
                  <w:rPr>
                    <w:ins w:id="17771" w:author="DuyNgo" w:date="2012-08-10T07:43:00Z"/>
                    <w:rFonts w:ascii="Times New Roman" w:eastAsia="Times New Roman" w:hAnsi="Times New Roman" w:cs="Tahoma"/>
                    <w:color w:val="000000"/>
                    <w:sz w:val="24"/>
                    <w:szCs w:val="20"/>
                  </w:rPr>
                </w:rPrChange>
              </w:rPr>
            </w:pPr>
            <w:ins w:id="17772" w:author="DuyNgo" w:date="2012-08-10T07:43:00Z">
              <w:r w:rsidRPr="00303364">
                <w:rPr>
                  <w:rFonts w:eastAsia="Times New Roman" w:cstheme="minorHAnsi"/>
                  <w:sz w:val="24"/>
                  <w:szCs w:val="24"/>
                  <w:rPrChange w:id="17773" w:author="DuyNgo" w:date="2012-08-10T08:15:00Z">
                    <w:rPr>
                      <w:rFonts w:ascii="Times New Roman" w:eastAsia="Times New Roman" w:hAnsi="Times New Roman" w:cstheme="majorBidi"/>
                      <w:b/>
                      <w:bCs/>
                      <w:color w:val="4F81BD" w:themeColor="accent1"/>
                      <w:sz w:val="24"/>
                      <w:szCs w:val="26"/>
                    </w:rPr>
                  </w:rPrChange>
                </w:rPr>
                <w:t>Usage of defect management</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7774" w:author="DuyNgo" w:date="2012-08-10T07:43:00Z"/>
                <w:rFonts w:eastAsia="Times New Roman" w:cstheme="minorHAnsi"/>
                <w:sz w:val="24"/>
                <w:szCs w:val="24"/>
                <w:rPrChange w:id="17775" w:author="DuyNgo" w:date="2012-08-10T08:15:00Z">
                  <w:rPr>
                    <w:ins w:id="17776" w:author="DuyNgo" w:date="2012-08-10T07:43:00Z"/>
                    <w:rFonts w:ascii="Times New Roman" w:eastAsia="Times New Roman" w:hAnsi="Times New Roman" w:cs="Tahoma"/>
                    <w:color w:val="000000"/>
                    <w:sz w:val="24"/>
                    <w:szCs w:val="20"/>
                  </w:rPr>
                </w:rPrChange>
              </w:rPr>
            </w:pPr>
            <w:ins w:id="17777" w:author="DuyNgo" w:date="2012-08-10T07:43:00Z">
              <w:r w:rsidRPr="00303364">
                <w:rPr>
                  <w:rFonts w:eastAsia="Times New Roman" w:cstheme="minorHAnsi"/>
                  <w:sz w:val="24"/>
                  <w:szCs w:val="24"/>
                  <w:rPrChange w:id="17778"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7779" w:author="DuyNgo" w:date="2012-08-10T07:43:00Z"/>
                <w:rFonts w:eastAsia="Times New Roman" w:cstheme="minorHAnsi"/>
                <w:sz w:val="24"/>
                <w:szCs w:val="24"/>
                <w:rPrChange w:id="17780" w:author="DuyNgo" w:date="2012-08-10T08:15:00Z">
                  <w:rPr>
                    <w:ins w:id="17781"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782" w:author="DuyNgo" w:date="2012-08-10T07:43:00Z"/>
                <w:rFonts w:eastAsia="Times New Roman" w:cstheme="minorHAnsi"/>
                <w:sz w:val="24"/>
                <w:szCs w:val="24"/>
                <w:rPrChange w:id="17783" w:author="DuyNgo" w:date="2012-08-10T08:15:00Z">
                  <w:rPr>
                    <w:ins w:id="1778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785" w:author="DuyNgo" w:date="2012-08-10T07:43:00Z"/>
                <w:rFonts w:eastAsia="Times New Roman" w:cstheme="minorHAnsi"/>
                <w:sz w:val="24"/>
                <w:szCs w:val="24"/>
                <w:rPrChange w:id="17786" w:author="DuyNgo" w:date="2012-08-10T08:15:00Z">
                  <w:rPr>
                    <w:ins w:id="1778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788" w:author="DuyNgo" w:date="2012-08-10T07:43:00Z"/>
                <w:rFonts w:eastAsia="Times New Roman" w:cstheme="minorHAnsi"/>
                <w:sz w:val="24"/>
                <w:szCs w:val="24"/>
                <w:rPrChange w:id="17789" w:author="DuyNgo" w:date="2012-08-10T08:15:00Z">
                  <w:rPr>
                    <w:ins w:id="17790" w:author="DuyNgo" w:date="2012-08-10T07:43:00Z"/>
                    <w:rFonts w:ascii="Times New Roman" w:eastAsia="Times New Roman" w:hAnsi="Times New Roman"/>
                    <w:sz w:val="24"/>
                  </w:rPr>
                </w:rPrChange>
              </w:rPr>
            </w:pPr>
          </w:p>
        </w:tc>
      </w:tr>
      <w:tr w:rsidR="00771246" w:rsidRPr="00303364" w:rsidTr="00227BA2">
        <w:trPr>
          <w:trHeight w:val="255"/>
          <w:ins w:id="1779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7792" w:author="DuyNgo" w:date="2012-08-10T07:43:00Z"/>
                <w:rFonts w:eastAsia="Times New Roman" w:cstheme="minorHAnsi"/>
                <w:sz w:val="24"/>
                <w:szCs w:val="24"/>
                <w:rPrChange w:id="17793" w:author="DuyNgo" w:date="2012-08-10T08:15:00Z">
                  <w:rPr>
                    <w:ins w:id="17794" w:author="DuyNgo" w:date="2012-08-10T07:43:00Z"/>
                    <w:rFonts w:ascii="Times New Roman" w:eastAsia="Times New Roman" w:hAnsi="Times New Roman"/>
                    <w:sz w:val="24"/>
                  </w:rPr>
                </w:rPrChange>
              </w:rPr>
            </w:pPr>
            <w:ins w:id="17795" w:author="DuyNgo" w:date="2012-08-10T07:43:00Z">
              <w:r w:rsidRPr="00303364">
                <w:rPr>
                  <w:rFonts w:eastAsia="Times New Roman" w:cstheme="minorHAnsi"/>
                  <w:sz w:val="24"/>
                  <w:szCs w:val="24"/>
                  <w:rPrChange w:id="17796"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797" w:author="DuyNgo" w:date="2012-08-10T07:43:00Z"/>
                <w:rFonts w:eastAsia="Times New Roman" w:cstheme="minorHAnsi"/>
                <w:sz w:val="24"/>
                <w:szCs w:val="24"/>
                <w:rPrChange w:id="17798" w:author="DuyNgo" w:date="2012-08-10T08:15:00Z">
                  <w:rPr>
                    <w:ins w:id="17799" w:author="DuyNgo" w:date="2012-08-10T07:43:00Z"/>
                    <w:rFonts w:ascii="Times New Roman" w:eastAsia="Times New Roman" w:hAnsi="Times New Roman" w:cs="Tahoma"/>
                    <w:color w:val="000000"/>
                    <w:sz w:val="24"/>
                    <w:szCs w:val="20"/>
                  </w:rPr>
                </w:rPrChange>
              </w:rPr>
            </w:pPr>
            <w:ins w:id="17800" w:author="DuyNgo" w:date="2012-08-10T07:43:00Z">
              <w:r w:rsidRPr="00303364">
                <w:rPr>
                  <w:rFonts w:eastAsia="Times New Roman" w:cstheme="minorHAnsi"/>
                  <w:sz w:val="24"/>
                  <w:szCs w:val="24"/>
                  <w:rPrChange w:id="17801" w:author="DuyNgo" w:date="2012-08-10T08:15:00Z">
                    <w:rPr>
                      <w:rFonts w:ascii="Times New Roman" w:eastAsia="Times New Roman" w:hAnsi="Times New Roman" w:cstheme="majorBidi"/>
                      <w:b/>
                      <w:bCs/>
                      <w:color w:val="4F81BD" w:themeColor="accent1"/>
                      <w:sz w:val="24"/>
                      <w:szCs w:val="26"/>
                    </w:rPr>
                  </w:rPrChange>
                </w:rPr>
                <w:t>Report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802" w:author="DuyNgo" w:date="2012-08-10T07:43:00Z"/>
                <w:rFonts w:eastAsia="Times New Roman" w:cstheme="minorHAnsi"/>
                <w:sz w:val="24"/>
                <w:szCs w:val="24"/>
                <w:rPrChange w:id="17803" w:author="DuyNgo" w:date="2012-08-10T08:15:00Z">
                  <w:rPr>
                    <w:ins w:id="17804" w:author="DuyNgo" w:date="2012-08-10T07:43:00Z"/>
                    <w:rFonts w:ascii="Times New Roman" w:eastAsia="Times New Roman" w:hAnsi="Times New Roman" w:cs="Tahoma"/>
                    <w:color w:val="000000"/>
                    <w:sz w:val="24"/>
                    <w:szCs w:val="20"/>
                  </w:rPr>
                </w:rPrChange>
              </w:rPr>
            </w:pPr>
            <w:ins w:id="17805" w:author="DuyNgo" w:date="2012-08-10T07:43:00Z">
              <w:r w:rsidRPr="00303364">
                <w:rPr>
                  <w:rFonts w:eastAsia="Times New Roman" w:cstheme="minorHAnsi"/>
                  <w:sz w:val="24"/>
                  <w:szCs w:val="24"/>
                  <w:rPrChange w:id="17806"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807" w:author="DuyNgo" w:date="2012-08-10T07:43:00Z"/>
                <w:rFonts w:eastAsia="Times New Roman" w:cstheme="minorHAnsi"/>
                <w:sz w:val="24"/>
                <w:szCs w:val="24"/>
                <w:rPrChange w:id="17808" w:author="DuyNgo" w:date="2012-08-10T08:15:00Z">
                  <w:rPr>
                    <w:ins w:id="17809"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810" w:author="DuyNgo" w:date="2012-08-10T07:43:00Z"/>
                <w:rFonts w:eastAsia="Times New Roman" w:cstheme="minorHAnsi"/>
                <w:sz w:val="24"/>
                <w:szCs w:val="24"/>
                <w:rPrChange w:id="17811" w:author="DuyNgo" w:date="2012-08-10T08:15:00Z">
                  <w:rPr>
                    <w:ins w:id="1781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813" w:author="DuyNgo" w:date="2012-08-10T07:43:00Z"/>
                <w:rFonts w:eastAsia="Times New Roman" w:cstheme="minorHAnsi"/>
                <w:sz w:val="24"/>
                <w:szCs w:val="24"/>
                <w:rPrChange w:id="17814" w:author="DuyNgo" w:date="2012-08-10T08:15:00Z">
                  <w:rPr>
                    <w:ins w:id="1781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816" w:author="DuyNgo" w:date="2012-08-10T07:43:00Z"/>
                <w:rFonts w:eastAsia="Times New Roman" w:cstheme="minorHAnsi"/>
                <w:sz w:val="24"/>
                <w:szCs w:val="24"/>
                <w:rPrChange w:id="17817" w:author="DuyNgo" w:date="2012-08-10T08:15:00Z">
                  <w:rPr>
                    <w:ins w:id="1781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819" w:author="DuyNgo" w:date="2012-08-10T07:43:00Z"/>
                <w:rFonts w:eastAsia="Times New Roman" w:cstheme="minorHAnsi"/>
                <w:sz w:val="24"/>
                <w:szCs w:val="24"/>
                <w:rPrChange w:id="17820" w:author="DuyNgo" w:date="2012-08-10T08:15:00Z">
                  <w:rPr>
                    <w:ins w:id="17821" w:author="DuyNgo" w:date="2012-08-10T07:43:00Z"/>
                    <w:rFonts w:ascii="Times New Roman" w:eastAsia="Times New Roman" w:hAnsi="Times New Roman" w:cs="Tahoma"/>
                    <w:color w:val="000000"/>
                    <w:sz w:val="24"/>
                    <w:szCs w:val="20"/>
                  </w:rPr>
                </w:rPrChange>
              </w:rPr>
            </w:pPr>
            <w:ins w:id="17822" w:author="DuyNgo" w:date="2012-08-10T07:43:00Z">
              <w:r w:rsidRPr="00303364">
                <w:rPr>
                  <w:rFonts w:eastAsia="Times New Roman" w:cstheme="minorHAnsi"/>
                  <w:sz w:val="24"/>
                  <w:szCs w:val="24"/>
                  <w:rPrChange w:id="17823" w:author="DuyNgo" w:date="2012-08-10T08:15:00Z">
                    <w:rPr>
                      <w:rFonts w:ascii="Times New Roman" w:eastAsia="Times New Roman" w:hAnsi="Times New Roman" w:cstheme="majorBidi"/>
                      <w:b/>
                      <w:bCs/>
                      <w:color w:val="4F81BD" w:themeColor="accent1"/>
                      <w:sz w:val="24"/>
                      <w:szCs w:val="26"/>
                    </w:rPr>
                  </w:rPrChange>
                </w:rPr>
                <w:t>Usage of report</w:t>
              </w:r>
            </w:ins>
          </w:p>
        </w:tc>
        <w:tc>
          <w:tcPr>
            <w:tcW w:w="4302" w:type="dxa"/>
            <w:vAlign w:val="bottom"/>
          </w:tcPr>
          <w:p w:rsidR="00771246" w:rsidRPr="00303364" w:rsidRDefault="00771246" w:rsidP="00227BA2">
            <w:pPr>
              <w:spacing w:line="240" w:lineRule="auto"/>
              <w:jc w:val="right"/>
              <w:rPr>
                <w:ins w:id="17824" w:author="DuyNgo" w:date="2012-08-10T07:43:00Z"/>
                <w:rFonts w:eastAsia="Times New Roman" w:cstheme="minorHAnsi"/>
                <w:sz w:val="24"/>
                <w:szCs w:val="24"/>
                <w:rPrChange w:id="17825" w:author="DuyNgo" w:date="2012-08-10T08:15:00Z">
                  <w:rPr>
                    <w:ins w:id="17826"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827" w:author="DuyNgo" w:date="2012-08-10T07:43:00Z"/>
                <w:rFonts w:eastAsia="Times New Roman" w:cstheme="minorHAnsi"/>
                <w:sz w:val="24"/>
                <w:szCs w:val="24"/>
                <w:rPrChange w:id="17828" w:author="DuyNgo" w:date="2012-08-10T08:15:00Z">
                  <w:rPr>
                    <w:ins w:id="17829"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830" w:author="DuyNgo" w:date="2012-08-10T07:43:00Z"/>
                <w:rFonts w:eastAsia="Times New Roman" w:cstheme="minorHAnsi"/>
                <w:sz w:val="24"/>
                <w:szCs w:val="24"/>
                <w:rPrChange w:id="17831" w:author="DuyNgo" w:date="2012-08-10T08:15:00Z">
                  <w:rPr>
                    <w:ins w:id="1783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833" w:author="DuyNgo" w:date="2012-08-10T07:43:00Z"/>
                <w:rFonts w:eastAsia="Times New Roman" w:cstheme="minorHAnsi"/>
                <w:sz w:val="24"/>
                <w:szCs w:val="24"/>
                <w:rPrChange w:id="17834" w:author="DuyNgo" w:date="2012-08-10T08:15:00Z">
                  <w:rPr>
                    <w:ins w:id="1783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836" w:author="DuyNgo" w:date="2012-08-10T07:43:00Z"/>
                <w:rFonts w:eastAsia="Times New Roman" w:cstheme="minorHAnsi"/>
                <w:sz w:val="24"/>
                <w:szCs w:val="24"/>
                <w:rPrChange w:id="17837" w:author="DuyNgo" w:date="2012-08-10T08:15:00Z">
                  <w:rPr>
                    <w:ins w:id="17838" w:author="DuyNgo" w:date="2012-08-10T07:43:00Z"/>
                    <w:rFonts w:ascii="Times New Roman" w:eastAsia="Times New Roman" w:hAnsi="Times New Roman"/>
                    <w:sz w:val="24"/>
                  </w:rPr>
                </w:rPrChange>
              </w:rPr>
            </w:pPr>
          </w:p>
        </w:tc>
      </w:tr>
      <w:tr w:rsidR="00771246" w:rsidRPr="00303364" w:rsidTr="00227BA2">
        <w:trPr>
          <w:trHeight w:val="255"/>
          <w:ins w:id="1783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840" w:author="DuyNgo" w:date="2012-08-10T07:43:00Z"/>
                <w:rFonts w:eastAsia="Times New Roman" w:cstheme="minorHAnsi"/>
                <w:sz w:val="24"/>
                <w:szCs w:val="24"/>
                <w:rPrChange w:id="17841" w:author="DuyNgo" w:date="2012-08-10T08:15:00Z">
                  <w:rPr>
                    <w:ins w:id="17842" w:author="DuyNgo" w:date="2012-08-10T07:43:00Z"/>
                    <w:rFonts w:ascii="Times New Roman" w:eastAsia="Times New Roman" w:hAnsi="Times New Roman" w:cs="Tahoma"/>
                    <w:color w:val="000000"/>
                    <w:sz w:val="24"/>
                    <w:szCs w:val="20"/>
                  </w:rPr>
                </w:rPrChange>
              </w:rPr>
            </w:pPr>
            <w:ins w:id="17843" w:author="DuyNgo" w:date="2012-08-10T07:43:00Z">
              <w:r w:rsidRPr="00303364">
                <w:rPr>
                  <w:rFonts w:eastAsia="Times New Roman" w:cstheme="minorHAnsi"/>
                  <w:sz w:val="24"/>
                  <w:szCs w:val="24"/>
                  <w:rPrChange w:id="17844"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845" w:author="DuyNgo" w:date="2012-08-10T07:43:00Z"/>
                <w:rFonts w:eastAsia="Times New Roman" w:cstheme="minorHAnsi"/>
                <w:sz w:val="24"/>
                <w:szCs w:val="24"/>
                <w:rPrChange w:id="17846" w:author="DuyNgo" w:date="2012-08-10T08:15:00Z">
                  <w:rPr>
                    <w:ins w:id="17847" w:author="DuyNgo" w:date="2012-08-10T07:43:00Z"/>
                    <w:rFonts w:ascii="Times New Roman" w:eastAsia="Times New Roman" w:hAnsi="Times New Roman" w:cs="Tahoma"/>
                    <w:color w:val="000000"/>
                    <w:sz w:val="24"/>
                    <w:szCs w:val="20"/>
                  </w:rPr>
                </w:rPrChange>
              </w:rPr>
            </w:pPr>
            <w:proofErr w:type="spellStart"/>
            <w:ins w:id="17848" w:author="DuyNgo" w:date="2012-08-10T07:43:00Z">
              <w:r w:rsidRPr="00303364">
                <w:rPr>
                  <w:rFonts w:eastAsia="Times New Roman" w:cstheme="minorHAnsi"/>
                  <w:sz w:val="24"/>
                  <w:szCs w:val="24"/>
                  <w:rPrChange w:id="17849" w:author="DuyNgo" w:date="2012-08-10T08:15:00Z">
                    <w:rPr>
                      <w:rFonts w:ascii="Times New Roman" w:eastAsia="Times New Roman" w:hAnsi="Times New Roman" w:cstheme="majorBidi"/>
                      <w:b/>
                      <w:bCs/>
                      <w:color w:val="4F81BD" w:themeColor="accent1"/>
                      <w:sz w:val="24"/>
                      <w:szCs w:val="26"/>
                    </w:rPr>
                  </w:rPrChange>
                </w:rPr>
                <w:t>RequirementManagement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850" w:author="DuyNgo" w:date="2012-08-10T07:43:00Z"/>
                <w:rFonts w:eastAsia="Times New Roman" w:cstheme="minorHAnsi"/>
                <w:sz w:val="24"/>
                <w:szCs w:val="24"/>
                <w:rPrChange w:id="17851" w:author="DuyNgo" w:date="2012-08-10T08:15:00Z">
                  <w:rPr>
                    <w:ins w:id="17852" w:author="DuyNgo" w:date="2012-08-10T07:43:00Z"/>
                    <w:rFonts w:ascii="Times New Roman" w:eastAsia="Times New Roman" w:hAnsi="Times New Roman" w:cs="Tahoma"/>
                    <w:color w:val="000000"/>
                    <w:sz w:val="24"/>
                    <w:szCs w:val="20"/>
                  </w:rPr>
                </w:rPrChange>
              </w:rPr>
            </w:pPr>
            <w:ins w:id="17853" w:author="DuyNgo" w:date="2012-08-10T07:43:00Z">
              <w:r w:rsidRPr="00303364">
                <w:rPr>
                  <w:rFonts w:eastAsia="Times New Roman" w:cstheme="minorHAnsi"/>
                  <w:sz w:val="24"/>
                  <w:szCs w:val="24"/>
                  <w:rPrChange w:id="17854"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855" w:author="DuyNgo" w:date="2012-08-10T07:43:00Z"/>
                <w:rFonts w:eastAsia="Times New Roman" w:cstheme="minorHAnsi"/>
                <w:sz w:val="24"/>
                <w:szCs w:val="24"/>
                <w:rPrChange w:id="17856" w:author="DuyNgo" w:date="2012-08-10T08:15:00Z">
                  <w:rPr>
                    <w:ins w:id="17857"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858" w:author="DuyNgo" w:date="2012-08-10T07:43:00Z"/>
                <w:rFonts w:eastAsia="Times New Roman" w:cstheme="minorHAnsi"/>
                <w:sz w:val="24"/>
                <w:szCs w:val="24"/>
                <w:rPrChange w:id="17859" w:author="DuyNgo" w:date="2012-08-10T08:15:00Z">
                  <w:rPr>
                    <w:ins w:id="1786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861" w:author="DuyNgo" w:date="2012-08-10T07:43:00Z"/>
                <w:rFonts w:eastAsia="Times New Roman" w:cstheme="minorHAnsi"/>
                <w:sz w:val="24"/>
                <w:szCs w:val="24"/>
                <w:rPrChange w:id="17862" w:author="DuyNgo" w:date="2012-08-10T08:15:00Z">
                  <w:rPr>
                    <w:ins w:id="1786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864" w:author="DuyNgo" w:date="2012-08-10T07:43:00Z"/>
                <w:rFonts w:eastAsia="Times New Roman" w:cstheme="minorHAnsi"/>
                <w:sz w:val="24"/>
                <w:szCs w:val="24"/>
                <w:rPrChange w:id="17865" w:author="DuyNgo" w:date="2012-08-10T08:15:00Z">
                  <w:rPr>
                    <w:ins w:id="1786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867" w:author="DuyNgo" w:date="2012-08-10T07:43:00Z"/>
                <w:rFonts w:eastAsia="Times New Roman" w:cstheme="minorHAnsi"/>
                <w:b/>
                <w:sz w:val="24"/>
                <w:szCs w:val="24"/>
                <w:rPrChange w:id="17868" w:author="DuyNgo" w:date="2012-08-10T08:15:00Z">
                  <w:rPr>
                    <w:ins w:id="17869" w:author="DuyNgo" w:date="2012-08-10T07:43:00Z"/>
                    <w:rFonts w:ascii="Times New Roman" w:eastAsia="Times New Roman" w:hAnsi="Times New Roman" w:cs="Tahoma"/>
                    <w:b/>
                    <w:color w:val="000000"/>
                    <w:sz w:val="24"/>
                    <w:szCs w:val="20"/>
                  </w:rPr>
                </w:rPrChange>
              </w:rPr>
            </w:pPr>
            <w:ins w:id="17870" w:author="DuyNgo" w:date="2012-08-10T07:43:00Z">
              <w:r w:rsidRPr="00303364">
                <w:rPr>
                  <w:rFonts w:eastAsia="Times New Roman" w:cstheme="minorHAnsi"/>
                  <w:sz w:val="24"/>
                  <w:szCs w:val="24"/>
                  <w:rPrChange w:id="17871" w:author="DuyNgo" w:date="2012-08-10T08:15:00Z">
                    <w:rPr>
                      <w:rFonts w:ascii="Times New Roman" w:eastAsia="Times New Roman" w:hAnsi="Times New Roman" w:cstheme="majorBidi"/>
                      <w:b/>
                      <w:bCs/>
                      <w:color w:val="4F81BD" w:themeColor="accent1"/>
                      <w:sz w:val="24"/>
                      <w:szCs w:val="26"/>
                    </w:rPr>
                  </w:rPrChange>
                </w:rPr>
                <w:t>Usage of requirement management</w:t>
              </w:r>
            </w:ins>
          </w:p>
        </w:tc>
        <w:tc>
          <w:tcPr>
            <w:tcW w:w="4302" w:type="dxa"/>
            <w:vAlign w:val="bottom"/>
          </w:tcPr>
          <w:p w:rsidR="00771246" w:rsidRPr="00303364" w:rsidRDefault="00771246" w:rsidP="00227BA2">
            <w:pPr>
              <w:spacing w:line="240" w:lineRule="auto"/>
              <w:jc w:val="right"/>
              <w:rPr>
                <w:ins w:id="17872" w:author="DuyNgo" w:date="2012-08-10T07:43:00Z"/>
                <w:rFonts w:eastAsia="Times New Roman" w:cstheme="minorHAnsi"/>
                <w:sz w:val="24"/>
                <w:szCs w:val="24"/>
                <w:rPrChange w:id="17873" w:author="DuyNgo" w:date="2012-08-10T08:15:00Z">
                  <w:rPr>
                    <w:ins w:id="17874"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875" w:author="DuyNgo" w:date="2012-08-10T07:43:00Z"/>
                <w:rFonts w:eastAsia="Times New Roman" w:cstheme="minorHAnsi"/>
                <w:sz w:val="24"/>
                <w:szCs w:val="24"/>
                <w:rPrChange w:id="17876" w:author="DuyNgo" w:date="2012-08-10T08:15:00Z">
                  <w:rPr>
                    <w:ins w:id="17877"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878" w:author="DuyNgo" w:date="2012-08-10T07:43:00Z"/>
                <w:rFonts w:eastAsia="Times New Roman" w:cstheme="minorHAnsi"/>
                <w:sz w:val="24"/>
                <w:szCs w:val="24"/>
                <w:rPrChange w:id="17879" w:author="DuyNgo" w:date="2012-08-10T08:15:00Z">
                  <w:rPr>
                    <w:ins w:id="1788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881" w:author="DuyNgo" w:date="2012-08-10T07:43:00Z"/>
                <w:rFonts w:eastAsia="Times New Roman" w:cstheme="minorHAnsi"/>
                <w:sz w:val="24"/>
                <w:szCs w:val="24"/>
                <w:rPrChange w:id="17882" w:author="DuyNgo" w:date="2012-08-10T08:15:00Z">
                  <w:rPr>
                    <w:ins w:id="1788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884" w:author="DuyNgo" w:date="2012-08-10T07:43:00Z"/>
                <w:rFonts w:eastAsia="Times New Roman" w:cstheme="minorHAnsi"/>
                <w:sz w:val="24"/>
                <w:szCs w:val="24"/>
                <w:rPrChange w:id="17885" w:author="DuyNgo" w:date="2012-08-10T08:15:00Z">
                  <w:rPr>
                    <w:ins w:id="17886" w:author="DuyNgo" w:date="2012-08-10T07:43:00Z"/>
                    <w:rFonts w:ascii="Times New Roman" w:eastAsia="Times New Roman" w:hAnsi="Times New Roman"/>
                    <w:sz w:val="24"/>
                  </w:rPr>
                </w:rPrChange>
              </w:rPr>
            </w:pPr>
          </w:p>
        </w:tc>
      </w:tr>
      <w:tr w:rsidR="00771246" w:rsidRPr="00303364" w:rsidTr="00227BA2">
        <w:trPr>
          <w:trHeight w:val="287"/>
          <w:ins w:id="1788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888" w:author="DuyNgo" w:date="2012-08-10T07:43:00Z"/>
                <w:rFonts w:eastAsia="Times New Roman" w:cstheme="minorHAnsi"/>
                <w:sz w:val="24"/>
                <w:szCs w:val="24"/>
                <w:rPrChange w:id="17889" w:author="DuyNgo" w:date="2012-08-10T08:15:00Z">
                  <w:rPr>
                    <w:ins w:id="17890" w:author="DuyNgo" w:date="2012-08-10T07:43:00Z"/>
                    <w:rFonts w:ascii="Times New Roman" w:eastAsia="Times New Roman" w:hAnsi="Times New Roman" w:cs="Tahoma"/>
                    <w:color w:val="000000"/>
                    <w:sz w:val="24"/>
                    <w:szCs w:val="20"/>
                  </w:rPr>
                </w:rPrChange>
              </w:rPr>
            </w:pPr>
            <w:ins w:id="17891" w:author="DuyNgo" w:date="2012-08-10T07:43:00Z">
              <w:r w:rsidRPr="00303364">
                <w:rPr>
                  <w:rFonts w:eastAsia="Times New Roman" w:cstheme="minorHAnsi"/>
                  <w:sz w:val="24"/>
                  <w:szCs w:val="24"/>
                  <w:rPrChange w:id="17892"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893" w:author="DuyNgo" w:date="2012-08-10T07:43:00Z"/>
                <w:rFonts w:eastAsia="Times New Roman" w:cstheme="minorHAnsi"/>
                <w:sz w:val="24"/>
                <w:szCs w:val="24"/>
                <w:rPrChange w:id="17894" w:author="DuyNgo" w:date="2012-08-10T08:15:00Z">
                  <w:rPr>
                    <w:ins w:id="17895" w:author="DuyNgo" w:date="2012-08-10T07:43:00Z"/>
                    <w:rFonts w:ascii="Times New Roman" w:eastAsia="Times New Roman" w:hAnsi="Times New Roman" w:cs="Tahoma"/>
                    <w:color w:val="000000"/>
                    <w:sz w:val="24"/>
                    <w:szCs w:val="20"/>
                  </w:rPr>
                </w:rPrChange>
              </w:rPr>
            </w:pPr>
            <w:proofErr w:type="spellStart"/>
            <w:ins w:id="17896" w:author="DuyNgo" w:date="2012-08-10T07:43:00Z">
              <w:r w:rsidRPr="00303364">
                <w:rPr>
                  <w:rFonts w:eastAsia="Times New Roman" w:cstheme="minorHAnsi"/>
                  <w:sz w:val="24"/>
                  <w:szCs w:val="24"/>
                  <w:rPrChange w:id="17897" w:author="DuyNgo" w:date="2012-08-10T08:15:00Z">
                    <w:rPr>
                      <w:rFonts w:ascii="Times New Roman" w:eastAsia="Times New Roman" w:hAnsi="Times New Roman" w:cstheme="majorBidi"/>
                      <w:b/>
                      <w:bCs/>
                      <w:color w:val="4F81BD" w:themeColor="accent1"/>
                      <w:sz w:val="24"/>
                      <w:szCs w:val="26"/>
                    </w:rPr>
                  </w:rPrChange>
                </w:rPr>
                <w:t>RiskIssueManagement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898" w:author="DuyNgo" w:date="2012-08-10T07:43:00Z"/>
                <w:rFonts w:eastAsia="Times New Roman" w:cstheme="minorHAnsi"/>
                <w:sz w:val="24"/>
                <w:szCs w:val="24"/>
                <w:rPrChange w:id="17899" w:author="DuyNgo" w:date="2012-08-10T08:15:00Z">
                  <w:rPr>
                    <w:ins w:id="17900" w:author="DuyNgo" w:date="2012-08-10T07:43:00Z"/>
                    <w:rFonts w:ascii="Times New Roman" w:eastAsia="Times New Roman" w:hAnsi="Times New Roman" w:cs="Tahoma"/>
                    <w:color w:val="000000"/>
                    <w:sz w:val="24"/>
                    <w:szCs w:val="20"/>
                  </w:rPr>
                </w:rPrChange>
              </w:rPr>
            </w:pPr>
            <w:ins w:id="17901" w:author="DuyNgo" w:date="2012-08-10T07:43:00Z">
              <w:r w:rsidRPr="00303364">
                <w:rPr>
                  <w:rFonts w:eastAsia="Times New Roman" w:cstheme="minorHAnsi"/>
                  <w:sz w:val="24"/>
                  <w:szCs w:val="24"/>
                  <w:rPrChange w:id="17902"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903" w:author="DuyNgo" w:date="2012-08-10T07:43:00Z"/>
                <w:rFonts w:eastAsia="Times New Roman" w:cstheme="minorHAnsi"/>
                <w:sz w:val="24"/>
                <w:szCs w:val="24"/>
                <w:rPrChange w:id="17904" w:author="DuyNgo" w:date="2012-08-10T08:15:00Z">
                  <w:rPr>
                    <w:ins w:id="17905"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906" w:author="DuyNgo" w:date="2012-08-10T07:43:00Z"/>
                <w:rFonts w:eastAsia="Times New Roman" w:cstheme="minorHAnsi"/>
                <w:sz w:val="24"/>
                <w:szCs w:val="24"/>
                <w:rPrChange w:id="17907" w:author="DuyNgo" w:date="2012-08-10T08:15:00Z">
                  <w:rPr>
                    <w:ins w:id="1790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909" w:author="DuyNgo" w:date="2012-08-10T07:43:00Z"/>
                <w:rFonts w:eastAsia="Times New Roman" w:cstheme="minorHAnsi"/>
                <w:sz w:val="24"/>
                <w:szCs w:val="24"/>
                <w:rPrChange w:id="17910" w:author="DuyNgo" w:date="2012-08-10T08:15:00Z">
                  <w:rPr>
                    <w:ins w:id="1791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912" w:author="DuyNgo" w:date="2012-08-10T07:43:00Z"/>
                <w:rFonts w:eastAsia="Times New Roman" w:cstheme="minorHAnsi"/>
                <w:sz w:val="24"/>
                <w:szCs w:val="24"/>
                <w:rPrChange w:id="17913" w:author="DuyNgo" w:date="2012-08-10T08:15:00Z">
                  <w:rPr>
                    <w:ins w:id="1791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915" w:author="DuyNgo" w:date="2012-08-10T07:43:00Z"/>
                <w:rFonts w:eastAsia="Times New Roman" w:cstheme="minorHAnsi"/>
                <w:sz w:val="24"/>
                <w:szCs w:val="24"/>
                <w:rPrChange w:id="17916" w:author="DuyNgo" w:date="2012-08-10T08:15:00Z">
                  <w:rPr>
                    <w:ins w:id="17917" w:author="DuyNgo" w:date="2012-08-10T07:43:00Z"/>
                    <w:rFonts w:ascii="Times New Roman" w:eastAsia="Times New Roman" w:hAnsi="Times New Roman" w:cs="Tahoma"/>
                    <w:color w:val="000000"/>
                    <w:sz w:val="24"/>
                    <w:szCs w:val="20"/>
                  </w:rPr>
                </w:rPrChange>
              </w:rPr>
            </w:pPr>
            <w:ins w:id="17918" w:author="DuyNgo" w:date="2012-08-10T07:43:00Z">
              <w:r w:rsidRPr="00303364">
                <w:rPr>
                  <w:rFonts w:eastAsia="Times New Roman" w:cstheme="minorHAnsi"/>
                  <w:sz w:val="24"/>
                  <w:szCs w:val="24"/>
                  <w:rPrChange w:id="17919" w:author="DuyNgo" w:date="2012-08-10T08:15:00Z">
                    <w:rPr>
                      <w:rFonts w:ascii="Times New Roman" w:eastAsia="Times New Roman" w:hAnsi="Times New Roman" w:cstheme="majorBidi"/>
                      <w:b/>
                      <w:bCs/>
                      <w:color w:val="4F81BD" w:themeColor="accent1"/>
                      <w:sz w:val="24"/>
                      <w:szCs w:val="26"/>
                    </w:rPr>
                  </w:rPrChange>
                </w:rPr>
                <w:t>Usage of risk issue management</w:t>
              </w:r>
            </w:ins>
          </w:p>
        </w:tc>
        <w:tc>
          <w:tcPr>
            <w:tcW w:w="4302" w:type="dxa"/>
            <w:vAlign w:val="bottom"/>
          </w:tcPr>
          <w:p w:rsidR="00771246" w:rsidRPr="00303364" w:rsidRDefault="00771246" w:rsidP="00227BA2">
            <w:pPr>
              <w:spacing w:line="240" w:lineRule="auto"/>
              <w:jc w:val="right"/>
              <w:rPr>
                <w:ins w:id="17920" w:author="DuyNgo" w:date="2012-08-10T07:43:00Z"/>
                <w:rFonts w:eastAsia="Times New Roman" w:cstheme="minorHAnsi"/>
                <w:sz w:val="24"/>
                <w:szCs w:val="24"/>
                <w:rPrChange w:id="17921" w:author="DuyNgo" w:date="2012-08-10T08:15:00Z">
                  <w:rPr>
                    <w:ins w:id="17922"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923" w:author="DuyNgo" w:date="2012-08-10T07:43:00Z"/>
                <w:rFonts w:eastAsia="Times New Roman" w:cstheme="minorHAnsi"/>
                <w:sz w:val="24"/>
                <w:szCs w:val="24"/>
                <w:rPrChange w:id="17924" w:author="DuyNgo" w:date="2012-08-10T08:15:00Z">
                  <w:rPr>
                    <w:ins w:id="17925"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926" w:author="DuyNgo" w:date="2012-08-10T07:43:00Z"/>
                <w:rFonts w:eastAsia="Times New Roman" w:cstheme="minorHAnsi"/>
                <w:sz w:val="24"/>
                <w:szCs w:val="24"/>
                <w:rPrChange w:id="17927" w:author="DuyNgo" w:date="2012-08-10T08:15:00Z">
                  <w:rPr>
                    <w:ins w:id="1792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929" w:author="DuyNgo" w:date="2012-08-10T07:43:00Z"/>
                <w:rFonts w:eastAsia="Times New Roman" w:cstheme="minorHAnsi"/>
                <w:sz w:val="24"/>
                <w:szCs w:val="24"/>
                <w:rPrChange w:id="17930" w:author="DuyNgo" w:date="2012-08-10T08:15:00Z">
                  <w:rPr>
                    <w:ins w:id="1793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932" w:author="DuyNgo" w:date="2012-08-10T07:43:00Z"/>
                <w:rFonts w:eastAsia="Times New Roman" w:cstheme="minorHAnsi"/>
                <w:sz w:val="24"/>
                <w:szCs w:val="24"/>
                <w:rPrChange w:id="17933" w:author="DuyNgo" w:date="2012-08-10T08:15:00Z">
                  <w:rPr>
                    <w:ins w:id="17934" w:author="DuyNgo" w:date="2012-08-10T07:43:00Z"/>
                    <w:rFonts w:ascii="Times New Roman" w:eastAsia="Times New Roman" w:hAnsi="Times New Roman"/>
                    <w:sz w:val="24"/>
                  </w:rPr>
                </w:rPrChange>
              </w:rPr>
            </w:pPr>
          </w:p>
        </w:tc>
      </w:tr>
      <w:tr w:rsidR="00771246" w:rsidRPr="00303364" w:rsidTr="00227BA2">
        <w:trPr>
          <w:trHeight w:val="255"/>
          <w:ins w:id="1793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936" w:author="DuyNgo" w:date="2012-08-10T07:43:00Z"/>
                <w:rFonts w:eastAsia="Times New Roman" w:cstheme="minorHAnsi"/>
                <w:sz w:val="24"/>
                <w:szCs w:val="24"/>
                <w:rPrChange w:id="17937" w:author="DuyNgo" w:date="2012-08-10T08:15:00Z">
                  <w:rPr>
                    <w:ins w:id="17938" w:author="DuyNgo" w:date="2012-08-10T07:43:00Z"/>
                    <w:rFonts w:ascii="Times New Roman" w:eastAsia="Times New Roman" w:hAnsi="Times New Roman" w:cs="Tahoma"/>
                    <w:color w:val="000000"/>
                    <w:sz w:val="24"/>
                    <w:szCs w:val="20"/>
                  </w:rPr>
                </w:rPrChange>
              </w:rPr>
            </w:pPr>
            <w:ins w:id="17939" w:author="DuyNgo" w:date="2012-08-10T07:43:00Z">
              <w:r w:rsidRPr="00303364">
                <w:rPr>
                  <w:rFonts w:eastAsia="Times New Roman" w:cstheme="minorHAnsi"/>
                  <w:sz w:val="24"/>
                  <w:szCs w:val="24"/>
                  <w:rPrChange w:id="17940"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941" w:author="DuyNgo" w:date="2012-08-10T07:43:00Z"/>
                <w:rFonts w:eastAsia="Times New Roman" w:cstheme="minorHAnsi"/>
                <w:sz w:val="24"/>
                <w:szCs w:val="24"/>
                <w:rPrChange w:id="17942" w:author="DuyNgo" w:date="2012-08-10T08:15:00Z">
                  <w:rPr>
                    <w:ins w:id="17943" w:author="DuyNgo" w:date="2012-08-10T07:43:00Z"/>
                    <w:rFonts w:ascii="Times New Roman" w:eastAsia="Times New Roman" w:hAnsi="Times New Roman" w:cs="Tahoma"/>
                    <w:color w:val="000000"/>
                    <w:sz w:val="24"/>
                    <w:szCs w:val="20"/>
                  </w:rPr>
                </w:rPrChange>
              </w:rPr>
            </w:pPr>
            <w:proofErr w:type="spellStart"/>
            <w:ins w:id="17944" w:author="DuyNgo" w:date="2012-08-10T07:43:00Z">
              <w:r w:rsidRPr="00303364">
                <w:rPr>
                  <w:rFonts w:eastAsia="Times New Roman" w:cstheme="minorHAnsi"/>
                  <w:sz w:val="24"/>
                  <w:szCs w:val="24"/>
                  <w:rPrChange w:id="17945" w:author="DuyNgo" w:date="2012-08-10T08:15:00Z">
                    <w:rPr>
                      <w:rFonts w:ascii="Times New Roman" w:eastAsia="Times New Roman" w:hAnsi="Times New Roman" w:cstheme="majorBidi"/>
                      <w:b/>
                      <w:bCs/>
                      <w:color w:val="4F81BD" w:themeColor="accent1"/>
                      <w:sz w:val="24"/>
                      <w:szCs w:val="26"/>
                    </w:rPr>
                  </w:rPrChange>
                </w:rPr>
                <w:t>ChangeRequestManagement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946" w:author="DuyNgo" w:date="2012-08-10T07:43:00Z"/>
                <w:rFonts w:eastAsia="Times New Roman" w:cstheme="minorHAnsi"/>
                <w:sz w:val="24"/>
                <w:szCs w:val="24"/>
                <w:rPrChange w:id="17947" w:author="DuyNgo" w:date="2012-08-10T08:15:00Z">
                  <w:rPr>
                    <w:ins w:id="17948" w:author="DuyNgo" w:date="2012-08-10T07:43:00Z"/>
                    <w:rFonts w:ascii="Times New Roman" w:eastAsia="Times New Roman" w:hAnsi="Times New Roman" w:cs="Tahoma"/>
                    <w:color w:val="000000"/>
                    <w:sz w:val="24"/>
                    <w:szCs w:val="20"/>
                  </w:rPr>
                </w:rPrChange>
              </w:rPr>
            </w:pPr>
            <w:ins w:id="17949" w:author="DuyNgo" w:date="2012-08-10T07:43:00Z">
              <w:r w:rsidRPr="00303364">
                <w:rPr>
                  <w:rFonts w:eastAsia="Times New Roman" w:cstheme="minorHAnsi"/>
                  <w:sz w:val="24"/>
                  <w:szCs w:val="24"/>
                  <w:rPrChange w:id="17950"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951" w:author="DuyNgo" w:date="2012-08-10T07:43:00Z"/>
                <w:rFonts w:eastAsia="Times New Roman" w:cstheme="minorHAnsi"/>
                <w:sz w:val="24"/>
                <w:szCs w:val="24"/>
                <w:rPrChange w:id="17952" w:author="DuyNgo" w:date="2012-08-10T08:15:00Z">
                  <w:rPr>
                    <w:ins w:id="17953"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954" w:author="DuyNgo" w:date="2012-08-10T07:43:00Z"/>
                <w:rFonts w:eastAsia="Times New Roman" w:cstheme="minorHAnsi"/>
                <w:sz w:val="24"/>
                <w:szCs w:val="24"/>
                <w:rPrChange w:id="17955" w:author="DuyNgo" w:date="2012-08-10T08:15:00Z">
                  <w:rPr>
                    <w:ins w:id="1795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957" w:author="DuyNgo" w:date="2012-08-10T07:43:00Z"/>
                <w:rFonts w:eastAsia="Times New Roman" w:cstheme="minorHAnsi"/>
                <w:sz w:val="24"/>
                <w:szCs w:val="24"/>
                <w:rPrChange w:id="17958" w:author="DuyNgo" w:date="2012-08-10T08:15:00Z">
                  <w:rPr>
                    <w:ins w:id="1795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960" w:author="DuyNgo" w:date="2012-08-10T07:43:00Z"/>
                <w:rFonts w:eastAsia="Times New Roman" w:cstheme="minorHAnsi"/>
                <w:sz w:val="24"/>
                <w:szCs w:val="24"/>
                <w:rPrChange w:id="17961" w:author="DuyNgo" w:date="2012-08-10T08:15:00Z">
                  <w:rPr>
                    <w:ins w:id="1796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963" w:author="DuyNgo" w:date="2012-08-10T07:43:00Z"/>
                <w:rFonts w:eastAsia="Times New Roman" w:cstheme="minorHAnsi"/>
                <w:sz w:val="24"/>
                <w:szCs w:val="24"/>
                <w:rPrChange w:id="17964" w:author="DuyNgo" w:date="2012-08-10T08:15:00Z">
                  <w:rPr>
                    <w:ins w:id="17965" w:author="DuyNgo" w:date="2012-08-10T07:43:00Z"/>
                    <w:rFonts w:ascii="Times New Roman" w:eastAsia="Times New Roman" w:hAnsi="Times New Roman" w:cs="Tahoma"/>
                    <w:color w:val="000000"/>
                    <w:sz w:val="24"/>
                    <w:szCs w:val="20"/>
                  </w:rPr>
                </w:rPrChange>
              </w:rPr>
            </w:pPr>
            <w:ins w:id="17966" w:author="DuyNgo" w:date="2012-08-10T07:43:00Z">
              <w:r w:rsidRPr="00303364">
                <w:rPr>
                  <w:rFonts w:eastAsia="Times New Roman" w:cstheme="minorHAnsi"/>
                  <w:sz w:val="24"/>
                  <w:szCs w:val="24"/>
                  <w:rPrChange w:id="17967" w:author="DuyNgo" w:date="2012-08-10T08:15:00Z">
                    <w:rPr>
                      <w:rFonts w:ascii="Times New Roman" w:eastAsia="Times New Roman" w:hAnsi="Times New Roman" w:cstheme="majorBidi"/>
                      <w:b/>
                      <w:bCs/>
                      <w:color w:val="4F81BD" w:themeColor="accent1"/>
                      <w:sz w:val="24"/>
                      <w:szCs w:val="26"/>
                    </w:rPr>
                  </w:rPrChange>
                </w:rPr>
                <w:t>Usage of change request management</w:t>
              </w:r>
            </w:ins>
          </w:p>
        </w:tc>
        <w:tc>
          <w:tcPr>
            <w:tcW w:w="4302" w:type="dxa"/>
            <w:vAlign w:val="bottom"/>
          </w:tcPr>
          <w:p w:rsidR="00771246" w:rsidRPr="00303364" w:rsidRDefault="00771246" w:rsidP="00227BA2">
            <w:pPr>
              <w:spacing w:line="240" w:lineRule="auto"/>
              <w:jc w:val="right"/>
              <w:rPr>
                <w:ins w:id="17968" w:author="DuyNgo" w:date="2012-08-10T07:43:00Z"/>
                <w:rFonts w:eastAsia="Times New Roman" w:cstheme="minorHAnsi"/>
                <w:sz w:val="24"/>
                <w:szCs w:val="24"/>
                <w:rPrChange w:id="17969" w:author="DuyNgo" w:date="2012-08-10T08:15:00Z">
                  <w:rPr>
                    <w:ins w:id="1797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971" w:author="DuyNgo" w:date="2012-08-10T07:43:00Z"/>
                <w:rFonts w:eastAsia="Times New Roman" w:cstheme="minorHAnsi"/>
                <w:sz w:val="24"/>
                <w:szCs w:val="24"/>
                <w:rPrChange w:id="17972" w:author="DuyNgo" w:date="2012-08-10T08:15:00Z">
                  <w:rPr>
                    <w:ins w:id="1797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974" w:author="DuyNgo" w:date="2012-08-10T07:43:00Z"/>
                <w:rFonts w:eastAsia="Times New Roman" w:cstheme="minorHAnsi"/>
                <w:sz w:val="24"/>
                <w:szCs w:val="24"/>
                <w:rPrChange w:id="17975" w:author="DuyNgo" w:date="2012-08-10T08:15:00Z">
                  <w:rPr>
                    <w:ins w:id="1797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977" w:author="DuyNgo" w:date="2012-08-10T07:43:00Z"/>
                <w:rFonts w:eastAsia="Times New Roman" w:cstheme="minorHAnsi"/>
                <w:sz w:val="24"/>
                <w:szCs w:val="24"/>
                <w:rPrChange w:id="17978" w:author="DuyNgo" w:date="2012-08-10T08:15:00Z">
                  <w:rPr>
                    <w:ins w:id="1797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980" w:author="DuyNgo" w:date="2012-08-10T07:43:00Z"/>
                <w:rFonts w:eastAsia="Times New Roman" w:cstheme="minorHAnsi"/>
                <w:sz w:val="24"/>
                <w:szCs w:val="24"/>
                <w:rPrChange w:id="17981" w:author="DuyNgo" w:date="2012-08-10T08:15:00Z">
                  <w:rPr>
                    <w:ins w:id="17982" w:author="DuyNgo" w:date="2012-08-10T07:43:00Z"/>
                    <w:rFonts w:ascii="Times New Roman" w:eastAsia="Times New Roman" w:hAnsi="Times New Roman"/>
                    <w:sz w:val="24"/>
                  </w:rPr>
                </w:rPrChange>
              </w:rPr>
            </w:pPr>
          </w:p>
        </w:tc>
      </w:tr>
      <w:tr w:rsidR="00771246" w:rsidRPr="00303364" w:rsidTr="00227BA2">
        <w:trPr>
          <w:trHeight w:val="255"/>
          <w:ins w:id="1798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984" w:author="DuyNgo" w:date="2012-08-10T07:43:00Z"/>
                <w:rFonts w:eastAsia="Times New Roman" w:cstheme="minorHAnsi"/>
                <w:sz w:val="24"/>
                <w:szCs w:val="24"/>
                <w:rPrChange w:id="17985" w:author="DuyNgo" w:date="2012-08-10T08:15:00Z">
                  <w:rPr>
                    <w:ins w:id="17986" w:author="DuyNgo" w:date="2012-08-10T07:43:00Z"/>
                    <w:rFonts w:ascii="Times New Roman" w:eastAsia="Times New Roman" w:hAnsi="Times New Roman" w:cs="Tahoma"/>
                    <w:color w:val="000000"/>
                    <w:sz w:val="24"/>
                    <w:szCs w:val="20"/>
                  </w:rPr>
                </w:rPrChange>
              </w:rPr>
            </w:pPr>
            <w:ins w:id="17987" w:author="DuyNgo" w:date="2012-08-10T07:43:00Z">
              <w:r w:rsidRPr="00303364">
                <w:rPr>
                  <w:rFonts w:eastAsia="Times New Roman" w:cstheme="minorHAnsi"/>
                  <w:sz w:val="24"/>
                  <w:szCs w:val="24"/>
                  <w:rPrChange w:id="17988"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989" w:author="DuyNgo" w:date="2012-08-10T07:43:00Z"/>
                <w:rFonts w:eastAsia="Times New Roman" w:cstheme="minorHAnsi"/>
                <w:sz w:val="24"/>
                <w:szCs w:val="24"/>
                <w:rPrChange w:id="17990" w:author="DuyNgo" w:date="2012-08-10T08:15:00Z">
                  <w:rPr>
                    <w:ins w:id="17991" w:author="DuyNgo" w:date="2012-08-10T07:43:00Z"/>
                    <w:rFonts w:ascii="Times New Roman" w:eastAsia="Times New Roman" w:hAnsi="Times New Roman" w:cs="Tahoma"/>
                    <w:color w:val="000000"/>
                    <w:sz w:val="24"/>
                    <w:szCs w:val="20"/>
                  </w:rPr>
                </w:rPrChange>
              </w:rPr>
            </w:pPr>
            <w:proofErr w:type="spellStart"/>
            <w:ins w:id="17992" w:author="DuyNgo" w:date="2012-08-10T07:43:00Z">
              <w:r w:rsidRPr="00303364">
                <w:rPr>
                  <w:rFonts w:eastAsia="Times New Roman" w:cstheme="minorHAnsi"/>
                  <w:sz w:val="24"/>
                  <w:szCs w:val="24"/>
                  <w:rPrChange w:id="17993" w:author="DuyNgo" w:date="2012-08-10T08:15:00Z">
                    <w:rPr>
                      <w:rFonts w:ascii="Times New Roman" w:eastAsia="Times New Roman" w:hAnsi="Times New Roman" w:cstheme="majorBidi"/>
                      <w:b/>
                      <w:bCs/>
                      <w:color w:val="4F81BD" w:themeColor="accent1"/>
                      <w:sz w:val="24"/>
                      <w:szCs w:val="26"/>
                    </w:rPr>
                  </w:rPrChange>
                </w:rPr>
                <w:t>CostManagement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994" w:author="DuyNgo" w:date="2012-08-10T07:43:00Z"/>
                <w:rFonts w:eastAsia="Times New Roman" w:cstheme="minorHAnsi"/>
                <w:sz w:val="24"/>
                <w:szCs w:val="24"/>
                <w:rPrChange w:id="17995" w:author="DuyNgo" w:date="2012-08-10T08:15:00Z">
                  <w:rPr>
                    <w:ins w:id="17996" w:author="DuyNgo" w:date="2012-08-10T07:43:00Z"/>
                    <w:rFonts w:ascii="Times New Roman" w:eastAsia="Times New Roman" w:hAnsi="Times New Roman" w:cs="Tahoma"/>
                    <w:color w:val="000000"/>
                    <w:sz w:val="24"/>
                    <w:szCs w:val="20"/>
                  </w:rPr>
                </w:rPrChange>
              </w:rPr>
            </w:pPr>
            <w:ins w:id="17997" w:author="DuyNgo" w:date="2012-08-10T07:43:00Z">
              <w:r w:rsidRPr="00303364">
                <w:rPr>
                  <w:rFonts w:eastAsia="Times New Roman" w:cstheme="minorHAnsi"/>
                  <w:sz w:val="24"/>
                  <w:szCs w:val="24"/>
                  <w:rPrChange w:id="17998"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999" w:author="DuyNgo" w:date="2012-08-10T07:43:00Z"/>
                <w:rFonts w:eastAsia="Times New Roman" w:cstheme="minorHAnsi"/>
                <w:sz w:val="24"/>
                <w:szCs w:val="24"/>
                <w:rPrChange w:id="18000" w:author="DuyNgo" w:date="2012-08-10T08:15:00Z">
                  <w:rPr>
                    <w:ins w:id="1800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002" w:author="DuyNgo" w:date="2012-08-10T07:43:00Z"/>
                <w:rFonts w:eastAsia="Times New Roman" w:cstheme="minorHAnsi"/>
                <w:sz w:val="24"/>
                <w:szCs w:val="24"/>
                <w:rPrChange w:id="18003" w:author="DuyNgo" w:date="2012-08-10T08:15:00Z">
                  <w:rPr>
                    <w:ins w:id="1800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005" w:author="DuyNgo" w:date="2012-08-10T07:43:00Z"/>
                <w:rFonts w:eastAsia="Times New Roman" w:cstheme="minorHAnsi"/>
                <w:sz w:val="24"/>
                <w:szCs w:val="24"/>
                <w:rPrChange w:id="18006" w:author="DuyNgo" w:date="2012-08-10T08:15:00Z">
                  <w:rPr>
                    <w:ins w:id="1800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008" w:author="DuyNgo" w:date="2012-08-10T07:43:00Z"/>
                <w:rFonts w:eastAsia="Times New Roman" w:cstheme="minorHAnsi"/>
                <w:sz w:val="24"/>
                <w:szCs w:val="24"/>
                <w:rPrChange w:id="18009" w:author="DuyNgo" w:date="2012-08-10T08:15:00Z">
                  <w:rPr>
                    <w:ins w:id="18010"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011" w:author="DuyNgo" w:date="2012-08-10T07:43:00Z"/>
                <w:rFonts w:eastAsia="Times New Roman" w:cstheme="minorHAnsi"/>
                <w:sz w:val="24"/>
                <w:szCs w:val="24"/>
                <w:rPrChange w:id="18012" w:author="DuyNgo" w:date="2012-08-10T08:15:00Z">
                  <w:rPr>
                    <w:ins w:id="18013" w:author="DuyNgo" w:date="2012-08-10T07:43:00Z"/>
                    <w:rFonts w:ascii="Times New Roman" w:eastAsia="Times New Roman" w:hAnsi="Times New Roman" w:cs="Tahoma"/>
                    <w:color w:val="000000"/>
                    <w:sz w:val="24"/>
                    <w:szCs w:val="20"/>
                  </w:rPr>
                </w:rPrChange>
              </w:rPr>
            </w:pPr>
            <w:ins w:id="18014" w:author="DuyNgo" w:date="2012-08-10T07:43:00Z">
              <w:r w:rsidRPr="00303364">
                <w:rPr>
                  <w:rFonts w:eastAsia="Times New Roman" w:cstheme="minorHAnsi"/>
                  <w:sz w:val="24"/>
                  <w:szCs w:val="24"/>
                  <w:rPrChange w:id="18015" w:author="DuyNgo" w:date="2012-08-10T08:15:00Z">
                    <w:rPr>
                      <w:rFonts w:ascii="Times New Roman" w:eastAsia="Times New Roman" w:hAnsi="Times New Roman" w:cstheme="majorBidi"/>
                      <w:b/>
                      <w:bCs/>
                      <w:color w:val="4F81BD" w:themeColor="accent1"/>
                      <w:sz w:val="24"/>
                      <w:szCs w:val="26"/>
                    </w:rPr>
                  </w:rPrChange>
                </w:rPr>
                <w:t>Usage of cost management</w:t>
              </w:r>
            </w:ins>
          </w:p>
        </w:tc>
        <w:tc>
          <w:tcPr>
            <w:tcW w:w="4302" w:type="dxa"/>
            <w:vAlign w:val="bottom"/>
          </w:tcPr>
          <w:p w:rsidR="00771246" w:rsidRPr="00303364" w:rsidRDefault="00771246" w:rsidP="00227BA2">
            <w:pPr>
              <w:spacing w:line="240" w:lineRule="auto"/>
              <w:jc w:val="right"/>
              <w:rPr>
                <w:ins w:id="18016" w:author="DuyNgo" w:date="2012-08-10T07:43:00Z"/>
                <w:rFonts w:eastAsia="Times New Roman" w:cstheme="minorHAnsi"/>
                <w:sz w:val="24"/>
                <w:szCs w:val="24"/>
                <w:rPrChange w:id="18017" w:author="DuyNgo" w:date="2012-08-10T08:15:00Z">
                  <w:rPr>
                    <w:ins w:id="18018"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019" w:author="DuyNgo" w:date="2012-08-10T07:43:00Z"/>
                <w:rFonts w:eastAsia="Times New Roman" w:cstheme="minorHAnsi"/>
                <w:sz w:val="24"/>
                <w:szCs w:val="24"/>
                <w:rPrChange w:id="18020" w:author="DuyNgo" w:date="2012-08-10T08:15:00Z">
                  <w:rPr>
                    <w:ins w:id="18021"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022" w:author="DuyNgo" w:date="2012-08-10T07:43:00Z"/>
                <w:rFonts w:eastAsia="Times New Roman" w:cstheme="minorHAnsi"/>
                <w:sz w:val="24"/>
                <w:szCs w:val="24"/>
                <w:rPrChange w:id="18023" w:author="DuyNgo" w:date="2012-08-10T08:15:00Z">
                  <w:rPr>
                    <w:ins w:id="1802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025" w:author="DuyNgo" w:date="2012-08-10T07:43:00Z"/>
                <w:rFonts w:eastAsia="Times New Roman" w:cstheme="minorHAnsi"/>
                <w:sz w:val="24"/>
                <w:szCs w:val="24"/>
                <w:rPrChange w:id="18026" w:author="DuyNgo" w:date="2012-08-10T08:15:00Z">
                  <w:rPr>
                    <w:ins w:id="1802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028" w:author="DuyNgo" w:date="2012-08-10T07:43:00Z"/>
                <w:rFonts w:eastAsia="Times New Roman" w:cstheme="minorHAnsi"/>
                <w:sz w:val="24"/>
                <w:szCs w:val="24"/>
                <w:rPrChange w:id="18029" w:author="DuyNgo" w:date="2012-08-10T08:15:00Z">
                  <w:rPr>
                    <w:ins w:id="18030"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8031" w:author="DuyNgo" w:date="2012-08-10T07:43:00Z"/>
          <w:rFonts w:cstheme="minorHAnsi"/>
          <w:sz w:val="24"/>
          <w:szCs w:val="24"/>
          <w:rPrChange w:id="18032" w:author="DuyNgo" w:date="2012-08-10T08:15:00Z">
            <w:rPr>
              <w:ins w:id="18033" w:author="DuyNgo" w:date="2012-08-10T07:43:00Z"/>
              <w:rFonts w:ascii="Times New Roman" w:hAnsi="Times New Roman"/>
              <w:sz w:val="24"/>
            </w:rPr>
          </w:rPrChange>
        </w:rPr>
      </w:pPr>
    </w:p>
    <w:p w:rsidR="00771246" w:rsidRPr="00303364" w:rsidRDefault="00771246" w:rsidP="00771246">
      <w:pPr>
        <w:spacing w:line="240" w:lineRule="auto"/>
        <w:rPr>
          <w:ins w:id="18034" w:author="DuyNgo" w:date="2012-08-10T07:43:00Z"/>
          <w:rFonts w:cstheme="minorHAnsi"/>
          <w:sz w:val="24"/>
          <w:szCs w:val="24"/>
          <w:rPrChange w:id="18035" w:author="DuyNgo" w:date="2012-08-10T08:15:00Z">
            <w:rPr>
              <w:ins w:id="18036" w:author="DuyNgo" w:date="2012-08-10T07:43:00Z"/>
              <w:rFonts w:ascii="Times New Roman" w:hAnsi="Times New Roman"/>
              <w:sz w:val="24"/>
            </w:rPr>
          </w:rPrChange>
        </w:rPr>
      </w:pPr>
    </w:p>
    <w:p w:rsidR="00771246" w:rsidRPr="00303364" w:rsidRDefault="00771246" w:rsidP="00771246">
      <w:pPr>
        <w:spacing w:line="240" w:lineRule="auto"/>
        <w:rPr>
          <w:ins w:id="18037" w:author="DuyNgo" w:date="2012-08-10T07:43:00Z"/>
          <w:rFonts w:cstheme="minorHAnsi"/>
          <w:sz w:val="24"/>
          <w:szCs w:val="24"/>
          <w:rPrChange w:id="18038" w:author="DuyNgo" w:date="2012-08-10T08:15:00Z">
            <w:rPr>
              <w:ins w:id="18039" w:author="DuyNgo" w:date="2012-08-10T07:43:00Z"/>
              <w:rFonts w:ascii="Times New Roman" w:hAnsi="Times New Roman"/>
              <w:sz w:val="24"/>
            </w:rPr>
          </w:rPrChange>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771246" w:rsidRPr="00303364" w:rsidTr="00227BA2">
        <w:trPr>
          <w:trHeight w:val="322"/>
          <w:ins w:id="18040"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8041" w:author="DuyNgo" w:date="2012-08-10T07:43:00Z"/>
                <w:rFonts w:eastAsia="Times New Roman" w:cstheme="minorHAnsi"/>
                <w:b/>
                <w:bCs/>
                <w:color w:val="FFFF00"/>
                <w:sz w:val="24"/>
                <w:szCs w:val="24"/>
                <w:rPrChange w:id="18042" w:author="DuyNgo" w:date="2012-08-10T08:15:00Z">
                  <w:rPr>
                    <w:ins w:id="18043" w:author="DuyNgo" w:date="2012-08-10T07:43:00Z"/>
                    <w:rFonts w:ascii="Times New Roman" w:eastAsia="Times New Roman" w:hAnsi="Times New Roman"/>
                    <w:b/>
                    <w:bCs/>
                    <w:color w:val="FFFF00"/>
                    <w:sz w:val="24"/>
                  </w:rPr>
                </w:rPrChange>
              </w:rPr>
            </w:pPr>
            <w:ins w:id="18044" w:author="DuyNgo" w:date="2012-08-10T07:43:00Z">
              <w:r w:rsidRPr="00303364">
                <w:rPr>
                  <w:rFonts w:eastAsia="Times New Roman" w:cstheme="minorHAnsi"/>
                  <w:b/>
                  <w:bCs/>
                  <w:color w:val="FFFF00"/>
                  <w:sz w:val="24"/>
                  <w:szCs w:val="24"/>
                  <w:rPrChange w:id="18045" w:author="DuyNgo" w:date="2012-08-10T08:15:00Z">
                    <w:rPr>
                      <w:rFonts w:ascii="Times New Roman" w:eastAsia="Times New Roman" w:hAnsi="Times New Roman" w:cstheme="majorBidi"/>
                      <w:b/>
                      <w:bCs/>
                      <w:color w:val="FFFF00"/>
                      <w:sz w:val="24"/>
                      <w:szCs w:val="26"/>
                    </w:rPr>
                  </w:rPrChange>
                </w:rPr>
                <w:t>Owner table</w:t>
              </w:r>
            </w:ins>
          </w:p>
        </w:tc>
      </w:tr>
      <w:tr w:rsidR="00771246" w:rsidRPr="00303364" w:rsidTr="00227BA2">
        <w:trPr>
          <w:trHeight w:val="255"/>
          <w:ins w:id="18046"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8047" w:author="DuyNgo" w:date="2012-08-10T07:43:00Z"/>
                <w:rFonts w:eastAsia="Times New Roman" w:cstheme="minorHAnsi"/>
                <w:b/>
                <w:sz w:val="24"/>
                <w:szCs w:val="24"/>
                <w:rPrChange w:id="18048" w:author="DuyNgo" w:date="2012-08-10T08:15:00Z">
                  <w:rPr>
                    <w:ins w:id="18049" w:author="DuyNgo" w:date="2012-08-10T07:43:00Z"/>
                    <w:rFonts w:ascii="Times New Roman" w:eastAsia="Times New Roman" w:hAnsi="Times New Roman"/>
                    <w:b/>
                    <w:sz w:val="24"/>
                  </w:rPr>
                </w:rPrChange>
              </w:rPr>
            </w:pPr>
            <w:ins w:id="18050" w:author="DuyNgo" w:date="2012-08-10T07:43:00Z">
              <w:r w:rsidRPr="00303364">
                <w:rPr>
                  <w:rFonts w:eastAsia="Times New Roman" w:cstheme="minorHAnsi"/>
                  <w:sz w:val="24"/>
                  <w:szCs w:val="24"/>
                  <w:rPrChange w:id="18051"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8052"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8053" w:author="DuyNgo" w:date="2012-08-10T07:43:00Z"/>
                <w:rFonts w:eastAsia="Times New Roman" w:cstheme="minorHAnsi"/>
                <w:b/>
                <w:bCs/>
                <w:sz w:val="24"/>
                <w:szCs w:val="24"/>
                <w:rPrChange w:id="18054" w:author="DuyNgo" w:date="2012-08-10T08:15:00Z">
                  <w:rPr>
                    <w:ins w:id="18055" w:author="DuyNgo" w:date="2012-08-10T07:43:00Z"/>
                    <w:rFonts w:ascii="Times New Roman" w:eastAsia="Times New Roman" w:hAnsi="Times New Roman" w:cs="Tahoma"/>
                    <w:b/>
                    <w:bCs/>
                    <w:color w:val="000000"/>
                    <w:sz w:val="24"/>
                    <w:szCs w:val="20"/>
                  </w:rPr>
                </w:rPrChange>
              </w:rPr>
            </w:pPr>
            <w:ins w:id="18056" w:author="DuyNgo" w:date="2012-08-10T07:43:00Z">
              <w:r w:rsidRPr="00303364">
                <w:rPr>
                  <w:rFonts w:eastAsia="Times New Roman" w:cstheme="minorHAnsi"/>
                  <w:b/>
                  <w:bCs/>
                  <w:sz w:val="24"/>
                  <w:szCs w:val="24"/>
                  <w:rPrChange w:id="18057"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8058" w:author="DuyNgo" w:date="2012-08-10T07:43:00Z"/>
                <w:rFonts w:eastAsia="Times New Roman" w:cstheme="minorHAnsi"/>
                <w:b/>
                <w:bCs/>
                <w:sz w:val="24"/>
                <w:szCs w:val="24"/>
                <w:rPrChange w:id="18059" w:author="DuyNgo" w:date="2012-08-10T08:15:00Z">
                  <w:rPr>
                    <w:ins w:id="18060" w:author="DuyNgo" w:date="2012-08-10T07:43:00Z"/>
                    <w:rFonts w:ascii="Times New Roman" w:eastAsia="Times New Roman" w:hAnsi="Times New Roman"/>
                    <w:b/>
                    <w:bCs/>
                    <w:sz w:val="24"/>
                  </w:rPr>
                </w:rPrChange>
              </w:rPr>
            </w:pPr>
            <w:ins w:id="18061" w:author="DuyNgo" w:date="2012-08-10T07:43:00Z">
              <w:r w:rsidRPr="00303364">
                <w:rPr>
                  <w:rFonts w:eastAsia="Times New Roman" w:cstheme="minorHAnsi"/>
                  <w:b/>
                  <w:bCs/>
                  <w:sz w:val="24"/>
                  <w:szCs w:val="24"/>
                  <w:rPrChange w:id="18062"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063" w:author="DuyNgo" w:date="2012-08-10T07:43:00Z"/>
                <w:rFonts w:eastAsia="Times New Roman" w:cstheme="minorHAnsi"/>
                <w:b/>
                <w:bCs/>
                <w:sz w:val="24"/>
                <w:szCs w:val="24"/>
                <w:rPrChange w:id="18064" w:author="DuyNgo" w:date="2012-08-10T08:15:00Z">
                  <w:rPr>
                    <w:ins w:id="18065" w:author="DuyNgo" w:date="2012-08-10T07:43:00Z"/>
                    <w:rFonts w:ascii="Times New Roman" w:eastAsia="Times New Roman" w:hAnsi="Times New Roman"/>
                    <w:b/>
                    <w:bCs/>
                    <w:sz w:val="24"/>
                  </w:rPr>
                </w:rPrChange>
              </w:rPr>
            </w:pPr>
            <w:ins w:id="18066" w:author="DuyNgo" w:date="2012-08-10T07:43:00Z">
              <w:r w:rsidRPr="00303364">
                <w:rPr>
                  <w:rFonts w:eastAsia="Times New Roman" w:cstheme="minorHAnsi"/>
                  <w:b/>
                  <w:bCs/>
                  <w:sz w:val="24"/>
                  <w:szCs w:val="24"/>
                  <w:rPrChange w:id="18067"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8068" w:author="DuyNgo" w:date="2012-08-10T07:43:00Z"/>
                <w:rFonts w:eastAsia="Times New Roman" w:cstheme="minorHAnsi"/>
                <w:b/>
                <w:bCs/>
                <w:sz w:val="24"/>
                <w:szCs w:val="24"/>
                <w:rPrChange w:id="18069" w:author="DuyNgo" w:date="2012-08-10T08:15:00Z">
                  <w:rPr>
                    <w:ins w:id="18070" w:author="DuyNgo" w:date="2012-08-10T07:43:00Z"/>
                    <w:rFonts w:ascii="Times New Roman" w:eastAsia="Times New Roman" w:hAnsi="Times New Roman"/>
                    <w:b/>
                    <w:bCs/>
                    <w:sz w:val="24"/>
                  </w:rPr>
                </w:rPrChange>
              </w:rPr>
            </w:pPr>
            <w:ins w:id="18071" w:author="DuyNgo" w:date="2012-08-10T07:43:00Z">
              <w:r w:rsidRPr="00303364">
                <w:rPr>
                  <w:rFonts w:eastAsia="Times New Roman" w:cstheme="minorHAnsi"/>
                  <w:b/>
                  <w:bCs/>
                  <w:sz w:val="24"/>
                  <w:szCs w:val="24"/>
                  <w:rPrChange w:id="18072"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073" w:author="DuyNgo" w:date="2012-08-10T07:43:00Z"/>
                <w:rFonts w:eastAsia="Times New Roman" w:cstheme="minorHAnsi"/>
                <w:b/>
                <w:bCs/>
                <w:sz w:val="24"/>
                <w:szCs w:val="24"/>
                <w:rPrChange w:id="18074" w:author="DuyNgo" w:date="2012-08-10T08:15:00Z">
                  <w:rPr>
                    <w:ins w:id="18075" w:author="DuyNgo" w:date="2012-08-10T07:43:00Z"/>
                    <w:rFonts w:ascii="Times New Roman" w:eastAsia="Times New Roman" w:hAnsi="Times New Roman"/>
                    <w:b/>
                    <w:bCs/>
                    <w:sz w:val="24"/>
                  </w:rPr>
                </w:rPrChange>
              </w:rPr>
            </w:pPr>
            <w:ins w:id="18076" w:author="DuyNgo" w:date="2012-08-10T07:43:00Z">
              <w:r w:rsidRPr="00303364">
                <w:rPr>
                  <w:rFonts w:eastAsia="Times New Roman" w:cstheme="minorHAnsi"/>
                  <w:b/>
                  <w:bCs/>
                  <w:sz w:val="24"/>
                  <w:szCs w:val="24"/>
                  <w:rPrChange w:id="18077"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078" w:author="DuyNgo" w:date="2012-08-10T07:43:00Z"/>
                <w:rFonts w:eastAsia="Times New Roman" w:cstheme="minorHAnsi"/>
                <w:b/>
                <w:bCs/>
                <w:sz w:val="24"/>
                <w:szCs w:val="24"/>
                <w:rPrChange w:id="18079" w:author="DuyNgo" w:date="2012-08-10T08:15:00Z">
                  <w:rPr>
                    <w:ins w:id="18080" w:author="DuyNgo" w:date="2012-08-10T07:43:00Z"/>
                    <w:rFonts w:ascii="Times New Roman" w:eastAsia="Times New Roman" w:hAnsi="Times New Roman"/>
                    <w:b/>
                    <w:bCs/>
                    <w:sz w:val="24"/>
                  </w:rPr>
                </w:rPrChange>
              </w:rPr>
            </w:pPr>
            <w:ins w:id="18081" w:author="DuyNgo" w:date="2012-08-10T07:43:00Z">
              <w:r w:rsidRPr="00303364">
                <w:rPr>
                  <w:rFonts w:eastAsia="Times New Roman" w:cstheme="minorHAnsi"/>
                  <w:b/>
                  <w:bCs/>
                  <w:sz w:val="24"/>
                  <w:szCs w:val="24"/>
                  <w:rPrChange w:id="18082"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8083" w:author="DuyNgo" w:date="2012-08-10T07:43:00Z"/>
                <w:rFonts w:eastAsia="Times New Roman" w:cstheme="minorHAnsi"/>
                <w:b/>
                <w:bCs/>
                <w:sz w:val="24"/>
                <w:szCs w:val="24"/>
                <w:rPrChange w:id="18084" w:author="DuyNgo" w:date="2012-08-10T08:15:00Z">
                  <w:rPr>
                    <w:ins w:id="18085"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8086" w:author="DuyNgo" w:date="2012-08-10T07:43:00Z"/>
                <w:rFonts w:eastAsia="Times New Roman" w:cstheme="minorHAnsi"/>
                <w:b/>
                <w:bCs/>
                <w:sz w:val="24"/>
                <w:szCs w:val="24"/>
                <w:rPrChange w:id="18087" w:author="DuyNgo" w:date="2012-08-10T08:15:00Z">
                  <w:rPr>
                    <w:ins w:id="18088" w:author="DuyNgo" w:date="2012-08-10T07:43:00Z"/>
                    <w:rFonts w:ascii="Times New Roman" w:eastAsia="Times New Roman" w:hAnsi="Times New Roman"/>
                    <w:b/>
                    <w:bCs/>
                    <w:sz w:val="24"/>
                  </w:rPr>
                </w:rPrChange>
              </w:rPr>
            </w:pPr>
            <w:ins w:id="18089" w:author="DuyNgo" w:date="2012-08-10T07:43:00Z">
              <w:r w:rsidRPr="00303364">
                <w:rPr>
                  <w:rFonts w:eastAsia="Times New Roman" w:cstheme="minorHAnsi"/>
                  <w:b/>
                  <w:bCs/>
                  <w:sz w:val="24"/>
                  <w:szCs w:val="24"/>
                  <w:rPrChange w:id="18090"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trHeight w:val="255"/>
          <w:ins w:id="1809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8092" w:author="DuyNgo" w:date="2012-08-10T07:43:00Z"/>
                <w:rFonts w:eastAsia="Times New Roman" w:cstheme="minorHAnsi"/>
                <w:sz w:val="24"/>
                <w:szCs w:val="24"/>
                <w:rPrChange w:id="18093" w:author="DuyNgo" w:date="2012-08-10T08:15:00Z">
                  <w:rPr>
                    <w:ins w:id="18094" w:author="DuyNgo" w:date="2012-08-10T07:43:00Z"/>
                    <w:rFonts w:ascii="Times New Roman" w:eastAsia="Times New Roman" w:hAnsi="Times New Roman"/>
                    <w:sz w:val="24"/>
                  </w:rPr>
                </w:rPrChange>
              </w:rPr>
            </w:pPr>
            <w:ins w:id="18095" w:author="DuyNgo" w:date="2012-08-10T07:43:00Z">
              <w:r w:rsidRPr="00303364">
                <w:rPr>
                  <w:rFonts w:eastAsia="Times New Roman" w:cstheme="minorHAnsi"/>
                  <w:sz w:val="24"/>
                  <w:szCs w:val="24"/>
                  <w:rPrChange w:id="18096"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097" w:author="DuyNgo" w:date="2012-08-10T07:43:00Z"/>
                <w:rFonts w:eastAsia="Times New Roman" w:cstheme="minorHAnsi"/>
                <w:sz w:val="24"/>
                <w:szCs w:val="24"/>
                <w:rPrChange w:id="18098" w:author="DuyNgo" w:date="2012-08-10T08:15:00Z">
                  <w:rPr>
                    <w:ins w:id="18099" w:author="DuyNgo" w:date="2012-08-10T07:43:00Z"/>
                    <w:rFonts w:ascii="Times New Roman" w:eastAsia="Times New Roman" w:hAnsi="Times New Roman" w:cs="Tahoma"/>
                    <w:color w:val="000000"/>
                    <w:sz w:val="24"/>
                    <w:szCs w:val="20"/>
                  </w:rPr>
                </w:rPrChange>
              </w:rPr>
            </w:pPr>
            <w:proofErr w:type="spellStart"/>
            <w:ins w:id="18100" w:author="DuyNgo" w:date="2012-08-10T07:43:00Z">
              <w:r w:rsidRPr="00303364">
                <w:rPr>
                  <w:rFonts w:eastAsia="Times New Roman" w:cstheme="minorHAnsi"/>
                  <w:sz w:val="24"/>
                  <w:szCs w:val="24"/>
                  <w:rPrChange w:id="18101" w:author="DuyNgo" w:date="2012-08-10T08:15:00Z">
                    <w:rPr>
                      <w:rFonts w:ascii="Times New Roman" w:eastAsia="Times New Roman" w:hAnsi="Times New Roman" w:cstheme="majorBidi"/>
                      <w:b/>
                      <w:bCs/>
                      <w:color w:val="4F81BD" w:themeColor="accent1"/>
                      <w:sz w:val="24"/>
                      <w:szCs w:val="26"/>
                    </w:rPr>
                  </w:rPrChange>
                </w:rPr>
                <w:t>IssueID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8102" w:author="DuyNgo" w:date="2012-08-10T07:43:00Z"/>
                <w:rFonts w:eastAsia="Times New Roman" w:cstheme="minorHAnsi"/>
                <w:sz w:val="24"/>
                <w:szCs w:val="24"/>
                <w:rPrChange w:id="18103" w:author="DuyNgo" w:date="2012-08-10T08:15:00Z">
                  <w:rPr>
                    <w:ins w:id="18104" w:author="DuyNgo" w:date="2012-08-10T07:43:00Z"/>
                    <w:rFonts w:ascii="Times New Roman" w:eastAsia="Times New Roman" w:hAnsi="Times New Roman" w:cs="Tahoma"/>
                    <w:color w:val="000000"/>
                    <w:sz w:val="24"/>
                    <w:szCs w:val="20"/>
                  </w:rPr>
                </w:rPrChange>
              </w:rPr>
            </w:pPr>
            <w:ins w:id="18105" w:author="DuyNgo" w:date="2012-08-10T07:43:00Z">
              <w:r w:rsidRPr="00303364">
                <w:rPr>
                  <w:rFonts w:eastAsia="Times New Roman" w:cstheme="minorHAnsi"/>
                  <w:sz w:val="24"/>
                  <w:szCs w:val="24"/>
                  <w:rPrChange w:id="18106"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107" w:author="DuyNgo" w:date="2012-08-10T07:43:00Z"/>
                <w:rFonts w:eastAsia="Times New Roman" w:cstheme="minorHAnsi"/>
                <w:sz w:val="24"/>
                <w:szCs w:val="24"/>
                <w:rPrChange w:id="18108" w:author="DuyNgo" w:date="2012-08-10T08:15:00Z">
                  <w:rPr>
                    <w:ins w:id="18109" w:author="DuyNgo" w:date="2012-08-10T07:43:00Z"/>
                    <w:rFonts w:ascii="Times New Roman" w:eastAsia="Times New Roman" w:hAnsi="Times New Roman" w:cs="Tahoma"/>
                    <w:color w:val="000000"/>
                    <w:sz w:val="24"/>
                    <w:szCs w:val="20"/>
                  </w:rPr>
                </w:rPrChange>
              </w:rPr>
            </w:pPr>
            <w:ins w:id="18110" w:author="DuyNgo" w:date="2012-08-10T07:43:00Z">
              <w:r w:rsidRPr="00303364">
                <w:rPr>
                  <w:rFonts w:eastAsia="Times New Roman" w:cstheme="minorHAnsi"/>
                  <w:sz w:val="24"/>
                  <w:szCs w:val="24"/>
                  <w:rPrChange w:id="18111"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8112" w:author="DuyNgo" w:date="2012-08-10T07:43:00Z"/>
                <w:rFonts w:eastAsia="Times New Roman" w:cstheme="minorHAnsi"/>
                <w:sz w:val="24"/>
                <w:szCs w:val="24"/>
                <w:rPrChange w:id="18113" w:author="DuyNgo" w:date="2012-08-10T08:15:00Z">
                  <w:rPr>
                    <w:ins w:id="1811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115" w:author="DuyNgo" w:date="2012-08-10T07:43:00Z"/>
                <w:rFonts w:eastAsia="Times New Roman" w:cstheme="minorHAnsi"/>
                <w:sz w:val="24"/>
                <w:szCs w:val="24"/>
                <w:rPrChange w:id="18116" w:author="DuyNgo" w:date="2012-08-10T08:15:00Z">
                  <w:rPr>
                    <w:ins w:id="1811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118" w:author="DuyNgo" w:date="2012-08-10T07:43:00Z"/>
                <w:rFonts w:eastAsia="Times New Roman" w:cstheme="minorHAnsi"/>
                <w:sz w:val="24"/>
                <w:szCs w:val="24"/>
                <w:rPrChange w:id="18119" w:author="DuyNgo" w:date="2012-08-10T08:15:00Z">
                  <w:rPr>
                    <w:ins w:id="18120" w:author="DuyNgo" w:date="2012-08-10T07:43:00Z"/>
                    <w:rFonts w:ascii="Times New Roman" w:eastAsia="Times New Roman" w:hAnsi="Times New Roman" w:cs="Tahoma"/>
                    <w:color w:val="000000"/>
                    <w:sz w:val="24"/>
                    <w:szCs w:val="20"/>
                  </w:rPr>
                </w:rPrChange>
              </w:rPr>
            </w:pPr>
            <w:ins w:id="18121" w:author="DuyNgo" w:date="2012-08-10T07:43:00Z">
              <w:r w:rsidRPr="00303364">
                <w:rPr>
                  <w:rFonts w:eastAsia="Times New Roman" w:cstheme="minorHAnsi"/>
                  <w:sz w:val="24"/>
                  <w:szCs w:val="24"/>
                  <w:rPrChange w:id="18122" w:author="DuyNgo" w:date="2012-08-10T08:15:00Z">
                    <w:rPr>
                      <w:rFonts w:ascii="Times New Roman" w:eastAsia="Times New Roman" w:hAnsi="Times New Roman" w:cstheme="majorBidi"/>
                      <w:b/>
                      <w:bCs/>
                      <w:color w:val="4F81BD" w:themeColor="accent1"/>
                      <w:sz w:val="24"/>
                      <w:szCs w:val="26"/>
                    </w:rPr>
                  </w:rPrChange>
                </w:rPr>
                <w:t>PK/FK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123" w:author="DuyNgo" w:date="2012-08-10T07:43:00Z"/>
                <w:rFonts w:eastAsia="Times New Roman" w:cstheme="minorHAnsi"/>
                <w:sz w:val="24"/>
                <w:szCs w:val="24"/>
                <w:rPrChange w:id="18124" w:author="DuyNgo" w:date="2012-08-10T08:15:00Z">
                  <w:rPr>
                    <w:ins w:id="18125" w:author="DuyNgo" w:date="2012-08-10T07:43:00Z"/>
                    <w:rFonts w:ascii="Times New Roman" w:eastAsia="Times New Roman" w:hAnsi="Times New Roman" w:cs="Tahoma"/>
                    <w:color w:val="000000"/>
                    <w:sz w:val="24"/>
                    <w:szCs w:val="20"/>
                  </w:rPr>
                </w:rPrChange>
              </w:rPr>
            </w:pPr>
            <w:ins w:id="18126" w:author="DuyNgo" w:date="2012-08-10T07:43:00Z">
              <w:r w:rsidRPr="00303364">
                <w:rPr>
                  <w:rFonts w:eastAsia="Times New Roman" w:cstheme="minorHAnsi"/>
                  <w:sz w:val="24"/>
                  <w:szCs w:val="24"/>
                  <w:rPrChange w:id="18127" w:author="DuyNgo" w:date="2012-08-10T08:15:00Z">
                    <w:rPr>
                      <w:rFonts w:ascii="Times New Roman" w:eastAsia="Times New Roman" w:hAnsi="Times New Roman" w:cstheme="majorBidi"/>
                      <w:b/>
                      <w:bCs/>
                      <w:color w:val="4F81BD" w:themeColor="accent1"/>
                      <w:sz w:val="24"/>
                      <w:szCs w:val="26"/>
                    </w:rPr>
                  </w:rPrChange>
                </w:rPr>
                <w:t xml:space="preserve">PK/FK – ID of Owner From </w:t>
              </w:r>
              <w:proofErr w:type="spellStart"/>
              <w:r w:rsidRPr="00303364">
                <w:rPr>
                  <w:rFonts w:eastAsia="Times New Roman" w:cstheme="minorHAnsi"/>
                  <w:sz w:val="24"/>
                  <w:szCs w:val="24"/>
                  <w:rPrChange w:id="18128" w:author="DuyNgo" w:date="2012-08-10T08:15:00Z">
                    <w:rPr>
                      <w:rFonts w:ascii="Times New Roman" w:eastAsia="Times New Roman" w:hAnsi="Times New Roman" w:cstheme="majorBidi"/>
                      <w:b/>
                      <w:bCs/>
                      <w:color w:val="4F81BD" w:themeColor="accent1"/>
                      <w:sz w:val="24"/>
                      <w:szCs w:val="26"/>
                    </w:rPr>
                  </w:rPrChange>
                </w:rPr>
                <w:t>IssueID</w:t>
              </w:r>
              <w:proofErr w:type="spellEnd"/>
              <w:r w:rsidRPr="00303364">
                <w:rPr>
                  <w:rFonts w:eastAsia="Times New Roman" w:cstheme="minorHAnsi"/>
                  <w:sz w:val="24"/>
                  <w:szCs w:val="24"/>
                  <w:rPrChange w:id="18129" w:author="DuyNgo" w:date="2012-08-10T08:15:00Z">
                    <w:rPr>
                      <w:rFonts w:ascii="Times New Roman" w:eastAsia="Times New Roman" w:hAnsi="Times New Roman" w:cstheme="majorBidi"/>
                      <w:b/>
                      <w:bCs/>
                      <w:color w:val="4F81BD" w:themeColor="accent1"/>
                      <w:sz w:val="24"/>
                      <w:szCs w:val="26"/>
                    </w:rPr>
                  </w:rPrChange>
                </w:rPr>
                <w:t xml:space="preserve"> of Issue table</w:t>
              </w:r>
            </w:ins>
          </w:p>
        </w:tc>
      </w:tr>
      <w:tr w:rsidR="00771246" w:rsidRPr="00303364" w:rsidTr="00227BA2">
        <w:trPr>
          <w:trHeight w:val="255"/>
          <w:ins w:id="1813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131" w:author="DuyNgo" w:date="2012-08-10T07:43:00Z"/>
                <w:rFonts w:eastAsia="Times New Roman" w:cstheme="minorHAnsi"/>
                <w:sz w:val="24"/>
                <w:szCs w:val="24"/>
                <w:rPrChange w:id="18132" w:author="DuyNgo" w:date="2012-08-10T08:15:00Z">
                  <w:rPr>
                    <w:ins w:id="18133" w:author="DuyNgo" w:date="2012-08-10T07:43:00Z"/>
                    <w:rFonts w:ascii="Times New Roman" w:eastAsia="Times New Roman" w:hAnsi="Times New Roman" w:cs="Tahoma"/>
                    <w:color w:val="000000"/>
                    <w:sz w:val="24"/>
                    <w:szCs w:val="20"/>
                  </w:rPr>
                </w:rPrChange>
              </w:rPr>
            </w:pPr>
            <w:ins w:id="18134" w:author="DuyNgo" w:date="2012-08-10T07:43:00Z">
              <w:r w:rsidRPr="00303364">
                <w:rPr>
                  <w:rFonts w:eastAsia="Times New Roman" w:cstheme="minorHAnsi"/>
                  <w:sz w:val="24"/>
                  <w:szCs w:val="24"/>
                  <w:rPrChange w:id="18135"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136" w:author="DuyNgo" w:date="2012-08-10T07:43:00Z"/>
                <w:rFonts w:eastAsia="Times New Roman" w:cstheme="minorHAnsi"/>
                <w:sz w:val="24"/>
                <w:szCs w:val="24"/>
                <w:rPrChange w:id="18137" w:author="DuyNgo" w:date="2012-08-10T08:15:00Z">
                  <w:rPr>
                    <w:ins w:id="18138" w:author="DuyNgo" w:date="2012-08-10T07:43:00Z"/>
                    <w:rFonts w:ascii="Times New Roman" w:eastAsia="Times New Roman" w:hAnsi="Times New Roman" w:cs="Tahoma"/>
                    <w:color w:val="000000"/>
                    <w:sz w:val="24"/>
                    <w:szCs w:val="20"/>
                  </w:rPr>
                </w:rPrChange>
              </w:rPr>
            </w:pPr>
            <w:proofErr w:type="spellStart"/>
            <w:ins w:id="18139" w:author="DuyNgo" w:date="2012-08-10T07:43:00Z">
              <w:r w:rsidRPr="00303364">
                <w:rPr>
                  <w:rFonts w:eastAsia="Times New Roman" w:cstheme="minorHAnsi"/>
                  <w:sz w:val="24"/>
                  <w:szCs w:val="24"/>
                  <w:rPrChange w:id="18140" w:author="DuyNgo" w:date="2012-08-10T08:15:00Z">
                    <w:rPr>
                      <w:rFonts w:ascii="Times New Roman" w:eastAsia="Times New Roman" w:hAnsi="Times New Roman" w:cstheme="majorBidi"/>
                      <w:b/>
                      <w:bCs/>
                      <w:color w:val="4F81BD" w:themeColor="accent1"/>
                      <w:sz w:val="24"/>
                      <w:szCs w:val="26"/>
                    </w:rPr>
                  </w:rPrChange>
                </w:rPr>
                <w:t>UserID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141" w:author="DuyNgo" w:date="2012-08-10T07:43:00Z"/>
                <w:rFonts w:eastAsia="Times New Roman" w:cstheme="minorHAnsi"/>
                <w:sz w:val="24"/>
                <w:szCs w:val="24"/>
                <w:rPrChange w:id="18142" w:author="DuyNgo" w:date="2012-08-10T08:15:00Z">
                  <w:rPr>
                    <w:ins w:id="18143" w:author="DuyNgo" w:date="2012-08-10T07:43:00Z"/>
                    <w:rFonts w:ascii="Times New Roman" w:eastAsia="Times New Roman" w:hAnsi="Times New Roman" w:cs="Tahoma"/>
                    <w:color w:val="000000"/>
                    <w:sz w:val="24"/>
                    <w:szCs w:val="20"/>
                  </w:rPr>
                </w:rPrChange>
              </w:rPr>
            </w:pPr>
            <w:ins w:id="18144" w:author="DuyNgo" w:date="2012-08-10T07:43:00Z">
              <w:r w:rsidRPr="00303364">
                <w:rPr>
                  <w:rFonts w:eastAsia="Times New Roman" w:cstheme="minorHAnsi"/>
                  <w:sz w:val="24"/>
                  <w:szCs w:val="24"/>
                  <w:rPrChange w:id="18145"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146" w:author="DuyNgo" w:date="2012-08-10T07:43:00Z"/>
                <w:rFonts w:eastAsia="Times New Roman" w:cstheme="minorHAnsi"/>
                <w:sz w:val="24"/>
                <w:szCs w:val="24"/>
                <w:rPrChange w:id="18147" w:author="DuyNgo" w:date="2012-08-10T08:15:00Z">
                  <w:rPr>
                    <w:ins w:id="18148" w:author="DuyNgo" w:date="2012-08-10T07:43:00Z"/>
                    <w:rFonts w:ascii="Times New Roman" w:eastAsia="Times New Roman" w:hAnsi="Times New Roman" w:cs="Tahoma"/>
                    <w:color w:val="000000"/>
                    <w:sz w:val="24"/>
                    <w:szCs w:val="20"/>
                  </w:rPr>
                </w:rPrChange>
              </w:rPr>
            </w:pPr>
            <w:ins w:id="18149" w:author="DuyNgo" w:date="2012-08-10T07:43:00Z">
              <w:r w:rsidRPr="00303364">
                <w:rPr>
                  <w:rStyle w:val="postbody"/>
                  <w:rFonts w:cstheme="minorHAnsi"/>
                  <w:sz w:val="24"/>
                  <w:szCs w:val="24"/>
                  <w:rPrChange w:id="18150" w:author="DuyNgo" w:date="2012-08-10T08:15:00Z">
                    <w:rPr>
                      <w:rStyle w:val="postbody"/>
                      <w:rFonts w:ascii="Times New Roman" w:eastAsiaTheme="majorEastAsia"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151" w:author="DuyNgo" w:date="2012-08-10T07:43:00Z"/>
                <w:rFonts w:eastAsia="Times New Roman" w:cstheme="minorHAnsi"/>
                <w:sz w:val="24"/>
                <w:szCs w:val="24"/>
                <w:rPrChange w:id="18152" w:author="DuyNgo" w:date="2012-08-10T08:15:00Z">
                  <w:rPr>
                    <w:ins w:id="1815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154" w:author="DuyNgo" w:date="2012-08-10T07:43:00Z"/>
                <w:rFonts w:eastAsia="Times New Roman" w:cstheme="minorHAnsi"/>
                <w:sz w:val="24"/>
                <w:szCs w:val="24"/>
                <w:rPrChange w:id="18155" w:author="DuyNgo" w:date="2012-08-10T08:15:00Z">
                  <w:rPr>
                    <w:ins w:id="18156"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157" w:author="DuyNgo" w:date="2012-08-10T07:43:00Z"/>
                <w:rFonts w:eastAsia="Times New Roman" w:cstheme="minorHAnsi"/>
                <w:sz w:val="24"/>
                <w:szCs w:val="24"/>
                <w:rPrChange w:id="18158" w:author="DuyNgo" w:date="2012-08-10T08:15:00Z">
                  <w:rPr>
                    <w:ins w:id="18159" w:author="DuyNgo" w:date="2012-08-10T07:43:00Z"/>
                    <w:rFonts w:ascii="Times New Roman" w:eastAsia="Times New Roman" w:hAnsi="Times New Roman" w:cs="Tahoma"/>
                    <w:color w:val="000000"/>
                    <w:sz w:val="24"/>
                    <w:szCs w:val="20"/>
                  </w:rPr>
                </w:rPrChange>
              </w:rPr>
            </w:pPr>
            <w:ins w:id="18160" w:author="DuyNgo" w:date="2012-08-10T07:43:00Z">
              <w:r w:rsidRPr="00303364">
                <w:rPr>
                  <w:rFonts w:eastAsia="Times New Roman" w:cstheme="minorHAnsi"/>
                  <w:sz w:val="24"/>
                  <w:szCs w:val="24"/>
                  <w:rPrChange w:id="18161"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162" w:author="DuyNgo" w:date="2012-08-10T07:43:00Z"/>
                <w:rFonts w:eastAsia="Times New Roman" w:cstheme="minorHAnsi"/>
                <w:sz w:val="24"/>
                <w:szCs w:val="24"/>
                <w:rPrChange w:id="18163" w:author="DuyNgo" w:date="2012-08-10T08:15:00Z">
                  <w:rPr>
                    <w:ins w:id="18164" w:author="DuyNgo" w:date="2012-08-10T07:43:00Z"/>
                    <w:rFonts w:ascii="Times New Roman" w:eastAsia="Times New Roman" w:hAnsi="Times New Roman" w:cs="Tahoma"/>
                    <w:color w:val="000000"/>
                    <w:sz w:val="24"/>
                    <w:szCs w:val="20"/>
                  </w:rPr>
                </w:rPrChange>
              </w:rPr>
            </w:pPr>
            <w:ins w:id="18165" w:author="DuyNgo" w:date="2012-08-10T07:43:00Z">
              <w:r w:rsidRPr="00303364">
                <w:rPr>
                  <w:rFonts w:eastAsia="Times New Roman" w:cstheme="minorHAnsi"/>
                  <w:sz w:val="24"/>
                  <w:szCs w:val="24"/>
                  <w:rPrChange w:id="18166"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8167" w:author="DuyNgo" w:date="2012-08-10T08:15:00Z">
                    <w:rPr>
                      <w:rFonts w:ascii="Times New Roman" w:eastAsia="Times New Roman" w:hAnsi="Times New Roman" w:cstheme="majorBidi"/>
                      <w:b/>
                      <w:bCs/>
                      <w:color w:val="4F81BD" w:themeColor="accent1"/>
                      <w:sz w:val="24"/>
                      <w:szCs w:val="26"/>
                    </w:rPr>
                  </w:rPrChange>
                </w:rPr>
                <w:t>UserID</w:t>
              </w:r>
              <w:proofErr w:type="spellEnd"/>
              <w:r w:rsidRPr="00303364">
                <w:rPr>
                  <w:rFonts w:eastAsia="Times New Roman" w:cstheme="minorHAnsi"/>
                  <w:sz w:val="24"/>
                  <w:szCs w:val="24"/>
                  <w:rPrChange w:id="18168" w:author="DuyNgo" w:date="2012-08-10T08:15:00Z">
                    <w:rPr>
                      <w:rFonts w:ascii="Times New Roman" w:eastAsia="Times New Roman" w:hAnsi="Times New Roman" w:cstheme="majorBidi"/>
                      <w:b/>
                      <w:bCs/>
                      <w:color w:val="4F81BD" w:themeColor="accent1"/>
                      <w:sz w:val="24"/>
                      <w:szCs w:val="26"/>
                    </w:rPr>
                  </w:rPrChange>
                </w:rPr>
                <w:t xml:space="preserve"> of Owner</w:t>
              </w:r>
            </w:ins>
          </w:p>
        </w:tc>
      </w:tr>
    </w:tbl>
    <w:p w:rsidR="00771246" w:rsidRPr="00303364" w:rsidRDefault="00771246" w:rsidP="00771246">
      <w:pPr>
        <w:spacing w:line="240" w:lineRule="auto"/>
        <w:rPr>
          <w:ins w:id="18169" w:author="DuyNgo" w:date="2012-08-10T07:43:00Z"/>
          <w:rFonts w:cstheme="minorHAnsi"/>
          <w:sz w:val="24"/>
          <w:szCs w:val="24"/>
          <w:rPrChange w:id="18170" w:author="DuyNgo" w:date="2012-08-10T08:15:00Z">
            <w:rPr>
              <w:ins w:id="18171" w:author="DuyNgo" w:date="2012-08-10T07:43:00Z"/>
              <w:rFonts w:ascii="Times New Roman" w:hAnsi="Times New Roman"/>
              <w:sz w:val="24"/>
            </w:rPr>
          </w:rPrChange>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771246" w:rsidRPr="00303364" w:rsidTr="00227BA2">
        <w:trPr>
          <w:trHeight w:val="322"/>
          <w:ins w:id="18172"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8173" w:author="DuyNgo" w:date="2012-08-10T07:43:00Z"/>
                <w:rFonts w:eastAsia="Times New Roman" w:cstheme="minorHAnsi"/>
                <w:b/>
                <w:bCs/>
                <w:color w:val="FFFF00"/>
                <w:sz w:val="24"/>
                <w:szCs w:val="24"/>
                <w:rPrChange w:id="18174" w:author="DuyNgo" w:date="2012-08-10T08:15:00Z">
                  <w:rPr>
                    <w:ins w:id="18175" w:author="DuyNgo" w:date="2012-08-10T07:43:00Z"/>
                    <w:rFonts w:ascii="Times New Roman" w:eastAsia="Times New Roman" w:hAnsi="Times New Roman"/>
                    <w:b/>
                    <w:bCs/>
                    <w:color w:val="FFFF00"/>
                    <w:sz w:val="24"/>
                  </w:rPr>
                </w:rPrChange>
              </w:rPr>
            </w:pPr>
            <w:proofErr w:type="spellStart"/>
            <w:ins w:id="18176" w:author="DuyNgo" w:date="2012-08-10T07:43:00Z">
              <w:r w:rsidRPr="00303364">
                <w:rPr>
                  <w:rFonts w:eastAsia="Times New Roman" w:cstheme="minorHAnsi"/>
                  <w:b/>
                  <w:bCs/>
                  <w:color w:val="FFFF00"/>
                  <w:sz w:val="24"/>
                  <w:szCs w:val="24"/>
                  <w:rPrChange w:id="18177" w:author="DuyNgo" w:date="2012-08-10T08:15:00Z">
                    <w:rPr>
                      <w:rFonts w:ascii="Times New Roman" w:eastAsia="Times New Roman" w:hAnsi="Times New Roman" w:cstheme="majorBidi"/>
                      <w:b/>
                      <w:bCs/>
                      <w:color w:val="FFFF00"/>
                      <w:sz w:val="24"/>
                      <w:szCs w:val="26"/>
                    </w:rPr>
                  </w:rPrChange>
                </w:rPr>
                <w:t>AssignTo</w:t>
              </w:r>
              <w:proofErr w:type="spellEnd"/>
              <w:r w:rsidRPr="00303364">
                <w:rPr>
                  <w:rFonts w:eastAsia="Times New Roman" w:cstheme="minorHAnsi"/>
                  <w:b/>
                  <w:bCs/>
                  <w:color w:val="FFFF00"/>
                  <w:sz w:val="24"/>
                  <w:szCs w:val="24"/>
                  <w:rPrChange w:id="18178" w:author="DuyNgo" w:date="2012-08-10T08:15:00Z">
                    <w:rPr>
                      <w:rFonts w:ascii="Times New Roman" w:eastAsia="Times New Roman" w:hAnsi="Times New Roman" w:cstheme="majorBidi"/>
                      <w:b/>
                      <w:bCs/>
                      <w:color w:val="FFFF00"/>
                      <w:sz w:val="24"/>
                      <w:szCs w:val="26"/>
                    </w:rPr>
                  </w:rPrChange>
                </w:rPr>
                <w:t xml:space="preserve"> table</w:t>
              </w:r>
            </w:ins>
          </w:p>
        </w:tc>
      </w:tr>
      <w:tr w:rsidR="00771246" w:rsidRPr="00303364" w:rsidTr="00227BA2">
        <w:trPr>
          <w:trHeight w:val="255"/>
          <w:ins w:id="18179"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8180" w:author="DuyNgo" w:date="2012-08-10T07:43:00Z"/>
                <w:rFonts w:eastAsia="Times New Roman" w:cstheme="minorHAnsi"/>
                <w:b/>
                <w:sz w:val="24"/>
                <w:szCs w:val="24"/>
                <w:rPrChange w:id="18181" w:author="DuyNgo" w:date="2012-08-10T08:15:00Z">
                  <w:rPr>
                    <w:ins w:id="18182" w:author="DuyNgo" w:date="2012-08-10T07:43:00Z"/>
                    <w:rFonts w:ascii="Times New Roman" w:eastAsia="Times New Roman" w:hAnsi="Times New Roman"/>
                    <w:b/>
                    <w:sz w:val="24"/>
                  </w:rPr>
                </w:rPrChange>
              </w:rPr>
            </w:pPr>
            <w:ins w:id="18183" w:author="DuyNgo" w:date="2012-08-10T07:43:00Z">
              <w:r w:rsidRPr="00303364">
                <w:rPr>
                  <w:rFonts w:eastAsia="Times New Roman" w:cstheme="minorHAnsi"/>
                  <w:sz w:val="24"/>
                  <w:szCs w:val="24"/>
                  <w:rPrChange w:id="18184"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8185"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8186" w:author="DuyNgo" w:date="2012-08-10T07:43:00Z"/>
                <w:rFonts w:eastAsia="Times New Roman" w:cstheme="minorHAnsi"/>
                <w:b/>
                <w:bCs/>
                <w:sz w:val="24"/>
                <w:szCs w:val="24"/>
                <w:rPrChange w:id="18187" w:author="DuyNgo" w:date="2012-08-10T08:15:00Z">
                  <w:rPr>
                    <w:ins w:id="18188" w:author="DuyNgo" w:date="2012-08-10T07:43:00Z"/>
                    <w:rFonts w:ascii="Times New Roman" w:eastAsia="Times New Roman" w:hAnsi="Times New Roman" w:cs="Tahoma"/>
                    <w:b/>
                    <w:bCs/>
                    <w:color w:val="000000"/>
                    <w:sz w:val="24"/>
                    <w:szCs w:val="20"/>
                  </w:rPr>
                </w:rPrChange>
              </w:rPr>
            </w:pPr>
            <w:ins w:id="18189" w:author="DuyNgo" w:date="2012-08-10T07:43:00Z">
              <w:r w:rsidRPr="00303364">
                <w:rPr>
                  <w:rFonts w:eastAsia="Times New Roman" w:cstheme="minorHAnsi"/>
                  <w:b/>
                  <w:bCs/>
                  <w:sz w:val="24"/>
                  <w:szCs w:val="24"/>
                  <w:rPrChange w:id="18190"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8191" w:author="DuyNgo" w:date="2012-08-10T07:43:00Z"/>
                <w:rFonts w:eastAsia="Times New Roman" w:cstheme="minorHAnsi"/>
                <w:b/>
                <w:bCs/>
                <w:sz w:val="24"/>
                <w:szCs w:val="24"/>
                <w:rPrChange w:id="18192" w:author="DuyNgo" w:date="2012-08-10T08:15:00Z">
                  <w:rPr>
                    <w:ins w:id="18193" w:author="DuyNgo" w:date="2012-08-10T07:43:00Z"/>
                    <w:rFonts w:ascii="Times New Roman" w:eastAsia="Times New Roman" w:hAnsi="Times New Roman"/>
                    <w:b/>
                    <w:bCs/>
                    <w:sz w:val="24"/>
                  </w:rPr>
                </w:rPrChange>
              </w:rPr>
            </w:pPr>
            <w:ins w:id="18194" w:author="DuyNgo" w:date="2012-08-10T07:43:00Z">
              <w:r w:rsidRPr="00303364">
                <w:rPr>
                  <w:rFonts w:eastAsia="Times New Roman" w:cstheme="minorHAnsi"/>
                  <w:b/>
                  <w:bCs/>
                  <w:sz w:val="24"/>
                  <w:szCs w:val="24"/>
                  <w:rPrChange w:id="18195"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196" w:author="DuyNgo" w:date="2012-08-10T07:43:00Z"/>
                <w:rFonts w:eastAsia="Times New Roman" w:cstheme="minorHAnsi"/>
                <w:b/>
                <w:bCs/>
                <w:sz w:val="24"/>
                <w:szCs w:val="24"/>
                <w:rPrChange w:id="18197" w:author="DuyNgo" w:date="2012-08-10T08:15:00Z">
                  <w:rPr>
                    <w:ins w:id="18198" w:author="DuyNgo" w:date="2012-08-10T07:43:00Z"/>
                    <w:rFonts w:ascii="Times New Roman" w:eastAsia="Times New Roman" w:hAnsi="Times New Roman"/>
                    <w:b/>
                    <w:bCs/>
                    <w:sz w:val="24"/>
                  </w:rPr>
                </w:rPrChange>
              </w:rPr>
            </w:pPr>
            <w:ins w:id="18199" w:author="DuyNgo" w:date="2012-08-10T07:43:00Z">
              <w:r w:rsidRPr="00303364">
                <w:rPr>
                  <w:rFonts w:eastAsia="Times New Roman" w:cstheme="minorHAnsi"/>
                  <w:b/>
                  <w:bCs/>
                  <w:sz w:val="24"/>
                  <w:szCs w:val="24"/>
                  <w:rPrChange w:id="18200"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8201" w:author="DuyNgo" w:date="2012-08-10T07:43:00Z"/>
                <w:rFonts w:eastAsia="Times New Roman" w:cstheme="minorHAnsi"/>
                <w:b/>
                <w:bCs/>
                <w:sz w:val="24"/>
                <w:szCs w:val="24"/>
                <w:rPrChange w:id="18202" w:author="DuyNgo" w:date="2012-08-10T08:15:00Z">
                  <w:rPr>
                    <w:ins w:id="18203" w:author="DuyNgo" w:date="2012-08-10T07:43:00Z"/>
                    <w:rFonts w:ascii="Times New Roman" w:eastAsia="Times New Roman" w:hAnsi="Times New Roman"/>
                    <w:b/>
                    <w:bCs/>
                    <w:sz w:val="24"/>
                  </w:rPr>
                </w:rPrChange>
              </w:rPr>
            </w:pPr>
            <w:ins w:id="18204" w:author="DuyNgo" w:date="2012-08-10T07:43:00Z">
              <w:r w:rsidRPr="00303364">
                <w:rPr>
                  <w:rFonts w:eastAsia="Times New Roman" w:cstheme="minorHAnsi"/>
                  <w:b/>
                  <w:bCs/>
                  <w:sz w:val="24"/>
                  <w:szCs w:val="24"/>
                  <w:rPrChange w:id="18205"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206" w:author="DuyNgo" w:date="2012-08-10T07:43:00Z"/>
                <w:rFonts w:eastAsia="Times New Roman" w:cstheme="minorHAnsi"/>
                <w:b/>
                <w:bCs/>
                <w:sz w:val="24"/>
                <w:szCs w:val="24"/>
                <w:rPrChange w:id="18207" w:author="DuyNgo" w:date="2012-08-10T08:15:00Z">
                  <w:rPr>
                    <w:ins w:id="18208" w:author="DuyNgo" w:date="2012-08-10T07:43:00Z"/>
                    <w:rFonts w:ascii="Times New Roman" w:eastAsia="Times New Roman" w:hAnsi="Times New Roman"/>
                    <w:b/>
                    <w:bCs/>
                    <w:sz w:val="24"/>
                  </w:rPr>
                </w:rPrChange>
              </w:rPr>
            </w:pPr>
            <w:ins w:id="18209" w:author="DuyNgo" w:date="2012-08-10T07:43:00Z">
              <w:r w:rsidRPr="00303364">
                <w:rPr>
                  <w:rFonts w:eastAsia="Times New Roman" w:cstheme="minorHAnsi"/>
                  <w:b/>
                  <w:bCs/>
                  <w:sz w:val="24"/>
                  <w:szCs w:val="24"/>
                  <w:rPrChange w:id="18210"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211" w:author="DuyNgo" w:date="2012-08-10T07:43:00Z"/>
                <w:rFonts w:eastAsia="Times New Roman" w:cstheme="minorHAnsi"/>
                <w:b/>
                <w:bCs/>
                <w:sz w:val="24"/>
                <w:szCs w:val="24"/>
                <w:rPrChange w:id="18212" w:author="DuyNgo" w:date="2012-08-10T08:15:00Z">
                  <w:rPr>
                    <w:ins w:id="18213" w:author="DuyNgo" w:date="2012-08-10T07:43:00Z"/>
                    <w:rFonts w:ascii="Times New Roman" w:eastAsia="Times New Roman" w:hAnsi="Times New Roman"/>
                    <w:b/>
                    <w:bCs/>
                    <w:sz w:val="24"/>
                  </w:rPr>
                </w:rPrChange>
              </w:rPr>
            </w:pPr>
            <w:ins w:id="18214" w:author="DuyNgo" w:date="2012-08-10T07:43:00Z">
              <w:r w:rsidRPr="00303364">
                <w:rPr>
                  <w:rFonts w:eastAsia="Times New Roman" w:cstheme="minorHAnsi"/>
                  <w:b/>
                  <w:bCs/>
                  <w:sz w:val="24"/>
                  <w:szCs w:val="24"/>
                  <w:rPrChange w:id="18215"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8216" w:author="DuyNgo" w:date="2012-08-10T07:43:00Z"/>
                <w:rFonts w:eastAsia="Times New Roman" w:cstheme="minorHAnsi"/>
                <w:b/>
                <w:bCs/>
                <w:sz w:val="24"/>
                <w:szCs w:val="24"/>
                <w:rPrChange w:id="18217" w:author="DuyNgo" w:date="2012-08-10T08:15:00Z">
                  <w:rPr>
                    <w:ins w:id="18218"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8219" w:author="DuyNgo" w:date="2012-08-10T07:43:00Z"/>
                <w:rFonts w:eastAsia="Times New Roman" w:cstheme="minorHAnsi"/>
                <w:b/>
                <w:bCs/>
                <w:sz w:val="24"/>
                <w:szCs w:val="24"/>
                <w:rPrChange w:id="18220" w:author="DuyNgo" w:date="2012-08-10T08:15:00Z">
                  <w:rPr>
                    <w:ins w:id="18221" w:author="DuyNgo" w:date="2012-08-10T07:43:00Z"/>
                    <w:rFonts w:ascii="Times New Roman" w:eastAsia="Times New Roman" w:hAnsi="Times New Roman"/>
                    <w:b/>
                    <w:bCs/>
                    <w:sz w:val="24"/>
                  </w:rPr>
                </w:rPrChange>
              </w:rPr>
            </w:pPr>
            <w:ins w:id="18222" w:author="DuyNgo" w:date="2012-08-10T07:43:00Z">
              <w:r w:rsidRPr="00303364">
                <w:rPr>
                  <w:rFonts w:eastAsia="Times New Roman" w:cstheme="minorHAnsi"/>
                  <w:b/>
                  <w:bCs/>
                  <w:sz w:val="24"/>
                  <w:szCs w:val="24"/>
                  <w:rPrChange w:id="18223"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trHeight w:val="255"/>
          <w:ins w:id="1822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8225" w:author="DuyNgo" w:date="2012-08-10T07:43:00Z"/>
                <w:rFonts w:eastAsia="Times New Roman" w:cstheme="minorHAnsi"/>
                <w:sz w:val="24"/>
                <w:szCs w:val="24"/>
                <w:rPrChange w:id="18226" w:author="DuyNgo" w:date="2012-08-10T08:15:00Z">
                  <w:rPr>
                    <w:ins w:id="18227" w:author="DuyNgo" w:date="2012-08-10T07:43:00Z"/>
                    <w:rFonts w:ascii="Times New Roman" w:eastAsia="Times New Roman" w:hAnsi="Times New Roman"/>
                    <w:sz w:val="24"/>
                  </w:rPr>
                </w:rPrChange>
              </w:rPr>
            </w:pPr>
            <w:ins w:id="18228" w:author="DuyNgo" w:date="2012-08-10T07:43:00Z">
              <w:r w:rsidRPr="00303364">
                <w:rPr>
                  <w:rFonts w:eastAsia="Times New Roman" w:cstheme="minorHAnsi"/>
                  <w:sz w:val="24"/>
                  <w:szCs w:val="24"/>
                  <w:rPrChange w:id="18229"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230" w:author="DuyNgo" w:date="2012-08-10T07:43:00Z"/>
                <w:rFonts w:eastAsia="Times New Roman" w:cstheme="minorHAnsi"/>
                <w:sz w:val="24"/>
                <w:szCs w:val="24"/>
                <w:rPrChange w:id="18231" w:author="DuyNgo" w:date="2012-08-10T08:15:00Z">
                  <w:rPr>
                    <w:ins w:id="18232" w:author="DuyNgo" w:date="2012-08-10T07:43:00Z"/>
                    <w:rFonts w:ascii="Times New Roman" w:eastAsia="Times New Roman" w:hAnsi="Times New Roman" w:cs="Tahoma"/>
                    <w:color w:val="000000"/>
                    <w:sz w:val="24"/>
                    <w:szCs w:val="20"/>
                  </w:rPr>
                </w:rPrChange>
              </w:rPr>
            </w:pPr>
            <w:proofErr w:type="spellStart"/>
            <w:ins w:id="18233" w:author="DuyNgo" w:date="2012-08-10T07:43:00Z">
              <w:r w:rsidRPr="00303364">
                <w:rPr>
                  <w:rFonts w:eastAsia="Times New Roman" w:cstheme="minorHAnsi"/>
                  <w:sz w:val="24"/>
                  <w:szCs w:val="24"/>
                  <w:rPrChange w:id="18234" w:author="DuyNgo" w:date="2012-08-10T08:15:00Z">
                    <w:rPr>
                      <w:rFonts w:ascii="Times New Roman" w:eastAsia="Times New Roman" w:hAnsi="Times New Roman" w:cstheme="majorBidi"/>
                      <w:b/>
                      <w:bCs/>
                      <w:color w:val="4F81BD" w:themeColor="accent1"/>
                      <w:sz w:val="24"/>
                      <w:szCs w:val="26"/>
                    </w:rPr>
                  </w:rPrChange>
                </w:rPr>
                <w:t>IssueID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8235" w:author="DuyNgo" w:date="2012-08-10T07:43:00Z"/>
                <w:rFonts w:eastAsia="Times New Roman" w:cstheme="minorHAnsi"/>
                <w:sz w:val="24"/>
                <w:szCs w:val="24"/>
                <w:rPrChange w:id="18236" w:author="DuyNgo" w:date="2012-08-10T08:15:00Z">
                  <w:rPr>
                    <w:ins w:id="18237" w:author="DuyNgo" w:date="2012-08-10T07:43:00Z"/>
                    <w:rFonts w:ascii="Times New Roman" w:eastAsia="Times New Roman" w:hAnsi="Times New Roman" w:cs="Tahoma"/>
                    <w:color w:val="000000"/>
                    <w:sz w:val="24"/>
                    <w:szCs w:val="20"/>
                  </w:rPr>
                </w:rPrChange>
              </w:rPr>
            </w:pPr>
            <w:ins w:id="18238" w:author="DuyNgo" w:date="2012-08-10T07:43:00Z">
              <w:r w:rsidRPr="00303364">
                <w:rPr>
                  <w:rFonts w:eastAsia="Times New Roman" w:cstheme="minorHAnsi"/>
                  <w:sz w:val="24"/>
                  <w:szCs w:val="24"/>
                  <w:rPrChange w:id="18239"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240" w:author="DuyNgo" w:date="2012-08-10T07:43:00Z"/>
                <w:rFonts w:eastAsia="Times New Roman" w:cstheme="minorHAnsi"/>
                <w:sz w:val="24"/>
                <w:szCs w:val="24"/>
                <w:rPrChange w:id="18241" w:author="DuyNgo" w:date="2012-08-10T08:15:00Z">
                  <w:rPr>
                    <w:ins w:id="18242" w:author="DuyNgo" w:date="2012-08-10T07:43:00Z"/>
                    <w:rFonts w:ascii="Times New Roman" w:eastAsia="Times New Roman" w:hAnsi="Times New Roman" w:cs="Tahoma"/>
                    <w:color w:val="000000"/>
                    <w:sz w:val="24"/>
                    <w:szCs w:val="20"/>
                  </w:rPr>
                </w:rPrChange>
              </w:rPr>
            </w:pPr>
            <w:ins w:id="18243" w:author="DuyNgo" w:date="2012-08-10T07:43:00Z">
              <w:r w:rsidRPr="00303364">
                <w:rPr>
                  <w:rFonts w:eastAsia="Times New Roman" w:cstheme="minorHAnsi"/>
                  <w:sz w:val="24"/>
                  <w:szCs w:val="24"/>
                  <w:rPrChange w:id="18244"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8245" w:author="DuyNgo" w:date="2012-08-10T07:43:00Z"/>
                <w:rFonts w:eastAsia="Times New Roman" w:cstheme="minorHAnsi"/>
                <w:sz w:val="24"/>
                <w:szCs w:val="24"/>
                <w:rPrChange w:id="18246" w:author="DuyNgo" w:date="2012-08-10T08:15:00Z">
                  <w:rPr>
                    <w:ins w:id="18247"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248" w:author="DuyNgo" w:date="2012-08-10T07:43:00Z"/>
                <w:rFonts w:eastAsia="Times New Roman" w:cstheme="minorHAnsi"/>
                <w:sz w:val="24"/>
                <w:szCs w:val="24"/>
                <w:rPrChange w:id="18249" w:author="DuyNgo" w:date="2012-08-10T08:15:00Z">
                  <w:rPr>
                    <w:ins w:id="18250"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251" w:author="DuyNgo" w:date="2012-08-10T07:43:00Z"/>
                <w:rFonts w:eastAsia="Times New Roman" w:cstheme="minorHAnsi"/>
                <w:sz w:val="24"/>
                <w:szCs w:val="24"/>
                <w:rPrChange w:id="18252" w:author="DuyNgo" w:date="2012-08-10T08:15:00Z">
                  <w:rPr>
                    <w:ins w:id="18253" w:author="DuyNgo" w:date="2012-08-10T07:43:00Z"/>
                    <w:rFonts w:ascii="Times New Roman" w:eastAsia="Times New Roman" w:hAnsi="Times New Roman" w:cs="Tahoma"/>
                    <w:color w:val="000000"/>
                    <w:sz w:val="24"/>
                    <w:szCs w:val="20"/>
                  </w:rPr>
                </w:rPrChange>
              </w:rPr>
            </w:pPr>
            <w:ins w:id="18254" w:author="DuyNgo" w:date="2012-08-10T07:43:00Z">
              <w:r w:rsidRPr="00303364">
                <w:rPr>
                  <w:rFonts w:eastAsia="Times New Roman" w:cstheme="minorHAnsi"/>
                  <w:sz w:val="24"/>
                  <w:szCs w:val="24"/>
                  <w:rPrChange w:id="18255" w:author="DuyNgo" w:date="2012-08-10T08:15:00Z">
                    <w:rPr>
                      <w:rFonts w:ascii="Times New Roman" w:eastAsia="Times New Roman" w:hAnsi="Times New Roman" w:cstheme="majorBidi"/>
                      <w:b/>
                      <w:bCs/>
                      <w:color w:val="4F81BD" w:themeColor="accent1"/>
                      <w:sz w:val="24"/>
                      <w:szCs w:val="26"/>
                    </w:rPr>
                  </w:rPrChange>
                </w:rPr>
                <w:t>PK/FK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256" w:author="DuyNgo" w:date="2012-08-10T07:43:00Z"/>
                <w:rFonts w:eastAsia="Times New Roman" w:cstheme="minorHAnsi"/>
                <w:sz w:val="24"/>
                <w:szCs w:val="24"/>
                <w:rPrChange w:id="18257" w:author="DuyNgo" w:date="2012-08-10T08:15:00Z">
                  <w:rPr>
                    <w:ins w:id="18258" w:author="DuyNgo" w:date="2012-08-10T07:43:00Z"/>
                    <w:rFonts w:ascii="Times New Roman" w:eastAsia="Times New Roman" w:hAnsi="Times New Roman" w:cs="Tahoma"/>
                    <w:color w:val="000000"/>
                    <w:sz w:val="24"/>
                    <w:szCs w:val="20"/>
                  </w:rPr>
                </w:rPrChange>
              </w:rPr>
            </w:pPr>
            <w:ins w:id="18259" w:author="DuyNgo" w:date="2012-08-10T07:43:00Z">
              <w:r w:rsidRPr="00303364">
                <w:rPr>
                  <w:rFonts w:eastAsia="Times New Roman" w:cstheme="minorHAnsi"/>
                  <w:sz w:val="24"/>
                  <w:szCs w:val="24"/>
                  <w:rPrChange w:id="18260" w:author="DuyNgo" w:date="2012-08-10T08:15:00Z">
                    <w:rPr>
                      <w:rFonts w:ascii="Times New Roman" w:eastAsia="Times New Roman" w:hAnsi="Times New Roman" w:cstheme="majorBidi"/>
                      <w:b/>
                      <w:bCs/>
                      <w:color w:val="4F81BD" w:themeColor="accent1"/>
                      <w:sz w:val="24"/>
                      <w:szCs w:val="26"/>
                    </w:rPr>
                  </w:rPrChange>
                </w:rPr>
                <w:t xml:space="preserve">PK/FK – ID of </w:t>
              </w:r>
              <w:proofErr w:type="spellStart"/>
              <w:r w:rsidRPr="00303364">
                <w:rPr>
                  <w:rFonts w:eastAsia="Times New Roman" w:cstheme="minorHAnsi"/>
                  <w:sz w:val="24"/>
                  <w:szCs w:val="24"/>
                  <w:rPrChange w:id="18261" w:author="DuyNgo" w:date="2012-08-10T08:15:00Z">
                    <w:rPr>
                      <w:rFonts w:ascii="Times New Roman" w:eastAsia="Times New Roman" w:hAnsi="Times New Roman" w:cstheme="majorBidi"/>
                      <w:b/>
                      <w:bCs/>
                      <w:color w:val="4F81BD" w:themeColor="accent1"/>
                      <w:sz w:val="24"/>
                      <w:szCs w:val="26"/>
                    </w:rPr>
                  </w:rPrChange>
                </w:rPr>
                <w:t>AssignTo</w:t>
              </w:r>
              <w:proofErr w:type="spellEnd"/>
              <w:r w:rsidRPr="00303364">
                <w:rPr>
                  <w:rFonts w:eastAsia="Times New Roman" w:cstheme="minorHAnsi"/>
                  <w:sz w:val="24"/>
                  <w:szCs w:val="24"/>
                  <w:rPrChange w:id="18262" w:author="DuyNgo" w:date="2012-08-10T08:15:00Z">
                    <w:rPr>
                      <w:rFonts w:ascii="Times New Roman" w:eastAsia="Times New Roman" w:hAnsi="Times New Roman" w:cstheme="majorBidi"/>
                      <w:b/>
                      <w:bCs/>
                      <w:color w:val="4F81BD" w:themeColor="accent1"/>
                      <w:sz w:val="24"/>
                      <w:szCs w:val="26"/>
                    </w:rPr>
                  </w:rPrChange>
                </w:rPr>
                <w:t xml:space="preserve"> From </w:t>
              </w:r>
              <w:proofErr w:type="spellStart"/>
              <w:r w:rsidRPr="00303364">
                <w:rPr>
                  <w:rFonts w:eastAsia="Times New Roman" w:cstheme="minorHAnsi"/>
                  <w:sz w:val="24"/>
                  <w:szCs w:val="24"/>
                  <w:rPrChange w:id="18263" w:author="DuyNgo" w:date="2012-08-10T08:15:00Z">
                    <w:rPr>
                      <w:rFonts w:ascii="Times New Roman" w:eastAsia="Times New Roman" w:hAnsi="Times New Roman" w:cstheme="majorBidi"/>
                      <w:b/>
                      <w:bCs/>
                      <w:color w:val="4F81BD" w:themeColor="accent1"/>
                      <w:sz w:val="24"/>
                      <w:szCs w:val="26"/>
                    </w:rPr>
                  </w:rPrChange>
                </w:rPr>
                <w:t>IssueID</w:t>
              </w:r>
              <w:proofErr w:type="spellEnd"/>
              <w:r w:rsidRPr="00303364">
                <w:rPr>
                  <w:rFonts w:eastAsia="Times New Roman" w:cstheme="minorHAnsi"/>
                  <w:sz w:val="24"/>
                  <w:szCs w:val="24"/>
                  <w:rPrChange w:id="18264" w:author="DuyNgo" w:date="2012-08-10T08:15:00Z">
                    <w:rPr>
                      <w:rFonts w:ascii="Times New Roman" w:eastAsia="Times New Roman" w:hAnsi="Times New Roman" w:cstheme="majorBidi"/>
                      <w:b/>
                      <w:bCs/>
                      <w:color w:val="4F81BD" w:themeColor="accent1"/>
                      <w:sz w:val="24"/>
                      <w:szCs w:val="26"/>
                    </w:rPr>
                  </w:rPrChange>
                </w:rPr>
                <w:t xml:space="preserve"> of Issue table</w:t>
              </w:r>
            </w:ins>
          </w:p>
        </w:tc>
      </w:tr>
      <w:tr w:rsidR="00771246" w:rsidRPr="00303364" w:rsidTr="00227BA2">
        <w:trPr>
          <w:trHeight w:val="255"/>
          <w:ins w:id="1826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266" w:author="DuyNgo" w:date="2012-08-10T07:43:00Z"/>
                <w:rFonts w:eastAsia="Times New Roman" w:cstheme="minorHAnsi"/>
                <w:sz w:val="24"/>
                <w:szCs w:val="24"/>
                <w:rPrChange w:id="18267" w:author="DuyNgo" w:date="2012-08-10T08:15:00Z">
                  <w:rPr>
                    <w:ins w:id="18268" w:author="DuyNgo" w:date="2012-08-10T07:43:00Z"/>
                    <w:rFonts w:ascii="Times New Roman" w:eastAsia="Times New Roman" w:hAnsi="Times New Roman" w:cs="Tahoma"/>
                    <w:color w:val="000000"/>
                    <w:sz w:val="24"/>
                    <w:szCs w:val="20"/>
                  </w:rPr>
                </w:rPrChange>
              </w:rPr>
            </w:pPr>
            <w:ins w:id="18269" w:author="DuyNgo" w:date="2012-08-10T07:43:00Z">
              <w:r w:rsidRPr="00303364">
                <w:rPr>
                  <w:rFonts w:eastAsia="Times New Roman" w:cstheme="minorHAnsi"/>
                  <w:sz w:val="24"/>
                  <w:szCs w:val="24"/>
                  <w:rPrChange w:id="18270"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271" w:author="DuyNgo" w:date="2012-08-10T07:43:00Z"/>
                <w:rFonts w:eastAsia="Times New Roman" w:cstheme="minorHAnsi"/>
                <w:sz w:val="24"/>
                <w:szCs w:val="24"/>
                <w:rPrChange w:id="18272" w:author="DuyNgo" w:date="2012-08-10T08:15:00Z">
                  <w:rPr>
                    <w:ins w:id="18273" w:author="DuyNgo" w:date="2012-08-10T07:43:00Z"/>
                    <w:rFonts w:ascii="Times New Roman" w:eastAsia="Times New Roman" w:hAnsi="Times New Roman" w:cs="Tahoma"/>
                    <w:color w:val="000000"/>
                    <w:sz w:val="24"/>
                    <w:szCs w:val="20"/>
                  </w:rPr>
                </w:rPrChange>
              </w:rPr>
            </w:pPr>
            <w:proofErr w:type="spellStart"/>
            <w:ins w:id="18274" w:author="DuyNgo" w:date="2012-08-10T07:43:00Z">
              <w:r w:rsidRPr="00303364">
                <w:rPr>
                  <w:rFonts w:eastAsia="Times New Roman" w:cstheme="minorHAnsi"/>
                  <w:sz w:val="24"/>
                  <w:szCs w:val="24"/>
                  <w:rPrChange w:id="18275" w:author="DuyNgo" w:date="2012-08-10T08:15:00Z">
                    <w:rPr>
                      <w:rFonts w:ascii="Times New Roman" w:eastAsia="Times New Roman" w:hAnsi="Times New Roman" w:cstheme="majorBidi"/>
                      <w:b/>
                      <w:bCs/>
                      <w:color w:val="4F81BD" w:themeColor="accent1"/>
                      <w:sz w:val="24"/>
                      <w:szCs w:val="26"/>
                    </w:rPr>
                  </w:rPrChange>
                </w:rPr>
                <w:t>UserID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276" w:author="DuyNgo" w:date="2012-08-10T07:43:00Z"/>
                <w:rFonts w:eastAsia="Times New Roman" w:cstheme="minorHAnsi"/>
                <w:sz w:val="24"/>
                <w:szCs w:val="24"/>
                <w:rPrChange w:id="18277" w:author="DuyNgo" w:date="2012-08-10T08:15:00Z">
                  <w:rPr>
                    <w:ins w:id="18278" w:author="DuyNgo" w:date="2012-08-10T07:43:00Z"/>
                    <w:rFonts w:ascii="Times New Roman" w:eastAsia="Times New Roman" w:hAnsi="Times New Roman" w:cs="Tahoma"/>
                    <w:color w:val="000000"/>
                    <w:sz w:val="24"/>
                    <w:szCs w:val="20"/>
                  </w:rPr>
                </w:rPrChange>
              </w:rPr>
            </w:pPr>
            <w:ins w:id="18279" w:author="DuyNgo" w:date="2012-08-10T07:43:00Z">
              <w:r w:rsidRPr="00303364">
                <w:rPr>
                  <w:rFonts w:eastAsia="Times New Roman" w:cstheme="minorHAnsi"/>
                  <w:sz w:val="24"/>
                  <w:szCs w:val="24"/>
                  <w:rPrChange w:id="1828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281" w:author="DuyNgo" w:date="2012-08-10T07:43:00Z"/>
                <w:rFonts w:eastAsia="Times New Roman" w:cstheme="minorHAnsi"/>
                <w:sz w:val="24"/>
                <w:szCs w:val="24"/>
                <w:rPrChange w:id="18282" w:author="DuyNgo" w:date="2012-08-10T08:15:00Z">
                  <w:rPr>
                    <w:ins w:id="18283" w:author="DuyNgo" w:date="2012-08-10T07:43:00Z"/>
                    <w:rFonts w:ascii="Times New Roman" w:eastAsia="Times New Roman" w:hAnsi="Times New Roman" w:cs="Tahoma"/>
                    <w:color w:val="000000"/>
                    <w:sz w:val="24"/>
                    <w:szCs w:val="20"/>
                  </w:rPr>
                </w:rPrChange>
              </w:rPr>
            </w:pPr>
            <w:ins w:id="18284" w:author="DuyNgo" w:date="2012-08-10T07:43:00Z">
              <w:r w:rsidRPr="00303364">
                <w:rPr>
                  <w:rStyle w:val="postbody"/>
                  <w:rFonts w:cstheme="minorHAnsi"/>
                  <w:sz w:val="24"/>
                  <w:szCs w:val="24"/>
                  <w:rPrChange w:id="18285" w:author="DuyNgo" w:date="2012-08-10T08:15:00Z">
                    <w:rPr>
                      <w:rStyle w:val="postbody"/>
                      <w:rFonts w:ascii="Times New Roman" w:eastAsiaTheme="majorEastAsia"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286" w:author="DuyNgo" w:date="2012-08-10T07:43:00Z"/>
                <w:rFonts w:eastAsia="Times New Roman" w:cstheme="minorHAnsi"/>
                <w:sz w:val="24"/>
                <w:szCs w:val="24"/>
                <w:rPrChange w:id="18287" w:author="DuyNgo" w:date="2012-08-10T08:15:00Z">
                  <w:rPr>
                    <w:ins w:id="1828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289" w:author="DuyNgo" w:date="2012-08-10T07:43:00Z"/>
                <w:rFonts w:eastAsia="Times New Roman" w:cstheme="minorHAnsi"/>
                <w:sz w:val="24"/>
                <w:szCs w:val="24"/>
                <w:rPrChange w:id="18290" w:author="DuyNgo" w:date="2012-08-10T08:15:00Z">
                  <w:rPr>
                    <w:ins w:id="1829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292" w:author="DuyNgo" w:date="2012-08-10T07:43:00Z"/>
                <w:rFonts w:eastAsia="Times New Roman" w:cstheme="minorHAnsi"/>
                <w:sz w:val="24"/>
                <w:szCs w:val="24"/>
                <w:rPrChange w:id="18293" w:author="DuyNgo" w:date="2012-08-10T08:15:00Z">
                  <w:rPr>
                    <w:ins w:id="18294" w:author="DuyNgo" w:date="2012-08-10T07:43:00Z"/>
                    <w:rFonts w:ascii="Times New Roman" w:eastAsia="Times New Roman" w:hAnsi="Times New Roman" w:cs="Tahoma"/>
                    <w:color w:val="000000"/>
                    <w:sz w:val="24"/>
                    <w:szCs w:val="20"/>
                  </w:rPr>
                </w:rPrChange>
              </w:rPr>
            </w:pPr>
            <w:ins w:id="18295" w:author="DuyNgo" w:date="2012-08-10T07:43:00Z">
              <w:r w:rsidRPr="00303364">
                <w:rPr>
                  <w:rFonts w:eastAsia="Times New Roman" w:cstheme="minorHAnsi"/>
                  <w:sz w:val="24"/>
                  <w:szCs w:val="24"/>
                  <w:rPrChange w:id="18296"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297" w:author="DuyNgo" w:date="2012-08-10T07:43:00Z"/>
                <w:rFonts w:eastAsia="Times New Roman" w:cstheme="minorHAnsi"/>
                <w:sz w:val="24"/>
                <w:szCs w:val="24"/>
                <w:rPrChange w:id="18298" w:author="DuyNgo" w:date="2012-08-10T08:15:00Z">
                  <w:rPr>
                    <w:ins w:id="18299" w:author="DuyNgo" w:date="2012-08-10T07:43:00Z"/>
                    <w:rFonts w:ascii="Times New Roman" w:eastAsia="Times New Roman" w:hAnsi="Times New Roman" w:cs="Tahoma"/>
                    <w:color w:val="000000"/>
                    <w:sz w:val="24"/>
                    <w:szCs w:val="20"/>
                  </w:rPr>
                </w:rPrChange>
              </w:rPr>
            </w:pPr>
            <w:ins w:id="18300" w:author="DuyNgo" w:date="2012-08-10T07:43:00Z">
              <w:r w:rsidRPr="00303364">
                <w:rPr>
                  <w:rFonts w:eastAsia="Times New Roman" w:cstheme="minorHAnsi"/>
                  <w:sz w:val="24"/>
                  <w:szCs w:val="24"/>
                  <w:rPrChange w:id="18301"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8302" w:author="DuyNgo" w:date="2012-08-10T08:15:00Z">
                    <w:rPr>
                      <w:rFonts w:ascii="Times New Roman" w:eastAsia="Times New Roman" w:hAnsi="Times New Roman" w:cstheme="majorBidi"/>
                      <w:b/>
                      <w:bCs/>
                      <w:color w:val="4F81BD" w:themeColor="accent1"/>
                      <w:sz w:val="24"/>
                      <w:szCs w:val="26"/>
                    </w:rPr>
                  </w:rPrChange>
                </w:rPr>
                <w:t>UserID</w:t>
              </w:r>
              <w:proofErr w:type="spellEnd"/>
              <w:r w:rsidRPr="00303364">
                <w:rPr>
                  <w:rFonts w:eastAsia="Times New Roman" w:cstheme="minorHAnsi"/>
                  <w:sz w:val="24"/>
                  <w:szCs w:val="24"/>
                  <w:rPrChange w:id="18303" w:author="DuyNgo" w:date="2012-08-10T08:15:00Z">
                    <w:rPr>
                      <w:rFonts w:ascii="Times New Roman" w:eastAsia="Times New Roman" w:hAnsi="Times New Roman" w:cstheme="majorBidi"/>
                      <w:b/>
                      <w:bCs/>
                      <w:color w:val="4F81BD" w:themeColor="accent1"/>
                      <w:sz w:val="24"/>
                      <w:szCs w:val="26"/>
                    </w:rPr>
                  </w:rPrChange>
                </w:rPr>
                <w:t xml:space="preserve"> of </w:t>
              </w:r>
              <w:proofErr w:type="spellStart"/>
              <w:r w:rsidRPr="00303364">
                <w:rPr>
                  <w:rFonts w:eastAsia="Times New Roman" w:cstheme="minorHAnsi"/>
                  <w:sz w:val="24"/>
                  <w:szCs w:val="24"/>
                  <w:rPrChange w:id="18304" w:author="DuyNgo" w:date="2012-08-10T08:15:00Z">
                    <w:rPr>
                      <w:rFonts w:ascii="Times New Roman" w:eastAsia="Times New Roman" w:hAnsi="Times New Roman" w:cstheme="majorBidi"/>
                      <w:b/>
                      <w:bCs/>
                      <w:color w:val="4F81BD" w:themeColor="accent1"/>
                      <w:sz w:val="24"/>
                      <w:szCs w:val="26"/>
                    </w:rPr>
                  </w:rPrChange>
                </w:rPr>
                <w:t>AssignTo</w:t>
              </w:r>
              <w:proofErr w:type="spellEnd"/>
            </w:ins>
          </w:p>
        </w:tc>
      </w:tr>
    </w:tbl>
    <w:p w:rsidR="00771246" w:rsidRPr="00303364" w:rsidRDefault="00771246" w:rsidP="00771246">
      <w:pPr>
        <w:spacing w:line="240" w:lineRule="auto"/>
        <w:rPr>
          <w:ins w:id="18305" w:author="DuyNgo" w:date="2012-08-10T07:43:00Z"/>
          <w:rFonts w:cstheme="minorHAnsi"/>
          <w:sz w:val="24"/>
          <w:szCs w:val="24"/>
          <w:rPrChange w:id="18306" w:author="DuyNgo" w:date="2012-08-10T08:15:00Z">
            <w:rPr>
              <w:ins w:id="18307" w:author="DuyNgo" w:date="2012-08-10T07:43:00Z"/>
              <w:rFonts w:ascii="Times New Roman" w:hAnsi="Times New Roman"/>
              <w:sz w:val="24"/>
            </w:rPr>
          </w:rPrChange>
        </w:rPr>
      </w:pPr>
    </w:p>
    <w:p w:rsidR="00771246" w:rsidRPr="00303364" w:rsidRDefault="00771246" w:rsidP="00771246">
      <w:pPr>
        <w:spacing w:line="240" w:lineRule="auto"/>
        <w:rPr>
          <w:ins w:id="18308" w:author="DuyNgo" w:date="2012-08-10T07:43:00Z"/>
          <w:rFonts w:cstheme="minorHAnsi"/>
          <w:sz w:val="24"/>
          <w:szCs w:val="24"/>
          <w:rPrChange w:id="18309" w:author="DuyNgo" w:date="2012-08-10T08:15:00Z">
            <w:rPr>
              <w:ins w:id="18310" w:author="DuyNgo" w:date="2012-08-10T07:43:00Z"/>
              <w:rFonts w:ascii="Times New Roman" w:hAnsi="Times New Roman"/>
              <w:sz w:val="24"/>
            </w:rPr>
          </w:rPrChange>
        </w:rPr>
      </w:pPr>
    </w:p>
    <w:p w:rsidR="00771246" w:rsidRPr="00303364" w:rsidRDefault="00771246" w:rsidP="00771246">
      <w:pPr>
        <w:spacing w:line="240" w:lineRule="auto"/>
        <w:rPr>
          <w:ins w:id="18311" w:author="DuyNgo" w:date="2012-08-10T07:43:00Z"/>
          <w:rFonts w:cstheme="minorHAnsi"/>
          <w:sz w:val="24"/>
          <w:szCs w:val="24"/>
          <w:rPrChange w:id="18312" w:author="DuyNgo" w:date="2012-08-10T08:15:00Z">
            <w:rPr>
              <w:ins w:id="18313"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8314"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8315" w:author="DuyNgo" w:date="2012-08-10T07:43:00Z"/>
                <w:rFonts w:eastAsia="Times New Roman" w:cstheme="minorHAnsi"/>
                <w:b/>
                <w:bCs/>
                <w:color w:val="FFFF00"/>
                <w:sz w:val="24"/>
                <w:szCs w:val="24"/>
                <w:rPrChange w:id="18316" w:author="DuyNgo" w:date="2012-08-10T08:15:00Z">
                  <w:rPr>
                    <w:ins w:id="18317" w:author="DuyNgo" w:date="2012-08-10T07:43:00Z"/>
                    <w:rFonts w:ascii="Times New Roman" w:eastAsia="Times New Roman" w:hAnsi="Times New Roman"/>
                    <w:b/>
                    <w:bCs/>
                    <w:color w:val="FFFF00"/>
                    <w:sz w:val="24"/>
                  </w:rPr>
                </w:rPrChange>
              </w:rPr>
            </w:pPr>
            <w:ins w:id="18318" w:author="DuyNgo" w:date="2012-08-10T07:43:00Z">
              <w:r w:rsidRPr="00303364">
                <w:rPr>
                  <w:rFonts w:eastAsia="Times New Roman" w:cstheme="minorHAnsi"/>
                  <w:b/>
                  <w:bCs/>
                  <w:color w:val="FFFF00"/>
                  <w:sz w:val="24"/>
                  <w:szCs w:val="24"/>
                  <w:rPrChange w:id="18319" w:author="DuyNgo" w:date="2012-08-10T08:15:00Z">
                    <w:rPr>
                      <w:rFonts w:ascii="Times New Roman" w:eastAsia="Times New Roman" w:hAnsi="Times New Roman" w:cstheme="majorBidi"/>
                      <w:b/>
                      <w:bCs/>
                      <w:color w:val="FFFF00"/>
                      <w:sz w:val="24"/>
                      <w:szCs w:val="26"/>
                    </w:rPr>
                  </w:rPrChange>
                </w:rPr>
                <w:t>User table</w:t>
              </w:r>
            </w:ins>
          </w:p>
        </w:tc>
      </w:tr>
      <w:tr w:rsidR="00771246" w:rsidRPr="00303364" w:rsidTr="00227BA2">
        <w:trPr>
          <w:gridAfter w:val="5"/>
          <w:wAfter w:w="19481" w:type="dxa"/>
          <w:trHeight w:val="255"/>
          <w:ins w:id="18320"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8321" w:author="DuyNgo" w:date="2012-08-10T07:43:00Z"/>
                <w:rFonts w:eastAsia="Times New Roman" w:cstheme="minorHAnsi"/>
                <w:b/>
                <w:sz w:val="24"/>
                <w:szCs w:val="24"/>
                <w:rPrChange w:id="18322" w:author="DuyNgo" w:date="2012-08-10T08:15:00Z">
                  <w:rPr>
                    <w:ins w:id="18323" w:author="DuyNgo" w:date="2012-08-10T07:43:00Z"/>
                    <w:rFonts w:ascii="Times New Roman" w:eastAsia="Times New Roman" w:hAnsi="Times New Roman"/>
                    <w:b/>
                    <w:sz w:val="24"/>
                  </w:rPr>
                </w:rPrChange>
              </w:rPr>
            </w:pPr>
            <w:ins w:id="18324" w:author="DuyNgo" w:date="2012-08-10T07:43:00Z">
              <w:r w:rsidRPr="00303364">
                <w:rPr>
                  <w:rFonts w:eastAsia="Times New Roman" w:cstheme="minorHAnsi"/>
                  <w:sz w:val="24"/>
                  <w:szCs w:val="24"/>
                  <w:rPrChange w:id="18325" w:author="DuyNgo" w:date="2012-08-10T08:15:00Z">
                    <w:rPr>
                      <w:rFonts w:ascii="Times New Roman" w:eastAsia="Times New Roman" w:hAnsi="Times New Roman" w:cstheme="majorBidi"/>
                      <w:b/>
                      <w:bCs/>
                      <w:color w:val="4F81BD" w:themeColor="accent1"/>
                      <w:sz w:val="24"/>
                      <w:szCs w:val="26"/>
                    </w:rPr>
                  </w:rPrChange>
                </w:rPr>
                <w:lastRenderedPageBreak/>
                <w:t> </w:t>
              </w:r>
              <w:r w:rsidRPr="00303364">
                <w:rPr>
                  <w:rFonts w:eastAsia="Times New Roman" w:cstheme="minorHAnsi"/>
                  <w:b/>
                  <w:sz w:val="24"/>
                  <w:szCs w:val="24"/>
                  <w:rPrChange w:id="18326"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8327" w:author="DuyNgo" w:date="2012-08-10T07:43:00Z"/>
                <w:rFonts w:eastAsia="Times New Roman" w:cstheme="minorHAnsi"/>
                <w:b/>
                <w:bCs/>
                <w:sz w:val="24"/>
                <w:szCs w:val="24"/>
                <w:rPrChange w:id="18328" w:author="DuyNgo" w:date="2012-08-10T08:15:00Z">
                  <w:rPr>
                    <w:ins w:id="18329" w:author="DuyNgo" w:date="2012-08-10T07:43:00Z"/>
                    <w:rFonts w:ascii="Times New Roman" w:eastAsia="Times New Roman" w:hAnsi="Times New Roman" w:cs="Tahoma"/>
                    <w:b/>
                    <w:bCs/>
                    <w:color w:val="000000"/>
                    <w:sz w:val="24"/>
                    <w:szCs w:val="20"/>
                  </w:rPr>
                </w:rPrChange>
              </w:rPr>
            </w:pPr>
            <w:ins w:id="18330" w:author="DuyNgo" w:date="2012-08-10T07:43:00Z">
              <w:r w:rsidRPr="00303364">
                <w:rPr>
                  <w:rFonts w:eastAsia="Times New Roman" w:cstheme="minorHAnsi"/>
                  <w:b/>
                  <w:bCs/>
                  <w:sz w:val="24"/>
                  <w:szCs w:val="24"/>
                  <w:rPrChange w:id="18331"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8332" w:author="DuyNgo" w:date="2012-08-10T07:43:00Z"/>
                <w:rFonts w:eastAsia="Times New Roman" w:cstheme="minorHAnsi"/>
                <w:b/>
                <w:bCs/>
                <w:sz w:val="24"/>
                <w:szCs w:val="24"/>
                <w:rPrChange w:id="18333" w:author="DuyNgo" w:date="2012-08-10T08:15:00Z">
                  <w:rPr>
                    <w:ins w:id="18334" w:author="DuyNgo" w:date="2012-08-10T07:43:00Z"/>
                    <w:rFonts w:ascii="Times New Roman" w:eastAsia="Times New Roman" w:hAnsi="Times New Roman"/>
                    <w:b/>
                    <w:bCs/>
                    <w:sz w:val="24"/>
                  </w:rPr>
                </w:rPrChange>
              </w:rPr>
            </w:pPr>
            <w:ins w:id="18335" w:author="DuyNgo" w:date="2012-08-10T07:43:00Z">
              <w:r w:rsidRPr="00303364">
                <w:rPr>
                  <w:rFonts w:eastAsia="Times New Roman" w:cstheme="minorHAnsi"/>
                  <w:b/>
                  <w:bCs/>
                  <w:sz w:val="24"/>
                  <w:szCs w:val="24"/>
                  <w:rPrChange w:id="18336"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337" w:author="DuyNgo" w:date="2012-08-10T07:43:00Z"/>
                <w:rFonts w:eastAsia="Times New Roman" w:cstheme="minorHAnsi"/>
                <w:b/>
                <w:bCs/>
                <w:sz w:val="24"/>
                <w:szCs w:val="24"/>
                <w:rPrChange w:id="18338" w:author="DuyNgo" w:date="2012-08-10T08:15:00Z">
                  <w:rPr>
                    <w:ins w:id="18339" w:author="DuyNgo" w:date="2012-08-10T07:43:00Z"/>
                    <w:rFonts w:ascii="Times New Roman" w:eastAsia="Times New Roman" w:hAnsi="Times New Roman"/>
                    <w:b/>
                    <w:bCs/>
                    <w:sz w:val="24"/>
                  </w:rPr>
                </w:rPrChange>
              </w:rPr>
            </w:pPr>
            <w:ins w:id="18340" w:author="DuyNgo" w:date="2012-08-10T07:43:00Z">
              <w:r w:rsidRPr="00303364">
                <w:rPr>
                  <w:rFonts w:eastAsia="Times New Roman" w:cstheme="minorHAnsi"/>
                  <w:b/>
                  <w:bCs/>
                  <w:sz w:val="24"/>
                  <w:szCs w:val="24"/>
                  <w:rPrChange w:id="18341"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8342" w:author="DuyNgo" w:date="2012-08-10T07:43:00Z"/>
                <w:rFonts w:eastAsia="Times New Roman" w:cstheme="minorHAnsi"/>
                <w:b/>
                <w:bCs/>
                <w:sz w:val="24"/>
                <w:szCs w:val="24"/>
                <w:rPrChange w:id="18343" w:author="DuyNgo" w:date="2012-08-10T08:15:00Z">
                  <w:rPr>
                    <w:ins w:id="18344" w:author="DuyNgo" w:date="2012-08-10T07:43:00Z"/>
                    <w:rFonts w:ascii="Times New Roman" w:eastAsia="Times New Roman" w:hAnsi="Times New Roman"/>
                    <w:b/>
                    <w:bCs/>
                    <w:sz w:val="24"/>
                  </w:rPr>
                </w:rPrChange>
              </w:rPr>
            </w:pPr>
            <w:ins w:id="18345" w:author="DuyNgo" w:date="2012-08-10T07:43:00Z">
              <w:r w:rsidRPr="00303364">
                <w:rPr>
                  <w:rFonts w:eastAsia="Times New Roman" w:cstheme="minorHAnsi"/>
                  <w:b/>
                  <w:bCs/>
                  <w:sz w:val="24"/>
                  <w:szCs w:val="24"/>
                  <w:rPrChange w:id="18346"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347" w:author="DuyNgo" w:date="2012-08-10T07:43:00Z"/>
                <w:rFonts w:eastAsia="Times New Roman" w:cstheme="minorHAnsi"/>
                <w:b/>
                <w:bCs/>
                <w:sz w:val="24"/>
                <w:szCs w:val="24"/>
                <w:rPrChange w:id="18348" w:author="DuyNgo" w:date="2012-08-10T08:15:00Z">
                  <w:rPr>
                    <w:ins w:id="18349" w:author="DuyNgo" w:date="2012-08-10T07:43:00Z"/>
                    <w:rFonts w:ascii="Times New Roman" w:eastAsia="Times New Roman" w:hAnsi="Times New Roman"/>
                    <w:b/>
                    <w:bCs/>
                    <w:sz w:val="24"/>
                  </w:rPr>
                </w:rPrChange>
              </w:rPr>
            </w:pPr>
            <w:ins w:id="18350" w:author="DuyNgo" w:date="2012-08-10T07:43:00Z">
              <w:r w:rsidRPr="00303364">
                <w:rPr>
                  <w:rFonts w:eastAsia="Times New Roman" w:cstheme="minorHAnsi"/>
                  <w:b/>
                  <w:bCs/>
                  <w:sz w:val="24"/>
                  <w:szCs w:val="24"/>
                  <w:rPrChange w:id="18351"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352" w:author="DuyNgo" w:date="2012-08-10T07:43:00Z"/>
                <w:rFonts w:eastAsia="Times New Roman" w:cstheme="minorHAnsi"/>
                <w:b/>
                <w:bCs/>
                <w:sz w:val="24"/>
                <w:szCs w:val="24"/>
                <w:rPrChange w:id="18353" w:author="DuyNgo" w:date="2012-08-10T08:15:00Z">
                  <w:rPr>
                    <w:ins w:id="18354" w:author="DuyNgo" w:date="2012-08-10T07:43:00Z"/>
                    <w:rFonts w:ascii="Times New Roman" w:eastAsia="Times New Roman" w:hAnsi="Times New Roman"/>
                    <w:b/>
                    <w:bCs/>
                    <w:sz w:val="24"/>
                  </w:rPr>
                </w:rPrChange>
              </w:rPr>
            </w:pPr>
            <w:ins w:id="18355" w:author="DuyNgo" w:date="2012-08-10T07:43:00Z">
              <w:r w:rsidRPr="00303364">
                <w:rPr>
                  <w:rFonts w:eastAsia="Times New Roman" w:cstheme="minorHAnsi"/>
                  <w:b/>
                  <w:bCs/>
                  <w:sz w:val="24"/>
                  <w:szCs w:val="24"/>
                  <w:rPrChange w:id="18356"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8357" w:author="DuyNgo" w:date="2012-08-10T07:43:00Z"/>
                <w:rFonts w:eastAsia="Times New Roman" w:cstheme="minorHAnsi"/>
                <w:b/>
                <w:bCs/>
                <w:sz w:val="24"/>
                <w:szCs w:val="24"/>
                <w:rPrChange w:id="18358" w:author="DuyNgo" w:date="2012-08-10T08:15:00Z">
                  <w:rPr>
                    <w:ins w:id="18359"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8360" w:author="DuyNgo" w:date="2012-08-10T07:43:00Z"/>
                <w:rFonts w:eastAsia="Times New Roman" w:cstheme="minorHAnsi"/>
                <w:b/>
                <w:bCs/>
                <w:sz w:val="24"/>
                <w:szCs w:val="24"/>
                <w:rPrChange w:id="18361" w:author="DuyNgo" w:date="2012-08-10T08:15:00Z">
                  <w:rPr>
                    <w:ins w:id="18362" w:author="DuyNgo" w:date="2012-08-10T07:43:00Z"/>
                    <w:rFonts w:ascii="Times New Roman" w:eastAsia="Times New Roman" w:hAnsi="Times New Roman"/>
                    <w:b/>
                    <w:bCs/>
                    <w:sz w:val="24"/>
                  </w:rPr>
                </w:rPrChange>
              </w:rPr>
            </w:pPr>
            <w:ins w:id="18363" w:author="DuyNgo" w:date="2012-08-10T07:43:00Z">
              <w:r w:rsidRPr="00303364">
                <w:rPr>
                  <w:rFonts w:eastAsia="Times New Roman" w:cstheme="minorHAnsi"/>
                  <w:b/>
                  <w:bCs/>
                  <w:sz w:val="24"/>
                  <w:szCs w:val="24"/>
                  <w:rPrChange w:id="18364"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836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8366" w:author="DuyNgo" w:date="2012-08-10T07:43:00Z"/>
                <w:rFonts w:eastAsia="Times New Roman" w:cstheme="minorHAnsi"/>
                <w:sz w:val="24"/>
                <w:szCs w:val="24"/>
                <w:rPrChange w:id="18367" w:author="DuyNgo" w:date="2012-08-10T08:15:00Z">
                  <w:rPr>
                    <w:ins w:id="18368" w:author="DuyNgo" w:date="2012-08-10T07:43:00Z"/>
                    <w:rFonts w:ascii="Times New Roman" w:eastAsia="Times New Roman" w:hAnsi="Times New Roman"/>
                    <w:sz w:val="24"/>
                  </w:rPr>
                </w:rPrChange>
              </w:rPr>
            </w:pPr>
            <w:ins w:id="18369" w:author="DuyNgo" w:date="2012-08-10T07:43:00Z">
              <w:r w:rsidRPr="00303364">
                <w:rPr>
                  <w:rFonts w:eastAsia="Times New Roman" w:cstheme="minorHAnsi"/>
                  <w:sz w:val="24"/>
                  <w:szCs w:val="24"/>
                  <w:rPrChange w:id="18370"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371" w:author="DuyNgo" w:date="2012-08-10T07:43:00Z"/>
                <w:rFonts w:eastAsia="Times New Roman" w:cstheme="minorHAnsi"/>
                <w:sz w:val="24"/>
                <w:szCs w:val="24"/>
                <w:rPrChange w:id="18372" w:author="DuyNgo" w:date="2012-08-10T08:15:00Z">
                  <w:rPr>
                    <w:ins w:id="18373" w:author="DuyNgo" w:date="2012-08-10T07:43:00Z"/>
                    <w:rFonts w:ascii="Times New Roman" w:eastAsia="Times New Roman" w:hAnsi="Times New Roman" w:cs="Tahoma"/>
                    <w:color w:val="000000"/>
                    <w:sz w:val="24"/>
                    <w:szCs w:val="20"/>
                  </w:rPr>
                </w:rPrChange>
              </w:rPr>
            </w:pPr>
            <w:proofErr w:type="spellStart"/>
            <w:ins w:id="18374" w:author="DuyNgo" w:date="2012-08-10T07:43:00Z">
              <w:r w:rsidRPr="00303364">
                <w:rPr>
                  <w:rFonts w:eastAsia="Times New Roman" w:cstheme="minorHAnsi"/>
                  <w:sz w:val="24"/>
                  <w:szCs w:val="24"/>
                  <w:rPrChange w:id="18375" w:author="DuyNgo" w:date="2012-08-10T08:15:00Z">
                    <w:rPr>
                      <w:rFonts w:ascii="Times New Roman" w:eastAsia="Times New Roman" w:hAnsi="Times New Roman" w:cstheme="majorBidi"/>
                      <w:b/>
                      <w:bCs/>
                      <w:color w:val="4F81BD" w:themeColor="accent1"/>
                      <w:sz w:val="24"/>
                      <w:szCs w:val="26"/>
                    </w:rPr>
                  </w:rPrChange>
                </w:rPr>
                <w:t>UserID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376" w:author="DuyNgo" w:date="2012-08-10T07:43:00Z"/>
                <w:rFonts w:eastAsia="Times New Roman" w:cstheme="minorHAnsi"/>
                <w:sz w:val="24"/>
                <w:szCs w:val="24"/>
                <w:rPrChange w:id="18377" w:author="DuyNgo" w:date="2012-08-10T08:15:00Z">
                  <w:rPr>
                    <w:ins w:id="18378" w:author="DuyNgo" w:date="2012-08-10T07:43:00Z"/>
                    <w:rFonts w:ascii="Times New Roman" w:eastAsia="Times New Roman" w:hAnsi="Times New Roman" w:cs="Tahoma"/>
                    <w:color w:val="000000"/>
                    <w:sz w:val="24"/>
                    <w:szCs w:val="20"/>
                  </w:rPr>
                </w:rPrChange>
              </w:rPr>
            </w:pPr>
            <w:ins w:id="18379" w:author="DuyNgo" w:date="2012-08-10T07:43:00Z">
              <w:r w:rsidRPr="00303364">
                <w:rPr>
                  <w:rFonts w:eastAsia="Times New Roman" w:cstheme="minorHAnsi"/>
                  <w:sz w:val="24"/>
                  <w:szCs w:val="24"/>
                  <w:rPrChange w:id="1838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381" w:author="DuyNgo" w:date="2012-08-10T07:43:00Z"/>
                <w:rFonts w:eastAsia="Times New Roman" w:cstheme="minorHAnsi"/>
                <w:sz w:val="24"/>
                <w:szCs w:val="24"/>
                <w:rPrChange w:id="18382" w:author="DuyNgo" w:date="2012-08-10T08:15:00Z">
                  <w:rPr>
                    <w:ins w:id="18383" w:author="DuyNgo" w:date="2012-08-10T07:43:00Z"/>
                    <w:rFonts w:ascii="Times New Roman" w:eastAsia="Times New Roman" w:hAnsi="Times New Roman" w:cs="Tahoma"/>
                    <w:color w:val="000000"/>
                    <w:sz w:val="24"/>
                    <w:szCs w:val="20"/>
                  </w:rPr>
                </w:rPrChange>
              </w:rPr>
            </w:pPr>
            <w:ins w:id="18384" w:author="DuyNgo" w:date="2012-08-10T07:43:00Z">
              <w:r w:rsidRPr="00303364">
                <w:rPr>
                  <w:rFonts w:eastAsia="Times New Roman" w:cstheme="minorHAnsi"/>
                  <w:sz w:val="24"/>
                  <w:szCs w:val="24"/>
                  <w:rPrChange w:id="1838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8386" w:author="DuyNgo" w:date="2012-08-10T07:43:00Z"/>
                <w:rFonts w:eastAsia="Times New Roman" w:cstheme="minorHAnsi"/>
                <w:sz w:val="24"/>
                <w:szCs w:val="24"/>
                <w:rPrChange w:id="18387" w:author="DuyNgo" w:date="2012-08-10T08:15:00Z">
                  <w:rPr>
                    <w:ins w:id="1838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389" w:author="DuyNgo" w:date="2012-08-10T07:43:00Z"/>
                <w:rFonts w:eastAsia="Times New Roman" w:cstheme="minorHAnsi"/>
                <w:sz w:val="24"/>
                <w:szCs w:val="24"/>
                <w:rPrChange w:id="18390" w:author="DuyNgo" w:date="2012-08-10T08:15:00Z">
                  <w:rPr>
                    <w:ins w:id="1839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392" w:author="DuyNgo" w:date="2012-08-10T07:43:00Z"/>
                <w:rFonts w:eastAsia="Times New Roman" w:cstheme="minorHAnsi"/>
                <w:sz w:val="24"/>
                <w:szCs w:val="24"/>
                <w:rPrChange w:id="18393" w:author="DuyNgo" w:date="2012-08-10T08:15:00Z">
                  <w:rPr>
                    <w:ins w:id="18394" w:author="DuyNgo" w:date="2012-08-10T07:43:00Z"/>
                    <w:rFonts w:ascii="Times New Roman" w:eastAsia="Times New Roman" w:hAnsi="Times New Roman" w:cs="Tahoma"/>
                    <w:color w:val="000000"/>
                    <w:sz w:val="24"/>
                    <w:szCs w:val="20"/>
                  </w:rPr>
                </w:rPrChange>
              </w:rPr>
            </w:pPr>
            <w:ins w:id="18395" w:author="DuyNgo" w:date="2012-08-10T07:43:00Z">
              <w:r w:rsidRPr="00303364">
                <w:rPr>
                  <w:rFonts w:eastAsia="Times New Roman" w:cstheme="minorHAnsi"/>
                  <w:sz w:val="24"/>
                  <w:szCs w:val="24"/>
                  <w:rPrChange w:id="18396"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397" w:author="DuyNgo" w:date="2012-08-10T07:43:00Z"/>
                <w:rFonts w:eastAsia="Times New Roman" w:cstheme="minorHAnsi"/>
                <w:sz w:val="24"/>
                <w:szCs w:val="24"/>
                <w:rPrChange w:id="18398" w:author="DuyNgo" w:date="2012-08-10T08:15:00Z">
                  <w:rPr>
                    <w:ins w:id="18399" w:author="DuyNgo" w:date="2012-08-10T07:43:00Z"/>
                    <w:rFonts w:ascii="Times New Roman" w:eastAsia="Times New Roman" w:hAnsi="Times New Roman" w:cs="Tahoma"/>
                    <w:color w:val="000000"/>
                    <w:sz w:val="24"/>
                    <w:szCs w:val="20"/>
                  </w:rPr>
                </w:rPrChange>
              </w:rPr>
            </w:pPr>
            <w:ins w:id="18400" w:author="DuyNgo" w:date="2012-08-10T07:43:00Z">
              <w:r w:rsidRPr="00303364">
                <w:rPr>
                  <w:rFonts w:eastAsia="Times New Roman" w:cstheme="minorHAnsi"/>
                  <w:sz w:val="24"/>
                  <w:szCs w:val="24"/>
                  <w:rPrChange w:id="18401" w:author="DuyNgo" w:date="2012-08-10T08:15:00Z">
                    <w:rPr>
                      <w:rFonts w:ascii="Times New Roman" w:eastAsia="Times New Roman" w:hAnsi="Times New Roman" w:cstheme="majorBidi"/>
                      <w:b/>
                      <w:bCs/>
                      <w:color w:val="4F81BD" w:themeColor="accent1"/>
                      <w:sz w:val="24"/>
                      <w:szCs w:val="26"/>
                    </w:rPr>
                  </w:rPrChange>
                </w:rPr>
                <w:t>PK – ID of user</w:t>
              </w:r>
            </w:ins>
          </w:p>
        </w:tc>
      </w:tr>
      <w:tr w:rsidR="00771246" w:rsidRPr="00303364" w:rsidTr="00227BA2">
        <w:trPr>
          <w:gridAfter w:val="5"/>
          <w:wAfter w:w="19481" w:type="dxa"/>
          <w:trHeight w:val="255"/>
          <w:ins w:id="1840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403" w:author="DuyNgo" w:date="2012-08-10T07:43:00Z"/>
                <w:rFonts w:eastAsia="Times New Roman" w:cstheme="minorHAnsi"/>
                <w:sz w:val="24"/>
                <w:szCs w:val="24"/>
                <w:rPrChange w:id="18404" w:author="DuyNgo" w:date="2012-08-10T08:15:00Z">
                  <w:rPr>
                    <w:ins w:id="18405" w:author="DuyNgo" w:date="2012-08-10T07:43:00Z"/>
                    <w:rFonts w:ascii="Times New Roman" w:eastAsia="Times New Roman" w:hAnsi="Times New Roman" w:cs="Tahoma"/>
                    <w:color w:val="000000"/>
                    <w:sz w:val="24"/>
                    <w:szCs w:val="20"/>
                  </w:rPr>
                </w:rPrChange>
              </w:rPr>
            </w:pPr>
            <w:ins w:id="18406" w:author="DuyNgo" w:date="2012-08-10T07:43:00Z">
              <w:r w:rsidRPr="00303364">
                <w:rPr>
                  <w:rFonts w:eastAsia="Times New Roman" w:cstheme="minorHAnsi"/>
                  <w:sz w:val="24"/>
                  <w:szCs w:val="24"/>
                  <w:rPrChange w:id="18407"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408" w:author="DuyNgo" w:date="2012-08-10T07:43:00Z"/>
                <w:rFonts w:eastAsia="Times New Roman" w:cstheme="minorHAnsi"/>
                <w:sz w:val="24"/>
                <w:szCs w:val="24"/>
                <w:rPrChange w:id="18409" w:author="DuyNgo" w:date="2012-08-10T08:15:00Z">
                  <w:rPr>
                    <w:ins w:id="18410" w:author="DuyNgo" w:date="2012-08-10T07:43:00Z"/>
                    <w:rFonts w:ascii="Times New Roman" w:eastAsia="Times New Roman" w:hAnsi="Times New Roman" w:cs="Tahoma"/>
                    <w:color w:val="000000"/>
                    <w:sz w:val="24"/>
                    <w:szCs w:val="20"/>
                  </w:rPr>
                </w:rPrChange>
              </w:rPr>
            </w:pPr>
            <w:proofErr w:type="spellStart"/>
            <w:ins w:id="18411" w:author="DuyNgo" w:date="2012-08-10T07:43:00Z">
              <w:r w:rsidRPr="00303364">
                <w:rPr>
                  <w:rFonts w:eastAsia="Times New Roman" w:cstheme="minorHAnsi"/>
                  <w:sz w:val="24"/>
                  <w:szCs w:val="24"/>
                  <w:rPrChange w:id="18412" w:author="DuyNgo" w:date="2012-08-10T08:15:00Z">
                    <w:rPr>
                      <w:rFonts w:ascii="Times New Roman" w:eastAsia="Times New Roman" w:hAnsi="Times New Roman" w:cstheme="majorBidi"/>
                      <w:b/>
                      <w:bCs/>
                      <w:color w:val="4F81BD" w:themeColor="accent1"/>
                      <w:sz w:val="24"/>
                      <w:szCs w:val="26"/>
                    </w:rPr>
                  </w:rPrChange>
                </w:rPr>
                <w:t>AccountID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413" w:author="DuyNgo" w:date="2012-08-10T07:43:00Z"/>
                <w:rFonts w:eastAsia="Times New Roman" w:cstheme="minorHAnsi"/>
                <w:sz w:val="24"/>
                <w:szCs w:val="24"/>
                <w:rPrChange w:id="18414" w:author="DuyNgo" w:date="2012-08-10T08:15:00Z">
                  <w:rPr>
                    <w:ins w:id="18415" w:author="DuyNgo" w:date="2012-08-10T07:43:00Z"/>
                    <w:rFonts w:ascii="Times New Roman" w:eastAsia="Times New Roman" w:hAnsi="Times New Roman" w:cs="Tahoma"/>
                    <w:color w:val="000000"/>
                    <w:sz w:val="24"/>
                    <w:szCs w:val="20"/>
                  </w:rPr>
                </w:rPrChange>
              </w:rPr>
            </w:pPr>
            <w:ins w:id="18416" w:author="DuyNgo" w:date="2012-08-10T07:43:00Z">
              <w:r w:rsidRPr="00303364">
                <w:rPr>
                  <w:rFonts w:eastAsia="Times New Roman" w:cstheme="minorHAnsi"/>
                  <w:sz w:val="24"/>
                  <w:szCs w:val="24"/>
                  <w:rPrChange w:id="18417"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418" w:author="DuyNgo" w:date="2012-08-10T07:43:00Z"/>
                <w:rFonts w:eastAsia="Times New Roman" w:cstheme="minorHAnsi"/>
                <w:sz w:val="24"/>
                <w:szCs w:val="24"/>
                <w:rPrChange w:id="18419" w:author="DuyNgo" w:date="2012-08-10T08:15:00Z">
                  <w:rPr>
                    <w:ins w:id="18420" w:author="DuyNgo" w:date="2012-08-10T07:43:00Z"/>
                    <w:rFonts w:ascii="Times New Roman" w:eastAsia="Times New Roman" w:hAnsi="Times New Roman" w:cs="Tahoma"/>
                    <w:color w:val="000000"/>
                    <w:sz w:val="24"/>
                    <w:szCs w:val="20"/>
                  </w:rPr>
                </w:rPrChange>
              </w:rPr>
            </w:pPr>
            <w:ins w:id="18421" w:author="DuyNgo" w:date="2012-08-10T07:43:00Z">
              <w:r w:rsidRPr="00303364">
                <w:rPr>
                  <w:rFonts w:eastAsia="Times New Roman" w:cstheme="minorHAnsi"/>
                  <w:sz w:val="24"/>
                  <w:szCs w:val="24"/>
                  <w:rPrChange w:id="18422"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423" w:author="DuyNgo" w:date="2012-08-10T07:43:00Z"/>
                <w:rFonts w:eastAsia="Times New Roman" w:cstheme="minorHAnsi"/>
                <w:sz w:val="24"/>
                <w:szCs w:val="24"/>
                <w:rPrChange w:id="18424" w:author="DuyNgo" w:date="2012-08-10T08:15:00Z">
                  <w:rPr>
                    <w:ins w:id="1842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426" w:author="DuyNgo" w:date="2012-08-10T07:43:00Z"/>
                <w:rFonts w:eastAsia="Times New Roman" w:cstheme="minorHAnsi"/>
                <w:sz w:val="24"/>
                <w:szCs w:val="24"/>
                <w:rPrChange w:id="18427" w:author="DuyNgo" w:date="2012-08-10T08:15:00Z">
                  <w:rPr>
                    <w:ins w:id="18428" w:author="DuyNgo" w:date="2012-08-10T07:43:00Z"/>
                    <w:rFonts w:ascii="Times New Roman" w:eastAsia="Times New Roman" w:hAnsi="Times New Roman" w:cs="Tahoma"/>
                    <w:color w:val="000000"/>
                    <w:sz w:val="24"/>
                    <w:szCs w:val="20"/>
                  </w:rPr>
                </w:rPrChange>
              </w:rPr>
            </w:pPr>
            <w:ins w:id="18429" w:author="DuyNgo" w:date="2012-08-10T07:43:00Z">
              <w:r w:rsidRPr="00303364">
                <w:rPr>
                  <w:rFonts w:eastAsia="Times New Roman" w:cstheme="minorHAnsi"/>
                  <w:sz w:val="24"/>
                  <w:szCs w:val="24"/>
                  <w:rPrChange w:id="18430" w:author="DuyNgo" w:date="2012-08-10T08:15:00Z">
                    <w:rPr>
                      <w:rFonts w:ascii="Times New Roman" w:eastAsia="Times New Roman" w:hAnsi="Times New Roman" w:cstheme="majorBidi"/>
                      <w:b/>
                      <w:bCs/>
                      <w:color w:val="4F81BD" w:themeColor="accent1"/>
                      <w:sz w:val="24"/>
                      <w:szCs w:val="26"/>
                    </w:rPr>
                  </w:rPrChange>
                </w:rPr>
                <w:t>X</w:t>
              </w:r>
            </w:ins>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8431" w:author="DuyNgo" w:date="2012-08-10T07:43:00Z"/>
                <w:rFonts w:eastAsia="Times New Roman" w:cstheme="minorHAnsi"/>
                <w:sz w:val="24"/>
                <w:szCs w:val="24"/>
                <w:rPrChange w:id="18432" w:author="DuyNgo" w:date="2012-08-10T08:15:00Z">
                  <w:rPr>
                    <w:ins w:id="18433"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434" w:author="DuyNgo" w:date="2012-08-10T07:43:00Z"/>
                <w:rFonts w:eastAsia="Times New Roman" w:cstheme="minorHAnsi"/>
                <w:sz w:val="24"/>
                <w:szCs w:val="24"/>
                <w:rPrChange w:id="18435" w:author="DuyNgo" w:date="2012-08-10T08:15:00Z">
                  <w:rPr>
                    <w:ins w:id="18436" w:author="DuyNgo" w:date="2012-08-10T07:43:00Z"/>
                    <w:rFonts w:ascii="Times New Roman" w:eastAsia="Times New Roman" w:hAnsi="Times New Roman" w:cs="Tahoma"/>
                    <w:color w:val="000000"/>
                    <w:sz w:val="24"/>
                    <w:szCs w:val="20"/>
                  </w:rPr>
                </w:rPrChange>
              </w:rPr>
            </w:pPr>
            <w:proofErr w:type="spellStart"/>
            <w:ins w:id="18437" w:author="DuyNgo" w:date="2012-08-10T07:43:00Z">
              <w:r w:rsidRPr="00303364">
                <w:rPr>
                  <w:rFonts w:eastAsia="Times New Roman" w:cstheme="minorHAnsi"/>
                  <w:sz w:val="24"/>
                  <w:szCs w:val="24"/>
                  <w:rPrChange w:id="18438" w:author="DuyNgo" w:date="2012-08-10T08:15:00Z">
                    <w:rPr>
                      <w:rFonts w:ascii="Times New Roman" w:eastAsia="Times New Roman" w:hAnsi="Times New Roman" w:cstheme="majorBidi"/>
                      <w:b/>
                      <w:bCs/>
                      <w:color w:val="4F81BD" w:themeColor="accent1"/>
                      <w:sz w:val="24"/>
                      <w:szCs w:val="26"/>
                    </w:rPr>
                  </w:rPrChange>
                </w:rPr>
                <w:t>AccountID</w:t>
              </w:r>
              <w:proofErr w:type="spellEnd"/>
              <w:r w:rsidRPr="00303364">
                <w:rPr>
                  <w:rFonts w:eastAsia="Times New Roman" w:cstheme="minorHAnsi"/>
                  <w:sz w:val="24"/>
                  <w:szCs w:val="24"/>
                  <w:rPrChange w:id="18439" w:author="DuyNgo" w:date="2012-08-10T08:15:00Z">
                    <w:rPr>
                      <w:rFonts w:ascii="Times New Roman" w:eastAsia="Times New Roman" w:hAnsi="Times New Roman" w:cstheme="majorBidi"/>
                      <w:b/>
                      <w:bCs/>
                      <w:color w:val="4F81BD" w:themeColor="accent1"/>
                      <w:sz w:val="24"/>
                      <w:szCs w:val="26"/>
                    </w:rPr>
                  </w:rPrChange>
                </w:rPr>
                <w:t xml:space="preserve"> of user</w:t>
              </w:r>
            </w:ins>
          </w:p>
        </w:tc>
      </w:tr>
      <w:tr w:rsidR="00771246" w:rsidRPr="00303364" w:rsidTr="00227BA2">
        <w:trPr>
          <w:gridAfter w:val="5"/>
          <w:wAfter w:w="19481" w:type="dxa"/>
          <w:trHeight w:val="255"/>
          <w:ins w:id="1844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441" w:author="DuyNgo" w:date="2012-08-10T07:43:00Z"/>
                <w:rFonts w:eastAsia="Times New Roman" w:cstheme="minorHAnsi"/>
                <w:sz w:val="24"/>
                <w:szCs w:val="24"/>
                <w:rPrChange w:id="18442" w:author="DuyNgo" w:date="2012-08-10T08:15:00Z">
                  <w:rPr>
                    <w:ins w:id="18443" w:author="DuyNgo" w:date="2012-08-10T07:43:00Z"/>
                    <w:rFonts w:ascii="Times New Roman" w:eastAsia="Times New Roman" w:hAnsi="Times New Roman" w:cs="Tahoma"/>
                    <w:color w:val="000000"/>
                    <w:sz w:val="24"/>
                    <w:szCs w:val="20"/>
                  </w:rPr>
                </w:rPrChange>
              </w:rPr>
            </w:pPr>
            <w:ins w:id="18444" w:author="DuyNgo" w:date="2012-08-10T07:43:00Z">
              <w:r w:rsidRPr="00303364">
                <w:rPr>
                  <w:rFonts w:eastAsia="Times New Roman" w:cstheme="minorHAnsi"/>
                  <w:sz w:val="24"/>
                  <w:szCs w:val="24"/>
                  <w:rPrChange w:id="18445"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446" w:author="DuyNgo" w:date="2012-08-10T07:43:00Z"/>
                <w:rFonts w:eastAsia="Times New Roman" w:cstheme="minorHAnsi"/>
                <w:sz w:val="24"/>
                <w:szCs w:val="24"/>
                <w:rPrChange w:id="18447" w:author="DuyNgo" w:date="2012-08-10T08:15:00Z">
                  <w:rPr>
                    <w:ins w:id="18448" w:author="DuyNgo" w:date="2012-08-10T07:43:00Z"/>
                    <w:rFonts w:ascii="Times New Roman" w:eastAsia="Times New Roman" w:hAnsi="Times New Roman" w:cs="Tahoma"/>
                    <w:color w:val="000000"/>
                    <w:sz w:val="24"/>
                    <w:szCs w:val="20"/>
                  </w:rPr>
                </w:rPrChange>
              </w:rPr>
            </w:pPr>
            <w:ins w:id="18449" w:author="DuyNgo" w:date="2012-08-10T07:43:00Z">
              <w:r w:rsidRPr="00303364">
                <w:rPr>
                  <w:rFonts w:eastAsia="Times New Roman" w:cstheme="minorHAnsi"/>
                  <w:sz w:val="24"/>
                  <w:szCs w:val="24"/>
                  <w:rPrChange w:id="18450" w:author="DuyNgo" w:date="2012-08-10T08:15:00Z">
                    <w:rPr>
                      <w:rFonts w:ascii="Times New Roman" w:eastAsia="Times New Roman" w:hAnsi="Times New Roman" w:cstheme="majorBidi"/>
                      <w:b/>
                      <w:bCs/>
                      <w:color w:val="4F81BD" w:themeColor="accent1"/>
                      <w:sz w:val="24"/>
                      <w:szCs w:val="26"/>
                    </w:rPr>
                  </w:rPrChange>
                </w:rPr>
                <w:t>Password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451" w:author="DuyNgo" w:date="2012-08-10T07:43:00Z"/>
                <w:rFonts w:eastAsia="Times New Roman" w:cstheme="minorHAnsi"/>
                <w:sz w:val="24"/>
                <w:szCs w:val="24"/>
                <w:rPrChange w:id="18452" w:author="DuyNgo" w:date="2012-08-10T08:15:00Z">
                  <w:rPr>
                    <w:ins w:id="18453" w:author="DuyNgo" w:date="2012-08-10T07:43:00Z"/>
                    <w:rFonts w:ascii="Times New Roman" w:eastAsia="Times New Roman" w:hAnsi="Times New Roman" w:cs="Tahoma"/>
                    <w:color w:val="000000"/>
                    <w:sz w:val="24"/>
                    <w:szCs w:val="20"/>
                  </w:rPr>
                </w:rPrChange>
              </w:rPr>
            </w:pPr>
            <w:ins w:id="18454" w:author="DuyNgo" w:date="2012-08-10T07:43:00Z">
              <w:r w:rsidRPr="00303364">
                <w:rPr>
                  <w:rFonts w:eastAsia="Times New Roman" w:cstheme="minorHAnsi"/>
                  <w:sz w:val="24"/>
                  <w:szCs w:val="24"/>
                  <w:rPrChange w:id="1845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456" w:author="DuyNgo" w:date="2012-08-10T07:43:00Z"/>
                <w:rFonts w:eastAsia="Times New Roman" w:cstheme="minorHAnsi"/>
                <w:sz w:val="24"/>
                <w:szCs w:val="24"/>
                <w:rPrChange w:id="18457" w:author="DuyNgo" w:date="2012-08-10T08:15:00Z">
                  <w:rPr>
                    <w:ins w:id="18458" w:author="DuyNgo" w:date="2012-08-10T07:43:00Z"/>
                    <w:rFonts w:ascii="Times New Roman" w:eastAsia="Times New Roman" w:hAnsi="Times New Roman" w:cs="Tahoma"/>
                    <w:color w:val="000000"/>
                    <w:sz w:val="24"/>
                    <w:szCs w:val="20"/>
                  </w:rPr>
                </w:rPrChange>
              </w:rPr>
            </w:pPr>
            <w:ins w:id="18459" w:author="DuyNgo" w:date="2012-08-10T07:43:00Z">
              <w:r w:rsidRPr="00303364">
                <w:rPr>
                  <w:rFonts w:eastAsia="Times New Roman" w:cstheme="minorHAnsi"/>
                  <w:sz w:val="24"/>
                  <w:szCs w:val="24"/>
                  <w:rPrChange w:id="18460"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461" w:author="DuyNgo" w:date="2012-08-10T07:43:00Z"/>
                <w:rFonts w:eastAsia="Times New Roman" w:cstheme="minorHAnsi"/>
                <w:sz w:val="24"/>
                <w:szCs w:val="24"/>
                <w:rPrChange w:id="18462" w:author="DuyNgo" w:date="2012-08-10T08:15:00Z">
                  <w:rPr>
                    <w:ins w:id="1846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464" w:author="DuyNgo" w:date="2012-08-10T07:43:00Z"/>
                <w:rFonts w:eastAsia="Times New Roman" w:cstheme="minorHAnsi"/>
                <w:sz w:val="24"/>
                <w:szCs w:val="24"/>
                <w:rPrChange w:id="18465" w:author="DuyNgo" w:date="2012-08-10T08:15:00Z">
                  <w:rPr>
                    <w:ins w:id="18466"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8467" w:author="DuyNgo" w:date="2012-08-10T07:43:00Z"/>
                <w:rFonts w:eastAsia="Times New Roman" w:cstheme="minorHAnsi"/>
                <w:sz w:val="24"/>
                <w:szCs w:val="24"/>
                <w:rPrChange w:id="18468" w:author="DuyNgo" w:date="2012-08-10T08:15:00Z">
                  <w:rPr>
                    <w:ins w:id="18469"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470" w:author="DuyNgo" w:date="2012-08-10T07:43:00Z"/>
                <w:rFonts w:eastAsia="Times New Roman" w:cstheme="minorHAnsi"/>
                <w:sz w:val="24"/>
                <w:szCs w:val="24"/>
                <w:rPrChange w:id="18471" w:author="DuyNgo" w:date="2012-08-10T08:15:00Z">
                  <w:rPr>
                    <w:ins w:id="18472" w:author="DuyNgo" w:date="2012-08-10T07:43:00Z"/>
                    <w:rFonts w:ascii="Times New Roman" w:eastAsia="Times New Roman" w:hAnsi="Times New Roman" w:cs="Tahoma"/>
                    <w:color w:val="000000"/>
                    <w:sz w:val="24"/>
                    <w:szCs w:val="20"/>
                  </w:rPr>
                </w:rPrChange>
              </w:rPr>
            </w:pPr>
            <w:ins w:id="18473" w:author="DuyNgo" w:date="2012-08-10T07:43:00Z">
              <w:r w:rsidRPr="00303364">
                <w:rPr>
                  <w:rFonts w:eastAsia="Times New Roman" w:cstheme="minorHAnsi"/>
                  <w:sz w:val="24"/>
                  <w:szCs w:val="24"/>
                  <w:rPrChange w:id="18474" w:author="DuyNgo" w:date="2012-08-10T08:15:00Z">
                    <w:rPr>
                      <w:rFonts w:ascii="Times New Roman" w:eastAsia="Times New Roman" w:hAnsi="Times New Roman" w:cstheme="majorBidi"/>
                      <w:b/>
                      <w:bCs/>
                      <w:color w:val="4F81BD" w:themeColor="accent1"/>
                      <w:sz w:val="24"/>
                      <w:szCs w:val="26"/>
                    </w:rPr>
                  </w:rPrChange>
                </w:rPr>
                <w:t>Password of user</w:t>
              </w:r>
            </w:ins>
          </w:p>
        </w:tc>
      </w:tr>
      <w:tr w:rsidR="00771246" w:rsidRPr="00303364" w:rsidTr="00227BA2">
        <w:trPr>
          <w:trHeight w:val="255"/>
          <w:ins w:id="1847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8476" w:author="DuyNgo" w:date="2012-08-10T07:43:00Z"/>
                <w:rFonts w:eastAsia="Times New Roman" w:cstheme="minorHAnsi"/>
                <w:sz w:val="24"/>
                <w:szCs w:val="24"/>
                <w:rPrChange w:id="18477" w:author="DuyNgo" w:date="2012-08-10T08:15:00Z">
                  <w:rPr>
                    <w:ins w:id="18478" w:author="DuyNgo" w:date="2012-08-10T07:43:00Z"/>
                    <w:rFonts w:ascii="Times New Roman" w:eastAsia="Times New Roman" w:hAnsi="Times New Roman" w:cs="Tahoma"/>
                    <w:color w:val="000000"/>
                    <w:sz w:val="24"/>
                    <w:szCs w:val="20"/>
                  </w:rPr>
                </w:rPrChange>
              </w:rPr>
            </w:pPr>
            <w:ins w:id="18479" w:author="DuyNgo" w:date="2012-08-10T07:43:00Z">
              <w:r w:rsidRPr="00303364">
                <w:rPr>
                  <w:rFonts w:eastAsia="Times New Roman" w:cstheme="minorHAnsi"/>
                  <w:sz w:val="24"/>
                  <w:szCs w:val="24"/>
                  <w:rPrChange w:id="18480"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481" w:author="DuyNgo" w:date="2012-08-10T07:43:00Z"/>
                <w:rFonts w:eastAsia="Times New Roman" w:cstheme="minorHAnsi"/>
                <w:sz w:val="24"/>
                <w:szCs w:val="24"/>
                <w:rPrChange w:id="18482" w:author="DuyNgo" w:date="2012-08-10T08:15:00Z">
                  <w:rPr>
                    <w:ins w:id="18483" w:author="DuyNgo" w:date="2012-08-10T07:43:00Z"/>
                    <w:rFonts w:ascii="Times New Roman" w:eastAsia="Times New Roman" w:hAnsi="Times New Roman" w:cs="Tahoma"/>
                    <w:color w:val="000000"/>
                    <w:sz w:val="24"/>
                    <w:szCs w:val="20"/>
                  </w:rPr>
                </w:rPrChange>
              </w:rPr>
            </w:pPr>
            <w:proofErr w:type="spellStart"/>
            <w:ins w:id="18484" w:author="DuyNgo" w:date="2012-08-10T07:43:00Z">
              <w:r w:rsidRPr="00303364">
                <w:rPr>
                  <w:rFonts w:eastAsia="Times New Roman" w:cstheme="minorHAnsi"/>
                  <w:sz w:val="24"/>
                  <w:szCs w:val="24"/>
                  <w:rPrChange w:id="18485" w:author="DuyNgo" w:date="2012-08-10T08:15:00Z">
                    <w:rPr>
                      <w:rFonts w:ascii="Times New Roman" w:eastAsia="Times New Roman" w:hAnsi="Times New Roman" w:cstheme="majorBidi"/>
                      <w:b/>
                      <w:bCs/>
                      <w:color w:val="4F81BD" w:themeColor="accent1"/>
                      <w:sz w:val="24"/>
                      <w:szCs w:val="26"/>
                    </w:rPr>
                  </w:rPrChange>
                </w:rPr>
                <w:t>LastName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486" w:author="DuyNgo" w:date="2012-08-10T07:43:00Z"/>
                <w:rFonts w:eastAsia="Times New Roman" w:cstheme="minorHAnsi"/>
                <w:sz w:val="24"/>
                <w:szCs w:val="24"/>
                <w:rPrChange w:id="18487" w:author="DuyNgo" w:date="2012-08-10T08:15:00Z">
                  <w:rPr>
                    <w:ins w:id="18488" w:author="DuyNgo" w:date="2012-08-10T07:43:00Z"/>
                    <w:rFonts w:ascii="Times New Roman" w:eastAsia="Times New Roman" w:hAnsi="Times New Roman" w:cs="Tahoma"/>
                    <w:color w:val="000000"/>
                    <w:sz w:val="24"/>
                    <w:szCs w:val="20"/>
                  </w:rPr>
                </w:rPrChange>
              </w:rPr>
            </w:pPr>
            <w:ins w:id="18489" w:author="DuyNgo" w:date="2012-08-10T07:43:00Z">
              <w:r w:rsidRPr="00303364">
                <w:rPr>
                  <w:rFonts w:eastAsia="Times New Roman" w:cstheme="minorHAnsi"/>
                  <w:sz w:val="24"/>
                  <w:szCs w:val="24"/>
                  <w:rPrChange w:id="1849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491" w:author="DuyNgo" w:date="2012-08-10T07:43:00Z"/>
                <w:rFonts w:eastAsia="Times New Roman" w:cstheme="minorHAnsi"/>
                <w:sz w:val="24"/>
                <w:szCs w:val="24"/>
                <w:rPrChange w:id="18492" w:author="DuyNgo" w:date="2012-08-10T08:15:00Z">
                  <w:rPr>
                    <w:ins w:id="18493" w:author="DuyNgo" w:date="2012-08-10T07:43:00Z"/>
                    <w:rFonts w:ascii="Times New Roman" w:eastAsia="Times New Roman" w:hAnsi="Times New Roman" w:cs="Tahoma"/>
                    <w:color w:val="000000"/>
                    <w:sz w:val="24"/>
                    <w:szCs w:val="20"/>
                  </w:rPr>
                </w:rPrChange>
              </w:rPr>
            </w:pPr>
            <w:ins w:id="18494" w:author="DuyNgo" w:date="2012-08-10T07:43:00Z">
              <w:r w:rsidRPr="00303364">
                <w:rPr>
                  <w:rFonts w:eastAsia="Times New Roman" w:cstheme="minorHAnsi"/>
                  <w:sz w:val="24"/>
                  <w:szCs w:val="24"/>
                  <w:rPrChange w:id="1849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496" w:author="DuyNgo" w:date="2012-08-10T07:43:00Z"/>
                <w:rFonts w:eastAsia="Times New Roman" w:cstheme="minorHAnsi"/>
                <w:sz w:val="24"/>
                <w:szCs w:val="24"/>
                <w:rPrChange w:id="18497" w:author="DuyNgo" w:date="2012-08-10T08:15:00Z">
                  <w:rPr>
                    <w:ins w:id="1849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499" w:author="DuyNgo" w:date="2012-08-10T07:43:00Z"/>
                <w:rFonts w:eastAsia="Times New Roman" w:cstheme="minorHAnsi"/>
                <w:sz w:val="24"/>
                <w:szCs w:val="24"/>
                <w:rPrChange w:id="18500" w:author="DuyNgo" w:date="2012-08-10T08:15:00Z">
                  <w:rPr>
                    <w:ins w:id="1850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502" w:author="DuyNgo" w:date="2012-08-10T07:43:00Z"/>
                <w:rFonts w:eastAsia="Times New Roman" w:cstheme="minorHAnsi"/>
                <w:sz w:val="24"/>
                <w:szCs w:val="24"/>
                <w:rPrChange w:id="18503" w:author="DuyNgo" w:date="2012-08-10T08:15:00Z">
                  <w:rPr>
                    <w:ins w:id="1850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505" w:author="DuyNgo" w:date="2012-08-10T07:43:00Z"/>
                <w:rFonts w:eastAsia="Times New Roman" w:cstheme="minorHAnsi"/>
                <w:sz w:val="24"/>
                <w:szCs w:val="24"/>
                <w:rPrChange w:id="18506" w:author="DuyNgo" w:date="2012-08-10T08:15:00Z">
                  <w:rPr>
                    <w:ins w:id="18507" w:author="DuyNgo" w:date="2012-08-10T07:43:00Z"/>
                    <w:rFonts w:ascii="Times New Roman" w:eastAsia="Times New Roman" w:hAnsi="Times New Roman" w:cs="Tahoma"/>
                    <w:color w:val="000000"/>
                    <w:sz w:val="24"/>
                    <w:szCs w:val="20"/>
                  </w:rPr>
                </w:rPrChange>
              </w:rPr>
            </w:pPr>
            <w:ins w:id="18508" w:author="DuyNgo" w:date="2012-08-10T07:43:00Z">
              <w:r w:rsidRPr="00303364">
                <w:rPr>
                  <w:rFonts w:eastAsia="Times New Roman" w:cstheme="minorHAnsi"/>
                  <w:sz w:val="24"/>
                  <w:szCs w:val="24"/>
                  <w:rPrChange w:id="18509" w:author="DuyNgo" w:date="2012-08-10T08:15:00Z">
                    <w:rPr>
                      <w:rFonts w:ascii="Times New Roman" w:eastAsia="Times New Roman" w:hAnsi="Times New Roman" w:cstheme="majorBidi"/>
                      <w:b/>
                      <w:bCs/>
                      <w:color w:val="4F81BD" w:themeColor="accent1"/>
                      <w:sz w:val="24"/>
                      <w:szCs w:val="26"/>
                    </w:rPr>
                  </w:rPrChange>
                </w:rPr>
                <w:t>Last name of user</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8510" w:author="DuyNgo" w:date="2012-08-10T07:43:00Z"/>
                <w:rFonts w:eastAsia="Times New Roman" w:cstheme="minorHAnsi"/>
                <w:sz w:val="24"/>
                <w:szCs w:val="24"/>
                <w:rPrChange w:id="18511" w:author="DuyNgo" w:date="2012-08-10T08:15:00Z">
                  <w:rPr>
                    <w:ins w:id="18512" w:author="DuyNgo" w:date="2012-08-10T07:43:00Z"/>
                    <w:rFonts w:ascii="Times New Roman" w:eastAsia="Times New Roman" w:hAnsi="Times New Roman" w:cs="Tahoma"/>
                    <w:color w:val="000000"/>
                    <w:sz w:val="24"/>
                    <w:szCs w:val="20"/>
                  </w:rPr>
                </w:rPrChange>
              </w:rPr>
            </w:pPr>
            <w:ins w:id="18513" w:author="DuyNgo" w:date="2012-08-10T07:43:00Z">
              <w:r w:rsidRPr="00303364">
                <w:rPr>
                  <w:rFonts w:eastAsia="Times New Roman" w:cstheme="minorHAnsi"/>
                  <w:sz w:val="24"/>
                  <w:szCs w:val="24"/>
                  <w:rPrChange w:id="18514"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8515" w:author="DuyNgo" w:date="2012-08-10T07:43:00Z"/>
                <w:rFonts w:eastAsia="Times New Roman" w:cstheme="minorHAnsi"/>
                <w:sz w:val="24"/>
                <w:szCs w:val="24"/>
                <w:rPrChange w:id="18516" w:author="DuyNgo" w:date="2012-08-10T08:15:00Z">
                  <w:rPr>
                    <w:ins w:id="18517"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518" w:author="DuyNgo" w:date="2012-08-10T07:43:00Z"/>
                <w:rFonts w:eastAsia="Times New Roman" w:cstheme="minorHAnsi"/>
                <w:sz w:val="24"/>
                <w:szCs w:val="24"/>
                <w:rPrChange w:id="18519" w:author="DuyNgo" w:date="2012-08-10T08:15:00Z">
                  <w:rPr>
                    <w:ins w:id="1852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521" w:author="DuyNgo" w:date="2012-08-10T07:43:00Z"/>
                <w:rFonts w:eastAsia="Times New Roman" w:cstheme="minorHAnsi"/>
                <w:sz w:val="24"/>
                <w:szCs w:val="24"/>
                <w:rPrChange w:id="18522" w:author="DuyNgo" w:date="2012-08-10T08:15:00Z">
                  <w:rPr>
                    <w:ins w:id="1852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524" w:author="DuyNgo" w:date="2012-08-10T07:43:00Z"/>
                <w:rFonts w:eastAsia="Times New Roman" w:cstheme="minorHAnsi"/>
                <w:sz w:val="24"/>
                <w:szCs w:val="24"/>
                <w:rPrChange w:id="18525" w:author="DuyNgo" w:date="2012-08-10T08:15:00Z">
                  <w:rPr>
                    <w:ins w:id="18526" w:author="DuyNgo" w:date="2012-08-10T07:43:00Z"/>
                    <w:rFonts w:ascii="Times New Roman" w:eastAsia="Times New Roman" w:hAnsi="Times New Roman"/>
                    <w:sz w:val="24"/>
                  </w:rPr>
                </w:rPrChange>
              </w:rPr>
            </w:pPr>
          </w:p>
        </w:tc>
      </w:tr>
      <w:tr w:rsidR="00771246" w:rsidRPr="00303364" w:rsidTr="00227BA2">
        <w:trPr>
          <w:trHeight w:val="255"/>
          <w:ins w:id="1852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8528" w:author="DuyNgo" w:date="2012-08-10T07:43:00Z"/>
                <w:rFonts w:eastAsia="Times New Roman" w:cstheme="minorHAnsi"/>
                <w:sz w:val="24"/>
                <w:szCs w:val="24"/>
                <w:rPrChange w:id="18529" w:author="DuyNgo" w:date="2012-08-10T08:15:00Z">
                  <w:rPr>
                    <w:ins w:id="18530" w:author="DuyNgo" w:date="2012-08-10T07:43:00Z"/>
                    <w:rFonts w:ascii="Times New Roman" w:eastAsia="Times New Roman" w:hAnsi="Times New Roman"/>
                    <w:sz w:val="24"/>
                  </w:rPr>
                </w:rPrChange>
              </w:rPr>
            </w:pPr>
            <w:ins w:id="18531" w:author="DuyNgo" w:date="2012-08-10T07:43:00Z">
              <w:r w:rsidRPr="00303364">
                <w:rPr>
                  <w:rFonts w:eastAsia="Times New Roman" w:cstheme="minorHAnsi"/>
                  <w:sz w:val="24"/>
                  <w:szCs w:val="24"/>
                  <w:rPrChange w:id="18532"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533" w:author="DuyNgo" w:date="2012-08-10T07:43:00Z"/>
                <w:rFonts w:eastAsia="Times New Roman" w:cstheme="minorHAnsi"/>
                <w:sz w:val="24"/>
                <w:szCs w:val="24"/>
                <w:rPrChange w:id="18534" w:author="DuyNgo" w:date="2012-08-10T08:15:00Z">
                  <w:rPr>
                    <w:ins w:id="18535" w:author="DuyNgo" w:date="2012-08-10T07:43:00Z"/>
                    <w:rFonts w:ascii="Times New Roman" w:eastAsia="Times New Roman" w:hAnsi="Times New Roman" w:cs="Tahoma"/>
                    <w:color w:val="000000"/>
                    <w:sz w:val="24"/>
                    <w:szCs w:val="20"/>
                  </w:rPr>
                </w:rPrChange>
              </w:rPr>
            </w:pPr>
            <w:proofErr w:type="spellStart"/>
            <w:ins w:id="18536" w:author="DuyNgo" w:date="2012-08-10T07:43:00Z">
              <w:r w:rsidRPr="00303364">
                <w:rPr>
                  <w:rFonts w:eastAsia="Times New Roman" w:cstheme="minorHAnsi"/>
                  <w:sz w:val="24"/>
                  <w:szCs w:val="24"/>
                  <w:rPrChange w:id="18537" w:author="DuyNgo" w:date="2012-08-10T08:15:00Z">
                    <w:rPr>
                      <w:rFonts w:ascii="Times New Roman" w:eastAsia="Times New Roman" w:hAnsi="Times New Roman" w:cstheme="majorBidi"/>
                      <w:b/>
                      <w:bCs/>
                      <w:color w:val="4F81BD" w:themeColor="accent1"/>
                      <w:sz w:val="24"/>
                      <w:szCs w:val="26"/>
                    </w:rPr>
                  </w:rPrChange>
                </w:rPr>
                <w:t>FirstName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538" w:author="DuyNgo" w:date="2012-08-10T07:43:00Z"/>
                <w:rFonts w:eastAsia="Times New Roman" w:cstheme="minorHAnsi"/>
                <w:sz w:val="24"/>
                <w:szCs w:val="24"/>
                <w:rPrChange w:id="18539" w:author="DuyNgo" w:date="2012-08-10T08:15:00Z">
                  <w:rPr>
                    <w:ins w:id="18540" w:author="DuyNgo" w:date="2012-08-10T07:43:00Z"/>
                    <w:rFonts w:ascii="Times New Roman" w:eastAsia="Times New Roman" w:hAnsi="Times New Roman" w:cs="Tahoma"/>
                    <w:color w:val="000000"/>
                    <w:sz w:val="24"/>
                    <w:szCs w:val="20"/>
                  </w:rPr>
                </w:rPrChange>
              </w:rPr>
            </w:pPr>
            <w:ins w:id="18541" w:author="DuyNgo" w:date="2012-08-10T07:43:00Z">
              <w:r w:rsidRPr="00303364">
                <w:rPr>
                  <w:rFonts w:eastAsia="Times New Roman" w:cstheme="minorHAnsi"/>
                  <w:sz w:val="24"/>
                  <w:szCs w:val="24"/>
                  <w:rPrChange w:id="18542"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543" w:author="DuyNgo" w:date="2012-08-10T07:43:00Z"/>
                <w:rFonts w:eastAsia="Times New Roman" w:cstheme="minorHAnsi"/>
                <w:sz w:val="24"/>
                <w:szCs w:val="24"/>
                <w:rPrChange w:id="18544" w:author="DuyNgo" w:date="2012-08-10T08:15:00Z">
                  <w:rPr>
                    <w:ins w:id="18545" w:author="DuyNgo" w:date="2012-08-10T07:43:00Z"/>
                    <w:rFonts w:ascii="Times New Roman" w:eastAsia="Times New Roman" w:hAnsi="Times New Roman" w:cs="Tahoma"/>
                    <w:color w:val="000000"/>
                    <w:sz w:val="24"/>
                    <w:szCs w:val="20"/>
                  </w:rPr>
                </w:rPrChange>
              </w:rPr>
            </w:pPr>
            <w:ins w:id="18546" w:author="DuyNgo" w:date="2012-08-10T07:43:00Z">
              <w:r w:rsidRPr="00303364">
                <w:rPr>
                  <w:rFonts w:eastAsia="Times New Roman" w:cstheme="minorHAnsi"/>
                  <w:sz w:val="24"/>
                  <w:szCs w:val="24"/>
                  <w:rPrChange w:id="18547"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548" w:author="DuyNgo" w:date="2012-08-10T07:43:00Z"/>
                <w:rFonts w:eastAsia="Times New Roman" w:cstheme="minorHAnsi"/>
                <w:sz w:val="24"/>
                <w:szCs w:val="24"/>
                <w:rPrChange w:id="18549" w:author="DuyNgo" w:date="2012-08-10T08:15:00Z">
                  <w:rPr>
                    <w:ins w:id="1855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551" w:author="DuyNgo" w:date="2012-08-10T07:43:00Z"/>
                <w:rFonts w:eastAsia="Times New Roman" w:cstheme="minorHAnsi"/>
                <w:sz w:val="24"/>
                <w:szCs w:val="24"/>
                <w:rPrChange w:id="18552" w:author="DuyNgo" w:date="2012-08-10T08:15:00Z">
                  <w:rPr>
                    <w:ins w:id="1855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554" w:author="DuyNgo" w:date="2012-08-10T07:43:00Z"/>
                <w:rFonts w:eastAsia="Times New Roman" w:cstheme="minorHAnsi"/>
                <w:sz w:val="24"/>
                <w:szCs w:val="24"/>
                <w:rPrChange w:id="18555" w:author="DuyNgo" w:date="2012-08-10T08:15:00Z">
                  <w:rPr>
                    <w:ins w:id="1855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557" w:author="DuyNgo" w:date="2012-08-10T07:43:00Z"/>
                <w:rFonts w:eastAsia="Times New Roman" w:cstheme="minorHAnsi"/>
                <w:sz w:val="24"/>
                <w:szCs w:val="24"/>
                <w:rPrChange w:id="18558" w:author="DuyNgo" w:date="2012-08-10T08:15:00Z">
                  <w:rPr>
                    <w:ins w:id="18559" w:author="DuyNgo" w:date="2012-08-10T07:43:00Z"/>
                    <w:rFonts w:ascii="Times New Roman" w:eastAsia="Times New Roman" w:hAnsi="Times New Roman" w:cs="Tahoma"/>
                    <w:color w:val="000000"/>
                    <w:sz w:val="24"/>
                    <w:szCs w:val="20"/>
                  </w:rPr>
                </w:rPrChange>
              </w:rPr>
            </w:pPr>
            <w:ins w:id="18560" w:author="DuyNgo" w:date="2012-08-10T07:43:00Z">
              <w:r w:rsidRPr="00303364">
                <w:rPr>
                  <w:rFonts w:eastAsia="Times New Roman" w:cstheme="minorHAnsi"/>
                  <w:sz w:val="24"/>
                  <w:szCs w:val="24"/>
                  <w:rPrChange w:id="18561" w:author="DuyNgo" w:date="2012-08-10T08:15:00Z">
                    <w:rPr>
                      <w:rFonts w:ascii="Times New Roman" w:eastAsia="Times New Roman" w:hAnsi="Times New Roman" w:cstheme="majorBidi"/>
                      <w:b/>
                      <w:bCs/>
                      <w:color w:val="4F81BD" w:themeColor="accent1"/>
                      <w:sz w:val="24"/>
                      <w:szCs w:val="26"/>
                    </w:rPr>
                  </w:rPrChange>
                </w:rPr>
                <w:t>First name of user</w:t>
              </w:r>
            </w:ins>
          </w:p>
        </w:tc>
        <w:tc>
          <w:tcPr>
            <w:tcW w:w="4302" w:type="dxa"/>
            <w:vAlign w:val="bottom"/>
          </w:tcPr>
          <w:p w:rsidR="00771246" w:rsidRPr="00303364" w:rsidRDefault="00771246" w:rsidP="00227BA2">
            <w:pPr>
              <w:spacing w:line="240" w:lineRule="auto"/>
              <w:jc w:val="right"/>
              <w:rPr>
                <w:ins w:id="18562" w:author="DuyNgo" w:date="2012-08-10T07:43:00Z"/>
                <w:rFonts w:eastAsia="Times New Roman" w:cstheme="minorHAnsi"/>
                <w:sz w:val="24"/>
                <w:szCs w:val="24"/>
                <w:rPrChange w:id="18563" w:author="DuyNgo" w:date="2012-08-10T08:15:00Z">
                  <w:rPr>
                    <w:ins w:id="18564"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565" w:author="DuyNgo" w:date="2012-08-10T07:43:00Z"/>
                <w:rFonts w:eastAsia="Times New Roman" w:cstheme="minorHAnsi"/>
                <w:sz w:val="24"/>
                <w:szCs w:val="24"/>
                <w:rPrChange w:id="18566" w:author="DuyNgo" w:date="2012-08-10T08:15:00Z">
                  <w:rPr>
                    <w:ins w:id="18567"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568" w:author="DuyNgo" w:date="2012-08-10T07:43:00Z"/>
                <w:rFonts w:eastAsia="Times New Roman" w:cstheme="minorHAnsi"/>
                <w:sz w:val="24"/>
                <w:szCs w:val="24"/>
                <w:rPrChange w:id="18569" w:author="DuyNgo" w:date="2012-08-10T08:15:00Z">
                  <w:rPr>
                    <w:ins w:id="1857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571" w:author="DuyNgo" w:date="2012-08-10T07:43:00Z"/>
                <w:rFonts w:eastAsia="Times New Roman" w:cstheme="minorHAnsi"/>
                <w:sz w:val="24"/>
                <w:szCs w:val="24"/>
                <w:rPrChange w:id="18572" w:author="DuyNgo" w:date="2012-08-10T08:15:00Z">
                  <w:rPr>
                    <w:ins w:id="1857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574" w:author="DuyNgo" w:date="2012-08-10T07:43:00Z"/>
                <w:rFonts w:eastAsia="Times New Roman" w:cstheme="minorHAnsi"/>
                <w:sz w:val="24"/>
                <w:szCs w:val="24"/>
                <w:rPrChange w:id="18575" w:author="DuyNgo" w:date="2012-08-10T08:15:00Z">
                  <w:rPr>
                    <w:ins w:id="18576" w:author="DuyNgo" w:date="2012-08-10T07:43:00Z"/>
                    <w:rFonts w:ascii="Times New Roman" w:eastAsia="Times New Roman" w:hAnsi="Times New Roman"/>
                    <w:sz w:val="24"/>
                  </w:rPr>
                </w:rPrChange>
              </w:rPr>
            </w:pPr>
          </w:p>
        </w:tc>
      </w:tr>
      <w:tr w:rsidR="00771246" w:rsidRPr="00303364" w:rsidTr="00227BA2">
        <w:trPr>
          <w:trHeight w:val="255"/>
          <w:ins w:id="1857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578" w:author="DuyNgo" w:date="2012-08-10T07:43:00Z"/>
                <w:rFonts w:eastAsia="Times New Roman" w:cstheme="minorHAnsi"/>
                <w:sz w:val="24"/>
                <w:szCs w:val="24"/>
                <w:rPrChange w:id="18579" w:author="DuyNgo" w:date="2012-08-10T08:15:00Z">
                  <w:rPr>
                    <w:ins w:id="18580" w:author="DuyNgo" w:date="2012-08-10T07:43:00Z"/>
                    <w:rFonts w:ascii="Times New Roman" w:eastAsia="Times New Roman" w:hAnsi="Times New Roman" w:cs="Tahoma"/>
                    <w:color w:val="000000"/>
                    <w:sz w:val="24"/>
                    <w:szCs w:val="20"/>
                  </w:rPr>
                </w:rPrChange>
              </w:rPr>
            </w:pPr>
            <w:ins w:id="18581" w:author="DuyNgo" w:date="2012-08-10T07:43:00Z">
              <w:r w:rsidRPr="00303364">
                <w:rPr>
                  <w:rFonts w:eastAsia="Times New Roman" w:cstheme="minorHAnsi"/>
                  <w:sz w:val="24"/>
                  <w:szCs w:val="24"/>
                  <w:rPrChange w:id="18582"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583" w:author="DuyNgo" w:date="2012-08-10T07:43:00Z"/>
                <w:rFonts w:eastAsia="Times New Roman" w:cstheme="minorHAnsi"/>
                <w:sz w:val="24"/>
                <w:szCs w:val="24"/>
                <w:rPrChange w:id="18584" w:author="DuyNgo" w:date="2012-08-10T08:15:00Z">
                  <w:rPr>
                    <w:ins w:id="18585" w:author="DuyNgo" w:date="2012-08-10T07:43:00Z"/>
                    <w:rFonts w:ascii="Times New Roman" w:eastAsia="Times New Roman" w:hAnsi="Times New Roman" w:cs="Tahoma"/>
                    <w:color w:val="000000"/>
                    <w:sz w:val="24"/>
                    <w:szCs w:val="20"/>
                  </w:rPr>
                </w:rPrChange>
              </w:rPr>
            </w:pPr>
            <w:proofErr w:type="spellStart"/>
            <w:ins w:id="18586" w:author="DuyNgo" w:date="2012-08-10T07:43:00Z">
              <w:r w:rsidRPr="00303364">
                <w:rPr>
                  <w:rFonts w:eastAsia="Times New Roman" w:cstheme="minorHAnsi"/>
                  <w:sz w:val="24"/>
                  <w:szCs w:val="24"/>
                  <w:rPrChange w:id="18587" w:author="DuyNgo" w:date="2012-08-10T08:15:00Z">
                    <w:rPr>
                      <w:rFonts w:ascii="Times New Roman" w:eastAsia="Times New Roman" w:hAnsi="Times New Roman" w:cstheme="majorBidi"/>
                      <w:b/>
                      <w:bCs/>
                      <w:color w:val="4F81BD" w:themeColor="accent1"/>
                      <w:sz w:val="24"/>
                      <w:szCs w:val="26"/>
                    </w:rPr>
                  </w:rPrChange>
                </w:rPr>
                <w:t>PhoneNumber</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588" w:author="DuyNgo" w:date="2012-08-10T07:43:00Z"/>
                <w:rFonts w:eastAsia="Times New Roman" w:cstheme="minorHAnsi"/>
                <w:sz w:val="24"/>
                <w:szCs w:val="24"/>
                <w:rPrChange w:id="18589" w:author="DuyNgo" w:date="2012-08-10T08:15:00Z">
                  <w:rPr>
                    <w:ins w:id="18590" w:author="DuyNgo" w:date="2012-08-10T07:43:00Z"/>
                    <w:rFonts w:ascii="Times New Roman" w:eastAsia="Times New Roman" w:hAnsi="Times New Roman" w:cs="Tahoma"/>
                    <w:color w:val="000000"/>
                    <w:sz w:val="24"/>
                    <w:szCs w:val="20"/>
                  </w:rPr>
                </w:rPrChange>
              </w:rPr>
            </w:pPr>
            <w:ins w:id="18591" w:author="DuyNgo" w:date="2012-08-10T07:43:00Z">
              <w:r w:rsidRPr="00303364">
                <w:rPr>
                  <w:rFonts w:eastAsia="Times New Roman" w:cstheme="minorHAnsi"/>
                  <w:sz w:val="24"/>
                  <w:szCs w:val="24"/>
                  <w:rPrChange w:id="18592"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593" w:author="DuyNgo" w:date="2012-08-10T07:43:00Z"/>
                <w:rFonts w:eastAsia="Times New Roman" w:cstheme="minorHAnsi"/>
                <w:sz w:val="24"/>
                <w:szCs w:val="24"/>
                <w:rPrChange w:id="18594" w:author="DuyNgo" w:date="2012-08-10T08:15:00Z">
                  <w:rPr>
                    <w:ins w:id="18595" w:author="DuyNgo" w:date="2012-08-10T07:43:00Z"/>
                    <w:rFonts w:ascii="Times New Roman" w:eastAsia="Times New Roman" w:hAnsi="Times New Roman" w:cs="Tahoma"/>
                    <w:color w:val="000000"/>
                    <w:sz w:val="24"/>
                    <w:szCs w:val="20"/>
                  </w:rPr>
                </w:rPrChange>
              </w:rPr>
            </w:pPr>
            <w:ins w:id="18596" w:author="DuyNgo" w:date="2012-08-10T07:43:00Z">
              <w:r w:rsidRPr="00303364">
                <w:rPr>
                  <w:rFonts w:eastAsia="Times New Roman" w:cstheme="minorHAnsi"/>
                  <w:sz w:val="24"/>
                  <w:szCs w:val="24"/>
                  <w:rPrChange w:id="18597"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598" w:author="DuyNgo" w:date="2012-08-10T07:43:00Z"/>
                <w:rFonts w:eastAsia="Times New Roman" w:cstheme="minorHAnsi"/>
                <w:sz w:val="24"/>
                <w:szCs w:val="24"/>
                <w:rPrChange w:id="18599" w:author="DuyNgo" w:date="2012-08-10T08:15:00Z">
                  <w:rPr>
                    <w:ins w:id="18600" w:author="DuyNgo" w:date="2012-08-10T07:43:00Z"/>
                    <w:rFonts w:ascii="Times New Roman" w:eastAsia="Times New Roman" w:hAnsi="Times New Roman" w:cs="Tahoma"/>
                    <w:color w:val="000000"/>
                    <w:sz w:val="24"/>
                    <w:szCs w:val="20"/>
                  </w:rPr>
                </w:rPrChange>
              </w:rPr>
            </w:pPr>
            <w:ins w:id="18601" w:author="DuyNgo" w:date="2012-08-10T07:43:00Z">
              <w:r w:rsidRPr="00303364">
                <w:rPr>
                  <w:rFonts w:eastAsia="Times New Roman" w:cstheme="minorHAnsi"/>
                  <w:sz w:val="24"/>
                  <w:szCs w:val="24"/>
                  <w:rPrChange w:id="18602"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603" w:author="DuyNgo" w:date="2012-08-10T07:43:00Z"/>
                <w:rFonts w:eastAsia="Times New Roman" w:cstheme="minorHAnsi"/>
                <w:sz w:val="24"/>
                <w:szCs w:val="24"/>
                <w:rPrChange w:id="18604" w:author="DuyNgo" w:date="2012-08-10T08:15:00Z">
                  <w:rPr>
                    <w:ins w:id="1860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606" w:author="DuyNgo" w:date="2012-08-10T07:43:00Z"/>
                <w:rFonts w:eastAsia="Times New Roman" w:cstheme="minorHAnsi"/>
                <w:sz w:val="24"/>
                <w:szCs w:val="24"/>
                <w:rPrChange w:id="18607" w:author="DuyNgo" w:date="2012-08-10T08:15:00Z">
                  <w:rPr>
                    <w:ins w:id="1860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609" w:author="DuyNgo" w:date="2012-08-10T07:43:00Z"/>
                <w:rFonts w:eastAsia="Times New Roman" w:cstheme="minorHAnsi"/>
                <w:sz w:val="24"/>
                <w:szCs w:val="24"/>
                <w:rPrChange w:id="18610" w:author="DuyNgo" w:date="2012-08-10T08:15:00Z">
                  <w:rPr>
                    <w:ins w:id="18611" w:author="DuyNgo" w:date="2012-08-10T07:43:00Z"/>
                    <w:rFonts w:ascii="Times New Roman" w:eastAsia="Times New Roman" w:hAnsi="Times New Roman" w:cs="Tahoma"/>
                    <w:color w:val="000000"/>
                    <w:sz w:val="24"/>
                    <w:szCs w:val="20"/>
                  </w:rPr>
                </w:rPrChange>
              </w:rPr>
            </w:pPr>
            <w:ins w:id="18612" w:author="DuyNgo" w:date="2012-08-10T07:43:00Z">
              <w:r w:rsidRPr="00303364">
                <w:rPr>
                  <w:rFonts w:eastAsia="Times New Roman" w:cstheme="minorHAnsi"/>
                  <w:sz w:val="24"/>
                  <w:szCs w:val="24"/>
                  <w:rPrChange w:id="18613" w:author="DuyNgo" w:date="2012-08-10T08:15:00Z">
                    <w:rPr>
                      <w:rFonts w:ascii="Times New Roman" w:eastAsia="Times New Roman" w:hAnsi="Times New Roman" w:cstheme="majorBidi"/>
                      <w:b/>
                      <w:bCs/>
                      <w:color w:val="4F81BD" w:themeColor="accent1"/>
                      <w:sz w:val="24"/>
                      <w:szCs w:val="26"/>
                    </w:rPr>
                  </w:rPrChange>
                </w:rPr>
                <w:t>Phone number of user</w:t>
              </w:r>
            </w:ins>
          </w:p>
        </w:tc>
        <w:tc>
          <w:tcPr>
            <w:tcW w:w="4302" w:type="dxa"/>
            <w:vAlign w:val="bottom"/>
          </w:tcPr>
          <w:p w:rsidR="00771246" w:rsidRPr="00303364" w:rsidRDefault="00771246" w:rsidP="00227BA2">
            <w:pPr>
              <w:spacing w:line="240" w:lineRule="auto"/>
              <w:jc w:val="right"/>
              <w:rPr>
                <w:ins w:id="18614" w:author="DuyNgo" w:date="2012-08-10T07:43:00Z"/>
                <w:rFonts w:eastAsia="Times New Roman" w:cstheme="minorHAnsi"/>
                <w:sz w:val="24"/>
                <w:szCs w:val="24"/>
                <w:rPrChange w:id="18615" w:author="DuyNgo" w:date="2012-08-10T08:15:00Z">
                  <w:rPr>
                    <w:ins w:id="18616"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617" w:author="DuyNgo" w:date="2012-08-10T07:43:00Z"/>
                <w:rFonts w:eastAsia="Times New Roman" w:cstheme="minorHAnsi"/>
                <w:sz w:val="24"/>
                <w:szCs w:val="24"/>
                <w:rPrChange w:id="18618" w:author="DuyNgo" w:date="2012-08-10T08:15:00Z">
                  <w:rPr>
                    <w:ins w:id="18619"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620" w:author="DuyNgo" w:date="2012-08-10T07:43:00Z"/>
                <w:rFonts w:eastAsia="Times New Roman" w:cstheme="minorHAnsi"/>
                <w:sz w:val="24"/>
                <w:szCs w:val="24"/>
                <w:rPrChange w:id="18621" w:author="DuyNgo" w:date="2012-08-10T08:15:00Z">
                  <w:rPr>
                    <w:ins w:id="1862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623" w:author="DuyNgo" w:date="2012-08-10T07:43:00Z"/>
                <w:rFonts w:eastAsia="Times New Roman" w:cstheme="minorHAnsi"/>
                <w:sz w:val="24"/>
                <w:szCs w:val="24"/>
                <w:rPrChange w:id="18624" w:author="DuyNgo" w:date="2012-08-10T08:15:00Z">
                  <w:rPr>
                    <w:ins w:id="1862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626" w:author="DuyNgo" w:date="2012-08-10T07:43:00Z"/>
                <w:rFonts w:eastAsia="Times New Roman" w:cstheme="minorHAnsi"/>
                <w:sz w:val="24"/>
                <w:szCs w:val="24"/>
                <w:rPrChange w:id="18627" w:author="DuyNgo" w:date="2012-08-10T08:15:00Z">
                  <w:rPr>
                    <w:ins w:id="18628" w:author="DuyNgo" w:date="2012-08-10T07:43:00Z"/>
                    <w:rFonts w:ascii="Times New Roman" w:eastAsia="Times New Roman" w:hAnsi="Times New Roman"/>
                    <w:sz w:val="24"/>
                  </w:rPr>
                </w:rPrChange>
              </w:rPr>
            </w:pPr>
          </w:p>
        </w:tc>
      </w:tr>
      <w:tr w:rsidR="00771246" w:rsidRPr="00303364" w:rsidTr="00227BA2">
        <w:trPr>
          <w:trHeight w:val="287"/>
          <w:ins w:id="1862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630" w:author="DuyNgo" w:date="2012-08-10T07:43:00Z"/>
                <w:rFonts w:eastAsia="Times New Roman" w:cstheme="minorHAnsi"/>
                <w:sz w:val="24"/>
                <w:szCs w:val="24"/>
                <w:rPrChange w:id="18631" w:author="DuyNgo" w:date="2012-08-10T08:15:00Z">
                  <w:rPr>
                    <w:ins w:id="18632" w:author="DuyNgo" w:date="2012-08-10T07:43:00Z"/>
                    <w:rFonts w:ascii="Times New Roman" w:eastAsia="Times New Roman" w:hAnsi="Times New Roman" w:cs="Tahoma"/>
                    <w:color w:val="000000"/>
                    <w:sz w:val="24"/>
                    <w:szCs w:val="20"/>
                  </w:rPr>
                </w:rPrChange>
              </w:rPr>
            </w:pPr>
            <w:ins w:id="18633" w:author="DuyNgo" w:date="2012-08-10T07:43:00Z">
              <w:r w:rsidRPr="00303364">
                <w:rPr>
                  <w:rFonts w:eastAsia="Times New Roman" w:cstheme="minorHAnsi"/>
                  <w:sz w:val="24"/>
                  <w:szCs w:val="24"/>
                  <w:rPrChange w:id="18634"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635" w:author="DuyNgo" w:date="2012-08-10T07:43:00Z"/>
                <w:rFonts w:eastAsia="Times New Roman" w:cstheme="minorHAnsi"/>
                <w:sz w:val="24"/>
                <w:szCs w:val="24"/>
                <w:rPrChange w:id="18636" w:author="DuyNgo" w:date="2012-08-10T08:15:00Z">
                  <w:rPr>
                    <w:ins w:id="18637" w:author="DuyNgo" w:date="2012-08-10T07:43:00Z"/>
                    <w:rFonts w:ascii="Times New Roman" w:eastAsia="Times New Roman" w:hAnsi="Times New Roman" w:cs="Tahoma"/>
                    <w:color w:val="000000"/>
                    <w:sz w:val="24"/>
                    <w:szCs w:val="20"/>
                  </w:rPr>
                </w:rPrChange>
              </w:rPr>
            </w:pPr>
            <w:ins w:id="18638" w:author="DuyNgo" w:date="2012-08-10T07:43:00Z">
              <w:r w:rsidRPr="00303364">
                <w:rPr>
                  <w:rFonts w:eastAsia="Times New Roman" w:cstheme="minorHAnsi"/>
                  <w:sz w:val="24"/>
                  <w:szCs w:val="24"/>
                  <w:rPrChange w:id="18639" w:author="DuyNgo" w:date="2012-08-10T08:15:00Z">
                    <w:rPr>
                      <w:rFonts w:ascii="Times New Roman" w:eastAsia="Times New Roman" w:hAnsi="Times New Roman" w:cstheme="majorBidi"/>
                      <w:b/>
                      <w:bCs/>
                      <w:color w:val="4F81BD" w:themeColor="accent1"/>
                      <w:sz w:val="24"/>
                      <w:szCs w:val="26"/>
                    </w:rPr>
                  </w:rPrChange>
                </w:rPr>
                <w:t>Organization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640" w:author="DuyNgo" w:date="2012-08-10T07:43:00Z"/>
                <w:rFonts w:eastAsia="Times New Roman" w:cstheme="minorHAnsi"/>
                <w:sz w:val="24"/>
                <w:szCs w:val="24"/>
                <w:rPrChange w:id="18641" w:author="DuyNgo" w:date="2012-08-10T08:15:00Z">
                  <w:rPr>
                    <w:ins w:id="18642" w:author="DuyNgo" w:date="2012-08-10T07:43:00Z"/>
                    <w:rFonts w:ascii="Times New Roman" w:eastAsia="Times New Roman" w:hAnsi="Times New Roman" w:cs="Tahoma"/>
                    <w:color w:val="000000"/>
                    <w:sz w:val="24"/>
                    <w:szCs w:val="20"/>
                  </w:rPr>
                </w:rPrChange>
              </w:rPr>
            </w:pPr>
            <w:ins w:id="18643" w:author="DuyNgo" w:date="2012-08-10T07:43:00Z">
              <w:r w:rsidRPr="00303364">
                <w:rPr>
                  <w:rFonts w:eastAsia="Times New Roman" w:cstheme="minorHAnsi"/>
                  <w:sz w:val="24"/>
                  <w:szCs w:val="24"/>
                  <w:rPrChange w:id="1864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645" w:author="DuyNgo" w:date="2012-08-10T07:43:00Z"/>
                <w:rFonts w:eastAsia="Times New Roman" w:cstheme="minorHAnsi"/>
                <w:sz w:val="24"/>
                <w:szCs w:val="24"/>
                <w:rPrChange w:id="18646" w:author="DuyNgo" w:date="2012-08-10T08:15:00Z">
                  <w:rPr>
                    <w:ins w:id="18647" w:author="DuyNgo" w:date="2012-08-10T07:43:00Z"/>
                    <w:rFonts w:ascii="Times New Roman" w:eastAsia="Times New Roman" w:hAnsi="Times New Roman" w:cs="Tahoma"/>
                    <w:color w:val="000000"/>
                    <w:sz w:val="24"/>
                    <w:szCs w:val="20"/>
                  </w:rPr>
                </w:rPrChange>
              </w:rPr>
            </w:pPr>
            <w:ins w:id="18648" w:author="DuyNgo" w:date="2012-08-10T07:43:00Z">
              <w:r w:rsidRPr="00303364">
                <w:rPr>
                  <w:rFonts w:eastAsia="Times New Roman" w:cstheme="minorHAnsi"/>
                  <w:sz w:val="24"/>
                  <w:szCs w:val="24"/>
                  <w:rPrChange w:id="18649"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650" w:author="DuyNgo" w:date="2012-08-10T07:43:00Z"/>
                <w:rFonts w:eastAsia="Times New Roman" w:cstheme="minorHAnsi"/>
                <w:sz w:val="24"/>
                <w:szCs w:val="24"/>
                <w:rPrChange w:id="18651" w:author="DuyNgo" w:date="2012-08-10T08:15:00Z">
                  <w:rPr>
                    <w:ins w:id="18652" w:author="DuyNgo" w:date="2012-08-10T07:43:00Z"/>
                    <w:rFonts w:ascii="Times New Roman" w:eastAsia="Times New Roman" w:hAnsi="Times New Roman" w:cs="Tahoma"/>
                    <w:color w:val="000000"/>
                    <w:sz w:val="24"/>
                    <w:szCs w:val="20"/>
                  </w:rPr>
                </w:rPrChange>
              </w:rPr>
            </w:pPr>
            <w:ins w:id="18653" w:author="DuyNgo" w:date="2012-08-10T07:43:00Z">
              <w:r w:rsidRPr="00303364">
                <w:rPr>
                  <w:rFonts w:eastAsia="Times New Roman" w:cstheme="minorHAnsi"/>
                  <w:sz w:val="24"/>
                  <w:szCs w:val="24"/>
                  <w:rPrChange w:id="1865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655" w:author="DuyNgo" w:date="2012-08-10T07:43:00Z"/>
                <w:rFonts w:eastAsia="Times New Roman" w:cstheme="minorHAnsi"/>
                <w:sz w:val="24"/>
                <w:szCs w:val="24"/>
                <w:rPrChange w:id="18656" w:author="DuyNgo" w:date="2012-08-10T08:15:00Z">
                  <w:rPr>
                    <w:ins w:id="1865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658" w:author="DuyNgo" w:date="2012-08-10T07:43:00Z"/>
                <w:rFonts w:eastAsia="Times New Roman" w:cstheme="minorHAnsi"/>
                <w:sz w:val="24"/>
                <w:szCs w:val="24"/>
                <w:rPrChange w:id="18659" w:author="DuyNgo" w:date="2012-08-10T08:15:00Z">
                  <w:rPr>
                    <w:ins w:id="18660"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661" w:author="DuyNgo" w:date="2012-08-10T07:43:00Z"/>
                <w:rFonts w:eastAsia="Times New Roman" w:cstheme="minorHAnsi"/>
                <w:sz w:val="24"/>
                <w:szCs w:val="24"/>
                <w:rPrChange w:id="18662" w:author="DuyNgo" w:date="2012-08-10T08:15:00Z">
                  <w:rPr>
                    <w:ins w:id="18663" w:author="DuyNgo" w:date="2012-08-10T07:43:00Z"/>
                    <w:rFonts w:ascii="Times New Roman" w:eastAsia="Times New Roman" w:hAnsi="Times New Roman" w:cs="Tahoma"/>
                    <w:color w:val="000000"/>
                    <w:sz w:val="24"/>
                    <w:szCs w:val="20"/>
                  </w:rPr>
                </w:rPrChange>
              </w:rPr>
            </w:pPr>
            <w:ins w:id="18664" w:author="DuyNgo" w:date="2012-08-10T07:43:00Z">
              <w:r w:rsidRPr="00303364">
                <w:rPr>
                  <w:rFonts w:eastAsia="Times New Roman" w:cstheme="minorHAnsi"/>
                  <w:sz w:val="24"/>
                  <w:szCs w:val="24"/>
                  <w:rPrChange w:id="18665" w:author="DuyNgo" w:date="2012-08-10T08:15:00Z">
                    <w:rPr>
                      <w:rFonts w:ascii="Times New Roman" w:eastAsia="Times New Roman" w:hAnsi="Times New Roman" w:cstheme="majorBidi"/>
                      <w:b/>
                      <w:bCs/>
                      <w:color w:val="4F81BD" w:themeColor="accent1"/>
                      <w:sz w:val="24"/>
                      <w:szCs w:val="26"/>
                    </w:rPr>
                  </w:rPrChange>
                </w:rPr>
                <w:t>Organization of user</w:t>
              </w:r>
            </w:ins>
          </w:p>
        </w:tc>
        <w:tc>
          <w:tcPr>
            <w:tcW w:w="4302" w:type="dxa"/>
            <w:vAlign w:val="bottom"/>
          </w:tcPr>
          <w:p w:rsidR="00771246" w:rsidRPr="00303364" w:rsidRDefault="00771246" w:rsidP="00227BA2">
            <w:pPr>
              <w:spacing w:line="240" w:lineRule="auto"/>
              <w:jc w:val="right"/>
              <w:rPr>
                <w:ins w:id="18666" w:author="DuyNgo" w:date="2012-08-10T07:43:00Z"/>
                <w:rFonts w:eastAsia="Times New Roman" w:cstheme="minorHAnsi"/>
                <w:sz w:val="24"/>
                <w:szCs w:val="24"/>
                <w:rPrChange w:id="18667" w:author="DuyNgo" w:date="2012-08-10T08:15:00Z">
                  <w:rPr>
                    <w:ins w:id="18668"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669" w:author="DuyNgo" w:date="2012-08-10T07:43:00Z"/>
                <w:rFonts w:eastAsia="Times New Roman" w:cstheme="minorHAnsi"/>
                <w:sz w:val="24"/>
                <w:szCs w:val="24"/>
                <w:rPrChange w:id="18670" w:author="DuyNgo" w:date="2012-08-10T08:15:00Z">
                  <w:rPr>
                    <w:ins w:id="18671"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672" w:author="DuyNgo" w:date="2012-08-10T07:43:00Z"/>
                <w:rFonts w:eastAsia="Times New Roman" w:cstheme="minorHAnsi"/>
                <w:sz w:val="24"/>
                <w:szCs w:val="24"/>
                <w:rPrChange w:id="18673" w:author="DuyNgo" w:date="2012-08-10T08:15:00Z">
                  <w:rPr>
                    <w:ins w:id="1867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675" w:author="DuyNgo" w:date="2012-08-10T07:43:00Z"/>
                <w:rFonts w:eastAsia="Times New Roman" w:cstheme="minorHAnsi"/>
                <w:sz w:val="24"/>
                <w:szCs w:val="24"/>
                <w:rPrChange w:id="18676" w:author="DuyNgo" w:date="2012-08-10T08:15:00Z">
                  <w:rPr>
                    <w:ins w:id="1867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678" w:author="DuyNgo" w:date="2012-08-10T07:43:00Z"/>
                <w:rFonts w:eastAsia="Times New Roman" w:cstheme="minorHAnsi"/>
                <w:sz w:val="24"/>
                <w:szCs w:val="24"/>
                <w:rPrChange w:id="18679" w:author="DuyNgo" w:date="2012-08-10T08:15:00Z">
                  <w:rPr>
                    <w:ins w:id="18680" w:author="DuyNgo" w:date="2012-08-10T07:43:00Z"/>
                    <w:rFonts w:ascii="Times New Roman" w:eastAsia="Times New Roman" w:hAnsi="Times New Roman"/>
                    <w:sz w:val="24"/>
                  </w:rPr>
                </w:rPrChange>
              </w:rPr>
            </w:pPr>
          </w:p>
        </w:tc>
      </w:tr>
      <w:tr w:rsidR="00771246" w:rsidRPr="00303364" w:rsidTr="00227BA2">
        <w:trPr>
          <w:trHeight w:val="255"/>
          <w:ins w:id="1868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682" w:author="DuyNgo" w:date="2012-08-10T07:43:00Z"/>
                <w:rFonts w:eastAsia="Times New Roman" w:cstheme="minorHAnsi"/>
                <w:sz w:val="24"/>
                <w:szCs w:val="24"/>
                <w:rPrChange w:id="18683" w:author="DuyNgo" w:date="2012-08-10T08:15:00Z">
                  <w:rPr>
                    <w:ins w:id="18684" w:author="DuyNgo" w:date="2012-08-10T07:43:00Z"/>
                    <w:rFonts w:ascii="Times New Roman" w:eastAsia="Times New Roman" w:hAnsi="Times New Roman" w:cs="Tahoma"/>
                    <w:color w:val="000000"/>
                    <w:sz w:val="24"/>
                    <w:szCs w:val="20"/>
                  </w:rPr>
                </w:rPrChange>
              </w:rPr>
            </w:pPr>
            <w:ins w:id="18685" w:author="DuyNgo" w:date="2012-08-10T07:43:00Z">
              <w:r w:rsidRPr="00303364">
                <w:rPr>
                  <w:rFonts w:eastAsia="Times New Roman" w:cstheme="minorHAnsi"/>
                  <w:sz w:val="24"/>
                  <w:szCs w:val="24"/>
                  <w:rPrChange w:id="18686"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687" w:author="DuyNgo" w:date="2012-08-10T07:43:00Z"/>
                <w:rFonts w:eastAsia="Times New Roman" w:cstheme="minorHAnsi"/>
                <w:sz w:val="24"/>
                <w:szCs w:val="24"/>
                <w:rPrChange w:id="18688" w:author="DuyNgo" w:date="2012-08-10T08:15:00Z">
                  <w:rPr>
                    <w:ins w:id="18689" w:author="DuyNgo" w:date="2012-08-10T07:43:00Z"/>
                    <w:rFonts w:ascii="Times New Roman" w:eastAsia="Times New Roman" w:hAnsi="Times New Roman" w:cs="Tahoma"/>
                    <w:color w:val="000000"/>
                    <w:sz w:val="24"/>
                    <w:szCs w:val="20"/>
                  </w:rPr>
                </w:rPrChange>
              </w:rPr>
            </w:pPr>
            <w:ins w:id="18690" w:author="DuyNgo" w:date="2012-08-10T07:43:00Z">
              <w:r w:rsidRPr="00303364">
                <w:rPr>
                  <w:rFonts w:eastAsia="Times New Roman" w:cstheme="minorHAnsi"/>
                  <w:sz w:val="24"/>
                  <w:szCs w:val="24"/>
                  <w:rPrChange w:id="18691" w:author="DuyNgo" w:date="2012-08-10T08:15:00Z">
                    <w:rPr>
                      <w:rFonts w:ascii="Times New Roman" w:eastAsia="Times New Roman" w:hAnsi="Times New Roman" w:cstheme="majorBidi"/>
                      <w:b/>
                      <w:bCs/>
                      <w:color w:val="4F81BD" w:themeColor="accent1"/>
                      <w:sz w:val="24"/>
                      <w:szCs w:val="26"/>
                    </w:rPr>
                  </w:rPrChange>
                </w:rPr>
                <w:t>Email</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692" w:author="DuyNgo" w:date="2012-08-10T07:43:00Z"/>
                <w:rFonts w:eastAsia="Times New Roman" w:cstheme="minorHAnsi"/>
                <w:sz w:val="24"/>
                <w:szCs w:val="24"/>
                <w:rPrChange w:id="18693" w:author="DuyNgo" w:date="2012-08-10T08:15:00Z">
                  <w:rPr>
                    <w:ins w:id="18694" w:author="DuyNgo" w:date="2012-08-10T07:43:00Z"/>
                    <w:rFonts w:ascii="Times New Roman" w:eastAsia="Times New Roman" w:hAnsi="Times New Roman" w:cs="Tahoma"/>
                    <w:color w:val="000000"/>
                    <w:sz w:val="24"/>
                    <w:szCs w:val="20"/>
                  </w:rPr>
                </w:rPrChange>
              </w:rPr>
            </w:pPr>
            <w:ins w:id="18695" w:author="DuyNgo" w:date="2012-08-10T07:43:00Z">
              <w:r w:rsidRPr="00303364">
                <w:rPr>
                  <w:rFonts w:eastAsia="Times New Roman" w:cstheme="minorHAnsi"/>
                  <w:sz w:val="24"/>
                  <w:szCs w:val="24"/>
                  <w:rPrChange w:id="1869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697" w:author="DuyNgo" w:date="2012-08-10T07:43:00Z"/>
                <w:rFonts w:eastAsia="Times New Roman" w:cstheme="minorHAnsi"/>
                <w:sz w:val="24"/>
                <w:szCs w:val="24"/>
                <w:rPrChange w:id="18698" w:author="DuyNgo" w:date="2012-08-10T08:15:00Z">
                  <w:rPr>
                    <w:ins w:id="18699" w:author="DuyNgo" w:date="2012-08-10T07:43:00Z"/>
                    <w:rFonts w:ascii="Times New Roman" w:eastAsia="Times New Roman" w:hAnsi="Times New Roman" w:cs="Tahoma"/>
                    <w:color w:val="000000"/>
                    <w:sz w:val="24"/>
                    <w:szCs w:val="20"/>
                  </w:rPr>
                </w:rPrChange>
              </w:rPr>
            </w:pPr>
            <w:ins w:id="18700" w:author="DuyNgo" w:date="2012-08-10T07:43:00Z">
              <w:r w:rsidRPr="00303364">
                <w:rPr>
                  <w:rFonts w:eastAsia="Times New Roman" w:cstheme="minorHAnsi"/>
                  <w:sz w:val="24"/>
                  <w:szCs w:val="24"/>
                  <w:rPrChange w:id="18701"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702" w:author="DuyNgo" w:date="2012-08-10T07:43:00Z"/>
                <w:rFonts w:eastAsia="Times New Roman" w:cstheme="minorHAnsi"/>
                <w:sz w:val="24"/>
                <w:szCs w:val="24"/>
                <w:rPrChange w:id="18703" w:author="DuyNgo" w:date="2012-08-10T08:15:00Z">
                  <w:rPr>
                    <w:ins w:id="18704" w:author="DuyNgo" w:date="2012-08-10T07:43:00Z"/>
                    <w:rFonts w:ascii="Times New Roman" w:eastAsia="Times New Roman" w:hAnsi="Times New Roman" w:cs="Tahoma"/>
                    <w:color w:val="000000"/>
                    <w:sz w:val="24"/>
                    <w:szCs w:val="20"/>
                  </w:rPr>
                </w:rPrChange>
              </w:rPr>
            </w:pPr>
            <w:ins w:id="18705" w:author="DuyNgo" w:date="2012-08-10T07:43:00Z">
              <w:r w:rsidRPr="00303364">
                <w:rPr>
                  <w:rFonts w:eastAsia="Times New Roman" w:cstheme="minorHAnsi"/>
                  <w:sz w:val="24"/>
                  <w:szCs w:val="24"/>
                  <w:rPrChange w:id="1870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707" w:author="DuyNgo" w:date="2012-08-10T07:43:00Z"/>
                <w:rFonts w:eastAsia="Times New Roman" w:cstheme="minorHAnsi"/>
                <w:sz w:val="24"/>
                <w:szCs w:val="24"/>
                <w:rPrChange w:id="18708" w:author="DuyNgo" w:date="2012-08-10T08:15:00Z">
                  <w:rPr>
                    <w:ins w:id="1870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710" w:author="DuyNgo" w:date="2012-08-10T07:43:00Z"/>
                <w:rFonts w:eastAsia="Times New Roman" w:cstheme="minorHAnsi"/>
                <w:sz w:val="24"/>
                <w:szCs w:val="24"/>
                <w:rPrChange w:id="18711" w:author="DuyNgo" w:date="2012-08-10T08:15:00Z">
                  <w:rPr>
                    <w:ins w:id="1871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713" w:author="DuyNgo" w:date="2012-08-10T07:43:00Z"/>
                <w:rFonts w:eastAsia="Times New Roman" w:cstheme="minorHAnsi"/>
                <w:sz w:val="24"/>
                <w:szCs w:val="24"/>
                <w:rPrChange w:id="18714" w:author="DuyNgo" w:date="2012-08-10T08:15:00Z">
                  <w:rPr>
                    <w:ins w:id="18715" w:author="DuyNgo" w:date="2012-08-10T07:43:00Z"/>
                    <w:rFonts w:ascii="Times New Roman" w:eastAsia="Times New Roman" w:hAnsi="Times New Roman" w:cs="Tahoma"/>
                    <w:color w:val="000000"/>
                    <w:sz w:val="24"/>
                    <w:szCs w:val="20"/>
                  </w:rPr>
                </w:rPrChange>
              </w:rPr>
            </w:pPr>
            <w:ins w:id="18716" w:author="DuyNgo" w:date="2012-08-10T07:43:00Z">
              <w:r w:rsidRPr="00303364">
                <w:rPr>
                  <w:rFonts w:eastAsia="Times New Roman" w:cstheme="minorHAnsi"/>
                  <w:sz w:val="24"/>
                  <w:szCs w:val="24"/>
                  <w:rPrChange w:id="18717" w:author="DuyNgo" w:date="2012-08-10T08:15:00Z">
                    <w:rPr>
                      <w:rFonts w:ascii="Times New Roman" w:eastAsia="Times New Roman" w:hAnsi="Times New Roman" w:cstheme="majorBidi"/>
                      <w:b/>
                      <w:bCs/>
                      <w:color w:val="4F81BD" w:themeColor="accent1"/>
                      <w:sz w:val="24"/>
                      <w:szCs w:val="26"/>
                    </w:rPr>
                  </w:rPrChange>
                </w:rPr>
                <w:t>Email of user</w:t>
              </w:r>
            </w:ins>
          </w:p>
        </w:tc>
        <w:tc>
          <w:tcPr>
            <w:tcW w:w="4302" w:type="dxa"/>
            <w:vAlign w:val="bottom"/>
          </w:tcPr>
          <w:p w:rsidR="00771246" w:rsidRPr="00303364" w:rsidRDefault="00771246" w:rsidP="00227BA2">
            <w:pPr>
              <w:spacing w:line="240" w:lineRule="auto"/>
              <w:jc w:val="right"/>
              <w:rPr>
                <w:ins w:id="18718" w:author="DuyNgo" w:date="2012-08-10T07:43:00Z"/>
                <w:rFonts w:eastAsia="Times New Roman" w:cstheme="minorHAnsi"/>
                <w:sz w:val="24"/>
                <w:szCs w:val="24"/>
                <w:rPrChange w:id="18719" w:author="DuyNgo" w:date="2012-08-10T08:15:00Z">
                  <w:rPr>
                    <w:ins w:id="1872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721" w:author="DuyNgo" w:date="2012-08-10T07:43:00Z"/>
                <w:rFonts w:eastAsia="Times New Roman" w:cstheme="minorHAnsi"/>
                <w:sz w:val="24"/>
                <w:szCs w:val="24"/>
                <w:rPrChange w:id="18722" w:author="DuyNgo" w:date="2012-08-10T08:15:00Z">
                  <w:rPr>
                    <w:ins w:id="1872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724" w:author="DuyNgo" w:date="2012-08-10T07:43:00Z"/>
                <w:rFonts w:eastAsia="Times New Roman" w:cstheme="minorHAnsi"/>
                <w:sz w:val="24"/>
                <w:szCs w:val="24"/>
                <w:rPrChange w:id="18725" w:author="DuyNgo" w:date="2012-08-10T08:15:00Z">
                  <w:rPr>
                    <w:ins w:id="1872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727" w:author="DuyNgo" w:date="2012-08-10T07:43:00Z"/>
                <w:rFonts w:eastAsia="Times New Roman" w:cstheme="minorHAnsi"/>
                <w:sz w:val="24"/>
                <w:szCs w:val="24"/>
                <w:rPrChange w:id="18728" w:author="DuyNgo" w:date="2012-08-10T08:15:00Z">
                  <w:rPr>
                    <w:ins w:id="1872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730" w:author="DuyNgo" w:date="2012-08-10T07:43:00Z"/>
                <w:rFonts w:eastAsia="Times New Roman" w:cstheme="minorHAnsi"/>
                <w:sz w:val="24"/>
                <w:szCs w:val="24"/>
                <w:rPrChange w:id="18731" w:author="DuyNgo" w:date="2012-08-10T08:15:00Z">
                  <w:rPr>
                    <w:ins w:id="18732" w:author="DuyNgo" w:date="2012-08-10T07:43:00Z"/>
                    <w:rFonts w:ascii="Times New Roman" w:eastAsia="Times New Roman" w:hAnsi="Times New Roman"/>
                    <w:sz w:val="24"/>
                  </w:rPr>
                </w:rPrChange>
              </w:rPr>
            </w:pPr>
          </w:p>
        </w:tc>
      </w:tr>
      <w:tr w:rsidR="00771246" w:rsidRPr="00303364" w:rsidTr="00227BA2">
        <w:trPr>
          <w:gridAfter w:val="5"/>
          <w:wAfter w:w="19481" w:type="dxa"/>
          <w:trHeight w:val="287"/>
          <w:ins w:id="1873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734" w:author="DuyNgo" w:date="2012-08-10T07:43:00Z"/>
                <w:rFonts w:eastAsia="Times New Roman" w:cstheme="minorHAnsi"/>
                <w:sz w:val="24"/>
                <w:szCs w:val="24"/>
                <w:rPrChange w:id="18735" w:author="DuyNgo" w:date="2012-08-10T08:15:00Z">
                  <w:rPr>
                    <w:ins w:id="18736" w:author="DuyNgo" w:date="2012-08-10T07:43:00Z"/>
                    <w:rFonts w:ascii="Times New Roman" w:eastAsia="Times New Roman" w:hAnsi="Times New Roman" w:cs="Tahoma"/>
                    <w:color w:val="000000"/>
                    <w:sz w:val="24"/>
                    <w:szCs w:val="20"/>
                  </w:rPr>
                </w:rPrChange>
              </w:rPr>
            </w:pPr>
            <w:ins w:id="18737" w:author="DuyNgo" w:date="2012-08-10T07:43:00Z">
              <w:r w:rsidRPr="00303364">
                <w:rPr>
                  <w:rFonts w:eastAsia="Times New Roman" w:cstheme="minorHAnsi"/>
                  <w:sz w:val="24"/>
                  <w:szCs w:val="24"/>
                  <w:rPrChange w:id="18738"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739" w:author="DuyNgo" w:date="2012-08-10T07:43:00Z"/>
                <w:rFonts w:eastAsia="Times New Roman" w:cstheme="minorHAnsi"/>
                <w:sz w:val="24"/>
                <w:szCs w:val="24"/>
                <w:rPrChange w:id="18740" w:author="DuyNgo" w:date="2012-08-10T08:15:00Z">
                  <w:rPr>
                    <w:ins w:id="18741" w:author="DuyNgo" w:date="2012-08-10T07:43:00Z"/>
                    <w:rFonts w:ascii="Times New Roman" w:eastAsia="Times New Roman" w:hAnsi="Times New Roman" w:cs="Tahoma"/>
                    <w:color w:val="000000"/>
                    <w:sz w:val="24"/>
                    <w:szCs w:val="20"/>
                  </w:rPr>
                </w:rPrChange>
              </w:rPr>
            </w:pPr>
            <w:proofErr w:type="spellStart"/>
            <w:ins w:id="18742" w:author="DuyNgo" w:date="2012-08-10T07:43:00Z">
              <w:r w:rsidRPr="00303364">
                <w:rPr>
                  <w:rFonts w:eastAsia="Times New Roman" w:cstheme="minorHAnsi"/>
                  <w:sz w:val="24"/>
                  <w:szCs w:val="24"/>
                  <w:rPrChange w:id="18743"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744" w:author="DuyNgo" w:date="2012-08-10T07:43:00Z"/>
                <w:rFonts w:eastAsia="Times New Roman" w:cstheme="minorHAnsi"/>
                <w:sz w:val="24"/>
                <w:szCs w:val="24"/>
                <w:rPrChange w:id="18745" w:author="DuyNgo" w:date="2012-08-10T08:15:00Z">
                  <w:rPr>
                    <w:ins w:id="18746" w:author="DuyNgo" w:date="2012-08-10T07:43:00Z"/>
                    <w:rFonts w:ascii="Times New Roman" w:eastAsia="Times New Roman" w:hAnsi="Times New Roman" w:cs="Tahoma"/>
                    <w:color w:val="000000"/>
                    <w:sz w:val="24"/>
                    <w:szCs w:val="20"/>
                  </w:rPr>
                </w:rPrChange>
              </w:rPr>
            </w:pPr>
            <w:ins w:id="18747" w:author="DuyNgo" w:date="2012-08-10T07:43:00Z">
              <w:r w:rsidRPr="00303364">
                <w:rPr>
                  <w:rFonts w:eastAsia="Times New Roman" w:cstheme="minorHAnsi"/>
                  <w:sz w:val="24"/>
                  <w:szCs w:val="24"/>
                  <w:rPrChange w:id="18748"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749" w:author="DuyNgo" w:date="2012-08-10T07:43:00Z"/>
                <w:rStyle w:val="postbody"/>
                <w:rFonts w:cstheme="minorHAnsi"/>
                <w:sz w:val="24"/>
                <w:szCs w:val="24"/>
                <w:rPrChange w:id="18750" w:author="DuyNgo" w:date="2012-08-10T08:15:00Z">
                  <w:rPr>
                    <w:ins w:id="18751"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752" w:author="DuyNgo" w:date="2012-08-10T07:43:00Z"/>
                <w:rFonts w:eastAsia="Times New Roman" w:cstheme="minorHAnsi"/>
                <w:sz w:val="24"/>
                <w:szCs w:val="24"/>
                <w:rPrChange w:id="18753" w:author="DuyNgo" w:date="2012-08-10T08:15:00Z">
                  <w:rPr>
                    <w:ins w:id="1875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755" w:author="DuyNgo" w:date="2012-08-10T07:43:00Z"/>
                <w:rFonts w:eastAsia="Times New Roman" w:cstheme="minorHAnsi"/>
                <w:sz w:val="24"/>
                <w:szCs w:val="24"/>
                <w:rPrChange w:id="18756" w:author="DuyNgo" w:date="2012-08-10T08:15:00Z">
                  <w:rPr>
                    <w:ins w:id="1875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758" w:author="DuyNgo" w:date="2012-08-10T07:43:00Z"/>
                <w:rFonts w:eastAsia="Times New Roman" w:cstheme="minorHAnsi"/>
                <w:sz w:val="24"/>
                <w:szCs w:val="24"/>
                <w:rPrChange w:id="18759" w:author="DuyNgo" w:date="2012-08-10T08:15:00Z">
                  <w:rPr>
                    <w:ins w:id="18760"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761" w:author="DuyNgo" w:date="2012-08-10T07:43:00Z"/>
                <w:rFonts w:eastAsia="Times New Roman" w:cstheme="minorHAnsi"/>
                <w:sz w:val="24"/>
                <w:szCs w:val="24"/>
                <w:rPrChange w:id="18762" w:author="DuyNgo" w:date="2012-08-10T08:15:00Z">
                  <w:rPr>
                    <w:ins w:id="18763" w:author="DuyNgo" w:date="2012-08-10T07:43:00Z"/>
                    <w:rFonts w:ascii="Times New Roman" w:eastAsia="Times New Roman" w:hAnsi="Times New Roman" w:cs="Tahoma"/>
                    <w:color w:val="000000"/>
                    <w:sz w:val="24"/>
                    <w:szCs w:val="20"/>
                  </w:rPr>
                </w:rPrChange>
              </w:rPr>
            </w:pPr>
            <w:ins w:id="18764" w:author="DuyNgo" w:date="2012-08-10T07:43:00Z">
              <w:r w:rsidRPr="00303364">
                <w:rPr>
                  <w:rFonts w:eastAsia="Times New Roman" w:cstheme="minorHAnsi"/>
                  <w:sz w:val="24"/>
                  <w:szCs w:val="24"/>
                  <w:rPrChange w:id="18765" w:author="DuyNgo" w:date="2012-08-10T08:15:00Z">
                    <w:rPr>
                      <w:rFonts w:ascii="Times New Roman" w:eastAsia="Times New Roman" w:hAnsi="Times New Roman" w:cstheme="majorBidi"/>
                      <w:b/>
                      <w:bCs/>
                      <w:color w:val="4F81BD" w:themeColor="accent1"/>
                      <w:sz w:val="24"/>
                      <w:szCs w:val="26"/>
                    </w:rPr>
                  </w:rPrChange>
                </w:rPr>
                <w:t>Deleted flag of user</w:t>
              </w:r>
            </w:ins>
          </w:p>
        </w:tc>
      </w:tr>
      <w:tr w:rsidR="00771246" w:rsidRPr="00303364" w:rsidTr="00227BA2">
        <w:trPr>
          <w:gridAfter w:val="5"/>
          <w:wAfter w:w="19481" w:type="dxa"/>
          <w:trHeight w:val="287"/>
          <w:ins w:id="1876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767" w:author="DuyNgo" w:date="2012-08-10T07:43:00Z"/>
                <w:rFonts w:eastAsia="Times New Roman" w:cstheme="minorHAnsi"/>
                <w:sz w:val="24"/>
                <w:szCs w:val="24"/>
                <w:rPrChange w:id="18768" w:author="DuyNgo" w:date="2012-08-10T08:15:00Z">
                  <w:rPr>
                    <w:ins w:id="18769" w:author="DuyNgo" w:date="2012-08-10T07:43:00Z"/>
                    <w:rFonts w:ascii="Times New Roman" w:eastAsia="Times New Roman" w:hAnsi="Times New Roman" w:cs="Tahoma"/>
                    <w:color w:val="000000"/>
                    <w:sz w:val="24"/>
                    <w:szCs w:val="20"/>
                  </w:rPr>
                </w:rPrChange>
              </w:rPr>
            </w:pPr>
            <w:ins w:id="18770" w:author="DuyNgo" w:date="2012-08-10T07:43:00Z">
              <w:r w:rsidRPr="00303364">
                <w:rPr>
                  <w:rFonts w:eastAsia="Times New Roman" w:cstheme="minorHAnsi"/>
                  <w:sz w:val="24"/>
                  <w:szCs w:val="24"/>
                  <w:rPrChange w:id="18771"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772" w:author="DuyNgo" w:date="2012-08-10T07:43:00Z"/>
                <w:rFonts w:eastAsia="Times New Roman" w:cstheme="minorHAnsi"/>
                <w:sz w:val="24"/>
                <w:szCs w:val="24"/>
                <w:rPrChange w:id="18773" w:author="DuyNgo" w:date="2012-08-10T08:15:00Z">
                  <w:rPr>
                    <w:ins w:id="18774" w:author="DuyNgo" w:date="2012-08-10T07:43:00Z"/>
                    <w:rFonts w:ascii="Times New Roman" w:eastAsia="Times New Roman" w:hAnsi="Times New Roman" w:cs="Tahoma"/>
                    <w:color w:val="000000"/>
                    <w:sz w:val="24"/>
                    <w:szCs w:val="20"/>
                  </w:rPr>
                </w:rPrChange>
              </w:rPr>
            </w:pPr>
            <w:ins w:id="18775" w:author="DuyNgo" w:date="2012-08-10T07:43:00Z">
              <w:r w:rsidRPr="00303364">
                <w:rPr>
                  <w:rFonts w:eastAsia="Times New Roman" w:cstheme="minorHAnsi"/>
                  <w:sz w:val="24"/>
                  <w:szCs w:val="24"/>
                  <w:rPrChange w:id="18776"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777" w:author="DuyNgo" w:date="2012-08-10T07:43:00Z"/>
                <w:rFonts w:eastAsia="Times New Roman" w:cstheme="minorHAnsi"/>
                <w:sz w:val="24"/>
                <w:szCs w:val="24"/>
                <w:rPrChange w:id="18778" w:author="DuyNgo" w:date="2012-08-10T08:15:00Z">
                  <w:rPr>
                    <w:ins w:id="18779" w:author="DuyNgo" w:date="2012-08-10T07:43:00Z"/>
                    <w:rFonts w:ascii="Times New Roman" w:eastAsia="Times New Roman" w:hAnsi="Times New Roman" w:cs="Tahoma"/>
                    <w:color w:val="000000"/>
                    <w:sz w:val="24"/>
                    <w:szCs w:val="20"/>
                  </w:rPr>
                </w:rPrChange>
              </w:rPr>
            </w:pPr>
            <w:ins w:id="18780" w:author="DuyNgo" w:date="2012-08-10T07:43:00Z">
              <w:r w:rsidRPr="00303364">
                <w:rPr>
                  <w:rFonts w:eastAsia="Times New Roman" w:cstheme="minorHAnsi"/>
                  <w:sz w:val="24"/>
                  <w:szCs w:val="24"/>
                  <w:rPrChange w:id="18781"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782" w:author="DuyNgo" w:date="2012-08-10T07:43:00Z"/>
                <w:rStyle w:val="postbody"/>
                <w:rFonts w:cstheme="minorHAnsi"/>
                <w:sz w:val="24"/>
                <w:szCs w:val="24"/>
                <w:rPrChange w:id="18783" w:author="DuyNgo" w:date="2012-08-10T08:15:00Z">
                  <w:rPr>
                    <w:ins w:id="18784"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785" w:author="DuyNgo" w:date="2012-08-10T07:43:00Z"/>
                <w:rFonts w:eastAsia="Times New Roman" w:cstheme="minorHAnsi"/>
                <w:sz w:val="24"/>
                <w:szCs w:val="24"/>
                <w:rPrChange w:id="18786" w:author="DuyNgo" w:date="2012-08-10T08:15:00Z">
                  <w:rPr>
                    <w:ins w:id="1878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788" w:author="DuyNgo" w:date="2012-08-10T07:43:00Z"/>
                <w:rFonts w:eastAsia="Times New Roman" w:cstheme="minorHAnsi"/>
                <w:sz w:val="24"/>
                <w:szCs w:val="24"/>
                <w:rPrChange w:id="18789" w:author="DuyNgo" w:date="2012-08-10T08:15:00Z">
                  <w:rPr>
                    <w:ins w:id="1879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791" w:author="DuyNgo" w:date="2012-08-10T07:43:00Z"/>
                <w:rFonts w:eastAsia="Times New Roman" w:cstheme="minorHAnsi"/>
                <w:sz w:val="24"/>
                <w:szCs w:val="24"/>
                <w:rPrChange w:id="18792" w:author="DuyNgo" w:date="2012-08-10T08:15:00Z">
                  <w:rPr>
                    <w:ins w:id="18793"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794" w:author="DuyNgo" w:date="2012-08-10T07:43:00Z"/>
                <w:rFonts w:eastAsia="Times New Roman" w:cstheme="minorHAnsi"/>
                <w:sz w:val="24"/>
                <w:szCs w:val="24"/>
                <w:rPrChange w:id="18795" w:author="DuyNgo" w:date="2012-08-10T08:15:00Z">
                  <w:rPr>
                    <w:ins w:id="18796" w:author="DuyNgo" w:date="2012-08-10T07:43:00Z"/>
                    <w:rFonts w:ascii="Times New Roman" w:eastAsia="Times New Roman" w:hAnsi="Times New Roman" w:cs="Tahoma"/>
                    <w:color w:val="000000"/>
                    <w:sz w:val="24"/>
                    <w:szCs w:val="20"/>
                  </w:rPr>
                </w:rPrChange>
              </w:rPr>
            </w:pPr>
            <w:ins w:id="18797" w:author="DuyNgo" w:date="2012-08-10T07:43:00Z">
              <w:r w:rsidRPr="00303364">
                <w:rPr>
                  <w:rFonts w:eastAsia="Times New Roman" w:cstheme="minorHAnsi"/>
                  <w:sz w:val="24"/>
                  <w:szCs w:val="24"/>
                  <w:rPrChange w:id="18798" w:author="DuyNgo" w:date="2012-08-10T08:15:00Z">
                    <w:rPr>
                      <w:rFonts w:ascii="Times New Roman" w:eastAsia="Times New Roman" w:hAnsi="Times New Roman" w:cstheme="majorBidi"/>
                      <w:b/>
                      <w:bCs/>
                      <w:color w:val="4F81BD" w:themeColor="accent1"/>
                      <w:sz w:val="24"/>
                      <w:szCs w:val="26"/>
                    </w:rPr>
                  </w:rPrChange>
                </w:rPr>
                <w:t>Status of user (active/inactive)</w:t>
              </w:r>
            </w:ins>
          </w:p>
        </w:tc>
      </w:tr>
    </w:tbl>
    <w:p w:rsidR="00771246" w:rsidRPr="00303364" w:rsidRDefault="00771246" w:rsidP="00771246">
      <w:pPr>
        <w:spacing w:line="240" w:lineRule="auto"/>
        <w:rPr>
          <w:ins w:id="18799" w:author="DuyNgo" w:date="2012-08-10T07:43:00Z"/>
          <w:rFonts w:cstheme="minorHAnsi"/>
          <w:sz w:val="24"/>
          <w:szCs w:val="24"/>
          <w:rPrChange w:id="18800" w:author="DuyNgo" w:date="2012-08-10T08:15:00Z">
            <w:rPr>
              <w:ins w:id="18801" w:author="DuyNgo" w:date="2012-08-10T07:43:00Z"/>
              <w:rFonts w:ascii="Times New Roman" w:hAnsi="Times New Roman"/>
              <w:sz w:val="24"/>
            </w:rPr>
          </w:rPrChange>
        </w:rPr>
      </w:pPr>
    </w:p>
    <w:p w:rsidR="00771246" w:rsidRPr="00303364" w:rsidRDefault="00771246" w:rsidP="00771246">
      <w:pPr>
        <w:spacing w:line="240" w:lineRule="auto"/>
        <w:rPr>
          <w:ins w:id="18802" w:author="DuyNgo" w:date="2012-08-10T07:43:00Z"/>
          <w:rFonts w:cstheme="minorHAnsi"/>
          <w:sz w:val="24"/>
          <w:szCs w:val="24"/>
          <w:rPrChange w:id="18803" w:author="DuyNgo" w:date="2012-08-10T08:15:00Z">
            <w:rPr>
              <w:ins w:id="18804" w:author="DuyNgo" w:date="2012-08-10T07:43:00Z"/>
              <w:rFonts w:ascii="Times New Roman" w:hAnsi="Times New Roman"/>
              <w:sz w:val="24"/>
            </w:rPr>
          </w:rPrChange>
        </w:rPr>
      </w:pPr>
    </w:p>
    <w:p w:rsidR="00771246" w:rsidRPr="00303364" w:rsidRDefault="00771246" w:rsidP="00771246">
      <w:pPr>
        <w:spacing w:line="240" w:lineRule="auto"/>
        <w:rPr>
          <w:ins w:id="18805" w:author="DuyNgo" w:date="2012-08-10T07:43:00Z"/>
          <w:rFonts w:cstheme="minorHAnsi"/>
          <w:sz w:val="24"/>
          <w:szCs w:val="24"/>
          <w:rPrChange w:id="18806" w:author="DuyNgo" w:date="2012-08-10T08:15:00Z">
            <w:rPr>
              <w:ins w:id="18807"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8808"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8809" w:author="DuyNgo" w:date="2012-08-10T07:43:00Z"/>
                <w:rFonts w:eastAsia="Times New Roman" w:cstheme="minorHAnsi"/>
                <w:b/>
                <w:bCs/>
                <w:color w:val="FFFF00"/>
                <w:sz w:val="24"/>
                <w:szCs w:val="24"/>
                <w:rPrChange w:id="18810" w:author="DuyNgo" w:date="2012-08-10T08:15:00Z">
                  <w:rPr>
                    <w:ins w:id="18811" w:author="DuyNgo" w:date="2012-08-10T07:43:00Z"/>
                    <w:rFonts w:ascii="Times New Roman" w:eastAsia="Times New Roman" w:hAnsi="Times New Roman"/>
                    <w:b/>
                    <w:bCs/>
                    <w:color w:val="FFFF00"/>
                    <w:sz w:val="24"/>
                  </w:rPr>
                </w:rPrChange>
              </w:rPr>
            </w:pPr>
            <w:proofErr w:type="spellStart"/>
            <w:ins w:id="18812" w:author="DuyNgo" w:date="2012-08-10T07:43:00Z">
              <w:r w:rsidRPr="00303364">
                <w:rPr>
                  <w:rFonts w:eastAsia="Times New Roman" w:cstheme="minorHAnsi"/>
                  <w:b/>
                  <w:bCs/>
                  <w:color w:val="FFFF00"/>
                  <w:sz w:val="24"/>
                  <w:szCs w:val="24"/>
                  <w:rPrChange w:id="18813" w:author="DuyNgo" w:date="2012-08-10T08:15:00Z">
                    <w:rPr>
                      <w:rFonts w:ascii="Times New Roman" w:eastAsia="Times New Roman" w:hAnsi="Times New Roman" w:cstheme="majorBidi"/>
                      <w:b/>
                      <w:bCs/>
                      <w:color w:val="FFFF00"/>
                      <w:sz w:val="24"/>
                      <w:szCs w:val="26"/>
                    </w:rPr>
                  </w:rPrChange>
                </w:rPr>
                <w:t>Assigment</w:t>
              </w:r>
              <w:proofErr w:type="spellEnd"/>
              <w:r w:rsidRPr="00303364">
                <w:rPr>
                  <w:rFonts w:eastAsia="Times New Roman" w:cstheme="minorHAnsi"/>
                  <w:b/>
                  <w:bCs/>
                  <w:color w:val="FFFF00"/>
                  <w:sz w:val="24"/>
                  <w:szCs w:val="24"/>
                  <w:rPrChange w:id="18814" w:author="DuyNgo" w:date="2012-08-10T08:15:00Z">
                    <w:rPr>
                      <w:rFonts w:ascii="Times New Roman" w:eastAsia="Times New Roman" w:hAnsi="Times New Roman" w:cstheme="majorBidi"/>
                      <w:b/>
                      <w:bCs/>
                      <w:color w:val="FFFF00"/>
                      <w:sz w:val="24"/>
                      <w:szCs w:val="26"/>
                    </w:rPr>
                  </w:rPrChange>
                </w:rPr>
                <w:t xml:space="preserve"> table</w:t>
              </w:r>
            </w:ins>
          </w:p>
        </w:tc>
      </w:tr>
      <w:tr w:rsidR="00771246" w:rsidRPr="00303364" w:rsidTr="00227BA2">
        <w:trPr>
          <w:gridAfter w:val="5"/>
          <w:wAfter w:w="19481" w:type="dxa"/>
          <w:trHeight w:val="255"/>
          <w:ins w:id="18815"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8816" w:author="DuyNgo" w:date="2012-08-10T07:43:00Z"/>
                <w:rFonts w:eastAsia="Times New Roman" w:cstheme="minorHAnsi"/>
                <w:b/>
                <w:sz w:val="24"/>
                <w:szCs w:val="24"/>
                <w:rPrChange w:id="18817" w:author="DuyNgo" w:date="2012-08-10T08:15:00Z">
                  <w:rPr>
                    <w:ins w:id="18818" w:author="DuyNgo" w:date="2012-08-10T07:43:00Z"/>
                    <w:rFonts w:ascii="Times New Roman" w:eastAsia="Times New Roman" w:hAnsi="Times New Roman"/>
                    <w:b/>
                    <w:sz w:val="24"/>
                  </w:rPr>
                </w:rPrChange>
              </w:rPr>
            </w:pPr>
            <w:ins w:id="18819" w:author="DuyNgo" w:date="2012-08-10T07:43:00Z">
              <w:r w:rsidRPr="00303364">
                <w:rPr>
                  <w:rFonts w:eastAsia="Times New Roman" w:cstheme="minorHAnsi"/>
                  <w:sz w:val="24"/>
                  <w:szCs w:val="24"/>
                  <w:rPrChange w:id="18820"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8821"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8822" w:author="DuyNgo" w:date="2012-08-10T07:43:00Z"/>
                <w:rFonts w:eastAsia="Times New Roman" w:cstheme="minorHAnsi"/>
                <w:b/>
                <w:bCs/>
                <w:sz w:val="24"/>
                <w:szCs w:val="24"/>
                <w:rPrChange w:id="18823" w:author="DuyNgo" w:date="2012-08-10T08:15:00Z">
                  <w:rPr>
                    <w:ins w:id="18824" w:author="DuyNgo" w:date="2012-08-10T07:43:00Z"/>
                    <w:rFonts w:ascii="Times New Roman" w:eastAsia="Times New Roman" w:hAnsi="Times New Roman" w:cs="Tahoma"/>
                    <w:b/>
                    <w:bCs/>
                    <w:color w:val="000000"/>
                    <w:sz w:val="24"/>
                    <w:szCs w:val="20"/>
                  </w:rPr>
                </w:rPrChange>
              </w:rPr>
            </w:pPr>
            <w:ins w:id="18825" w:author="DuyNgo" w:date="2012-08-10T07:43:00Z">
              <w:r w:rsidRPr="00303364">
                <w:rPr>
                  <w:rFonts w:eastAsia="Times New Roman" w:cstheme="minorHAnsi"/>
                  <w:b/>
                  <w:bCs/>
                  <w:sz w:val="24"/>
                  <w:szCs w:val="24"/>
                  <w:rPrChange w:id="18826"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8827" w:author="DuyNgo" w:date="2012-08-10T07:43:00Z"/>
                <w:rFonts w:eastAsia="Times New Roman" w:cstheme="minorHAnsi"/>
                <w:b/>
                <w:bCs/>
                <w:sz w:val="24"/>
                <w:szCs w:val="24"/>
                <w:rPrChange w:id="18828" w:author="DuyNgo" w:date="2012-08-10T08:15:00Z">
                  <w:rPr>
                    <w:ins w:id="18829" w:author="DuyNgo" w:date="2012-08-10T07:43:00Z"/>
                    <w:rFonts w:ascii="Times New Roman" w:eastAsia="Times New Roman" w:hAnsi="Times New Roman"/>
                    <w:b/>
                    <w:bCs/>
                    <w:sz w:val="24"/>
                  </w:rPr>
                </w:rPrChange>
              </w:rPr>
            </w:pPr>
            <w:ins w:id="18830" w:author="DuyNgo" w:date="2012-08-10T07:43:00Z">
              <w:r w:rsidRPr="00303364">
                <w:rPr>
                  <w:rFonts w:eastAsia="Times New Roman" w:cstheme="minorHAnsi"/>
                  <w:b/>
                  <w:bCs/>
                  <w:sz w:val="24"/>
                  <w:szCs w:val="24"/>
                  <w:rPrChange w:id="18831"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832" w:author="DuyNgo" w:date="2012-08-10T07:43:00Z"/>
                <w:rFonts w:eastAsia="Times New Roman" w:cstheme="minorHAnsi"/>
                <w:b/>
                <w:bCs/>
                <w:sz w:val="24"/>
                <w:szCs w:val="24"/>
                <w:rPrChange w:id="18833" w:author="DuyNgo" w:date="2012-08-10T08:15:00Z">
                  <w:rPr>
                    <w:ins w:id="18834" w:author="DuyNgo" w:date="2012-08-10T07:43:00Z"/>
                    <w:rFonts w:ascii="Times New Roman" w:eastAsia="Times New Roman" w:hAnsi="Times New Roman"/>
                    <w:b/>
                    <w:bCs/>
                    <w:sz w:val="24"/>
                  </w:rPr>
                </w:rPrChange>
              </w:rPr>
            </w:pPr>
            <w:ins w:id="18835" w:author="DuyNgo" w:date="2012-08-10T07:43:00Z">
              <w:r w:rsidRPr="00303364">
                <w:rPr>
                  <w:rFonts w:eastAsia="Times New Roman" w:cstheme="minorHAnsi"/>
                  <w:b/>
                  <w:bCs/>
                  <w:sz w:val="24"/>
                  <w:szCs w:val="24"/>
                  <w:rPrChange w:id="18836"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8837" w:author="DuyNgo" w:date="2012-08-10T07:43:00Z"/>
                <w:rFonts w:eastAsia="Times New Roman" w:cstheme="minorHAnsi"/>
                <w:b/>
                <w:bCs/>
                <w:sz w:val="24"/>
                <w:szCs w:val="24"/>
                <w:rPrChange w:id="18838" w:author="DuyNgo" w:date="2012-08-10T08:15:00Z">
                  <w:rPr>
                    <w:ins w:id="18839" w:author="DuyNgo" w:date="2012-08-10T07:43:00Z"/>
                    <w:rFonts w:ascii="Times New Roman" w:eastAsia="Times New Roman" w:hAnsi="Times New Roman"/>
                    <w:b/>
                    <w:bCs/>
                    <w:sz w:val="24"/>
                  </w:rPr>
                </w:rPrChange>
              </w:rPr>
            </w:pPr>
            <w:ins w:id="18840" w:author="DuyNgo" w:date="2012-08-10T07:43:00Z">
              <w:r w:rsidRPr="00303364">
                <w:rPr>
                  <w:rFonts w:eastAsia="Times New Roman" w:cstheme="minorHAnsi"/>
                  <w:b/>
                  <w:bCs/>
                  <w:sz w:val="24"/>
                  <w:szCs w:val="24"/>
                  <w:rPrChange w:id="18841"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842" w:author="DuyNgo" w:date="2012-08-10T07:43:00Z"/>
                <w:rFonts w:eastAsia="Times New Roman" w:cstheme="minorHAnsi"/>
                <w:b/>
                <w:bCs/>
                <w:sz w:val="24"/>
                <w:szCs w:val="24"/>
                <w:rPrChange w:id="18843" w:author="DuyNgo" w:date="2012-08-10T08:15:00Z">
                  <w:rPr>
                    <w:ins w:id="18844" w:author="DuyNgo" w:date="2012-08-10T07:43:00Z"/>
                    <w:rFonts w:ascii="Times New Roman" w:eastAsia="Times New Roman" w:hAnsi="Times New Roman"/>
                    <w:b/>
                    <w:bCs/>
                    <w:sz w:val="24"/>
                  </w:rPr>
                </w:rPrChange>
              </w:rPr>
            </w:pPr>
            <w:ins w:id="18845" w:author="DuyNgo" w:date="2012-08-10T07:43:00Z">
              <w:r w:rsidRPr="00303364">
                <w:rPr>
                  <w:rFonts w:eastAsia="Times New Roman" w:cstheme="minorHAnsi"/>
                  <w:b/>
                  <w:bCs/>
                  <w:sz w:val="24"/>
                  <w:szCs w:val="24"/>
                  <w:rPrChange w:id="18846"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847" w:author="DuyNgo" w:date="2012-08-10T07:43:00Z"/>
                <w:rFonts w:eastAsia="Times New Roman" w:cstheme="minorHAnsi"/>
                <w:b/>
                <w:bCs/>
                <w:sz w:val="24"/>
                <w:szCs w:val="24"/>
                <w:rPrChange w:id="18848" w:author="DuyNgo" w:date="2012-08-10T08:15:00Z">
                  <w:rPr>
                    <w:ins w:id="18849" w:author="DuyNgo" w:date="2012-08-10T07:43:00Z"/>
                    <w:rFonts w:ascii="Times New Roman" w:eastAsia="Times New Roman" w:hAnsi="Times New Roman"/>
                    <w:b/>
                    <w:bCs/>
                    <w:sz w:val="24"/>
                  </w:rPr>
                </w:rPrChange>
              </w:rPr>
            </w:pPr>
            <w:ins w:id="18850" w:author="DuyNgo" w:date="2012-08-10T07:43:00Z">
              <w:r w:rsidRPr="00303364">
                <w:rPr>
                  <w:rFonts w:eastAsia="Times New Roman" w:cstheme="minorHAnsi"/>
                  <w:b/>
                  <w:bCs/>
                  <w:sz w:val="24"/>
                  <w:szCs w:val="24"/>
                  <w:rPrChange w:id="18851"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8852" w:author="DuyNgo" w:date="2012-08-10T07:43:00Z"/>
                <w:rFonts w:eastAsia="Times New Roman" w:cstheme="minorHAnsi"/>
                <w:b/>
                <w:bCs/>
                <w:sz w:val="24"/>
                <w:szCs w:val="24"/>
                <w:rPrChange w:id="18853" w:author="DuyNgo" w:date="2012-08-10T08:15:00Z">
                  <w:rPr>
                    <w:ins w:id="18854"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8855" w:author="DuyNgo" w:date="2012-08-10T07:43:00Z"/>
                <w:rFonts w:eastAsia="Times New Roman" w:cstheme="minorHAnsi"/>
                <w:b/>
                <w:bCs/>
                <w:sz w:val="24"/>
                <w:szCs w:val="24"/>
                <w:rPrChange w:id="18856" w:author="DuyNgo" w:date="2012-08-10T08:15:00Z">
                  <w:rPr>
                    <w:ins w:id="18857" w:author="DuyNgo" w:date="2012-08-10T07:43:00Z"/>
                    <w:rFonts w:ascii="Times New Roman" w:eastAsia="Times New Roman" w:hAnsi="Times New Roman"/>
                    <w:b/>
                    <w:bCs/>
                    <w:sz w:val="24"/>
                  </w:rPr>
                </w:rPrChange>
              </w:rPr>
            </w:pPr>
            <w:ins w:id="18858" w:author="DuyNgo" w:date="2012-08-10T07:43:00Z">
              <w:r w:rsidRPr="00303364">
                <w:rPr>
                  <w:rFonts w:eastAsia="Times New Roman" w:cstheme="minorHAnsi"/>
                  <w:b/>
                  <w:bCs/>
                  <w:sz w:val="24"/>
                  <w:szCs w:val="24"/>
                  <w:rPrChange w:id="18859"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886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8861" w:author="DuyNgo" w:date="2012-08-10T07:43:00Z"/>
                <w:rFonts w:eastAsia="Times New Roman" w:cstheme="minorHAnsi"/>
                <w:sz w:val="24"/>
                <w:szCs w:val="24"/>
                <w:rPrChange w:id="18862" w:author="DuyNgo" w:date="2012-08-10T08:15:00Z">
                  <w:rPr>
                    <w:ins w:id="18863" w:author="DuyNgo" w:date="2012-08-10T07:43:00Z"/>
                    <w:rFonts w:ascii="Times New Roman" w:eastAsia="Times New Roman" w:hAnsi="Times New Roman"/>
                    <w:sz w:val="24"/>
                  </w:rPr>
                </w:rPrChange>
              </w:rPr>
            </w:pPr>
            <w:ins w:id="18864" w:author="DuyNgo" w:date="2012-08-10T07:43:00Z">
              <w:r w:rsidRPr="00303364">
                <w:rPr>
                  <w:rFonts w:eastAsia="Times New Roman" w:cstheme="minorHAnsi"/>
                  <w:sz w:val="24"/>
                  <w:szCs w:val="24"/>
                  <w:rPrChange w:id="18865"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866" w:author="DuyNgo" w:date="2012-08-10T07:43:00Z"/>
                <w:rFonts w:eastAsia="Times New Roman" w:cstheme="minorHAnsi"/>
                <w:sz w:val="24"/>
                <w:szCs w:val="24"/>
                <w:rPrChange w:id="18867" w:author="DuyNgo" w:date="2012-08-10T08:15:00Z">
                  <w:rPr>
                    <w:ins w:id="18868" w:author="DuyNgo" w:date="2012-08-10T07:43:00Z"/>
                    <w:rFonts w:ascii="Times New Roman" w:eastAsia="Times New Roman" w:hAnsi="Times New Roman" w:cs="Tahoma"/>
                    <w:color w:val="000000"/>
                    <w:sz w:val="24"/>
                    <w:szCs w:val="20"/>
                  </w:rPr>
                </w:rPrChange>
              </w:rPr>
            </w:pPr>
            <w:proofErr w:type="spellStart"/>
            <w:ins w:id="18869" w:author="DuyNgo" w:date="2012-08-10T07:43:00Z">
              <w:r w:rsidRPr="00303364">
                <w:rPr>
                  <w:rFonts w:eastAsia="Times New Roman" w:cstheme="minorHAnsi"/>
                  <w:sz w:val="24"/>
                  <w:szCs w:val="24"/>
                  <w:rPrChange w:id="18870" w:author="DuyNgo" w:date="2012-08-10T08:15:00Z">
                    <w:rPr>
                      <w:rFonts w:ascii="Times New Roman" w:eastAsia="Times New Roman" w:hAnsi="Times New Roman" w:cstheme="majorBidi"/>
                      <w:b/>
                      <w:bCs/>
                      <w:color w:val="4F81BD" w:themeColor="accent1"/>
                      <w:sz w:val="24"/>
                      <w:szCs w:val="26"/>
                    </w:rPr>
                  </w:rPrChange>
                </w:rPr>
                <w:t>AssignmentID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871" w:author="DuyNgo" w:date="2012-08-10T07:43:00Z"/>
                <w:rFonts w:eastAsia="Times New Roman" w:cstheme="minorHAnsi"/>
                <w:sz w:val="24"/>
                <w:szCs w:val="24"/>
                <w:rPrChange w:id="18872" w:author="DuyNgo" w:date="2012-08-10T08:15:00Z">
                  <w:rPr>
                    <w:ins w:id="18873" w:author="DuyNgo" w:date="2012-08-10T07:43:00Z"/>
                    <w:rFonts w:ascii="Times New Roman" w:eastAsia="Times New Roman" w:hAnsi="Times New Roman" w:cs="Tahoma"/>
                    <w:color w:val="000000"/>
                    <w:sz w:val="24"/>
                    <w:szCs w:val="20"/>
                  </w:rPr>
                </w:rPrChange>
              </w:rPr>
            </w:pPr>
            <w:ins w:id="18874" w:author="DuyNgo" w:date="2012-08-10T07:43:00Z">
              <w:r w:rsidRPr="00303364">
                <w:rPr>
                  <w:rFonts w:eastAsia="Times New Roman" w:cstheme="minorHAnsi"/>
                  <w:sz w:val="24"/>
                  <w:szCs w:val="24"/>
                  <w:rPrChange w:id="18875"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876" w:author="DuyNgo" w:date="2012-08-10T07:43:00Z"/>
                <w:rFonts w:eastAsia="Times New Roman" w:cstheme="minorHAnsi"/>
                <w:sz w:val="24"/>
                <w:szCs w:val="24"/>
                <w:rPrChange w:id="18877" w:author="DuyNgo" w:date="2012-08-10T08:15:00Z">
                  <w:rPr>
                    <w:ins w:id="18878" w:author="DuyNgo" w:date="2012-08-10T07:43:00Z"/>
                    <w:rFonts w:ascii="Times New Roman" w:eastAsia="Times New Roman" w:hAnsi="Times New Roman" w:cs="Tahoma"/>
                    <w:color w:val="000000"/>
                    <w:sz w:val="24"/>
                    <w:szCs w:val="20"/>
                  </w:rPr>
                </w:rPrChange>
              </w:rPr>
            </w:pPr>
            <w:ins w:id="18879" w:author="DuyNgo" w:date="2012-08-10T07:43:00Z">
              <w:r w:rsidRPr="00303364">
                <w:rPr>
                  <w:rFonts w:eastAsia="Times New Roman" w:cstheme="minorHAnsi"/>
                  <w:sz w:val="24"/>
                  <w:szCs w:val="24"/>
                  <w:rPrChange w:id="18880"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8881" w:author="DuyNgo" w:date="2012-08-10T07:43:00Z"/>
                <w:rFonts w:eastAsia="Times New Roman" w:cstheme="minorHAnsi"/>
                <w:sz w:val="24"/>
                <w:szCs w:val="24"/>
                <w:rPrChange w:id="18882" w:author="DuyNgo" w:date="2012-08-10T08:15:00Z">
                  <w:rPr>
                    <w:ins w:id="1888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884" w:author="DuyNgo" w:date="2012-08-10T07:43:00Z"/>
                <w:rFonts w:eastAsia="Times New Roman" w:cstheme="minorHAnsi"/>
                <w:sz w:val="24"/>
                <w:szCs w:val="24"/>
                <w:rPrChange w:id="18885" w:author="DuyNgo" w:date="2012-08-10T08:15:00Z">
                  <w:rPr>
                    <w:ins w:id="18886"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887" w:author="DuyNgo" w:date="2012-08-10T07:43:00Z"/>
                <w:rFonts w:eastAsia="Times New Roman" w:cstheme="minorHAnsi"/>
                <w:sz w:val="24"/>
                <w:szCs w:val="24"/>
                <w:rPrChange w:id="18888" w:author="DuyNgo" w:date="2012-08-10T08:15:00Z">
                  <w:rPr>
                    <w:ins w:id="18889" w:author="DuyNgo" w:date="2012-08-10T07:43:00Z"/>
                    <w:rFonts w:ascii="Times New Roman" w:eastAsia="Times New Roman" w:hAnsi="Times New Roman" w:cs="Tahoma"/>
                    <w:color w:val="000000"/>
                    <w:sz w:val="24"/>
                    <w:szCs w:val="20"/>
                  </w:rPr>
                </w:rPrChange>
              </w:rPr>
            </w:pPr>
            <w:ins w:id="18890" w:author="DuyNgo" w:date="2012-08-10T07:43:00Z">
              <w:r w:rsidRPr="00303364">
                <w:rPr>
                  <w:rFonts w:eastAsia="Times New Roman" w:cstheme="minorHAnsi"/>
                  <w:sz w:val="24"/>
                  <w:szCs w:val="24"/>
                  <w:rPrChange w:id="18891"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892" w:author="DuyNgo" w:date="2012-08-10T07:43:00Z"/>
                <w:rFonts w:eastAsia="Times New Roman" w:cstheme="minorHAnsi"/>
                <w:sz w:val="24"/>
                <w:szCs w:val="24"/>
                <w:rPrChange w:id="18893" w:author="DuyNgo" w:date="2012-08-10T08:15:00Z">
                  <w:rPr>
                    <w:ins w:id="18894" w:author="DuyNgo" w:date="2012-08-10T07:43:00Z"/>
                    <w:rFonts w:ascii="Times New Roman" w:eastAsia="Times New Roman" w:hAnsi="Times New Roman" w:cs="Tahoma"/>
                    <w:color w:val="000000"/>
                    <w:sz w:val="24"/>
                    <w:szCs w:val="20"/>
                  </w:rPr>
                </w:rPrChange>
              </w:rPr>
            </w:pPr>
            <w:ins w:id="18895" w:author="DuyNgo" w:date="2012-08-10T07:43:00Z">
              <w:r w:rsidRPr="00303364">
                <w:rPr>
                  <w:rFonts w:eastAsia="Times New Roman" w:cstheme="minorHAnsi"/>
                  <w:sz w:val="24"/>
                  <w:szCs w:val="24"/>
                  <w:rPrChange w:id="18896" w:author="DuyNgo" w:date="2012-08-10T08:15:00Z">
                    <w:rPr>
                      <w:rFonts w:ascii="Times New Roman" w:eastAsia="Times New Roman" w:hAnsi="Times New Roman" w:cstheme="majorBidi"/>
                      <w:b/>
                      <w:bCs/>
                      <w:color w:val="4F81BD" w:themeColor="accent1"/>
                      <w:sz w:val="24"/>
                      <w:szCs w:val="26"/>
                    </w:rPr>
                  </w:rPrChange>
                </w:rPr>
                <w:t>PK – ID of assignment</w:t>
              </w:r>
            </w:ins>
          </w:p>
        </w:tc>
      </w:tr>
      <w:tr w:rsidR="00771246" w:rsidRPr="00303364" w:rsidTr="00227BA2">
        <w:trPr>
          <w:gridAfter w:val="5"/>
          <w:wAfter w:w="19481" w:type="dxa"/>
          <w:trHeight w:val="255"/>
          <w:ins w:id="1889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898" w:author="DuyNgo" w:date="2012-08-10T07:43:00Z"/>
                <w:rFonts w:eastAsia="Times New Roman" w:cstheme="minorHAnsi"/>
                <w:sz w:val="24"/>
                <w:szCs w:val="24"/>
                <w:rPrChange w:id="18899" w:author="DuyNgo" w:date="2012-08-10T08:15:00Z">
                  <w:rPr>
                    <w:ins w:id="18900" w:author="DuyNgo" w:date="2012-08-10T07:43:00Z"/>
                    <w:rFonts w:ascii="Times New Roman" w:eastAsia="Times New Roman" w:hAnsi="Times New Roman" w:cs="Tahoma"/>
                    <w:color w:val="000000"/>
                    <w:sz w:val="24"/>
                    <w:szCs w:val="20"/>
                  </w:rPr>
                </w:rPrChange>
              </w:rPr>
            </w:pPr>
            <w:ins w:id="18901" w:author="DuyNgo" w:date="2012-08-10T07:43:00Z">
              <w:r w:rsidRPr="00303364">
                <w:rPr>
                  <w:rFonts w:eastAsia="Times New Roman" w:cstheme="minorHAnsi"/>
                  <w:sz w:val="24"/>
                  <w:szCs w:val="24"/>
                  <w:rPrChange w:id="18902"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903" w:author="DuyNgo" w:date="2012-08-10T07:43:00Z"/>
                <w:rFonts w:eastAsia="Times New Roman" w:cstheme="minorHAnsi"/>
                <w:sz w:val="24"/>
                <w:szCs w:val="24"/>
                <w:rPrChange w:id="18904" w:author="DuyNgo" w:date="2012-08-10T08:15:00Z">
                  <w:rPr>
                    <w:ins w:id="18905" w:author="DuyNgo" w:date="2012-08-10T07:43:00Z"/>
                    <w:rFonts w:ascii="Times New Roman" w:eastAsia="Times New Roman" w:hAnsi="Times New Roman" w:cs="Tahoma"/>
                    <w:color w:val="000000"/>
                    <w:sz w:val="24"/>
                    <w:szCs w:val="20"/>
                  </w:rPr>
                </w:rPrChange>
              </w:rPr>
            </w:pPr>
            <w:proofErr w:type="spellStart"/>
            <w:ins w:id="18906" w:author="DuyNgo" w:date="2012-08-10T07:43:00Z">
              <w:r w:rsidRPr="00303364">
                <w:rPr>
                  <w:rFonts w:eastAsia="Times New Roman" w:cstheme="minorHAnsi"/>
                  <w:sz w:val="24"/>
                  <w:szCs w:val="24"/>
                  <w:rPrChange w:id="18907" w:author="DuyNgo" w:date="2012-08-10T08:15:00Z">
                    <w:rPr>
                      <w:rFonts w:ascii="Times New Roman" w:eastAsia="Times New Roman" w:hAnsi="Times New Roman" w:cstheme="majorBidi"/>
                      <w:b/>
                      <w:bCs/>
                      <w:color w:val="4F81BD" w:themeColor="accent1"/>
                      <w:sz w:val="24"/>
                      <w:szCs w:val="26"/>
                    </w:rPr>
                  </w:rPrChange>
                </w:rPr>
                <w:t>UserID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908" w:author="DuyNgo" w:date="2012-08-10T07:43:00Z"/>
                <w:rFonts w:eastAsia="Times New Roman" w:cstheme="minorHAnsi"/>
                <w:sz w:val="24"/>
                <w:szCs w:val="24"/>
                <w:rPrChange w:id="18909" w:author="DuyNgo" w:date="2012-08-10T08:15:00Z">
                  <w:rPr>
                    <w:ins w:id="18910" w:author="DuyNgo" w:date="2012-08-10T07:43:00Z"/>
                    <w:rFonts w:ascii="Times New Roman" w:eastAsia="Times New Roman" w:hAnsi="Times New Roman" w:cs="Tahoma"/>
                    <w:color w:val="000000"/>
                    <w:sz w:val="24"/>
                    <w:szCs w:val="20"/>
                  </w:rPr>
                </w:rPrChange>
              </w:rPr>
            </w:pPr>
            <w:ins w:id="18911" w:author="DuyNgo" w:date="2012-08-10T07:43:00Z">
              <w:r w:rsidRPr="00303364">
                <w:rPr>
                  <w:rFonts w:eastAsia="Times New Roman" w:cstheme="minorHAnsi"/>
                  <w:sz w:val="24"/>
                  <w:szCs w:val="24"/>
                  <w:rPrChange w:id="18912"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913" w:author="DuyNgo" w:date="2012-08-10T07:43:00Z"/>
                <w:rFonts w:eastAsia="Times New Roman" w:cstheme="minorHAnsi"/>
                <w:sz w:val="24"/>
                <w:szCs w:val="24"/>
                <w:rPrChange w:id="18914" w:author="DuyNgo" w:date="2012-08-10T08:15:00Z">
                  <w:rPr>
                    <w:ins w:id="18915" w:author="DuyNgo" w:date="2012-08-10T07:43:00Z"/>
                    <w:rFonts w:ascii="Times New Roman" w:eastAsia="Times New Roman" w:hAnsi="Times New Roman" w:cs="Tahoma"/>
                    <w:color w:val="000000"/>
                    <w:sz w:val="24"/>
                    <w:szCs w:val="20"/>
                  </w:rPr>
                </w:rPrChange>
              </w:rPr>
            </w:pPr>
            <w:ins w:id="18916" w:author="DuyNgo" w:date="2012-08-10T07:43:00Z">
              <w:r w:rsidRPr="00303364">
                <w:rPr>
                  <w:rFonts w:eastAsia="Times New Roman" w:cstheme="minorHAnsi"/>
                  <w:sz w:val="24"/>
                  <w:szCs w:val="24"/>
                  <w:rPrChange w:id="18917"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918" w:author="DuyNgo" w:date="2012-08-10T07:43:00Z"/>
                <w:rFonts w:eastAsia="Times New Roman" w:cstheme="minorHAnsi"/>
                <w:sz w:val="24"/>
                <w:szCs w:val="24"/>
                <w:rPrChange w:id="18919" w:author="DuyNgo" w:date="2012-08-10T08:15:00Z">
                  <w:rPr>
                    <w:ins w:id="1892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921" w:author="DuyNgo" w:date="2012-08-10T07:43:00Z"/>
                <w:rFonts w:eastAsia="Times New Roman" w:cstheme="minorHAnsi"/>
                <w:sz w:val="24"/>
                <w:szCs w:val="24"/>
                <w:rPrChange w:id="18922" w:author="DuyNgo" w:date="2012-08-10T08:15:00Z">
                  <w:rPr>
                    <w:ins w:id="1892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924" w:author="DuyNgo" w:date="2012-08-10T07:43:00Z"/>
                <w:rFonts w:eastAsia="Times New Roman" w:cstheme="minorHAnsi"/>
                <w:sz w:val="24"/>
                <w:szCs w:val="24"/>
                <w:rPrChange w:id="18925" w:author="DuyNgo" w:date="2012-08-10T08:15:00Z">
                  <w:rPr>
                    <w:ins w:id="18926" w:author="DuyNgo" w:date="2012-08-10T07:43:00Z"/>
                    <w:rFonts w:ascii="Times New Roman" w:eastAsia="Times New Roman" w:hAnsi="Times New Roman" w:cs="Tahoma"/>
                    <w:color w:val="000000"/>
                    <w:sz w:val="24"/>
                    <w:szCs w:val="20"/>
                  </w:rPr>
                </w:rPrChange>
              </w:rPr>
            </w:pPr>
            <w:ins w:id="18927" w:author="DuyNgo" w:date="2012-08-10T07:43:00Z">
              <w:r w:rsidRPr="00303364">
                <w:rPr>
                  <w:rFonts w:eastAsia="Times New Roman" w:cstheme="minorHAnsi"/>
                  <w:sz w:val="24"/>
                  <w:szCs w:val="24"/>
                  <w:rPrChange w:id="18928"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929" w:author="DuyNgo" w:date="2012-08-10T07:43:00Z"/>
                <w:rFonts w:eastAsia="Times New Roman" w:cstheme="minorHAnsi"/>
                <w:sz w:val="24"/>
                <w:szCs w:val="24"/>
                <w:rPrChange w:id="18930" w:author="DuyNgo" w:date="2012-08-10T08:15:00Z">
                  <w:rPr>
                    <w:ins w:id="18931" w:author="DuyNgo" w:date="2012-08-10T07:43:00Z"/>
                    <w:rFonts w:ascii="Times New Roman" w:eastAsia="Times New Roman" w:hAnsi="Times New Roman" w:cs="Tahoma"/>
                    <w:color w:val="000000"/>
                    <w:sz w:val="24"/>
                    <w:szCs w:val="20"/>
                  </w:rPr>
                </w:rPrChange>
              </w:rPr>
            </w:pPr>
            <w:ins w:id="18932" w:author="DuyNgo" w:date="2012-08-10T07:43:00Z">
              <w:r w:rsidRPr="00303364">
                <w:rPr>
                  <w:rFonts w:eastAsia="Times New Roman" w:cstheme="minorHAnsi"/>
                  <w:sz w:val="24"/>
                  <w:szCs w:val="24"/>
                  <w:rPrChange w:id="18933"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8934" w:author="DuyNgo" w:date="2012-08-10T08:15:00Z">
                    <w:rPr>
                      <w:rFonts w:ascii="Times New Roman" w:eastAsia="Times New Roman" w:hAnsi="Times New Roman" w:cstheme="majorBidi"/>
                      <w:b/>
                      <w:bCs/>
                      <w:color w:val="4F81BD" w:themeColor="accent1"/>
                      <w:sz w:val="24"/>
                      <w:szCs w:val="26"/>
                    </w:rPr>
                  </w:rPrChange>
                </w:rPr>
                <w:t>UserID</w:t>
              </w:r>
              <w:proofErr w:type="spellEnd"/>
              <w:r w:rsidRPr="00303364">
                <w:rPr>
                  <w:rFonts w:eastAsia="Times New Roman" w:cstheme="minorHAnsi"/>
                  <w:sz w:val="24"/>
                  <w:szCs w:val="24"/>
                  <w:rPrChange w:id="18935" w:author="DuyNgo" w:date="2012-08-10T08:15:00Z">
                    <w:rPr>
                      <w:rFonts w:ascii="Times New Roman" w:eastAsia="Times New Roman" w:hAnsi="Times New Roman" w:cstheme="majorBidi"/>
                      <w:b/>
                      <w:bCs/>
                      <w:color w:val="4F81BD" w:themeColor="accent1"/>
                      <w:sz w:val="24"/>
                      <w:szCs w:val="26"/>
                    </w:rPr>
                  </w:rPrChange>
                </w:rPr>
                <w:t xml:space="preserve"> of assignment</w:t>
              </w:r>
            </w:ins>
          </w:p>
        </w:tc>
      </w:tr>
      <w:tr w:rsidR="00771246" w:rsidRPr="00303364" w:rsidTr="00227BA2">
        <w:trPr>
          <w:gridAfter w:val="5"/>
          <w:wAfter w:w="19481" w:type="dxa"/>
          <w:trHeight w:val="255"/>
          <w:ins w:id="1893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937" w:author="DuyNgo" w:date="2012-08-10T07:43:00Z"/>
                <w:rFonts w:eastAsia="Times New Roman" w:cstheme="minorHAnsi"/>
                <w:sz w:val="24"/>
                <w:szCs w:val="24"/>
                <w:rPrChange w:id="18938" w:author="DuyNgo" w:date="2012-08-10T08:15:00Z">
                  <w:rPr>
                    <w:ins w:id="18939" w:author="DuyNgo" w:date="2012-08-10T07:43:00Z"/>
                    <w:rFonts w:ascii="Times New Roman" w:eastAsia="Times New Roman" w:hAnsi="Times New Roman" w:cs="Tahoma"/>
                    <w:color w:val="000000"/>
                    <w:sz w:val="24"/>
                    <w:szCs w:val="20"/>
                  </w:rPr>
                </w:rPrChange>
              </w:rPr>
            </w:pPr>
            <w:ins w:id="18940" w:author="DuyNgo" w:date="2012-08-10T07:43:00Z">
              <w:r w:rsidRPr="00303364">
                <w:rPr>
                  <w:rFonts w:eastAsia="Times New Roman" w:cstheme="minorHAnsi"/>
                  <w:sz w:val="24"/>
                  <w:szCs w:val="24"/>
                  <w:rPrChange w:id="18941"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942" w:author="DuyNgo" w:date="2012-08-10T07:43:00Z"/>
                <w:rFonts w:eastAsia="Times New Roman" w:cstheme="minorHAnsi"/>
                <w:sz w:val="24"/>
                <w:szCs w:val="24"/>
                <w:rPrChange w:id="18943" w:author="DuyNgo" w:date="2012-08-10T08:15:00Z">
                  <w:rPr>
                    <w:ins w:id="18944" w:author="DuyNgo" w:date="2012-08-10T07:43:00Z"/>
                    <w:rFonts w:ascii="Times New Roman" w:eastAsia="Times New Roman" w:hAnsi="Times New Roman" w:cs="Tahoma"/>
                    <w:color w:val="000000"/>
                    <w:sz w:val="24"/>
                    <w:szCs w:val="20"/>
                  </w:rPr>
                </w:rPrChange>
              </w:rPr>
            </w:pPr>
            <w:proofErr w:type="spellStart"/>
            <w:ins w:id="18945" w:author="DuyNgo" w:date="2012-08-10T07:43:00Z">
              <w:r w:rsidRPr="00303364">
                <w:rPr>
                  <w:rFonts w:eastAsia="Times New Roman" w:cstheme="minorHAnsi"/>
                  <w:sz w:val="24"/>
                  <w:szCs w:val="24"/>
                  <w:rPrChange w:id="18946" w:author="DuyNgo" w:date="2012-08-10T08:15:00Z">
                    <w:rPr>
                      <w:rFonts w:ascii="Times New Roman" w:eastAsia="Times New Roman" w:hAnsi="Times New Roman" w:cstheme="majorBidi"/>
                      <w:b/>
                      <w:bCs/>
                      <w:color w:val="4F81BD" w:themeColor="accent1"/>
                      <w:sz w:val="24"/>
                      <w:szCs w:val="26"/>
                    </w:rPr>
                  </w:rPrChange>
                </w:rPr>
                <w:t>StartDate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947" w:author="DuyNgo" w:date="2012-08-10T07:43:00Z"/>
                <w:rFonts w:eastAsia="Times New Roman" w:cstheme="minorHAnsi"/>
                <w:sz w:val="24"/>
                <w:szCs w:val="24"/>
                <w:rPrChange w:id="18948" w:author="DuyNgo" w:date="2012-08-10T08:15:00Z">
                  <w:rPr>
                    <w:ins w:id="18949" w:author="DuyNgo" w:date="2012-08-10T07:43:00Z"/>
                    <w:rFonts w:ascii="Times New Roman" w:eastAsia="Times New Roman" w:hAnsi="Times New Roman" w:cs="Tahoma"/>
                    <w:color w:val="000000"/>
                    <w:sz w:val="24"/>
                    <w:szCs w:val="20"/>
                  </w:rPr>
                </w:rPrChange>
              </w:rPr>
            </w:pPr>
            <w:ins w:id="18950" w:author="DuyNgo" w:date="2012-08-10T07:43:00Z">
              <w:r w:rsidRPr="00303364">
                <w:rPr>
                  <w:rFonts w:eastAsia="Times New Roman" w:cstheme="minorHAnsi"/>
                  <w:sz w:val="24"/>
                  <w:szCs w:val="24"/>
                  <w:rPrChange w:id="18951"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952" w:author="DuyNgo" w:date="2012-08-10T07:43:00Z"/>
                <w:rFonts w:eastAsia="Times New Roman" w:cstheme="minorHAnsi"/>
                <w:sz w:val="24"/>
                <w:szCs w:val="24"/>
                <w:rPrChange w:id="18953" w:author="DuyNgo" w:date="2012-08-10T08:15:00Z">
                  <w:rPr>
                    <w:ins w:id="18954"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955" w:author="DuyNgo" w:date="2012-08-10T07:43:00Z"/>
                <w:rFonts w:eastAsia="Times New Roman" w:cstheme="minorHAnsi"/>
                <w:sz w:val="24"/>
                <w:szCs w:val="24"/>
                <w:rPrChange w:id="18956" w:author="DuyNgo" w:date="2012-08-10T08:15:00Z">
                  <w:rPr>
                    <w:ins w:id="18957"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958" w:author="DuyNgo" w:date="2012-08-10T07:43:00Z"/>
                <w:rFonts w:eastAsia="Times New Roman" w:cstheme="minorHAnsi"/>
                <w:sz w:val="24"/>
                <w:szCs w:val="24"/>
                <w:rPrChange w:id="18959" w:author="DuyNgo" w:date="2012-08-10T08:15:00Z">
                  <w:rPr>
                    <w:ins w:id="18960"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8961" w:author="DuyNgo" w:date="2012-08-10T07:43:00Z"/>
                <w:rFonts w:eastAsia="Times New Roman" w:cstheme="minorHAnsi"/>
                <w:sz w:val="24"/>
                <w:szCs w:val="24"/>
                <w:rPrChange w:id="18962" w:author="DuyNgo" w:date="2012-08-10T08:15:00Z">
                  <w:rPr>
                    <w:ins w:id="18963"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964" w:author="DuyNgo" w:date="2012-08-10T07:43:00Z"/>
                <w:rFonts w:eastAsia="Times New Roman" w:cstheme="minorHAnsi"/>
                <w:sz w:val="24"/>
                <w:szCs w:val="24"/>
                <w:rPrChange w:id="18965" w:author="DuyNgo" w:date="2012-08-10T08:15:00Z">
                  <w:rPr>
                    <w:ins w:id="18966" w:author="DuyNgo" w:date="2012-08-10T07:43:00Z"/>
                    <w:rFonts w:ascii="Times New Roman" w:eastAsia="Times New Roman" w:hAnsi="Times New Roman" w:cs="Tahoma"/>
                    <w:color w:val="000000"/>
                    <w:sz w:val="24"/>
                    <w:szCs w:val="20"/>
                  </w:rPr>
                </w:rPrChange>
              </w:rPr>
            </w:pPr>
            <w:ins w:id="18967" w:author="DuyNgo" w:date="2012-08-10T07:43:00Z">
              <w:r w:rsidRPr="00303364">
                <w:rPr>
                  <w:rFonts w:eastAsia="Times New Roman" w:cstheme="minorHAnsi"/>
                  <w:sz w:val="24"/>
                  <w:szCs w:val="24"/>
                  <w:rPrChange w:id="18968" w:author="DuyNgo" w:date="2012-08-10T08:15:00Z">
                    <w:rPr>
                      <w:rFonts w:ascii="Times New Roman" w:eastAsia="Times New Roman" w:hAnsi="Times New Roman" w:cstheme="majorBidi"/>
                      <w:b/>
                      <w:bCs/>
                      <w:color w:val="4F81BD" w:themeColor="accent1"/>
                      <w:sz w:val="24"/>
                      <w:szCs w:val="26"/>
                    </w:rPr>
                  </w:rPrChange>
                </w:rPr>
                <w:t>Start date of assignment</w:t>
              </w:r>
            </w:ins>
          </w:p>
        </w:tc>
      </w:tr>
      <w:tr w:rsidR="00771246" w:rsidRPr="00303364" w:rsidTr="00227BA2">
        <w:trPr>
          <w:trHeight w:val="255"/>
          <w:ins w:id="1896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8970" w:author="DuyNgo" w:date="2012-08-10T07:43:00Z"/>
                <w:rFonts w:eastAsia="Times New Roman" w:cstheme="minorHAnsi"/>
                <w:sz w:val="24"/>
                <w:szCs w:val="24"/>
                <w:rPrChange w:id="18971" w:author="DuyNgo" w:date="2012-08-10T08:15:00Z">
                  <w:rPr>
                    <w:ins w:id="18972" w:author="DuyNgo" w:date="2012-08-10T07:43:00Z"/>
                    <w:rFonts w:ascii="Times New Roman" w:eastAsia="Times New Roman" w:hAnsi="Times New Roman" w:cs="Tahoma"/>
                    <w:color w:val="000000"/>
                    <w:sz w:val="24"/>
                    <w:szCs w:val="20"/>
                  </w:rPr>
                </w:rPrChange>
              </w:rPr>
            </w:pPr>
            <w:ins w:id="18973" w:author="DuyNgo" w:date="2012-08-10T07:43:00Z">
              <w:r w:rsidRPr="00303364">
                <w:rPr>
                  <w:rFonts w:eastAsia="Times New Roman" w:cstheme="minorHAnsi"/>
                  <w:sz w:val="24"/>
                  <w:szCs w:val="24"/>
                  <w:rPrChange w:id="18974"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975" w:author="DuyNgo" w:date="2012-08-10T07:43:00Z"/>
                <w:rFonts w:eastAsia="Times New Roman" w:cstheme="minorHAnsi"/>
                <w:sz w:val="24"/>
                <w:szCs w:val="24"/>
                <w:rPrChange w:id="18976" w:author="DuyNgo" w:date="2012-08-10T08:15:00Z">
                  <w:rPr>
                    <w:ins w:id="18977" w:author="DuyNgo" w:date="2012-08-10T07:43:00Z"/>
                    <w:rFonts w:ascii="Times New Roman" w:eastAsia="Times New Roman" w:hAnsi="Times New Roman" w:cs="Tahoma"/>
                    <w:color w:val="000000"/>
                    <w:sz w:val="24"/>
                    <w:szCs w:val="20"/>
                  </w:rPr>
                </w:rPrChange>
              </w:rPr>
            </w:pPr>
            <w:proofErr w:type="spellStart"/>
            <w:ins w:id="18978" w:author="DuyNgo" w:date="2012-08-10T07:43:00Z">
              <w:r w:rsidRPr="00303364">
                <w:rPr>
                  <w:rFonts w:eastAsia="Times New Roman" w:cstheme="minorHAnsi"/>
                  <w:sz w:val="24"/>
                  <w:szCs w:val="24"/>
                  <w:rPrChange w:id="18979" w:author="DuyNgo" w:date="2012-08-10T08:15:00Z">
                    <w:rPr>
                      <w:rFonts w:ascii="Times New Roman" w:eastAsia="Times New Roman" w:hAnsi="Times New Roman" w:cstheme="majorBidi"/>
                      <w:b/>
                      <w:bCs/>
                      <w:color w:val="4F81BD" w:themeColor="accent1"/>
                      <w:sz w:val="24"/>
                      <w:szCs w:val="26"/>
                    </w:rPr>
                  </w:rPrChange>
                </w:rPr>
                <w:t>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980" w:author="DuyNgo" w:date="2012-08-10T07:43:00Z"/>
                <w:rFonts w:eastAsia="Times New Roman" w:cstheme="minorHAnsi"/>
                <w:sz w:val="24"/>
                <w:szCs w:val="24"/>
                <w:rPrChange w:id="18981" w:author="DuyNgo" w:date="2012-08-10T08:15:00Z">
                  <w:rPr>
                    <w:ins w:id="18982" w:author="DuyNgo" w:date="2012-08-10T07:43:00Z"/>
                    <w:rFonts w:ascii="Times New Roman" w:eastAsia="Times New Roman" w:hAnsi="Times New Roman" w:cs="Tahoma"/>
                    <w:color w:val="000000"/>
                    <w:sz w:val="24"/>
                    <w:szCs w:val="20"/>
                  </w:rPr>
                </w:rPrChange>
              </w:rPr>
            </w:pPr>
            <w:ins w:id="18983" w:author="DuyNgo" w:date="2012-08-10T07:43:00Z">
              <w:r w:rsidRPr="00303364">
                <w:rPr>
                  <w:rFonts w:eastAsia="Times New Roman" w:cstheme="minorHAnsi"/>
                  <w:sz w:val="24"/>
                  <w:szCs w:val="24"/>
                  <w:rPrChange w:id="18984"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985" w:author="DuyNgo" w:date="2012-08-10T07:43:00Z"/>
                <w:rFonts w:eastAsia="Times New Roman" w:cstheme="minorHAnsi"/>
                <w:sz w:val="24"/>
                <w:szCs w:val="24"/>
                <w:rPrChange w:id="18986" w:author="DuyNgo" w:date="2012-08-10T08:15:00Z">
                  <w:rPr>
                    <w:ins w:id="18987"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988" w:author="DuyNgo" w:date="2012-08-10T07:43:00Z"/>
                <w:rFonts w:eastAsia="Times New Roman" w:cstheme="minorHAnsi"/>
                <w:sz w:val="24"/>
                <w:szCs w:val="24"/>
                <w:rPrChange w:id="18989" w:author="DuyNgo" w:date="2012-08-10T08:15:00Z">
                  <w:rPr>
                    <w:ins w:id="18990" w:author="DuyNgo" w:date="2012-08-10T07:43:00Z"/>
                    <w:rFonts w:ascii="Times New Roman" w:eastAsia="Times New Roman" w:hAnsi="Times New Roman" w:cs="Tahoma"/>
                    <w:color w:val="000000"/>
                    <w:sz w:val="24"/>
                    <w:szCs w:val="20"/>
                  </w:rPr>
                </w:rPrChange>
              </w:rPr>
            </w:pPr>
            <w:ins w:id="18991" w:author="DuyNgo" w:date="2012-08-10T07:43:00Z">
              <w:r w:rsidRPr="00303364">
                <w:rPr>
                  <w:rFonts w:eastAsia="Times New Roman" w:cstheme="minorHAnsi"/>
                  <w:sz w:val="24"/>
                  <w:szCs w:val="24"/>
                  <w:rPrChange w:id="18992"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993" w:author="DuyNgo" w:date="2012-08-10T07:43:00Z"/>
                <w:rFonts w:eastAsia="Times New Roman" w:cstheme="minorHAnsi"/>
                <w:sz w:val="24"/>
                <w:szCs w:val="24"/>
                <w:rPrChange w:id="18994" w:author="DuyNgo" w:date="2012-08-10T08:15:00Z">
                  <w:rPr>
                    <w:ins w:id="1899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996" w:author="DuyNgo" w:date="2012-08-10T07:43:00Z"/>
                <w:rFonts w:eastAsia="Times New Roman" w:cstheme="minorHAnsi"/>
                <w:sz w:val="24"/>
                <w:szCs w:val="24"/>
                <w:rPrChange w:id="18997" w:author="DuyNgo" w:date="2012-08-10T08:15:00Z">
                  <w:rPr>
                    <w:ins w:id="1899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999" w:author="DuyNgo" w:date="2012-08-10T07:43:00Z"/>
                <w:rFonts w:eastAsia="Times New Roman" w:cstheme="minorHAnsi"/>
                <w:sz w:val="24"/>
                <w:szCs w:val="24"/>
                <w:rPrChange w:id="19000" w:author="DuyNgo" w:date="2012-08-10T08:15:00Z">
                  <w:rPr>
                    <w:ins w:id="19001" w:author="DuyNgo" w:date="2012-08-10T07:43:00Z"/>
                    <w:rFonts w:ascii="Times New Roman" w:eastAsia="Times New Roman" w:hAnsi="Times New Roman" w:cs="Tahoma"/>
                    <w:color w:val="000000"/>
                    <w:sz w:val="24"/>
                    <w:szCs w:val="20"/>
                  </w:rPr>
                </w:rPrChange>
              </w:rPr>
            </w:pPr>
            <w:ins w:id="19002" w:author="DuyNgo" w:date="2012-08-10T07:43:00Z">
              <w:r w:rsidRPr="00303364">
                <w:rPr>
                  <w:rFonts w:eastAsia="Times New Roman" w:cstheme="minorHAnsi"/>
                  <w:sz w:val="24"/>
                  <w:szCs w:val="24"/>
                  <w:rPrChange w:id="19003" w:author="DuyNgo" w:date="2012-08-10T08:15:00Z">
                    <w:rPr>
                      <w:rFonts w:ascii="Times New Roman" w:eastAsia="Times New Roman" w:hAnsi="Times New Roman" w:cstheme="majorBidi"/>
                      <w:b/>
                      <w:bCs/>
                      <w:color w:val="4F81BD" w:themeColor="accent1"/>
                      <w:sz w:val="24"/>
                      <w:szCs w:val="26"/>
                    </w:rPr>
                  </w:rPrChange>
                </w:rPr>
                <w:t>End date of assignment</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9004" w:author="DuyNgo" w:date="2012-08-10T07:43:00Z"/>
                <w:rFonts w:eastAsia="Times New Roman" w:cstheme="minorHAnsi"/>
                <w:sz w:val="24"/>
                <w:szCs w:val="24"/>
                <w:rPrChange w:id="19005" w:author="DuyNgo" w:date="2012-08-10T08:15:00Z">
                  <w:rPr>
                    <w:ins w:id="19006" w:author="DuyNgo" w:date="2012-08-10T07:43:00Z"/>
                    <w:rFonts w:ascii="Times New Roman" w:eastAsia="Times New Roman" w:hAnsi="Times New Roman" w:cs="Tahoma"/>
                    <w:color w:val="000000"/>
                    <w:sz w:val="24"/>
                    <w:szCs w:val="20"/>
                  </w:rPr>
                </w:rPrChange>
              </w:rPr>
            </w:pPr>
            <w:ins w:id="19007" w:author="DuyNgo" w:date="2012-08-10T07:43:00Z">
              <w:r w:rsidRPr="00303364">
                <w:rPr>
                  <w:rFonts w:eastAsia="Times New Roman" w:cstheme="minorHAnsi"/>
                  <w:sz w:val="24"/>
                  <w:szCs w:val="24"/>
                  <w:rPrChange w:id="19008"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9009" w:author="DuyNgo" w:date="2012-08-10T07:43:00Z"/>
                <w:rFonts w:eastAsia="Times New Roman" w:cstheme="minorHAnsi"/>
                <w:sz w:val="24"/>
                <w:szCs w:val="24"/>
                <w:rPrChange w:id="19010" w:author="DuyNgo" w:date="2012-08-10T08:15:00Z">
                  <w:rPr>
                    <w:ins w:id="19011"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9012" w:author="DuyNgo" w:date="2012-08-10T07:43:00Z"/>
                <w:rFonts w:eastAsia="Times New Roman" w:cstheme="minorHAnsi"/>
                <w:sz w:val="24"/>
                <w:szCs w:val="24"/>
                <w:rPrChange w:id="19013" w:author="DuyNgo" w:date="2012-08-10T08:15:00Z">
                  <w:rPr>
                    <w:ins w:id="1901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015" w:author="DuyNgo" w:date="2012-08-10T07:43:00Z"/>
                <w:rFonts w:eastAsia="Times New Roman" w:cstheme="minorHAnsi"/>
                <w:sz w:val="24"/>
                <w:szCs w:val="24"/>
                <w:rPrChange w:id="19016" w:author="DuyNgo" w:date="2012-08-10T08:15:00Z">
                  <w:rPr>
                    <w:ins w:id="1901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018" w:author="DuyNgo" w:date="2012-08-10T07:43:00Z"/>
                <w:rFonts w:eastAsia="Times New Roman" w:cstheme="minorHAnsi"/>
                <w:sz w:val="24"/>
                <w:szCs w:val="24"/>
                <w:rPrChange w:id="19019" w:author="DuyNgo" w:date="2012-08-10T08:15:00Z">
                  <w:rPr>
                    <w:ins w:id="19020" w:author="DuyNgo" w:date="2012-08-10T07:43:00Z"/>
                    <w:rFonts w:ascii="Times New Roman" w:eastAsia="Times New Roman" w:hAnsi="Times New Roman"/>
                    <w:sz w:val="24"/>
                  </w:rPr>
                </w:rPrChange>
              </w:rPr>
            </w:pPr>
          </w:p>
        </w:tc>
      </w:tr>
      <w:tr w:rsidR="00771246" w:rsidRPr="00303364" w:rsidTr="00227BA2">
        <w:trPr>
          <w:trHeight w:val="255"/>
          <w:ins w:id="1902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9022" w:author="DuyNgo" w:date="2012-08-10T07:43:00Z"/>
                <w:rFonts w:eastAsia="Times New Roman" w:cstheme="minorHAnsi"/>
                <w:sz w:val="24"/>
                <w:szCs w:val="24"/>
                <w:rPrChange w:id="19023" w:author="DuyNgo" w:date="2012-08-10T08:15:00Z">
                  <w:rPr>
                    <w:ins w:id="19024" w:author="DuyNgo" w:date="2012-08-10T07:43:00Z"/>
                    <w:rFonts w:ascii="Times New Roman" w:eastAsia="Times New Roman" w:hAnsi="Times New Roman"/>
                    <w:sz w:val="24"/>
                  </w:rPr>
                </w:rPrChange>
              </w:rPr>
            </w:pPr>
            <w:ins w:id="19025" w:author="DuyNgo" w:date="2012-08-10T07:43:00Z">
              <w:r w:rsidRPr="00303364">
                <w:rPr>
                  <w:rFonts w:eastAsia="Times New Roman" w:cstheme="minorHAnsi"/>
                  <w:sz w:val="24"/>
                  <w:szCs w:val="24"/>
                  <w:rPrChange w:id="19026"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027" w:author="DuyNgo" w:date="2012-08-10T07:43:00Z"/>
                <w:rFonts w:eastAsia="Times New Roman" w:cstheme="minorHAnsi"/>
                <w:sz w:val="24"/>
                <w:szCs w:val="24"/>
                <w:rPrChange w:id="19028" w:author="DuyNgo" w:date="2012-08-10T08:15:00Z">
                  <w:rPr>
                    <w:ins w:id="19029" w:author="DuyNgo" w:date="2012-08-10T07:43:00Z"/>
                    <w:rFonts w:ascii="Times New Roman" w:eastAsia="Times New Roman" w:hAnsi="Times New Roman" w:cs="Tahoma"/>
                    <w:color w:val="000000"/>
                    <w:sz w:val="24"/>
                    <w:szCs w:val="20"/>
                  </w:rPr>
                </w:rPrChange>
              </w:rPr>
            </w:pPr>
            <w:ins w:id="19030" w:author="DuyNgo" w:date="2012-08-10T07:43:00Z">
              <w:r w:rsidRPr="00303364">
                <w:rPr>
                  <w:rFonts w:eastAsia="Times New Roman" w:cstheme="minorHAnsi"/>
                  <w:sz w:val="24"/>
                  <w:szCs w:val="24"/>
                  <w:rPrChange w:id="19031" w:author="DuyNgo" w:date="2012-08-10T08:15:00Z">
                    <w:rPr>
                      <w:rFonts w:ascii="Times New Roman" w:eastAsia="Times New Roman" w:hAnsi="Times New Roman" w:cstheme="majorBidi"/>
                      <w:b/>
                      <w:bCs/>
                      <w:color w:val="4F81BD" w:themeColor="accent1"/>
                      <w:sz w:val="24"/>
                      <w:szCs w:val="26"/>
                    </w:rPr>
                  </w:rPrChange>
                </w:rPr>
                <w:t>Role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032" w:author="DuyNgo" w:date="2012-08-10T07:43:00Z"/>
                <w:rFonts w:eastAsia="Times New Roman" w:cstheme="minorHAnsi"/>
                <w:sz w:val="24"/>
                <w:szCs w:val="24"/>
                <w:rPrChange w:id="19033" w:author="DuyNgo" w:date="2012-08-10T08:15:00Z">
                  <w:rPr>
                    <w:ins w:id="19034" w:author="DuyNgo" w:date="2012-08-10T07:43:00Z"/>
                    <w:rFonts w:ascii="Times New Roman" w:eastAsia="Times New Roman" w:hAnsi="Times New Roman" w:cs="Tahoma"/>
                    <w:color w:val="000000"/>
                    <w:sz w:val="24"/>
                    <w:szCs w:val="20"/>
                  </w:rPr>
                </w:rPrChange>
              </w:rPr>
            </w:pPr>
            <w:ins w:id="19035" w:author="DuyNgo" w:date="2012-08-10T07:43:00Z">
              <w:r w:rsidRPr="00303364">
                <w:rPr>
                  <w:rFonts w:eastAsia="Times New Roman" w:cstheme="minorHAnsi"/>
                  <w:sz w:val="24"/>
                  <w:szCs w:val="24"/>
                  <w:rPrChange w:id="1903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037" w:author="DuyNgo" w:date="2012-08-10T07:43:00Z"/>
                <w:rFonts w:eastAsia="Times New Roman" w:cstheme="minorHAnsi"/>
                <w:sz w:val="24"/>
                <w:szCs w:val="24"/>
                <w:rPrChange w:id="19038" w:author="DuyNgo" w:date="2012-08-10T08:15:00Z">
                  <w:rPr>
                    <w:ins w:id="19039" w:author="DuyNgo" w:date="2012-08-10T07:43:00Z"/>
                    <w:rFonts w:ascii="Times New Roman" w:eastAsia="Times New Roman" w:hAnsi="Times New Roman" w:cs="Tahoma"/>
                    <w:color w:val="000000"/>
                    <w:sz w:val="24"/>
                    <w:szCs w:val="20"/>
                  </w:rPr>
                </w:rPrChange>
              </w:rPr>
            </w:pPr>
            <w:ins w:id="19040" w:author="DuyNgo" w:date="2012-08-10T07:43:00Z">
              <w:r w:rsidRPr="00303364">
                <w:rPr>
                  <w:rFonts w:eastAsia="Times New Roman" w:cstheme="minorHAnsi"/>
                  <w:sz w:val="24"/>
                  <w:szCs w:val="24"/>
                  <w:rPrChange w:id="19041"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042" w:author="DuyNgo" w:date="2012-08-10T07:43:00Z"/>
                <w:rFonts w:eastAsia="Times New Roman" w:cstheme="minorHAnsi"/>
                <w:sz w:val="24"/>
                <w:szCs w:val="24"/>
                <w:rPrChange w:id="19043" w:author="DuyNgo" w:date="2012-08-10T08:15:00Z">
                  <w:rPr>
                    <w:ins w:id="1904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045" w:author="DuyNgo" w:date="2012-08-10T07:43:00Z"/>
                <w:rFonts w:eastAsia="Times New Roman" w:cstheme="minorHAnsi"/>
                <w:sz w:val="24"/>
                <w:szCs w:val="24"/>
                <w:rPrChange w:id="19046" w:author="DuyNgo" w:date="2012-08-10T08:15:00Z">
                  <w:rPr>
                    <w:ins w:id="1904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048" w:author="DuyNgo" w:date="2012-08-10T07:43:00Z"/>
                <w:rFonts w:eastAsia="Times New Roman" w:cstheme="minorHAnsi"/>
                <w:sz w:val="24"/>
                <w:szCs w:val="24"/>
                <w:rPrChange w:id="19049" w:author="DuyNgo" w:date="2012-08-10T08:15:00Z">
                  <w:rPr>
                    <w:ins w:id="19050"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051" w:author="DuyNgo" w:date="2012-08-10T07:43:00Z"/>
                <w:rFonts w:eastAsia="Times New Roman" w:cstheme="minorHAnsi"/>
                <w:sz w:val="24"/>
                <w:szCs w:val="24"/>
                <w:rPrChange w:id="19052" w:author="DuyNgo" w:date="2012-08-10T08:15:00Z">
                  <w:rPr>
                    <w:ins w:id="19053" w:author="DuyNgo" w:date="2012-08-10T07:43:00Z"/>
                    <w:rFonts w:ascii="Times New Roman" w:eastAsia="Times New Roman" w:hAnsi="Times New Roman" w:cs="Tahoma"/>
                    <w:color w:val="000000"/>
                    <w:sz w:val="24"/>
                    <w:szCs w:val="20"/>
                  </w:rPr>
                </w:rPrChange>
              </w:rPr>
            </w:pPr>
            <w:ins w:id="19054" w:author="DuyNgo" w:date="2012-08-10T07:43:00Z">
              <w:r w:rsidRPr="00303364">
                <w:rPr>
                  <w:rFonts w:eastAsia="Times New Roman" w:cstheme="minorHAnsi"/>
                  <w:sz w:val="24"/>
                  <w:szCs w:val="24"/>
                  <w:rPrChange w:id="19055" w:author="DuyNgo" w:date="2012-08-10T08:15:00Z">
                    <w:rPr>
                      <w:rFonts w:ascii="Times New Roman" w:eastAsia="Times New Roman" w:hAnsi="Times New Roman" w:cstheme="majorBidi"/>
                      <w:b/>
                      <w:bCs/>
                      <w:color w:val="4F81BD" w:themeColor="accent1"/>
                      <w:sz w:val="24"/>
                      <w:szCs w:val="26"/>
                    </w:rPr>
                  </w:rPrChange>
                </w:rPr>
                <w:t>Role of user in this assignment</w:t>
              </w:r>
            </w:ins>
          </w:p>
        </w:tc>
        <w:tc>
          <w:tcPr>
            <w:tcW w:w="4302" w:type="dxa"/>
            <w:vAlign w:val="bottom"/>
          </w:tcPr>
          <w:p w:rsidR="00771246" w:rsidRPr="00303364" w:rsidRDefault="00771246" w:rsidP="00227BA2">
            <w:pPr>
              <w:spacing w:line="240" w:lineRule="auto"/>
              <w:jc w:val="right"/>
              <w:rPr>
                <w:ins w:id="19056" w:author="DuyNgo" w:date="2012-08-10T07:43:00Z"/>
                <w:rFonts w:eastAsia="Times New Roman" w:cstheme="minorHAnsi"/>
                <w:sz w:val="24"/>
                <w:szCs w:val="24"/>
                <w:rPrChange w:id="19057" w:author="DuyNgo" w:date="2012-08-10T08:15:00Z">
                  <w:rPr>
                    <w:ins w:id="19058"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9059" w:author="DuyNgo" w:date="2012-08-10T07:43:00Z"/>
                <w:rFonts w:eastAsia="Times New Roman" w:cstheme="minorHAnsi"/>
                <w:sz w:val="24"/>
                <w:szCs w:val="24"/>
                <w:rPrChange w:id="19060" w:author="DuyNgo" w:date="2012-08-10T08:15:00Z">
                  <w:rPr>
                    <w:ins w:id="19061"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9062" w:author="DuyNgo" w:date="2012-08-10T07:43:00Z"/>
                <w:rFonts w:eastAsia="Times New Roman" w:cstheme="minorHAnsi"/>
                <w:sz w:val="24"/>
                <w:szCs w:val="24"/>
                <w:rPrChange w:id="19063" w:author="DuyNgo" w:date="2012-08-10T08:15:00Z">
                  <w:rPr>
                    <w:ins w:id="1906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065" w:author="DuyNgo" w:date="2012-08-10T07:43:00Z"/>
                <w:rFonts w:eastAsia="Times New Roman" w:cstheme="minorHAnsi"/>
                <w:sz w:val="24"/>
                <w:szCs w:val="24"/>
                <w:rPrChange w:id="19066" w:author="DuyNgo" w:date="2012-08-10T08:15:00Z">
                  <w:rPr>
                    <w:ins w:id="1906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068" w:author="DuyNgo" w:date="2012-08-10T07:43:00Z"/>
                <w:rFonts w:eastAsia="Times New Roman" w:cstheme="minorHAnsi"/>
                <w:sz w:val="24"/>
                <w:szCs w:val="24"/>
                <w:rPrChange w:id="19069" w:author="DuyNgo" w:date="2012-08-10T08:15:00Z">
                  <w:rPr>
                    <w:ins w:id="19070" w:author="DuyNgo" w:date="2012-08-10T07:43:00Z"/>
                    <w:rFonts w:ascii="Times New Roman" w:eastAsia="Times New Roman" w:hAnsi="Times New Roman"/>
                    <w:sz w:val="24"/>
                  </w:rPr>
                </w:rPrChange>
              </w:rPr>
            </w:pPr>
          </w:p>
        </w:tc>
      </w:tr>
      <w:tr w:rsidR="00771246" w:rsidRPr="00303364" w:rsidTr="00227BA2">
        <w:trPr>
          <w:gridAfter w:val="5"/>
          <w:wAfter w:w="19481" w:type="dxa"/>
          <w:trHeight w:val="287"/>
          <w:ins w:id="1907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072" w:author="DuyNgo" w:date="2012-08-10T07:43:00Z"/>
                <w:rFonts w:eastAsia="Times New Roman" w:cstheme="minorHAnsi"/>
                <w:sz w:val="24"/>
                <w:szCs w:val="24"/>
                <w:rPrChange w:id="19073" w:author="DuyNgo" w:date="2012-08-10T08:15:00Z">
                  <w:rPr>
                    <w:ins w:id="19074" w:author="DuyNgo" w:date="2012-08-10T07:43:00Z"/>
                    <w:rFonts w:ascii="Times New Roman" w:eastAsia="Times New Roman" w:hAnsi="Times New Roman" w:cs="Tahoma"/>
                    <w:color w:val="000000"/>
                    <w:sz w:val="24"/>
                    <w:szCs w:val="20"/>
                  </w:rPr>
                </w:rPrChange>
              </w:rPr>
            </w:pPr>
            <w:ins w:id="19075" w:author="DuyNgo" w:date="2012-08-10T07:43:00Z">
              <w:r w:rsidRPr="00303364">
                <w:rPr>
                  <w:rFonts w:eastAsia="Times New Roman" w:cstheme="minorHAnsi"/>
                  <w:sz w:val="24"/>
                  <w:szCs w:val="24"/>
                  <w:rPrChange w:id="19076"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077" w:author="DuyNgo" w:date="2012-08-10T07:43:00Z"/>
                <w:rFonts w:eastAsia="Times New Roman" w:cstheme="minorHAnsi"/>
                <w:sz w:val="24"/>
                <w:szCs w:val="24"/>
                <w:rPrChange w:id="19078" w:author="DuyNgo" w:date="2012-08-10T08:15:00Z">
                  <w:rPr>
                    <w:ins w:id="19079" w:author="DuyNgo" w:date="2012-08-10T07:43:00Z"/>
                    <w:rFonts w:ascii="Times New Roman" w:eastAsia="Times New Roman" w:hAnsi="Times New Roman" w:cs="Tahoma"/>
                    <w:color w:val="000000"/>
                    <w:sz w:val="24"/>
                    <w:szCs w:val="20"/>
                  </w:rPr>
                </w:rPrChange>
              </w:rPr>
            </w:pPr>
            <w:proofErr w:type="spellStart"/>
            <w:ins w:id="19080" w:author="DuyNgo" w:date="2012-08-10T07:43:00Z">
              <w:r w:rsidRPr="00303364">
                <w:rPr>
                  <w:rFonts w:eastAsia="Times New Roman" w:cstheme="minorHAnsi"/>
                  <w:sz w:val="24"/>
                  <w:szCs w:val="24"/>
                  <w:rPrChange w:id="19081"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082" w:author="DuyNgo" w:date="2012-08-10T07:43:00Z"/>
                <w:rFonts w:eastAsia="Times New Roman" w:cstheme="minorHAnsi"/>
                <w:sz w:val="24"/>
                <w:szCs w:val="24"/>
                <w:rPrChange w:id="19083" w:author="DuyNgo" w:date="2012-08-10T08:15:00Z">
                  <w:rPr>
                    <w:ins w:id="19084" w:author="DuyNgo" w:date="2012-08-10T07:43:00Z"/>
                    <w:rFonts w:ascii="Times New Roman" w:eastAsia="Times New Roman" w:hAnsi="Times New Roman" w:cs="Tahoma"/>
                    <w:color w:val="000000"/>
                    <w:sz w:val="24"/>
                    <w:szCs w:val="20"/>
                  </w:rPr>
                </w:rPrChange>
              </w:rPr>
            </w:pPr>
            <w:ins w:id="19085" w:author="DuyNgo" w:date="2012-08-10T07:43:00Z">
              <w:r w:rsidRPr="00303364">
                <w:rPr>
                  <w:rFonts w:eastAsia="Times New Roman" w:cstheme="minorHAnsi"/>
                  <w:sz w:val="24"/>
                  <w:szCs w:val="24"/>
                  <w:rPrChange w:id="19086"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087" w:author="DuyNgo" w:date="2012-08-10T07:43:00Z"/>
                <w:rStyle w:val="postbody"/>
                <w:rFonts w:cstheme="minorHAnsi"/>
                <w:sz w:val="24"/>
                <w:szCs w:val="24"/>
                <w:rPrChange w:id="19088" w:author="DuyNgo" w:date="2012-08-10T08:15:00Z">
                  <w:rPr>
                    <w:ins w:id="19089"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090" w:author="DuyNgo" w:date="2012-08-10T07:43:00Z"/>
                <w:rFonts w:eastAsia="Times New Roman" w:cstheme="minorHAnsi"/>
                <w:sz w:val="24"/>
                <w:szCs w:val="24"/>
                <w:rPrChange w:id="19091" w:author="DuyNgo" w:date="2012-08-10T08:15:00Z">
                  <w:rPr>
                    <w:ins w:id="1909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093" w:author="DuyNgo" w:date="2012-08-10T07:43:00Z"/>
                <w:rFonts w:eastAsia="Times New Roman" w:cstheme="minorHAnsi"/>
                <w:sz w:val="24"/>
                <w:szCs w:val="24"/>
                <w:rPrChange w:id="19094" w:author="DuyNgo" w:date="2012-08-10T08:15:00Z">
                  <w:rPr>
                    <w:ins w:id="1909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096" w:author="DuyNgo" w:date="2012-08-10T07:43:00Z"/>
                <w:rFonts w:eastAsia="Times New Roman" w:cstheme="minorHAnsi"/>
                <w:sz w:val="24"/>
                <w:szCs w:val="24"/>
                <w:rPrChange w:id="19097" w:author="DuyNgo" w:date="2012-08-10T08:15:00Z">
                  <w:rPr>
                    <w:ins w:id="1909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099" w:author="DuyNgo" w:date="2012-08-10T07:43:00Z"/>
                <w:rFonts w:eastAsia="Times New Roman" w:cstheme="minorHAnsi"/>
                <w:sz w:val="24"/>
                <w:szCs w:val="24"/>
                <w:rPrChange w:id="19100" w:author="DuyNgo" w:date="2012-08-10T08:15:00Z">
                  <w:rPr>
                    <w:ins w:id="19101" w:author="DuyNgo" w:date="2012-08-10T07:43:00Z"/>
                    <w:rFonts w:ascii="Times New Roman" w:eastAsia="Times New Roman" w:hAnsi="Times New Roman" w:cs="Tahoma"/>
                    <w:color w:val="000000"/>
                    <w:sz w:val="24"/>
                    <w:szCs w:val="20"/>
                  </w:rPr>
                </w:rPrChange>
              </w:rPr>
            </w:pPr>
            <w:ins w:id="19102" w:author="DuyNgo" w:date="2012-08-10T07:43:00Z">
              <w:r w:rsidRPr="00303364">
                <w:rPr>
                  <w:rFonts w:eastAsia="Times New Roman" w:cstheme="minorHAnsi"/>
                  <w:sz w:val="24"/>
                  <w:szCs w:val="24"/>
                  <w:rPrChange w:id="19103" w:author="DuyNgo" w:date="2012-08-10T08:15:00Z">
                    <w:rPr>
                      <w:rFonts w:ascii="Times New Roman" w:eastAsia="Times New Roman" w:hAnsi="Times New Roman" w:cstheme="majorBidi"/>
                      <w:b/>
                      <w:bCs/>
                      <w:color w:val="4F81BD" w:themeColor="accent1"/>
                      <w:sz w:val="24"/>
                      <w:szCs w:val="26"/>
                    </w:rPr>
                  </w:rPrChange>
                </w:rPr>
                <w:t xml:space="preserve">Deleted flag of </w:t>
              </w:r>
              <w:proofErr w:type="spellStart"/>
              <w:r w:rsidRPr="00303364">
                <w:rPr>
                  <w:rFonts w:eastAsia="Times New Roman" w:cstheme="minorHAnsi"/>
                  <w:sz w:val="24"/>
                  <w:szCs w:val="24"/>
                  <w:rPrChange w:id="19104" w:author="DuyNgo" w:date="2012-08-10T08:15:00Z">
                    <w:rPr>
                      <w:rFonts w:ascii="Times New Roman" w:eastAsia="Times New Roman" w:hAnsi="Times New Roman" w:cstheme="majorBidi"/>
                      <w:b/>
                      <w:bCs/>
                      <w:color w:val="4F81BD" w:themeColor="accent1"/>
                      <w:sz w:val="24"/>
                      <w:szCs w:val="26"/>
                    </w:rPr>
                  </w:rPrChange>
                </w:rPr>
                <w:t>assigment</w:t>
              </w:r>
              <w:proofErr w:type="spellEnd"/>
            </w:ins>
          </w:p>
        </w:tc>
      </w:tr>
      <w:tr w:rsidR="00771246" w:rsidRPr="00303364" w:rsidTr="00227BA2">
        <w:trPr>
          <w:trHeight w:val="255"/>
          <w:ins w:id="1910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106" w:author="DuyNgo" w:date="2012-08-10T07:43:00Z"/>
                <w:rFonts w:eastAsia="Times New Roman" w:cstheme="minorHAnsi"/>
                <w:sz w:val="24"/>
                <w:szCs w:val="24"/>
                <w:rPrChange w:id="19107" w:author="DuyNgo" w:date="2012-08-10T08:15:00Z">
                  <w:rPr>
                    <w:ins w:id="19108" w:author="DuyNgo" w:date="2012-08-10T07:43:00Z"/>
                    <w:rFonts w:ascii="Times New Roman" w:eastAsia="Times New Roman" w:hAnsi="Times New Roman" w:cs="Tahoma"/>
                    <w:color w:val="000000"/>
                    <w:sz w:val="24"/>
                    <w:szCs w:val="20"/>
                  </w:rPr>
                </w:rPrChange>
              </w:rPr>
            </w:pPr>
            <w:ins w:id="19109" w:author="DuyNgo" w:date="2012-08-10T07:43:00Z">
              <w:r w:rsidRPr="00303364">
                <w:rPr>
                  <w:rFonts w:eastAsia="Times New Roman" w:cstheme="minorHAnsi"/>
                  <w:sz w:val="24"/>
                  <w:szCs w:val="24"/>
                  <w:rPrChange w:id="19110"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111" w:author="DuyNgo" w:date="2012-08-10T07:43:00Z"/>
                <w:rFonts w:eastAsia="Times New Roman" w:cstheme="minorHAnsi"/>
                <w:sz w:val="24"/>
                <w:szCs w:val="24"/>
                <w:rPrChange w:id="19112" w:author="DuyNgo" w:date="2012-08-10T08:15:00Z">
                  <w:rPr>
                    <w:ins w:id="19113" w:author="DuyNgo" w:date="2012-08-10T07:43:00Z"/>
                    <w:rFonts w:ascii="Times New Roman" w:eastAsia="Times New Roman" w:hAnsi="Times New Roman" w:cs="Tahoma"/>
                    <w:color w:val="000000"/>
                    <w:sz w:val="24"/>
                    <w:szCs w:val="20"/>
                  </w:rPr>
                </w:rPrChange>
              </w:rPr>
            </w:pPr>
            <w:proofErr w:type="spellStart"/>
            <w:ins w:id="19114" w:author="DuyNgo" w:date="2012-08-10T07:43:00Z">
              <w:r w:rsidRPr="00303364">
                <w:rPr>
                  <w:rFonts w:eastAsia="Times New Roman" w:cstheme="minorHAnsi"/>
                  <w:sz w:val="24"/>
                  <w:szCs w:val="24"/>
                  <w:rPrChange w:id="19115"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116" w:author="DuyNgo" w:date="2012-08-10T07:43:00Z"/>
                <w:rFonts w:eastAsia="Times New Roman" w:cstheme="minorHAnsi"/>
                <w:sz w:val="24"/>
                <w:szCs w:val="24"/>
                <w:rPrChange w:id="19117" w:author="DuyNgo" w:date="2012-08-10T08:15:00Z">
                  <w:rPr>
                    <w:ins w:id="19118" w:author="DuyNgo" w:date="2012-08-10T07:43:00Z"/>
                    <w:rFonts w:ascii="Times New Roman" w:eastAsia="Times New Roman" w:hAnsi="Times New Roman" w:cs="Tahoma"/>
                    <w:color w:val="000000"/>
                    <w:sz w:val="24"/>
                    <w:szCs w:val="20"/>
                  </w:rPr>
                </w:rPrChange>
              </w:rPr>
            </w:pPr>
            <w:ins w:id="19119" w:author="DuyNgo" w:date="2012-08-10T07:43:00Z">
              <w:r w:rsidRPr="00303364">
                <w:rPr>
                  <w:rFonts w:eastAsia="Times New Roman" w:cstheme="minorHAnsi"/>
                  <w:sz w:val="24"/>
                  <w:szCs w:val="24"/>
                  <w:rPrChange w:id="1912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121" w:author="DuyNgo" w:date="2012-08-10T07:43:00Z"/>
                <w:rFonts w:eastAsia="Times New Roman" w:cstheme="minorHAnsi"/>
                <w:sz w:val="24"/>
                <w:szCs w:val="24"/>
                <w:rPrChange w:id="19122" w:author="DuyNgo" w:date="2012-08-10T08:15:00Z">
                  <w:rPr>
                    <w:ins w:id="19123" w:author="DuyNgo" w:date="2012-08-10T07:43:00Z"/>
                    <w:rFonts w:ascii="Times New Roman" w:eastAsia="Times New Roman" w:hAnsi="Times New Roman" w:cs="Tahoma"/>
                    <w:color w:val="000000"/>
                    <w:sz w:val="24"/>
                    <w:szCs w:val="20"/>
                  </w:rPr>
                </w:rPrChange>
              </w:rPr>
            </w:pPr>
            <w:ins w:id="19124" w:author="DuyNgo" w:date="2012-08-10T07:43:00Z">
              <w:r w:rsidRPr="00303364">
                <w:rPr>
                  <w:rFonts w:eastAsia="Times New Roman" w:cstheme="minorHAnsi"/>
                  <w:sz w:val="24"/>
                  <w:szCs w:val="24"/>
                  <w:rPrChange w:id="1912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126" w:author="DuyNgo" w:date="2012-08-10T07:43:00Z"/>
                <w:rFonts w:eastAsia="Times New Roman" w:cstheme="minorHAnsi"/>
                <w:sz w:val="24"/>
                <w:szCs w:val="24"/>
                <w:rPrChange w:id="19127" w:author="DuyNgo" w:date="2012-08-10T08:15:00Z">
                  <w:rPr>
                    <w:ins w:id="1912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129" w:author="DuyNgo" w:date="2012-08-10T07:43:00Z"/>
                <w:rFonts w:eastAsia="Times New Roman" w:cstheme="minorHAnsi"/>
                <w:sz w:val="24"/>
                <w:szCs w:val="24"/>
                <w:rPrChange w:id="19130" w:author="DuyNgo" w:date="2012-08-10T08:15:00Z">
                  <w:rPr>
                    <w:ins w:id="1913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132" w:author="DuyNgo" w:date="2012-08-10T07:43:00Z"/>
                <w:rFonts w:eastAsia="Times New Roman" w:cstheme="minorHAnsi"/>
                <w:sz w:val="24"/>
                <w:szCs w:val="24"/>
                <w:rPrChange w:id="19133" w:author="DuyNgo" w:date="2012-08-10T08:15:00Z">
                  <w:rPr>
                    <w:ins w:id="19134" w:author="DuyNgo" w:date="2012-08-10T07:43:00Z"/>
                    <w:rFonts w:ascii="Times New Roman" w:eastAsia="Times New Roman" w:hAnsi="Times New Roman" w:cs="Tahoma"/>
                    <w:color w:val="000000"/>
                    <w:sz w:val="24"/>
                    <w:szCs w:val="20"/>
                  </w:rPr>
                </w:rPrChange>
              </w:rPr>
            </w:pPr>
            <w:ins w:id="19135" w:author="DuyNgo" w:date="2012-08-10T07:43:00Z">
              <w:r w:rsidRPr="00303364">
                <w:rPr>
                  <w:rFonts w:eastAsia="Times New Roman" w:cstheme="minorHAnsi"/>
                  <w:sz w:val="24"/>
                  <w:szCs w:val="24"/>
                  <w:rPrChange w:id="19136"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137" w:author="DuyNgo" w:date="2012-08-10T07:43:00Z"/>
                <w:rFonts w:eastAsia="Times New Roman" w:cstheme="minorHAnsi"/>
                <w:sz w:val="24"/>
                <w:szCs w:val="24"/>
                <w:rPrChange w:id="19138" w:author="DuyNgo" w:date="2012-08-10T08:15:00Z">
                  <w:rPr>
                    <w:ins w:id="19139" w:author="DuyNgo" w:date="2012-08-10T07:43:00Z"/>
                    <w:rFonts w:ascii="Times New Roman" w:eastAsia="Times New Roman" w:hAnsi="Times New Roman" w:cs="Tahoma"/>
                    <w:color w:val="000000"/>
                    <w:sz w:val="24"/>
                    <w:szCs w:val="20"/>
                  </w:rPr>
                </w:rPrChange>
              </w:rPr>
            </w:pPr>
            <w:ins w:id="19140" w:author="DuyNgo" w:date="2012-08-10T07:43:00Z">
              <w:r w:rsidRPr="00303364">
                <w:rPr>
                  <w:rFonts w:eastAsia="Times New Roman" w:cstheme="minorHAnsi"/>
                  <w:sz w:val="24"/>
                  <w:szCs w:val="24"/>
                  <w:rPrChange w:id="19141"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9142"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9143" w:author="DuyNgo" w:date="2012-08-10T08:15:00Z">
                    <w:rPr>
                      <w:rFonts w:ascii="Times New Roman" w:eastAsia="Times New Roman" w:hAnsi="Times New Roman" w:cstheme="majorBidi"/>
                      <w:b/>
                      <w:bCs/>
                      <w:color w:val="4F81BD" w:themeColor="accent1"/>
                      <w:sz w:val="24"/>
                      <w:szCs w:val="26"/>
                    </w:rPr>
                  </w:rPrChange>
                </w:rPr>
                <w:t xml:space="preserve"> of assignment</w:t>
              </w:r>
            </w:ins>
          </w:p>
        </w:tc>
        <w:tc>
          <w:tcPr>
            <w:tcW w:w="4302" w:type="dxa"/>
            <w:vAlign w:val="bottom"/>
          </w:tcPr>
          <w:p w:rsidR="00771246" w:rsidRPr="00303364" w:rsidRDefault="00771246" w:rsidP="00227BA2">
            <w:pPr>
              <w:spacing w:line="240" w:lineRule="auto"/>
              <w:jc w:val="right"/>
              <w:rPr>
                <w:ins w:id="19144" w:author="DuyNgo" w:date="2012-08-10T07:43:00Z"/>
                <w:rFonts w:eastAsia="Times New Roman" w:cstheme="minorHAnsi"/>
                <w:sz w:val="24"/>
                <w:szCs w:val="24"/>
                <w:rPrChange w:id="19145" w:author="DuyNgo" w:date="2012-08-10T08:15:00Z">
                  <w:rPr>
                    <w:ins w:id="19146"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9147" w:author="DuyNgo" w:date="2012-08-10T07:43:00Z"/>
                <w:rFonts w:eastAsia="Times New Roman" w:cstheme="minorHAnsi"/>
                <w:sz w:val="24"/>
                <w:szCs w:val="24"/>
                <w:rPrChange w:id="19148" w:author="DuyNgo" w:date="2012-08-10T08:15:00Z">
                  <w:rPr>
                    <w:ins w:id="19149"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9150" w:author="DuyNgo" w:date="2012-08-10T07:43:00Z"/>
                <w:rFonts w:eastAsia="Times New Roman" w:cstheme="minorHAnsi"/>
                <w:sz w:val="24"/>
                <w:szCs w:val="24"/>
                <w:rPrChange w:id="19151" w:author="DuyNgo" w:date="2012-08-10T08:15:00Z">
                  <w:rPr>
                    <w:ins w:id="1915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153" w:author="DuyNgo" w:date="2012-08-10T07:43:00Z"/>
                <w:rFonts w:eastAsia="Times New Roman" w:cstheme="minorHAnsi"/>
                <w:sz w:val="24"/>
                <w:szCs w:val="24"/>
                <w:rPrChange w:id="19154" w:author="DuyNgo" w:date="2012-08-10T08:15:00Z">
                  <w:rPr>
                    <w:ins w:id="1915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156" w:author="DuyNgo" w:date="2012-08-10T07:43:00Z"/>
                <w:rFonts w:eastAsia="Times New Roman" w:cstheme="minorHAnsi"/>
                <w:sz w:val="24"/>
                <w:szCs w:val="24"/>
                <w:rPrChange w:id="19157" w:author="DuyNgo" w:date="2012-08-10T08:15:00Z">
                  <w:rPr>
                    <w:ins w:id="19158"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9159" w:author="DuyNgo" w:date="2012-08-10T07:43:00Z"/>
          <w:rFonts w:cstheme="minorHAnsi"/>
          <w:sz w:val="24"/>
          <w:szCs w:val="24"/>
          <w:rPrChange w:id="19160" w:author="DuyNgo" w:date="2012-08-10T08:15:00Z">
            <w:rPr>
              <w:ins w:id="19161" w:author="DuyNgo" w:date="2012-08-10T07:43:00Z"/>
              <w:rFonts w:ascii="Times New Roman" w:hAnsi="Times New Roman"/>
              <w:sz w:val="24"/>
            </w:rPr>
          </w:rPrChange>
        </w:rPr>
      </w:pPr>
    </w:p>
    <w:p w:rsidR="00771246" w:rsidRPr="00303364" w:rsidRDefault="00771246" w:rsidP="00771246">
      <w:pPr>
        <w:spacing w:line="240" w:lineRule="auto"/>
        <w:rPr>
          <w:ins w:id="19162" w:author="DuyNgo" w:date="2012-08-10T07:43:00Z"/>
          <w:rFonts w:cstheme="minorHAnsi"/>
          <w:sz w:val="24"/>
          <w:szCs w:val="24"/>
          <w:rPrChange w:id="19163" w:author="DuyNgo" w:date="2012-08-10T08:15:00Z">
            <w:rPr>
              <w:ins w:id="19164" w:author="DuyNgo" w:date="2012-08-10T07:43:00Z"/>
              <w:rFonts w:ascii="Times New Roman" w:hAnsi="Times New Roman"/>
              <w:sz w:val="24"/>
            </w:rPr>
          </w:rPrChange>
        </w:rPr>
      </w:pPr>
    </w:p>
    <w:p w:rsidR="00771246" w:rsidRPr="00303364" w:rsidRDefault="00771246" w:rsidP="00771246">
      <w:pPr>
        <w:spacing w:line="240" w:lineRule="auto"/>
        <w:rPr>
          <w:ins w:id="19165" w:author="DuyNgo" w:date="2012-08-10T07:43:00Z"/>
          <w:rFonts w:cstheme="minorHAnsi"/>
          <w:sz w:val="24"/>
          <w:szCs w:val="24"/>
          <w:rPrChange w:id="19166" w:author="DuyNgo" w:date="2012-08-10T08:15:00Z">
            <w:rPr>
              <w:ins w:id="19167" w:author="DuyNgo" w:date="2012-08-10T07:43:00Z"/>
              <w:rFonts w:ascii="Times New Roman" w:hAnsi="Times New Roman"/>
              <w:sz w:val="24"/>
            </w:rPr>
          </w:rPrChange>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771246" w:rsidRPr="00303364" w:rsidTr="00227BA2">
        <w:trPr>
          <w:trHeight w:val="322"/>
          <w:ins w:id="19168"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9169" w:author="DuyNgo" w:date="2012-08-10T07:43:00Z"/>
                <w:rFonts w:eastAsia="Times New Roman" w:cstheme="minorHAnsi"/>
                <w:b/>
                <w:bCs/>
                <w:color w:val="FFFF00"/>
                <w:sz w:val="24"/>
                <w:szCs w:val="24"/>
                <w:rPrChange w:id="19170" w:author="DuyNgo" w:date="2012-08-10T08:15:00Z">
                  <w:rPr>
                    <w:ins w:id="19171" w:author="DuyNgo" w:date="2012-08-10T07:43:00Z"/>
                    <w:rFonts w:ascii="Times New Roman" w:eastAsia="Times New Roman" w:hAnsi="Times New Roman"/>
                    <w:b/>
                    <w:bCs/>
                    <w:color w:val="FFFF00"/>
                    <w:sz w:val="24"/>
                  </w:rPr>
                </w:rPrChange>
              </w:rPr>
            </w:pPr>
            <w:ins w:id="19172" w:author="DuyNgo" w:date="2012-08-10T07:43:00Z">
              <w:r w:rsidRPr="00303364">
                <w:rPr>
                  <w:rFonts w:eastAsia="Times New Roman" w:cstheme="minorHAnsi"/>
                  <w:b/>
                  <w:bCs/>
                  <w:color w:val="FFFF00"/>
                  <w:sz w:val="24"/>
                  <w:szCs w:val="24"/>
                  <w:rPrChange w:id="19173" w:author="DuyNgo" w:date="2012-08-10T08:15:00Z">
                    <w:rPr>
                      <w:rFonts w:ascii="Times New Roman" w:eastAsia="Times New Roman" w:hAnsi="Times New Roman" w:cstheme="majorBidi"/>
                      <w:b/>
                      <w:bCs/>
                      <w:color w:val="FFFF00"/>
                      <w:sz w:val="24"/>
                      <w:szCs w:val="26"/>
                    </w:rPr>
                  </w:rPrChange>
                </w:rPr>
                <w:t>Cost table</w:t>
              </w:r>
            </w:ins>
          </w:p>
        </w:tc>
      </w:tr>
      <w:tr w:rsidR="00771246" w:rsidRPr="00303364" w:rsidTr="00227BA2">
        <w:trPr>
          <w:trHeight w:val="255"/>
          <w:ins w:id="19174"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9175" w:author="DuyNgo" w:date="2012-08-10T07:43:00Z"/>
                <w:rFonts w:eastAsia="Times New Roman" w:cstheme="minorHAnsi"/>
                <w:b/>
                <w:sz w:val="24"/>
                <w:szCs w:val="24"/>
                <w:rPrChange w:id="19176" w:author="DuyNgo" w:date="2012-08-10T08:15:00Z">
                  <w:rPr>
                    <w:ins w:id="19177" w:author="DuyNgo" w:date="2012-08-10T07:43:00Z"/>
                    <w:rFonts w:ascii="Times New Roman" w:eastAsia="Times New Roman" w:hAnsi="Times New Roman"/>
                    <w:b/>
                    <w:sz w:val="24"/>
                  </w:rPr>
                </w:rPrChange>
              </w:rPr>
            </w:pPr>
            <w:ins w:id="19178" w:author="DuyNgo" w:date="2012-08-10T07:43:00Z">
              <w:r w:rsidRPr="00303364">
                <w:rPr>
                  <w:rFonts w:eastAsia="Times New Roman" w:cstheme="minorHAnsi"/>
                  <w:sz w:val="24"/>
                  <w:szCs w:val="24"/>
                  <w:rPrChange w:id="19179"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9180"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9181" w:author="DuyNgo" w:date="2012-08-10T07:43:00Z"/>
                <w:rFonts w:eastAsia="Times New Roman" w:cstheme="minorHAnsi"/>
                <w:b/>
                <w:bCs/>
                <w:sz w:val="24"/>
                <w:szCs w:val="24"/>
                <w:rPrChange w:id="19182" w:author="DuyNgo" w:date="2012-08-10T08:15:00Z">
                  <w:rPr>
                    <w:ins w:id="19183" w:author="DuyNgo" w:date="2012-08-10T07:43:00Z"/>
                    <w:rFonts w:ascii="Times New Roman" w:eastAsia="Times New Roman" w:hAnsi="Times New Roman" w:cs="Tahoma"/>
                    <w:b/>
                    <w:bCs/>
                    <w:color w:val="000000"/>
                    <w:sz w:val="24"/>
                    <w:szCs w:val="20"/>
                  </w:rPr>
                </w:rPrChange>
              </w:rPr>
            </w:pPr>
            <w:ins w:id="19184" w:author="DuyNgo" w:date="2012-08-10T07:43:00Z">
              <w:r w:rsidRPr="00303364">
                <w:rPr>
                  <w:rFonts w:eastAsia="Times New Roman" w:cstheme="minorHAnsi"/>
                  <w:b/>
                  <w:bCs/>
                  <w:sz w:val="24"/>
                  <w:szCs w:val="24"/>
                  <w:rPrChange w:id="19185"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9186" w:author="DuyNgo" w:date="2012-08-10T07:43:00Z"/>
                <w:rFonts w:eastAsia="Times New Roman" w:cstheme="minorHAnsi"/>
                <w:b/>
                <w:bCs/>
                <w:sz w:val="24"/>
                <w:szCs w:val="24"/>
                <w:rPrChange w:id="19187" w:author="DuyNgo" w:date="2012-08-10T08:15:00Z">
                  <w:rPr>
                    <w:ins w:id="19188" w:author="DuyNgo" w:date="2012-08-10T07:43:00Z"/>
                    <w:rFonts w:ascii="Times New Roman" w:eastAsia="Times New Roman" w:hAnsi="Times New Roman"/>
                    <w:b/>
                    <w:bCs/>
                    <w:sz w:val="24"/>
                  </w:rPr>
                </w:rPrChange>
              </w:rPr>
            </w:pPr>
            <w:ins w:id="19189" w:author="DuyNgo" w:date="2012-08-10T07:43:00Z">
              <w:r w:rsidRPr="00303364">
                <w:rPr>
                  <w:rFonts w:eastAsia="Times New Roman" w:cstheme="minorHAnsi"/>
                  <w:b/>
                  <w:bCs/>
                  <w:sz w:val="24"/>
                  <w:szCs w:val="24"/>
                  <w:rPrChange w:id="19190"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9191" w:author="DuyNgo" w:date="2012-08-10T07:43:00Z"/>
                <w:rFonts w:eastAsia="Times New Roman" w:cstheme="minorHAnsi"/>
                <w:b/>
                <w:bCs/>
                <w:sz w:val="24"/>
                <w:szCs w:val="24"/>
                <w:rPrChange w:id="19192" w:author="DuyNgo" w:date="2012-08-10T08:15:00Z">
                  <w:rPr>
                    <w:ins w:id="19193" w:author="DuyNgo" w:date="2012-08-10T07:43:00Z"/>
                    <w:rFonts w:ascii="Times New Roman" w:eastAsia="Times New Roman" w:hAnsi="Times New Roman"/>
                    <w:b/>
                    <w:bCs/>
                    <w:sz w:val="24"/>
                  </w:rPr>
                </w:rPrChange>
              </w:rPr>
            </w:pPr>
            <w:ins w:id="19194" w:author="DuyNgo" w:date="2012-08-10T07:43:00Z">
              <w:r w:rsidRPr="00303364">
                <w:rPr>
                  <w:rFonts w:eastAsia="Times New Roman" w:cstheme="minorHAnsi"/>
                  <w:b/>
                  <w:bCs/>
                  <w:sz w:val="24"/>
                  <w:szCs w:val="24"/>
                  <w:rPrChange w:id="19195"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9196" w:author="DuyNgo" w:date="2012-08-10T07:43:00Z"/>
                <w:rFonts w:eastAsia="Times New Roman" w:cstheme="minorHAnsi"/>
                <w:b/>
                <w:bCs/>
                <w:sz w:val="24"/>
                <w:szCs w:val="24"/>
                <w:rPrChange w:id="19197" w:author="DuyNgo" w:date="2012-08-10T08:15:00Z">
                  <w:rPr>
                    <w:ins w:id="19198" w:author="DuyNgo" w:date="2012-08-10T07:43:00Z"/>
                    <w:rFonts w:ascii="Times New Roman" w:eastAsia="Times New Roman" w:hAnsi="Times New Roman"/>
                    <w:b/>
                    <w:bCs/>
                    <w:sz w:val="24"/>
                  </w:rPr>
                </w:rPrChange>
              </w:rPr>
            </w:pPr>
            <w:ins w:id="19199" w:author="DuyNgo" w:date="2012-08-10T07:43:00Z">
              <w:r w:rsidRPr="00303364">
                <w:rPr>
                  <w:rFonts w:eastAsia="Times New Roman" w:cstheme="minorHAnsi"/>
                  <w:b/>
                  <w:bCs/>
                  <w:sz w:val="24"/>
                  <w:szCs w:val="24"/>
                  <w:rPrChange w:id="19200"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9201" w:author="DuyNgo" w:date="2012-08-10T07:43:00Z"/>
                <w:rFonts w:eastAsia="Times New Roman" w:cstheme="minorHAnsi"/>
                <w:b/>
                <w:bCs/>
                <w:sz w:val="24"/>
                <w:szCs w:val="24"/>
                <w:rPrChange w:id="19202" w:author="DuyNgo" w:date="2012-08-10T08:15:00Z">
                  <w:rPr>
                    <w:ins w:id="19203" w:author="DuyNgo" w:date="2012-08-10T07:43:00Z"/>
                    <w:rFonts w:ascii="Times New Roman" w:eastAsia="Times New Roman" w:hAnsi="Times New Roman"/>
                    <w:b/>
                    <w:bCs/>
                    <w:sz w:val="24"/>
                  </w:rPr>
                </w:rPrChange>
              </w:rPr>
            </w:pPr>
            <w:ins w:id="19204" w:author="DuyNgo" w:date="2012-08-10T07:43:00Z">
              <w:r w:rsidRPr="00303364">
                <w:rPr>
                  <w:rFonts w:eastAsia="Times New Roman" w:cstheme="minorHAnsi"/>
                  <w:b/>
                  <w:bCs/>
                  <w:sz w:val="24"/>
                  <w:szCs w:val="24"/>
                  <w:rPrChange w:id="19205"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9206" w:author="DuyNgo" w:date="2012-08-10T07:43:00Z"/>
                <w:rFonts w:eastAsia="Times New Roman" w:cstheme="minorHAnsi"/>
                <w:b/>
                <w:bCs/>
                <w:sz w:val="24"/>
                <w:szCs w:val="24"/>
                <w:rPrChange w:id="19207" w:author="DuyNgo" w:date="2012-08-10T08:15:00Z">
                  <w:rPr>
                    <w:ins w:id="19208" w:author="DuyNgo" w:date="2012-08-10T07:43:00Z"/>
                    <w:rFonts w:ascii="Times New Roman" w:eastAsia="Times New Roman" w:hAnsi="Times New Roman"/>
                    <w:b/>
                    <w:bCs/>
                    <w:sz w:val="24"/>
                  </w:rPr>
                </w:rPrChange>
              </w:rPr>
            </w:pPr>
            <w:ins w:id="19209" w:author="DuyNgo" w:date="2012-08-10T07:43:00Z">
              <w:r w:rsidRPr="00303364">
                <w:rPr>
                  <w:rFonts w:eastAsia="Times New Roman" w:cstheme="minorHAnsi"/>
                  <w:b/>
                  <w:bCs/>
                  <w:sz w:val="24"/>
                  <w:szCs w:val="24"/>
                  <w:rPrChange w:id="19210"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9211" w:author="DuyNgo" w:date="2012-08-10T07:43:00Z"/>
                <w:rFonts w:eastAsia="Times New Roman" w:cstheme="minorHAnsi"/>
                <w:b/>
                <w:bCs/>
                <w:sz w:val="24"/>
                <w:szCs w:val="24"/>
                <w:rPrChange w:id="19212" w:author="DuyNgo" w:date="2012-08-10T08:15:00Z">
                  <w:rPr>
                    <w:ins w:id="19213"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9214" w:author="DuyNgo" w:date="2012-08-10T07:43:00Z"/>
                <w:rFonts w:eastAsia="Times New Roman" w:cstheme="minorHAnsi"/>
                <w:b/>
                <w:bCs/>
                <w:sz w:val="24"/>
                <w:szCs w:val="24"/>
                <w:rPrChange w:id="19215" w:author="DuyNgo" w:date="2012-08-10T08:15:00Z">
                  <w:rPr>
                    <w:ins w:id="19216" w:author="DuyNgo" w:date="2012-08-10T07:43:00Z"/>
                    <w:rFonts w:ascii="Times New Roman" w:eastAsia="Times New Roman" w:hAnsi="Times New Roman"/>
                    <w:b/>
                    <w:bCs/>
                    <w:sz w:val="24"/>
                  </w:rPr>
                </w:rPrChange>
              </w:rPr>
            </w:pPr>
            <w:ins w:id="19217" w:author="DuyNgo" w:date="2012-08-10T07:43:00Z">
              <w:r w:rsidRPr="00303364">
                <w:rPr>
                  <w:rFonts w:eastAsia="Times New Roman" w:cstheme="minorHAnsi"/>
                  <w:b/>
                  <w:bCs/>
                  <w:sz w:val="24"/>
                  <w:szCs w:val="24"/>
                  <w:rPrChange w:id="19218"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trHeight w:val="255"/>
          <w:ins w:id="1921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9220" w:author="DuyNgo" w:date="2012-08-10T07:43:00Z"/>
                <w:rFonts w:eastAsia="Times New Roman" w:cstheme="minorHAnsi"/>
                <w:sz w:val="24"/>
                <w:szCs w:val="24"/>
                <w:rPrChange w:id="19221" w:author="DuyNgo" w:date="2012-08-10T08:15:00Z">
                  <w:rPr>
                    <w:ins w:id="19222" w:author="DuyNgo" w:date="2012-08-10T07:43:00Z"/>
                    <w:rFonts w:ascii="Times New Roman" w:eastAsia="Times New Roman" w:hAnsi="Times New Roman"/>
                    <w:sz w:val="24"/>
                  </w:rPr>
                </w:rPrChange>
              </w:rPr>
            </w:pPr>
            <w:ins w:id="19223" w:author="DuyNgo" w:date="2012-08-10T07:43:00Z">
              <w:r w:rsidRPr="00303364">
                <w:rPr>
                  <w:rFonts w:eastAsia="Times New Roman" w:cstheme="minorHAnsi"/>
                  <w:sz w:val="24"/>
                  <w:szCs w:val="24"/>
                  <w:rPrChange w:id="19224"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225" w:author="DuyNgo" w:date="2012-08-10T07:43:00Z"/>
                <w:rFonts w:eastAsia="Times New Roman" w:cstheme="minorHAnsi"/>
                <w:sz w:val="24"/>
                <w:szCs w:val="24"/>
                <w:rPrChange w:id="19226" w:author="DuyNgo" w:date="2012-08-10T08:15:00Z">
                  <w:rPr>
                    <w:ins w:id="19227" w:author="DuyNgo" w:date="2012-08-10T07:43:00Z"/>
                    <w:rFonts w:ascii="Times New Roman" w:eastAsia="Times New Roman" w:hAnsi="Times New Roman" w:cs="Tahoma"/>
                    <w:color w:val="000000"/>
                    <w:sz w:val="24"/>
                    <w:szCs w:val="20"/>
                  </w:rPr>
                </w:rPrChange>
              </w:rPr>
            </w:pPr>
            <w:proofErr w:type="spellStart"/>
            <w:ins w:id="19228" w:author="DuyNgo" w:date="2012-08-10T07:43:00Z">
              <w:r w:rsidRPr="00303364">
                <w:rPr>
                  <w:rFonts w:eastAsia="Times New Roman" w:cstheme="minorHAnsi"/>
                  <w:sz w:val="24"/>
                  <w:szCs w:val="24"/>
                  <w:rPrChange w:id="19229" w:author="DuyNgo" w:date="2012-08-10T08:15:00Z">
                    <w:rPr>
                      <w:rFonts w:ascii="Times New Roman" w:eastAsia="Times New Roman" w:hAnsi="Times New Roman" w:cstheme="majorBidi"/>
                      <w:b/>
                      <w:bCs/>
                      <w:color w:val="4F81BD" w:themeColor="accent1"/>
                      <w:sz w:val="24"/>
                      <w:szCs w:val="26"/>
                    </w:rPr>
                  </w:rPrChange>
                </w:rPr>
                <w:t>CostID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230" w:author="DuyNgo" w:date="2012-08-10T07:43:00Z"/>
                <w:rFonts w:eastAsia="Times New Roman" w:cstheme="minorHAnsi"/>
                <w:sz w:val="24"/>
                <w:szCs w:val="24"/>
                <w:rPrChange w:id="19231" w:author="DuyNgo" w:date="2012-08-10T08:15:00Z">
                  <w:rPr>
                    <w:ins w:id="19232" w:author="DuyNgo" w:date="2012-08-10T07:43:00Z"/>
                    <w:rFonts w:ascii="Times New Roman" w:eastAsia="Times New Roman" w:hAnsi="Times New Roman" w:cs="Tahoma"/>
                    <w:color w:val="000000"/>
                    <w:sz w:val="24"/>
                    <w:szCs w:val="20"/>
                  </w:rPr>
                </w:rPrChange>
              </w:rPr>
            </w:pPr>
            <w:ins w:id="19233" w:author="DuyNgo" w:date="2012-08-10T07:43:00Z">
              <w:r w:rsidRPr="00303364">
                <w:rPr>
                  <w:rFonts w:eastAsia="Times New Roman" w:cstheme="minorHAnsi"/>
                  <w:sz w:val="24"/>
                  <w:szCs w:val="24"/>
                  <w:rPrChange w:id="1923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235" w:author="DuyNgo" w:date="2012-08-10T07:43:00Z"/>
                <w:rFonts w:eastAsia="Times New Roman" w:cstheme="minorHAnsi"/>
                <w:sz w:val="24"/>
                <w:szCs w:val="24"/>
                <w:rPrChange w:id="19236" w:author="DuyNgo" w:date="2012-08-10T08:15:00Z">
                  <w:rPr>
                    <w:ins w:id="19237" w:author="DuyNgo" w:date="2012-08-10T07:43:00Z"/>
                    <w:rFonts w:ascii="Times New Roman" w:eastAsia="Times New Roman" w:hAnsi="Times New Roman" w:cs="Tahoma"/>
                    <w:color w:val="000000"/>
                    <w:sz w:val="24"/>
                    <w:szCs w:val="20"/>
                  </w:rPr>
                </w:rPrChange>
              </w:rPr>
            </w:pPr>
            <w:ins w:id="19238" w:author="DuyNgo" w:date="2012-08-10T07:43:00Z">
              <w:r w:rsidRPr="00303364">
                <w:rPr>
                  <w:rFonts w:eastAsia="Times New Roman" w:cstheme="minorHAnsi"/>
                  <w:sz w:val="24"/>
                  <w:szCs w:val="24"/>
                  <w:rPrChange w:id="1923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9240" w:author="DuyNgo" w:date="2012-08-10T07:43:00Z"/>
                <w:rFonts w:eastAsia="Times New Roman" w:cstheme="minorHAnsi"/>
                <w:sz w:val="24"/>
                <w:szCs w:val="24"/>
                <w:rPrChange w:id="19241" w:author="DuyNgo" w:date="2012-08-10T08:15:00Z">
                  <w:rPr>
                    <w:ins w:id="19242"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243" w:author="DuyNgo" w:date="2012-08-10T07:43:00Z"/>
                <w:rFonts w:eastAsia="Times New Roman" w:cstheme="minorHAnsi"/>
                <w:sz w:val="24"/>
                <w:szCs w:val="24"/>
                <w:rPrChange w:id="19244" w:author="DuyNgo" w:date="2012-08-10T08:15:00Z">
                  <w:rPr>
                    <w:ins w:id="19245"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246" w:author="DuyNgo" w:date="2012-08-10T07:43:00Z"/>
                <w:rFonts w:eastAsia="Times New Roman" w:cstheme="minorHAnsi"/>
                <w:sz w:val="24"/>
                <w:szCs w:val="24"/>
                <w:rPrChange w:id="19247" w:author="DuyNgo" w:date="2012-08-10T08:15:00Z">
                  <w:rPr>
                    <w:ins w:id="19248" w:author="DuyNgo" w:date="2012-08-10T07:43:00Z"/>
                    <w:rFonts w:ascii="Times New Roman" w:eastAsia="Times New Roman" w:hAnsi="Times New Roman" w:cs="Tahoma"/>
                    <w:color w:val="000000"/>
                    <w:sz w:val="24"/>
                    <w:szCs w:val="20"/>
                  </w:rPr>
                </w:rPrChange>
              </w:rPr>
            </w:pPr>
            <w:ins w:id="19249" w:author="DuyNgo" w:date="2012-08-10T07:43:00Z">
              <w:r w:rsidRPr="00303364">
                <w:rPr>
                  <w:rFonts w:eastAsia="Times New Roman" w:cstheme="minorHAnsi"/>
                  <w:sz w:val="24"/>
                  <w:szCs w:val="24"/>
                  <w:rPrChange w:id="19250"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251" w:author="DuyNgo" w:date="2012-08-10T07:43:00Z"/>
                <w:rFonts w:eastAsia="Times New Roman" w:cstheme="minorHAnsi"/>
                <w:sz w:val="24"/>
                <w:szCs w:val="24"/>
                <w:rPrChange w:id="19252" w:author="DuyNgo" w:date="2012-08-10T08:15:00Z">
                  <w:rPr>
                    <w:ins w:id="19253" w:author="DuyNgo" w:date="2012-08-10T07:43:00Z"/>
                    <w:rFonts w:ascii="Times New Roman" w:eastAsia="Times New Roman" w:hAnsi="Times New Roman" w:cs="Tahoma"/>
                    <w:color w:val="000000"/>
                    <w:sz w:val="24"/>
                    <w:szCs w:val="20"/>
                  </w:rPr>
                </w:rPrChange>
              </w:rPr>
            </w:pPr>
            <w:ins w:id="19254" w:author="DuyNgo" w:date="2012-08-10T07:43:00Z">
              <w:r w:rsidRPr="00303364">
                <w:rPr>
                  <w:rFonts w:eastAsia="Times New Roman" w:cstheme="minorHAnsi"/>
                  <w:sz w:val="24"/>
                  <w:szCs w:val="24"/>
                  <w:rPrChange w:id="19255" w:author="DuyNgo" w:date="2012-08-10T08:15:00Z">
                    <w:rPr>
                      <w:rFonts w:ascii="Times New Roman" w:eastAsia="Times New Roman" w:hAnsi="Times New Roman" w:cstheme="majorBidi"/>
                      <w:b/>
                      <w:bCs/>
                      <w:color w:val="4F81BD" w:themeColor="accent1"/>
                      <w:sz w:val="24"/>
                      <w:szCs w:val="26"/>
                    </w:rPr>
                  </w:rPrChange>
                </w:rPr>
                <w:t>PK – ID of cost</w:t>
              </w:r>
            </w:ins>
          </w:p>
        </w:tc>
      </w:tr>
      <w:tr w:rsidR="00771246" w:rsidRPr="00303364" w:rsidTr="00227BA2">
        <w:trPr>
          <w:trHeight w:val="255"/>
          <w:ins w:id="1925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257" w:author="DuyNgo" w:date="2012-08-10T07:43:00Z"/>
                <w:rFonts w:eastAsia="Times New Roman" w:cstheme="minorHAnsi"/>
                <w:sz w:val="24"/>
                <w:szCs w:val="24"/>
                <w:rPrChange w:id="19258" w:author="DuyNgo" w:date="2012-08-10T08:15:00Z">
                  <w:rPr>
                    <w:ins w:id="19259" w:author="DuyNgo" w:date="2012-08-10T07:43:00Z"/>
                    <w:rFonts w:ascii="Times New Roman" w:eastAsia="Times New Roman" w:hAnsi="Times New Roman" w:cs="Tahoma"/>
                    <w:color w:val="000000"/>
                    <w:sz w:val="24"/>
                    <w:szCs w:val="20"/>
                  </w:rPr>
                </w:rPrChange>
              </w:rPr>
            </w:pPr>
            <w:ins w:id="19260" w:author="DuyNgo" w:date="2012-08-10T07:43:00Z">
              <w:r w:rsidRPr="00303364">
                <w:rPr>
                  <w:rFonts w:eastAsia="Times New Roman" w:cstheme="minorHAnsi"/>
                  <w:sz w:val="24"/>
                  <w:szCs w:val="24"/>
                  <w:rPrChange w:id="19261"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262" w:author="DuyNgo" w:date="2012-08-10T07:43:00Z"/>
                <w:rFonts w:eastAsia="Times New Roman" w:cstheme="minorHAnsi"/>
                <w:sz w:val="24"/>
                <w:szCs w:val="24"/>
                <w:rPrChange w:id="19263" w:author="DuyNgo" w:date="2012-08-10T08:15:00Z">
                  <w:rPr>
                    <w:ins w:id="19264" w:author="DuyNgo" w:date="2012-08-10T07:43:00Z"/>
                    <w:rFonts w:ascii="Times New Roman" w:eastAsia="Times New Roman" w:hAnsi="Times New Roman" w:cs="Tahoma"/>
                    <w:color w:val="000000"/>
                    <w:sz w:val="24"/>
                    <w:szCs w:val="20"/>
                  </w:rPr>
                </w:rPrChange>
              </w:rPr>
            </w:pPr>
            <w:ins w:id="19265" w:author="DuyNgo" w:date="2012-08-10T07:43:00Z">
              <w:r w:rsidRPr="00303364">
                <w:rPr>
                  <w:rFonts w:eastAsia="Times New Roman" w:cstheme="minorHAnsi"/>
                  <w:sz w:val="24"/>
                  <w:szCs w:val="24"/>
                  <w:rPrChange w:id="19266" w:author="DuyNgo" w:date="2012-08-10T08:15:00Z">
                    <w:rPr>
                      <w:rFonts w:ascii="Times New Roman" w:eastAsia="Times New Roman" w:hAnsi="Times New Roman" w:cstheme="majorBidi"/>
                      <w:b/>
                      <w:bCs/>
                      <w:color w:val="4F81BD" w:themeColor="accent1"/>
                      <w:sz w:val="24"/>
                      <w:szCs w:val="26"/>
                    </w:rPr>
                  </w:rPrChange>
                </w:rPr>
                <w:t>Budget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267" w:author="DuyNgo" w:date="2012-08-10T07:43:00Z"/>
                <w:rFonts w:eastAsia="Times New Roman" w:cstheme="minorHAnsi"/>
                <w:sz w:val="24"/>
                <w:szCs w:val="24"/>
                <w:rPrChange w:id="19268" w:author="DuyNgo" w:date="2012-08-10T08:15:00Z">
                  <w:rPr>
                    <w:ins w:id="19269" w:author="DuyNgo" w:date="2012-08-10T07:43:00Z"/>
                    <w:rFonts w:ascii="Times New Roman" w:eastAsia="Times New Roman" w:hAnsi="Times New Roman" w:cs="Tahoma"/>
                    <w:color w:val="000000"/>
                    <w:sz w:val="24"/>
                    <w:szCs w:val="20"/>
                  </w:rPr>
                </w:rPrChange>
              </w:rPr>
            </w:pPr>
            <w:ins w:id="19270" w:author="DuyNgo" w:date="2012-08-10T07:43:00Z">
              <w:r w:rsidRPr="00303364">
                <w:rPr>
                  <w:rFonts w:eastAsia="Times New Roman" w:cstheme="minorHAnsi"/>
                  <w:sz w:val="24"/>
                  <w:szCs w:val="24"/>
                  <w:rPrChange w:id="19271"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272" w:author="DuyNgo" w:date="2012-08-10T07:43:00Z"/>
                <w:rFonts w:eastAsia="Times New Roman" w:cstheme="minorHAnsi"/>
                <w:sz w:val="24"/>
                <w:szCs w:val="24"/>
                <w:rPrChange w:id="19273" w:author="DuyNgo" w:date="2012-08-10T08:15:00Z">
                  <w:rPr>
                    <w:ins w:id="19274"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275" w:author="DuyNgo" w:date="2012-08-10T07:43:00Z"/>
                <w:rFonts w:eastAsia="Times New Roman" w:cstheme="minorHAnsi"/>
                <w:sz w:val="24"/>
                <w:szCs w:val="24"/>
                <w:rPrChange w:id="19276" w:author="DuyNgo" w:date="2012-08-10T08:15:00Z">
                  <w:rPr>
                    <w:ins w:id="19277"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278" w:author="DuyNgo" w:date="2012-08-10T07:43:00Z"/>
                <w:rFonts w:eastAsia="Times New Roman" w:cstheme="minorHAnsi"/>
                <w:sz w:val="24"/>
                <w:szCs w:val="24"/>
                <w:rPrChange w:id="19279" w:author="DuyNgo" w:date="2012-08-10T08:15:00Z">
                  <w:rPr>
                    <w:ins w:id="19280"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9281" w:author="DuyNgo" w:date="2012-08-10T07:43:00Z"/>
                <w:rFonts w:eastAsia="Times New Roman" w:cstheme="minorHAnsi"/>
                <w:sz w:val="24"/>
                <w:szCs w:val="24"/>
                <w:rPrChange w:id="19282" w:author="DuyNgo" w:date="2012-08-10T08:15:00Z">
                  <w:rPr>
                    <w:ins w:id="19283"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284" w:author="DuyNgo" w:date="2012-08-10T07:43:00Z"/>
                <w:rFonts w:eastAsia="Times New Roman" w:cstheme="minorHAnsi"/>
                <w:sz w:val="24"/>
                <w:szCs w:val="24"/>
                <w:rPrChange w:id="19285" w:author="DuyNgo" w:date="2012-08-10T08:15:00Z">
                  <w:rPr>
                    <w:ins w:id="19286" w:author="DuyNgo" w:date="2012-08-10T07:43:00Z"/>
                    <w:rFonts w:ascii="Times New Roman" w:eastAsia="Times New Roman" w:hAnsi="Times New Roman" w:cs="Tahoma"/>
                    <w:color w:val="000000"/>
                    <w:sz w:val="24"/>
                    <w:szCs w:val="20"/>
                  </w:rPr>
                </w:rPrChange>
              </w:rPr>
            </w:pPr>
            <w:ins w:id="19287" w:author="DuyNgo" w:date="2012-08-10T07:43:00Z">
              <w:r w:rsidRPr="00303364">
                <w:rPr>
                  <w:rFonts w:eastAsia="Times New Roman" w:cstheme="minorHAnsi"/>
                  <w:sz w:val="24"/>
                  <w:szCs w:val="24"/>
                  <w:rPrChange w:id="19288" w:author="DuyNgo" w:date="2012-08-10T08:15:00Z">
                    <w:rPr>
                      <w:rFonts w:ascii="Times New Roman" w:eastAsia="Times New Roman" w:hAnsi="Times New Roman" w:cstheme="majorBidi"/>
                      <w:b/>
                      <w:bCs/>
                      <w:color w:val="4F81BD" w:themeColor="accent1"/>
                      <w:sz w:val="24"/>
                      <w:szCs w:val="26"/>
                    </w:rPr>
                  </w:rPrChange>
                </w:rPr>
                <w:t xml:space="preserve">Budget of project </w:t>
              </w:r>
            </w:ins>
          </w:p>
        </w:tc>
      </w:tr>
      <w:tr w:rsidR="00771246" w:rsidRPr="00303364" w:rsidTr="00227BA2">
        <w:trPr>
          <w:trHeight w:val="255"/>
          <w:ins w:id="1928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290" w:author="DuyNgo" w:date="2012-08-10T07:43:00Z"/>
                <w:rFonts w:eastAsia="Times New Roman" w:cstheme="minorHAnsi"/>
                <w:sz w:val="24"/>
                <w:szCs w:val="24"/>
                <w:rPrChange w:id="19291" w:author="DuyNgo" w:date="2012-08-10T08:15:00Z">
                  <w:rPr>
                    <w:ins w:id="19292" w:author="DuyNgo" w:date="2012-08-10T07:43:00Z"/>
                    <w:rFonts w:ascii="Times New Roman" w:eastAsia="Times New Roman" w:hAnsi="Times New Roman" w:cs="Tahoma"/>
                    <w:color w:val="000000"/>
                    <w:sz w:val="24"/>
                    <w:szCs w:val="20"/>
                  </w:rPr>
                </w:rPrChange>
              </w:rPr>
            </w:pPr>
            <w:ins w:id="19293" w:author="DuyNgo" w:date="2012-08-10T07:43:00Z">
              <w:r w:rsidRPr="00303364">
                <w:rPr>
                  <w:rFonts w:eastAsia="Times New Roman" w:cstheme="minorHAnsi"/>
                  <w:sz w:val="24"/>
                  <w:szCs w:val="24"/>
                  <w:rPrChange w:id="19294"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295" w:author="DuyNgo" w:date="2012-08-10T07:43:00Z"/>
                <w:rFonts w:eastAsia="Times New Roman" w:cstheme="minorHAnsi"/>
                <w:sz w:val="24"/>
                <w:szCs w:val="24"/>
                <w:rPrChange w:id="19296" w:author="DuyNgo" w:date="2012-08-10T08:15:00Z">
                  <w:rPr>
                    <w:ins w:id="19297" w:author="DuyNgo" w:date="2012-08-10T07:43:00Z"/>
                    <w:rFonts w:ascii="Times New Roman" w:eastAsia="Times New Roman" w:hAnsi="Times New Roman" w:cs="Tahoma"/>
                    <w:color w:val="000000"/>
                    <w:sz w:val="24"/>
                    <w:szCs w:val="20"/>
                  </w:rPr>
                </w:rPrChange>
              </w:rPr>
            </w:pPr>
            <w:ins w:id="19298" w:author="DuyNgo" w:date="2012-08-10T07:43:00Z">
              <w:r w:rsidRPr="00303364">
                <w:rPr>
                  <w:rFonts w:eastAsia="Times New Roman" w:cstheme="minorHAnsi"/>
                  <w:sz w:val="24"/>
                  <w:szCs w:val="24"/>
                  <w:rPrChange w:id="19299" w:author="DuyNgo" w:date="2012-08-10T08:15:00Z">
                    <w:rPr>
                      <w:rFonts w:ascii="Times New Roman" w:eastAsia="Times New Roman" w:hAnsi="Times New Roman" w:cstheme="majorBidi"/>
                      <w:b/>
                      <w:bCs/>
                      <w:color w:val="4F81BD" w:themeColor="accent1"/>
                      <w:sz w:val="24"/>
                      <w:szCs w:val="26"/>
                    </w:rPr>
                  </w:rPrChange>
                </w:rPr>
                <w:t>Buffer</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300" w:author="DuyNgo" w:date="2012-08-10T07:43:00Z"/>
                <w:rFonts w:eastAsia="Times New Roman" w:cstheme="minorHAnsi"/>
                <w:sz w:val="24"/>
                <w:szCs w:val="24"/>
                <w:rPrChange w:id="19301" w:author="DuyNgo" w:date="2012-08-10T08:15:00Z">
                  <w:rPr>
                    <w:ins w:id="19302" w:author="DuyNgo" w:date="2012-08-10T07:43:00Z"/>
                    <w:rFonts w:ascii="Times New Roman" w:eastAsia="Times New Roman" w:hAnsi="Times New Roman" w:cs="Tahoma"/>
                    <w:color w:val="000000"/>
                    <w:sz w:val="24"/>
                    <w:szCs w:val="20"/>
                  </w:rPr>
                </w:rPrChange>
              </w:rPr>
            </w:pPr>
            <w:ins w:id="19303" w:author="DuyNgo" w:date="2012-08-10T07:43:00Z">
              <w:r w:rsidRPr="00303364">
                <w:rPr>
                  <w:rFonts w:eastAsia="Times New Roman" w:cstheme="minorHAnsi"/>
                  <w:sz w:val="24"/>
                  <w:szCs w:val="24"/>
                  <w:rPrChange w:id="19304"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305" w:author="DuyNgo" w:date="2012-08-10T07:43:00Z"/>
                <w:rFonts w:eastAsia="Times New Roman" w:cstheme="minorHAnsi"/>
                <w:sz w:val="24"/>
                <w:szCs w:val="24"/>
                <w:rPrChange w:id="19306" w:author="DuyNgo" w:date="2012-08-10T08:15:00Z">
                  <w:rPr>
                    <w:ins w:id="19307"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308" w:author="DuyNgo" w:date="2012-08-10T07:43:00Z"/>
                <w:rFonts w:eastAsia="Times New Roman" w:cstheme="minorHAnsi"/>
                <w:sz w:val="24"/>
                <w:szCs w:val="24"/>
                <w:rPrChange w:id="19309" w:author="DuyNgo" w:date="2012-08-10T08:15:00Z">
                  <w:rPr>
                    <w:ins w:id="1931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311" w:author="DuyNgo" w:date="2012-08-10T07:43:00Z"/>
                <w:rFonts w:eastAsia="Times New Roman" w:cstheme="minorHAnsi"/>
                <w:sz w:val="24"/>
                <w:szCs w:val="24"/>
                <w:rPrChange w:id="19312" w:author="DuyNgo" w:date="2012-08-10T08:15:00Z">
                  <w:rPr>
                    <w:ins w:id="1931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9314" w:author="DuyNgo" w:date="2012-08-10T07:43:00Z"/>
                <w:rFonts w:eastAsia="Times New Roman" w:cstheme="minorHAnsi"/>
                <w:sz w:val="24"/>
                <w:szCs w:val="24"/>
                <w:rPrChange w:id="19315" w:author="DuyNgo" w:date="2012-08-10T08:15:00Z">
                  <w:rPr>
                    <w:ins w:id="19316"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317" w:author="DuyNgo" w:date="2012-08-10T07:43:00Z"/>
                <w:rFonts w:eastAsia="Times New Roman" w:cstheme="minorHAnsi"/>
                <w:sz w:val="24"/>
                <w:szCs w:val="24"/>
                <w:rPrChange w:id="19318" w:author="DuyNgo" w:date="2012-08-10T08:15:00Z">
                  <w:rPr>
                    <w:ins w:id="19319" w:author="DuyNgo" w:date="2012-08-10T07:43:00Z"/>
                    <w:rFonts w:ascii="Times New Roman" w:eastAsia="Times New Roman" w:hAnsi="Times New Roman" w:cs="Tahoma"/>
                    <w:color w:val="000000"/>
                    <w:sz w:val="24"/>
                    <w:szCs w:val="20"/>
                  </w:rPr>
                </w:rPrChange>
              </w:rPr>
            </w:pPr>
            <w:ins w:id="19320" w:author="DuyNgo" w:date="2012-08-10T07:43:00Z">
              <w:r w:rsidRPr="00303364">
                <w:rPr>
                  <w:rFonts w:eastAsia="Times New Roman" w:cstheme="minorHAnsi"/>
                  <w:sz w:val="24"/>
                  <w:szCs w:val="24"/>
                  <w:rPrChange w:id="19321" w:author="DuyNgo" w:date="2012-08-10T08:15:00Z">
                    <w:rPr>
                      <w:rFonts w:ascii="Times New Roman" w:eastAsia="Times New Roman" w:hAnsi="Times New Roman" w:cstheme="majorBidi"/>
                      <w:b/>
                      <w:bCs/>
                      <w:color w:val="4F81BD" w:themeColor="accent1"/>
                      <w:sz w:val="24"/>
                      <w:szCs w:val="26"/>
                    </w:rPr>
                  </w:rPrChange>
                </w:rPr>
                <w:t>Buffer of project</w:t>
              </w:r>
            </w:ins>
          </w:p>
        </w:tc>
      </w:tr>
    </w:tbl>
    <w:p w:rsidR="00771246" w:rsidRPr="00303364" w:rsidRDefault="00771246" w:rsidP="00771246">
      <w:pPr>
        <w:spacing w:line="240" w:lineRule="auto"/>
        <w:rPr>
          <w:ins w:id="19322" w:author="DuyNgo" w:date="2012-08-10T07:43:00Z"/>
          <w:rFonts w:cstheme="minorHAnsi"/>
          <w:sz w:val="24"/>
          <w:szCs w:val="24"/>
          <w:rPrChange w:id="19323" w:author="DuyNgo" w:date="2012-08-10T08:15:00Z">
            <w:rPr>
              <w:ins w:id="19324" w:author="DuyNgo" w:date="2012-08-10T07:43:00Z"/>
              <w:rFonts w:ascii="Times New Roman" w:hAnsi="Times New Roman"/>
              <w:sz w:val="24"/>
            </w:rPr>
          </w:rPrChange>
        </w:rPr>
      </w:pPr>
    </w:p>
    <w:p w:rsidR="00771246" w:rsidRPr="00303364" w:rsidRDefault="00771246" w:rsidP="00771246">
      <w:pPr>
        <w:spacing w:line="240" w:lineRule="auto"/>
        <w:rPr>
          <w:ins w:id="19325" w:author="DuyNgo" w:date="2012-08-10T07:43:00Z"/>
          <w:rFonts w:cstheme="minorHAnsi"/>
          <w:sz w:val="24"/>
          <w:szCs w:val="24"/>
          <w:rPrChange w:id="19326" w:author="DuyNgo" w:date="2012-08-10T08:15:00Z">
            <w:rPr>
              <w:ins w:id="19327"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771246" w:rsidRPr="00303364" w:rsidTr="00227BA2">
        <w:trPr>
          <w:gridAfter w:val="8"/>
          <w:wAfter w:w="19481" w:type="dxa"/>
          <w:trHeight w:val="322"/>
          <w:ins w:id="19328"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9329" w:author="DuyNgo" w:date="2012-08-10T07:43:00Z"/>
                <w:rFonts w:eastAsia="Times New Roman" w:cstheme="minorHAnsi"/>
                <w:b/>
                <w:bCs/>
                <w:color w:val="FFFF00"/>
                <w:sz w:val="24"/>
                <w:szCs w:val="24"/>
                <w:rPrChange w:id="19330" w:author="DuyNgo" w:date="2012-08-10T08:15:00Z">
                  <w:rPr>
                    <w:ins w:id="19331" w:author="DuyNgo" w:date="2012-08-10T07:43:00Z"/>
                    <w:rFonts w:ascii="Times New Roman" w:eastAsia="Times New Roman" w:hAnsi="Times New Roman"/>
                    <w:b/>
                    <w:bCs/>
                    <w:color w:val="FFFF00"/>
                    <w:sz w:val="24"/>
                  </w:rPr>
                </w:rPrChange>
              </w:rPr>
            </w:pPr>
            <w:ins w:id="19332" w:author="DuyNgo" w:date="2012-08-10T07:43:00Z">
              <w:r w:rsidRPr="00303364">
                <w:rPr>
                  <w:rFonts w:eastAsia="Times New Roman" w:cstheme="minorHAnsi"/>
                  <w:b/>
                  <w:bCs/>
                  <w:color w:val="FFFF00"/>
                  <w:sz w:val="24"/>
                  <w:szCs w:val="24"/>
                  <w:rPrChange w:id="19333" w:author="DuyNgo" w:date="2012-08-10T08:15:00Z">
                    <w:rPr>
                      <w:rFonts w:ascii="Times New Roman" w:eastAsia="Times New Roman" w:hAnsi="Times New Roman" w:cstheme="majorBidi"/>
                      <w:b/>
                      <w:bCs/>
                      <w:color w:val="FFFF00"/>
                      <w:sz w:val="24"/>
                      <w:szCs w:val="26"/>
                    </w:rPr>
                  </w:rPrChange>
                </w:rPr>
                <w:t>Task table</w:t>
              </w:r>
            </w:ins>
          </w:p>
        </w:tc>
      </w:tr>
      <w:tr w:rsidR="00771246" w:rsidRPr="00303364" w:rsidTr="00227BA2">
        <w:trPr>
          <w:gridAfter w:val="8"/>
          <w:wAfter w:w="19481" w:type="dxa"/>
          <w:trHeight w:val="255"/>
          <w:ins w:id="19334"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9335" w:author="DuyNgo" w:date="2012-08-10T07:43:00Z"/>
                <w:rFonts w:eastAsia="Times New Roman" w:cstheme="minorHAnsi"/>
                <w:b/>
                <w:sz w:val="24"/>
                <w:szCs w:val="24"/>
                <w:rPrChange w:id="19336" w:author="DuyNgo" w:date="2012-08-10T08:15:00Z">
                  <w:rPr>
                    <w:ins w:id="19337" w:author="DuyNgo" w:date="2012-08-10T07:43:00Z"/>
                    <w:rFonts w:ascii="Times New Roman" w:eastAsia="Times New Roman" w:hAnsi="Times New Roman"/>
                    <w:b/>
                    <w:sz w:val="24"/>
                  </w:rPr>
                </w:rPrChange>
              </w:rPr>
            </w:pPr>
            <w:ins w:id="19338" w:author="DuyNgo" w:date="2012-08-10T07:43:00Z">
              <w:r w:rsidRPr="00303364">
                <w:rPr>
                  <w:rFonts w:eastAsia="Times New Roman" w:cstheme="minorHAnsi"/>
                  <w:sz w:val="24"/>
                  <w:szCs w:val="24"/>
                  <w:rPrChange w:id="19339"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9340"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9341" w:author="DuyNgo" w:date="2012-08-10T07:43:00Z"/>
                <w:rFonts w:eastAsia="Times New Roman" w:cstheme="minorHAnsi"/>
                <w:b/>
                <w:bCs/>
                <w:sz w:val="24"/>
                <w:szCs w:val="24"/>
                <w:rPrChange w:id="19342" w:author="DuyNgo" w:date="2012-08-10T08:15:00Z">
                  <w:rPr>
                    <w:ins w:id="19343" w:author="DuyNgo" w:date="2012-08-10T07:43:00Z"/>
                    <w:rFonts w:ascii="Times New Roman" w:eastAsia="Times New Roman" w:hAnsi="Times New Roman" w:cs="Tahoma"/>
                    <w:b/>
                    <w:bCs/>
                    <w:color w:val="000000"/>
                    <w:sz w:val="24"/>
                    <w:szCs w:val="20"/>
                  </w:rPr>
                </w:rPrChange>
              </w:rPr>
            </w:pPr>
            <w:ins w:id="19344" w:author="DuyNgo" w:date="2012-08-10T07:43:00Z">
              <w:r w:rsidRPr="00303364">
                <w:rPr>
                  <w:rFonts w:eastAsia="Times New Roman" w:cstheme="minorHAnsi"/>
                  <w:b/>
                  <w:bCs/>
                  <w:sz w:val="24"/>
                  <w:szCs w:val="24"/>
                  <w:rPrChange w:id="19345"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9346" w:author="DuyNgo" w:date="2012-08-10T07:43:00Z"/>
                <w:rFonts w:eastAsia="Times New Roman" w:cstheme="minorHAnsi"/>
                <w:b/>
                <w:bCs/>
                <w:sz w:val="24"/>
                <w:szCs w:val="24"/>
                <w:rPrChange w:id="19347" w:author="DuyNgo" w:date="2012-08-10T08:15:00Z">
                  <w:rPr>
                    <w:ins w:id="19348" w:author="DuyNgo" w:date="2012-08-10T07:43:00Z"/>
                    <w:rFonts w:ascii="Times New Roman" w:eastAsia="Times New Roman" w:hAnsi="Times New Roman"/>
                    <w:b/>
                    <w:bCs/>
                    <w:sz w:val="24"/>
                  </w:rPr>
                </w:rPrChange>
              </w:rPr>
            </w:pPr>
            <w:ins w:id="19349" w:author="DuyNgo" w:date="2012-08-10T07:43:00Z">
              <w:r w:rsidRPr="00303364">
                <w:rPr>
                  <w:rFonts w:eastAsia="Times New Roman" w:cstheme="minorHAnsi"/>
                  <w:b/>
                  <w:bCs/>
                  <w:sz w:val="24"/>
                  <w:szCs w:val="24"/>
                  <w:rPrChange w:id="19350"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9351" w:author="DuyNgo" w:date="2012-08-10T07:43:00Z"/>
                <w:rFonts w:eastAsia="Times New Roman" w:cstheme="minorHAnsi"/>
                <w:b/>
                <w:bCs/>
                <w:sz w:val="24"/>
                <w:szCs w:val="24"/>
                <w:rPrChange w:id="19352" w:author="DuyNgo" w:date="2012-08-10T08:15:00Z">
                  <w:rPr>
                    <w:ins w:id="19353" w:author="DuyNgo" w:date="2012-08-10T07:43:00Z"/>
                    <w:rFonts w:ascii="Times New Roman" w:eastAsia="Times New Roman" w:hAnsi="Times New Roman"/>
                    <w:b/>
                    <w:bCs/>
                    <w:sz w:val="24"/>
                  </w:rPr>
                </w:rPrChange>
              </w:rPr>
            </w:pPr>
            <w:ins w:id="19354" w:author="DuyNgo" w:date="2012-08-10T07:43:00Z">
              <w:r w:rsidRPr="00303364">
                <w:rPr>
                  <w:rFonts w:eastAsia="Times New Roman" w:cstheme="minorHAnsi"/>
                  <w:b/>
                  <w:bCs/>
                  <w:sz w:val="24"/>
                  <w:szCs w:val="24"/>
                  <w:rPrChange w:id="19355"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9356" w:author="DuyNgo" w:date="2012-08-10T07:43:00Z"/>
                <w:rFonts w:eastAsia="Times New Roman" w:cstheme="minorHAnsi"/>
                <w:b/>
                <w:bCs/>
                <w:sz w:val="24"/>
                <w:szCs w:val="24"/>
                <w:rPrChange w:id="19357" w:author="DuyNgo" w:date="2012-08-10T08:15:00Z">
                  <w:rPr>
                    <w:ins w:id="19358" w:author="DuyNgo" w:date="2012-08-10T07:43:00Z"/>
                    <w:rFonts w:ascii="Times New Roman" w:eastAsia="Times New Roman" w:hAnsi="Times New Roman"/>
                    <w:b/>
                    <w:bCs/>
                    <w:sz w:val="24"/>
                  </w:rPr>
                </w:rPrChange>
              </w:rPr>
            </w:pPr>
            <w:ins w:id="19359" w:author="DuyNgo" w:date="2012-08-10T07:43:00Z">
              <w:r w:rsidRPr="00303364">
                <w:rPr>
                  <w:rFonts w:eastAsia="Times New Roman" w:cstheme="minorHAnsi"/>
                  <w:b/>
                  <w:bCs/>
                  <w:sz w:val="24"/>
                  <w:szCs w:val="24"/>
                  <w:rPrChange w:id="19360"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9361" w:author="DuyNgo" w:date="2012-08-10T07:43:00Z"/>
                <w:rFonts w:eastAsia="Times New Roman" w:cstheme="minorHAnsi"/>
                <w:b/>
                <w:bCs/>
                <w:sz w:val="24"/>
                <w:szCs w:val="24"/>
                <w:rPrChange w:id="19362" w:author="DuyNgo" w:date="2012-08-10T08:15:00Z">
                  <w:rPr>
                    <w:ins w:id="19363" w:author="DuyNgo" w:date="2012-08-10T07:43:00Z"/>
                    <w:rFonts w:ascii="Times New Roman" w:eastAsia="Times New Roman" w:hAnsi="Times New Roman"/>
                    <w:b/>
                    <w:bCs/>
                    <w:sz w:val="24"/>
                  </w:rPr>
                </w:rPrChange>
              </w:rPr>
            </w:pPr>
            <w:ins w:id="19364" w:author="DuyNgo" w:date="2012-08-10T07:43:00Z">
              <w:r w:rsidRPr="00303364">
                <w:rPr>
                  <w:rFonts w:eastAsia="Times New Roman" w:cstheme="minorHAnsi"/>
                  <w:b/>
                  <w:bCs/>
                  <w:sz w:val="24"/>
                  <w:szCs w:val="24"/>
                  <w:rPrChange w:id="19365"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9366" w:author="DuyNgo" w:date="2012-08-10T07:43:00Z"/>
                <w:rFonts w:eastAsia="Times New Roman" w:cstheme="minorHAnsi"/>
                <w:b/>
                <w:bCs/>
                <w:sz w:val="24"/>
                <w:szCs w:val="24"/>
                <w:rPrChange w:id="19367" w:author="DuyNgo" w:date="2012-08-10T08:15:00Z">
                  <w:rPr>
                    <w:ins w:id="19368" w:author="DuyNgo" w:date="2012-08-10T07:43:00Z"/>
                    <w:rFonts w:ascii="Times New Roman" w:eastAsia="Times New Roman" w:hAnsi="Times New Roman"/>
                    <w:b/>
                    <w:bCs/>
                    <w:sz w:val="24"/>
                  </w:rPr>
                </w:rPrChange>
              </w:rPr>
            </w:pPr>
            <w:ins w:id="19369" w:author="DuyNgo" w:date="2012-08-10T07:43:00Z">
              <w:r w:rsidRPr="00303364">
                <w:rPr>
                  <w:rFonts w:eastAsia="Times New Roman" w:cstheme="minorHAnsi"/>
                  <w:b/>
                  <w:bCs/>
                  <w:sz w:val="24"/>
                  <w:szCs w:val="24"/>
                  <w:rPrChange w:id="19370"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9371" w:author="DuyNgo" w:date="2012-08-10T07:43:00Z"/>
                <w:rFonts w:eastAsia="Times New Roman" w:cstheme="minorHAnsi"/>
                <w:b/>
                <w:bCs/>
                <w:sz w:val="24"/>
                <w:szCs w:val="24"/>
                <w:rPrChange w:id="19372" w:author="DuyNgo" w:date="2012-08-10T08:15:00Z">
                  <w:rPr>
                    <w:ins w:id="19373"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9374" w:author="DuyNgo" w:date="2012-08-10T07:43:00Z"/>
                <w:rFonts w:eastAsia="Times New Roman" w:cstheme="minorHAnsi"/>
                <w:b/>
                <w:bCs/>
                <w:sz w:val="24"/>
                <w:szCs w:val="24"/>
                <w:rPrChange w:id="19375" w:author="DuyNgo" w:date="2012-08-10T08:15:00Z">
                  <w:rPr>
                    <w:ins w:id="19376" w:author="DuyNgo" w:date="2012-08-10T07:43:00Z"/>
                    <w:rFonts w:ascii="Times New Roman" w:eastAsia="Times New Roman" w:hAnsi="Times New Roman"/>
                    <w:b/>
                    <w:bCs/>
                    <w:sz w:val="24"/>
                  </w:rPr>
                </w:rPrChange>
              </w:rPr>
            </w:pPr>
            <w:ins w:id="19377" w:author="DuyNgo" w:date="2012-08-10T07:43:00Z">
              <w:r w:rsidRPr="00303364">
                <w:rPr>
                  <w:rFonts w:eastAsia="Times New Roman" w:cstheme="minorHAnsi"/>
                  <w:b/>
                  <w:bCs/>
                  <w:sz w:val="24"/>
                  <w:szCs w:val="24"/>
                  <w:rPrChange w:id="19378"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8"/>
          <w:wAfter w:w="19481" w:type="dxa"/>
          <w:trHeight w:val="255"/>
          <w:ins w:id="1937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9380" w:author="DuyNgo" w:date="2012-08-10T07:43:00Z"/>
                <w:rFonts w:eastAsia="Times New Roman" w:cstheme="minorHAnsi"/>
                <w:sz w:val="24"/>
                <w:szCs w:val="24"/>
                <w:rPrChange w:id="19381" w:author="DuyNgo" w:date="2012-08-10T08:15:00Z">
                  <w:rPr>
                    <w:ins w:id="19382" w:author="DuyNgo" w:date="2012-08-10T07:43:00Z"/>
                    <w:rFonts w:ascii="Times New Roman" w:eastAsia="Times New Roman" w:hAnsi="Times New Roman"/>
                    <w:sz w:val="24"/>
                  </w:rPr>
                </w:rPrChange>
              </w:rPr>
            </w:pPr>
            <w:ins w:id="19383" w:author="DuyNgo" w:date="2012-08-10T07:43:00Z">
              <w:r w:rsidRPr="00303364">
                <w:rPr>
                  <w:rFonts w:eastAsia="Times New Roman" w:cstheme="minorHAnsi"/>
                  <w:sz w:val="24"/>
                  <w:szCs w:val="24"/>
                  <w:rPrChange w:id="19384"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9385" w:author="DuyNgo" w:date="2012-08-10T07:43:00Z"/>
                <w:rFonts w:eastAsia="Times New Roman" w:cstheme="minorHAnsi"/>
                <w:sz w:val="24"/>
                <w:szCs w:val="24"/>
                <w:rPrChange w:id="19386" w:author="DuyNgo" w:date="2012-08-10T08:15:00Z">
                  <w:rPr>
                    <w:ins w:id="19387" w:author="DuyNgo" w:date="2012-08-10T07:43:00Z"/>
                    <w:rFonts w:ascii="Times New Roman" w:eastAsia="Times New Roman" w:hAnsi="Times New Roman" w:cs="Tahoma"/>
                    <w:color w:val="000000"/>
                    <w:sz w:val="24"/>
                    <w:szCs w:val="20"/>
                  </w:rPr>
                </w:rPrChange>
              </w:rPr>
            </w:pPr>
            <w:proofErr w:type="spellStart"/>
            <w:ins w:id="19388" w:author="DuyNgo" w:date="2012-08-10T07:43:00Z">
              <w:r w:rsidRPr="00303364">
                <w:rPr>
                  <w:rFonts w:eastAsia="Times New Roman" w:cstheme="minorHAnsi"/>
                  <w:sz w:val="24"/>
                  <w:szCs w:val="24"/>
                  <w:rPrChange w:id="19389" w:author="DuyNgo" w:date="2012-08-10T08:15:00Z">
                    <w:rPr>
                      <w:rFonts w:ascii="Times New Roman" w:eastAsia="Times New Roman" w:hAnsi="Times New Roman" w:cstheme="majorBidi"/>
                      <w:b/>
                      <w:bCs/>
                      <w:color w:val="4F81BD" w:themeColor="accent1"/>
                      <w:sz w:val="24"/>
                      <w:szCs w:val="26"/>
                    </w:rPr>
                  </w:rPrChange>
                </w:rPr>
                <w:t>TaskID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9390" w:author="DuyNgo" w:date="2012-08-10T07:43:00Z"/>
                <w:rFonts w:eastAsia="Times New Roman" w:cstheme="minorHAnsi"/>
                <w:sz w:val="24"/>
                <w:szCs w:val="24"/>
                <w:rPrChange w:id="19391" w:author="DuyNgo" w:date="2012-08-10T08:15:00Z">
                  <w:rPr>
                    <w:ins w:id="19392" w:author="DuyNgo" w:date="2012-08-10T07:43:00Z"/>
                    <w:rFonts w:ascii="Times New Roman" w:eastAsia="Times New Roman" w:hAnsi="Times New Roman" w:cs="Tahoma"/>
                    <w:color w:val="000000"/>
                    <w:sz w:val="24"/>
                    <w:szCs w:val="20"/>
                  </w:rPr>
                </w:rPrChange>
              </w:rPr>
            </w:pPr>
            <w:ins w:id="19393" w:author="DuyNgo" w:date="2012-08-10T07:43:00Z">
              <w:r w:rsidRPr="00303364">
                <w:rPr>
                  <w:rFonts w:eastAsia="Times New Roman" w:cstheme="minorHAnsi"/>
                  <w:sz w:val="24"/>
                  <w:szCs w:val="24"/>
                  <w:rPrChange w:id="1939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395" w:author="DuyNgo" w:date="2012-08-10T07:43:00Z"/>
                <w:rFonts w:eastAsia="Times New Roman" w:cstheme="minorHAnsi"/>
                <w:sz w:val="24"/>
                <w:szCs w:val="24"/>
                <w:rPrChange w:id="19396" w:author="DuyNgo" w:date="2012-08-10T08:15:00Z">
                  <w:rPr>
                    <w:ins w:id="19397" w:author="DuyNgo" w:date="2012-08-10T07:43:00Z"/>
                    <w:rFonts w:ascii="Times New Roman" w:eastAsia="Times New Roman" w:hAnsi="Times New Roman" w:cs="Tahoma"/>
                    <w:color w:val="000000"/>
                    <w:sz w:val="24"/>
                    <w:szCs w:val="20"/>
                  </w:rPr>
                </w:rPrChange>
              </w:rPr>
            </w:pPr>
            <w:ins w:id="19398" w:author="DuyNgo" w:date="2012-08-10T07:43:00Z">
              <w:r w:rsidRPr="00303364">
                <w:rPr>
                  <w:rFonts w:eastAsia="Times New Roman" w:cstheme="minorHAnsi"/>
                  <w:sz w:val="24"/>
                  <w:szCs w:val="24"/>
                  <w:rPrChange w:id="1939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9400" w:author="DuyNgo" w:date="2012-08-10T07:43:00Z"/>
                <w:rFonts w:eastAsia="Times New Roman" w:cstheme="minorHAnsi"/>
                <w:sz w:val="24"/>
                <w:szCs w:val="24"/>
                <w:rPrChange w:id="19401" w:author="DuyNgo" w:date="2012-08-10T08:15:00Z">
                  <w:rPr>
                    <w:ins w:id="19402"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403" w:author="DuyNgo" w:date="2012-08-10T07:43:00Z"/>
                <w:rFonts w:eastAsia="Times New Roman" w:cstheme="minorHAnsi"/>
                <w:sz w:val="24"/>
                <w:szCs w:val="24"/>
                <w:rPrChange w:id="19404" w:author="DuyNgo" w:date="2012-08-10T08:15:00Z">
                  <w:rPr>
                    <w:ins w:id="19405"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406" w:author="DuyNgo" w:date="2012-08-10T07:43:00Z"/>
                <w:rFonts w:eastAsia="Times New Roman" w:cstheme="minorHAnsi"/>
                <w:sz w:val="24"/>
                <w:szCs w:val="24"/>
                <w:rPrChange w:id="19407" w:author="DuyNgo" w:date="2012-08-10T08:15:00Z">
                  <w:rPr>
                    <w:ins w:id="19408" w:author="DuyNgo" w:date="2012-08-10T07:43:00Z"/>
                    <w:rFonts w:ascii="Times New Roman" w:eastAsia="Times New Roman" w:hAnsi="Times New Roman" w:cs="Tahoma"/>
                    <w:color w:val="000000"/>
                    <w:sz w:val="24"/>
                    <w:szCs w:val="20"/>
                  </w:rPr>
                </w:rPrChange>
              </w:rPr>
            </w:pPr>
            <w:ins w:id="19409" w:author="DuyNgo" w:date="2012-08-10T07:43:00Z">
              <w:r w:rsidRPr="00303364">
                <w:rPr>
                  <w:rFonts w:eastAsia="Times New Roman" w:cstheme="minorHAnsi"/>
                  <w:sz w:val="24"/>
                  <w:szCs w:val="24"/>
                  <w:rPrChange w:id="19410"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411" w:author="DuyNgo" w:date="2012-08-10T07:43:00Z"/>
                <w:rFonts w:eastAsia="Times New Roman" w:cstheme="minorHAnsi"/>
                <w:sz w:val="24"/>
                <w:szCs w:val="24"/>
                <w:rPrChange w:id="19412" w:author="DuyNgo" w:date="2012-08-10T08:15:00Z">
                  <w:rPr>
                    <w:ins w:id="19413" w:author="DuyNgo" w:date="2012-08-10T07:43:00Z"/>
                    <w:rFonts w:ascii="Times New Roman" w:eastAsia="Times New Roman" w:hAnsi="Times New Roman" w:cs="Tahoma"/>
                    <w:color w:val="000000"/>
                    <w:sz w:val="24"/>
                    <w:szCs w:val="20"/>
                  </w:rPr>
                </w:rPrChange>
              </w:rPr>
            </w:pPr>
            <w:ins w:id="19414" w:author="DuyNgo" w:date="2012-08-10T07:43:00Z">
              <w:r w:rsidRPr="00303364">
                <w:rPr>
                  <w:rFonts w:eastAsia="Times New Roman" w:cstheme="minorHAnsi"/>
                  <w:sz w:val="24"/>
                  <w:szCs w:val="24"/>
                  <w:rPrChange w:id="19415" w:author="DuyNgo" w:date="2012-08-10T08:15:00Z">
                    <w:rPr>
                      <w:rFonts w:ascii="Times New Roman" w:eastAsia="Times New Roman" w:hAnsi="Times New Roman" w:cstheme="majorBidi"/>
                      <w:b/>
                      <w:bCs/>
                      <w:color w:val="4F81BD" w:themeColor="accent1"/>
                      <w:sz w:val="24"/>
                      <w:szCs w:val="26"/>
                    </w:rPr>
                  </w:rPrChange>
                </w:rPr>
                <w:t>ID of task</w:t>
              </w:r>
            </w:ins>
          </w:p>
        </w:tc>
      </w:tr>
      <w:tr w:rsidR="00771246" w:rsidRPr="00303364" w:rsidTr="00227BA2">
        <w:trPr>
          <w:gridAfter w:val="8"/>
          <w:wAfter w:w="19481" w:type="dxa"/>
          <w:trHeight w:val="255"/>
          <w:ins w:id="1941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417" w:author="DuyNgo" w:date="2012-08-10T07:43:00Z"/>
                <w:rFonts w:eastAsia="Times New Roman" w:cstheme="minorHAnsi"/>
                <w:sz w:val="24"/>
                <w:szCs w:val="24"/>
                <w:rPrChange w:id="19418" w:author="DuyNgo" w:date="2012-08-10T08:15:00Z">
                  <w:rPr>
                    <w:ins w:id="19419" w:author="DuyNgo" w:date="2012-08-10T07:43:00Z"/>
                    <w:rFonts w:ascii="Times New Roman" w:eastAsia="Times New Roman" w:hAnsi="Times New Roman" w:cs="Tahoma"/>
                    <w:color w:val="000000"/>
                    <w:sz w:val="24"/>
                    <w:szCs w:val="20"/>
                  </w:rPr>
                </w:rPrChange>
              </w:rPr>
            </w:pPr>
            <w:ins w:id="19420" w:author="DuyNgo" w:date="2012-08-10T07:43:00Z">
              <w:r w:rsidRPr="00303364">
                <w:rPr>
                  <w:rFonts w:eastAsia="Times New Roman" w:cstheme="minorHAnsi"/>
                  <w:sz w:val="24"/>
                  <w:szCs w:val="24"/>
                  <w:rPrChange w:id="19421"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422" w:author="DuyNgo" w:date="2012-08-10T07:43:00Z"/>
                <w:rFonts w:eastAsia="Times New Roman" w:cstheme="minorHAnsi"/>
                <w:sz w:val="24"/>
                <w:szCs w:val="24"/>
                <w:rPrChange w:id="19423" w:author="DuyNgo" w:date="2012-08-10T08:15:00Z">
                  <w:rPr>
                    <w:ins w:id="19424" w:author="DuyNgo" w:date="2012-08-10T07:43:00Z"/>
                    <w:rFonts w:ascii="Times New Roman" w:eastAsia="Times New Roman" w:hAnsi="Times New Roman" w:cs="Tahoma"/>
                    <w:color w:val="000000"/>
                    <w:sz w:val="24"/>
                    <w:szCs w:val="20"/>
                  </w:rPr>
                </w:rPrChange>
              </w:rPr>
            </w:pPr>
            <w:proofErr w:type="spellStart"/>
            <w:ins w:id="19425" w:author="DuyNgo" w:date="2012-08-10T07:43:00Z">
              <w:r w:rsidRPr="00303364">
                <w:rPr>
                  <w:rFonts w:eastAsia="Times New Roman" w:cstheme="minorHAnsi"/>
                  <w:sz w:val="24"/>
                  <w:szCs w:val="24"/>
                  <w:rPrChange w:id="19426" w:author="DuyNgo" w:date="2012-08-10T08:15:00Z">
                    <w:rPr>
                      <w:rFonts w:ascii="Times New Roman" w:eastAsia="Times New Roman" w:hAnsi="Times New Roman" w:cstheme="majorBidi"/>
                      <w:b/>
                      <w:bCs/>
                      <w:color w:val="4F81BD" w:themeColor="accent1"/>
                      <w:sz w:val="24"/>
                      <w:szCs w:val="26"/>
                    </w:rPr>
                  </w:rPrChange>
                </w:rPr>
                <w:t>TaskName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427" w:author="DuyNgo" w:date="2012-08-10T07:43:00Z"/>
                <w:rFonts w:eastAsia="Times New Roman" w:cstheme="minorHAnsi"/>
                <w:sz w:val="24"/>
                <w:szCs w:val="24"/>
                <w:rPrChange w:id="19428" w:author="DuyNgo" w:date="2012-08-10T08:15:00Z">
                  <w:rPr>
                    <w:ins w:id="19429" w:author="DuyNgo" w:date="2012-08-10T07:43:00Z"/>
                    <w:rFonts w:ascii="Times New Roman" w:eastAsia="Times New Roman" w:hAnsi="Times New Roman" w:cs="Tahoma"/>
                    <w:color w:val="000000"/>
                    <w:sz w:val="24"/>
                    <w:szCs w:val="20"/>
                  </w:rPr>
                </w:rPrChange>
              </w:rPr>
            </w:pPr>
            <w:ins w:id="19430" w:author="DuyNgo" w:date="2012-08-10T07:43:00Z">
              <w:r w:rsidRPr="00303364">
                <w:rPr>
                  <w:rFonts w:eastAsia="Times New Roman" w:cstheme="minorHAnsi"/>
                  <w:sz w:val="24"/>
                  <w:szCs w:val="24"/>
                  <w:rPrChange w:id="19431"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432" w:author="DuyNgo" w:date="2012-08-10T07:43:00Z"/>
                <w:rFonts w:eastAsia="Times New Roman" w:cstheme="minorHAnsi"/>
                <w:sz w:val="24"/>
                <w:szCs w:val="24"/>
                <w:rPrChange w:id="19433" w:author="DuyNgo" w:date="2012-08-10T08:15:00Z">
                  <w:rPr>
                    <w:ins w:id="19434" w:author="DuyNgo" w:date="2012-08-10T07:43:00Z"/>
                    <w:rFonts w:ascii="Times New Roman" w:eastAsia="Times New Roman" w:hAnsi="Times New Roman" w:cs="Tahoma"/>
                    <w:color w:val="000000"/>
                    <w:sz w:val="24"/>
                    <w:szCs w:val="20"/>
                  </w:rPr>
                </w:rPrChange>
              </w:rPr>
            </w:pPr>
            <w:ins w:id="19435" w:author="DuyNgo" w:date="2012-08-10T07:43:00Z">
              <w:r w:rsidRPr="00303364">
                <w:rPr>
                  <w:rFonts w:eastAsia="Times New Roman" w:cstheme="minorHAnsi"/>
                  <w:sz w:val="24"/>
                  <w:szCs w:val="24"/>
                  <w:rPrChange w:id="19436" w:author="DuyNgo" w:date="2012-08-10T08:15:00Z">
                    <w:rPr>
                      <w:rFonts w:ascii="Times New Roman" w:eastAsia="Times New Roman" w:hAnsi="Times New Roman" w:cstheme="majorBidi"/>
                      <w:b/>
                      <w:bCs/>
                      <w:color w:val="4F81BD" w:themeColor="accent1"/>
                      <w:sz w:val="24"/>
                      <w:szCs w:val="26"/>
                    </w:rPr>
                  </w:rPrChange>
                </w:rPr>
                <w:t>100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437" w:author="DuyNgo" w:date="2012-08-10T07:43:00Z"/>
                <w:rFonts w:eastAsia="Times New Roman" w:cstheme="minorHAnsi"/>
                <w:sz w:val="24"/>
                <w:szCs w:val="24"/>
                <w:rPrChange w:id="19438" w:author="DuyNgo" w:date="2012-08-10T08:15:00Z">
                  <w:rPr>
                    <w:ins w:id="19439"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440" w:author="DuyNgo" w:date="2012-08-10T07:43:00Z"/>
                <w:rFonts w:eastAsia="Times New Roman" w:cstheme="minorHAnsi"/>
                <w:sz w:val="24"/>
                <w:szCs w:val="24"/>
                <w:rPrChange w:id="19441" w:author="DuyNgo" w:date="2012-08-10T08:15:00Z">
                  <w:rPr>
                    <w:ins w:id="19442"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9443" w:author="DuyNgo" w:date="2012-08-10T07:43:00Z"/>
                <w:rFonts w:eastAsia="Times New Roman" w:cstheme="minorHAnsi"/>
                <w:sz w:val="24"/>
                <w:szCs w:val="24"/>
                <w:rPrChange w:id="19444" w:author="DuyNgo" w:date="2012-08-10T08:15:00Z">
                  <w:rPr>
                    <w:ins w:id="19445"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446" w:author="DuyNgo" w:date="2012-08-10T07:43:00Z"/>
                <w:rFonts w:eastAsia="Times New Roman" w:cstheme="minorHAnsi"/>
                <w:sz w:val="24"/>
                <w:szCs w:val="24"/>
                <w:rPrChange w:id="19447" w:author="DuyNgo" w:date="2012-08-10T08:15:00Z">
                  <w:rPr>
                    <w:ins w:id="19448" w:author="DuyNgo" w:date="2012-08-10T07:43:00Z"/>
                    <w:rFonts w:ascii="Times New Roman" w:eastAsia="Times New Roman" w:hAnsi="Times New Roman" w:cs="Tahoma"/>
                    <w:color w:val="000000"/>
                    <w:sz w:val="24"/>
                    <w:szCs w:val="20"/>
                  </w:rPr>
                </w:rPrChange>
              </w:rPr>
            </w:pPr>
            <w:ins w:id="19449" w:author="DuyNgo" w:date="2012-08-10T07:43:00Z">
              <w:r w:rsidRPr="00303364">
                <w:rPr>
                  <w:rFonts w:eastAsia="Times New Roman" w:cstheme="minorHAnsi"/>
                  <w:sz w:val="24"/>
                  <w:szCs w:val="24"/>
                  <w:rPrChange w:id="19450" w:author="DuyNgo" w:date="2012-08-10T08:15:00Z">
                    <w:rPr>
                      <w:rFonts w:ascii="Times New Roman" w:eastAsia="Times New Roman" w:hAnsi="Times New Roman" w:cstheme="majorBidi"/>
                      <w:b/>
                      <w:bCs/>
                      <w:color w:val="4F81BD" w:themeColor="accent1"/>
                      <w:sz w:val="24"/>
                      <w:szCs w:val="26"/>
                    </w:rPr>
                  </w:rPrChange>
                </w:rPr>
                <w:t>Name of task</w:t>
              </w:r>
            </w:ins>
          </w:p>
        </w:tc>
      </w:tr>
      <w:tr w:rsidR="00771246" w:rsidRPr="00303364" w:rsidTr="00227BA2">
        <w:trPr>
          <w:gridAfter w:val="8"/>
          <w:wAfter w:w="19481" w:type="dxa"/>
          <w:trHeight w:val="255"/>
          <w:ins w:id="1945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452" w:author="DuyNgo" w:date="2012-08-10T07:43:00Z"/>
                <w:rFonts w:eastAsia="Times New Roman" w:cstheme="minorHAnsi"/>
                <w:sz w:val="24"/>
                <w:szCs w:val="24"/>
                <w:rPrChange w:id="19453" w:author="DuyNgo" w:date="2012-08-10T08:15:00Z">
                  <w:rPr>
                    <w:ins w:id="19454" w:author="DuyNgo" w:date="2012-08-10T07:43:00Z"/>
                    <w:rFonts w:ascii="Times New Roman" w:eastAsia="Times New Roman" w:hAnsi="Times New Roman" w:cs="Tahoma"/>
                    <w:color w:val="000000"/>
                    <w:sz w:val="24"/>
                    <w:szCs w:val="20"/>
                  </w:rPr>
                </w:rPrChange>
              </w:rPr>
            </w:pPr>
            <w:ins w:id="19455" w:author="DuyNgo" w:date="2012-08-10T07:43:00Z">
              <w:r w:rsidRPr="00303364">
                <w:rPr>
                  <w:rFonts w:eastAsia="Times New Roman" w:cstheme="minorHAnsi"/>
                  <w:sz w:val="24"/>
                  <w:szCs w:val="24"/>
                  <w:rPrChange w:id="19456"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457" w:author="DuyNgo" w:date="2012-08-10T07:43:00Z"/>
                <w:rFonts w:eastAsia="Times New Roman" w:cstheme="minorHAnsi"/>
                <w:sz w:val="24"/>
                <w:szCs w:val="24"/>
                <w:rPrChange w:id="19458" w:author="DuyNgo" w:date="2012-08-10T08:15:00Z">
                  <w:rPr>
                    <w:ins w:id="19459" w:author="DuyNgo" w:date="2012-08-10T07:43:00Z"/>
                    <w:rFonts w:ascii="Times New Roman" w:eastAsia="Times New Roman" w:hAnsi="Times New Roman" w:cs="Tahoma"/>
                    <w:color w:val="000000"/>
                    <w:sz w:val="24"/>
                    <w:szCs w:val="20"/>
                  </w:rPr>
                </w:rPrChange>
              </w:rPr>
            </w:pPr>
            <w:ins w:id="19460" w:author="DuyNgo" w:date="2012-08-10T07:43:00Z">
              <w:r w:rsidRPr="00303364">
                <w:rPr>
                  <w:rFonts w:eastAsia="Times New Roman" w:cstheme="minorHAnsi"/>
                  <w:sz w:val="24"/>
                  <w:szCs w:val="24"/>
                  <w:rPrChange w:id="19461"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462" w:author="DuyNgo" w:date="2012-08-10T07:43:00Z"/>
                <w:rFonts w:eastAsia="Times New Roman" w:cstheme="minorHAnsi"/>
                <w:sz w:val="24"/>
                <w:szCs w:val="24"/>
                <w:rPrChange w:id="19463" w:author="DuyNgo" w:date="2012-08-10T08:15:00Z">
                  <w:rPr>
                    <w:ins w:id="19464" w:author="DuyNgo" w:date="2012-08-10T07:43:00Z"/>
                    <w:rFonts w:ascii="Times New Roman" w:eastAsia="Times New Roman" w:hAnsi="Times New Roman" w:cs="Tahoma"/>
                    <w:color w:val="000000"/>
                    <w:sz w:val="24"/>
                    <w:szCs w:val="20"/>
                  </w:rPr>
                </w:rPrChange>
              </w:rPr>
            </w:pPr>
            <w:ins w:id="19465" w:author="DuyNgo" w:date="2012-08-10T07:43:00Z">
              <w:r w:rsidRPr="00303364">
                <w:rPr>
                  <w:rFonts w:eastAsia="Times New Roman" w:cstheme="minorHAnsi"/>
                  <w:sz w:val="24"/>
                  <w:szCs w:val="24"/>
                  <w:rPrChange w:id="19466"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467" w:author="DuyNgo" w:date="2012-08-10T07:43:00Z"/>
                <w:rFonts w:eastAsia="Times New Roman" w:cstheme="minorHAnsi"/>
                <w:sz w:val="24"/>
                <w:szCs w:val="24"/>
                <w:rPrChange w:id="19468" w:author="DuyNgo" w:date="2012-08-10T08:15:00Z">
                  <w:rPr>
                    <w:ins w:id="19469"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470" w:author="DuyNgo" w:date="2012-08-10T07:43:00Z"/>
                <w:rFonts w:eastAsia="Times New Roman" w:cstheme="minorHAnsi"/>
                <w:sz w:val="24"/>
                <w:szCs w:val="24"/>
                <w:rPrChange w:id="19471" w:author="DuyNgo" w:date="2012-08-10T08:15:00Z">
                  <w:rPr>
                    <w:ins w:id="19472"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473" w:author="DuyNgo" w:date="2012-08-10T07:43:00Z"/>
                <w:rFonts w:eastAsia="Times New Roman" w:cstheme="minorHAnsi"/>
                <w:sz w:val="24"/>
                <w:szCs w:val="24"/>
                <w:rPrChange w:id="19474" w:author="DuyNgo" w:date="2012-08-10T08:15:00Z">
                  <w:rPr>
                    <w:ins w:id="19475"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9476" w:author="DuyNgo" w:date="2012-08-10T07:43:00Z"/>
                <w:rFonts w:eastAsia="Times New Roman" w:cstheme="minorHAnsi"/>
                <w:sz w:val="24"/>
                <w:szCs w:val="24"/>
                <w:rPrChange w:id="19477" w:author="DuyNgo" w:date="2012-08-10T08:15:00Z">
                  <w:rPr>
                    <w:ins w:id="19478"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479" w:author="DuyNgo" w:date="2012-08-10T07:43:00Z"/>
                <w:rFonts w:eastAsia="Times New Roman" w:cstheme="minorHAnsi"/>
                <w:sz w:val="24"/>
                <w:szCs w:val="24"/>
                <w:rPrChange w:id="19480" w:author="DuyNgo" w:date="2012-08-10T08:15:00Z">
                  <w:rPr>
                    <w:ins w:id="19481" w:author="DuyNgo" w:date="2012-08-10T07:43:00Z"/>
                    <w:rFonts w:ascii="Times New Roman" w:eastAsia="Times New Roman" w:hAnsi="Times New Roman" w:cs="Tahoma"/>
                    <w:color w:val="000000"/>
                    <w:sz w:val="24"/>
                    <w:szCs w:val="20"/>
                  </w:rPr>
                </w:rPrChange>
              </w:rPr>
            </w:pPr>
            <w:ins w:id="19482" w:author="DuyNgo" w:date="2012-08-10T07:43:00Z">
              <w:r w:rsidRPr="00303364">
                <w:rPr>
                  <w:rFonts w:eastAsia="Times New Roman" w:cstheme="minorHAnsi"/>
                  <w:sz w:val="24"/>
                  <w:szCs w:val="24"/>
                  <w:rPrChange w:id="19483" w:author="DuyNgo" w:date="2012-08-10T08:15:00Z">
                    <w:rPr>
                      <w:rFonts w:ascii="Times New Roman" w:eastAsia="Times New Roman" w:hAnsi="Times New Roman" w:cstheme="majorBidi"/>
                      <w:b/>
                      <w:bCs/>
                      <w:color w:val="4F81BD" w:themeColor="accent1"/>
                      <w:sz w:val="24"/>
                      <w:szCs w:val="26"/>
                    </w:rPr>
                  </w:rPrChange>
                </w:rPr>
                <w:t>Status of task</w:t>
              </w:r>
            </w:ins>
          </w:p>
        </w:tc>
      </w:tr>
      <w:tr w:rsidR="00771246" w:rsidRPr="00303364" w:rsidTr="00227BA2">
        <w:trPr>
          <w:trHeight w:val="255"/>
          <w:ins w:id="1948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9485" w:author="DuyNgo" w:date="2012-08-10T07:43:00Z"/>
                <w:rFonts w:eastAsia="Times New Roman" w:cstheme="minorHAnsi"/>
                <w:sz w:val="24"/>
                <w:szCs w:val="24"/>
                <w:rPrChange w:id="19486" w:author="DuyNgo" w:date="2012-08-10T08:15:00Z">
                  <w:rPr>
                    <w:ins w:id="19487" w:author="DuyNgo" w:date="2012-08-10T07:43:00Z"/>
                    <w:rFonts w:ascii="Times New Roman" w:eastAsia="Times New Roman" w:hAnsi="Times New Roman" w:cs="Tahoma"/>
                    <w:color w:val="000000"/>
                    <w:sz w:val="24"/>
                    <w:szCs w:val="20"/>
                  </w:rPr>
                </w:rPrChange>
              </w:rPr>
            </w:pPr>
            <w:ins w:id="19488" w:author="DuyNgo" w:date="2012-08-10T07:43:00Z">
              <w:r w:rsidRPr="00303364">
                <w:rPr>
                  <w:rFonts w:eastAsia="Times New Roman" w:cstheme="minorHAnsi"/>
                  <w:sz w:val="24"/>
                  <w:szCs w:val="24"/>
                  <w:rPrChange w:id="19489"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9490" w:author="DuyNgo" w:date="2012-08-10T07:43:00Z"/>
                <w:rFonts w:eastAsia="Times New Roman" w:cstheme="minorHAnsi"/>
                <w:sz w:val="24"/>
                <w:szCs w:val="24"/>
                <w:rPrChange w:id="19491" w:author="DuyNgo" w:date="2012-08-10T08:15:00Z">
                  <w:rPr>
                    <w:ins w:id="19492" w:author="DuyNgo" w:date="2012-08-10T07:43:00Z"/>
                    <w:rFonts w:ascii="Times New Roman" w:eastAsia="Times New Roman" w:hAnsi="Times New Roman" w:cs="Tahoma"/>
                    <w:color w:val="000000"/>
                    <w:sz w:val="24"/>
                    <w:szCs w:val="20"/>
                  </w:rPr>
                </w:rPrChange>
              </w:rPr>
            </w:pPr>
            <w:proofErr w:type="spellStart"/>
            <w:ins w:id="19493" w:author="DuyNgo" w:date="2012-08-10T07:43:00Z">
              <w:r w:rsidRPr="00303364">
                <w:rPr>
                  <w:rFonts w:eastAsia="Times New Roman" w:cstheme="minorHAnsi"/>
                  <w:sz w:val="24"/>
                  <w:szCs w:val="24"/>
                  <w:rPrChange w:id="19494" w:author="DuyNgo" w:date="2012-08-10T08:15:00Z">
                    <w:rPr>
                      <w:rFonts w:ascii="Times New Roman" w:eastAsia="Times New Roman" w:hAnsi="Times New Roman" w:cstheme="majorBidi"/>
                      <w:b/>
                      <w:bCs/>
                      <w:color w:val="4F81BD" w:themeColor="accent1"/>
                      <w:sz w:val="24"/>
                      <w:szCs w:val="26"/>
                    </w:rPr>
                  </w:rPrChange>
                </w:rPr>
                <w:t>AssignmentID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9495" w:author="DuyNgo" w:date="2012-08-10T07:43:00Z"/>
                <w:rFonts w:eastAsia="Times New Roman" w:cstheme="minorHAnsi"/>
                <w:sz w:val="24"/>
                <w:szCs w:val="24"/>
                <w:rPrChange w:id="19496" w:author="DuyNgo" w:date="2012-08-10T08:15:00Z">
                  <w:rPr>
                    <w:ins w:id="19497" w:author="DuyNgo" w:date="2012-08-10T07:43:00Z"/>
                    <w:rFonts w:ascii="Times New Roman" w:eastAsia="Times New Roman" w:hAnsi="Times New Roman" w:cs="Tahoma"/>
                    <w:color w:val="000000"/>
                    <w:sz w:val="24"/>
                    <w:szCs w:val="20"/>
                  </w:rPr>
                </w:rPrChange>
              </w:rPr>
            </w:pPr>
            <w:ins w:id="19498" w:author="DuyNgo" w:date="2012-08-10T07:43:00Z">
              <w:r w:rsidRPr="00303364">
                <w:rPr>
                  <w:rFonts w:eastAsia="Times New Roman" w:cstheme="minorHAnsi"/>
                  <w:sz w:val="24"/>
                  <w:szCs w:val="24"/>
                  <w:rPrChange w:id="19499"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500" w:author="DuyNgo" w:date="2012-08-10T07:43:00Z"/>
                <w:rFonts w:eastAsia="Times New Roman" w:cstheme="minorHAnsi"/>
                <w:sz w:val="24"/>
                <w:szCs w:val="24"/>
                <w:rPrChange w:id="19501" w:author="DuyNgo" w:date="2012-08-10T08:15:00Z">
                  <w:rPr>
                    <w:ins w:id="19502" w:author="DuyNgo" w:date="2012-08-10T07:43:00Z"/>
                    <w:rFonts w:ascii="Times New Roman" w:eastAsia="Times New Roman" w:hAnsi="Times New Roman" w:cs="Tahoma"/>
                    <w:color w:val="000000"/>
                    <w:sz w:val="24"/>
                    <w:szCs w:val="20"/>
                  </w:rPr>
                </w:rPrChange>
              </w:rPr>
            </w:pPr>
            <w:ins w:id="19503" w:author="DuyNgo" w:date="2012-08-10T07:43:00Z">
              <w:r w:rsidRPr="00303364">
                <w:rPr>
                  <w:rFonts w:eastAsia="Times New Roman" w:cstheme="minorHAnsi"/>
                  <w:sz w:val="24"/>
                  <w:szCs w:val="24"/>
                  <w:rPrChange w:id="19504"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9505" w:author="DuyNgo" w:date="2012-08-10T07:43:00Z"/>
                <w:rFonts w:eastAsia="Times New Roman" w:cstheme="minorHAnsi"/>
                <w:sz w:val="24"/>
                <w:szCs w:val="24"/>
                <w:rPrChange w:id="19506" w:author="DuyNgo" w:date="2012-08-10T08:15:00Z">
                  <w:rPr>
                    <w:ins w:id="19507" w:author="DuyNgo" w:date="2012-08-10T07:43:00Z"/>
                    <w:rFonts w:ascii="Times New Roman" w:eastAsia="Times New Roman" w:hAnsi="Times New Roman" w:cs="Tahoma"/>
                    <w:color w:val="000000"/>
                    <w:sz w:val="24"/>
                    <w:szCs w:val="20"/>
                  </w:rPr>
                </w:rPrChange>
              </w:rPr>
            </w:pPr>
            <w:ins w:id="19508" w:author="DuyNgo" w:date="2012-08-10T07:43:00Z">
              <w:r w:rsidRPr="00303364">
                <w:rPr>
                  <w:rFonts w:eastAsia="Times New Roman" w:cstheme="minorHAnsi"/>
                  <w:sz w:val="24"/>
                  <w:szCs w:val="24"/>
                  <w:rPrChange w:id="19509"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510" w:author="DuyNgo" w:date="2012-08-10T07:43:00Z"/>
                <w:rFonts w:eastAsia="Times New Roman" w:cstheme="minorHAnsi"/>
                <w:sz w:val="24"/>
                <w:szCs w:val="24"/>
                <w:rPrChange w:id="19511" w:author="DuyNgo" w:date="2012-08-10T08:15:00Z">
                  <w:rPr>
                    <w:ins w:id="1951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513" w:author="DuyNgo" w:date="2012-08-10T07:43:00Z"/>
                <w:rFonts w:eastAsia="Times New Roman" w:cstheme="minorHAnsi"/>
                <w:sz w:val="24"/>
                <w:szCs w:val="24"/>
                <w:rPrChange w:id="19514" w:author="DuyNgo" w:date="2012-08-10T08:15:00Z">
                  <w:rPr>
                    <w:ins w:id="19515" w:author="DuyNgo" w:date="2012-08-10T07:43:00Z"/>
                    <w:rFonts w:ascii="Times New Roman" w:eastAsia="Times New Roman" w:hAnsi="Times New Roman" w:cs="Tahoma"/>
                    <w:color w:val="000000"/>
                    <w:sz w:val="24"/>
                    <w:szCs w:val="20"/>
                  </w:rPr>
                </w:rPrChange>
              </w:rPr>
            </w:pPr>
            <w:ins w:id="19516" w:author="DuyNgo" w:date="2012-08-10T07:43:00Z">
              <w:r w:rsidRPr="00303364">
                <w:rPr>
                  <w:rFonts w:eastAsia="Times New Roman" w:cstheme="minorHAnsi"/>
                  <w:sz w:val="24"/>
                  <w:szCs w:val="24"/>
                  <w:rPrChange w:id="19517"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518" w:author="DuyNgo" w:date="2012-08-10T07:43:00Z"/>
                <w:rFonts w:eastAsia="Times New Roman" w:cstheme="minorHAnsi"/>
                <w:sz w:val="24"/>
                <w:szCs w:val="24"/>
                <w:rPrChange w:id="19519" w:author="DuyNgo" w:date="2012-08-10T08:15:00Z">
                  <w:rPr>
                    <w:ins w:id="19520" w:author="DuyNgo" w:date="2012-08-10T07:43:00Z"/>
                    <w:rFonts w:ascii="Times New Roman" w:eastAsia="Times New Roman" w:hAnsi="Times New Roman" w:cs="Tahoma"/>
                    <w:color w:val="000000"/>
                    <w:sz w:val="24"/>
                    <w:szCs w:val="20"/>
                  </w:rPr>
                </w:rPrChange>
              </w:rPr>
            </w:pPr>
            <w:ins w:id="19521" w:author="DuyNgo" w:date="2012-08-10T07:43:00Z">
              <w:r w:rsidRPr="00303364">
                <w:rPr>
                  <w:rFonts w:eastAsia="Times New Roman" w:cstheme="minorHAnsi"/>
                  <w:sz w:val="24"/>
                  <w:szCs w:val="24"/>
                  <w:rPrChange w:id="19522" w:author="DuyNgo" w:date="2012-08-10T08:15:00Z">
                    <w:rPr>
                      <w:rFonts w:ascii="Times New Roman" w:eastAsia="Times New Roman" w:hAnsi="Times New Roman" w:cstheme="majorBidi"/>
                      <w:b/>
                      <w:bCs/>
                      <w:color w:val="4F81BD" w:themeColor="accent1"/>
                      <w:sz w:val="24"/>
                      <w:szCs w:val="26"/>
                    </w:rPr>
                  </w:rPrChange>
                </w:rPr>
                <w:t>ID of assignment table (to get users belong to the project)</w:t>
              </w:r>
            </w:ins>
          </w:p>
        </w:tc>
        <w:tc>
          <w:tcPr>
            <w:tcW w:w="4302" w:type="dxa"/>
            <w:gridSpan w:val="2"/>
            <w:vAlign w:val="bottom"/>
          </w:tcPr>
          <w:p w:rsidR="00771246" w:rsidRPr="00303364" w:rsidRDefault="00771246" w:rsidP="00227BA2">
            <w:pPr>
              <w:shd w:val="clear" w:color="FFFFCC" w:fill="FFFFFF"/>
              <w:spacing w:before="100" w:beforeAutospacing="1" w:after="100" w:afterAutospacing="1" w:line="240" w:lineRule="auto"/>
              <w:jc w:val="right"/>
              <w:rPr>
                <w:ins w:id="19523" w:author="DuyNgo" w:date="2012-08-10T07:43:00Z"/>
                <w:rFonts w:eastAsia="Times New Roman" w:cstheme="minorHAnsi"/>
                <w:sz w:val="24"/>
                <w:szCs w:val="24"/>
                <w:rPrChange w:id="19524" w:author="DuyNgo" w:date="2012-08-10T08:15:00Z">
                  <w:rPr>
                    <w:ins w:id="19525" w:author="DuyNgo" w:date="2012-08-10T07:43:00Z"/>
                    <w:rFonts w:ascii="Times New Roman" w:eastAsia="Times New Roman" w:hAnsi="Times New Roman" w:cs="Tahoma"/>
                    <w:color w:val="000000"/>
                    <w:sz w:val="24"/>
                    <w:szCs w:val="20"/>
                  </w:rPr>
                </w:rPrChange>
              </w:rPr>
            </w:pPr>
            <w:ins w:id="19526" w:author="DuyNgo" w:date="2012-08-10T07:43:00Z">
              <w:r w:rsidRPr="00303364">
                <w:rPr>
                  <w:rFonts w:eastAsia="Times New Roman" w:cstheme="minorHAnsi"/>
                  <w:sz w:val="24"/>
                  <w:szCs w:val="24"/>
                  <w:rPrChange w:id="19527"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303364" w:rsidRDefault="00771246" w:rsidP="00227BA2">
            <w:pPr>
              <w:spacing w:line="240" w:lineRule="auto"/>
              <w:rPr>
                <w:ins w:id="19528" w:author="DuyNgo" w:date="2012-08-10T07:43:00Z"/>
                <w:rFonts w:eastAsia="Times New Roman" w:cstheme="minorHAnsi"/>
                <w:sz w:val="24"/>
                <w:szCs w:val="24"/>
                <w:rPrChange w:id="19529" w:author="DuyNgo" w:date="2012-08-10T08:15:00Z">
                  <w:rPr>
                    <w:ins w:id="19530"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531" w:author="DuyNgo" w:date="2012-08-10T07:43:00Z"/>
                <w:rFonts w:eastAsia="Times New Roman" w:cstheme="minorHAnsi"/>
                <w:sz w:val="24"/>
                <w:szCs w:val="24"/>
                <w:rPrChange w:id="19532" w:author="DuyNgo" w:date="2012-08-10T08:15:00Z">
                  <w:rPr>
                    <w:ins w:id="19533"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534" w:author="DuyNgo" w:date="2012-08-10T07:43:00Z"/>
                <w:rFonts w:eastAsia="Times New Roman" w:cstheme="minorHAnsi"/>
                <w:sz w:val="24"/>
                <w:szCs w:val="24"/>
                <w:rPrChange w:id="19535" w:author="DuyNgo" w:date="2012-08-10T08:15:00Z">
                  <w:rPr>
                    <w:ins w:id="19536"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537" w:author="DuyNgo" w:date="2012-08-10T07:43:00Z"/>
                <w:rFonts w:eastAsia="Times New Roman" w:cstheme="minorHAnsi"/>
                <w:sz w:val="24"/>
                <w:szCs w:val="24"/>
                <w:rPrChange w:id="19538" w:author="DuyNgo" w:date="2012-08-10T08:15:00Z">
                  <w:rPr>
                    <w:ins w:id="19539" w:author="DuyNgo" w:date="2012-08-10T07:43:00Z"/>
                    <w:rFonts w:ascii="Times New Roman" w:eastAsia="Times New Roman" w:hAnsi="Times New Roman"/>
                    <w:sz w:val="24"/>
                  </w:rPr>
                </w:rPrChange>
              </w:rPr>
            </w:pPr>
          </w:p>
        </w:tc>
      </w:tr>
      <w:tr w:rsidR="00771246" w:rsidRPr="00303364" w:rsidTr="00227BA2">
        <w:trPr>
          <w:trHeight w:val="255"/>
          <w:ins w:id="1954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9541" w:author="DuyNgo" w:date="2012-08-10T07:43:00Z"/>
                <w:rFonts w:eastAsia="Times New Roman" w:cstheme="minorHAnsi"/>
                <w:sz w:val="24"/>
                <w:szCs w:val="24"/>
                <w:rPrChange w:id="19542" w:author="DuyNgo" w:date="2012-08-10T08:15:00Z">
                  <w:rPr>
                    <w:ins w:id="19543" w:author="DuyNgo" w:date="2012-08-10T07:43:00Z"/>
                    <w:rFonts w:ascii="Times New Roman" w:eastAsia="Times New Roman" w:hAnsi="Times New Roman"/>
                    <w:sz w:val="24"/>
                  </w:rPr>
                </w:rPrChange>
              </w:rPr>
            </w:pPr>
            <w:ins w:id="19544" w:author="DuyNgo" w:date="2012-08-10T07:43:00Z">
              <w:r w:rsidRPr="00303364">
                <w:rPr>
                  <w:rFonts w:eastAsia="Times New Roman" w:cstheme="minorHAnsi"/>
                  <w:sz w:val="24"/>
                  <w:szCs w:val="24"/>
                  <w:rPrChange w:id="19545"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546" w:author="DuyNgo" w:date="2012-08-10T07:43:00Z"/>
                <w:rFonts w:eastAsia="Times New Roman" w:cstheme="minorHAnsi"/>
                <w:sz w:val="24"/>
                <w:szCs w:val="24"/>
                <w:rPrChange w:id="19547" w:author="DuyNgo" w:date="2012-08-10T08:15:00Z">
                  <w:rPr>
                    <w:ins w:id="19548" w:author="DuyNgo" w:date="2012-08-10T07:43:00Z"/>
                    <w:rFonts w:ascii="Times New Roman" w:eastAsia="Times New Roman" w:hAnsi="Times New Roman" w:cs="Tahoma"/>
                    <w:color w:val="000000"/>
                    <w:sz w:val="24"/>
                    <w:szCs w:val="20"/>
                  </w:rPr>
                </w:rPrChange>
              </w:rPr>
            </w:pPr>
            <w:proofErr w:type="spellStart"/>
            <w:ins w:id="19549" w:author="DuyNgo" w:date="2012-08-10T07:43:00Z">
              <w:r w:rsidRPr="00303364">
                <w:rPr>
                  <w:rFonts w:eastAsia="Times New Roman" w:cstheme="minorHAnsi"/>
                  <w:sz w:val="24"/>
                  <w:szCs w:val="24"/>
                  <w:rPrChange w:id="19550" w:author="DuyNgo" w:date="2012-08-10T08:15:00Z">
                    <w:rPr>
                      <w:rFonts w:ascii="Times New Roman" w:eastAsia="Times New Roman" w:hAnsi="Times New Roman" w:cstheme="majorBidi"/>
                      <w:b/>
                      <w:bCs/>
                      <w:color w:val="4F81BD" w:themeColor="accent1"/>
                      <w:sz w:val="24"/>
                      <w:szCs w:val="26"/>
                    </w:rPr>
                  </w:rPrChange>
                </w:rPr>
                <w:t>StageID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551" w:author="DuyNgo" w:date="2012-08-10T07:43:00Z"/>
                <w:rFonts w:eastAsia="Times New Roman" w:cstheme="minorHAnsi"/>
                <w:sz w:val="24"/>
                <w:szCs w:val="24"/>
                <w:rPrChange w:id="19552" w:author="DuyNgo" w:date="2012-08-10T08:15:00Z">
                  <w:rPr>
                    <w:ins w:id="19553" w:author="DuyNgo" w:date="2012-08-10T07:43:00Z"/>
                    <w:rFonts w:ascii="Times New Roman" w:eastAsia="Times New Roman" w:hAnsi="Times New Roman" w:cs="Tahoma"/>
                    <w:color w:val="000000"/>
                    <w:sz w:val="24"/>
                    <w:szCs w:val="20"/>
                  </w:rPr>
                </w:rPrChange>
              </w:rPr>
            </w:pPr>
            <w:ins w:id="19554" w:author="DuyNgo" w:date="2012-08-10T07:43:00Z">
              <w:r w:rsidRPr="00303364">
                <w:rPr>
                  <w:rFonts w:eastAsia="Times New Roman" w:cstheme="minorHAnsi"/>
                  <w:sz w:val="24"/>
                  <w:szCs w:val="24"/>
                  <w:rPrChange w:id="19555"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556" w:author="DuyNgo" w:date="2012-08-10T07:43:00Z"/>
                <w:rFonts w:eastAsia="Times New Roman" w:cstheme="minorHAnsi"/>
                <w:sz w:val="24"/>
                <w:szCs w:val="24"/>
                <w:rPrChange w:id="19557" w:author="DuyNgo" w:date="2012-08-10T08:15:00Z">
                  <w:rPr>
                    <w:ins w:id="19558" w:author="DuyNgo" w:date="2012-08-10T07:43:00Z"/>
                    <w:rFonts w:ascii="Times New Roman" w:eastAsia="Times New Roman" w:hAnsi="Times New Roman" w:cs="Tahoma"/>
                    <w:color w:val="000000"/>
                    <w:sz w:val="24"/>
                    <w:szCs w:val="20"/>
                  </w:rPr>
                </w:rPrChange>
              </w:rPr>
            </w:pPr>
            <w:ins w:id="19559" w:author="DuyNgo" w:date="2012-08-10T07:43:00Z">
              <w:r w:rsidRPr="00303364">
                <w:rPr>
                  <w:rFonts w:eastAsia="Times New Roman" w:cstheme="minorHAnsi"/>
                  <w:sz w:val="24"/>
                  <w:szCs w:val="24"/>
                  <w:rPrChange w:id="19560"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561" w:author="DuyNgo" w:date="2012-08-10T07:43:00Z"/>
                <w:rFonts w:eastAsia="Times New Roman" w:cstheme="minorHAnsi"/>
                <w:sz w:val="24"/>
                <w:szCs w:val="24"/>
                <w:rPrChange w:id="19562" w:author="DuyNgo" w:date="2012-08-10T08:15:00Z">
                  <w:rPr>
                    <w:ins w:id="19563" w:author="DuyNgo" w:date="2012-08-10T07:43:00Z"/>
                    <w:rFonts w:ascii="Times New Roman" w:eastAsia="Times New Roman" w:hAnsi="Times New Roman" w:cs="Tahoma"/>
                    <w:color w:val="000000"/>
                    <w:sz w:val="24"/>
                    <w:szCs w:val="20"/>
                  </w:rPr>
                </w:rPrChange>
              </w:rPr>
            </w:pPr>
            <w:ins w:id="19564" w:author="DuyNgo" w:date="2012-08-10T07:43:00Z">
              <w:r w:rsidRPr="00303364">
                <w:rPr>
                  <w:rFonts w:eastAsia="Times New Roman" w:cstheme="minorHAnsi"/>
                  <w:sz w:val="24"/>
                  <w:szCs w:val="24"/>
                  <w:rPrChange w:id="19565"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566" w:author="DuyNgo" w:date="2012-08-10T07:43:00Z"/>
                <w:rFonts w:eastAsia="Times New Roman" w:cstheme="minorHAnsi"/>
                <w:sz w:val="24"/>
                <w:szCs w:val="24"/>
                <w:rPrChange w:id="19567" w:author="DuyNgo" w:date="2012-08-10T08:15:00Z">
                  <w:rPr>
                    <w:ins w:id="1956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569" w:author="DuyNgo" w:date="2012-08-10T07:43:00Z"/>
                <w:rFonts w:eastAsia="Times New Roman" w:cstheme="minorHAnsi"/>
                <w:sz w:val="24"/>
                <w:szCs w:val="24"/>
                <w:rPrChange w:id="19570" w:author="DuyNgo" w:date="2012-08-10T08:15:00Z">
                  <w:rPr>
                    <w:ins w:id="19571" w:author="DuyNgo" w:date="2012-08-10T07:43:00Z"/>
                    <w:rFonts w:ascii="Times New Roman" w:eastAsia="Times New Roman" w:hAnsi="Times New Roman" w:cs="Tahoma"/>
                    <w:color w:val="000000"/>
                    <w:sz w:val="24"/>
                    <w:szCs w:val="20"/>
                  </w:rPr>
                </w:rPrChange>
              </w:rPr>
            </w:pPr>
            <w:ins w:id="19572" w:author="DuyNgo" w:date="2012-08-10T07:43:00Z">
              <w:r w:rsidRPr="00303364">
                <w:rPr>
                  <w:rFonts w:eastAsia="Times New Roman" w:cstheme="minorHAnsi"/>
                  <w:sz w:val="24"/>
                  <w:szCs w:val="24"/>
                  <w:rPrChange w:id="19573"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574" w:author="DuyNgo" w:date="2012-08-10T07:43:00Z"/>
                <w:rFonts w:eastAsia="Times New Roman" w:cstheme="minorHAnsi"/>
                <w:sz w:val="24"/>
                <w:szCs w:val="24"/>
                <w:rPrChange w:id="19575" w:author="DuyNgo" w:date="2012-08-10T08:15:00Z">
                  <w:rPr>
                    <w:ins w:id="19576" w:author="DuyNgo" w:date="2012-08-10T07:43:00Z"/>
                    <w:rFonts w:ascii="Times New Roman" w:eastAsia="Times New Roman" w:hAnsi="Times New Roman" w:cs="Tahoma"/>
                    <w:color w:val="000000"/>
                    <w:sz w:val="24"/>
                    <w:szCs w:val="20"/>
                  </w:rPr>
                </w:rPrChange>
              </w:rPr>
            </w:pPr>
            <w:ins w:id="19577" w:author="DuyNgo" w:date="2012-08-10T07:43:00Z">
              <w:r w:rsidRPr="00303364">
                <w:rPr>
                  <w:rFonts w:eastAsia="Times New Roman" w:cstheme="minorHAnsi"/>
                  <w:sz w:val="24"/>
                  <w:szCs w:val="24"/>
                  <w:rPrChange w:id="19578" w:author="DuyNgo" w:date="2012-08-10T08:15:00Z">
                    <w:rPr>
                      <w:rFonts w:ascii="Times New Roman" w:eastAsia="Times New Roman" w:hAnsi="Times New Roman" w:cstheme="majorBidi"/>
                      <w:b/>
                      <w:bCs/>
                      <w:color w:val="4F81BD" w:themeColor="accent1"/>
                      <w:sz w:val="24"/>
                      <w:szCs w:val="26"/>
                    </w:rPr>
                  </w:rPrChange>
                </w:rPr>
                <w:t>ID of stage that task belong to</w:t>
              </w:r>
            </w:ins>
          </w:p>
        </w:tc>
        <w:tc>
          <w:tcPr>
            <w:tcW w:w="4302" w:type="dxa"/>
            <w:gridSpan w:val="2"/>
            <w:vAlign w:val="bottom"/>
          </w:tcPr>
          <w:p w:rsidR="00771246" w:rsidRPr="00303364" w:rsidRDefault="00771246" w:rsidP="00227BA2">
            <w:pPr>
              <w:spacing w:line="240" w:lineRule="auto"/>
              <w:jc w:val="right"/>
              <w:rPr>
                <w:ins w:id="19579" w:author="DuyNgo" w:date="2012-08-10T07:43:00Z"/>
                <w:rFonts w:eastAsia="Times New Roman" w:cstheme="minorHAnsi"/>
                <w:sz w:val="24"/>
                <w:szCs w:val="24"/>
                <w:rPrChange w:id="19580" w:author="DuyNgo" w:date="2012-08-10T08:15:00Z">
                  <w:rPr>
                    <w:ins w:id="19581"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582" w:author="DuyNgo" w:date="2012-08-10T07:43:00Z"/>
                <w:rFonts w:eastAsia="Times New Roman" w:cstheme="minorHAnsi"/>
                <w:sz w:val="24"/>
                <w:szCs w:val="24"/>
                <w:rPrChange w:id="19583" w:author="DuyNgo" w:date="2012-08-10T08:15:00Z">
                  <w:rPr>
                    <w:ins w:id="1958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585" w:author="DuyNgo" w:date="2012-08-10T07:43:00Z"/>
                <w:rFonts w:eastAsia="Times New Roman" w:cstheme="minorHAnsi"/>
                <w:sz w:val="24"/>
                <w:szCs w:val="24"/>
                <w:rPrChange w:id="19586" w:author="DuyNgo" w:date="2012-08-10T08:15:00Z">
                  <w:rPr>
                    <w:ins w:id="1958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588" w:author="DuyNgo" w:date="2012-08-10T07:43:00Z"/>
                <w:rFonts w:eastAsia="Times New Roman" w:cstheme="minorHAnsi"/>
                <w:sz w:val="24"/>
                <w:szCs w:val="24"/>
                <w:rPrChange w:id="19589" w:author="DuyNgo" w:date="2012-08-10T08:15:00Z">
                  <w:rPr>
                    <w:ins w:id="1959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591" w:author="DuyNgo" w:date="2012-08-10T07:43:00Z"/>
                <w:rFonts w:eastAsia="Times New Roman" w:cstheme="minorHAnsi"/>
                <w:sz w:val="24"/>
                <w:szCs w:val="24"/>
                <w:rPrChange w:id="19592" w:author="DuyNgo" w:date="2012-08-10T08:15:00Z">
                  <w:rPr>
                    <w:ins w:id="19593" w:author="DuyNgo" w:date="2012-08-10T07:43:00Z"/>
                    <w:rFonts w:ascii="Times New Roman" w:eastAsia="Times New Roman" w:hAnsi="Times New Roman"/>
                    <w:sz w:val="24"/>
                  </w:rPr>
                </w:rPrChange>
              </w:rPr>
            </w:pPr>
          </w:p>
        </w:tc>
      </w:tr>
      <w:tr w:rsidR="00771246" w:rsidRPr="00303364" w:rsidTr="00227BA2">
        <w:trPr>
          <w:trHeight w:val="255"/>
          <w:ins w:id="1959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595" w:author="DuyNgo" w:date="2012-08-10T07:43:00Z"/>
                <w:rFonts w:eastAsia="Times New Roman" w:cstheme="minorHAnsi"/>
                <w:sz w:val="24"/>
                <w:szCs w:val="24"/>
                <w:rPrChange w:id="19596" w:author="DuyNgo" w:date="2012-08-10T08:15:00Z">
                  <w:rPr>
                    <w:ins w:id="19597" w:author="DuyNgo" w:date="2012-08-10T07:43:00Z"/>
                    <w:rFonts w:ascii="Times New Roman" w:eastAsia="Times New Roman" w:hAnsi="Times New Roman" w:cs="Tahoma"/>
                    <w:color w:val="000000"/>
                    <w:sz w:val="24"/>
                    <w:szCs w:val="20"/>
                  </w:rPr>
                </w:rPrChange>
              </w:rPr>
            </w:pPr>
            <w:ins w:id="19598" w:author="DuyNgo" w:date="2012-08-10T07:43:00Z">
              <w:r w:rsidRPr="00303364">
                <w:rPr>
                  <w:rFonts w:eastAsia="Times New Roman" w:cstheme="minorHAnsi"/>
                  <w:sz w:val="24"/>
                  <w:szCs w:val="24"/>
                  <w:rPrChange w:id="19599"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00" w:author="DuyNgo" w:date="2012-08-10T07:43:00Z"/>
                <w:rFonts w:eastAsia="Times New Roman" w:cstheme="minorHAnsi"/>
                <w:sz w:val="24"/>
                <w:szCs w:val="24"/>
                <w:rPrChange w:id="19601" w:author="DuyNgo" w:date="2012-08-10T08:15:00Z">
                  <w:rPr>
                    <w:ins w:id="19602" w:author="DuyNgo" w:date="2012-08-10T07:43:00Z"/>
                    <w:rFonts w:ascii="Times New Roman" w:eastAsia="Times New Roman" w:hAnsi="Times New Roman" w:cs="Tahoma"/>
                    <w:color w:val="000000"/>
                    <w:sz w:val="24"/>
                    <w:szCs w:val="20"/>
                  </w:rPr>
                </w:rPrChange>
              </w:rPr>
            </w:pPr>
            <w:ins w:id="19603" w:author="DuyNgo" w:date="2012-08-10T07:43:00Z">
              <w:r w:rsidRPr="00303364">
                <w:rPr>
                  <w:rFonts w:eastAsia="Times New Roman" w:cstheme="minorHAnsi"/>
                  <w:sz w:val="24"/>
                  <w:szCs w:val="24"/>
                  <w:rPrChange w:id="19604" w:author="DuyNgo" w:date="2012-08-10T08:15:00Z">
                    <w:rPr>
                      <w:rFonts w:ascii="Times New Roman" w:eastAsia="Times New Roman" w:hAnsi="Times New Roman" w:cstheme="majorBidi"/>
                      <w:b/>
                      <w:bCs/>
                      <w:color w:val="4F81BD" w:themeColor="accent1"/>
                      <w:sz w:val="24"/>
                      <w:szCs w:val="26"/>
                    </w:rPr>
                  </w:rPrChange>
                </w:rPr>
                <w:t>Product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05" w:author="DuyNgo" w:date="2012-08-10T07:43:00Z"/>
                <w:rFonts w:eastAsia="Times New Roman" w:cstheme="minorHAnsi"/>
                <w:sz w:val="24"/>
                <w:szCs w:val="24"/>
                <w:rPrChange w:id="19606" w:author="DuyNgo" w:date="2012-08-10T08:15:00Z">
                  <w:rPr>
                    <w:ins w:id="19607" w:author="DuyNgo" w:date="2012-08-10T07:43:00Z"/>
                    <w:rFonts w:ascii="Times New Roman" w:eastAsia="Times New Roman" w:hAnsi="Times New Roman" w:cs="Tahoma"/>
                    <w:color w:val="000000"/>
                    <w:sz w:val="24"/>
                    <w:szCs w:val="20"/>
                  </w:rPr>
                </w:rPrChange>
              </w:rPr>
            </w:pPr>
            <w:ins w:id="19608" w:author="DuyNgo" w:date="2012-08-10T07:43:00Z">
              <w:r w:rsidRPr="00303364">
                <w:rPr>
                  <w:rFonts w:eastAsia="Times New Roman" w:cstheme="minorHAnsi"/>
                  <w:sz w:val="24"/>
                  <w:szCs w:val="24"/>
                  <w:rPrChange w:id="19609"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610" w:author="DuyNgo" w:date="2012-08-10T07:43:00Z"/>
                <w:rFonts w:eastAsia="Times New Roman" w:cstheme="minorHAnsi"/>
                <w:sz w:val="24"/>
                <w:szCs w:val="24"/>
                <w:rPrChange w:id="19611" w:author="DuyNgo" w:date="2012-08-10T08:15:00Z">
                  <w:rPr>
                    <w:ins w:id="1961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13" w:author="DuyNgo" w:date="2012-08-10T07:43:00Z"/>
                <w:rFonts w:eastAsia="Times New Roman" w:cstheme="minorHAnsi"/>
                <w:sz w:val="24"/>
                <w:szCs w:val="24"/>
                <w:rPrChange w:id="19614" w:author="DuyNgo" w:date="2012-08-10T08:15:00Z">
                  <w:rPr>
                    <w:ins w:id="19615" w:author="DuyNgo" w:date="2012-08-10T07:43:00Z"/>
                    <w:rFonts w:ascii="Times New Roman" w:eastAsia="Times New Roman" w:hAnsi="Times New Roman" w:cs="Tahoma"/>
                    <w:color w:val="000000"/>
                    <w:sz w:val="24"/>
                    <w:szCs w:val="20"/>
                  </w:rPr>
                </w:rPrChange>
              </w:rPr>
            </w:pPr>
            <w:ins w:id="19616" w:author="DuyNgo" w:date="2012-08-10T07:43:00Z">
              <w:r w:rsidRPr="00303364">
                <w:rPr>
                  <w:rFonts w:eastAsia="Times New Roman" w:cstheme="minorHAnsi"/>
                  <w:sz w:val="24"/>
                  <w:szCs w:val="24"/>
                  <w:rPrChange w:id="1961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618" w:author="DuyNgo" w:date="2012-08-10T07:43:00Z"/>
                <w:rFonts w:eastAsia="Times New Roman" w:cstheme="minorHAnsi"/>
                <w:sz w:val="24"/>
                <w:szCs w:val="24"/>
                <w:rPrChange w:id="19619" w:author="DuyNgo" w:date="2012-08-10T08:15:00Z">
                  <w:rPr>
                    <w:ins w:id="1962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621" w:author="DuyNgo" w:date="2012-08-10T07:43:00Z"/>
                <w:rFonts w:eastAsia="Times New Roman" w:cstheme="minorHAnsi"/>
                <w:sz w:val="24"/>
                <w:szCs w:val="24"/>
                <w:rPrChange w:id="19622" w:author="DuyNgo" w:date="2012-08-10T08:15:00Z">
                  <w:rPr>
                    <w:ins w:id="1962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624" w:author="DuyNgo" w:date="2012-08-10T07:43:00Z"/>
                <w:rFonts w:eastAsia="Times New Roman" w:cstheme="minorHAnsi"/>
                <w:sz w:val="24"/>
                <w:szCs w:val="24"/>
                <w:rPrChange w:id="19625" w:author="DuyNgo" w:date="2012-08-10T08:15:00Z">
                  <w:rPr>
                    <w:ins w:id="19626" w:author="DuyNgo" w:date="2012-08-10T07:43:00Z"/>
                    <w:rFonts w:ascii="Times New Roman" w:eastAsia="Times New Roman" w:hAnsi="Times New Roman" w:cs="Tahoma"/>
                    <w:color w:val="000000"/>
                    <w:sz w:val="24"/>
                    <w:szCs w:val="20"/>
                  </w:rPr>
                </w:rPrChange>
              </w:rPr>
            </w:pPr>
            <w:proofErr w:type="gramStart"/>
            <w:ins w:id="19627" w:author="DuyNgo" w:date="2012-08-10T07:43:00Z">
              <w:r w:rsidRPr="00303364">
                <w:rPr>
                  <w:rFonts w:eastAsia="Times New Roman" w:cstheme="minorHAnsi"/>
                  <w:sz w:val="24"/>
                  <w:szCs w:val="24"/>
                  <w:rPrChange w:id="19628" w:author="DuyNgo" w:date="2012-08-10T08:15:00Z">
                    <w:rPr>
                      <w:rFonts w:ascii="Times New Roman" w:eastAsia="Times New Roman" w:hAnsi="Times New Roman" w:cstheme="majorBidi"/>
                      <w:b/>
                      <w:bCs/>
                      <w:color w:val="4F81BD" w:themeColor="accent1"/>
                      <w:sz w:val="24"/>
                      <w:szCs w:val="26"/>
                    </w:rPr>
                  </w:rPrChange>
                </w:rPr>
                <w:t>Product of task (LOC, page…)</w:t>
              </w:r>
              <w:proofErr w:type="gramEnd"/>
            </w:ins>
          </w:p>
        </w:tc>
        <w:tc>
          <w:tcPr>
            <w:tcW w:w="4302" w:type="dxa"/>
            <w:gridSpan w:val="2"/>
            <w:vAlign w:val="bottom"/>
          </w:tcPr>
          <w:p w:rsidR="00771246" w:rsidRPr="00303364" w:rsidRDefault="00771246" w:rsidP="00227BA2">
            <w:pPr>
              <w:spacing w:line="240" w:lineRule="auto"/>
              <w:jc w:val="right"/>
              <w:rPr>
                <w:ins w:id="19629" w:author="DuyNgo" w:date="2012-08-10T07:43:00Z"/>
                <w:rFonts w:eastAsia="Times New Roman" w:cstheme="minorHAnsi"/>
                <w:sz w:val="24"/>
                <w:szCs w:val="24"/>
                <w:rPrChange w:id="19630" w:author="DuyNgo" w:date="2012-08-10T08:15:00Z">
                  <w:rPr>
                    <w:ins w:id="19631"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632" w:author="DuyNgo" w:date="2012-08-10T07:43:00Z"/>
                <w:rFonts w:eastAsia="Times New Roman" w:cstheme="minorHAnsi"/>
                <w:sz w:val="24"/>
                <w:szCs w:val="24"/>
                <w:rPrChange w:id="19633" w:author="DuyNgo" w:date="2012-08-10T08:15:00Z">
                  <w:rPr>
                    <w:ins w:id="1963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635" w:author="DuyNgo" w:date="2012-08-10T07:43:00Z"/>
                <w:rFonts w:eastAsia="Times New Roman" w:cstheme="minorHAnsi"/>
                <w:sz w:val="24"/>
                <w:szCs w:val="24"/>
                <w:rPrChange w:id="19636" w:author="DuyNgo" w:date="2012-08-10T08:15:00Z">
                  <w:rPr>
                    <w:ins w:id="1963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638" w:author="DuyNgo" w:date="2012-08-10T07:43:00Z"/>
                <w:rFonts w:eastAsia="Times New Roman" w:cstheme="minorHAnsi"/>
                <w:sz w:val="24"/>
                <w:szCs w:val="24"/>
                <w:rPrChange w:id="19639" w:author="DuyNgo" w:date="2012-08-10T08:15:00Z">
                  <w:rPr>
                    <w:ins w:id="1964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641" w:author="DuyNgo" w:date="2012-08-10T07:43:00Z"/>
                <w:rFonts w:eastAsia="Times New Roman" w:cstheme="minorHAnsi"/>
                <w:sz w:val="24"/>
                <w:szCs w:val="24"/>
                <w:rPrChange w:id="19642" w:author="DuyNgo" w:date="2012-08-10T08:15:00Z">
                  <w:rPr>
                    <w:ins w:id="19643" w:author="DuyNgo" w:date="2012-08-10T07:43:00Z"/>
                    <w:rFonts w:ascii="Times New Roman" w:eastAsia="Times New Roman" w:hAnsi="Times New Roman"/>
                    <w:sz w:val="24"/>
                  </w:rPr>
                </w:rPrChange>
              </w:rPr>
            </w:pPr>
          </w:p>
        </w:tc>
      </w:tr>
      <w:tr w:rsidR="00771246" w:rsidRPr="00303364" w:rsidTr="00227BA2">
        <w:trPr>
          <w:trHeight w:val="287"/>
          <w:ins w:id="1964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645" w:author="DuyNgo" w:date="2012-08-10T07:43:00Z"/>
                <w:rFonts w:eastAsia="Times New Roman" w:cstheme="minorHAnsi"/>
                <w:sz w:val="24"/>
                <w:szCs w:val="24"/>
                <w:rPrChange w:id="19646" w:author="DuyNgo" w:date="2012-08-10T08:15:00Z">
                  <w:rPr>
                    <w:ins w:id="19647" w:author="DuyNgo" w:date="2012-08-10T07:43:00Z"/>
                    <w:rFonts w:ascii="Times New Roman" w:eastAsia="Times New Roman" w:hAnsi="Times New Roman" w:cs="Tahoma"/>
                    <w:color w:val="000000"/>
                    <w:sz w:val="24"/>
                    <w:szCs w:val="20"/>
                  </w:rPr>
                </w:rPrChange>
              </w:rPr>
            </w:pPr>
            <w:ins w:id="19648" w:author="DuyNgo" w:date="2012-08-10T07:43:00Z">
              <w:r w:rsidRPr="00303364">
                <w:rPr>
                  <w:rFonts w:eastAsia="Times New Roman" w:cstheme="minorHAnsi"/>
                  <w:sz w:val="24"/>
                  <w:szCs w:val="24"/>
                  <w:rPrChange w:id="19649"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50" w:author="DuyNgo" w:date="2012-08-10T07:43:00Z"/>
                <w:rFonts w:eastAsia="Times New Roman" w:cstheme="minorHAnsi"/>
                <w:sz w:val="24"/>
                <w:szCs w:val="24"/>
                <w:rPrChange w:id="19651" w:author="DuyNgo" w:date="2012-08-10T08:15:00Z">
                  <w:rPr>
                    <w:ins w:id="19652" w:author="DuyNgo" w:date="2012-08-10T07:43:00Z"/>
                    <w:rFonts w:ascii="Times New Roman" w:eastAsia="Times New Roman" w:hAnsi="Times New Roman" w:cs="Tahoma"/>
                    <w:color w:val="000000"/>
                    <w:sz w:val="24"/>
                    <w:szCs w:val="20"/>
                  </w:rPr>
                </w:rPrChange>
              </w:rPr>
            </w:pPr>
            <w:proofErr w:type="spellStart"/>
            <w:ins w:id="19653" w:author="DuyNgo" w:date="2012-08-10T07:43:00Z">
              <w:r w:rsidRPr="00303364">
                <w:rPr>
                  <w:rFonts w:eastAsia="Times New Roman" w:cstheme="minorHAnsi"/>
                  <w:sz w:val="24"/>
                  <w:szCs w:val="24"/>
                  <w:rPrChange w:id="19654" w:author="DuyNgo" w:date="2012-08-10T08:15:00Z">
                    <w:rPr>
                      <w:rFonts w:ascii="Times New Roman" w:eastAsia="Times New Roman" w:hAnsi="Times New Roman" w:cstheme="majorBidi"/>
                      <w:b/>
                      <w:bCs/>
                      <w:color w:val="4F81BD" w:themeColor="accent1"/>
                      <w:sz w:val="24"/>
                      <w:szCs w:val="26"/>
                    </w:rPr>
                  </w:rPrChange>
                </w:rPr>
                <w:t>ProductSize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55" w:author="DuyNgo" w:date="2012-08-10T07:43:00Z"/>
                <w:rFonts w:eastAsia="Times New Roman" w:cstheme="minorHAnsi"/>
                <w:sz w:val="24"/>
                <w:szCs w:val="24"/>
                <w:rPrChange w:id="19656" w:author="DuyNgo" w:date="2012-08-10T08:15:00Z">
                  <w:rPr>
                    <w:ins w:id="19657" w:author="DuyNgo" w:date="2012-08-10T07:43:00Z"/>
                    <w:rFonts w:ascii="Times New Roman" w:eastAsia="Times New Roman" w:hAnsi="Times New Roman" w:cs="Tahoma"/>
                    <w:color w:val="000000"/>
                    <w:sz w:val="24"/>
                    <w:szCs w:val="20"/>
                  </w:rPr>
                </w:rPrChange>
              </w:rPr>
            </w:pPr>
            <w:ins w:id="19658" w:author="DuyNgo" w:date="2012-08-10T07:43:00Z">
              <w:r w:rsidRPr="00303364">
                <w:rPr>
                  <w:rFonts w:eastAsia="Times New Roman" w:cstheme="minorHAnsi"/>
                  <w:sz w:val="24"/>
                  <w:szCs w:val="24"/>
                  <w:rPrChange w:id="19659"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660" w:author="DuyNgo" w:date="2012-08-10T07:43:00Z"/>
                <w:rFonts w:eastAsia="Times New Roman" w:cstheme="minorHAnsi"/>
                <w:sz w:val="24"/>
                <w:szCs w:val="24"/>
                <w:rPrChange w:id="19661" w:author="DuyNgo" w:date="2012-08-10T08:15:00Z">
                  <w:rPr>
                    <w:ins w:id="1966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63" w:author="DuyNgo" w:date="2012-08-10T07:43:00Z"/>
                <w:rFonts w:eastAsia="Times New Roman" w:cstheme="minorHAnsi"/>
                <w:sz w:val="24"/>
                <w:szCs w:val="24"/>
                <w:rPrChange w:id="19664" w:author="DuyNgo" w:date="2012-08-10T08:15:00Z">
                  <w:rPr>
                    <w:ins w:id="19665" w:author="DuyNgo" w:date="2012-08-10T07:43:00Z"/>
                    <w:rFonts w:ascii="Times New Roman" w:eastAsia="Times New Roman" w:hAnsi="Times New Roman" w:cs="Tahoma"/>
                    <w:color w:val="000000"/>
                    <w:sz w:val="24"/>
                    <w:szCs w:val="20"/>
                  </w:rPr>
                </w:rPrChange>
              </w:rPr>
            </w:pPr>
            <w:ins w:id="19666" w:author="DuyNgo" w:date="2012-08-10T07:43:00Z">
              <w:r w:rsidRPr="00303364">
                <w:rPr>
                  <w:rFonts w:eastAsia="Times New Roman" w:cstheme="minorHAnsi"/>
                  <w:sz w:val="24"/>
                  <w:szCs w:val="24"/>
                  <w:rPrChange w:id="1966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668" w:author="DuyNgo" w:date="2012-08-10T07:43:00Z"/>
                <w:rFonts w:eastAsia="Times New Roman" w:cstheme="minorHAnsi"/>
                <w:sz w:val="24"/>
                <w:szCs w:val="24"/>
                <w:rPrChange w:id="19669" w:author="DuyNgo" w:date="2012-08-10T08:15:00Z">
                  <w:rPr>
                    <w:ins w:id="1967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671" w:author="DuyNgo" w:date="2012-08-10T07:43:00Z"/>
                <w:rFonts w:eastAsia="Times New Roman" w:cstheme="minorHAnsi"/>
                <w:sz w:val="24"/>
                <w:szCs w:val="24"/>
                <w:rPrChange w:id="19672" w:author="DuyNgo" w:date="2012-08-10T08:15:00Z">
                  <w:rPr>
                    <w:ins w:id="1967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674" w:author="DuyNgo" w:date="2012-08-10T07:43:00Z"/>
                <w:rFonts w:eastAsia="Times New Roman" w:cstheme="minorHAnsi"/>
                <w:sz w:val="24"/>
                <w:szCs w:val="24"/>
                <w:rPrChange w:id="19675" w:author="DuyNgo" w:date="2012-08-10T08:15:00Z">
                  <w:rPr>
                    <w:ins w:id="19676" w:author="DuyNgo" w:date="2012-08-10T07:43:00Z"/>
                    <w:rFonts w:ascii="Times New Roman" w:eastAsia="Times New Roman" w:hAnsi="Times New Roman" w:cs="Tahoma"/>
                    <w:color w:val="000000"/>
                    <w:sz w:val="24"/>
                    <w:szCs w:val="20"/>
                  </w:rPr>
                </w:rPrChange>
              </w:rPr>
            </w:pPr>
            <w:ins w:id="19677" w:author="DuyNgo" w:date="2012-08-10T07:43:00Z">
              <w:r w:rsidRPr="00303364">
                <w:rPr>
                  <w:rFonts w:eastAsia="Times New Roman" w:cstheme="minorHAnsi"/>
                  <w:sz w:val="24"/>
                  <w:szCs w:val="24"/>
                  <w:rPrChange w:id="19678" w:author="DuyNgo" w:date="2012-08-10T08:15:00Z">
                    <w:rPr>
                      <w:rFonts w:ascii="Times New Roman" w:eastAsia="Times New Roman" w:hAnsi="Times New Roman" w:cstheme="majorBidi"/>
                      <w:b/>
                      <w:bCs/>
                      <w:color w:val="4F81BD" w:themeColor="accent1"/>
                      <w:sz w:val="24"/>
                      <w:szCs w:val="26"/>
                    </w:rPr>
                  </w:rPrChange>
                </w:rPr>
                <w:t xml:space="preserve">Size of product </w:t>
              </w:r>
            </w:ins>
          </w:p>
        </w:tc>
        <w:tc>
          <w:tcPr>
            <w:tcW w:w="4302" w:type="dxa"/>
            <w:gridSpan w:val="2"/>
            <w:vAlign w:val="bottom"/>
          </w:tcPr>
          <w:p w:rsidR="00771246" w:rsidRPr="00303364" w:rsidRDefault="00771246" w:rsidP="00227BA2">
            <w:pPr>
              <w:spacing w:line="240" w:lineRule="auto"/>
              <w:jc w:val="right"/>
              <w:rPr>
                <w:ins w:id="19679" w:author="DuyNgo" w:date="2012-08-10T07:43:00Z"/>
                <w:rFonts w:eastAsia="Times New Roman" w:cstheme="minorHAnsi"/>
                <w:sz w:val="24"/>
                <w:szCs w:val="24"/>
                <w:rPrChange w:id="19680" w:author="DuyNgo" w:date="2012-08-10T08:15:00Z">
                  <w:rPr>
                    <w:ins w:id="19681"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682" w:author="DuyNgo" w:date="2012-08-10T07:43:00Z"/>
                <w:rFonts w:eastAsia="Times New Roman" w:cstheme="minorHAnsi"/>
                <w:sz w:val="24"/>
                <w:szCs w:val="24"/>
                <w:rPrChange w:id="19683" w:author="DuyNgo" w:date="2012-08-10T08:15:00Z">
                  <w:rPr>
                    <w:ins w:id="1968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685" w:author="DuyNgo" w:date="2012-08-10T07:43:00Z"/>
                <w:rFonts w:eastAsia="Times New Roman" w:cstheme="minorHAnsi"/>
                <w:sz w:val="24"/>
                <w:szCs w:val="24"/>
                <w:rPrChange w:id="19686" w:author="DuyNgo" w:date="2012-08-10T08:15:00Z">
                  <w:rPr>
                    <w:ins w:id="1968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688" w:author="DuyNgo" w:date="2012-08-10T07:43:00Z"/>
                <w:rFonts w:eastAsia="Times New Roman" w:cstheme="minorHAnsi"/>
                <w:sz w:val="24"/>
                <w:szCs w:val="24"/>
                <w:rPrChange w:id="19689" w:author="DuyNgo" w:date="2012-08-10T08:15:00Z">
                  <w:rPr>
                    <w:ins w:id="1969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691" w:author="DuyNgo" w:date="2012-08-10T07:43:00Z"/>
                <w:rFonts w:eastAsia="Times New Roman" w:cstheme="minorHAnsi"/>
                <w:sz w:val="24"/>
                <w:szCs w:val="24"/>
                <w:rPrChange w:id="19692" w:author="DuyNgo" w:date="2012-08-10T08:15:00Z">
                  <w:rPr>
                    <w:ins w:id="19693" w:author="DuyNgo" w:date="2012-08-10T07:43:00Z"/>
                    <w:rFonts w:ascii="Times New Roman" w:eastAsia="Times New Roman" w:hAnsi="Times New Roman"/>
                    <w:sz w:val="24"/>
                  </w:rPr>
                </w:rPrChange>
              </w:rPr>
            </w:pPr>
          </w:p>
        </w:tc>
      </w:tr>
      <w:tr w:rsidR="00771246" w:rsidRPr="00303364" w:rsidTr="00227BA2">
        <w:trPr>
          <w:trHeight w:val="255"/>
          <w:ins w:id="1969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695" w:author="DuyNgo" w:date="2012-08-10T07:43:00Z"/>
                <w:rFonts w:eastAsia="Times New Roman" w:cstheme="minorHAnsi"/>
                <w:sz w:val="24"/>
                <w:szCs w:val="24"/>
                <w:rPrChange w:id="19696" w:author="DuyNgo" w:date="2012-08-10T08:15:00Z">
                  <w:rPr>
                    <w:ins w:id="19697" w:author="DuyNgo" w:date="2012-08-10T07:43:00Z"/>
                    <w:rFonts w:ascii="Times New Roman" w:eastAsia="Times New Roman" w:hAnsi="Times New Roman" w:cs="Tahoma"/>
                    <w:color w:val="000000"/>
                    <w:sz w:val="24"/>
                    <w:szCs w:val="20"/>
                  </w:rPr>
                </w:rPrChange>
              </w:rPr>
            </w:pPr>
            <w:ins w:id="19698" w:author="DuyNgo" w:date="2012-08-10T07:43:00Z">
              <w:r w:rsidRPr="00303364">
                <w:rPr>
                  <w:rFonts w:eastAsia="Times New Roman" w:cstheme="minorHAnsi"/>
                  <w:sz w:val="24"/>
                  <w:szCs w:val="24"/>
                  <w:rPrChange w:id="19699"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700" w:author="DuyNgo" w:date="2012-08-10T07:43:00Z"/>
                <w:rFonts w:eastAsia="Times New Roman" w:cstheme="minorHAnsi"/>
                <w:sz w:val="24"/>
                <w:szCs w:val="24"/>
                <w:rPrChange w:id="19701" w:author="DuyNgo" w:date="2012-08-10T08:15:00Z">
                  <w:rPr>
                    <w:ins w:id="19702" w:author="DuyNgo" w:date="2012-08-10T07:43:00Z"/>
                    <w:rFonts w:ascii="Times New Roman" w:eastAsia="Times New Roman" w:hAnsi="Times New Roman" w:cs="Tahoma"/>
                    <w:color w:val="000000"/>
                    <w:sz w:val="24"/>
                    <w:szCs w:val="20"/>
                  </w:rPr>
                </w:rPrChange>
              </w:rPr>
            </w:pPr>
            <w:proofErr w:type="spellStart"/>
            <w:ins w:id="19703" w:author="DuyNgo" w:date="2012-08-10T07:43:00Z">
              <w:r w:rsidRPr="00303364">
                <w:rPr>
                  <w:rFonts w:eastAsia="Times New Roman" w:cstheme="minorHAnsi"/>
                  <w:sz w:val="24"/>
                  <w:szCs w:val="24"/>
                  <w:rPrChange w:id="19704" w:author="DuyNgo" w:date="2012-08-10T08:15:00Z">
                    <w:rPr>
                      <w:rFonts w:ascii="Times New Roman" w:eastAsia="Times New Roman" w:hAnsi="Times New Roman" w:cstheme="majorBidi"/>
                      <w:b/>
                      <w:bCs/>
                      <w:color w:val="4F81BD" w:themeColor="accent1"/>
                      <w:sz w:val="24"/>
                      <w:szCs w:val="26"/>
                    </w:rPr>
                  </w:rPrChange>
                </w:rPr>
                <w:t>CompletenessStatus</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705" w:author="DuyNgo" w:date="2012-08-10T07:43:00Z"/>
                <w:rFonts w:eastAsia="Times New Roman" w:cstheme="minorHAnsi"/>
                <w:sz w:val="24"/>
                <w:szCs w:val="24"/>
                <w:rPrChange w:id="19706" w:author="DuyNgo" w:date="2012-08-10T08:15:00Z">
                  <w:rPr>
                    <w:ins w:id="19707" w:author="DuyNgo" w:date="2012-08-10T07:43:00Z"/>
                    <w:rFonts w:ascii="Times New Roman" w:eastAsia="Times New Roman" w:hAnsi="Times New Roman" w:cs="Tahoma"/>
                    <w:color w:val="000000"/>
                    <w:sz w:val="24"/>
                    <w:szCs w:val="20"/>
                  </w:rPr>
                </w:rPrChange>
              </w:rPr>
            </w:pPr>
            <w:ins w:id="19708" w:author="DuyNgo" w:date="2012-08-10T07:43:00Z">
              <w:r w:rsidRPr="00303364">
                <w:rPr>
                  <w:rFonts w:eastAsia="Times New Roman" w:cstheme="minorHAnsi"/>
                  <w:sz w:val="24"/>
                  <w:szCs w:val="24"/>
                  <w:rPrChange w:id="19709"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710" w:author="DuyNgo" w:date="2012-08-10T07:43:00Z"/>
                <w:rFonts w:eastAsia="Times New Roman" w:cstheme="minorHAnsi"/>
                <w:sz w:val="24"/>
                <w:szCs w:val="24"/>
                <w:rPrChange w:id="19711" w:author="DuyNgo" w:date="2012-08-10T08:15:00Z">
                  <w:rPr>
                    <w:ins w:id="1971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713" w:author="DuyNgo" w:date="2012-08-10T07:43:00Z"/>
                <w:rFonts w:eastAsia="Times New Roman" w:cstheme="minorHAnsi"/>
                <w:sz w:val="24"/>
                <w:szCs w:val="24"/>
                <w:rPrChange w:id="19714" w:author="DuyNgo" w:date="2012-08-10T08:15:00Z">
                  <w:rPr>
                    <w:ins w:id="19715" w:author="DuyNgo" w:date="2012-08-10T07:43:00Z"/>
                    <w:rFonts w:ascii="Times New Roman" w:eastAsia="Times New Roman" w:hAnsi="Times New Roman" w:cs="Tahoma"/>
                    <w:color w:val="000000"/>
                    <w:sz w:val="24"/>
                    <w:szCs w:val="20"/>
                  </w:rPr>
                </w:rPrChange>
              </w:rPr>
            </w:pPr>
            <w:ins w:id="19716" w:author="DuyNgo" w:date="2012-08-10T07:43:00Z">
              <w:r w:rsidRPr="00303364">
                <w:rPr>
                  <w:rFonts w:eastAsia="Times New Roman" w:cstheme="minorHAnsi"/>
                  <w:sz w:val="24"/>
                  <w:szCs w:val="24"/>
                  <w:rPrChange w:id="1971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718" w:author="DuyNgo" w:date="2012-08-10T07:43:00Z"/>
                <w:rFonts w:eastAsia="Times New Roman" w:cstheme="minorHAnsi"/>
                <w:sz w:val="24"/>
                <w:szCs w:val="24"/>
                <w:rPrChange w:id="19719" w:author="DuyNgo" w:date="2012-08-10T08:15:00Z">
                  <w:rPr>
                    <w:ins w:id="1972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721" w:author="DuyNgo" w:date="2012-08-10T07:43:00Z"/>
                <w:rFonts w:eastAsia="Times New Roman" w:cstheme="minorHAnsi"/>
                <w:sz w:val="24"/>
                <w:szCs w:val="24"/>
                <w:rPrChange w:id="19722" w:author="DuyNgo" w:date="2012-08-10T08:15:00Z">
                  <w:rPr>
                    <w:ins w:id="1972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724" w:author="DuyNgo" w:date="2012-08-10T07:43:00Z"/>
                <w:rFonts w:eastAsia="Times New Roman" w:cstheme="minorHAnsi"/>
                <w:sz w:val="24"/>
                <w:szCs w:val="24"/>
                <w:rPrChange w:id="19725" w:author="DuyNgo" w:date="2012-08-10T08:15:00Z">
                  <w:rPr>
                    <w:ins w:id="19726" w:author="DuyNgo" w:date="2012-08-10T07:43:00Z"/>
                    <w:rFonts w:ascii="Times New Roman" w:eastAsia="Times New Roman" w:hAnsi="Times New Roman" w:cs="Tahoma"/>
                    <w:color w:val="000000"/>
                    <w:sz w:val="24"/>
                    <w:szCs w:val="20"/>
                  </w:rPr>
                </w:rPrChange>
              </w:rPr>
            </w:pPr>
            <w:ins w:id="19727" w:author="DuyNgo" w:date="2012-08-10T07:43:00Z">
              <w:r w:rsidRPr="00303364">
                <w:rPr>
                  <w:rFonts w:eastAsia="Times New Roman" w:cstheme="minorHAnsi"/>
                  <w:sz w:val="24"/>
                  <w:szCs w:val="24"/>
                  <w:rPrChange w:id="19728" w:author="DuyNgo" w:date="2012-08-10T08:15:00Z">
                    <w:rPr>
                      <w:rFonts w:ascii="Times New Roman" w:eastAsia="Times New Roman" w:hAnsi="Times New Roman" w:cstheme="majorBidi"/>
                      <w:b/>
                      <w:bCs/>
                      <w:color w:val="4F81BD" w:themeColor="accent1"/>
                      <w:sz w:val="24"/>
                      <w:szCs w:val="26"/>
                    </w:rPr>
                  </w:rPrChange>
                </w:rPr>
                <w:t>Number of completed products</w:t>
              </w:r>
            </w:ins>
          </w:p>
        </w:tc>
        <w:tc>
          <w:tcPr>
            <w:tcW w:w="4302" w:type="dxa"/>
            <w:gridSpan w:val="2"/>
            <w:vAlign w:val="bottom"/>
          </w:tcPr>
          <w:p w:rsidR="00771246" w:rsidRPr="00303364" w:rsidRDefault="00771246" w:rsidP="00227BA2">
            <w:pPr>
              <w:spacing w:line="240" w:lineRule="auto"/>
              <w:jc w:val="right"/>
              <w:rPr>
                <w:ins w:id="19729" w:author="DuyNgo" w:date="2012-08-10T07:43:00Z"/>
                <w:rFonts w:eastAsia="Times New Roman" w:cstheme="minorHAnsi"/>
                <w:sz w:val="24"/>
                <w:szCs w:val="24"/>
                <w:rPrChange w:id="19730" w:author="DuyNgo" w:date="2012-08-10T08:15:00Z">
                  <w:rPr>
                    <w:ins w:id="19731"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732" w:author="DuyNgo" w:date="2012-08-10T07:43:00Z"/>
                <w:rFonts w:eastAsia="Times New Roman" w:cstheme="minorHAnsi"/>
                <w:sz w:val="24"/>
                <w:szCs w:val="24"/>
                <w:rPrChange w:id="19733" w:author="DuyNgo" w:date="2012-08-10T08:15:00Z">
                  <w:rPr>
                    <w:ins w:id="1973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735" w:author="DuyNgo" w:date="2012-08-10T07:43:00Z"/>
                <w:rFonts w:eastAsia="Times New Roman" w:cstheme="minorHAnsi"/>
                <w:sz w:val="24"/>
                <w:szCs w:val="24"/>
                <w:rPrChange w:id="19736" w:author="DuyNgo" w:date="2012-08-10T08:15:00Z">
                  <w:rPr>
                    <w:ins w:id="1973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738" w:author="DuyNgo" w:date="2012-08-10T07:43:00Z"/>
                <w:rFonts w:eastAsia="Times New Roman" w:cstheme="minorHAnsi"/>
                <w:sz w:val="24"/>
                <w:szCs w:val="24"/>
                <w:rPrChange w:id="19739" w:author="DuyNgo" w:date="2012-08-10T08:15:00Z">
                  <w:rPr>
                    <w:ins w:id="1974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741" w:author="DuyNgo" w:date="2012-08-10T07:43:00Z"/>
                <w:rFonts w:eastAsia="Times New Roman" w:cstheme="minorHAnsi"/>
                <w:sz w:val="24"/>
                <w:szCs w:val="24"/>
                <w:rPrChange w:id="19742" w:author="DuyNgo" w:date="2012-08-10T08:15:00Z">
                  <w:rPr>
                    <w:ins w:id="19743" w:author="DuyNgo" w:date="2012-08-10T07:43:00Z"/>
                    <w:rFonts w:ascii="Times New Roman" w:eastAsia="Times New Roman" w:hAnsi="Times New Roman"/>
                    <w:sz w:val="24"/>
                  </w:rPr>
                </w:rPrChange>
              </w:rPr>
            </w:pPr>
          </w:p>
        </w:tc>
      </w:tr>
      <w:tr w:rsidR="00771246" w:rsidRPr="00303364" w:rsidTr="00227BA2">
        <w:trPr>
          <w:trHeight w:val="255"/>
          <w:ins w:id="1974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745" w:author="DuyNgo" w:date="2012-08-10T07:43:00Z"/>
                <w:rFonts w:eastAsia="Times New Roman" w:cstheme="minorHAnsi"/>
                <w:sz w:val="24"/>
                <w:szCs w:val="24"/>
                <w:rPrChange w:id="19746" w:author="DuyNgo" w:date="2012-08-10T08:15:00Z">
                  <w:rPr>
                    <w:ins w:id="19747" w:author="DuyNgo" w:date="2012-08-10T07:43:00Z"/>
                    <w:rFonts w:ascii="Times New Roman" w:eastAsia="Times New Roman" w:hAnsi="Times New Roman" w:cs="Tahoma"/>
                    <w:color w:val="000000"/>
                    <w:sz w:val="24"/>
                    <w:szCs w:val="20"/>
                  </w:rPr>
                </w:rPrChange>
              </w:rPr>
            </w:pPr>
            <w:ins w:id="19748" w:author="DuyNgo" w:date="2012-08-10T07:43:00Z">
              <w:r w:rsidRPr="00303364">
                <w:rPr>
                  <w:rFonts w:eastAsia="Times New Roman" w:cstheme="minorHAnsi"/>
                  <w:sz w:val="24"/>
                  <w:szCs w:val="24"/>
                  <w:rPrChange w:id="19749"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750" w:author="DuyNgo" w:date="2012-08-10T07:43:00Z"/>
                <w:rFonts w:eastAsia="Times New Roman" w:cstheme="minorHAnsi"/>
                <w:sz w:val="24"/>
                <w:szCs w:val="24"/>
                <w:rPrChange w:id="19751" w:author="DuyNgo" w:date="2012-08-10T08:15:00Z">
                  <w:rPr>
                    <w:ins w:id="19752" w:author="DuyNgo" w:date="2012-08-10T07:43:00Z"/>
                    <w:rFonts w:ascii="Times New Roman" w:eastAsia="Times New Roman" w:hAnsi="Times New Roman" w:cs="Tahoma"/>
                    <w:color w:val="000000"/>
                    <w:sz w:val="24"/>
                    <w:szCs w:val="20"/>
                  </w:rPr>
                </w:rPrChange>
              </w:rPr>
            </w:pPr>
            <w:proofErr w:type="spellStart"/>
            <w:ins w:id="19753" w:author="DuyNgo" w:date="2012-08-10T07:43:00Z">
              <w:r w:rsidRPr="00303364">
                <w:rPr>
                  <w:rFonts w:eastAsia="Times New Roman" w:cstheme="minorHAnsi"/>
                  <w:sz w:val="24"/>
                  <w:szCs w:val="24"/>
                  <w:rPrChange w:id="19754" w:author="DuyNgo" w:date="2012-08-10T08:15:00Z">
                    <w:rPr>
                      <w:rFonts w:ascii="Times New Roman" w:eastAsia="Times New Roman" w:hAnsi="Times New Roman" w:cstheme="majorBidi"/>
                      <w:b/>
                      <w:bCs/>
                      <w:color w:val="4F81BD" w:themeColor="accent1"/>
                      <w:sz w:val="24"/>
                      <w:szCs w:val="26"/>
                    </w:rPr>
                  </w:rPrChange>
                </w:rPr>
                <w:t>StartDate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755" w:author="DuyNgo" w:date="2012-08-10T07:43:00Z"/>
                <w:rFonts w:eastAsia="Times New Roman" w:cstheme="minorHAnsi"/>
                <w:sz w:val="24"/>
                <w:szCs w:val="24"/>
                <w:rPrChange w:id="19756" w:author="DuyNgo" w:date="2012-08-10T08:15:00Z">
                  <w:rPr>
                    <w:ins w:id="19757" w:author="DuyNgo" w:date="2012-08-10T07:43:00Z"/>
                    <w:rFonts w:ascii="Times New Roman" w:eastAsia="Times New Roman" w:hAnsi="Times New Roman" w:cs="Tahoma"/>
                    <w:color w:val="000000"/>
                    <w:sz w:val="24"/>
                    <w:szCs w:val="20"/>
                  </w:rPr>
                </w:rPrChange>
              </w:rPr>
            </w:pPr>
            <w:bookmarkStart w:id="19758" w:name="OLE_LINK1"/>
            <w:bookmarkStart w:id="19759" w:name="OLE_LINK2"/>
            <w:ins w:id="19760" w:author="DuyNgo" w:date="2012-08-10T07:43:00Z">
              <w:r w:rsidRPr="00303364">
                <w:rPr>
                  <w:rFonts w:eastAsia="Times New Roman" w:cstheme="minorHAnsi"/>
                  <w:sz w:val="24"/>
                  <w:szCs w:val="24"/>
                  <w:rPrChange w:id="19761" w:author="DuyNgo" w:date="2012-08-10T08:15:00Z">
                    <w:rPr>
                      <w:rFonts w:ascii="Times New Roman" w:eastAsia="Times New Roman" w:hAnsi="Times New Roman" w:cstheme="majorBidi"/>
                      <w:b/>
                      <w:bCs/>
                      <w:color w:val="4F81BD" w:themeColor="accent1"/>
                      <w:sz w:val="24"/>
                      <w:szCs w:val="26"/>
                    </w:rPr>
                  </w:rPrChange>
                </w:rPr>
                <w:t>DATETIME</w:t>
              </w:r>
              <w:bookmarkEnd w:id="19758"/>
              <w:bookmarkEnd w:id="19759"/>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762" w:author="DuyNgo" w:date="2012-08-10T07:43:00Z"/>
                <w:rFonts w:eastAsia="Times New Roman" w:cstheme="minorHAnsi"/>
                <w:sz w:val="24"/>
                <w:szCs w:val="24"/>
                <w:rPrChange w:id="19763" w:author="DuyNgo" w:date="2012-08-10T08:15:00Z">
                  <w:rPr>
                    <w:ins w:id="19764"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765" w:author="DuyNgo" w:date="2012-08-10T07:43:00Z"/>
                <w:rFonts w:eastAsia="Times New Roman" w:cstheme="minorHAnsi"/>
                <w:sz w:val="24"/>
                <w:szCs w:val="24"/>
                <w:rPrChange w:id="19766" w:author="DuyNgo" w:date="2012-08-10T08:15:00Z">
                  <w:rPr>
                    <w:ins w:id="19767" w:author="DuyNgo" w:date="2012-08-10T07:43:00Z"/>
                    <w:rFonts w:ascii="Times New Roman" w:eastAsia="Times New Roman" w:hAnsi="Times New Roman" w:cs="Tahoma"/>
                    <w:color w:val="000000"/>
                    <w:sz w:val="24"/>
                    <w:szCs w:val="20"/>
                  </w:rPr>
                </w:rPrChange>
              </w:rPr>
            </w:pPr>
            <w:ins w:id="19768" w:author="DuyNgo" w:date="2012-08-10T07:43:00Z">
              <w:r w:rsidRPr="00303364">
                <w:rPr>
                  <w:rFonts w:eastAsia="Times New Roman" w:cstheme="minorHAnsi"/>
                  <w:sz w:val="24"/>
                  <w:szCs w:val="24"/>
                  <w:rPrChange w:id="19769"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770" w:author="DuyNgo" w:date="2012-08-10T07:43:00Z"/>
                <w:rFonts w:eastAsia="Times New Roman" w:cstheme="minorHAnsi"/>
                <w:sz w:val="24"/>
                <w:szCs w:val="24"/>
                <w:rPrChange w:id="19771" w:author="DuyNgo" w:date="2012-08-10T08:15:00Z">
                  <w:rPr>
                    <w:ins w:id="1977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773" w:author="DuyNgo" w:date="2012-08-10T07:43:00Z"/>
                <w:rFonts w:eastAsia="Times New Roman" w:cstheme="minorHAnsi"/>
                <w:sz w:val="24"/>
                <w:szCs w:val="24"/>
                <w:rPrChange w:id="19774" w:author="DuyNgo" w:date="2012-08-10T08:15:00Z">
                  <w:rPr>
                    <w:ins w:id="1977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776" w:author="DuyNgo" w:date="2012-08-10T07:43:00Z"/>
                <w:rFonts w:eastAsia="Times New Roman" w:cstheme="minorHAnsi"/>
                <w:sz w:val="24"/>
                <w:szCs w:val="24"/>
                <w:rPrChange w:id="19777" w:author="DuyNgo" w:date="2012-08-10T08:15:00Z">
                  <w:rPr>
                    <w:ins w:id="19778" w:author="DuyNgo" w:date="2012-08-10T07:43:00Z"/>
                    <w:rFonts w:ascii="Times New Roman" w:eastAsia="Times New Roman" w:hAnsi="Times New Roman" w:cs="Tahoma"/>
                    <w:color w:val="000000"/>
                    <w:sz w:val="24"/>
                    <w:szCs w:val="20"/>
                  </w:rPr>
                </w:rPrChange>
              </w:rPr>
            </w:pPr>
            <w:ins w:id="19779" w:author="DuyNgo" w:date="2012-08-10T07:43:00Z">
              <w:r w:rsidRPr="00303364">
                <w:rPr>
                  <w:rFonts w:eastAsia="Times New Roman" w:cstheme="minorHAnsi"/>
                  <w:sz w:val="24"/>
                  <w:szCs w:val="24"/>
                  <w:rPrChange w:id="19780" w:author="DuyNgo" w:date="2012-08-10T08:15:00Z">
                    <w:rPr>
                      <w:rFonts w:ascii="Times New Roman" w:eastAsia="Times New Roman" w:hAnsi="Times New Roman" w:cstheme="majorBidi"/>
                      <w:b/>
                      <w:bCs/>
                      <w:color w:val="4F81BD" w:themeColor="accent1"/>
                      <w:sz w:val="24"/>
                      <w:szCs w:val="26"/>
                    </w:rPr>
                  </w:rPrChange>
                </w:rPr>
                <w:t>Start date of task</w:t>
              </w:r>
            </w:ins>
          </w:p>
        </w:tc>
        <w:tc>
          <w:tcPr>
            <w:tcW w:w="4302" w:type="dxa"/>
            <w:gridSpan w:val="2"/>
            <w:vAlign w:val="bottom"/>
          </w:tcPr>
          <w:p w:rsidR="00771246" w:rsidRPr="00303364" w:rsidRDefault="00771246" w:rsidP="00227BA2">
            <w:pPr>
              <w:spacing w:line="240" w:lineRule="auto"/>
              <w:jc w:val="right"/>
              <w:rPr>
                <w:ins w:id="19781" w:author="DuyNgo" w:date="2012-08-10T07:43:00Z"/>
                <w:rFonts w:eastAsia="Times New Roman" w:cstheme="minorHAnsi"/>
                <w:sz w:val="24"/>
                <w:szCs w:val="24"/>
                <w:rPrChange w:id="19782" w:author="DuyNgo" w:date="2012-08-10T08:15:00Z">
                  <w:rPr>
                    <w:ins w:id="19783"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784" w:author="DuyNgo" w:date="2012-08-10T07:43:00Z"/>
                <w:rFonts w:eastAsia="Times New Roman" w:cstheme="minorHAnsi"/>
                <w:sz w:val="24"/>
                <w:szCs w:val="24"/>
                <w:rPrChange w:id="19785" w:author="DuyNgo" w:date="2012-08-10T08:15:00Z">
                  <w:rPr>
                    <w:ins w:id="19786"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787" w:author="DuyNgo" w:date="2012-08-10T07:43:00Z"/>
                <w:rFonts w:eastAsia="Times New Roman" w:cstheme="minorHAnsi"/>
                <w:sz w:val="24"/>
                <w:szCs w:val="24"/>
                <w:rPrChange w:id="19788" w:author="DuyNgo" w:date="2012-08-10T08:15:00Z">
                  <w:rPr>
                    <w:ins w:id="19789"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790" w:author="DuyNgo" w:date="2012-08-10T07:43:00Z"/>
                <w:rFonts w:eastAsia="Times New Roman" w:cstheme="minorHAnsi"/>
                <w:sz w:val="24"/>
                <w:szCs w:val="24"/>
                <w:rPrChange w:id="19791" w:author="DuyNgo" w:date="2012-08-10T08:15:00Z">
                  <w:rPr>
                    <w:ins w:id="19792"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793" w:author="DuyNgo" w:date="2012-08-10T07:43:00Z"/>
                <w:rFonts w:eastAsia="Times New Roman" w:cstheme="minorHAnsi"/>
                <w:sz w:val="24"/>
                <w:szCs w:val="24"/>
                <w:rPrChange w:id="19794" w:author="DuyNgo" w:date="2012-08-10T08:15:00Z">
                  <w:rPr>
                    <w:ins w:id="19795" w:author="DuyNgo" w:date="2012-08-10T07:43:00Z"/>
                    <w:rFonts w:ascii="Times New Roman" w:eastAsia="Times New Roman" w:hAnsi="Times New Roman"/>
                    <w:sz w:val="24"/>
                  </w:rPr>
                </w:rPrChange>
              </w:rPr>
            </w:pPr>
          </w:p>
        </w:tc>
      </w:tr>
      <w:tr w:rsidR="00771246" w:rsidRPr="00303364" w:rsidTr="00227BA2">
        <w:trPr>
          <w:trHeight w:val="255"/>
          <w:ins w:id="1979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797" w:author="DuyNgo" w:date="2012-08-10T07:43:00Z"/>
                <w:rFonts w:eastAsia="Times New Roman" w:cstheme="minorHAnsi"/>
                <w:sz w:val="24"/>
                <w:szCs w:val="24"/>
                <w:rPrChange w:id="19798" w:author="DuyNgo" w:date="2012-08-10T08:15:00Z">
                  <w:rPr>
                    <w:ins w:id="19799" w:author="DuyNgo" w:date="2012-08-10T07:43:00Z"/>
                    <w:rFonts w:ascii="Times New Roman" w:eastAsia="Times New Roman" w:hAnsi="Times New Roman" w:cs="Tahoma"/>
                    <w:color w:val="000000"/>
                    <w:sz w:val="24"/>
                    <w:szCs w:val="20"/>
                  </w:rPr>
                </w:rPrChange>
              </w:rPr>
            </w:pPr>
            <w:ins w:id="19800" w:author="DuyNgo" w:date="2012-08-10T07:43:00Z">
              <w:r w:rsidRPr="00303364">
                <w:rPr>
                  <w:rFonts w:eastAsia="Times New Roman" w:cstheme="minorHAnsi"/>
                  <w:sz w:val="24"/>
                  <w:szCs w:val="24"/>
                  <w:rPrChange w:id="19801"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802" w:author="DuyNgo" w:date="2012-08-10T07:43:00Z"/>
                <w:rFonts w:eastAsia="Times New Roman" w:cstheme="minorHAnsi"/>
                <w:sz w:val="24"/>
                <w:szCs w:val="24"/>
                <w:rPrChange w:id="19803" w:author="DuyNgo" w:date="2012-08-10T08:15:00Z">
                  <w:rPr>
                    <w:ins w:id="19804" w:author="DuyNgo" w:date="2012-08-10T07:43:00Z"/>
                    <w:rFonts w:ascii="Times New Roman" w:eastAsia="Times New Roman" w:hAnsi="Times New Roman" w:cs="Tahoma"/>
                    <w:color w:val="000000"/>
                    <w:sz w:val="24"/>
                    <w:szCs w:val="20"/>
                  </w:rPr>
                </w:rPrChange>
              </w:rPr>
            </w:pPr>
            <w:proofErr w:type="spellStart"/>
            <w:ins w:id="19805" w:author="DuyNgo" w:date="2012-08-10T07:43:00Z">
              <w:r w:rsidRPr="00303364">
                <w:rPr>
                  <w:rFonts w:eastAsia="Times New Roman" w:cstheme="minorHAnsi"/>
                  <w:sz w:val="24"/>
                  <w:szCs w:val="24"/>
                  <w:rPrChange w:id="19806" w:author="DuyNgo" w:date="2012-08-10T08:15:00Z">
                    <w:rPr>
                      <w:rFonts w:ascii="Times New Roman" w:eastAsia="Times New Roman" w:hAnsi="Times New Roman" w:cstheme="majorBidi"/>
                      <w:b/>
                      <w:bCs/>
                      <w:color w:val="4F81BD" w:themeColor="accent1"/>
                      <w:sz w:val="24"/>
                      <w:szCs w:val="26"/>
                    </w:rPr>
                  </w:rPrChange>
                </w:rPr>
                <w:t>PlannedEndDate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807" w:author="DuyNgo" w:date="2012-08-10T07:43:00Z"/>
                <w:rFonts w:eastAsia="Times New Roman" w:cstheme="minorHAnsi"/>
                <w:sz w:val="24"/>
                <w:szCs w:val="24"/>
                <w:rPrChange w:id="19808" w:author="DuyNgo" w:date="2012-08-10T08:15:00Z">
                  <w:rPr>
                    <w:ins w:id="19809" w:author="DuyNgo" w:date="2012-08-10T07:43:00Z"/>
                    <w:rFonts w:ascii="Times New Roman" w:eastAsia="Times New Roman" w:hAnsi="Times New Roman" w:cs="Tahoma"/>
                    <w:color w:val="000000"/>
                    <w:sz w:val="24"/>
                    <w:szCs w:val="20"/>
                  </w:rPr>
                </w:rPrChange>
              </w:rPr>
            </w:pPr>
            <w:ins w:id="19810" w:author="DuyNgo" w:date="2012-08-10T07:43:00Z">
              <w:r w:rsidRPr="00303364">
                <w:rPr>
                  <w:rFonts w:eastAsia="Times New Roman" w:cstheme="minorHAnsi"/>
                  <w:sz w:val="24"/>
                  <w:szCs w:val="24"/>
                  <w:rPrChange w:id="19811"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812" w:author="DuyNgo" w:date="2012-08-10T07:43:00Z"/>
                <w:rFonts w:eastAsia="Times New Roman" w:cstheme="minorHAnsi"/>
                <w:sz w:val="24"/>
                <w:szCs w:val="24"/>
                <w:rPrChange w:id="19813" w:author="DuyNgo" w:date="2012-08-10T08:15:00Z">
                  <w:rPr>
                    <w:ins w:id="19814"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815" w:author="DuyNgo" w:date="2012-08-10T07:43:00Z"/>
                <w:rFonts w:eastAsia="Times New Roman" w:cstheme="minorHAnsi"/>
                <w:sz w:val="24"/>
                <w:szCs w:val="24"/>
                <w:rPrChange w:id="19816" w:author="DuyNgo" w:date="2012-08-10T08:15:00Z">
                  <w:rPr>
                    <w:ins w:id="19817" w:author="DuyNgo" w:date="2012-08-10T07:43:00Z"/>
                    <w:rFonts w:ascii="Times New Roman" w:eastAsia="Times New Roman" w:hAnsi="Times New Roman" w:cs="Tahoma"/>
                    <w:color w:val="000000"/>
                    <w:sz w:val="24"/>
                    <w:szCs w:val="20"/>
                  </w:rPr>
                </w:rPrChange>
              </w:rPr>
            </w:pPr>
            <w:ins w:id="19818" w:author="DuyNgo" w:date="2012-08-10T07:43:00Z">
              <w:r w:rsidRPr="00303364">
                <w:rPr>
                  <w:rFonts w:eastAsia="Times New Roman" w:cstheme="minorHAnsi"/>
                  <w:sz w:val="24"/>
                  <w:szCs w:val="24"/>
                  <w:rPrChange w:id="19819"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820" w:author="DuyNgo" w:date="2012-08-10T07:43:00Z"/>
                <w:rFonts w:eastAsia="Times New Roman" w:cstheme="minorHAnsi"/>
                <w:sz w:val="24"/>
                <w:szCs w:val="24"/>
                <w:rPrChange w:id="19821" w:author="DuyNgo" w:date="2012-08-10T08:15:00Z">
                  <w:rPr>
                    <w:ins w:id="1982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823" w:author="DuyNgo" w:date="2012-08-10T07:43:00Z"/>
                <w:rFonts w:eastAsia="Times New Roman" w:cstheme="minorHAnsi"/>
                <w:sz w:val="24"/>
                <w:szCs w:val="24"/>
                <w:rPrChange w:id="19824" w:author="DuyNgo" w:date="2012-08-10T08:15:00Z">
                  <w:rPr>
                    <w:ins w:id="1982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826" w:author="DuyNgo" w:date="2012-08-10T07:43:00Z"/>
                <w:rFonts w:eastAsia="Times New Roman" w:cstheme="minorHAnsi"/>
                <w:sz w:val="24"/>
                <w:szCs w:val="24"/>
                <w:rPrChange w:id="19827" w:author="DuyNgo" w:date="2012-08-10T08:15:00Z">
                  <w:rPr>
                    <w:ins w:id="19828" w:author="DuyNgo" w:date="2012-08-10T07:43:00Z"/>
                    <w:rFonts w:ascii="Times New Roman" w:eastAsia="Times New Roman" w:hAnsi="Times New Roman" w:cs="Tahoma"/>
                    <w:color w:val="000000"/>
                    <w:sz w:val="24"/>
                    <w:szCs w:val="20"/>
                  </w:rPr>
                </w:rPrChange>
              </w:rPr>
            </w:pPr>
            <w:ins w:id="19829" w:author="DuyNgo" w:date="2012-08-10T07:43:00Z">
              <w:r w:rsidRPr="00303364">
                <w:rPr>
                  <w:rFonts w:eastAsia="Times New Roman" w:cstheme="minorHAnsi"/>
                  <w:sz w:val="24"/>
                  <w:szCs w:val="24"/>
                  <w:rPrChange w:id="19830" w:author="DuyNgo" w:date="2012-08-10T08:15:00Z">
                    <w:rPr>
                      <w:rFonts w:ascii="Times New Roman" w:eastAsia="Times New Roman" w:hAnsi="Times New Roman" w:cstheme="majorBidi"/>
                      <w:b/>
                      <w:bCs/>
                      <w:color w:val="4F81BD" w:themeColor="accent1"/>
                      <w:sz w:val="24"/>
                      <w:szCs w:val="26"/>
                    </w:rPr>
                  </w:rPrChange>
                </w:rPr>
                <w:t>Planned end date of task</w:t>
              </w:r>
            </w:ins>
          </w:p>
        </w:tc>
        <w:tc>
          <w:tcPr>
            <w:tcW w:w="4302" w:type="dxa"/>
            <w:gridSpan w:val="2"/>
            <w:vAlign w:val="bottom"/>
          </w:tcPr>
          <w:p w:rsidR="00771246" w:rsidRPr="00303364" w:rsidRDefault="00771246" w:rsidP="00227BA2">
            <w:pPr>
              <w:spacing w:line="240" w:lineRule="auto"/>
              <w:jc w:val="right"/>
              <w:rPr>
                <w:ins w:id="19831" w:author="DuyNgo" w:date="2012-08-10T07:43:00Z"/>
                <w:rFonts w:eastAsia="Times New Roman" w:cstheme="minorHAnsi"/>
                <w:sz w:val="24"/>
                <w:szCs w:val="24"/>
                <w:rPrChange w:id="19832" w:author="DuyNgo" w:date="2012-08-10T08:15:00Z">
                  <w:rPr>
                    <w:ins w:id="19833"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834" w:author="DuyNgo" w:date="2012-08-10T07:43:00Z"/>
                <w:rFonts w:eastAsia="Times New Roman" w:cstheme="minorHAnsi"/>
                <w:sz w:val="24"/>
                <w:szCs w:val="24"/>
                <w:rPrChange w:id="19835" w:author="DuyNgo" w:date="2012-08-10T08:15:00Z">
                  <w:rPr>
                    <w:ins w:id="19836"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837" w:author="DuyNgo" w:date="2012-08-10T07:43:00Z"/>
                <w:rFonts w:eastAsia="Times New Roman" w:cstheme="minorHAnsi"/>
                <w:sz w:val="24"/>
                <w:szCs w:val="24"/>
                <w:rPrChange w:id="19838" w:author="DuyNgo" w:date="2012-08-10T08:15:00Z">
                  <w:rPr>
                    <w:ins w:id="19839"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840" w:author="DuyNgo" w:date="2012-08-10T07:43:00Z"/>
                <w:rFonts w:eastAsia="Times New Roman" w:cstheme="minorHAnsi"/>
                <w:sz w:val="24"/>
                <w:szCs w:val="24"/>
                <w:rPrChange w:id="19841" w:author="DuyNgo" w:date="2012-08-10T08:15:00Z">
                  <w:rPr>
                    <w:ins w:id="19842"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843" w:author="DuyNgo" w:date="2012-08-10T07:43:00Z"/>
                <w:rFonts w:eastAsia="Times New Roman" w:cstheme="minorHAnsi"/>
                <w:sz w:val="24"/>
                <w:szCs w:val="24"/>
                <w:rPrChange w:id="19844" w:author="DuyNgo" w:date="2012-08-10T08:15:00Z">
                  <w:rPr>
                    <w:ins w:id="19845" w:author="DuyNgo" w:date="2012-08-10T07:43:00Z"/>
                    <w:rFonts w:ascii="Times New Roman" w:eastAsia="Times New Roman" w:hAnsi="Times New Roman"/>
                    <w:sz w:val="24"/>
                  </w:rPr>
                </w:rPrChange>
              </w:rPr>
            </w:pPr>
          </w:p>
        </w:tc>
      </w:tr>
      <w:tr w:rsidR="00771246" w:rsidRPr="00303364" w:rsidTr="00227BA2">
        <w:trPr>
          <w:trHeight w:val="255"/>
          <w:ins w:id="1984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847" w:author="DuyNgo" w:date="2012-08-10T07:43:00Z"/>
                <w:rFonts w:eastAsia="Times New Roman" w:cstheme="minorHAnsi"/>
                <w:sz w:val="24"/>
                <w:szCs w:val="24"/>
                <w:rPrChange w:id="19848" w:author="DuyNgo" w:date="2012-08-10T08:15:00Z">
                  <w:rPr>
                    <w:ins w:id="19849" w:author="DuyNgo" w:date="2012-08-10T07:43:00Z"/>
                    <w:rFonts w:ascii="Times New Roman" w:eastAsia="Times New Roman" w:hAnsi="Times New Roman" w:cs="Tahoma"/>
                    <w:color w:val="000000"/>
                    <w:sz w:val="24"/>
                    <w:szCs w:val="20"/>
                  </w:rPr>
                </w:rPrChange>
              </w:rPr>
            </w:pPr>
            <w:ins w:id="19850" w:author="DuyNgo" w:date="2012-08-10T07:43:00Z">
              <w:r w:rsidRPr="00303364">
                <w:rPr>
                  <w:rFonts w:eastAsia="Times New Roman" w:cstheme="minorHAnsi"/>
                  <w:sz w:val="24"/>
                  <w:szCs w:val="24"/>
                  <w:rPrChange w:id="19851" w:author="DuyNgo" w:date="2012-08-10T08:15:00Z">
                    <w:rPr>
                      <w:rFonts w:ascii="Times New Roman" w:eastAsia="Times New Roman" w:hAnsi="Times New Roman" w:cstheme="majorBidi"/>
                      <w:b/>
                      <w:bCs/>
                      <w:color w:val="4F81BD" w:themeColor="accent1"/>
                      <w:sz w:val="24"/>
                      <w:szCs w:val="26"/>
                    </w:rPr>
                  </w:rPrChange>
                </w:rPr>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852" w:author="DuyNgo" w:date="2012-08-10T07:43:00Z"/>
                <w:rFonts w:eastAsia="Times New Roman" w:cstheme="minorHAnsi"/>
                <w:sz w:val="24"/>
                <w:szCs w:val="24"/>
                <w:rPrChange w:id="19853" w:author="DuyNgo" w:date="2012-08-10T08:15:00Z">
                  <w:rPr>
                    <w:ins w:id="19854" w:author="DuyNgo" w:date="2012-08-10T07:43:00Z"/>
                    <w:rFonts w:ascii="Times New Roman" w:eastAsia="Times New Roman" w:hAnsi="Times New Roman" w:cs="Tahoma"/>
                    <w:color w:val="000000"/>
                    <w:sz w:val="24"/>
                    <w:szCs w:val="20"/>
                  </w:rPr>
                </w:rPrChange>
              </w:rPr>
            </w:pPr>
            <w:proofErr w:type="spellStart"/>
            <w:ins w:id="19855" w:author="DuyNgo" w:date="2012-08-10T07:43:00Z">
              <w:r w:rsidRPr="00303364">
                <w:rPr>
                  <w:rFonts w:eastAsia="Times New Roman" w:cstheme="minorHAnsi"/>
                  <w:sz w:val="24"/>
                  <w:szCs w:val="24"/>
                  <w:rPrChange w:id="19856" w:author="DuyNgo" w:date="2012-08-10T08:15:00Z">
                    <w:rPr>
                      <w:rFonts w:ascii="Times New Roman" w:eastAsia="Times New Roman" w:hAnsi="Times New Roman" w:cstheme="majorBidi"/>
                      <w:b/>
                      <w:bCs/>
                      <w:color w:val="4F81BD" w:themeColor="accent1"/>
                      <w:sz w:val="24"/>
                      <w:szCs w:val="26"/>
                    </w:rPr>
                  </w:rPrChange>
                </w:rPr>
                <w:t>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857" w:author="DuyNgo" w:date="2012-08-10T07:43:00Z"/>
                <w:rFonts w:eastAsia="Times New Roman" w:cstheme="minorHAnsi"/>
                <w:sz w:val="24"/>
                <w:szCs w:val="24"/>
                <w:rPrChange w:id="19858" w:author="DuyNgo" w:date="2012-08-10T08:15:00Z">
                  <w:rPr>
                    <w:ins w:id="19859" w:author="DuyNgo" w:date="2012-08-10T07:43:00Z"/>
                    <w:rFonts w:ascii="Times New Roman" w:eastAsia="Times New Roman" w:hAnsi="Times New Roman" w:cs="Tahoma"/>
                    <w:color w:val="000000"/>
                    <w:sz w:val="24"/>
                    <w:szCs w:val="20"/>
                  </w:rPr>
                </w:rPrChange>
              </w:rPr>
            </w:pPr>
            <w:ins w:id="19860" w:author="DuyNgo" w:date="2012-08-10T07:43:00Z">
              <w:r w:rsidRPr="00303364">
                <w:rPr>
                  <w:rFonts w:eastAsia="Times New Roman" w:cstheme="minorHAnsi"/>
                  <w:sz w:val="24"/>
                  <w:szCs w:val="24"/>
                  <w:rPrChange w:id="19861"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862" w:author="DuyNgo" w:date="2012-08-10T07:43:00Z"/>
                <w:rFonts w:eastAsia="Times New Roman" w:cstheme="minorHAnsi"/>
                <w:sz w:val="24"/>
                <w:szCs w:val="24"/>
                <w:rPrChange w:id="19863" w:author="DuyNgo" w:date="2012-08-10T08:15:00Z">
                  <w:rPr>
                    <w:ins w:id="19864"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865" w:author="DuyNgo" w:date="2012-08-10T07:43:00Z"/>
                <w:rFonts w:eastAsia="Times New Roman" w:cstheme="minorHAnsi"/>
                <w:sz w:val="24"/>
                <w:szCs w:val="24"/>
                <w:rPrChange w:id="19866" w:author="DuyNgo" w:date="2012-08-10T08:15:00Z">
                  <w:rPr>
                    <w:ins w:id="19867" w:author="DuyNgo" w:date="2012-08-10T07:43:00Z"/>
                    <w:rFonts w:ascii="Times New Roman" w:eastAsia="Times New Roman" w:hAnsi="Times New Roman" w:cs="Tahoma"/>
                    <w:color w:val="000000"/>
                    <w:sz w:val="24"/>
                    <w:szCs w:val="20"/>
                  </w:rPr>
                </w:rPrChange>
              </w:rPr>
            </w:pPr>
            <w:ins w:id="19868" w:author="DuyNgo" w:date="2012-08-10T07:43:00Z">
              <w:r w:rsidRPr="00303364">
                <w:rPr>
                  <w:rFonts w:eastAsia="Times New Roman" w:cstheme="minorHAnsi"/>
                  <w:sz w:val="24"/>
                  <w:szCs w:val="24"/>
                  <w:rPrChange w:id="19869"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870" w:author="DuyNgo" w:date="2012-08-10T07:43:00Z"/>
                <w:rFonts w:eastAsia="Times New Roman" w:cstheme="minorHAnsi"/>
                <w:sz w:val="24"/>
                <w:szCs w:val="24"/>
                <w:rPrChange w:id="19871" w:author="DuyNgo" w:date="2012-08-10T08:15:00Z">
                  <w:rPr>
                    <w:ins w:id="1987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873" w:author="DuyNgo" w:date="2012-08-10T07:43:00Z"/>
                <w:rFonts w:eastAsia="Times New Roman" w:cstheme="minorHAnsi"/>
                <w:sz w:val="24"/>
                <w:szCs w:val="24"/>
                <w:rPrChange w:id="19874" w:author="DuyNgo" w:date="2012-08-10T08:15:00Z">
                  <w:rPr>
                    <w:ins w:id="1987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876" w:author="DuyNgo" w:date="2012-08-10T07:43:00Z"/>
                <w:rFonts w:eastAsia="Times New Roman" w:cstheme="minorHAnsi"/>
                <w:sz w:val="24"/>
                <w:szCs w:val="24"/>
                <w:rPrChange w:id="19877" w:author="DuyNgo" w:date="2012-08-10T08:15:00Z">
                  <w:rPr>
                    <w:ins w:id="19878" w:author="DuyNgo" w:date="2012-08-10T07:43:00Z"/>
                    <w:rFonts w:ascii="Times New Roman" w:eastAsia="Times New Roman" w:hAnsi="Times New Roman" w:cs="Tahoma"/>
                    <w:color w:val="000000"/>
                    <w:sz w:val="24"/>
                    <w:szCs w:val="20"/>
                  </w:rPr>
                </w:rPrChange>
              </w:rPr>
            </w:pPr>
            <w:ins w:id="19879" w:author="DuyNgo" w:date="2012-08-10T07:43:00Z">
              <w:r w:rsidRPr="00303364">
                <w:rPr>
                  <w:rFonts w:eastAsia="Times New Roman" w:cstheme="minorHAnsi"/>
                  <w:sz w:val="24"/>
                  <w:szCs w:val="24"/>
                  <w:rPrChange w:id="19880" w:author="DuyNgo" w:date="2012-08-10T08:15:00Z">
                    <w:rPr>
                      <w:rFonts w:ascii="Times New Roman" w:eastAsia="Times New Roman" w:hAnsi="Times New Roman" w:cstheme="majorBidi"/>
                      <w:b/>
                      <w:bCs/>
                      <w:color w:val="4F81BD" w:themeColor="accent1"/>
                      <w:sz w:val="24"/>
                      <w:szCs w:val="26"/>
                    </w:rPr>
                  </w:rPrChange>
                </w:rPr>
                <w:t>Actual end date of task</w:t>
              </w:r>
            </w:ins>
          </w:p>
        </w:tc>
        <w:tc>
          <w:tcPr>
            <w:tcW w:w="4302" w:type="dxa"/>
            <w:gridSpan w:val="2"/>
            <w:vAlign w:val="bottom"/>
          </w:tcPr>
          <w:p w:rsidR="00771246" w:rsidRPr="00303364" w:rsidRDefault="00771246" w:rsidP="00227BA2">
            <w:pPr>
              <w:spacing w:line="240" w:lineRule="auto"/>
              <w:jc w:val="right"/>
              <w:rPr>
                <w:ins w:id="19881" w:author="DuyNgo" w:date="2012-08-10T07:43:00Z"/>
                <w:rFonts w:eastAsia="Times New Roman" w:cstheme="minorHAnsi"/>
                <w:sz w:val="24"/>
                <w:szCs w:val="24"/>
                <w:rPrChange w:id="19882" w:author="DuyNgo" w:date="2012-08-10T08:15:00Z">
                  <w:rPr>
                    <w:ins w:id="19883"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884" w:author="DuyNgo" w:date="2012-08-10T07:43:00Z"/>
                <w:rFonts w:eastAsia="Times New Roman" w:cstheme="minorHAnsi"/>
                <w:sz w:val="24"/>
                <w:szCs w:val="24"/>
                <w:rPrChange w:id="19885" w:author="DuyNgo" w:date="2012-08-10T08:15:00Z">
                  <w:rPr>
                    <w:ins w:id="19886"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887" w:author="DuyNgo" w:date="2012-08-10T07:43:00Z"/>
                <w:rFonts w:eastAsia="Times New Roman" w:cstheme="minorHAnsi"/>
                <w:sz w:val="24"/>
                <w:szCs w:val="24"/>
                <w:rPrChange w:id="19888" w:author="DuyNgo" w:date="2012-08-10T08:15:00Z">
                  <w:rPr>
                    <w:ins w:id="19889"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890" w:author="DuyNgo" w:date="2012-08-10T07:43:00Z"/>
                <w:rFonts w:eastAsia="Times New Roman" w:cstheme="minorHAnsi"/>
                <w:sz w:val="24"/>
                <w:szCs w:val="24"/>
                <w:rPrChange w:id="19891" w:author="DuyNgo" w:date="2012-08-10T08:15:00Z">
                  <w:rPr>
                    <w:ins w:id="19892"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893" w:author="DuyNgo" w:date="2012-08-10T07:43:00Z"/>
                <w:rFonts w:eastAsia="Times New Roman" w:cstheme="minorHAnsi"/>
                <w:sz w:val="24"/>
                <w:szCs w:val="24"/>
                <w:rPrChange w:id="19894" w:author="DuyNgo" w:date="2012-08-10T08:15:00Z">
                  <w:rPr>
                    <w:ins w:id="19895" w:author="DuyNgo" w:date="2012-08-10T07:43:00Z"/>
                    <w:rFonts w:ascii="Times New Roman" w:eastAsia="Times New Roman" w:hAnsi="Times New Roman"/>
                    <w:sz w:val="24"/>
                  </w:rPr>
                </w:rPrChange>
              </w:rPr>
            </w:pPr>
          </w:p>
        </w:tc>
      </w:tr>
      <w:tr w:rsidR="00771246" w:rsidRPr="00303364" w:rsidTr="00227BA2">
        <w:trPr>
          <w:trHeight w:val="255"/>
          <w:ins w:id="1989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897" w:author="DuyNgo" w:date="2012-08-10T07:43:00Z"/>
                <w:rFonts w:eastAsia="Times New Roman" w:cstheme="minorHAnsi"/>
                <w:sz w:val="24"/>
                <w:szCs w:val="24"/>
                <w:rPrChange w:id="19898" w:author="DuyNgo" w:date="2012-08-10T08:15:00Z">
                  <w:rPr>
                    <w:ins w:id="19899" w:author="DuyNgo" w:date="2012-08-10T07:43:00Z"/>
                    <w:rFonts w:ascii="Times New Roman" w:eastAsia="Times New Roman" w:hAnsi="Times New Roman" w:cs="Tahoma"/>
                    <w:color w:val="000000"/>
                    <w:sz w:val="24"/>
                    <w:szCs w:val="20"/>
                  </w:rPr>
                </w:rPrChange>
              </w:rPr>
            </w:pPr>
            <w:ins w:id="19900" w:author="DuyNgo" w:date="2012-08-10T07:43:00Z">
              <w:r w:rsidRPr="00303364">
                <w:rPr>
                  <w:rFonts w:eastAsia="Times New Roman" w:cstheme="minorHAnsi"/>
                  <w:sz w:val="24"/>
                  <w:szCs w:val="24"/>
                  <w:rPrChange w:id="19901" w:author="DuyNgo" w:date="2012-08-10T08:15:00Z">
                    <w:rPr>
                      <w:rFonts w:ascii="Times New Roman" w:eastAsia="Times New Roman" w:hAnsi="Times New Roman" w:cstheme="majorBidi"/>
                      <w:b/>
                      <w:bCs/>
                      <w:color w:val="4F81BD" w:themeColor="accent1"/>
                      <w:sz w:val="24"/>
                      <w:szCs w:val="26"/>
                    </w:rPr>
                  </w:rPrChange>
                </w:rPr>
                <w:t>12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902" w:author="DuyNgo" w:date="2012-08-10T07:43:00Z"/>
                <w:rFonts w:eastAsia="Times New Roman" w:cstheme="minorHAnsi"/>
                <w:sz w:val="24"/>
                <w:szCs w:val="24"/>
                <w:rPrChange w:id="19903" w:author="DuyNgo" w:date="2012-08-10T08:15:00Z">
                  <w:rPr>
                    <w:ins w:id="19904" w:author="DuyNgo" w:date="2012-08-10T07:43:00Z"/>
                    <w:rFonts w:ascii="Times New Roman" w:eastAsia="Times New Roman" w:hAnsi="Times New Roman" w:cs="Tahoma"/>
                    <w:color w:val="000000"/>
                    <w:sz w:val="24"/>
                    <w:szCs w:val="20"/>
                  </w:rPr>
                </w:rPrChange>
              </w:rPr>
            </w:pPr>
            <w:proofErr w:type="spellStart"/>
            <w:ins w:id="19905" w:author="DuyNgo" w:date="2012-08-10T07:43:00Z">
              <w:r w:rsidRPr="00303364">
                <w:rPr>
                  <w:rFonts w:eastAsia="Times New Roman" w:cstheme="minorHAnsi"/>
                  <w:sz w:val="24"/>
                  <w:szCs w:val="24"/>
                  <w:rPrChange w:id="19906" w:author="DuyNgo" w:date="2012-08-10T08:15:00Z">
                    <w:rPr>
                      <w:rFonts w:ascii="Times New Roman" w:eastAsia="Times New Roman" w:hAnsi="Times New Roman" w:cstheme="majorBidi"/>
                      <w:b/>
                      <w:bCs/>
                      <w:color w:val="4F81BD" w:themeColor="accent1"/>
                      <w:sz w:val="24"/>
                      <w:szCs w:val="26"/>
                    </w:rPr>
                  </w:rPrChange>
                </w:rPr>
                <w:t>PlannedEffort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907" w:author="DuyNgo" w:date="2012-08-10T07:43:00Z"/>
                <w:rFonts w:eastAsia="Times New Roman" w:cstheme="minorHAnsi"/>
                <w:sz w:val="24"/>
                <w:szCs w:val="24"/>
                <w:rPrChange w:id="19908" w:author="DuyNgo" w:date="2012-08-10T08:15:00Z">
                  <w:rPr>
                    <w:ins w:id="19909" w:author="DuyNgo" w:date="2012-08-10T07:43:00Z"/>
                    <w:rFonts w:ascii="Times New Roman" w:eastAsia="Times New Roman" w:hAnsi="Times New Roman" w:cs="Tahoma"/>
                    <w:color w:val="000000"/>
                    <w:sz w:val="24"/>
                    <w:szCs w:val="20"/>
                  </w:rPr>
                </w:rPrChange>
              </w:rPr>
            </w:pPr>
            <w:ins w:id="19910" w:author="DuyNgo" w:date="2012-08-10T07:43:00Z">
              <w:r w:rsidRPr="00303364">
                <w:rPr>
                  <w:rFonts w:eastAsia="Times New Roman" w:cstheme="minorHAnsi"/>
                  <w:sz w:val="24"/>
                  <w:szCs w:val="24"/>
                  <w:rPrChange w:id="19911"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912" w:author="DuyNgo" w:date="2012-08-10T07:43:00Z"/>
                <w:rFonts w:eastAsia="Times New Roman" w:cstheme="minorHAnsi"/>
                <w:sz w:val="24"/>
                <w:szCs w:val="24"/>
                <w:rPrChange w:id="19913" w:author="DuyNgo" w:date="2012-08-10T08:15:00Z">
                  <w:rPr>
                    <w:ins w:id="19914"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915" w:author="DuyNgo" w:date="2012-08-10T07:43:00Z"/>
                <w:rFonts w:eastAsia="Times New Roman" w:cstheme="minorHAnsi"/>
                <w:sz w:val="24"/>
                <w:szCs w:val="24"/>
                <w:rPrChange w:id="19916" w:author="DuyNgo" w:date="2012-08-10T08:15:00Z">
                  <w:rPr>
                    <w:ins w:id="19917" w:author="DuyNgo" w:date="2012-08-10T07:43:00Z"/>
                    <w:rFonts w:ascii="Times New Roman" w:eastAsia="Times New Roman" w:hAnsi="Times New Roman" w:cs="Tahoma"/>
                    <w:color w:val="000000"/>
                    <w:sz w:val="24"/>
                    <w:szCs w:val="20"/>
                  </w:rPr>
                </w:rPrChange>
              </w:rPr>
            </w:pPr>
            <w:ins w:id="19918" w:author="DuyNgo" w:date="2012-08-10T07:43:00Z">
              <w:r w:rsidRPr="00303364">
                <w:rPr>
                  <w:rFonts w:eastAsia="Times New Roman" w:cstheme="minorHAnsi"/>
                  <w:sz w:val="24"/>
                  <w:szCs w:val="24"/>
                  <w:rPrChange w:id="19919"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920" w:author="DuyNgo" w:date="2012-08-10T07:43:00Z"/>
                <w:rFonts w:eastAsia="Times New Roman" w:cstheme="minorHAnsi"/>
                <w:sz w:val="24"/>
                <w:szCs w:val="24"/>
                <w:rPrChange w:id="19921" w:author="DuyNgo" w:date="2012-08-10T08:15:00Z">
                  <w:rPr>
                    <w:ins w:id="1992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923" w:author="DuyNgo" w:date="2012-08-10T07:43:00Z"/>
                <w:rFonts w:eastAsia="Times New Roman" w:cstheme="minorHAnsi"/>
                <w:sz w:val="24"/>
                <w:szCs w:val="24"/>
                <w:rPrChange w:id="19924" w:author="DuyNgo" w:date="2012-08-10T08:15:00Z">
                  <w:rPr>
                    <w:ins w:id="1992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926" w:author="DuyNgo" w:date="2012-08-10T07:43:00Z"/>
                <w:rFonts w:eastAsia="Times New Roman" w:cstheme="minorHAnsi"/>
                <w:sz w:val="24"/>
                <w:szCs w:val="24"/>
                <w:rPrChange w:id="19927" w:author="DuyNgo" w:date="2012-08-10T08:15:00Z">
                  <w:rPr>
                    <w:ins w:id="19928" w:author="DuyNgo" w:date="2012-08-10T07:43:00Z"/>
                    <w:rFonts w:ascii="Times New Roman" w:eastAsia="Times New Roman" w:hAnsi="Times New Roman" w:cs="Tahoma"/>
                    <w:color w:val="000000"/>
                    <w:sz w:val="24"/>
                    <w:szCs w:val="20"/>
                  </w:rPr>
                </w:rPrChange>
              </w:rPr>
            </w:pPr>
            <w:ins w:id="19929" w:author="DuyNgo" w:date="2012-08-10T07:43:00Z">
              <w:r w:rsidRPr="00303364">
                <w:rPr>
                  <w:rFonts w:eastAsia="Times New Roman" w:cstheme="minorHAnsi"/>
                  <w:sz w:val="24"/>
                  <w:szCs w:val="24"/>
                  <w:rPrChange w:id="19930" w:author="DuyNgo" w:date="2012-08-10T08:15:00Z">
                    <w:rPr>
                      <w:rFonts w:ascii="Times New Roman" w:eastAsia="Times New Roman" w:hAnsi="Times New Roman" w:cstheme="majorBidi"/>
                      <w:b/>
                      <w:bCs/>
                      <w:color w:val="4F81BD" w:themeColor="accent1"/>
                      <w:sz w:val="24"/>
                      <w:szCs w:val="26"/>
                    </w:rPr>
                  </w:rPrChange>
                </w:rPr>
                <w:t>Planned effort of task</w:t>
              </w:r>
            </w:ins>
          </w:p>
        </w:tc>
        <w:tc>
          <w:tcPr>
            <w:tcW w:w="4302" w:type="dxa"/>
            <w:gridSpan w:val="2"/>
            <w:vAlign w:val="bottom"/>
          </w:tcPr>
          <w:p w:rsidR="00771246" w:rsidRPr="00303364" w:rsidRDefault="00771246" w:rsidP="00227BA2">
            <w:pPr>
              <w:spacing w:line="240" w:lineRule="auto"/>
              <w:jc w:val="right"/>
              <w:rPr>
                <w:ins w:id="19931" w:author="DuyNgo" w:date="2012-08-10T07:43:00Z"/>
                <w:rFonts w:eastAsia="Times New Roman" w:cstheme="minorHAnsi"/>
                <w:sz w:val="24"/>
                <w:szCs w:val="24"/>
                <w:rPrChange w:id="19932" w:author="DuyNgo" w:date="2012-08-10T08:15:00Z">
                  <w:rPr>
                    <w:ins w:id="19933"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934" w:author="DuyNgo" w:date="2012-08-10T07:43:00Z"/>
                <w:rFonts w:eastAsia="Times New Roman" w:cstheme="minorHAnsi"/>
                <w:sz w:val="24"/>
                <w:szCs w:val="24"/>
                <w:rPrChange w:id="19935" w:author="DuyNgo" w:date="2012-08-10T08:15:00Z">
                  <w:rPr>
                    <w:ins w:id="19936"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937" w:author="DuyNgo" w:date="2012-08-10T07:43:00Z"/>
                <w:rFonts w:eastAsia="Times New Roman" w:cstheme="minorHAnsi"/>
                <w:sz w:val="24"/>
                <w:szCs w:val="24"/>
                <w:rPrChange w:id="19938" w:author="DuyNgo" w:date="2012-08-10T08:15:00Z">
                  <w:rPr>
                    <w:ins w:id="19939"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940" w:author="DuyNgo" w:date="2012-08-10T07:43:00Z"/>
                <w:rFonts w:eastAsia="Times New Roman" w:cstheme="minorHAnsi"/>
                <w:sz w:val="24"/>
                <w:szCs w:val="24"/>
                <w:rPrChange w:id="19941" w:author="DuyNgo" w:date="2012-08-10T08:15:00Z">
                  <w:rPr>
                    <w:ins w:id="19942"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943" w:author="DuyNgo" w:date="2012-08-10T07:43:00Z"/>
                <w:rFonts w:eastAsia="Times New Roman" w:cstheme="minorHAnsi"/>
                <w:sz w:val="24"/>
                <w:szCs w:val="24"/>
                <w:rPrChange w:id="19944" w:author="DuyNgo" w:date="2012-08-10T08:15:00Z">
                  <w:rPr>
                    <w:ins w:id="19945" w:author="DuyNgo" w:date="2012-08-10T07:43:00Z"/>
                    <w:rFonts w:ascii="Times New Roman" w:eastAsia="Times New Roman" w:hAnsi="Times New Roman"/>
                    <w:sz w:val="24"/>
                  </w:rPr>
                </w:rPrChange>
              </w:rPr>
            </w:pPr>
          </w:p>
        </w:tc>
      </w:tr>
      <w:tr w:rsidR="00771246" w:rsidRPr="00303364" w:rsidTr="00227BA2">
        <w:trPr>
          <w:trHeight w:val="255"/>
          <w:ins w:id="1994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947" w:author="DuyNgo" w:date="2012-08-10T07:43:00Z"/>
                <w:rFonts w:eastAsia="Times New Roman" w:cstheme="minorHAnsi"/>
                <w:sz w:val="24"/>
                <w:szCs w:val="24"/>
                <w:rPrChange w:id="19948" w:author="DuyNgo" w:date="2012-08-10T08:15:00Z">
                  <w:rPr>
                    <w:ins w:id="19949" w:author="DuyNgo" w:date="2012-08-10T07:43:00Z"/>
                    <w:rFonts w:ascii="Times New Roman" w:eastAsia="Times New Roman" w:hAnsi="Times New Roman" w:cs="Tahoma"/>
                    <w:color w:val="000000"/>
                    <w:sz w:val="24"/>
                    <w:szCs w:val="20"/>
                  </w:rPr>
                </w:rPrChange>
              </w:rPr>
            </w:pPr>
            <w:ins w:id="19950" w:author="DuyNgo" w:date="2012-08-10T07:43:00Z">
              <w:r w:rsidRPr="00303364">
                <w:rPr>
                  <w:rFonts w:eastAsia="Times New Roman" w:cstheme="minorHAnsi"/>
                  <w:sz w:val="24"/>
                  <w:szCs w:val="24"/>
                  <w:rPrChange w:id="19951" w:author="DuyNgo" w:date="2012-08-10T08:15:00Z">
                    <w:rPr>
                      <w:rFonts w:ascii="Times New Roman" w:eastAsia="Times New Roman" w:hAnsi="Times New Roman" w:cstheme="majorBidi"/>
                      <w:b/>
                      <w:bCs/>
                      <w:color w:val="4F81BD" w:themeColor="accent1"/>
                      <w:sz w:val="24"/>
                      <w:szCs w:val="26"/>
                    </w:rPr>
                  </w:rPrChange>
                </w:rPr>
                <w:t>13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952" w:author="DuyNgo" w:date="2012-08-10T07:43:00Z"/>
                <w:rFonts w:eastAsia="Times New Roman" w:cstheme="minorHAnsi"/>
                <w:sz w:val="24"/>
                <w:szCs w:val="24"/>
                <w:rPrChange w:id="19953" w:author="DuyNgo" w:date="2012-08-10T08:15:00Z">
                  <w:rPr>
                    <w:ins w:id="19954" w:author="DuyNgo" w:date="2012-08-10T07:43:00Z"/>
                    <w:rFonts w:ascii="Times New Roman" w:eastAsia="Times New Roman" w:hAnsi="Times New Roman" w:cs="Tahoma"/>
                    <w:color w:val="000000"/>
                    <w:sz w:val="24"/>
                    <w:szCs w:val="20"/>
                  </w:rPr>
                </w:rPrChange>
              </w:rPr>
            </w:pPr>
            <w:proofErr w:type="spellStart"/>
            <w:ins w:id="19955" w:author="DuyNgo" w:date="2012-08-10T07:43:00Z">
              <w:r w:rsidRPr="00303364">
                <w:rPr>
                  <w:rFonts w:eastAsia="Times New Roman" w:cstheme="minorHAnsi"/>
                  <w:sz w:val="24"/>
                  <w:szCs w:val="24"/>
                  <w:rPrChange w:id="19956" w:author="DuyNgo" w:date="2012-08-10T08:15:00Z">
                    <w:rPr>
                      <w:rFonts w:ascii="Times New Roman" w:eastAsia="Times New Roman" w:hAnsi="Times New Roman" w:cstheme="majorBidi"/>
                      <w:b/>
                      <w:bCs/>
                      <w:color w:val="4F81BD" w:themeColor="accent1"/>
                      <w:sz w:val="24"/>
                      <w:szCs w:val="26"/>
                    </w:rPr>
                  </w:rPrChange>
                </w:rPr>
                <w:t>ActualEffort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957" w:author="DuyNgo" w:date="2012-08-10T07:43:00Z"/>
                <w:rFonts w:eastAsia="Times New Roman" w:cstheme="minorHAnsi"/>
                <w:sz w:val="24"/>
                <w:szCs w:val="24"/>
                <w:rPrChange w:id="19958" w:author="DuyNgo" w:date="2012-08-10T08:15:00Z">
                  <w:rPr>
                    <w:ins w:id="19959" w:author="DuyNgo" w:date="2012-08-10T07:43:00Z"/>
                    <w:rFonts w:ascii="Times New Roman" w:eastAsia="Times New Roman" w:hAnsi="Times New Roman" w:cs="Tahoma"/>
                    <w:color w:val="000000"/>
                    <w:sz w:val="24"/>
                    <w:szCs w:val="20"/>
                  </w:rPr>
                </w:rPrChange>
              </w:rPr>
            </w:pPr>
            <w:ins w:id="19960" w:author="DuyNgo" w:date="2012-08-10T07:43:00Z">
              <w:r w:rsidRPr="00303364">
                <w:rPr>
                  <w:rFonts w:eastAsia="Times New Roman" w:cstheme="minorHAnsi"/>
                  <w:sz w:val="24"/>
                  <w:szCs w:val="24"/>
                  <w:rPrChange w:id="19961"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962" w:author="DuyNgo" w:date="2012-08-10T07:43:00Z"/>
                <w:rFonts w:eastAsia="Times New Roman" w:cstheme="minorHAnsi"/>
                <w:sz w:val="24"/>
                <w:szCs w:val="24"/>
                <w:rPrChange w:id="19963" w:author="DuyNgo" w:date="2012-08-10T08:15:00Z">
                  <w:rPr>
                    <w:ins w:id="19964"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965" w:author="DuyNgo" w:date="2012-08-10T07:43:00Z"/>
                <w:rFonts w:eastAsia="Times New Roman" w:cstheme="minorHAnsi"/>
                <w:sz w:val="24"/>
                <w:szCs w:val="24"/>
                <w:rPrChange w:id="19966" w:author="DuyNgo" w:date="2012-08-10T08:15:00Z">
                  <w:rPr>
                    <w:ins w:id="19967" w:author="DuyNgo" w:date="2012-08-10T07:43:00Z"/>
                    <w:rFonts w:ascii="Times New Roman" w:eastAsia="Times New Roman" w:hAnsi="Times New Roman" w:cs="Tahoma"/>
                    <w:color w:val="000000"/>
                    <w:sz w:val="24"/>
                    <w:szCs w:val="20"/>
                  </w:rPr>
                </w:rPrChange>
              </w:rPr>
            </w:pPr>
            <w:ins w:id="19968" w:author="DuyNgo" w:date="2012-08-10T07:43:00Z">
              <w:r w:rsidRPr="00303364">
                <w:rPr>
                  <w:rFonts w:eastAsia="Times New Roman" w:cstheme="minorHAnsi"/>
                  <w:sz w:val="24"/>
                  <w:szCs w:val="24"/>
                  <w:rPrChange w:id="19969"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970" w:author="DuyNgo" w:date="2012-08-10T07:43:00Z"/>
                <w:rFonts w:eastAsia="Times New Roman" w:cstheme="minorHAnsi"/>
                <w:sz w:val="24"/>
                <w:szCs w:val="24"/>
                <w:rPrChange w:id="19971" w:author="DuyNgo" w:date="2012-08-10T08:15:00Z">
                  <w:rPr>
                    <w:ins w:id="1997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973" w:author="DuyNgo" w:date="2012-08-10T07:43:00Z"/>
                <w:rFonts w:eastAsia="Times New Roman" w:cstheme="minorHAnsi"/>
                <w:sz w:val="24"/>
                <w:szCs w:val="24"/>
                <w:rPrChange w:id="19974" w:author="DuyNgo" w:date="2012-08-10T08:15:00Z">
                  <w:rPr>
                    <w:ins w:id="1997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976" w:author="DuyNgo" w:date="2012-08-10T07:43:00Z"/>
                <w:rFonts w:eastAsia="Times New Roman" w:cstheme="minorHAnsi"/>
                <w:sz w:val="24"/>
                <w:szCs w:val="24"/>
                <w:rPrChange w:id="19977" w:author="DuyNgo" w:date="2012-08-10T08:15:00Z">
                  <w:rPr>
                    <w:ins w:id="19978" w:author="DuyNgo" w:date="2012-08-10T07:43:00Z"/>
                    <w:rFonts w:ascii="Times New Roman" w:eastAsia="Times New Roman" w:hAnsi="Times New Roman" w:cs="Tahoma"/>
                    <w:color w:val="000000"/>
                    <w:sz w:val="24"/>
                    <w:szCs w:val="20"/>
                  </w:rPr>
                </w:rPrChange>
              </w:rPr>
            </w:pPr>
            <w:ins w:id="19979" w:author="DuyNgo" w:date="2012-08-10T07:43:00Z">
              <w:r w:rsidRPr="00303364">
                <w:rPr>
                  <w:rFonts w:eastAsia="Times New Roman" w:cstheme="minorHAnsi"/>
                  <w:sz w:val="24"/>
                  <w:szCs w:val="24"/>
                  <w:rPrChange w:id="19980" w:author="DuyNgo" w:date="2012-08-10T08:15:00Z">
                    <w:rPr>
                      <w:rFonts w:ascii="Times New Roman" w:eastAsia="Times New Roman" w:hAnsi="Times New Roman" w:cstheme="majorBidi"/>
                      <w:b/>
                      <w:bCs/>
                      <w:color w:val="4F81BD" w:themeColor="accent1"/>
                      <w:sz w:val="24"/>
                      <w:szCs w:val="26"/>
                    </w:rPr>
                  </w:rPrChange>
                </w:rPr>
                <w:t>Actual effort of task</w:t>
              </w:r>
            </w:ins>
          </w:p>
        </w:tc>
        <w:tc>
          <w:tcPr>
            <w:tcW w:w="4302" w:type="dxa"/>
            <w:gridSpan w:val="2"/>
            <w:vAlign w:val="bottom"/>
          </w:tcPr>
          <w:p w:rsidR="00771246" w:rsidRPr="00303364" w:rsidRDefault="00771246" w:rsidP="00227BA2">
            <w:pPr>
              <w:spacing w:line="240" w:lineRule="auto"/>
              <w:jc w:val="right"/>
              <w:rPr>
                <w:ins w:id="19981" w:author="DuyNgo" w:date="2012-08-10T07:43:00Z"/>
                <w:rFonts w:eastAsia="Times New Roman" w:cstheme="minorHAnsi"/>
                <w:sz w:val="24"/>
                <w:szCs w:val="24"/>
                <w:rPrChange w:id="19982" w:author="DuyNgo" w:date="2012-08-10T08:15:00Z">
                  <w:rPr>
                    <w:ins w:id="19983"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984" w:author="DuyNgo" w:date="2012-08-10T07:43:00Z"/>
                <w:rFonts w:eastAsia="Times New Roman" w:cstheme="minorHAnsi"/>
                <w:sz w:val="24"/>
                <w:szCs w:val="24"/>
                <w:rPrChange w:id="19985" w:author="DuyNgo" w:date="2012-08-10T08:15:00Z">
                  <w:rPr>
                    <w:ins w:id="19986"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987" w:author="DuyNgo" w:date="2012-08-10T07:43:00Z"/>
                <w:rFonts w:eastAsia="Times New Roman" w:cstheme="minorHAnsi"/>
                <w:sz w:val="24"/>
                <w:szCs w:val="24"/>
                <w:rPrChange w:id="19988" w:author="DuyNgo" w:date="2012-08-10T08:15:00Z">
                  <w:rPr>
                    <w:ins w:id="19989"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990" w:author="DuyNgo" w:date="2012-08-10T07:43:00Z"/>
                <w:rFonts w:eastAsia="Times New Roman" w:cstheme="minorHAnsi"/>
                <w:sz w:val="24"/>
                <w:szCs w:val="24"/>
                <w:rPrChange w:id="19991" w:author="DuyNgo" w:date="2012-08-10T08:15:00Z">
                  <w:rPr>
                    <w:ins w:id="19992"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993" w:author="DuyNgo" w:date="2012-08-10T07:43:00Z"/>
                <w:rFonts w:eastAsia="Times New Roman" w:cstheme="minorHAnsi"/>
                <w:sz w:val="24"/>
                <w:szCs w:val="24"/>
                <w:rPrChange w:id="19994" w:author="DuyNgo" w:date="2012-08-10T08:15:00Z">
                  <w:rPr>
                    <w:ins w:id="19995" w:author="DuyNgo" w:date="2012-08-10T07:43:00Z"/>
                    <w:rFonts w:ascii="Times New Roman" w:eastAsia="Times New Roman" w:hAnsi="Times New Roman"/>
                    <w:sz w:val="24"/>
                  </w:rPr>
                </w:rPrChange>
              </w:rPr>
            </w:pPr>
          </w:p>
        </w:tc>
      </w:tr>
      <w:tr w:rsidR="00771246" w:rsidRPr="00303364" w:rsidTr="00227BA2">
        <w:trPr>
          <w:trHeight w:val="255"/>
          <w:ins w:id="1999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997" w:author="DuyNgo" w:date="2012-08-10T07:43:00Z"/>
                <w:rFonts w:eastAsia="Times New Roman" w:cstheme="minorHAnsi"/>
                <w:sz w:val="24"/>
                <w:szCs w:val="24"/>
                <w:rPrChange w:id="19998" w:author="DuyNgo" w:date="2012-08-10T08:15:00Z">
                  <w:rPr>
                    <w:ins w:id="19999" w:author="DuyNgo" w:date="2012-08-10T07:43:00Z"/>
                    <w:rFonts w:ascii="Times New Roman" w:eastAsia="Times New Roman" w:hAnsi="Times New Roman" w:cs="Tahoma"/>
                    <w:color w:val="000000"/>
                    <w:sz w:val="24"/>
                    <w:szCs w:val="20"/>
                  </w:rPr>
                </w:rPrChange>
              </w:rPr>
            </w:pPr>
            <w:ins w:id="20000" w:author="DuyNgo" w:date="2012-08-10T07:43:00Z">
              <w:r w:rsidRPr="00303364">
                <w:rPr>
                  <w:rFonts w:eastAsia="Times New Roman" w:cstheme="minorHAnsi"/>
                  <w:sz w:val="24"/>
                  <w:szCs w:val="24"/>
                  <w:rPrChange w:id="20001" w:author="DuyNgo" w:date="2012-08-10T08:15:00Z">
                    <w:rPr>
                      <w:rFonts w:ascii="Times New Roman" w:eastAsia="Times New Roman" w:hAnsi="Times New Roman" w:cstheme="majorBidi"/>
                      <w:b/>
                      <w:bCs/>
                      <w:color w:val="4F81BD" w:themeColor="accent1"/>
                      <w:sz w:val="24"/>
                      <w:szCs w:val="26"/>
                    </w:rPr>
                  </w:rPrChange>
                </w:rPr>
                <w:t>14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20002" w:author="DuyNgo" w:date="2012-08-10T07:43:00Z"/>
                <w:rFonts w:eastAsia="Times New Roman" w:cstheme="minorHAnsi"/>
                <w:sz w:val="24"/>
                <w:szCs w:val="24"/>
                <w:rPrChange w:id="20003" w:author="DuyNgo" w:date="2012-08-10T08:15:00Z">
                  <w:rPr>
                    <w:ins w:id="20004" w:author="DuyNgo" w:date="2012-08-10T07:43:00Z"/>
                    <w:rFonts w:ascii="Times New Roman" w:eastAsia="Times New Roman" w:hAnsi="Times New Roman" w:cs="Tahoma"/>
                    <w:color w:val="000000"/>
                    <w:sz w:val="24"/>
                    <w:szCs w:val="20"/>
                  </w:rPr>
                </w:rPrChange>
              </w:rPr>
            </w:pPr>
            <w:ins w:id="20005" w:author="DuyNgo" w:date="2012-08-10T07:43:00Z">
              <w:r w:rsidRPr="00303364">
                <w:rPr>
                  <w:rFonts w:eastAsia="Times New Roman" w:cstheme="minorHAnsi"/>
                  <w:sz w:val="24"/>
                  <w:szCs w:val="24"/>
                  <w:rPrChange w:id="20006"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20007" w:author="DuyNgo" w:date="2012-08-10T07:43:00Z"/>
                <w:rFonts w:eastAsia="Times New Roman" w:cstheme="minorHAnsi"/>
                <w:sz w:val="24"/>
                <w:szCs w:val="24"/>
                <w:rPrChange w:id="20008" w:author="DuyNgo" w:date="2012-08-10T08:15:00Z">
                  <w:rPr>
                    <w:ins w:id="20009" w:author="DuyNgo" w:date="2012-08-10T07:43:00Z"/>
                    <w:rFonts w:ascii="Times New Roman" w:eastAsia="Times New Roman" w:hAnsi="Times New Roman" w:cs="Tahoma"/>
                    <w:color w:val="000000"/>
                    <w:sz w:val="24"/>
                    <w:szCs w:val="20"/>
                  </w:rPr>
                </w:rPrChange>
              </w:rPr>
            </w:pPr>
            <w:ins w:id="20010" w:author="DuyNgo" w:date="2012-08-10T07:43:00Z">
              <w:r w:rsidRPr="00303364">
                <w:rPr>
                  <w:rFonts w:eastAsia="Times New Roman" w:cstheme="minorHAnsi"/>
                  <w:sz w:val="24"/>
                  <w:szCs w:val="24"/>
                  <w:rPrChange w:id="20011"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20012" w:author="DuyNgo" w:date="2012-08-10T07:43:00Z"/>
                <w:rFonts w:eastAsia="Times New Roman" w:cstheme="minorHAnsi"/>
                <w:sz w:val="24"/>
                <w:szCs w:val="24"/>
                <w:rPrChange w:id="20013" w:author="DuyNgo" w:date="2012-08-10T08:15:00Z">
                  <w:rPr>
                    <w:ins w:id="20014" w:author="DuyNgo" w:date="2012-08-10T07:43:00Z"/>
                    <w:rFonts w:ascii="Times New Roman" w:eastAsia="Times New Roman" w:hAnsi="Times New Roman" w:cs="Tahoma"/>
                    <w:color w:val="000000"/>
                    <w:sz w:val="24"/>
                    <w:szCs w:val="20"/>
                  </w:rPr>
                </w:rPrChange>
              </w:rPr>
            </w:pPr>
            <w:ins w:id="20015" w:author="DuyNgo" w:date="2012-08-10T07:43:00Z">
              <w:r w:rsidRPr="00303364">
                <w:rPr>
                  <w:rFonts w:eastAsia="Times New Roman" w:cstheme="minorHAnsi"/>
                  <w:sz w:val="24"/>
                  <w:szCs w:val="24"/>
                  <w:rPrChange w:id="20016" w:author="DuyNgo" w:date="2012-08-10T08:15:00Z">
                    <w:rPr>
                      <w:rFonts w:ascii="Times New Roman" w:eastAsia="Times New Roman"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20017" w:author="DuyNgo" w:date="2012-08-10T07:43:00Z"/>
                <w:rFonts w:eastAsia="Times New Roman" w:cstheme="minorHAnsi"/>
                <w:sz w:val="24"/>
                <w:szCs w:val="24"/>
                <w:rPrChange w:id="20018" w:author="DuyNgo" w:date="2012-08-10T08:15:00Z">
                  <w:rPr>
                    <w:ins w:id="20019" w:author="DuyNgo" w:date="2012-08-10T07:43:00Z"/>
                    <w:rFonts w:ascii="Times New Roman" w:eastAsia="Times New Roman" w:hAnsi="Times New Roman" w:cs="Tahoma"/>
                    <w:color w:val="000000"/>
                    <w:sz w:val="24"/>
                    <w:szCs w:val="20"/>
                  </w:rPr>
                </w:rPrChange>
              </w:rPr>
            </w:pPr>
            <w:ins w:id="20020" w:author="DuyNgo" w:date="2012-08-10T07:43:00Z">
              <w:r w:rsidRPr="00303364">
                <w:rPr>
                  <w:rFonts w:eastAsia="Times New Roman" w:cstheme="minorHAnsi"/>
                  <w:sz w:val="24"/>
                  <w:szCs w:val="24"/>
                  <w:rPrChange w:id="20021"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20022" w:author="DuyNgo" w:date="2012-08-10T07:43:00Z"/>
                <w:rFonts w:eastAsia="Times New Roman" w:cstheme="minorHAnsi"/>
                <w:sz w:val="24"/>
                <w:szCs w:val="24"/>
                <w:rPrChange w:id="20023" w:author="DuyNgo" w:date="2012-08-10T08:15:00Z">
                  <w:rPr>
                    <w:ins w:id="2002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20025" w:author="DuyNgo" w:date="2012-08-10T07:43:00Z"/>
                <w:rFonts w:eastAsia="Times New Roman" w:cstheme="minorHAnsi"/>
                <w:sz w:val="24"/>
                <w:szCs w:val="24"/>
                <w:rPrChange w:id="20026" w:author="DuyNgo" w:date="2012-08-10T08:15:00Z">
                  <w:rPr>
                    <w:ins w:id="20027"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20028" w:author="DuyNgo" w:date="2012-08-10T07:43:00Z"/>
                <w:rFonts w:eastAsia="Times New Roman" w:cstheme="minorHAnsi"/>
                <w:sz w:val="24"/>
                <w:szCs w:val="24"/>
                <w:rPrChange w:id="20029" w:author="DuyNgo" w:date="2012-08-10T08:15:00Z">
                  <w:rPr>
                    <w:ins w:id="20030" w:author="DuyNgo" w:date="2012-08-10T07:43:00Z"/>
                    <w:rFonts w:ascii="Times New Roman" w:eastAsia="Times New Roman" w:hAnsi="Times New Roman" w:cs="Tahoma"/>
                    <w:color w:val="000000"/>
                    <w:sz w:val="24"/>
                    <w:szCs w:val="20"/>
                  </w:rPr>
                </w:rPrChange>
              </w:rPr>
            </w:pPr>
            <w:ins w:id="20031" w:author="DuyNgo" w:date="2012-08-10T07:43:00Z">
              <w:r w:rsidRPr="00303364">
                <w:rPr>
                  <w:rFonts w:eastAsia="Times New Roman" w:cstheme="minorHAnsi"/>
                  <w:sz w:val="24"/>
                  <w:szCs w:val="24"/>
                  <w:rPrChange w:id="20032" w:author="DuyNgo" w:date="2012-08-10T08:15:00Z">
                    <w:rPr>
                      <w:rFonts w:ascii="Times New Roman" w:eastAsia="Times New Roman" w:hAnsi="Times New Roman" w:cstheme="majorBidi"/>
                      <w:b/>
                      <w:bCs/>
                      <w:color w:val="4F81BD" w:themeColor="accent1"/>
                      <w:sz w:val="24"/>
                      <w:szCs w:val="26"/>
                    </w:rPr>
                  </w:rPrChange>
                </w:rPr>
                <w:t>Description of task</w:t>
              </w:r>
            </w:ins>
          </w:p>
        </w:tc>
        <w:tc>
          <w:tcPr>
            <w:tcW w:w="4302" w:type="dxa"/>
            <w:gridSpan w:val="2"/>
            <w:vAlign w:val="bottom"/>
          </w:tcPr>
          <w:p w:rsidR="00771246" w:rsidRPr="00303364" w:rsidRDefault="00771246" w:rsidP="00227BA2">
            <w:pPr>
              <w:spacing w:line="240" w:lineRule="auto"/>
              <w:jc w:val="right"/>
              <w:rPr>
                <w:ins w:id="20033" w:author="DuyNgo" w:date="2012-08-10T07:43:00Z"/>
                <w:rFonts w:eastAsia="Times New Roman" w:cstheme="minorHAnsi"/>
                <w:sz w:val="24"/>
                <w:szCs w:val="24"/>
                <w:rPrChange w:id="20034" w:author="DuyNgo" w:date="2012-08-10T08:15:00Z">
                  <w:rPr>
                    <w:ins w:id="20035"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20036" w:author="DuyNgo" w:date="2012-08-10T07:43:00Z"/>
                <w:rFonts w:eastAsia="Times New Roman" w:cstheme="minorHAnsi"/>
                <w:sz w:val="24"/>
                <w:szCs w:val="24"/>
                <w:rPrChange w:id="20037" w:author="DuyNgo" w:date="2012-08-10T08:15:00Z">
                  <w:rPr>
                    <w:ins w:id="20038"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20039" w:author="DuyNgo" w:date="2012-08-10T07:43:00Z"/>
                <w:rFonts w:eastAsia="Times New Roman" w:cstheme="minorHAnsi"/>
                <w:sz w:val="24"/>
                <w:szCs w:val="24"/>
                <w:rPrChange w:id="20040" w:author="DuyNgo" w:date="2012-08-10T08:15:00Z">
                  <w:rPr>
                    <w:ins w:id="2004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20042" w:author="DuyNgo" w:date="2012-08-10T07:43:00Z"/>
                <w:rFonts w:eastAsia="Times New Roman" w:cstheme="minorHAnsi"/>
                <w:sz w:val="24"/>
                <w:szCs w:val="24"/>
                <w:rPrChange w:id="20043" w:author="DuyNgo" w:date="2012-08-10T08:15:00Z">
                  <w:rPr>
                    <w:ins w:id="2004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20045" w:author="DuyNgo" w:date="2012-08-10T07:43:00Z"/>
                <w:rFonts w:eastAsia="Times New Roman" w:cstheme="minorHAnsi"/>
                <w:sz w:val="24"/>
                <w:szCs w:val="24"/>
                <w:rPrChange w:id="20046" w:author="DuyNgo" w:date="2012-08-10T08:15:00Z">
                  <w:rPr>
                    <w:ins w:id="20047" w:author="DuyNgo" w:date="2012-08-10T07:43:00Z"/>
                    <w:rFonts w:ascii="Times New Roman" w:eastAsia="Times New Roman" w:hAnsi="Times New Roman"/>
                    <w:sz w:val="24"/>
                  </w:rPr>
                </w:rPrChange>
              </w:rPr>
            </w:pPr>
          </w:p>
        </w:tc>
      </w:tr>
      <w:tr w:rsidR="00771246" w:rsidRPr="00303364" w:rsidTr="00227BA2">
        <w:trPr>
          <w:trHeight w:val="255"/>
          <w:ins w:id="2004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20049" w:author="DuyNgo" w:date="2012-08-10T07:43:00Z"/>
                <w:rFonts w:eastAsia="Times New Roman" w:cstheme="minorHAnsi"/>
                <w:sz w:val="24"/>
                <w:szCs w:val="24"/>
                <w:rPrChange w:id="20050" w:author="DuyNgo" w:date="2012-08-10T08:15:00Z">
                  <w:rPr>
                    <w:ins w:id="20051" w:author="DuyNgo" w:date="2012-08-10T07:43:00Z"/>
                    <w:rFonts w:ascii="Times New Roman" w:eastAsia="Times New Roman" w:hAnsi="Times New Roman" w:cs="Tahoma"/>
                    <w:color w:val="000000"/>
                    <w:sz w:val="24"/>
                    <w:szCs w:val="20"/>
                  </w:rPr>
                </w:rPrChange>
              </w:rPr>
            </w:pPr>
            <w:ins w:id="20052" w:author="DuyNgo" w:date="2012-08-10T07:43:00Z">
              <w:r w:rsidRPr="00303364">
                <w:rPr>
                  <w:rFonts w:eastAsia="Times New Roman" w:cstheme="minorHAnsi"/>
                  <w:sz w:val="24"/>
                  <w:szCs w:val="24"/>
                  <w:rPrChange w:id="20053" w:author="DuyNgo" w:date="2012-08-10T08:15:00Z">
                    <w:rPr>
                      <w:rFonts w:ascii="Times New Roman" w:eastAsia="Times New Roman" w:hAnsi="Times New Roman" w:cstheme="majorBidi"/>
                      <w:b/>
                      <w:bCs/>
                      <w:color w:val="4F81BD" w:themeColor="accent1"/>
                      <w:sz w:val="24"/>
                      <w:szCs w:val="26"/>
                    </w:rPr>
                  </w:rPrChange>
                </w:rPr>
                <w:lastRenderedPageBreak/>
                <w:t>15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20054" w:author="DuyNgo" w:date="2012-08-10T07:43:00Z"/>
                <w:rFonts w:eastAsia="Times New Roman" w:cstheme="minorHAnsi"/>
                <w:sz w:val="24"/>
                <w:szCs w:val="24"/>
                <w:rPrChange w:id="20055" w:author="DuyNgo" w:date="2012-08-10T08:15:00Z">
                  <w:rPr>
                    <w:ins w:id="20056" w:author="DuyNgo" w:date="2012-08-10T07:43:00Z"/>
                    <w:rFonts w:ascii="Times New Roman" w:eastAsia="Times New Roman" w:hAnsi="Times New Roman" w:cs="Tahoma"/>
                    <w:color w:val="000000"/>
                    <w:sz w:val="24"/>
                    <w:szCs w:val="20"/>
                  </w:rPr>
                </w:rPrChange>
              </w:rPr>
            </w:pPr>
            <w:proofErr w:type="spellStart"/>
            <w:ins w:id="20057" w:author="DuyNgo" w:date="2012-08-10T07:43:00Z">
              <w:r w:rsidRPr="00303364">
                <w:rPr>
                  <w:rFonts w:eastAsia="Times New Roman" w:cstheme="minorHAnsi"/>
                  <w:sz w:val="24"/>
                  <w:szCs w:val="24"/>
                  <w:rPrChange w:id="20058"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20059" w:author="DuyNgo" w:date="2012-08-10T07:43:00Z"/>
                <w:rFonts w:eastAsia="Times New Roman" w:cstheme="minorHAnsi"/>
                <w:sz w:val="24"/>
                <w:szCs w:val="24"/>
                <w:rPrChange w:id="20060" w:author="DuyNgo" w:date="2012-08-10T08:15:00Z">
                  <w:rPr>
                    <w:ins w:id="20061" w:author="DuyNgo" w:date="2012-08-10T07:43:00Z"/>
                    <w:rFonts w:ascii="Times New Roman" w:eastAsia="Times New Roman" w:hAnsi="Times New Roman" w:cs="Tahoma"/>
                    <w:color w:val="000000"/>
                    <w:sz w:val="24"/>
                    <w:szCs w:val="20"/>
                  </w:rPr>
                </w:rPrChange>
              </w:rPr>
            </w:pPr>
            <w:ins w:id="20062" w:author="DuyNgo" w:date="2012-08-10T07:43:00Z">
              <w:r w:rsidRPr="00303364">
                <w:rPr>
                  <w:rFonts w:eastAsia="Times New Roman" w:cstheme="minorHAnsi"/>
                  <w:sz w:val="24"/>
                  <w:szCs w:val="24"/>
                  <w:rPrChange w:id="20063"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20064" w:author="DuyNgo" w:date="2012-08-10T07:43:00Z"/>
                <w:rFonts w:eastAsia="Times New Roman" w:cstheme="minorHAnsi"/>
                <w:sz w:val="24"/>
                <w:szCs w:val="24"/>
                <w:rPrChange w:id="20065" w:author="DuyNgo" w:date="2012-08-10T08:15:00Z">
                  <w:rPr>
                    <w:ins w:id="20066" w:author="DuyNgo" w:date="2012-08-10T07:43:00Z"/>
                    <w:rFonts w:ascii="Times New Roman" w:eastAsia="Times New Roman" w:hAnsi="Times New Roman" w:cs="Tahoma"/>
                    <w:color w:val="000000"/>
                    <w:sz w:val="24"/>
                    <w:szCs w:val="20"/>
                  </w:rPr>
                </w:rPrChange>
              </w:rPr>
            </w:pPr>
            <w:ins w:id="20067" w:author="DuyNgo" w:date="2012-08-10T07:43:00Z">
              <w:r w:rsidRPr="00303364">
                <w:rPr>
                  <w:rFonts w:eastAsia="Times New Roman" w:cstheme="minorHAnsi"/>
                  <w:sz w:val="24"/>
                  <w:szCs w:val="24"/>
                  <w:rPrChange w:id="20068"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20069" w:author="DuyNgo" w:date="2012-08-10T07:43:00Z"/>
                <w:rFonts w:eastAsia="Times New Roman" w:cstheme="minorHAnsi"/>
                <w:sz w:val="24"/>
                <w:szCs w:val="24"/>
                <w:rPrChange w:id="20070" w:author="DuyNgo" w:date="2012-08-10T08:15:00Z">
                  <w:rPr>
                    <w:ins w:id="2007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20072" w:author="DuyNgo" w:date="2012-08-10T07:43:00Z"/>
                <w:rFonts w:eastAsia="Times New Roman" w:cstheme="minorHAnsi"/>
                <w:sz w:val="24"/>
                <w:szCs w:val="24"/>
                <w:rPrChange w:id="20073" w:author="DuyNgo" w:date="2012-08-10T08:15:00Z">
                  <w:rPr>
                    <w:ins w:id="2007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20075" w:author="DuyNgo" w:date="2012-08-10T07:43:00Z"/>
                <w:rFonts w:eastAsia="Times New Roman" w:cstheme="minorHAnsi"/>
                <w:sz w:val="24"/>
                <w:szCs w:val="24"/>
                <w:rPrChange w:id="20076" w:author="DuyNgo" w:date="2012-08-10T08:15:00Z">
                  <w:rPr>
                    <w:ins w:id="20077" w:author="DuyNgo" w:date="2012-08-10T07:43:00Z"/>
                    <w:rFonts w:ascii="Times New Roman" w:eastAsia="Times New Roman" w:hAnsi="Times New Roman" w:cs="Tahoma"/>
                    <w:color w:val="000000"/>
                    <w:sz w:val="24"/>
                    <w:szCs w:val="20"/>
                  </w:rPr>
                </w:rPrChange>
              </w:rPr>
            </w:pPr>
            <w:ins w:id="20078" w:author="DuyNgo" w:date="2012-08-10T07:43:00Z">
              <w:r w:rsidRPr="00303364">
                <w:rPr>
                  <w:rFonts w:eastAsia="Times New Roman" w:cstheme="minorHAnsi"/>
                  <w:sz w:val="24"/>
                  <w:szCs w:val="24"/>
                  <w:rPrChange w:id="20079"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20080" w:author="DuyNgo" w:date="2012-08-10T07:43:00Z"/>
                <w:rFonts w:eastAsia="Times New Roman" w:cstheme="minorHAnsi"/>
                <w:sz w:val="24"/>
                <w:szCs w:val="24"/>
                <w:rPrChange w:id="20081" w:author="DuyNgo" w:date="2012-08-10T08:15:00Z">
                  <w:rPr>
                    <w:ins w:id="20082" w:author="DuyNgo" w:date="2012-08-10T07:43:00Z"/>
                    <w:rFonts w:ascii="Times New Roman" w:eastAsia="Times New Roman" w:hAnsi="Times New Roman" w:cs="Tahoma"/>
                    <w:color w:val="000000"/>
                    <w:sz w:val="24"/>
                    <w:szCs w:val="20"/>
                  </w:rPr>
                </w:rPrChange>
              </w:rPr>
            </w:pPr>
            <w:ins w:id="20083" w:author="DuyNgo" w:date="2012-08-10T07:43:00Z">
              <w:r w:rsidRPr="00303364">
                <w:rPr>
                  <w:rFonts w:eastAsia="Times New Roman" w:cstheme="minorHAnsi"/>
                  <w:sz w:val="24"/>
                  <w:szCs w:val="24"/>
                  <w:rPrChange w:id="20084" w:author="DuyNgo" w:date="2012-08-10T08:15:00Z">
                    <w:rPr>
                      <w:rFonts w:ascii="Times New Roman" w:eastAsia="Times New Roman" w:hAnsi="Times New Roman" w:cstheme="majorBidi"/>
                      <w:b/>
                      <w:bCs/>
                      <w:color w:val="4F81BD" w:themeColor="accent1"/>
                      <w:sz w:val="24"/>
                      <w:szCs w:val="26"/>
                    </w:rPr>
                  </w:rPrChange>
                </w:rPr>
                <w:t>ID of project that task belong to</w:t>
              </w:r>
            </w:ins>
          </w:p>
        </w:tc>
        <w:tc>
          <w:tcPr>
            <w:tcW w:w="4302" w:type="dxa"/>
            <w:gridSpan w:val="2"/>
            <w:vAlign w:val="bottom"/>
          </w:tcPr>
          <w:p w:rsidR="00771246" w:rsidRPr="00303364" w:rsidRDefault="00771246" w:rsidP="00227BA2">
            <w:pPr>
              <w:spacing w:line="240" w:lineRule="auto"/>
              <w:jc w:val="right"/>
              <w:rPr>
                <w:ins w:id="20085" w:author="DuyNgo" w:date="2012-08-10T07:43:00Z"/>
                <w:rFonts w:eastAsia="Times New Roman" w:cstheme="minorHAnsi"/>
                <w:sz w:val="24"/>
                <w:szCs w:val="24"/>
                <w:rPrChange w:id="20086" w:author="DuyNgo" w:date="2012-08-10T08:15:00Z">
                  <w:rPr>
                    <w:ins w:id="20087"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20088" w:author="DuyNgo" w:date="2012-08-10T07:43:00Z"/>
                <w:rFonts w:eastAsia="Times New Roman" w:cstheme="minorHAnsi"/>
                <w:sz w:val="24"/>
                <w:szCs w:val="24"/>
                <w:rPrChange w:id="20089" w:author="DuyNgo" w:date="2012-08-10T08:15:00Z">
                  <w:rPr>
                    <w:ins w:id="20090"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20091" w:author="DuyNgo" w:date="2012-08-10T07:43:00Z"/>
                <w:rFonts w:eastAsia="Times New Roman" w:cstheme="minorHAnsi"/>
                <w:sz w:val="24"/>
                <w:szCs w:val="24"/>
                <w:rPrChange w:id="20092" w:author="DuyNgo" w:date="2012-08-10T08:15:00Z">
                  <w:rPr>
                    <w:ins w:id="20093"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20094" w:author="DuyNgo" w:date="2012-08-10T07:43:00Z"/>
                <w:rFonts w:eastAsia="Times New Roman" w:cstheme="minorHAnsi"/>
                <w:sz w:val="24"/>
                <w:szCs w:val="24"/>
                <w:rPrChange w:id="20095" w:author="DuyNgo" w:date="2012-08-10T08:15:00Z">
                  <w:rPr>
                    <w:ins w:id="20096"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20097" w:author="DuyNgo" w:date="2012-08-10T07:43:00Z"/>
                <w:rFonts w:eastAsia="Times New Roman" w:cstheme="minorHAnsi"/>
                <w:sz w:val="24"/>
                <w:szCs w:val="24"/>
                <w:rPrChange w:id="20098" w:author="DuyNgo" w:date="2012-08-10T08:15:00Z">
                  <w:rPr>
                    <w:ins w:id="20099" w:author="DuyNgo" w:date="2012-08-10T07:43:00Z"/>
                    <w:rFonts w:ascii="Times New Roman" w:eastAsia="Times New Roman" w:hAnsi="Times New Roman"/>
                    <w:sz w:val="24"/>
                  </w:rPr>
                </w:rPrChange>
              </w:rPr>
            </w:pPr>
          </w:p>
        </w:tc>
      </w:tr>
      <w:tr w:rsidR="00771246" w:rsidRPr="00303364" w:rsidTr="00227BA2">
        <w:trPr>
          <w:trHeight w:val="255"/>
          <w:ins w:id="2010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20101" w:author="DuyNgo" w:date="2012-08-10T07:43:00Z"/>
                <w:rFonts w:eastAsia="Times New Roman" w:cstheme="minorHAnsi"/>
                <w:sz w:val="24"/>
                <w:szCs w:val="24"/>
                <w:rPrChange w:id="20102" w:author="DuyNgo" w:date="2012-08-10T08:15:00Z">
                  <w:rPr>
                    <w:ins w:id="20103" w:author="DuyNgo" w:date="2012-08-10T07:43:00Z"/>
                    <w:rFonts w:ascii="Times New Roman" w:eastAsia="Times New Roman" w:hAnsi="Times New Roman" w:cs="Tahoma"/>
                    <w:color w:val="000000"/>
                    <w:sz w:val="24"/>
                    <w:szCs w:val="20"/>
                  </w:rPr>
                </w:rPrChange>
              </w:rPr>
            </w:pPr>
            <w:ins w:id="20104" w:author="DuyNgo" w:date="2012-08-10T07:43:00Z">
              <w:r w:rsidRPr="00303364">
                <w:rPr>
                  <w:rFonts w:eastAsia="Times New Roman" w:cstheme="minorHAnsi"/>
                  <w:sz w:val="24"/>
                  <w:szCs w:val="24"/>
                  <w:rPrChange w:id="20105" w:author="DuyNgo" w:date="2012-08-10T08:15:00Z">
                    <w:rPr>
                      <w:rFonts w:ascii="Times New Roman" w:eastAsia="Times New Roman" w:hAnsi="Times New Roman" w:cstheme="majorBidi"/>
                      <w:b/>
                      <w:bCs/>
                      <w:color w:val="4F81BD" w:themeColor="accent1"/>
                      <w:sz w:val="24"/>
                      <w:szCs w:val="26"/>
                    </w:rPr>
                  </w:rPrChange>
                </w:rPr>
                <w:t>16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20106" w:author="DuyNgo" w:date="2012-08-10T07:43:00Z"/>
                <w:rFonts w:eastAsia="Times New Roman" w:cstheme="minorHAnsi"/>
                <w:sz w:val="24"/>
                <w:szCs w:val="24"/>
                <w:rPrChange w:id="20107" w:author="DuyNgo" w:date="2012-08-10T08:15:00Z">
                  <w:rPr>
                    <w:ins w:id="20108" w:author="DuyNgo" w:date="2012-08-10T07:43:00Z"/>
                    <w:rFonts w:ascii="Times New Roman" w:eastAsia="Times New Roman" w:hAnsi="Times New Roman" w:cs="Tahoma"/>
                    <w:color w:val="000000"/>
                    <w:sz w:val="24"/>
                    <w:szCs w:val="20"/>
                  </w:rPr>
                </w:rPrChange>
              </w:rPr>
            </w:pPr>
            <w:ins w:id="20109" w:author="DuyNgo" w:date="2012-08-10T07:43:00Z">
              <w:r w:rsidRPr="00303364">
                <w:rPr>
                  <w:rFonts w:eastAsia="Times New Roman" w:cstheme="minorHAnsi"/>
                  <w:sz w:val="24"/>
                  <w:szCs w:val="24"/>
                  <w:rPrChange w:id="20110" w:author="DuyNgo" w:date="2012-08-10T08:15:00Z">
                    <w:rPr>
                      <w:rFonts w:ascii="Times New Roman" w:eastAsia="Times New Roman" w:hAnsi="Times New Roman" w:cstheme="majorBidi"/>
                      <w:b/>
                      <w:bCs/>
                      <w:color w:val="4F81BD" w:themeColor="accent1"/>
                      <w:sz w:val="24"/>
                      <w:szCs w:val="26"/>
                    </w:rPr>
                  </w:rPrChange>
                </w:rPr>
                <w:t>Active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20111" w:author="DuyNgo" w:date="2012-08-10T07:43:00Z"/>
                <w:rFonts w:eastAsia="Times New Roman" w:cstheme="minorHAnsi"/>
                <w:sz w:val="24"/>
                <w:szCs w:val="24"/>
                <w:rPrChange w:id="20112" w:author="DuyNgo" w:date="2012-08-10T08:15:00Z">
                  <w:rPr>
                    <w:ins w:id="20113" w:author="DuyNgo" w:date="2012-08-10T07:43:00Z"/>
                    <w:rFonts w:ascii="Times New Roman" w:eastAsia="Times New Roman" w:hAnsi="Times New Roman" w:cs="Tahoma"/>
                    <w:color w:val="000000"/>
                    <w:sz w:val="24"/>
                    <w:szCs w:val="20"/>
                  </w:rPr>
                </w:rPrChange>
              </w:rPr>
            </w:pPr>
            <w:ins w:id="20114" w:author="DuyNgo" w:date="2012-08-10T07:43:00Z">
              <w:r w:rsidRPr="00303364">
                <w:rPr>
                  <w:rFonts w:eastAsia="Times New Roman" w:cstheme="minorHAnsi"/>
                  <w:sz w:val="24"/>
                  <w:szCs w:val="24"/>
                  <w:rPrChange w:id="20115"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20116" w:author="DuyNgo" w:date="2012-08-10T07:43:00Z"/>
                <w:rFonts w:eastAsia="Times New Roman" w:cstheme="minorHAnsi"/>
                <w:sz w:val="24"/>
                <w:szCs w:val="24"/>
                <w:rPrChange w:id="20117" w:author="DuyNgo" w:date="2012-08-10T08:15:00Z">
                  <w:rPr>
                    <w:ins w:id="20118"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20119" w:author="DuyNgo" w:date="2012-08-10T07:43:00Z"/>
                <w:rFonts w:eastAsia="Times New Roman" w:cstheme="minorHAnsi"/>
                <w:sz w:val="24"/>
                <w:szCs w:val="24"/>
                <w:rPrChange w:id="20120" w:author="DuyNgo" w:date="2012-08-10T08:15:00Z">
                  <w:rPr>
                    <w:ins w:id="2012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20122" w:author="DuyNgo" w:date="2012-08-10T07:43:00Z"/>
                <w:rFonts w:eastAsia="Times New Roman" w:cstheme="minorHAnsi"/>
                <w:sz w:val="24"/>
                <w:szCs w:val="24"/>
                <w:rPrChange w:id="20123" w:author="DuyNgo" w:date="2012-08-10T08:15:00Z">
                  <w:rPr>
                    <w:ins w:id="2012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20125" w:author="DuyNgo" w:date="2012-08-10T07:43:00Z"/>
                <w:rFonts w:eastAsia="Times New Roman" w:cstheme="minorHAnsi"/>
                <w:sz w:val="24"/>
                <w:szCs w:val="24"/>
                <w:rPrChange w:id="20126" w:author="DuyNgo" w:date="2012-08-10T08:15:00Z">
                  <w:rPr>
                    <w:ins w:id="20127"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20128" w:author="DuyNgo" w:date="2012-08-10T07:43:00Z"/>
                <w:rFonts w:eastAsia="Times New Roman" w:cstheme="minorHAnsi"/>
                <w:sz w:val="24"/>
                <w:szCs w:val="24"/>
                <w:rPrChange w:id="20129" w:author="DuyNgo" w:date="2012-08-10T08:15:00Z">
                  <w:rPr>
                    <w:ins w:id="20130" w:author="DuyNgo" w:date="2012-08-10T07:43:00Z"/>
                    <w:rFonts w:ascii="Times New Roman" w:eastAsia="Times New Roman" w:hAnsi="Times New Roman" w:cs="Tahoma"/>
                    <w:color w:val="000000"/>
                    <w:sz w:val="24"/>
                    <w:szCs w:val="20"/>
                  </w:rPr>
                </w:rPrChange>
              </w:rPr>
            </w:pPr>
            <w:ins w:id="20131" w:author="DuyNgo" w:date="2012-08-10T07:43:00Z">
              <w:r w:rsidRPr="00303364">
                <w:rPr>
                  <w:rFonts w:eastAsia="Times New Roman" w:cstheme="minorHAnsi"/>
                  <w:sz w:val="24"/>
                  <w:szCs w:val="24"/>
                  <w:rPrChange w:id="20132" w:author="DuyNgo" w:date="2012-08-10T08:15:00Z">
                    <w:rPr>
                      <w:rFonts w:ascii="Times New Roman" w:eastAsia="Times New Roman" w:hAnsi="Times New Roman" w:cstheme="majorBidi"/>
                      <w:b/>
                      <w:bCs/>
                      <w:color w:val="4F81BD" w:themeColor="accent1"/>
                      <w:sz w:val="24"/>
                      <w:szCs w:val="26"/>
                    </w:rPr>
                  </w:rPrChange>
                </w:rPr>
                <w:t>Deleted state of task</w:t>
              </w:r>
            </w:ins>
          </w:p>
        </w:tc>
        <w:tc>
          <w:tcPr>
            <w:tcW w:w="4302" w:type="dxa"/>
            <w:gridSpan w:val="2"/>
            <w:vAlign w:val="bottom"/>
          </w:tcPr>
          <w:p w:rsidR="00771246" w:rsidRPr="00303364" w:rsidRDefault="00771246" w:rsidP="00227BA2">
            <w:pPr>
              <w:spacing w:line="240" w:lineRule="auto"/>
              <w:jc w:val="right"/>
              <w:rPr>
                <w:ins w:id="20133" w:author="DuyNgo" w:date="2012-08-10T07:43:00Z"/>
                <w:rFonts w:eastAsia="Times New Roman" w:cstheme="minorHAnsi"/>
                <w:sz w:val="24"/>
                <w:szCs w:val="24"/>
                <w:rPrChange w:id="20134" w:author="DuyNgo" w:date="2012-08-10T08:15:00Z">
                  <w:rPr>
                    <w:ins w:id="20135"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20136" w:author="DuyNgo" w:date="2012-08-10T07:43:00Z"/>
                <w:rFonts w:eastAsia="Times New Roman" w:cstheme="minorHAnsi"/>
                <w:sz w:val="24"/>
                <w:szCs w:val="24"/>
                <w:rPrChange w:id="20137" w:author="DuyNgo" w:date="2012-08-10T08:15:00Z">
                  <w:rPr>
                    <w:ins w:id="20138"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20139" w:author="DuyNgo" w:date="2012-08-10T07:43:00Z"/>
                <w:rFonts w:eastAsia="Times New Roman" w:cstheme="minorHAnsi"/>
                <w:sz w:val="24"/>
                <w:szCs w:val="24"/>
                <w:rPrChange w:id="20140" w:author="DuyNgo" w:date="2012-08-10T08:15:00Z">
                  <w:rPr>
                    <w:ins w:id="2014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20142" w:author="DuyNgo" w:date="2012-08-10T07:43:00Z"/>
                <w:rFonts w:eastAsia="Times New Roman" w:cstheme="minorHAnsi"/>
                <w:sz w:val="24"/>
                <w:szCs w:val="24"/>
                <w:rPrChange w:id="20143" w:author="DuyNgo" w:date="2012-08-10T08:15:00Z">
                  <w:rPr>
                    <w:ins w:id="2014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20145" w:author="DuyNgo" w:date="2012-08-10T07:43:00Z"/>
                <w:rFonts w:eastAsia="Times New Roman" w:cstheme="minorHAnsi"/>
                <w:sz w:val="24"/>
                <w:szCs w:val="24"/>
                <w:rPrChange w:id="20146" w:author="DuyNgo" w:date="2012-08-10T08:15:00Z">
                  <w:rPr>
                    <w:ins w:id="20147" w:author="DuyNgo" w:date="2012-08-10T07:43:00Z"/>
                    <w:rFonts w:ascii="Times New Roman" w:eastAsia="Times New Roman" w:hAnsi="Times New Roman"/>
                    <w:sz w:val="24"/>
                  </w:rPr>
                </w:rPrChange>
              </w:rPr>
            </w:pPr>
          </w:p>
        </w:tc>
      </w:tr>
      <w:tr w:rsidR="00771246" w:rsidRPr="00303364" w:rsidTr="00227BA2">
        <w:trPr>
          <w:gridAfter w:val="3"/>
          <w:wAfter w:w="10424" w:type="dxa"/>
          <w:trHeight w:val="255"/>
          <w:ins w:id="20148" w:author="DuyNgo" w:date="2012-08-10T07:43:00Z"/>
        </w:trPr>
        <w:tc>
          <w:tcPr>
            <w:tcW w:w="4163" w:type="dxa"/>
            <w:gridSpan w:val="4"/>
            <w:vAlign w:val="bottom"/>
          </w:tcPr>
          <w:p w:rsidR="00771246" w:rsidRPr="00303364" w:rsidRDefault="00771246" w:rsidP="00227BA2">
            <w:pPr>
              <w:spacing w:line="240" w:lineRule="auto"/>
              <w:jc w:val="right"/>
              <w:rPr>
                <w:ins w:id="20149" w:author="DuyNgo" w:date="2012-08-10T07:43:00Z"/>
                <w:rFonts w:eastAsia="Times New Roman" w:cstheme="minorHAnsi"/>
                <w:sz w:val="24"/>
                <w:szCs w:val="24"/>
                <w:rPrChange w:id="20150" w:author="DuyNgo" w:date="2012-08-10T08:15:00Z">
                  <w:rPr>
                    <w:ins w:id="20151" w:author="DuyNgo" w:date="2012-08-10T07:43:00Z"/>
                    <w:rFonts w:ascii="Times New Roman" w:eastAsia="Times New Roman" w:hAnsi="Times New Roman"/>
                    <w:sz w:val="24"/>
                  </w:rPr>
                </w:rPrChange>
              </w:rPr>
            </w:pPr>
          </w:p>
        </w:tc>
        <w:tc>
          <w:tcPr>
            <w:tcW w:w="3054" w:type="dxa"/>
            <w:gridSpan w:val="5"/>
            <w:vAlign w:val="bottom"/>
          </w:tcPr>
          <w:p w:rsidR="00771246" w:rsidRPr="00303364" w:rsidRDefault="00771246" w:rsidP="00227BA2">
            <w:pPr>
              <w:spacing w:line="240" w:lineRule="auto"/>
              <w:rPr>
                <w:ins w:id="20152" w:author="DuyNgo" w:date="2012-08-10T07:43:00Z"/>
                <w:rFonts w:eastAsia="Times New Roman" w:cstheme="minorHAnsi"/>
                <w:sz w:val="24"/>
                <w:szCs w:val="24"/>
                <w:rPrChange w:id="20153" w:author="DuyNgo" w:date="2012-08-10T08:15:00Z">
                  <w:rPr>
                    <w:ins w:id="20154" w:author="DuyNgo" w:date="2012-08-10T07:43:00Z"/>
                    <w:rFonts w:ascii="Times New Roman" w:eastAsia="Times New Roman" w:hAnsi="Times New Roman"/>
                    <w:sz w:val="24"/>
                  </w:rPr>
                </w:rPrChange>
              </w:rPr>
            </w:pPr>
          </w:p>
        </w:tc>
        <w:tc>
          <w:tcPr>
            <w:tcW w:w="4308" w:type="dxa"/>
            <w:gridSpan w:val="2"/>
            <w:vAlign w:val="bottom"/>
          </w:tcPr>
          <w:p w:rsidR="00771246" w:rsidRPr="00303364" w:rsidRDefault="00771246" w:rsidP="00227BA2">
            <w:pPr>
              <w:spacing w:line="240" w:lineRule="auto"/>
              <w:rPr>
                <w:ins w:id="20155" w:author="DuyNgo" w:date="2012-08-10T07:43:00Z"/>
                <w:rFonts w:eastAsia="Times New Roman" w:cstheme="minorHAnsi"/>
                <w:sz w:val="24"/>
                <w:szCs w:val="24"/>
                <w:rPrChange w:id="20156" w:author="DuyNgo" w:date="2012-08-10T08:15:00Z">
                  <w:rPr>
                    <w:ins w:id="20157" w:author="DuyNgo" w:date="2012-08-10T07:43:00Z"/>
                    <w:rFonts w:ascii="Times New Roman" w:eastAsia="Times New Roman" w:hAnsi="Times New Roman"/>
                    <w:sz w:val="24"/>
                  </w:rPr>
                </w:rPrChange>
              </w:rPr>
            </w:pPr>
          </w:p>
        </w:tc>
        <w:tc>
          <w:tcPr>
            <w:tcW w:w="3782" w:type="dxa"/>
            <w:gridSpan w:val="2"/>
            <w:vAlign w:val="bottom"/>
          </w:tcPr>
          <w:p w:rsidR="00771246" w:rsidRPr="00303364" w:rsidRDefault="00771246" w:rsidP="00227BA2">
            <w:pPr>
              <w:spacing w:line="240" w:lineRule="auto"/>
              <w:rPr>
                <w:ins w:id="20158" w:author="DuyNgo" w:date="2012-08-10T07:43:00Z"/>
                <w:rFonts w:eastAsia="Times New Roman" w:cstheme="minorHAnsi"/>
                <w:sz w:val="24"/>
                <w:szCs w:val="24"/>
                <w:rPrChange w:id="20159" w:author="DuyNgo" w:date="2012-08-10T08:15:00Z">
                  <w:rPr>
                    <w:ins w:id="20160" w:author="DuyNgo" w:date="2012-08-10T07:43:00Z"/>
                    <w:rFonts w:ascii="Times New Roman" w:eastAsia="Times New Roman" w:hAnsi="Times New Roman"/>
                    <w:sz w:val="24"/>
                  </w:rPr>
                </w:rPrChange>
              </w:rPr>
            </w:pPr>
          </w:p>
        </w:tc>
        <w:tc>
          <w:tcPr>
            <w:tcW w:w="3790" w:type="dxa"/>
            <w:gridSpan w:val="2"/>
            <w:vAlign w:val="bottom"/>
          </w:tcPr>
          <w:p w:rsidR="00771246" w:rsidRPr="00303364" w:rsidRDefault="00771246" w:rsidP="00227BA2">
            <w:pPr>
              <w:spacing w:line="240" w:lineRule="auto"/>
              <w:rPr>
                <w:ins w:id="20161" w:author="DuyNgo" w:date="2012-08-10T07:43:00Z"/>
                <w:rFonts w:eastAsia="Times New Roman" w:cstheme="minorHAnsi"/>
                <w:sz w:val="24"/>
                <w:szCs w:val="24"/>
                <w:rPrChange w:id="20162" w:author="DuyNgo" w:date="2012-08-10T08:15:00Z">
                  <w:rPr>
                    <w:ins w:id="20163" w:author="DuyNgo" w:date="2012-08-10T07:43:00Z"/>
                    <w:rFonts w:ascii="Times New Roman" w:eastAsia="Times New Roman" w:hAnsi="Times New Roman"/>
                    <w:sz w:val="24"/>
                  </w:rPr>
                </w:rPrChange>
              </w:rPr>
            </w:pPr>
          </w:p>
        </w:tc>
      </w:tr>
    </w:tbl>
    <w:p w:rsidR="00771246" w:rsidRPr="00303364" w:rsidRDefault="00771246" w:rsidP="00771246">
      <w:pPr>
        <w:rPr>
          <w:ins w:id="20164" w:author="DuyNgo" w:date="2012-08-10T07:43:00Z"/>
          <w:rFonts w:cstheme="minorHAnsi"/>
          <w:sz w:val="24"/>
          <w:szCs w:val="24"/>
          <w:rPrChange w:id="20165" w:author="DuyNgo" w:date="2012-08-10T08:15:00Z">
            <w:rPr>
              <w:ins w:id="20166" w:author="DuyNgo" w:date="2012-08-10T07:43:00Z"/>
              <w:rFonts w:ascii="Times New Roman" w:hAnsi="Times New Roman"/>
              <w:sz w:val="24"/>
            </w:rPr>
          </w:rPrChange>
        </w:rPr>
      </w:pPr>
    </w:p>
    <w:tbl>
      <w:tblPr>
        <w:tblStyle w:val="TableGrid"/>
        <w:tblpPr w:leftFromText="180" w:rightFromText="180" w:vertAnchor="text" w:horzAnchor="margin" w:tblpY="76"/>
        <w:tblW w:w="10638" w:type="dxa"/>
        <w:tblLayout w:type="fixed"/>
        <w:tblLook w:val="04A0" w:firstRow="1" w:lastRow="0" w:firstColumn="1" w:lastColumn="0" w:noHBand="0" w:noVBand="1"/>
      </w:tblPr>
      <w:tblGrid>
        <w:gridCol w:w="474"/>
        <w:gridCol w:w="1884"/>
        <w:gridCol w:w="990"/>
        <w:gridCol w:w="1800"/>
        <w:gridCol w:w="630"/>
        <w:gridCol w:w="630"/>
        <w:gridCol w:w="510"/>
        <w:gridCol w:w="3720"/>
      </w:tblGrid>
      <w:tr w:rsidR="00771246" w:rsidRPr="00303364" w:rsidTr="00227BA2">
        <w:trPr>
          <w:ins w:id="20167" w:author="DuyNgo" w:date="2012-08-10T07:43:00Z"/>
        </w:trPr>
        <w:tc>
          <w:tcPr>
            <w:tcW w:w="10638" w:type="dxa"/>
            <w:gridSpan w:val="8"/>
            <w:shd w:val="clear" w:color="auto" w:fill="31849B" w:themeFill="accent5" w:themeFillShade="BF"/>
          </w:tcPr>
          <w:p w:rsidR="00771246" w:rsidRPr="00303364" w:rsidRDefault="00771246" w:rsidP="00227BA2">
            <w:pPr>
              <w:spacing w:after="200" w:line="276" w:lineRule="auto"/>
              <w:rPr>
                <w:ins w:id="20168" w:author="DuyNgo" w:date="2012-08-10T07:43:00Z"/>
                <w:rFonts w:cstheme="minorHAnsi"/>
                <w:sz w:val="24"/>
                <w:szCs w:val="24"/>
                <w:rPrChange w:id="20169" w:author="DuyNgo" w:date="2012-08-10T08:15:00Z">
                  <w:rPr>
                    <w:ins w:id="20170" w:author="DuyNgo" w:date="2012-08-10T07:43:00Z"/>
                    <w:rFonts w:ascii="Times New Roman" w:hAnsi="Times New Roman"/>
                    <w:sz w:val="24"/>
                  </w:rPr>
                </w:rPrChange>
              </w:rPr>
            </w:pPr>
            <w:ins w:id="20171" w:author="DuyNgo" w:date="2012-08-10T07:43:00Z">
              <w:r w:rsidRPr="00303364">
                <w:rPr>
                  <w:rFonts w:eastAsia="Times New Roman" w:cstheme="minorHAnsi"/>
                  <w:b/>
                  <w:bCs/>
                  <w:color w:val="FFFF00"/>
                  <w:sz w:val="24"/>
                  <w:szCs w:val="24"/>
                  <w:rPrChange w:id="20172" w:author="DuyNgo" w:date="2012-08-10T08:15:00Z">
                    <w:rPr>
                      <w:rFonts w:ascii="Times New Roman" w:eastAsia="Times New Roman" w:hAnsi="Times New Roman" w:cstheme="majorBidi"/>
                      <w:b/>
                      <w:bCs/>
                      <w:color w:val="FFFF00"/>
                      <w:sz w:val="24"/>
                      <w:szCs w:val="26"/>
                    </w:rPr>
                  </w:rPrChange>
                </w:rPr>
                <w:t>Requirements table</w:t>
              </w:r>
            </w:ins>
          </w:p>
        </w:tc>
      </w:tr>
      <w:tr w:rsidR="00771246" w:rsidRPr="00303364" w:rsidTr="00227BA2">
        <w:trPr>
          <w:ins w:id="20173" w:author="DuyNgo" w:date="2012-08-10T07:43:00Z"/>
        </w:trPr>
        <w:tc>
          <w:tcPr>
            <w:tcW w:w="474" w:type="dxa"/>
            <w:shd w:val="clear" w:color="auto" w:fill="92CDDC" w:themeFill="accent5" w:themeFillTint="99"/>
            <w:vAlign w:val="bottom"/>
          </w:tcPr>
          <w:p w:rsidR="00771246" w:rsidRPr="00303364" w:rsidRDefault="00771246" w:rsidP="00227BA2">
            <w:pPr>
              <w:spacing w:after="200" w:line="276" w:lineRule="auto"/>
              <w:rPr>
                <w:ins w:id="20174" w:author="DuyNgo" w:date="2012-08-10T07:43:00Z"/>
                <w:rFonts w:eastAsia="Times New Roman" w:cstheme="minorHAnsi"/>
                <w:b/>
                <w:sz w:val="24"/>
                <w:szCs w:val="24"/>
                <w:rPrChange w:id="20175" w:author="DuyNgo" w:date="2012-08-10T08:15:00Z">
                  <w:rPr>
                    <w:ins w:id="20176" w:author="DuyNgo" w:date="2012-08-10T07:43:00Z"/>
                    <w:rFonts w:ascii="Times New Roman" w:eastAsia="Times New Roman" w:hAnsi="Times New Roman"/>
                    <w:b/>
                    <w:sz w:val="24"/>
                  </w:rPr>
                </w:rPrChange>
              </w:rPr>
            </w:pPr>
            <w:ins w:id="20177" w:author="DuyNgo" w:date="2012-08-10T07:43:00Z">
              <w:r w:rsidRPr="00303364">
                <w:rPr>
                  <w:rFonts w:eastAsia="Times New Roman" w:cstheme="minorHAnsi"/>
                  <w:sz w:val="24"/>
                  <w:szCs w:val="24"/>
                  <w:rPrChange w:id="20178"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20179" w:author="DuyNgo" w:date="2012-08-10T08:15:00Z">
                    <w:rPr>
                      <w:rFonts w:ascii="Times New Roman" w:eastAsia="Times New Roman" w:hAnsi="Times New Roman" w:cstheme="majorBidi"/>
                      <w:b/>
                      <w:bCs/>
                      <w:color w:val="4F81BD" w:themeColor="accent1"/>
                      <w:sz w:val="24"/>
                      <w:szCs w:val="26"/>
                    </w:rPr>
                  </w:rPrChange>
                </w:rPr>
                <w:t>No</w:t>
              </w:r>
            </w:ins>
          </w:p>
        </w:tc>
        <w:tc>
          <w:tcPr>
            <w:tcW w:w="1884" w:type="dxa"/>
            <w:shd w:val="clear" w:color="auto" w:fill="92CDDC" w:themeFill="accent5" w:themeFillTint="99"/>
            <w:vAlign w:val="bottom"/>
          </w:tcPr>
          <w:p w:rsidR="00771246" w:rsidRPr="00303364" w:rsidRDefault="00771246" w:rsidP="00227BA2">
            <w:pPr>
              <w:shd w:val="clear" w:color="FFFFCC" w:fill="FFFFFF"/>
              <w:spacing w:before="100" w:beforeAutospacing="1" w:after="100" w:afterAutospacing="1"/>
              <w:jc w:val="center"/>
              <w:rPr>
                <w:ins w:id="20180" w:author="DuyNgo" w:date="2012-08-10T07:43:00Z"/>
                <w:rFonts w:eastAsia="Times New Roman" w:cstheme="minorHAnsi"/>
                <w:b/>
                <w:bCs/>
                <w:sz w:val="24"/>
                <w:szCs w:val="24"/>
                <w:rPrChange w:id="20181" w:author="DuyNgo" w:date="2012-08-10T08:15:00Z">
                  <w:rPr>
                    <w:ins w:id="20182" w:author="DuyNgo" w:date="2012-08-10T07:43:00Z"/>
                    <w:rFonts w:ascii="Times New Roman" w:eastAsia="Times New Roman" w:hAnsi="Times New Roman" w:cs="Tahoma"/>
                    <w:b/>
                    <w:bCs/>
                    <w:color w:val="000000"/>
                    <w:sz w:val="24"/>
                    <w:szCs w:val="20"/>
                  </w:rPr>
                </w:rPrChange>
              </w:rPr>
            </w:pPr>
            <w:ins w:id="20183" w:author="DuyNgo" w:date="2012-08-10T07:43:00Z">
              <w:r w:rsidRPr="00303364">
                <w:rPr>
                  <w:rFonts w:eastAsia="Times New Roman" w:cstheme="minorHAnsi"/>
                  <w:b/>
                  <w:bCs/>
                  <w:sz w:val="24"/>
                  <w:szCs w:val="24"/>
                  <w:rPrChange w:id="20184" w:author="DuyNgo" w:date="2012-08-10T08:15:00Z">
                    <w:rPr>
                      <w:rFonts w:ascii="Times New Roman" w:eastAsia="Times New Roman" w:hAnsi="Times New Roman" w:cstheme="majorBidi"/>
                      <w:b/>
                      <w:bCs/>
                      <w:color w:val="4F81BD" w:themeColor="accent1"/>
                      <w:sz w:val="24"/>
                      <w:szCs w:val="26"/>
                    </w:rPr>
                  </w:rPrChange>
                </w:rPr>
                <w:t>Field name</w:t>
              </w:r>
            </w:ins>
          </w:p>
        </w:tc>
        <w:tc>
          <w:tcPr>
            <w:tcW w:w="990" w:type="dxa"/>
            <w:shd w:val="clear" w:color="auto" w:fill="92CDDC" w:themeFill="accent5" w:themeFillTint="99"/>
            <w:vAlign w:val="bottom"/>
          </w:tcPr>
          <w:p w:rsidR="00771246" w:rsidRPr="00303364" w:rsidRDefault="00771246" w:rsidP="00227BA2">
            <w:pPr>
              <w:spacing w:after="200" w:line="276" w:lineRule="auto"/>
              <w:jc w:val="center"/>
              <w:rPr>
                <w:ins w:id="20185" w:author="DuyNgo" w:date="2012-08-10T07:43:00Z"/>
                <w:rFonts w:eastAsia="Times New Roman" w:cstheme="minorHAnsi"/>
                <w:b/>
                <w:bCs/>
                <w:sz w:val="24"/>
                <w:szCs w:val="24"/>
                <w:rPrChange w:id="20186" w:author="DuyNgo" w:date="2012-08-10T08:15:00Z">
                  <w:rPr>
                    <w:ins w:id="20187" w:author="DuyNgo" w:date="2012-08-10T07:43:00Z"/>
                    <w:rFonts w:ascii="Times New Roman" w:eastAsia="Times New Roman" w:hAnsi="Times New Roman"/>
                    <w:b/>
                    <w:bCs/>
                    <w:sz w:val="24"/>
                  </w:rPr>
                </w:rPrChange>
              </w:rPr>
            </w:pPr>
            <w:ins w:id="20188" w:author="DuyNgo" w:date="2012-08-10T07:43:00Z">
              <w:r w:rsidRPr="00303364">
                <w:rPr>
                  <w:rFonts w:eastAsia="Times New Roman" w:cstheme="minorHAnsi"/>
                  <w:b/>
                  <w:bCs/>
                  <w:sz w:val="24"/>
                  <w:szCs w:val="24"/>
                  <w:rPrChange w:id="20189" w:author="DuyNgo" w:date="2012-08-10T08:15:00Z">
                    <w:rPr>
                      <w:rFonts w:ascii="Times New Roman" w:eastAsia="Times New Roman" w:hAnsi="Times New Roman" w:cstheme="majorBidi"/>
                      <w:b/>
                      <w:bCs/>
                      <w:color w:val="4F81BD" w:themeColor="accent1"/>
                      <w:sz w:val="24"/>
                      <w:szCs w:val="26"/>
                    </w:rPr>
                  </w:rPrChange>
                </w:rPr>
                <w:t>Type</w:t>
              </w:r>
            </w:ins>
          </w:p>
        </w:tc>
        <w:tc>
          <w:tcPr>
            <w:tcW w:w="1800" w:type="dxa"/>
            <w:shd w:val="clear" w:color="auto" w:fill="92CDDC" w:themeFill="accent5" w:themeFillTint="99"/>
            <w:vAlign w:val="bottom"/>
          </w:tcPr>
          <w:p w:rsidR="00771246" w:rsidRPr="00303364" w:rsidRDefault="00771246" w:rsidP="00227BA2">
            <w:pPr>
              <w:spacing w:after="200" w:line="276" w:lineRule="auto"/>
              <w:jc w:val="center"/>
              <w:rPr>
                <w:ins w:id="20190" w:author="DuyNgo" w:date="2012-08-10T07:43:00Z"/>
                <w:rFonts w:eastAsia="Times New Roman" w:cstheme="minorHAnsi"/>
                <w:b/>
                <w:bCs/>
                <w:sz w:val="24"/>
                <w:szCs w:val="24"/>
                <w:rPrChange w:id="20191" w:author="DuyNgo" w:date="2012-08-10T08:15:00Z">
                  <w:rPr>
                    <w:ins w:id="20192" w:author="DuyNgo" w:date="2012-08-10T07:43:00Z"/>
                    <w:rFonts w:ascii="Times New Roman" w:eastAsia="Times New Roman" w:hAnsi="Times New Roman"/>
                    <w:b/>
                    <w:bCs/>
                    <w:sz w:val="24"/>
                  </w:rPr>
                </w:rPrChange>
              </w:rPr>
            </w:pPr>
            <w:ins w:id="20193" w:author="DuyNgo" w:date="2012-08-10T07:43:00Z">
              <w:r w:rsidRPr="00303364">
                <w:rPr>
                  <w:rFonts w:eastAsia="Times New Roman" w:cstheme="minorHAnsi"/>
                  <w:b/>
                  <w:bCs/>
                  <w:sz w:val="24"/>
                  <w:szCs w:val="24"/>
                  <w:rPrChange w:id="20194" w:author="DuyNgo" w:date="2012-08-10T08:15:00Z">
                    <w:rPr>
                      <w:rFonts w:ascii="Times New Roman" w:eastAsia="Times New Roman" w:hAnsi="Times New Roman" w:cstheme="majorBidi"/>
                      <w:b/>
                      <w:bCs/>
                      <w:color w:val="4F81BD" w:themeColor="accent1"/>
                      <w:sz w:val="24"/>
                      <w:szCs w:val="26"/>
                    </w:rPr>
                  </w:rPrChange>
                </w:rPr>
                <w:t>Max Length</w:t>
              </w:r>
            </w:ins>
          </w:p>
        </w:tc>
        <w:tc>
          <w:tcPr>
            <w:tcW w:w="630" w:type="dxa"/>
            <w:shd w:val="clear" w:color="auto" w:fill="92CDDC" w:themeFill="accent5" w:themeFillTint="99"/>
            <w:vAlign w:val="bottom"/>
          </w:tcPr>
          <w:p w:rsidR="00771246" w:rsidRPr="00303364" w:rsidRDefault="00771246" w:rsidP="00227BA2">
            <w:pPr>
              <w:spacing w:after="200" w:line="276" w:lineRule="auto"/>
              <w:jc w:val="center"/>
              <w:rPr>
                <w:ins w:id="20195" w:author="DuyNgo" w:date="2012-08-10T07:43:00Z"/>
                <w:rFonts w:eastAsia="Times New Roman" w:cstheme="minorHAnsi"/>
                <w:b/>
                <w:bCs/>
                <w:sz w:val="24"/>
                <w:szCs w:val="24"/>
                <w:rPrChange w:id="20196" w:author="DuyNgo" w:date="2012-08-10T08:15:00Z">
                  <w:rPr>
                    <w:ins w:id="20197" w:author="DuyNgo" w:date="2012-08-10T07:43:00Z"/>
                    <w:rFonts w:ascii="Times New Roman" w:eastAsia="Times New Roman" w:hAnsi="Times New Roman"/>
                    <w:b/>
                    <w:bCs/>
                    <w:sz w:val="24"/>
                  </w:rPr>
                </w:rPrChange>
              </w:rPr>
            </w:pPr>
            <w:ins w:id="20198" w:author="DuyNgo" w:date="2012-08-10T07:43:00Z">
              <w:r w:rsidRPr="00303364">
                <w:rPr>
                  <w:rFonts w:eastAsia="Times New Roman" w:cstheme="minorHAnsi"/>
                  <w:b/>
                  <w:bCs/>
                  <w:sz w:val="24"/>
                  <w:szCs w:val="24"/>
                  <w:rPrChange w:id="20199" w:author="DuyNgo" w:date="2012-08-10T08:15:00Z">
                    <w:rPr>
                      <w:rFonts w:ascii="Times New Roman" w:eastAsia="Times New Roman" w:hAnsi="Times New Roman" w:cstheme="majorBidi"/>
                      <w:b/>
                      <w:bCs/>
                      <w:color w:val="4F81BD" w:themeColor="accent1"/>
                      <w:sz w:val="24"/>
                      <w:szCs w:val="26"/>
                    </w:rPr>
                  </w:rPrChange>
                </w:rPr>
                <w:t>Null</w:t>
              </w:r>
            </w:ins>
          </w:p>
        </w:tc>
        <w:tc>
          <w:tcPr>
            <w:tcW w:w="630" w:type="dxa"/>
            <w:shd w:val="clear" w:color="auto" w:fill="92CDDC" w:themeFill="accent5" w:themeFillTint="99"/>
            <w:vAlign w:val="bottom"/>
          </w:tcPr>
          <w:p w:rsidR="00771246" w:rsidRPr="00303364" w:rsidRDefault="00771246" w:rsidP="00227BA2">
            <w:pPr>
              <w:spacing w:after="200" w:line="276" w:lineRule="auto"/>
              <w:jc w:val="center"/>
              <w:rPr>
                <w:ins w:id="20200" w:author="DuyNgo" w:date="2012-08-10T07:43:00Z"/>
                <w:rFonts w:eastAsia="Times New Roman" w:cstheme="minorHAnsi"/>
                <w:b/>
                <w:bCs/>
                <w:sz w:val="24"/>
                <w:szCs w:val="24"/>
                <w:rPrChange w:id="20201" w:author="DuyNgo" w:date="2012-08-10T08:15:00Z">
                  <w:rPr>
                    <w:ins w:id="20202" w:author="DuyNgo" w:date="2012-08-10T07:43:00Z"/>
                    <w:rFonts w:ascii="Times New Roman" w:eastAsia="Times New Roman" w:hAnsi="Times New Roman"/>
                    <w:b/>
                    <w:bCs/>
                    <w:sz w:val="24"/>
                  </w:rPr>
                </w:rPrChange>
              </w:rPr>
            </w:pPr>
            <w:ins w:id="20203" w:author="DuyNgo" w:date="2012-08-10T07:43:00Z">
              <w:r w:rsidRPr="00303364">
                <w:rPr>
                  <w:rFonts w:eastAsia="Times New Roman" w:cstheme="minorHAnsi"/>
                  <w:b/>
                  <w:bCs/>
                  <w:sz w:val="24"/>
                  <w:szCs w:val="24"/>
                  <w:rPrChange w:id="20204" w:author="DuyNgo" w:date="2012-08-10T08:15:00Z">
                    <w:rPr>
                      <w:rFonts w:ascii="Times New Roman" w:eastAsia="Times New Roman" w:hAnsi="Times New Roman" w:cstheme="majorBidi"/>
                      <w:b/>
                      <w:bCs/>
                      <w:color w:val="4F81BD" w:themeColor="accent1"/>
                      <w:sz w:val="24"/>
                      <w:szCs w:val="26"/>
                    </w:rPr>
                  </w:rPrChange>
                </w:rPr>
                <w:t>Unique</w:t>
              </w:r>
            </w:ins>
          </w:p>
        </w:tc>
        <w:tc>
          <w:tcPr>
            <w:tcW w:w="510" w:type="dxa"/>
            <w:shd w:val="clear" w:color="auto" w:fill="92CDDC" w:themeFill="accent5" w:themeFillTint="99"/>
            <w:vAlign w:val="bottom"/>
          </w:tcPr>
          <w:p w:rsidR="00771246" w:rsidRPr="00303364" w:rsidRDefault="00771246" w:rsidP="00227BA2">
            <w:pPr>
              <w:spacing w:after="200" w:line="276" w:lineRule="auto"/>
              <w:jc w:val="center"/>
              <w:rPr>
                <w:ins w:id="20205" w:author="DuyNgo" w:date="2012-08-10T07:43:00Z"/>
                <w:rFonts w:eastAsia="Times New Roman" w:cstheme="minorHAnsi"/>
                <w:b/>
                <w:bCs/>
                <w:sz w:val="24"/>
                <w:szCs w:val="24"/>
                <w:rPrChange w:id="20206" w:author="DuyNgo" w:date="2012-08-10T08:15:00Z">
                  <w:rPr>
                    <w:ins w:id="20207" w:author="DuyNgo" w:date="2012-08-10T07:43:00Z"/>
                    <w:rFonts w:ascii="Times New Roman" w:eastAsia="Times New Roman" w:hAnsi="Times New Roman"/>
                    <w:b/>
                    <w:bCs/>
                    <w:sz w:val="24"/>
                  </w:rPr>
                </w:rPrChange>
              </w:rPr>
            </w:pPr>
            <w:ins w:id="20208" w:author="DuyNgo" w:date="2012-08-10T07:43:00Z">
              <w:r w:rsidRPr="00303364">
                <w:rPr>
                  <w:rFonts w:eastAsia="Times New Roman" w:cstheme="minorHAnsi"/>
                  <w:b/>
                  <w:bCs/>
                  <w:sz w:val="24"/>
                  <w:szCs w:val="24"/>
                  <w:rPrChange w:id="20209" w:author="DuyNgo" w:date="2012-08-10T08:15:00Z">
                    <w:rPr>
                      <w:rFonts w:ascii="Times New Roman" w:eastAsia="Times New Roman" w:hAnsi="Times New Roman" w:cstheme="majorBidi"/>
                      <w:b/>
                      <w:bCs/>
                      <w:color w:val="4F81BD" w:themeColor="accent1"/>
                      <w:sz w:val="24"/>
                      <w:szCs w:val="26"/>
                    </w:rPr>
                  </w:rPrChange>
                </w:rPr>
                <w:t>P/F Key</w:t>
              </w:r>
            </w:ins>
          </w:p>
        </w:tc>
        <w:tc>
          <w:tcPr>
            <w:tcW w:w="3720" w:type="dxa"/>
            <w:shd w:val="clear" w:color="auto" w:fill="92CDDC" w:themeFill="accent5" w:themeFillTint="99"/>
          </w:tcPr>
          <w:p w:rsidR="00771246" w:rsidRPr="00303364" w:rsidRDefault="00771246" w:rsidP="00227BA2">
            <w:pPr>
              <w:spacing w:after="200" w:line="276" w:lineRule="auto"/>
              <w:jc w:val="center"/>
              <w:rPr>
                <w:ins w:id="20210" w:author="DuyNgo" w:date="2012-08-10T07:43:00Z"/>
                <w:rFonts w:eastAsia="Times New Roman" w:cstheme="minorHAnsi"/>
                <w:b/>
                <w:bCs/>
                <w:sz w:val="24"/>
                <w:szCs w:val="24"/>
                <w:rPrChange w:id="20211" w:author="DuyNgo" w:date="2012-08-10T08:15:00Z">
                  <w:rPr>
                    <w:ins w:id="20212" w:author="DuyNgo" w:date="2012-08-10T07:43:00Z"/>
                    <w:rFonts w:ascii="Times New Roman" w:eastAsia="Times New Roman" w:hAnsi="Times New Roman"/>
                    <w:b/>
                    <w:bCs/>
                    <w:sz w:val="24"/>
                  </w:rPr>
                </w:rPrChange>
              </w:rPr>
            </w:pPr>
          </w:p>
          <w:p w:rsidR="00771246" w:rsidRPr="00303364" w:rsidRDefault="00771246" w:rsidP="00227BA2">
            <w:pPr>
              <w:spacing w:after="200" w:line="276" w:lineRule="auto"/>
              <w:jc w:val="center"/>
              <w:rPr>
                <w:ins w:id="20213" w:author="DuyNgo" w:date="2012-08-10T07:43:00Z"/>
                <w:rFonts w:eastAsia="Times New Roman" w:cstheme="minorHAnsi"/>
                <w:b/>
                <w:bCs/>
                <w:sz w:val="24"/>
                <w:szCs w:val="24"/>
                <w:rPrChange w:id="20214" w:author="DuyNgo" w:date="2012-08-10T08:15:00Z">
                  <w:rPr>
                    <w:ins w:id="20215" w:author="DuyNgo" w:date="2012-08-10T07:43:00Z"/>
                    <w:rFonts w:ascii="Times New Roman" w:eastAsia="Times New Roman" w:hAnsi="Times New Roman"/>
                    <w:b/>
                    <w:bCs/>
                    <w:sz w:val="24"/>
                  </w:rPr>
                </w:rPrChange>
              </w:rPr>
            </w:pPr>
            <w:ins w:id="20216" w:author="DuyNgo" w:date="2012-08-10T07:43:00Z">
              <w:r w:rsidRPr="00303364">
                <w:rPr>
                  <w:rFonts w:eastAsia="Times New Roman" w:cstheme="minorHAnsi"/>
                  <w:b/>
                  <w:bCs/>
                  <w:sz w:val="24"/>
                  <w:szCs w:val="24"/>
                  <w:rPrChange w:id="20217"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ins w:id="20218" w:author="DuyNgo" w:date="2012-08-10T07:43:00Z"/>
        </w:trPr>
        <w:tc>
          <w:tcPr>
            <w:tcW w:w="474" w:type="dxa"/>
            <w:vAlign w:val="bottom"/>
          </w:tcPr>
          <w:p w:rsidR="00771246" w:rsidRPr="00303364" w:rsidRDefault="00771246" w:rsidP="00227BA2">
            <w:pPr>
              <w:spacing w:after="200" w:line="276" w:lineRule="auto"/>
              <w:jc w:val="right"/>
              <w:rPr>
                <w:ins w:id="20219" w:author="DuyNgo" w:date="2012-08-10T07:43:00Z"/>
                <w:rFonts w:eastAsia="Times New Roman" w:cstheme="minorHAnsi"/>
                <w:sz w:val="24"/>
                <w:szCs w:val="24"/>
                <w:rPrChange w:id="20220" w:author="DuyNgo" w:date="2012-08-10T08:15:00Z">
                  <w:rPr>
                    <w:ins w:id="20221" w:author="DuyNgo" w:date="2012-08-10T07:43:00Z"/>
                    <w:rFonts w:ascii="Times New Roman" w:eastAsia="Times New Roman" w:hAnsi="Times New Roman"/>
                    <w:sz w:val="24"/>
                  </w:rPr>
                </w:rPrChange>
              </w:rPr>
            </w:pPr>
            <w:ins w:id="20222" w:author="DuyNgo" w:date="2012-08-10T07:43:00Z">
              <w:r w:rsidRPr="00303364">
                <w:rPr>
                  <w:rFonts w:eastAsia="Times New Roman" w:cstheme="minorHAnsi"/>
                  <w:sz w:val="24"/>
                  <w:szCs w:val="24"/>
                  <w:rPrChange w:id="20223" w:author="DuyNgo" w:date="2012-08-10T08:15:00Z">
                    <w:rPr>
                      <w:rFonts w:ascii="Times New Roman" w:eastAsia="Times New Roman" w:hAnsi="Times New Roman" w:cstheme="majorBidi"/>
                      <w:b/>
                      <w:bCs/>
                      <w:color w:val="4F81BD" w:themeColor="accent1"/>
                      <w:sz w:val="24"/>
                      <w:szCs w:val="26"/>
                    </w:rPr>
                  </w:rPrChange>
                </w:rPr>
                <w:t>1</w:t>
              </w:r>
            </w:ins>
          </w:p>
        </w:tc>
        <w:tc>
          <w:tcPr>
            <w:tcW w:w="1884" w:type="dxa"/>
            <w:vAlign w:val="bottom"/>
          </w:tcPr>
          <w:p w:rsidR="00771246" w:rsidRPr="00303364" w:rsidRDefault="00771246" w:rsidP="00227BA2">
            <w:pPr>
              <w:shd w:val="clear" w:color="FFFFCC" w:fill="FFFFFF"/>
              <w:spacing w:before="100" w:beforeAutospacing="1" w:after="100" w:afterAutospacing="1"/>
              <w:rPr>
                <w:ins w:id="20224" w:author="DuyNgo" w:date="2012-08-10T07:43:00Z"/>
                <w:rFonts w:eastAsia="Times New Roman" w:cstheme="minorHAnsi"/>
                <w:sz w:val="24"/>
                <w:szCs w:val="24"/>
                <w:rPrChange w:id="20225" w:author="DuyNgo" w:date="2012-08-10T08:15:00Z">
                  <w:rPr>
                    <w:ins w:id="20226" w:author="DuyNgo" w:date="2012-08-10T07:43:00Z"/>
                    <w:rFonts w:ascii="Times New Roman" w:eastAsia="Times New Roman" w:hAnsi="Times New Roman" w:cs="Tahoma"/>
                    <w:color w:val="000000"/>
                    <w:sz w:val="24"/>
                    <w:szCs w:val="20"/>
                  </w:rPr>
                </w:rPrChange>
              </w:rPr>
            </w:pPr>
            <w:proofErr w:type="spellStart"/>
            <w:ins w:id="20227" w:author="DuyNgo" w:date="2012-08-10T07:43:00Z">
              <w:r w:rsidRPr="00303364">
                <w:rPr>
                  <w:rFonts w:eastAsia="Times New Roman" w:cstheme="minorHAnsi"/>
                  <w:sz w:val="24"/>
                  <w:szCs w:val="24"/>
                  <w:rPrChange w:id="20228" w:author="DuyNgo" w:date="2012-08-10T08:15:00Z">
                    <w:rPr>
                      <w:rFonts w:ascii="Times New Roman" w:eastAsia="Times New Roman" w:hAnsi="Times New Roman" w:cstheme="majorBidi"/>
                      <w:b/>
                      <w:bCs/>
                      <w:color w:val="4F81BD" w:themeColor="accent1"/>
                      <w:sz w:val="24"/>
                      <w:szCs w:val="26"/>
                    </w:rPr>
                  </w:rPrChange>
                </w:rPr>
                <w:t>RequirementID</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229" w:author="DuyNgo" w:date="2012-08-10T07:43:00Z"/>
                <w:rFonts w:eastAsia="Times New Roman" w:cstheme="minorHAnsi"/>
                <w:sz w:val="24"/>
                <w:szCs w:val="24"/>
                <w:rPrChange w:id="20230" w:author="DuyNgo" w:date="2012-08-10T08:15:00Z">
                  <w:rPr>
                    <w:ins w:id="20231" w:author="DuyNgo" w:date="2012-08-10T07:43:00Z"/>
                    <w:rFonts w:ascii="Times New Roman" w:eastAsia="Times New Roman" w:hAnsi="Times New Roman" w:cs="Tahoma"/>
                    <w:color w:val="000000"/>
                    <w:sz w:val="24"/>
                    <w:szCs w:val="20"/>
                  </w:rPr>
                </w:rPrChange>
              </w:rPr>
            </w:pPr>
            <w:ins w:id="20232" w:author="DuyNgo" w:date="2012-08-10T07:43:00Z">
              <w:r w:rsidRPr="00303364">
                <w:rPr>
                  <w:rFonts w:eastAsia="Times New Roman" w:cstheme="minorHAnsi"/>
                  <w:sz w:val="24"/>
                  <w:szCs w:val="24"/>
                  <w:rPrChange w:id="20233"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20234" w:author="DuyNgo" w:date="2012-08-10T07:43:00Z"/>
                <w:rFonts w:eastAsia="Times New Roman" w:cstheme="minorHAnsi"/>
                <w:sz w:val="24"/>
                <w:szCs w:val="24"/>
                <w:rPrChange w:id="20235" w:author="DuyNgo" w:date="2012-08-10T08:15:00Z">
                  <w:rPr>
                    <w:ins w:id="20236" w:author="DuyNgo" w:date="2012-08-10T07:43:00Z"/>
                    <w:rFonts w:ascii="Times New Roman" w:eastAsia="Times New Roman" w:hAnsi="Times New Roman" w:cs="Tahoma"/>
                    <w:color w:val="000000"/>
                    <w:sz w:val="24"/>
                    <w:szCs w:val="20"/>
                  </w:rPr>
                </w:rPrChange>
              </w:rPr>
            </w:pPr>
            <w:ins w:id="20237" w:author="DuyNgo" w:date="2012-08-10T07:43:00Z">
              <w:r w:rsidRPr="00303364">
                <w:rPr>
                  <w:rFonts w:eastAsia="Times New Roman" w:cstheme="minorHAnsi"/>
                  <w:sz w:val="24"/>
                  <w:szCs w:val="24"/>
                  <w:rPrChange w:id="20238" w:author="DuyNgo" w:date="2012-08-10T08:15:00Z">
                    <w:rPr>
                      <w:rFonts w:ascii="Times New Roman" w:eastAsia="Times New Roman" w:hAnsi="Times New Roman" w:cstheme="majorBidi"/>
                      <w:b/>
                      <w:bCs/>
                      <w:color w:val="4F81BD" w:themeColor="accent1"/>
                      <w:sz w:val="24"/>
                      <w:szCs w:val="26"/>
                    </w:rPr>
                  </w:rPrChange>
                </w:rPr>
                <w:t>10</w:t>
              </w:r>
            </w:ins>
          </w:p>
        </w:tc>
        <w:tc>
          <w:tcPr>
            <w:tcW w:w="630" w:type="dxa"/>
            <w:vAlign w:val="bottom"/>
          </w:tcPr>
          <w:p w:rsidR="00771246" w:rsidRPr="00303364" w:rsidRDefault="00771246" w:rsidP="00227BA2">
            <w:pPr>
              <w:spacing w:after="200" w:line="276" w:lineRule="auto"/>
              <w:rPr>
                <w:ins w:id="20239" w:author="DuyNgo" w:date="2012-08-10T07:43:00Z"/>
                <w:rFonts w:eastAsia="Times New Roman" w:cstheme="minorHAnsi"/>
                <w:sz w:val="24"/>
                <w:szCs w:val="24"/>
                <w:rPrChange w:id="20240" w:author="DuyNgo" w:date="2012-08-10T08:15:00Z">
                  <w:rPr>
                    <w:ins w:id="20241"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242" w:author="DuyNgo" w:date="2012-08-10T07:43:00Z"/>
                <w:rFonts w:cstheme="minorHAnsi"/>
                <w:sz w:val="24"/>
                <w:szCs w:val="24"/>
                <w:rPrChange w:id="20243" w:author="DuyNgo" w:date="2012-08-10T08:15:00Z">
                  <w:rPr>
                    <w:ins w:id="20244" w:author="DuyNgo" w:date="2012-08-10T07:43:00Z"/>
                    <w:rFonts w:ascii="Times New Roman" w:hAnsi="Times New Roman"/>
                    <w:sz w:val="24"/>
                  </w:rPr>
                </w:rPrChange>
              </w:rPr>
            </w:pPr>
          </w:p>
        </w:tc>
        <w:tc>
          <w:tcPr>
            <w:tcW w:w="510" w:type="dxa"/>
          </w:tcPr>
          <w:p w:rsidR="00771246" w:rsidRPr="00303364" w:rsidRDefault="00771246" w:rsidP="00227BA2">
            <w:pPr>
              <w:shd w:val="clear" w:color="FFFFCC" w:fill="FFFFFF"/>
              <w:spacing w:before="100" w:beforeAutospacing="1" w:after="100" w:afterAutospacing="1"/>
              <w:rPr>
                <w:ins w:id="20245" w:author="DuyNgo" w:date="2012-08-10T07:43:00Z"/>
                <w:rFonts w:cstheme="minorHAnsi"/>
                <w:sz w:val="24"/>
                <w:szCs w:val="24"/>
                <w:rPrChange w:id="20246" w:author="DuyNgo" w:date="2012-08-10T08:15:00Z">
                  <w:rPr>
                    <w:ins w:id="20247" w:author="DuyNgo" w:date="2012-08-10T07:43:00Z"/>
                    <w:rFonts w:ascii="Times New Roman" w:hAnsi="Times New Roman" w:cs="Tahoma"/>
                    <w:color w:val="000000"/>
                    <w:sz w:val="24"/>
                    <w:szCs w:val="20"/>
                  </w:rPr>
                </w:rPrChange>
              </w:rPr>
            </w:pPr>
            <w:ins w:id="20248" w:author="DuyNgo" w:date="2012-08-10T07:43:00Z">
              <w:r w:rsidRPr="00303364">
                <w:rPr>
                  <w:rFonts w:cstheme="minorHAnsi"/>
                  <w:sz w:val="24"/>
                  <w:szCs w:val="24"/>
                  <w:rPrChange w:id="20249" w:author="DuyNgo" w:date="2012-08-10T08:15:00Z">
                    <w:rPr>
                      <w:rFonts w:ascii="Times New Roman" w:eastAsiaTheme="majorEastAsia" w:hAnsi="Times New Roman" w:cstheme="majorBidi"/>
                      <w:b/>
                      <w:bCs/>
                      <w:color w:val="4F81BD" w:themeColor="accent1"/>
                      <w:sz w:val="24"/>
                      <w:szCs w:val="26"/>
                    </w:rPr>
                  </w:rPrChange>
                </w:rPr>
                <w:t>P</w:t>
              </w:r>
            </w:ins>
          </w:p>
        </w:tc>
        <w:tc>
          <w:tcPr>
            <w:tcW w:w="3720" w:type="dxa"/>
            <w:vAlign w:val="bottom"/>
          </w:tcPr>
          <w:p w:rsidR="00771246" w:rsidRPr="00303364" w:rsidRDefault="00771246" w:rsidP="00227BA2">
            <w:pPr>
              <w:shd w:val="clear" w:color="FFFFCC" w:fill="FFFFFF"/>
              <w:spacing w:before="100" w:beforeAutospacing="1" w:after="100" w:afterAutospacing="1"/>
              <w:rPr>
                <w:ins w:id="20250" w:author="DuyNgo" w:date="2012-08-10T07:43:00Z"/>
                <w:rFonts w:eastAsia="Times New Roman" w:cstheme="minorHAnsi"/>
                <w:sz w:val="24"/>
                <w:szCs w:val="24"/>
                <w:rPrChange w:id="20251" w:author="DuyNgo" w:date="2012-08-10T08:15:00Z">
                  <w:rPr>
                    <w:ins w:id="20252" w:author="DuyNgo" w:date="2012-08-10T07:43:00Z"/>
                    <w:rFonts w:ascii="Times New Roman" w:eastAsia="Times New Roman" w:hAnsi="Times New Roman" w:cs="Tahoma"/>
                    <w:color w:val="000000"/>
                    <w:sz w:val="24"/>
                    <w:szCs w:val="20"/>
                  </w:rPr>
                </w:rPrChange>
              </w:rPr>
            </w:pPr>
            <w:ins w:id="20253" w:author="DuyNgo" w:date="2012-08-10T07:43:00Z">
              <w:r w:rsidRPr="00303364">
                <w:rPr>
                  <w:rFonts w:eastAsia="Times New Roman" w:cstheme="minorHAnsi"/>
                  <w:sz w:val="24"/>
                  <w:szCs w:val="24"/>
                  <w:rPrChange w:id="20254" w:author="DuyNgo" w:date="2012-08-10T08:15:00Z">
                    <w:rPr>
                      <w:rFonts w:ascii="Times New Roman" w:eastAsia="Times New Roman" w:hAnsi="Times New Roman" w:cstheme="majorBidi"/>
                      <w:b/>
                      <w:bCs/>
                      <w:color w:val="4F81BD" w:themeColor="accent1"/>
                      <w:sz w:val="24"/>
                      <w:szCs w:val="26"/>
                    </w:rPr>
                  </w:rPrChange>
                </w:rPr>
                <w:t>PK – ID of requirement</w:t>
              </w:r>
            </w:ins>
          </w:p>
        </w:tc>
      </w:tr>
      <w:tr w:rsidR="00771246" w:rsidRPr="00303364" w:rsidTr="00227BA2">
        <w:trPr>
          <w:ins w:id="20255"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256" w:author="DuyNgo" w:date="2012-08-10T07:43:00Z"/>
                <w:rFonts w:eastAsia="Times New Roman" w:cstheme="minorHAnsi"/>
                <w:sz w:val="24"/>
                <w:szCs w:val="24"/>
                <w:rPrChange w:id="20257" w:author="DuyNgo" w:date="2012-08-10T08:15:00Z">
                  <w:rPr>
                    <w:ins w:id="20258" w:author="DuyNgo" w:date="2012-08-10T07:43:00Z"/>
                    <w:rFonts w:ascii="Times New Roman" w:eastAsia="Times New Roman" w:hAnsi="Times New Roman" w:cs="Tahoma"/>
                    <w:color w:val="000000"/>
                    <w:sz w:val="24"/>
                    <w:szCs w:val="20"/>
                  </w:rPr>
                </w:rPrChange>
              </w:rPr>
            </w:pPr>
            <w:ins w:id="20259" w:author="DuyNgo" w:date="2012-08-10T07:43:00Z">
              <w:r w:rsidRPr="00303364">
                <w:rPr>
                  <w:rFonts w:eastAsia="Times New Roman" w:cstheme="minorHAnsi"/>
                  <w:sz w:val="24"/>
                  <w:szCs w:val="24"/>
                  <w:rPrChange w:id="20260" w:author="DuyNgo" w:date="2012-08-10T08:15:00Z">
                    <w:rPr>
                      <w:rFonts w:ascii="Times New Roman" w:eastAsia="Times New Roman" w:hAnsi="Times New Roman" w:cstheme="majorBidi"/>
                      <w:b/>
                      <w:bCs/>
                      <w:color w:val="4F81BD" w:themeColor="accent1"/>
                      <w:sz w:val="24"/>
                      <w:szCs w:val="26"/>
                    </w:rPr>
                  </w:rPrChange>
                </w:rPr>
                <w:t>2</w:t>
              </w:r>
            </w:ins>
          </w:p>
        </w:tc>
        <w:tc>
          <w:tcPr>
            <w:tcW w:w="1884" w:type="dxa"/>
            <w:vAlign w:val="bottom"/>
          </w:tcPr>
          <w:p w:rsidR="00771246" w:rsidRPr="00303364" w:rsidRDefault="00771246" w:rsidP="00227BA2">
            <w:pPr>
              <w:shd w:val="clear" w:color="FFFFCC" w:fill="FFFFFF"/>
              <w:spacing w:before="100" w:beforeAutospacing="1" w:after="100" w:afterAutospacing="1"/>
              <w:rPr>
                <w:ins w:id="20261" w:author="DuyNgo" w:date="2012-08-10T07:43:00Z"/>
                <w:rFonts w:eastAsia="Times New Roman" w:cstheme="minorHAnsi"/>
                <w:sz w:val="24"/>
                <w:szCs w:val="24"/>
                <w:rPrChange w:id="20262" w:author="DuyNgo" w:date="2012-08-10T08:15:00Z">
                  <w:rPr>
                    <w:ins w:id="20263" w:author="DuyNgo" w:date="2012-08-10T07:43:00Z"/>
                    <w:rFonts w:ascii="Times New Roman" w:eastAsia="Times New Roman" w:hAnsi="Times New Roman" w:cs="Tahoma"/>
                    <w:color w:val="000000"/>
                    <w:sz w:val="24"/>
                    <w:szCs w:val="20"/>
                  </w:rPr>
                </w:rPrChange>
              </w:rPr>
            </w:pPr>
            <w:ins w:id="20264" w:author="DuyNgo" w:date="2012-08-10T07:43:00Z">
              <w:r w:rsidRPr="00303364">
                <w:rPr>
                  <w:rFonts w:eastAsia="Times New Roman" w:cstheme="minorHAnsi"/>
                  <w:sz w:val="24"/>
                  <w:szCs w:val="24"/>
                  <w:rPrChange w:id="20265" w:author="DuyNgo" w:date="2012-08-10T08:15:00Z">
                    <w:rPr>
                      <w:rFonts w:ascii="Times New Roman" w:eastAsia="Times New Roman" w:hAnsi="Times New Roman" w:cstheme="majorBidi"/>
                      <w:b/>
                      <w:bCs/>
                      <w:color w:val="4F81BD" w:themeColor="accent1"/>
                      <w:sz w:val="24"/>
                      <w:szCs w:val="26"/>
                    </w:rPr>
                  </w:rPrChange>
                </w:rPr>
                <w:t>Description</w:t>
              </w:r>
            </w:ins>
          </w:p>
        </w:tc>
        <w:tc>
          <w:tcPr>
            <w:tcW w:w="990" w:type="dxa"/>
            <w:vAlign w:val="bottom"/>
          </w:tcPr>
          <w:p w:rsidR="00771246" w:rsidRPr="00303364" w:rsidRDefault="00771246" w:rsidP="00227BA2">
            <w:pPr>
              <w:shd w:val="clear" w:color="FFFFCC" w:fill="FFFFFF"/>
              <w:spacing w:before="100" w:beforeAutospacing="1" w:after="100" w:afterAutospacing="1"/>
              <w:rPr>
                <w:ins w:id="20266" w:author="DuyNgo" w:date="2012-08-10T07:43:00Z"/>
                <w:rFonts w:eastAsia="Times New Roman" w:cstheme="minorHAnsi"/>
                <w:sz w:val="24"/>
                <w:szCs w:val="24"/>
                <w:rPrChange w:id="20267" w:author="DuyNgo" w:date="2012-08-10T08:15:00Z">
                  <w:rPr>
                    <w:ins w:id="20268" w:author="DuyNgo" w:date="2012-08-10T07:43:00Z"/>
                    <w:rFonts w:ascii="Times New Roman" w:eastAsia="Times New Roman" w:hAnsi="Times New Roman" w:cs="Tahoma"/>
                    <w:color w:val="000000"/>
                    <w:sz w:val="24"/>
                    <w:szCs w:val="20"/>
                  </w:rPr>
                </w:rPrChange>
              </w:rPr>
            </w:pPr>
            <w:ins w:id="20269" w:author="DuyNgo" w:date="2012-08-10T07:43:00Z">
              <w:r w:rsidRPr="00303364">
                <w:rPr>
                  <w:rFonts w:eastAsia="Times New Roman" w:cstheme="minorHAnsi"/>
                  <w:sz w:val="24"/>
                  <w:szCs w:val="24"/>
                  <w:rPrChange w:id="20270"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20271" w:author="DuyNgo" w:date="2012-08-10T07:43:00Z"/>
                <w:rFonts w:eastAsia="Times New Roman" w:cstheme="minorHAnsi"/>
                <w:sz w:val="24"/>
                <w:szCs w:val="24"/>
                <w:rPrChange w:id="20272" w:author="DuyNgo" w:date="2012-08-10T08:15:00Z">
                  <w:rPr>
                    <w:ins w:id="20273" w:author="DuyNgo" w:date="2012-08-10T07:43:00Z"/>
                    <w:rFonts w:ascii="Times New Roman" w:eastAsia="Times New Roman" w:hAnsi="Times New Roman" w:cs="Tahoma"/>
                    <w:color w:val="000000"/>
                    <w:sz w:val="24"/>
                    <w:szCs w:val="20"/>
                  </w:rPr>
                </w:rPrChange>
              </w:rPr>
            </w:pPr>
            <w:ins w:id="20274" w:author="DuyNgo" w:date="2012-08-10T07:43:00Z">
              <w:r w:rsidRPr="00303364">
                <w:rPr>
                  <w:rStyle w:val="postbody"/>
                  <w:rFonts w:cstheme="minorHAnsi"/>
                  <w:sz w:val="24"/>
                  <w:szCs w:val="24"/>
                  <w:rPrChange w:id="20275"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630" w:type="dxa"/>
            <w:vAlign w:val="bottom"/>
          </w:tcPr>
          <w:p w:rsidR="00771246" w:rsidRPr="00303364" w:rsidRDefault="00771246" w:rsidP="00227BA2">
            <w:pPr>
              <w:spacing w:after="200" w:line="276" w:lineRule="auto"/>
              <w:rPr>
                <w:ins w:id="20276" w:author="DuyNgo" w:date="2012-08-10T07:43:00Z"/>
                <w:rFonts w:eastAsia="Times New Roman" w:cstheme="minorHAnsi"/>
                <w:sz w:val="24"/>
                <w:szCs w:val="24"/>
                <w:rPrChange w:id="20277" w:author="DuyNgo" w:date="2012-08-10T08:15:00Z">
                  <w:rPr>
                    <w:ins w:id="20278"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279" w:author="DuyNgo" w:date="2012-08-10T07:43:00Z"/>
                <w:rFonts w:cstheme="minorHAnsi"/>
                <w:sz w:val="24"/>
                <w:szCs w:val="24"/>
                <w:rPrChange w:id="20280" w:author="DuyNgo" w:date="2012-08-10T08:15:00Z">
                  <w:rPr>
                    <w:ins w:id="20281"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282" w:author="DuyNgo" w:date="2012-08-10T07:43:00Z"/>
                <w:rFonts w:cstheme="minorHAnsi"/>
                <w:sz w:val="24"/>
                <w:szCs w:val="24"/>
                <w:rPrChange w:id="20283" w:author="DuyNgo" w:date="2012-08-10T08:15:00Z">
                  <w:rPr>
                    <w:ins w:id="20284"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285" w:author="DuyNgo" w:date="2012-08-10T07:43:00Z"/>
                <w:rFonts w:eastAsia="Times New Roman" w:cstheme="minorHAnsi"/>
                <w:sz w:val="24"/>
                <w:szCs w:val="24"/>
                <w:rPrChange w:id="20286" w:author="DuyNgo" w:date="2012-08-10T08:15:00Z">
                  <w:rPr>
                    <w:ins w:id="20287" w:author="DuyNgo" w:date="2012-08-10T07:43:00Z"/>
                    <w:rFonts w:ascii="Times New Roman" w:eastAsia="Times New Roman" w:hAnsi="Times New Roman" w:cs="Tahoma"/>
                    <w:color w:val="000000"/>
                    <w:sz w:val="24"/>
                    <w:szCs w:val="20"/>
                  </w:rPr>
                </w:rPrChange>
              </w:rPr>
            </w:pPr>
            <w:ins w:id="20288" w:author="DuyNgo" w:date="2012-08-10T07:43:00Z">
              <w:r w:rsidRPr="00303364">
                <w:rPr>
                  <w:rFonts w:eastAsia="Times New Roman" w:cstheme="minorHAnsi"/>
                  <w:sz w:val="24"/>
                  <w:szCs w:val="24"/>
                  <w:rPrChange w:id="20289" w:author="DuyNgo" w:date="2012-08-10T08:15:00Z">
                    <w:rPr>
                      <w:rFonts w:ascii="Times New Roman" w:eastAsia="Times New Roman" w:hAnsi="Times New Roman" w:cstheme="majorBidi"/>
                      <w:b/>
                      <w:bCs/>
                      <w:color w:val="4F81BD" w:themeColor="accent1"/>
                      <w:sz w:val="24"/>
                      <w:szCs w:val="26"/>
                    </w:rPr>
                  </w:rPrChange>
                </w:rPr>
                <w:t>Short description of requirement</w:t>
              </w:r>
            </w:ins>
          </w:p>
        </w:tc>
      </w:tr>
      <w:tr w:rsidR="00771246" w:rsidRPr="00303364" w:rsidTr="00227BA2">
        <w:trPr>
          <w:ins w:id="20290"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291" w:author="DuyNgo" w:date="2012-08-10T07:43:00Z"/>
                <w:rFonts w:eastAsia="Times New Roman" w:cstheme="minorHAnsi"/>
                <w:sz w:val="24"/>
                <w:szCs w:val="24"/>
                <w:rPrChange w:id="20292" w:author="DuyNgo" w:date="2012-08-10T08:15:00Z">
                  <w:rPr>
                    <w:ins w:id="20293" w:author="DuyNgo" w:date="2012-08-10T07:43:00Z"/>
                    <w:rFonts w:ascii="Times New Roman" w:eastAsia="Times New Roman" w:hAnsi="Times New Roman" w:cs="Tahoma"/>
                    <w:color w:val="000000"/>
                    <w:sz w:val="24"/>
                    <w:szCs w:val="20"/>
                  </w:rPr>
                </w:rPrChange>
              </w:rPr>
            </w:pPr>
            <w:ins w:id="20294" w:author="DuyNgo" w:date="2012-08-10T07:43:00Z">
              <w:r w:rsidRPr="00303364">
                <w:rPr>
                  <w:rFonts w:eastAsia="Times New Roman" w:cstheme="minorHAnsi"/>
                  <w:sz w:val="24"/>
                  <w:szCs w:val="24"/>
                  <w:rPrChange w:id="20295" w:author="DuyNgo" w:date="2012-08-10T08:15:00Z">
                    <w:rPr>
                      <w:rFonts w:ascii="Times New Roman" w:eastAsia="Times New Roman" w:hAnsi="Times New Roman" w:cstheme="majorBidi"/>
                      <w:b/>
                      <w:bCs/>
                      <w:color w:val="4F81BD" w:themeColor="accent1"/>
                      <w:sz w:val="24"/>
                      <w:szCs w:val="26"/>
                    </w:rPr>
                  </w:rPrChange>
                </w:rPr>
                <w:t>3</w:t>
              </w:r>
            </w:ins>
          </w:p>
        </w:tc>
        <w:tc>
          <w:tcPr>
            <w:tcW w:w="1884" w:type="dxa"/>
            <w:vAlign w:val="bottom"/>
          </w:tcPr>
          <w:p w:rsidR="00771246" w:rsidRPr="00303364" w:rsidRDefault="00771246" w:rsidP="00227BA2">
            <w:pPr>
              <w:shd w:val="clear" w:color="FFFFCC" w:fill="FFFFFF"/>
              <w:spacing w:before="100" w:beforeAutospacing="1" w:after="100" w:afterAutospacing="1"/>
              <w:rPr>
                <w:ins w:id="20296" w:author="DuyNgo" w:date="2012-08-10T07:43:00Z"/>
                <w:rFonts w:eastAsia="Times New Roman" w:cstheme="minorHAnsi"/>
                <w:sz w:val="24"/>
                <w:szCs w:val="24"/>
                <w:rPrChange w:id="20297" w:author="DuyNgo" w:date="2012-08-10T08:15:00Z">
                  <w:rPr>
                    <w:ins w:id="20298" w:author="DuyNgo" w:date="2012-08-10T07:43:00Z"/>
                    <w:rFonts w:ascii="Times New Roman" w:eastAsia="Times New Roman" w:hAnsi="Times New Roman" w:cs="Tahoma"/>
                    <w:color w:val="000000"/>
                    <w:sz w:val="24"/>
                    <w:szCs w:val="20"/>
                  </w:rPr>
                </w:rPrChange>
              </w:rPr>
            </w:pPr>
            <w:ins w:id="20299" w:author="DuyNgo" w:date="2012-08-10T07:43:00Z">
              <w:r w:rsidRPr="00303364">
                <w:rPr>
                  <w:rFonts w:eastAsia="Times New Roman" w:cstheme="minorHAnsi"/>
                  <w:sz w:val="24"/>
                  <w:szCs w:val="24"/>
                  <w:rPrChange w:id="20300" w:author="DuyNgo" w:date="2012-08-10T08:15:00Z">
                    <w:rPr>
                      <w:rFonts w:ascii="Times New Roman" w:eastAsia="Times New Roman" w:hAnsi="Times New Roman" w:cstheme="majorBidi"/>
                      <w:b/>
                      <w:bCs/>
                      <w:color w:val="4F81BD" w:themeColor="accent1"/>
                      <w:sz w:val="24"/>
                      <w:szCs w:val="26"/>
                    </w:rPr>
                  </w:rPrChange>
                </w:rPr>
                <w:t>Type</w:t>
              </w:r>
            </w:ins>
          </w:p>
        </w:tc>
        <w:tc>
          <w:tcPr>
            <w:tcW w:w="990" w:type="dxa"/>
            <w:vAlign w:val="bottom"/>
          </w:tcPr>
          <w:p w:rsidR="00771246" w:rsidRPr="00303364" w:rsidRDefault="00771246" w:rsidP="00227BA2">
            <w:pPr>
              <w:shd w:val="clear" w:color="FFFFCC" w:fill="FFFFFF"/>
              <w:spacing w:before="100" w:beforeAutospacing="1" w:after="100" w:afterAutospacing="1"/>
              <w:rPr>
                <w:ins w:id="20301" w:author="DuyNgo" w:date="2012-08-10T07:43:00Z"/>
                <w:rFonts w:eastAsia="Times New Roman" w:cstheme="minorHAnsi"/>
                <w:sz w:val="24"/>
                <w:szCs w:val="24"/>
                <w:rPrChange w:id="20302" w:author="DuyNgo" w:date="2012-08-10T08:15:00Z">
                  <w:rPr>
                    <w:ins w:id="20303" w:author="DuyNgo" w:date="2012-08-10T07:43:00Z"/>
                    <w:rFonts w:ascii="Times New Roman" w:eastAsia="Times New Roman" w:hAnsi="Times New Roman" w:cs="Tahoma"/>
                    <w:color w:val="000000"/>
                    <w:sz w:val="24"/>
                    <w:szCs w:val="20"/>
                  </w:rPr>
                </w:rPrChange>
              </w:rPr>
            </w:pPr>
            <w:ins w:id="20304" w:author="DuyNgo" w:date="2012-08-10T07:43:00Z">
              <w:r w:rsidRPr="00303364">
                <w:rPr>
                  <w:rFonts w:eastAsia="Times New Roman" w:cstheme="minorHAnsi"/>
                  <w:sz w:val="24"/>
                  <w:szCs w:val="24"/>
                  <w:rPrChange w:id="20305" w:author="DuyNgo" w:date="2012-08-10T08:15:00Z">
                    <w:rPr>
                      <w:rFonts w:ascii="Times New Roman" w:eastAsia="Times New Roman" w:hAnsi="Times New Roman" w:cstheme="majorBidi"/>
                      <w:b/>
                      <w:bCs/>
                      <w:color w:val="4F81BD" w:themeColor="accent1"/>
                      <w:sz w:val="24"/>
                      <w:szCs w:val="26"/>
                    </w:rPr>
                  </w:rPrChange>
                </w:rPr>
                <w:t xml:space="preserve">String </w:t>
              </w:r>
            </w:ins>
          </w:p>
        </w:tc>
        <w:tc>
          <w:tcPr>
            <w:tcW w:w="1800" w:type="dxa"/>
            <w:vAlign w:val="bottom"/>
          </w:tcPr>
          <w:p w:rsidR="00771246" w:rsidRPr="00303364" w:rsidRDefault="00771246" w:rsidP="00227BA2">
            <w:pPr>
              <w:shd w:val="clear" w:color="FFFFCC" w:fill="FFFFFF"/>
              <w:spacing w:before="100" w:beforeAutospacing="1" w:after="100" w:afterAutospacing="1"/>
              <w:rPr>
                <w:ins w:id="20306" w:author="DuyNgo" w:date="2012-08-10T07:43:00Z"/>
                <w:rFonts w:eastAsia="Times New Roman" w:cstheme="minorHAnsi"/>
                <w:sz w:val="24"/>
                <w:szCs w:val="24"/>
                <w:rPrChange w:id="20307" w:author="DuyNgo" w:date="2012-08-10T08:15:00Z">
                  <w:rPr>
                    <w:ins w:id="20308" w:author="DuyNgo" w:date="2012-08-10T07:43:00Z"/>
                    <w:rFonts w:ascii="Times New Roman" w:eastAsia="Times New Roman" w:hAnsi="Times New Roman" w:cs="Tahoma"/>
                    <w:color w:val="000000"/>
                    <w:sz w:val="24"/>
                    <w:szCs w:val="20"/>
                  </w:rPr>
                </w:rPrChange>
              </w:rPr>
            </w:pPr>
            <w:ins w:id="20309" w:author="DuyNgo" w:date="2012-08-10T07:43:00Z">
              <w:r w:rsidRPr="00303364">
                <w:rPr>
                  <w:rFonts w:eastAsia="Times New Roman" w:cstheme="minorHAnsi"/>
                  <w:sz w:val="24"/>
                  <w:szCs w:val="24"/>
                  <w:rPrChange w:id="20310" w:author="DuyNgo" w:date="2012-08-10T08:15:00Z">
                    <w:rPr>
                      <w:rFonts w:ascii="Times New Roman" w:eastAsia="Times New Roman" w:hAnsi="Times New Roman" w:cstheme="majorBidi"/>
                      <w:b/>
                      <w:bCs/>
                      <w:color w:val="4F81BD" w:themeColor="accent1"/>
                      <w:sz w:val="24"/>
                      <w:szCs w:val="26"/>
                    </w:rPr>
                  </w:rPrChange>
                </w:rPr>
                <w:t>(new, change request)</w:t>
              </w:r>
            </w:ins>
          </w:p>
        </w:tc>
        <w:tc>
          <w:tcPr>
            <w:tcW w:w="630" w:type="dxa"/>
            <w:vAlign w:val="bottom"/>
          </w:tcPr>
          <w:p w:rsidR="00771246" w:rsidRPr="00303364" w:rsidRDefault="00771246" w:rsidP="00227BA2">
            <w:pPr>
              <w:spacing w:after="200" w:line="276" w:lineRule="auto"/>
              <w:rPr>
                <w:ins w:id="20311" w:author="DuyNgo" w:date="2012-08-10T07:43:00Z"/>
                <w:rFonts w:eastAsia="Times New Roman" w:cstheme="minorHAnsi"/>
                <w:sz w:val="24"/>
                <w:szCs w:val="24"/>
                <w:rPrChange w:id="20312" w:author="DuyNgo" w:date="2012-08-10T08:15:00Z">
                  <w:rPr>
                    <w:ins w:id="20313"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314" w:author="DuyNgo" w:date="2012-08-10T07:43:00Z"/>
                <w:rFonts w:cstheme="minorHAnsi"/>
                <w:sz w:val="24"/>
                <w:szCs w:val="24"/>
                <w:rPrChange w:id="20315" w:author="DuyNgo" w:date="2012-08-10T08:15:00Z">
                  <w:rPr>
                    <w:ins w:id="20316"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317" w:author="DuyNgo" w:date="2012-08-10T07:43:00Z"/>
                <w:rFonts w:cstheme="minorHAnsi"/>
                <w:sz w:val="24"/>
                <w:szCs w:val="24"/>
                <w:rPrChange w:id="20318" w:author="DuyNgo" w:date="2012-08-10T08:15:00Z">
                  <w:rPr>
                    <w:ins w:id="20319"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320" w:author="DuyNgo" w:date="2012-08-10T07:43:00Z"/>
                <w:rFonts w:eastAsia="Times New Roman" w:cstheme="minorHAnsi"/>
                <w:sz w:val="24"/>
                <w:szCs w:val="24"/>
                <w:rPrChange w:id="20321" w:author="DuyNgo" w:date="2012-08-10T08:15:00Z">
                  <w:rPr>
                    <w:ins w:id="20322" w:author="DuyNgo" w:date="2012-08-10T07:43:00Z"/>
                    <w:rFonts w:ascii="Times New Roman" w:eastAsia="Times New Roman" w:hAnsi="Times New Roman" w:cs="Tahoma"/>
                    <w:color w:val="000000"/>
                    <w:sz w:val="24"/>
                    <w:szCs w:val="20"/>
                  </w:rPr>
                </w:rPrChange>
              </w:rPr>
            </w:pPr>
            <w:ins w:id="20323" w:author="DuyNgo" w:date="2012-08-10T07:43:00Z">
              <w:r w:rsidRPr="00303364">
                <w:rPr>
                  <w:rFonts w:eastAsia="Times New Roman" w:cstheme="minorHAnsi"/>
                  <w:sz w:val="24"/>
                  <w:szCs w:val="24"/>
                  <w:rPrChange w:id="20324" w:author="DuyNgo" w:date="2012-08-10T08:15:00Z">
                    <w:rPr>
                      <w:rFonts w:ascii="Times New Roman" w:eastAsia="Times New Roman" w:hAnsi="Times New Roman" w:cstheme="majorBidi"/>
                      <w:b/>
                      <w:bCs/>
                      <w:color w:val="4F81BD" w:themeColor="accent1"/>
                      <w:sz w:val="24"/>
                      <w:szCs w:val="26"/>
                    </w:rPr>
                  </w:rPrChange>
                </w:rPr>
                <w:t>Type of requirement</w:t>
              </w:r>
            </w:ins>
          </w:p>
        </w:tc>
      </w:tr>
      <w:tr w:rsidR="00771246" w:rsidRPr="00303364" w:rsidTr="00227BA2">
        <w:trPr>
          <w:ins w:id="20325"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326" w:author="DuyNgo" w:date="2012-08-10T07:43:00Z"/>
                <w:rFonts w:eastAsia="Times New Roman" w:cstheme="minorHAnsi"/>
                <w:sz w:val="24"/>
                <w:szCs w:val="24"/>
                <w:rPrChange w:id="20327" w:author="DuyNgo" w:date="2012-08-10T08:15:00Z">
                  <w:rPr>
                    <w:ins w:id="20328" w:author="DuyNgo" w:date="2012-08-10T07:43:00Z"/>
                    <w:rFonts w:ascii="Times New Roman" w:eastAsia="Times New Roman" w:hAnsi="Times New Roman" w:cs="Tahoma"/>
                    <w:color w:val="000000"/>
                    <w:sz w:val="24"/>
                    <w:szCs w:val="20"/>
                  </w:rPr>
                </w:rPrChange>
              </w:rPr>
            </w:pPr>
            <w:ins w:id="20329" w:author="DuyNgo" w:date="2012-08-10T07:43:00Z">
              <w:r w:rsidRPr="00303364">
                <w:rPr>
                  <w:rFonts w:eastAsia="Times New Roman" w:cstheme="minorHAnsi"/>
                  <w:sz w:val="24"/>
                  <w:szCs w:val="24"/>
                  <w:rPrChange w:id="20330" w:author="DuyNgo" w:date="2012-08-10T08:15:00Z">
                    <w:rPr>
                      <w:rFonts w:ascii="Times New Roman" w:eastAsia="Times New Roman" w:hAnsi="Times New Roman" w:cstheme="majorBidi"/>
                      <w:b/>
                      <w:bCs/>
                      <w:color w:val="4F81BD" w:themeColor="accent1"/>
                      <w:sz w:val="24"/>
                      <w:szCs w:val="26"/>
                    </w:rPr>
                  </w:rPrChange>
                </w:rPr>
                <w:t>4</w:t>
              </w:r>
            </w:ins>
          </w:p>
        </w:tc>
        <w:tc>
          <w:tcPr>
            <w:tcW w:w="1884" w:type="dxa"/>
            <w:vAlign w:val="bottom"/>
          </w:tcPr>
          <w:p w:rsidR="00771246" w:rsidRPr="00303364" w:rsidRDefault="00771246" w:rsidP="00227BA2">
            <w:pPr>
              <w:shd w:val="clear" w:color="FFFFCC" w:fill="FFFFFF"/>
              <w:spacing w:before="100" w:beforeAutospacing="1" w:after="100" w:afterAutospacing="1"/>
              <w:rPr>
                <w:ins w:id="20331" w:author="DuyNgo" w:date="2012-08-10T07:43:00Z"/>
                <w:rFonts w:eastAsia="Times New Roman" w:cstheme="minorHAnsi"/>
                <w:sz w:val="24"/>
                <w:szCs w:val="24"/>
                <w:rPrChange w:id="20332" w:author="DuyNgo" w:date="2012-08-10T08:15:00Z">
                  <w:rPr>
                    <w:ins w:id="20333" w:author="DuyNgo" w:date="2012-08-10T07:43:00Z"/>
                    <w:rFonts w:ascii="Times New Roman" w:eastAsia="Times New Roman" w:hAnsi="Times New Roman" w:cs="Tahoma"/>
                    <w:color w:val="000000"/>
                    <w:sz w:val="24"/>
                    <w:szCs w:val="20"/>
                  </w:rPr>
                </w:rPrChange>
              </w:rPr>
            </w:pPr>
            <w:ins w:id="20334" w:author="DuyNgo" w:date="2012-08-10T07:43:00Z">
              <w:r w:rsidRPr="00303364">
                <w:rPr>
                  <w:rFonts w:eastAsia="Times New Roman" w:cstheme="minorHAnsi"/>
                  <w:sz w:val="24"/>
                  <w:szCs w:val="24"/>
                  <w:rPrChange w:id="20335" w:author="DuyNgo" w:date="2012-08-10T08:15:00Z">
                    <w:rPr>
                      <w:rFonts w:ascii="Times New Roman" w:eastAsia="Times New Roman" w:hAnsi="Times New Roman" w:cstheme="majorBidi"/>
                      <w:b/>
                      <w:bCs/>
                      <w:color w:val="4F81BD" w:themeColor="accent1"/>
                      <w:sz w:val="24"/>
                      <w:szCs w:val="26"/>
                    </w:rPr>
                  </w:rPrChange>
                </w:rPr>
                <w:t>Size</w:t>
              </w:r>
            </w:ins>
          </w:p>
        </w:tc>
        <w:tc>
          <w:tcPr>
            <w:tcW w:w="990" w:type="dxa"/>
            <w:vAlign w:val="bottom"/>
          </w:tcPr>
          <w:p w:rsidR="00771246" w:rsidRPr="00303364" w:rsidRDefault="00771246" w:rsidP="00227BA2">
            <w:pPr>
              <w:shd w:val="clear" w:color="FFFFCC" w:fill="FFFFFF"/>
              <w:spacing w:before="100" w:beforeAutospacing="1" w:after="100" w:afterAutospacing="1"/>
              <w:rPr>
                <w:ins w:id="20336" w:author="DuyNgo" w:date="2012-08-10T07:43:00Z"/>
                <w:rFonts w:eastAsia="Times New Roman" w:cstheme="minorHAnsi"/>
                <w:sz w:val="24"/>
                <w:szCs w:val="24"/>
                <w:rPrChange w:id="20337" w:author="DuyNgo" w:date="2012-08-10T08:15:00Z">
                  <w:rPr>
                    <w:ins w:id="20338" w:author="DuyNgo" w:date="2012-08-10T07:43:00Z"/>
                    <w:rFonts w:ascii="Times New Roman" w:eastAsia="Times New Roman" w:hAnsi="Times New Roman" w:cs="Tahoma"/>
                    <w:color w:val="000000"/>
                    <w:sz w:val="24"/>
                    <w:szCs w:val="20"/>
                  </w:rPr>
                </w:rPrChange>
              </w:rPr>
            </w:pPr>
            <w:proofErr w:type="spellStart"/>
            <w:ins w:id="20339" w:author="DuyNgo" w:date="2012-08-10T07:43:00Z">
              <w:r w:rsidRPr="00303364">
                <w:rPr>
                  <w:rFonts w:eastAsia="Times New Roman" w:cstheme="minorHAnsi"/>
                  <w:sz w:val="24"/>
                  <w:szCs w:val="24"/>
                  <w:rPrChange w:id="20340" w:author="DuyNgo" w:date="2012-08-10T08:15:00Z">
                    <w:rPr>
                      <w:rFonts w:ascii="Times New Roman" w:eastAsia="Times New Roman" w:hAnsi="Times New Roman" w:cstheme="majorBidi"/>
                      <w:b/>
                      <w:bCs/>
                      <w:color w:val="4F81BD" w:themeColor="accent1"/>
                      <w:sz w:val="24"/>
                      <w:szCs w:val="26"/>
                    </w:rPr>
                  </w:rPrChange>
                </w:rPr>
                <w:t>int</w:t>
              </w:r>
              <w:proofErr w:type="spellEnd"/>
            </w:ins>
          </w:p>
        </w:tc>
        <w:tc>
          <w:tcPr>
            <w:tcW w:w="1800" w:type="dxa"/>
            <w:vAlign w:val="bottom"/>
          </w:tcPr>
          <w:p w:rsidR="00771246" w:rsidRPr="00303364" w:rsidRDefault="00771246" w:rsidP="00227BA2">
            <w:pPr>
              <w:shd w:val="clear" w:color="FFFFCC" w:fill="FFFFFF"/>
              <w:spacing w:before="100" w:beforeAutospacing="1" w:after="100" w:afterAutospacing="1"/>
              <w:rPr>
                <w:ins w:id="20341" w:author="DuyNgo" w:date="2012-08-10T07:43:00Z"/>
                <w:rFonts w:eastAsia="Times New Roman" w:cstheme="minorHAnsi"/>
                <w:sz w:val="24"/>
                <w:szCs w:val="24"/>
                <w:rPrChange w:id="20342" w:author="DuyNgo" w:date="2012-08-10T08:15:00Z">
                  <w:rPr>
                    <w:ins w:id="20343" w:author="DuyNgo" w:date="2012-08-10T07:43:00Z"/>
                    <w:rFonts w:ascii="Times New Roman" w:eastAsia="Times New Roman" w:hAnsi="Times New Roman" w:cs="Tahoma"/>
                    <w:color w:val="000000"/>
                    <w:sz w:val="24"/>
                    <w:szCs w:val="20"/>
                  </w:rPr>
                </w:rPrChange>
              </w:rPr>
            </w:pPr>
            <w:ins w:id="20344" w:author="DuyNgo" w:date="2012-08-10T07:43:00Z">
              <w:r w:rsidRPr="00303364">
                <w:rPr>
                  <w:rFonts w:eastAsia="Times New Roman" w:cstheme="minorHAnsi"/>
                  <w:sz w:val="24"/>
                  <w:szCs w:val="24"/>
                  <w:rPrChange w:id="20345" w:author="DuyNgo" w:date="2012-08-10T08:15:00Z">
                    <w:rPr>
                      <w:rFonts w:ascii="Times New Roman" w:eastAsia="Times New Roman" w:hAnsi="Times New Roman" w:cstheme="majorBidi"/>
                      <w:b/>
                      <w:bCs/>
                      <w:color w:val="4F81BD" w:themeColor="accent1"/>
                      <w:sz w:val="24"/>
                      <w:szCs w:val="26"/>
                    </w:rPr>
                  </w:rPrChange>
                </w:rPr>
                <w:t>(1,2,3,4,5)</w:t>
              </w:r>
            </w:ins>
          </w:p>
        </w:tc>
        <w:tc>
          <w:tcPr>
            <w:tcW w:w="630" w:type="dxa"/>
            <w:vAlign w:val="bottom"/>
          </w:tcPr>
          <w:p w:rsidR="00771246" w:rsidRPr="00303364" w:rsidRDefault="00771246" w:rsidP="00227BA2">
            <w:pPr>
              <w:spacing w:after="200" w:line="276" w:lineRule="auto"/>
              <w:rPr>
                <w:ins w:id="20346" w:author="DuyNgo" w:date="2012-08-10T07:43:00Z"/>
                <w:rFonts w:eastAsia="Times New Roman" w:cstheme="minorHAnsi"/>
                <w:sz w:val="24"/>
                <w:szCs w:val="24"/>
                <w:rPrChange w:id="20347" w:author="DuyNgo" w:date="2012-08-10T08:15:00Z">
                  <w:rPr>
                    <w:ins w:id="20348"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349" w:author="DuyNgo" w:date="2012-08-10T07:43:00Z"/>
                <w:rFonts w:cstheme="minorHAnsi"/>
                <w:sz w:val="24"/>
                <w:szCs w:val="24"/>
                <w:rPrChange w:id="20350" w:author="DuyNgo" w:date="2012-08-10T08:15:00Z">
                  <w:rPr>
                    <w:ins w:id="20351"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352" w:author="DuyNgo" w:date="2012-08-10T07:43:00Z"/>
                <w:rFonts w:cstheme="minorHAnsi"/>
                <w:sz w:val="24"/>
                <w:szCs w:val="24"/>
                <w:rPrChange w:id="20353" w:author="DuyNgo" w:date="2012-08-10T08:15:00Z">
                  <w:rPr>
                    <w:ins w:id="20354"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355" w:author="DuyNgo" w:date="2012-08-10T07:43:00Z"/>
                <w:rFonts w:eastAsia="Times New Roman" w:cstheme="minorHAnsi"/>
                <w:sz w:val="24"/>
                <w:szCs w:val="24"/>
                <w:rPrChange w:id="20356" w:author="DuyNgo" w:date="2012-08-10T08:15:00Z">
                  <w:rPr>
                    <w:ins w:id="20357" w:author="DuyNgo" w:date="2012-08-10T07:43:00Z"/>
                    <w:rFonts w:ascii="Times New Roman" w:eastAsia="Times New Roman" w:hAnsi="Times New Roman" w:cs="Tahoma"/>
                    <w:color w:val="000000"/>
                    <w:sz w:val="24"/>
                    <w:szCs w:val="20"/>
                  </w:rPr>
                </w:rPrChange>
              </w:rPr>
            </w:pPr>
            <w:ins w:id="20358" w:author="DuyNgo" w:date="2012-08-10T07:43:00Z">
              <w:r w:rsidRPr="00303364">
                <w:rPr>
                  <w:rFonts w:eastAsia="Times New Roman" w:cstheme="minorHAnsi"/>
                  <w:sz w:val="24"/>
                  <w:szCs w:val="24"/>
                  <w:rPrChange w:id="20359" w:author="DuyNgo" w:date="2012-08-10T08:15:00Z">
                    <w:rPr>
                      <w:rFonts w:ascii="Times New Roman" w:eastAsia="Times New Roman" w:hAnsi="Times New Roman" w:cstheme="majorBidi"/>
                      <w:b/>
                      <w:bCs/>
                      <w:color w:val="4F81BD" w:themeColor="accent1"/>
                      <w:sz w:val="24"/>
                      <w:szCs w:val="26"/>
                    </w:rPr>
                  </w:rPrChange>
                </w:rPr>
                <w:t>Size of requirement</w:t>
              </w:r>
            </w:ins>
          </w:p>
        </w:tc>
      </w:tr>
      <w:tr w:rsidR="00771246" w:rsidRPr="00303364" w:rsidTr="00227BA2">
        <w:trPr>
          <w:ins w:id="20360"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361" w:author="DuyNgo" w:date="2012-08-10T07:43:00Z"/>
                <w:rFonts w:eastAsia="Times New Roman" w:cstheme="minorHAnsi"/>
                <w:sz w:val="24"/>
                <w:szCs w:val="24"/>
                <w:rPrChange w:id="20362" w:author="DuyNgo" w:date="2012-08-10T08:15:00Z">
                  <w:rPr>
                    <w:ins w:id="20363" w:author="DuyNgo" w:date="2012-08-10T07:43:00Z"/>
                    <w:rFonts w:ascii="Times New Roman" w:eastAsia="Times New Roman" w:hAnsi="Times New Roman" w:cs="Tahoma"/>
                    <w:color w:val="000000"/>
                    <w:sz w:val="24"/>
                    <w:szCs w:val="20"/>
                  </w:rPr>
                </w:rPrChange>
              </w:rPr>
            </w:pPr>
            <w:ins w:id="20364" w:author="DuyNgo" w:date="2012-08-10T07:43:00Z">
              <w:r w:rsidRPr="00303364">
                <w:rPr>
                  <w:rFonts w:eastAsia="Times New Roman" w:cstheme="minorHAnsi"/>
                  <w:sz w:val="24"/>
                  <w:szCs w:val="24"/>
                  <w:rPrChange w:id="20365" w:author="DuyNgo" w:date="2012-08-10T08:15:00Z">
                    <w:rPr>
                      <w:rFonts w:ascii="Times New Roman" w:eastAsia="Times New Roman" w:hAnsi="Times New Roman" w:cstheme="majorBidi"/>
                      <w:b/>
                      <w:bCs/>
                      <w:color w:val="4F81BD" w:themeColor="accent1"/>
                      <w:sz w:val="24"/>
                      <w:szCs w:val="26"/>
                    </w:rPr>
                  </w:rPrChange>
                </w:rPr>
                <w:t>5</w:t>
              </w:r>
            </w:ins>
          </w:p>
        </w:tc>
        <w:tc>
          <w:tcPr>
            <w:tcW w:w="1884" w:type="dxa"/>
            <w:vAlign w:val="bottom"/>
          </w:tcPr>
          <w:p w:rsidR="00771246" w:rsidRPr="00303364" w:rsidRDefault="00771246" w:rsidP="00227BA2">
            <w:pPr>
              <w:shd w:val="clear" w:color="FFFFCC" w:fill="FFFFFF"/>
              <w:spacing w:before="100" w:beforeAutospacing="1" w:after="100" w:afterAutospacing="1"/>
              <w:rPr>
                <w:ins w:id="20366" w:author="DuyNgo" w:date="2012-08-10T07:43:00Z"/>
                <w:rFonts w:eastAsia="Times New Roman" w:cstheme="minorHAnsi"/>
                <w:sz w:val="24"/>
                <w:szCs w:val="24"/>
                <w:rPrChange w:id="20367" w:author="DuyNgo" w:date="2012-08-10T08:15:00Z">
                  <w:rPr>
                    <w:ins w:id="20368" w:author="DuyNgo" w:date="2012-08-10T07:43:00Z"/>
                    <w:rFonts w:ascii="Times New Roman" w:eastAsia="Times New Roman" w:hAnsi="Times New Roman" w:cs="Tahoma"/>
                    <w:color w:val="000000"/>
                    <w:sz w:val="24"/>
                    <w:szCs w:val="20"/>
                  </w:rPr>
                </w:rPrChange>
              </w:rPr>
            </w:pPr>
            <w:proofErr w:type="spellStart"/>
            <w:ins w:id="20369" w:author="DuyNgo" w:date="2012-08-10T07:43:00Z">
              <w:r w:rsidRPr="00303364">
                <w:rPr>
                  <w:rFonts w:eastAsia="Times New Roman" w:cstheme="minorHAnsi"/>
                  <w:sz w:val="24"/>
                  <w:szCs w:val="24"/>
                  <w:rPrChange w:id="20370" w:author="DuyNgo" w:date="2012-08-10T08:15:00Z">
                    <w:rPr>
                      <w:rFonts w:ascii="Times New Roman" w:eastAsia="Times New Roman" w:hAnsi="Times New Roman" w:cstheme="majorBidi"/>
                      <w:b/>
                      <w:bCs/>
                      <w:color w:val="4F81BD" w:themeColor="accent1"/>
                      <w:sz w:val="24"/>
                      <w:szCs w:val="26"/>
                    </w:rPr>
                  </w:rPrChange>
                </w:rPr>
                <w:t>Release_Notes</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371" w:author="DuyNgo" w:date="2012-08-10T07:43:00Z"/>
                <w:rFonts w:eastAsia="Times New Roman" w:cstheme="minorHAnsi"/>
                <w:sz w:val="24"/>
                <w:szCs w:val="24"/>
                <w:rPrChange w:id="20372" w:author="DuyNgo" w:date="2012-08-10T08:15:00Z">
                  <w:rPr>
                    <w:ins w:id="20373" w:author="DuyNgo" w:date="2012-08-10T07:43:00Z"/>
                    <w:rFonts w:ascii="Times New Roman" w:eastAsia="Times New Roman" w:hAnsi="Times New Roman" w:cs="Tahoma"/>
                    <w:color w:val="000000"/>
                    <w:sz w:val="24"/>
                    <w:szCs w:val="20"/>
                  </w:rPr>
                </w:rPrChange>
              </w:rPr>
            </w:pPr>
            <w:ins w:id="20374" w:author="DuyNgo" w:date="2012-08-10T07:43:00Z">
              <w:r w:rsidRPr="00303364">
                <w:rPr>
                  <w:rFonts w:eastAsia="Times New Roman" w:cstheme="minorHAnsi"/>
                  <w:sz w:val="24"/>
                  <w:szCs w:val="24"/>
                  <w:rPrChange w:id="20375"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20376" w:author="DuyNgo" w:date="2012-08-10T07:43:00Z"/>
                <w:rFonts w:eastAsia="Times New Roman" w:cstheme="minorHAnsi"/>
                <w:sz w:val="24"/>
                <w:szCs w:val="24"/>
                <w:rPrChange w:id="20377" w:author="DuyNgo" w:date="2012-08-10T08:15:00Z">
                  <w:rPr>
                    <w:ins w:id="20378" w:author="DuyNgo" w:date="2012-08-10T07:43:00Z"/>
                    <w:rFonts w:ascii="Times New Roman" w:eastAsia="Times New Roman" w:hAnsi="Times New Roman" w:cs="Tahoma"/>
                    <w:color w:val="000000"/>
                    <w:sz w:val="24"/>
                    <w:szCs w:val="20"/>
                  </w:rPr>
                </w:rPrChange>
              </w:rPr>
            </w:pPr>
            <w:ins w:id="20379" w:author="DuyNgo" w:date="2012-08-10T07:43:00Z">
              <w:r w:rsidRPr="00303364">
                <w:rPr>
                  <w:rStyle w:val="postbody"/>
                  <w:rFonts w:cstheme="minorHAnsi"/>
                  <w:sz w:val="24"/>
                  <w:szCs w:val="24"/>
                  <w:rPrChange w:id="20380"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630" w:type="dxa"/>
            <w:vAlign w:val="bottom"/>
          </w:tcPr>
          <w:p w:rsidR="00771246" w:rsidRPr="00303364" w:rsidRDefault="00771246" w:rsidP="00227BA2">
            <w:pPr>
              <w:shd w:val="clear" w:color="FFFFCC" w:fill="FFFFFF"/>
              <w:spacing w:before="100" w:beforeAutospacing="1" w:after="100" w:afterAutospacing="1"/>
              <w:rPr>
                <w:ins w:id="20381" w:author="DuyNgo" w:date="2012-08-10T07:43:00Z"/>
                <w:rFonts w:eastAsia="Times New Roman" w:cstheme="minorHAnsi"/>
                <w:sz w:val="24"/>
                <w:szCs w:val="24"/>
                <w:rPrChange w:id="20382" w:author="DuyNgo" w:date="2012-08-10T08:15:00Z">
                  <w:rPr>
                    <w:ins w:id="20383" w:author="DuyNgo" w:date="2012-08-10T07:43:00Z"/>
                    <w:rFonts w:ascii="Times New Roman" w:eastAsia="Times New Roman" w:hAnsi="Times New Roman" w:cs="Tahoma"/>
                    <w:color w:val="000000"/>
                    <w:sz w:val="24"/>
                    <w:szCs w:val="20"/>
                  </w:rPr>
                </w:rPrChange>
              </w:rPr>
            </w:pPr>
            <w:ins w:id="20384" w:author="DuyNgo" w:date="2012-08-10T07:43:00Z">
              <w:r w:rsidRPr="00303364">
                <w:rPr>
                  <w:rFonts w:eastAsia="Times New Roman" w:cstheme="minorHAnsi"/>
                  <w:sz w:val="24"/>
                  <w:szCs w:val="24"/>
                  <w:rPrChange w:id="20385"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386" w:author="DuyNgo" w:date="2012-08-10T07:43:00Z"/>
                <w:rFonts w:cstheme="minorHAnsi"/>
                <w:sz w:val="24"/>
                <w:szCs w:val="24"/>
                <w:rPrChange w:id="20387" w:author="DuyNgo" w:date="2012-08-10T08:15:00Z">
                  <w:rPr>
                    <w:ins w:id="20388"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389" w:author="DuyNgo" w:date="2012-08-10T07:43:00Z"/>
                <w:rFonts w:cstheme="minorHAnsi"/>
                <w:sz w:val="24"/>
                <w:szCs w:val="24"/>
                <w:rPrChange w:id="20390" w:author="DuyNgo" w:date="2012-08-10T08:15:00Z">
                  <w:rPr>
                    <w:ins w:id="20391"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392" w:author="DuyNgo" w:date="2012-08-10T07:43:00Z"/>
                <w:rFonts w:eastAsia="Times New Roman" w:cstheme="minorHAnsi"/>
                <w:sz w:val="24"/>
                <w:szCs w:val="24"/>
                <w:rPrChange w:id="20393" w:author="DuyNgo" w:date="2012-08-10T08:15:00Z">
                  <w:rPr>
                    <w:ins w:id="20394" w:author="DuyNgo" w:date="2012-08-10T07:43:00Z"/>
                    <w:rFonts w:ascii="Times New Roman" w:eastAsia="Times New Roman" w:hAnsi="Times New Roman" w:cs="Tahoma"/>
                    <w:color w:val="000000"/>
                    <w:sz w:val="24"/>
                    <w:szCs w:val="20"/>
                  </w:rPr>
                </w:rPrChange>
              </w:rPr>
            </w:pPr>
            <w:ins w:id="20395" w:author="DuyNgo" w:date="2012-08-10T07:43:00Z">
              <w:r w:rsidRPr="00303364">
                <w:rPr>
                  <w:rFonts w:eastAsia="Times New Roman" w:cstheme="minorHAnsi"/>
                  <w:sz w:val="24"/>
                  <w:szCs w:val="24"/>
                  <w:rPrChange w:id="20396" w:author="DuyNgo" w:date="2012-08-10T08:15:00Z">
                    <w:rPr>
                      <w:rFonts w:ascii="Times New Roman" w:eastAsia="Times New Roman" w:hAnsi="Times New Roman" w:cstheme="majorBidi"/>
                      <w:b/>
                      <w:bCs/>
                      <w:color w:val="4F81BD" w:themeColor="accent1"/>
                      <w:sz w:val="24"/>
                      <w:szCs w:val="26"/>
                    </w:rPr>
                  </w:rPrChange>
                </w:rPr>
                <w:t>Notes of requirement</w:t>
              </w:r>
            </w:ins>
          </w:p>
        </w:tc>
      </w:tr>
      <w:tr w:rsidR="00771246" w:rsidRPr="00303364" w:rsidTr="00227BA2">
        <w:trPr>
          <w:ins w:id="20397"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398" w:author="DuyNgo" w:date="2012-08-10T07:43:00Z"/>
                <w:rFonts w:eastAsia="Times New Roman" w:cstheme="minorHAnsi"/>
                <w:sz w:val="24"/>
                <w:szCs w:val="24"/>
                <w:rPrChange w:id="20399" w:author="DuyNgo" w:date="2012-08-10T08:15:00Z">
                  <w:rPr>
                    <w:ins w:id="20400" w:author="DuyNgo" w:date="2012-08-10T07:43:00Z"/>
                    <w:rFonts w:ascii="Times New Roman" w:eastAsia="Times New Roman" w:hAnsi="Times New Roman" w:cs="Tahoma"/>
                    <w:color w:val="000000"/>
                    <w:sz w:val="24"/>
                    <w:szCs w:val="20"/>
                  </w:rPr>
                </w:rPrChange>
              </w:rPr>
            </w:pPr>
            <w:ins w:id="20401" w:author="DuyNgo" w:date="2012-08-10T07:43:00Z">
              <w:r w:rsidRPr="00303364">
                <w:rPr>
                  <w:rFonts w:eastAsia="Times New Roman" w:cstheme="minorHAnsi"/>
                  <w:sz w:val="24"/>
                  <w:szCs w:val="24"/>
                  <w:rPrChange w:id="20402" w:author="DuyNgo" w:date="2012-08-10T08:15:00Z">
                    <w:rPr>
                      <w:rFonts w:ascii="Times New Roman" w:eastAsia="Times New Roman" w:hAnsi="Times New Roman" w:cstheme="majorBidi"/>
                      <w:b/>
                      <w:bCs/>
                      <w:color w:val="4F81BD" w:themeColor="accent1"/>
                      <w:sz w:val="24"/>
                      <w:szCs w:val="26"/>
                    </w:rPr>
                  </w:rPrChange>
                </w:rPr>
                <w:t>6</w:t>
              </w:r>
            </w:ins>
          </w:p>
        </w:tc>
        <w:tc>
          <w:tcPr>
            <w:tcW w:w="1884" w:type="dxa"/>
            <w:vAlign w:val="bottom"/>
          </w:tcPr>
          <w:p w:rsidR="00771246" w:rsidRPr="00303364" w:rsidRDefault="00771246" w:rsidP="00227BA2">
            <w:pPr>
              <w:shd w:val="clear" w:color="FFFFCC" w:fill="FFFFFF"/>
              <w:spacing w:before="100" w:beforeAutospacing="1" w:after="100" w:afterAutospacing="1"/>
              <w:rPr>
                <w:ins w:id="20403" w:author="DuyNgo" w:date="2012-08-10T07:43:00Z"/>
                <w:rFonts w:eastAsia="Times New Roman" w:cstheme="minorHAnsi"/>
                <w:sz w:val="24"/>
                <w:szCs w:val="24"/>
                <w:rPrChange w:id="20404" w:author="DuyNgo" w:date="2012-08-10T08:15:00Z">
                  <w:rPr>
                    <w:ins w:id="20405" w:author="DuyNgo" w:date="2012-08-10T07:43:00Z"/>
                    <w:rFonts w:ascii="Times New Roman" w:eastAsia="Times New Roman" w:hAnsi="Times New Roman" w:cs="Tahoma"/>
                    <w:color w:val="000000"/>
                    <w:sz w:val="24"/>
                    <w:szCs w:val="20"/>
                  </w:rPr>
                </w:rPrChange>
              </w:rPr>
            </w:pPr>
            <w:ins w:id="20406" w:author="DuyNgo" w:date="2012-08-10T07:43:00Z">
              <w:r w:rsidRPr="00303364">
                <w:rPr>
                  <w:rFonts w:eastAsia="Times New Roman" w:cstheme="minorHAnsi"/>
                  <w:sz w:val="24"/>
                  <w:szCs w:val="24"/>
                  <w:rPrChange w:id="20407" w:author="DuyNgo" w:date="2012-08-10T08:15:00Z">
                    <w:rPr>
                      <w:rFonts w:ascii="Times New Roman" w:eastAsia="Times New Roman" w:hAnsi="Times New Roman" w:cstheme="majorBidi"/>
                      <w:b/>
                      <w:bCs/>
                      <w:color w:val="4F81BD" w:themeColor="accent1"/>
                      <w:sz w:val="24"/>
                      <w:szCs w:val="26"/>
                    </w:rPr>
                  </w:rPrChange>
                </w:rPr>
                <w:t>Document</w:t>
              </w:r>
            </w:ins>
          </w:p>
        </w:tc>
        <w:tc>
          <w:tcPr>
            <w:tcW w:w="990" w:type="dxa"/>
            <w:vAlign w:val="bottom"/>
          </w:tcPr>
          <w:p w:rsidR="00771246" w:rsidRPr="00303364" w:rsidRDefault="00771246" w:rsidP="00227BA2">
            <w:pPr>
              <w:shd w:val="clear" w:color="FFFFCC" w:fill="FFFFFF"/>
              <w:spacing w:before="100" w:beforeAutospacing="1" w:after="100" w:afterAutospacing="1"/>
              <w:rPr>
                <w:ins w:id="20408" w:author="DuyNgo" w:date="2012-08-10T07:43:00Z"/>
                <w:rFonts w:eastAsia="Times New Roman" w:cstheme="minorHAnsi"/>
                <w:sz w:val="24"/>
                <w:szCs w:val="24"/>
                <w:rPrChange w:id="20409" w:author="DuyNgo" w:date="2012-08-10T08:15:00Z">
                  <w:rPr>
                    <w:ins w:id="20410" w:author="DuyNgo" w:date="2012-08-10T07:43:00Z"/>
                    <w:rFonts w:ascii="Times New Roman" w:eastAsia="Times New Roman" w:hAnsi="Times New Roman" w:cs="Tahoma"/>
                    <w:color w:val="000000"/>
                    <w:sz w:val="24"/>
                    <w:szCs w:val="20"/>
                  </w:rPr>
                </w:rPrChange>
              </w:rPr>
            </w:pPr>
            <w:ins w:id="20411" w:author="DuyNgo" w:date="2012-08-10T07:43:00Z">
              <w:r w:rsidRPr="00303364">
                <w:rPr>
                  <w:rFonts w:eastAsia="Times New Roman" w:cstheme="minorHAnsi"/>
                  <w:sz w:val="24"/>
                  <w:szCs w:val="24"/>
                  <w:rPrChange w:id="20412"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20413" w:author="DuyNgo" w:date="2012-08-10T07:43:00Z"/>
                <w:rFonts w:eastAsia="Times New Roman" w:cstheme="minorHAnsi"/>
                <w:sz w:val="24"/>
                <w:szCs w:val="24"/>
                <w:rPrChange w:id="20414" w:author="DuyNgo" w:date="2012-08-10T08:15:00Z">
                  <w:rPr>
                    <w:ins w:id="20415" w:author="DuyNgo" w:date="2012-08-10T07:43:00Z"/>
                    <w:rFonts w:ascii="Times New Roman" w:eastAsia="Times New Roman" w:hAnsi="Times New Roman" w:cs="Tahoma"/>
                    <w:color w:val="000000"/>
                    <w:sz w:val="24"/>
                    <w:szCs w:val="20"/>
                  </w:rPr>
                </w:rPrChange>
              </w:rPr>
            </w:pPr>
            <w:ins w:id="20416" w:author="DuyNgo" w:date="2012-08-10T07:43:00Z">
              <w:r w:rsidRPr="00303364">
                <w:rPr>
                  <w:rStyle w:val="postbody"/>
                  <w:rFonts w:cstheme="minorHAnsi"/>
                  <w:sz w:val="24"/>
                  <w:szCs w:val="24"/>
                  <w:rPrChange w:id="20417"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630" w:type="dxa"/>
            <w:vAlign w:val="bottom"/>
          </w:tcPr>
          <w:p w:rsidR="00771246" w:rsidRPr="00303364" w:rsidRDefault="00771246" w:rsidP="00227BA2">
            <w:pPr>
              <w:spacing w:after="200" w:line="276" w:lineRule="auto"/>
              <w:rPr>
                <w:ins w:id="20418" w:author="DuyNgo" w:date="2012-08-10T07:43:00Z"/>
                <w:rFonts w:eastAsia="Times New Roman" w:cstheme="minorHAnsi"/>
                <w:sz w:val="24"/>
                <w:szCs w:val="24"/>
                <w:rPrChange w:id="20419" w:author="DuyNgo" w:date="2012-08-10T08:15:00Z">
                  <w:rPr>
                    <w:ins w:id="20420"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421" w:author="DuyNgo" w:date="2012-08-10T07:43:00Z"/>
                <w:rFonts w:cstheme="minorHAnsi"/>
                <w:sz w:val="24"/>
                <w:szCs w:val="24"/>
                <w:rPrChange w:id="20422" w:author="DuyNgo" w:date="2012-08-10T08:15:00Z">
                  <w:rPr>
                    <w:ins w:id="20423"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424" w:author="DuyNgo" w:date="2012-08-10T07:43:00Z"/>
                <w:rFonts w:cstheme="minorHAnsi"/>
                <w:sz w:val="24"/>
                <w:szCs w:val="24"/>
                <w:rPrChange w:id="20425" w:author="DuyNgo" w:date="2012-08-10T08:15:00Z">
                  <w:rPr>
                    <w:ins w:id="20426"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427" w:author="DuyNgo" w:date="2012-08-10T07:43:00Z"/>
                <w:rFonts w:eastAsia="Times New Roman" w:cstheme="minorHAnsi"/>
                <w:sz w:val="24"/>
                <w:szCs w:val="24"/>
                <w:rPrChange w:id="20428" w:author="DuyNgo" w:date="2012-08-10T08:15:00Z">
                  <w:rPr>
                    <w:ins w:id="20429" w:author="DuyNgo" w:date="2012-08-10T07:43:00Z"/>
                    <w:rFonts w:ascii="Times New Roman" w:eastAsia="Times New Roman" w:hAnsi="Times New Roman" w:cs="Tahoma"/>
                    <w:color w:val="000000"/>
                    <w:sz w:val="24"/>
                    <w:szCs w:val="20"/>
                  </w:rPr>
                </w:rPrChange>
              </w:rPr>
            </w:pPr>
            <w:ins w:id="20430" w:author="DuyNgo" w:date="2012-08-10T07:43:00Z">
              <w:r w:rsidRPr="00303364">
                <w:rPr>
                  <w:rFonts w:eastAsia="Times New Roman" w:cstheme="minorHAnsi"/>
                  <w:sz w:val="24"/>
                  <w:szCs w:val="24"/>
                  <w:rPrChange w:id="20431" w:author="DuyNgo" w:date="2012-08-10T08:15:00Z">
                    <w:rPr>
                      <w:rFonts w:ascii="Times New Roman" w:eastAsia="Times New Roman" w:hAnsi="Times New Roman" w:cstheme="majorBidi"/>
                      <w:b/>
                      <w:bCs/>
                      <w:color w:val="4F81BD" w:themeColor="accent1"/>
                      <w:sz w:val="24"/>
                      <w:szCs w:val="26"/>
                    </w:rPr>
                  </w:rPrChange>
                </w:rPr>
                <w:t>Doc link of requirement</w:t>
              </w:r>
            </w:ins>
          </w:p>
        </w:tc>
      </w:tr>
      <w:tr w:rsidR="00771246" w:rsidRPr="00303364" w:rsidTr="00227BA2">
        <w:trPr>
          <w:ins w:id="20432"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433" w:author="DuyNgo" w:date="2012-08-10T07:43:00Z"/>
                <w:rFonts w:eastAsia="Times New Roman" w:cstheme="minorHAnsi"/>
                <w:sz w:val="24"/>
                <w:szCs w:val="24"/>
                <w:rPrChange w:id="20434" w:author="DuyNgo" w:date="2012-08-10T08:15:00Z">
                  <w:rPr>
                    <w:ins w:id="20435" w:author="DuyNgo" w:date="2012-08-10T07:43:00Z"/>
                    <w:rFonts w:ascii="Times New Roman" w:eastAsia="Times New Roman" w:hAnsi="Times New Roman" w:cs="Tahoma"/>
                    <w:color w:val="000000"/>
                    <w:sz w:val="24"/>
                    <w:szCs w:val="20"/>
                  </w:rPr>
                </w:rPrChange>
              </w:rPr>
            </w:pPr>
            <w:ins w:id="20436" w:author="DuyNgo" w:date="2012-08-10T07:43:00Z">
              <w:r w:rsidRPr="00303364">
                <w:rPr>
                  <w:rFonts w:eastAsia="Times New Roman" w:cstheme="minorHAnsi"/>
                  <w:sz w:val="24"/>
                  <w:szCs w:val="24"/>
                  <w:rPrChange w:id="20437" w:author="DuyNgo" w:date="2012-08-10T08:15:00Z">
                    <w:rPr>
                      <w:rFonts w:ascii="Times New Roman" w:eastAsia="Times New Roman" w:hAnsi="Times New Roman" w:cstheme="majorBidi"/>
                      <w:b/>
                      <w:bCs/>
                      <w:color w:val="4F81BD" w:themeColor="accent1"/>
                      <w:sz w:val="24"/>
                      <w:szCs w:val="26"/>
                    </w:rPr>
                  </w:rPrChange>
                </w:rPr>
                <w:t>7</w:t>
              </w:r>
            </w:ins>
          </w:p>
        </w:tc>
        <w:tc>
          <w:tcPr>
            <w:tcW w:w="1884" w:type="dxa"/>
            <w:vAlign w:val="bottom"/>
          </w:tcPr>
          <w:p w:rsidR="00771246" w:rsidRPr="00303364" w:rsidRDefault="00771246" w:rsidP="00227BA2">
            <w:pPr>
              <w:shd w:val="clear" w:color="FFFFCC" w:fill="FFFFFF"/>
              <w:spacing w:before="100" w:beforeAutospacing="1" w:after="100" w:afterAutospacing="1"/>
              <w:rPr>
                <w:ins w:id="20438" w:author="DuyNgo" w:date="2012-08-10T07:43:00Z"/>
                <w:rFonts w:eastAsia="Times New Roman" w:cstheme="minorHAnsi"/>
                <w:sz w:val="24"/>
                <w:szCs w:val="24"/>
                <w:rPrChange w:id="20439" w:author="DuyNgo" w:date="2012-08-10T08:15:00Z">
                  <w:rPr>
                    <w:ins w:id="20440" w:author="DuyNgo" w:date="2012-08-10T07:43:00Z"/>
                    <w:rFonts w:ascii="Times New Roman" w:eastAsia="Times New Roman" w:hAnsi="Times New Roman" w:cs="Tahoma"/>
                    <w:color w:val="000000"/>
                    <w:sz w:val="24"/>
                    <w:szCs w:val="20"/>
                  </w:rPr>
                </w:rPrChange>
              </w:rPr>
            </w:pPr>
            <w:ins w:id="20441" w:author="DuyNgo" w:date="2012-08-10T07:43:00Z">
              <w:r w:rsidRPr="00303364">
                <w:rPr>
                  <w:rFonts w:eastAsia="Times New Roman" w:cstheme="minorHAnsi"/>
                  <w:sz w:val="24"/>
                  <w:szCs w:val="24"/>
                  <w:rPrChange w:id="20442" w:author="DuyNgo" w:date="2012-08-10T08:15:00Z">
                    <w:rPr>
                      <w:rFonts w:ascii="Times New Roman" w:eastAsia="Times New Roman" w:hAnsi="Times New Roman" w:cstheme="majorBidi"/>
                      <w:b/>
                      <w:bCs/>
                      <w:color w:val="4F81BD" w:themeColor="accent1"/>
                      <w:sz w:val="24"/>
                      <w:szCs w:val="26"/>
                    </w:rPr>
                  </w:rPrChange>
                </w:rPr>
                <w:t>Effort</w:t>
              </w:r>
            </w:ins>
          </w:p>
        </w:tc>
        <w:tc>
          <w:tcPr>
            <w:tcW w:w="990" w:type="dxa"/>
            <w:vAlign w:val="bottom"/>
          </w:tcPr>
          <w:p w:rsidR="00771246" w:rsidRPr="00303364" w:rsidRDefault="00771246" w:rsidP="00227BA2">
            <w:pPr>
              <w:shd w:val="clear" w:color="FFFFCC" w:fill="FFFFFF"/>
              <w:spacing w:before="100" w:beforeAutospacing="1" w:after="100" w:afterAutospacing="1"/>
              <w:rPr>
                <w:ins w:id="20443" w:author="DuyNgo" w:date="2012-08-10T07:43:00Z"/>
                <w:rFonts w:eastAsia="Times New Roman" w:cstheme="minorHAnsi"/>
                <w:sz w:val="24"/>
                <w:szCs w:val="24"/>
                <w:rPrChange w:id="20444" w:author="DuyNgo" w:date="2012-08-10T08:15:00Z">
                  <w:rPr>
                    <w:ins w:id="20445" w:author="DuyNgo" w:date="2012-08-10T07:43:00Z"/>
                    <w:rFonts w:ascii="Times New Roman" w:eastAsia="Times New Roman" w:hAnsi="Times New Roman" w:cs="Tahoma"/>
                    <w:color w:val="000000"/>
                    <w:sz w:val="24"/>
                    <w:szCs w:val="20"/>
                  </w:rPr>
                </w:rPrChange>
              </w:rPr>
            </w:pPr>
            <w:proofErr w:type="spellStart"/>
            <w:ins w:id="20446" w:author="DuyNgo" w:date="2012-08-10T07:43:00Z">
              <w:r w:rsidRPr="00303364">
                <w:rPr>
                  <w:rFonts w:eastAsia="Times New Roman" w:cstheme="minorHAnsi"/>
                  <w:sz w:val="24"/>
                  <w:szCs w:val="24"/>
                  <w:rPrChange w:id="20447" w:author="DuyNgo" w:date="2012-08-10T08:15:00Z">
                    <w:rPr>
                      <w:rFonts w:ascii="Times New Roman" w:eastAsia="Times New Roman" w:hAnsi="Times New Roman" w:cstheme="majorBidi"/>
                      <w:b/>
                      <w:bCs/>
                      <w:color w:val="4F81BD" w:themeColor="accent1"/>
                      <w:sz w:val="24"/>
                      <w:szCs w:val="26"/>
                    </w:rPr>
                  </w:rPrChange>
                </w:rPr>
                <w:t>Int</w:t>
              </w:r>
              <w:proofErr w:type="spellEnd"/>
            </w:ins>
          </w:p>
        </w:tc>
        <w:tc>
          <w:tcPr>
            <w:tcW w:w="1800" w:type="dxa"/>
            <w:vAlign w:val="bottom"/>
          </w:tcPr>
          <w:p w:rsidR="00771246" w:rsidRPr="00303364" w:rsidRDefault="00771246" w:rsidP="00227BA2">
            <w:pPr>
              <w:shd w:val="clear" w:color="FFFFCC" w:fill="FFFFFF"/>
              <w:spacing w:before="100" w:beforeAutospacing="1" w:after="100" w:afterAutospacing="1"/>
              <w:rPr>
                <w:ins w:id="20448" w:author="DuyNgo" w:date="2012-08-10T07:43:00Z"/>
                <w:rFonts w:eastAsia="Times New Roman" w:cstheme="minorHAnsi"/>
                <w:sz w:val="24"/>
                <w:szCs w:val="24"/>
                <w:rPrChange w:id="20449" w:author="DuyNgo" w:date="2012-08-10T08:15:00Z">
                  <w:rPr>
                    <w:ins w:id="20450" w:author="DuyNgo" w:date="2012-08-10T07:43:00Z"/>
                    <w:rFonts w:ascii="Times New Roman" w:eastAsia="Times New Roman" w:hAnsi="Times New Roman" w:cs="Tahoma"/>
                    <w:color w:val="000000"/>
                    <w:sz w:val="24"/>
                    <w:szCs w:val="20"/>
                  </w:rPr>
                </w:rPrChange>
              </w:rPr>
            </w:pPr>
            <w:ins w:id="20451" w:author="DuyNgo" w:date="2012-08-10T07:43:00Z">
              <w:r w:rsidRPr="00303364">
                <w:rPr>
                  <w:rFonts w:eastAsia="Times New Roman" w:cstheme="minorHAnsi"/>
                  <w:sz w:val="24"/>
                  <w:szCs w:val="24"/>
                  <w:rPrChange w:id="20452"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453" w:author="DuyNgo" w:date="2012-08-10T07:43:00Z"/>
                <w:rFonts w:eastAsia="Times New Roman" w:cstheme="minorHAnsi"/>
                <w:sz w:val="24"/>
                <w:szCs w:val="24"/>
                <w:rPrChange w:id="20454" w:author="DuyNgo" w:date="2012-08-10T08:15:00Z">
                  <w:rPr>
                    <w:ins w:id="20455" w:author="DuyNgo" w:date="2012-08-10T07:43:00Z"/>
                    <w:rFonts w:ascii="Times New Roman" w:eastAsia="Times New Roman" w:hAnsi="Times New Roman" w:cs="Tahoma"/>
                    <w:color w:val="000000"/>
                    <w:sz w:val="24"/>
                    <w:szCs w:val="20"/>
                  </w:rPr>
                </w:rPrChange>
              </w:rPr>
            </w:pPr>
            <w:ins w:id="20456" w:author="DuyNgo" w:date="2012-08-10T07:43:00Z">
              <w:r w:rsidRPr="00303364">
                <w:rPr>
                  <w:rFonts w:eastAsia="Times New Roman" w:cstheme="minorHAnsi"/>
                  <w:sz w:val="24"/>
                  <w:szCs w:val="24"/>
                  <w:rPrChange w:id="20457"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458" w:author="DuyNgo" w:date="2012-08-10T07:43:00Z"/>
                <w:rFonts w:cstheme="minorHAnsi"/>
                <w:sz w:val="24"/>
                <w:szCs w:val="24"/>
                <w:rPrChange w:id="20459" w:author="DuyNgo" w:date="2012-08-10T08:15:00Z">
                  <w:rPr>
                    <w:ins w:id="20460"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461" w:author="DuyNgo" w:date="2012-08-10T07:43:00Z"/>
                <w:rFonts w:cstheme="minorHAnsi"/>
                <w:sz w:val="24"/>
                <w:szCs w:val="24"/>
                <w:rPrChange w:id="20462" w:author="DuyNgo" w:date="2012-08-10T08:15:00Z">
                  <w:rPr>
                    <w:ins w:id="20463"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464" w:author="DuyNgo" w:date="2012-08-10T07:43:00Z"/>
                <w:rFonts w:eastAsia="Times New Roman" w:cstheme="minorHAnsi"/>
                <w:sz w:val="24"/>
                <w:szCs w:val="24"/>
                <w:rPrChange w:id="20465" w:author="DuyNgo" w:date="2012-08-10T08:15:00Z">
                  <w:rPr>
                    <w:ins w:id="20466" w:author="DuyNgo" w:date="2012-08-10T07:43:00Z"/>
                    <w:rFonts w:ascii="Times New Roman" w:eastAsia="Times New Roman" w:hAnsi="Times New Roman" w:cs="Tahoma"/>
                    <w:color w:val="000000"/>
                    <w:sz w:val="24"/>
                    <w:szCs w:val="20"/>
                  </w:rPr>
                </w:rPrChange>
              </w:rPr>
            </w:pPr>
            <w:ins w:id="20467" w:author="DuyNgo" w:date="2012-08-10T07:43:00Z">
              <w:r w:rsidRPr="00303364">
                <w:rPr>
                  <w:rFonts w:eastAsia="Times New Roman" w:cstheme="minorHAnsi"/>
                  <w:sz w:val="24"/>
                  <w:szCs w:val="24"/>
                  <w:rPrChange w:id="20468" w:author="DuyNgo" w:date="2012-08-10T08:15:00Z">
                    <w:rPr>
                      <w:rFonts w:ascii="Times New Roman" w:eastAsia="Times New Roman" w:hAnsi="Times New Roman" w:cstheme="majorBidi"/>
                      <w:b/>
                      <w:bCs/>
                      <w:color w:val="4F81BD" w:themeColor="accent1"/>
                      <w:sz w:val="24"/>
                      <w:szCs w:val="26"/>
                    </w:rPr>
                  </w:rPrChange>
                </w:rPr>
                <w:t>Effort of requirement</w:t>
              </w:r>
            </w:ins>
          </w:p>
        </w:tc>
      </w:tr>
      <w:tr w:rsidR="00771246" w:rsidRPr="00303364" w:rsidTr="00227BA2">
        <w:trPr>
          <w:ins w:id="20469"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470" w:author="DuyNgo" w:date="2012-08-10T07:43:00Z"/>
                <w:rFonts w:eastAsia="Times New Roman" w:cstheme="minorHAnsi"/>
                <w:sz w:val="24"/>
                <w:szCs w:val="24"/>
                <w:rPrChange w:id="20471" w:author="DuyNgo" w:date="2012-08-10T08:15:00Z">
                  <w:rPr>
                    <w:ins w:id="20472" w:author="DuyNgo" w:date="2012-08-10T07:43:00Z"/>
                    <w:rFonts w:ascii="Times New Roman" w:eastAsia="Times New Roman" w:hAnsi="Times New Roman" w:cs="Tahoma"/>
                    <w:color w:val="000000"/>
                    <w:sz w:val="24"/>
                    <w:szCs w:val="20"/>
                  </w:rPr>
                </w:rPrChange>
              </w:rPr>
            </w:pPr>
            <w:ins w:id="20473" w:author="DuyNgo" w:date="2012-08-10T07:43:00Z">
              <w:r w:rsidRPr="00303364">
                <w:rPr>
                  <w:rFonts w:eastAsia="Times New Roman" w:cstheme="minorHAnsi"/>
                  <w:sz w:val="24"/>
                  <w:szCs w:val="24"/>
                  <w:rPrChange w:id="20474" w:author="DuyNgo" w:date="2012-08-10T08:15:00Z">
                    <w:rPr>
                      <w:rFonts w:ascii="Times New Roman" w:eastAsia="Times New Roman" w:hAnsi="Times New Roman" w:cstheme="majorBidi"/>
                      <w:b/>
                      <w:bCs/>
                      <w:color w:val="4F81BD" w:themeColor="accent1"/>
                      <w:sz w:val="24"/>
                      <w:szCs w:val="26"/>
                    </w:rPr>
                  </w:rPrChange>
                </w:rPr>
                <w:t>8</w:t>
              </w:r>
            </w:ins>
          </w:p>
        </w:tc>
        <w:tc>
          <w:tcPr>
            <w:tcW w:w="1884" w:type="dxa"/>
            <w:vAlign w:val="bottom"/>
          </w:tcPr>
          <w:p w:rsidR="00771246" w:rsidRPr="00303364" w:rsidRDefault="00771246" w:rsidP="00227BA2">
            <w:pPr>
              <w:shd w:val="clear" w:color="FFFFCC" w:fill="FFFFFF"/>
              <w:spacing w:before="100" w:beforeAutospacing="1" w:after="100" w:afterAutospacing="1"/>
              <w:rPr>
                <w:ins w:id="20475" w:author="DuyNgo" w:date="2012-08-10T07:43:00Z"/>
                <w:rFonts w:eastAsia="Times New Roman" w:cstheme="minorHAnsi"/>
                <w:sz w:val="24"/>
                <w:szCs w:val="24"/>
                <w:rPrChange w:id="20476" w:author="DuyNgo" w:date="2012-08-10T08:15:00Z">
                  <w:rPr>
                    <w:ins w:id="20477" w:author="DuyNgo" w:date="2012-08-10T07:43:00Z"/>
                    <w:rFonts w:ascii="Times New Roman" w:eastAsia="Times New Roman" w:hAnsi="Times New Roman" w:cs="Tahoma"/>
                    <w:color w:val="000000"/>
                    <w:sz w:val="24"/>
                    <w:szCs w:val="20"/>
                  </w:rPr>
                </w:rPrChange>
              </w:rPr>
            </w:pPr>
            <w:proofErr w:type="spellStart"/>
            <w:ins w:id="20478" w:author="DuyNgo" w:date="2012-08-10T07:43:00Z">
              <w:r w:rsidRPr="00303364">
                <w:rPr>
                  <w:rFonts w:eastAsia="Times New Roman" w:cstheme="minorHAnsi"/>
                  <w:sz w:val="24"/>
                  <w:szCs w:val="24"/>
                  <w:rPrChange w:id="20479" w:author="DuyNgo" w:date="2012-08-10T08:15:00Z">
                    <w:rPr>
                      <w:rFonts w:ascii="Times New Roman" w:eastAsia="Times New Roman" w:hAnsi="Times New Roman" w:cstheme="majorBidi"/>
                      <w:b/>
                      <w:bCs/>
                      <w:color w:val="4F81BD" w:themeColor="accent1"/>
                      <w:sz w:val="24"/>
                      <w:szCs w:val="26"/>
                    </w:rPr>
                  </w:rPrChange>
                </w:rPr>
                <w:t>Created_Date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480" w:author="DuyNgo" w:date="2012-08-10T07:43:00Z"/>
                <w:rFonts w:eastAsia="Times New Roman" w:cstheme="minorHAnsi"/>
                <w:sz w:val="24"/>
                <w:szCs w:val="24"/>
                <w:rPrChange w:id="20481" w:author="DuyNgo" w:date="2012-08-10T08:15:00Z">
                  <w:rPr>
                    <w:ins w:id="20482" w:author="DuyNgo" w:date="2012-08-10T07:43:00Z"/>
                    <w:rFonts w:ascii="Times New Roman" w:eastAsia="Times New Roman" w:hAnsi="Times New Roman" w:cs="Tahoma"/>
                    <w:color w:val="000000"/>
                    <w:sz w:val="24"/>
                    <w:szCs w:val="20"/>
                  </w:rPr>
                </w:rPrChange>
              </w:rPr>
            </w:pPr>
            <w:ins w:id="20483" w:author="DuyNgo" w:date="2012-08-10T07:43:00Z">
              <w:r w:rsidRPr="00303364">
                <w:rPr>
                  <w:rFonts w:eastAsia="Times New Roman" w:cstheme="minorHAnsi"/>
                  <w:sz w:val="24"/>
                  <w:szCs w:val="24"/>
                  <w:rPrChange w:id="20484"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485" w:author="DuyNgo" w:date="2012-08-10T07:43:00Z"/>
                <w:rFonts w:eastAsia="Times New Roman" w:cstheme="minorHAnsi"/>
                <w:sz w:val="24"/>
                <w:szCs w:val="24"/>
                <w:rPrChange w:id="20486" w:author="DuyNgo" w:date="2012-08-10T08:15:00Z">
                  <w:rPr>
                    <w:ins w:id="20487" w:author="DuyNgo" w:date="2012-08-10T07:43:00Z"/>
                    <w:rFonts w:ascii="Times New Roman" w:eastAsia="Times New Roman" w:hAnsi="Times New Roman" w:cs="Tahoma"/>
                    <w:color w:val="000000"/>
                    <w:sz w:val="24"/>
                    <w:szCs w:val="20"/>
                  </w:rPr>
                </w:rPrChange>
              </w:rPr>
            </w:pPr>
            <w:ins w:id="20488" w:author="DuyNgo" w:date="2012-08-10T07:43:00Z">
              <w:r w:rsidRPr="00303364">
                <w:rPr>
                  <w:rFonts w:eastAsia="Times New Roman" w:cstheme="minorHAnsi"/>
                  <w:sz w:val="24"/>
                  <w:szCs w:val="24"/>
                  <w:rPrChange w:id="20489"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490" w:author="DuyNgo" w:date="2012-08-10T07:43:00Z"/>
                <w:rFonts w:eastAsia="Times New Roman" w:cstheme="minorHAnsi"/>
                <w:sz w:val="24"/>
                <w:szCs w:val="24"/>
                <w:rPrChange w:id="20491" w:author="DuyNgo" w:date="2012-08-10T08:15:00Z">
                  <w:rPr>
                    <w:ins w:id="20492" w:author="DuyNgo" w:date="2012-08-10T07:43:00Z"/>
                    <w:rFonts w:ascii="Times New Roman" w:eastAsia="Times New Roman" w:hAnsi="Times New Roman" w:cs="Tahoma"/>
                    <w:color w:val="000000"/>
                    <w:sz w:val="24"/>
                    <w:szCs w:val="20"/>
                  </w:rPr>
                </w:rPrChange>
              </w:rPr>
            </w:pPr>
            <w:ins w:id="20493" w:author="DuyNgo" w:date="2012-08-10T07:43:00Z">
              <w:r w:rsidRPr="00303364">
                <w:rPr>
                  <w:rFonts w:eastAsia="Times New Roman" w:cstheme="minorHAnsi"/>
                  <w:sz w:val="24"/>
                  <w:szCs w:val="24"/>
                  <w:rPrChange w:id="20494"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495" w:author="DuyNgo" w:date="2012-08-10T07:43:00Z"/>
                <w:rFonts w:cstheme="minorHAnsi"/>
                <w:sz w:val="24"/>
                <w:szCs w:val="24"/>
                <w:rPrChange w:id="20496" w:author="DuyNgo" w:date="2012-08-10T08:15:00Z">
                  <w:rPr>
                    <w:ins w:id="20497"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498" w:author="DuyNgo" w:date="2012-08-10T07:43:00Z"/>
                <w:rFonts w:cstheme="minorHAnsi"/>
                <w:sz w:val="24"/>
                <w:szCs w:val="24"/>
                <w:rPrChange w:id="20499" w:author="DuyNgo" w:date="2012-08-10T08:15:00Z">
                  <w:rPr>
                    <w:ins w:id="20500"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501" w:author="DuyNgo" w:date="2012-08-10T07:43:00Z"/>
                <w:rFonts w:eastAsia="Times New Roman" w:cstheme="minorHAnsi"/>
                <w:sz w:val="24"/>
                <w:szCs w:val="24"/>
                <w:rPrChange w:id="20502" w:author="DuyNgo" w:date="2012-08-10T08:15:00Z">
                  <w:rPr>
                    <w:ins w:id="20503" w:author="DuyNgo" w:date="2012-08-10T07:43:00Z"/>
                    <w:rFonts w:ascii="Times New Roman" w:eastAsia="Times New Roman" w:hAnsi="Times New Roman" w:cs="Tahoma"/>
                    <w:color w:val="000000"/>
                    <w:sz w:val="24"/>
                    <w:szCs w:val="20"/>
                  </w:rPr>
                </w:rPrChange>
              </w:rPr>
            </w:pPr>
            <w:ins w:id="20504" w:author="DuyNgo" w:date="2012-08-10T07:43:00Z">
              <w:r w:rsidRPr="00303364">
                <w:rPr>
                  <w:rFonts w:eastAsia="Times New Roman" w:cstheme="minorHAnsi"/>
                  <w:sz w:val="24"/>
                  <w:szCs w:val="24"/>
                  <w:rPrChange w:id="20505" w:author="DuyNgo" w:date="2012-08-10T08:15:00Z">
                    <w:rPr>
                      <w:rFonts w:ascii="Times New Roman" w:eastAsia="Times New Roman" w:hAnsi="Times New Roman" w:cstheme="majorBidi"/>
                      <w:b/>
                      <w:bCs/>
                      <w:color w:val="4F81BD" w:themeColor="accent1"/>
                      <w:sz w:val="24"/>
                      <w:szCs w:val="26"/>
                    </w:rPr>
                  </w:rPrChange>
                </w:rPr>
                <w:t>Created date of requirement</w:t>
              </w:r>
            </w:ins>
          </w:p>
        </w:tc>
      </w:tr>
      <w:tr w:rsidR="00771246" w:rsidRPr="00303364" w:rsidTr="00227BA2">
        <w:trPr>
          <w:ins w:id="20506"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507" w:author="DuyNgo" w:date="2012-08-10T07:43:00Z"/>
                <w:rFonts w:eastAsia="Times New Roman" w:cstheme="minorHAnsi"/>
                <w:sz w:val="24"/>
                <w:szCs w:val="24"/>
                <w:rPrChange w:id="20508" w:author="DuyNgo" w:date="2012-08-10T08:15:00Z">
                  <w:rPr>
                    <w:ins w:id="20509" w:author="DuyNgo" w:date="2012-08-10T07:43:00Z"/>
                    <w:rFonts w:ascii="Times New Roman" w:eastAsia="Times New Roman" w:hAnsi="Times New Roman" w:cs="Tahoma"/>
                    <w:color w:val="000000"/>
                    <w:sz w:val="24"/>
                    <w:szCs w:val="20"/>
                  </w:rPr>
                </w:rPrChange>
              </w:rPr>
            </w:pPr>
            <w:ins w:id="20510" w:author="DuyNgo" w:date="2012-08-10T07:43:00Z">
              <w:r w:rsidRPr="00303364">
                <w:rPr>
                  <w:rFonts w:eastAsia="Times New Roman" w:cstheme="minorHAnsi"/>
                  <w:sz w:val="24"/>
                  <w:szCs w:val="24"/>
                  <w:rPrChange w:id="20511" w:author="DuyNgo" w:date="2012-08-10T08:15:00Z">
                    <w:rPr>
                      <w:rFonts w:ascii="Times New Roman" w:eastAsia="Times New Roman" w:hAnsi="Times New Roman" w:cstheme="majorBidi"/>
                      <w:b/>
                      <w:bCs/>
                      <w:color w:val="4F81BD" w:themeColor="accent1"/>
                      <w:sz w:val="24"/>
                      <w:szCs w:val="26"/>
                    </w:rPr>
                  </w:rPrChange>
                </w:rPr>
                <w:t>9</w:t>
              </w:r>
            </w:ins>
          </w:p>
        </w:tc>
        <w:tc>
          <w:tcPr>
            <w:tcW w:w="1884" w:type="dxa"/>
            <w:vAlign w:val="bottom"/>
          </w:tcPr>
          <w:p w:rsidR="00771246" w:rsidRPr="00303364" w:rsidRDefault="00771246" w:rsidP="00227BA2">
            <w:pPr>
              <w:shd w:val="clear" w:color="FFFFCC" w:fill="FFFFFF"/>
              <w:spacing w:before="100" w:beforeAutospacing="1" w:after="100" w:afterAutospacing="1"/>
              <w:rPr>
                <w:ins w:id="20512" w:author="DuyNgo" w:date="2012-08-10T07:43:00Z"/>
                <w:rFonts w:eastAsia="Times New Roman" w:cstheme="minorHAnsi"/>
                <w:sz w:val="24"/>
                <w:szCs w:val="24"/>
                <w:rPrChange w:id="20513" w:author="DuyNgo" w:date="2012-08-10T08:15:00Z">
                  <w:rPr>
                    <w:ins w:id="20514" w:author="DuyNgo" w:date="2012-08-10T07:43:00Z"/>
                    <w:rFonts w:ascii="Times New Roman" w:eastAsia="Times New Roman" w:hAnsi="Times New Roman" w:cs="Tahoma"/>
                    <w:color w:val="000000"/>
                    <w:sz w:val="24"/>
                    <w:szCs w:val="20"/>
                  </w:rPr>
                </w:rPrChange>
              </w:rPr>
            </w:pPr>
            <w:proofErr w:type="spellStart"/>
            <w:ins w:id="20515" w:author="DuyNgo" w:date="2012-08-10T07:43:00Z">
              <w:r w:rsidRPr="00303364">
                <w:rPr>
                  <w:rFonts w:eastAsia="Times New Roman" w:cstheme="minorHAnsi"/>
                  <w:sz w:val="24"/>
                  <w:szCs w:val="24"/>
                  <w:rPrChange w:id="20516" w:author="DuyNgo" w:date="2012-08-10T08:15:00Z">
                    <w:rPr>
                      <w:rFonts w:ascii="Times New Roman" w:eastAsia="Times New Roman" w:hAnsi="Times New Roman" w:cstheme="majorBidi"/>
                      <w:b/>
                      <w:bCs/>
                      <w:color w:val="4F81BD" w:themeColor="accent1"/>
                      <w:sz w:val="24"/>
                      <w:szCs w:val="26"/>
                    </w:rPr>
                  </w:rPrChange>
                </w:rPr>
                <w:t>Designed_Date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517" w:author="DuyNgo" w:date="2012-08-10T07:43:00Z"/>
                <w:rFonts w:eastAsia="Times New Roman" w:cstheme="minorHAnsi"/>
                <w:sz w:val="24"/>
                <w:szCs w:val="24"/>
                <w:rPrChange w:id="20518" w:author="DuyNgo" w:date="2012-08-10T08:15:00Z">
                  <w:rPr>
                    <w:ins w:id="20519" w:author="DuyNgo" w:date="2012-08-10T07:43:00Z"/>
                    <w:rFonts w:ascii="Times New Roman" w:eastAsia="Times New Roman" w:hAnsi="Times New Roman" w:cs="Tahoma"/>
                    <w:color w:val="000000"/>
                    <w:sz w:val="24"/>
                    <w:szCs w:val="20"/>
                  </w:rPr>
                </w:rPrChange>
              </w:rPr>
            </w:pPr>
            <w:ins w:id="20520" w:author="DuyNgo" w:date="2012-08-10T07:43:00Z">
              <w:r w:rsidRPr="00303364">
                <w:rPr>
                  <w:rFonts w:eastAsia="Times New Roman" w:cstheme="minorHAnsi"/>
                  <w:sz w:val="24"/>
                  <w:szCs w:val="24"/>
                  <w:rPrChange w:id="20521"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522" w:author="DuyNgo" w:date="2012-08-10T07:43:00Z"/>
                <w:rFonts w:eastAsia="Times New Roman" w:cstheme="minorHAnsi"/>
                <w:sz w:val="24"/>
                <w:szCs w:val="24"/>
                <w:rPrChange w:id="20523" w:author="DuyNgo" w:date="2012-08-10T08:15:00Z">
                  <w:rPr>
                    <w:ins w:id="20524" w:author="DuyNgo" w:date="2012-08-10T07:43:00Z"/>
                    <w:rFonts w:ascii="Times New Roman" w:eastAsia="Times New Roman" w:hAnsi="Times New Roman" w:cs="Tahoma"/>
                    <w:color w:val="000000"/>
                    <w:sz w:val="24"/>
                    <w:szCs w:val="20"/>
                  </w:rPr>
                </w:rPrChange>
              </w:rPr>
            </w:pPr>
            <w:ins w:id="20525" w:author="DuyNgo" w:date="2012-08-10T07:43:00Z">
              <w:r w:rsidRPr="00303364">
                <w:rPr>
                  <w:rFonts w:eastAsia="Times New Roman" w:cstheme="minorHAnsi"/>
                  <w:sz w:val="24"/>
                  <w:szCs w:val="24"/>
                  <w:rPrChange w:id="20526"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527" w:author="DuyNgo" w:date="2012-08-10T07:43:00Z"/>
                <w:rFonts w:eastAsia="Times New Roman" w:cstheme="minorHAnsi"/>
                <w:sz w:val="24"/>
                <w:szCs w:val="24"/>
                <w:rPrChange w:id="20528" w:author="DuyNgo" w:date="2012-08-10T08:15:00Z">
                  <w:rPr>
                    <w:ins w:id="20529" w:author="DuyNgo" w:date="2012-08-10T07:43:00Z"/>
                    <w:rFonts w:ascii="Times New Roman" w:eastAsia="Times New Roman" w:hAnsi="Times New Roman" w:cs="Tahoma"/>
                    <w:color w:val="000000"/>
                    <w:sz w:val="24"/>
                    <w:szCs w:val="20"/>
                  </w:rPr>
                </w:rPrChange>
              </w:rPr>
            </w:pPr>
            <w:ins w:id="20530" w:author="DuyNgo" w:date="2012-08-10T07:43:00Z">
              <w:r w:rsidRPr="00303364">
                <w:rPr>
                  <w:rFonts w:eastAsia="Times New Roman" w:cstheme="minorHAnsi"/>
                  <w:sz w:val="24"/>
                  <w:szCs w:val="24"/>
                  <w:rPrChange w:id="20531"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532" w:author="DuyNgo" w:date="2012-08-10T07:43:00Z"/>
                <w:rFonts w:cstheme="minorHAnsi"/>
                <w:sz w:val="24"/>
                <w:szCs w:val="24"/>
                <w:rPrChange w:id="20533" w:author="DuyNgo" w:date="2012-08-10T08:15:00Z">
                  <w:rPr>
                    <w:ins w:id="20534"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535" w:author="DuyNgo" w:date="2012-08-10T07:43:00Z"/>
                <w:rFonts w:cstheme="minorHAnsi"/>
                <w:sz w:val="24"/>
                <w:szCs w:val="24"/>
                <w:rPrChange w:id="20536" w:author="DuyNgo" w:date="2012-08-10T08:15:00Z">
                  <w:rPr>
                    <w:ins w:id="20537"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538" w:author="DuyNgo" w:date="2012-08-10T07:43:00Z"/>
                <w:rFonts w:eastAsia="Times New Roman" w:cstheme="minorHAnsi"/>
                <w:sz w:val="24"/>
                <w:szCs w:val="24"/>
                <w:rPrChange w:id="20539" w:author="DuyNgo" w:date="2012-08-10T08:15:00Z">
                  <w:rPr>
                    <w:ins w:id="20540" w:author="DuyNgo" w:date="2012-08-10T07:43:00Z"/>
                    <w:rFonts w:ascii="Times New Roman" w:eastAsia="Times New Roman" w:hAnsi="Times New Roman" w:cs="Tahoma"/>
                    <w:color w:val="000000"/>
                    <w:sz w:val="24"/>
                    <w:szCs w:val="20"/>
                  </w:rPr>
                </w:rPrChange>
              </w:rPr>
            </w:pPr>
            <w:ins w:id="20541" w:author="DuyNgo" w:date="2012-08-10T07:43:00Z">
              <w:r w:rsidRPr="00303364">
                <w:rPr>
                  <w:rFonts w:eastAsia="Times New Roman" w:cstheme="minorHAnsi"/>
                  <w:sz w:val="24"/>
                  <w:szCs w:val="24"/>
                  <w:rPrChange w:id="20542" w:author="DuyNgo" w:date="2012-08-10T08:15:00Z">
                    <w:rPr>
                      <w:rFonts w:ascii="Times New Roman" w:eastAsia="Times New Roman" w:hAnsi="Times New Roman" w:cstheme="majorBidi"/>
                      <w:b/>
                      <w:bCs/>
                      <w:color w:val="4F81BD" w:themeColor="accent1"/>
                      <w:sz w:val="24"/>
                      <w:szCs w:val="26"/>
                    </w:rPr>
                  </w:rPrChange>
                </w:rPr>
                <w:t>Designed date of requirement</w:t>
              </w:r>
            </w:ins>
          </w:p>
        </w:tc>
      </w:tr>
      <w:tr w:rsidR="00771246" w:rsidRPr="00303364" w:rsidTr="00227BA2">
        <w:trPr>
          <w:ins w:id="20543"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544" w:author="DuyNgo" w:date="2012-08-10T07:43:00Z"/>
                <w:rFonts w:eastAsia="Times New Roman" w:cstheme="minorHAnsi"/>
                <w:sz w:val="24"/>
                <w:szCs w:val="24"/>
                <w:rPrChange w:id="20545" w:author="DuyNgo" w:date="2012-08-10T08:15:00Z">
                  <w:rPr>
                    <w:ins w:id="20546" w:author="DuyNgo" w:date="2012-08-10T07:43:00Z"/>
                    <w:rFonts w:ascii="Times New Roman" w:eastAsia="Times New Roman" w:hAnsi="Times New Roman" w:cs="Tahoma"/>
                    <w:color w:val="000000"/>
                    <w:sz w:val="24"/>
                    <w:szCs w:val="20"/>
                  </w:rPr>
                </w:rPrChange>
              </w:rPr>
            </w:pPr>
            <w:ins w:id="20547" w:author="DuyNgo" w:date="2012-08-10T07:43:00Z">
              <w:r w:rsidRPr="00303364">
                <w:rPr>
                  <w:rFonts w:eastAsia="Times New Roman" w:cstheme="minorHAnsi"/>
                  <w:sz w:val="24"/>
                  <w:szCs w:val="24"/>
                  <w:rPrChange w:id="20548" w:author="DuyNgo" w:date="2012-08-10T08:15:00Z">
                    <w:rPr>
                      <w:rFonts w:ascii="Times New Roman" w:eastAsia="Times New Roman" w:hAnsi="Times New Roman" w:cstheme="majorBidi"/>
                      <w:b/>
                      <w:bCs/>
                      <w:color w:val="4F81BD" w:themeColor="accent1"/>
                      <w:sz w:val="24"/>
                      <w:szCs w:val="26"/>
                    </w:rPr>
                  </w:rPrChange>
                </w:rPr>
                <w:t>10</w:t>
              </w:r>
            </w:ins>
          </w:p>
        </w:tc>
        <w:tc>
          <w:tcPr>
            <w:tcW w:w="1884" w:type="dxa"/>
            <w:vAlign w:val="bottom"/>
          </w:tcPr>
          <w:p w:rsidR="00771246" w:rsidRPr="00303364" w:rsidRDefault="00771246" w:rsidP="00227BA2">
            <w:pPr>
              <w:shd w:val="clear" w:color="FFFFCC" w:fill="FFFFFF"/>
              <w:spacing w:before="100" w:beforeAutospacing="1" w:after="100" w:afterAutospacing="1"/>
              <w:rPr>
                <w:ins w:id="20549" w:author="DuyNgo" w:date="2012-08-10T07:43:00Z"/>
                <w:rFonts w:eastAsia="Times New Roman" w:cstheme="minorHAnsi"/>
                <w:sz w:val="24"/>
                <w:szCs w:val="24"/>
                <w:rPrChange w:id="20550" w:author="DuyNgo" w:date="2012-08-10T08:15:00Z">
                  <w:rPr>
                    <w:ins w:id="20551" w:author="DuyNgo" w:date="2012-08-10T07:43:00Z"/>
                    <w:rFonts w:ascii="Times New Roman" w:eastAsia="Times New Roman" w:hAnsi="Times New Roman" w:cs="Tahoma"/>
                    <w:color w:val="000000"/>
                    <w:sz w:val="24"/>
                    <w:szCs w:val="20"/>
                  </w:rPr>
                </w:rPrChange>
              </w:rPr>
            </w:pPr>
            <w:proofErr w:type="spellStart"/>
            <w:ins w:id="20552" w:author="DuyNgo" w:date="2012-08-10T07:43:00Z">
              <w:r w:rsidRPr="00303364">
                <w:rPr>
                  <w:rFonts w:eastAsia="Times New Roman" w:cstheme="minorHAnsi"/>
                  <w:sz w:val="24"/>
                  <w:szCs w:val="24"/>
                  <w:rPrChange w:id="20553" w:author="DuyNgo" w:date="2012-08-10T08:15:00Z">
                    <w:rPr>
                      <w:rFonts w:ascii="Times New Roman" w:eastAsia="Times New Roman" w:hAnsi="Times New Roman" w:cstheme="majorBidi"/>
                      <w:b/>
                      <w:bCs/>
                      <w:color w:val="4F81BD" w:themeColor="accent1"/>
                      <w:sz w:val="24"/>
                      <w:szCs w:val="26"/>
                    </w:rPr>
                  </w:rPrChange>
                </w:rPr>
                <w:t>Coded_Date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554" w:author="DuyNgo" w:date="2012-08-10T07:43:00Z"/>
                <w:rFonts w:eastAsia="Times New Roman" w:cstheme="minorHAnsi"/>
                <w:sz w:val="24"/>
                <w:szCs w:val="24"/>
                <w:rPrChange w:id="20555" w:author="DuyNgo" w:date="2012-08-10T08:15:00Z">
                  <w:rPr>
                    <w:ins w:id="20556" w:author="DuyNgo" w:date="2012-08-10T07:43:00Z"/>
                    <w:rFonts w:ascii="Times New Roman" w:eastAsia="Times New Roman" w:hAnsi="Times New Roman" w:cs="Tahoma"/>
                    <w:color w:val="000000"/>
                    <w:sz w:val="24"/>
                    <w:szCs w:val="20"/>
                  </w:rPr>
                </w:rPrChange>
              </w:rPr>
            </w:pPr>
            <w:ins w:id="20557" w:author="DuyNgo" w:date="2012-08-10T07:43:00Z">
              <w:r w:rsidRPr="00303364">
                <w:rPr>
                  <w:rFonts w:eastAsia="Times New Roman" w:cstheme="minorHAnsi"/>
                  <w:sz w:val="24"/>
                  <w:szCs w:val="24"/>
                  <w:rPrChange w:id="20558"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559" w:author="DuyNgo" w:date="2012-08-10T07:43:00Z"/>
                <w:rFonts w:eastAsia="Times New Roman" w:cstheme="minorHAnsi"/>
                <w:sz w:val="24"/>
                <w:szCs w:val="24"/>
                <w:rPrChange w:id="20560" w:author="DuyNgo" w:date="2012-08-10T08:15:00Z">
                  <w:rPr>
                    <w:ins w:id="20561" w:author="DuyNgo" w:date="2012-08-10T07:43:00Z"/>
                    <w:rFonts w:ascii="Times New Roman" w:eastAsia="Times New Roman" w:hAnsi="Times New Roman" w:cs="Tahoma"/>
                    <w:color w:val="000000"/>
                    <w:sz w:val="24"/>
                    <w:szCs w:val="20"/>
                  </w:rPr>
                </w:rPrChange>
              </w:rPr>
            </w:pPr>
            <w:ins w:id="20562" w:author="DuyNgo" w:date="2012-08-10T07:43:00Z">
              <w:r w:rsidRPr="00303364">
                <w:rPr>
                  <w:rFonts w:eastAsia="Times New Roman" w:cstheme="minorHAnsi"/>
                  <w:sz w:val="24"/>
                  <w:szCs w:val="24"/>
                  <w:rPrChange w:id="20563"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564" w:author="DuyNgo" w:date="2012-08-10T07:43:00Z"/>
                <w:rFonts w:eastAsia="Times New Roman" w:cstheme="minorHAnsi"/>
                <w:sz w:val="24"/>
                <w:szCs w:val="24"/>
                <w:rPrChange w:id="20565" w:author="DuyNgo" w:date="2012-08-10T08:15:00Z">
                  <w:rPr>
                    <w:ins w:id="20566" w:author="DuyNgo" w:date="2012-08-10T07:43:00Z"/>
                    <w:rFonts w:ascii="Times New Roman" w:eastAsia="Times New Roman" w:hAnsi="Times New Roman" w:cs="Tahoma"/>
                    <w:color w:val="000000"/>
                    <w:sz w:val="24"/>
                    <w:szCs w:val="20"/>
                  </w:rPr>
                </w:rPrChange>
              </w:rPr>
            </w:pPr>
            <w:ins w:id="20567" w:author="DuyNgo" w:date="2012-08-10T07:43:00Z">
              <w:r w:rsidRPr="00303364">
                <w:rPr>
                  <w:rFonts w:eastAsia="Times New Roman" w:cstheme="minorHAnsi"/>
                  <w:sz w:val="24"/>
                  <w:szCs w:val="24"/>
                  <w:rPrChange w:id="20568"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569" w:author="DuyNgo" w:date="2012-08-10T07:43:00Z"/>
                <w:rFonts w:cstheme="minorHAnsi"/>
                <w:sz w:val="24"/>
                <w:szCs w:val="24"/>
                <w:rPrChange w:id="20570" w:author="DuyNgo" w:date="2012-08-10T08:15:00Z">
                  <w:rPr>
                    <w:ins w:id="20571"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572" w:author="DuyNgo" w:date="2012-08-10T07:43:00Z"/>
                <w:rFonts w:cstheme="minorHAnsi"/>
                <w:sz w:val="24"/>
                <w:szCs w:val="24"/>
                <w:rPrChange w:id="20573" w:author="DuyNgo" w:date="2012-08-10T08:15:00Z">
                  <w:rPr>
                    <w:ins w:id="20574"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575" w:author="DuyNgo" w:date="2012-08-10T07:43:00Z"/>
                <w:rFonts w:eastAsia="Times New Roman" w:cstheme="minorHAnsi"/>
                <w:sz w:val="24"/>
                <w:szCs w:val="24"/>
                <w:rPrChange w:id="20576" w:author="DuyNgo" w:date="2012-08-10T08:15:00Z">
                  <w:rPr>
                    <w:ins w:id="20577" w:author="DuyNgo" w:date="2012-08-10T07:43:00Z"/>
                    <w:rFonts w:ascii="Times New Roman" w:eastAsia="Times New Roman" w:hAnsi="Times New Roman" w:cs="Tahoma"/>
                    <w:color w:val="000000"/>
                    <w:sz w:val="24"/>
                    <w:szCs w:val="20"/>
                  </w:rPr>
                </w:rPrChange>
              </w:rPr>
            </w:pPr>
            <w:ins w:id="20578" w:author="DuyNgo" w:date="2012-08-10T07:43:00Z">
              <w:r w:rsidRPr="00303364">
                <w:rPr>
                  <w:rFonts w:eastAsia="Times New Roman" w:cstheme="minorHAnsi"/>
                  <w:sz w:val="24"/>
                  <w:szCs w:val="24"/>
                  <w:rPrChange w:id="20579" w:author="DuyNgo" w:date="2012-08-10T08:15:00Z">
                    <w:rPr>
                      <w:rFonts w:ascii="Times New Roman" w:eastAsia="Times New Roman" w:hAnsi="Times New Roman" w:cstheme="majorBidi"/>
                      <w:b/>
                      <w:bCs/>
                      <w:color w:val="4F81BD" w:themeColor="accent1"/>
                      <w:sz w:val="24"/>
                      <w:szCs w:val="26"/>
                    </w:rPr>
                  </w:rPrChange>
                </w:rPr>
                <w:t>Coded date of requirement</w:t>
              </w:r>
            </w:ins>
          </w:p>
        </w:tc>
      </w:tr>
      <w:tr w:rsidR="00771246" w:rsidRPr="00303364" w:rsidTr="00227BA2">
        <w:trPr>
          <w:ins w:id="20580"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581" w:author="DuyNgo" w:date="2012-08-10T07:43:00Z"/>
                <w:rFonts w:eastAsia="Times New Roman" w:cstheme="minorHAnsi"/>
                <w:sz w:val="24"/>
                <w:szCs w:val="24"/>
                <w:rPrChange w:id="20582" w:author="DuyNgo" w:date="2012-08-10T08:15:00Z">
                  <w:rPr>
                    <w:ins w:id="20583" w:author="DuyNgo" w:date="2012-08-10T07:43:00Z"/>
                    <w:rFonts w:ascii="Times New Roman" w:eastAsia="Times New Roman" w:hAnsi="Times New Roman" w:cs="Tahoma"/>
                    <w:color w:val="000000"/>
                    <w:sz w:val="24"/>
                    <w:szCs w:val="20"/>
                  </w:rPr>
                </w:rPrChange>
              </w:rPr>
            </w:pPr>
            <w:ins w:id="20584" w:author="DuyNgo" w:date="2012-08-10T07:43:00Z">
              <w:r w:rsidRPr="00303364">
                <w:rPr>
                  <w:rFonts w:eastAsia="Times New Roman" w:cstheme="minorHAnsi"/>
                  <w:sz w:val="24"/>
                  <w:szCs w:val="24"/>
                  <w:rPrChange w:id="20585" w:author="DuyNgo" w:date="2012-08-10T08:15:00Z">
                    <w:rPr>
                      <w:rFonts w:ascii="Times New Roman" w:eastAsia="Times New Roman" w:hAnsi="Times New Roman" w:cstheme="majorBidi"/>
                      <w:b/>
                      <w:bCs/>
                      <w:color w:val="4F81BD" w:themeColor="accent1"/>
                      <w:sz w:val="24"/>
                      <w:szCs w:val="26"/>
                    </w:rPr>
                  </w:rPrChange>
                </w:rPr>
                <w:t>11</w:t>
              </w:r>
            </w:ins>
          </w:p>
        </w:tc>
        <w:tc>
          <w:tcPr>
            <w:tcW w:w="1884" w:type="dxa"/>
            <w:vAlign w:val="bottom"/>
          </w:tcPr>
          <w:p w:rsidR="00771246" w:rsidRPr="00303364" w:rsidRDefault="00771246" w:rsidP="00227BA2">
            <w:pPr>
              <w:shd w:val="clear" w:color="FFFFCC" w:fill="FFFFFF"/>
              <w:spacing w:before="100" w:beforeAutospacing="1" w:after="100" w:afterAutospacing="1"/>
              <w:rPr>
                <w:ins w:id="20586" w:author="DuyNgo" w:date="2012-08-10T07:43:00Z"/>
                <w:rFonts w:eastAsia="Times New Roman" w:cstheme="minorHAnsi"/>
                <w:sz w:val="24"/>
                <w:szCs w:val="24"/>
                <w:rPrChange w:id="20587" w:author="DuyNgo" w:date="2012-08-10T08:15:00Z">
                  <w:rPr>
                    <w:ins w:id="20588" w:author="DuyNgo" w:date="2012-08-10T07:43:00Z"/>
                    <w:rFonts w:ascii="Times New Roman" w:eastAsia="Times New Roman" w:hAnsi="Times New Roman" w:cs="Tahoma"/>
                    <w:color w:val="000000"/>
                    <w:sz w:val="24"/>
                    <w:szCs w:val="20"/>
                  </w:rPr>
                </w:rPrChange>
              </w:rPr>
            </w:pPr>
            <w:proofErr w:type="spellStart"/>
            <w:ins w:id="20589" w:author="DuyNgo" w:date="2012-08-10T07:43:00Z">
              <w:r w:rsidRPr="00303364">
                <w:rPr>
                  <w:rFonts w:eastAsia="Times New Roman" w:cstheme="minorHAnsi"/>
                  <w:sz w:val="24"/>
                  <w:szCs w:val="24"/>
                  <w:rPrChange w:id="20590" w:author="DuyNgo" w:date="2012-08-10T08:15:00Z">
                    <w:rPr>
                      <w:rFonts w:ascii="Times New Roman" w:eastAsia="Times New Roman" w:hAnsi="Times New Roman" w:cstheme="majorBidi"/>
                      <w:b/>
                      <w:bCs/>
                      <w:color w:val="4F81BD" w:themeColor="accent1"/>
                      <w:sz w:val="24"/>
                      <w:szCs w:val="26"/>
                    </w:rPr>
                  </w:rPrChange>
                </w:rPr>
                <w:t>Tested_Date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591" w:author="DuyNgo" w:date="2012-08-10T07:43:00Z"/>
                <w:rFonts w:eastAsia="Times New Roman" w:cstheme="minorHAnsi"/>
                <w:sz w:val="24"/>
                <w:szCs w:val="24"/>
                <w:rPrChange w:id="20592" w:author="DuyNgo" w:date="2012-08-10T08:15:00Z">
                  <w:rPr>
                    <w:ins w:id="20593" w:author="DuyNgo" w:date="2012-08-10T07:43:00Z"/>
                    <w:rFonts w:ascii="Times New Roman" w:eastAsia="Times New Roman" w:hAnsi="Times New Roman" w:cs="Tahoma"/>
                    <w:color w:val="000000"/>
                    <w:sz w:val="24"/>
                    <w:szCs w:val="20"/>
                  </w:rPr>
                </w:rPrChange>
              </w:rPr>
            </w:pPr>
            <w:ins w:id="20594" w:author="DuyNgo" w:date="2012-08-10T07:43:00Z">
              <w:r w:rsidRPr="00303364">
                <w:rPr>
                  <w:rFonts w:eastAsia="Times New Roman" w:cstheme="minorHAnsi"/>
                  <w:sz w:val="24"/>
                  <w:szCs w:val="24"/>
                  <w:rPrChange w:id="20595"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596" w:author="DuyNgo" w:date="2012-08-10T07:43:00Z"/>
                <w:rFonts w:eastAsia="Times New Roman" w:cstheme="minorHAnsi"/>
                <w:sz w:val="24"/>
                <w:szCs w:val="24"/>
                <w:rPrChange w:id="20597" w:author="DuyNgo" w:date="2012-08-10T08:15:00Z">
                  <w:rPr>
                    <w:ins w:id="20598" w:author="DuyNgo" w:date="2012-08-10T07:43:00Z"/>
                    <w:rFonts w:ascii="Times New Roman" w:eastAsia="Times New Roman" w:hAnsi="Times New Roman" w:cs="Tahoma"/>
                    <w:color w:val="000000"/>
                    <w:sz w:val="24"/>
                    <w:szCs w:val="20"/>
                  </w:rPr>
                </w:rPrChange>
              </w:rPr>
            </w:pPr>
            <w:ins w:id="20599" w:author="DuyNgo" w:date="2012-08-10T07:43:00Z">
              <w:r w:rsidRPr="00303364">
                <w:rPr>
                  <w:rFonts w:eastAsia="Times New Roman" w:cstheme="minorHAnsi"/>
                  <w:sz w:val="24"/>
                  <w:szCs w:val="24"/>
                  <w:rPrChange w:id="20600"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601" w:author="DuyNgo" w:date="2012-08-10T07:43:00Z"/>
                <w:rFonts w:eastAsia="Times New Roman" w:cstheme="minorHAnsi"/>
                <w:sz w:val="24"/>
                <w:szCs w:val="24"/>
                <w:rPrChange w:id="20602" w:author="DuyNgo" w:date="2012-08-10T08:15:00Z">
                  <w:rPr>
                    <w:ins w:id="20603" w:author="DuyNgo" w:date="2012-08-10T07:43:00Z"/>
                    <w:rFonts w:ascii="Times New Roman" w:eastAsia="Times New Roman" w:hAnsi="Times New Roman" w:cs="Tahoma"/>
                    <w:color w:val="000000"/>
                    <w:sz w:val="24"/>
                    <w:szCs w:val="20"/>
                  </w:rPr>
                </w:rPrChange>
              </w:rPr>
            </w:pPr>
            <w:ins w:id="20604" w:author="DuyNgo" w:date="2012-08-10T07:43:00Z">
              <w:r w:rsidRPr="00303364">
                <w:rPr>
                  <w:rFonts w:eastAsia="Times New Roman" w:cstheme="minorHAnsi"/>
                  <w:sz w:val="24"/>
                  <w:szCs w:val="24"/>
                  <w:rPrChange w:id="20605"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606" w:author="DuyNgo" w:date="2012-08-10T07:43:00Z"/>
                <w:rFonts w:cstheme="minorHAnsi"/>
                <w:sz w:val="24"/>
                <w:szCs w:val="24"/>
                <w:rPrChange w:id="20607" w:author="DuyNgo" w:date="2012-08-10T08:15:00Z">
                  <w:rPr>
                    <w:ins w:id="20608"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609" w:author="DuyNgo" w:date="2012-08-10T07:43:00Z"/>
                <w:rFonts w:cstheme="minorHAnsi"/>
                <w:sz w:val="24"/>
                <w:szCs w:val="24"/>
                <w:rPrChange w:id="20610" w:author="DuyNgo" w:date="2012-08-10T08:15:00Z">
                  <w:rPr>
                    <w:ins w:id="20611"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612" w:author="DuyNgo" w:date="2012-08-10T07:43:00Z"/>
                <w:rFonts w:eastAsia="Times New Roman" w:cstheme="minorHAnsi"/>
                <w:sz w:val="24"/>
                <w:szCs w:val="24"/>
                <w:rPrChange w:id="20613" w:author="DuyNgo" w:date="2012-08-10T08:15:00Z">
                  <w:rPr>
                    <w:ins w:id="20614" w:author="DuyNgo" w:date="2012-08-10T07:43:00Z"/>
                    <w:rFonts w:ascii="Times New Roman" w:eastAsia="Times New Roman" w:hAnsi="Times New Roman" w:cs="Tahoma"/>
                    <w:color w:val="000000"/>
                    <w:sz w:val="24"/>
                    <w:szCs w:val="20"/>
                  </w:rPr>
                </w:rPrChange>
              </w:rPr>
            </w:pPr>
            <w:ins w:id="20615" w:author="DuyNgo" w:date="2012-08-10T07:43:00Z">
              <w:r w:rsidRPr="00303364">
                <w:rPr>
                  <w:rFonts w:eastAsia="Times New Roman" w:cstheme="minorHAnsi"/>
                  <w:sz w:val="24"/>
                  <w:szCs w:val="24"/>
                  <w:rPrChange w:id="20616" w:author="DuyNgo" w:date="2012-08-10T08:15:00Z">
                    <w:rPr>
                      <w:rFonts w:ascii="Times New Roman" w:eastAsia="Times New Roman" w:hAnsi="Times New Roman" w:cstheme="majorBidi"/>
                      <w:b/>
                      <w:bCs/>
                      <w:color w:val="4F81BD" w:themeColor="accent1"/>
                      <w:sz w:val="24"/>
                      <w:szCs w:val="26"/>
                    </w:rPr>
                  </w:rPrChange>
                </w:rPr>
                <w:t>Tested date of requirement</w:t>
              </w:r>
            </w:ins>
          </w:p>
        </w:tc>
      </w:tr>
      <w:tr w:rsidR="00771246" w:rsidRPr="00303364" w:rsidTr="00227BA2">
        <w:trPr>
          <w:ins w:id="20617"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618" w:author="DuyNgo" w:date="2012-08-10T07:43:00Z"/>
                <w:rFonts w:eastAsia="Times New Roman" w:cstheme="minorHAnsi"/>
                <w:sz w:val="24"/>
                <w:szCs w:val="24"/>
                <w:rPrChange w:id="20619" w:author="DuyNgo" w:date="2012-08-10T08:15:00Z">
                  <w:rPr>
                    <w:ins w:id="20620" w:author="DuyNgo" w:date="2012-08-10T07:43:00Z"/>
                    <w:rFonts w:ascii="Times New Roman" w:eastAsia="Times New Roman" w:hAnsi="Times New Roman" w:cs="Tahoma"/>
                    <w:color w:val="000000"/>
                    <w:sz w:val="24"/>
                    <w:szCs w:val="20"/>
                  </w:rPr>
                </w:rPrChange>
              </w:rPr>
            </w:pPr>
            <w:ins w:id="20621" w:author="DuyNgo" w:date="2012-08-10T07:43:00Z">
              <w:r w:rsidRPr="00303364">
                <w:rPr>
                  <w:rFonts w:eastAsia="Times New Roman" w:cstheme="minorHAnsi"/>
                  <w:sz w:val="24"/>
                  <w:szCs w:val="24"/>
                  <w:rPrChange w:id="20622" w:author="DuyNgo" w:date="2012-08-10T08:15:00Z">
                    <w:rPr>
                      <w:rFonts w:ascii="Times New Roman" w:eastAsia="Times New Roman" w:hAnsi="Times New Roman" w:cstheme="majorBidi"/>
                      <w:b/>
                      <w:bCs/>
                      <w:color w:val="4F81BD" w:themeColor="accent1"/>
                      <w:sz w:val="24"/>
                      <w:szCs w:val="26"/>
                    </w:rPr>
                  </w:rPrChange>
                </w:rPr>
                <w:t>12</w:t>
              </w:r>
            </w:ins>
          </w:p>
        </w:tc>
        <w:tc>
          <w:tcPr>
            <w:tcW w:w="1884" w:type="dxa"/>
            <w:vAlign w:val="bottom"/>
          </w:tcPr>
          <w:p w:rsidR="00771246" w:rsidRPr="00303364" w:rsidRDefault="00771246" w:rsidP="00227BA2">
            <w:pPr>
              <w:shd w:val="clear" w:color="FFFFCC" w:fill="FFFFFF"/>
              <w:spacing w:before="100" w:beforeAutospacing="1" w:after="100" w:afterAutospacing="1"/>
              <w:rPr>
                <w:ins w:id="20623" w:author="DuyNgo" w:date="2012-08-10T07:43:00Z"/>
                <w:rFonts w:eastAsia="Times New Roman" w:cstheme="minorHAnsi"/>
                <w:sz w:val="24"/>
                <w:szCs w:val="24"/>
                <w:rPrChange w:id="20624" w:author="DuyNgo" w:date="2012-08-10T08:15:00Z">
                  <w:rPr>
                    <w:ins w:id="20625" w:author="DuyNgo" w:date="2012-08-10T07:43:00Z"/>
                    <w:rFonts w:ascii="Times New Roman" w:eastAsia="Times New Roman" w:hAnsi="Times New Roman" w:cs="Tahoma"/>
                    <w:color w:val="000000"/>
                    <w:sz w:val="24"/>
                    <w:szCs w:val="20"/>
                  </w:rPr>
                </w:rPrChange>
              </w:rPr>
            </w:pPr>
            <w:proofErr w:type="spellStart"/>
            <w:ins w:id="20626" w:author="DuyNgo" w:date="2012-08-10T07:43:00Z">
              <w:r w:rsidRPr="00303364">
                <w:rPr>
                  <w:rFonts w:eastAsia="Times New Roman" w:cstheme="minorHAnsi"/>
                  <w:sz w:val="24"/>
                  <w:szCs w:val="24"/>
                  <w:rPrChange w:id="20627" w:author="DuyNgo" w:date="2012-08-10T08:15:00Z">
                    <w:rPr>
                      <w:rFonts w:ascii="Times New Roman" w:eastAsia="Times New Roman" w:hAnsi="Times New Roman" w:cstheme="majorBidi"/>
                      <w:b/>
                      <w:bCs/>
                      <w:color w:val="4F81BD" w:themeColor="accent1"/>
                      <w:sz w:val="24"/>
                      <w:szCs w:val="26"/>
                    </w:rPr>
                  </w:rPrChange>
                </w:rPr>
                <w:t>Deployed_Date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628" w:author="DuyNgo" w:date="2012-08-10T07:43:00Z"/>
                <w:rFonts w:eastAsia="Times New Roman" w:cstheme="minorHAnsi"/>
                <w:sz w:val="24"/>
                <w:szCs w:val="24"/>
                <w:rPrChange w:id="20629" w:author="DuyNgo" w:date="2012-08-10T08:15:00Z">
                  <w:rPr>
                    <w:ins w:id="20630" w:author="DuyNgo" w:date="2012-08-10T07:43:00Z"/>
                    <w:rFonts w:ascii="Times New Roman" w:eastAsia="Times New Roman" w:hAnsi="Times New Roman" w:cs="Tahoma"/>
                    <w:color w:val="000000"/>
                    <w:sz w:val="24"/>
                    <w:szCs w:val="20"/>
                  </w:rPr>
                </w:rPrChange>
              </w:rPr>
            </w:pPr>
            <w:ins w:id="20631" w:author="DuyNgo" w:date="2012-08-10T07:43:00Z">
              <w:r w:rsidRPr="00303364">
                <w:rPr>
                  <w:rFonts w:eastAsia="Times New Roman" w:cstheme="minorHAnsi"/>
                  <w:sz w:val="24"/>
                  <w:szCs w:val="24"/>
                  <w:rPrChange w:id="20632"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633" w:author="DuyNgo" w:date="2012-08-10T07:43:00Z"/>
                <w:rFonts w:eastAsia="Times New Roman" w:cstheme="minorHAnsi"/>
                <w:sz w:val="24"/>
                <w:szCs w:val="24"/>
                <w:rPrChange w:id="20634" w:author="DuyNgo" w:date="2012-08-10T08:15:00Z">
                  <w:rPr>
                    <w:ins w:id="20635" w:author="DuyNgo" w:date="2012-08-10T07:43:00Z"/>
                    <w:rFonts w:ascii="Times New Roman" w:eastAsia="Times New Roman" w:hAnsi="Times New Roman" w:cs="Tahoma"/>
                    <w:color w:val="000000"/>
                    <w:sz w:val="24"/>
                    <w:szCs w:val="20"/>
                  </w:rPr>
                </w:rPrChange>
              </w:rPr>
            </w:pPr>
            <w:ins w:id="20636" w:author="DuyNgo" w:date="2012-08-10T07:43:00Z">
              <w:r w:rsidRPr="00303364">
                <w:rPr>
                  <w:rFonts w:eastAsia="Times New Roman" w:cstheme="minorHAnsi"/>
                  <w:sz w:val="24"/>
                  <w:szCs w:val="24"/>
                  <w:rPrChange w:id="20637"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638" w:author="DuyNgo" w:date="2012-08-10T07:43:00Z"/>
                <w:rFonts w:eastAsia="Times New Roman" w:cstheme="minorHAnsi"/>
                <w:sz w:val="24"/>
                <w:szCs w:val="24"/>
                <w:rPrChange w:id="20639" w:author="DuyNgo" w:date="2012-08-10T08:15:00Z">
                  <w:rPr>
                    <w:ins w:id="20640" w:author="DuyNgo" w:date="2012-08-10T07:43:00Z"/>
                    <w:rFonts w:ascii="Times New Roman" w:eastAsia="Times New Roman" w:hAnsi="Times New Roman" w:cs="Tahoma"/>
                    <w:color w:val="000000"/>
                    <w:sz w:val="24"/>
                    <w:szCs w:val="20"/>
                  </w:rPr>
                </w:rPrChange>
              </w:rPr>
            </w:pPr>
            <w:ins w:id="20641" w:author="DuyNgo" w:date="2012-08-10T07:43:00Z">
              <w:r w:rsidRPr="00303364">
                <w:rPr>
                  <w:rFonts w:eastAsia="Times New Roman" w:cstheme="minorHAnsi"/>
                  <w:sz w:val="24"/>
                  <w:szCs w:val="24"/>
                  <w:rPrChange w:id="20642"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643" w:author="DuyNgo" w:date="2012-08-10T07:43:00Z"/>
                <w:rFonts w:cstheme="minorHAnsi"/>
                <w:sz w:val="24"/>
                <w:szCs w:val="24"/>
                <w:rPrChange w:id="20644" w:author="DuyNgo" w:date="2012-08-10T08:15:00Z">
                  <w:rPr>
                    <w:ins w:id="20645"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646" w:author="DuyNgo" w:date="2012-08-10T07:43:00Z"/>
                <w:rFonts w:cstheme="minorHAnsi"/>
                <w:sz w:val="24"/>
                <w:szCs w:val="24"/>
                <w:rPrChange w:id="20647" w:author="DuyNgo" w:date="2012-08-10T08:15:00Z">
                  <w:rPr>
                    <w:ins w:id="20648"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649" w:author="DuyNgo" w:date="2012-08-10T07:43:00Z"/>
                <w:rFonts w:eastAsia="Times New Roman" w:cstheme="minorHAnsi"/>
                <w:sz w:val="24"/>
                <w:szCs w:val="24"/>
                <w:rPrChange w:id="20650" w:author="DuyNgo" w:date="2012-08-10T08:15:00Z">
                  <w:rPr>
                    <w:ins w:id="20651" w:author="DuyNgo" w:date="2012-08-10T07:43:00Z"/>
                    <w:rFonts w:ascii="Times New Roman" w:eastAsia="Times New Roman" w:hAnsi="Times New Roman" w:cs="Tahoma"/>
                    <w:color w:val="000000"/>
                    <w:sz w:val="24"/>
                    <w:szCs w:val="20"/>
                  </w:rPr>
                </w:rPrChange>
              </w:rPr>
            </w:pPr>
            <w:ins w:id="20652" w:author="DuyNgo" w:date="2012-08-10T07:43:00Z">
              <w:r w:rsidRPr="00303364">
                <w:rPr>
                  <w:rFonts w:eastAsia="Times New Roman" w:cstheme="minorHAnsi"/>
                  <w:sz w:val="24"/>
                  <w:szCs w:val="24"/>
                  <w:rPrChange w:id="20653" w:author="DuyNgo" w:date="2012-08-10T08:15:00Z">
                    <w:rPr>
                      <w:rFonts w:ascii="Times New Roman" w:eastAsia="Times New Roman" w:hAnsi="Times New Roman" w:cstheme="majorBidi"/>
                      <w:b/>
                      <w:bCs/>
                      <w:color w:val="4F81BD" w:themeColor="accent1"/>
                      <w:sz w:val="24"/>
                      <w:szCs w:val="26"/>
                    </w:rPr>
                  </w:rPrChange>
                </w:rPr>
                <w:t>Deployed date of requirement</w:t>
              </w:r>
            </w:ins>
          </w:p>
        </w:tc>
      </w:tr>
      <w:tr w:rsidR="00771246" w:rsidRPr="00303364" w:rsidTr="00227BA2">
        <w:trPr>
          <w:ins w:id="20654"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655" w:author="DuyNgo" w:date="2012-08-10T07:43:00Z"/>
                <w:rFonts w:eastAsia="Times New Roman" w:cstheme="minorHAnsi"/>
                <w:sz w:val="24"/>
                <w:szCs w:val="24"/>
                <w:rPrChange w:id="20656" w:author="DuyNgo" w:date="2012-08-10T08:15:00Z">
                  <w:rPr>
                    <w:ins w:id="20657" w:author="DuyNgo" w:date="2012-08-10T07:43:00Z"/>
                    <w:rFonts w:ascii="Times New Roman" w:eastAsia="Times New Roman" w:hAnsi="Times New Roman" w:cs="Tahoma"/>
                    <w:color w:val="000000"/>
                    <w:sz w:val="24"/>
                    <w:szCs w:val="20"/>
                  </w:rPr>
                </w:rPrChange>
              </w:rPr>
            </w:pPr>
            <w:ins w:id="20658" w:author="DuyNgo" w:date="2012-08-10T07:43:00Z">
              <w:r w:rsidRPr="00303364">
                <w:rPr>
                  <w:rFonts w:eastAsia="Times New Roman" w:cstheme="minorHAnsi"/>
                  <w:sz w:val="24"/>
                  <w:szCs w:val="24"/>
                  <w:rPrChange w:id="20659" w:author="DuyNgo" w:date="2012-08-10T08:15:00Z">
                    <w:rPr>
                      <w:rFonts w:ascii="Times New Roman" w:eastAsia="Times New Roman" w:hAnsi="Times New Roman" w:cstheme="majorBidi"/>
                      <w:b/>
                      <w:bCs/>
                      <w:color w:val="4F81BD" w:themeColor="accent1"/>
                      <w:sz w:val="24"/>
                      <w:szCs w:val="26"/>
                    </w:rPr>
                  </w:rPrChange>
                </w:rPr>
                <w:t>13</w:t>
              </w:r>
            </w:ins>
          </w:p>
        </w:tc>
        <w:tc>
          <w:tcPr>
            <w:tcW w:w="1884" w:type="dxa"/>
            <w:vAlign w:val="bottom"/>
          </w:tcPr>
          <w:p w:rsidR="00771246" w:rsidRPr="00303364" w:rsidRDefault="00771246" w:rsidP="00227BA2">
            <w:pPr>
              <w:shd w:val="clear" w:color="FFFFCC" w:fill="FFFFFF"/>
              <w:spacing w:before="100" w:beforeAutospacing="1" w:after="100" w:afterAutospacing="1"/>
              <w:rPr>
                <w:ins w:id="20660" w:author="DuyNgo" w:date="2012-08-10T07:43:00Z"/>
                <w:rFonts w:eastAsia="Times New Roman" w:cstheme="minorHAnsi"/>
                <w:sz w:val="24"/>
                <w:szCs w:val="24"/>
                <w:rPrChange w:id="20661" w:author="DuyNgo" w:date="2012-08-10T08:15:00Z">
                  <w:rPr>
                    <w:ins w:id="20662" w:author="DuyNgo" w:date="2012-08-10T07:43:00Z"/>
                    <w:rFonts w:ascii="Times New Roman" w:eastAsia="Times New Roman" w:hAnsi="Times New Roman" w:cs="Tahoma"/>
                    <w:color w:val="000000"/>
                    <w:sz w:val="24"/>
                    <w:szCs w:val="20"/>
                  </w:rPr>
                </w:rPrChange>
              </w:rPr>
            </w:pPr>
            <w:proofErr w:type="spellStart"/>
            <w:ins w:id="20663" w:author="DuyNgo" w:date="2012-08-10T07:43:00Z">
              <w:r w:rsidRPr="00303364">
                <w:rPr>
                  <w:rFonts w:eastAsia="Times New Roman" w:cstheme="minorHAnsi"/>
                  <w:sz w:val="24"/>
                  <w:szCs w:val="24"/>
                  <w:rPrChange w:id="20664" w:author="DuyNgo" w:date="2012-08-10T08:15:00Z">
                    <w:rPr>
                      <w:rFonts w:ascii="Times New Roman" w:eastAsia="Times New Roman" w:hAnsi="Times New Roman" w:cstheme="majorBidi"/>
                      <w:b/>
                      <w:bCs/>
                      <w:color w:val="4F81BD" w:themeColor="accent1"/>
                      <w:sz w:val="24"/>
                      <w:szCs w:val="26"/>
                    </w:rPr>
                  </w:rPrChange>
                </w:rPr>
                <w:t>Accepted_Date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665" w:author="DuyNgo" w:date="2012-08-10T07:43:00Z"/>
                <w:rFonts w:eastAsia="Times New Roman" w:cstheme="minorHAnsi"/>
                <w:sz w:val="24"/>
                <w:szCs w:val="24"/>
                <w:rPrChange w:id="20666" w:author="DuyNgo" w:date="2012-08-10T08:15:00Z">
                  <w:rPr>
                    <w:ins w:id="20667" w:author="DuyNgo" w:date="2012-08-10T07:43:00Z"/>
                    <w:rFonts w:ascii="Times New Roman" w:eastAsia="Times New Roman" w:hAnsi="Times New Roman" w:cs="Tahoma"/>
                    <w:color w:val="000000"/>
                    <w:sz w:val="24"/>
                    <w:szCs w:val="20"/>
                  </w:rPr>
                </w:rPrChange>
              </w:rPr>
            </w:pPr>
            <w:ins w:id="20668" w:author="DuyNgo" w:date="2012-08-10T07:43:00Z">
              <w:r w:rsidRPr="00303364">
                <w:rPr>
                  <w:rFonts w:eastAsia="Times New Roman" w:cstheme="minorHAnsi"/>
                  <w:sz w:val="24"/>
                  <w:szCs w:val="24"/>
                  <w:rPrChange w:id="20669"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670" w:author="DuyNgo" w:date="2012-08-10T07:43:00Z"/>
                <w:rFonts w:eastAsia="Times New Roman" w:cstheme="minorHAnsi"/>
                <w:sz w:val="24"/>
                <w:szCs w:val="24"/>
                <w:rPrChange w:id="20671" w:author="DuyNgo" w:date="2012-08-10T08:15:00Z">
                  <w:rPr>
                    <w:ins w:id="20672" w:author="DuyNgo" w:date="2012-08-10T07:43:00Z"/>
                    <w:rFonts w:ascii="Times New Roman" w:eastAsia="Times New Roman" w:hAnsi="Times New Roman" w:cs="Tahoma"/>
                    <w:color w:val="000000"/>
                    <w:sz w:val="24"/>
                    <w:szCs w:val="20"/>
                  </w:rPr>
                </w:rPrChange>
              </w:rPr>
            </w:pPr>
            <w:ins w:id="20673" w:author="DuyNgo" w:date="2012-08-10T07:43:00Z">
              <w:r w:rsidRPr="00303364">
                <w:rPr>
                  <w:rFonts w:eastAsia="Times New Roman" w:cstheme="minorHAnsi"/>
                  <w:sz w:val="24"/>
                  <w:szCs w:val="24"/>
                  <w:rPrChange w:id="20674"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675" w:author="DuyNgo" w:date="2012-08-10T07:43:00Z"/>
                <w:rFonts w:eastAsia="Times New Roman" w:cstheme="minorHAnsi"/>
                <w:sz w:val="24"/>
                <w:szCs w:val="24"/>
                <w:rPrChange w:id="20676" w:author="DuyNgo" w:date="2012-08-10T08:15:00Z">
                  <w:rPr>
                    <w:ins w:id="20677" w:author="DuyNgo" w:date="2012-08-10T07:43:00Z"/>
                    <w:rFonts w:ascii="Times New Roman" w:eastAsia="Times New Roman" w:hAnsi="Times New Roman" w:cs="Tahoma"/>
                    <w:color w:val="000000"/>
                    <w:sz w:val="24"/>
                    <w:szCs w:val="20"/>
                  </w:rPr>
                </w:rPrChange>
              </w:rPr>
            </w:pPr>
            <w:ins w:id="20678" w:author="DuyNgo" w:date="2012-08-10T07:43:00Z">
              <w:r w:rsidRPr="00303364">
                <w:rPr>
                  <w:rFonts w:eastAsia="Times New Roman" w:cstheme="minorHAnsi"/>
                  <w:sz w:val="24"/>
                  <w:szCs w:val="24"/>
                  <w:rPrChange w:id="20679"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680" w:author="DuyNgo" w:date="2012-08-10T07:43:00Z"/>
                <w:rFonts w:cstheme="minorHAnsi"/>
                <w:sz w:val="24"/>
                <w:szCs w:val="24"/>
                <w:rPrChange w:id="20681" w:author="DuyNgo" w:date="2012-08-10T08:15:00Z">
                  <w:rPr>
                    <w:ins w:id="20682"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683" w:author="DuyNgo" w:date="2012-08-10T07:43:00Z"/>
                <w:rFonts w:cstheme="minorHAnsi"/>
                <w:sz w:val="24"/>
                <w:szCs w:val="24"/>
                <w:rPrChange w:id="20684" w:author="DuyNgo" w:date="2012-08-10T08:15:00Z">
                  <w:rPr>
                    <w:ins w:id="20685"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686" w:author="DuyNgo" w:date="2012-08-10T07:43:00Z"/>
                <w:rFonts w:eastAsia="Times New Roman" w:cstheme="minorHAnsi"/>
                <w:sz w:val="24"/>
                <w:szCs w:val="24"/>
                <w:rPrChange w:id="20687" w:author="DuyNgo" w:date="2012-08-10T08:15:00Z">
                  <w:rPr>
                    <w:ins w:id="20688" w:author="DuyNgo" w:date="2012-08-10T07:43:00Z"/>
                    <w:rFonts w:ascii="Times New Roman" w:eastAsia="Times New Roman" w:hAnsi="Times New Roman" w:cs="Tahoma"/>
                    <w:color w:val="000000"/>
                    <w:sz w:val="24"/>
                    <w:szCs w:val="20"/>
                  </w:rPr>
                </w:rPrChange>
              </w:rPr>
            </w:pPr>
            <w:ins w:id="20689" w:author="DuyNgo" w:date="2012-08-10T07:43:00Z">
              <w:r w:rsidRPr="00303364">
                <w:rPr>
                  <w:rFonts w:eastAsia="Times New Roman" w:cstheme="minorHAnsi"/>
                  <w:sz w:val="24"/>
                  <w:szCs w:val="24"/>
                  <w:rPrChange w:id="20690" w:author="DuyNgo" w:date="2012-08-10T08:15:00Z">
                    <w:rPr>
                      <w:rFonts w:ascii="Times New Roman" w:eastAsia="Times New Roman" w:hAnsi="Times New Roman" w:cstheme="majorBidi"/>
                      <w:b/>
                      <w:bCs/>
                      <w:color w:val="4F81BD" w:themeColor="accent1"/>
                      <w:sz w:val="24"/>
                      <w:szCs w:val="26"/>
                    </w:rPr>
                  </w:rPrChange>
                </w:rPr>
                <w:t>Accepted date of requirement</w:t>
              </w:r>
            </w:ins>
          </w:p>
        </w:tc>
      </w:tr>
      <w:tr w:rsidR="00771246" w:rsidRPr="00303364" w:rsidTr="00227BA2">
        <w:trPr>
          <w:ins w:id="20691"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692" w:author="DuyNgo" w:date="2012-08-10T07:43:00Z"/>
                <w:rFonts w:eastAsia="Times New Roman" w:cstheme="minorHAnsi"/>
                <w:sz w:val="24"/>
                <w:szCs w:val="24"/>
                <w:rPrChange w:id="20693" w:author="DuyNgo" w:date="2012-08-10T08:15:00Z">
                  <w:rPr>
                    <w:ins w:id="20694" w:author="DuyNgo" w:date="2012-08-10T07:43:00Z"/>
                    <w:rFonts w:ascii="Times New Roman" w:eastAsia="Times New Roman" w:hAnsi="Times New Roman" w:cs="Tahoma"/>
                    <w:color w:val="000000"/>
                    <w:sz w:val="24"/>
                    <w:szCs w:val="20"/>
                  </w:rPr>
                </w:rPrChange>
              </w:rPr>
            </w:pPr>
            <w:ins w:id="20695" w:author="DuyNgo" w:date="2012-08-10T07:43:00Z">
              <w:r w:rsidRPr="00303364">
                <w:rPr>
                  <w:rFonts w:eastAsia="Times New Roman" w:cstheme="minorHAnsi"/>
                  <w:sz w:val="24"/>
                  <w:szCs w:val="24"/>
                  <w:rPrChange w:id="20696" w:author="DuyNgo" w:date="2012-08-10T08:15:00Z">
                    <w:rPr>
                      <w:rFonts w:ascii="Times New Roman" w:eastAsia="Times New Roman" w:hAnsi="Times New Roman" w:cstheme="majorBidi"/>
                      <w:b/>
                      <w:bCs/>
                      <w:color w:val="4F81BD" w:themeColor="accent1"/>
                      <w:sz w:val="24"/>
                      <w:szCs w:val="26"/>
                    </w:rPr>
                  </w:rPrChange>
                </w:rPr>
                <w:t>14</w:t>
              </w:r>
            </w:ins>
          </w:p>
        </w:tc>
        <w:tc>
          <w:tcPr>
            <w:tcW w:w="1884" w:type="dxa"/>
            <w:vAlign w:val="bottom"/>
          </w:tcPr>
          <w:p w:rsidR="00771246" w:rsidRPr="00303364" w:rsidRDefault="00771246" w:rsidP="00227BA2">
            <w:pPr>
              <w:shd w:val="clear" w:color="FFFFCC" w:fill="FFFFFF"/>
              <w:spacing w:before="100" w:beforeAutospacing="1" w:after="100" w:afterAutospacing="1"/>
              <w:rPr>
                <w:ins w:id="20697" w:author="DuyNgo" w:date="2012-08-10T07:43:00Z"/>
                <w:rFonts w:eastAsia="Times New Roman" w:cstheme="minorHAnsi"/>
                <w:sz w:val="24"/>
                <w:szCs w:val="24"/>
                <w:rPrChange w:id="20698" w:author="DuyNgo" w:date="2012-08-10T08:15:00Z">
                  <w:rPr>
                    <w:ins w:id="20699" w:author="DuyNgo" w:date="2012-08-10T07:43:00Z"/>
                    <w:rFonts w:ascii="Times New Roman" w:eastAsia="Times New Roman" w:hAnsi="Times New Roman" w:cs="Tahoma"/>
                    <w:color w:val="000000"/>
                    <w:sz w:val="24"/>
                    <w:szCs w:val="20"/>
                  </w:rPr>
                </w:rPrChange>
              </w:rPr>
            </w:pPr>
            <w:proofErr w:type="spellStart"/>
            <w:ins w:id="20700" w:author="DuyNgo" w:date="2012-08-10T07:43:00Z">
              <w:r w:rsidRPr="00303364">
                <w:rPr>
                  <w:rFonts w:eastAsia="Times New Roman" w:cstheme="minorHAnsi"/>
                  <w:sz w:val="24"/>
                  <w:szCs w:val="24"/>
                  <w:rPrChange w:id="20701" w:author="DuyNgo" w:date="2012-08-10T08:15:00Z">
                    <w:rPr>
                      <w:rFonts w:ascii="Times New Roman" w:eastAsia="Times New Roman" w:hAnsi="Times New Roman" w:cstheme="majorBidi"/>
                      <w:b/>
                      <w:bCs/>
                      <w:color w:val="4F81BD" w:themeColor="accent1"/>
                      <w:sz w:val="24"/>
                      <w:szCs w:val="26"/>
                    </w:rPr>
                  </w:rPrChange>
                </w:rPr>
                <w:t>Cancelled_Date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702" w:author="DuyNgo" w:date="2012-08-10T07:43:00Z"/>
                <w:rFonts w:eastAsia="Times New Roman" w:cstheme="minorHAnsi"/>
                <w:sz w:val="24"/>
                <w:szCs w:val="24"/>
                <w:rPrChange w:id="20703" w:author="DuyNgo" w:date="2012-08-10T08:15:00Z">
                  <w:rPr>
                    <w:ins w:id="20704" w:author="DuyNgo" w:date="2012-08-10T07:43:00Z"/>
                    <w:rFonts w:ascii="Times New Roman" w:eastAsia="Times New Roman" w:hAnsi="Times New Roman" w:cs="Tahoma"/>
                    <w:color w:val="000000"/>
                    <w:sz w:val="24"/>
                    <w:szCs w:val="20"/>
                  </w:rPr>
                </w:rPrChange>
              </w:rPr>
            </w:pPr>
            <w:ins w:id="20705" w:author="DuyNgo" w:date="2012-08-10T07:43:00Z">
              <w:r w:rsidRPr="00303364">
                <w:rPr>
                  <w:rFonts w:eastAsia="Times New Roman" w:cstheme="minorHAnsi"/>
                  <w:sz w:val="24"/>
                  <w:szCs w:val="24"/>
                  <w:rPrChange w:id="20706"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707" w:author="DuyNgo" w:date="2012-08-10T07:43:00Z"/>
                <w:rFonts w:eastAsia="Times New Roman" w:cstheme="minorHAnsi"/>
                <w:sz w:val="24"/>
                <w:szCs w:val="24"/>
                <w:rPrChange w:id="20708" w:author="DuyNgo" w:date="2012-08-10T08:15:00Z">
                  <w:rPr>
                    <w:ins w:id="20709" w:author="DuyNgo" w:date="2012-08-10T07:43:00Z"/>
                    <w:rFonts w:ascii="Times New Roman" w:eastAsia="Times New Roman" w:hAnsi="Times New Roman" w:cs="Tahoma"/>
                    <w:color w:val="000000"/>
                    <w:sz w:val="24"/>
                    <w:szCs w:val="20"/>
                  </w:rPr>
                </w:rPrChange>
              </w:rPr>
            </w:pPr>
            <w:ins w:id="20710" w:author="DuyNgo" w:date="2012-08-10T07:43:00Z">
              <w:r w:rsidRPr="00303364">
                <w:rPr>
                  <w:rFonts w:eastAsia="Times New Roman" w:cstheme="minorHAnsi"/>
                  <w:sz w:val="24"/>
                  <w:szCs w:val="24"/>
                  <w:rPrChange w:id="20711"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712" w:author="DuyNgo" w:date="2012-08-10T07:43:00Z"/>
                <w:rFonts w:eastAsia="Times New Roman" w:cstheme="minorHAnsi"/>
                <w:sz w:val="24"/>
                <w:szCs w:val="24"/>
                <w:rPrChange w:id="20713" w:author="DuyNgo" w:date="2012-08-10T08:15:00Z">
                  <w:rPr>
                    <w:ins w:id="20714" w:author="DuyNgo" w:date="2012-08-10T07:43:00Z"/>
                    <w:rFonts w:ascii="Times New Roman" w:eastAsia="Times New Roman" w:hAnsi="Times New Roman" w:cs="Tahoma"/>
                    <w:color w:val="000000"/>
                    <w:sz w:val="24"/>
                    <w:szCs w:val="20"/>
                  </w:rPr>
                </w:rPrChange>
              </w:rPr>
            </w:pPr>
            <w:ins w:id="20715" w:author="DuyNgo" w:date="2012-08-10T07:43:00Z">
              <w:r w:rsidRPr="00303364">
                <w:rPr>
                  <w:rFonts w:eastAsia="Times New Roman" w:cstheme="minorHAnsi"/>
                  <w:sz w:val="24"/>
                  <w:szCs w:val="24"/>
                  <w:rPrChange w:id="20716"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717" w:author="DuyNgo" w:date="2012-08-10T07:43:00Z"/>
                <w:rFonts w:cstheme="minorHAnsi"/>
                <w:sz w:val="24"/>
                <w:szCs w:val="24"/>
                <w:rPrChange w:id="20718" w:author="DuyNgo" w:date="2012-08-10T08:15:00Z">
                  <w:rPr>
                    <w:ins w:id="20719"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720" w:author="DuyNgo" w:date="2012-08-10T07:43:00Z"/>
                <w:rFonts w:cstheme="minorHAnsi"/>
                <w:sz w:val="24"/>
                <w:szCs w:val="24"/>
                <w:rPrChange w:id="20721" w:author="DuyNgo" w:date="2012-08-10T08:15:00Z">
                  <w:rPr>
                    <w:ins w:id="20722"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723" w:author="DuyNgo" w:date="2012-08-10T07:43:00Z"/>
                <w:rFonts w:eastAsia="Times New Roman" w:cstheme="minorHAnsi"/>
                <w:sz w:val="24"/>
                <w:szCs w:val="24"/>
                <w:rPrChange w:id="20724" w:author="DuyNgo" w:date="2012-08-10T08:15:00Z">
                  <w:rPr>
                    <w:ins w:id="20725" w:author="DuyNgo" w:date="2012-08-10T07:43:00Z"/>
                    <w:rFonts w:ascii="Times New Roman" w:eastAsia="Times New Roman" w:hAnsi="Times New Roman" w:cs="Tahoma"/>
                    <w:color w:val="000000"/>
                    <w:sz w:val="24"/>
                    <w:szCs w:val="20"/>
                  </w:rPr>
                </w:rPrChange>
              </w:rPr>
            </w:pPr>
            <w:ins w:id="20726" w:author="DuyNgo" w:date="2012-08-10T07:43:00Z">
              <w:r w:rsidRPr="00303364">
                <w:rPr>
                  <w:rFonts w:eastAsia="Times New Roman" w:cstheme="minorHAnsi"/>
                  <w:sz w:val="24"/>
                  <w:szCs w:val="24"/>
                  <w:rPrChange w:id="20727" w:author="DuyNgo" w:date="2012-08-10T08:15:00Z">
                    <w:rPr>
                      <w:rFonts w:ascii="Times New Roman" w:eastAsia="Times New Roman" w:hAnsi="Times New Roman" w:cstheme="majorBidi"/>
                      <w:b/>
                      <w:bCs/>
                      <w:color w:val="4F81BD" w:themeColor="accent1"/>
                      <w:sz w:val="24"/>
                      <w:szCs w:val="26"/>
                    </w:rPr>
                  </w:rPrChange>
                </w:rPr>
                <w:t>Cancelled date of requirement</w:t>
              </w:r>
            </w:ins>
          </w:p>
        </w:tc>
      </w:tr>
      <w:tr w:rsidR="00771246" w:rsidRPr="00303364" w:rsidTr="00227BA2">
        <w:trPr>
          <w:ins w:id="20728"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729" w:author="DuyNgo" w:date="2012-08-10T07:43:00Z"/>
                <w:rFonts w:eastAsia="Times New Roman" w:cstheme="minorHAnsi"/>
                <w:sz w:val="24"/>
                <w:szCs w:val="24"/>
                <w:rPrChange w:id="20730" w:author="DuyNgo" w:date="2012-08-10T08:15:00Z">
                  <w:rPr>
                    <w:ins w:id="20731" w:author="DuyNgo" w:date="2012-08-10T07:43:00Z"/>
                    <w:rFonts w:ascii="Times New Roman" w:eastAsia="Times New Roman" w:hAnsi="Times New Roman" w:cs="Tahoma"/>
                    <w:color w:val="000000"/>
                    <w:sz w:val="24"/>
                    <w:szCs w:val="20"/>
                  </w:rPr>
                </w:rPrChange>
              </w:rPr>
            </w:pPr>
            <w:ins w:id="20732" w:author="DuyNgo" w:date="2012-08-10T07:43:00Z">
              <w:r w:rsidRPr="00303364">
                <w:rPr>
                  <w:rFonts w:eastAsia="Times New Roman" w:cstheme="minorHAnsi"/>
                  <w:sz w:val="24"/>
                  <w:szCs w:val="24"/>
                  <w:rPrChange w:id="20733" w:author="DuyNgo" w:date="2012-08-10T08:15:00Z">
                    <w:rPr>
                      <w:rFonts w:ascii="Times New Roman" w:eastAsia="Times New Roman" w:hAnsi="Times New Roman" w:cstheme="majorBidi"/>
                      <w:b/>
                      <w:bCs/>
                      <w:color w:val="4F81BD" w:themeColor="accent1"/>
                      <w:sz w:val="24"/>
                      <w:szCs w:val="26"/>
                    </w:rPr>
                  </w:rPrChange>
                </w:rPr>
                <w:t>15</w:t>
              </w:r>
            </w:ins>
          </w:p>
        </w:tc>
        <w:tc>
          <w:tcPr>
            <w:tcW w:w="1884" w:type="dxa"/>
            <w:vAlign w:val="bottom"/>
          </w:tcPr>
          <w:p w:rsidR="00771246" w:rsidRPr="00303364" w:rsidRDefault="00771246" w:rsidP="00227BA2">
            <w:pPr>
              <w:shd w:val="clear" w:color="FFFFCC" w:fill="FFFFFF"/>
              <w:spacing w:before="100" w:beforeAutospacing="1" w:after="100" w:afterAutospacing="1"/>
              <w:rPr>
                <w:ins w:id="20734" w:author="DuyNgo" w:date="2012-08-10T07:43:00Z"/>
                <w:rFonts w:eastAsia="Times New Roman" w:cstheme="minorHAnsi"/>
                <w:sz w:val="24"/>
                <w:szCs w:val="24"/>
                <w:rPrChange w:id="20735" w:author="DuyNgo" w:date="2012-08-10T08:15:00Z">
                  <w:rPr>
                    <w:ins w:id="20736" w:author="DuyNgo" w:date="2012-08-10T07:43:00Z"/>
                    <w:rFonts w:ascii="Times New Roman" w:eastAsia="Times New Roman" w:hAnsi="Times New Roman" w:cs="Tahoma"/>
                    <w:color w:val="000000"/>
                    <w:sz w:val="24"/>
                    <w:szCs w:val="20"/>
                  </w:rPr>
                </w:rPrChange>
              </w:rPr>
            </w:pPr>
            <w:proofErr w:type="spellStart"/>
            <w:ins w:id="20737" w:author="DuyNgo" w:date="2012-08-10T07:43:00Z">
              <w:r w:rsidRPr="00303364">
                <w:rPr>
                  <w:rFonts w:eastAsia="Times New Roman" w:cstheme="minorHAnsi"/>
                  <w:sz w:val="24"/>
                  <w:szCs w:val="24"/>
                  <w:rPrChange w:id="20738"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739" w:author="DuyNgo" w:date="2012-08-10T07:43:00Z"/>
                <w:rFonts w:eastAsia="Times New Roman" w:cstheme="minorHAnsi"/>
                <w:sz w:val="24"/>
                <w:szCs w:val="24"/>
                <w:rPrChange w:id="20740" w:author="DuyNgo" w:date="2012-08-10T08:15:00Z">
                  <w:rPr>
                    <w:ins w:id="20741" w:author="DuyNgo" w:date="2012-08-10T07:43:00Z"/>
                    <w:rFonts w:ascii="Times New Roman" w:eastAsia="Times New Roman" w:hAnsi="Times New Roman" w:cs="Tahoma"/>
                    <w:color w:val="000000"/>
                    <w:sz w:val="24"/>
                    <w:szCs w:val="20"/>
                  </w:rPr>
                </w:rPrChange>
              </w:rPr>
            </w:pPr>
            <w:ins w:id="20742" w:author="DuyNgo" w:date="2012-08-10T07:43:00Z">
              <w:r w:rsidRPr="00303364">
                <w:rPr>
                  <w:rFonts w:eastAsia="Times New Roman" w:cstheme="minorHAnsi"/>
                  <w:sz w:val="24"/>
                  <w:szCs w:val="24"/>
                  <w:rPrChange w:id="20743"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20744" w:author="DuyNgo" w:date="2012-08-10T07:43:00Z"/>
                <w:rFonts w:eastAsia="Times New Roman" w:cstheme="minorHAnsi"/>
                <w:sz w:val="24"/>
                <w:szCs w:val="24"/>
                <w:rPrChange w:id="20745" w:author="DuyNgo" w:date="2012-08-10T08:15:00Z">
                  <w:rPr>
                    <w:ins w:id="20746" w:author="DuyNgo" w:date="2012-08-10T07:43:00Z"/>
                    <w:rFonts w:ascii="Times New Roman" w:eastAsia="Times New Roman" w:hAnsi="Times New Roman" w:cs="Tahoma"/>
                    <w:color w:val="000000"/>
                    <w:sz w:val="24"/>
                    <w:szCs w:val="20"/>
                  </w:rPr>
                </w:rPrChange>
              </w:rPr>
            </w:pPr>
            <w:ins w:id="20747" w:author="DuyNgo" w:date="2012-08-10T07:43:00Z">
              <w:r w:rsidRPr="00303364">
                <w:rPr>
                  <w:rFonts w:eastAsia="Times New Roman" w:cstheme="minorHAnsi"/>
                  <w:sz w:val="24"/>
                  <w:szCs w:val="24"/>
                  <w:rPrChange w:id="20748" w:author="DuyNgo" w:date="2012-08-10T08:15:00Z">
                    <w:rPr>
                      <w:rFonts w:ascii="Times New Roman" w:eastAsia="Times New Roman" w:hAnsi="Times New Roman" w:cstheme="majorBidi"/>
                      <w:b/>
                      <w:bCs/>
                      <w:color w:val="4F81BD" w:themeColor="accent1"/>
                      <w:sz w:val="24"/>
                      <w:szCs w:val="26"/>
                    </w:rPr>
                  </w:rPrChange>
                </w:rPr>
                <w:t>10</w:t>
              </w:r>
            </w:ins>
          </w:p>
        </w:tc>
        <w:tc>
          <w:tcPr>
            <w:tcW w:w="630" w:type="dxa"/>
            <w:vAlign w:val="bottom"/>
          </w:tcPr>
          <w:p w:rsidR="00771246" w:rsidRPr="00303364" w:rsidRDefault="00771246" w:rsidP="00227BA2">
            <w:pPr>
              <w:spacing w:after="200" w:line="276" w:lineRule="auto"/>
              <w:rPr>
                <w:ins w:id="20749" w:author="DuyNgo" w:date="2012-08-10T07:43:00Z"/>
                <w:rFonts w:eastAsia="Times New Roman" w:cstheme="minorHAnsi"/>
                <w:sz w:val="24"/>
                <w:szCs w:val="24"/>
                <w:rPrChange w:id="20750" w:author="DuyNgo" w:date="2012-08-10T08:15:00Z">
                  <w:rPr>
                    <w:ins w:id="20751"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752" w:author="DuyNgo" w:date="2012-08-10T07:43:00Z"/>
                <w:rFonts w:cstheme="minorHAnsi"/>
                <w:sz w:val="24"/>
                <w:szCs w:val="24"/>
                <w:rPrChange w:id="20753" w:author="DuyNgo" w:date="2012-08-10T08:15:00Z">
                  <w:rPr>
                    <w:ins w:id="20754" w:author="DuyNgo" w:date="2012-08-10T07:43:00Z"/>
                    <w:rFonts w:ascii="Times New Roman" w:hAnsi="Times New Roman"/>
                    <w:sz w:val="24"/>
                  </w:rPr>
                </w:rPrChange>
              </w:rPr>
            </w:pPr>
          </w:p>
        </w:tc>
        <w:tc>
          <w:tcPr>
            <w:tcW w:w="510" w:type="dxa"/>
          </w:tcPr>
          <w:p w:rsidR="00771246" w:rsidRPr="00303364" w:rsidRDefault="00771246" w:rsidP="00227BA2">
            <w:pPr>
              <w:shd w:val="clear" w:color="FFFFCC" w:fill="FFFFFF"/>
              <w:spacing w:before="100" w:beforeAutospacing="1" w:after="100" w:afterAutospacing="1"/>
              <w:rPr>
                <w:ins w:id="20755" w:author="DuyNgo" w:date="2012-08-10T07:43:00Z"/>
                <w:rFonts w:cstheme="minorHAnsi"/>
                <w:sz w:val="24"/>
                <w:szCs w:val="24"/>
                <w:rPrChange w:id="20756" w:author="DuyNgo" w:date="2012-08-10T08:15:00Z">
                  <w:rPr>
                    <w:ins w:id="20757" w:author="DuyNgo" w:date="2012-08-10T07:43:00Z"/>
                    <w:rFonts w:ascii="Times New Roman" w:hAnsi="Times New Roman" w:cs="Tahoma"/>
                    <w:color w:val="000000"/>
                    <w:sz w:val="24"/>
                    <w:szCs w:val="20"/>
                  </w:rPr>
                </w:rPrChange>
              </w:rPr>
            </w:pPr>
            <w:ins w:id="20758" w:author="DuyNgo" w:date="2012-08-10T07:43:00Z">
              <w:r w:rsidRPr="00303364">
                <w:rPr>
                  <w:rFonts w:cstheme="minorHAnsi"/>
                  <w:sz w:val="24"/>
                  <w:szCs w:val="24"/>
                  <w:rPrChange w:id="20759" w:author="DuyNgo" w:date="2012-08-10T08:15:00Z">
                    <w:rPr>
                      <w:rFonts w:ascii="Times New Roman" w:eastAsiaTheme="majorEastAsia" w:hAnsi="Times New Roman" w:cstheme="majorBidi"/>
                      <w:b/>
                      <w:bCs/>
                      <w:color w:val="4F81BD" w:themeColor="accent1"/>
                      <w:sz w:val="24"/>
                      <w:szCs w:val="26"/>
                    </w:rPr>
                  </w:rPrChange>
                </w:rPr>
                <w:t>F</w:t>
              </w:r>
            </w:ins>
          </w:p>
        </w:tc>
        <w:tc>
          <w:tcPr>
            <w:tcW w:w="3720" w:type="dxa"/>
            <w:vAlign w:val="bottom"/>
          </w:tcPr>
          <w:p w:rsidR="00771246" w:rsidRPr="00303364" w:rsidRDefault="00771246" w:rsidP="00227BA2">
            <w:pPr>
              <w:shd w:val="clear" w:color="FFFFCC" w:fill="FFFFFF"/>
              <w:spacing w:before="100" w:beforeAutospacing="1" w:after="100" w:afterAutospacing="1"/>
              <w:rPr>
                <w:ins w:id="20760" w:author="DuyNgo" w:date="2012-08-10T07:43:00Z"/>
                <w:rFonts w:eastAsia="Times New Roman" w:cstheme="minorHAnsi"/>
                <w:sz w:val="24"/>
                <w:szCs w:val="24"/>
                <w:rPrChange w:id="20761" w:author="DuyNgo" w:date="2012-08-10T08:15:00Z">
                  <w:rPr>
                    <w:ins w:id="20762" w:author="DuyNgo" w:date="2012-08-10T07:43:00Z"/>
                    <w:rFonts w:ascii="Times New Roman" w:eastAsia="Times New Roman" w:hAnsi="Times New Roman" w:cs="Tahoma"/>
                    <w:color w:val="000000"/>
                    <w:sz w:val="24"/>
                    <w:szCs w:val="20"/>
                  </w:rPr>
                </w:rPrChange>
              </w:rPr>
            </w:pPr>
            <w:ins w:id="20763" w:author="DuyNgo" w:date="2012-08-10T07:43:00Z">
              <w:r w:rsidRPr="00303364">
                <w:rPr>
                  <w:rFonts w:eastAsia="Times New Roman" w:cstheme="minorHAnsi"/>
                  <w:sz w:val="24"/>
                  <w:szCs w:val="24"/>
                  <w:rPrChange w:id="20764"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20765"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20766" w:author="DuyNgo" w:date="2012-08-10T08:15:00Z">
                    <w:rPr>
                      <w:rFonts w:ascii="Times New Roman" w:eastAsia="Times New Roman" w:hAnsi="Times New Roman" w:cstheme="majorBidi"/>
                      <w:b/>
                      <w:bCs/>
                      <w:color w:val="4F81BD" w:themeColor="accent1"/>
                      <w:sz w:val="24"/>
                      <w:szCs w:val="26"/>
                    </w:rPr>
                  </w:rPrChange>
                </w:rPr>
                <w:t xml:space="preserve"> of requirement</w:t>
              </w:r>
            </w:ins>
          </w:p>
        </w:tc>
      </w:tr>
      <w:tr w:rsidR="00771246" w:rsidRPr="00303364" w:rsidTr="00227BA2">
        <w:trPr>
          <w:ins w:id="20767"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768" w:author="DuyNgo" w:date="2012-08-10T07:43:00Z"/>
                <w:rFonts w:eastAsia="Times New Roman" w:cstheme="minorHAnsi"/>
                <w:sz w:val="24"/>
                <w:szCs w:val="24"/>
                <w:rPrChange w:id="20769" w:author="DuyNgo" w:date="2012-08-10T08:15:00Z">
                  <w:rPr>
                    <w:ins w:id="20770" w:author="DuyNgo" w:date="2012-08-10T07:43:00Z"/>
                    <w:rFonts w:ascii="Times New Roman" w:eastAsia="Times New Roman" w:hAnsi="Times New Roman" w:cs="Tahoma"/>
                    <w:color w:val="000000"/>
                    <w:sz w:val="24"/>
                    <w:szCs w:val="20"/>
                  </w:rPr>
                </w:rPrChange>
              </w:rPr>
            </w:pPr>
            <w:ins w:id="20771" w:author="DuyNgo" w:date="2012-08-10T07:43:00Z">
              <w:r w:rsidRPr="00303364">
                <w:rPr>
                  <w:rFonts w:eastAsia="Times New Roman" w:cstheme="minorHAnsi"/>
                  <w:sz w:val="24"/>
                  <w:szCs w:val="24"/>
                  <w:rPrChange w:id="20772" w:author="DuyNgo" w:date="2012-08-10T08:15:00Z">
                    <w:rPr>
                      <w:rFonts w:ascii="Times New Roman" w:eastAsia="Times New Roman" w:hAnsi="Times New Roman" w:cstheme="majorBidi"/>
                      <w:b/>
                      <w:bCs/>
                      <w:color w:val="4F81BD" w:themeColor="accent1"/>
                      <w:sz w:val="24"/>
                      <w:szCs w:val="26"/>
                    </w:rPr>
                  </w:rPrChange>
                </w:rPr>
                <w:t>16</w:t>
              </w:r>
            </w:ins>
          </w:p>
        </w:tc>
        <w:tc>
          <w:tcPr>
            <w:tcW w:w="1884" w:type="dxa"/>
            <w:vAlign w:val="bottom"/>
          </w:tcPr>
          <w:p w:rsidR="00771246" w:rsidRPr="00303364" w:rsidRDefault="00771246" w:rsidP="00227BA2">
            <w:pPr>
              <w:shd w:val="clear" w:color="FFFFCC" w:fill="FFFFFF"/>
              <w:spacing w:before="100" w:beforeAutospacing="1" w:after="100" w:afterAutospacing="1"/>
              <w:rPr>
                <w:ins w:id="20773" w:author="DuyNgo" w:date="2012-08-10T07:43:00Z"/>
                <w:rFonts w:eastAsia="Times New Roman" w:cstheme="minorHAnsi"/>
                <w:sz w:val="24"/>
                <w:szCs w:val="24"/>
                <w:rPrChange w:id="20774" w:author="DuyNgo" w:date="2012-08-10T08:15:00Z">
                  <w:rPr>
                    <w:ins w:id="20775" w:author="DuyNgo" w:date="2012-08-10T07:43:00Z"/>
                    <w:rFonts w:ascii="Times New Roman" w:eastAsia="Times New Roman" w:hAnsi="Times New Roman" w:cs="Tahoma"/>
                    <w:color w:val="000000"/>
                    <w:sz w:val="24"/>
                    <w:szCs w:val="20"/>
                  </w:rPr>
                </w:rPrChange>
              </w:rPr>
            </w:pPr>
            <w:ins w:id="20776" w:author="DuyNgo" w:date="2012-08-10T07:43:00Z">
              <w:r w:rsidRPr="00303364">
                <w:rPr>
                  <w:rFonts w:eastAsia="Times New Roman" w:cstheme="minorHAnsi"/>
                  <w:sz w:val="24"/>
                  <w:szCs w:val="24"/>
                  <w:rPrChange w:id="20777" w:author="DuyNgo" w:date="2012-08-10T08:15:00Z">
                    <w:rPr>
                      <w:rFonts w:ascii="Times New Roman" w:eastAsia="Times New Roman" w:hAnsi="Times New Roman" w:cstheme="majorBidi"/>
                      <w:b/>
                      <w:bCs/>
                      <w:color w:val="4F81BD" w:themeColor="accent1"/>
                      <w:sz w:val="24"/>
                      <w:szCs w:val="26"/>
                    </w:rPr>
                  </w:rPrChange>
                </w:rPr>
                <w:t>Status</w:t>
              </w:r>
            </w:ins>
          </w:p>
        </w:tc>
        <w:tc>
          <w:tcPr>
            <w:tcW w:w="990" w:type="dxa"/>
            <w:vAlign w:val="bottom"/>
          </w:tcPr>
          <w:p w:rsidR="00771246" w:rsidRPr="00303364" w:rsidRDefault="00771246" w:rsidP="00227BA2">
            <w:pPr>
              <w:shd w:val="clear" w:color="FFFFCC" w:fill="FFFFFF"/>
              <w:spacing w:before="100" w:beforeAutospacing="1" w:after="100" w:afterAutospacing="1"/>
              <w:rPr>
                <w:ins w:id="20778" w:author="DuyNgo" w:date="2012-08-10T07:43:00Z"/>
                <w:rFonts w:eastAsia="Times New Roman" w:cstheme="minorHAnsi"/>
                <w:sz w:val="24"/>
                <w:szCs w:val="24"/>
                <w:rPrChange w:id="20779" w:author="DuyNgo" w:date="2012-08-10T08:15:00Z">
                  <w:rPr>
                    <w:ins w:id="20780" w:author="DuyNgo" w:date="2012-08-10T07:43:00Z"/>
                    <w:rFonts w:ascii="Times New Roman" w:eastAsia="Times New Roman" w:hAnsi="Times New Roman" w:cs="Tahoma"/>
                    <w:color w:val="000000"/>
                    <w:sz w:val="24"/>
                    <w:szCs w:val="20"/>
                  </w:rPr>
                </w:rPrChange>
              </w:rPr>
            </w:pPr>
            <w:ins w:id="20781" w:author="DuyNgo" w:date="2012-08-10T07:43:00Z">
              <w:r w:rsidRPr="00303364">
                <w:rPr>
                  <w:rFonts w:eastAsia="Times New Roman" w:cstheme="minorHAnsi"/>
                  <w:sz w:val="24"/>
                  <w:szCs w:val="24"/>
                  <w:rPrChange w:id="20782"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20783" w:author="DuyNgo" w:date="2012-08-10T07:43:00Z"/>
                <w:rFonts w:eastAsia="Times New Roman" w:cstheme="minorHAnsi"/>
                <w:sz w:val="24"/>
                <w:szCs w:val="24"/>
                <w:rPrChange w:id="20784" w:author="DuyNgo" w:date="2012-08-10T08:15:00Z">
                  <w:rPr>
                    <w:ins w:id="20785" w:author="DuyNgo" w:date="2012-08-10T07:43:00Z"/>
                    <w:rFonts w:ascii="Times New Roman" w:eastAsia="Times New Roman" w:hAnsi="Times New Roman" w:cs="Tahoma"/>
                    <w:color w:val="000000"/>
                    <w:sz w:val="24"/>
                    <w:szCs w:val="20"/>
                  </w:rPr>
                </w:rPrChange>
              </w:rPr>
            </w:pPr>
            <w:ins w:id="20786" w:author="DuyNgo" w:date="2012-08-10T07:43:00Z">
              <w:r w:rsidRPr="00303364">
                <w:rPr>
                  <w:rFonts w:eastAsia="Times New Roman" w:cstheme="minorHAnsi"/>
                  <w:sz w:val="24"/>
                  <w:szCs w:val="24"/>
                  <w:rPrChange w:id="20787" w:author="DuyNgo" w:date="2012-08-10T08:15:00Z">
                    <w:rPr>
                      <w:rFonts w:ascii="Times New Roman" w:eastAsia="Times New Roman" w:hAnsi="Times New Roman" w:cstheme="majorBidi"/>
                      <w:b/>
                      <w:bCs/>
                      <w:color w:val="4F81BD" w:themeColor="accent1"/>
                      <w:sz w:val="24"/>
                      <w:szCs w:val="26"/>
                    </w:rPr>
                  </w:rPrChange>
                </w:rPr>
                <w:t xml:space="preserve">(open, designed, coded, tested, </w:t>
              </w:r>
              <w:r w:rsidRPr="00303364">
                <w:rPr>
                  <w:rFonts w:eastAsia="Times New Roman" w:cstheme="minorHAnsi"/>
                  <w:sz w:val="24"/>
                  <w:szCs w:val="24"/>
                  <w:rPrChange w:id="20788" w:author="DuyNgo" w:date="2012-08-10T08:15:00Z">
                    <w:rPr>
                      <w:rFonts w:ascii="Times New Roman" w:eastAsia="Times New Roman" w:hAnsi="Times New Roman" w:cstheme="majorBidi"/>
                      <w:b/>
                      <w:bCs/>
                      <w:color w:val="4F81BD" w:themeColor="accent1"/>
                      <w:sz w:val="24"/>
                      <w:szCs w:val="26"/>
                    </w:rPr>
                  </w:rPrChange>
                </w:rPr>
                <w:lastRenderedPageBreak/>
                <w:t>accepted, deployed, released, cancelled)</w:t>
              </w:r>
            </w:ins>
          </w:p>
        </w:tc>
        <w:tc>
          <w:tcPr>
            <w:tcW w:w="630" w:type="dxa"/>
            <w:vAlign w:val="bottom"/>
          </w:tcPr>
          <w:p w:rsidR="00771246" w:rsidRPr="00303364" w:rsidRDefault="00771246" w:rsidP="00227BA2">
            <w:pPr>
              <w:spacing w:after="200" w:line="276" w:lineRule="auto"/>
              <w:rPr>
                <w:ins w:id="20789" w:author="DuyNgo" w:date="2012-08-10T07:43:00Z"/>
                <w:rFonts w:eastAsia="Times New Roman" w:cstheme="minorHAnsi"/>
                <w:sz w:val="24"/>
                <w:szCs w:val="24"/>
                <w:rPrChange w:id="20790" w:author="DuyNgo" w:date="2012-08-10T08:15:00Z">
                  <w:rPr>
                    <w:ins w:id="20791"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792" w:author="DuyNgo" w:date="2012-08-10T07:43:00Z"/>
                <w:rFonts w:cstheme="minorHAnsi"/>
                <w:sz w:val="24"/>
                <w:szCs w:val="24"/>
                <w:rPrChange w:id="20793" w:author="DuyNgo" w:date="2012-08-10T08:15:00Z">
                  <w:rPr>
                    <w:ins w:id="20794"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795" w:author="DuyNgo" w:date="2012-08-10T07:43:00Z"/>
                <w:rFonts w:cstheme="minorHAnsi"/>
                <w:sz w:val="24"/>
                <w:szCs w:val="24"/>
                <w:rPrChange w:id="20796" w:author="DuyNgo" w:date="2012-08-10T08:15:00Z">
                  <w:rPr>
                    <w:ins w:id="20797"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798" w:author="DuyNgo" w:date="2012-08-10T07:43:00Z"/>
                <w:rFonts w:eastAsia="Times New Roman" w:cstheme="minorHAnsi"/>
                <w:sz w:val="24"/>
                <w:szCs w:val="24"/>
                <w:rPrChange w:id="20799" w:author="DuyNgo" w:date="2012-08-10T08:15:00Z">
                  <w:rPr>
                    <w:ins w:id="20800" w:author="DuyNgo" w:date="2012-08-10T07:43:00Z"/>
                    <w:rFonts w:ascii="Times New Roman" w:eastAsia="Times New Roman" w:hAnsi="Times New Roman" w:cs="Tahoma"/>
                    <w:color w:val="000000"/>
                    <w:sz w:val="24"/>
                    <w:szCs w:val="20"/>
                  </w:rPr>
                </w:rPrChange>
              </w:rPr>
            </w:pPr>
            <w:ins w:id="20801" w:author="DuyNgo" w:date="2012-08-10T07:43:00Z">
              <w:r w:rsidRPr="00303364">
                <w:rPr>
                  <w:rFonts w:eastAsia="Times New Roman" w:cstheme="minorHAnsi"/>
                  <w:sz w:val="24"/>
                  <w:szCs w:val="24"/>
                  <w:rPrChange w:id="20802" w:author="DuyNgo" w:date="2012-08-10T08:15:00Z">
                    <w:rPr>
                      <w:rFonts w:ascii="Times New Roman" w:eastAsia="Times New Roman" w:hAnsi="Times New Roman" w:cstheme="majorBidi"/>
                      <w:b/>
                      <w:bCs/>
                      <w:color w:val="4F81BD" w:themeColor="accent1"/>
                      <w:sz w:val="24"/>
                      <w:szCs w:val="26"/>
                    </w:rPr>
                  </w:rPrChange>
                </w:rPr>
                <w:t>Status of requirement</w:t>
              </w:r>
            </w:ins>
          </w:p>
        </w:tc>
      </w:tr>
      <w:tr w:rsidR="00771246" w:rsidRPr="00303364" w:rsidTr="00227BA2">
        <w:trPr>
          <w:ins w:id="20803"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804" w:author="DuyNgo" w:date="2012-08-10T07:43:00Z"/>
                <w:rFonts w:eastAsia="Times New Roman" w:cstheme="minorHAnsi"/>
                <w:sz w:val="24"/>
                <w:szCs w:val="24"/>
                <w:rPrChange w:id="20805" w:author="DuyNgo" w:date="2012-08-10T08:15:00Z">
                  <w:rPr>
                    <w:ins w:id="20806" w:author="DuyNgo" w:date="2012-08-10T07:43:00Z"/>
                    <w:rFonts w:ascii="Times New Roman" w:eastAsia="Times New Roman" w:hAnsi="Times New Roman" w:cs="Tahoma"/>
                    <w:color w:val="000000"/>
                    <w:sz w:val="24"/>
                    <w:szCs w:val="20"/>
                  </w:rPr>
                </w:rPrChange>
              </w:rPr>
            </w:pPr>
            <w:ins w:id="20807" w:author="DuyNgo" w:date="2012-08-10T07:43:00Z">
              <w:r w:rsidRPr="00303364">
                <w:rPr>
                  <w:rFonts w:eastAsia="Times New Roman" w:cstheme="minorHAnsi"/>
                  <w:sz w:val="24"/>
                  <w:szCs w:val="24"/>
                  <w:rPrChange w:id="20808" w:author="DuyNgo" w:date="2012-08-10T08:15:00Z">
                    <w:rPr>
                      <w:rFonts w:ascii="Times New Roman" w:eastAsia="Times New Roman" w:hAnsi="Times New Roman" w:cstheme="majorBidi"/>
                      <w:b/>
                      <w:bCs/>
                      <w:color w:val="4F81BD" w:themeColor="accent1"/>
                      <w:sz w:val="24"/>
                      <w:szCs w:val="26"/>
                    </w:rPr>
                  </w:rPrChange>
                </w:rPr>
                <w:lastRenderedPageBreak/>
                <w:t>17</w:t>
              </w:r>
            </w:ins>
          </w:p>
        </w:tc>
        <w:tc>
          <w:tcPr>
            <w:tcW w:w="1884" w:type="dxa"/>
            <w:vAlign w:val="bottom"/>
          </w:tcPr>
          <w:p w:rsidR="00771246" w:rsidRPr="00303364" w:rsidRDefault="00771246" w:rsidP="00227BA2">
            <w:pPr>
              <w:shd w:val="clear" w:color="FFFFCC" w:fill="FFFFFF"/>
              <w:spacing w:before="100" w:beforeAutospacing="1" w:after="100" w:afterAutospacing="1"/>
              <w:rPr>
                <w:ins w:id="20809" w:author="DuyNgo" w:date="2012-08-10T07:43:00Z"/>
                <w:rFonts w:eastAsia="Times New Roman" w:cstheme="minorHAnsi"/>
                <w:sz w:val="24"/>
                <w:szCs w:val="24"/>
                <w:rPrChange w:id="20810" w:author="DuyNgo" w:date="2012-08-10T08:15:00Z">
                  <w:rPr>
                    <w:ins w:id="20811" w:author="DuyNgo" w:date="2012-08-10T07:43:00Z"/>
                    <w:rFonts w:ascii="Times New Roman" w:eastAsia="Times New Roman" w:hAnsi="Times New Roman" w:cs="Tahoma"/>
                    <w:color w:val="000000"/>
                    <w:sz w:val="24"/>
                    <w:szCs w:val="20"/>
                  </w:rPr>
                </w:rPrChange>
              </w:rPr>
            </w:pPr>
            <w:ins w:id="20812" w:author="DuyNgo" w:date="2012-08-10T07:43:00Z">
              <w:r w:rsidRPr="00303364">
                <w:rPr>
                  <w:rFonts w:eastAsia="Times New Roman" w:cstheme="minorHAnsi"/>
                  <w:sz w:val="24"/>
                  <w:szCs w:val="24"/>
                  <w:rPrChange w:id="20813" w:author="DuyNgo" w:date="2012-08-10T08:15:00Z">
                    <w:rPr>
                      <w:rFonts w:ascii="Times New Roman" w:eastAsia="Times New Roman" w:hAnsi="Times New Roman" w:cstheme="majorBidi"/>
                      <w:b/>
                      <w:bCs/>
                      <w:color w:val="4F81BD" w:themeColor="accent1"/>
                      <w:sz w:val="24"/>
                      <w:szCs w:val="26"/>
                    </w:rPr>
                  </w:rPrChange>
                </w:rPr>
                <w:t>Active</w:t>
              </w:r>
            </w:ins>
          </w:p>
        </w:tc>
        <w:tc>
          <w:tcPr>
            <w:tcW w:w="990" w:type="dxa"/>
            <w:vAlign w:val="bottom"/>
          </w:tcPr>
          <w:p w:rsidR="00771246" w:rsidRPr="00303364" w:rsidRDefault="00771246" w:rsidP="00227BA2">
            <w:pPr>
              <w:shd w:val="clear" w:color="FFFFCC" w:fill="FFFFFF"/>
              <w:spacing w:before="100" w:beforeAutospacing="1" w:after="100" w:afterAutospacing="1"/>
              <w:rPr>
                <w:ins w:id="20814" w:author="DuyNgo" w:date="2012-08-10T07:43:00Z"/>
                <w:rFonts w:eastAsia="Times New Roman" w:cstheme="minorHAnsi"/>
                <w:sz w:val="24"/>
                <w:szCs w:val="24"/>
                <w:rPrChange w:id="20815" w:author="DuyNgo" w:date="2012-08-10T08:15:00Z">
                  <w:rPr>
                    <w:ins w:id="20816" w:author="DuyNgo" w:date="2012-08-10T07:43:00Z"/>
                    <w:rFonts w:ascii="Times New Roman" w:eastAsia="Times New Roman" w:hAnsi="Times New Roman" w:cs="Tahoma"/>
                    <w:color w:val="000000"/>
                    <w:sz w:val="24"/>
                    <w:szCs w:val="20"/>
                  </w:rPr>
                </w:rPrChange>
              </w:rPr>
            </w:pPr>
            <w:ins w:id="20817" w:author="DuyNgo" w:date="2012-08-10T07:43:00Z">
              <w:r w:rsidRPr="00303364">
                <w:rPr>
                  <w:rFonts w:eastAsia="Times New Roman" w:cstheme="minorHAnsi"/>
                  <w:sz w:val="24"/>
                  <w:szCs w:val="24"/>
                  <w:rPrChange w:id="20818" w:author="DuyNgo" w:date="2012-08-10T08:15:00Z">
                    <w:rPr>
                      <w:rFonts w:ascii="Times New Roman" w:eastAsia="Times New Roman" w:hAnsi="Times New Roman" w:cstheme="majorBidi"/>
                      <w:b/>
                      <w:bCs/>
                      <w:color w:val="4F81BD" w:themeColor="accent1"/>
                      <w:sz w:val="24"/>
                      <w:szCs w:val="26"/>
                    </w:rPr>
                  </w:rPrChange>
                </w:rPr>
                <w:t>Boolean</w:t>
              </w:r>
            </w:ins>
          </w:p>
        </w:tc>
        <w:tc>
          <w:tcPr>
            <w:tcW w:w="1800" w:type="dxa"/>
            <w:vAlign w:val="bottom"/>
          </w:tcPr>
          <w:p w:rsidR="00771246" w:rsidRPr="00303364" w:rsidRDefault="00771246" w:rsidP="00227BA2">
            <w:pPr>
              <w:spacing w:after="200" w:line="276" w:lineRule="auto"/>
              <w:rPr>
                <w:ins w:id="20819" w:author="DuyNgo" w:date="2012-08-10T07:43:00Z"/>
                <w:rFonts w:eastAsia="Times New Roman" w:cstheme="minorHAnsi"/>
                <w:sz w:val="24"/>
                <w:szCs w:val="24"/>
                <w:rPrChange w:id="20820" w:author="DuyNgo" w:date="2012-08-10T08:15:00Z">
                  <w:rPr>
                    <w:ins w:id="20821" w:author="DuyNgo" w:date="2012-08-10T07:43:00Z"/>
                    <w:rFonts w:ascii="Times New Roman" w:eastAsia="Times New Roman" w:hAnsi="Times New Roman"/>
                    <w:sz w:val="24"/>
                  </w:rPr>
                </w:rPrChange>
              </w:rPr>
            </w:pPr>
          </w:p>
        </w:tc>
        <w:tc>
          <w:tcPr>
            <w:tcW w:w="630" w:type="dxa"/>
            <w:vAlign w:val="bottom"/>
          </w:tcPr>
          <w:p w:rsidR="00771246" w:rsidRPr="00303364" w:rsidRDefault="00771246" w:rsidP="00227BA2">
            <w:pPr>
              <w:spacing w:after="200" w:line="276" w:lineRule="auto"/>
              <w:rPr>
                <w:ins w:id="20822" w:author="DuyNgo" w:date="2012-08-10T07:43:00Z"/>
                <w:rFonts w:eastAsia="Times New Roman" w:cstheme="minorHAnsi"/>
                <w:sz w:val="24"/>
                <w:szCs w:val="24"/>
                <w:rPrChange w:id="20823" w:author="DuyNgo" w:date="2012-08-10T08:15:00Z">
                  <w:rPr>
                    <w:ins w:id="20824"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825" w:author="DuyNgo" w:date="2012-08-10T07:43:00Z"/>
                <w:rFonts w:cstheme="minorHAnsi"/>
                <w:sz w:val="24"/>
                <w:szCs w:val="24"/>
                <w:rPrChange w:id="20826" w:author="DuyNgo" w:date="2012-08-10T08:15:00Z">
                  <w:rPr>
                    <w:ins w:id="20827"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828" w:author="DuyNgo" w:date="2012-08-10T07:43:00Z"/>
                <w:rFonts w:cstheme="minorHAnsi"/>
                <w:sz w:val="24"/>
                <w:szCs w:val="24"/>
                <w:rPrChange w:id="20829" w:author="DuyNgo" w:date="2012-08-10T08:15:00Z">
                  <w:rPr>
                    <w:ins w:id="20830"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831" w:author="DuyNgo" w:date="2012-08-10T07:43:00Z"/>
                <w:rFonts w:eastAsia="Times New Roman" w:cstheme="minorHAnsi"/>
                <w:sz w:val="24"/>
                <w:szCs w:val="24"/>
                <w:rPrChange w:id="20832" w:author="DuyNgo" w:date="2012-08-10T08:15:00Z">
                  <w:rPr>
                    <w:ins w:id="20833" w:author="DuyNgo" w:date="2012-08-10T07:43:00Z"/>
                    <w:rFonts w:ascii="Times New Roman" w:eastAsia="Times New Roman" w:hAnsi="Times New Roman" w:cs="Tahoma"/>
                    <w:color w:val="000000"/>
                    <w:sz w:val="24"/>
                    <w:szCs w:val="20"/>
                  </w:rPr>
                </w:rPrChange>
              </w:rPr>
            </w:pPr>
            <w:ins w:id="20834" w:author="DuyNgo" w:date="2012-08-10T07:43:00Z">
              <w:r w:rsidRPr="00303364">
                <w:rPr>
                  <w:rFonts w:eastAsia="Times New Roman" w:cstheme="minorHAnsi"/>
                  <w:sz w:val="24"/>
                  <w:szCs w:val="24"/>
                  <w:rPrChange w:id="20835" w:author="DuyNgo" w:date="2012-08-10T08:15:00Z">
                    <w:rPr>
                      <w:rFonts w:ascii="Times New Roman" w:eastAsia="Times New Roman" w:hAnsi="Times New Roman" w:cstheme="majorBidi"/>
                      <w:b/>
                      <w:bCs/>
                      <w:color w:val="4F81BD" w:themeColor="accent1"/>
                      <w:sz w:val="24"/>
                      <w:szCs w:val="26"/>
                    </w:rPr>
                  </w:rPrChange>
                </w:rPr>
                <w:t>Active or inactive</w:t>
              </w:r>
            </w:ins>
          </w:p>
        </w:tc>
      </w:tr>
    </w:tbl>
    <w:p w:rsidR="00771246" w:rsidRPr="00303364" w:rsidRDefault="00771246" w:rsidP="00771246">
      <w:pPr>
        <w:rPr>
          <w:ins w:id="20836" w:author="DuyNgo" w:date="2012-08-10T07:43:00Z"/>
          <w:rFonts w:cstheme="minorHAnsi"/>
          <w:b/>
          <w:sz w:val="24"/>
          <w:szCs w:val="24"/>
          <w:rPrChange w:id="20837" w:author="DuyNgo" w:date="2012-08-10T08:15:00Z">
            <w:rPr>
              <w:ins w:id="20838" w:author="DuyNgo" w:date="2012-08-10T07:43:00Z"/>
              <w:rFonts w:ascii="Times New Roman" w:hAnsi="Times New Roman"/>
              <w:b/>
              <w:sz w:val="24"/>
            </w:rPr>
          </w:rPrChange>
        </w:rPr>
      </w:pPr>
    </w:p>
    <w:p w:rsidR="00771246" w:rsidRPr="00303364" w:rsidRDefault="00771246">
      <w:pPr>
        <w:pStyle w:val="Heading2"/>
        <w:numPr>
          <w:ilvl w:val="3"/>
          <w:numId w:val="39"/>
        </w:numPr>
        <w:ind w:left="360"/>
        <w:rPr>
          <w:ins w:id="20839" w:author="DuyNgo" w:date="2012-08-10T07:43:00Z"/>
          <w:rFonts w:asciiTheme="minorHAnsi" w:hAnsiTheme="minorHAnsi" w:cstheme="minorHAnsi"/>
          <w:sz w:val="24"/>
          <w:szCs w:val="24"/>
          <w:rPrChange w:id="20840" w:author="DuyNgo" w:date="2012-08-10T08:15:00Z">
            <w:rPr>
              <w:ins w:id="20841" w:author="DuyNgo" w:date="2012-08-10T07:43:00Z"/>
            </w:rPr>
          </w:rPrChange>
        </w:rPr>
        <w:pPrChange w:id="20842" w:author="DuyNgo" w:date="2012-08-10T07:51:00Z">
          <w:pPr>
            <w:pStyle w:val="Heading1"/>
            <w:numPr>
              <w:numId w:val="92"/>
            </w:numPr>
            <w:tabs>
              <w:tab w:val="num" w:pos="432"/>
            </w:tabs>
            <w:ind w:left="432" w:hanging="432"/>
          </w:pPr>
        </w:pPrChange>
      </w:pPr>
      <w:bookmarkStart w:id="20843" w:name="_Toc327466327"/>
      <w:bookmarkStart w:id="20844" w:name="_Toc332351226"/>
      <w:bookmarkEnd w:id="13382"/>
      <w:bookmarkEnd w:id="13383"/>
      <w:bookmarkEnd w:id="13384"/>
      <w:bookmarkEnd w:id="13385"/>
      <w:bookmarkEnd w:id="13386"/>
      <w:ins w:id="20845" w:author="DuyNgo" w:date="2012-08-10T07:43:00Z">
        <w:r w:rsidRPr="00303364">
          <w:rPr>
            <w:rFonts w:asciiTheme="minorHAnsi" w:hAnsiTheme="minorHAnsi" w:cstheme="minorHAnsi"/>
            <w:sz w:val="24"/>
            <w:szCs w:val="24"/>
            <w:rPrChange w:id="20846" w:author="DuyNgo" w:date="2012-08-10T08:15:00Z">
              <w:rPr/>
            </w:rPrChange>
          </w:rPr>
          <w:t>CRC Card Model</w:t>
        </w:r>
        <w:bookmarkEnd w:id="20843"/>
        <w:bookmarkEnd w:id="20844"/>
      </w:ins>
    </w:p>
    <w:p w:rsidR="00771246" w:rsidRPr="00303364" w:rsidRDefault="00771246" w:rsidP="00771246">
      <w:pPr>
        <w:rPr>
          <w:ins w:id="20847" w:author="DuyNgo" w:date="2012-08-10T07:43:00Z"/>
          <w:rFonts w:cstheme="minorHAnsi"/>
          <w:b/>
          <w:sz w:val="24"/>
          <w:szCs w:val="24"/>
          <w:rPrChange w:id="20848" w:author="DuyNgo" w:date="2012-08-10T08:15:00Z">
            <w:rPr>
              <w:ins w:id="20849" w:author="DuyNgo" w:date="2012-08-10T07:43:00Z"/>
              <w:rFonts w:ascii="Times New Roman" w:hAnsi="Times New Roman"/>
              <w:b/>
              <w:sz w:val="24"/>
            </w:rPr>
          </w:rPrChange>
        </w:rPr>
      </w:pPr>
      <w:ins w:id="20850" w:author="DuyNgo" w:date="2012-08-10T07:43:00Z">
        <w:r w:rsidRPr="00303364">
          <w:rPr>
            <w:rFonts w:cstheme="minorHAnsi"/>
            <w:b/>
            <w:sz w:val="24"/>
            <w:szCs w:val="24"/>
            <w:rPrChange w:id="20851" w:author="DuyNgo" w:date="2012-08-10T08:15:00Z">
              <w:rPr>
                <w:rFonts w:ascii="Times New Roman" w:eastAsiaTheme="majorEastAsia" w:hAnsi="Times New Roman" w:cstheme="majorBidi"/>
                <w:b/>
                <w:bCs/>
                <w:color w:val="365F91" w:themeColor="accent1" w:themeShade="BF"/>
                <w:sz w:val="24"/>
                <w:szCs w:val="28"/>
              </w:rPr>
            </w:rPrChange>
          </w:rPr>
          <w:br/>
          <w:t>Basic User Scenario</w:t>
        </w:r>
      </w:ins>
    </w:p>
    <w:p w:rsidR="00771246" w:rsidRPr="00303364" w:rsidRDefault="00771246" w:rsidP="00771246">
      <w:pPr>
        <w:pStyle w:val="ListParagraph"/>
        <w:numPr>
          <w:ilvl w:val="0"/>
          <w:numId w:val="112"/>
        </w:numPr>
        <w:rPr>
          <w:ins w:id="20852" w:author="DuyNgo" w:date="2012-08-10T07:43:00Z"/>
          <w:rFonts w:cstheme="minorHAnsi"/>
          <w:sz w:val="24"/>
          <w:szCs w:val="24"/>
          <w:rPrChange w:id="20853" w:author="DuyNgo" w:date="2012-08-10T08:15:00Z">
            <w:rPr>
              <w:ins w:id="20854" w:author="DuyNgo" w:date="2012-08-10T07:43:00Z"/>
              <w:rFonts w:ascii="Times New Roman" w:hAnsi="Times New Roman" w:cs="Times New Roman"/>
              <w:sz w:val="24"/>
              <w:szCs w:val="24"/>
            </w:rPr>
          </w:rPrChange>
        </w:rPr>
      </w:pPr>
      <w:ins w:id="20855" w:author="DuyNgo" w:date="2012-08-10T07:43:00Z">
        <w:r w:rsidRPr="00303364">
          <w:rPr>
            <w:rFonts w:cstheme="minorHAnsi"/>
            <w:sz w:val="24"/>
            <w:szCs w:val="24"/>
            <w:rPrChange w:id="20856" w:author="DuyNgo" w:date="2012-08-10T08:15:00Z">
              <w:rPr>
                <w:rFonts w:ascii="Times New Roman" w:eastAsiaTheme="majorEastAsia" w:hAnsi="Times New Roman" w:cs="Times New Roman"/>
                <w:b/>
                <w:bCs/>
                <w:color w:val="365F91" w:themeColor="accent1" w:themeShade="BF"/>
                <w:sz w:val="24"/>
                <w:szCs w:val="24"/>
              </w:rPr>
            </w:rPrChange>
          </w:rPr>
          <w:t>Project Manager create new project.</w:t>
        </w:r>
      </w:ins>
    </w:p>
    <w:p w:rsidR="00771246" w:rsidRPr="00303364" w:rsidRDefault="00771246" w:rsidP="00771246">
      <w:pPr>
        <w:pStyle w:val="ListParagraph"/>
        <w:numPr>
          <w:ilvl w:val="0"/>
          <w:numId w:val="112"/>
        </w:numPr>
        <w:rPr>
          <w:ins w:id="20857" w:author="DuyNgo" w:date="2012-08-10T07:43:00Z"/>
          <w:rFonts w:cstheme="minorHAnsi"/>
          <w:sz w:val="24"/>
          <w:szCs w:val="24"/>
          <w:rPrChange w:id="20858" w:author="DuyNgo" w:date="2012-08-10T08:15:00Z">
            <w:rPr>
              <w:ins w:id="20859" w:author="DuyNgo" w:date="2012-08-10T07:43:00Z"/>
              <w:rFonts w:ascii="Times New Roman" w:hAnsi="Times New Roman" w:cs="Times New Roman"/>
              <w:sz w:val="24"/>
              <w:szCs w:val="24"/>
            </w:rPr>
          </w:rPrChange>
        </w:rPr>
      </w:pPr>
      <w:ins w:id="20860" w:author="DuyNgo" w:date="2012-08-10T07:43:00Z">
        <w:r w:rsidRPr="00303364">
          <w:rPr>
            <w:rFonts w:cstheme="minorHAnsi"/>
            <w:sz w:val="24"/>
            <w:szCs w:val="24"/>
            <w:rPrChange w:id="20861" w:author="DuyNgo" w:date="2012-08-10T08:15:00Z">
              <w:rPr>
                <w:rFonts w:ascii="Times New Roman" w:eastAsiaTheme="majorEastAsia" w:hAnsi="Times New Roman" w:cs="Times New Roman"/>
                <w:b/>
                <w:bCs/>
                <w:color w:val="365F91" w:themeColor="accent1" w:themeShade="BF"/>
                <w:sz w:val="24"/>
                <w:szCs w:val="24"/>
              </w:rPr>
            </w:rPrChange>
          </w:rPr>
          <w:t>PM manages team; add Products, Tasks, and Requirements…</w:t>
        </w:r>
      </w:ins>
    </w:p>
    <w:p w:rsidR="00771246" w:rsidRPr="00303364" w:rsidRDefault="00771246" w:rsidP="00771246">
      <w:pPr>
        <w:pStyle w:val="ListParagraph"/>
        <w:numPr>
          <w:ilvl w:val="0"/>
          <w:numId w:val="112"/>
        </w:numPr>
        <w:rPr>
          <w:ins w:id="20862" w:author="DuyNgo" w:date="2012-08-10T07:43:00Z"/>
          <w:rFonts w:cstheme="minorHAnsi"/>
          <w:sz w:val="24"/>
          <w:szCs w:val="24"/>
          <w:rPrChange w:id="20863" w:author="DuyNgo" w:date="2012-08-10T08:15:00Z">
            <w:rPr>
              <w:ins w:id="20864" w:author="DuyNgo" w:date="2012-08-10T07:43:00Z"/>
              <w:rFonts w:ascii="Times New Roman" w:hAnsi="Times New Roman" w:cs="Times New Roman"/>
              <w:sz w:val="24"/>
              <w:szCs w:val="24"/>
            </w:rPr>
          </w:rPrChange>
        </w:rPr>
      </w:pPr>
      <w:ins w:id="20865" w:author="DuyNgo" w:date="2012-08-10T07:43:00Z">
        <w:r w:rsidRPr="00303364">
          <w:rPr>
            <w:rFonts w:cstheme="minorHAnsi"/>
            <w:sz w:val="24"/>
            <w:szCs w:val="24"/>
            <w:rPrChange w:id="20866" w:author="DuyNgo" w:date="2012-08-10T08:15:00Z">
              <w:rPr>
                <w:rFonts w:ascii="Times New Roman" w:eastAsiaTheme="majorEastAsia" w:hAnsi="Times New Roman" w:cs="Times New Roman"/>
                <w:b/>
                <w:bCs/>
                <w:color w:val="365F91" w:themeColor="accent1" w:themeShade="BF"/>
                <w:sz w:val="24"/>
                <w:szCs w:val="24"/>
              </w:rPr>
            </w:rPrChange>
          </w:rPr>
          <w:t>Project Management includes schedule, progress, cost, risk, issue…</w:t>
        </w:r>
      </w:ins>
    </w:p>
    <w:p w:rsidR="00771246" w:rsidRPr="00303364" w:rsidRDefault="00771246" w:rsidP="00771246">
      <w:pPr>
        <w:pStyle w:val="ListParagraph"/>
        <w:numPr>
          <w:ilvl w:val="0"/>
          <w:numId w:val="112"/>
        </w:numPr>
        <w:rPr>
          <w:ins w:id="20867" w:author="DuyNgo" w:date="2012-08-10T07:43:00Z"/>
          <w:rFonts w:cstheme="minorHAnsi"/>
          <w:sz w:val="24"/>
          <w:szCs w:val="24"/>
          <w:rPrChange w:id="20868" w:author="DuyNgo" w:date="2012-08-10T08:15:00Z">
            <w:rPr>
              <w:ins w:id="20869" w:author="DuyNgo" w:date="2012-08-10T07:43:00Z"/>
              <w:rFonts w:ascii="Times New Roman" w:hAnsi="Times New Roman" w:cs="Times New Roman"/>
              <w:sz w:val="24"/>
              <w:szCs w:val="24"/>
            </w:rPr>
          </w:rPrChange>
        </w:rPr>
      </w:pPr>
      <w:proofErr w:type="gramStart"/>
      <w:ins w:id="20870" w:author="DuyNgo" w:date="2012-08-10T07:43:00Z">
        <w:r w:rsidRPr="00303364">
          <w:rPr>
            <w:rFonts w:cstheme="minorHAnsi"/>
            <w:sz w:val="24"/>
            <w:szCs w:val="24"/>
            <w:rPrChange w:id="20871" w:author="DuyNgo" w:date="2012-08-10T08:15:00Z">
              <w:rPr>
                <w:rFonts w:ascii="Times New Roman" w:eastAsiaTheme="majorEastAsia" w:hAnsi="Times New Roman" w:cs="Times New Roman"/>
                <w:b/>
                <w:bCs/>
                <w:color w:val="365F91" w:themeColor="accent1" w:themeShade="BF"/>
                <w:sz w:val="24"/>
                <w:szCs w:val="24"/>
              </w:rPr>
            </w:rPrChange>
          </w:rPr>
          <w:t>PM, member use DMS, Timesheet system.</w:t>
        </w:r>
        <w:proofErr w:type="gramEnd"/>
      </w:ins>
    </w:p>
    <w:p w:rsidR="00771246" w:rsidRPr="00303364" w:rsidRDefault="00771246" w:rsidP="00771246">
      <w:pPr>
        <w:pStyle w:val="ListParagraph"/>
        <w:numPr>
          <w:ilvl w:val="0"/>
          <w:numId w:val="112"/>
        </w:numPr>
        <w:rPr>
          <w:ins w:id="20872" w:author="DuyNgo" w:date="2012-08-10T07:43:00Z"/>
          <w:rFonts w:cstheme="minorHAnsi"/>
          <w:sz w:val="24"/>
          <w:szCs w:val="24"/>
          <w:rPrChange w:id="20873" w:author="DuyNgo" w:date="2012-08-10T08:15:00Z">
            <w:rPr>
              <w:ins w:id="20874" w:author="DuyNgo" w:date="2012-08-10T07:43:00Z"/>
              <w:rFonts w:ascii="Times New Roman" w:hAnsi="Times New Roman" w:cs="Times New Roman"/>
              <w:sz w:val="24"/>
              <w:szCs w:val="24"/>
            </w:rPr>
          </w:rPrChange>
        </w:rPr>
      </w:pPr>
      <w:ins w:id="20875" w:author="DuyNgo" w:date="2012-08-10T07:43:00Z">
        <w:r w:rsidRPr="00303364">
          <w:rPr>
            <w:rFonts w:cstheme="minorHAnsi"/>
            <w:sz w:val="24"/>
            <w:szCs w:val="24"/>
            <w:rPrChange w:id="20876" w:author="DuyNgo" w:date="2012-08-10T08:15:00Z">
              <w:rPr>
                <w:rFonts w:ascii="Times New Roman" w:eastAsiaTheme="majorEastAsia" w:hAnsi="Times New Roman" w:cs="Times New Roman"/>
                <w:b/>
                <w:bCs/>
                <w:color w:val="365F91" w:themeColor="accent1" w:themeShade="BF"/>
                <w:sz w:val="24"/>
                <w:szCs w:val="24"/>
              </w:rPr>
            </w:rPrChange>
          </w:rPr>
          <w:t>Control, monitor, and update Project Status.</w:t>
        </w:r>
      </w:ins>
    </w:p>
    <w:p w:rsidR="00771246" w:rsidRPr="00303364" w:rsidRDefault="00771246" w:rsidP="00771246">
      <w:pPr>
        <w:rPr>
          <w:ins w:id="20877" w:author="DuyNgo" w:date="2012-08-10T07:43:00Z"/>
          <w:rFonts w:cstheme="minorHAnsi"/>
          <w:sz w:val="24"/>
          <w:szCs w:val="24"/>
          <w:rPrChange w:id="20878" w:author="DuyNgo" w:date="2012-08-10T08:15:00Z">
            <w:rPr>
              <w:ins w:id="20879" w:author="DuyNgo" w:date="2012-08-10T07:43:00Z"/>
              <w:rFonts w:ascii="Times New Roman" w:hAnsi="Times New Roman"/>
              <w:sz w:val="24"/>
            </w:rPr>
          </w:rPrChange>
        </w:rPr>
      </w:pPr>
      <w:ins w:id="20880" w:author="DuyNgo" w:date="2012-08-10T07:43:00Z">
        <w:r w:rsidRPr="00303364">
          <w:rPr>
            <w:rFonts w:cstheme="minorHAnsi"/>
            <w:sz w:val="24"/>
            <w:szCs w:val="24"/>
            <w:rPrChange w:id="20881" w:author="DuyNgo" w:date="2012-08-10T08:15:00Z">
              <w:rPr>
                <w:rFonts w:ascii="Times New Roman" w:eastAsiaTheme="majorEastAsia" w:hAnsi="Times New Roman" w:cstheme="majorBidi"/>
                <w:b/>
                <w:bCs/>
                <w:color w:val="365F91" w:themeColor="accent1" w:themeShade="BF"/>
                <w:sz w:val="24"/>
                <w:szCs w:val="28"/>
              </w:rPr>
            </w:rPrChange>
          </w:rPr>
          <w:t xml:space="preserve">Notes: These are not fully documented user stories. More </w:t>
        </w:r>
        <w:proofErr w:type="gramStart"/>
        <w:r w:rsidRPr="00303364">
          <w:rPr>
            <w:rFonts w:cstheme="minorHAnsi"/>
            <w:sz w:val="24"/>
            <w:szCs w:val="24"/>
            <w:rPrChange w:id="20882" w:author="DuyNgo" w:date="2012-08-10T08:15:00Z">
              <w:rPr>
                <w:rFonts w:ascii="Times New Roman" w:eastAsiaTheme="majorEastAsia" w:hAnsi="Times New Roman" w:cstheme="majorBidi"/>
                <w:b/>
                <w:bCs/>
                <w:color w:val="365F91" w:themeColor="accent1" w:themeShade="BF"/>
                <w:sz w:val="24"/>
                <w:szCs w:val="28"/>
              </w:rPr>
            </w:rPrChange>
          </w:rPr>
          <w:t>is needed</w:t>
        </w:r>
        <w:proofErr w:type="gramEnd"/>
        <w:r w:rsidRPr="00303364">
          <w:rPr>
            <w:rFonts w:cstheme="minorHAnsi"/>
            <w:sz w:val="24"/>
            <w:szCs w:val="24"/>
            <w:rPrChange w:id="20883" w:author="DuyNgo" w:date="2012-08-10T08:15:00Z">
              <w:rPr>
                <w:rFonts w:ascii="Times New Roman" w:eastAsiaTheme="majorEastAsia" w:hAnsi="Times New Roman" w:cstheme="majorBidi"/>
                <w:b/>
                <w:bCs/>
                <w:color w:val="365F91" w:themeColor="accent1" w:themeShade="BF"/>
                <w:sz w:val="24"/>
                <w:szCs w:val="28"/>
              </w:rPr>
            </w:rPrChange>
          </w:rPr>
          <w:t>, but these should give you an idea.</w:t>
        </w:r>
      </w:ins>
    </w:p>
    <w:tbl>
      <w:tblPr>
        <w:tblStyle w:val="TableGrid"/>
        <w:tblW w:w="0" w:type="auto"/>
        <w:tblLook w:val="04A0" w:firstRow="1" w:lastRow="0" w:firstColumn="1" w:lastColumn="0" w:noHBand="0" w:noVBand="1"/>
      </w:tblPr>
      <w:tblGrid>
        <w:gridCol w:w="4511"/>
        <w:gridCol w:w="4493"/>
      </w:tblGrid>
      <w:tr w:rsidR="00771246" w:rsidRPr="00303364" w:rsidTr="00227BA2">
        <w:trPr>
          <w:ins w:id="20884"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0885" w:author="DuyNgo" w:date="2012-08-10T07:43:00Z"/>
                <w:rFonts w:cstheme="minorHAnsi"/>
                <w:b/>
                <w:sz w:val="24"/>
                <w:szCs w:val="24"/>
                <w:rPrChange w:id="20886" w:author="DuyNgo" w:date="2012-08-10T08:15:00Z">
                  <w:rPr>
                    <w:ins w:id="20887" w:author="DuyNgo" w:date="2012-08-10T07:43:00Z"/>
                    <w:rFonts w:ascii="Times New Roman" w:hAnsi="Times New Roman"/>
                    <w:b/>
                    <w:sz w:val="24"/>
                  </w:rPr>
                </w:rPrChange>
              </w:rPr>
            </w:pPr>
            <w:ins w:id="20888" w:author="DuyNgo" w:date="2012-08-10T07:43:00Z">
              <w:r w:rsidRPr="00303364">
                <w:rPr>
                  <w:rFonts w:cstheme="minorHAnsi"/>
                  <w:b/>
                  <w:sz w:val="24"/>
                  <w:szCs w:val="24"/>
                  <w:rPrChange w:id="20889" w:author="DuyNgo" w:date="2012-08-10T08:15:00Z">
                    <w:rPr>
                      <w:rFonts w:ascii="Times New Roman" w:eastAsiaTheme="majorEastAsia" w:hAnsi="Times New Roman" w:cstheme="majorBidi"/>
                      <w:b/>
                      <w:bCs/>
                      <w:color w:val="365F91" w:themeColor="accent1" w:themeShade="BF"/>
                      <w:sz w:val="24"/>
                      <w:szCs w:val="28"/>
                    </w:rPr>
                  </w:rPrChange>
                </w:rPr>
                <w:t>Dashboard Controller Class</w:t>
              </w:r>
            </w:ins>
          </w:p>
        </w:tc>
      </w:tr>
      <w:tr w:rsidR="00771246" w:rsidRPr="00303364" w:rsidTr="00227BA2">
        <w:trPr>
          <w:ins w:id="20890"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0891" w:author="DuyNgo" w:date="2012-08-10T07:43:00Z"/>
                <w:rFonts w:cstheme="minorHAnsi"/>
                <w:sz w:val="24"/>
                <w:szCs w:val="24"/>
                <w:rPrChange w:id="20892" w:author="DuyNgo" w:date="2012-08-10T08:15:00Z">
                  <w:rPr>
                    <w:ins w:id="20893" w:author="DuyNgo" w:date="2012-08-10T07:43:00Z"/>
                    <w:rFonts w:ascii="Times New Roman" w:hAnsi="Times New Roman"/>
                    <w:sz w:val="24"/>
                  </w:rPr>
                </w:rPrChange>
              </w:rPr>
            </w:pPr>
            <w:ins w:id="20894" w:author="DuyNgo" w:date="2012-08-10T07:43:00Z">
              <w:r w:rsidRPr="00303364">
                <w:rPr>
                  <w:rFonts w:cstheme="minorHAnsi"/>
                  <w:sz w:val="24"/>
                  <w:szCs w:val="24"/>
                  <w:rPrChange w:id="20895"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0896" w:author="DuyNgo" w:date="2012-08-10T07:43:00Z"/>
                <w:rFonts w:cstheme="minorHAnsi"/>
                <w:sz w:val="24"/>
                <w:szCs w:val="24"/>
                <w:rPrChange w:id="20897" w:author="DuyNgo" w:date="2012-08-10T08:15:00Z">
                  <w:rPr>
                    <w:ins w:id="20898" w:author="DuyNgo" w:date="2012-08-10T07:43:00Z"/>
                    <w:rFonts w:ascii="Times New Roman" w:hAnsi="Times New Roman" w:cs="Tahoma"/>
                    <w:color w:val="000000"/>
                    <w:sz w:val="24"/>
                    <w:szCs w:val="20"/>
                  </w:rPr>
                </w:rPrChange>
              </w:rPr>
            </w:pPr>
            <w:ins w:id="20899" w:author="DuyNgo" w:date="2012-08-10T07:43:00Z">
              <w:r w:rsidRPr="00303364">
                <w:rPr>
                  <w:rFonts w:cstheme="minorHAnsi"/>
                  <w:sz w:val="24"/>
                  <w:szCs w:val="24"/>
                  <w:rPrChange w:id="20900"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0901" w:author="DuyNgo" w:date="2012-08-10T07:43:00Z"/>
        </w:trPr>
        <w:tc>
          <w:tcPr>
            <w:tcW w:w="4788" w:type="dxa"/>
          </w:tcPr>
          <w:p w:rsidR="00771246" w:rsidRPr="00303364" w:rsidRDefault="00771246" w:rsidP="00771246">
            <w:pPr>
              <w:pStyle w:val="ListParagraph"/>
              <w:numPr>
                <w:ilvl w:val="0"/>
                <w:numId w:val="113"/>
              </w:numPr>
              <w:spacing w:after="200" w:line="276" w:lineRule="auto"/>
              <w:ind w:left="540"/>
              <w:rPr>
                <w:ins w:id="20902" w:author="DuyNgo" w:date="2012-08-10T07:43:00Z"/>
                <w:rFonts w:cstheme="minorHAnsi"/>
                <w:sz w:val="24"/>
                <w:szCs w:val="24"/>
                <w:rPrChange w:id="20903" w:author="DuyNgo" w:date="2012-08-10T08:15:00Z">
                  <w:rPr>
                    <w:ins w:id="20904" w:author="DuyNgo" w:date="2012-08-10T07:43:00Z"/>
                    <w:rFonts w:ascii="Times New Roman" w:hAnsi="Times New Roman" w:cs="Times New Roman"/>
                    <w:sz w:val="24"/>
                    <w:szCs w:val="24"/>
                  </w:rPr>
                </w:rPrChange>
              </w:rPr>
            </w:pPr>
            <w:ins w:id="20905" w:author="DuyNgo" w:date="2012-08-10T07:43:00Z">
              <w:r w:rsidRPr="00303364">
                <w:rPr>
                  <w:rFonts w:cstheme="minorHAnsi"/>
                  <w:sz w:val="24"/>
                  <w:szCs w:val="24"/>
                  <w:rPrChange w:id="20906" w:author="DuyNgo" w:date="2012-08-10T08:15:00Z">
                    <w:rPr>
                      <w:rFonts w:ascii="Times New Roman" w:eastAsiaTheme="majorEastAsia" w:hAnsi="Times New Roman" w:cs="Times New Roman"/>
                      <w:b/>
                      <w:bCs/>
                      <w:color w:val="365F91" w:themeColor="accent1" w:themeShade="BF"/>
                      <w:sz w:val="24"/>
                      <w:szCs w:val="24"/>
                    </w:rPr>
                  </w:rPrChange>
                </w:rPr>
                <w:t>Provide overall information about projects ‘status including name, health, cost, progress, quality, efficiency, date, effort.</w:t>
              </w:r>
            </w:ins>
          </w:p>
          <w:p w:rsidR="00771246" w:rsidRPr="00303364" w:rsidRDefault="00771246" w:rsidP="00771246">
            <w:pPr>
              <w:pStyle w:val="ListParagraph"/>
              <w:numPr>
                <w:ilvl w:val="0"/>
                <w:numId w:val="113"/>
              </w:numPr>
              <w:spacing w:after="200" w:line="276" w:lineRule="auto"/>
              <w:ind w:left="540"/>
              <w:rPr>
                <w:ins w:id="20907" w:author="DuyNgo" w:date="2012-08-10T07:43:00Z"/>
                <w:rFonts w:cstheme="minorHAnsi"/>
                <w:sz w:val="24"/>
                <w:szCs w:val="24"/>
                <w:rPrChange w:id="20908" w:author="DuyNgo" w:date="2012-08-10T08:15:00Z">
                  <w:rPr>
                    <w:ins w:id="20909" w:author="DuyNgo" w:date="2012-08-10T07:43:00Z"/>
                    <w:rFonts w:ascii="Times New Roman" w:hAnsi="Times New Roman" w:cs="Times New Roman"/>
                    <w:sz w:val="24"/>
                    <w:szCs w:val="24"/>
                  </w:rPr>
                </w:rPrChange>
              </w:rPr>
            </w:pPr>
            <w:ins w:id="20910" w:author="DuyNgo" w:date="2012-08-10T07:43:00Z">
              <w:r w:rsidRPr="00303364">
                <w:rPr>
                  <w:rFonts w:cstheme="minorHAnsi"/>
                  <w:sz w:val="24"/>
                  <w:szCs w:val="24"/>
                  <w:rPrChange w:id="20911" w:author="DuyNgo" w:date="2012-08-10T08:15:00Z">
                    <w:rPr>
                      <w:rFonts w:ascii="Times New Roman" w:eastAsiaTheme="majorEastAsia" w:hAnsi="Times New Roman" w:cs="Times New Roman"/>
                      <w:b/>
                      <w:bCs/>
                      <w:color w:val="365F91" w:themeColor="accent1" w:themeShade="BF"/>
                      <w:sz w:val="24"/>
                      <w:szCs w:val="24"/>
                    </w:rPr>
                  </w:rPrChange>
                </w:rPr>
                <w:t>Allow user to filter projects by status, category, date, cost, progress, efficiency.</w:t>
              </w:r>
            </w:ins>
          </w:p>
          <w:p w:rsidR="00771246" w:rsidRPr="00303364" w:rsidRDefault="00771246" w:rsidP="00771246">
            <w:pPr>
              <w:pStyle w:val="ListParagraph"/>
              <w:numPr>
                <w:ilvl w:val="0"/>
                <w:numId w:val="113"/>
              </w:numPr>
              <w:spacing w:after="200" w:line="276" w:lineRule="auto"/>
              <w:ind w:left="540"/>
              <w:rPr>
                <w:ins w:id="20912" w:author="DuyNgo" w:date="2012-08-10T07:43:00Z"/>
                <w:rFonts w:cstheme="minorHAnsi"/>
                <w:sz w:val="24"/>
                <w:szCs w:val="24"/>
                <w:rPrChange w:id="20913" w:author="DuyNgo" w:date="2012-08-10T08:15:00Z">
                  <w:rPr>
                    <w:ins w:id="20914" w:author="DuyNgo" w:date="2012-08-10T07:43:00Z"/>
                    <w:rFonts w:ascii="Times New Roman" w:hAnsi="Times New Roman" w:cs="Times New Roman"/>
                    <w:sz w:val="24"/>
                    <w:szCs w:val="24"/>
                  </w:rPr>
                </w:rPrChange>
              </w:rPr>
            </w:pPr>
            <w:ins w:id="20915" w:author="DuyNgo" w:date="2012-08-10T07:43:00Z">
              <w:r w:rsidRPr="00303364">
                <w:rPr>
                  <w:rFonts w:cstheme="minorHAnsi"/>
                  <w:sz w:val="24"/>
                  <w:szCs w:val="24"/>
                  <w:rPrChange w:id="20916" w:author="DuyNgo" w:date="2012-08-10T08:15:00Z">
                    <w:rPr>
                      <w:rFonts w:ascii="Times New Roman" w:eastAsiaTheme="majorEastAsia" w:hAnsi="Times New Roman" w:cs="Times New Roman"/>
                      <w:b/>
                      <w:bCs/>
                      <w:color w:val="365F91" w:themeColor="accent1" w:themeShade="BF"/>
                      <w:sz w:val="24"/>
                      <w:szCs w:val="24"/>
                    </w:rPr>
                  </w:rPrChange>
                </w:rPr>
                <w:t>Allow user to sort projects by name, date, project manager.</w:t>
              </w:r>
            </w:ins>
          </w:p>
          <w:p w:rsidR="00771246" w:rsidRPr="00303364" w:rsidRDefault="00771246" w:rsidP="00771246">
            <w:pPr>
              <w:pStyle w:val="ListParagraph"/>
              <w:numPr>
                <w:ilvl w:val="0"/>
                <w:numId w:val="113"/>
              </w:numPr>
              <w:spacing w:after="200" w:line="276" w:lineRule="auto"/>
              <w:ind w:left="540"/>
              <w:rPr>
                <w:ins w:id="20917" w:author="DuyNgo" w:date="2012-08-10T07:43:00Z"/>
                <w:rFonts w:cstheme="minorHAnsi"/>
                <w:sz w:val="24"/>
                <w:szCs w:val="24"/>
                <w:rPrChange w:id="20918" w:author="DuyNgo" w:date="2012-08-10T08:15:00Z">
                  <w:rPr>
                    <w:ins w:id="20919" w:author="DuyNgo" w:date="2012-08-10T07:43:00Z"/>
                    <w:rFonts w:ascii="Times New Roman" w:hAnsi="Times New Roman" w:cs="Times New Roman"/>
                    <w:sz w:val="24"/>
                    <w:szCs w:val="24"/>
                  </w:rPr>
                </w:rPrChange>
              </w:rPr>
            </w:pPr>
            <w:ins w:id="20920" w:author="DuyNgo" w:date="2012-08-10T07:43:00Z">
              <w:r w:rsidRPr="00303364">
                <w:rPr>
                  <w:rFonts w:cstheme="minorHAnsi"/>
                  <w:sz w:val="24"/>
                  <w:szCs w:val="24"/>
                  <w:rPrChange w:id="20921" w:author="DuyNgo" w:date="2012-08-10T08:15:00Z">
                    <w:rPr>
                      <w:rFonts w:ascii="Times New Roman" w:eastAsiaTheme="majorEastAsia" w:hAnsi="Times New Roman" w:cs="Times New Roman"/>
                      <w:b/>
                      <w:bCs/>
                      <w:color w:val="365F91" w:themeColor="accent1" w:themeShade="BF"/>
                      <w:sz w:val="24"/>
                      <w:szCs w:val="24"/>
                    </w:rPr>
                  </w:rPrChange>
                </w:rPr>
                <w:t>Provide link to project detail information and export feature.</w:t>
              </w:r>
            </w:ins>
          </w:p>
        </w:tc>
        <w:tc>
          <w:tcPr>
            <w:tcW w:w="4788" w:type="dxa"/>
          </w:tcPr>
          <w:p w:rsidR="00771246" w:rsidRPr="00303364" w:rsidRDefault="00771246" w:rsidP="00227BA2">
            <w:pPr>
              <w:shd w:val="clear" w:color="FFFFCC" w:fill="FFFFFF"/>
              <w:spacing w:before="100" w:beforeAutospacing="1" w:after="100" w:afterAutospacing="1"/>
              <w:rPr>
                <w:ins w:id="20922" w:author="DuyNgo" w:date="2012-08-10T07:43:00Z"/>
                <w:rFonts w:cstheme="minorHAnsi"/>
                <w:sz w:val="24"/>
                <w:szCs w:val="24"/>
                <w:rPrChange w:id="20923" w:author="DuyNgo" w:date="2012-08-10T08:15:00Z">
                  <w:rPr>
                    <w:ins w:id="20924" w:author="DuyNgo" w:date="2012-08-10T07:43:00Z"/>
                    <w:rFonts w:ascii="Times New Roman" w:hAnsi="Times New Roman" w:cs="Tahoma"/>
                    <w:color w:val="000000"/>
                    <w:sz w:val="24"/>
                    <w:szCs w:val="20"/>
                  </w:rPr>
                </w:rPrChange>
              </w:rPr>
            </w:pPr>
            <w:ins w:id="20925" w:author="DuyNgo" w:date="2012-08-10T07:43:00Z">
              <w:r w:rsidRPr="00303364">
                <w:rPr>
                  <w:rFonts w:cstheme="minorHAnsi"/>
                  <w:sz w:val="24"/>
                  <w:szCs w:val="24"/>
                  <w:rPrChange w:id="20926"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303364" w:rsidRDefault="00771246" w:rsidP="00227BA2">
            <w:pPr>
              <w:spacing w:after="200" w:line="276" w:lineRule="auto"/>
              <w:rPr>
                <w:ins w:id="20927" w:author="DuyNgo" w:date="2012-08-10T07:43:00Z"/>
                <w:rFonts w:cstheme="minorHAnsi"/>
                <w:sz w:val="24"/>
                <w:szCs w:val="24"/>
                <w:rPrChange w:id="20928" w:author="DuyNgo" w:date="2012-08-10T08:15:00Z">
                  <w:rPr>
                    <w:ins w:id="20929" w:author="DuyNgo" w:date="2012-08-10T07:43:00Z"/>
                    <w:rFonts w:ascii="Times New Roman" w:hAnsi="Times New Roman"/>
                    <w:sz w:val="24"/>
                  </w:rPr>
                </w:rPrChange>
              </w:rPr>
            </w:pPr>
            <w:ins w:id="20930" w:author="DuyNgo" w:date="2012-08-10T07:43:00Z">
              <w:r w:rsidRPr="00303364">
                <w:rPr>
                  <w:rFonts w:cstheme="minorHAnsi"/>
                  <w:sz w:val="24"/>
                  <w:szCs w:val="24"/>
                  <w:rPrChange w:id="20931" w:author="DuyNgo" w:date="2012-08-10T08:15:00Z">
                    <w:rPr>
                      <w:rFonts w:ascii="Times New Roman" w:eastAsiaTheme="majorEastAsia" w:hAnsi="Times New Roman" w:cstheme="majorBidi"/>
                      <w:b/>
                      <w:bCs/>
                      <w:color w:val="365F91" w:themeColor="accent1" w:themeShade="BF"/>
                      <w:sz w:val="24"/>
                      <w:szCs w:val="28"/>
                    </w:rPr>
                  </w:rPrChange>
                </w:rPr>
                <w:t>Planner Class</w:t>
              </w:r>
            </w:ins>
          </w:p>
          <w:p w:rsidR="00771246" w:rsidRPr="00303364" w:rsidRDefault="00771246" w:rsidP="00227BA2">
            <w:pPr>
              <w:spacing w:after="200" w:line="276" w:lineRule="auto"/>
              <w:rPr>
                <w:ins w:id="20932" w:author="DuyNgo" w:date="2012-08-10T07:43:00Z"/>
                <w:rFonts w:cstheme="minorHAnsi"/>
                <w:sz w:val="24"/>
                <w:szCs w:val="24"/>
                <w:rPrChange w:id="20933" w:author="DuyNgo" w:date="2012-08-10T08:15:00Z">
                  <w:rPr>
                    <w:ins w:id="20934" w:author="DuyNgo" w:date="2012-08-10T07:43:00Z"/>
                    <w:rFonts w:ascii="Times New Roman" w:hAnsi="Times New Roman"/>
                    <w:sz w:val="24"/>
                  </w:rPr>
                </w:rPrChange>
              </w:rPr>
            </w:pPr>
            <w:ins w:id="20935" w:author="DuyNgo" w:date="2012-08-10T07:43:00Z">
              <w:r w:rsidRPr="00303364">
                <w:rPr>
                  <w:rFonts w:cstheme="minorHAnsi"/>
                  <w:sz w:val="24"/>
                  <w:szCs w:val="24"/>
                  <w:rPrChange w:id="20936" w:author="DuyNgo" w:date="2012-08-10T08:15:00Z">
                    <w:rPr>
                      <w:rFonts w:ascii="Times New Roman" w:eastAsiaTheme="majorEastAsia" w:hAnsi="Times New Roman" w:cstheme="majorBidi"/>
                      <w:b/>
                      <w:bCs/>
                      <w:color w:val="365F91" w:themeColor="accent1" w:themeShade="BF"/>
                      <w:sz w:val="24"/>
                      <w:szCs w:val="28"/>
                    </w:rPr>
                  </w:rPrChange>
                </w:rPr>
                <w:t>Cost Class</w:t>
              </w:r>
            </w:ins>
          </w:p>
          <w:p w:rsidR="00771246" w:rsidRPr="00303364" w:rsidRDefault="00771246" w:rsidP="00227BA2">
            <w:pPr>
              <w:spacing w:after="200" w:line="276" w:lineRule="auto"/>
              <w:rPr>
                <w:ins w:id="20937" w:author="DuyNgo" w:date="2012-08-10T07:43:00Z"/>
                <w:rFonts w:cstheme="minorHAnsi"/>
                <w:sz w:val="24"/>
                <w:szCs w:val="24"/>
                <w:rPrChange w:id="20938" w:author="DuyNgo" w:date="2012-08-10T08:15:00Z">
                  <w:rPr>
                    <w:ins w:id="20939" w:author="DuyNgo" w:date="2012-08-10T07:43:00Z"/>
                    <w:rFonts w:ascii="Times New Roman" w:hAnsi="Times New Roman"/>
                    <w:sz w:val="24"/>
                  </w:rPr>
                </w:rPrChange>
              </w:rPr>
            </w:pPr>
            <w:ins w:id="20940" w:author="DuyNgo" w:date="2012-08-10T07:43:00Z">
              <w:r w:rsidRPr="00303364">
                <w:rPr>
                  <w:rFonts w:cstheme="minorHAnsi"/>
                  <w:sz w:val="24"/>
                  <w:szCs w:val="24"/>
                  <w:rPrChange w:id="20941" w:author="DuyNgo" w:date="2012-08-10T08:15:00Z">
                    <w:rPr>
                      <w:rFonts w:ascii="Times New Roman" w:eastAsiaTheme="majorEastAsia" w:hAnsi="Times New Roman" w:cstheme="majorBidi"/>
                      <w:b/>
                      <w:bCs/>
                      <w:color w:val="365F91" w:themeColor="accent1" w:themeShade="BF"/>
                      <w:sz w:val="24"/>
                      <w:szCs w:val="28"/>
                    </w:rPr>
                  </w:rPrChange>
                </w:rPr>
                <w:t>DMS Class</w:t>
              </w:r>
            </w:ins>
          </w:p>
          <w:p w:rsidR="00771246" w:rsidRPr="00303364" w:rsidRDefault="00771246" w:rsidP="00227BA2">
            <w:pPr>
              <w:spacing w:after="200" w:line="276" w:lineRule="auto"/>
              <w:rPr>
                <w:ins w:id="20942" w:author="DuyNgo" w:date="2012-08-10T07:43:00Z"/>
                <w:rFonts w:cstheme="minorHAnsi"/>
                <w:sz w:val="24"/>
                <w:szCs w:val="24"/>
                <w:rPrChange w:id="20943" w:author="DuyNgo" w:date="2012-08-10T08:15:00Z">
                  <w:rPr>
                    <w:ins w:id="20944" w:author="DuyNgo" w:date="2012-08-10T07:43:00Z"/>
                    <w:rFonts w:ascii="Times New Roman" w:hAnsi="Times New Roman"/>
                    <w:sz w:val="24"/>
                  </w:rPr>
                </w:rPrChange>
              </w:rPr>
            </w:pPr>
            <w:ins w:id="20945" w:author="DuyNgo" w:date="2012-08-10T07:43:00Z">
              <w:r w:rsidRPr="00303364">
                <w:rPr>
                  <w:rFonts w:cstheme="minorHAnsi"/>
                  <w:sz w:val="24"/>
                  <w:szCs w:val="24"/>
                  <w:rPrChange w:id="20946" w:author="DuyNgo" w:date="2012-08-10T08:15:00Z">
                    <w:rPr>
                      <w:rFonts w:ascii="Times New Roman" w:eastAsiaTheme="majorEastAsia" w:hAnsi="Times New Roman" w:cstheme="majorBidi"/>
                      <w:b/>
                      <w:bCs/>
                      <w:color w:val="365F91" w:themeColor="accent1" w:themeShade="BF"/>
                      <w:sz w:val="24"/>
                      <w:szCs w:val="28"/>
                    </w:rPr>
                  </w:rPrChange>
                </w:rPr>
                <w:t>Timesheet Class</w:t>
              </w:r>
            </w:ins>
          </w:p>
        </w:tc>
      </w:tr>
    </w:tbl>
    <w:p w:rsidR="00771246" w:rsidRPr="00303364" w:rsidRDefault="00771246" w:rsidP="00771246">
      <w:pPr>
        <w:rPr>
          <w:ins w:id="20947" w:author="DuyNgo" w:date="2012-08-10T07:43:00Z"/>
          <w:rFonts w:cstheme="minorHAnsi"/>
          <w:sz w:val="24"/>
          <w:szCs w:val="24"/>
          <w:rPrChange w:id="20948" w:author="DuyNgo" w:date="2012-08-10T08:15:00Z">
            <w:rPr>
              <w:ins w:id="20949"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2"/>
        <w:gridCol w:w="4492"/>
      </w:tblGrid>
      <w:tr w:rsidR="00771246" w:rsidRPr="00303364" w:rsidTr="00227BA2">
        <w:trPr>
          <w:ins w:id="20950"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0951" w:author="DuyNgo" w:date="2012-08-10T07:43:00Z"/>
                <w:rFonts w:cstheme="minorHAnsi"/>
                <w:b/>
                <w:sz w:val="24"/>
                <w:szCs w:val="24"/>
                <w:rPrChange w:id="20952" w:author="DuyNgo" w:date="2012-08-10T08:15:00Z">
                  <w:rPr>
                    <w:ins w:id="20953" w:author="DuyNgo" w:date="2012-08-10T07:43:00Z"/>
                    <w:rFonts w:ascii="Times New Roman" w:hAnsi="Times New Roman"/>
                    <w:b/>
                    <w:sz w:val="24"/>
                  </w:rPr>
                </w:rPrChange>
              </w:rPr>
            </w:pPr>
            <w:ins w:id="20954" w:author="DuyNgo" w:date="2012-08-10T07:43:00Z">
              <w:r w:rsidRPr="00303364">
                <w:rPr>
                  <w:rFonts w:cstheme="minorHAnsi"/>
                  <w:b/>
                  <w:sz w:val="24"/>
                  <w:szCs w:val="24"/>
                  <w:rPrChange w:id="20955" w:author="DuyNgo" w:date="2012-08-10T08:15:00Z">
                    <w:rPr>
                      <w:rFonts w:ascii="Times New Roman" w:eastAsiaTheme="majorEastAsia" w:hAnsi="Times New Roman" w:cstheme="majorBidi"/>
                      <w:b/>
                      <w:bCs/>
                      <w:color w:val="365F91" w:themeColor="accent1" w:themeShade="BF"/>
                      <w:sz w:val="24"/>
                      <w:szCs w:val="28"/>
                    </w:rPr>
                  </w:rPrChange>
                </w:rPr>
                <w:t>Planner Controller Class</w:t>
              </w:r>
            </w:ins>
          </w:p>
        </w:tc>
      </w:tr>
      <w:tr w:rsidR="00771246" w:rsidRPr="00303364" w:rsidTr="00227BA2">
        <w:trPr>
          <w:ins w:id="20956"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0957" w:author="DuyNgo" w:date="2012-08-10T07:43:00Z"/>
                <w:rFonts w:cstheme="minorHAnsi"/>
                <w:sz w:val="24"/>
                <w:szCs w:val="24"/>
                <w:rPrChange w:id="20958" w:author="DuyNgo" w:date="2012-08-10T08:15:00Z">
                  <w:rPr>
                    <w:ins w:id="20959" w:author="DuyNgo" w:date="2012-08-10T07:43:00Z"/>
                    <w:rFonts w:ascii="Times New Roman" w:hAnsi="Times New Roman"/>
                    <w:sz w:val="24"/>
                  </w:rPr>
                </w:rPrChange>
              </w:rPr>
            </w:pPr>
            <w:ins w:id="20960" w:author="DuyNgo" w:date="2012-08-10T07:43:00Z">
              <w:r w:rsidRPr="00303364">
                <w:rPr>
                  <w:rFonts w:cstheme="minorHAnsi"/>
                  <w:sz w:val="24"/>
                  <w:szCs w:val="24"/>
                  <w:rPrChange w:id="20961"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0962" w:author="DuyNgo" w:date="2012-08-10T07:43:00Z"/>
                <w:rFonts w:cstheme="minorHAnsi"/>
                <w:sz w:val="24"/>
                <w:szCs w:val="24"/>
                <w:rPrChange w:id="20963" w:author="DuyNgo" w:date="2012-08-10T08:15:00Z">
                  <w:rPr>
                    <w:ins w:id="20964" w:author="DuyNgo" w:date="2012-08-10T07:43:00Z"/>
                    <w:rFonts w:ascii="Times New Roman" w:hAnsi="Times New Roman" w:cs="Tahoma"/>
                    <w:color w:val="000000"/>
                    <w:sz w:val="24"/>
                    <w:szCs w:val="20"/>
                  </w:rPr>
                </w:rPrChange>
              </w:rPr>
            </w:pPr>
            <w:ins w:id="20965" w:author="DuyNgo" w:date="2012-08-10T07:43:00Z">
              <w:r w:rsidRPr="00303364">
                <w:rPr>
                  <w:rFonts w:cstheme="minorHAnsi"/>
                  <w:sz w:val="24"/>
                  <w:szCs w:val="24"/>
                  <w:rPrChange w:id="20966"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0967" w:author="DuyNgo" w:date="2012-08-10T07:43:00Z"/>
        </w:trPr>
        <w:tc>
          <w:tcPr>
            <w:tcW w:w="4788" w:type="dxa"/>
          </w:tcPr>
          <w:p w:rsidR="00771246" w:rsidRPr="00303364" w:rsidRDefault="00771246" w:rsidP="00771246">
            <w:pPr>
              <w:pStyle w:val="ListParagraph"/>
              <w:numPr>
                <w:ilvl w:val="0"/>
                <w:numId w:val="114"/>
              </w:numPr>
              <w:spacing w:after="200" w:line="276" w:lineRule="auto"/>
              <w:ind w:left="540"/>
              <w:rPr>
                <w:ins w:id="20968" w:author="DuyNgo" w:date="2012-08-10T07:43:00Z"/>
                <w:rFonts w:cstheme="minorHAnsi"/>
                <w:sz w:val="24"/>
                <w:szCs w:val="24"/>
                <w:rPrChange w:id="20969" w:author="DuyNgo" w:date="2012-08-10T08:15:00Z">
                  <w:rPr>
                    <w:ins w:id="20970" w:author="DuyNgo" w:date="2012-08-10T07:43:00Z"/>
                    <w:rFonts w:ascii="Times New Roman" w:hAnsi="Times New Roman" w:cs="Times New Roman"/>
                    <w:sz w:val="24"/>
                    <w:szCs w:val="24"/>
                  </w:rPr>
                </w:rPrChange>
              </w:rPr>
            </w:pPr>
            <w:ins w:id="20971" w:author="DuyNgo" w:date="2012-08-10T07:43:00Z">
              <w:r w:rsidRPr="00303364">
                <w:rPr>
                  <w:rFonts w:cstheme="minorHAnsi"/>
                  <w:sz w:val="24"/>
                  <w:szCs w:val="24"/>
                  <w:rPrChange w:id="20972" w:author="DuyNgo" w:date="2012-08-10T08:15:00Z">
                    <w:rPr>
                      <w:rFonts w:ascii="Times New Roman" w:eastAsiaTheme="majorEastAsia" w:hAnsi="Times New Roman" w:cs="Times New Roman"/>
                      <w:b/>
                      <w:bCs/>
                      <w:color w:val="365F91" w:themeColor="accent1" w:themeShade="BF"/>
                      <w:sz w:val="24"/>
                      <w:szCs w:val="24"/>
                    </w:rPr>
                  </w:rPrChange>
                </w:rPr>
                <w:t xml:space="preserve">Allow project manager to manage tasks: add new task, update, delete, </w:t>
              </w:r>
              <w:r w:rsidRPr="00303364">
                <w:rPr>
                  <w:rFonts w:cstheme="minorHAnsi"/>
                  <w:sz w:val="24"/>
                  <w:szCs w:val="24"/>
                  <w:rPrChange w:id="20973" w:author="DuyNgo" w:date="2012-08-10T08:15:00Z">
                    <w:rPr>
                      <w:rFonts w:ascii="Times New Roman" w:eastAsiaTheme="majorEastAsia" w:hAnsi="Times New Roman" w:cs="Times New Roman"/>
                      <w:b/>
                      <w:bCs/>
                      <w:color w:val="365F91" w:themeColor="accent1" w:themeShade="BF"/>
                      <w:sz w:val="24"/>
                      <w:szCs w:val="24"/>
                    </w:rPr>
                  </w:rPrChange>
                </w:rPr>
                <w:lastRenderedPageBreak/>
                <w:t>assign, monitor progress, completeness rate, and date.</w:t>
              </w:r>
            </w:ins>
          </w:p>
          <w:p w:rsidR="00771246" w:rsidRPr="00303364" w:rsidRDefault="00771246" w:rsidP="00771246">
            <w:pPr>
              <w:pStyle w:val="ListParagraph"/>
              <w:numPr>
                <w:ilvl w:val="0"/>
                <w:numId w:val="114"/>
              </w:numPr>
              <w:spacing w:after="200" w:line="276" w:lineRule="auto"/>
              <w:ind w:left="540"/>
              <w:rPr>
                <w:ins w:id="20974" w:author="DuyNgo" w:date="2012-08-10T07:43:00Z"/>
                <w:rFonts w:cstheme="minorHAnsi"/>
                <w:sz w:val="24"/>
                <w:szCs w:val="24"/>
                <w:rPrChange w:id="20975" w:author="DuyNgo" w:date="2012-08-10T08:15:00Z">
                  <w:rPr>
                    <w:ins w:id="20976" w:author="DuyNgo" w:date="2012-08-10T07:43:00Z"/>
                    <w:rFonts w:ascii="Times New Roman" w:hAnsi="Times New Roman" w:cs="Times New Roman"/>
                    <w:sz w:val="24"/>
                    <w:szCs w:val="24"/>
                  </w:rPr>
                </w:rPrChange>
              </w:rPr>
            </w:pPr>
            <w:ins w:id="20977" w:author="DuyNgo" w:date="2012-08-10T07:43:00Z">
              <w:r w:rsidRPr="00303364">
                <w:rPr>
                  <w:rFonts w:cstheme="minorHAnsi"/>
                  <w:sz w:val="24"/>
                  <w:szCs w:val="24"/>
                  <w:rPrChange w:id="20978" w:author="DuyNgo" w:date="2012-08-10T08:15:00Z">
                    <w:rPr>
                      <w:rFonts w:ascii="Times New Roman" w:eastAsiaTheme="majorEastAsia" w:hAnsi="Times New Roman" w:cs="Times New Roman"/>
                      <w:b/>
                      <w:bCs/>
                      <w:color w:val="365F91" w:themeColor="accent1" w:themeShade="BF"/>
                      <w:sz w:val="24"/>
                      <w:szCs w:val="24"/>
                    </w:rPr>
                  </w:rPrChange>
                </w:rPr>
                <w:t>Feature filter projects by status, assigned to.</w:t>
              </w:r>
            </w:ins>
          </w:p>
          <w:p w:rsidR="00771246" w:rsidRPr="00303364" w:rsidRDefault="00771246" w:rsidP="00771246">
            <w:pPr>
              <w:pStyle w:val="ListParagraph"/>
              <w:numPr>
                <w:ilvl w:val="0"/>
                <w:numId w:val="114"/>
              </w:numPr>
              <w:spacing w:after="200" w:line="276" w:lineRule="auto"/>
              <w:ind w:left="540"/>
              <w:rPr>
                <w:ins w:id="20979" w:author="DuyNgo" w:date="2012-08-10T07:43:00Z"/>
                <w:rFonts w:cstheme="minorHAnsi"/>
                <w:sz w:val="24"/>
                <w:szCs w:val="24"/>
                <w:rPrChange w:id="20980" w:author="DuyNgo" w:date="2012-08-10T08:15:00Z">
                  <w:rPr>
                    <w:ins w:id="20981" w:author="DuyNgo" w:date="2012-08-10T07:43:00Z"/>
                    <w:rFonts w:ascii="Times New Roman" w:hAnsi="Times New Roman" w:cs="Times New Roman"/>
                    <w:sz w:val="24"/>
                    <w:szCs w:val="24"/>
                  </w:rPr>
                </w:rPrChange>
              </w:rPr>
            </w:pPr>
            <w:ins w:id="20982" w:author="DuyNgo" w:date="2012-08-10T07:43:00Z">
              <w:r w:rsidRPr="00303364">
                <w:rPr>
                  <w:rFonts w:cstheme="minorHAnsi"/>
                  <w:sz w:val="24"/>
                  <w:szCs w:val="24"/>
                  <w:rPrChange w:id="20983" w:author="DuyNgo" w:date="2012-08-10T08:15:00Z">
                    <w:rPr>
                      <w:rFonts w:ascii="Times New Roman" w:eastAsiaTheme="majorEastAsia" w:hAnsi="Times New Roman" w:cs="Times New Roman"/>
                      <w:b/>
                      <w:bCs/>
                      <w:color w:val="365F91" w:themeColor="accent1" w:themeShade="BF"/>
                      <w:sz w:val="24"/>
                      <w:szCs w:val="24"/>
                    </w:rPr>
                  </w:rPrChange>
                </w:rPr>
                <w:t>Allow user to sort status, date, assigned to.</w:t>
              </w:r>
            </w:ins>
          </w:p>
          <w:p w:rsidR="00771246" w:rsidRPr="00303364" w:rsidRDefault="00771246" w:rsidP="00771246">
            <w:pPr>
              <w:pStyle w:val="ListParagraph"/>
              <w:numPr>
                <w:ilvl w:val="0"/>
                <w:numId w:val="114"/>
              </w:numPr>
              <w:spacing w:after="200" w:line="276" w:lineRule="auto"/>
              <w:ind w:left="540"/>
              <w:rPr>
                <w:ins w:id="20984" w:author="DuyNgo" w:date="2012-08-10T07:43:00Z"/>
                <w:rFonts w:cstheme="minorHAnsi"/>
                <w:sz w:val="24"/>
                <w:szCs w:val="24"/>
                <w:rPrChange w:id="20985" w:author="DuyNgo" w:date="2012-08-10T08:15:00Z">
                  <w:rPr>
                    <w:ins w:id="20986" w:author="DuyNgo" w:date="2012-08-10T07:43:00Z"/>
                    <w:rFonts w:ascii="Times New Roman" w:hAnsi="Times New Roman" w:cs="Times New Roman"/>
                    <w:sz w:val="24"/>
                    <w:szCs w:val="24"/>
                  </w:rPr>
                </w:rPrChange>
              </w:rPr>
            </w:pPr>
            <w:ins w:id="20987" w:author="DuyNgo" w:date="2012-08-10T07:43:00Z">
              <w:r w:rsidRPr="00303364">
                <w:rPr>
                  <w:rFonts w:cstheme="minorHAnsi"/>
                  <w:sz w:val="24"/>
                  <w:szCs w:val="24"/>
                  <w:rPrChange w:id="20988" w:author="DuyNgo" w:date="2012-08-10T08:15:00Z">
                    <w:rPr>
                      <w:rFonts w:ascii="Times New Roman" w:eastAsiaTheme="majorEastAsia" w:hAnsi="Times New Roman" w:cs="Times New Roman"/>
                      <w:b/>
                      <w:bCs/>
                      <w:color w:val="365F91" w:themeColor="accent1" w:themeShade="BF"/>
                      <w:sz w:val="24"/>
                      <w:szCs w:val="24"/>
                    </w:rPr>
                  </w:rPrChange>
                </w:rPr>
                <w:t>Import feature using Microsoft Project and export report.</w:t>
              </w:r>
            </w:ins>
          </w:p>
          <w:p w:rsidR="00771246" w:rsidRPr="00303364" w:rsidRDefault="00771246" w:rsidP="00771246">
            <w:pPr>
              <w:pStyle w:val="ListParagraph"/>
              <w:numPr>
                <w:ilvl w:val="0"/>
                <w:numId w:val="114"/>
              </w:numPr>
              <w:spacing w:after="200" w:line="276" w:lineRule="auto"/>
              <w:ind w:left="540"/>
              <w:rPr>
                <w:ins w:id="20989" w:author="DuyNgo" w:date="2012-08-10T07:43:00Z"/>
                <w:rFonts w:cstheme="minorHAnsi"/>
                <w:sz w:val="24"/>
                <w:szCs w:val="24"/>
                <w:rPrChange w:id="20990" w:author="DuyNgo" w:date="2012-08-10T08:15:00Z">
                  <w:rPr>
                    <w:ins w:id="20991" w:author="DuyNgo" w:date="2012-08-10T07:43:00Z"/>
                    <w:rFonts w:ascii="Times New Roman" w:hAnsi="Times New Roman" w:cs="Times New Roman"/>
                    <w:sz w:val="24"/>
                    <w:szCs w:val="24"/>
                  </w:rPr>
                </w:rPrChange>
              </w:rPr>
            </w:pPr>
            <w:ins w:id="20992" w:author="DuyNgo" w:date="2012-08-10T07:43:00Z">
              <w:r w:rsidRPr="00303364">
                <w:rPr>
                  <w:rFonts w:cstheme="minorHAnsi"/>
                  <w:sz w:val="24"/>
                  <w:szCs w:val="24"/>
                  <w:rPrChange w:id="20993" w:author="DuyNgo" w:date="2012-08-10T08:15:00Z">
                    <w:rPr>
                      <w:rFonts w:ascii="Times New Roman" w:eastAsiaTheme="majorEastAsia" w:hAnsi="Times New Roman" w:cs="Times New Roman"/>
                      <w:b/>
                      <w:bCs/>
                      <w:color w:val="365F91" w:themeColor="accent1" w:themeShade="BF"/>
                      <w:sz w:val="24"/>
                      <w:szCs w:val="24"/>
                    </w:rPr>
                  </w:rPrChange>
                </w:rPr>
                <w:t>Team members can update tasks’ progress.</w:t>
              </w:r>
            </w:ins>
          </w:p>
          <w:p w:rsidR="00771246" w:rsidRPr="00303364" w:rsidRDefault="00771246" w:rsidP="00227BA2">
            <w:pPr>
              <w:spacing w:after="200" w:line="276" w:lineRule="auto"/>
              <w:rPr>
                <w:ins w:id="20994" w:author="DuyNgo" w:date="2012-08-10T07:43:00Z"/>
                <w:rFonts w:cstheme="minorHAnsi"/>
                <w:sz w:val="24"/>
                <w:szCs w:val="24"/>
                <w:rPrChange w:id="20995" w:author="DuyNgo" w:date="2012-08-10T08:15:00Z">
                  <w:rPr>
                    <w:ins w:id="20996" w:author="DuyNgo" w:date="2012-08-10T07:43:00Z"/>
                    <w:rFonts w:ascii="Times New Roman" w:hAnsi="Times New Roman"/>
                    <w:sz w:val="24"/>
                  </w:rPr>
                </w:rPrChange>
              </w:rPr>
            </w:pPr>
          </w:p>
        </w:tc>
        <w:tc>
          <w:tcPr>
            <w:tcW w:w="4788" w:type="dxa"/>
          </w:tcPr>
          <w:p w:rsidR="00771246" w:rsidRPr="00303364" w:rsidRDefault="00771246" w:rsidP="00227BA2">
            <w:pPr>
              <w:shd w:val="clear" w:color="FFFFCC" w:fill="FFFFFF"/>
              <w:spacing w:before="100" w:beforeAutospacing="1" w:after="100" w:afterAutospacing="1"/>
              <w:rPr>
                <w:ins w:id="20997" w:author="DuyNgo" w:date="2012-08-10T07:43:00Z"/>
                <w:rFonts w:cstheme="minorHAnsi"/>
                <w:sz w:val="24"/>
                <w:szCs w:val="24"/>
                <w:rPrChange w:id="20998" w:author="DuyNgo" w:date="2012-08-10T08:15:00Z">
                  <w:rPr>
                    <w:ins w:id="20999" w:author="DuyNgo" w:date="2012-08-10T07:43:00Z"/>
                    <w:rFonts w:ascii="Times New Roman" w:hAnsi="Times New Roman" w:cs="Tahoma"/>
                    <w:color w:val="000000"/>
                    <w:sz w:val="24"/>
                    <w:szCs w:val="20"/>
                  </w:rPr>
                </w:rPrChange>
              </w:rPr>
            </w:pPr>
            <w:ins w:id="21000" w:author="DuyNgo" w:date="2012-08-10T07:43:00Z">
              <w:r w:rsidRPr="00303364">
                <w:rPr>
                  <w:rFonts w:cstheme="minorHAnsi"/>
                  <w:sz w:val="24"/>
                  <w:szCs w:val="24"/>
                  <w:rPrChange w:id="21001" w:author="DuyNgo" w:date="2012-08-10T08:15:00Z">
                    <w:rPr>
                      <w:rFonts w:ascii="Times New Roman" w:eastAsiaTheme="majorEastAsia" w:hAnsi="Times New Roman" w:cstheme="majorBidi"/>
                      <w:b/>
                      <w:bCs/>
                      <w:color w:val="365F91" w:themeColor="accent1" w:themeShade="BF"/>
                      <w:sz w:val="24"/>
                      <w:szCs w:val="28"/>
                    </w:rPr>
                  </w:rPrChange>
                </w:rPr>
                <w:lastRenderedPageBreak/>
                <w:t>Project Class</w:t>
              </w:r>
            </w:ins>
          </w:p>
          <w:p w:rsidR="00771246" w:rsidRPr="00303364" w:rsidRDefault="00771246" w:rsidP="00227BA2">
            <w:pPr>
              <w:spacing w:after="200" w:line="276" w:lineRule="auto"/>
              <w:rPr>
                <w:ins w:id="21002" w:author="DuyNgo" w:date="2012-08-10T07:43:00Z"/>
                <w:rFonts w:cstheme="minorHAnsi"/>
                <w:sz w:val="24"/>
                <w:szCs w:val="24"/>
                <w:rPrChange w:id="21003" w:author="DuyNgo" w:date="2012-08-10T08:15:00Z">
                  <w:rPr>
                    <w:ins w:id="21004" w:author="DuyNgo" w:date="2012-08-10T07:43:00Z"/>
                    <w:rFonts w:ascii="Times New Roman" w:hAnsi="Times New Roman"/>
                    <w:sz w:val="24"/>
                  </w:rPr>
                </w:rPrChange>
              </w:rPr>
            </w:pPr>
            <w:ins w:id="21005" w:author="DuyNgo" w:date="2012-08-10T07:43:00Z">
              <w:r w:rsidRPr="00303364">
                <w:rPr>
                  <w:rFonts w:cstheme="minorHAnsi"/>
                  <w:sz w:val="24"/>
                  <w:szCs w:val="24"/>
                  <w:rPrChange w:id="21006" w:author="DuyNgo" w:date="2012-08-10T08:15:00Z">
                    <w:rPr>
                      <w:rFonts w:ascii="Times New Roman" w:eastAsiaTheme="majorEastAsia" w:hAnsi="Times New Roman" w:cstheme="majorBidi"/>
                      <w:b/>
                      <w:bCs/>
                      <w:color w:val="365F91" w:themeColor="accent1" w:themeShade="BF"/>
                      <w:sz w:val="24"/>
                      <w:szCs w:val="28"/>
                    </w:rPr>
                  </w:rPrChange>
                </w:rPr>
                <w:lastRenderedPageBreak/>
                <w:t>User Class</w:t>
              </w:r>
            </w:ins>
          </w:p>
          <w:p w:rsidR="00771246" w:rsidRPr="00303364" w:rsidRDefault="00771246" w:rsidP="00227BA2">
            <w:pPr>
              <w:spacing w:after="200" w:line="276" w:lineRule="auto"/>
              <w:rPr>
                <w:ins w:id="21007" w:author="DuyNgo" w:date="2012-08-10T07:43:00Z"/>
                <w:rFonts w:cstheme="minorHAnsi"/>
                <w:sz w:val="24"/>
                <w:szCs w:val="24"/>
                <w:rPrChange w:id="21008" w:author="DuyNgo" w:date="2012-08-10T08:15:00Z">
                  <w:rPr>
                    <w:ins w:id="21009" w:author="DuyNgo" w:date="2012-08-10T07:43:00Z"/>
                    <w:rFonts w:ascii="Times New Roman" w:hAnsi="Times New Roman"/>
                    <w:sz w:val="24"/>
                  </w:rPr>
                </w:rPrChange>
              </w:rPr>
            </w:pPr>
            <w:ins w:id="21010" w:author="DuyNgo" w:date="2012-08-10T07:43:00Z">
              <w:r w:rsidRPr="00303364">
                <w:rPr>
                  <w:rFonts w:cstheme="minorHAnsi"/>
                  <w:sz w:val="24"/>
                  <w:szCs w:val="24"/>
                  <w:rPrChange w:id="21011" w:author="DuyNgo" w:date="2012-08-10T08:15:00Z">
                    <w:rPr>
                      <w:rFonts w:ascii="Times New Roman" w:eastAsiaTheme="majorEastAsia" w:hAnsi="Times New Roman" w:cstheme="majorBidi"/>
                      <w:b/>
                      <w:bCs/>
                      <w:color w:val="365F91" w:themeColor="accent1" w:themeShade="BF"/>
                      <w:sz w:val="24"/>
                      <w:szCs w:val="28"/>
                    </w:rPr>
                  </w:rPrChange>
                </w:rPr>
                <w:t>Stage Class</w:t>
              </w:r>
            </w:ins>
          </w:p>
          <w:p w:rsidR="00771246" w:rsidRPr="00303364" w:rsidRDefault="00771246" w:rsidP="00227BA2">
            <w:pPr>
              <w:spacing w:after="200" w:line="276" w:lineRule="auto"/>
              <w:rPr>
                <w:ins w:id="21012" w:author="DuyNgo" w:date="2012-08-10T07:43:00Z"/>
                <w:rFonts w:cstheme="minorHAnsi"/>
                <w:sz w:val="24"/>
                <w:szCs w:val="24"/>
                <w:rPrChange w:id="21013" w:author="DuyNgo" w:date="2012-08-10T08:15:00Z">
                  <w:rPr>
                    <w:ins w:id="21014" w:author="DuyNgo" w:date="2012-08-10T07:43:00Z"/>
                    <w:rFonts w:ascii="Times New Roman" w:hAnsi="Times New Roman"/>
                    <w:sz w:val="24"/>
                  </w:rPr>
                </w:rPrChange>
              </w:rPr>
            </w:pPr>
            <w:ins w:id="21015" w:author="DuyNgo" w:date="2012-08-10T07:43:00Z">
              <w:r w:rsidRPr="00303364">
                <w:rPr>
                  <w:rFonts w:cstheme="minorHAnsi"/>
                  <w:sz w:val="24"/>
                  <w:szCs w:val="24"/>
                  <w:rPrChange w:id="21016" w:author="DuyNgo" w:date="2012-08-10T08:15:00Z">
                    <w:rPr>
                      <w:rFonts w:ascii="Times New Roman" w:eastAsiaTheme="majorEastAsia" w:hAnsi="Times New Roman" w:cstheme="majorBidi"/>
                      <w:b/>
                      <w:bCs/>
                      <w:color w:val="365F91" w:themeColor="accent1" w:themeShade="BF"/>
                      <w:sz w:val="24"/>
                      <w:szCs w:val="28"/>
                    </w:rPr>
                  </w:rPrChange>
                </w:rPr>
                <w:t>Product Class</w:t>
              </w:r>
            </w:ins>
          </w:p>
        </w:tc>
      </w:tr>
    </w:tbl>
    <w:p w:rsidR="00771246" w:rsidRPr="00303364" w:rsidRDefault="00771246" w:rsidP="00771246">
      <w:pPr>
        <w:rPr>
          <w:ins w:id="21017" w:author="DuyNgo" w:date="2012-08-10T07:43:00Z"/>
          <w:rFonts w:cstheme="minorHAnsi"/>
          <w:sz w:val="24"/>
          <w:szCs w:val="24"/>
          <w:rPrChange w:id="21018" w:author="DuyNgo" w:date="2012-08-10T08:15:00Z">
            <w:rPr>
              <w:ins w:id="21019"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5"/>
        <w:gridCol w:w="4489"/>
      </w:tblGrid>
      <w:tr w:rsidR="00771246" w:rsidRPr="00303364" w:rsidTr="00227BA2">
        <w:trPr>
          <w:ins w:id="21020"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021" w:author="DuyNgo" w:date="2012-08-10T07:43:00Z"/>
                <w:rFonts w:cstheme="minorHAnsi"/>
                <w:b/>
                <w:sz w:val="24"/>
                <w:szCs w:val="24"/>
                <w:rPrChange w:id="21022" w:author="DuyNgo" w:date="2012-08-10T08:15:00Z">
                  <w:rPr>
                    <w:ins w:id="21023" w:author="DuyNgo" w:date="2012-08-10T07:43:00Z"/>
                    <w:rFonts w:ascii="Times New Roman" w:hAnsi="Times New Roman"/>
                    <w:b/>
                    <w:sz w:val="24"/>
                  </w:rPr>
                </w:rPrChange>
              </w:rPr>
            </w:pPr>
            <w:ins w:id="21024" w:author="DuyNgo" w:date="2012-08-10T07:43:00Z">
              <w:r w:rsidRPr="00303364">
                <w:rPr>
                  <w:rFonts w:cstheme="minorHAnsi"/>
                  <w:b/>
                  <w:sz w:val="24"/>
                  <w:szCs w:val="24"/>
                  <w:rPrChange w:id="21025" w:author="DuyNgo" w:date="2012-08-10T08:15:00Z">
                    <w:rPr>
                      <w:rFonts w:ascii="Times New Roman" w:eastAsiaTheme="majorEastAsia" w:hAnsi="Times New Roman" w:cstheme="majorBidi"/>
                      <w:b/>
                      <w:bCs/>
                      <w:color w:val="365F91" w:themeColor="accent1" w:themeShade="BF"/>
                      <w:sz w:val="24"/>
                      <w:szCs w:val="28"/>
                    </w:rPr>
                  </w:rPrChange>
                </w:rPr>
                <w:t>Project Controller Class</w:t>
              </w:r>
            </w:ins>
          </w:p>
        </w:tc>
      </w:tr>
      <w:tr w:rsidR="00771246" w:rsidRPr="00303364" w:rsidTr="00227BA2">
        <w:trPr>
          <w:ins w:id="21026"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027" w:author="DuyNgo" w:date="2012-08-10T07:43:00Z"/>
                <w:rFonts w:cstheme="minorHAnsi"/>
                <w:sz w:val="24"/>
                <w:szCs w:val="24"/>
                <w:rPrChange w:id="21028" w:author="DuyNgo" w:date="2012-08-10T08:15:00Z">
                  <w:rPr>
                    <w:ins w:id="21029" w:author="DuyNgo" w:date="2012-08-10T07:43:00Z"/>
                    <w:rFonts w:ascii="Times New Roman" w:hAnsi="Times New Roman"/>
                    <w:sz w:val="24"/>
                  </w:rPr>
                </w:rPrChange>
              </w:rPr>
            </w:pPr>
            <w:ins w:id="21030" w:author="DuyNgo" w:date="2012-08-10T07:43:00Z">
              <w:r w:rsidRPr="00303364">
                <w:rPr>
                  <w:rFonts w:cstheme="minorHAnsi"/>
                  <w:sz w:val="24"/>
                  <w:szCs w:val="24"/>
                  <w:rPrChange w:id="21031"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032" w:author="DuyNgo" w:date="2012-08-10T07:43:00Z"/>
                <w:rFonts w:cstheme="minorHAnsi"/>
                <w:sz w:val="24"/>
                <w:szCs w:val="24"/>
                <w:rPrChange w:id="21033" w:author="DuyNgo" w:date="2012-08-10T08:15:00Z">
                  <w:rPr>
                    <w:ins w:id="21034" w:author="DuyNgo" w:date="2012-08-10T07:43:00Z"/>
                    <w:rFonts w:ascii="Times New Roman" w:hAnsi="Times New Roman" w:cs="Tahoma"/>
                    <w:color w:val="000000"/>
                    <w:sz w:val="24"/>
                    <w:szCs w:val="20"/>
                  </w:rPr>
                </w:rPrChange>
              </w:rPr>
            </w:pPr>
            <w:ins w:id="21035" w:author="DuyNgo" w:date="2012-08-10T07:43:00Z">
              <w:r w:rsidRPr="00303364">
                <w:rPr>
                  <w:rFonts w:cstheme="minorHAnsi"/>
                  <w:sz w:val="24"/>
                  <w:szCs w:val="24"/>
                  <w:rPrChange w:id="21036"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037" w:author="DuyNgo" w:date="2012-08-10T07:43:00Z"/>
        </w:trPr>
        <w:tc>
          <w:tcPr>
            <w:tcW w:w="4788" w:type="dxa"/>
          </w:tcPr>
          <w:p w:rsidR="00771246" w:rsidRPr="00303364" w:rsidRDefault="00771246" w:rsidP="00771246">
            <w:pPr>
              <w:pStyle w:val="ListParagraph"/>
              <w:numPr>
                <w:ilvl w:val="0"/>
                <w:numId w:val="115"/>
              </w:numPr>
              <w:spacing w:after="200" w:line="276" w:lineRule="auto"/>
              <w:ind w:left="540"/>
              <w:rPr>
                <w:ins w:id="21038" w:author="DuyNgo" w:date="2012-08-10T07:43:00Z"/>
                <w:rFonts w:cstheme="minorHAnsi"/>
                <w:sz w:val="24"/>
                <w:szCs w:val="24"/>
                <w:rPrChange w:id="21039" w:author="DuyNgo" w:date="2012-08-10T08:15:00Z">
                  <w:rPr>
                    <w:ins w:id="21040" w:author="DuyNgo" w:date="2012-08-10T07:43:00Z"/>
                    <w:rFonts w:ascii="Times New Roman" w:hAnsi="Times New Roman" w:cs="Times New Roman"/>
                    <w:sz w:val="24"/>
                    <w:szCs w:val="24"/>
                  </w:rPr>
                </w:rPrChange>
              </w:rPr>
            </w:pPr>
            <w:ins w:id="21041" w:author="DuyNgo" w:date="2012-08-10T07:43:00Z">
              <w:r w:rsidRPr="00303364">
                <w:rPr>
                  <w:rFonts w:cstheme="minorHAnsi"/>
                  <w:sz w:val="24"/>
                  <w:szCs w:val="24"/>
                  <w:rPrChange w:id="21042" w:author="DuyNgo" w:date="2012-08-10T08:15:00Z">
                    <w:rPr>
                      <w:rFonts w:ascii="Times New Roman" w:eastAsiaTheme="majorEastAsia" w:hAnsi="Times New Roman" w:cs="Times New Roman"/>
                      <w:b/>
                      <w:bCs/>
                      <w:color w:val="365F91" w:themeColor="accent1" w:themeShade="BF"/>
                      <w:sz w:val="24"/>
                      <w:szCs w:val="24"/>
                    </w:rPr>
                  </w:rPrChange>
                </w:rPr>
                <w:t>Team Management</w:t>
              </w:r>
            </w:ins>
          </w:p>
          <w:p w:rsidR="00771246" w:rsidRPr="00303364" w:rsidRDefault="00771246" w:rsidP="00771246">
            <w:pPr>
              <w:pStyle w:val="ListParagraph"/>
              <w:numPr>
                <w:ilvl w:val="0"/>
                <w:numId w:val="115"/>
              </w:numPr>
              <w:spacing w:after="200" w:line="276" w:lineRule="auto"/>
              <w:ind w:left="540"/>
              <w:rPr>
                <w:ins w:id="21043" w:author="DuyNgo" w:date="2012-08-10T07:43:00Z"/>
                <w:rFonts w:cstheme="minorHAnsi"/>
                <w:sz w:val="24"/>
                <w:szCs w:val="24"/>
                <w:rPrChange w:id="21044" w:author="DuyNgo" w:date="2012-08-10T08:15:00Z">
                  <w:rPr>
                    <w:ins w:id="21045" w:author="DuyNgo" w:date="2012-08-10T07:43:00Z"/>
                    <w:rFonts w:ascii="Times New Roman" w:hAnsi="Times New Roman" w:cs="Times New Roman"/>
                    <w:sz w:val="24"/>
                    <w:szCs w:val="24"/>
                  </w:rPr>
                </w:rPrChange>
              </w:rPr>
            </w:pPr>
            <w:ins w:id="21046" w:author="DuyNgo" w:date="2012-08-10T07:43:00Z">
              <w:r w:rsidRPr="00303364">
                <w:rPr>
                  <w:rFonts w:cstheme="minorHAnsi"/>
                  <w:sz w:val="24"/>
                  <w:szCs w:val="24"/>
                  <w:rPrChange w:id="21047" w:author="DuyNgo" w:date="2012-08-10T08:15:00Z">
                    <w:rPr>
                      <w:rFonts w:ascii="Times New Roman" w:eastAsiaTheme="majorEastAsia" w:hAnsi="Times New Roman" w:cs="Times New Roman"/>
                      <w:b/>
                      <w:bCs/>
                      <w:color w:val="365F91" w:themeColor="accent1" w:themeShade="BF"/>
                      <w:sz w:val="24"/>
                      <w:szCs w:val="24"/>
                    </w:rPr>
                  </w:rPrChange>
                </w:rPr>
                <w:t>Project Module Management</w:t>
              </w:r>
            </w:ins>
          </w:p>
          <w:p w:rsidR="00771246" w:rsidRPr="00303364" w:rsidRDefault="00771246" w:rsidP="00771246">
            <w:pPr>
              <w:pStyle w:val="ListParagraph"/>
              <w:numPr>
                <w:ilvl w:val="0"/>
                <w:numId w:val="115"/>
              </w:numPr>
              <w:spacing w:after="200" w:line="276" w:lineRule="auto"/>
              <w:ind w:left="540"/>
              <w:rPr>
                <w:ins w:id="21048" w:author="DuyNgo" w:date="2012-08-10T07:43:00Z"/>
                <w:rFonts w:cstheme="minorHAnsi"/>
                <w:sz w:val="24"/>
                <w:szCs w:val="24"/>
                <w:rPrChange w:id="21049" w:author="DuyNgo" w:date="2012-08-10T08:15:00Z">
                  <w:rPr>
                    <w:ins w:id="21050" w:author="DuyNgo" w:date="2012-08-10T07:43:00Z"/>
                    <w:rFonts w:ascii="Times New Roman" w:hAnsi="Times New Roman" w:cs="Times New Roman"/>
                    <w:sz w:val="24"/>
                    <w:szCs w:val="24"/>
                  </w:rPr>
                </w:rPrChange>
              </w:rPr>
            </w:pPr>
            <w:ins w:id="21051" w:author="DuyNgo" w:date="2012-08-10T07:43:00Z">
              <w:r w:rsidRPr="00303364">
                <w:rPr>
                  <w:rFonts w:cstheme="minorHAnsi"/>
                  <w:sz w:val="24"/>
                  <w:szCs w:val="24"/>
                  <w:rPrChange w:id="21052" w:author="DuyNgo" w:date="2012-08-10T08:15:00Z">
                    <w:rPr>
                      <w:rFonts w:ascii="Times New Roman" w:eastAsiaTheme="majorEastAsia" w:hAnsi="Times New Roman" w:cs="Times New Roman"/>
                      <w:b/>
                      <w:bCs/>
                      <w:color w:val="365F91" w:themeColor="accent1" w:themeShade="BF"/>
                      <w:sz w:val="24"/>
                      <w:szCs w:val="24"/>
                    </w:rPr>
                  </w:rPrChange>
                </w:rPr>
                <w:t>Cost</w:t>
              </w:r>
            </w:ins>
          </w:p>
          <w:p w:rsidR="00771246" w:rsidRPr="00303364" w:rsidRDefault="00771246" w:rsidP="00771246">
            <w:pPr>
              <w:pStyle w:val="ListParagraph"/>
              <w:numPr>
                <w:ilvl w:val="0"/>
                <w:numId w:val="115"/>
              </w:numPr>
              <w:spacing w:after="200" w:line="276" w:lineRule="auto"/>
              <w:ind w:left="540"/>
              <w:rPr>
                <w:ins w:id="21053" w:author="DuyNgo" w:date="2012-08-10T07:43:00Z"/>
                <w:rFonts w:cstheme="minorHAnsi"/>
                <w:sz w:val="24"/>
                <w:szCs w:val="24"/>
                <w:rPrChange w:id="21054" w:author="DuyNgo" w:date="2012-08-10T08:15:00Z">
                  <w:rPr>
                    <w:ins w:id="21055" w:author="DuyNgo" w:date="2012-08-10T07:43:00Z"/>
                    <w:rFonts w:ascii="Times New Roman" w:hAnsi="Times New Roman" w:cs="Times New Roman"/>
                    <w:sz w:val="24"/>
                    <w:szCs w:val="24"/>
                  </w:rPr>
                </w:rPrChange>
              </w:rPr>
            </w:pPr>
            <w:ins w:id="21056" w:author="DuyNgo" w:date="2012-08-10T07:43:00Z">
              <w:r w:rsidRPr="00303364">
                <w:rPr>
                  <w:rFonts w:cstheme="minorHAnsi"/>
                  <w:sz w:val="24"/>
                  <w:szCs w:val="24"/>
                  <w:rPrChange w:id="21057" w:author="DuyNgo" w:date="2012-08-10T08:15:00Z">
                    <w:rPr>
                      <w:rFonts w:ascii="Times New Roman" w:eastAsiaTheme="majorEastAsia" w:hAnsi="Times New Roman" w:cs="Times New Roman"/>
                      <w:b/>
                      <w:bCs/>
                      <w:color w:val="365F91" w:themeColor="accent1" w:themeShade="BF"/>
                      <w:sz w:val="24"/>
                      <w:szCs w:val="24"/>
                    </w:rPr>
                  </w:rPrChange>
                </w:rPr>
                <w:t>Product</w:t>
              </w:r>
            </w:ins>
          </w:p>
          <w:p w:rsidR="00771246" w:rsidRPr="00303364" w:rsidRDefault="00771246" w:rsidP="00771246">
            <w:pPr>
              <w:pStyle w:val="ListParagraph"/>
              <w:numPr>
                <w:ilvl w:val="0"/>
                <w:numId w:val="115"/>
              </w:numPr>
              <w:spacing w:after="200" w:line="276" w:lineRule="auto"/>
              <w:ind w:left="540"/>
              <w:rPr>
                <w:ins w:id="21058" w:author="DuyNgo" w:date="2012-08-10T07:43:00Z"/>
                <w:rFonts w:cstheme="minorHAnsi"/>
                <w:sz w:val="24"/>
                <w:szCs w:val="24"/>
                <w:rPrChange w:id="21059" w:author="DuyNgo" w:date="2012-08-10T08:15:00Z">
                  <w:rPr>
                    <w:ins w:id="21060" w:author="DuyNgo" w:date="2012-08-10T07:43:00Z"/>
                    <w:rFonts w:ascii="Times New Roman" w:hAnsi="Times New Roman" w:cs="Times New Roman"/>
                    <w:sz w:val="24"/>
                    <w:szCs w:val="24"/>
                  </w:rPr>
                </w:rPrChange>
              </w:rPr>
            </w:pPr>
            <w:ins w:id="21061" w:author="DuyNgo" w:date="2012-08-10T07:43:00Z">
              <w:r w:rsidRPr="00303364">
                <w:rPr>
                  <w:rFonts w:cstheme="minorHAnsi"/>
                  <w:sz w:val="24"/>
                  <w:szCs w:val="24"/>
                  <w:rPrChange w:id="21062" w:author="DuyNgo" w:date="2012-08-10T08:15:00Z">
                    <w:rPr>
                      <w:rFonts w:ascii="Times New Roman" w:eastAsiaTheme="majorEastAsia" w:hAnsi="Times New Roman" w:cs="Times New Roman"/>
                      <w:b/>
                      <w:bCs/>
                      <w:color w:val="365F91" w:themeColor="accent1" w:themeShade="BF"/>
                      <w:sz w:val="24"/>
                      <w:szCs w:val="24"/>
                    </w:rPr>
                  </w:rPrChange>
                </w:rPr>
                <w:t>Schedule</w:t>
              </w:r>
            </w:ins>
          </w:p>
          <w:p w:rsidR="00771246" w:rsidRPr="00303364" w:rsidRDefault="00771246" w:rsidP="00771246">
            <w:pPr>
              <w:pStyle w:val="ListParagraph"/>
              <w:numPr>
                <w:ilvl w:val="0"/>
                <w:numId w:val="115"/>
              </w:numPr>
              <w:spacing w:after="200" w:line="276" w:lineRule="auto"/>
              <w:ind w:left="540"/>
              <w:rPr>
                <w:ins w:id="21063" w:author="DuyNgo" w:date="2012-08-10T07:43:00Z"/>
                <w:rFonts w:cstheme="minorHAnsi"/>
                <w:sz w:val="24"/>
                <w:szCs w:val="24"/>
                <w:rPrChange w:id="21064" w:author="DuyNgo" w:date="2012-08-10T08:15:00Z">
                  <w:rPr>
                    <w:ins w:id="21065" w:author="DuyNgo" w:date="2012-08-10T07:43:00Z"/>
                    <w:rFonts w:ascii="Times New Roman" w:hAnsi="Times New Roman" w:cs="Times New Roman"/>
                    <w:sz w:val="24"/>
                    <w:szCs w:val="24"/>
                  </w:rPr>
                </w:rPrChange>
              </w:rPr>
            </w:pPr>
            <w:ins w:id="21066" w:author="DuyNgo" w:date="2012-08-10T07:43:00Z">
              <w:r w:rsidRPr="00303364">
                <w:rPr>
                  <w:rFonts w:cstheme="minorHAnsi"/>
                  <w:sz w:val="24"/>
                  <w:szCs w:val="24"/>
                  <w:rPrChange w:id="21067" w:author="DuyNgo" w:date="2012-08-10T08:15:00Z">
                    <w:rPr>
                      <w:rFonts w:ascii="Times New Roman" w:eastAsiaTheme="majorEastAsia" w:hAnsi="Times New Roman" w:cs="Times New Roman"/>
                      <w:b/>
                      <w:bCs/>
                      <w:color w:val="365F91" w:themeColor="accent1" w:themeShade="BF"/>
                      <w:sz w:val="24"/>
                      <w:szCs w:val="24"/>
                    </w:rPr>
                  </w:rPrChange>
                </w:rPr>
                <w:t>Progress</w:t>
              </w:r>
            </w:ins>
          </w:p>
          <w:p w:rsidR="00771246" w:rsidRPr="00303364" w:rsidRDefault="00771246" w:rsidP="00771246">
            <w:pPr>
              <w:pStyle w:val="ListParagraph"/>
              <w:numPr>
                <w:ilvl w:val="0"/>
                <w:numId w:val="115"/>
              </w:numPr>
              <w:spacing w:after="200" w:line="276" w:lineRule="auto"/>
              <w:ind w:left="540"/>
              <w:rPr>
                <w:ins w:id="21068" w:author="DuyNgo" w:date="2012-08-10T07:43:00Z"/>
                <w:rFonts w:cstheme="minorHAnsi"/>
                <w:sz w:val="24"/>
                <w:szCs w:val="24"/>
                <w:rPrChange w:id="21069" w:author="DuyNgo" w:date="2012-08-10T08:15:00Z">
                  <w:rPr>
                    <w:ins w:id="21070" w:author="DuyNgo" w:date="2012-08-10T07:43:00Z"/>
                    <w:rFonts w:ascii="Times New Roman" w:hAnsi="Times New Roman" w:cs="Times New Roman"/>
                    <w:sz w:val="24"/>
                    <w:szCs w:val="24"/>
                  </w:rPr>
                </w:rPrChange>
              </w:rPr>
            </w:pPr>
            <w:ins w:id="21071" w:author="DuyNgo" w:date="2012-08-10T07:43:00Z">
              <w:r w:rsidRPr="00303364">
                <w:rPr>
                  <w:rFonts w:cstheme="minorHAnsi"/>
                  <w:sz w:val="24"/>
                  <w:szCs w:val="24"/>
                  <w:rPrChange w:id="21072" w:author="DuyNgo" w:date="2012-08-10T08:15:00Z">
                    <w:rPr>
                      <w:rFonts w:ascii="Times New Roman" w:eastAsiaTheme="majorEastAsia" w:hAnsi="Times New Roman" w:cs="Times New Roman"/>
                      <w:b/>
                      <w:bCs/>
                      <w:color w:val="365F91" w:themeColor="accent1" w:themeShade="BF"/>
                      <w:sz w:val="24"/>
                      <w:szCs w:val="24"/>
                    </w:rPr>
                  </w:rPrChange>
                </w:rPr>
                <w:t>Risk, Issue, Change Request</w:t>
              </w:r>
            </w:ins>
          </w:p>
        </w:tc>
        <w:tc>
          <w:tcPr>
            <w:tcW w:w="4788" w:type="dxa"/>
          </w:tcPr>
          <w:p w:rsidR="00771246" w:rsidRPr="00303364" w:rsidRDefault="00771246" w:rsidP="00227BA2">
            <w:pPr>
              <w:shd w:val="clear" w:color="FFFFCC" w:fill="FFFFFF"/>
              <w:spacing w:before="100" w:beforeAutospacing="1" w:after="100" w:afterAutospacing="1"/>
              <w:rPr>
                <w:ins w:id="21073" w:author="DuyNgo" w:date="2012-08-10T07:43:00Z"/>
                <w:rFonts w:cstheme="minorHAnsi"/>
                <w:sz w:val="24"/>
                <w:szCs w:val="24"/>
                <w:rPrChange w:id="21074" w:author="DuyNgo" w:date="2012-08-10T08:15:00Z">
                  <w:rPr>
                    <w:ins w:id="21075" w:author="DuyNgo" w:date="2012-08-10T07:43:00Z"/>
                    <w:rFonts w:ascii="Times New Roman" w:hAnsi="Times New Roman" w:cs="Tahoma"/>
                    <w:color w:val="000000"/>
                    <w:sz w:val="24"/>
                    <w:szCs w:val="20"/>
                  </w:rPr>
                </w:rPrChange>
              </w:rPr>
            </w:pPr>
            <w:ins w:id="21076" w:author="DuyNgo" w:date="2012-08-10T07:43:00Z">
              <w:r w:rsidRPr="00303364">
                <w:rPr>
                  <w:rFonts w:cstheme="minorHAnsi"/>
                  <w:sz w:val="24"/>
                  <w:szCs w:val="24"/>
                  <w:rPrChange w:id="21077" w:author="DuyNgo" w:date="2012-08-10T08:15:00Z">
                    <w:rPr>
                      <w:rFonts w:ascii="Times New Roman" w:eastAsiaTheme="majorEastAsia" w:hAnsi="Times New Roman" w:cstheme="majorBidi"/>
                      <w:b/>
                      <w:bCs/>
                      <w:color w:val="365F91" w:themeColor="accent1" w:themeShade="BF"/>
                      <w:sz w:val="24"/>
                      <w:szCs w:val="28"/>
                    </w:rPr>
                  </w:rPrChange>
                </w:rPr>
                <w:t>Stage Class</w:t>
              </w:r>
            </w:ins>
          </w:p>
          <w:p w:rsidR="00771246" w:rsidRPr="00303364" w:rsidRDefault="00771246" w:rsidP="00227BA2">
            <w:pPr>
              <w:spacing w:after="200" w:line="276" w:lineRule="auto"/>
              <w:rPr>
                <w:ins w:id="21078" w:author="DuyNgo" w:date="2012-08-10T07:43:00Z"/>
                <w:rFonts w:cstheme="minorHAnsi"/>
                <w:sz w:val="24"/>
                <w:szCs w:val="24"/>
                <w:rPrChange w:id="21079" w:author="DuyNgo" w:date="2012-08-10T08:15:00Z">
                  <w:rPr>
                    <w:ins w:id="21080" w:author="DuyNgo" w:date="2012-08-10T07:43:00Z"/>
                    <w:rFonts w:ascii="Times New Roman" w:hAnsi="Times New Roman"/>
                    <w:sz w:val="24"/>
                  </w:rPr>
                </w:rPrChange>
              </w:rPr>
            </w:pPr>
            <w:ins w:id="21081" w:author="DuyNgo" w:date="2012-08-10T07:43:00Z">
              <w:r w:rsidRPr="00303364">
                <w:rPr>
                  <w:rFonts w:cstheme="minorHAnsi"/>
                  <w:sz w:val="24"/>
                  <w:szCs w:val="24"/>
                  <w:rPrChange w:id="21082" w:author="DuyNgo" w:date="2012-08-10T08:15:00Z">
                    <w:rPr>
                      <w:rFonts w:ascii="Times New Roman" w:eastAsiaTheme="majorEastAsia" w:hAnsi="Times New Roman" w:cstheme="majorBidi"/>
                      <w:b/>
                      <w:bCs/>
                      <w:color w:val="365F91" w:themeColor="accent1" w:themeShade="BF"/>
                      <w:sz w:val="24"/>
                      <w:szCs w:val="28"/>
                    </w:rPr>
                  </w:rPrChange>
                </w:rPr>
                <w:t>Product Class</w:t>
              </w:r>
            </w:ins>
          </w:p>
          <w:p w:rsidR="00771246" w:rsidRPr="00303364" w:rsidRDefault="00771246" w:rsidP="00227BA2">
            <w:pPr>
              <w:spacing w:after="200" w:line="276" w:lineRule="auto"/>
              <w:rPr>
                <w:ins w:id="21083" w:author="DuyNgo" w:date="2012-08-10T07:43:00Z"/>
                <w:rFonts w:cstheme="minorHAnsi"/>
                <w:sz w:val="24"/>
                <w:szCs w:val="24"/>
                <w:rPrChange w:id="21084" w:author="DuyNgo" w:date="2012-08-10T08:15:00Z">
                  <w:rPr>
                    <w:ins w:id="21085" w:author="DuyNgo" w:date="2012-08-10T07:43:00Z"/>
                    <w:rFonts w:ascii="Times New Roman" w:hAnsi="Times New Roman"/>
                    <w:sz w:val="24"/>
                  </w:rPr>
                </w:rPrChange>
              </w:rPr>
            </w:pPr>
            <w:ins w:id="21086" w:author="DuyNgo" w:date="2012-08-10T07:43:00Z">
              <w:r w:rsidRPr="00303364">
                <w:rPr>
                  <w:rFonts w:cstheme="minorHAnsi"/>
                  <w:sz w:val="24"/>
                  <w:szCs w:val="24"/>
                  <w:rPrChange w:id="21087" w:author="DuyNgo" w:date="2012-08-10T08:15:00Z">
                    <w:rPr>
                      <w:rFonts w:ascii="Times New Roman" w:eastAsiaTheme="majorEastAsia" w:hAnsi="Times New Roman" w:cstheme="majorBidi"/>
                      <w:b/>
                      <w:bCs/>
                      <w:color w:val="365F91" w:themeColor="accent1" w:themeShade="BF"/>
                      <w:sz w:val="24"/>
                      <w:szCs w:val="28"/>
                    </w:rPr>
                  </w:rPrChange>
                </w:rPr>
                <w:t>User Class</w:t>
              </w:r>
            </w:ins>
          </w:p>
          <w:p w:rsidR="00771246" w:rsidRPr="00303364" w:rsidRDefault="00771246" w:rsidP="00227BA2">
            <w:pPr>
              <w:spacing w:after="200" w:line="276" w:lineRule="auto"/>
              <w:rPr>
                <w:ins w:id="21088" w:author="DuyNgo" w:date="2012-08-10T07:43:00Z"/>
                <w:rFonts w:cstheme="minorHAnsi"/>
                <w:sz w:val="24"/>
                <w:szCs w:val="24"/>
                <w:rPrChange w:id="21089" w:author="DuyNgo" w:date="2012-08-10T08:15:00Z">
                  <w:rPr>
                    <w:ins w:id="21090" w:author="DuyNgo" w:date="2012-08-10T07:43:00Z"/>
                    <w:rFonts w:ascii="Times New Roman" w:hAnsi="Times New Roman"/>
                    <w:sz w:val="24"/>
                  </w:rPr>
                </w:rPrChange>
              </w:rPr>
            </w:pPr>
            <w:ins w:id="21091" w:author="DuyNgo" w:date="2012-08-10T07:43:00Z">
              <w:r w:rsidRPr="00303364">
                <w:rPr>
                  <w:rFonts w:cstheme="minorHAnsi"/>
                  <w:sz w:val="24"/>
                  <w:szCs w:val="24"/>
                  <w:rPrChange w:id="21092" w:author="DuyNgo" w:date="2012-08-10T08:15:00Z">
                    <w:rPr>
                      <w:rFonts w:ascii="Times New Roman" w:eastAsiaTheme="majorEastAsia" w:hAnsi="Times New Roman" w:cstheme="majorBidi"/>
                      <w:b/>
                      <w:bCs/>
                      <w:color w:val="365F91" w:themeColor="accent1" w:themeShade="BF"/>
                      <w:sz w:val="24"/>
                      <w:szCs w:val="28"/>
                    </w:rPr>
                  </w:rPrChange>
                </w:rPr>
                <w:t>Risk Class</w:t>
              </w:r>
            </w:ins>
          </w:p>
          <w:p w:rsidR="00771246" w:rsidRPr="00303364" w:rsidRDefault="00771246" w:rsidP="00227BA2">
            <w:pPr>
              <w:spacing w:after="200" w:line="276" w:lineRule="auto"/>
              <w:rPr>
                <w:ins w:id="21093" w:author="DuyNgo" w:date="2012-08-10T07:43:00Z"/>
                <w:rFonts w:cstheme="minorHAnsi"/>
                <w:sz w:val="24"/>
                <w:szCs w:val="24"/>
                <w:rPrChange w:id="21094" w:author="DuyNgo" w:date="2012-08-10T08:15:00Z">
                  <w:rPr>
                    <w:ins w:id="21095" w:author="DuyNgo" w:date="2012-08-10T07:43:00Z"/>
                    <w:rFonts w:ascii="Times New Roman" w:hAnsi="Times New Roman"/>
                    <w:sz w:val="24"/>
                  </w:rPr>
                </w:rPrChange>
              </w:rPr>
            </w:pPr>
            <w:ins w:id="21096" w:author="DuyNgo" w:date="2012-08-10T07:43:00Z">
              <w:r w:rsidRPr="00303364">
                <w:rPr>
                  <w:rFonts w:cstheme="minorHAnsi"/>
                  <w:sz w:val="24"/>
                  <w:szCs w:val="24"/>
                  <w:rPrChange w:id="21097" w:author="DuyNgo" w:date="2012-08-10T08:15:00Z">
                    <w:rPr>
                      <w:rFonts w:ascii="Times New Roman" w:eastAsiaTheme="majorEastAsia" w:hAnsi="Times New Roman" w:cstheme="majorBidi"/>
                      <w:b/>
                      <w:bCs/>
                      <w:color w:val="365F91" w:themeColor="accent1" w:themeShade="BF"/>
                      <w:sz w:val="24"/>
                      <w:szCs w:val="28"/>
                    </w:rPr>
                  </w:rPrChange>
                </w:rPr>
                <w:t>Issue Class</w:t>
              </w:r>
            </w:ins>
          </w:p>
          <w:p w:rsidR="00771246" w:rsidRPr="00303364" w:rsidRDefault="00771246" w:rsidP="00227BA2">
            <w:pPr>
              <w:spacing w:after="200" w:line="276" w:lineRule="auto"/>
              <w:rPr>
                <w:ins w:id="21098" w:author="DuyNgo" w:date="2012-08-10T07:43:00Z"/>
                <w:rFonts w:cstheme="minorHAnsi"/>
                <w:sz w:val="24"/>
                <w:szCs w:val="24"/>
                <w:rPrChange w:id="21099" w:author="DuyNgo" w:date="2012-08-10T08:15:00Z">
                  <w:rPr>
                    <w:ins w:id="21100" w:author="DuyNgo" w:date="2012-08-10T07:43:00Z"/>
                    <w:rFonts w:ascii="Times New Roman" w:hAnsi="Times New Roman"/>
                    <w:sz w:val="24"/>
                  </w:rPr>
                </w:rPrChange>
              </w:rPr>
            </w:pPr>
            <w:ins w:id="21101" w:author="DuyNgo" w:date="2012-08-10T07:43:00Z">
              <w:r w:rsidRPr="00303364">
                <w:rPr>
                  <w:rFonts w:cstheme="minorHAnsi"/>
                  <w:sz w:val="24"/>
                  <w:szCs w:val="24"/>
                  <w:rPrChange w:id="21102" w:author="DuyNgo" w:date="2012-08-10T08:15:00Z">
                    <w:rPr>
                      <w:rFonts w:ascii="Times New Roman" w:eastAsiaTheme="majorEastAsia" w:hAnsi="Times New Roman" w:cstheme="majorBidi"/>
                      <w:b/>
                      <w:bCs/>
                      <w:color w:val="365F91" w:themeColor="accent1" w:themeShade="BF"/>
                      <w:sz w:val="24"/>
                      <w:szCs w:val="28"/>
                    </w:rPr>
                  </w:rPrChange>
                </w:rPr>
                <w:t>Requirement Class</w:t>
              </w:r>
            </w:ins>
          </w:p>
          <w:p w:rsidR="00771246" w:rsidRPr="00303364" w:rsidRDefault="00771246" w:rsidP="00227BA2">
            <w:pPr>
              <w:spacing w:after="200" w:line="276" w:lineRule="auto"/>
              <w:rPr>
                <w:ins w:id="21103" w:author="DuyNgo" w:date="2012-08-10T07:43:00Z"/>
                <w:rFonts w:cstheme="minorHAnsi"/>
                <w:sz w:val="24"/>
                <w:szCs w:val="24"/>
                <w:rPrChange w:id="21104" w:author="DuyNgo" w:date="2012-08-10T08:15:00Z">
                  <w:rPr>
                    <w:ins w:id="21105" w:author="DuyNgo" w:date="2012-08-10T07:43:00Z"/>
                    <w:rFonts w:ascii="Times New Roman" w:hAnsi="Times New Roman"/>
                    <w:sz w:val="24"/>
                  </w:rPr>
                </w:rPrChange>
              </w:rPr>
            </w:pPr>
            <w:ins w:id="21106" w:author="DuyNgo" w:date="2012-08-10T07:43:00Z">
              <w:r w:rsidRPr="00303364">
                <w:rPr>
                  <w:rFonts w:cstheme="minorHAnsi"/>
                  <w:sz w:val="24"/>
                  <w:szCs w:val="24"/>
                  <w:rPrChange w:id="21107" w:author="DuyNgo" w:date="2012-08-10T08:15:00Z">
                    <w:rPr>
                      <w:rFonts w:ascii="Times New Roman" w:eastAsiaTheme="majorEastAsia" w:hAnsi="Times New Roman" w:cstheme="majorBidi"/>
                      <w:b/>
                      <w:bCs/>
                      <w:color w:val="365F91" w:themeColor="accent1" w:themeShade="BF"/>
                      <w:sz w:val="24"/>
                      <w:szCs w:val="28"/>
                    </w:rPr>
                  </w:rPrChange>
                </w:rPr>
                <w:t>Deliverable Class</w:t>
              </w:r>
            </w:ins>
          </w:p>
        </w:tc>
      </w:tr>
    </w:tbl>
    <w:p w:rsidR="00771246" w:rsidRPr="00303364" w:rsidRDefault="00771246" w:rsidP="00771246">
      <w:pPr>
        <w:rPr>
          <w:ins w:id="21108" w:author="DuyNgo" w:date="2012-08-10T07:43:00Z"/>
          <w:rFonts w:cstheme="minorHAnsi"/>
          <w:sz w:val="24"/>
          <w:szCs w:val="24"/>
          <w:rPrChange w:id="21109" w:author="DuyNgo" w:date="2012-08-10T08:15:00Z">
            <w:rPr>
              <w:ins w:id="21110"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22"/>
        <w:gridCol w:w="4482"/>
      </w:tblGrid>
      <w:tr w:rsidR="00771246" w:rsidRPr="00303364" w:rsidTr="00227BA2">
        <w:trPr>
          <w:ins w:id="21111"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112" w:author="DuyNgo" w:date="2012-08-10T07:43:00Z"/>
                <w:rFonts w:cstheme="minorHAnsi"/>
                <w:b/>
                <w:sz w:val="24"/>
                <w:szCs w:val="24"/>
                <w:rPrChange w:id="21113" w:author="DuyNgo" w:date="2012-08-10T08:15:00Z">
                  <w:rPr>
                    <w:ins w:id="21114" w:author="DuyNgo" w:date="2012-08-10T07:43:00Z"/>
                    <w:rFonts w:ascii="Times New Roman" w:hAnsi="Times New Roman"/>
                    <w:b/>
                    <w:sz w:val="24"/>
                  </w:rPr>
                </w:rPrChange>
              </w:rPr>
            </w:pPr>
            <w:ins w:id="21115" w:author="DuyNgo" w:date="2012-08-10T07:43:00Z">
              <w:r w:rsidRPr="00303364">
                <w:rPr>
                  <w:rFonts w:cstheme="minorHAnsi"/>
                  <w:b/>
                  <w:sz w:val="24"/>
                  <w:szCs w:val="24"/>
                  <w:rPrChange w:id="21116" w:author="DuyNgo" w:date="2012-08-10T08:15:00Z">
                    <w:rPr>
                      <w:rFonts w:ascii="Times New Roman" w:eastAsiaTheme="majorEastAsia" w:hAnsi="Times New Roman" w:cstheme="majorBidi"/>
                      <w:b/>
                      <w:bCs/>
                      <w:color w:val="365F91" w:themeColor="accent1" w:themeShade="BF"/>
                      <w:sz w:val="24"/>
                      <w:szCs w:val="28"/>
                    </w:rPr>
                  </w:rPrChange>
                </w:rPr>
                <w:t>Report Controller Class</w:t>
              </w:r>
            </w:ins>
          </w:p>
        </w:tc>
      </w:tr>
      <w:tr w:rsidR="00771246" w:rsidRPr="00303364" w:rsidTr="00227BA2">
        <w:trPr>
          <w:ins w:id="21117"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118" w:author="DuyNgo" w:date="2012-08-10T07:43:00Z"/>
                <w:rFonts w:cstheme="minorHAnsi"/>
                <w:sz w:val="24"/>
                <w:szCs w:val="24"/>
                <w:rPrChange w:id="21119" w:author="DuyNgo" w:date="2012-08-10T08:15:00Z">
                  <w:rPr>
                    <w:ins w:id="21120" w:author="DuyNgo" w:date="2012-08-10T07:43:00Z"/>
                    <w:rFonts w:ascii="Times New Roman" w:hAnsi="Times New Roman"/>
                    <w:sz w:val="24"/>
                  </w:rPr>
                </w:rPrChange>
              </w:rPr>
            </w:pPr>
            <w:ins w:id="21121" w:author="DuyNgo" w:date="2012-08-10T07:43:00Z">
              <w:r w:rsidRPr="00303364">
                <w:rPr>
                  <w:rFonts w:cstheme="minorHAnsi"/>
                  <w:sz w:val="24"/>
                  <w:szCs w:val="24"/>
                  <w:rPrChange w:id="21122"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123" w:author="DuyNgo" w:date="2012-08-10T07:43:00Z"/>
                <w:rFonts w:cstheme="minorHAnsi"/>
                <w:sz w:val="24"/>
                <w:szCs w:val="24"/>
                <w:rPrChange w:id="21124" w:author="DuyNgo" w:date="2012-08-10T08:15:00Z">
                  <w:rPr>
                    <w:ins w:id="21125" w:author="DuyNgo" w:date="2012-08-10T07:43:00Z"/>
                    <w:rFonts w:ascii="Times New Roman" w:hAnsi="Times New Roman" w:cs="Tahoma"/>
                    <w:color w:val="000000"/>
                    <w:sz w:val="24"/>
                    <w:szCs w:val="20"/>
                  </w:rPr>
                </w:rPrChange>
              </w:rPr>
            </w:pPr>
            <w:ins w:id="21126" w:author="DuyNgo" w:date="2012-08-10T07:43:00Z">
              <w:r w:rsidRPr="00303364">
                <w:rPr>
                  <w:rFonts w:cstheme="minorHAnsi"/>
                  <w:sz w:val="24"/>
                  <w:szCs w:val="24"/>
                  <w:rPrChange w:id="21127"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128" w:author="DuyNgo" w:date="2012-08-10T07:43:00Z"/>
        </w:trPr>
        <w:tc>
          <w:tcPr>
            <w:tcW w:w="4788" w:type="dxa"/>
          </w:tcPr>
          <w:p w:rsidR="00771246" w:rsidRPr="00303364" w:rsidRDefault="00771246" w:rsidP="00771246">
            <w:pPr>
              <w:pStyle w:val="ListParagraph"/>
              <w:numPr>
                <w:ilvl w:val="0"/>
                <w:numId w:val="116"/>
              </w:numPr>
              <w:spacing w:after="200" w:line="276" w:lineRule="auto"/>
              <w:ind w:left="540"/>
              <w:rPr>
                <w:ins w:id="21129" w:author="DuyNgo" w:date="2012-08-10T07:43:00Z"/>
                <w:rFonts w:cstheme="minorHAnsi"/>
                <w:sz w:val="24"/>
                <w:szCs w:val="24"/>
                <w:rPrChange w:id="21130" w:author="DuyNgo" w:date="2012-08-10T08:15:00Z">
                  <w:rPr>
                    <w:ins w:id="21131" w:author="DuyNgo" w:date="2012-08-10T07:43:00Z"/>
                    <w:rFonts w:ascii="Times New Roman" w:hAnsi="Times New Roman" w:cs="Times New Roman"/>
                    <w:sz w:val="24"/>
                    <w:szCs w:val="24"/>
                  </w:rPr>
                </w:rPrChange>
              </w:rPr>
            </w:pPr>
            <w:ins w:id="21132" w:author="DuyNgo" w:date="2012-08-10T07:43:00Z">
              <w:r w:rsidRPr="00303364">
                <w:rPr>
                  <w:rFonts w:cstheme="minorHAnsi"/>
                  <w:sz w:val="24"/>
                  <w:szCs w:val="24"/>
                  <w:rPrChange w:id="21133" w:author="DuyNgo" w:date="2012-08-10T08:15:00Z">
                    <w:rPr>
                      <w:rFonts w:ascii="Times New Roman" w:eastAsiaTheme="majorEastAsia" w:hAnsi="Times New Roman" w:cs="Times New Roman"/>
                      <w:b/>
                      <w:bCs/>
                      <w:color w:val="365F91" w:themeColor="accent1" w:themeShade="BF"/>
                      <w:sz w:val="24"/>
                      <w:szCs w:val="24"/>
                    </w:rPr>
                  </w:rPrChange>
                </w:rPr>
                <w:t>Project information</w:t>
              </w:r>
            </w:ins>
          </w:p>
          <w:p w:rsidR="00771246" w:rsidRPr="00303364" w:rsidRDefault="00771246" w:rsidP="00771246">
            <w:pPr>
              <w:pStyle w:val="ListParagraph"/>
              <w:numPr>
                <w:ilvl w:val="0"/>
                <w:numId w:val="116"/>
              </w:numPr>
              <w:spacing w:after="200" w:line="276" w:lineRule="auto"/>
              <w:ind w:left="540"/>
              <w:rPr>
                <w:ins w:id="21134" w:author="DuyNgo" w:date="2012-08-10T07:43:00Z"/>
                <w:rFonts w:cstheme="minorHAnsi"/>
                <w:sz w:val="24"/>
                <w:szCs w:val="24"/>
                <w:rPrChange w:id="21135" w:author="DuyNgo" w:date="2012-08-10T08:15:00Z">
                  <w:rPr>
                    <w:ins w:id="21136" w:author="DuyNgo" w:date="2012-08-10T07:43:00Z"/>
                    <w:rFonts w:ascii="Times New Roman" w:hAnsi="Times New Roman" w:cs="Times New Roman"/>
                    <w:sz w:val="24"/>
                    <w:szCs w:val="24"/>
                  </w:rPr>
                </w:rPrChange>
              </w:rPr>
            </w:pPr>
            <w:ins w:id="21137" w:author="DuyNgo" w:date="2012-08-10T07:43:00Z">
              <w:r w:rsidRPr="00303364">
                <w:rPr>
                  <w:rFonts w:cstheme="minorHAnsi"/>
                  <w:sz w:val="24"/>
                  <w:szCs w:val="24"/>
                  <w:rPrChange w:id="21138" w:author="DuyNgo" w:date="2012-08-10T08:15:00Z">
                    <w:rPr>
                      <w:rFonts w:ascii="Times New Roman" w:eastAsiaTheme="majorEastAsia" w:hAnsi="Times New Roman" w:cs="Times New Roman"/>
                      <w:b/>
                      <w:bCs/>
                      <w:color w:val="365F91" w:themeColor="accent1" w:themeShade="BF"/>
                      <w:sz w:val="24"/>
                      <w:szCs w:val="24"/>
                    </w:rPr>
                  </w:rPrChange>
                </w:rPr>
                <w:t>Planner</w:t>
              </w:r>
            </w:ins>
          </w:p>
          <w:p w:rsidR="00771246" w:rsidRPr="00303364" w:rsidRDefault="00771246" w:rsidP="00771246">
            <w:pPr>
              <w:pStyle w:val="ListParagraph"/>
              <w:numPr>
                <w:ilvl w:val="0"/>
                <w:numId w:val="116"/>
              </w:numPr>
              <w:spacing w:after="200" w:line="276" w:lineRule="auto"/>
              <w:ind w:left="540"/>
              <w:rPr>
                <w:ins w:id="21139" w:author="DuyNgo" w:date="2012-08-10T07:43:00Z"/>
                <w:rFonts w:cstheme="minorHAnsi"/>
                <w:sz w:val="24"/>
                <w:szCs w:val="24"/>
                <w:rPrChange w:id="21140" w:author="DuyNgo" w:date="2012-08-10T08:15:00Z">
                  <w:rPr>
                    <w:ins w:id="21141" w:author="DuyNgo" w:date="2012-08-10T07:43:00Z"/>
                    <w:rFonts w:ascii="Times New Roman" w:hAnsi="Times New Roman" w:cs="Times New Roman"/>
                    <w:sz w:val="24"/>
                    <w:szCs w:val="24"/>
                  </w:rPr>
                </w:rPrChange>
              </w:rPr>
            </w:pPr>
            <w:ins w:id="21142" w:author="DuyNgo" w:date="2012-08-10T07:43:00Z">
              <w:r w:rsidRPr="00303364">
                <w:rPr>
                  <w:rFonts w:cstheme="minorHAnsi"/>
                  <w:sz w:val="24"/>
                  <w:szCs w:val="24"/>
                  <w:rPrChange w:id="21143" w:author="DuyNgo" w:date="2012-08-10T08:15:00Z">
                    <w:rPr>
                      <w:rFonts w:ascii="Times New Roman" w:eastAsiaTheme="majorEastAsia" w:hAnsi="Times New Roman" w:cs="Times New Roman"/>
                      <w:b/>
                      <w:bCs/>
                      <w:color w:val="365F91" w:themeColor="accent1" w:themeShade="BF"/>
                      <w:sz w:val="24"/>
                      <w:szCs w:val="24"/>
                    </w:rPr>
                  </w:rPrChange>
                </w:rPr>
                <w:t>DMS</w:t>
              </w:r>
            </w:ins>
          </w:p>
          <w:p w:rsidR="00771246" w:rsidRPr="00303364" w:rsidRDefault="00771246" w:rsidP="00771246">
            <w:pPr>
              <w:pStyle w:val="ListParagraph"/>
              <w:numPr>
                <w:ilvl w:val="0"/>
                <w:numId w:val="116"/>
              </w:numPr>
              <w:spacing w:after="200" w:line="276" w:lineRule="auto"/>
              <w:ind w:left="540"/>
              <w:rPr>
                <w:ins w:id="21144" w:author="DuyNgo" w:date="2012-08-10T07:43:00Z"/>
                <w:rFonts w:cstheme="minorHAnsi"/>
                <w:sz w:val="24"/>
                <w:szCs w:val="24"/>
                <w:rPrChange w:id="21145" w:author="DuyNgo" w:date="2012-08-10T08:15:00Z">
                  <w:rPr>
                    <w:ins w:id="21146" w:author="DuyNgo" w:date="2012-08-10T07:43:00Z"/>
                    <w:rFonts w:ascii="Times New Roman" w:hAnsi="Times New Roman" w:cs="Times New Roman"/>
                    <w:sz w:val="24"/>
                    <w:szCs w:val="24"/>
                  </w:rPr>
                </w:rPrChange>
              </w:rPr>
            </w:pPr>
            <w:ins w:id="21147" w:author="DuyNgo" w:date="2012-08-10T07:43:00Z">
              <w:r w:rsidRPr="00303364">
                <w:rPr>
                  <w:rFonts w:cstheme="minorHAnsi"/>
                  <w:sz w:val="24"/>
                  <w:szCs w:val="24"/>
                  <w:rPrChange w:id="21148" w:author="DuyNgo" w:date="2012-08-10T08:15:00Z">
                    <w:rPr>
                      <w:rFonts w:ascii="Times New Roman" w:eastAsiaTheme="majorEastAsia" w:hAnsi="Times New Roman" w:cs="Times New Roman"/>
                      <w:b/>
                      <w:bCs/>
                      <w:color w:val="365F91" w:themeColor="accent1" w:themeShade="BF"/>
                      <w:sz w:val="24"/>
                      <w:szCs w:val="24"/>
                    </w:rPr>
                  </w:rPrChange>
                </w:rPr>
                <w:t>Timesheet</w:t>
              </w:r>
            </w:ins>
          </w:p>
        </w:tc>
        <w:tc>
          <w:tcPr>
            <w:tcW w:w="4788" w:type="dxa"/>
          </w:tcPr>
          <w:p w:rsidR="00771246" w:rsidRPr="00303364" w:rsidRDefault="00771246" w:rsidP="00227BA2">
            <w:pPr>
              <w:shd w:val="clear" w:color="FFFFCC" w:fill="FFFFFF"/>
              <w:spacing w:before="100" w:beforeAutospacing="1" w:after="100" w:afterAutospacing="1"/>
              <w:rPr>
                <w:ins w:id="21149" w:author="DuyNgo" w:date="2012-08-10T07:43:00Z"/>
                <w:rFonts w:cstheme="minorHAnsi"/>
                <w:sz w:val="24"/>
                <w:szCs w:val="24"/>
                <w:rPrChange w:id="21150" w:author="DuyNgo" w:date="2012-08-10T08:15:00Z">
                  <w:rPr>
                    <w:ins w:id="21151" w:author="DuyNgo" w:date="2012-08-10T07:43:00Z"/>
                    <w:rFonts w:ascii="Times New Roman" w:hAnsi="Times New Roman" w:cs="Tahoma"/>
                    <w:color w:val="000000"/>
                    <w:sz w:val="24"/>
                    <w:szCs w:val="20"/>
                  </w:rPr>
                </w:rPrChange>
              </w:rPr>
            </w:pPr>
            <w:ins w:id="21152" w:author="DuyNgo" w:date="2012-08-10T07:43:00Z">
              <w:r w:rsidRPr="00303364">
                <w:rPr>
                  <w:rFonts w:cstheme="minorHAnsi"/>
                  <w:sz w:val="24"/>
                  <w:szCs w:val="24"/>
                  <w:rPrChange w:id="21153"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303364" w:rsidRDefault="00771246" w:rsidP="00227BA2">
            <w:pPr>
              <w:spacing w:after="200" w:line="276" w:lineRule="auto"/>
              <w:rPr>
                <w:ins w:id="21154" w:author="DuyNgo" w:date="2012-08-10T07:43:00Z"/>
                <w:rFonts w:cstheme="minorHAnsi"/>
                <w:sz w:val="24"/>
                <w:szCs w:val="24"/>
                <w:rPrChange w:id="21155" w:author="DuyNgo" w:date="2012-08-10T08:15:00Z">
                  <w:rPr>
                    <w:ins w:id="21156" w:author="DuyNgo" w:date="2012-08-10T07:43:00Z"/>
                    <w:rFonts w:ascii="Times New Roman" w:hAnsi="Times New Roman"/>
                    <w:sz w:val="24"/>
                  </w:rPr>
                </w:rPrChange>
              </w:rPr>
            </w:pPr>
            <w:ins w:id="21157" w:author="DuyNgo" w:date="2012-08-10T07:43:00Z">
              <w:r w:rsidRPr="00303364">
                <w:rPr>
                  <w:rFonts w:cstheme="minorHAnsi"/>
                  <w:sz w:val="24"/>
                  <w:szCs w:val="24"/>
                  <w:rPrChange w:id="21158" w:author="DuyNgo" w:date="2012-08-10T08:15:00Z">
                    <w:rPr>
                      <w:rFonts w:ascii="Times New Roman" w:eastAsiaTheme="majorEastAsia" w:hAnsi="Times New Roman" w:cstheme="majorBidi"/>
                      <w:b/>
                      <w:bCs/>
                      <w:color w:val="365F91" w:themeColor="accent1" w:themeShade="BF"/>
                      <w:sz w:val="24"/>
                      <w:szCs w:val="28"/>
                    </w:rPr>
                  </w:rPrChange>
                </w:rPr>
                <w:t>Planner Class</w:t>
              </w:r>
            </w:ins>
          </w:p>
          <w:p w:rsidR="00771246" w:rsidRPr="00303364" w:rsidRDefault="00771246" w:rsidP="00227BA2">
            <w:pPr>
              <w:spacing w:after="200" w:line="276" w:lineRule="auto"/>
              <w:rPr>
                <w:ins w:id="21159" w:author="DuyNgo" w:date="2012-08-10T07:43:00Z"/>
                <w:rFonts w:cstheme="minorHAnsi"/>
                <w:sz w:val="24"/>
                <w:szCs w:val="24"/>
                <w:rPrChange w:id="21160" w:author="DuyNgo" w:date="2012-08-10T08:15:00Z">
                  <w:rPr>
                    <w:ins w:id="21161" w:author="DuyNgo" w:date="2012-08-10T07:43:00Z"/>
                    <w:rFonts w:ascii="Times New Roman" w:hAnsi="Times New Roman"/>
                    <w:sz w:val="24"/>
                  </w:rPr>
                </w:rPrChange>
              </w:rPr>
            </w:pPr>
            <w:ins w:id="21162" w:author="DuyNgo" w:date="2012-08-10T07:43:00Z">
              <w:r w:rsidRPr="00303364">
                <w:rPr>
                  <w:rFonts w:cstheme="minorHAnsi"/>
                  <w:sz w:val="24"/>
                  <w:szCs w:val="24"/>
                  <w:rPrChange w:id="21163" w:author="DuyNgo" w:date="2012-08-10T08:15:00Z">
                    <w:rPr>
                      <w:rFonts w:ascii="Times New Roman" w:eastAsiaTheme="majorEastAsia" w:hAnsi="Times New Roman" w:cstheme="majorBidi"/>
                      <w:b/>
                      <w:bCs/>
                      <w:color w:val="365F91" w:themeColor="accent1" w:themeShade="BF"/>
                      <w:sz w:val="24"/>
                      <w:szCs w:val="28"/>
                    </w:rPr>
                  </w:rPrChange>
                </w:rPr>
                <w:t>DMS Class</w:t>
              </w:r>
            </w:ins>
          </w:p>
          <w:p w:rsidR="00771246" w:rsidRPr="00303364" w:rsidRDefault="00771246" w:rsidP="00227BA2">
            <w:pPr>
              <w:spacing w:after="200" w:line="276" w:lineRule="auto"/>
              <w:rPr>
                <w:ins w:id="21164" w:author="DuyNgo" w:date="2012-08-10T07:43:00Z"/>
                <w:rFonts w:cstheme="minorHAnsi"/>
                <w:sz w:val="24"/>
                <w:szCs w:val="24"/>
                <w:rPrChange w:id="21165" w:author="DuyNgo" w:date="2012-08-10T08:15:00Z">
                  <w:rPr>
                    <w:ins w:id="21166" w:author="DuyNgo" w:date="2012-08-10T07:43:00Z"/>
                    <w:rFonts w:ascii="Times New Roman" w:hAnsi="Times New Roman"/>
                    <w:sz w:val="24"/>
                  </w:rPr>
                </w:rPrChange>
              </w:rPr>
            </w:pPr>
            <w:ins w:id="21167" w:author="DuyNgo" w:date="2012-08-10T07:43:00Z">
              <w:r w:rsidRPr="00303364">
                <w:rPr>
                  <w:rFonts w:cstheme="minorHAnsi"/>
                  <w:sz w:val="24"/>
                  <w:szCs w:val="24"/>
                  <w:rPrChange w:id="21168" w:author="DuyNgo" w:date="2012-08-10T08:15:00Z">
                    <w:rPr>
                      <w:rFonts w:ascii="Times New Roman" w:eastAsiaTheme="majorEastAsia" w:hAnsi="Times New Roman" w:cstheme="majorBidi"/>
                      <w:b/>
                      <w:bCs/>
                      <w:color w:val="365F91" w:themeColor="accent1" w:themeShade="BF"/>
                      <w:sz w:val="24"/>
                      <w:szCs w:val="28"/>
                    </w:rPr>
                  </w:rPrChange>
                </w:rPr>
                <w:t>Timesheet Class</w:t>
              </w:r>
            </w:ins>
          </w:p>
        </w:tc>
      </w:tr>
    </w:tbl>
    <w:p w:rsidR="00771246" w:rsidRPr="00303364" w:rsidRDefault="00771246" w:rsidP="00771246">
      <w:pPr>
        <w:rPr>
          <w:ins w:id="21169" w:author="DuyNgo" w:date="2012-08-10T07:43:00Z"/>
          <w:rFonts w:cstheme="minorHAnsi"/>
          <w:sz w:val="24"/>
          <w:szCs w:val="24"/>
          <w:rPrChange w:id="21170" w:author="DuyNgo" w:date="2012-08-10T08:15:00Z">
            <w:rPr>
              <w:ins w:id="21171"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172"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173" w:author="DuyNgo" w:date="2012-08-10T07:43:00Z"/>
                <w:rFonts w:cstheme="minorHAnsi"/>
                <w:b/>
                <w:sz w:val="24"/>
                <w:szCs w:val="24"/>
                <w:rPrChange w:id="21174" w:author="DuyNgo" w:date="2012-08-10T08:15:00Z">
                  <w:rPr>
                    <w:ins w:id="21175" w:author="DuyNgo" w:date="2012-08-10T07:43:00Z"/>
                    <w:rFonts w:ascii="Times New Roman" w:hAnsi="Times New Roman"/>
                    <w:b/>
                    <w:sz w:val="24"/>
                  </w:rPr>
                </w:rPrChange>
              </w:rPr>
            </w:pPr>
            <w:ins w:id="21176" w:author="DuyNgo" w:date="2012-08-10T07:43:00Z">
              <w:r w:rsidRPr="00303364">
                <w:rPr>
                  <w:rFonts w:cstheme="minorHAnsi"/>
                  <w:b/>
                  <w:sz w:val="24"/>
                  <w:szCs w:val="24"/>
                  <w:rPrChange w:id="21177" w:author="DuyNgo" w:date="2012-08-10T08:15:00Z">
                    <w:rPr>
                      <w:rFonts w:ascii="Times New Roman" w:eastAsiaTheme="majorEastAsia" w:hAnsi="Times New Roman" w:cstheme="majorBidi"/>
                      <w:b/>
                      <w:bCs/>
                      <w:color w:val="365F91" w:themeColor="accent1" w:themeShade="BF"/>
                      <w:sz w:val="24"/>
                      <w:szCs w:val="28"/>
                    </w:rPr>
                  </w:rPrChange>
                </w:rPr>
                <w:lastRenderedPageBreak/>
                <w:t>Timesheet Controller Class</w:t>
              </w:r>
            </w:ins>
          </w:p>
        </w:tc>
      </w:tr>
      <w:tr w:rsidR="00771246" w:rsidRPr="00303364" w:rsidTr="00227BA2">
        <w:trPr>
          <w:ins w:id="21178"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179" w:author="DuyNgo" w:date="2012-08-10T07:43:00Z"/>
                <w:rFonts w:cstheme="minorHAnsi"/>
                <w:sz w:val="24"/>
                <w:szCs w:val="24"/>
                <w:rPrChange w:id="21180" w:author="DuyNgo" w:date="2012-08-10T08:15:00Z">
                  <w:rPr>
                    <w:ins w:id="21181" w:author="DuyNgo" w:date="2012-08-10T07:43:00Z"/>
                    <w:rFonts w:ascii="Times New Roman" w:hAnsi="Times New Roman"/>
                    <w:sz w:val="24"/>
                  </w:rPr>
                </w:rPrChange>
              </w:rPr>
            </w:pPr>
            <w:ins w:id="21182" w:author="DuyNgo" w:date="2012-08-10T07:43:00Z">
              <w:r w:rsidRPr="00303364">
                <w:rPr>
                  <w:rFonts w:cstheme="minorHAnsi"/>
                  <w:sz w:val="24"/>
                  <w:szCs w:val="24"/>
                  <w:rPrChange w:id="21183"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184" w:author="DuyNgo" w:date="2012-08-10T07:43:00Z"/>
                <w:rFonts w:cstheme="minorHAnsi"/>
                <w:sz w:val="24"/>
                <w:szCs w:val="24"/>
                <w:rPrChange w:id="21185" w:author="DuyNgo" w:date="2012-08-10T08:15:00Z">
                  <w:rPr>
                    <w:ins w:id="21186" w:author="DuyNgo" w:date="2012-08-10T07:43:00Z"/>
                    <w:rFonts w:ascii="Times New Roman" w:hAnsi="Times New Roman" w:cs="Tahoma"/>
                    <w:color w:val="000000"/>
                    <w:sz w:val="24"/>
                    <w:szCs w:val="20"/>
                  </w:rPr>
                </w:rPrChange>
              </w:rPr>
            </w:pPr>
            <w:ins w:id="21187" w:author="DuyNgo" w:date="2012-08-10T07:43:00Z">
              <w:r w:rsidRPr="00303364">
                <w:rPr>
                  <w:rFonts w:cstheme="minorHAnsi"/>
                  <w:sz w:val="24"/>
                  <w:szCs w:val="24"/>
                  <w:rPrChange w:id="21188"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189" w:author="DuyNgo" w:date="2012-08-10T07:43:00Z"/>
        </w:trPr>
        <w:tc>
          <w:tcPr>
            <w:tcW w:w="4788" w:type="dxa"/>
          </w:tcPr>
          <w:p w:rsidR="00771246" w:rsidRPr="00303364" w:rsidRDefault="00771246" w:rsidP="00771246">
            <w:pPr>
              <w:pStyle w:val="ListParagraph"/>
              <w:numPr>
                <w:ilvl w:val="0"/>
                <w:numId w:val="117"/>
              </w:numPr>
              <w:spacing w:after="200" w:line="276" w:lineRule="auto"/>
              <w:ind w:left="540"/>
              <w:rPr>
                <w:ins w:id="21190" w:author="DuyNgo" w:date="2012-08-10T07:43:00Z"/>
                <w:rFonts w:cstheme="minorHAnsi"/>
                <w:sz w:val="24"/>
                <w:szCs w:val="24"/>
                <w:rPrChange w:id="21191" w:author="DuyNgo" w:date="2012-08-10T08:15:00Z">
                  <w:rPr>
                    <w:ins w:id="21192" w:author="DuyNgo" w:date="2012-08-10T07:43:00Z"/>
                    <w:rFonts w:ascii="Times New Roman" w:hAnsi="Times New Roman" w:cs="Times New Roman"/>
                    <w:sz w:val="24"/>
                    <w:szCs w:val="24"/>
                  </w:rPr>
                </w:rPrChange>
              </w:rPr>
            </w:pPr>
            <w:ins w:id="21193" w:author="DuyNgo" w:date="2012-08-10T07:43:00Z">
              <w:r w:rsidRPr="00303364">
                <w:rPr>
                  <w:rFonts w:cstheme="minorHAnsi"/>
                  <w:sz w:val="24"/>
                  <w:szCs w:val="24"/>
                  <w:rPrChange w:id="21194" w:author="DuyNgo" w:date="2012-08-10T08:15:00Z">
                    <w:rPr>
                      <w:rFonts w:ascii="Times New Roman" w:eastAsiaTheme="majorEastAsia" w:hAnsi="Times New Roman" w:cs="Times New Roman"/>
                      <w:b/>
                      <w:bCs/>
                      <w:color w:val="365F91" w:themeColor="accent1" w:themeShade="BF"/>
                      <w:sz w:val="24"/>
                      <w:szCs w:val="24"/>
                    </w:rPr>
                  </w:rPrChange>
                </w:rPr>
                <w:t>Allow project manager to monitor timework and effort of team member.</w:t>
              </w:r>
            </w:ins>
          </w:p>
          <w:p w:rsidR="00771246" w:rsidRPr="00303364" w:rsidRDefault="00771246" w:rsidP="00771246">
            <w:pPr>
              <w:pStyle w:val="ListParagraph"/>
              <w:numPr>
                <w:ilvl w:val="0"/>
                <w:numId w:val="117"/>
              </w:numPr>
              <w:spacing w:after="200" w:line="276" w:lineRule="auto"/>
              <w:ind w:left="540"/>
              <w:rPr>
                <w:ins w:id="21195" w:author="DuyNgo" w:date="2012-08-10T07:43:00Z"/>
                <w:rFonts w:cstheme="minorHAnsi"/>
                <w:sz w:val="24"/>
                <w:szCs w:val="24"/>
                <w:rPrChange w:id="21196" w:author="DuyNgo" w:date="2012-08-10T08:15:00Z">
                  <w:rPr>
                    <w:ins w:id="21197" w:author="DuyNgo" w:date="2012-08-10T07:43:00Z"/>
                    <w:rFonts w:ascii="Times New Roman" w:hAnsi="Times New Roman" w:cs="Times New Roman"/>
                    <w:sz w:val="24"/>
                    <w:szCs w:val="24"/>
                  </w:rPr>
                </w:rPrChange>
              </w:rPr>
            </w:pPr>
            <w:ins w:id="21198" w:author="DuyNgo" w:date="2012-08-10T07:43:00Z">
              <w:r w:rsidRPr="00303364">
                <w:rPr>
                  <w:rFonts w:cstheme="minorHAnsi"/>
                  <w:sz w:val="24"/>
                  <w:szCs w:val="24"/>
                  <w:rPrChange w:id="21199" w:author="DuyNgo" w:date="2012-08-10T08:15:00Z">
                    <w:rPr>
                      <w:rFonts w:ascii="Times New Roman" w:eastAsiaTheme="majorEastAsia" w:hAnsi="Times New Roman" w:cs="Times New Roman"/>
                      <w:b/>
                      <w:bCs/>
                      <w:color w:val="365F91" w:themeColor="accent1" w:themeShade="BF"/>
                      <w:sz w:val="24"/>
                      <w:szCs w:val="24"/>
                    </w:rPr>
                  </w:rPrChange>
                </w:rPr>
                <w:t>Feature filter projects by date, status, project.</w:t>
              </w:r>
            </w:ins>
          </w:p>
          <w:p w:rsidR="00771246" w:rsidRPr="00303364" w:rsidRDefault="00771246" w:rsidP="00771246">
            <w:pPr>
              <w:pStyle w:val="ListParagraph"/>
              <w:numPr>
                <w:ilvl w:val="0"/>
                <w:numId w:val="117"/>
              </w:numPr>
              <w:spacing w:after="200" w:line="276" w:lineRule="auto"/>
              <w:ind w:left="540"/>
              <w:rPr>
                <w:ins w:id="21200" w:author="DuyNgo" w:date="2012-08-10T07:43:00Z"/>
                <w:rFonts w:cstheme="minorHAnsi"/>
                <w:sz w:val="24"/>
                <w:szCs w:val="24"/>
                <w:rPrChange w:id="21201" w:author="DuyNgo" w:date="2012-08-10T08:15:00Z">
                  <w:rPr>
                    <w:ins w:id="21202" w:author="DuyNgo" w:date="2012-08-10T07:43:00Z"/>
                    <w:rFonts w:ascii="Times New Roman" w:hAnsi="Times New Roman" w:cs="Times New Roman"/>
                    <w:sz w:val="24"/>
                    <w:szCs w:val="24"/>
                  </w:rPr>
                </w:rPrChange>
              </w:rPr>
            </w:pPr>
            <w:ins w:id="21203" w:author="DuyNgo" w:date="2012-08-10T07:43:00Z">
              <w:r w:rsidRPr="00303364">
                <w:rPr>
                  <w:rFonts w:cstheme="minorHAnsi"/>
                  <w:sz w:val="24"/>
                  <w:szCs w:val="24"/>
                  <w:rPrChange w:id="21204" w:author="DuyNgo" w:date="2012-08-10T08:15:00Z">
                    <w:rPr>
                      <w:rFonts w:ascii="Times New Roman" w:eastAsiaTheme="majorEastAsia" w:hAnsi="Times New Roman" w:cs="Times New Roman"/>
                      <w:b/>
                      <w:bCs/>
                      <w:color w:val="365F91" w:themeColor="accent1" w:themeShade="BF"/>
                      <w:sz w:val="24"/>
                      <w:szCs w:val="24"/>
                    </w:rPr>
                  </w:rPrChange>
                </w:rPr>
                <w:t>Team members can log timesheet as their works daily or weekly.</w:t>
              </w:r>
            </w:ins>
          </w:p>
          <w:p w:rsidR="00771246" w:rsidRPr="00303364" w:rsidRDefault="00771246" w:rsidP="00227BA2">
            <w:pPr>
              <w:spacing w:after="200" w:line="276" w:lineRule="auto"/>
              <w:rPr>
                <w:ins w:id="21205" w:author="DuyNgo" w:date="2012-08-10T07:43:00Z"/>
                <w:rFonts w:cstheme="minorHAnsi"/>
                <w:sz w:val="24"/>
                <w:szCs w:val="24"/>
                <w:rPrChange w:id="21206" w:author="DuyNgo" w:date="2012-08-10T08:15:00Z">
                  <w:rPr>
                    <w:ins w:id="21207" w:author="DuyNgo" w:date="2012-08-10T07:43:00Z"/>
                    <w:rFonts w:ascii="Times New Roman" w:hAnsi="Times New Roman"/>
                    <w:sz w:val="24"/>
                  </w:rPr>
                </w:rPrChange>
              </w:rPr>
            </w:pPr>
          </w:p>
        </w:tc>
        <w:tc>
          <w:tcPr>
            <w:tcW w:w="4788" w:type="dxa"/>
          </w:tcPr>
          <w:p w:rsidR="00771246" w:rsidRPr="00303364" w:rsidRDefault="00771246" w:rsidP="00227BA2">
            <w:pPr>
              <w:shd w:val="clear" w:color="FFFFCC" w:fill="FFFFFF"/>
              <w:spacing w:before="100" w:beforeAutospacing="1" w:after="100" w:afterAutospacing="1"/>
              <w:rPr>
                <w:ins w:id="21208" w:author="DuyNgo" w:date="2012-08-10T07:43:00Z"/>
                <w:rFonts w:cstheme="minorHAnsi"/>
                <w:sz w:val="24"/>
                <w:szCs w:val="24"/>
                <w:rPrChange w:id="21209" w:author="DuyNgo" w:date="2012-08-10T08:15:00Z">
                  <w:rPr>
                    <w:ins w:id="21210" w:author="DuyNgo" w:date="2012-08-10T07:43:00Z"/>
                    <w:rFonts w:ascii="Times New Roman" w:hAnsi="Times New Roman" w:cs="Tahoma"/>
                    <w:color w:val="000000"/>
                    <w:sz w:val="24"/>
                    <w:szCs w:val="20"/>
                  </w:rPr>
                </w:rPrChange>
              </w:rPr>
            </w:pPr>
            <w:ins w:id="21211" w:author="DuyNgo" w:date="2012-08-10T07:43:00Z">
              <w:r w:rsidRPr="00303364">
                <w:rPr>
                  <w:rFonts w:cstheme="minorHAnsi"/>
                  <w:sz w:val="24"/>
                  <w:szCs w:val="24"/>
                  <w:rPrChange w:id="21212"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303364" w:rsidRDefault="00771246" w:rsidP="00227BA2">
            <w:pPr>
              <w:spacing w:after="200" w:line="276" w:lineRule="auto"/>
              <w:rPr>
                <w:ins w:id="21213" w:author="DuyNgo" w:date="2012-08-10T07:43:00Z"/>
                <w:rFonts w:cstheme="minorHAnsi"/>
                <w:sz w:val="24"/>
                <w:szCs w:val="24"/>
                <w:rPrChange w:id="21214" w:author="DuyNgo" w:date="2012-08-10T08:15:00Z">
                  <w:rPr>
                    <w:ins w:id="21215" w:author="DuyNgo" w:date="2012-08-10T07:43:00Z"/>
                    <w:rFonts w:ascii="Times New Roman" w:hAnsi="Times New Roman"/>
                    <w:sz w:val="24"/>
                  </w:rPr>
                </w:rPrChange>
              </w:rPr>
            </w:pPr>
            <w:ins w:id="21216" w:author="DuyNgo" w:date="2012-08-10T07:43:00Z">
              <w:r w:rsidRPr="00303364">
                <w:rPr>
                  <w:rFonts w:cstheme="minorHAnsi"/>
                  <w:sz w:val="24"/>
                  <w:szCs w:val="24"/>
                  <w:rPrChange w:id="21217" w:author="DuyNgo" w:date="2012-08-10T08:15:00Z">
                    <w:rPr>
                      <w:rFonts w:ascii="Times New Roman" w:eastAsiaTheme="majorEastAsia" w:hAnsi="Times New Roman" w:cstheme="majorBidi"/>
                      <w:b/>
                      <w:bCs/>
                      <w:color w:val="365F91" w:themeColor="accent1" w:themeShade="BF"/>
                      <w:sz w:val="24"/>
                      <w:szCs w:val="28"/>
                    </w:rPr>
                  </w:rPrChange>
                </w:rPr>
                <w:t>User Class</w:t>
              </w:r>
            </w:ins>
          </w:p>
          <w:p w:rsidR="00771246" w:rsidRPr="00303364" w:rsidRDefault="00771246" w:rsidP="00227BA2">
            <w:pPr>
              <w:spacing w:after="200" w:line="276" w:lineRule="auto"/>
              <w:rPr>
                <w:ins w:id="21218" w:author="DuyNgo" w:date="2012-08-10T07:43:00Z"/>
                <w:rFonts w:cstheme="minorHAnsi"/>
                <w:sz w:val="24"/>
                <w:szCs w:val="24"/>
                <w:rPrChange w:id="21219" w:author="DuyNgo" w:date="2012-08-10T08:15:00Z">
                  <w:rPr>
                    <w:ins w:id="21220" w:author="DuyNgo" w:date="2012-08-10T07:43:00Z"/>
                    <w:rFonts w:ascii="Times New Roman" w:hAnsi="Times New Roman"/>
                    <w:sz w:val="24"/>
                  </w:rPr>
                </w:rPrChange>
              </w:rPr>
            </w:pPr>
            <w:ins w:id="21221" w:author="DuyNgo" w:date="2012-08-10T07:43:00Z">
              <w:r w:rsidRPr="00303364">
                <w:rPr>
                  <w:rFonts w:cstheme="minorHAnsi"/>
                  <w:sz w:val="24"/>
                  <w:szCs w:val="24"/>
                  <w:rPrChange w:id="21222" w:author="DuyNgo" w:date="2012-08-10T08:15:00Z">
                    <w:rPr>
                      <w:rFonts w:ascii="Times New Roman" w:eastAsiaTheme="majorEastAsia" w:hAnsi="Times New Roman" w:cstheme="majorBidi"/>
                      <w:b/>
                      <w:bCs/>
                      <w:color w:val="365F91" w:themeColor="accent1" w:themeShade="BF"/>
                      <w:sz w:val="24"/>
                      <w:szCs w:val="28"/>
                    </w:rPr>
                  </w:rPrChange>
                </w:rPr>
                <w:t>Product Class</w:t>
              </w:r>
            </w:ins>
          </w:p>
          <w:p w:rsidR="00771246" w:rsidRPr="00303364" w:rsidRDefault="00771246" w:rsidP="00227BA2">
            <w:pPr>
              <w:spacing w:after="200" w:line="276" w:lineRule="auto"/>
              <w:rPr>
                <w:ins w:id="21223" w:author="DuyNgo" w:date="2012-08-10T07:43:00Z"/>
                <w:rFonts w:cstheme="minorHAnsi"/>
                <w:sz w:val="24"/>
                <w:szCs w:val="24"/>
                <w:rPrChange w:id="21224" w:author="DuyNgo" w:date="2012-08-10T08:15:00Z">
                  <w:rPr>
                    <w:ins w:id="21225" w:author="DuyNgo" w:date="2012-08-10T07:43:00Z"/>
                    <w:rFonts w:ascii="Times New Roman" w:hAnsi="Times New Roman"/>
                    <w:sz w:val="24"/>
                  </w:rPr>
                </w:rPrChange>
              </w:rPr>
            </w:pPr>
            <w:ins w:id="21226" w:author="DuyNgo" w:date="2012-08-10T07:43:00Z">
              <w:r w:rsidRPr="00303364">
                <w:rPr>
                  <w:rFonts w:cstheme="minorHAnsi"/>
                  <w:sz w:val="24"/>
                  <w:szCs w:val="24"/>
                  <w:rPrChange w:id="21227" w:author="DuyNgo" w:date="2012-08-10T08:15:00Z">
                    <w:rPr>
                      <w:rFonts w:ascii="Times New Roman" w:eastAsiaTheme="majorEastAsia" w:hAnsi="Times New Roman" w:cstheme="majorBidi"/>
                      <w:b/>
                      <w:bCs/>
                      <w:color w:val="365F91" w:themeColor="accent1" w:themeShade="BF"/>
                      <w:sz w:val="24"/>
                      <w:szCs w:val="28"/>
                    </w:rPr>
                  </w:rPrChange>
                </w:rPr>
                <w:t>Stage Class</w:t>
              </w:r>
            </w:ins>
          </w:p>
        </w:tc>
      </w:tr>
    </w:tbl>
    <w:p w:rsidR="00771246" w:rsidRPr="00303364" w:rsidRDefault="00771246" w:rsidP="00771246">
      <w:pPr>
        <w:rPr>
          <w:ins w:id="21228" w:author="DuyNgo" w:date="2012-08-10T07:43:00Z"/>
          <w:rFonts w:cstheme="minorHAnsi"/>
          <w:sz w:val="24"/>
          <w:szCs w:val="24"/>
          <w:rPrChange w:id="21229" w:author="DuyNgo" w:date="2012-08-10T08:15:00Z">
            <w:rPr>
              <w:ins w:id="21230"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231"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232" w:author="DuyNgo" w:date="2012-08-10T07:43:00Z"/>
                <w:rFonts w:cstheme="minorHAnsi"/>
                <w:b/>
                <w:sz w:val="24"/>
                <w:szCs w:val="24"/>
                <w:rPrChange w:id="21233" w:author="DuyNgo" w:date="2012-08-10T08:15:00Z">
                  <w:rPr>
                    <w:ins w:id="21234" w:author="DuyNgo" w:date="2012-08-10T07:43:00Z"/>
                    <w:rFonts w:ascii="Times New Roman" w:hAnsi="Times New Roman"/>
                    <w:b/>
                    <w:sz w:val="24"/>
                  </w:rPr>
                </w:rPrChange>
              </w:rPr>
            </w:pPr>
            <w:ins w:id="21235" w:author="DuyNgo" w:date="2012-08-10T07:43:00Z">
              <w:r w:rsidRPr="00303364">
                <w:rPr>
                  <w:rFonts w:cstheme="minorHAnsi"/>
                  <w:b/>
                  <w:sz w:val="24"/>
                  <w:szCs w:val="24"/>
                  <w:rPrChange w:id="21236" w:author="DuyNgo" w:date="2012-08-10T08:15:00Z">
                    <w:rPr>
                      <w:rFonts w:ascii="Times New Roman" w:eastAsiaTheme="majorEastAsia" w:hAnsi="Times New Roman" w:cstheme="majorBidi"/>
                      <w:b/>
                      <w:bCs/>
                      <w:color w:val="365F91" w:themeColor="accent1" w:themeShade="BF"/>
                      <w:sz w:val="24"/>
                      <w:szCs w:val="28"/>
                    </w:rPr>
                  </w:rPrChange>
                </w:rPr>
                <w:t>DMS Controller Class</w:t>
              </w:r>
            </w:ins>
          </w:p>
        </w:tc>
      </w:tr>
      <w:tr w:rsidR="00771246" w:rsidRPr="00303364" w:rsidTr="00227BA2">
        <w:trPr>
          <w:ins w:id="21237"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238" w:author="DuyNgo" w:date="2012-08-10T07:43:00Z"/>
                <w:rFonts w:cstheme="minorHAnsi"/>
                <w:sz w:val="24"/>
                <w:szCs w:val="24"/>
                <w:rPrChange w:id="21239" w:author="DuyNgo" w:date="2012-08-10T08:15:00Z">
                  <w:rPr>
                    <w:ins w:id="21240" w:author="DuyNgo" w:date="2012-08-10T07:43:00Z"/>
                    <w:rFonts w:ascii="Times New Roman" w:hAnsi="Times New Roman"/>
                    <w:sz w:val="24"/>
                  </w:rPr>
                </w:rPrChange>
              </w:rPr>
            </w:pPr>
            <w:ins w:id="21241" w:author="DuyNgo" w:date="2012-08-10T07:43:00Z">
              <w:r w:rsidRPr="00303364">
                <w:rPr>
                  <w:rFonts w:cstheme="minorHAnsi"/>
                  <w:sz w:val="24"/>
                  <w:szCs w:val="24"/>
                  <w:rPrChange w:id="21242"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243" w:author="DuyNgo" w:date="2012-08-10T07:43:00Z"/>
                <w:rFonts w:cstheme="minorHAnsi"/>
                <w:sz w:val="24"/>
                <w:szCs w:val="24"/>
                <w:rPrChange w:id="21244" w:author="DuyNgo" w:date="2012-08-10T08:15:00Z">
                  <w:rPr>
                    <w:ins w:id="21245" w:author="DuyNgo" w:date="2012-08-10T07:43:00Z"/>
                    <w:rFonts w:ascii="Times New Roman" w:hAnsi="Times New Roman" w:cs="Tahoma"/>
                    <w:color w:val="000000"/>
                    <w:sz w:val="24"/>
                    <w:szCs w:val="20"/>
                  </w:rPr>
                </w:rPrChange>
              </w:rPr>
            </w:pPr>
            <w:ins w:id="21246" w:author="DuyNgo" w:date="2012-08-10T07:43:00Z">
              <w:r w:rsidRPr="00303364">
                <w:rPr>
                  <w:rFonts w:cstheme="minorHAnsi"/>
                  <w:sz w:val="24"/>
                  <w:szCs w:val="24"/>
                  <w:rPrChange w:id="21247"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248" w:author="DuyNgo" w:date="2012-08-10T07:43:00Z"/>
        </w:trPr>
        <w:tc>
          <w:tcPr>
            <w:tcW w:w="4788" w:type="dxa"/>
          </w:tcPr>
          <w:p w:rsidR="00771246" w:rsidRPr="00303364" w:rsidRDefault="00771246" w:rsidP="00771246">
            <w:pPr>
              <w:pStyle w:val="ListParagraph"/>
              <w:numPr>
                <w:ilvl w:val="0"/>
                <w:numId w:val="118"/>
              </w:numPr>
              <w:spacing w:after="200" w:line="276" w:lineRule="auto"/>
              <w:ind w:left="540"/>
              <w:rPr>
                <w:ins w:id="21249" w:author="DuyNgo" w:date="2012-08-10T07:43:00Z"/>
                <w:rFonts w:cstheme="minorHAnsi"/>
                <w:sz w:val="24"/>
                <w:szCs w:val="24"/>
                <w:rPrChange w:id="21250" w:author="DuyNgo" w:date="2012-08-10T08:15:00Z">
                  <w:rPr>
                    <w:ins w:id="21251" w:author="DuyNgo" w:date="2012-08-10T07:43:00Z"/>
                    <w:rFonts w:ascii="Times New Roman" w:hAnsi="Times New Roman" w:cs="Times New Roman"/>
                    <w:sz w:val="24"/>
                    <w:szCs w:val="24"/>
                  </w:rPr>
                </w:rPrChange>
              </w:rPr>
            </w:pPr>
            <w:ins w:id="21252" w:author="DuyNgo" w:date="2012-08-10T07:43:00Z">
              <w:r w:rsidRPr="00303364">
                <w:rPr>
                  <w:rFonts w:cstheme="minorHAnsi"/>
                  <w:sz w:val="24"/>
                  <w:szCs w:val="24"/>
                  <w:rPrChange w:id="21253" w:author="DuyNgo" w:date="2012-08-10T08:15:00Z">
                    <w:rPr>
                      <w:rFonts w:ascii="Times New Roman" w:eastAsiaTheme="majorEastAsia" w:hAnsi="Times New Roman" w:cs="Times New Roman"/>
                      <w:b/>
                      <w:bCs/>
                      <w:color w:val="365F91" w:themeColor="accent1" w:themeShade="BF"/>
                      <w:sz w:val="24"/>
                      <w:szCs w:val="24"/>
                    </w:rPr>
                  </w:rPrChange>
                </w:rPr>
                <w:t>Allow project manager to monitor defect and fix bug effort of team.</w:t>
              </w:r>
            </w:ins>
          </w:p>
          <w:p w:rsidR="00771246" w:rsidRPr="00303364" w:rsidRDefault="00771246" w:rsidP="00771246">
            <w:pPr>
              <w:pStyle w:val="ListParagraph"/>
              <w:numPr>
                <w:ilvl w:val="0"/>
                <w:numId w:val="118"/>
              </w:numPr>
              <w:spacing w:after="200" w:line="276" w:lineRule="auto"/>
              <w:ind w:left="540"/>
              <w:rPr>
                <w:ins w:id="21254" w:author="DuyNgo" w:date="2012-08-10T07:43:00Z"/>
                <w:rFonts w:cstheme="minorHAnsi"/>
                <w:sz w:val="24"/>
                <w:szCs w:val="24"/>
                <w:rPrChange w:id="21255" w:author="DuyNgo" w:date="2012-08-10T08:15:00Z">
                  <w:rPr>
                    <w:ins w:id="21256" w:author="DuyNgo" w:date="2012-08-10T07:43:00Z"/>
                    <w:rFonts w:ascii="Times New Roman" w:hAnsi="Times New Roman" w:cs="Times New Roman"/>
                    <w:sz w:val="24"/>
                    <w:szCs w:val="24"/>
                  </w:rPr>
                </w:rPrChange>
              </w:rPr>
            </w:pPr>
            <w:ins w:id="21257" w:author="DuyNgo" w:date="2012-08-10T07:43:00Z">
              <w:r w:rsidRPr="00303364">
                <w:rPr>
                  <w:rFonts w:cstheme="minorHAnsi"/>
                  <w:sz w:val="24"/>
                  <w:szCs w:val="24"/>
                  <w:rPrChange w:id="21258" w:author="DuyNgo" w:date="2012-08-10T08:15:00Z">
                    <w:rPr>
                      <w:rFonts w:ascii="Times New Roman" w:eastAsiaTheme="majorEastAsia" w:hAnsi="Times New Roman" w:cs="Times New Roman"/>
                      <w:b/>
                      <w:bCs/>
                      <w:color w:val="365F91" w:themeColor="accent1" w:themeShade="BF"/>
                      <w:sz w:val="24"/>
                      <w:szCs w:val="24"/>
                    </w:rPr>
                  </w:rPrChange>
                </w:rPr>
                <w:t>Feature filter projects by date, status, and project, creator, assigned to.</w:t>
              </w:r>
            </w:ins>
          </w:p>
          <w:p w:rsidR="00771246" w:rsidRPr="00303364" w:rsidRDefault="00771246" w:rsidP="00771246">
            <w:pPr>
              <w:pStyle w:val="ListParagraph"/>
              <w:numPr>
                <w:ilvl w:val="0"/>
                <w:numId w:val="118"/>
              </w:numPr>
              <w:spacing w:after="200" w:line="276" w:lineRule="auto"/>
              <w:ind w:left="540"/>
              <w:rPr>
                <w:ins w:id="21259" w:author="DuyNgo" w:date="2012-08-10T07:43:00Z"/>
                <w:rFonts w:cstheme="minorHAnsi"/>
                <w:sz w:val="24"/>
                <w:szCs w:val="24"/>
                <w:rPrChange w:id="21260" w:author="DuyNgo" w:date="2012-08-10T08:15:00Z">
                  <w:rPr>
                    <w:ins w:id="21261" w:author="DuyNgo" w:date="2012-08-10T07:43:00Z"/>
                    <w:rFonts w:ascii="Times New Roman" w:hAnsi="Times New Roman" w:cs="Times New Roman"/>
                    <w:sz w:val="24"/>
                    <w:szCs w:val="24"/>
                  </w:rPr>
                </w:rPrChange>
              </w:rPr>
            </w:pPr>
            <w:ins w:id="21262" w:author="DuyNgo" w:date="2012-08-10T07:43:00Z">
              <w:r w:rsidRPr="00303364">
                <w:rPr>
                  <w:rFonts w:cstheme="minorHAnsi"/>
                  <w:sz w:val="24"/>
                  <w:szCs w:val="24"/>
                  <w:rPrChange w:id="21263" w:author="DuyNgo" w:date="2012-08-10T08:15:00Z">
                    <w:rPr>
                      <w:rFonts w:ascii="Times New Roman" w:eastAsiaTheme="majorEastAsia" w:hAnsi="Times New Roman" w:cs="Times New Roman"/>
                      <w:b/>
                      <w:bCs/>
                      <w:color w:val="365F91" w:themeColor="accent1" w:themeShade="BF"/>
                      <w:sz w:val="24"/>
                      <w:szCs w:val="24"/>
                    </w:rPr>
                  </w:rPrChange>
                </w:rPr>
                <w:t>Team members can update defect status.</w:t>
              </w:r>
            </w:ins>
          </w:p>
          <w:p w:rsidR="00771246" w:rsidRPr="00303364" w:rsidRDefault="00771246" w:rsidP="00227BA2">
            <w:pPr>
              <w:spacing w:after="200" w:line="276" w:lineRule="auto"/>
              <w:rPr>
                <w:ins w:id="21264" w:author="DuyNgo" w:date="2012-08-10T07:43:00Z"/>
                <w:rFonts w:cstheme="minorHAnsi"/>
                <w:sz w:val="24"/>
                <w:szCs w:val="24"/>
                <w:rPrChange w:id="21265" w:author="DuyNgo" w:date="2012-08-10T08:15:00Z">
                  <w:rPr>
                    <w:ins w:id="21266" w:author="DuyNgo" w:date="2012-08-10T07:43:00Z"/>
                    <w:rFonts w:ascii="Times New Roman" w:hAnsi="Times New Roman"/>
                    <w:sz w:val="24"/>
                  </w:rPr>
                </w:rPrChange>
              </w:rPr>
            </w:pPr>
          </w:p>
        </w:tc>
        <w:tc>
          <w:tcPr>
            <w:tcW w:w="4788" w:type="dxa"/>
          </w:tcPr>
          <w:p w:rsidR="00771246" w:rsidRPr="00303364" w:rsidRDefault="00771246" w:rsidP="00227BA2">
            <w:pPr>
              <w:shd w:val="clear" w:color="FFFFCC" w:fill="FFFFFF"/>
              <w:spacing w:before="100" w:beforeAutospacing="1" w:after="100" w:afterAutospacing="1"/>
              <w:rPr>
                <w:ins w:id="21267" w:author="DuyNgo" w:date="2012-08-10T07:43:00Z"/>
                <w:rFonts w:cstheme="minorHAnsi"/>
                <w:sz w:val="24"/>
                <w:szCs w:val="24"/>
                <w:rPrChange w:id="21268" w:author="DuyNgo" w:date="2012-08-10T08:15:00Z">
                  <w:rPr>
                    <w:ins w:id="21269" w:author="DuyNgo" w:date="2012-08-10T07:43:00Z"/>
                    <w:rFonts w:ascii="Times New Roman" w:hAnsi="Times New Roman" w:cs="Tahoma"/>
                    <w:color w:val="000000"/>
                    <w:sz w:val="24"/>
                    <w:szCs w:val="20"/>
                  </w:rPr>
                </w:rPrChange>
              </w:rPr>
            </w:pPr>
            <w:ins w:id="21270" w:author="DuyNgo" w:date="2012-08-10T07:43:00Z">
              <w:r w:rsidRPr="00303364">
                <w:rPr>
                  <w:rFonts w:cstheme="minorHAnsi"/>
                  <w:sz w:val="24"/>
                  <w:szCs w:val="24"/>
                  <w:rPrChange w:id="21271"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303364" w:rsidRDefault="00771246" w:rsidP="00227BA2">
            <w:pPr>
              <w:spacing w:after="200" w:line="276" w:lineRule="auto"/>
              <w:rPr>
                <w:ins w:id="21272" w:author="DuyNgo" w:date="2012-08-10T07:43:00Z"/>
                <w:rFonts w:cstheme="minorHAnsi"/>
                <w:sz w:val="24"/>
                <w:szCs w:val="24"/>
                <w:rPrChange w:id="21273" w:author="DuyNgo" w:date="2012-08-10T08:15:00Z">
                  <w:rPr>
                    <w:ins w:id="21274" w:author="DuyNgo" w:date="2012-08-10T07:43:00Z"/>
                    <w:rFonts w:ascii="Times New Roman" w:hAnsi="Times New Roman"/>
                    <w:sz w:val="24"/>
                  </w:rPr>
                </w:rPrChange>
              </w:rPr>
            </w:pPr>
            <w:ins w:id="21275" w:author="DuyNgo" w:date="2012-08-10T07:43:00Z">
              <w:r w:rsidRPr="00303364">
                <w:rPr>
                  <w:rFonts w:cstheme="minorHAnsi"/>
                  <w:sz w:val="24"/>
                  <w:szCs w:val="24"/>
                  <w:rPrChange w:id="21276" w:author="DuyNgo" w:date="2012-08-10T08:15:00Z">
                    <w:rPr>
                      <w:rFonts w:ascii="Times New Roman" w:eastAsiaTheme="majorEastAsia" w:hAnsi="Times New Roman" w:cstheme="majorBidi"/>
                      <w:b/>
                      <w:bCs/>
                      <w:color w:val="365F91" w:themeColor="accent1" w:themeShade="BF"/>
                      <w:sz w:val="24"/>
                      <w:szCs w:val="28"/>
                    </w:rPr>
                  </w:rPrChange>
                </w:rPr>
                <w:t>User Class</w:t>
              </w:r>
            </w:ins>
          </w:p>
        </w:tc>
      </w:tr>
    </w:tbl>
    <w:p w:rsidR="00771246" w:rsidRPr="00303364" w:rsidRDefault="00771246" w:rsidP="00771246">
      <w:pPr>
        <w:rPr>
          <w:ins w:id="21277" w:author="DuyNgo" w:date="2012-08-10T07:43:00Z"/>
          <w:rFonts w:cstheme="minorHAnsi"/>
          <w:sz w:val="24"/>
          <w:szCs w:val="24"/>
          <w:rPrChange w:id="21278" w:author="DuyNgo" w:date="2012-08-10T08:15:00Z">
            <w:rPr>
              <w:ins w:id="21279"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9"/>
        <w:gridCol w:w="4485"/>
      </w:tblGrid>
      <w:tr w:rsidR="00771246" w:rsidRPr="00303364" w:rsidTr="00227BA2">
        <w:trPr>
          <w:ins w:id="21280"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281" w:author="DuyNgo" w:date="2012-08-10T07:43:00Z"/>
                <w:rFonts w:cstheme="minorHAnsi"/>
                <w:b/>
                <w:sz w:val="24"/>
                <w:szCs w:val="24"/>
                <w:rPrChange w:id="21282" w:author="DuyNgo" w:date="2012-08-10T08:15:00Z">
                  <w:rPr>
                    <w:ins w:id="21283" w:author="DuyNgo" w:date="2012-08-10T07:43:00Z"/>
                    <w:rFonts w:ascii="Times New Roman" w:hAnsi="Times New Roman"/>
                    <w:b/>
                    <w:sz w:val="24"/>
                  </w:rPr>
                </w:rPrChange>
              </w:rPr>
            </w:pPr>
            <w:ins w:id="21284" w:author="DuyNgo" w:date="2012-08-10T07:43:00Z">
              <w:r w:rsidRPr="00303364">
                <w:rPr>
                  <w:rFonts w:cstheme="minorHAnsi"/>
                  <w:b/>
                  <w:sz w:val="24"/>
                  <w:szCs w:val="24"/>
                  <w:rPrChange w:id="21285" w:author="DuyNgo" w:date="2012-08-10T08:15:00Z">
                    <w:rPr>
                      <w:rFonts w:ascii="Times New Roman" w:eastAsiaTheme="majorEastAsia" w:hAnsi="Times New Roman" w:cstheme="majorBidi"/>
                      <w:b/>
                      <w:bCs/>
                      <w:color w:val="365F91" w:themeColor="accent1" w:themeShade="BF"/>
                      <w:sz w:val="24"/>
                      <w:szCs w:val="28"/>
                    </w:rPr>
                  </w:rPrChange>
                </w:rPr>
                <w:t>Requirement Controller Class</w:t>
              </w:r>
            </w:ins>
          </w:p>
        </w:tc>
      </w:tr>
      <w:tr w:rsidR="00771246" w:rsidRPr="00303364" w:rsidTr="00227BA2">
        <w:trPr>
          <w:ins w:id="21286"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287" w:author="DuyNgo" w:date="2012-08-10T07:43:00Z"/>
                <w:rFonts w:cstheme="minorHAnsi"/>
                <w:sz w:val="24"/>
                <w:szCs w:val="24"/>
                <w:rPrChange w:id="21288" w:author="DuyNgo" w:date="2012-08-10T08:15:00Z">
                  <w:rPr>
                    <w:ins w:id="21289" w:author="DuyNgo" w:date="2012-08-10T07:43:00Z"/>
                    <w:rFonts w:ascii="Times New Roman" w:hAnsi="Times New Roman"/>
                    <w:sz w:val="24"/>
                  </w:rPr>
                </w:rPrChange>
              </w:rPr>
            </w:pPr>
            <w:ins w:id="21290" w:author="DuyNgo" w:date="2012-08-10T07:43:00Z">
              <w:r w:rsidRPr="00303364">
                <w:rPr>
                  <w:rFonts w:cstheme="minorHAnsi"/>
                  <w:sz w:val="24"/>
                  <w:szCs w:val="24"/>
                  <w:rPrChange w:id="21291"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292" w:author="DuyNgo" w:date="2012-08-10T07:43:00Z"/>
                <w:rFonts w:cstheme="minorHAnsi"/>
                <w:sz w:val="24"/>
                <w:szCs w:val="24"/>
                <w:rPrChange w:id="21293" w:author="DuyNgo" w:date="2012-08-10T08:15:00Z">
                  <w:rPr>
                    <w:ins w:id="21294" w:author="DuyNgo" w:date="2012-08-10T07:43:00Z"/>
                    <w:rFonts w:ascii="Times New Roman" w:hAnsi="Times New Roman" w:cs="Tahoma"/>
                    <w:color w:val="000000"/>
                    <w:sz w:val="24"/>
                    <w:szCs w:val="20"/>
                  </w:rPr>
                </w:rPrChange>
              </w:rPr>
            </w:pPr>
            <w:ins w:id="21295" w:author="DuyNgo" w:date="2012-08-10T07:43:00Z">
              <w:r w:rsidRPr="00303364">
                <w:rPr>
                  <w:rFonts w:cstheme="minorHAnsi"/>
                  <w:sz w:val="24"/>
                  <w:szCs w:val="24"/>
                  <w:rPrChange w:id="21296"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297" w:author="DuyNgo" w:date="2012-08-10T07:43:00Z"/>
        </w:trPr>
        <w:tc>
          <w:tcPr>
            <w:tcW w:w="4788" w:type="dxa"/>
          </w:tcPr>
          <w:p w:rsidR="00771246" w:rsidRPr="00303364" w:rsidRDefault="00771246" w:rsidP="00771246">
            <w:pPr>
              <w:pStyle w:val="ListParagraph"/>
              <w:numPr>
                <w:ilvl w:val="0"/>
                <w:numId w:val="119"/>
              </w:numPr>
              <w:spacing w:after="200" w:line="276" w:lineRule="auto"/>
              <w:ind w:left="540"/>
              <w:rPr>
                <w:ins w:id="21298" w:author="DuyNgo" w:date="2012-08-10T07:43:00Z"/>
                <w:rFonts w:cstheme="minorHAnsi"/>
                <w:sz w:val="24"/>
                <w:szCs w:val="24"/>
                <w:rPrChange w:id="21299" w:author="DuyNgo" w:date="2012-08-10T08:15:00Z">
                  <w:rPr>
                    <w:ins w:id="21300" w:author="DuyNgo" w:date="2012-08-10T07:43:00Z"/>
                    <w:rFonts w:ascii="Times New Roman" w:hAnsi="Times New Roman" w:cs="Times New Roman"/>
                    <w:sz w:val="24"/>
                    <w:szCs w:val="24"/>
                  </w:rPr>
                </w:rPrChange>
              </w:rPr>
            </w:pPr>
            <w:ins w:id="21301" w:author="DuyNgo" w:date="2012-08-10T07:43:00Z">
              <w:r w:rsidRPr="00303364">
                <w:rPr>
                  <w:rFonts w:cstheme="minorHAnsi"/>
                  <w:sz w:val="24"/>
                  <w:szCs w:val="24"/>
                  <w:rPrChange w:id="21302" w:author="DuyNgo" w:date="2012-08-10T08:15:00Z">
                    <w:rPr>
                      <w:rFonts w:ascii="Times New Roman" w:eastAsiaTheme="majorEastAsia" w:hAnsi="Times New Roman" w:cs="Times New Roman"/>
                      <w:b/>
                      <w:bCs/>
                      <w:color w:val="365F91" w:themeColor="accent1" w:themeShade="BF"/>
                      <w:sz w:val="24"/>
                      <w:szCs w:val="24"/>
                    </w:rPr>
                  </w:rPrChange>
                </w:rPr>
                <w:t>Managing feature enables user to store and manage their requirement documents.</w:t>
              </w:r>
            </w:ins>
          </w:p>
          <w:p w:rsidR="00771246" w:rsidRPr="00303364" w:rsidRDefault="00771246" w:rsidP="00771246">
            <w:pPr>
              <w:pStyle w:val="ListParagraph"/>
              <w:numPr>
                <w:ilvl w:val="0"/>
                <w:numId w:val="119"/>
              </w:numPr>
              <w:spacing w:after="200" w:line="276" w:lineRule="auto"/>
              <w:ind w:left="540"/>
              <w:rPr>
                <w:ins w:id="21303" w:author="DuyNgo" w:date="2012-08-10T07:43:00Z"/>
                <w:rFonts w:cstheme="minorHAnsi"/>
                <w:sz w:val="24"/>
                <w:szCs w:val="24"/>
                <w:rPrChange w:id="21304" w:author="DuyNgo" w:date="2012-08-10T08:15:00Z">
                  <w:rPr>
                    <w:ins w:id="21305" w:author="DuyNgo" w:date="2012-08-10T07:43:00Z"/>
                    <w:rFonts w:ascii="Times New Roman" w:hAnsi="Times New Roman" w:cs="Times New Roman"/>
                    <w:sz w:val="24"/>
                    <w:szCs w:val="24"/>
                  </w:rPr>
                </w:rPrChange>
              </w:rPr>
            </w:pPr>
            <w:ins w:id="21306" w:author="DuyNgo" w:date="2012-08-10T07:43:00Z">
              <w:r w:rsidRPr="00303364">
                <w:rPr>
                  <w:rFonts w:cstheme="minorHAnsi"/>
                  <w:sz w:val="24"/>
                  <w:szCs w:val="24"/>
                  <w:rPrChange w:id="21307" w:author="DuyNgo" w:date="2012-08-10T08:15:00Z">
                    <w:rPr>
                      <w:rFonts w:ascii="Times New Roman" w:eastAsiaTheme="majorEastAsia" w:hAnsi="Times New Roman" w:cs="Times New Roman"/>
                      <w:b/>
                      <w:bCs/>
                      <w:color w:val="365F91" w:themeColor="accent1" w:themeShade="BF"/>
                      <w:sz w:val="24"/>
                      <w:szCs w:val="24"/>
                    </w:rPr>
                  </w:rPrChange>
                </w:rPr>
                <w:t>Including: Add, update, remove, sort</w:t>
              </w:r>
            </w:ins>
          </w:p>
          <w:p w:rsidR="00771246" w:rsidRPr="00303364" w:rsidRDefault="00771246" w:rsidP="00771246">
            <w:pPr>
              <w:pStyle w:val="ListParagraph"/>
              <w:numPr>
                <w:ilvl w:val="0"/>
                <w:numId w:val="119"/>
              </w:numPr>
              <w:spacing w:after="200" w:line="276" w:lineRule="auto"/>
              <w:ind w:left="540"/>
              <w:rPr>
                <w:ins w:id="21308" w:author="DuyNgo" w:date="2012-08-10T07:43:00Z"/>
                <w:rFonts w:cstheme="minorHAnsi"/>
                <w:sz w:val="24"/>
                <w:szCs w:val="24"/>
                <w:rPrChange w:id="21309" w:author="DuyNgo" w:date="2012-08-10T08:15:00Z">
                  <w:rPr>
                    <w:ins w:id="21310" w:author="DuyNgo" w:date="2012-08-10T07:43:00Z"/>
                    <w:rFonts w:ascii="Times New Roman" w:hAnsi="Times New Roman" w:cs="Times New Roman"/>
                    <w:sz w:val="24"/>
                    <w:szCs w:val="24"/>
                  </w:rPr>
                </w:rPrChange>
              </w:rPr>
            </w:pPr>
            <w:ins w:id="21311" w:author="DuyNgo" w:date="2012-08-10T07:43:00Z">
              <w:r w:rsidRPr="00303364">
                <w:rPr>
                  <w:rFonts w:cstheme="minorHAnsi"/>
                  <w:sz w:val="24"/>
                  <w:szCs w:val="24"/>
                  <w:rPrChange w:id="21312" w:author="DuyNgo" w:date="2012-08-10T08:15:00Z">
                    <w:rPr>
                      <w:rFonts w:ascii="Times New Roman" w:eastAsiaTheme="majorEastAsia" w:hAnsi="Times New Roman" w:cs="Times New Roman"/>
                      <w:b/>
                      <w:bCs/>
                      <w:color w:val="365F91" w:themeColor="accent1" w:themeShade="BF"/>
                      <w:sz w:val="24"/>
                      <w:szCs w:val="24"/>
                    </w:rPr>
                  </w:rPrChange>
                </w:rPr>
                <w:t>User interface allows user to sort requirement by type, date, priority.</w:t>
              </w:r>
            </w:ins>
          </w:p>
          <w:p w:rsidR="00771246" w:rsidRPr="00303364" w:rsidRDefault="00771246" w:rsidP="00771246">
            <w:pPr>
              <w:pStyle w:val="ListParagraph"/>
              <w:numPr>
                <w:ilvl w:val="0"/>
                <w:numId w:val="119"/>
              </w:numPr>
              <w:spacing w:after="200" w:line="276" w:lineRule="auto"/>
              <w:ind w:left="540"/>
              <w:rPr>
                <w:ins w:id="21313" w:author="DuyNgo" w:date="2012-08-10T07:43:00Z"/>
                <w:rFonts w:cstheme="minorHAnsi"/>
                <w:sz w:val="24"/>
                <w:szCs w:val="24"/>
                <w:rPrChange w:id="21314" w:author="DuyNgo" w:date="2012-08-10T08:15:00Z">
                  <w:rPr>
                    <w:ins w:id="21315" w:author="DuyNgo" w:date="2012-08-10T07:43:00Z"/>
                    <w:rFonts w:ascii="Times New Roman" w:hAnsi="Times New Roman" w:cs="Times New Roman"/>
                    <w:sz w:val="24"/>
                    <w:szCs w:val="24"/>
                  </w:rPr>
                </w:rPrChange>
              </w:rPr>
            </w:pPr>
            <w:ins w:id="21316" w:author="DuyNgo" w:date="2012-08-10T07:43:00Z">
              <w:r w:rsidRPr="00303364">
                <w:rPr>
                  <w:rFonts w:cstheme="minorHAnsi"/>
                  <w:sz w:val="24"/>
                  <w:szCs w:val="24"/>
                  <w:rPrChange w:id="21317" w:author="DuyNgo" w:date="2012-08-10T08:15:00Z">
                    <w:rPr>
                      <w:rFonts w:ascii="Times New Roman" w:eastAsiaTheme="majorEastAsia" w:hAnsi="Times New Roman" w:cs="Times New Roman"/>
                      <w:b/>
                      <w:bCs/>
                      <w:color w:val="365F91" w:themeColor="accent1" w:themeShade="BF"/>
                      <w:sz w:val="24"/>
                      <w:szCs w:val="24"/>
                    </w:rPr>
                  </w:rPrChange>
                </w:rPr>
                <w:t>Display completeness rate updated by user.</w:t>
              </w:r>
            </w:ins>
          </w:p>
          <w:p w:rsidR="00771246" w:rsidRPr="00303364" w:rsidRDefault="00771246" w:rsidP="00227BA2">
            <w:pPr>
              <w:spacing w:after="200" w:line="276" w:lineRule="auto"/>
              <w:rPr>
                <w:ins w:id="21318" w:author="DuyNgo" w:date="2012-08-10T07:43:00Z"/>
                <w:rFonts w:cstheme="minorHAnsi"/>
                <w:sz w:val="24"/>
                <w:szCs w:val="24"/>
                <w:rPrChange w:id="21319" w:author="DuyNgo" w:date="2012-08-10T08:15:00Z">
                  <w:rPr>
                    <w:ins w:id="21320" w:author="DuyNgo" w:date="2012-08-10T07:43:00Z"/>
                    <w:rFonts w:ascii="Times New Roman" w:hAnsi="Times New Roman"/>
                    <w:sz w:val="24"/>
                  </w:rPr>
                </w:rPrChange>
              </w:rPr>
            </w:pPr>
          </w:p>
        </w:tc>
        <w:tc>
          <w:tcPr>
            <w:tcW w:w="4788" w:type="dxa"/>
          </w:tcPr>
          <w:p w:rsidR="00771246" w:rsidRPr="00303364" w:rsidRDefault="00771246" w:rsidP="00227BA2">
            <w:pPr>
              <w:shd w:val="clear" w:color="FFFFCC" w:fill="FFFFFF"/>
              <w:spacing w:before="100" w:beforeAutospacing="1" w:after="100" w:afterAutospacing="1"/>
              <w:rPr>
                <w:ins w:id="21321" w:author="DuyNgo" w:date="2012-08-10T07:43:00Z"/>
                <w:rFonts w:cstheme="minorHAnsi"/>
                <w:sz w:val="24"/>
                <w:szCs w:val="24"/>
                <w:rPrChange w:id="21322" w:author="DuyNgo" w:date="2012-08-10T08:15:00Z">
                  <w:rPr>
                    <w:ins w:id="21323" w:author="DuyNgo" w:date="2012-08-10T07:43:00Z"/>
                    <w:rFonts w:ascii="Times New Roman" w:hAnsi="Times New Roman" w:cs="Tahoma"/>
                    <w:color w:val="000000"/>
                    <w:sz w:val="24"/>
                    <w:szCs w:val="20"/>
                  </w:rPr>
                </w:rPrChange>
              </w:rPr>
            </w:pPr>
            <w:ins w:id="21324" w:author="DuyNgo" w:date="2012-08-10T07:43:00Z">
              <w:r w:rsidRPr="00303364">
                <w:rPr>
                  <w:rFonts w:cstheme="minorHAnsi"/>
                  <w:sz w:val="24"/>
                  <w:szCs w:val="24"/>
                  <w:rPrChange w:id="21325"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303364" w:rsidRDefault="00771246" w:rsidP="00227BA2">
            <w:pPr>
              <w:spacing w:after="200" w:line="276" w:lineRule="auto"/>
              <w:rPr>
                <w:ins w:id="21326" w:author="DuyNgo" w:date="2012-08-10T07:43:00Z"/>
                <w:rFonts w:cstheme="minorHAnsi"/>
                <w:sz w:val="24"/>
                <w:szCs w:val="24"/>
                <w:rPrChange w:id="21327" w:author="DuyNgo" w:date="2012-08-10T08:15:00Z">
                  <w:rPr>
                    <w:ins w:id="21328" w:author="DuyNgo" w:date="2012-08-10T07:43:00Z"/>
                    <w:rFonts w:ascii="Times New Roman" w:hAnsi="Times New Roman"/>
                    <w:sz w:val="24"/>
                  </w:rPr>
                </w:rPrChange>
              </w:rPr>
            </w:pPr>
            <w:ins w:id="21329" w:author="DuyNgo" w:date="2012-08-10T07:43:00Z">
              <w:r w:rsidRPr="00303364">
                <w:rPr>
                  <w:rFonts w:cstheme="minorHAnsi"/>
                  <w:sz w:val="24"/>
                  <w:szCs w:val="24"/>
                  <w:rPrChange w:id="21330" w:author="DuyNgo" w:date="2012-08-10T08:15:00Z">
                    <w:rPr>
                      <w:rFonts w:ascii="Times New Roman" w:eastAsiaTheme="majorEastAsia" w:hAnsi="Times New Roman" w:cstheme="majorBidi"/>
                      <w:b/>
                      <w:bCs/>
                      <w:color w:val="365F91" w:themeColor="accent1" w:themeShade="BF"/>
                      <w:sz w:val="24"/>
                      <w:szCs w:val="28"/>
                    </w:rPr>
                  </w:rPrChange>
                </w:rPr>
                <w:t>Product Class</w:t>
              </w:r>
            </w:ins>
          </w:p>
          <w:p w:rsidR="00771246" w:rsidRPr="00303364" w:rsidRDefault="00771246" w:rsidP="00227BA2">
            <w:pPr>
              <w:spacing w:after="200" w:line="276" w:lineRule="auto"/>
              <w:rPr>
                <w:ins w:id="21331" w:author="DuyNgo" w:date="2012-08-10T07:43:00Z"/>
                <w:rFonts w:cstheme="minorHAnsi"/>
                <w:sz w:val="24"/>
                <w:szCs w:val="24"/>
                <w:rPrChange w:id="21332" w:author="DuyNgo" w:date="2012-08-10T08:15:00Z">
                  <w:rPr>
                    <w:ins w:id="21333" w:author="DuyNgo" w:date="2012-08-10T07:43:00Z"/>
                    <w:rFonts w:ascii="Times New Roman" w:hAnsi="Times New Roman"/>
                    <w:sz w:val="24"/>
                  </w:rPr>
                </w:rPrChange>
              </w:rPr>
            </w:pPr>
          </w:p>
        </w:tc>
      </w:tr>
    </w:tbl>
    <w:p w:rsidR="00771246" w:rsidRPr="00303364" w:rsidRDefault="00771246" w:rsidP="00771246">
      <w:pPr>
        <w:rPr>
          <w:ins w:id="21334" w:author="DuyNgo" w:date="2012-08-10T07:43:00Z"/>
          <w:rFonts w:cstheme="minorHAnsi"/>
          <w:sz w:val="24"/>
          <w:szCs w:val="24"/>
          <w:rPrChange w:id="21335" w:author="DuyNgo" w:date="2012-08-10T08:15:00Z">
            <w:rPr>
              <w:ins w:id="21336"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337"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338" w:author="DuyNgo" w:date="2012-08-10T07:43:00Z"/>
                <w:rFonts w:cstheme="minorHAnsi"/>
                <w:b/>
                <w:sz w:val="24"/>
                <w:szCs w:val="24"/>
                <w:rPrChange w:id="21339" w:author="DuyNgo" w:date="2012-08-10T08:15:00Z">
                  <w:rPr>
                    <w:ins w:id="21340" w:author="DuyNgo" w:date="2012-08-10T07:43:00Z"/>
                    <w:rFonts w:ascii="Times New Roman" w:hAnsi="Times New Roman"/>
                    <w:b/>
                    <w:sz w:val="24"/>
                  </w:rPr>
                </w:rPrChange>
              </w:rPr>
            </w:pPr>
            <w:ins w:id="21341" w:author="DuyNgo" w:date="2012-08-10T07:43:00Z">
              <w:r w:rsidRPr="00303364">
                <w:rPr>
                  <w:rFonts w:cstheme="minorHAnsi"/>
                  <w:b/>
                  <w:sz w:val="24"/>
                  <w:szCs w:val="24"/>
                  <w:rPrChange w:id="21342" w:author="DuyNgo" w:date="2012-08-10T08:15:00Z">
                    <w:rPr>
                      <w:rFonts w:ascii="Times New Roman" w:eastAsiaTheme="majorEastAsia" w:hAnsi="Times New Roman" w:cstheme="majorBidi"/>
                      <w:b/>
                      <w:bCs/>
                      <w:color w:val="365F91" w:themeColor="accent1" w:themeShade="BF"/>
                      <w:sz w:val="24"/>
                      <w:szCs w:val="28"/>
                    </w:rPr>
                  </w:rPrChange>
                </w:rPr>
                <w:lastRenderedPageBreak/>
                <w:t>User Admin Controller Class</w:t>
              </w:r>
            </w:ins>
          </w:p>
        </w:tc>
      </w:tr>
      <w:tr w:rsidR="00771246" w:rsidRPr="00303364" w:rsidTr="00227BA2">
        <w:trPr>
          <w:ins w:id="21343"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344" w:author="DuyNgo" w:date="2012-08-10T07:43:00Z"/>
                <w:rFonts w:cstheme="minorHAnsi"/>
                <w:sz w:val="24"/>
                <w:szCs w:val="24"/>
                <w:rPrChange w:id="21345" w:author="DuyNgo" w:date="2012-08-10T08:15:00Z">
                  <w:rPr>
                    <w:ins w:id="21346" w:author="DuyNgo" w:date="2012-08-10T07:43:00Z"/>
                    <w:rFonts w:ascii="Times New Roman" w:hAnsi="Times New Roman"/>
                    <w:sz w:val="24"/>
                  </w:rPr>
                </w:rPrChange>
              </w:rPr>
            </w:pPr>
            <w:ins w:id="21347" w:author="DuyNgo" w:date="2012-08-10T07:43:00Z">
              <w:r w:rsidRPr="00303364">
                <w:rPr>
                  <w:rFonts w:cstheme="minorHAnsi"/>
                  <w:sz w:val="24"/>
                  <w:szCs w:val="24"/>
                  <w:rPrChange w:id="21348"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349" w:author="DuyNgo" w:date="2012-08-10T07:43:00Z"/>
                <w:rFonts w:cstheme="minorHAnsi"/>
                <w:sz w:val="24"/>
                <w:szCs w:val="24"/>
                <w:rPrChange w:id="21350" w:author="DuyNgo" w:date="2012-08-10T08:15:00Z">
                  <w:rPr>
                    <w:ins w:id="21351" w:author="DuyNgo" w:date="2012-08-10T07:43:00Z"/>
                    <w:rFonts w:ascii="Times New Roman" w:hAnsi="Times New Roman" w:cs="Tahoma"/>
                    <w:color w:val="000000"/>
                    <w:sz w:val="24"/>
                    <w:szCs w:val="20"/>
                  </w:rPr>
                </w:rPrChange>
              </w:rPr>
            </w:pPr>
            <w:ins w:id="21352" w:author="DuyNgo" w:date="2012-08-10T07:43:00Z">
              <w:r w:rsidRPr="00303364">
                <w:rPr>
                  <w:rFonts w:cstheme="minorHAnsi"/>
                  <w:sz w:val="24"/>
                  <w:szCs w:val="24"/>
                  <w:rPrChange w:id="21353"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354" w:author="DuyNgo" w:date="2012-08-10T07:43:00Z"/>
        </w:trPr>
        <w:tc>
          <w:tcPr>
            <w:tcW w:w="4788" w:type="dxa"/>
          </w:tcPr>
          <w:p w:rsidR="00771246" w:rsidRPr="00303364" w:rsidRDefault="00771246" w:rsidP="00771246">
            <w:pPr>
              <w:pStyle w:val="PlainText"/>
              <w:numPr>
                <w:ilvl w:val="0"/>
                <w:numId w:val="120"/>
              </w:numPr>
              <w:ind w:left="540"/>
              <w:rPr>
                <w:ins w:id="21355" w:author="DuyNgo" w:date="2012-08-10T07:43:00Z"/>
                <w:rFonts w:asciiTheme="minorHAnsi" w:eastAsia="MS Gothic" w:hAnsiTheme="minorHAnsi" w:cstheme="minorHAnsi"/>
                <w:sz w:val="24"/>
                <w:szCs w:val="24"/>
                <w:rPrChange w:id="21356" w:author="DuyNgo" w:date="2012-08-10T08:15:00Z">
                  <w:rPr>
                    <w:ins w:id="21357" w:author="DuyNgo" w:date="2012-08-10T07:43:00Z"/>
                    <w:rFonts w:ascii="Times New Roman" w:eastAsia="MS Gothic" w:hAnsi="Times New Roman" w:cs="Times New Roman"/>
                    <w:sz w:val="24"/>
                    <w:szCs w:val="24"/>
                  </w:rPr>
                </w:rPrChange>
              </w:rPr>
            </w:pPr>
            <w:ins w:id="21358" w:author="DuyNgo" w:date="2012-08-10T07:43:00Z">
              <w:r w:rsidRPr="00303364">
                <w:rPr>
                  <w:rFonts w:asciiTheme="minorHAnsi" w:eastAsia="MS Gothic" w:hAnsiTheme="minorHAnsi" w:cstheme="minorHAnsi"/>
                  <w:sz w:val="24"/>
                  <w:szCs w:val="24"/>
                  <w:rPrChange w:id="21359"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w:t>
              </w:r>
            </w:ins>
          </w:p>
          <w:p w:rsidR="00771246" w:rsidRPr="00303364" w:rsidRDefault="00771246" w:rsidP="00771246">
            <w:pPr>
              <w:pStyle w:val="PlainText"/>
              <w:numPr>
                <w:ilvl w:val="0"/>
                <w:numId w:val="120"/>
              </w:numPr>
              <w:ind w:left="540"/>
              <w:rPr>
                <w:ins w:id="21360" w:author="DuyNgo" w:date="2012-08-10T07:43:00Z"/>
                <w:rFonts w:asciiTheme="minorHAnsi" w:eastAsia="MS Gothic" w:hAnsiTheme="minorHAnsi" w:cstheme="minorHAnsi"/>
                <w:sz w:val="24"/>
                <w:szCs w:val="24"/>
                <w:rPrChange w:id="21361" w:author="DuyNgo" w:date="2012-08-10T08:15:00Z">
                  <w:rPr>
                    <w:ins w:id="21362" w:author="DuyNgo" w:date="2012-08-10T07:43:00Z"/>
                    <w:rFonts w:ascii="Times New Roman" w:eastAsia="MS Gothic" w:hAnsi="Times New Roman" w:cs="Times New Roman"/>
                    <w:sz w:val="24"/>
                    <w:szCs w:val="24"/>
                  </w:rPr>
                </w:rPrChange>
              </w:rPr>
            </w:pPr>
            <w:ins w:id="21363" w:author="DuyNgo" w:date="2012-08-10T07:43:00Z">
              <w:r w:rsidRPr="00303364">
                <w:rPr>
                  <w:rFonts w:asciiTheme="minorHAnsi" w:eastAsia="MS Gothic" w:hAnsiTheme="minorHAnsi" w:cstheme="minorHAnsi"/>
                  <w:sz w:val="24"/>
                  <w:szCs w:val="24"/>
                  <w:rPrChange w:id="21364"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User </w:t>
              </w:r>
            </w:ins>
          </w:p>
          <w:p w:rsidR="00771246" w:rsidRPr="00303364" w:rsidRDefault="00771246" w:rsidP="00771246">
            <w:pPr>
              <w:pStyle w:val="PlainText"/>
              <w:numPr>
                <w:ilvl w:val="0"/>
                <w:numId w:val="120"/>
              </w:numPr>
              <w:ind w:left="540"/>
              <w:rPr>
                <w:ins w:id="21365" w:author="DuyNgo" w:date="2012-08-10T07:43:00Z"/>
                <w:rFonts w:asciiTheme="minorHAnsi" w:eastAsia="MS Gothic" w:hAnsiTheme="minorHAnsi" w:cstheme="minorHAnsi"/>
                <w:sz w:val="24"/>
                <w:szCs w:val="24"/>
                <w:rPrChange w:id="21366" w:author="DuyNgo" w:date="2012-08-10T08:15:00Z">
                  <w:rPr>
                    <w:ins w:id="21367" w:author="DuyNgo" w:date="2012-08-10T07:43:00Z"/>
                    <w:rFonts w:ascii="Times New Roman" w:eastAsia="MS Gothic" w:hAnsi="Times New Roman" w:cs="Times New Roman"/>
                    <w:sz w:val="24"/>
                    <w:szCs w:val="24"/>
                  </w:rPr>
                </w:rPrChange>
              </w:rPr>
            </w:pPr>
            <w:ins w:id="21368" w:author="DuyNgo" w:date="2012-08-10T07:43:00Z">
              <w:r w:rsidRPr="00303364">
                <w:rPr>
                  <w:rFonts w:asciiTheme="minorHAnsi" w:eastAsia="MS Gothic" w:hAnsiTheme="minorHAnsi" w:cstheme="minorHAnsi"/>
                  <w:sz w:val="24"/>
                  <w:szCs w:val="24"/>
                  <w:rPrChange w:id="21369"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Team </w:t>
              </w:r>
            </w:ins>
          </w:p>
          <w:p w:rsidR="00771246" w:rsidRPr="00303364" w:rsidRDefault="00771246" w:rsidP="00771246">
            <w:pPr>
              <w:pStyle w:val="PlainText"/>
              <w:numPr>
                <w:ilvl w:val="0"/>
                <w:numId w:val="120"/>
              </w:numPr>
              <w:ind w:left="540"/>
              <w:rPr>
                <w:ins w:id="21370" w:author="DuyNgo" w:date="2012-08-10T07:43:00Z"/>
                <w:rFonts w:asciiTheme="minorHAnsi" w:eastAsia="MS Gothic" w:hAnsiTheme="minorHAnsi" w:cstheme="minorHAnsi"/>
                <w:sz w:val="24"/>
                <w:szCs w:val="24"/>
                <w:rPrChange w:id="21371" w:author="DuyNgo" w:date="2012-08-10T08:15:00Z">
                  <w:rPr>
                    <w:ins w:id="21372" w:author="DuyNgo" w:date="2012-08-10T07:43:00Z"/>
                    <w:rFonts w:ascii="Times New Roman" w:eastAsia="MS Gothic" w:hAnsi="Times New Roman" w:cs="Times New Roman"/>
                    <w:sz w:val="24"/>
                    <w:szCs w:val="24"/>
                  </w:rPr>
                </w:rPrChange>
              </w:rPr>
            </w:pPr>
            <w:ins w:id="21373" w:author="DuyNgo" w:date="2012-08-10T07:43:00Z">
              <w:r w:rsidRPr="00303364">
                <w:rPr>
                  <w:rFonts w:asciiTheme="minorHAnsi" w:eastAsia="MS Gothic" w:hAnsiTheme="minorHAnsi" w:cstheme="minorHAnsi"/>
                  <w:sz w:val="24"/>
                  <w:szCs w:val="24"/>
                  <w:rPrChange w:id="21374"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Module </w:t>
              </w:r>
            </w:ins>
          </w:p>
          <w:p w:rsidR="00771246" w:rsidRPr="00303364" w:rsidRDefault="00771246" w:rsidP="00771246">
            <w:pPr>
              <w:pStyle w:val="PlainText"/>
              <w:numPr>
                <w:ilvl w:val="0"/>
                <w:numId w:val="120"/>
              </w:numPr>
              <w:ind w:left="540"/>
              <w:rPr>
                <w:ins w:id="21375" w:author="DuyNgo" w:date="2012-08-10T07:43:00Z"/>
                <w:rFonts w:asciiTheme="minorHAnsi" w:eastAsia="MS Gothic" w:hAnsiTheme="minorHAnsi" w:cstheme="minorHAnsi"/>
                <w:sz w:val="24"/>
                <w:szCs w:val="24"/>
                <w:rPrChange w:id="21376" w:author="DuyNgo" w:date="2012-08-10T08:15:00Z">
                  <w:rPr>
                    <w:ins w:id="21377" w:author="DuyNgo" w:date="2012-08-10T07:43:00Z"/>
                    <w:rFonts w:ascii="Times New Roman" w:eastAsia="MS Gothic" w:hAnsi="Times New Roman" w:cs="Times New Roman"/>
                    <w:sz w:val="24"/>
                    <w:szCs w:val="24"/>
                  </w:rPr>
                </w:rPrChange>
              </w:rPr>
            </w:pPr>
            <w:ins w:id="21378" w:author="DuyNgo" w:date="2012-08-10T07:43:00Z">
              <w:r w:rsidRPr="00303364">
                <w:rPr>
                  <w:rFonts w:asciiTheme="minorHAnsi" w:eastAsia="MS Gothic" w:hAnsiTheme="minorHAnsi" w:cstheme="minorHAnsi"/>
                  <w:sz w:val="24"/>
                  <w:szCs w:val="24"/>
                  <w:rPrChange w:id="21379" w:author="DuyNgo" w:date="2012-08-10T08:15:00Z">
                    <w:rPr>
                      <w:rFonts w:ascii="Times New Roman" w:eastAsia="MS Gothic" w:hAnsi="Times New Roman" w:cs="Times New Roman"/>
                      <w:b/>
                      <w:bCs/>
                      <w:color w:val="365F91" w:themeColor="accent1" w:themeShade="BF"/>
                      <w:sz w:val="24"/>
                      <w:szCs w:val="24"/>
                      <w:lang w:eastAsia="en-US"/>
                    </w:rPr>
                  </w:rPrChange>
                </w:rPr>
                <w:t>Change User’s Information</w:t>
              </w:r>
            </w:ins>
          </w:p>
          <w:p w:rsidR="00771246" w:rsidRPr="00303364" w:rsidRDefault="00771246" w:rsidP="00771246">
            <w:pPr>
              <w:pStyle w:val="PlainText"/>
              <w:numPr>
                <w:ilvl w:val="0"/>
                <w:numId w:val="120"/>
              </w:numPr>
              <w:ind w:left="540"/>
              <w:rPr>
                <w:ins w:id="21380" w:author="DuyNgo" w:date="2012-08-10T07:43:00Z"/>
                <w:rFonts w:asciiTheme="minorHAnsi" w:eastAsia="MS Gothic" w:hAnsiTheme="minorHAnsi" w:cstheme="minorHAnsi"/>
                <w:sz w:val="24"/>
                <w:szCs w:val="24"/>
                <w:rPrChange w:id="21381" w:author="DuyNgo" w:date="2012-08-10T08:15:00Z">
                  <w:rPr>
                    <w:ins w:id="21382" w:author="DuyNgo" w:date="2012-08-10T07:43:00Z"/>
                    <w:rFonts w:ascii="Times New Roman" w:eastAsia="MS Gothic" w:hAnsi="Times New Roman" w:cs="Times New Roman"/>
                    <w:sz w:val="24"/>
                    <w:szCs w:val="24"/>
                  </w:rPr>
                </w:rPrChange>
              </w:rPr>
            </w:pPr>
            <w:ins w:id="21383" w:author="DuyNgo" w:date="2012-08-10T07:43:00Z">
              <w:r w:rsidRPr="00303364">
                <w:rPr>
                  <w:rFonts w:asciiTheme="minorHAnsi" w:eastAsia="MS Gothic" w:hAnsiTheme="minorHAnsi" w:cstheme="minorHAnsi"/>
                  <w:sz w:val="24"/>
                  <w:szCs w:val="24"/>
                  <w:rPrChange w:id="21384" w:author="DuyNgo" w:date="2012-08-10T08:15:00Z">
                    <w:rPr>
                      <w:rFonts w:ascii="Times New Roman" w:eastAsia="MS Gothic" w:hAnsi="Times New Roman" w:cs="Times New Roman"/>
                      <w:b/>
                      <w:bCs/>
                      <w:color w:val="365F91" w:themeColor="accent1" w:themeShade="BF"/>
                      <w:sz w:val="24"/>
                      <w:szCs w:val="24"/>
                      <w:lang w:eastAsia="en-US"/>
                    </w:rPr>
                  </w:rPrChange>
                </w:rPr>
                <w:t>Reset Password</w:t>
              </w:r>
            </w:ins>
          </w:p>
          <w:p w:rsidR="00771246" w:rsidRPr="00303364" w:rsidRDefault="00771246" w:rsidP="00771246">
            <w:pPr>
              <w:pStyle w:val="PlainText"/>
              <w:numPr>
                <w:ilvl w:val="0"/>
                <w:numId w:val="120"/>
              </w:numPr>
              <w:ind w:left="540"/>
              <w:rPr>
                <w:ins w:id="21385" w:author="DuyNgo" w:date="2012-08-10T07:43:00Z"/>
                <w:rFonts w:asciiTheme="minorHAnsi" w:eastAsia="MS Gothic" w:hAnsiTheme="minorHAnsi" w:cstheme="minorHAnsi"/>
                <w:sz w:val="24"/>
                <w:szCs w:val="24"/>
                <w:rPrChange w:id="21386" w:author="DuyNgo" w:date="2012-08-10T08:15:00Z">
                  <w:rPr>
                    <w:ins w:id="21387" w:author="DuyNgo" w:date="2012-08-10T07:43:00Z"/>
                    <w:rFonts w:ascii="Times New Roman" w:eastAsia="MS Gothic" w:hAnsi="Times New Roman" w:cs="Times New Roman"/>
                    <w:sz w:val="24"/>
                    <w:szCs w:val="24"/>
                  </w:rPr>
                </w:rPrChange>
              </w:rPr>
            </w:pPr>
            <w:ins w:id="21388" w:author="DuyNgo" w:date="2012-08-10T07:43:00Z">
              <w:r w:rsidRPr="00303364">
                <w:rPr>
                  <w:rFonts w:asciiTheme="minorHAnsi" w:eastAsia="MS Gothic" w:hAnsiTheme="minorHAnsi" w:cstheme="minorHAnsi"/>
                  <w:sz w:val="24"/>
                  <w:szCs w:val="24"/>
                  <w:rPrChange w:id="21389"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w:t>
              </w:r>
            </w:ins>
          </w:p>
          <w:p w:rsidR="00771246" w:rsidRPr="00303364" w:rsidRDefault="00771246" w:rsidP="00771246">
            <w:pPr>
              <w:pStyle w:val="PlainText"/>
              <w:numPr>
                <w:ilvl w:val="0"/>
                <w:numId w:val="120"/>
              </w:numPr>
              <w:ind w:left="540"/>
              <w:rPr>
                <w:ins w:id="21390" w:author="DuyNgo" w:date="2012-08-10T07:43:00Z"/>
                <w:rFonts w:asciiTheme="minorHAnsi" w:eastAsia="MS Gothic" w:hAnsiTheme="minorHAnsi" w:cstheme="minorHAnsi"/>
                <w:sz w:val="24"/>
                <w:szCs w:val="24"/>
                <w:rPrChange w:id="21391" w:author="DuyNgo" w:date="2012-08-10T08:15:00Z">
                  <w:rPr>
                    <w:ins w:id="21392" w:author="DuyNgo" w:date="2012-08-10T07:43:00Z"/>
                    <w:rFonts w:ascii="Times New Roman" w:eastAsia="MS Gothic" w:hAnsi="Times New Roman" w:cs="Times New Roman"/>
                    <w:sz w:val="24"/>
                    <w:szCs w:val="24"/>
                  </w:rPr>
                </w:rPrChange>
              </w:rPr>
            </w:pPr>
            <w:ins w:id="21393" w:author="DuyNgo" w:date="2012-08-10T07:43:00Z">
              <w:r w:rsidRPr="00303364">
                <w:rPr>
                  <w:rFonts w:asciiTheme="minorHAnsi" w:eastAsia="MS Gothic" w:hAnsiTheme="minorHAnsi" w:cstheme="minorHAnsi"/>
                  <w:sz w:val="24"/>
                  <w:szCs w:val="24"/>
                  <w:rPrChange w:id="21394"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Team </w:t>
              </w:r>
            </w:ins>
          </w:p>
          <w:p w:rsidR="00771246" w:rsidRPr="00303364" w:rsidRDefault="00771246" w:rsidP="00771246">
            <w:pPr>
              <w:pStyle w:val="PlainText"/>
              <w:numPr>
                <w:ilvl w:val="0"/>
                <w:numId w:val="120"/>
              </w:numPr>
              <w:ind w:left="540"/>
              <w:rPr>
                <w:ins w:id="21395" w:author="DuyNgo" w:date="2012-08-10T07:43:00Z"/>
                <w:rFonts w:asciiTheme="minorHAnsi" w:eastAsia="MS Gothic" w:hAnsiTheme="minorHAnsi" w:cstheme="minorHAnsi"/>
                <w:sz w:val="24"/>
                <w:szCs w:val="24"/>
                <w:rPrChange w:id="21396" w:author="DuyNgo" w:date="2012-08-10T08:15:00Z">
                  <w:rPr>
                    <w:ins w:id="21397" w:author="DuyNgo" w:date="2012-08-10T07:43:00Z"/>
                    <w:rFonts w:ascii="Times New Roman" w:eastAsia="MS Gothic" w:hAnsi="Times New Roman" w:cs="Times New Roman"/>
                    <w:sz w:val="24"/>
                    <w:szCs w:val="24"/>
                  </w:rPr>
                </w:rPrChange>
              </w:rPr>
            </w:pPr>
            <w:ins w:id="21398" w:author="DuyNgo" w:date="2012-08-10T07:43:00Z">
              <w:r w:rsidRPr="00303364">
                <w:rPr>
                  <w:rFonts w:asciiTheme="minorHAnsi" w:eastAsia="MS Gothic" w:hAnsiTheme="minorHAnsi" w:cstheme="minorHAnsi"/>
                  <w:sz w:val="24"/>
                  <w:szCs w:val="24"/>
                  <w:rPrChange w:id="21399"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Module </w:t>
              </w:r>
            </w:ins>
          </w:p>
          <w:p w:rsidR="00771246" w:rsidRPr="00303364" w:rsidRDefault="00771246" w:rsidP="00771246">
            <w:pPr>
              <w:pStyle w:val="PlainText"/>
              <w:numPr>
                <w:ilvl w:val="0"/>
                <w:numId w:val="120"/>
              </w:numPr>
              <w:ind w:left="540"/>
              <w:rPr>
                <w:ins w:id="21400" w:author="DuyNgo" w:date="2012-08-10T07:43:00Z"/>
                <w:rFonts w:asciiTheme="minorHAnsi" w:eastAsia="MS Gothic" w:hAnsiTheme="minorHAnsi" w:cstheme="minorHAnsi"/>
                <w:sz w:val="24"/>
                <w:szCs w:val="24"/>
                <w:rPrChange w:id="21401" w:author="DuyNgo" w:date="2012-08-10T08:15:00Z">
                  <w:rPr>
                    <w:ins w:id="21402" w:author="DuyNgo" w:date="2012-08-10T07:43:00Z"/>
                    <w:rFonts w:ascii="Times New Roman" w:eastAsia="MS Gothic" w:hAnsi="Times New Roman" w:cs="Times New Roman"/>
                    <w:sz w:val="24"/>
                    <w:szCs w:val="24"/>
                  </w:rPr>
                </w:rPrChange>
              </w:rPr>
            </w:pPr>
            <w:ins w:id="21403" w:author="DuyNgo" w:date="2012-08-10T07:43:00Z">
              <w:r w:rsidRPr="00303364">
                <w:rPr>
                  <w:rFonts w:asciiTheme="minorHAnsi" w:eastAsia="MS Gothic" w:hAnsiTheme="minorHAnsi" w:cstheme="minorHAnsi"/>
                  <w:sz w:val="24"/>
                  <w:szCs w:val="24"/>
                  <w:rPrChange w:id="21404" w:author="DuyNgo" w:date="2012-08-10T08:15:00Z">
                    <w:rPr>
                      <w:rFonts w:ascii="Times New Roman" w:eastAsia="MS Gothic" w:hAnsi="Times New Roman" w:cs="Times New Roman"/>
                      <w:b/>
                      <w:bCs/>
                      <w:color w:val="365F91" w:themeColor="accent1" w:themeShade="BF"/>
                      <w:sz w:val="24"/>
                      <w:szCs w:val="24"/>
                      <w:lang w:eastAsia="en-US"/>
                    </w:rPr>
                  </w:rPrChange>
                </w:rPr>
                <w:t>Manage Cost</w:t>
              </w:r>
            </w:ins>
          </w:p>
          <w:p w:rsidR="00771246" w:rsidRPr="00303364" w:rsidRDefault="00771246" w:rsidP="00771246">
            <w:pPr>
              <w:pStyle w:val="PlainText"/>
              <w:numPr>
                <w:ilvl w:val="0"/>
                <w:numId w:val="120"/>
              </w:numPr>
              <w:ind w:left="540"/>
              <w:rPr>
                <w:ins w:id="21405" w:author="DuyNgo" w:date="2012-08-10T07:43:00Z"/>
                <w:rFonts w:asciiTheme="minorHAnsi" w:eastAsia="MS Gothic" w:hAnsiTheme="minorHAnsi" w:cstheme="minorHAnsi"/>
                <w:sz w:val="24"/>
                <w:szCs w:val="24"/>
                <w:rPrChange w:id="21406" w:author="DuyNgo" w:date="2012-08-10T08:15:00Z">
                  <w:rPr>
                    <w:ins w:id="21407" w:author="DuyNgo" w:date="2012-08-10T07:43:00Z"/>
                    <w:rFonts w:ascii="Times New Roman" w:eastAsia="MS Gothic" w:hAnsi="Times New Roman" w:cs="Times New Roman"/>
                    <w:sz w:val="24"/>
                    <w:szCs w:val="24"/>
                  </w:rPr>
                </w:rPrChange>
              </w:rPr>
            </w:pPr>
            <w:ins w:id="21408" w:author="DuyNgo" w:date="2012-08-10T07:43:00Z">
              <w:r w:rsidRPr="00303364">
                <w:rPr>
                  <w:rFonts w:asciiTheme="minorHAnsi" w:eastAsia="MS Gothic" w:hAnsiTheme="minorHAnsi" w:cstheme="minorHAnsi"/>
                  <w:sz w:val="24"/>
                  <w:szCs w:val="24"/>
                  <w:rPrChange w:id="21409" w:author="DuyNgo" w:date="2012-08-10T08:15:00Z">
                    <w:rPr>
                      <w:rFonts w:ascii="Times New Roman" w:eastAsia="MS Gothic" w:hAnsi="Times New Roman" w:cs="Times New Roman"/>
                      <w:b/>
                      <w:bCs/>
                      <w:color w:val="365F91" w:themeColor="accent1" w:themeShade="BF"/>
                      <w:sz w:val="24"/>
                      <w:szCs w:val="24"/>
                      <w:lang w:eastAsia="en-US"/>
                    </w:rPr>
                  </w:rPrChange>
                </w:rPr>
                <w:t>Manage Product</w:t>
              </w:r>
            </w:ins>
          </w:p>
          <w:p w:rsidR="00771246" w:rsidRPr="00303364" w:rsidRDefault="00771246" w:rsidP="00771246">
            <w:pPr>
              <w:pStyle w:val="PlainText"/>
              <w:numPr>
                <w:ilvl w:val="0"/>
                <w:numId w:val="120"/>
              </w:numPr>
              <w:ind w:left="540"/>
              <w:rPr>
                <w:ins w:id="21410" w:author="DuyNgo" w:date="2012-08-10T07:43:00Z"/>
                <w:rFonts w:asciiTheme="minorHAnsi" w:eastAsia="MS Gothic" w:hAnsiTheme="minorHAnsi" w:cstheme="minorHAnsi"/>
                <w:sz w:val="24"/>
                <w:szCs w:val="24"/>
                <w:rPrChange w:id="21411" w:author="DuyNgo" w:date="2012-08-10T08:15:00Z">
                  <w:rPr>
                    <w:ins w:id="21412" w:author="DuyNgo" w:date="2012-08-10T07:43:00Z"/>
                    <w:rFonts w:ascii="Times New Roman" w:eastAsia="MS Gothic" w:hAnsi="Times New Roman" w:cs="Times New Roman"/>
                    <w:sz w:val="24"/>
                    <w:szCs w:val="24"/>
                  </w:rPr>
                </w:rPrChange>
              </w:rPr>
            </w:pPr>
            <w:ins w:id="21413" w:author="DuyNgo" w:date="2012-08-10T07:43:00Z">
              <w:r w:rsidRPr="00303364">
                <w:rPr>
                  <w:rFonts w:asciiTheme="minorHAnsi" w:eastAsia="MS Gothic" w:hAnsiTheme="minorHAnsi" w:cstheme="minorHAnsi"/>
                  <w:sz w:val="24"/>
                  <w:szCs w:val="24"/>
                  <w:rPrChange w:id="21414" w:author="DuyNgo" w:date="2012-08-10T08:15:00Z">
                    <w:rPr>
                      <w:rFonts w:ascii="Times New Roman" w:eastAsia="MS Gothic" w:hAnsi="Times New Roman" w:cs="Times New Roman"/>
                      <w:b/>
                      <w:bCs/>
                      <w:color w:val="365F91" w:themeColor="accent1" w:themeShade="BF"/>
                      <w:sz w:val="24"/>
                      <w:szCs w:val="24"/>
                      <w:lang w:eastAsia="en-US"/>
                    </w:rPr>
                  </w:rPrChange>
                </w:rPr>
                <w:t>Manage Work Order</w:t>
              </w:r>
            </w:ins>
          </w:p>
          <w:p w:rsidR="00771246" w:rsidRPr="00303364" w:rsidRDefault="00771246" w:rsidP="00771246">
            <w:pPr>
              <w:pStyle w:val="PlainText"/>
              <w:numPr>
                <w:ilvl w:val="0"/>
                <w:numId w:val="120"/>
              </w:numPr>
              <w:ind w:left="540"/>
              <w:rPr>
                <w:ins w:id="21415" w:author="DuyNgo" w:date="2012-08-10T07:43:00Z"/>
                <w:rFonts w:asciiTheme="minorHAnsi" w:eastAsia="MS Gothic" w:hAnsiTheme="minorHAnsi" w:cstheme="minorHAnsi"/>
                <w:sz w:val="24"/>
                <w:szCs w:val="24"/>
                <w:rPrChange w:id="21416" w:author="DuyNgo" w:date="2012-08-10T08:15:00Z">
                  <w:rPr>
                    <w:ins w:id="21417" w:author="DuyNgo" w:date="2012-08-10T07:43:00Z"/>
                    <w:rFonts w:ascii="Times New Roman" w:eastAsia="MS Gothic" w:hAnsi="Times New Roman" w:cs="Times New Roman"/>
                    <w:sz w:val="24"/>
                    <w:szCs w:val="24"/>
                  </w:rPr>
                </w:rPrChange>
              </w:rPr>
            </w:pPr>
            <w:ins w:id="21418" w:author="DuyNgo" w:date="2012-08-10T07:43:00Z">
              <w:r w:rsidRPr="00303364">
                <w:rPr>
                  <w:rFonts w:asciiTheme="minorHAnsi" w:eastAsia="MS Gothic" w:hAnsiTheme="minorHAnsi" w:cstheme="minorHAnsi"/>
                  <w:sz w:val="24"/>
                  <w:szCs w:val="24"/>
                  <w:rPrChange w:id="21419" w:author="DuyNgo" w:date="2012-08-10T08:15:00Z">
                    <w:rPr>
                      <w:rFonts w:ascii="Times New Roman" w:eastAsia="MS Gothic" w:hAnsi="Times New Roman" w:cs="Times New Roman"/>
                      <w:b/>
                      <w:bCs/>
                      <w:color w:val="365F91" w:themeColor="accent1" w:themeShade="BF"/>
                      <w:sz w:val="24"/>
                      <w:szCs w:val="24"/>
                      <w:lang w:eastAsia="en-US"/>
                    </w:rPr>
                  </w:rPrChange>
                </w:rPr>
                <w:t>Manage Risk, Issue, Change Request</w:t>
              </w:r>
            </w:ins>
          </w:p>
          <w:p w:rsidR="00771246" w:rsidRPr="00303364" w:rsidRDefault="00771246" w:rsidP="00227BA2">
            <w:pPr>
              <w:spacing w:after="200" w:line="276" w:lineRule="auto"/>
              <w:rPr>
                <w:ins w:id="21420" w:author="DuyNgo" w:date="2012-08-10T07:43:00Z"/>
                <w:rFonts w:cstheme="minorHAnsi"/>
                <w:sz w:val="24"/>
                <w:szCs w:val="24"/>
                <w:rPrChange w:id="21421" w:author="DuyNgo" w:date="2012-08-10T08:15:00Z">
                  <w:rPr>
                    <w:ins w:id="21422" w:author="DuyNgo" w:date="2012-08-10T07:43:00Z"/>
                    <w:rFonts w:ascii="Times New Roman" w:hAnsi="Times New Roman"/>
                    <w:sz w:val="24"/>
                  </w:rPr>
                </w:rPrChange>
              </w:rPr>
            </w:pPr>
          </w:p>
        </w:tc>
        <w:tc>
          <w:tcPr>
            <w:tcW w:w="4788" w:type="dxa"/>
          </w:tcPr>
          <w:p w:rsidR="00771246" w:rsidRPr="00303364" w:rsidRDefault="00771246" w:rsidP="00227BA2">
            <w:pPr>
              <w:shd w:val="clear" w:color="FFFFCC" w:fill="FFFFFF"/>
              <w:spacing w:before="100" w:beforeAutospacing="1" w:after="100" w:afterAutospacing="1"/>
              <w:rPr>
                <w:ins w:id="21423" w:author="DuyNgo" w:date="2012-08-10T07:43:00Z"/>
                <w:rFonts w:cstheme="minorHAnsi"/>
                <w:sz w:val="24"/>
                <w:szCs w:val="24"/>
                <w:rPrChange w:id="21424" w:author="DuyNgo" w:date="2012-08-10T08:15:00Z">
                  <w:rPr>
                    <w:ins w:id="21425" w:author="DuyNgo" w:date="2012-08-10T07:43:00Z"/>
                    <w:rFonts w:ascii="Times New Roman" w:hAnsi="Times New Roman" w:cs="Tahoma"/>
                    <w:color w:val="000000"/>
                    <w:sz w:val="24"/>
                    <w:szCs w:val="20"/>
                  </w:rPr>
                </w:rPrChange>
              </w:rPr>
            </w:pPr>
            <w:ins w:id="21426" w:author="DuyNgo" w:date="2012-08-10T07:43:00Z">
              <w:r w:rsidRPr="00303364">
                <w:rPr>
                  <w:rFonts w:cstheme="minorHAnsi"/>
                  <w:sz w:val="24"/>
                  <w:szCs w:val="24"/>
                  <w:rPrChange w:id="21427" w:author="DuyNgo" w:date="2012-08-10T08:15:00Z">
                    <w:rPr>
                      <w:rFonts w:ascii="Times New Roman" w:eastAsiaTheme="majorEastAsia" w:hAnsi="Times New Roman" w:cstheme="majorBidi"/>
                      <w:b/>
                      <w:bCs/>
                      <w:color w:val="365F91" w:themeColor="accent1" w:themeShade="BF"/>
                      <w:sz w:val="24"/>
                      <w:szCs w:val="28"/>
                    </w:rPr>
                  </w:rPrChange>
                </w:rPr>
                <w:t>User Class</w:t>
              </w:r>
            </w:ins>
          </w:p>
          <w:p w:rsidR="00771246" w:rsidRPr="00303364" w:rsidRDefault="00771246" w:rsidP="00227BA2">
            <w:pPr>
              <w:spacing w:after="200" w:line="276" w:lineRule="auto"/>
              <w:rPr>
                <w:ins w:id="21428" w:author="DuyNgo" w:date="2012-08-10T07:43:00Z"/>
                <w:rFonts w:cstheme="minorHAnsi"/>
                <w:sz w:val="24"/>
                <w:szCs w:val="24"/>
                <w:rPrChange w:id="21429" w:author="DuyNgo" w:date="2012-08-10T08:15:00Z">
                  <w:rPr>
                    <w:ins w:id="21430" w:author="DuyNgo" w:date="2012-08-10T07:43:00Z"/>
                    <w:rFonts w:ascii="Times New Roman" w:hAnsi="Times New Roman"/>
                    <w:sz w:val="24"/>
                  </w:rPr>
                </w:rPrChange>
              </w:rPr>
            </w:pPr>
            <w:ins w:id="21431" w:author="DuyNgo" w:date="2012-08-10T07:43:00Z">
              <w:r w:rsidRPr="00303364">
                <w:rPr>
                  <w:rFonts w:cstheme="minorHAnsi"/>
                  <w:sz w:val="24"/>
                  <w:szCs w:val="24"/>
                  <w:rPrChange w:id="21432" w:author="DuyNgo" w:date="2012-08-10T08:15:00Z">
                    <w:rPr>
                      <w:rFonts w:ascii="Times New Roman" w:eastAsiaTheme="majorEastAsia" w:hAnsi="Times New Roman" w:cstheme="majorBidi"/>
                      <w:b/>
                      <w:bCs/>
                      <w:color w:val="365F91" w:themeColor="accent1" w:themeShade="BF"/>
                      <w:sz w:val="24"/>
                      <w:szCs w:val="28"/>
                    </w:rPr>
                  </w:rPrChange>
                </w:rPr>
                <w:t>Project Class</w:t>
              </w:r>
            </w:ins>
          </w:p>
        </w:tc>
      </w:tr>
    </w:tbl>
    <w:p w:rsidR="00771246" w:rsidRPr="00303364" w:rsidRDefault="00771246" w:rsidP="00771246">
      <w:pPr>
        <w:rPr>
          <w:ins w:id="21433" w:author="DuyNgo" w:date="2012-08-10T07:43:00Z"/>
          <w:rFonts w:cstheme="minorHAnsi"/>
          <w:sz w:val="24"/>
          <w:szCs w:val="24"/>
          <w:rPrChange w:id="21434" w:author="DuyNgo" w:date="2012-08-10T08:15:00Z">
            <w:rPr>
              <w:ins w:id="21435"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436"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437" w:author="DuyNgo" w:date="2012-08-10T07:43:00Z"/>
                <w:rFonts w:cstheme="minorHAnsi"/>
                <w:b/>
                <w:sz w:val="24"/>
                <w:szCs w:val="24"/>
                <w:rPrChange w:id="21438" w:author="DuyNgo" w:date="2012-08-10T08:15:00Z">
                  <w:rPr>
                    <w:ins w:id="21439" w:author="DuyNgo" w:date="2012-08-10T07:43:00Z"/>
                    <w:rFonts w:ascii="Times New Roman" w:hAnsi="Times New Roman"/>
                    <w:b/>
                    <w:sz w:val="24"/>
                  </w:rPr>
                </w:rPrChange>
              </w:rPr>
            </w:pPr>
            <w:ins w:id="21440" w:author="DuyNgo" w:date="2012-08-10T07:43:00Z">
              <w:r w:rsidRPr="00303364">
                <w:rPr>
                  <w:rFonts w:cstheme="minorHAnsi"/>
                  <w:b/>
                  <w:sz w:val="24"/>
                  <w:szCs w:val="24"/>
                  <w:rPrChange w:id="21441" w:author="DuyNgo" w:date="2012-08-10T08:15:00Z">
                    <w:rPr>
                      <w:rFonts w:ascii="Times New Roman" w:eastAsiaTheme="majorEastAsia" w:hAnsi="Times New Roman" w:cstheme="majorBidi"/>
                      <w:b/>
                      <w:bCs/>
                      <w:color w:val="365F91" w:themeColor="accent1" w:themeShade="BF"/>
                      <w:sz w:val="24"/>
                      <w:szCs w:val="28"/>
                    </w:rPr>
                  </w:rPrChange>
                </w:rPr>
                <w:t>Dashboard Class</w:t>
              </w:r>
            </w:ins>
          </w:p>
        </w:tc>
      </w:tr>
      <w:tr w:rsidR="00771246" w:rsidRPr="00303364" w:rsidTr="00227BA2">
        <w:trPr>
          <w:ins w:id="21442"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443" w:author="DuyNgo" w:date="2012-08-10T07:43:00Z"/>
                <w:rFonts w:cstheme="minorHAnsi"/>
                <w:sz w:val="24"/>
                <w:szCs w:val="24"/>
                <w:rPrChange w:id="21444" w:author="DuyNgo" w:date="2012-08-10T08:15:00Z">
                  <w:rPr>
                    <w:ins w:id="21445" w:author="DuyNgo" w:date="2012-08-10T07:43:00Z"/>
                    <w:rFonts w:ascii="Times New Roman" w:hAnsi="Times New Roman"/>
                    <w:sz w:val="24"/>
                  </w:rPr>
                </w:rPrChange>
              </w:rPr>
            </w:pPr>
            <w:ins w:id="21446" w:author="DuyNgo" w:date="2012-08-10T07:43:00Z">
              <w:r w:rsidRPr="00303364">
                <w:rPr>
                  <w:rFonts w:cstheme="minorHAnsi"/>
                  <w:sz w:val="24"/>
                  <w:szCs w:val="24"/>
                  <w:rPrChange w:id="21447"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448" w:author="DuyNgo" w:date="2012-08-10T07:43:00Z"/>
                <w:rFonts w:cstheme="minorHAnsi"/>
                <w:sz w:val="24"/>
                <w:szCs w:val="24"/>
                <w:rPrChange w:id="21449" w:author="DuyNgo" w:date="2012-08-10T08:15:00Z">
                  <w:rPr>
                    <w:ins w:id="21450" w:author="DuyNgo" w:date="2012-08-10T07:43:00Z"/>
                    <w:rFonts w:ascii="Times New Roman" w:hAnsi="Times New Roman" w:cs="Tahoma"/>
                    <w:color w:val="000000"/>
                    <w:sz w:val="24"/>
                    <w:szCs w:val="20"/>
                  </w:rPr>
                </w:rPrChange>
              </w:rPr>
            </w:pPr>
            <w:ins w:id="21451" w:author="DuyNgo" w:date="2012-08-10T07:43:00Z">
              <w:r w:rsidRPr="00303364">
                <w:rPr>
                  <w:rFonts w:cstheme="minorHAnsi"/>
                  <w:sz w:val="24"/>
                  <w:szCs w:val="24"/>
                  <w:rPrChange w:id="21452"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453" w:author="DuyNgo" w:date="2012-08-10T07:43:00Z"/>
        </w:trPr>
        <w:tc>
          <w:tcPr>
            <w:tcW w:w="4788" w:type="dxa"/>
          </w:tcPr>
          <w:p w:rsidR="00771246" w:rsidRPr="00303364" w:rsidRDefault="00771246" w:rsidP="00227BA2">
            <w:pPr>
              <w:spacing w:after="200" w:line="276" w:lineRule="auto"/>
              <w:rPr>
                <w:ins w:id="21454" w:author="DuyNgo" w:date="2012-08-10T07:43:00Z"/>
                <w:rFonts w:cstheme="minorHAnsi"/>
                <w:sz w:val="24"/>
                <w:szCs w:val="24"/>
                <w:rPrChange w:id="21455" w:author="DuyNgo" w:date="2012-08-10T08:15:00Z">
                  <w:rPr>
                    <w:ins w:id="21456" w:author="DuyNgo" w:date="2012-08-10T07:43:00Z"/>
                    <w:rFonts w:ascii="Times New Roman" w:hAnsi="Times New Roman"/>
                    <w:sz w:val="24"/>
                  </w:rPr>
                </w:rPrChange>
              </w:rPr>
            </w:pPr>
            <w:ins w:id="21457" w:author="DuyNgo" w:date="2012-08-10T07:43:00Z">
              <w:r w:rsidRPr="00303364">
                <w:rPr>
                  <w:rFonts w:cstheme="minorHAnsi"/>
                  <w:sz w:val="24"/>
                  <w:szCs w:val="24"/>
                  <w:rPrChange w:id="21458" w:author="DuyNgo" w:date="2012-08-10T08:15:00Z">
                    <w:rPr>
                      <w:rFonts w:ascii="Times New Roman" w:eastAsiaTheme="majorEastAsia" w:hAnsi="Times New Roman" w:cstheme="majorBidi"/>
                      <w:b/>
                      <w:bCs/>
                      <w:color w:val="365F91" w:themeColor="accent1" w:themeShade="BF"/>
                      <w:sz w:val="24"/>
                      <w:szCs w:val="28"/>
                    </w:rPr>
                  </w:rPrChange>
                </w:rPr>
                <w:t>Represent information of projects on system.</w:t>
              </w:r>
            </w:ins>
          </w:p>
        </w:tc>
        <w:tc>
          <w:tcPr>
            <w:tcW w:w="4788" w:type="dxa"/>
          </w:tcPr>
          <w:p w:rsidR="00771246" w:rsidRPr="00303364" w:rsidRDefault="00771246" w:rsidP="00227BA2">
            <w:pPr>
              <w:spacing w:after="200" w:line="276" w:lineRule="auto"/>
              <w:rPr>
                <w:ins w:id="21459" w:author="DuyNgo" w:date="2012-08-10T07:43:00Z"/>
                <w:rFonts w:cstheme="minorHAnsi"/>
                <w:sz w:val="24"/>
                <w:szCs w:val="24"/>
                <w:rPrChange w:id="21460" w:author="DuyNgo" w:date="2012-08-10T08:15:00Z">
                  <w:rPr>
                    <w:ins w:id="21461" w:author="DuyNgo" w:date="2012-08-10T07:43:00Z"/>
                    <w:rFonts w:ascii="Times New Roman" w:hAnsi="Times New Roman"/>
                    <w:sz w:val="24"/>
                  </w:rPr>
                </w:rPrChange>
              </w:rPr>
            </w:pPr>
          </w:p>
        </w:tc>
      </w:tr>
    </w:tbl>
    <w:p w:rsidR="00771246" w:rsidRPr="00303364" w:rsidRDefault="00771246" w:rsidP="00771246">
      <w:pPr>
        <w:rPr>
          <w:ins w:id="21462" w:author="DuyNgo" w:date="2012-08-10T07:43:00Z"/>
          <w:rFonts w:cstheme="minorHAnsi"/>
          <w:sz w:val="24"/>
          <w:szCs w:val="24"/>
          <w:rPrChange w:id="21463" w:author="DuyNgo" w:date="2012-08-10T08:15:00Z">
            <w:rPr>
              <w:ins w:id="21464"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465"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466" w:author="DuyNgo" w:date="2012-08-10T07:43:00Z"/>
                <w:rFonts w:cstheme="minorHAnsi"/>
                <w:b/>
                <w:sz w:val="24"/>
                <w:szCs w:val="24"/>
                <w:rPrChange w:id="21467" w:author="DuyNgo" w:date="2012-08-10T08:15:00Z">
                  <w:rPr>
                    <w:ins w:id="21468" w:author="DuyNgo" w:date="2012-08-10T07:43:00Z"/>
                    <w:rFonts w:ascii="Times New Roman" w:hAnsi="Times New Roman"/>
                    <w:b/>
                    <w:sz w:val="24"/>
                  </w:rPr>
                </w:rPrChange>
              </w:rPr>
            </w:pPr>
            <w:ins w:id="21469" w:author="DuyNgo" w:date="2012-08-10T07:43:00Z">
              <w:r w:rsidRPr="00303364">
                <w:rPr>
                  <w:rFonts w:cstheme="minorHAnsi"/>
                  <w:b/>
                  <w:sz w:val="24"/>
                  <w:szCs w:val="24"/>
                  <w:rPrChange w:id="21470" w:author="DuyNgo" w:date="2012-08-10T08:15:00Z">
                    <w:rPr>
                      <w:rFonts w:ascii="Times New Roman" w:eastAsiaTheme="majorEastAsia" w:hAnsi="Times New Roman" w:cstheme="majorBidi"/>
                      <w:b/>
                      <w:bCs/>
                      <w:color w:val="365F91" w:themeColor="accent1" w:themeShade="BF"/>
                      <w:sz w:val="24"/>
                      <w:szCs w:val="28"/>
                    </w:rPr>
                  </w:rPrChange>
                </w:rPr>
                <w:t>Planner Class</w:t>
              </w:r>
            </w:ins>
          </w:p>
        </w:tc>
      </w:tr>
      <w:tr w:rsidR="00771246" w:rsidRPr="00303364" w:rsidTr="00227BA2">
        <w:trPr>
          <w:ins w:id="21471"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472" w:author="DuyNgo" w:date="2012-08-10T07:43:00Z"/>
                <w:rFonts w:cstheme="minorHAnsi"/>
                <w:sz w:val="24"/>
                <w:szCs w:val="24"/>
                <w:rPrChange w:id="21473" w:author="DuyNgo" w:date="2012-08-10T08:15:00Z">
                  <w:rPr>
                    <w:ins w:id="21474" w:author="DuyNgo" w:date="2012-08-10T07:43:00Z"/>
                    <w:rFonts w:ascii="Times New Roman" w:hAnsi="Times New Roman"/>
                    <w:sz w:val="24"/>
                  </w:rPr>
                </w:rPrChange>
              </w:rPr>
            </w:pPr>
            <w:ins w:id="21475" w:author="DuyNgo" w:date="2012-08-10T07:43:00Z">
              <w:r w:rsidRPr="00303364">
                <w:rPr>
                  <w:rFonts w:cstheme="minorHAnsi"/>
                  <w:sz w:val="24"/>
                  <w:szCs w:val="24"/>
                  <w:rPrChange w:id="21476"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477" w:author="DuyNgo" w:date="2012-08-10T07:43:00Z"/>
                <w:rFonts w:cstheme="minorHAnsi"/>
                <w:sz w:val="24"/>
                <w:szCs w:val="24"/>
                <w:rPrChange w:id="21478" w:author="DuyNgo" w:date="2012-08-10T08:15:00Z">
                  <w:rPr>
                    <w:ins w:id="21479" w:author="DuyNgo" w:date="2012-08-10T07:43:00Z"/>
                    <w:rFonts w:ascii="Times New Roman" w:hAnsi="Times New Roman" w:cs="Tahoma"/>
                    <w:color w:val="000000"/>
                    <w:sz w:val="24"/>
                    <w:szCs w:val="20"/>
                  </w:rPr>
                </w:rPrChange>
              </w:rPr>
            </w:pPr>
            <w:ins w:id="21480" w:author="DuyNgo" w:date="2012-08-10T07:43:00Z">
              <w:r w:rsidRPr="00303364">
                <w:rPr>
                  <w:rFonts w:cstheme="minorHAnsi"/>
                  <w:sz w:val="24"/>
                  <w:szCs w:val="24"/>
                  <w:rPrChange w:id="21481"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482" w:author="DuyNgo" w:date="2012-08-10T07:43:00Z"/>
        </w:trPr>
        <w:tc>
          <w:tcPr>
            <w:tcW w:w="4788" w:type="dxa"/>
          </w:tcPr>
          <w:p w:rsidR="00771246" w:rsidRPr="00303364" w:rsidRDefault="00771246" w:rsidP="00227BA2">
            <w:pPr>
              <w:spacing w:after="200" w:line="276" w:lineRule="auto"/>
              <w:rPr>
                <w:ins w:id="21483" w:author="DuyNgo" w:date="2012-08-10T07:43:00Z"/>
                <w:rFonts w:cstheme="minorHAnsi"/>
                <w:sz w:val="24"/>
                <w:szCs w:val="24"/>
                <w:rPrChange w:id="21484" w:author="DuyNgo" w:date="2012-08-10T08:15:00Z">
                  <w:rPr>
                    <w:ins w:id="21485" w:author="DuyNgo" w:date="2012-08-10T07:43:00Z"/>
                    <w:rFonts w:ascii="Times New Roman" w:hAnsi="Times New Roman"/>
                    <w:sz w:val="24"/>
                  </w:rPr>
                </w:rPrChange>
              </w:rPr>
            </w:pPr>
            <w:ins w:id="21486" w:author="DuyNgo" w:date="2012-08-10T07:43:00Z">
              <w:r w:rsidRPr="00303364">
                <w:rPr>
                  <w:rFonts w:cstheme="minorHAnsi"/>
                  <w:sz w:val="24"/>
                  <w:szCs w:val="24"/>
                  <w:rPrChange w:id="21487"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tasks</w:t>
              </w:r>
            </w:ins>
          </w:p>
        </w:tc>
        <w:tc>
          <w:tcPr>
            <w:tcW w:w="4788" w:type="dxa"/>
          </w:tcPr>
          <w:p w:rsidR="00771246" w:rsidRPr="00303364" w:rsidRDefault="00771246" w:rsidP="00227BA2">
            <w:pPr>
              <w:spacing w:after="200" w:line="276" w:lineRule="auto"/>
              <w:rPr>
                <w:ins w:id="21488" w:author="DuyNgo" w:date="2012-08-10T07:43:00Z"/>
                <w:rFonts w:cstheme="minorHAnsi"/>
                <w:sz w:val="24"/>
                <w:szCs w:val="24"/>
                <w:rPrChange w:id="21489" w:author="DuyNgo" w:date="2012-08-10T08:15:00Z">
                  <w:rPr>
                    <w:ins w:id="21490" w:author="DuyNgo" w:date="2012-08-10T07:43:00Z"/>
                    <w:rFonts w:ascii="Times New Roman" w:hAnsi="Times New Roman"/>
                    <w:sz w:val="24"/>
                  </w:rPr>
                </w:rPrChange>
              </w:rPr>
            </w:pPr>
          </w:p>
        </w:tc>
      </w:tr>
    </w:tbl>
    <w:p w:rsidR="00771246" w:rsidRPr="00303364" w:rsidRDefault="00771246" w:rsidP="00771246">
      <w:pPr>
        <w:rPr>
          <w:ins w:id="21491" w:author="DuyNgo" w:date="2012-08-10T07:43:00Z"/>
          <w:rFonts w:cstheme="minorHAnsi"/>
          <w:sz w:val="24"/>
          <w:szCs w:val="24"/>
          <w:rPrChange w:id="21492" w:author="DuyNgo" w:date="2012-08-10T08:15:00Z">
            <w:rPr>
              <w:ins w:id="21493"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494"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495" w:author="DuyNgo" w:date="2012-08-10T07:43:00Z"/>
                <w:rFonts w:cstheme="minorHAnsi"/>
                <w:b/>
                <w:sz w:val="24"/>
                <w:szCs w:val="24"/>
                <w:rPrChange w:id="21496" w:author="DuyNgo" w:date="2012-08-10T08:15:00Z">
                  <w:rPr>
                    <w:ins w:id="21497" w:author="DuyNgo" w:date="2012-08-10T07:43:00Z"/>
                    <w:rFonts w:ascii="Times New Roman" w:hAnsi="Times New Roman"/>
                    <w:b/>
                    <w:sz w:val="24"/>
                  </w:rPr>
                </w:rPrChange>
              </w:rPr>
            </w:pPr>
            <w:ins w:id="21498" w:author="DuyNgo" w:date="2012-08-10T07:43:00Z">
              <w:r w:rsidRPr="00303364">
                <w:rPr>
                  <w:rFonts w:cstheme="minorHAnsi"/>
                  <w:b/>
                  <w:sz w:val="24"/>
                  <w:szCs w:val="24"/>
                  <w:rPrChange w:id="21499" w:author="DuyNgo" w:date="2012-08-10T08:15:00Z">
                    <w:rPr>
                      <w:rFonts w:ascii="Times New Roman" w:eastAsiaTheme="majorEastAsia" w:hAnsi="Times New Roman" w:cstheme="majorBidi"/>
                      <w:b/>
                      <w:bCs/>
                      <w:color w:val="365F91" w:themeColor="accent1" w:themeShade="BF"/>
                      <w:sz w:val="24"/>
                      <w:szCs w:val="28"/>
                    </w:rPr>
                  </w:rPrChange>
                </w:rPr>
                <w:t>Project Class</w:t>
              </w:r>
            </w:ins>
          </w:p>
        </w:tc>
      </w:tr>
      <w:tr w:rsidR="00771246" w:rsidRPr="00303364" w:rsidTr="00227BA2">
        <w:trPr>
          <w:ins w:id="21500"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501" w:author="DuyNgo" w:date="2012-08-10T07:43:00Z"/>
                <w:rFonts w:cstheme="minorHAnsi"/>
                <w:sz w:val="24"/>
                <w:szCs w:val="24"/>
                <w:rPrChange w:id="21502" w:author="DuyNgo" w:date="2012-08-10T08:15:00Z">
                  <w:rPr>
                    <w:ins w:id="21503" w:author="DuyNgo" w:date="2012-08-10T07:43:00Z"/>
                    <w:rFonts w:ascii="Times New Roman" w:hAnsi="Times New Roman"/>
                    <w:sz w:val="24"/>
                  </w:rPr>
                </w:rPrChange>
              </w:rPr>
            </w:pPr>
            <w:ins w:id="21504" w:author="DuyNgo" w:date="2012-08-10T07:43:00Z">
              <w:r w:rsidRPr="00303364">
                <w:rPr>
                  <w:rFonts w:cstheme="minorHAnsi"/>
                  <w:sz w:val="24"/>
                  <w:szCs w:val="24"/>
                  <w:rPrChange w:id="21505"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506" w:author="DuyNgo" w:date="2012-08-10T07:43:00Z"/>
                <w:rFonts w:cstheme="minorHAnsi"/>
                <w:sz w:val="24"/>
                <w:szCs w:val="24"/>
                <w:rPrChange w:id="21507" w:author="DuyNgo" w:date="2012-08-10T08:15:00Z">
                  <w:rPr>
                    <w:ins w:id="21508" w:author="DuyNgo" w:date="2012-08-10T07:43:00Z"/>
                    <w:rFonts w:ascii="Times New Roman" w:hAnsi="Times New Roman" w:cs="Tahoma"/>
                    <w:color w:val="000000"/>
                    <w:sz w:val="24"/>
                    <w:szCs w:val="20"/>
                  </w:rPr>
                </w:rPrChange>
              </w:rPr>
            </w:pPr>
            <w:ins w:id="21509" w:author="DuyNgo" w:date="2012-08-10T07:43:00Z">
              <w:r w:rsidRPr="00303364">
                <w:rPr>
                  <w:rFonts w:cstheme="minorHAnsi"/>
                  <w:sz w:val="24"/>
                  <w:szCs w:val="24"/>
                  <w:rPrChange w:id="21510"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511" w:author="DuyNgo" w:date="2012-08-10T07:43:00Z"/>
        </w:trPr>
        <w:tc>
          <w:tcPr>
            <w:tcW w:w="4788" w:type="dxa"/>
          </w:tcPr>
          <w:p w:rsidR="00771246" w:rsidRPr="00303364" w:rsidRDefault="00771246" w:rsidP="00227BA2">
            <w:pPr>
              <w:tabs>
                <w:tab w:val="left" w:pos="1325"/>
              </w:tabs>
              <w:spacing w:after="200" w:line="276" w:lineRule="auto"/>
              <w:rPr>
                <w:ins w:id="21512" w:author="DuyNgo" w:date="2012-08-10T07:43:00Z"/>
                <w:rFonts w:cstheme="minorHAnsi"/>
                <w:sz w:val="24"/>
                <w:szCs w:val="24"/>
                <w:rPrChange w:id="21513" w:author="DuyNgo" w:date="2012-08-10T08:15:00Z">
                  <w:rPr>
                    <w:ins w:id="21514" w:author="DuyNgo" w:date="2012-08-10T07:43:00Z"/>
                    <w:rFonts w:ascii="Times New Roman" w:hAnsi="Times New Roman"/>
                    <w:sz w:val="24"/>
                  </w:rPr>
                </w:rPrChange>
              </w:rPr>
            </w:pPr>
            <w:ins w:id="21515" w:author="DuyNgo" w:date="2012-08-10T07:43:00Z">
              <w:r w:rsidRPr="00303364">
                <w:rPr>
                  <w:rFonts w:cstheme="minorHAnsi"/>
                  <w:sz w:val="24"/>
                  <w:szCs w:val="24"/>
                  <w:rPrChange w:id="21516" w:author="DuyNgo" w:date="2012-08-10T08:15:00Z">
                    <w:rPr>
                      <w:rFonts w:ascii="Times New Roman" w:eastAsiaTheme="majorEastAsia" w:hAnsi="Times New Roman" w:cstheme="majorBidi"/>
                      <w:b/>
                      <w:bCs/>
                      <w:color w:val="365F91" w:themeColor="accent1" w:themeShade="BF"/>
                      <w:sz w:val="24"/>
                      <w:szCs w:val="28"/>
                    </w:rPr>
                  </w:rPrChange>
                </w:rPr>
                <w:t xml:space="preserve">Representation information of project </w:t>
              </w:r>
            </w:ins>
          </w:p>
        </w:tc>
        <w:tc>
          <w:tcPr>
            <w:tcW w:w="4788" w:type="dxa"/>
          </w:tcPr>
          <w:p w:rsidR="00771246" w:rsidRPr="00303364" w:rsidRDefault="00771246" w:rsidP="00227BA2">
            <w:pPr>
              <w:spacing w:after="200" w:line="276" w:lineRule="auto"/>
              <w:rPr>
                <w:ins w:id="21517" w:author="DuyNgo" w:date="2012-08-10T07:43:00Z"/>
                <w:rFonts w:cstheme="minorHAnsi"/>
                <w:sz w:val="24"/>
                <w:szCs w:val="24"/>
                <w:rPrChange w:id="21518" w:author="DuyNgo" w:date="2012-08-10T08:15:00Z">
                  <w:rPr>
                    <w:ins w:id="21519" w:author="DuyNgo" w:date="2012-08-10T07:43:00Z"/>
                    <w:rFonts w:ascii="Times New Roman" w:hAnsi="Times New Roman"/>
                    <w:sz w:val="24"/>
                  </w:rPr>
                </w:rPrChange>
              </w:rPr>
            </w:pPr>
          </w:p>
        </w:tc>
      </w:tr>
    </w:tbl>
    <w:p w:rsidR="00771246" w:rsidRPr="00303364" w:rsidRDefault="00771246" w:rsidP="00771246">
      <w:pPr>
        <w:rPr>
          <w:ins w:id="21520" w:author="DuyNgo" w:date="2012-08-10T07:43:00Z"/>
          <w:rFonts w:cstheme="minorHAnsi"/>
          <w:sz w:val="24"/>
          <w:szCs w:val="24"/>
          <w:rPrChange w:id="21521" w:author="DuyNgo" w:date="2012-08-10T08:15:00Z">
            <w:rPr>
              <w:ins w:id="21522"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523"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524" w:author="DuyNgo" w:date="2012-08-10T07:43:00Z"/>
                <w:rFonts w:cstheme="minorHAnsi"/>
                <w:b/>
                <w:sz w:val="24"/>
                <w:szCs w:val="24"/>
                <w:rPrChange w:id="21525" w:author="DuyNgo" w:date="2012-08-10T08:15:00Z">
                  <w:rPr>
                    <w:ins w:id="21526" w:author="DuyNgo" w:date="2012-08-10T07:43:00Z"/>
                    <w:rFonts w:ascii="Times New Roman" w:hAnsi="Times New Roman"/>
                    <w:b/>
                    <w:sz w:val="24"/>
                  </w:rPr>
                </w:rPrChange>
              </w:rPr>
            </w:pPr>
            <w:ins w:id="21527" w:author="DuyNgo" w:date="2012-08-10T07:43:00Z">
              <w:r w:rsidRPr="00303364">
                <w:rPr>
                  <w:rFonts w:cstheme="minorHAnsi"/>
                  <w:b/>
                  <w:sz w:val="24"/>
                  <w:szCs w:val="24"/>
                  <w:rPrChange w:id="21528" w:author="DuyNgo" w:date="2012-08-10T08:15:00Z">
                    <w:rPr>
                      <w:rFonts w:ascii="Times New Roman" w:eastAsiaTheme="majorEastAsia" w:hAnsi="Times New Roman" w:cstheme="majorBidi"/>
                      <w:b/>
                      <w:bCs/>
                      <w:color w:val="365F91" w:themeColor="accent1" w:themeShade="BF"/>
                      <w:sz w:val="24"/>
                      <w:szCs w:val="28"/>
                    </w:rPr>
                  </w:rPrChange>
                </w:rPr>
                <w:lastRenderedPageBreak/>
                <w:t>Report Class</w:t>
              </w:r>
            </w:ins>
          </w:p>
        </w:tc>
      </w:tr>
      <w:tr w:rsidR="00771246" w:rsidRPr="00303364" w:rsidTr="00227BA2">
        <w:trPr>
          <w:ins w:id="21529"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530" w:author="DuyNgo" w:date="2012-08-10T07:43:00Z"/>
                <w:rFonts w:cstheme="minorHAnsi"/>
                <w:sz w:val="24"/>
                <w:szCs w:val="24"/>
                <w:rPrChange w:id="21531" w:author="DuyNgo" w:date="2012-08-10T08:15:00Z">
                  <w:rPr>
                    <w:ins w:id="21532" w:author="DuyNgo" w:date="2012-08-10T07:43:00Z"/>
                    <w:rFonts w:ascii="Times New Roman" w:hAnsi="Times New Roman"/>
                    <w:sz w:val="24"/>
                  </w:rPr>
                </w:rPrChange>
              </w:rPr>
            </w:pPr>
            <w:ins w:id="21533" w:author="DuyNgo" w:date="2012-08-10T07:43:00Z">
              <w:r w:rsidRPr="00303364">
                <w:rPr>
                  <w:rFonts w:cstheme="minorHAnsi"/>
                  <w:sz w:val="24"/>
                  <w:szCs w:val="24"/>
                  <w:rPrChange w:id="21534"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535" w:author="DuyNgo" w:date="2012-08-10T07:43:00Z"/>
                <w:rFonts w:cstheme="minorHAnsi"/>
                <w:sz w:val="24"/>
                <w:szCs w:val="24"/>
                <w:rPrChange w:id="21536" w:author="DuyNgo" w:date="2012-08-10T08:15:00Z">
                  <w:rPr>
                    <w:ins w:id="21537" w:author="DuyNgo" w:date="2012-08-10T07:43:00Z"/>
                    <w:rFonts w:ascii="Times New Roman" w:hAnsi="Times New Roman" w:cs="Tahoma"/>
                    <w:color w:val="000000"/>
                    <w:sz w:val="24"/>
                    <w:szCs w:val="20"/>
                  </w:rPr>
                </w:rPrChange>
              </w:rPr>
            </w:pPr>
            <w:ins w:id="21538" w:author="DuyNgo" w:date="2012-08-10T07:43:00Z">
              <w:r w:rsidRPr="00303364">
                <w:rPr>
                  <w:rFonts w:cstheme="minorHAnsi"/>
                  <w:sz w:val="24"/>
                  <w:szCs w:val="24"/>
                  <w:rPrChange w:id="21539"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540" w:author="DuyNgo" w:date="2012-08-10T07:43:00Z"/>
        </w:trPr>
        <w:tc>
          <w:tcPr>
            <w:tcW w:w="4788" w:type="dxa"/>
          </w:tcPr>
          <w:p w:rsidR="00771246" w:rsidRPr="00303364" w:rsidRDefault="00771246" w:rsidP="00227BA2">
            <w:pPr>
              <w:spacing w:after="200" w:line="276" w:lineRule="auto"/>
              <w:rPr>
                <w:ins w:id="21541" w:author="DuyNgo" w:date="2012-08-10T07:43:00Z"/>
                <w:rFonts w:cstheme="minorHAnsi"/>
                <w:sz w:val="24"/>
                <w:szCs w:val="24"/>
                <w:rPrChange w:id="21542" w:author="DuyNgo" w:date="2012-08-10T08:15:00Z">
                  <w:rPr>
                    <w:ins w:id="21543" w:author="DuyNgo" w:date="2012-08-10T07:43:00Z"/>
                    <w:rFonts w:ascii="Times New Roman" w:hAnsi="Times New Roman"/>
                    <w:sz w:val="24"/>
                  </w:rPr>
                </w:rPrChange>
              </w:rPr>
            </w:pPr>
            <w:ins w:id="21544" w:author="DuyNgo" w:date="2012-08-10T07:43:00Z">
              <w:r w:rsidRPr="00303364">
                <w:rPr>
                  <w:rFonts w:cstheme="minorHAnsi"/>
                  <w:sz w:val="24"/>
                  <w:szCs w:val="24"/>
                  <w:rPrChange w:id="21545"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reports</w:t>
              </w:r>
            </w:ins>
          </w:p>
        </w:tc>
        <w:tc>
          <w:tcPr>
            <w:tcW w:w="4788" w:type="dxa"/>
          </w:tcPr>
          <w:p w:rsidR="00771246" w:rsidRPr="00303364" w:rsidRDefault="00771246" w:rsidP="00227BA2">
            <w:pPr>
              <w:spacing w:after="200" w:line="276" w:lineRule="auto"/>
              <w:rPr>
                <w:ins w:id="21546" w:author="DuyNgo" w:date="2012-08-10T07:43:00Z"/>
                <w:rFonts w:cstheme="minorHAnsi"/>
                <w:sz w:val="24"/>
                <w:szCs w:val="24"/>
                <w:rPrChange w:id="21547" w:author="DuyNgo" w:date="2012-08-10T08:15:00Z">
                  <w:rPr>
                    <w:ins w:id="21548" w:author="DuyNgo" w:date="2012-08-10T07:43:00Z"/>
                    <w:rFonts w:ascii="Times New Roman" w:hAnsi="Times New Roman"/>
                    <w:sz w:val="24"/>
                  </w:rPr>
                </w:rPrChange>
              </w:rPr>
            </w:pPr>
          </w:p>
        </w:tc>
      </w:tr>
    </w:tbl>
    <w:p w:rsidR="00771246" w:rsidRPr="00303364" w:rsidRDefault="00771246" w:rsidP="00771246">
      <w:pPr>
        <w:rPr>
          <w:ins w:id="21549" w:author="DuyNgo" w:date="2012-08-10T07:43:00Z"/>
          <w:rFonts w:cstheme="minorHAnsi"/>
          <w:sz w:val="24"/>
          <w:szCs w:val="24"/>
          <w:rPrChange w:id="21550" w:author="DuyNgo" w:date="2012-08-10T08:15:00Z">
            <w:rPr>
              <w:ins w:id="21551"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552"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553" w:author="DuyNgo" w:date="2012-08-10T07:43:00Z"/>
                <w:rFonts w:cstheme="minorHAnsi"/>
                <w:b/>
                <w:sz w:val="24"/>
                <w:szCs w:val="24"/>
                <w:rPrChange w:id="21554" w:author="DuyNgo" w:date="2012-08-10T08:15:00Z">
                  <w:rPr>
                    <w:ins w:id="21555" w:author="DuyNgo" w:date="2012-08-10T07:43:00Z"/>
                    <w:rFonts w:ascii="Times New Roman" w:hAnsi="Times New Roman"/>
                    <w:b/>
                    <w:sz w:val="24"/>
                  </w:rPr>
                </w:rPrChange>
              </w:rPr>
            </w:pPr>
            <w:ins w:id="21556" w:author="DuyNgo" w:date="2012-08-10T07:43:00Z">
              <w:r w:rsidRPr="00303364">
                <w:rPr>
                  <w:rFonts w:cstheme="minorHAnsi"/>
                  <w:b/>
                  <w:sz w:val="24"/>
                  <w:szCs w:val="24"/>
                  <w:rPrChange w:id="21557" w:author="DuyNgo" w:date="2012-08-10T08:15:00Z">
                    <w:rPr>
                      <w:rFonts w:ascii="Times New Roman" w:eastAsiaTheme="majorEastAsia" w:hAnsi="Times New Roman" w:cstheme="majorBidi"/>
                      <w:b/>
                      <w:bCs/>
                      <w:color w:val="365F91" w:themeColor="accent1" w:themeShade="BF"/>
                      <w:sz w:val="24"/>
                      <w:szCs w:val="28"/>
                    </w:rPr>
                  </w:rPrChange>
                </w:rPr>
                <w:t>Timesheet Class</w:t>
              </w:r>
            </w:ins>
          </w:p>
        </w:tc>
      </w:tr>
      <w:tr w:rsidR="00771246" w:rsidRPr="00303364" w:rsidTr="00227BA2">
        <w:trPr>
          <w:ins w:id="21558"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559" w:author="DuyNgo" w:date="2012-08-10T07:43:00Z"/>
                <w:rFonts w:cstheme="minorHAnsi"/>
                <w:sz w:val="24"/>
                <w:szCs w:val="24"/>
                <w:rPrChange w:id="21560" w:author="DuyNgo" w:date="2012-08-10T08:15:00Z">
                  <w:rPr>
                    <w:ins w:id="21561" w:author="DuyNgo" w:date="2012-08-10T07:43:00Z"/>
                    <w:rFonts w:ascii="Times New Roman" w:hAnsi="Times New Roman"/>
                    <w:sz w:val="24"/>
                  </w:rPr>
                </w:rPrChange>
              </w:rPr>
            </w:pPr>
            <w:ins w:id="21562" w:author="DuyNgo" w:date="2012-08-10T07:43:00Z">
              <w:r w:rsidRPr="00303364">
                <w:rPr>
                  <w:rFonts w:cstheme="minorHAnsi"/>
                  <w:sz w:val="24"/>
                  <w:szCs w:val="24"/>
                  <w:rPrChange w:id="21563"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564" w:author="DuyNgo" w:date="2012-08-10T07:43:00Z"/>
                <w:rFonts w:cstheme="minorHAnsi"/>
                <w:sz w:val="24"/>
                <w:szCs w:val="24"/>
                <w:rPrChange w:id="21565" w:author="DuyNgo" w:date="2012-08-10T08:15:00Z">
                  <w:rPr>
                    <w:ins w:id="21566" w:author="DuyNgo" w:date="2012-08-10T07:43:00Z"/>
                    <w:rFonts w:ascii="Times New Roman" w:hAnsi="Times New Roman" w:cs="Tahoma"/>
                    <w:color w:val="000000"/>
                    <w:sz w:val="24"/>
                    <w:szCs w:val="20"/>
                  </w:rPr>
                </w:rPrChange>
              </w:rPr>
            </w:pPr>
            <w:ins w:id="21567" w:author="DuyNgo" w:date="2012-08-10T07:43:00Z">
              <w:r w:rsidRPr="00303364">
                <w:rPr>
                  <w:rFonts w:cstheme="minorHAnsi"/>
                  <w:sz w:val="24"/>
                  <w:szCs w:val="24"/>
                  <w:rPrChange w:id="21568"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569" w:author="DuyNgo" w:date="2012-08-10T07:43:00Z"/>
        </w:trPr>
        <w:tc>
          <w:tcPr>
            <w:tcW w:w="4788" w:type="dxa"/>
          </w:tcPr>
          <w:p w:rsidR="00771246" w:rsidRPr="00303364" w:rsidRDefault="00771246" w:rsidP="00227BA2">
            <w:pPr>
              <w:spacing w:after="200" w:line="276" w:lineRule="auto"/>
              <w:rPr>
                <w:ins w:id="21570" w:author="DuyNgo" w:date="2012-08-10T07:43:00Z"/>
                <w:rFonts w:cstheme="minorHAnsi"/>
                <w:sz w:val="24"/>
                <w:szCs w:val="24"/>
                <w:rPrChange w:id="21571" w:author="DuyNgo" w:date="2012-08-10T08:15:00Z">
                  <w:rPr>
                    <w:ins w:id="21572" w:author="DuyNgo" w:date="2012-08-10T07:43:00Z"/>
                    <w:rFonts w:ascii="Times New Roman" w:hAnsi="Times New Roman"/>
                    <w:sz w:val="24"/>
                  </w:rPr>
                </w:rPrChange>
              </w:rPr>
            </w:pPr>
            <w:ins w:id="21573" w:author="DuyNgo" w:date="2012-08-10T07:43:00Z">
              <w:r w:rsidRPr="00303364">
                <w:rPr>
                  <w:rFonts w:cstheme="minorHAnsi"/>
                  <w:sz w:val="24"/>
                  <w:szCs w:val="24"/>
                  <w:rPrChange w:id="21574"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timesheet</w:t>
              </w:r>
            </w:ins>
          </w:p>
        </w:tc>
        <w:tc>
          <w:tcPr>
            <w:tcW w:w="4788" w:type="dxa"/>
          </w:tcPr>
          <w:p w:rsidR="00771246" w:rsidRPr="00303364" w:rsidRDefault="00771246" w:rsidP="00227BA2">
            <w:pPr>
              <w:spacing w:after="200" w:line="276" w:lineRule="auto"/>
              <w:rPr>
                <w:ins w:id="21575" w:author="DuyNgo" w:date="2012-08-10T07:43:00Z"/>
                <w:rFonts w:cstheme="minorHAnsi"/>
                <w:sz w:val="24"/>
                <w:szCs w:val="24"/>
                <w:rPrChange w:id="21576" w:author="DuyNgo" w:date="2012-08-10T08:15:00Z">
                  <w:rPr>
                    <w:ins w:id="21577" w:author="DuyNgo" w:date="2012-08-10T07:43:00Z"/>
                    <w:rFonts w:ascii="Times New Roman" w:hAnsi="Times New Roman"/>
                    <w:sz w:val="24"/>
                  </w:rPr>
                </w:rPrChange>
              </w:rPr>
            </w:pPr>
          </w:p>
        </w:tc>
      </w:tr>
    </w:tbl>
    <w:p w:rsidR="00771246" w:rsidRPr="00303364" w:rsidRDefault="00771246" w:rsidP="00771246">
      <w:pPr>
        <w:rPr>
          <w:ins w:id="21578" w:author="DuyNgo" w:date="2012-08-10T07:43:00Z"/>
          <w:rFonts w:cstheme="minorHAnsi"/>
          <w:sz w:val="24"/>
          <w:szCs w:val="24"/>
          <w:rPrChange w:id="21579" w:author="DuyNgo" w:date="2012-08-10T08:15:00Z">
            <w:rPr>
              <w:ins w:id="21580"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581"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582" w:author="DuyNgo" w:date="2012-08-10T07:43:00Z"/>
                <w:rFonts w:cstheme="minorHAnsi"/>
                <w:b/>
                <w:sz w:val="24"/>
                <w:szCs w:val="24"/>
                <w:rPrChange w:id="21583" w:author="DuyNgo" w:date="2012-08-10T08:15:00Z">
                  <w:rPr>
                    <w:ins w:id="21584" w:author="DuyNgo" w:date="2012-08-10T07:43:00Z"/>
                    <w:rFonts w:ascii="Times New Roman" w:hAnsi="Times New Roman"/>
                    <w:b/>
                    <w:sz w:val="24"/>
                  </w:rPr>
                </w:rPrChange>
              </w:rPr>
            </w:pPr>
            <w:ins w:id="21585" w:author="DuyNgo" w:date="2012-08-10T07:43:00Z">
              <w:r w:rsidRPr="00303364">
                <w:rPr>
                  <w:rFonts w:cstheme="minorHAnsi"/>
                  <w:b/>
                  <w:sz w:val="24"/>
                  <w:szCs w:val="24"/>
                  <w:rPrChange w:id="21586" w:author="DuyNgo" w:date="2012-08-10T08:15:00Z">
                    <w:rPr>
                      <w:rFonts w:ascii="Times New Roman" w:eastAsiaTheme="majorEastAsia" w:hAnsi="Times New Roman" w:cstheme="majorBidi"/>
                      <w:b/>
                      <w:bCs/>
                      <w:color w:val="365F91" w:themeColor="accent1" w:themeShade="BF"/>
                      <w:sz w:val="24"/>
                      <w:szCs w:val="28"/>
                    </w:rPr>
                  </w:rPrChange>
                </w:rPr>
                <w:t>DMS Class</w:t>
              </w:r>
            </w:ins>
          </w:p>
        </w:tc>
      </w:tr>
      <w:tr w:rsidR="00771246" w:rsidRPr="00303364" w:rsidTr="00227BA2">
        <w:trPr>
          <w:ins w:id="21587"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588" w:author="DuyNgo" w:date="2012-08-10T07:43:00Z"/>
                <w:rFonts w:cstheme="minorHAnsi"/>
                <w:sz w:val="24"/>
                <w:szCs w:val="24"/>
                <w:rPrChange w:id="21589" w:author="DuyNgo" w:date="2012-08-10T08:15:00Z">
                  <w:rPr>
                    <w:ins w:id="21590" w:author="DuyNgo" w:date="2012-08-10T07:43:00Z"/>
                    <w:rFonts w:ascii="Times New Roman" w:hAnsi="Times New Roman"/>
                    <w:sz w:val="24"/>
                  </w:rPr>
                </w:rPrChange>
              </w:rPr>
            </w:pPr>
            <w:ins w:id="21591" w:author="DuyNgo" w:date="2012-08-10T07:43:00Z">
              <w:r w:rsidRPr="00303364">
                <w:rPr>
                  <w:rFonts w:cstheme="minorHAnsi"/>
                  <w:sz w:val="24"/>
                  <w:szCs w:val="24"/>
                  <w:rPrChange w:id="21592"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593" w:author="DuyNgo" w:date="2012-08-10T07:43:00Z"/>
                <w:rFonts w:cstheme="minorHAnsi"/>
                <w:sz w:val="24"/>
                <w:szCs w:val="24"/>
                <w:rPrChange w:id="21594" w:author="DuyNgo" w:date="2012-08-10T08:15:00Z">
                  <w:rPr>
                    <w:ins w:id="21595" w:author="DuyNgo" w:date="2012-08-10T07:43:00Z"/>
                    <w:rFonts w:ascii="Times New Roman" w:hAnsi="Times New Roman" w:cs="Tahoma"/>
                    <w:color w:val="000000"/>
                    <w:sz w:val="24"/>
                    <w:szCs w:val="20"/>
                  </w:rPr>
                </w:rPrChange>
              </w:rPr>
            </w:pPr>
            <w:ins w:id="21596" w:author="DuyNgo" w:date="2012-08-10T07:43:00Z">
              <w:r w:rsidRPr="00303364">
                <w:rPr>
                  <w:rFonts w:cstheme="minorHAnsi"/>
                  <w:sz w:val="24"/>
                  <w:szCs w:val="24"/>
                  <w:rPrChange w:id="21597"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598" w:author="DuyNgo" w:date="2012-08-10T07:43:00Z"/>
        </w:trPr>
        <w:tc>
          <w:tcPr>
            <w:tcW w:w="4788" w:type="dxa"/>
          </w:tcPr>
          <w:p w:rsidR="00771246" w:rsidRPr="00303364" w:rsidRDefault="00771246" w:rsidP="00227BA2">
            <w:pPr>
              <w:spacing w:after="200" w:line="276" w:lineRule="auto"/>
              <w:rPr>
                <w:ins w:id="21599" w:author="DuyNgo" w:date="2012-08-10T07:43:00Z"/>
                <w:rFonts w:cstheme="minorHAnsi"/>
                <w:sz w:val="24"/>
                <w:szCs w:val="24"/>
                <w:rPrChange w:id="21600" w:author="DuyNgo" w:date="2012-08-10T08:15:00Z">
                  <w:rPr>
                    <w:ins w:id="21601" w:author="DuyNgo" w:date="2012-08-10T07:43:00Z"/>
                    <w:rFonts w:ascii="Times New Roman" w:hAnsi="Times New Roman"/>
                    <w:sz w:val="24"/>
                  </w:rPr>
                </w:rPrChange>
              </w:rPr>
            </w:pPr>
            <w:ins w:id="21602" w:author="DuyNgo" w:date="2012-08-10T07:43:00Z">
              <w:r w:rsidRPr="00303364">
                <w:rPr>
                  <w:rFonts w:cstheme="minorHAnsi"/>
                  <w:sz w:val="24"/>
                  <w:szCs w:val="24"/>
                  <w:rPrChange w:id="21603"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DMS</w:t>
              </w:r>
            </w:ins>
          </w:p>
        </w:tc>
        <w:tc>
          <w:tcPr>
            <w:tcW w:w="4788" w:type="dxa"/>
          </w:tcPr>
          <w:p w:rsidR="00771246" w:rsidRPr="00303364" w:rsidRDefault="00771246" w:rsidP="00227BA2">
            <w:pPr>
              <w:spacing w:after="200" w:line="276" w:lineRule="auto"/>
              <w:rPr>
                <w:ins w:id="21604" w:author="DuyNgo" w:date="2012-08-10T07:43:00Z"/>
                <w:rFonts w:cstheme="minorHAnsi"/>
                <w:sz w:val="24"/>
                <w:szCs w:val="24"/>
                <w:rPrChange w:id="21605" w:author="DuyNgo" w:date="2012-08-10T08:15:00Z">
                  <w:rPr>
                    <w:ins w:id="21606" w:author="DuyNgo" w:date="2012-08-10T07:43:00Z"/>
                    <w:rFonts w:ascii="Times New Roman" w:hAnsi="Times New Roman"/>
                    <w:sz w:val="24"/>
                  </w:rPr>
                </w:rPrChange>
              </w:rPr>
            </w:pPr>
          </w:p>
        </w:tc>
      </w:tr>
    </w:tbl>
    <w:p w:rsidR="00771246" w:rsidRPr="00303364" w:rsidRDefault="00771246" w:rsidP="00771246">
      <w:pPr>
        <w:rPr>
          <w:ins w:id="21607" w:author="DuyNgo" w:date="2012-08-10T07:43:00Z"/>
          <w:rFonts w:cstheme="minorHAnsi"/>
          <w:sz w:val="24"/>
          <w:szCs w:val="24"/>
          <w:rPrChange w:id="21608" w:author="DuyNgo" w:date="2012-08-10T08:15:00Z">
            <w:rPr>
              <w:ins w:id="21609"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610"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611" w:author="DuyNgo" w:date="2012-08-10T07:43:00Z"/>
                <w:rFonts w:cstheme="minorHAnsi"/>
                <w:b/>
                <w:sz w:val="24"/>
                <w:szCs w:val="24"/>
                <w:rPrChange w:id="21612" w:author="DuyNgo" w:date="2012-08-10T08:15:00Z">
                  <w:rPr>
                    <w:ins w:id="21613" w:author="DuyNgo" w:date="2012-08-10T07:43:00Z"/>
                    <w:rFonts w:ascii="Times New Roman" w:hAnsi="Times New Roman"/>
                    <w:b/>
                    <w:sz w:val="24"/>
                  </w:rPr>
                </w:rPrChange>
              </w:rPr>
            </w:pPr>
            <w:ins w:id="21614" w:author="DuyNgo" w:date="2012-08-10T07:43:00Z">
              <w:r w:rsidRPr="00303364">
                <w:rPr>
                  <w:rFonts w:cstheme="minorHAnsi"/>
                  <w:b/>
                  <w:sz w:val="24"/>
                  <w:szCs w:val="24"/>
                  <w:rPrChange w:id="21615" w:author="DuyNgo" w:date="2012-08-10T08:15:00Z">
                    <w:rPr>
                      <w:rFonts w:ascii="Times New Roman" w:eastAsiaTheme="majorEastAsia" w:hAnsi="Times New Roman" w:cstheme="majorBidi"/>
                      <w:b/>
                      <w:bCs/>
                      <w:color w:val="365F91" w:themeColor="accent1" w:themeShade="BF"/>
                      <w:sz w:val="24"/>
                      <w:szCs w:val="28"/>
                    </w:rPr>
                  </w:rPrChange>
                </w:rPr>
                <w:t>Requirement Class</w:t>
              </w:r>
            </w:ins>
          </w:p>
        </w:tc>
      </w:tr>
      <w:tr w:rsidR="00771246" w:rsidRPr="00303364" w:rsidTr="00227BA2">
        <w:trPr>
          <w:ins w:id="21616"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617" w:author="DuyNgo" w:date="2012-08-10T07:43:00Z"/>
                <w:rFonts w:cstheme="minorHAnsi"/>
                <w:sz w:val="24"/>
                <w:szCs w:val="24"/>
                <w:rPrChange w:id="21618" w:author="DuyNgo" w:date="2012-08-10T08:15:00Z">
                  <w:rPr>
                    <w:ins w:id="21619" w:author="DuyNgo" w:date="2012-08-10T07:43:00Z"/>
                    <w:rFonts w:ascii="Times New Roman" w:hAnsi="Times New Roman"/>
                    <w:sz w:val="24"/>
                  </w:rPr>
                </w:rPrChange>
              </w:rPr>
            </w:pPr>
            <w:ins w:id="21620" w:author="DuyNgo" w:date="2012-08-10T07:43:00Z">
              <w:r w:rsidRPr="00303364">
                <w:rPr>
                  <w:rFonts w:cstheme="minorHAnsi"/>
                  <w:sz w:val="24"/>
                  <w:szCs w:val="24"/>
                  <w:rPrChange w:id="21621"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622" w:author="DuyNgo" w:date="2012-08-10T07:43:00Z"/>
                <w:rFonts w:cstheme="minorHAnsi"/>
                <w:sz w:val="24"/>
                <w:szCs w:val="24"/>
                <w:rPrChange w:id="21623" w:author="DuyNgo" w:date="2012-08-10T08:15:00Z">
                  <w:rPr>
                    <w:ins w:id="21624" w:author="DuyNgo" w:date="2012-08-10T07:43:00Z"/>
                    <w:rFonts w:ascii="Times New Roman" w:hAnsi="Times New Roman" w:cs="Tahoma"/>
                    <w:color w:val="000000"/>
                    <w:sz w:val="24"/>
                    <w:szCs w:val="20"/>
                  </w:rPr>
                </w:rPrChange>
              </w:rPr>
            </w:pPr>
            <w:ins w:id="21625" w:author="DuyNgo" w:date="2012-08-10T07:43:00Z">
              <w:r w:rsidRPr="00303364">
                <w:rPr>
                  <w:rFonts w:cstheme="minorHAnsi"/>
                  <w:sz w:val="24"/>
                  <w:szCs w:val="24"/>
                  <w:rPrChange w:id="21626"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627" w:author="DuyNgo" w:date="2012-08-10T07:43:00Z"/>
        </w:trPr>
        <w:tc>
          <w:tcPr>
            <w:tcW w:w="4788" w:type="dxa"/>
          </w:tcPr>
          <w:p w:rsidR="00771246" w:rsidRPr="00303364" w:rsidRDefault="00771246" w:rsidP="00227BA2">
            <w:pPr>
              <w:spacing w:after="200" w:line="276" w:lineRule="auto"/>
              <w:rPr>
                <w:ins w:id="21628" w:author="DuyNgo" w:date="2012-08-10T07:43:00Z"/>
                <w:rFonts w:cstheme="minorHAnsi"/>
                <w:sz w:val="24"/>
                <w:szCs w:val="24"/>
                <w:rPrChange w:id="21629" w:author="DuyNgo" w:date="2012-08-10T08:15:00Z">
                  <w:rPr>
                    <w:ins w:id="21630" w:author="DuyNgo" w:date="2012-08-10T07:43:00Z"/>
                    <w:rFonts w:ascii="Times New Roman" w:hAnsi="Times New Roman"/>
                    <w:sz w:val="24"/>
                  </w:rPr>
                </w:rPrChange>
              </w:rPr>
            </w:pPr>
            <w:ins w:id="21631" w:author="DuyNgo" w:date="2012-08-10T07:43:00Z">
              <w:r w:rsidRPr="00303364">
                <w:rPr>
                  <w:rFonts w:cstheme="minorHAnsi"/>
                  <w:sz w:val="24"/>
                  <w:szCs w:val="24"/>
                  <w:rPrChange w:id="21632"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requirements</w:t>
              </w:r>
            </w:ins>
          </w:p>
        </w:tc>
        <w:tc>
          <w:tcPr>
            <w:tcW w:w="4788" w:type="dxa"/>
          </w:tcPr>
          <w:p w:rsidR="00771246" w:rsidRPr="00303364" w:rsidRDefault="00771246" w:rsidP="00227BA2">
            <w:pPr>
              <w:spacing w:after="200" w:line="276" w:lineRule="auto"/>
              <w:rPr>
                <w:ins w:id="21633" w:author="DuyNgo" w:date="2012-08-10T07:43:00Z"/>
                <w:rFonts w:cstheme="minorHAnsi"/>
                <w:sz w:val="24"/>
                <w:szCs w:val="24"/>
                <w:rPrChange w:id="21634" w:author="DuyNgo" w:date="2012-08-10T08:15:00Z">
                  <w:rPr>
                    <w:ins w:id="21635" w:author="DuyNgo" w:date="2012-08-10T07:43:00Z"/>
                    <w:rFonts w:ascii="Times New Roman" w:hAnsi="Times New Roman"/>
                    <w:sz w:val="24"/>
                  </w:rPr>
                </w:rPrChange>
              </w:rPr>
            </w:pPr>
          </w:p>
        </w:tc>
      </w:tr>
    </w:tbl>
    <w:p w:rsidR="00771246" w:rsidRPr="00303364" w:rsidRDefault="00771246" w:rsidP="00771246">
      <w:pPr>
        <w:rPr>
          <w:ins w:id="21636" w:author="DuyNgo" w:date="2012-08-10T07:43:00Z"/>
          <w:rFonts w:cstheme="minorHAnsi"/>
          <w:sz w:val="24"/>
          <w:szCs w:val="24"/>
          <w:rPrChange w:id="21637" w:author="DuyNgo" w:date="2012-08-10T08:15:00Z">
            <w:rPr>
              <w:ins w:id="21638" w:author="DuyNgo" w:date="2012-08-10T07:43:00Z"/>
              <w:rFonts w:ascii="Times New Roman" w:hAnsi="Times New Roman"/>
              <w:sz w:val="24"/>
            </w:rPr>
          </w:rPrChange>
        </w:rPr>
      </w:pPr>
    </w:p>
    <w:p w:rsidR="00771246" w:rsidRPr="00303364" w:rsidRDefault="00771246" w:rsidP="00771246">
      <w:pPr>
        <w:rPr>
          <w:ins w:id="21639" w:author="DuyNgo" w:date="2012-08-10T07:43:00Z"/>
          <w:rFonts w:cstheme="minorHAnsi"/>
          <w:sz w:val="24"/>
          <w:szCs w:val="24"/>
          <w:rPrChange w:id="21640" w:author="DuyNgo" w:date="2012-08-10T08:15:00Z">
            <w:rPr>
              <w:ins w:id="21641" w:author="DuyNgo" w:date="2012-08-10T07:43:00Z"/>
              <w:rFonts w:ascii="Times New Roman" w:hAnsi="Times New Roman"/>
              <w:sz w:val="24"/>
            </w:rPr>
          </w:rPrChange>
        </w:rPr>
      </w:pPr>
    </w:p>
    <w:p w:rsidR="00771246" w:rsidRPr="00303364" w:rsidRDefault="00771246" w:rsidP="00771246">
      <w:pPr>
        <w:rPr>
          <w:ins w:id="21642" w:author="DuyNgo" w:date="2012-08-10T07:43:00Z"/>
          <w:rFonts w:cstheme="minorHAnsi"/>
          <w:sz w:val="24"/>
          <w:szCs w:val="24"/>
          <w:rPrChange w:id="21643" w:author="DuyNgo" w:date="2012-08-10T08:15:00Z">
            <w:rPr>
              <w:ins w:id="21644" w:author="DuyNgo" w:date="2012-08-10T07:43:00Z"/>
              <w:rFonts w:ascii="Times New Roman" w:hAnsi="Times New Roman"/>
              <w:sz w:val="24"/>
            </w:rPr>
          </w:rPrChange>
        </w:rPr>
      </w:pPr>
    </w:p>
    <w:p w:rsidR="00771246" w:rsidRPr="00303364" w:rsidRDefault="00771246" w:rsidP="00771246">
      <w:pPr>
        <w:rPr>
          <w:ins w:id="21645" w:author="DuyNgo" w:date="2012-08-10T07:43:00Z"/>
          <w:rFonts w:cstheme="minorHAnsi"/>
          <w:sz w:val="24"/>
          <w:szCs w:val="24"/>
          <w:rPrChange w:id="21646" w:author="DuyNgo" w:date="2012-08-10T08:15:00Z">
            <w:rPr>
              <w:ins w:id="21647" w:author="DuyNgo" w:date="2012-08-10T07:43:00Z"/>
              <w:rFonts w:ascii="Times New Roman" w:hAnsi="Times New Roman"/>
              <w:sz w:val="24"/>
            </w:rPr>
          </w:rPrChange>
        </w:rPr>
      </w:pPr>
      <w:ins w:id="21648" w:author="DuyNgo" w:date="2012-08-10T07:43:00Z">
        <w:r w:rsidRPr="00303364">
          <w:rPr>
            <w:rFonts w:cstheme="minorHAnsi"/>
            <w:sz w:val="24"/>
            <w:szCs w:val="24"/>
            <w:rPrChange w:id="21649" w:author="DuyNgo" w:date="2012-08-10T08:15:00Z">
              <w:rPr>
                <w:rFonts w:ascii="Times New Roman" w:eastAsiaTheme="majorEastAsia" w:hAnsi="Times New Roman" w:cstheme="majorBidi"/>
                <w:b/>
                <w:bCs/>
                <w:color w:val="365F91" w:themeColor="accent1" w:themeShade="BF"/>
                <w:sz w:val="24"/>
                <w:szCs w:val="28"/>
              </w:rPr>
            </w:rPrChange>
          </w:rPr>
          <w:tab/>
        </w:r>
      </w:ins>
    </w:p>
    <w:tbl>
      <w:tblPr>
        <w:tblStyle w:val="TableGrid"/>
        <w:tblW w:w="0" w:type="auto"/>
        <w:tblLook w:val="04A0" w:firstRow="1" w:lastRow="0" w:firstColumn="1" w:lastColumn="0" w:noHBand="0" w:noVBand="1"/>
      </w:tblPr>
      <w:tblGrid>
        <w:gridCol w:w="4511"/>
        <w:gridCol w:w="4493"/>
      </w:tblGrid>
      <w:tr w:rsidR="00771246" w:rsidRPr="00303364" w:rsidTr="00227BA2">
        <w:trPr>
          <w:ins w:id="21650"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651" w:author="DuyNgo" w:date="2012-08-10T07:43:00Z"/>
                <w:rFonts w:cstheme="minorHAnsi"/>
                <w:b/>
                <w:sz w:val="24"/>
                <w:szCs w:val="24"/>
                <w:rPrChange w:id="21652" w:author="DuyNgo" w:date="2012-08-10T08:15:00Z">
                  <w:rPr>
                    <w:ins w:id="21653" w:author="DuyNgo" w:date="2012-08-10T07:43:00Z"/>
                    <w:rFonts w:ascii="Times New Roman" w:hAnsi="Times New Roman"/>
                    <w:b/>
                    <w:sz w:val="24"/>
                  </w:rPr>
                </w:rPrChange>
              </w:rPr>
            </w:pPr>
            <w:ins w:id="21654" w:author="DuyNgo" w:date="2012-08-10T07:43:00Z">
              <w:r w:rsidRPr="00303364">
                <w:rPr>
                  <w:rFonts w:cstheme="minorHAnsi"/>
                  <w:b/>
                  <w:sz w:val="24"/>
                  <w:szCs w:val="24"/>
                  <w:rPrChange w:id="21655" w:author="DuyNgo" w:date="2012-08-10T08:15:00Z">
                    <w:rPr>
                      <w:rFonts w:ascii="Times New Roman" w:eastAsiaTheme="majorEastAsia" w:hAnsi="Times New Roman" w:cstheme="majorBidi"/>
                      <w:b/>
                      <w:bCs/>
                      <w:color w:val="365F91" w:themeColor="accent1" w:themeShade="BF"/>
                      <w:sz w:val="24"/>
                      <w:szCs w:val="28"/>
                    </w:rPr>
                  </w:rPrChange>
                </w:rPr>
                <w:t>User Class</w:t>
              </w:r>
            </w:ins>
          </w:p>
        </w:tc>
      </w:tr>
      <w:tr w:rsidR="00771246" w:rsidRPr="00303364" w:rsidTr="00227BA2">
        <w:trPr>
          <w:ins w:id="21656"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657" w:author="DuyNgo" w:date="2012-08-10T07:43:00Z"/>
                <w:rFonts w:cstheme="minorHAnsi"/>
                <w:sz w:val="24"/>
                <w:szCs w:val="24"/>
                <w:rPrChange w:id="21658" w:author="DuyNgo" w:date="2012-08-10T08:15:00Z">
                  <w:rPr>
                    <w:ins w:id="21659" w:author="DuyNgo" w:date="2012-08-10T07:43:00Z"/>
                    <w:rFonts w:ascii="Times New Roman" w:hAnsi="Times New Roman"/>
                    <w:sz w:val="24"/>
                  </w:rPr>
                </w:rPrChange>
              </w:rPr>
            </w:pPr>
            <w:ins w:id="21660" w:author="DuyNgo" w:date="2012-08-10T07:43:00Z">
              <w:r w:rsidRPr="00303364">
                <w:rPr>
                  <w:rFonts w:cstheme="minorHAnsi"/>
                  <w:sz w:val="24"/>
                  <w:szCs w:val="24"/>
                  <w:rPrChange w:id="21661"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662" w:author="DuyNgo" w:date="2012-08-10T07:43:00Z"/>
                <w:rFonts w:cstheme="minorHAnsi"/>
                <w:sz w:val="24"/>
                <w:szCs w:val="24"/>
                <w:rPrChange w:id="21663" w:author="DuyNgo" w:date="2012-08-10T08:15:00Z">
                  <w:rPr>
                    <w:ins w:id="21664" w:author="DuyNgo" w:date="2012-08-10T07:43:00Z"/>
                    <w:rFonts w:ascii="Times New Roman" w:hAnsi="Times New Roman" w:cs="Tahoma"/>
                    <w:color w:val="000000"/>
                    <w:sz w:val="24"/>
                    <w:szCs w:val="20"/>
                  </w:rPr>
                </w:rPrChange>
              </w:rPr>
            </w:pPr>
            <w:ins w:id="21665" w:author="DuyNgo" w:date="2012-08-10T07:43:00Z">
              <w:r w:rsidRPr="00303364">
                <w:rPr>
                  <w:rFonts w:cstheme="minorHAnsi"/>
                  <w:sz w:val="24"/>
                  <w:szCs w:val="24"/>
                  <w:rPrChange w:id="21666"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667" w:author="DuyNgo" w:date="2012-08-10T07:43:00Z"/>
        </w:trPr>
        <w:tc>
          <w:tcPr>
            <w:tcW w:w="4788" w:type="dxa"/>
          </w:tcPr>
          <w:p w:rsidR="00771246" w:rsidRPr="00303364" w:rsidRDefault="00771246" w:rsidP="00227BA2">
            <w:pPr>
              <w:pStyle w:val="PlainText"/>
              <w:rPr>
                <w:ins w:id="21668" w:author="DuyNgo" w:date="2012-08-10T07:43:00Z"/>
                <w:rFonts w:asciiTheme="minorHAnsi" w:hAnsiTheme="minorHAnsi" w:cstheme="minorHAnsi"/>
                <w:sz w:val="24"/>
                <w:szCs w:val="24"/>
                <w:rPrChange w:id="21669" w:author="DuyNgo" w:date="2012-08-10T08:15:00Z">
                  <w:rPr>
                    <w:ins w:id="21670" w:author="DuyNgo" w:date="2012-08-10T07:43:00Z"/>
                    <w:rFonts w:ascii="Times New Roman" w:hAnsi="Times New Roman" w:cs="Times New Roman"/>
                    <w:sz w:val="24"/>
                    <w:szCs w:val="24"/>
                  </w:rPr>
                </w:rPrChange>
              </w:rPr>
            </w:pPr>
            <w:ins w:id="21671" w:author="DuyNgo" w:date="2012-08-10T07:43:00Z">
              <w:r w:rsidRPr="00303364">
                <w:rPr>
                  <w:rFonts w:asciiTheme="minorHAnsi" w:hAnsiTheme="minorHAnsi" w:cstheme="minorHAnsi"/>
                  <w:sz w:val="24"/>
                  <w:szCs w:val="24"/>
                  <w:rPrChange w:id="21672"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user on system</w:t>
              </w:r>
            </w:ins>
          </w:p>
        </w:tc>
        <w:tc>
          <w:tcPr>
            <w:tcW w:w="4788" w:type="dxa"/>
          </w:tcPr>
          <w:p w:rsidR="00771246" w:rsidRPr="00303364" w:rsidRDefault="00771246" w:rsidP="00227BA2">
            <w:pPr>
              <w:spacing w:after="200" w:line="276" w:lineRule="auto"/>
              <w:rPr>
                <w:ins w:id="21673" w:author="DuyNgo" w:date="2012-08-10T07:43:00Z"/>
                <w:rFonts w:cstheme="minorHAnsi"/>
                <w:sz w:val="24"/>
                <w:szCs w:val="24"/>
                <w:rPrChange w:id="21674" w:author="DuyNgo" w:date="2012-08-10T08:15:00Z">
                  <w:rPr>
                    <w:ins w:id="21675" w:author="DuyNgo" w:date="2012-08-10T07:43:00Z"/>
                    <w:rFonts w:ascii="Times New Roman" w:hAnsi="Times New Roman"/>
                    <w:sz w:val="24"/>
                  </w:rPr>
                </w:rPrChange>
              </w:rPr>
            </w:pPr>
          </w:p>
        </w:tc>
      </w:tr>
    </w:tbl>
    <w:p w:rsidR="00771246" w:rsidRPr="00303364" w:rsidRDefault="00771246" w:rsidP="00771246">
      <w:pPr>
        <w:rPr>
          <w:ins w:id="21676" w:author="DuyNgo" w:date="2012-08-10T07:43:00Z"/>
          <w:rFonts w:cstheme="minorHAnsi"/>
          <w:sz w:val="24"/>
          <w:szCs w:val="24"/>
          <w:rPrChange w:id="21677" w:author="DuyNgo" w:date="2012-08-10T08:15:00Z">
            <w:rPr>
              <w:ins w:id="21678" w:author="DuyNgo" w:date="2012-08-10T07:43:00Z"/>
              <w:rFonts w:ascii="Times New Roman" w:hAnsi="Times New Roman"/>
              <w:sz w:val="24"/>
            </w:rPr>
          </w:rPrChange>
        </w:rPr>
      </w:pPr>
    </w:p>
    <w:p w:rsidR="00771246" w:rsidRPr="00303364" w:rsidRDefault="00771246" w:rsidP="00771246">
      <w:pPr>
        <w:rPr>
          <w:ins w:id="21679" w:author="DuyNgo" w:date="2012-08-10T07:43:00Z"/>
          <w:rFonts w:cstheme="minorHAnsi"/>
          <w:sz w:val="24"/>
          <w:szCs w:val="24"/>
          <w:rPrChange w:id="21680" w:author="DuyNgo" w:date="2012-08-10T08:15:00Z">
            <w:rPr>
              <w:ins w:id="21681"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682"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683" w:author="DuyNgo" w:date="2012-08-10T07:43:00Z"/>
                <w:rFonts w:cstheme="minorHAnsi"/>
                <w:b/>
                <w:sz w:val="24"/>
                <w:szCs w:val="24"/>
                <w:rPrChange w:id="21684" w:author="DuyNgo" w:date="2012-08-10T08:15:00Z">
                  <w:rPr>
                    <w:ins w:id="21685" w:author="DuyNgo" w:date="2012-08-10T07:43:00Z"/>
                    <w:rFonts w:ascii="Times New Roman" w:hAnsi="Times New Roman"/>
                    <w:b/>
                    <w:sz w:val="24"/>
                  </w:rPr>
                </w:rPrChange>
              </w:rPr>
            </w:pPr>
            <w:ins w:id="21686" w:author="DuyNgo" w:date="2012-08-10T07:43:00Z">
              <w:r w:rsidRPr="00303364">
                <w:rPr>
                  <w:rFonts w:cstheme="minorHAnsi"/>
                  <w:b/>
                  <w:sz w:val="24"/>
                  <w:szCs w:val="24"/>
                  <w:rPrChange w:id="21687" w:author="DuyNgo" w:date="2012-08-10T08:15:00Z">
                    <w:rPr>
                      <w:rFonts w:ascii="Times New Roman" w:eastAsiaTheme="majorEastAsia" w:hAnsi="Times New Roman" w:cstheme="majorBidi"/>
                      <w:b/>
                      <w:bCs/>
                      <w:color w:val="365F91" w:themeColor="accent1" w:themeShade="BF"/>
                      <w:sz w:val="24"/>
                      <w:szCs w:val="28"/>
                    </w:rPr>
                  </w:rPrChange>
                </w:rPr>
                <w:t>Product Class</w:t>
              </w:r>
            </w:ins>
          </w:p>
        </w:tc>
      </w:tr>
      <w:tr w:rsidR="00771246" w:rsidRPr="00303364" w:rsidTr="00227BA2">
        <w:trPr>
          <w:ins w:id="21688"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689" w:author="DuyNgo" w:date="2012-08-10T07:43:00Z"/>
                <w:rFonts w:cstheme="minorHAnsi"/>
                <w:sz w:val="24"/>
                <w:szCs w:val="24"/>
                <w:rPrChange w:id="21690" w:author="DuyNgo" w:date="2012-08-10T08:15:00Z">
                  <w:rPr>
                    <w:ins w:id="21691" w:author="DuyNgo" w:date="2012-08-10T07:43:00Z"/>
                    <w:rFonts w:ascii="Times New Roman" w:hAnsi="Times New Roman"/>
                    <w:sz w:val="24"/>
                  </w:rPr>
                </w:rPrChange>
              </w:rPr>
            </w:pPr>
            <w:ins w:id="21692" w:author="DuyNgo" w:date="2012-08-10T07:43:00Z">
              <w:r w:rsidRPr="00303364">
                <w:rPr>
                  <w:rFonts w:cstheme="minorHAnsi"/>
                  <w:sz w:val="24"/>
                  <w:szCs w:val="24"/>
                  <w:rPrChange w:id="21693"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694" w:author="DuyNgo" w:date="2012-08-10T07:43:00Z"/>
                <w:rFonts w:cstheme="minorHAnsi"/>
                <w:sz w:val="24"/>
                <w:szCs w:val="24"/>
                <w:rPrChange w:id="21695" w:author="DuyNgo" w:date="2012-08-10T08:15:00Z">
                  <w:rPr>
                    <w:ins w:id="21696" w:author="DuyNgo" w:date="2012-08-10T07:43:00Z"/>
                    <w:rFonts w:ascii="Times New Roman" w:hAnsi="Times New Roman" w:cs="Tahoma"/>
                    <w:color w:val="000000"/>
                    <w:sz w:val="24"/>
                    <w:szCs w:val="20"/>
                  </w:rPr>
                </w:rPrChange>
              </w:rPr>
            </w:pPr>
            <w:ins w:id="21697" w:author="DuyNgo" w:date="2012-08-10T07:43:00Z">
              <w:r w:rsidRPr="00303364">
                <w:rPr>
                  <w:rFonts w:cstheme="minorHAnsi"/>
                  <w:sz w:val="24"/>
                  <w:szCs w:val="24"/>
                  <w:rPrChange w:id="21698"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699" w:author="DuyNgo" w:date="2012-08-10T07:43:00Z"/>
        </w:trPr>
        <w:tc>
          <w:tcPr>
            <w:tcW w:w="4788" w:type="dxa"/>
          </w:tcPr>
          <w:p w:rsidR="00771246" w:rsidRPr="00303364" w:rsidRDefault="00771246" w:rsidP="00227BA2">
            <w:pPr>
              <w:pStyle w:val="PlainText"/>
              <w:rPr>
                <w:ins w:id="21700" w:author="DuyNgo" w:date="2012-08-10T07:43:00Z"/>
                <w:rFonts w:asciiTheme="minorHAnsi" w:hAnsiTheme="minorHAnsi" w:cstheme="minorHAnsi"/>
                <w:sz w:val="24"/>
                <w:szCs w:val="24"/>
                <w:rPrChange w:id="21701" w:author="DuyNgo" w:date="2012-08-10T08:15:00Z">
                  <w:rPr>
                    <w:ins w:id="21702" w:author="DuyNgo" w:date="2012-08-10T07:43:00Z"/>
                    <w:rFonts w:ascii="Times New Roman" w:hAnsi="Times New Roman" w:cs="Times New Roman"/>
                    <w:sz w:val="24"/>
                    <w:szCs w:val="24"/>
                  </w:rPr>
                </w:rPrChange>
              </w:rPr>
            </w:pPr>
            <w:ins w:id="21703" w:author="DuyNgo" w:date="2012-08-10T07:43:00Z">
              <w:r w:rsidRPr="00303364">
                <w:rPr>
                  <w:rFonts w:asciiTheme="minorHAnsi" w:hAnsiTheme="minorHAnsi" w:cstheme="minorHAnsi"/>
                  <w:sz w:val="24"/>
                  <w:szCs w:val="24"/>
                  <w:rPrChange w:id="21704"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products of project</w:t>
              </w:r>
            </w:ins>
          </w:p>
        </w:tc>
        <w:tc>
          <w:tcPr>
            <w:tcW w:w="4788" w:type="dxa"/>
          </w:tcPr>
          <w:p w:rsidR="00771246" w:rsidRPr="00303364" w:rsidRDefault="00771246" w:rsidP="00227BA2">
            <w:pPr>
              <w:spacing w:after="200" w:line="276" w:lineRule="auto"/>
              <w:rPr>
                <w:ins w:id="21705" w:author="DuyNgo" w:date="2012-08-10T07:43:00Z"/>
                <w:rFonts w:cstheme="minorHAnsi"/>
                <w:sz w:val="24"/>
                <w:szCs w:val="24"/>
                <w:rPrChange w:id="21706" w:author="DuyNgo" w:date="2012-08-10T08:15:00Z">
                  <w:rPr>
                    <w:ins w:id="21707" w:author="DuyNgo" w:date="2012-08-10T07:43:00Z"/>
                    <w:rFonts w:ascii="Times New Roman" w:hAnsi="Times New Roman"/>
                    <w:sz w:val="24"/>
                  </w:rPr>
                </w:rPrChange>
              </w:rPr>
            </w:pPr>
          </w:p>
        </w:tc>
      </w:tr>
    </w:tbl>
    <w:p w:rsidR="00771246" w:rsidRPr="00303364" w:rsidRDefault="00771246" w:rsidP="00771246">
      <w:pPr>
        <w:rPr>
          <w:ins w:id="21708" w:author="DuyNgo" w:date="2012-08-10T07:43:00Z"/>
          <w:rFonts w:cstheme="minorHAnsi"/>
          <w:sz w:val="24"/>
          <w:szCs w:val="24"/>
          <w:rPrChange w:id="21709" w:author="DuyNgo" w:date="2012-08-10T08:15:00Z">
            <w:rPr>
              <w:ins w:id="21710"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711"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712" w:author="DuyNgo" w:date="2012-08-10T07:43:00Z"/>
                <w:rFonts w:cstheme="minorHAnsi"/>
                <w:b/>
                <w:sz w:val="24"/>
                <w:szCs w:val="24"/>
                <w:rPrChange w:id="21713" w:author="DuyNgo" w:date="2012-08-10T08:15:00Z">
                  <w:rPr>
                    <w:ins w:id="21714" w:author="DuyNgo" w:date="2012-08-10T07:43:00Z"/>
                    <w:rFonts w:ascii="Times New Roman" w:hAnsi="Times New Roman"/>
                    <w:b/>
                    <w:sz w:val="24"/>
                  </w:rPr>
                </w:rPrChange>
              </w:rPr>
            </w:pPr>
            <w:ins w:id="21715" w:author="DuyNgo" w:date="2012-08-10T07:43:00Z">
              <w:r w:rsidRPr="00303364">
                <w:rPr>
                  <w:rFonts w:cstheme="minorHAnsi"/>
                  <w:b/>
                  <w:sz w:val="24"/>
                  <w:szCs w:val="24"/>
                  <w:rPrChange w:id="21716" w:author="DuyNgo" w:date="2012-08-10T08:15:00Z">
                    <w:rPr>
                      <w:rFonts w:ascii="Times New Roman" w:eastAsiaTheme="majorEastAsia" w:hAnsi="Times New Roman" w:cstheme="majorBidi"/>
                      <w:b/>
                      <w:bCs/>
                      <w:color w:val="365F91" w:themeColor="accent1" w:themeShade="BF"/>
                      <w:sz w:val="24"/>
                      <w:szCs w:val="28"/>
                    </w:rPr>
                  </w:rPrChange>
                </w:rPr>
                <w:t>Stage Class</w:t>
              </w:r>
            </w:ins>
          </w:p>
        </w:tc>
      </w:tr>
      <w:tr w:rsidR="00771246" w:rsidRPr="00303364" w:rsidTr="00227BA2">
        <w:trPr>
          <w:ins w:id="21717"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718" w:author="DuyNgo" w:date="2012-08-10T07:43:00Z"/>
                <w:rFonts w:cstheme="minorHAnsi"/>
                <w:sz w:val="24"/>
                <w:szCs w:val="24"/>
                <w:rPrChange w:id="21719" w:author="DuyNgo" w:date="2012-08-10T08:15:00Z">
                  <w:rPr>
                    <w:ins w:id="21720" w:author="DuyNgo" w:date="2012-08-10T07:43:00Z"/>
                    <w:rFonts w:ascii="Times New Roman" w:hAnsi="Times New Roman"/>
                    <w:sz w:val="24"/>
                  </w:rPr>
                </w:rPrChange>
              </w:rPr>
            </w:pPr>
            <w:ins w:id="21721" w:author="DuyNgo" w:date="2012-08-10T07:43:00Z">
              <w:r w:rsidRPr="00303364">
                <w:rPr>
                  <w:rFonts w:cstheme="minorHAnsi"/>
                  <w:sz w:val="24"/>
                  <w:szCs w:val="24"/>
                  <w:rPrChange w:id="21722"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723" w:author="DuyNgo" w:date="2012-08-10T07:43:00Z"/>
                <w:rFonts w:cstheme="minorHAnsi"/>
                <w:sz w:val="24"/>
                <w:szCs w:val="24"/>
                <w:rPrChange w:id="21724" w:author="DuyNgo" w:date="2012-08-10T08:15:00Z">
                  <w:rPr>
                    <w:ins w:id="21725" w:author="DuyNgo" w:date="2012-08-10T07:43:00Z"/>
                    <w:rFonts w:ascii="Times New Roman" w:hAnsi="Times New Roman" w:cs="Tahoma"/>
                    <w:color w:val="000000"/>
                    <w:sz w:val="24"/>
                    <w:szCs w:val="20"/>
                  </w:rPr>
                </w:rPrChange>
              </w:rPr>
            </w:pPr>
            <w:ins w:id="21726" w:author="DuyNgo" w:date="2012-08-10T07:43:00Z">
              <w:r w:rsidRPr="00303364">
                <w:rPr>
                  <w:rFonts w:cstheme="minorHAnsi"/>
                  <w:sz w:val="24"/>
                  <w:szCs w:val="24"/>
                  <w:rPrChange w:id="21727"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728" w:author="DuyNgo" w:date="2012-08-10T07:43:00Z"/>
        </w:trPr>
        <w:tc>
          <w:tcPr>
            <w:tcW w:w="4788" w:type="dxa"/>
          </w:tcPr>
          <w:p w:rsidR="00771246" w:rsidRPr="00303364" w:rsidRDefault="00771246" w:rsidP="00227BA2">
            <w:pPr>
              <w:pStyle w:val="PlainText"/>
              <w:rPr>
                <w:ins w:id="21729" w:author="DuyNgo" w:date="2012-08-10T07:43:00Z"/>
                <w:rFonts w:asciiTheme="minorHAnsi" w:hAnsiTheme="minorHAnsi" w:cstheme="minorHAnsi"/>
                <w:sz w:val="24"/>
                <w:szCs w:val="24"/>
                <w:rPrChange w:id="21730" w:author="DuyNgo" w:date="2012-08-10T08:15:00Z">
                  <w:rPr>
                    <w:ins w:id="21731" w:author="DuyNgo" w:date="2012-08-10T07:43:00Z"/>
                    <w:rFonts w:ascii="Times New Roman" w:hAnsi="Times New Roman" w:cs="Times New Roman"/>
                    <w:sz w:val="24"/>
                    <w:szCs w:val="24"/>
                  </w:rPr>
                </w:rPrChange>
              </w:rPr>
            </w:pPr>
            <w:ins w:id="21732" w:author="DuyNgo" w:date="2012-08-10T07:43:00Z">
              <w:r w:rsidRPr="00303364">
                <w:rPr>
                  <w:rFonts w:asciiTheme="minorHAnsi" w:hAnsiTheme="minorHAnsi" w:cstheme="minorHAnsi"/>
                  <w:sz w:val="24"/>
                  <w:szCs w:val="24"/>
                  <w:rPrChange w:id="21733"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stages of project</w:t>
              </w:r>
            </w:ins>
          </w:p>
        </w:tc>
        <w:tc>
          <w:tcPr>
            <w:tcW w:w="4788" w:type="dxa"/>
          </w:tcPr>
          <w:p w:rsidR="00771246" w:rsidRPr="00303364" w:rsidRDefault="00771246" w:rsidP="00227BA2">
            <w:pPr>
              <w:spacing w:after="200" w:line="276" w:lineRule="auto"/>
              <w:rPr>
                <w:ins w:id="21734" w:author="DuyNgo" w:date="2012-08-10T07:43:00Z"/>
                <w:rFonts w:cstheme="minorHAnsi"/>
                <w:sz w:val="24"/>
                <w:szCs w:val="24"/>
                <w:rPrChange w:id="21735" w:author="DuyNgo" w:date="2012-08-10T08:15:00Z">
                  <w:rPr>
                    <w:ins w:id="21736" w:author="DuyNgo" w:date="2012-08-10T07:43:00Z"/>
                    <w:rFonts w:ascii="Times New Roman" w:hAnsi="Times New Roman"/>
                    <w:sz w:val="24"/>
                  </w:rPr>
                </w:rPrChange>
              </w:rPr>
            </w:pPr>
          </w:p>
        </w:tc>
      </w:tr>
    </w:tbl>
    <w:p w:rsidR="00771246" w:rsidRPr="00303364" w:rsidRDefault="00771246" w:rsidP="00771246">
      <w:pPr>
        <w:rPr>
          <w:ins w:id="21737" w:author="DuyNgo" w:date="2012-08-10T07:43:00Z"/>
          <w:rFonts w:cstheme="minorHAnsi"/>
          <w:sz w:val="24"/>
          <w:szCs w:val="24"/>
          <w:rPrChange w:id="21738" w:author="DuyNgo" w:date="2012-08-10T08:15:00Z">
            <w:rPr>
              <w:ins w:id="21739"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740"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741" w:author="DuyNgo" w:date="2012-08-10T07:43:00Z"/>
                <w:rFonts w:cstheme="minorHAnsi"/>
                <w:b/>
                <w:sz w:val="24"/>
                <w:szCs w:val="24"/>
                <w:rPrChange w:id="21742" w:author="DuyNgo" w:date="2012-08-10T08:15:00Z">
                  <w:rPr>
                    <w:ins w:id="21743" w:author="DuyNgo" w:date="2012-08-10T07:43:00Z"/>
                    <w:rFonts w:ascii="Times New Roman" w:hAnsi="Times New Roman"/>
                    <w:b/>
                    <w:sz w:val="24"/>
                  </w:rPr>
                </w:rPrChange>
              </w:rPr>
            </w:pPr>
            <w:ins w:id="21744" w:author="DuyNgo" w:date="2012-08-10T07:43:00Z">
              <w:r w:rsidRPr="00303364">
                <w:rPr>
                  <w:rFonts w:cstheme="minorHAnsi"/>
                  <w:b/>
                  <w:sz w:val="24"/>
                  <w:szCs w:val="24"/>
                  <w:rPrChange w:id="21745" w:author="DuyNgo" w:date="2012-08-10T08:15:00Z">
                    <w:rPr>
                      <w:rFonts w:ascii="Times New Roman" w:eastAsiaTheme="majorEastAsia" w:hAnsi="Times New Roman" w:cstheme="majorBidi"/>
                      <w:b/>
                      <w:bCs/>
                      <w:color w:val="365F91" w:themeColor="accent1" w:themeShade="BF"/>
                      <w:sz w:val="24"/>
                      <w:szCs w:val="28"/>
                    </w:rPr>
                  </w:rPrChange>
                </w:rPr>
                <w:t>Risk Class</w:t>
              </w:r>
            </w:ins>
          </w:p>
        </w:tc>
      </w:tr>
      <w:tr w:rsidR="00771246" w:rsidRPr="00303364" w:rsidTr="00227BA2">
        <w:trPr>
          <w:ins w:id="21746"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747" w:author="DuyNgo" w:date="2012-08-10T07:43:00Z"/>
                <w:rFonts w:cstheme="minorHAnsi"/>
                <w:sz w:val="24"/>
                <w:szCs w:val="24"/>
                <w:rPrChange w:id="21748" w:author="DuyNgo" w:date="2012-08-10T08:15:00Z">
                  <w:rPr>
                    <w:ins w:id="21749" w:author="DuyNgo" w:date="2012-08-10T07:43:00Z"/>
                    <w:rFonts w:ascii="Times New Roman" w:hAnsi="Times New Roman"/>
                    <w:sz w:val="24"/>
                  </w:rPr>
                </w:rPrChange>
              </w:rPr>
            </w:pPr>
            <w:ins w:id="21750" w:author="DuyNgo" w:date="2012-08-10T07:43:00Z">
              <w:r w:rsidRPr="00303364">
                <w:rPr>
                  <w:rFonts w:cstheme="minorHAnsi"/>
                  <w:sz w:val="24"/>
                  <w:szCs w:val="24"/>
                  <w:rPrChange w:id="21751"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752" w:author="DuyNgo" w:date="2012-08-10T07:43:00Z"/>
                <w:rFonts w:cstheme="minorHAnsi"/>
                <w:sz w:val="24"/>
                <w:szCs w:val="24"/>
                <w:rPrChange w:id="21753" w:author="DuyNgo" w:date="2012-08-10T08:15:00Z">
                  <w:rPr>
                    <w:ins w:id="21754" w:author="DuyNgo" w:date="2012-08-10T07:43:00Z"/>
                    <w:rFonts w:ascii="Times New Roman" w:hAnsi="Times New Roman" w:cs="Tahoma"/>
                    <w:color w:val="000000"/>
                    <w:sz w:val="24"/>
                    <w:szCs w:val="20"/>
                  </w:rPr>
                </w:rPrChange>
              </w:rPr>
            </w:pPr>
            <w:ins w:id="21755" w:author="DuyNgo" w:date="2012-08-10T07:43:00Z">
              <w:r w:rsidRPr="00303364">
                <w:rPr>
                  <w:rFonts w:cstheme="minorHAnsi"/>
                  <w:sz w:val="24"/>
                  <w:szCs w:val="24"/>
                  <w:rPrChange w:id="21756"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757" w:author="DuyNgo" w:date="2012-08-10T07:43:00Z"/>
        </w:trPr>
        <w:tc>
          <w:tcPr>
            <w:tcW w:w="4788" w:type="dxa"/>
          </w:tcPr>
          <w:p w:rsidR="00771246" w:rsidRPr="00303364" w:rsidRDefault="00771246" w:rsidP="00227BA2">
            <w:pPr>
              <w:pStyle w:val="PlainText"/>
              <w:rPr>
                <w:ins w:id="21758" w:author="DuyNgo" w:date="2012-08-10T07:43:00Z"/>
                <w:rFonts w:asciiTheme="minorHAnsi" w:hAnsiTheme="minorHAnsi" w:cstheme="minorHAnsi"/>
                <w:sz w:val="24"/>
                <w:szCs w:val="24"/>
                <w:rPrChange w:id="21759" w:author="DuyNgo" w:date="2012-08-10T08:15:00Z">
                  <w:rPr>
                    <w:ins w:id="21760" w:author="DuyNgo" w:date="2012-08-10T07:43:00Z"/>
                    <w:rFonts w:ascii="Times New Roman" w:hAnsi="Times New Roman" w:cs="Times New Roman"/>
                    <w:sz w:val="24"/>
                    <w:szCs w:val="24"/>
                  </w:rPr>
                </w:rPrChange>
              </w:rPr>
            </w:pPr>
            <w:ins w:id="21761" w:author="DuyNgo" w:date="2012-08-10T07:43:00Z">
              <w:r w:rsidRPr="00303364">
                <w:rPr>
                  <w:rFonts w:asciiTheme="minorHAnsi" w:hAnsiTheme="minorHAnsi" w:cstheme="minorHAnsi"/>
                  <w:sz w:val="24"/>
                  <w:szCs w:val="24"/>
                  <w:rPrChange w:id="21762"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risks of project</w:t>
              </w:r>
            </w:ins>
          </w:p>
        </w:tc>
        <w:tc>
          <w:tcPr>
            <w:tcW w:w="4788" w:type="dxa"/>
          </w:tcPr>
          <w:p w:rsidR="00771246" w:rsidRPr="00303364" w:rsidRDefault="00771246" w:rsidP="00227BA2">
            <w:pPr>
              <w:spacing w:after="200" w:line="276" w:lineRule="auto"/>
              <w:rPr>
                <w:ins w:id="21763" w:author="DuyNgo" w:date="2012-08-10T07:43:00Z"/>
                <w:rFonts w:cstheme="minorHAnsi"/>
                <w:sz w:val="24"/>
                <w:szCs w:val="24"/>
                <w:rPrChange w:id="21764" w:author="DuyNgo" w:date="2012-08-10T08:15:00Z">
                  <w:rPr>
                    <w:ins w:id="21765" w:author="DuyNgo" w:date="2012-08-10T07:43:00Z"/>
                    <w:rFonts w:ascii="Times New Roman" w:hAnsi="Times New Roman"/>
                    <w:sz w:val="24"/>
                  </w:rPr>
                </w:rPrChange>
              </w:rPr>
            </w:pPr>
          </w:p>
        </w:tc>
      </w:tr>
    </w:tbl>
    <w:p w:rsidR="00771246" w:rsidRPr="00303364" w:rsidRDefault="00771246" w:rsidP="00771246">
      <w:pPr>
        <w:rPr>
          <w:ins w:id="21766" w:author="DuyNgo" w:date="2012-08-10T07:43:00Z"/>
          <w:rFonts w:cstheme="minorHAnsi"/>
          <w:sz w:val="24"/>
          <w:szCs w:val="24"/>
          <w:rPrChange w:id="21767" w:author="DuyNgo" w:date="2012-08-10T08:15:00Z">
            <w:rPr>
              <w:ins w:id="21768"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769"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770" w:author="DuyNgo" w:date="2012-08-10T07:43:00Z"/>
                <w:rFonts w:cstheme="minorHAnsi"/>
                <w:b/>
                <w:sz w:val="24"/>
                <w:szCs w:val="24"/>
                <w:rPrChange w:id="21771" w:author="DuyNgo" w:date="2012-08-10T08:15:00Z">
                  <w:rPr>
                    <w:ins w:id="21772" w:author="DuyNgo" w:date="2012-08-10T07:43:00Z"/>
                    <w:rFonts w:ascii="Times New Roman" w:hAnsi="Times New Roman"/>
                    <w:b/>
                    <w:sz w:val="24"/>
                  </w:rPr>
                </w:rPrChange>
              </w:rPr>
            </w:pPr>
            <w:ins w:id="21773" w:author="DuyNgo" w:date="2012-08-10T07:43:00Z">
              <w:r w:rsidRPr="00303364">
                <w:rPr>
                  <w:rFonts w:cstheme="minorHAnsi"/>
                  <w:b/>
                  <w:sz w:val="24"/>
                  <w:szCs w:val="24"/>
                  <w:rPrChange w:id="21774" w:author="DuyNgo" w:date="2012-08-10T08:15:00Z">
                    <w:rPr>
                      <w:rFonts w:ascii="Times New Roman" w:eastAsiaTheme="majorEastAsia" w:hAnsi="Times New Roman" w:cstheme="majorBidi"/>
                      <w:b/>
                      <w:bCs/>
                      <w:color w:val="365F91" w:themeColor="accent1" w:themeShade="BF"/>
                      <w:sz w:val="24"/>
                      <w:szCs w:val="28"/>
                    </w:rPr>
                  </w:rPrChange>
                </w:rPr>
                <w:t>Issue Class</w:t>
              </w:r>
            </w:ins>
          </w:p>
        </w:tc>
      </w:tr>
      <w:tr w:rsidR="00771246" w:rsidRPr="00303364" w:rsidTr="00227BA2">
        <w:trPr>
          <w:ins w:id="21775"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776" w:author="DuyNgo" w:date="2012-08-10T07:43:00Z"/>
                <w:rFonts w:cstheme="minorHAnsi"/>
                <w:sz w:val="24"/>
                <w:szCs w:val="24"/>
                <w:rPrChange w:id="21777" w:author="DuyNgo" w:date="2012-08-10T08:15:00Z">
                  <w:rPr>
                    <w:ins w:id="21778" w:author="DuyNgo" w:date="2012-08-10T07:43:00Z"/>
                    <w:rFonts w:ascii="Times New Roman" w:hAnsi="Times New Roman"/>
                    <w:sz w:val="24"/>
                  </w:rPr>
                </w:rPrChange>
              </w:rPr>
            </w:pPr>
            <w:ins w:id="21779" w:author="DuyNgo" w:date="2012-08-10T07:43:00Z">
              <w:r w:rsidRPr="00303364">
                <w:rPr>
                  <w:rFonts w:cstheme="minorHAnsi"/>
                  <w:sz w:val="24"/>
                  <w:szCs w:val="24"/>
                  <w:rPrChange w:id="21780"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781" w:author="DuyNgo" w:date="2012-08-10T07:43:00Z"/>
                <w:rFonts w:cstheme="minorHAnsi"/>
                <w:sz w:val="24"/>
                <w:szCs w:val="24"/>
                <w:rPrChange w:id="21782" w:author="DuyNgo" w:date="2012-08-10T08:15:00Z">
                  <w:rPr>
                    <w:ins w:id="21783" w:author="DuyNgo" w:date="2012-08-10T07:43:00Z"/>
                    <w:rFonts w:ascii="Times New Roman" w:hAnsi="Times New Roman" w:cs="Tahoma"/>
                    <w:color w:val="000000"/>
                    <w:sz w:val="24"/>
                    <w:szCs w:val="20"/>
                  </w:rPr>
                </w:rPrChange>
              </w:rPr>
            </w:pPr>
            <w:ins w:id="21784" w:author="DuyNgo" w:date="2012-08-10T07:43:00Z">
              <w:r w:rsidRPr="00303364">
                <w:rPr>
                  <w:rFonts w:cstheme="minorHAnsi"/>
                  <w:sz w:val="24"/>
                  <w:szCs w:val="24"/>
                  <w:rPrChange w:id="21785"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786" w:author="DuyNgo" w:date="2012-08-10T07:43:00Z"/>
        </w:trPr>
        <w:tc>
          <w:tcPr>
            <w:tcW w:w="4788" w:type="dxa"/>
          </w:tcPr>
          <w:p w:rsidR="00771246" w:rsidRPr="00303364" w:rsidRDefault="00771246" w:rsidP="00227BA2">
            <w:pPr>
              <w:pStyle w:val="PlainText"/>
              <w:rPr>
                <w:ins w:id="21787" w:author="DuyNgo" w:date="2012-08-10T07:43:00Z"/>
                <w:rFonts w:asciiTheme="minorHAnsi" w:hAnsiTheme="minorHAnsi" w:cstheme="minorHAnsi"/>
                <w:sz w:val="24"/>
                <w:szCs w:val="24"/>
                <w:rPrChange w:id="21788" w:author="DuyNgo" w:date="2012-08-10T08:15:00Z">
                  <w:rPr>
                    <w:ins w:id="21789" w:author="DuyNgo" w:date="2012-08-10T07:43:00Z"/>
                    <w:rFonts w:ascii="Times New Roman" w:hAnsi="Times New Roman" w:cs="Times New Roman"/>
                    <w:sz w:val="24"/>
                    <w:szCs w:val="24"/>
                  </w:rPr>
                </w:rPrChange>
              </w:rPr>
            </w:pPr>
            <w:ins w:id="21790" w:author="DuyNgo" w:date="2012-08-10T07:43:00Z">
              <w:r w:rsidRPr="00303364">
                <w:rPr>
                  <w:rFonts w:asciiTheme="minorHAnsi" w:hAnsiTheme="minorHAnsi" w:cstheme="minorHAnsi"/>
                  <w:sz w:val="24"/>
                  <w:szCs w:val="24"/>
                  <w:rPrChange w:id="21791"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issues of project</w:t>
              </w:r>
            </w:ins>
          </w:p>
        </w:tc>
        <w:tc>
          <w:tcPr>
            <w:tcW w:w="4788" w:type="dxa"/>
          </w:tcPr>
          <w:p w:rsidR="00771246" w:rsidRPr="00303364" w:rsidRDefault="00771246" w:rsidP="00227BA2">
            <w:pPr>
              <w:shd w:val="clear" w:color="FFFFCC" w:fill="FFFFFF"/>
              <w:spacing w:before="100" w:beforeAutospacing="1" w:after="100" w:afterAutospacing="1"/>
              <w:rPr>
                <w:ins w:id="21792" w:author="DuyNgo" w:date="2012-08-10T07:43:00Z"/>
                <w:rFonts w:cstheme="minorHAnsi"/>
                <w:sz w:val="24"/>
                <w:szCs w:val="24"/>
                <w:rPrChange w:id="21793" w:author="DuyNgo" w:date="2012-08-10T08:15:00Z">
                  <w:rPr>
                    <w:ins w:id="21794" w:author="DuyNgo" w:date="2012-08-10T07:43:00Z"/>
                    <w:rFonts w:ascii="Times New Roman" w:hAnsi="Times New Roman" w:cs="Tahoma"/>
                    <w:color w:val="000000"/>
                    <w:sz w:val="24"/>
                    <w:szCs w:val="20"/>
                  </w:rPr>
                </w:rPrChange>
              </w:rPr>
            </w:pPr>
            <w:ins w:id="21795" w:author="DuyNgo" w:date="2012-08-10T07:43:00Z">
              <w:r w:rsidRPr="00303364">
                <w:rPr>
                  <w:rFonts w:cstheme="minorHAnsi"/>
                  <w:sz w:val="24"/>
                  <w:szCs w:val="24"/>
                  <w:rPrChange w:id="21796" w:author="DuyNgo" w:date="2012-08-10T08:15:00Z">
                    <w:rPr>
                      <w:rFonts w:ascii="Times New Roman" w:eastAsiaTheme="majorEastAsia" w:hAnsi="Times New Roman" w:cstheme="majorBidi"/>
                      <w:b/>
                      <w:bCs/>
                      <w:color w:val="365F91" w:themeColor="accent1" w:themeShade="BF"/>
                      <w:sz w:val="24"/>
                      <w:szCs w:val="28"/>
                    </w:rPr>
                  </w:rPrChange>
                </w:rPr>
                <w:t>Project Class</w:t>
              </w:r>
            </w:ins>
          </w:p>
        </w:tc>
      </w:tr>
    </w:tbl>
    <w:p w:rsidR="00771246" w:rsidRPr="00303364" w:rsidRDefault="00771246" w:rsidP="00771246">
      <w:pPr>
        <w:rPr>
          <w:ins w:id="21797" w:author="DuyNgo" w:date="2012-08-10T07:43:00Z"/>
          <w:rFonts w:cstheme="minorHAnsi"/>
          <w:sz w:val="24"/>
          <w:szCs w:val="24"/>
          <w:rPrChange w:id="21798" w:author="DuyNgo" w:date="2012-08-10T08:15:00Z">
            <w:rPr>
              <w:ins w:id="21799"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800"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801" w:author="DuyNgo" w:date="2012-08-10T07:43:00Z"/>
                <w:rFonts w:cstheme="minorHAnsi"/>
                <w:b/>
                <w:sz w:val="24"/>
                <w:szCs w:val="24"/>
                <w:rPrChange w:id="21802" w:author="DuyNgo" w:date="2012-08-10T08:15:00Z">
                  <w:rPr>
                    <w:ins w:id="21803" w:author="DuyNgo" w:date="2012-08-10T07:43:00Z"/>
                    <w:rFonts w:ascii="Times New Roman" w:hAnsi="Times New Roman"/>
                    <w:b/>
                    <w:sz w:val="24"/>
                  </w:rPr>
                </w:rPrChange>
              </w:rPr>
            </w:pPr>
            <w:ins w:id="21804" w:author="DuyNgo" w:date="2012-08-10T07:43:00Z">
              <w:r w:rsidRPr="00303364">
                <w:rPr>
                  <w:rFonts w:cstheme="minorHAnsi"/>
                  <w:b/>
                  <w:sz w:val="24"/>
                  <w:szCs w:val="24"/>
                  <w:rPrChange w:id="21805" w:author="DuyNgo" w:date="2012-08-10T08:15:00Z">
                    <w:rPr>
                      <w:rFonts w:ascii="Times New Roman" w:eastAsiaTheme="majorEastAsia" w:hAnsi="Times New Roman" w:cstheme="majorBidi"/>
                      <w:b/>
                      <w:bCs/>
                      <w:color w:val="365F91" w:themeColor="accent1" w:themeShade="BF"/>
                      <w:sz w:val="24"/>
                      <w:szCs w:val="28"/>
                    </w:rPr>
                  </w:rPrChange>
                </w:rPr>
                <w:t>Deliverable Class</w:t>
              </w:r>
            </w:ins>
          </w:p>
        </w:tc>
      </w:tr>
      <w:tr w:rsidR="00771246" w:rsidRPr="00303364" w:rsidTr="00227BA2">
        <w:trPr>
          <w:ins w:id="21806"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807" w:author="DuyNgo" w:date="2012-08-10T07:43:00Z"/>
                <w:rFonts w:cstheme="minorHAnsi"/>
                <w:sz w:val="24"/>
                <w:szCs w:val="24"/>
                <w:rPrChange w:id="21808" w:author="DuyNgo" w:date="2012-08-10T08:15:00Z">
                  <w:rPr>
                    <w:ins w:id="21809" w:author="DuyNgo" w:date="2012-08-10T07:43:00Z"/>
                    <w:rFonts w:ascii="Times New Roman" w:hAnsi="Times New Roman"/>
                    <w:sz w:val="24"/>
                  </w:rPr>
                </w:rPrChange>
              </w:rPr>
            </w:pPr>
            <w:ins w:id="21810" w:author="DuyNgo" w:date="2012-08-10T07:43:00Z">
              <w:r w:rsidRPr="00303364">
                <w:rPr>
                  <w:rFonts w:cstheme="minorHAnsi"/>
                  <w:sz w:val="24"/>
                  <w:szCs w:val="24"/>
                  <w:rPrChange w:id="21811"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812" w:author="DuyNgo" w:date="2012-08-10T07:43:00Z"/>
                <w:rFonts w:cstheme="minorHAnsi"/>
                <w:sz w:val="24"/>
                <w:szCs w:val="24"/>
                <w:rPrChange w:id="21813" w:author="DuyNgo" w:date="2012-08-10T08:15:00Z">
                  <w:rPr>
                    <w:ins w:id="21814" w:author="DuyNgo" w:date="2012-08-10T07:43:00Z"/>
                    <w:rFonts w:ascii="Times New Roman" w:hAnsi="Times New Roman" w:cs="Tahoma"/>
                    <w:color w:val="000000"/>
                    <w:sz w:val="24"/>
                    <w:szCs w:val="20"/>
                  </w:rPr>
                </w:rPrChange>
              </w:rPr>
            </w:pPr>
            <w:ins w:id="21815" w:author="DuyNgo" w:date="2012-08-10T07:43:00Z">
              <w:r w:rsidRPr="00303364">
                <w:rPr>
                  <w:rFonts w:cstheme="minorHAnsi"/>
                  <w:sz w:val="24"/>
                  <w:szCs w:val="24"/>
                  <w:rPrChange w:id="21816"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817" w:author="DuyNgo" w:date="2012-08-10T07:43:00Z"/>
        </w:trPr>
        <w:tc>
          <w:tcPr>
            <w:tcW w:w="4788" w:type="dxa"/>
          </w:tcPr>
          <w:p w:rsidR="00771246" w:rsidRPr="00303364" w:rsidRDefault="00771246" w:rsidP="00227BA2">
            <w:pPr>
              <w:pStyle w:val="PlainText"/>
              <w:rPr>
                <w:ins w:id="21818" w:author="DuyNgo" w:date="2012-08-10T07:43:00Z"/>
                <w:rFonts w:asciiTheme="minorHAnsi" w:hAnsiTheme="minorHAnsi" w:cstheme="minorHAnsi"/>
                <w:sz w:val="24"/>
                <w:szCs w:val="24"/>
                <w:rPrChange w:id="21819" w:author="DuyNgo" w:date="2012-08-10T08:15:00Z">
                  <w:rPr>
                    <w:ins w:id="21820" w:author="DuyNgo" w:date="2012-08-10T07:43:00Z"/>
                    <w:rFonts w:ascii="Times New Roman" w:hAnsi="Times New Roman" w:cs="Times New Roman"/>
                    <w:sz w:val="24"/>
                    <w:szCs w:val="24"/>
                  </w:rPr>
                </w:rPrChange>
              </w:rPr>
            </w:pPr>
            <w:ins w:id="21821" w:author="DuyNgo" w:date="2012-08-10T07:43:00Z">
              <w:r w:rsidRPr="00303364">
                <w:rPr>
                  <w:rFonts w:asciiTheme="minorHAnsi" w:hAnsiTheme="minorHAnsi" w:cstheme="minorHAnsi"/>
                  <w:sz w:val="24"/>
                  <w:szCs w:val="24"/>
                  <w:rPrChange w:id="21822"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state of products of project</w:t>
              </w:r>
            </w:ins>
          </w:p>
        </w:tc>
        <w:tc>
          <w:tcPr>
            <w:tcW w:w="4788" w:type="dxa"/>
          </w:tcPr>
          <w:p w:rsidR="00771246" w:rsidRPr="00303364" w:rsidRDefault="00771246" w:rsidP="00227BA2">
            <w:pPr>
              <w:spacing w:after="200" w:line="276" w:lineRule="auto"/>
              <w:rPr>
                <w:ins w:id="21823" w:author="DuyNgo" w:date="2012-08-10T07:43:00Z"/>
                <w:rFonts w:cstheme="minorHAnsi"/>
                <w:sz w:val="24"/>
                <w:szCs w:val="24"/>
                <w:rPrChange w:id="21824" w:author="DuyNgo" w:date="2012-08-10T08:15:00Z">
                  <w:rPr>
                    <w:ins w:id="21825" w:author="DuyNgo" w:date="2012-08-10T07:43:00Z"/>
                    <w:rFonts w:ascii="Times New Roman" w:hAnsi="Times New Roman"/>
                    <w:sz w:val="24"/>
                  </w:rPr>
                </w:rPrChange>
              </w:rPr>
            </w:pPr>
          </w:p>
        </w:tc>
      </w:tr>
    </w:tbl>
    <w:p w:rsidR="00771246" w:rsidRPr="00303364" w:rsidRDefault="00771246" w:rsidP="00771246">
      <w:pPr>
        <w:rPr>
          <w:ins w:id="21826" w:author="DuyNgo" w:date="2012-08-10T07:43:00Z"/>
          <w:rFonts w:cstheme="minorHAnsi"/>
          <w:sz w:val="24"/>
          <w:szCs w:val="24"/>
          <w:rPrChange w:id="21827" w:author="DuyNgo" w:date="2012-08-10T08:15:00Z">
            <w:rPr>
              <w:ins w:id="21828" w:author="DuyNgo" w:date="2012-08-10T07:43:00Z"/>
              <w:rFonts w:ascii="Times New Roman" w:hAnsi="Times New Roman"/>
              <w:sz w:val="24"/>
            </w:rPr>
          </w:rPrChange>
        </w:rPr>
      </w:pPr>
    </w:p>
    <w:p w:rsidR="00771246" w:rsidRPr="00303364" w:rsidRDefault="00771246">
      <w:pPr>
        <w:pStyle w:val="Heading2"/>
        <w:numPr>
          <w:ilvl w:val="0"/>
          <w:numId w:val="121"/>
        </w:numPr>
        <w:ind w:left="360"/>
        <w:rPr>
          <w:ins w:id="21829" w:author="DuyNgo" w:date="2012-08-10T07:43:00Z"/>
          <w:rFonts w:asciiTheme="minorHAnsi" w:hAnsiTheme="minorHAnsi" w:cstheme="minorHAnsi"/>
          <w:sz w:val="24"/>
          <w:szCs w:val="24"/>
          <w:rPrChange w:id="21830" w:author="DuyNgo" w:date="2012-08-10T08:15:00Z">
            <w:rPr>
              <w:ins w:id="21831" w:author="DuyNgo" w:date="2012-08-10T07:43:00Z"/>
            </w:rPr>
          </w:rPrChange>
        </w:rPr>
        <w:pPrChange w:id="21832" w:author="DuyNgo" w:date="2012-08-10T07:51:00Z">
          <w:pPr>
            <w:pStyle w:val="Heading1"/>
            <w:numPr>
              <w:numId w:val="92"/>
            </w:numPr>
            <w:tabs>
              <w:tab w:val="num" w:pos="432"/>
            </w:tabs>
            <w:ind w:left="432" w:hanging="432"/>
          </w:pPr>
        </w:pPrChange>
      </w:pPr>
      <w:bookmarkStart w:id="21833" w:name="_Toc327466328"/>
      <w:bookmarkStart w:id="21834" w:name="_Toc332351227"/>
      <w:ins w:id="21835" w:author="DuyNgo" w:date="2012-08-10T07:43:00Z">
        <w:r w:rsidRPr="00303364">
          <w:rPr>
            <w:rFonts w:asciiTheme="minorHAnsi" w:hAnsiTheme="minorHAnsi" w:cstheme="minorHAnsi"/>
            <w:sz w:val="24"/>
            <w:szCs w:val="24"/>
            <w:rPrChange w:id="21836" w:author="DuyNgo" w:date="2012-08-10T08:15:00Z">
              <w:rPr/>
            </w:rPrChange>
          </w:rPr>
          <w:t>Application Security</w:t>
        </w:r>
        <w:bookmarkEnd w:id="21833"/>
        <w:bookmarkEnd w:id="21834"/>
      </w:ins>
    </w:p>
    <w:p w:rsidR="00771246" w:rsidRPr="00303364" w:rsidRDefault="00141CCE">
      <w:pPr>
        <w:pStyle w:val="Heading3"/>
        <w:rPr>
          <w:ins w:id="21837" w:author="DuyNgo" w:date="2012-08-10T07:43:00Z"/>
          <w:rFonts w:asciiTheme="minorHAnsi" w:hAnsiTheme="minorHAnsi" w:cstheme="minorHAnsi"/>
          <w:sz w:val="24"/>
          <w:szCs w:val="24"/>
          <w:rPrChange w:id="21838" w:author="DuyNgo" w:date="2012-08-10T08:15:00Z">
            <w:rPr>
              <w:ins w:id="21839" w:author="DuyNgo" w:date="2012-08-10T07:43:00Z"/>
            </w:rPr>
          </w:rPrChange>
        </w:rPr>
        <w:pPrChange w:id="21840" w:author="DuyNgo" w:date="2012-08-10T07:51:00Z">
          <w:pPr>
            <w:pStyle w:val="Heading2"/>
            <w:keepLines w:val="0"/>
            <w:numPr>
              <w:ilvl w:val="1"/>
              <w:numId w:val="103"/>
            </w:numPr>
            <w:tabs>
              <w:tab w:val="num" w:pos="1026"/>
            </w:tabs>
            <w:ind w:left="1026" w:hanging="576"/>
          </w:pPr>
        </w:pPrChange>
      </w:pPr>
      <w:bookmarkStart w:id="21841" w:name="_Toc327466329"/>
      <w:bookmarkStart w:id="21842" w:name="_Toc332351228"/>
      <w:ins w:id="21843" w:author="DuyNgo" w:date="2012-08-10T07:52:00Z">
        <w:r w:rsidRPr="00303364">
          <w:rPr>
            <w:rFonts w:asciiTheme="minorHAnsi" w:hAnsiTheme="minorHAnsi" w:cstheme="minorHAnsi"/>
            <w:sz w:val="24"/>
            <w:szCs w:val="24"/>
            <w:rPrChange w:id="21844" w:author="DuyNgo" w:date="2012-08-10T08:15:00Z">
              <w:rPr/>
            </w:rPrChange>
          </w:rPr>
          <w:t xml:space="preserve">6.1 </w:t>
        </w:r>
      </w:ins>
      <w:ins w:id="21845" w:author="DuyNgo" w:date="2012-08-10T07:43:00Z">
        <w:r w:rsidR="00771246" w:rsidRPr="00303364">
          <w:rPr>
            <w:rFonts w:asciiTheme="minorHAnsi" w:hAnsiTheme="minorHAnsi" w:cstheme="minorHAnsi"/>
            <w:sz w:val="24"/>
            <w:szCs w:val="24"/>
            <w:rPrChange w:id="21846" w:author="DuyNgo" w:date="2012-08-10T08:15:00Z">
              <w:rPr/>
            </w:rPrChange>
          </w:rPr>
          <w:t>User Permission</w:t>
        </w:r>
        <w:bookmarkEnd w:id="21841"/>
        <w:bookmarkEnd w:id="21842"/>
      </w:ins>
    </w:p>
    <w:tbl>
      <w:tblPr>
        <w:tblW w:w="9598" w:type="dxa"/>
        <w:tblInd w:w="399" w:type="dxa"/>
        <w:tblCellMar>
          <w:left w:w="0" w:type="dxa"/>
          <w:right w:w="0" w:type="dxa"/>
        </w:tblCellMar>
        <w:tblLook w:val="04A0" w:firstRow="1" w:lastRow="0" w:firstColumn="1" w:lastColumn="0" w:noHBand="0" w:noVBand="1"/>
      </w:tblPr>
      <w:tblGrid>
        <w:gridCol w:w="3265"/>
        <w:gridCol w:w="6333"/>
      </w:tblGrid>
      <w:tr w:rsidR="00771246" w:rsidRPr="00303364" w:rsidTr="00227BA2">
        <w:trPr>
          <w:trHeight w:val="271"/>
          <w:ins w:id="21847" w:author="DuyNgo" w:date="2012-08-10T07:43:00Z"/>
        </w:trPr>
        <w:tc>
          <w:tcPr>
            <w:tcW w:w="3265" w:type="dxa"/>
            <w:tcBorders>
              <w:top w:val="single" w:sz="8" w:space="0" w:color="4F81BD"/>
              <w:left w:val="single" w:sz="8" w:space="0" w:color="4F81BD"/>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303364" w:rsidRDefault="00771246" w:rsidP="00227BA2">
            <w:pPr>
              <w:rPr>
                <w:ins w:id="21848" w:author="DuyNgo" w:date="2012-08-10T07:43:00Z"/>
                <w:rFonts w:cstheme="minorHAnsi"/>
                <w:b/>
                <w:bCs/>
                <w:color w:val="FFFFFF"/>
                <w:sz w:val="24"/>
                <w:szCs w:val="24"/>
                <w:rPrChange w:id="21849" w:author="DuyNgo" w:date="2012-08-10T08:15:00Z">
                  <w:rPr>
                    <w:ins w:id="21850" w:author="DuyNgo" w:date="2012-08-10T07:43:00Z"/>
                    <w:rFonts w:ascii="Times New Roman" w:hAnsi="Times New Roman"/>
                    <w:b/>
                    <w:bCs/>
                    <w:color w:val="FFFFFF"/>
                    <w:sz w:val="24"/>
                  </w:rPr>
                </w:rPrChange>
              </w:rPr>
            </w:pPr>
            <w:ins w:id="21851" w:author="DuyNgo" w:date="2012-08-10T07:43:00Z">
              <w:r w:rsidRPr="00303364">
                <w:rPr>
                  <w:rFonts w:cstheme="minorHAnsi"/>
                  <w:b/>
                  <w:bCs/>
                  <w:color w:val="FFFFFF"/>
                  <w:sz w:val="24"/>
                  <w:szCs w:val="24"/>
                  <w:rPrChange w:id="21852" w:author="DuyNgo" w:date="2012-08-10T08:15:00Z">
                    <w:rPr>
                      <w:rFonts w:ascii="Times New Roman" w:eastAsiaTheme="majorEastAsia" w:hAnsi="Times New Roman" w:cstheme="majorBidi"/>
                      <w:b/>
                      <w:bCs/>
                      <w:color w:val="FFFFFF"/>
                      <w:sz w:val="24"/>
                      <w:szCs w:val="26"/>
                    </w:rPr>
                  </w:rPrChange>
                </w:rPr>
                <w:t>Name</w:t>
              </w:r>
            </w:ins>
          </w:p>
        </w:tc>
        <w:tc>
          <w:tcPr>
            <w:tcW w:w="6333" w:type="dxa"/>
            <w:tcBorders>
              <w:top w:val="single" w:sz="8" w:space="0" w:color="4F81BD"/>
              <w:left w:val="nil"/>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303364" w:rsidRDefault="00771246" w:rsidP="00227BA2">
            <w:pPr>
              <w:rPr>
                <w:ins w:id="21853" w:author="DuyNgo" w:date="2012-08-10T07:43:00Z"/>
                <w:rFonts w:cstheme="minorHAnsi"/>
                <w:b/>
                <w:bCs/>
                <w:color w:val="FFFFFF"/>
                <w:sz w:val="24"/>
                <w:szCs w:val="24"/>
                <w:rPrChange w:id="21854" w:author="DuyNgo" w:date="2012-08-10T08:15:00Z">
                  <w:rPr>
                    <w:ins w:id="21855" w:author="DuyNgo" w:date="2012-08-10T07:43:00Z"/>
                    <w:rFonts w:ascii="Times New Roman" w:hAnsi="Times New Roman"/>
                    <w:b/>
                    <w:bCs/>
                    <w:color w:val="FFFFFF"/>
                    <w:sz w:val="24"/>
                  </w:rPr>
                </w:rPrChange>
              </w:rPr>
            </w:pPr>
            <w:ins w:id="21856" w:author="DuyNgo" w:date="2012-08-10T07:43:00Z">
              <w:r w:rsidRPr="00303364">
                <w:rPr>
                  <w:rFonts w:cstheme="minorHAnsi"/>
                  <w:b/>
                  <w:bCs/>
                  <w:color w:val="FFFFFF"/>
                  <w:sz w:val="24"/>
                  <w:szCs w:val="24"/>
                  <w:rPrChange w:id="21857" w:author="DuyNgo" w:date="2012-08-10T08:15:00Z">
                    <w:rPr>
                      <w:rFonts w:ascii="Times New Roman" w:eastAsiaTheme="majorEastAsia" w:hAnsi="Times New Roman" w:cstheme="majorBidi"/>
                      <w:b/>
                      <w:bCs/>
                      <w:color w:val="FFFFFF"/>
                      <w:sz w:val="24"/>
                      <w:szCs w:val="26"/>
                    </w:rPr>
                  </w:rPrChange>
                </w:rPr>
                <w:t>Permission</w:t>
              </w:r>
            </w:ins>
          </w:p>
        </w:tc>
      </w:tr>
      <w:tr w:rsidR="00771246" w:rsidRPr="00303364" w:rsidTr="00227BA2">
        <w:trPr>
          <w:trHeight w:val="255"/>
          <w:ins w:id="21858"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rPr>
                <w:ins w:id="21859" w:author="DuyNgo" w:date="2012-08-10T07:43:00Z"/>
                <w:rFonts w:cstheme="minorHAnsi"/>
                <w:sz w:val="24"/>
                <w:szCs w:val="24"/>
                <w:rPrChange w:id="21860" w:author="DuyNgo" w:date="2012-08-10T08:15:00Z">
                  <w:rPr>
                    <w:ins w:id="21861" w:author="DuyNgo" w:date="2012-08-10T07:43:00Z"/>
                    <w:rFonts w:ascii="Times New Roman" w:hAnsi="Times New Roman"/>
                    <w:sz w:val="24"/>
                  </w:rPr>
                </w:rPrChange>
              </w:rPr>
            </w:pPr>
            <w:ins w:id="21862" w:author="DuyNgo" w:date="2012-08-10T07:43:00Z">
              <w:r w:rsidRPr="00303364">
                <w:rPr>
                  <w:rFonts w:cstheme="minorHAnsi"/>
                  <w:sz w:val="24"/>
                  <w:szCs w:val="24"/>
                  <w:rPrChange w:id="21863" w:author="DuyNgo" w:date="2012-08-10T08:15:00Z">
                    <w:rPr>
                      <w:rFonts w:ascii="Times New Roman" w:eastAsiaTheme="majorEastAsia" w:hAnsi="Times New Roman" w:cstheme="majorBidi"/>
                      <w:b/>
                      <w:bCs/>
                      <w:color w:val="4F81BD" w:themeColor="accent1"/>
                      <w:sz w:val="24"/>
                      <w:szCs w:val="26"/>
                    </w:rPr>
                  </w:rPrChange>
                </w:rPr>
                <w:lastRenderedPageBreak/>
                <w:t>System Admin</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864" w:author="DuyNgo" w:date="2012-08-10T07:43:00Z"/>
                <w:rFonts w:cstheme="minorHAnsi"/>
                <w:sz w:val="24"/>
                <w:szCs w:val="24"/>
                <w:rPrChange w:id="21865" w:author="DuyNgo" w:date="2012-08-10T08:15:00Z">
                  <w:rPr>
                    <w:ins w:id="21866" w:author="DuyNgo" w:date="2012-08-10T07:43:00Z"/>
                    <w:rFonts w:ascii="Times New Roman" w:hAnsi="Times New Roman" w:cs="Tahoma"/>
                    <w:color w:val="000000"/>
                    <w:sz w:val="24"/>
                    <w:szCs w:val="20"/>
                  </w:rPr>
                </w:rPrChange>
              </w:rPr>
            </w:pPr>
            <w:ins w:id="21867" w:author="DuyNgo" w:date="2012-08-10T07:43:00Z">
              <w:r w:rsidRPr="00303364">
                <w:rPr>
                  <w:rFonts w:cstheme="minorHAnsi"/>
                  <w:sz w:val="24"/>
                  <w:szCs w:val="24"/>
                  <w:rPrChange w:id="21868" w:author="DuyNgo" w:date="2012-08-10T08:15:00Z">
                    <w:rPr>
                      <w:rFonts w:ascii="Times New Roman" w:eastAsiaTheme="majorEastAsia" w:hAnsi="Times New Roman" w:cstheme="majorBidi"/>
                      <w:b/>
                      <w:bCs/>
                      <w:color w:val="4F81BD" w:themeColor="accent1"/>
                      <w:sz w:val="24"/>
                      <w:szCs w:val="26"/>
                    </w:rPr>
                  </w:rPrChange>
                </w:rPr>
                <w:t>New, Read , Edit Users, Project</w:t>
              </w:r>
            </w:ins>
          </w:p>
        </w:tc>
      </w:tr>
      <w:tr w:rsidR="00771246" w:rsidRPr="00303364" w:rsidTr="00227BA2">
        <w:trPr>
          <w:trHeight w:val="255"/>
          <w:ins w:id="21869"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870" w:author="DuyNgo" w:date="2012-08-10T07:43:00Z"/>
                <w:rFonts w:cstheme="minorHAnsi"/>
                <w:sz w:val="24"/>
                <w:szCs w:val="24"/>
                <w:rPrChange w:id="21871" w:author="DuyNgo" w:date="2012-08-10T08:15:00Z">
                  <w:rPr>
                    <w:ins w:id="21872" w:author="DuyNgo" w:date="2012-08-10T07:43:00Z"/>
                    <w:rFonts w:ascii="Times New Roman" w:hAnsi="Times New Roman" w:cs="Tahoma"/>
                    <w:color w:val="000000"/>
                    <w:sz w:val="24"/>
                    <w:szCs w:val="20"/>
                  </w:rPr>
                </w:rPrChange>
              </w:rPr>
            </w:pPr>
            <w:ins w:id="21873" w:author="DuyNgo" w:date="2012-08-10T07:43:00Z">
              <w:r w:rsidRPr="00303364">
                <w:rPr>
                  <w:rFonts w:cstheme="minorHAnsi"/>
                  <w:sz w:val="24"/>
                  <w:szCs w:val="24"/>
                  <w:rPrChange w:id="21874" w:author="DuyNgo" w:date="2012-08-10T08:15:00Z">
                    <w:rPr>
                      <w:rFonts w:ascii="Times New Roman" w:eastAsiaTheme="majorEastAsia" w:hAnsi="Times New Roman" w:cstheme="majorBidi"/>
                      <w:b/>
                      <w:bCs/>
                      <w:color w:val="4F81BD" w:themeColor="accent1"/>
                      <w:sz w:val="24"/>
                      <w:szCs w:val="26"/>
                    </w:rPr>
                  </w:rPrChange>
                </w:rPr>
                <w:t>User</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875" w:author="DuyNgo" w:date="2012-08-10T07:43:00Z"/>
                <w:rFonts w:cstheme="minorHAnsi"/>
                <w:sz w:val="24"/>
                <w:szCs w:val="24"/>
                <w:rPrChange w:id="21876" w:author="DuyNgo" w:date="2012-08-10T08:15:00Z">
                  <w:rPr>
                    <w:ins w:id="21877" w:author="DuyNgo" w:date="2012-08-10T07:43:00Z"/>
                    <w:rFonts w:ascii="Times New Roman" w:hAnsi="Times New Roman" w:cs="Tahoma"/>
                    <w:color w:val="000000"/>
                    <w:sz w:val="24"/>
                    <w:szCs w:val="20"/>
                  </w:rPr>
                </w:rPrChange>
              </w:rPr>
            </w:pPr>
            <w:ins w:id="21878" w:author="DuyNgo" w:date="2012-08-10T07:43:00Z">
              <w:r w:rsidRPr="00303364">
                <w:rPr>
                  <w:rFonts w:cstheme="minorHAnsi"/>
                  <w:sz w:val="24"/>
                  <w:szCs w:val="24"/>
                  <w:rPrChange w:id="21879" w:author="DuyNgo" w:date="2012-08-10T08:15:00Z">
                    <w:rPr>
                      <w:rFonts w:ascii="Times New Roman" w:eastAsiaTheme="majorEastAsia" w:hAnsi="Times New Roman" w:cstheme="majorBidi"/>
                      <w:b/>
                      <w:bCs/>
                      <w:color w:val="4F81BD" w:themeColor="accent1"/>
                      <w:sz w:val="24"/>
                      <w:szCs w:val="26"/>
                    </w:rPr>
                  </w:rPrChange>
                </w:rPr>
                <w:t>Read, Edit</w:t>
              </w:r>
            </w:ins>
          </w:p>
        </w:tc>
      </w:tr>
      <w:tr w:rsidR="00771246" w:rsidRPr="00303364" w:rsidTr="00227BA2">
        <w:trPr>
          <w:trHeight w:val="255"/>
          <w:ins w:id="21880"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881" w:author="DuyNgo" w:date="2012-08-10T07:43:00Z"/>
                <w:rFonts w:cstheme="minorHAnsi"/>
                <w:sz w:val="24"/>
                <w:szCs w:val="24"/>
                <w:rPrChange w:id="21882" w:author="DuyNgo" w:date="2012-08-10T08:15:00Z">
                  <w:rPr>
                    <w:ins w:id="21883" w:author="DuyNgo" w:date="2012-08-10T07:43:00Z"/>
                    <w:rFonts w:ascii="Times New Roman" w:hAnsi="Times New Roman" w:cs="Tahoma"/>
                    <w:color w:val="000000"/>
                    <w:sz w:val="24"/>
                    <w:szCs w:val="20"/>
                  </w:rPr>
                </w:rPrChange>
              </w:rPr>
            </w:pPr>
            <w:ins w:id="21884" w:author="DuyNgo" w:date="2012-08-10T07:43:00Z">
              <w:r w:rsidRPr="00303364">
                <w:rPr>
                  <w:rFonts w:cstheme="minorHAnsi"/>
                  <w:sz w:val="24"/>
                  <w:szCs w:val="24"/>
                  <w:rPrChange w:id="21885" w:author="DuyNgo" w:date="2012-08-10T08:15:00Z">
                    <w:rPr>
                      <w:rFonts w:ascii="Times New Roman" w:eastAsiaTheme="majorEastAsia" w:hAnsi="Times New Roman" w:cstheme="majorBidi"/>
                      <w:b/>
                      <w:bCs/>
                      <w:color w:val="4F81BD" w:themeColor="accent1"/>
                      <w:sz w:val="24"/>
                      <w:szCs w:val="26"/>
                    </w:rPr>
                  </w:rPrChange>
                </w:rPr>
                <w:t>Project Full Control</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886" w:author="DuyNgo" w:date="2012-08-10T07:43:00Z"/>
                <w:rFonts w:cstheme="minorHAnsi"/>
                <w:sz w:val="24"/>
                <w:szCs w:val="24"/>
                <w:rPrChange w:id="21887" w:author="DuyNgo" w:date="2012-08-10T08:15:00Z">
                  <w:rPr>
                    <w:ins w:id="21888" w:author="DuyNgo" w:date="2012-08-10T07:43:00Z"/>
                    <w:rFonts w:ascii="Times New Roman" w:hAnsi="Times New Roman" w:cs="Tahoma"/>
                    <w:color w:val="000000"/>
                    <w:sz w:val="24"/>
                    <w:szCs w:val="20"/>
                  </w:rPr>
                </w:rPrChange>
              </w:rPr>
            </w:pPr>
            <w:ins w:id="21889" w:author="DuyNgo" w:date="2012-08-10T07:43:00Z">
              <w:r w:rsidRPr="00303364">
                <w:rPr>
                  <w:rFonts w:cstheme="minorHAnsi"/>
                  <w:sz w:val="24"/>
                  <w:szCs w:val="24"/>
                  <w:rPrChange w:id="21890" w:author="DuyNgo" w:date="2012-08-10T08:15:00Z">
                    <w:rPr>
                      <w:rFonts w:ascii="Times New Roman" w:eastAsiaTheme="majorEastAsia" w:hAnsi="Times New Roman" w:cstheme="majorBidi"/>
                      <w:b/>
                      <w:bCs/>
                      <w:color w:val="4F81BD" w:themeColor="accent1"/>
                      <w:sz w:val="24"/>
                      <w:szCs w:val="26"/>
                    </w:rPr>
                  </w:rPrChange>
                </w:rPr>
                <w:t xml:space="preserve">New, Read, </w:t>
              </w:r>
              <w:proofErr w:type="spellStart"/>
              <w:r w:rsidRPr="00303364">
                <w:rPr>
                  <w:rFonts w:cstheme="minorHAnsi"/>
                  <w:sz w:val="24"/>
                  <w:szCs w:val="24"/>
                  <w:rPrChange w:id="21891" w:author="DuyNgo" w:date="2012-08-10T08:15:00Z">
                    <w:rPr>
                      <w:rFonts w:ascii="Times New Roman" w:eastAsiaTheme="majorEastAsia" w:hAnsi="Times New Roman" w:cstheme="majorBidi"/>
                      <w:b/>
                      <w:bCs/>
                      <w:color w:val="4F81BD" w:themeColor="accent1"/>
                      <w:sz w:val="24"/>
                      <w:szCs w:val="26"/>
                    </w:rPr>
                  </w:rPrChange>
                </w:rPr>
                <w:t>Edit,Delete</w:t>
              </w:r>
              <w:proofErr w:type="spellEnd"/>
            </w:ins>
          </w:p>
        </w:tc>
      </w:tr>
      <w:tr w:rsidR="00771246" w:rsidRPr="00303364" w:rsidTr="00227BA2">
        <w:trPr>
          <w:trHeight w:val="255"/>
          <w:ins w:id="21892"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893" w:author="DuyNgo" w:date="2012-08-10T07:43:00Z"/>
                <w:rFonts w:cstheme="minorHAnsi"/>
                <w:sz w:val="24"/>
                <w:szCs w:val="24"/>
                <w:rPrChange w:id="21894" w:author="DuyNgo" w:date="2012-08-10T08:15:00Z">
                  <w:rPr>
                    <w:ins w:id="21895" w:author="DuyNgo" w:date="2012-08-10T07:43:00Z"/>
                    <w:rFonts w:ascii="Times New Roman" w:hAnsi="Times New Roman" w:cs="Tahoma"/>
                    <w:color w:val="000000"/>
                    <w:sz w:val="24"/>
                    <w:szCs w:val="20"/>
                  </w:rPr>
                </w:rPrChange>
              </w:rPr>
            </w:pPr>
            <w:ins w:id="21896" w:author="DuyNgo" w:date="2012-08-10T07:43:00Z">
              <w:r w:rsidRPr="00303364">
                <w:rPr>
                  <w:rFonts w:cstheme="minorHAnsi"/>
                  <w:sz w:val="24"/>
                  <w:szCs w:val="24"/>
                  <w:rPrChange w:id="21897" w:author="DuyNgo" w:date="2012-08-10T08:15:00Z">
                    <w:rPr>
                      <w:rFonts w:ascii="Times New Roman" w:eastAsiaTheme="majorEastAsia" w:hAnsi="Times New Roman" w:cstheme="majorBidi"/>
                      <w:b/>
                      <w:bCs/>
                      <w:color w:val="4F81BD" w:themeColor="accent1"/>
                      <w:sz w:val="24"/>
                      <w:szCs w:val="26"/>
                    </w:rPr>
                  </w:rPrChange>
                </w:rPr>
                <w:t xml:space="preserve">No </w:t>
              </w:r>
              <w:proofErr w:type="spellStart"/>
              <w:r w:rsidRPr="00303364">
                <w:rPr>
                  <w:rFonts w:cstheme="minorHAnsi"/>
                  <w:sz w:val="24"/>
                  <w:szCs w:val="24"/>
                  <w:rPrChange w:id="21898" w:author="DuyNgo" w:date="2012-08-10T08:15:00Z">
                    <w:rPr>
                      <w:rFonts w:ascii="Times New Roman" w:eastAsiaTheme="majorEastAsia" w:hAnsi="Times New Roman" w:cstheme="majorBidi"/>
                      <w:b/>
                      <w:bCs/>
                      <w:color w:val="4F81BD" w:themeColor="accent1"/>
                      <w:sz w:val="24"/>
                      <w:szCs w:val="26"/>
                    </w:rPr>
                  </w:rPrChange>
                </w:rPr>
                <w:t>Acess</w:t>
              </w:r>
              <w:proofErr w:type="spellEnd"/>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899" w:author="DuyNgo" w:date="2012-08-10T07:43:00Z"/>
                <w:rFonts w:cstheme="minorHAnsi"/>
                <w:sz w:val="24"/>
                <w:szCs w:val="24"/>
                <w:rPrChange w:id="21900" w:author="DuyNgo" w:date="2012-08-10T08:15:00Z">
                  <w:rPr>
                    <w:ins w:id="21901" w:author="DuyNgo" w:date="2012-08-10T07:43:00Z"/>
                    <w:rFonts w:ascii="Times New Roman" w:hAnsi="Times New Roman" w:cs="Tahoma"/>
                    <w:color w:val="000000"/>
                    <w:sz w:val="24"/>
                    <w:szCs w:val="20"/>
                  </w:rPr>
                </w:rPrChange>
              </w:rPr>
            </w:pPr>
            <w:ins w:id="21902" w:author="DuyNgo" w:date="2012-08-10T07:43:00Z">
              <w:r w:rsidRPr="00303364">
                <w:rPr>
                  <w:rFonts w:cstheme="minorHAnsi"/>
                  <w:sz w:val="24"/>
                  <w:szCs w:val="24"/>
                  <w:rPrChange w:id="21903" w:author="DuyNgo" w:date="2012-08-10T08:15:00Z">
                    <w:rPr>
                      <w:rFonts w:ascii="Times New Roman" w:eastAsiaTheme="majorEastAsia" w:hAnsi="Times New Roman" w:cstheme="majorBidi"/>
                      <w:b/>
                      <w:bCs/>
                      <w:color w:val="4F81BD" w:themeColor="accent1"/>
                      <w:sz w:val="24"/>
                      <w:szCs w:val="26"/>
                    </w:rPr>
                  </w:rPrChange>
                </w:rPr>
                <w:t>N/A</w:t>
              </w:r>
            </w:ins>
          </w:p>
        </w:tc>
      </w:tr>
    </w:tbl>
    <w:p w:rsidR="00771246" w:rsidRPr="00303364" w:rsidRDefault="00141CCE">
      <w:pPr>
        <w:pStyle w:val="Heading3"/>
        <w:rPr>
          <w:ins w:id="21904" w:author="DuyNgo" w:date="2012-08-10T07:43:00Z"/>
          <w:rFonts w:asciiTheme="minorHAnsi" w:hAnsiTheme="minorHAnsi" w:cstheme="minorHAnsi"/>
          <w:sz w:val="24"/>
          <w:szCs w:val="24"/>
          <w:rPrChange w:id="21905" w:author="DuyNgo" w:date="2012-08-10T08:15:00Z">
            <w:rPr>
              <w:ins w:id="21906" w:author="DuyNgo" w:date="2012-08-10T07:43:00Z"/>
            </w:rPr>
          </w:rPrChange>
        </w:rPr>
        <w:pPrChange w:id="21907" w:author="DuyNgo" w:date="2012-08-10T07:52:00Z">
          <w:pPr>
            <w:pStyle w:val="Heading2"/>
            <w:keepLines w:val="0"/>
            <w:numPr>
              <w:ilvl w:val="1"/>
              <w:numId w:val="103"/>
            </w:numPr>
            <w:tabs>
              <w:tab w:val="num" w:pos="1026"/>
            </w:tabs>
            <w:ind w:left="1026" w:hanging="576"/>
          </w:pPr>
        </w:pPrChange>
      </w:pPr>
      <w:bookmarkStart w:id="21908" w:name="_Toc327466330"/>
      <w:bookmarkStart w:id="21909" w:name="_Toc332351229"/>
      <w:ins w:id="21910" w:author="DuyNgo" w:date="2012-08-10T07:52:00Z">
        <w:r w:rsidRPr="00303364">
          <w:rPr>
            <w:rFonts w:asciiTheme="minorHAnsi" w:hAnsiTheme="minorHAnsi" w:cstheme="minorHAnsi"/>
            <w:sz w:val="24"/>
            <w:szCs w:val="24"/>
            <w:rPrChange w:id="21911" w:author="DuyNgo" w:date="2012-08-10T08:15:00Z">
              <w:rPr/>
            </w:rPrChange>
          </w:rPr>
          <w:t xml:space="preserve">6.2 </w:t>
        </w:r>
      </w:ins>
      <w:ins w:id="21912" w:author="DuyNgo" w:date="2012-08-10T07:43:00Z">
        <w:r w:rsidR="00771246" w:rsidRPr="00303364">
          <w:rPr>
            <w:rFonts w:asciiTheme="minorHAnsi" w:hAnsiTheme="minorHAnsi" w:cstheme="minorHAnsi"/>
            <w:sz w:val="24"/>
            <w:szCs w:val="24"/>
            <w:rPrChange w:id="21913" w:author="DuyNgo" w:date="2012-08-10T08:15:00Z">
              <w:rPr/>
            </w:rPrChange>
          </w:rPr>
          <w:t>Security Group</w:t>
        </w:r>
        <w:bookmarkEnd w:id="21908"/>
        <w:bookmarkEnd w:id="21909"/>
      </w:ins>
    </w:p>
    <w:tbl>
      <w:tblPr>
        <w:tblW w:w="0" w:type="auto"/>
        <w:tblInd w:w="399" w:type="dxa"/>
        <w:tblCellMar>
          <w:left w:w="0" w:type="dxa"/>
          <w:right w:w="0" w:type="dxa"/>
        </w:tblCellMar>
        <w:tblLook w:val="04A0" w:firstRow="1" w:lastRow="0" w:firstColumn="1" w:lastColumn="0" w:noHBand="0" w:noVBand="1"/>
      </w:tblPr>
      <w:tblGrid>
        <w:gridCol w:w="3195"/>
        <w:gridCol w:w="5424"/>
      </w:tblGrid>
      <w:tr w:rsidR="00771246" w:rsidRPr="00303364" w:rsidTr="00227BA2">
        <w:trPr>
          <w:ins w:id="21914" w:author="DuyNgo" w:date="2012-08-10T07:43:00Z"/>
        </w:trPr>
        <w:tc>
          <w:tcPr>
            <w:tcW w:w="3253" w:type="dxa"/>
            <w:tcBorders>
              <w:top w:val="single" w:sz="8" w:space="0" w:color="4F81BD"/>
              <w:left w:val="single" w:sz="8" w:space="0" w:color="4F81BD"/>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303364" w:rsidRDefault="00771246" w:rsidP="00227BA2">
            <w:pPr>
              <w:rPr>
                <w:ins w:id="21915" w:author="DuyNgo" w:date="2012-08-10T07:43:00Z"/>
                <w:rFonts w:cstheme="minorHAnsi"/>
                <w:color w:val="FFFFFF"/>
                <w:sz w:val="24"/>
                <w:szCs w:val="24"/>
                <w:rPrChange w:id="21916" w:author="DuyNgo" w:date="2012-08-10T08:15:00Z">
                  <w:rPr>
                    <w:ins w:id="21917" w:author="DuyNgo" w:date="2012-08-10T07:43:00Z"/>
                    <w:rFonts w:ascii="Times New Roman" w:hAnsi="Times New Roman"/>
                    <w:color w:val="FFFFFF"/>
                    <w:sz w:val="24"/>
                  </w:rPr>
                </w:rPrChange>
              </w:rPr>
            </w:pPr>
            <w:ins w:id="21918" w:author="DuyNgo" w:date="2012-08-10T07:43:00Z">
              <w:r w:rsidRPr="00303364">
                <w:rPr>
                  <w:rFonts w:cstheme="minorHAnsi"/>
                  <w:color w:val="FFFFFF"/>
                  <w:sz w:val="24"/>
                  <w:szCs w:val="24"/>
                  <w:rPrChange w:id="21919" w:author="DuyNgo" w:date="2012-08-10T08:15:00Z">
                    <w:rPr>
                      <w:rFonts w:ascii="Times New Roman" w:eastAsiaTheme="majorEastAsia" w:hAnsi="Times New Roman" w:cstheme="majorBidi"/>
                      <w:b/>
                      <w:bCs/>
                      <w:color w:val="FFFFFF"/>
                      <w:sz w:val="24"/>
                      <w:szCs w:val="26"/>
                    </w:rPr>
                  </w:rPrChange>
                </w:rPr>
                <w:t>Name</w:t>
              </w:r>
            </w:ins>
          </w:p>
        </w:tc>
        <w:tc>
          <w:tcPr>
            <w:tcW w:w="6311" w:type="dxa"/>
            <w:tcBorders>
              <w:top w:val="single" w:sz="8" w:space="0" w:color="4F81BD"/>
              <w:left w:val="nil"/>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303364" w:rsidRDefault="00771246" w:rsidP="00227BA2">
            <w:pPr>
              <w:rPr>
                <w:ins w:id="21920" w:author="DuyNgo" w:date="2012-08-10T07:43:00Z"/>
                <w:rFonts w:cstheme="minorHAnsi"/>
                <w:b/>
                <w:bCs/>
                <w:color w:val="FFFFFF"/>
                <w:sz w:val="24"/>
                <w:szCs w:val="24"/>
                <w:rPrChange w:id="21921" w:author="DuyNgo" w:date="2012-08-10T08:15:00Z">
                  <w:rPr>
                    <w:ins w:id="21922" w:author="DuyNgo" w:date="2012-08-10T07:43:00Z"/>
                    <w:rFonts w:ascii="Times New Roman" w:hAnsi="Times New Roman"/>
                    <w:b/>
                    <w:bCs/>
                    <w:color w:val="FFFFFF"/>
                    <w:sz w:val="24"/>
                  </w:rPr>
                </w:rPrChange>
              </w:rPr>
            </w:pPr>
            <w:ins w:id="21923" w:author="DuyNgo" w:date="2012-08-10T07:43:00Z">
              <w:r w:rsidRPr="00303364">
                <w:rPr>
                  <w:rFonts w:cstheme="minorHAnsi"/>
                  <w:b/>
                  <w:bCs/>
                  <w:color w:val="FFFFFF"/>
                  <w:sz w:val="24"/>
                  <w:szCs w:val="24"/>
                  <w:rPrChange w:id="21924" w:author="DuyNgo" w:date="2012-08-10T08:15:00Z">
                    <w:rPr>
                      <w:rFonts w:ascii="Times New Roman" w:eastAsiaTheme="majorEastAsia" w:hAnsi="Times New Roman" w:cstheme="majorBidi"/>
                      <w:b/>
                      <w:bCs/>
                      <w:color w:val="FFFFFF"/>
                      <w:sz w:val="24"/>
                      <w:szCs w:val="26"/>
                    </w:rPr>
                  </w:rPrChange>
                </w:rPr>
                <w:t>Description</w:t>
              </w:r>
            </w:ins>
          </w:p>
        </w:tc>
      </w:tr>
      <w:tr w:rsidR="00771246" w:rsidRPr="00303364" w:rsidTr="00227BA2">
        <w:trPr>
          <w:ins w:id="21925" w:author="DuyNgo" w:date="2012-08-10T07:43:00Z"/>
        </w:trPr>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rPr>
                <w:ins w:id="21926" w:author="DuyNgo" w:date="2012-08-10T07:43:00Z"/>
                <w:rFonts w:cstheme="minorHAnsi"/>
                <w:sz w:val="24"/>
                <w:szCs w:val="24"/>
                <w:rPrChange w:id="21927" w:author="DuyNgo" w:date="2012-08-10T08:15:00Z">
                  <w:rPr>
                    <w:ins w:id="21928" w:author="DuyNgo" w:date="2012-08-10T07:43:00Z"/>
                    <w:rFonts w:ascii="Times New Roman" w:hAnsi="Times New Roman"/>
                    <w:sz w:val="24"/>
                  </w:rPr>
                </w:rPrChange>
              </w:rPr>
            </w:pPr>
            <w:ins w:id="21929" w:author="DuyNgo" w:date="2012-08-10T07:43:00Z">
              <w:r w:rsidRPr="00303364">
                <w:rPr>
                  <w:rFonts w:cstheme="minorHAnsi"/>
                  <w:sz w:val="24"/>
                  <w:szCs w:val="24"/>
                  <w:rPrChange w:id="21930" w:author="DuyNgo" w:date="2012-08-10T08:15:00Z">
                    <w:rPr>
                      <w:rFonts w:ascii="Times New Roman" w:eastAsiaTheme="majorEastAsia" w:hAnsi="Times New Roman" w:cstheme="majorBidi"/>
                      <w:b/>
                      <w:bCs/>
                      <w:color w:val="4F81BD" w:themeColor="accent1"/>
                      <w:sz w:val="24"/>
                      <w:szCs w:val="26"/>
                    </w:rPr>
                  </w:rPrChange>
                </w:rPr>
                <w:t>[</w:t>
              </w:r>
              <w:proofErr w:type="spellStart"/>
              <w:r w:rsidRPr="00303364">
                <w:rPr>
                  <w:rFonts w:cstheme="minorHAnsi"/>
                  <w:sz w:val="24"/>
                  <w:szCs w:val="24"/>
                  <w:rPrChange w:id="21931" w:author="DuyNgo" w:date="2012-08-10T08:15:00Z">
                    <w:rPr>
                      <w:rFonts w:ascii="Times New Roman" w:eastAsiaTheme="majorEastAsia" w:hAnsi="Times New Roman" w:cstheme="majorBidi"/>
                      <w:b/>
                      <w:bCs/>
                      <w:color w:val="4F81BD" w:themeColor="accent1"/>
                      <w:sz w:val="24"/>
                      <w:szCs w:val="26"/>
                    </w:rPr>
                  </w:rPrChange>
                </w:rPr>
                <w:t>Setup.Admin</w:t>
              </w:r>
              <w:proofErr w:type="spellEnd"/>
              <w:r w:rsidRPr="00303364">
                <w:rPr>
                  <w:rFonts w:cstheme="minorHAnsi"/>
                  <w:sz w:val="24"/>
                  <w:szCs w:val="24"/>
                  <w:rPrChange w:id="21932" w:author="DuyNgo" w:date="2012-08-10T08:15:00Z">
                    <w:rPr>
                      <w:rFonts w:ascii="Times New Roman" w:eastAsiaTheme="majorEastAsia" w:hAnsi="Times New Roman" w:cstheme="majorBidi"/>
                      <w:b/>
                      <w:bCs/>
                      <w:color w:val="4F81BD" w:themeColor="accent1"/>
                      <w:sz w:val="24"/>
                      <w:szCs w:val="26"/>
                    </w:rPr>
                  </w:rPrChange>
                </w:rPr>
                <w:t>]</w:t>
              </w:r>
            </w:ins>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933" w:author="DuyNgo" w:date="2012-08-10T07:43:00Z"/>
                <w:rFonts w:cstheme="minorHAnsi"/>
                <w:sz w:val="24"/>
                <w:szCs w:val="24"/>
                <w:rPrChange w:id="21934" w:author="DuyNgo" w:date="2012-08-10T08:15:00Z">
                  <w:rPr>
                    <w:ins w:id="21935" w:author="DuyNgo" w:date="2012-08-10T07:43:00Z"/>
                    <w:rFonts w:ascii="Times New Roman" w:hAnsi="Times New Roman" w:cs="Tahoma"/>
                    <w:color w:val="000000"/>
                    <w:sz w:val="24"/>
                    <w:szCs w:val="20"/>
                  </w:rPr>
                </w:rPrChange>
              </w:rPr>
            </w:pPr>
            <w:ins w:id="21936" w:author="DuyNgo" w:date="2012-08-10T07:43:00Z">
              <w:r w:rsidRPr="00303364">
                <w:rPr>
                  <w:rFonts w:cstheme="minorHAnsi"/>
                  <w:color w:val="000000"/>
                  <w:sz w:val="24"/>
                  <w:szCs w:val="24"/>
                  <w:rPrChange w:id="21937" w:author="DuyNgo" w:date="2012-08-10T08:15:00Z">
                    <w:rPr>
                      <w:rFonts w:ascii="Times New Roman" w:eastAsiaTheme="majorEastAsia" w:hAnsi="Times New Roman" w:cstheme="majorBidi"/>
                      <w:b/>
                      <w:bCs/>
                      <w:color w:val="000000"/>
                      <w:sz w:val="24"/>
                      <w:szCs w:val="26"/>
                    </w:rPr>
                  </w:rPrChange>
                </w:rPr>
                <w:t xml:space="preserve">Administrator is responsible to manage system, users, </w:t>
              </w:r>
              <w:proofErr w:type="gramStart"/>
              <w:r w:rsidRPr="00303364">
                <w:rPr>
                  <w:rFonts w:cstheme="minorHAnsi"/>
                  <w:color w:val="000000"/>
                  <w:sz w:val="24"/>
                  <w:szCs w:val="24"/>
                  <w:rPrChange w:id="21938" w:author="DuyNgo" w:date="2012-08-10T08:15:00Z">
                    <w:rPr>
                      <w:rFonts w:ascii="Times New Roman" w:eastAsiaTheme="majorEastAsia" w:hAnsi="Times New Roman" w:cstheme="majorBidi"/>
                      <w:b/>
                      <w:bCs/>
                      <w:color w:val="000000"/>
                      <w:sz w:val="24"/>
                      <w:szCs w:val="26"/>
                    </w:rPr>
                  </w:rPrChange>
                </w:rPr>
                <w:t>projects</w:t>
              </w:r>
              <w:proofErr w:type="gramEnd"/>
              <w:r w:rsidRPr="00303364">
                <w:rPr>
                  <w:rFonts w:cstheme="minorHAnsi"/>
                  <w:color w:val="000000"/>
                  <w:sz w:val="24"/>
                  <w:szCs w:val="24"/>
                  <w:rPrChange w:id="21939" w:author="DuyNgo" w:date="2012-08-10T08:15:00Z">
                    <w:rPr>
                      <w:rFonts w:ascii="Times New Roman" w:eastAsiaTheme="majorEastAsia" w:hAnsi="Times New Roman" w:cstheme="majorBidi"/>
                      <w:b/>
                      <w:bCs/>
                      <w:color w:val="000000"/>
                      <w:sz w:val="24"/>
                      <w:szCs w:val="26"/>
                    </w:rPr>
                  </w:rPrChange>
                </w:rPr>
                <w:t>.</w:t>
              </w:r>
            </w:ins>
          </w:p>
        </w:tc>
      </w:tr>
      <w:tr w:rsidR="00771246" w:rsidRPr="00303364" w:rsidTr="00227BA2">
        <w:trPr>
          <w:ins w:id="21940" w:author="DuyNgo" w:date="2012-08-10T07:43:00Z"/>
        </w:trPr>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941" w:author="DuyNgo" w:date="2012-08-10T07:43:00Z"/>
                <w:rFonts w:cstheme="minorHAnsi"/>
                <w:sz w:val="24"/>
                <w:szCs w:val="24"/>
                <w:rPrChange w:id="21942" w:author="DuyNgo" w:date="2012-08-10T08:15:00Z">
                  <w:rPr>
                    <w:ins w:id="21943" w:author="DuyNgo" w:date="2012-08-10T07:43:00Z"/>
                    <w:rFonts w:ascii="Times New Roman" w:hAnsi="Times New Roman" w:cs="Tahoma"/>
                    <w:color w:val="000000"/>
                    <w:sz w:val="24"/>
                    <w:szCs w:val="20"/>
                  </w:rPr>
                </w:rPrChange>
              </w:rPr>
            </w:pPr>
            <w:ins w:id="21944" w:author="DuyNgo" w:date="2012-08-10T07:43:00Z">
              <w:r w:rsidRPr="00303364">
                <w:rPr>
                  <w:rFonts w:cstheme="minorHAnsi"/>
                  <w:sz w:val="24"/>
                  <w:szCs w:val="24"/>
                  <w:rPrChange w:id="21945" w:author="DuyNgo" w:date="2012-08-10T08:15:00Z">
                    <w:rPr>
                      <w:rFonts w:ascii="Times New Roman" w:eastAsiaTheme="majorEastAsia" w:hAnsi="Times New Roman" w:cstheme="majorBidi"/>
                      <w:b/>
                      <w:bCs/>
                      <w:color w:val="4F81BD" w:themeColor="accent1"/>
                      <w:sz w:val="24"/>
                      <w:szCs w:val="26"/>
                    </w:rPr>
                  </w:rPrChange>
                </w:rPr>
                <w:t xml:space="preserve">[User]                                        </w:t>
              </w:r>
            </w:ins>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946" w:author="DuyNgo" w:date="2012-08-10T07:43:00Z"/>
                <w:rFonts w:cstheme="minorHAnsi"/>
                <w:sz w:val="24"/>
                <w:szCs w:val="24"/>
                <w:rPrChange w:id="21947" w:author="DuyNgo" w:date="2012-08-10T08:15:00Z">
                  <w:rPr>
                    <w:ins w:id="21948" w:author="DuyNgo" w:date="2012-08-10T07:43:00Z"/>
                    <w:rFonts w:ascii="Times New Roman" w:hAnsi="Times New Roman" w:cs="Tahoma"/>
                    <w:color w:val="000000"/>
                    <w:sz w:val="24"/>
                    <w:szCs w:val="20"/>
                  </w:rPr>
                </w:rPrChange>
              </w:rPr>
            </w:pPr>
            <w:ins w:id="21949" w:author="DuyNgo" w:date="2012-08-10T07:43:00Z">
              <w:r w:rsidRPr="00303364">
                <w:rPr>
                  <w:rFonts w:cstheme="minorHAnsi"/>
                  <w:sz w:val="24"/>
                  <w:szCs w:val="24"/>
                  <w:rPrChange w:id="21950" w:author="DuyNgo" w:date="2012-08-10T08:15:00Z">
                    <w:rPr>
                      <w:rFonts w:ascii="Times New Roman" w:eastAsiaTheme="majorEastAsia" w:hAnsi="Times New Roman" w:cstheme="majorBidi"/>
                      <w:b/>
                      <w:bCs/>
                      <w:color w:val="4F81BD" w:themeColor="accent1"/>
                      <w:sz w:val="24"/>
                      <w:szCs w:val="26"/>
                    </w:rPr>
                  </w:rPrChange>
                </w:rPr>
                <w:t>User can be member or PM of a project.</w:t>
              </w:r>
            </w:ins>
          </w:p>
        </w:tc>
      </w:tr>
      <w:tr w:rsidR="00771246" w:rsidRPr="00303364" w:rsidTr="00227BA2">
        <w:trPr>
          <w:ins w:id="21951" w:author="DuyNgo" w:date="2012-08-10T07:43:00Z"/>
        </w:trPr>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952" w:author="DuyNgo" w:date="2012-08-10T07:43:00Z"/>
                <w:rFonts w:cstheme="minorHAnsi"/>
                <w:sz w:val="24"/>
                <w:szCs w:val="24"/>
                <w:rPrChange w:id="21953" w:author="DuyNgo" w:date="2012-08-10T08:15:00Z">
                  <w:rPr>
                    <w:ins w:id="21954" w:author="DuyNgo" w:date="2012-08-10T07:43:00Z"/>
                    <w:rFonts w:ascii="Times New Roman" w:hAnsi="Times New Roman" w:cs="Tahoma"/>
                    <w:color w:val="000000"/>
                    <w:sz w:val="24"/>
                    <w:szCs w:val="20"/>
                  </w:rPr>
                </w:rPrChange>
              </w:rPr>
            </w:pPr>
            <w:ins w:id="21955" w:author="DuyNgo" w:date="2012-08-10T07:43:00Z">
              <w:r w:rsidRPr="00303364">
                <w:rPr>
                  <w:rFonts w:cstheme="minorHAnsi"/>
                  <w:sz w:val="24"/>
                  <w:szCs w:val="24"/>
                  <w:rPrChange w:id="21956" w:author="DuyNgo" w:date="2012-08-10T08:15:00Z">
                    <w:rPr>
                      <w:rFonts w:ascii="Times New Roman" w:eastAsiaTheme="majorEastAsia" w:hAnsi="Times New Roman" w:cstheme="majorBidi"/>
                      <w:b/>
                      <w:bCs/>
                      <w:color w:val="4F81BD" w:themeColor="accent1"/>
                      <w:sz w:val="24"/>
                      <w:szCs w:val="26"/>
                    </w:rPr>
                  </w:rPrChange>
                </w:rPr>
                <w:t>[</w:t>
              </w:r>
              <w:proofErr w:type="spellStart"/>
              <w:r w:rsidRPr="00303364">
                <w:rPr>
                  <w:rFonts w:cstheme="minorHAnsi"/>
                  <w:sz w:val="24"/>
                  <w:szCs w:val="24"/>
                  <w:rPrChange w:id="21957" w:author="DuyNgo" w:date="2012-08-10T08:15:00Z">
                    <w:rPr>
                      <w:rFonts w:ascii="Times New Roman" w:eastAsiaTheme="majorEastAsia" w:hAnsi="Times New Roman" w:cstheme="majorBidi"/>
                      <w:b/>
                      <w:bCs/>
                      <w:color w:val="4F81BD" w:themeColor="accent1"/>
                      <w:sz w:val="24"/>
                      <w:szCs w:val="26"/>
                    </w:rPr>
                  </w:rPrChange>
                </w:rPr>
                <w:t>Project.Manager</w:t>
              </w:r>
              <w:proofErr w:type="spellEnd"/>
              <w:r w:rsidRPr="00303364">
                <w:rPr>
                  <w:rFonts w:cstheme="minorHAnsi"/>
                  <w:sz w:val="24"/>
                  <w:szCs w:val="24"/>
                  <w:rPrChange w:id="21958" w:author="DuyNgo" w:date="2012-08-10T08:15:00Z">
                    <w:rPr>
                      <w:rFonts w:ascii="Times New Roman" w:eastAsiaTheme="majorEastAsia" w:hAnsi="Times New Roman" w:cstheme="majorBidi"/>
                      <w:b/>
                      <w:bCs/>
                      <w:color w:val="4F81BD" w:themeColor="accent1"/>
                      <w:sz w:val="24"/>
                      <w:szCs w:val="26"/>
                    </w:rPr>
                  </w:rPrChange>
                </w:rPr>
                <w:t>]</w:t>
              </w:r>
            </w:ins>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959" w:author="DuyNgo" w:date="2012-08-10T07:43:00Z"/>
                <w:rFonts w:cstheme="minorHAnsi"/>
                <w:sz w:val="24"/>
                <w:szCs w:val="24"/>
                <w:rPrChange w:id="21960" w:author="DuyNgo" w:date="2012-08-10T08:15:00Z">
                  <w:rPr>
                    <w:ins w:id="21961" w:author="DuyNgo" w:date="2012-08-10T07:43:00Z"/>
                    <w:rFonts w:ascii="Times New Roman" w:hAnsi="Times New Roman" w:cs="Tahoma"/>
                    <w:color w:val="000000"/>
                    <w:sz w:val="24"/>
                    <w:szCs w:val="20"/>
                  </w:rPr>
                </w:rPrChange>
              </w:rPr>
            </w:pPr>
            <w:ins w:id="21962" w:author="DuyNgo" w:date="2012-08-10T07:43:00Z">
              <w:r w:rsidRPr="00303364">
                <w:rPr>
                  <w:rFonts w:cstheme="minorHAnsi"/>
                  <w:color w:val="000000"/>
                  <w:sz w:val="24"/>
                  <w:szCs w:val="24"/>
                  <w:rPrChange w:id="21963" w:author="DuyNgo" w:date="2012-08-10T08:15:00Z">
                    <w:rPr>
                      <w:rFonts w:ascii="Times New Roman" w:eastAsiaTheme="majorEastAsia" w:hAnsi="Times New Roman" w:cstheme="majorBidi"/>
                      <w:b/>
                      <w:bCs/>
                      <w:color w:val="000000"/>
                      <w:sz w:val="24"/>
                      <w:szCs w:val="26"/>
                    </w:rPr>
                  </w:rPrChange>
                </w:rPr>
                <w:t xml:space="preserve">PMs </w:t>
              </w:r>
              <w:proofErr w:type="gramStart"/>
              <w:r w:rsidRPr="00303364">
                <w:rPr>
                  <w:rFonts w:cstheme="minorHAnsi"/>
                  <w:color w:val="000000"/>
                  <w:sz w:val="24"/>
                  <w:szCs w:val="24"/>
                  <w:rPrChange w:id="21964" w:author="DuyNgo" w:date="2012-08-10T08:15:00Z">
                    <w:rPr>
                      <w:rFonts w:ascii="Times New Roman" w:eastAsiaTheme="majorEastAsia" w:hAnsi="Times New Roman" w:cstheme="majorBidi"/>
                      <w:b/>
                      <w:bCs/>
                      <w:color w:val="000000"/>
                      <w:sz w:val="24"/>
                      <w:szCs w:val="26"/>
                    </w:rPr>
                  </w:rPrChange>
                </w:rPr>
                <w:t>are allowed</w:t>
              </w:r>
              <w:proofErr w:type="gramEnd"/>
              <w:r w:rsidRPr="00303364">
                <w:rPr>
                  <w:rFonts w:cstheme="minorHAnsi"/>
                  <w:color w:val="000000"/>
                  <w:sz w:val="24"/>
                  <w:szCs w:val="24"/>
                  <w:rPrChange w:id="21965" w:author="DuyNgo" w:date="2012-08-10T08:15:00Z">
                    <w:rPr>
                      <w:rFonts w:ascii="Times New Roman" w:eastAsiaTheme="majorEastAsia" w:hAnsi="Times New Roman" w:cstheme="majorBidi"/>
                      <w:b/>
                      <w:bCs/>
                      <w:color w:val="000000"/>
                      <w:sz w:val="24"/>
                      <w:szCs w:val="26"/>
                    </w:rPr>
                  </w:rPrChange>
                </w:rPr>
                <w:t xml:space="preserve"> to have full access to their projects.</w:t>
              </w:r>
            </w:ins>
          </w:p>
        </w:tc>
      </w:tr>
    </w:tbl>
    <w:p w:rsidR="00771246" w:rsidRPr="00303364" w:rsidRDefault="00771246">
      <w:pPr>
        <w:pStyle w:val="Heading2"/>
        <w:numPr>
          <w:ilvl w:val="0"/>
          <w:numId w:val="121"/>
        </w:numPr>
        <w:ind w:left="360"/>
        <w:rPr>
          <w:ins w:id="21966" w:author="DuyNgo" w:date="2012-08-10T07:43:00Z"/>
          <w:rFonts w:asciiTheme="minorHAnsi" w:hAnsiTheme="minorHAnsi" w:cstheme="minorHAnsi"/>
          <w:sz w:val="24"/>
          <w:szCs w:val="24"/>
          <w:rPrChange w:id="21967" w:author="DuyNgo" w:date="2012-08-10T08:15:00Z">
            <w:rPr>
              <w:ins w:id="21968" w:author="DuyNgo" w:date="2012-08-10T07:43:00Z"/>
            </w:rPr>
          </w:rPrChange>
        </w:rPr>
        <w:pPrChange w:id="21969" w:author="DuyNgo" w:date="2012-08-10T07:52:00Z">
          <w:pPr>
            <w:pStyle w:val="Heading1"/>
            <w:numPr>
              <w:numId w:val="92"/>
            </w:numPr>
            <w:tabs>
              <w:tab w:val="num" w:pos="432"/>
            </w:tabs>
            <w:ind w:left="432" w:hanging="432"/>
          </w:pPr>
        </w:pPrChange>
      </w:pPr>
      <w:bookmarkStart w:id="21970" w:name="_Toc327466332"/>
      <w:bookmarkStart w:id="21971" w:name="_Toc332351230"/>
      <w:ins w:id="21972" w:author="DuyNgo" w:date="2012-08-10T07:43:00Z">
        <w:r w:rsidRPr="00303364">
          <w:rPr>
            <w:rFonts w:asciiTheme="minorHAnsi" w:hAnsiTheme="minorHAnsi" w:cstheme="minorHAnsi"/>
            <w:sz w:val="24"/>
            <w:szCs w:val="24"/>
            <w:rPrChange w:id="21973" w:author="DuyNgo" w:date="2012-08-10T08:15:00Z">
              <w:rPr/>
            </w:rPrChange>
          </w:rPr>
          <w:t>Details function design</w:t>
        </w:r>
        <w:bookmarkEnd w:id="21970"/>
        <w:bookmarkEnd w:id="21971"/>
      </w:ins>
    </w:p>
    <w:p w:rsidR="00771246" w:rsidRPr="00303364" w:rsidRDefault="00771246" w:rsidP="00771246">
      <w:pPr>
        <w:rPr>
          <w:ins w:id="21974" w:author="DuyNgo" w:date="2012-08-10T07:43:00Z"/>
          <w:rFonts w:cstheme="minorHAnsi"/>
          <w:sz w:val="24"/>
          <w:szCs w:val="24"/>
          <w:rPrChange w:id="21975" w:author="DuyNgo" w:date="2012-08-10T08:15:00Z">
            <w:rPr>
              <w:ins w:id="21976" w:author="DuyNgo" w:date="2012-08-10T07:43:00Z"/>
              <w:rFonts w:ascii="Times New Roman" w:hAnsi="Times New Roman"/>
              <w:sz w:val="24"/>
            </w:rPr>
          </w:rPrChange>
        </w:rPr>
      </w:pPr>
    </w:p>
    <w:p w:rsidR="00771246" w:rsidRPr="00303364" w:rsidRDefault="00771246" w:rsidP="00771246">
      <w:pPr>
        <w:pStyle w:val="Heading2"/>
        <w:numPr>
          <w:ilvl w:val="1"/>
          <w:numId w:val="92"/>
        </w:numPr>
        <w:rPr>
          <w:ins w:id="21977" w:author="DuyNgo" w:date="2012-08-10T07:43:00Z"/>
          <w:rFonts w:asciiTheme="minorHAnsi" w:hAnsiTheme="minorHAnsi" w:cstheme="minorHAnsi"/>
          <w:sz w:val="24"/>
          <w:szCs w:val="24"/>
          <w:rPrChange w:id="21978" w:author="DuyNgo" w:date="2012-08-10T08:15:00Z">
            <w:rPr>
              <w:ins w:id="21979" w:author="DuyNgo" w:date="2012-08-10T07:43:00Z"/>
              <w:rFonts w:ascii="Times New Roman" w:hAnsi="Times New Roman" w:cs="Times New Roman"/>
              <w:sz w:val="24"/>
              <w:szCs w:val="24"/>
            </w:rPr>
          </w:rPrChange>
        </w:rPr>
      </w:pPr>
      <w:bookmarkStart w:id="21980" w:name="_Toc327466333"/>
      <w:bookmarkStart w:id="21981" w:name="_Toc332351231"/>
      <w:ins w:id="21982" w:author="DuyNgo" w:date="2012-08-10T07:43:00Z">
        <w:r w:rsidRPr="00303364">
          <w:rPr>
            <w:rFonts w:asciiTheme="minorHAnsi" w:hAnsiTheme="minorHAnsi" w:cstheme="minorHAnsi"/>
            <w:sz w:val="24"/>
            <w:szCs w:val="24"/>
            <w:rPrChange w:id="21983" w:author="DuyNgo" w:date="2012-08-10T08:15:00Z">
              <w:rPr>
                <w:rFonts w:ascii="Times New Roman" w:hAnsi="Times New Roman" w:cs="Times New Roman"/>
                <w:color w:val="365F91" w:themeColor="accent1" w:themeShade="BF"/>
                <w:sz w:val="24"/>
                <w:szCs w:val="24"/>
              </w:rPr>
            </w:rPrChange>
          </w:rPr>
          <w:t>Requirement _UC01 - Add Requirement Use Case</w:t>
        </w:r>
        <w:bookmarkEnd w:id="21980"/>
        <w:bookmarkEnd w:id="21981"/>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984" w:author="DuyNgo" w:date="2012-08-10T07:43:00Z"/>
          <w:rFonts w:asciiTheme="minorHAnsi" w:hAnsiTheme="minorHAnsi" w:cstheme="minorHAnsi"/>
          <w:sz w:val="24"/>
          <w:szCs w:val="24"/>
          <w:rPrChange w:id="21985" w:author="DuyNgo" w:date="2012-08-10T08:15:00Z">
            <w:rPr>
              <w:ins w:id="21986" w:author="DuyNgo" w:date="2012-08-10T07:43:00Z"/>
              <w:rFonts w:ascii="Times New Roman" w:hAnsi="Times New Roman" w:cs="Times New Roman"/>
              <w:sz w:val="24"/>
              <w:szCs w:val="24"/>
            </w:rPr>
          </w:rPrChange>
        </w:rPr>
      </w:pPr>
      <w:bookmarkStart w:id="21987" w:name="_Toc327466334"/>
      <w:bookmarkStart w:id="21988" w:name="_Toc332351232"/>
      <w:ins w:id="21989" w:author="DuyNgo" w:date="2012-08-10T07:43:00Z">
        <w:r w:rsidRPr="00303364">
          <w:rPr>
            <w:rFonts w:asciiTheme="minorHAnsi" w:hAnsiTheme="minorHAnsi" w:cstheme="minorHAnsi"/>
            <w:sz w:val="24"/>
            <w:szCs w:val="24"/>
            <w:rPrChange w:id="21990" w:author="DuyNgo" w:date="2012-08-10T08:15:00Z">
              <w:rPr>
                <w:rFonts w:ascii="Times New Roman" w:hAnsi="Times New Roman" w:cs="Times New Roman"/>
                <w:color w:val="365F91" w:themeColor="accent1" w:themeShade="BF"/>
                <w:sz w:val="24"/>
                <w:szCs w:val="24"/>
              </w:rPr>
            </w:rPrChange>
          </w:rPr>
          <w:t>Class Diagram</w:t>
        </w:r>
        <w:bookmarkEnd w:id="21987"/>
        <w:bookmarkEnd w:id="21988"/>
      </w:ins>
    </w:p>
    <w:p w:rsidR="00771246" w:rsidRPr="00303364" w:rsidRDefault="00771246" w:rsidP="00771246">
      <w:pPr>
        <w:ind w:firstLine="810"/>
        <w:rPr>
          <w:ins w:id="21991" w:author="DuyNgo" w:date="2012-08-10T07:43:00Z"/>
          <w:rFonts w:cstheme="minorHAnsi"/>
          <w:sz w:val="24"/>
          <w:szCs w:val="24"/>
          <w:rPrChange w:id="21992" w:author="DuyNgo" w:date="2012-08-10T08:15:00Z">
            <w:rPr>
              <w:ins w:id="21993" w:author="DuyNgo" w:date="2012-08-10T07:43:00Z"/>
              <w:rFonts w:ascii="Times New Roman" w:hAnsi="Times New Roman"/>
              <w:sz w:val="24"/>
            </w:rPr>
          </w:rPrChange>
        </w:rPr>
      </w:pPr>
      <w:ins w:id="21994" w:author="DuyNgo" w:date="2012-08-10T07:43:00Z">
        <w:r w:rsidRPr="00303364">
          <w:rPr>
            <w:rFonts w:cstheme="minorHAnsi"/>
            <w:noProof/>
            <w:sz w:val="24"/>
            <w:szCs w:val="24"/>
            <w:lang w:eastAsia="ja-JP"/>
            <w:rPrChange w:id="21995" w:author="Unknown">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4BB65288" wp14:editId="2C88F91C">
              <wp:extent cx="4573456" cy="3344562"/>
              <wp:effectExtent l="0" t="0" r="0" b="8255"/>
              <wp:docPr id="6" name="Picture 6" descr="C:\Users\DuyNgo\Desktop\Capstone\SVN Trunk\Document\Design\Detail Design\Detail function design\DuyND\Requirement detail function design_A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yNgo\Desktop\Capstone\SVN Trunk\Document\Design\Detail Design\Detail function design\DuyND\Requirement detail function design_Add.gif"/>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74205" cy="3345110"/>
                      </a:xfrm>
                      <a:prstGeom prst="rect">
                        <a:avLst/>
                      </a:prstGeom>
                      <a:noFill/>
                      <a:ln>
                        <a:noFill/>
                      </a:ln>
                    </pic:spPr>
                  </pic:pic>
                </a:graphicData>
              </a:graphic>
            </wp:inline>
          </w:drawing>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996" w:author="DuyNgo" w:date="2012-08-10T07:43:00Z"/>
          <w:rFonts w:asciiTheme="minorHAnsi" w:hAnsiTheme="minorHAnsi" w:cstheme="minorHAnsi"/>
          <w:sz w:val="24"/>
          <w:szCs w:val="24"/>
          <w:rPrChange w:id="21997" w:author="DuyNgo" w:date="2012-08-10T08:15:00Z">
            <w:rPr>
              <w:ins w:id="21998" w:author="DuyNgo" w:date="2012-08-10T07:43:00Z"/>
              <w:rFonts w:ascii="Times New Roman" w:hAnsi="Times New Roman" w:cs="Times New Roman"/>
              <w:sz w:val="24"/>
              <w:szCs w:val="24"/>
            </w:rPr>
          </w:rPrChange>
        </w:rPr>
      </w:pPr>
      <w:bookmarkStart w:id="21999" w:name="_Toc327466335"/>
      <w:bookmarkStart w:id="22000" w:name="_Toc332351233"/>
      <w:ins w:id="22001" w:author="DuyNgo" w:date="2012-08-10T07:43:00Z">
        <w:r w:rsidRPr="00303364">
          <w:rPr>
            <w:rFonts w:asciiTheme="minorHAnsi" w:hAnsiTheme="minorHAnsi" w:cstheme="minorHAnsi"/>
            <w:sz w:val="24"/>
            <w:szCs w:val="24"/>
            <w:rPrChange w:id="22002" w:author="DuyNgo" w:date="2012-08-10T08:15:00Z">
              <w:rPr>
                <w:rFonts w:ascii="Times New Roman" w:hAnsi="Times New Roman" w:cs="Times New Roman"/>
                <w:color w:val="365F91" w:themeColor="accent1" w:themeShade="BF"/>
                <w:sz w:val="24"/>
                <w:szCs w:val="24"/>
              </w:rPr>
            </w:rPrChange>
          </w:rPr>
          <w:lastRenderedPageBreak/>
          <w:t>Sequence flow</w:t>
        </w:r>
        <w:bookmarkEnd w:id="21999"/>
        <w:bookmarkEnd w:id="22000"/>
      </w:ins>
    </w:p>
    <w:p w:rsidR="00771246" w:rsidRPr="00303364" w:rsidRDefault="00771246" w:rsidP="00771246">
      <w:pPr>
        <w:ind w:firstLine="720"/>
        <w:rPr>
          <w:ins w:id="22003" w:author="DuyNgo" w:date="2012-08-10T07:43:00Z"/>
          <w:rFonts w:cstheme="minorHAnsi"/>
          <w:sz w:val="24"/>
          <w:szCs w:val="24"/>
          <w:rPrChange w:id="22004" w:author="DuyNgo" w:date="2012-08-10T08:15:00Z">
            <w:rPr>
              <w:ins w:id="22005" w:author="DuyNgo" w:date="2012-08-10T07:43:00Z"/>
              <w:rFonts w:ascii="Times New Roman" w:hAnsi="Times New Roman"/>
              <w:sz w:val="24"/>
            </w:rPr>
          </w:rPrChange>
        </w:rPr>
      </w:pPr>
      <w:ins w:id="22006" w:author="DuyNgo" w:date="2012-08-10T07:43:00Z">
        <w:r w:rsidRPr="00303364">
          <w:rPr>
            <w:rFonts w:cstheme="minorHAnsi"/>
            <w:noProof/>
            <w:sz w:val="24"/>
            <w:szCs w:val="24"/>
            <w:lang w:eastAsia="ja-JP"/>
            <w:rPrChange w:id="22007" w:author="Unknown">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1DC96883" wp14:editId="52BB2C0D">
              <wp:extent cx="5207633" cy="2067697"/>
              <wp:effectExtent l="0" t="0" r="0" b="8890"/>
              <wp:docPr id="7" name="Picture 7" descr="C:\Users\DuyNgo\Desktop\Capstone\SVN Trunk\Document\Design\Detail Design\Detail function design\DuyND\Requirement_SequenceDiagram_A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yNgo\Desktop\Capstone\SVN Trunk\Document\Design\Detail Design\Detail function design\DuyND\Requirement_SequenceDiagram_Add.gif"/>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04027" cy="2066265"/>
                      </a:xfrm>
                      <a:prstGeom prst="rect">
                        <a:avLst/>
                      </a:prstGeom>
                      <a:noFill/>
                      <a:ln>
                        <a:noFill/>
                      </a:ln>
                    </pic:spPr>
                  </pic:pic>
                </a:graphicData>
              </a:graphic>
            </wp:inline>
          </w:drawing>
        </w:r>
      </w:ins>
    </w:p>
    <w:p w:rsidR="00771246" w:rsidRPr="00303364" w:rsidRDefault="00771246" w:rsidP="00771246">
      <w:pPr>
        <w:pStyle w:val="Heading2"/>
        <w:numPr>
          <w:ilvl w:val="1"/>
          <w:numId w:val="92"/>
        </w:numPr>
        <w:rPr>
          <w:ins w:id="22008" w:author="DuyNgo" w:date="2012-08-10T07:43:00Z"/>
          <w:rFonts w:asciiTheme="minorHAnsi" w:hAnsiTheme="minorHAnsi" w:cstheme="minorHAnsi"/>
          <w:sz w:val="24"/>
          <w:szCs w:val="24"/>
          <w:rPrChange w:id="22009" w:author="DuyNgo" w:date="2012-08-10T08:15:00Z">
            <w:rPr>
              <w:ins w:id="22010" w:author="DuyNgo" w:date="2012-08-10T07:43:00Z"/>
              <w:rFonts w:ascii="Times New Roman" w:hAnsi="Times New Roman" w:cs="Times New Roman"/>
              <w:sz w:val="24"/>
              <w:szCs w:val="24"/>
            </w:rPr>
          </w:rPrChange>
        </w:rPr>
      </w:pPr>
      <w:bookmarkStart w:id="22011" w:name="_Toc327466336"/>
      <w:bookmarkStart w:id="22012" w:name="_Toc332351234"/>
      <w:ins w:id="22013" w:author="DuyNgo" w:date="2012-08-10T07:43:00Z">
        <w:r w:rsidRPr="00303364">
          <w:rPr>
            <w:rFonts w:asciiTheme="minorHAnsi" w:hAnsiTheme="minorHAnsi" w:cstheme="minorHAnsi"/>
            <w:sz w:val="24"/>
            <w:szCs w:val="24"/>
            <w:rPrChange w:id="22014" w:author="DuyNgo" w:date="2012-08-10T08:15:00Z">
              <w:rPr>
                <w:rFonts w:ascii="Times New Roman" w:hAnsi="Times New Roman" w:cs="Times New Roman"/>
                <w:color w:val="365F91" w:themeColor="accent1" w:themeShade="BF"/>
                <w:sz w:val="24"/>
                <w:szCs w:val="24"/>
              </w:rPr>
            </w:rPrChange>
          </w:rPr>
          <w:t>Requirement _UC02 - Update Requirement Use Case</w:t>
        </w:r>
        <w:bookmarkEnd w:id="22011"/>
        <w:bookmarkEnd w:id="22012"/>
      </w:ins>
    </w:p>
    <w:p w:rsidR="00771246" w:rsidRPr="00303364" w:rsidRDefault="00771246" w:rsidP="00771246">
      <w:pPr>
        <w:rPr>
          <w:ins w:id="22015" w:author="DuyNgo" w:date="2012-08-10T07:43:00Z"/>
          <w:rFonts w:cstheme="minorHAnsi"/>
          <w:sz w:val="24"/>
          <w:szCs w:val="24"/>
          <w:rPrChange w:id="22016" w:author="DuyNgo" w:date="2012-08-10T08:15:00Z">
            <w:rPr>
              <w:ins w:id="22017"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018" w:author="DuyNgo" w:date="2012-08-10T07:43:00Z"/>
          <w:rFonts w:asciiTheme="minorHAnsi" w:hAnsiTheme="minorHAnsi" w:cstheme="minorHAnsi"/>
          <w:sz w:val="24"/>
          <w:szCs w:val="24"/>
          <w:rPrChange w:id="22019" w:author="DuyNgo" w:date="2012-08-10T08:15:00Z">
            <w:rPr>
              <w:ins w:id="22020" w:author="DuyNgo" w:date="2012-08-10T07:43:00Z"/>
              <w:rFonts w:ascii="Times New Roman" w:hAnsi="Times New Roman" w:cs="Times New Roman"/>
              <w:sz w:val="24"/>
              <w:szCs w:val="24"/>
            </w:rPr>
          </w:rPrChange>
        </w:rPr>
      </w:pPr>
      <w:bookmarkStart w:id="22021" w:name="_Toc327466337"/>
      <w:bookmarkStart w:id="22022" w:name="_Toc332351235"/>
      <w:ins w:id="22023" w:author="DuyNgo" w:date="2012-08-10T07:43:00Z">
        <w:r w:rsidRPr="00303364">
          <w:rPr>
            <w:rFonts w:asciiTheme="minorHAnsi" w:hAnsiTheme="minorHAnsi" w:cstheme="minorHAnsi"/>
            <w:sz w:val="24"/>
            <w:szCs w:val="24"/>
            <w:rPrChange w:id="22024" w:author="DuyNgo" w:date="2012-08-10T08:15:00Z">
              <w:rPr>
                <w:rFonts w:ascii="Times New Roman" w:hAnsi="Times New Roman" w:cs="Times New Roman"/>
                <w:color w:val="365F91" w:themeColor="accent1" w:themeShade="BF"/>
                <w:sz w:val="24"/>
                <w:szCs w:val="24"/>
              </w:rPr>
            </w:rPrChange>
          </w:rPr>
          <w:t>Class Diagram</w:t>
        </w:r>
        <w:bookmarkEnd w:id="22021"/>
        <w:bookmarkEnd w:id="22022"/>
      </w:ins>
    </w:p>
    <w:p w:rsidR="00771246" w:rsidRPr="00303364" w:rsidRDefault="00771246" w:rsidP="00771246">
      <w:pPr>
        <w:ind w:firstLine="810"/>
        <w:rPr>
          <w:ins w:id="22025" w:author="DuyNgo" w:date="2012-08-10T07:43:00Z"/>
          <w:rFonts w:cstheme="minorHAnsi"/>
          <w:sz w:val="24"/>
          <w:szCs w:val="24"/>
          <w:rPrChange w:id="22026" w:author="DuyNgo" w:date="2012-08-10T08:15:00Z">
            <w:rPr>
              <w:ins w:id="22027" w:author="DuyNgo" w:date="2012-08-10T07:43:00Z"/>
              <w:rFonts w:ascii="Times New Roman" w:hAnsi="Times New Roman"/>
              <w:sz w:val="24"/>
            </w:rPr>
          </w:rPrChange>
        </w:rPr>
      </w:pPr>
      <w:ins w:id="22028" w:author="DuyNgo" w:date="2012-08-10T07:43:00Z">
        <w:r w:rsidRPr="00303364">
          <w:rPr>
            <w:rFonts w:cstheme="minorHAnsi"/>
            <w:noProof/>
            <w:sz w:val="24"/>
            <w:szCs w:val="24"/>
            <w:lang w:eastAsia="ja-JP"/>
            <w:rPrChange w:id="22029" w:author="Unknown">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7195CCFB" wp14:editId="1AE5A65B">
              <wp:extent cx="4950941" cy="3620616"/>
              <wp:effectExtent l="0" t="0" r="2540" b="0"/>
              <wp:docPr id="8" name="Picture 8" descr="C:\Users\DuyNgo\Desktop\Capstone\SVN Trunk\Document\Design\Detail Design\Detail function design\DuyND\Requirement detail function design_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yNgo\Desktop\Capstone\SVN Trunk\Document\Design\Detail Design\Detail function design\DuyND\Requirement detail function design_Update.gi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51181" cy="3620791"/>
                      </a:xfrm>
                      <a:prstGeom prst="rect">
                        <a:avLst/>
                      </a:prstGeom>
                      <a:noFill/>
                      <a:ln>
                        <a:noFill/>
                      </a:ln>
                    </pic:spPr>
                  </pic:pic>
                </a:graphicData>
              </a:graphic>
            </wp:inline>
          </w:drawing>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030" w:author="DuyNgo" w:date="2012-08-10T07:43:00Z"/>
          <w:rFonts w:asciiTheme="minorHAnsi" w:hAnsiTheme="minorHAnsi" w:cstheme="minorHAnsi"/>
          <w:sz w:val="24"/>
          <w:szCs w:val="24"/>
          <w:rPrChange w:id="22031" w:author="DuyNgo" w:date="2012-08-10T08:15:00Z">
            <w:rPr>
              <w:ins w:id="22032" w:author="DuyNgo" w:date="2012-08-10T07:43:00Z"/>
              <w:rFonts w:ascii="Times New Roman" w:hAnsi="Times New Roman" w:cs="Times New Roman"/>
              <w:sz w:val="24"/>
              <w:szCs w:val="24"/>
            </w:rPr>
          </w:rPrChange>
        </w:rPr>
      </w:pPr>
      <w:bookmarkStart w:id="22033" w:name="_Toc327466338"/>
      <w:bookmarkStart w:id="22034" w:name="_Toc332351236"/>
      <w:ins w:id="22035" w:author="DuyNgo" w:date="2012-08-10T07:43:00Z">
        <w:r w:rsidRPr="00303364">
          <w:rPr>
            <w:rFonts w:asciiTheme="minorHAnsi" w:hAnsiTheme="minorHAnsi" w:cstheme="minorHAnsi"/>
            <w:sz w:val="24"/>
            <w:szCs w:val="24"/>
            <w:rPrChange w:id="22036" w:author="DuyNgo" w:date="2012-08-10T08:15:00Z">
              <w:rPr>
                <w:rFonts w:ascii="Times New Roman" w:hAnsi="Times New Roman" w:cs="Times New Roman"/>
                <w:color w:val="365F91" w:themeColor="accent1" w:themeShade="BF"/>
                <w:sz w:val="24"/>
                <w:szCs w:val="24"/>
              </w:rPr>
            </w:rPrChange>
          </w:rPr>
          <w:lastRenderedPageBreak/>
          <w:t>Sequence flow</w:t>
        </w:r>
        <w:bookmarkEnd w:id="22033"/>
        <w:bookmarkEnd w:id="22034"/>
      </w:ins>
    </w:p>
    <w:p w:rsidR="00771246" w:rsidRPr="00303364" w:rsidRDefault="00771246" w:rsidP="00771246">
      <w:pPr>
        <w:ind w:firstLine="810"/>
        <w:rPr>
          <w:ins w:id="22037" w:author="DuyNgo" w:date="2012-08-10T07:43:00Z"/>
          <w:rFonts w:cstheme="minorHAnsi"/>
          <w:sz w:val="24"/>
          <w:szCs w:val="24"/>
          <w:rPrChange w:id="22038" w:author="DuyNgo" w:date="2012-08-10T08:15:00Z">
            <w:rPr>
              <w:ins w:id="22039" w:author="DuyNgo" w:date="2012-08-10T07:43:00Z"/>
              <w:rFonts w:ascii="Times New Roman" w:hAnsi="Times New Roman"/>
              <w:sz w:val="24"/>
            </w:rPr>
          </w:rPrChange>
        </w:rPr>
      </w:pPr>
      <w:ins w:id="22040" w:author="DuyNgo" w:date="2012-08-10T07:43:00Z">
        <w:r w:rsidRPr="00303364">
          <w:rPr>
            <w:rFonts w:cstheme="minorHAnsi"/>
            <w:noProof/>
            <w:sz w:val="24"/>
            <w:szCs w:val="24"/>
            <w:lang w:eastAsia="ja-JP"/>
            <w:rPrChange w:id="22041" w:author="Unknown">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772BBD8F" wp14:editId="6414023F">
              <wp:extent cx="5560541" cy="2207820"/>
              <wp:effectExtent l="0" t="0" r="2540" b="2540"/>
              <wp:docPr id="9" name="Picture 9" descr="C:\Users\DuyNgo\Desktop\Capstone\SVN Trunk\Document\Design\Detail Design\Detail function design\DuyND\Requirement_SequenceDiagram_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yNgo\Desktop\Capstone\SVN Trunk\Document\Design\Detail Design\Detail function design\DuyND\Requirement_SequenceDiagram_Update.gi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56690" cy="2206291"/>
                      </a:xfrm>
                      <a:prstGeom prst="rect">
                        <a:avLst/>
                      </a:prstGeom>
                      <a:noFill/>
                      <a:ln>
                        <a:noFill/>
                      </a:ln>
                    </pic:spPr>
                  </pic:pic>
                </a:graphicData>
              </a:graphic>
            </wp:inline>
          </w:drawing>
        </w:r>
      </w:ins>
    </w:p>
    <w:p w:rsidR="00771246" w:rsidRPr="00303364" w:rsidRDefault="00771246" w:rsidP="00771246">
      <w:pPr>
        <w:pStyle w:val="Heading2"/>
        <w:numPr>
          <w:ilvl w:val="1"/>
          <w:numId w:val="92"/>
        </w:numPr>
        <w:rPr>
          <w:ins w:id="22042" w:author="DuyNgo" w:date="2012-08-10T07:43:00Z"/>
          <w:rFonts w:asciiTheme="minorHAnsi" w:hAnsiTheme="minorHAnsi" w:cstheme="minorHAnsi"/>
          <w:sz w:val="24"/>
          <w:szCs w:val="24"/>
          <w:rPrChange w:id="22043" w:author="DuyNgo" w:date="2012-08-10T08:15:00Z">
            <w:rPr>
              <w:ins w:id="22044" w:author="DuyNgo" w:date="2012-08-10T07:43:00Z"/>
              <w:rFonts w:ascii="Times New Roman" w:hAnsi="Times New Roman" w:cs="Times New Roman"/>
              <w:sz w:val="24"/>
              <w:szCs w:val="24"/>
            </w:rPr>
          </w:rPrChange>
        </w:rPr>
      </w:pPr>
      <w:bookmarkStart w:id="22045" w:name="_Toc327466339"/>
      <w:bookmarkStart w:id="22046" w:name="_Toc332351237"/>
      <w:ins w:id="22047" w:author="DuyNgo" w:date="2012-08-10T07:43:00Z">
        <w:r w:rsidRPr="00303364">
          <w:rPr>
            <w:rFonts w:asciiTheme="minorHAnsi" w:hAnsiTheme="minorHAnsi" w:cstheme="minorHAnsi"/>
            <w:sz w:val="24"/>
            <w:szCs w:val="24"/>
            <w:rPrChange w:id="22048" w:author="DuyNgo" w:date="2012-08-10T08:15:00Z">
              <w:rPr>
                <w:rFonts w:ascii="Times New Roman" w:hAnsi="Times New Roman" w:cs="Times New Roman"/>
                <w:color w:val="365F91" w:themeColor="accent1" w:themeShade="BF"/>
                <w:sz w:val="24"/>
                <w:szCs w:val="24"/>
              </w:rPr>
            </w:rPrChange>
          </w:rPr>
          <w:t>Requirement _UC03 - Delete Requirement Use Case</w:t>
        </w:r>
        <w:bookmarkEnd w:id="22045"/>
        <w:bookmarkEnd w:id="22046"/>
      </w:ins>
    </w:p>
    <w:p w:rsidR="00771246" w:rsidRPr="00303364" w:rsidRDefault="00771246" w:rsidP="00771246">
      <w:pPr>
        <w:rPr>
          <w:ins w:id="22049" w:author="DuyNgo" w:date="2012-08-10T07:43:00Z"/>
          <w:rFonts w:cstheme="minorHAnsi"/>
          <w:sz w:val="24"/>
          <w:szCs w:val="24"/>
          <w:rPrChange w:id="22050" w:author="DuyNgo" w:date="2012-08-10T08:15:00Z">
            <w:rPr>
              <w:ins w:id="22051"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052" w:author="DuyNgo" w:date="2012-08-10T07:43:00Z"/>
          <w:rFonts w:asciiTheme="minorHAnsi" w:hAnsiTheme="minorHAnsi" w:cstheme="minorHAnsi"/>
          <w:sz w:val="24"/>
          <w:szCs w:val="24"/>
          <w:rPrChange w:id="22053" w:author="DuyNgo" w:date="2012-08-10T08:15:00Z">
            <w:rPr>
              <w:ins w:id="22054" w:author="DuyNgo" w:date="2012-08-10T07:43:00Z"/>
              <w:rFonts w:ascii="Times New Roman" w:hAnsi="Times New Roman" w:cs="Times New Roman"/>
              <w:sz w:val="24"/>
              <w:szCs w:val="24"/>
            </w:rPr>
          </w:rPrChange>
        </w:rPr>
      </w:pPr>
      <w:bookmarkStart w:id="22055" w:name="_Toc327466340"/>
      <w:bookmarkStart w:id="22056" w:name="_Toc332351238"/>
      <w:ins w:id="22057" w:author="DuyNgo" w:date="2012-08-10T07:43:00Z">
        <w:r w:rsidRPr="00303364">
          <w:rPr>
            <w:rFonts w:asciiTheme="minorHAnsi" w:hAnsiTheme="minorHAnsi" w:cstheme="minorHAnsi"/>
            <w:sz w:val="24"/>
            <w:szCs w:val="24"/>
            <w:rPrChange w:id="22058" w:author="DuyNgo" w:date="2012-08-10T08:15:00Z">
              <w:rPr>
                <w:rFonts w:ascii="Times New Roman" w:hAnsi="Times New Roman" w:cs="Times New Roman"/>
                <w:color w:val="365F91" w:themeColor="accent1" w:themeShade="BF"/>
                <w:sz w:val="24"/>
                <w:szCs w:val="24"/>
              </w:rPr>
            </w:rPrChange>
          </w:rPr>
          <w:t>Class Diagram</w:t>
        </w:r>
        <w:bookmarkEnd w:id="22055"/>
        <w:bookmarkEnd w:id="22056"/>
      </w:ins>
    </w:p>
    <w:p w:rsidR="00771246" w:rsidRPr="00303364" w:rsidRDefault="00771246" w:rsidP="00771246">
      <w:pPr>
        <w:ind w:firstLine="810"/>
        <w:rPr>
          <w:ins w:id="22059" w:author="DuyNgo" w:date="2012-08-10T07:43:00Z"/>
          <w:rFonts w:cstheme="minorHAnsi"/>
          <w:sz w:val="24"/>
          <w:szCs w:val="24"/>
          <w:rPrChange w:id="22060" w:author="DuyNgo" w:date="2012-08-10T08:15:00Z">
            <w:rPr>
              <w:ins w:id="22061" w:author="DuyNgo" w:date="2012-08-10T07:43:00Z"/>
              <w:rFonts w:ascii="Times New Roman" w:hAnsi="Times New Roman"/>
              <w:sz w:val="24"/>
            </w:rPr>
          </w:rPrChange>
        </w:rPr>
      </w:pPr>
      <w:ins w:id="22062" w:author="DuyNgo" w:date="2012-08-10T07:43:00Z">
        <w:r w:rsidRPr="00303364">
          <w:rPr>
            <w:rFonts w:cstheme="minorHAnsi"/>
            <w:noProof/>
            <w:sz w:val="24"/>
            <w:szCs w:val="24"/>
            <w:lang w:eastAsia="ja-JP"/>
            <w:rPrChange w:id="22063" w:author="Unknown">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6EA708EB" wp14:editId="190E1E01">
              <wp:extent cx="4893276" cy="3000975"/>
              <wp:effectExtent l="0" t="0" r="3175" b="9525"/>
              <wp:docPr id="10" name="Picture 10" descr="C:\Users\DuyNgo\Desktop\Capstone\SVN Trunk\Document\Design\Detail Design\Detail function design\DuyND\Requirement detail function design_Dele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yNgo\Desktop\Capstone\SVN Trunk\Document\Design\Detail Design\Detail function design\DuyND\Requirement detail function design_Delete.gi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93513" cy="3001120"/>
                      </a:xfrm>
                      <a:prstGeom prst="rect">
                        <a:avLst/>
                      </a:prstGeom>
                      <a:noFill/>
                      <a:ln>
                        <a:noFill/>
                      </a:ln>
                    </pic:spPr>
                  </pic:pic>
                </a:graphicData>
              </a:graphic>
            </wp:inline>
          </w:drawing>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064" w:author="DuyNgo" w:date="2012-08-10T07:43:00Z"/>
          <w:rFonts w:asciiTheme="minorHAnsi" w:hAnsiTheme="minorHAnsi" w:cstheme="minorHAnsi"/>
          <w:sz w:val="24"/>
          <w:szCs w:val="24"/>
          <w:rPrChange w:id="22065" w:author="DuyNgo" w:date="2012-08-10T08:15:00Z">
            <w:rPr>
              <w:ins w:id="22066" w:author="DuyNgo" w:date="2012-08-10T07:43:00Z"/>
              <w:rFonts w:ascii="Times New Roman" w:hAnsi="Times New Roman" w:cs="Times New Roman"/>
              <w:sz w:val="24"/>
              <w:szCs w:val="24"/>
            </w:rPr>
          </w:rPrChange>
        </w:rPr>
      </w:pPr>
      <w:bookmarkStart w:id="22067" w:name="_Toc327466341"/>
      <w:bookmarkStart w:id="22068" w:name="_Toc332351239"/>
      <w:ins w:id="22069" w:author="DuyNgo" w:date="2012-08-10T07:43:00Z">
        <w:r w:rsidRPr="00303364">
          <w:rPr>
            <w:rFonts w:asciiTheme="minorHAnsi" w:hAnsiTheme="minorHAnsi" w:cstheme="minorHAnsi"/>
            <w:sz w:val="24"/>
            <w:szCs w:val="24"/>
            <w:rPrChange w:id="22070" w:author="DuyNgo" w:date="2012-08-10T08:15:00Z">
              <w:rPr>
                <w:rFonts w:ascii="Times New Roman" w:hAnsi="Times New Roman" w:cs="Times New Roman"/>
                <w:color w:val="365F91" w:themeColor="accent1" w:themeShade="BF"/>
                <w:sz w:val="24"/>
                <w:szCs w:val="24"/>
              </w:rPr>
            </w:rPrChange>
          </w:rPr>
          <w:lastRenderedPageBreak/>
          <w:t>Sequence flow</w:t>
        </w:r>
        <w:bookmarkEnd w:id="22067"/>
        <w:bookmarkEnd w:id="22068"/>
      </w:ins>
    </w:p>
    <w:p w:rsidR="00771246" w:rsidRPr="00303364" w:rsidRDefault="00771246" w:rsidP="00771246">
      <w:pPr>
        <w:ind w:firstLine="810"/>
        <w:rPr>
          <w:ins w:id="22071" w:author="DuyNgo" w:date="2012-08-10T07:43:00Z"/>
          <w:rFonts w:cstheme="minorHAnsi"/>
          <w:sz w:val="24"/>
          <w:szCs w:val="24"/>
          <w:rPrChange w:id="22072" w:author="DuyNgo" w:date="2012-08-10T08:15:00Z">
            <w:rPr>
              <w:ins w:id="22073" w:author="DuyNgo" w:date="2012-08-10T07:43:00Z"/>
              <w:rFonts w:ascii="Times New Roman" w:hAnsi="Times New Roman"/>
              <w:sz w:val="24"/>
            </w:rPr>
          </w:rPrChange>
        </w:rPr>
      </w:pPr>
      <w:ins w:id="22074" w:author="DuyNgo" w:date="2012-08-10T07:43:00Z">
        <w:r w:rsidRPr="00303364">
          <w:rPr>
            <w:rFonts w:cstheme="minorHAnsi"/>
            <w:noProof/>
            <w:sz w:val="24"/>
            <w:szCs w:val="24"/>
            <w:lang w:eastAsia="ja-JP"/>
            <w:rPrChange w:id="22075" w:author="Unknown">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4DA1BEF0" wp14:editId="5126EE54">
              <wp:extent cx="5486400" cy="2178382"/>
              <wp:effectExtent l="0" t="0" r="0" b="0"/>
              <wp:docPr id="11" name="Picture 11" descr="C:\Users\DuyNgo\Desktop\Capstone\SVN Trunk\Document\Design\Detail Design\Detail function design\DuyND\Requirement_SequenceDiagram_Dele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yNgo\Desktop\Capstone\SVN Trunk\Document\Design\Detail Design\Detail function design\DuyND\Requirement_SequenceDiagram_Delete.gif"/>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2600" cy="2176873"/>
                      </a:xfrm>
                      <a:prstGeom prst="rect">
                        <a:avLst/>
                      </a:prstGeom>
                      <a:noFill/>
                      <a:ln>
                        <a:noFill/>
                      </a:ln>
                    </pic:spPr>
                  </pic:pic>
                </a:graphicData>
              </a:graphic>
            </wp:inline>
          </w:drawing>
        </w:r>
      </w:ins>
    </w:p>
    <w:p w:rsidR="00771246" w:rsidRPr="00303364" w:rsidRDefault="00771246" w:rsidP="00771246">
      <w:pPr>
        <w:pStyle w:val="Heading2"/>
        <w:numPr>
          <w:ilvl w:val="1"/>
          <w:numId w:val="92"/>
        </w:numPr>
        <w:rPr>
          <w:ins w:id="22076" w:author="DuyNgo" w:date="2012-08-10T07:43:00Z"/>
          <w:rFonts w:asciiTheme="minorHAnsi" w:hAnsiTheme="minorHAnsi" w:cstheme="minorHAnsi"/>
          <w:sz w:val="24"/>
          <w:szCs w:val="24"/>
          <w:rPrChange w:id="22077" w:author="DuyNgo" w:date="2012-08-10T08:15:00Z">
            <w:rPr>
              <w:ins w:id="22078" w:author="DuyNgo" w:date="2012-08-10T07:43:00Z"/>
              <w:rFonts w:ascii="Times New Roman" w:hAnsi="Times New Roman" w:cs="Times New Roman"/>
              <w:sz w:val="24"/>
              <w:szCs w:val="24"/>
            </w:rPr>
          </w:rPrChange>
        </w:rPr>
      </w:pPr>
      <w:bookmarkStart w:id="22079" w:name="_Toc327466342"/>
      <w:bookmarkStart w:id="22080" w:name="_Toc332351240"/>
      <w:ins w:id="22081" w:author="DuyNgo" w:date="2012-08-10T07:43:00Z">
        <w:r w:rsidRPr="00303364">
          <w:rPr>
            <w:rFonts w:asciiTheme="minorHAnsi" w:hAnsiTheme="minorHAnsi" w:cstheme="minorHAnsi"/>
            <w:sz w:val="24"/>
            <w:szCs w:val="24"/>
            <w:rPrChange w:id="22082" w:author="DuyNgo" w:date="2012-08-10T08:15:00Z">
              <w:rPr>
                <w:rFonts w:ascii="Times New Roman" w:hAnsi="Times New Roman" w:cs="Times New Roman"/>
                <w:color w:val="365F91" w:themeColor="accent1" w:themeShade="BF"/>
                <w:sz w:val="24"/>
                <w:szCs w:val="24"/>
              </w:rPr>
            </w:rPrChange>
          </w:rPr>
          <w:t>Requirement _UC04 - Sort Requirements Use Case</w:t>
        </w:r>
        <w:bookmarkEnd w:id="22079"/>
        <w:bookmarkEnd w:id="22080"/>
      </w:ins>
    </w:p>
    <w:p w:rsidR="00771246" w:rsidRPr="00303364" w:rsidRDefault="00771246" w:rsidP="00771246">
      <w:pPr>
        <w:rPr>
          <w:ins w:id="22083" w:author="DuyNgo" w:date="2012-08-10T07:43:00Z"/>
          <w:rFonts w:cstheme="minorHAnsi"/>
          <w:sz w:val="24"/>
          <w:szCs w:val="24"/>
          <w:rPrChange w:id="22084" w:author="DuyNgo" w:date="2012-08-10T08:15:00Z">
            <w:rPr>
              <w:ins w:id="22085"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086" w:author="DuyNgo" w:date="2012-08-10T07:43:00Z"/>
          <w:rFonts w:asciiTheme="minorHAnsi" w:hAnsiTheme="minorHAnsi" w:cstheme="minorHAnsi"/>
          <w:sz w:val="24"/>
          <w:szCs w:val="24"/>
          <w:rPrChange w:id="22087" w:author="DuyNgo" w:date="2012-08-10T08:15:00Z">
            <w:rPr>
              <w:ins w:id="22088" w:author="DuyNgo" w:date="2012-08-10T07:43:00Z"/>
              <w:rFonts w:ascii="Times New Roman" w:hAnsi="Times New Roman" w:cs="Times New Roman"/>
              <w:sz w:val="24"/>
              <w:szCs w:val="24"/>
            </w:rPr>
          </w:rPrChange>
        </w:rPr>
      </w:pPr>
      <w:bookmarkStart w:id="22089" w:name="_Toc327466343"/>
      <w:bookmarkStart w:id="22090" w:name="_Toc332351241"/>
      <w:ins w:id="22091" w:author="DuyNgo" w:date="2012-08-10T07:43:00Z">
        <w:r w:rsidRPr="00303364">
          <w:rPr>
            <w:rFonts w:asciiTheme="minorHAnsi" w:hAnsiTheme="minorHAnsi" w:cstheme="minorHAnsi"/>
            <w:sz w:val="24"/>
            <w:szCs w:val="24"/>
            <w:rPrChange w:id="22092" w:author="DuyNgo" w:date="2012-08-10T08:15:00Z">
              <w:rPr>
                <w:rFonts w:ascii="Times New Roman" w:hAnsi="Times New Roman" w:cs="Times New Roman"/>
                <w:color w:val="365F91" w:themeColor="accent1" w:themeShade="BF"/>
                <w:sz w:val="24"/>
                <w:szCs w:val="24"/>
              </w:rPr>
            </w:rPrChange>
          </w:rPr>
          <w:t>Class Diagram</w:t>
        </w:r>
        <w:bookmarkEnd w:id="22089"/>
        <w:bookmarkEnd w:id="22090"/>
      </w:ins>
    </w:p>
    <w:p w:rsidR="00771246" w:rsidRPr="00303364" w:rsidRDefault="00771246" w:rsidP="00771246">
      <w:pPr>
        <w:ind w:firstLine="810"/>
        <w:rPr>
          <w:ins w:id="22093" w:author="DuyNgo" w:date="2012-08-10T07:43:00Z"/>
          <w:rFonts w:cstheme="minorHAnsi"/>
          <w:sz w:val="24"/>
          <w:szCs w:val="24"/>
          <w:rPrChange w:id="22094" w:author="DuyNgo" w:date="2012-08-10T08:15:00Z">
            <w:rPr>
              <w:ins w:id="22095" w:author="DuyNgo" w:date="2012-08-10T07:43:00Z"/>
              <w:rFonts w:ascii="Times New Roman" w:hAnsi="Times New Roman"/>
              <w:sz w:val="24"/>
            </w:rPr>
          </w:rPrChange>
        </w:rPr>
      </w:pPr>
      <w:ins w:id="22096" w:author="DuyNgo" w:date="2012-08-10T07:43:00Z">
        <w:r w:rsidRPr="00303364">
          <w:rPr>
            <w:rFonts w:cstheme="minorHAnsi"/>
            <w:noProof/>
            <w:sz w:val="24"/>
            <w:szCs w:val="24"/>
            <w:lang w:eastAsia="ja-JP"/>
            <w:rPrChange w:id="22097" w:author="Unknown">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5D91F0FE" wp14:editId="42D7305E">
              <wp:extent cx="5033319" cy="3082066"/>
              <wp:effectExtent l="0" t="0" r="0" b="4445"/>
              <wp:docPr id="12" name="Picture 12" descr="C:\Users\DuyNgo\Desktop\Capstone\SVN Trunk\Document\Design\Detail Design\Detail function design\DuyND\Requirement detail function design_S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yNgo\Desktop\Capstone\SVN Trunk\Document\Design\Detail Design\Detail function design\DuyND\Requirement detail function design_Sort.gif"/>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3580" cy="3082226"/>
                      </a:xfrm>
                      <a:prstGeom prst="rect">
                        <a:avLst/>
                      </a:prstGeom>
                      <a:noFill/>
                      <a:ln>
                        <a:noFill/>
                      </a:ln>
                    </pic:spPr>
                  </pic:pic>
                </a:graphicData>
              </a:graphic>
            </wp:inline>
          </w:drawing>
        </w:r>
      </w:ins>
    </w:p>
    <w:p w:rsidR="00771246" w:rsidRPr="00303364" w:rsidRDefault="00771246" w:rsidP="00771246">
      <w:pPr>
        <w:rPr>
          <w:ins w:id="22098" w:author="DuyNgo" w:date="2012-08-10T07:43:00Z"/>
          <w:rFonts w:cstheme="minorHAnsi"/>
          <w:sz w:val="24"/>
          <w:szCs w:val="24"/>
          <w:rPrChange w:id="22099" w:author="DuyNgo" w:date="2012-08-10T08:15:00Z">
            <w:rPr>
              <w:ins w:id="22100"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101" w:author="DuyNgo" w:date="2012-08-10T07:43:00Z"/>
          <w:rFonts w:asciiTheme="minorHAnsi" w:hAnsiTheme="minorHAnsi" w:cstheme="minorHAnsi"/>
          <w:sz w:val="24"/>
          <w:szCs w:val="24"/>
          <w:rPrChange w:id="22102" w:author="DuyNgo" w:date="2012-08-10T08:15:00Z">
            <w:rPr>
              <w:ins w:id="22103" w:author="DuyNgo" w:date="2012-08-10T07:43:00Z"/>
              <w:rFonts w:ascii="Times New Roman" w:hAnsi="Times New Roman" w:cs="Times New Roman"/>
              <w:sz w:val="24"/>
              <w:szCs w:val="24"/>
            </w:rPr>
          </w:rPrChange>
        </w:rPr>
      </w:pPr>
      <w:bookmarkStart w:id="22104" w:name="_Toc327466344"/>
      <w:bookmarkStart w:id="22105" w:name="_Toc332351242"/>
      <w:ins w:id="22106" w:author="DuyNgo" w:date="2012-08-10T07:43:00Z">
        <w:r w:rsidRPr="00303364">
          <w:rPr>
            <w:rFonts w:asciiTheme="minorHAnsi" w:hAnsiTheme="minorHAnsi" w:cstheme="minorHAnsi"/>
            <w:sz w:val="24"/>
            <w:szCs w:val="24"/>
            <w:rPrChange w:id="22107" w:author="DuyNgo" w:date="2012-08-10T08:15:00Z">
              <w:rPr>
                <w:rFonts w:ascii="Times New Roman" w:hAnsi="Times New Roman" w:cs="Times New Roman"/>
                <w:color w:val="365F91" w:themeColor="accent1" w:themeShade="BF"/>
                <w:sz w:val="24"/>
                <w:szCs w:val="24"/>
              </w:rPr>
            </w:rPrChange>
          </w:rPr>
          <w:lastRenderedPageBreak/>
          <w:t>Sequence flow</w:t>
        </w:r>
        <w:bookmarkEnd w:id="22104"/>
        <w:bookmarkEnd w:id="22105"/>
      </w:ins>
    </w:p>
    <w:p w:rsidR="00771246" w:rsidRPr="00303364" w:rsidRDefault="00771246" w:rsidP="00771246">
      <w:pPr>
        <w:ind w:firstLine="810"/>
        <w:rPr>
          <w:ins w:id="22108" w:author="DuyNgo" w:date="2012-08-10T07:43:00Z"/>
          <w:rFonts w:cstheme="minorHAnsi"/>
          <w:sz w:val="24"/>
          <w:szCs w:val="24"/>
          <w:rPrChange w:id="22109" w:author="DuyNgo" w:date="2012-08-10T08:15:00Z">
            <w:rPr>
              <w:ins w:id="22110" w:author="DuyNgo" w:date="2012-08-10T07:43:00Z"/>
              <w:rFonts w:ascii="Times New Roman" w:hAnsi="Times New Roman"/>
              <w:sz w:val="24"/>
            </w:rPr>
          </w:rPrChange>
        </w:rPr>
      </w:pPr>
      <w:ins w:id="22111" w:author="DuyNgo" w:date="2012-08-10T07:43:00Z">
        <w:r w:rsidRPr="00303364">
          <w:rPr>
            <w:rFonts w:cstheme="minorHAnsi"/>
            <w:noProof/>
            <w:sz w:val="24"/>
            <w:szCs w:val="24"/>
            <w:lang w:eastAsia="ja-JP"/>
            <w:rPrChange w:id="22112" w:author="Unknown">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546755CC" wp14:editId="1B53502C">
              <wp:extent cx="5560541" cy="2207820"/>
              <wp:effectExtent l="0" t="0" r="2540" b="2540"/>
              <wp:docPr id="13" name="Picture 13" descr="C:\Users\DuyNgo\Desktop\Capstone\SVN Trunk\Document\Design\Detail Design\Detail function design\DuyND\Requirement_SequenceDiagram_S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Ngo\Desktop\Capstone\SVN Trunk\Document\Design\Detail Design\Detail function design\DuyND\Requirement_SequenceDiagram_Sort.gif"/>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56690" cy="2206291"/>
                      </a:xfrm>
                      <a:prstGeom prst="rect">
                        <a:avLst/>
                      </a:prstGeom>
                      <a:noFill/>
                      <a:ln>
                        <a:noFill/>
                      </a:ln>
                    </pic:spPr>
                  </pic:pic>
                </a:graphicData>
              </a:graphic>
            </wp:inline>
          </w:drawing>
        </w:r>
      </w:ins>
    </w:p>
    <w:p w:rsidR="00771246" w:rsidRPr="00303364" w:rsidRDefault="00771246" w:rsidP="00771246">
      <w:pPr>
        <w:pStyle w:val="Heading2"/>
        <w:numPr>
          <w:ilvl w:val="1"/>
          <w:numId w:val="92"/>
        </w:numPr>
        <w:rPr>
          <w:ins w:id="22113" w:author="DuyNgo" w:date="2012-08-10T07:43:00Z"/>
          <w:rFonts w:asciiTheme="minorHAnsi" w:hAnsiTheme="minorHAnsi" w:cstheme="minorHAnsi"/>
          <w:sz w:val="24"/>
          <w:szCs w:val="24"/>
          <w:rPrChange w:id="22114" w:author="DuyNgo" w:date="2012-08-10T08:15:00Z">
            <w:rPr>
              <w:ins w:id="22115" w:author="DuyNgo" w:date="2012-08-10T07:43:00Z"/>
              <w:rFonts w:ascii="Times New Roman" w:hAnsi="Times New Roman" w:cs="Times New Roman"/>
              <w:sz w:val="24"/>
              <w:szCs w:val="24"/>
            </w:rPr>
          </w:rPrChange>
        </w:rPr>
      </w:pPr>
      <w:bookmarkStart w:id="22116" w:name="_Toc327466345"/>
      <w:bookmarkStart w:id="22117" w:name="_Toc332351243"/>
      <w:ins w:id="22118" w:author="DuyNgo" w:date="2012-08-10T07:43:00Z">
        <w:r w:rsidRPr="00303364">
          <w:rPr>
            <w:rFonts w:asciiTheme="minorHAnsi" w:hAnsiTheme="minorHAnsi" w:cstheme="minorHAnsi"/>
            <w:sz w:val="24"/>
            <w:szCs w:val="24"/>
            <w:rPrChange w:id="22119" w:author="DuyNgo" w:date="2012-08-10T08:15:00Z">
              <w:rPr>
                <w:rFonts w:ascii="Times New Roman" w:hAnsi="Times New Roman" w:cs="Times New Roman"/>
                <w:color w:val="365F91" w:themeColor="accent1" w:themeShade="BF"/>
                <w:sz w:val="24"/>
                <w:szCs w:val="24"/>
              </w:rPr>
            </w:rPrChange>
          </w:rPr>
          <w:t>Admin _UC01 - Admin Create new Project Use Case</w:t>
        </w:r>
        <w:bookmarkEnd w:id="22116"/>
        <w:bookmarkEnd w:id="22117"/>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120" w:author="DuyNgo" w:date="2012-08-10T07:43:00Z"/>
          <w:rFonts w:asciiTheme="minorHAnsi" w:hAnsiTheme="minorHAnsi" w:cstheme="minorHAnsi"/>
          <w:sz w:val="24"/>
          <w:szCs w:val="24"/>
          <w:rPrChange w:id="22121" w:author="DuyNgo" w:date="2012-08-10T08:15:00Z">
            <w:rPr>
              <w:ins w:id="22122" w:author="DuyNgo" w:date="2012-08-10T07:43:00Z"/>
              <w:rFonts w:ascii="Times New Roman" w:hAnsi="Times New Roman" w:cs="Times New Roman"/>
              <w:sz w:val="24"/>
              <w:szCs w:val="24"/>
            </w:rPr>
          </w:rPrChange>
        </w:rPr>
      </w:pPr>
      <w:bookmarkStart w:id="22123" w:name="_Toc327466346"/>
      <w:bookmarkStart w:id="22124" w:name="_Toc332351244"/>
      <w:ins w:id="22125" w:author="DuyNgo" w:date="2012-08-10T07:43:00Z">
        <w:r w:rsidRPr="00303364">
          <w:rPr>
            <w:rFonts w:asciiTheme="minorHAnsi" w:hAnsiTheme="minorHAnsi" w:cstheme="minorHAnsi"/>
            <w:sz w:val="24"/>
            <w:szCs w:val="24"/>
            <w:rPrChange w:id="22126" w:author="DuyNgo" w:date="2012-08-10T08:15:00Z">
              <w:rPr>
                <w:rFonts w:ascii="Times New Roman" w:hAnsi="Times New Roman" w:cs="Times New Roman"/>
                <w:color w:val="365F91" w:themeColor="accent1" w:themeShade="BF"/>
                <w:sz w:val="24"/>
                <w:szCs w:val="24"/>
              </w:rPr>
            </w:rPrChange>
          </w:rPr>
          <w:t>Class Diagram</w:t>
        </w:r>
        <w:bookmarkEnd w:id="22123"/>
        <w:bookmarkEnd w:id="22124"/>
        <w:r w:rsidRPr="00303364">
          <w:rPr>
            <w:rFonts w:asciiTheme="minorHAnsi" w:hAnsiTheme="minorHAnsi" w:cstheme="minorHAnsi"/>
            <w:sz w:val="24"/>
            <w:szCs w:val="24"/>
            <w:rPrChange w:id="2212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128" w:author="DuyNgo" w:date="2012-08-10T07:43:00Z"/>
          <w:rFonts w:cstheme="minorHAnsi"/>
          <w:sz w:val="24"/>
          <w:szCs w:val="24"/>
          <w:rPrChange w:id="22129" w:author="DuyNgo" w:date="2012-08-10T08:15:00Z">
            <w:rPr>
              <w:ins w:id="22130" w:author="DuyNgo" w:date="2012-08-10T07:43:00Z"/>
              <w:rFonts w:ascii="Times New Roman" w:hAnsi="Times New Roman"/>
              <w:sz w:val="24"/>
            </w:rPr>
          </w:rPrChange>
        </w:rPr>
      </w:pPr>
      <w:ins w:id="22131" w:author="DuyNgo" w:date="2012-08-10T07:43:00Z">
        <w:r w:rsidRPr="00303364">
          <w:rPr>
            <w:rFonts w:cstheme="minorHAnsi"/>
            <w:sz w:val="24"/>
            <w:szCs w:val="24"/>
            <w:rPrChange w:id="22132" w:author="DuyNgo" w:date="2012-08-10T08:15:00Z">
              <w:rPr>
                <w:rFonts w:cstheme="minorHAnsi"/>
                <w:sz w:val="24"/>
                <w:szCs w:val="24"/>
              </w:rPr>
            </w:rPrChange>
          </w:rPr>
          <w:object w:dxaOrig="11723" w:dyaOrig="7480">
            <v:shape id="_x0000_i1098" type="#_x0000_t75" style="width:468pt;height:298.05pt" o:ole="">
              <v:imagedata r:id="rId170" o:title=""/>
            </v:shape>
            <o:OLEObject Type="Embed" ProgID="Visio.Drawing.11" ShapeID="_x0000_i1098" DrawAspect="Content" ObjectID="_1406100406" r:id="rId17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133" w:author="DuyNgo" w:date="2012-08-10T07:43:00Z"/>
          <w:rFonts w:asciiTheme="minorHAnsi" w:hAnsiTheme="minorHAnsi" w:cstheme="minorHAnsi"/>
          <w:sz w:val="24"/>
          <w:szCs w:val="24"/>
          <w:rPrChange w:id="22134" w:author="DuyNgo" w:date="2012-08-10T08:15:00Z">
            <w:rPr>
              <w:ins w:id="22135" w:author="DuyNgo" w:date="2012-08-10T07:43:00Z"/>
              <w:rFonts w:ascii="Times New Roman" w:hAnsi="Times New Roman" w:cs="Times New Roman"/>
              <w:sz w:val="24"/>
              <w:szCs w:val="24"/>
            </w:rPr>
          </w:rPrChange>
        </w:rPr>
      </w:pPr>
      <w:bookmarkStart w:id="22136" w:name="_Toc327466347"/>
      <w:bookmarkStart w:id="22137" w:name="_Toc332351245"/>
      <w:ins w:id="22138" w:author="DuyNgo" w:date="2012-08-10T07:43:00Z">
        <w:r w:rsidRPr="00303364">
          <w:rPr>
            <w:rFonts w:asciiTheme="minorHAnsi" w:hAnsiTheme="minorHAnsi" w:cstheme="minorHAnsi"/>
            <w:sz w:val="24"/>
            <w:szCs w:val="24"/>
            <w:rPrChange w:id="22139" w:author="DuyNgo" w:date="2012-08-10T08:15:00Z">
              <w:rPr>
                <w:rFonts w:ascii="Times New Roman" w:hAnsi="Times New Roman" w:cs="Times New Roman"/>
                <w:color w:val="365F91" w:themeColor="accent1" w:themeShade="BF"/>
                <w:sz w:val="24"/>
                <w:szCs w:val="24"/>
              </w:rPr>
            </w:rPrChange>
          </w:rPr>
          <w:lastRenderedPageBreak/>
          <w:t>Sequence flow</w:t>
        </w:r>
        <w:bookmarkEnd w:id="22136"/>
        <w:bookmarkEnd w:id="22137"/>
        <w:r w:rsidRPr="00303364">
          <w:rPr>
            <w:rFonts w:asciiTheme="minorHAnsi" w:hAnsiTheme="minorHAnsi" w:cstheme="minorHAnsi"/>
            <w:sz w:val="24"/>
            <w:szCs w:val="24"/>
            <w:rPrChange w:id="2214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pStyle w:val="Body"/>
        <w:ind w:firstLine="720"/>
        <w:rPr>
          <w:ins w:id="22141" w:author="DuyNgo" w:date="2012-08-10T07:43:00Z"/>
          <w:rFonts w:asciiTheme="minorHAnsi" w:hAnsiTheme="minorHAnsi" w:cstheme="minorHAnsi"/>
          <w:sz w:val="24"/>
          <w:szCs w:val="24"/>
          <w:rPrChange w:id="22142" w:author="DuyNgo" w:date="2012-08-10T08:15:00Z">
            <w:rPr>
              <w:ins w:id="22143" w:author="DuyNgo" w:date="2012-08-10T07:43:00Z"/>
              <w:rFonts w:ascii="Times New Roman" w:hAnsi="Times New Roman" w:cs="Times New Roman"/>
              <w:sz w:val="24"/>
              <w:szCs w:val="24"/>
            </w:rPr>
          </w:rPrChange>
        </w:rPr>
      </w:pPr>
      <w:ins w:id="22144" w:author="DuyNgo" w:date="2012-08-10T07:43:00Z">
        <w:r w:rsidRPr="00303364">
          <w:rPr>
            <w:rFonts w:asciiTheme="minorHAnsi" w:hAnsiTheme="minorHAnsi" w:cstheme="minorHAnsi"/>
            <w:sz w:val="24"/>
            <w:szCs w:val="24"/>
            <w:rPrChange w:id="22145" w:author="DuyNgo" w:date="2012-08-10T08:15:00Z">
              <w:rPr>
                <w:rFonts w:asciiTheme="minorHAnsi" w:hAnsiTheme="minorHAnsi" w:cstheme="minorHAnsi"/>
                <w:sz w:val="24"/>
                <w:szCs w:val="24"/>
              </w:rPr>
            </w:rPrChange>
          </w:rPr>
          <w:object w:dxaOrig="11608" w:dyaOrig="7432">
            <v:shape id="_x0000_i1099" type="#_x0000_t75" style="width:468pt;height:298.9pt" o:ole="">
              <v:imagedata r:id="rId172" o:title=""/>
            </v:shape>
            <o:OLEObject Type="Embed" ProgID="Visio.Drawing.11" ShapeID="_x0000_i1099" DrawAspect="Content" ObjectID="_1406100407" r:id="rId173"/>
          </w:object>
        </w:r>
      </w:ins>
    </w:p>
    <w:p w:rsidR="00771246" w:rsidRPr="00303364" w:rsidRDefault="00771246" w:rsidP="00771246">
      <w:pPr>
        <w:pStyle w:val="Heading2"/>
        <w:numPr>
          <w:ilvl w:val="1"/>
          <w:numId w:val="92"/>
        </w:numPr>
        <w:rPr>
          <w:ins w:id="22146" w:author="DuyNgo" w:date="2012-08-10T07:43:00Z"/>
          <w:rFonts w:asciiTheme="minorHAnsi" w:hAnsiTheme="minorHAnsi" w:cstheme="minorHAnsi"/>
          <w:sz w:val="24"/>
          <w:szCs w:val="24"/>
          <w:rPrChange w:id="22147" w:author="DuyNgo" w:date="2012-08-10T08:15:00Z">
            <w:rPr>
              <w:ins w:id="22148" w:author="DuyNgo" w:date="2012-08-10T07:43:00Z"/>
              <w:rFonts w:ascii="Times New Roman" w:hAnsi="Times New Roman" w:cs="Times New Roman"/>
              <w:sz w:val="24"/>
              <w:szCs w:val="24"/>
            </w:rPr>
          </w:rPrChange>
        </w:rPr>
      </w:pPr>
      <w:bookmarkStart w:id="22149" w:name="_Toc327466348"/>
      <w:bookmarkStart w:id="22150" w:name="_Toc332351246"/>
      <w:ins w:id="22151" w:author="DuyNgo" w:date="2012-08-10T07:43:00Z">
        <w:r w:rsidRPr="00303364">
          <w:rPr>
            <w:rFonts w:asciiTheme="minorHAnsi" w:hAnsiTheme="minorHAnsi" w:cstheme="minorHAnsi"/>
            <w:sz w:val="24"/>
            <w:szCs w:val="24"/>
            <w:rPrChange w:id="22152" w:author="DuyNgo" w:date="2012-08-10T08:15:00Z">
              <w:rPr>
                <w:rFonts w:ascii="Times New Roman" w:hAnsi="Times New Roman" w:cs="Times New Roman"/>
                <w:color w:val="365F91" w:themeColor="accent1" w:themeShade="BF"/>
                <w:sz w:val="24"/>
                <w:szCs w:val="24"/>
              </w:rPr>
            </w:rPrChange>
          </w:rPr>
          <w:t>Admin _UC02 - Admin Search Project Use Case</w:t>
        </w:r>
        <w:bookmarkEnd w:id="22149"/>
        <w:bookmarkEnd w:id="22150"/>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153" w:author="DuyNgo" w:date="2012-08-10T07:43:00Z"/>
          <w:rFonts w:asciiTheme="minorHAnsi" w:hAnsiTheme="minorHAnsi" w:cstheme="minorHAnsi"/>
          <w:sz w:val="24"/>
          <w:szCs w:val="24"/>
          <w:rPrChange w:id="22154" w:author="DuyNgo" w:date="2012-08-10T08:15:00Z">
            <w:rPr>
              <w:ins w:id="22155" w:author="DuyNgo" w:date="2012-08-10T07:43:00Z"/>
              <w:rFonts w:ascii="Times New Roman" w:hAnsi="Times New Roman" w:cs="Times New Roman"/>
              <w:sz w:val="24"/>
              <w:szCs w:val="24"/>
            </w:rPr>
          </w:rPrChange>
        </w:rPr>
      </w:pPr>
      <w:bookmarkStart w:id="22156" w:name="_Toc327466349"/>
      <w:bookmarkStart w:id="22157" w:name="_Toc332351247"/>
      <w:ins w:id="22158" w:author="DuyNgo" w:date="2012-08-10T07:43:00Z">
        <w:r w:rsidRPr="00303364">
          <w:rPr>
            <w:rFonts w:asciiTheme="minorHAnsi" w:hAnsiTheme="minorHAnsi" w:cstheme="minorHAnsi"/>
            <w:sz w:val="24"/>
            <w:szCs w:val="24"/>
            <w:rPrChange w:id="22159" w:author="DuyNgo" w:date="2012-08-10T08:15:00Z">
              <w:rPr>
                <w:rFonts w:ascii="Times New Roman" w:hAnsi="Times New Roman" w:cs="Times New Roman"/>
                <w:color w:val="365F91" w:themeColor="accent1" w:themeShade="BF"/>
                <w:sz w:val="24"/>
                <w:szCs w:val="24"/>
              </w:rPr>
            </w:rPrChange>
          </w:rPr>
          <w:t>Class Diagram</w:t>
        </w:r>
        <w:bookmarkEnd w:id="22156"/>
        <w:bookmarkEnd w:id="22157"/>
        <w:r w:rsidRPr="00303364">
          <w:rPr>
            <w:rFonts w:asciiTheme="minorHAnsi" w:hAnsiTheme="minorHAnsi" w:cstheme="minorHAnsi"/>
            <w:sz w:val="24"/>
            <w:szCs w:val="24"/>
            <w:rPrChange w:id="2216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161" w:author="DuyNgo" w:date="2012-08-10T07:43:00Z"/>
          <w:rFonts w:cstheme="minorHAnsi"/>
          <w:sz w:val="24"/>
          <w:szCs w:val="24"/>
          <w:rPrChange w:id="22162" w:author="DuyNgo" w:date="2012-08-10T08:15:00Z">
            <w:rPr>
              <w:ins w:id="22163" w:author="DuyNgo" w:date="2012-08-10T07:43:00Z"/>
              <w:rFonts w:ascii="Times New Roman" w:hAnsi="Times New Roman"/>
              <w:sz w:val="24"/>
            </w:rPr>
          </w:rPrChange>
        </w:rPr>
      </w:pPr>
      <w:ins w:id="22164" w:author="DuyNgo" w:date="2012-08-10T07:43:00Z">
        <w:r w:rsidRPr="00303364">
          <w:rPr>
            <w:rFonts w:cstheme="minorHAnsi"/>
            <w:sz w:val="24"/>
            <w:szCs w:val="24"/>
            <w:rPrChange w:id="22165" w:author="DuyNgo" w:date="2012-08-10T08:15:00Z">
              <w:rPr>
                <w:rFonts w:cstheme="minorHAnsi"/>
                <w:sz w:val="24"/>
                <w:szCs w:val="24"/>
              </w:rPr>
            </w:rPrChange>
          </w:rPr>
          <w:object w:dxaOrig="11620" w:dyaOrig="6105">
            <v:shape id="_x0000_i1100" type="#_x0000_t75" style="width:468pt;height:246.15pt" o:ole="">
              <v:imagedata r:id="rId174" o:title=""/>
            </v:shape>
            <o:OLEObject Type="Embed" ProgID="Visio.Drawing.11" ShapeID="_x0000_i1100" DrawAspect="Content" ObjectID="_1406100408" r:id="rId175"/>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166" w:author="DuyNgo" w:date="2012-08-10T07:43:00Z"/>
          <w:rFonts w:asciiTheme="minorHAnsi" w:hAnsiTheme="minorHAnsi" w:cstheme="minorHAnsi"/>
          <w:sz w:val="24"/>
          <w:szCs w:val="24"/>
          <w:rPrChange w:id="22167" w:author="DuyNgo" w:date="2012-08-10T08:15:00Z">
            <w:rPr>
              <w:ins w:id="22168" w:author="DuyNgo" w:date="2012-08-10T07:43:00Z"/>
              <w:rFonts w:ascii="Times New Roman" w:hAnsi="Times New Roman" w:cs="Times New Roman"/>
              <w:sz w:val="24"/>
              <w:szCs w:val="24"/>
            </w:rPr>
          </w:rPrChange>
        </w:rPr>
      </w:pPr>
      <w:bookmarkStart w:id="22169" w:name="_Toc327466350"/>
      <w:bookmarkStart w:id="22170" w:name="_Toc332351248"/>
      <w:ins w:id="22171" w:author="DuyNgo" w:date="2012-08-10T07:43:00Z">
        <w:r w:rsidRPr="00303364">
          <w:rPr>
            <w:rFonts w:asciiTheme="minorHAnsi" w:hAnsiTheme="minorHAnsi" w:cstheme="minorHAnsi"/>
            <w:sz w:val="24"/>
            <w:szCs w:val="24"/>
            <w:rPrChange w:id="22172" w:author="DuyNgo" w:date="2012-08-10T08:15:00Z">
              <w:rPr>
                <w:rFonts w:ascii="Times New Roman" w:hAnsi="Times New Roman" w:cs="Times New Roman"/>
                <w:color w:val="365F91" w:themeColor="accent1" w:themeShade="BF"/>
                <w:sz w:val="24"/>
                <w:szCs w:val="24"/>
              </w:rPr>
            </w:rPrChange>
          </w:rPr>
          <w:lastRenderedPageBreak/>
          <w:t>Sequence flow</w:t>
        </w:r>
        <w:bookmarkEnd w:id="22169"/>
        <w:bookmarkEnd w:id="22170"/>
        <w:r w:rsidRPr="00303364">
          <w:rPr>
            <w:rFonts w:asciiTheme="minorHAnsi" w:hAnsiTheme="minorHAnsi" w:cstheme="minorHAnsi"/>
            <w:sz w:val="24"/>
            <w:szCs w:val="24"/>
            <w:rPrChange w:id="2217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174" w:author="DuyNgo" w:date="2012-08-10T07:43:00Z"/>
          <w:rFonts w:cstheme="minorHAnsi"/>
          <w:sz w:val="24"/>
          <w:szCs w:val="24"/>
          <w:rPrChange w:id="22175" w:author="DuyNgo" w:date="2012-08-10T08:15:00Z">
            <w:rPr>
              <w:ins w:id="22176" w:author="DuyNgo" w:date="2012-08-10T07:43:00Z"/>
              <w:rFonts w:ascii="Times New Roman" w:hAnsi="Times New Roman"/>
              <w:sz w:val="24"/>
            </w:rPr>
          </w:rPrChange>
        </w:rPr>
      </w:pPr>
      <w:ins w:id="22177" w:author="DuyNgo" w:date="2012-08-10T07:43:00Z">
        <w:r w:rsidRPr="00303364">
          <w:rPr>
            <w:rFonts w:cstheme="minorHAnsi"/>
            <w:sz w:val="24"/>
            <w:szCs w:val="24"/>
            <w:rPrChange w:id="22178" w:author="DuyNgo" w:date="2012-08-10T08:15:00Z">
              <w:rPr>
                <w:rFonts w:cstheme="minorHAnsi"/>
                <w:sz w:val="24"/>
                <w:szCs w:val="24"/>
              </w:rPr>
            </w:rPrChange>
          </w:rPr>
          <w:object w:dxaOrig="13509" w:dyaOrig="3259">
            <v:shape id="_x0000_i1101" type="#_x0000_t75" style="width:467.15pt;height:113pt" o:ole="">
              <v:imagedata r:id="rId176" o:title=""/>
            </v:shape>
            <o:OLEObject Type="Embed" ProgID="Visio.Drawing.11" ShapeID="_x0000_i1101" DrawAspect="Content" ObjectID="_1406100409" r:id="rId177"/>
          </w:object>
        </w:r>
      </w:ins>
    </w:p>
    <w:p w:rsidR="00771246" w:rsidRPr="00303364" w:rsidRDefault="00771246" w:rsidP="00771246">
      <w:pPr>
        <w:pStyle w:val="Heading2"/>
        <w:numPr>
          <w:ilvl w:val="1"/>
          <w:numId w:val="92"/>
        </w:numPr>
        <w:rPr>
          <w:ins w:id="22179" w:author="DuyNgo" w:date="2012-08-10T07:43:00Z"/>
          <w:rFonts w:asciiTheme="minorHAnsi" w:hAnsiTheme="minorHAnsi" w:cstheme="minorHAnsi"/>
          <w:sz w:val="24"/>
          <w:szCs w:val="24"/>
          <w:rPrChange w:id="22180" w:author="DuyNgo" w:date="2012-08-10T08:15:00Z">
            <w:rPr>
              <w:ins w:id="22181" w:author="DuyNgo" w:date="2012-08-10T07:43:00Z"/>
              <w:rFonts w:ascii="Times New Roman" w:hAnsi="Times New Roman" w:cs="Times New Roman"/>
              <w:sz w:val="24"/>
              <w:szCs w:val="24"/>
            </w:rPr>
          </w:rPrChange>
        </w:rPr>
      </w:pPr>
      <w:bookmarkStart w:id="22182" w:name="_Toc327466351"/>
      <w:bookmarkStart w:id="22183" w:name="_Toc332351249"/>
      <w:ins w:id="22184" w:author="DuyNgo" w:date="2012-08-10T07:43:00Z">
        <w:r w:rsidRPr="00303364">
          <w:rPr>
            <w:rFonts w:asciiTheme="minorHAnsi" w:hAnsiTheme="minorHAnsi" w:cstheme="minorHAnsi"/>
            <w:sz w:val="24"/>
            <w:szCs w:val="24"/>
            <w:rPrChange w:id="22185" w:author="DuyNgo" w:date="2012-08-10T08:15:00Z">
              <w:rPr>
                <w:rFonts w:ascii="Times New Roman" w:hAnsi="Times New Roman" w:cs="Times New Roman"/>
                <w:color w:val="365F91" w:themeColor="accent1" w:themeShade="BF"/>
                <w:sz w:val="24"/>
                <w:szCs w:val="24"/>
              </w:rPr>
            </w:rPrChange>
          </w:rPr>
          <w:t>Admin _UC03 - Admin Edit Project Use Case</w:t>
        </w:r>
        <w:bookmarkEnd w:id="22182"/>
        <w:bookmarkEnd w:id="22183"/>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186" w:author="DuyNgo" w:date="2012-08-10T07:43:00Z"/>
          <w:rFonts w:asciiTheme="minorHAnsi" w:hAnsiTheme="minorHAnsi" w:cstheme="minorHAnsi"/>
          <w:sz w:val="24"/>
          <w:szCs w:val="24"/>
          <w:rPrChange w:id="22187" w:author="DuyNgo" w:date="2012-08-10T08:15:00Z">
            <w:rPr>
              <w:ins w:id="22188" w:author="DuyNgo" w:date="2012-08-10T07:43:00Z"/>
              <w:rFonts w:ascii="Times New Roman" w:hAnsi="Times New Roman" w:cs="Times New Roman"/>
              <w:sz w:val="24"/>
              <w:szCs w:val="24"/>
            </w:rPr>
          </w:rPrChange>
        </w:rPr>
      </w:pPr>
      <w:bookmarkStart w:id="22189" w:name="_Toc327466352"/>
      <w:bookmarkStart w:id="22190" w:name="_Toc332351250"/>
      <w:ins w:id="22191" w:author="DuyNgo" w:date="2012-08-10T07:43:00Z">
        <w:r w:rsidRPr="00303364">
          <w:rPr>
            <w:rFonts w:asciiTheme="minorHAnsi" w:hAnsiTheme="minorHAnsi" w:cstheme="minorHAnsi"/>
            <w:sz w:val="24"/>
            <w:szCs w:val="24"/>
            <w:rPrChange w:id="22192" w:author="DuyNgo" w:date="2012-08-10T08:15:00Z">
              <w:rPr>
                <w:rFonts w:ascii="Times New Roman" w:hAnsi="Times New Roman" w:cs="Times New Roman"/>
                <w:color w:val="365F91" w:themeColor="accent1" w:themeShade="BF"/>
                <w:sz w:val="24"/>
                <w:szCs w:val="24"/>
              </w:rPr>
            </w:rPrChange>
          </w:rPr>
          <w:t>Class Diagram</w:t>
        </w:r>
        <w:bookmarkEnd w:id="22189"/>
        <w:bookmarkEnd w:id="22190"/>
        <w:r w:rsidRPr="00303364">
          <w:rPr>
            <w:rFonts w:asciiTheme="minorHAnsi" w:hAnsiTheme="minorHAnsi" w:cstheme="minorHAnsi"/>
            <w:sz w:val="24"/>
            <w:szCs w:val="24"/>
            <w:rPrChange w:id="2219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194" w:author="DuyNgo" w:date="2012-08-10T07:43:00Z"/>
          <w:rFonts w:cstheme="minorHAnsi"/>
          <w:sz w:val="24"/>
          <w:szCs w:val="24"/>
          <w:rPrChange w:id="22195" w:author="DuyNgo" w:date="2012-08-10T08:15:00Z">
            <w:rPr>
              <w:ins w:id="22196" w:author="DuyNgo" w:date="2012-08-10T07:43:00Z"/>
              <w:rFonts w:ascii="Times New Roman" w:hAnsi="Times New Roman"/>
              <w:sz w:val="24"/>
            </w:rPr>
          </w:rPrChange>
        </w:rPr>
      </w:pPr>
      <w:ins w:id="22197" w:author="DuyNgo" w:date="2012-08-10T07:43:00Z">
        <w:r w:rsidRPr="00303364">
          <w:rPr>
            <w:rFonts w:cstheme="minorHAnsi"/>
            <w:sz w:val="24"/>
            <w:szCs w:val="24"/>
            <w:rPrChange w:id="22198" w:author="DuyNgo" w:date="2012-08-10T08:15:00Z">
              <w:rPr>
                <w:rFonts w:cstheme="minorHAnsi"/>
                <w:sz w:val="24"/>
                <w:szCs w:val="24"/>
              </w:rPr>
            </w:rPrChange>
          </w:rPr>
          <w:object w:dxaOrig="13541" w:dyaOrig="7480">
            <v:shape id="_x0000_i1102" type="#_x0000_t75" style="width:468pt;height:258.7pt" o:ole="">
              <v:imagedata r:id="rId178" o:title=""/>
            </v:shape>
            <o:OLEObject Type="Embed" ProgID="Visio.Drawing.11" ShapeID="_x0000_i1102" DrawAspect="Content" ObjectID="_1406100410" r:id="rId17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199" w:author="DuyNgo" w:date="2012-08-10T07:43:00Z"/>
          <w:rFonts w:asciiTheme="minorHAnsi" w:hAnsiTheme="minorHAnsi" w:cstheme="minorHAnsi"/>
          <w:sz w:val="24"/>
          <w:szCs w:val="24"/>
          <w:rPrChange w:id="22200" w:author="DuyNgo" w:date="2012-08-10T08:15:00Z">
            <w:rPr>
              <w:ins w:id="22201" w:author="DuyNgo" w:date="2012-08-10T07:43:00Z"/>
              <w:rFonts w:ascii="Times New Roman" w:hAnsi="Times New Roman" w:cs="Times New Roman"/>
              <w:sz w:val="24"/>
              <w:szCs w:val="24"/>
            </w:rPr>
          </w:rPrChange>
        </w:rPr>
      </w:pPr>
      <w:bookmarkStart w:id="22202" w:name="_Toc327466353"/>
      <w:bookmarkStart w:id="22203" w:name="_Toc332351251"/>
      <w:ins w:id="22204" w:author="DuyNgo" w:date="2012-08-10T07:43:00Z">
        <w:r w:rsidRPr="00303364">
          <w:rPr>
            <w:rFonts w:asciiTheme="minorHAnsi" w:hAnsiTheme="minorHAnsi" w:cstheme="minorHAnsi"/>
            <w:sz w:val="24"/>
            <w:szCs w:val="24"/>
            <w:rPrChange w:id="22205" w:author="DuyNgo" w:date="2012-08-10T08:15:00Z">
              <w:rPr>
                <w:rFonts w:ascii="Times New Roman" w:hAnsi="Times New Roman" w:cs="Times New Roman"/>
                <w:color w:val="365F91" w:themeColor="accent1" w:themeShade="BF"/>
                <w:sz w:val="24"/>
                <w:szCs w:val="24"/>
              </w:rPr>
            </w:rPrChange>
          </w:rPr>
          <w:lastRenderedPageBreak/>
          <w:t>Sequence flow</w:t>
        </w:r>
        <w:bookmarkEnd w:id="22202"/>
        <w:bookmarkEnd w:id="22203"/>
        <w:r w:rsidRPr="00303364">
          <w:rPr>
            <w:rFonts w:asciiTheme="minorHAnsi" w:hAnsiTheme="minorHAnsi" w:cstheme="minorHAnsi"/>
            <w:sz w:val="24"/>
            <w:szCs w:val="24"/>
            <w:rPrChange w:id="2220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207" w:author="DuyNgo" w:date="2012-08-10T07:43:00Z"/>
          <w:rFonts w:cstheme="minorHAnsi"/>
          <w:sz w:val="24"/>
          <w:szCs w:val="24"/>
          <w:rPrChange w:id="22208" w:author="DuyNgo" w:date="2012-08-10T08:15:00Z">
            <w:rPr>
              <w:ins w:id="22209" w:author="DuyNgo" w:date="2012-08-10T07:43:00Z"/>
              <w:rFonts w:ascii="Times New Roman" w:hAnsi="Times New Roman"/>
              <w:sz w:val="24"/>
            </w:rPr>
          </w:rPrChange>
        </w:rPr>
      </w:pPr>
      <w:ins w:id="22210" w:author="DuyNgo" w:date="2012-08-10T07:43:00Z">
        <w:r w:rsidRPr="00303364">
          <w:rPr>
            <w:rFonts w:cstheme="minorHAnsi"/>
            <w:sz w:val="24"/>
            <w:szCs w:val="24"/>
            <w:rPrChange w:id="22211" w:author="DuyNgo" w:date="2012-08-10T08:15:00Z">
              <w:rPr>
                <w:rFonts w:cstheme="minorHAnsi"/>
                <w:sz w:val="24"/>
                <w:szCs w:val="24"/>
              </w:rPr>
            </w:rPrChange>
          </w:rPr>
          <w:object w:dxaOrig="14294" w:dyaOrig="8728">
            <v:shape id="_x0000_i1103" type="#_x0000_t75" style="width:467.15pt;height:284.65pt" o:ole="">
              <v:imagedata r:id="rId180" o:title=""/>
            </v:shape>
            <o:OLEObject Type="Embed" ProgID="Visio.Drawing.11" ShapeID="_x0000_i1103" DrawAspect="Content" ObjectID="_1406100411" r:id="rId181"/>
          </w:object>
        </w:r>
      </w:ins>
    </w:p>
    <w:p w:rsidR="00771246" w:rsidRPr="00303364" w:rsidRDefault="00771246" w:rsidP="00771246">
      <w:pPr>
        <w:pStyle w:val="Heading2"/>
        <w:numPr>
          <w:ilvl w:val="1"/>
          <w:numId w:val="92"/>
        </w:numPr>
        <w:rPr>
          <w:ins w:id="22212" w:author="DuyNgo" w:date="2012-08-10T07:43:00Z"/>
          <w:rFonts w:asciiTheme="minorHAnsi" w:hAnsiTheme="minorHAnsi" w:cstheme="minorHAnsi"/>
          <w:sz w:val="24"/>
          <w:szCs w:val="24"/>
          <w:rPrChange w:id="22213" w:author="DuyNgo" w:date="2012-08-10T08:15:00Z">
            <w:rPr>
              <w:ins w:id="22214" w:author="DuyNgo" w:date="2012-08-10T07:43:00Z"/>
              <w:rFonts w:ascii="Times New Roman" w:hAnsi="Times New Roman" w:cs="Times New Roman"/>
              <w:sz w:val="24"/>
              <w:szCs w:val="24"/>
            </w:rPr>
          </w:rPrChange>
        </w:rPr>
      </w:pPr>
      <w:bookmarkStart w:id="22215" w:name="_Toc327466354"/>
      <w:bookmarkStart w:id="22216" w:name="_Toc332351252"/>
      <w:ins w:id="22217" w:author="DuyNgo" w:date="2012-08-10T07:43:00Z">
        <w:r w:rsidRPr="00303364">
          <w:rPr>
            <w:rFonts w:asciiTheme="minorHAnsi" w:hAnsiTheme="minorHAnsi" w:cstheme="minorHAnsi"/>
            <w:sz w:val="24"/>
            <w:szCs w:val="24"/>
            <w:rPrChange w:id="22218" w:author="DuyNgo" w:date="2012-08-10T08:15:00Z">
              <w:rPr>
                <w:rFonts w:ascii="Times New Roman" w:hAnsi="Times New Roman" w:cs="Times New Roman"/>
                <w:color w:val="365F91" w:themeColor="accent1" w:themeShade="BF"/>
                <w:sz w:val="24"/>
                <w:szCs w:val="24"/>
              </w:rPr>
            </w:rPrChange>
          </w:rPr>
          <w:t>Admin _UC04 - Admin Mange Module Use Case</w:t>
        </w:r>
        <w:bookmarkEnd w:id="22215"/>
        <w:bookmarkEnd w:id="22216"/>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219" w:author="DuyNgo" w:date="2012-08-10T07:43:00Z"/>
          <w:rFonts w:asciiTheme="minorHAnsi" w:hAnsiTheme="minorHAnsi" w:cstheme="minorHAnsi"/>
          <w:sz w:val="24"/>
          <w:szCs w:val="24"/>
          <w:rPrChange w:id="22220" w:author="DuyNgo" w:date="2012-08-10T08:15:00Z">
            <w:rPr>
              <w:ins w:id="22221" w:author="DuyNgo" w:date="2012-08-10T07:43:00Z"/>
              <w:rFonts w:ascii="Times New Roman" w:hAnsi="Times New Roman" w:cs="Times New Roman"/>
              <w:sz w:val="24"/>
              <w:szCs w:val="24"/>
            </w:rPr>
          </w:rPrChange>
        </w:rPr>
      </w:pPr>
      <w:bookmarkStart w:id="22222" w:name="_Toc327466355"/>
      <w:bookmarkStart w:id="22223" w:name="_Toc332351253"/>
      <w:ins w:id="22224" w:author="DuyNgo" w:date="2012-08-10T07:43:00Z">
        <w:r w:rsidRPr="00303364">
          <w:rPr>
            <w:rFonts w:asciiTheme="minorHAnsi" w:hAnsiTheme="minorHAnsi" w:cstheme="minorHAnsi"/>
            <w:sz w:val="24"/>
            <w:szCs w:val="24"/>
            <w:rPrChange w:id="22225" w:author="DuyNgo" w:date="2012-08-10T08:15:00Z">
              <w:rPr>
                <w:rFonts w:ascii="Times New Roman" w:hAnsi="Times New Roman" w:cs="Times New Roman"/>
                <w:color w:val="365F91" w:themeColor="accent1" w:themeShade="BF"/>
                <w:sz w:val="24"/>
                <w:szCs w:val="24"/>
              </w:rPr>
            </w:rPrChange>
          </w:rPr>
          <w:t>Class Diagram</w:t>
        </w:r>
        <w:bookmarkEnd w:id="22222"/>
        <w:bookmarkEnd w:id="22223"/>
        <w:r w:rsidRPr="00303364">
          <w:rPr>
            <w:rFonts w:asciiTheme="minorHAnsi" w:hAnsiTheme="minorHAnsi" w:cstheme="minorHAnsi"/>
            <w:sz w:val="24"/>
            <w:szCs w:val="24"/>
            <w:rPrChange w:id="2222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227" w:author="DuyNgo" w:date="2012-08-10T07:43:00Z"/>
          <w:rFonts w:cstheme="minorHAnsi"/>
          <w:sz w:val="24"/>
          <w:szCs w:val="24"/>
          <w:rPrChange w:id="22228" w:author="DuyNgo" w:date="2012-08-10T08:15:00Z">
            <w:rPr>
              <w:ins w:id="22229" w:author="DuyNgo" w:date="2012-08-10T07:43:00Z"/>
              <w:rFonts w:ascii="Times New Roman" w:hAnsi="Times New Roman"/>
              <w:sz w:val="24"/>
            </w:rPr>
          </w:rPrChange>
        </w:rPr>
      </w:pPr>
    </w:p>
    <w:p w:rsidR="00771246" w:rsidRPr="00303364" w:rsidRDefault="00771246" w:rsidP="00771246">
      <w:pPr>
        <w:ind w:firstLine="810"/>
        <w:rPr>
          <w:ins w:id="22230" w:author="DuyNgo" w:date="2012-08-10T07:43:00Z"/>
          <w:rFonts w:cstheme="minorHAnsi"/>
          <w:sz w:val="24"/>
          <w:szCs w:val="24"/>
          <w:rPrChange w:id="22231" w:author="DuyNgo" w:date="2012-08-10T08:15:00Z">
            <w:rPr>
              <w:ins w:id="22232" w:author="DuyNgo" w:date="2012-08-10T07:43:00Z"/>
              <w:rFonts w:ascii="Times New Roman" w:hAnsi="Times New Roman"/>
              <w:sz w:val="24"/>
            </w:rPr>
          </w:rPrChange>
        </w:rPr>
      </w:pPr>
      <w:ins w:id="22233" w:author="DuyNgo" w:date="2012-08-10T07:43:00Z">
        <w:r w:rsidRPr="00303364">
          <w:rPr>
            <w:rFonts w:cstheme="minorHAnsi"/>
            <w:sz w:val="24"/>
            <w:szCs w:val="24"/>
            <w:rPrChange w:id="22234" w:author="DuyNgo" w:date="2012-08-10T08:15:00Z">
              <w:rPr>
                <w:rFonts w:cstheme="minorHAnsi"/>
                <w:sz w:val="24"/>
                <w:szCs w:val="24"/>
              </w:rPr>
            </w:rPrChange>
          </w:rPr>
          <w:object w:dxaOrig="13541" w:dyaOrig="7566">
            <v:shape id="_x0000_i1104" type="#_x0000_t75" style="width:468pt;height:262.05pt" o:ole="">
              <v:imagedata r:id="rId182" o:title=""/>
            </v:shape>
            <o:OLEObject Type="Embed" ProgID="Visio.Drawing.11" ShapeID="_x0000_i1104" DrawAspect="Content" ObjectID="_1406100412" r:id="rId183"/>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235" w:author="DuyNgo" w:date="2012-08-10T07:43:00Z"/>
          <w:rFonts w:asciiTheme="minorHAnsi" w:hAnsiTheme="minorHAnsi" w:cstheme="minorHAnsi"/>
          <w:sz w:val="24"/>
          <w:szCs w:val="24"/>
          <w:rPrChange w:id="22236" w:author="DuyNgo" w:date="2012-08-10T08:15:00Z">
            <w:rPr>
              <w:ins w:id="22237" w:author="DuyNgo" w:date="2012-08-10T07:43:00Z"/>
              <w:rFonts w:ascii="Times New Roman" w:hAnsi="Times New Roman" w:cs="Times New Roman"/>
              <w:sz w:val="24"/>
              <w:szCs w:val="24"/>
            </w:rPr>
          </w:rPrChange>
        </w:rPr>
      </w:pPr>
      <w:bookmarkStart w:id="22238" w:name="_Toc327466356"/>
      <w:bookmarkStart w:id="22239" w:name="_Toc332351254"/>
      <w:ins w:id="22240" w:author="DuyNgo" w:date="2012-08-10T07:43:00Z">
        <w:r w:rsidRPr="00303364">
          <w:rPr>
            <w:rFonts w:asciiTheme="minorHAnsi" w:hAnsiTheme="minorHAnsi" w:cstheme="minorHAnsi"/>
            <w:sz w:val="24"/>
            <w:szCs w:val="24"/>
            <w:rPrChange w:id="22241" w:author="DuyNgo" w:date="2012-08-10T08:15:00Z">
              <w:rPr>
                <w:rFonts w:ascii="Times New Roman" w:hAnsi="Times New Roman" w:cs="Times New Roman"/>
                <w:color w:val="365F91" w:themeColor="accent1" w:themeShade="BF"/>
                <w:sz w:val="24"/>
                <w:szCs w:val="24"/>
              </w:rPr>
            </w:rPrChange>
          </w:rPr>
          <w:t>Sequence flow</w:t>
        </w:r>
        <w:bookmarkEnd w:id="22238"/>
        <w:bookmarkEnd w:id="22239"/>
        <w:r w:rsidRPr="00303364">
          <w:rPr>
            <w:rFonts w:asciiTheme="minorHAnsi" w:hAnsiTheme="minorHAnsi" w:cstheme="minorHAnsi"/>
            <w:sz w:val="24"/>
            <w:szCs w:val="24"/>
            <w:rPrChange w:id="22242"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243" w:author="DuyNgo" w:date="2012-08-10T07:43:00Z"/>
          <w:rFonts w:cstheme="minorHAnsi"/>
          <w:sz w:val="24"/>
          <w:szCs w:val="24"/>
          <w:rPrChange w:id="22244" w:author="DuyNgo" w:date="2012-08-10T08:15:00Z">
            <w:rPr>
              <w:ins w:id="22245" w:author="DuyNgo" w:date="2012-08-10T07:43:00Z"/>
              <w:rFonts w:ascii="Times New Roman" w:hAnsi="Times New Roman"/>
              <w:sz w:val="24"/>
            </w:rPr>
          </w:rPrChange>
        </w:rPr>
      </w:pPr>
      <w:ins w:id="22246" w:author="DuyNgo" w:date="2012-08-10T07:43:00Z">
        <w:r w:rsidRPr="00303364">
          <w:rPr>
            <w:rFonts w:cstheme="minorHAnsi"/>
            <w:sz w:val="24"/>
            <w:szCs w:val="24"/>
            <w:rPrChange w:id="22247" w:author="DuyNgo" w:date="2012-08-10T08:15:00Z">
              <w:rPr>
                <w:rFonts w:cstheme="minorHAnsi"/>
                <w:sz w:val="24"/>
                <w:szCs w:val="24"/>
              </w:rPr>
            </w:rPrChange>
          </w:rPr>
          <w:object w:dxaOrig="14441" w:dyaOrig="6571">
            <v:shape id="_x0000_i1105" type="#_x0000_t75" style="width:468pt;height:212.65pt" o:ole="">
              <v:imagedata r:id="rId184" o:title=""/>
            </v:shape>
            <o:OLEObject Type="Embed" ProgID="Visio.Drawing.11" ShapeID="_x0000_i1105" DrawAspect="Content" ObjectID="_1406100413" r:id="rId185"/>
          </w:object>
        </w:r>
      </w:ins>
    </w:p>
    <w:p w:rsidR="00771246" w:rsidRPr="00303364" w:rsidRDefault="00771246" w:rsidP="00771246">
      <w:pPr>
        <w:rPr>
          <w:ins w:id="22248" w:author="DuyNgo" w:date="2012-08-10T07:43:00Z"/>
          <w:rFonts w:cstheme="minorHAnsi"/>
          <w:sz w:val="24"/>
          <w:szCs w:val="24"/>
          <w:rPrChange w:id="22249" w:author="DuyNgo" w:date="2012-08-10T08:15:00Z">
            <w:rPr>
              <w:ins w:id="22250" w:author="DuyNgo" w:date="2012-08-10T07:43:00Z"/>
              <w:rFonts w:ascii="Times New Roman" w:hAnsi="Times New Roman"/>
              <w:sz w:val="24"/>
            </w:rPr>
          </w:rPrChange>
        </w:rPr>
      </w:pPr>
    </w:p>
    <w:p w:rsidR="00771246" w:rsidRPr="00303364" w:rsidRDefault="00771246" w:rsidP="00771246">
      <w:pPr>
        <w:pStyle w:val="Heading2"/>
        <w:numPr>
          <w:ilvl w:val="1"/>
          <w:numId w:val="92"/>
        </w:numPr>
        <w:rPr>
          <w:ins w:id="22251" w:author="DuyNgo" w:date="2012-08-10T07:43:00Z"/>
          <w:rFonts w:asciiTheme="minorHAnsi" w:hAnsiTheme="minorHAnsi" w:cstheme="minorHAnsi"/>
          <w:sz w:val="24"/>
          <w:szCs w:val="24"/>
          <w:rPrChange w:id="22252" w:author="DuyNgo" w:date="2012-08-10T08:15:00Z">
            <w:rPr>
              <w:ins w:id="22253" w:author="DuyNgo" w:date="2012-08-10T07:43:00Z"/>
              <w:rFonts w:ascii="Times New Roman" w:hAnsi="Times New Roman" w:cs="Times New Roman"/>
              <w:sz w:val="24"/>
              <w:szCs w:val="24"/>
            </w:rPr>
          </w:rPrChange>
        </w:rPr>
      </w:pPr>
      <w:bookmarkStart w:id="22254" w:name="_Toc327466357"/>
      <w:bookmarkStart w:id="22255" w:name="_Toc332351255"/>
      <w:ins w:id="22256" w:author="DuyNgo" w:date="2012-08-10T07:43:00Z">
        <w:r w:rsidRPr="00303364">
          <w:rPr>
            <w:rFonts w:asciiTheme="minorHAnsi" w:hAnsiTheme="minorHAnsi" w:cstheme="minorHAnsi"/>
            <w:sz w:val="24"/>
            <w:szCs w:val="24"/>
            <w:rPrChange w:id="22257" w:author="DuyNgo" w:date="2012-08-10T08:15:00Z">
              <w:rPr>
                <w:rFonts w:ascii="Times New Roman" w:hAnsi="Times New Roman" w:cs="Times New Roman"/>
                <w:color w:val="365F91" w:themeColor="accent1" w:themeShade="BF"/>
                <w:sz w:val="24"/>
                <w:szCs w:val="24"/>
              </w:rPr>
            </w:rPrChange>
          </w:rPr>
          <w:lastRenderedPageBreak/>
          <w:t>Admin _UC05 - Admin Team Management Use Case</w:t>
        </w:r>
        <w:bookmarkEnd w:id="22254"/>
        <w:bookmarkEnd w:id="22255"/>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258" w:author="DuyNgo" w:date="2012-08-10T07:43:00Z"/>
          <w:rFonts w:asciiTheme="minorHAnsi" w:hAnsiTheme="minorHAnsi" w:cstheme="minorHAnsi"/>
          <w:sz w:val="24"/>
          <w:szCs w:val="24"/>
          <w:rPrChange w:id="22259" w:author="DuyNgo" w:date="2012-08-10T08:15:00Z">
            <w:rPr>
              <w:ins w:id="22260" w:author="DuyNgo" w:date="2012-08-10T07:43:00Z"/>
              <w:rFonts w:ascii="Times New Roman" w:hAnsi="Times New Roman" w:cs="Times New Roman"/>
              <w:sz w:val="24"/>
              <w:szCs w:val="24"/>
            </w:rPr>
          </w:rPrChange>
        </w:rPr>
      </w:pPr>
      <w:bookmarkStart w:id="22261" w:name="_Toc327466358"/>
      <w:bookmarkStart w:id="22262" w:name="_Toc332351256"/>
      <w:ins w:id="22263" w:author="DuyNgo" w:date="2012-08-10T07:43:00Z">
        <w:r w:rsidRPr="00303364">
          <w:rPr>
            <w:rFonts w:asciiTheme="minorHAnsi" w:hAnsiTheme="minorHAnsi" w:cstheme="minorHAnsi"/>
            <w:sz w:val="24"/>
            <w:szCs w:val="24"/>
            <w:rPrChange w:id="22264" w:author="DuyNgo" w:date="2012-08-10T08:15:00Z">
              <w:rPr>
                <w:rFonts w:ascii="Times New Roman" w:hAnsi="Times New Roman" w:cs="Times New Roman"/>
                <w:color w:val="365F91" w:themeColor="accent1" w:themeShade="BF"/>
                <w:sz w:val="24"/>
                <w:szCs w:val="24"/>
              </w:rPr>
            </w:rPrChange>
          </w:rPr>
          <w:t>Class Diagram</w:t>
        </w:r>
        <w:bookmarkEnd w:id="22261"/>
        <w:bookmarkEnd w:id="22262"/>
        <w:r w:rsidRPr="00303364">
          <w:rPr>
            <w:rFonts w:asciiTheme="minorHAnsi" w:hAnsiTheme="minorHAnsi" w:cstheme="minorHAnsi"/>
            <w:sz w:val="24"/>
            <w:szCs w:val="24"/>
            <w:rPrChange w:id="2226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266" w:author="DuyNgo" w:date="2012-08-10T07:43:00Z"/>
          <w:rFonts w:cstheme="minorHAnsi"/>
          <w:sz w:val="24"/>
          <w:szCs w:val="24"/>
          <w:rPrChange w:id="22267" w:author="DuyNgo" w:date="2012-08-10T08:15:00Z">
            <w:rPr>
              <w:ins w:id="22268" w:author="DuyNgo" w:date="2012-08-10T07:43:00Z"/>
              <w:rFonts w:ascii="Times New Roman" w:hAnsi="Times New Roman"/>
              <w:sz w:val="24"/>
            </w:rPr>
          </w:rPrChange>
        </w:rPr>
      </w:pPr>
      <w:ins w:id="22269" w:author="DuyNgo" w:date="2012-08-10T07:43:00Z">
        <w:r w:rsidRPr="00303364">
          <w:rPr>
            <w:rFonts w:cstheme="minorHAnsi"/>
            <w:sz w:val="24"/>
            <w:szCs w:val="24"/>
            <w:rPrChange w:id="22270" w:author="DuyNgo" w:date="2012-08-10T08:15:00Z">
              <w:rPr>
                <w:rFonts w:cstheme="minorHAnsi"/>
                <w:sz w:val="24"/>
                <w:szCs w:val="24"/>
              </w:rPr>
            </w:rPrChange>
          </w:rPr>
          <w:object w:dxaOrig="13744" w:dyaOrig="7876">
            <v:shape id="_x0000_i1106" type="#_x0000_t75" style="width:468pt;height:268.75pt" o:ole="">
              <v:imagedata r:id="rId186" o:title=""/>
            </v:shape>
            <o:OLEObject Type="Embed" ProgID="Visio.Drawing.11" ShapeID="_x0000_i1106" DrawAspect="Content" ObjectID="_1406100414" r:id="rId187"/>
          </w:object>
        </w:r>
      </w:ins>
    </w:p>
    <w:p w:rsidR="00771246" w:rsidRPr="00303364" w:rsidRDefault="00771246" w:rsidP="00771246">
      <w:pPr>
        <w:ind w:firstLine="810"/>
        <w:rPr>
          <w:ins w:id="22271" w:author="DuyNgo" w:date="2012-08-10T07:43:00Z"/>
          <w:rFonts w:cstheme="minorHAnsi"/>
          <w:sz w:val="24"/>
          <w:szCs w:val="24"/>
          <w:rPrChange w:id="22272" w:author="DuyNgo" w:date="2012-08-10T08:15:00Z">
            <w:rPr>
              <w:ins w:id="22273"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274" w:author="DuyNgo" w:date="2012-08-10T07:43:00Z"/>
          <w:rFonts w:asciiTheme="minorHAnsi" w:hAnsiTheme="minorHAnsi" w:cstheme="minorHAnsi"/>
          <w:sz w:val="24"/>
          <w:szCs w:val="24"/>
          <w:rPrChange w:id="22275" w:author="DuyNgo" w:date="2012-08-10T08:15:00Z">
            <w:rPr>
              <w:ins w:id="22276" w:author="DuyNgo" w:date="2012-08-10T07:43:00Z"/>
              <w:rFonts w:ascii="Times New Roman" w:hAnsi="Times New Roman" w:cs="Times New Roman"/>
              <w:sz w:val="24"/>
              <w:szCs w:val="24"/>
            </w:rPr>
          </w:rPrChange>
        </w:rPr>
      </w:pPr>
      <w:bookmarkStart w:id="22277" w:name="_Toc327466359"/>
      <w:bookmarkStart w:id="22278" w:name="_Toc332351257"/>
      <w:ins w:id="22279" w:author="DuyNgo" w:date="2012-08-10T07:43:00Z">
        <w:r w:rsidRPr="00303364">
          <w:rPr>
            <w:rFonts w:asciiTheme="minorHAnsi" w:hAnsiTheme="minorHAnsi" w:cstheme="minorHAnsi"/>
            <w:sz w:val="24"/>
            <w:szCs w:val="24"/>
            <w:rPrChange w:id="22280" w:author="DuyNgo" w:date="2012-08-10T08:15:00Z">
              <w:rPr>
                <w:rFonts w:ascii="Times New Roman" w:hAnsi="Times New Roman" w:cs="Times New Roman"/>
                <w:color w:val="365F91" w:themeColor="accent1" w:themeShade="BF"/>
                <w:sz w:val="24"/>
                <w:szCs w:val="24"/>
              </w:rPr>
            </w:rPrChange>
          </w:rPr>
          <w:t>Sequence flow</w:t>
        </w:r>
        <w:bookmarkEnd w:id="22277"/>
        <w:bookmarkEnd w:id="22278"/>
        <w:r w:rsidRPr="00303364">
          <w:rPr>
            <w:rFonts w:asciiTheme="minorHAnsi" w:hAnsiTheme="minorHAnsi" w:cstheme="minorHAnsi"/>
            <w:sz w:val="24"/>
            <w:szCs w:val="24"/>
            <w:rPrChange w:id="2228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282" w:author="DuyNgo" w:date="2012-08-10T07:43:00Z"/>
          <w:rFonts w:cstheme="minorHAnsi"/>
          <w:sz w:val="24"/>
          <w:szCs w:val="24"/>
          <w:rPrChange w:id="22283" w:author="DuyNgo" w:date="2012-08-10T08:15:00Z">
            <w:rPr>
              <w:ins w:id="22284" w:author="DuyNgo" w:date="2012-08-10T07:43:00Z"/>
              <w:rFonts w:ascii="Times New Roman" w:hAnsi="Times New Roman"/>
              <w:sz w:val="24"/>
            </w:rPr>
          </w:rPrChange>
        </w:rPr>
      </w:pPr>
    </w:p>
    <w:p w:rsidR="00771246" w:rsidRPr="00303364" w:rsidRDefault="00771246" w:rsidP="00771246">
      <w:pPr>
        <w:rPr>
          <w:ins w:id="22285" w:author="DuyNgo" w:date="2012-08-10T07:43:00Z"/>
          <w:rFonts w:cstheme="minorHAnsi"/>
          <w:sz w:val="24"/>
          <w:szCs w:val="24"/>
          <w:rPrChange w:id="22286" w:author="DuyNgo" w:date="2012-08-10T08:15:00Z">
            <w:rPr>
              <w:ins w:id="22287" w:author="DuyNgo" w:date="2012-08-10T07:43:00Z"/>
              <w:rFonts w:ascii="Times New Roman" w:hAnsi="Times New Roman"/>
              <w:sz w:val="24"/>
            </w:rPr>
          </w:rPrChange>
        </w:rPr>
      </w:pPr>
    </w:p>
    <w:p w:rsidR="00771246" w:rsidRPr="00303364" w:rsidRDefault="00771246" w:rsidP="00771246">
      <w:pPr>
        <w:rPr>
          <w:ins w:id="22288" w:author="DuyNgo" w:date="2012-08-10T07:43:00Z"/>
          <w:rFonts w:cstheme="minorHAnsi"/>
          <w:sz w:val="24"/>
          <w:szCs w:val="24"/>
          <w:rPrChange w:id="22289" w:author="DuyNgo" w:date="2012-08-10T08:15:00Z">
            <w:rPr>
              <w:ins w:id="22290" w:author="DuyNgo" w:date="2012-08-10T07:43:00Z"/>
              <w:rFonts w:ascii="Times New Roman" w:hAnsi="Times New Roman"/>
              <w:sz w:val="24"/>
            </w:rPr>
          </w:rPrChange>
        </w:rPr>
      </w:pPr>
      <w:ins w:id="22291" w:author="DuyNgo" w:date="2012-08-10T07:43:00Z">
        <w:r w:rsidRPr="00303364">
          <w:rPr>
            <w:rFonts w:cstheme="minorHAnsi"/>
            <w:sz w:val="24"/>
            <w:szCs w:val="24"/>
            <w:rPrChange w:id="22292" w:author="DuyNgo" w:date="2012-08-10T08:15:00Z">
              <w:rPr>
                <w:rFonts w:cstheme="minorHAnsi"/>
                <w:sz w:val="24"/>
                <w:szCs w:val="24"/>
              </w:rPr>
            </w:rPrChange>
          </w:rPr>
          <w:object w:dxaOrig="14380" w:dyaOrig="9448">
            <v:shape id="_x0000_i1107" type="#_x0000_t75" style="width:467.15pt;height:306.4pt" o:ole="">
              <v:imagedata r:id="rId188" o:title=""/>
            </v:shape>
            <o:OLEObject Type="Embed" ProgID="Visio.Drawing.11" ShapeID="_x0000_i1107" DrawAspect="Content" ObjectID="_1406100415" r:id="rId189"/>
          </w:object>
        </w:r>
      </w:ins>
    </w:p>
    <w:p w:rsidR="00771246" w:rsidRPr="00303364" w:rsidRDefault="00771246" w:rsidP="00771246">
      <w:pPr>
        <w:rPr>
          <w:ins w:id="22293" w:author="DuyNgo" w:date="2012-08-10T07:43:00Z"/>
          <w:rFonts w:cstheme="minorHAnsi"/>
          <w:sz w:val="24"/>
          <w:szCs w:val="24"/>
          <w:rPrChange w:id="22294" w:author="DuyNgo" w:date="2012-08-10T08:15:00Z">
            <w:rPr>
              <w:ins w:id="22295" w:author="DuyNgo" w:date="2012-08-10T07:43:00Z"/>
              <w:rFonts w:ascii="Times New Roman" w:hAnsi="Times New Roman"/>
              <w:sz w:val="24"/>
            </w:rPr>
          </w:rPrChange>
        </w:rPr>
      </w:pPr>
    </w:p>
    <w:p w:rsidR="00771246" w:rsidRPr="00303364" w:rsidRDefault="00771246" w:rsidP="00771246">
      <w:pPr>
        <w:rPr>
          <w:ins w:id="22296" w:author="DuyNgo" w:date="2012-08-10T07:43:00Z"/>
          <w:rFonts w:cstheme="minorHAnsi"/>
          <w:sz w:val="24"/>
          <w:szCs w:val="24"/>
          <w:rPrChange w:id="22297" w:author="DuyNgo" w:date="2012-08-10T08:15:00Z">
            <w:rPr>
              <w:ins w:id="22298" w:author="DuyNgo" w:date="2012-08-10T07:43:00Z"/>
              <w:rFonts w:ascii="Times New Roman" w:hAnsi="Times New Roman"/>
              <w:sz w:val="24"/>
            </w:rPr>
          </w:rPrChange>
        </w:rPr>
      </w:pPr>
    </w:p>
    <w:p w:rsidR="00771246" w:rsidRPr="00303364" w:rsidRDefault="00771246" w:rsidP="00771246">
      <w:pPr>
        <w:rPr>
          <w:ins w:id="22299" w:author="DuyNgo" w:date="2012-08-10T07:43:00Z"/>
          <w:rFonts w:cstheme="minorHAnsi"/>
          <w:sz w:val="24"/>
          <w:szCs w:val="24"/>
          <w:rPrChange w:id="22300" w:author="DuyNgo" w:date="2012-08-10T08:15:00Z">
            <w:rPr>
              <w:ins w:id="22301" w:author="DuyNgo" w:date="2012-08-10T07:43:00Z"/>
              <w:rFonts w:ascii="Times New Roman" w:hAnsi="Times New Roman"/>
              <w:sz w:val="24"/>
            </w:rPr>
          </w:rPrChange>
        </w:rPr>
      </w:pPr>
    </w:p>
    <w:p w:rsidR="00771246" w:rsidRPr="00303364" w:rsidRDefault="00771246" w:rsidP="00771246">
      <w:pPr>
        <w:rPr>
          <w:ins w:id="22302" w:author="DuyNgo" w:date="2012-08-10T07:43:00Z"/>
          <w:rFonts w:cstheme="minorHAnsi"/>
          <w:sz w:val="24"/>
          <w:szCs w:val="24"/>
          <w:rPrChange w:id="22303" w:author="DuyNgo" w:date="2012-08-10T08:15:00Z">
            <w:rPr>
              <w:ins w:id="22304" w:author="DuyNgo" w:date="2012-08-10T07:43:00Z"/>
              <w:rFonts w:ascii="Times New Roman" w:hAnsi="Times New Roman"/>
              <w:sz w:val="24"/>
            </w:rPr>
          </w:rPrChange>
        </w:rPr>
      </w:pPr>
    </w:p>
    <w:p w:rsidR="00771246" w:rsidRPr="00303364" w:rsidRDefault="00771246" w:rsidP="00771246">
      <w:pPr>
        <w:pStyle w:val="Heading2"/>
        <w:numPr>
          <w:ilvl w:val="1"/>
          <w:numId w:val="92"/>
        </w:numPr>
        <w:rPr>
          <w:ins w:id="22305" w:author="DuyNgo" w:date="2012-08-10T07:43:00Z"/>
          <w:rFonts w:asciiTheme="minorHAnsi" w:hAnsiTheme="minorHAnsi" w:cstheme="minorHAnsi"/>
          <w:sz w:val="24"/>
          <w:szCs w:val="24"/>
          <w:rPrChange w:id="22306" w:author="DuyNgo" w:date="2012-08-10T08:15:00Z">
            <w:rPr>
              <w:ins w:id="22307" w:author="DuyNgo" w:date="2012-08-10T07:43:00Z"/>
              <w:rFonts w:ascii="Times New Roman" w:hAnsi="Times New Roman" w:cs="Times New Roman"/>
              <w:sz w:val="24"/>
              <w:szCs w:val="24"/>
            </w:rPr>
          </w:rPrChange>
        </w:rPr>
      </w:pPr>
      <w:bookmarkStart w:id="22308" w:name="_Toc327466360"/>
      <w:bookmarkStart w:id="22309" w:name="_Toc332351258"/>
      <w:ins w:id="22310" w:author="DuyNgo" w:date="2012-08-10T07:43:00Z">
        <w:r w:rsidRPr="00303364">
          <w:rPr>
            <w:rFonts w:asciiTheme="minorHAnsi" w:hAnsiTheme="minorHAnsi" w:cstheme="minorHAnsi"/>
            <w:sz w:val="24"/>
            <w:szCs w:val="24"/>
            <w:rPrChange w:id="22311" w:author="DuyNgo" w:date="2012-08-10T08:15:00Z">
              <w:rPr>
                <w:rFonts w:ascii="Times New Roman" w:hAnsi="Times New Roman" w:cs="Times New Roman"/>
                <w:color w:val="365F91" w:themeColor="accent1" w:themeShade="BF"/>
                <w:sz w:val="24"/>
                <w:szCs w:val="24"/>
              </w:rPr>
            </w:rPrChange>
          </w:rPr>
          <w:lastRenderedPageBreak/>
          <w:t>Admin _UC06 - Admin Search User Use Case</w:t>
        </w:r>
        <w:bookmarkEnd w:id="22308"/>
        <w:bookmarkEnd w:id="22309"/>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12" w:author="DuyNgo" w:date="2012-08-10T07:43:00Z"/>
          <w:rFonts w:asciiTheme="minorHAnsi" w:hAnsiTheme="minorHAnsi" w:cstheme="minorHAnsi"/>
          <w:sz w:val="24"/>
          <w:szCs w:val="24"/>
          <w:rPrChange w:id="22313" w:author="DuyNgo" w:date="2012-08-10T08:15:00Z">
            <w:rPr>
              <w:ins w:id="22314" w:author="DuyNgo" w:date="2012-08-10T07:43:00Z"/>
              <w:rFonts w:ascii="Times New Roman" w:hAnsi="Times New Roman" w:cs="Times New Roman"/>
              <w:sz w:val="24"/>
              <w:szCs w:val="24"/>
            </w:rPr>
          </w:rPrChange>
        </w:rPr>
      </w:pPr>
      <w:bookmarkStart w:id="22315" w:name="_Toc327466361"/>
      <w:bookmarkStart w:id="22316" w:name="_Toc332351259"/>
      <w:ins w:id="22317" w:author="DuyNgo" w:date="2012-08-10T07:43:00Z">
        <w:r w:rsidRPr="00303364">
          <w:rPr>
            <w:rFonts w:asciiTheme="minorHAnsi" w:hAnsiTheme="minorHAnsi" w:cstheme="minorHAnsi"/>
            <w:sz w:val="24"/>
            <w:szCs w:val="24"/>
            <w:rPrChange w:id="22318" w:author="DuyNgo" w:date="2012-08-10T08:15:00Z">
              <w:rPr>
                <w:rFonts w:ascii="Times New Roman" w:hAnsi="Times New Roman" w:cs="Times New Roman"/>
                <w:color w:val="365F91" w:themeColor="accent1" w:themeShade="BF"/>
                <w:sz w:val="24"/>
                <w:szCs w:val="24"/>
              </w:rPr>
            </w:rPrChange>
          </w:rPr>
          <w:t>Class Diagram</w:t>
        </w:r>
        <w:bookmarkEnd w:id="22315"/>
        <w:bookmarkEnd w:id="22316"/>
        <w:r w:rsidRPr="00303364">
          <w:rPr>
            <w:rFonts w:asciiTheme="minorHAnsi" w:hAnsiTheme="minorHAnsi" w:cstheme="minorHAnsi"/>
            <w:sz w:val="24"/>
            <w:szCs w:val="24"/>
            <w:rPrChange w:id="22319"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320" w:author="DuyNgo" w:date="2012-08-10T07:43:00Z"/>
          <w:rFonts w:cstheme="minorHAnsi"/>
          <w:sz w:val="24"/>
          <w:szCs w:val="24"/>
          <w:rPrChange w:id="22321" w:author="DuyNgo" w:date="2012-08-10T08:15:00Z">
            <w:rPr>
              <w:ins w:id="22322" w:author="DuyNgo" w:date="2012-08-10T07:43:00Z"/>
              <w:rFonts w:ascii="Times New Roman" w:hAnsi="Times New Roman"/>
              <w:sz w:val="24"/>
            </w:rPr>
          </w:rPrChange>
        </w:rPr>
      </w:pPr>
      <w:ins w:id="22323" w:author="DuyNgo" w:date="2012-08-10T07:43:00Z">
        <w:r w:rsidRPr="00303364">
          <w:rPr>
            <w:rFonts w:cstheme="minorHAnsi"/>
            <w:sz w:val="24"/>
            <w:szCs w:val="24"/>
            <w:rPrChange w:id="22324" w:author="DuyNgo" w:date="2012-08-10T08:15:00Z">
              <w:rPr>
                <w:rFonts w:cstheme="minorHAnsi"/>
                <w:sz w:val="24"/>
                <w:szCs w:val="24"/>
              </w:rPr>
            </w:rPrChange>
          </w:rPr>
          <w:object w:dxaOrig="11923" w:dyaOrig="5940">
            <v:shape id="_x0000_i1108" type="#_x0000_t75" style="width:468pt;height:232.75pt" o:ole="">
              <v:imagedata r:id="rId190" o:title=""/>
            </v:shape>
            <o:OLEObject Type="Embed" ProgID="Visio.Drawing.11" ShapeID="_x0000_i1108" DrawAspect="Content" ObjectID="_1406100416" r:id="rId19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25" w:author="DuyNgo" w:date="2012-08-10T07:43:00Z"/>
          <w:rFonts w:asciiTheme="minorHAnsi" w:hAnsiTheme="minorHAnsi" w:cstheme="minorHAnsi"/>
          <w:sz w:val="24"/>
          <w:szCs w:val="24"/>
          <w:rPrChange w:id="22326" w:author="DuyNgo" w:date="2012-08-10T08:15:00Z">
            <w:rPr>
              <w:ins w:id="22327" w:author="DuyNgo" w:date="2012-08-10T07:43:00Z"/>
              <w:rFonts w:ascii="Times New Roman" w:hAnsi="Times New Roman" w:cs="Times New Roman"/>
              <w:sz w:val="24"/>
              <w:szCs w:val="24"/>
            </w:rPr>
          </w:rPrChange>
        </w:rPr>
      </w:pPr>
      <w:bookmarkStart w:id="22328" w:name="_Toc327466362"/>
      <w:bookmarkStart w:id="22329" w:name="_Toc332351260"/>
      <w:ins w:id="22330" w:author="DuyNgo" w:date="2012-08-10T07:43:00Z">
        <w:r w:rsidRPr="00303364">
          <w:rPr>
            <w:rFonts w:asciiTheme="minorHAnsi" w:hAnsiTheme="minorHAnsi" w:cstheme="minorHAnsi"/>
            <w:sz w:val="24"/>
            <w:szCs w:val="24"/>
            <w:rPrChange w:id="22331" w:author="DuyNgo" w:date="2012-08-10T08:15:00Z">
              <w:rPr>
                <w:rFonts w:ascii="Times New Roman" w:hAnsi="Times New Roman" w:cs="Times New Roman"/>
                <w:color w:val="365F91" w:themeColor="accent1" w:themeShade="BF"/>
                <w:sz w:val="24"/>
                <w:szCs w:val="24"/>
              </w:rPr>
            </w:rPrChange>
          </w:rPr>
          <w:t>Sequence flow</w:t>
        </w:r>
        <w:bookmarkEnd w:id="22328"/>
        <w:bookmarkEnd w:id="22329"/>
        <w:r w:rsidRPr="00303364">
          <w:rPr>
            <w:rFonts w:asciiTheme="minorHAnsi" w:hAnsiTheme="minorHAnsi" w:cstheme="minorHAnsi"/>
            <w:sz w:val="24"/>
            <w:szCs w:val="24"/>
            <w:rPrChange w:id="22332"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333" w:author="DuyNgo" w:date="2012-08-10T07:43:00Z"/>
          <w:rFonts w:cstheme="minorHAnsi"/>
          <w:sz w:val="24"/>
          <w:szCs w:val="24"/>
          <w:rPrChange w:id="22334" w:author="DuyNgo" w:date="2012-08-10T08:15:00Z">
            <w:rPr>
              <w:ins w:id="22335" w:author="DuyNgo" w:date="2012-08-10T07:43:00Z"/>
              <w:rFonts w:ascii="Times New Roman" w:hAnsi="Times New Roman"/>
              <w:sz w:val="24"/>
            </w:rPr>
          </w:rPrChange>
        </w:rPr>
      </w:pPr>
      <w:ins w:id="22336" w:author="DuyNgo" w:date="2012-08-10T07:43:00Z">
        <w:r w:rsidRPr="00303364">
          <w:rPr>
            <w:rFonts w:cstheme="minorHAnsi"/>
            <w:sz w:val="24"/>
            <w:szCs w:val="24"/>
            <w:rPrChange w:id="22337" w:author="DuyNgo" w:date="2012-08-10T08:15:00Z">
              <w:rPr>
                <w:rFonts w:cstheme="minorHAnsi"/>
                <w:sz w:val="24"/>
                <w:szCs w:val="24"/>
              </w:rPr>
            </w:rPrChange>
          </w:rPr>
          <w:object w:dxaOrig="13437" w:dyaOrig="3834">
            <v:shape id="_x0000_i1109" type="#_x0000_t75" style="width:467.15pt;height:133.1pt" o:ole="">
              <v:imagedata r:id="rId192" o:title=""/>
            </v:shape>
            <o:OLEObject Type="Embed" ProgID="Visio.Drawing.11" ShapeID="_x0000_i1109" DrawAspect="Content" ObjectID="_1406100417" r:id="rId193"/>
          </w:object>
        </w:r>
      </w:ins>
    </w:p>
    <w:p w:rsidR="00771246" w:rsidRPr="00303364" w:rsidRDefault="00771246" w:rsidP="00771246">
      <w:pPr>
        <w:rPr>
          <w:ins w:id="22338" w:author="DuyNgo" w:date="2012-08-10T07:43:00Z"/>
          <w:rFonts w:cstheme="minorHAnsi"/>
          <w:sz w:val="24"/>
          <w:szCs w:val="24"/>
          <w:rPrChange w:id="22339" w:author="DuyNgo" w:date="2012-08-10T08:15:00Z">
            <w:rPr>
              <w:ins w:id="22340" w:author="DuyNgo" w:date="2012-08-10T07:43:00Z"/>
              <w:rFonts w:ascii="Times New Roman" w:hAnsi="Times New Roman"/>
              <w:sz w:val="24"/>
            </w:rPr>
          </w:rPrChange>
        </w:rPr>
      </w:pPr>
      <w:ins w:id="22341" w:author="DuyNgo" w:date="2012-08-10T07:43:00Z">
        <w:r w:rsidRPr="00303364">
          <w:rPr>
            <w:rFonts w:cstheme="minorHAnsi"/>
            <w:sz w:val="24"/>
            <w:szCs w:val="24"/>
            <w:rPrChange w:id="22342" w:author="DuyNgo" w:date="2012-08-10T08:15:00Z">
              <w:rPr>
                <w:rFonts w:ascii="Times New Roman" w:eastAsiaTheme="majorEastAsia" w:hAnsi="Times New Roman" w:cstheme="majorBidi"/>
                <w:b/>
                <w:bCs/>
                <w:color w:val="365F91" w:themeColor="accent1" w:themeShade="BF"/>
                <w:sz w:val="24"/>
                <w:szCs w:val="28"/>
              </w:rPr>
            </w:rPrChange>
          </w:rPr>
          <w:t xml:space="preserve"> </w:t>
        </w:r>
      </w:ins>
    </w:p>
    <w:p w:rsidR="00771246" w:rsidRPr="00303364" w:rsidRDefault="00771246" w:rsidP="00771246">
      <w:pPr>
        <w:pStyle w:val="Heading2"/>
        <w:numPr>
          <w:ilvl w:val="1"/>
          <w:numId w:val="92"/>
        </w:numPr>
        <w:rPr>
          <w:ins w:id="22343" w:author="DuyNgo" w:date="2012-08-10T07:43:00Z"/>
          <w:rFonts w:asciiTheme="minorHAnsi" w:hAnsiTheme="minorHAnsi" w:cstheme="minorHAnsi"/>
          <w:sz w:val="24"/>
          <w:szCs w:val="24"/>
          <w:rPrChange w:id="22344" w:author="DuyNgo" w:date="2012-08-10T08:15:00Z">
            <w:rPr>
              <w:ins w:id="22345" w:author="DuyNgo" w:date="2012-08-10T07:43:00Z"/>
              <w:rFonts w:ascii="Times New Roman" w:hAnsi="Times New Roman" w:cs="Times New Roman"/>
              <w:sz w:val="24"/>
              <w:szCs w:val="24"/>
            </w:rPr>
          </w:rPrChange>
        </w:rPr>
      </w:pPr>
      <w:bookmarkStart w:id="22346" w:name="_Toc327466363"/>
      <w:bookmarkStart w:id="22347" w:name="_Toc332351261"/>
      <w:ins w:id="22348" w:author="DuyNgo" w:date="2012-08-10T07:43:00Z">
        <w:r w:rsidRPr="00303364">
          <w:rPr>
            <w:rFonts w:asciiTheme="minorHAnsi" w:hAnsiTheme="minorHAnsi" w:cstheme="minorHAnsi"/>
            <w:sz w:val="24"/>
            <w:szCs w:val="24"/>
            <w:rPrChange w:id="22349" w:author="DuyNgo" w:date="2012-08-10T08:15:00Z">
              <w:rPr>
                <w:rFonts w:ascii="Times New Roman" w:hAnsi="Times New Roman" w:cs="Times New Roman"/>
                <w:color w:val="365F91" w:themeColor="accent1" w:themeShade="BF"/>
                <w:sz w:val="24"/>
                <w:szCs w:val="24"/>
              </w:rPr>
            </w:rPrChange>
          </w:rPr>
          <w:lastRenderedPageBreak/>
          <w:t>Admin _UC07 - Admin Create User Use Case</w:t>
        </w:r>
        <w:bookmarkEnd w:id="22346"/>
        <w:bookmarkEnd w:id="22347"/>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50" w:author="DuyNgo" w:date="2012-08-10T07:43:00Z"/>
          <w:rFonts w:asciiTheme="minorHAnsi" w:hAnsiTheme="minorHAnsi" w:cstheme="minorHAnsi"/>
          <w:sz w:val="24"/>
          <w:szCs w:val="24"/>
          <w:rPrChange w:id="22351" w:author="DuyNgo" w:date="2012-08-10T08:15:00Z">
            <w:rPr>
              <w:ins w:id="22352" w:author="DuyNgo" w:date="2012-08-10T07:43:00Z"/>
              <w:rFonts w:ascii="Times New Roman" w:hAnsi="Times New Roman" w:cs="Times New Roman"/>
              <w:sz w:val="24"/>
              <w:szCs w:val="24"/>
            </w:rPr>
          </w:rPrChange>
        </w:rPr>
      </w:pPr>
      <w:bookmarkStart w:id="22353" w:name="_Toc327466364"/>
      <w:bookmarkStart w:id="22354" w:name="_Toc332351262"/>
      <w:ins w:id="22355" w:author="DuyNgo" w:date="2012-08-10T07:43:00Z">
        <w:r w:rsidRPr="00303364">
          <w:rPr>
            <w:rFonts w:asciiTheme="minorHAnsi" w:hAnsiTheme="minorHAnsi" w:cstheme="minorHAnsi"/>
            <w:sz w:val="24"/>
            <w:szCs w:val="24"/>
            <w:rPrChange w:id="22356" w:author="DuyNgo" w:date="2012-08-10T08:15:00Z">
              <w:rPr>
                <w:rFonts w:ascii="Times New Roman" w:hAnsi="Times New Roman" w:cs="Times New Roman"/>
                <w:color w:val="365F91" w:themeColor="accent1" w:themeShade="BF"/>
                <w:sz w:val="24"/>
                <w:szCs w:val="24"/>
              </w:rPr>
            </w:rPrChange>
          </w:rPr>
          <w:t>Class Diagram</w:t>
        </w:r>
        <w:bookmarkEnd w:id="22353"/>
        <w:bookmarkEnd w:id="22354"/>
        <w:r w:rsidRPr="00303364">
          <w:rPr>
            <w:rFonts w:asciiTheme="minorHAnsi" w:hAnsiTheme="minorHAnsi" w:cstheme="minorHAnsi"/>
            <w:sz w:val="24"/>
            <w:szCs w:val="24"/>
            <w:rPrChange w:id="2235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358" w:author="DuyNgo" w:date="2012-08-10T07:43:00Z"/>
          <w:rFonts w:cstheme="minorHAnsi"/>
          <w:sz w:val="24"/>
          <w:szCs w:val="24"/>
          <w:rPrChange w:id="22359" w:author="DuyNgo" w:date="2012-08-10T08:15:00Z">
            <w:rPr>
              <w:ins w:id="22360" w:author="DuyNgo" w:date="2012-08-10T07:43:00Z"/>
              <w:rFonts w:ascii="Times New Roman" w:hAnsi="Times New Roman"/>
              <w:sz w:val="24"/>
            </w:rPr>
          </w:rPrChange>
        </w:rPr>
      </w:pPr>
      <w:ins w:id="22361" w:author="DuyNgo" w:date="2012-08-10T07:43:00Z">
        <w:r w:rsidRPr="00303364">
          <w:rPr>
            <w:rFonts w:cstheme="minorHAnsi"/>
            <w:sz w:val="24"/>
            <w:szCs w:val="24"/>
            <w:rPrChange w:id="22362" w:author="DuyNgo" w:date="2012-08-10T08:15:00Z">
              <w:rPr>
                <w:rFonts w:cstheme="minorHAnsi"/>
                <w:sz w:val="24"/>
                <w:szCs w:val="24"/>
              </w:rPr>
            </w:rPrChange>
          </w:rPr>
          <w:object w:dxaOrig="11923" w:dyaOrig="5940">
            <v:shape id="_x0000_i1110" type="#_x0000_t75" style="width:468pt;height:232.75pt" o:ole="">
              <v:imagedata r:id="rId194" o:title=""/>
            </v:shape>
            <o:OLEObject Type="Embed" ProgID="Visio.Drawing.11" ShapeID="_x0000_i1110" DrawAspect="Content" ObjectID="_1406100418" r:id="rId195"/>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63" w:author="DuyNgo" w:date="2012-08-10T07:43:00Z"/>
          <w:rFonts w:asciiTheme="minorHAnsi" w:hAnsiTheme="minorHAnsi" w:cstheme="minorHAnsi"/>
          <w:sz w:val="24"/>
          <w:szCs w:val="24"/>
          <w:rPrChange w:id="22364" w:author="DuyNgo" w:date="2012-08-10T08:15:00Z">
            <w:rPr>
              <w:ins w:id="22365" w:author="DuyNgo" w:date="2012-08-10T07:43:00Z"/>
              <w:rFonts w:ascii="Times New Roman" w:hAnsi="Times New Roman" w:cs="Times New Roman"/>
              <w:sz w:val="24"/>
              <w:szCs w:val="24"/>
            </w:rPr>
          </w:rPrChange>
        </w:rPr>
      </w:pPr>
      <w:bookmarkStart w:id="22366" w:name="_Toc327466365"/>
      <w:bookmarkStart w:id="22367" w:name="_Toc332351263"/>
      <w:ins w:id="22368" w:author="DuyNgo" w:date="2012-08-10T07:43:00Z">
        <w:r w:rsidRPr="00303364">
          <w:rPr>
            <w:rFonts w:asciiTheme="minorHAnsi" w:hAnsiTheme="minorHAnsi" w:cstheme="minorHAnsi"/>
            <w:sz w:val="24"/>
            <w:szCs w:val="24"/>
            <w:rPrChange w:id="22369" w:author="DuyNgo" w:date="2012-08-10T08:15:00Z">
              <w:rPr>
                <w:rFonts w:ascii="Times New Roman" w:hAnsi="Times New Roman" w:cs="Times New Roman"/>
                <w:color w:val="365F91" w:themeColor="accent1" w:themeShade="BF"/>
                <w:sz w:val="24"/>
                <w:szCs w:val="24"/>
              </w:rPr>
            </w:rPrChange>
          </w:rPr>
          <w:t>Sequence flow</w:t>
        </w:r>
        <w:bookmarkEnd w:id="22366"/>
        <w:bookmarkEnd w:id="22367"/>
        <w:r w:rsidRPr="00303364">
          <w:rPr>
            <w:rFonts w:asciiTheme="minorHAnsi" w:hAnsiTheme="minorHAnsi" w:cstheme="minorHAnsi"/>
            <w:sz w:val="24"/>
            <w:szCs w:val="24"/>
            <w:rPrChange w:id="2237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371" w:author="DuyNgo" w:date="2012-08-10T07:43:00Z"/>
          <w:rFonts w:cstheme="minorHAnsi"/>
          <w:sz w:val="24"/>
          <w:szCs w:val="24"/>
          <w:rPrChange w:id="22372" w:author="DuyNgo" w:date="2012-08-10T08:15:00Z">
            <w:rPr>
              <w:ins w:id="22373" w:author="DuyNgo" w:date="2012-08-10T07:43:00Z"/>
              <w:rFonts w:ascii="Times New Roman" w:hAnsi="Times New Roman"/>
              <w:sz w:val="24"/>
            </w:rPr>
          </w:rPrChange>
        </w:rPr>
      </w:pPr>
      <w:ins w:id="22374" w:author="DuyNgo" w:date="2012-08-10T07:43:00Z">
        <w:r w:rsidRPr="00303364">
          <w:rPr>
            <w:rFonts w:cstheme="minorHAnsi"/>
            <w:sz w:val="24"/>
            <w:szCs w:val="24"/>
            <w:rPrChange w:id="22375" w:author="DuyNgo" w:date="2012-08-10T08:15:00Z">
              <w:rPr>
                <w:rFonts w:cstheme="minorHAnsi"/>
                <w:sz w:val="24"/>
                <w:szCs w:val="24"/>
              </w:rPr>
            </w:rPrChange>
          </w:rPr>
          <w:object w:dxaOrig="13437" w:dyaOrig="5632">
            <v:shape id="_x0000_i1111" type="#_x0000_t75" style="width:467.15pt;height:195.9pt" o:ole="">
              <v:imagedata r:id="rId196" o:title=""/>
            </v:shape>
            <o:OLEObject Type="Embed" ProgID="Visio.Drawing.11" ShapeID="_x0000_i1111" DrawAspect="Content" ObjectID="_1406100419" r:id="rId197"/>
          </w:object>
        </w:r>
      </w:ins>
    </w:p>
    <w:p w:rsidR="00771246" w:rsidRPr="00303364" w:rsidRDefault="00771246" w:rsidP="00771246">
      <w:pPr>
        <w:rPr>
          <w:ins w:id="22376" w:author="DuyNgo" w:date="2012-08-10T07:43:00Z"/>
          <w:rFonts w:cstheme="minorHAnsi"/>
          <w:sz w:val="24"/>
          <w:szCs w:val="24"/>
          <w:rPrChange w:id="22377" w:author="DuyNgo" w:date="2012-08-10T08:15:00Z">
            <w:rPr>
              <w:ins w:id="22378" w:author="DuyNgo" w:date="2012-08-10T07:43:00Z"/>
              <w:rFonts w:ascii="Times New Roman" w:hAnsi="Times New Roman"/>
              <w:sz w:val="24"/>
            </w:rPr>
          </w:rPrChange>
        </w:rPr>
      </w:pPr>
    </w:p>
    <w:p w:rsidR="00771246" w:rsidRPr="00303364" w:rsidRDefault="00771246" w:rsidP="00771246">
      <w:pPr>
        <w:pStyle w:val="Heading2"/>
        <w:numPr>
          <w:ilvl w:val="1"/>
          <w:numId w:val="92"/>
        </w:numPr>
        <w:rPr>
          <w:ins w:id="22379" w:author="DuyNgo" w:date="2012-08-10T07:43:00Z"/>
          <w:rFonts w:asciiTheme="minorHAnsi" w:hAnsiTheme="minorHAnsi" w:cstheme="minorHAnsi"/>
          <w:sz w:val="24"/>
          <w:szCs w:val="24"/>
          <w:rPrChange w:id="22380" w:author="DuyNgo" w:date="2012-08-10T08:15:00Z">
            <w:rPr>
              <w:ins w:id="22381" w:author="DuyNgo" w:date="2012-08-10T07:43:00Z"/>
              <w:rFonts w:ascii="Times New Roman" w:hAnsi="Times New Roman" w:cs="Times New Roman"/>
              <w:sz w:val="24"/>
              <w:szCs w:val="24"/>
            </w:rPr>
          </w:rPrChange>
        </w:rPr>
      </w:pPr>
      <w:bookmarkStart w:id="22382" w:name="_Toc327466366"/>
      <w:bookmarkStart w:id="22383" w:name="_Toc332351264"/>
      <w:ins w:id="22384" w:author="DuyNgo" w:date="2012-08-10T07:43:00Z">
        <w:r w:rsidRPr="00303364">
          <w:rPr>
            <w:rFonts w:asciiTheme="minorHAnsi" w:hAnsiTheme="minorHAnsi" w:cstheme="minorHAnsi"/>
            <w:sz w:val="24"/>
            <w:szCs w:val="24"/>
            <w:rPrChange w:id="22385" w:author="DuyNgo" w:date="2012-08-10T08:15:00Z">
              <w:rPr>
                <w:rFonts w:ascii="Times New Roman" w:hAnsi="Times New Roman" w:cs="Times New Roman"/>
                <w:color w:val="365F91" w:themeColor="accent1" w:themeShade="BF"/>
                <w:sz w:val="24"/>
                <w:szCs w:val="24"/>
              </w:rPr>
            </w:rPrChange>
          </w:rPr>
          <w:lastRenderedPageBreak/>
          <w:t>Admin _UC08 - Admin Edit User Use Case</w:t>
        </w:r>
        <w:bookmarkEnd w:id="22382"/>
        <w:bookmarkEnd w:id="22383"/>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86" w:author="DuyNgo" w:date="2012-08-10T07:43:00Z"/>
          <w:rFonts w:asciiTheme="minorHAnsi" w:hAnsiTheme="minorHAnsi" w:cstheme="minorHAnsi"/>
          <w:sz w:val="24"/>
          <w:szCs w:val="24"/>
          <w:rPrChange w:id="22387" w:author="DuyNgo" w:date="2012-08-10T08:15:00Z">
            <w:rPr>
              <w:ins w:id="22388" w:author="DuyNgo" w:date="2012-08-10T07:43:00Z"/>
              <w:rFonts w:ascii="Times New Roman" w:hAnsi="Times New Roman" w:cs="Times New Roman"/>
              <w:sz w:val="24"/>
              <w:szCs w:val="24"/>
            </w:rPr>
          </w:rPrChange>
        </w:rPr>
      </w:pPr>
      <w:bookmarkStart w:id="22389" w:name="_Toc327466367"/>
      <w:bookmarkStart w:id="22390" w:name="_Toc332351265"/>
      <w:ins w:id="22391" w:author="DuyNgo" w:date="2012-08-10T07:43:00Z">
        <w:r w:rsidRPr="00303364">
          <w:rPr>
            <w:rFonts w:asciiTheme="minorHAnsi" w:hAnsiTheme="minorHAnsi" w:cstheme="minorHAnsi"/>
            <w:sz w:val="24"/>
            <w:szCs w:val="24"/>
            <w:rPrChange w:id="22392" w:author="DuyNgo" w:date="2012-08-10T08:15:00Z">
              <w:rPr>
                <w:rFonts w:ascii="Times New Roman" w:hAnsi="Times New Roman" w:cs="Times New Roman"/>
                <w:color w:val="365F91" w:themeColor="accent1" w:themeShade="BF"/>
                <w:sz w:val="24"/>
                <w:szCs w:val="24"/>
              </w:rPr>
            </w:rPrChange>
          </w:rPr>
          <w:t>Class Diagram</w:t>
        </w:r>
        <w:bookmarkEnd w:id="22389"/>
        <w:bookmarkEnd w:id="22390"/>
        <w:r w:rsidRPr="00303364">
          <w:rPr>
            <w:rFonts w:asciiTheme="minorHAnsi" w:hAnsiTheme="minorHAnsi" w:cstheme="minorHAnsi"/>
            <w:sz w:val="24"/>
            <w:szCs w:val="24"/>
            <w:rPrChange w:id="2239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394" w:author="DuyNgo" w:date="2012-08-10T07:43:00Z"/>
          <w:rFonts w:cstheme="minorHAnsi"/>
          <w:sz w:val="24"/>
          <w:szCs w:val="24"/>
          <w:rPrChange w:id="22395" w:author="DuyNgo" w:date="2012-08-10T08:15:00Z">
            <w:rPr>
              <w:ins w:id="22396" w:author="DuyNgo" w:date="2012-08-10T07:43:00Z"/>
              <w:rFonts w:ascii="Times New Roman" w:hAnsi="Times New Roman"/>
              <w:sz w:val="24"/>
            </w:rPr>
          </w:rPrChange>
        </w:rPr>
      </w:pPr>
      <w:ins w:id="22397" w:author="DuyNgo" w:date="2012-08-10T07:43:00Z">
        <w:r w:rsidRPr="00303364">
          <w:rPr>
            <w:rFonts w:cstheme="minorHAnsi"/>
            <w:sz w:val="24"/>
            <w:szCs w:val="24"/>
            <w:rPrChange w:id="22398" w:author="DuyNgo" w:date="2012-08-10T08:15:00Z">
              <w:rPr>
                <w:rFonts w:cstheme="minorHAnsi"/>
                <w:sz w:val="24"/>
                <w:szCs w:val="24"/>
              </w:rPr>
            </w:rPrChange>
          </w:rPr>
          <w:object w:dxaOrig="13573" w:dyaOrig="5982">
            <v:shape id="_x0000_i1112" type="#_x0000_t75" style="width:467.15pt;height:206.8pt" o:ole="">
              <v:imagedata r:id="rId198" o:title=""/>
            </v:shape>
            <o:OLEObject Type="Embed" ProgID="Visio.Drawing.11" ShapeID="_x0000_i1112" DrawAspect="Content" ObjectID="_1406100420" r:id="rId19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99" w:author="DuyNgo" w:date="2012-08-10T07:43:00Z"/>
          <w:rFonts w:asciiTheme="minorHAnsi" w:hAnsiTheme="minorHAnsi" w:cstheme="minorHAnsi"/>
          <w:sz w:val="24"/>
          <w:szCs w:val="24"/>
          <w:rPrChange w:id="22400" w:author="DuyNgo" w:date="2012-08-10T08:15:00Z">
            <w:rPr>
              <w:ins w:id="22401" w:author="DuyNgo" w:date="2012-08-10T07:43:00Z"/>
              <w:rFonts w:ascii="Times New Roman" w:hAnsi="Times New Roman" w:cs="Times New Roman"/>
              <w:sz w:val="24"/>
              <w:szCs w:val="24"/>
            </w:rPr>
          </w:rPrChange>
        </w:rPr>
      </w:pPr>
      <w:bookmarkStart w:id="22402" w:name="_Toc327466368"/>
      <w:bookmarkStart w:id="22403" w:name="_Toc332351266"/>
      <w:ins w:id="22404" w:author="DuyNgo" w:date="2012-08-10T07:43:00Z">
        <w:r w:rsidRPr="00303364">
          <w:rPr>
            <w:rFonts w:asciiTheme="minorHAnsi" w:hAnsiTheme="minorHAnsi" w:cstheme="minorHAnsi"/>
            <w:sz w:val="24"/>
            <w:szCs w:val="24"/>
            <w:rPrChange w:id="22405" w:author="DuyNgo" w:date="2012-08-10T08:15:00Z">
              <w:rPr>
                <w:rFonts w:ascii="Times New Roman" w:hAnsi="Times New Roman" w:cs="Times New Roman"/>
                <w:color w:val="365F91" w:themeColor="accent1" w:themeShade="BF"/>
                <w:sz w:val="24"/>
                <w:szCs w:val="24"/>
              </w:rPr>
            </w:rPrChange>
          </w:rPr>
          <w:t>Sequence flow</w:t>
        </w:r>
        <w:bookmarkEnd w:id="22402"/>
        <w:bookmarkEnd w:id="22403"/>
        <w:r w:rsidRPr="00303364">
          <w:rPr>
            <w:rFonts w:asciiTheme="minorHAnsi" w:hAnsiTheme="minorHAnsi" w:cstheme="minorHAnsi"/>
            <w:sz w:val="24"/>
            <w:szCs w:val="24"/>
            <w:rPrChange w:id="2240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407" w:author="DuyNgo" w:date="2012-08-10T07:43:00Z"/>
          <w:rFonts w:cstheme="minorHAnsi"/>
          <w:sz w:val="24"/>
          <w:szCs w:val="24"/>
          <w:rPrChange w:id="22408" w:author="DuyNgo" w:date="2012-08-10T08:15:00Z">
            <w:rPr>
              <w:ins w:id="22409" w:author="DuyNgo" w:date="2012-08-10T07:43:00Z"/>
              <w:rFonts w:ascii="Times New Roman" w:hAnsi="Times New Roman"/>
              <w:sz w:val="24"/>
            </w:rPr>
          </w:rPrChange>
        </w:rPr>
      </w:pPr>
      <w:ins w:id="22410" w:author="DuyNgo" w:date="2012-08-10T07:43:00Z">
        <w:r w:rsidRPr="00303364">
          <w:rPr>
            <w:rFonts w:cstheme="minorHAnsi"/>
            <w:sz w:val="24"/>
            <w:szCs w:val="24"/>
            <w:rPrChange w:id="22411" w:author="DuyNgo" w:date="2012-08-10T08:15:00Z">
              <w:rPr>
                <w:rFonts w:cstheme="minorHAnsi"/>
                <w:sz w:val="24"/>
                <w:szCs w:val="24"/>
              </w:rPr>
            </w:rPrChange>
          </w:rPr>
          <w:object w:dxaOrig="13538" w:dyaOrig="8512">
            <v:shape id="_x0000_i1113" type="#_x0000_t75" style="width:468pt;height:294.7pt" o:ole="">
              <v:imagedata r:id="rId200" o:title=""/>
            </v:shape>
            <o:OLEObject Type="Embed" ProgID="Visio.Drawing.11" ShapeID="_x0000_i1113" DrawAspect="Content" ObjectID="_1406100421" r:id="rId201"/>
          </w:object>
        </w:r>
      </w:ins>
    </w:p>
    <w:p w:rsidR="00771246" w:rsidRPr="00303364" w:rsidRDefault="00771246" w:rsidP="00771246">
      <w:pPr>
        <w:pStyle w:val="Heading2"/>
        <w:numPr>
          <w:ilvl w:val="1"/>
          <w:numId w:val="92"/>
        </w:numPr>
        <w:rPr>
          <w:ins w:id="22412" w:author="DuyNgo" w:date="2012-08-10T07:43:00Z"/>
          <w:rFonts w:asciiTheme="minorHAnsi" w:hAnsiTheme="minorHAnsi" w:cstheme="minorHAnsi"/>
          <w:sz w:val="24"/>
          <w:szCs w:val="24"/>
          <w:rPrChange w:id="22413" w:author="DuyNgo" w:date="2012-08-10T08:15:00Z">
            <w:rPr>
              <w:ins w:id="22414" w:author="DuyNgo" w:date="2012-08-10T07:43:00Z"/>
              <w:rFonts w:ascii="Times New Roman" w:hAnsi="Times New Roman" w:cs="Times New Roman"/>
              <w:sz w:val="24"/>
              <w:szCs w:val="24"/>
            </w:rPr>
          </w:rPrChange>
        </w:rPr>
      </w:pPr>
      <w:bookmarkStart w:id="22415" w:name="_Toc327466369"/>
      <w:bookmarkStart w:id="22416" w:name="_Toc332351267"/>
      <w:ins w:id="22417" w:author="DuyNgo" w:date="2012-08-10T07:43:00Z">
        <w:r w:rsidRPr="00303364">
          <w:rPr>
            <w:rFonts w:asciiTheme="minorHAnsi" w:hAnsiTheme="minorHAnsi" w:cstheme="minorHAnsi"/>
            <w:sz w:val="24"/>
            <w:szCs w:val="24"/>
            <w:rPrChange w:id="22418" w:author="DuyNgo" w:date="2012-08-10T08:15:00Z">
              <w:rPr>
                <w:rFonts w:ascii="Times New Roman" w:hAnsi="Times New Roman" w:cs="Times New Roman"/>
                <w:color w:val="365F91" w:themeColor="accent1" w:themeShade="BF"/>
                <w:sz w:val="24"/>
                <w:szCs w:val="24"/>
              </w:rPr>
            </w:rPrChange>
          </w:rPr>
          <w:lastRenderedPageBreak/>
          <w:t>Admin _UC09 - Admin Change User’s Status Use Case</w:t>
        </w:r>
        <w:bookmarkEnd w:id="22415"/>
        <w:bookmarkEnd w:id="22416"/>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419" w:author="DuyNgo" w:date="2012-08-10T07:43:00Z"/>
          <w:rFonts w:asciiTheme="minorHAnsi" w:hAnsiTheme="minorHAnsi" w:cstheme="minorHAnsi"/>
          <w:sz w:val="24"/>
          <w:szCs w:val="24"/>
          <w:rPrChange w:id="22420" w:author="DuyNgo" w:date="2012-08-10T08:15:00Z">
            <w:rPr>
              <w:ins w:id="22421" w:author="DuyNgo" w:date="2012-08-10T07:43:00Z"/>
              <w:rFonts w:ascii="Times New Roman" w:hAnsi="Times New Roman" w:cs="Times New Roman"/>
              <w:sz w:val="24"/>
              <w:szCs w:val="24"/>
            </w:rPr>
          </w:rPrChange>
        </w:rPr>
      </w:pPr>
      <w:bookmarkStart w:id="22422" w:name="_Toc327466370"/>
      <w:bookmarkStart w:id="22423" w:name="_Toc332351268"/>
      <w:ins w:id="22424" w:author="DuyNgo" w:date="2012-08-10T07:43:00Z">
        <w:r w:rsidRPr="00303364">
          <w:rPr>
            <w:rFonts w:asciiTheme="minorHAnsi" w:hAnsiTheme="minorHAnsi" w:cstheme="minorHAnsi"/>
            <w:sz w:val="24"/>
            <w:szCs w:val="24"/>
            <w:rPrChange w:id="22425" w:author="DuyNgo" w:date="2012-08-10T08:15:00Z">
              <w:rPr>
                <w:rFonts w:ascii="Times New Roman" w:hAnsi="Times New Roman" w:cs="Times New Roman"/>
                <w:color w:val="365F91" w:themeColor="accent1" w:themeShade="BF"/>
                <w:sz w:val="24"/>
                <w:szCs w:val="24"/>
              </w:rPr>
            </w:rPrChange>
          </w:rPr>
          <w:t>Class Diagram</w:t>
        </w:r>
        <w:bookmarkEnd w:id="22422"/>
        <w:bookmarkEnd w:id="22423"/>
        <w:r w:rsidRPr="00303364">
          <w:rPr>
            <w:rFonts w:asciiTheme="minorHAnsi" w:hAnsiTheme="minorHAnsi" w:cstheme="minorHAnsi"/>
            <w:sz w:val="24"/>
            <w:szCs w:val="24"/>
            <w:rPrChange w:id="2242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427" w:author="DuyNgo" w:date="2012-08-10T07:43:00Z"/>
          <w:rFonts w:cstheme="minorHAnsi"/>
          <w:sz w:val="24"/>
          <w:szCs w:val="24"/>
          <w:rPrChange w:id="22428" w:author="DuyNgo" w:date="2012-08-10T08:15:00Z">
            <w:rPr>
              <w:ins w:id="22429" w:author="DuyNgo" w:date="2012-08-10T07:43:00Z"/>
              <w:rFonts w:ascii="Times New Roman" w:hAnsi="Times New Roman"/>
              <w:sz w:val="24"/>
            </w:rPr>
          </w:rPrChange>
        </w:rPr>
      </w:pPr>
      <w:ins w:id="22430" w:author="DuyNgo" w:date="2012-08-10T07:43:00Z">
        <w:r w:rsidRPr="00303364">
          <w:rPr>
            <w:rFonts w:cstheme="minorHAnsi"/>
            <w:sz w:val="24"/>
            <w:szCs w:val="24"/>
            <w:rPrChange w:id="22431" w:author="DuyNgo" w:date="2012-08-10T08:15:00Z">
              <w:rPr>
                <w:rFonts w:cstheme="minorHAnsi"/>
                <w:sz w:val="24"/>
                <w:szCs w:val="24"/>
              </w:rPr>
            </w:rPrChange>
          </w:rPr>
          <w:object w:dxaOrig="11923" w:dyaOrig="5982">
            <v:shape id="_x0000_i1114" type="#_x0000_t75" style="width:468pt;height:234.4pt" o:ole="">
              <v:imagedata r:id="rId202" o:title=""/>
            </v:shape>
            <o:OLEObject Type="Embed" ProgID="Visio.Drawing.11" ShapeID="_x0000_i1114" DrawAspect="Content" ObjectID="_1406100422" r:id="rId203"/>
          </w:object>
        </w:r>
      </w:ins>
    </w:p>
    <w:p w:rsidR="00771246" w:rsidRPr="00303364" w:rsidRDefault="00771246" w:rsidP="00771246">
      <w:pPr>
        <w:ind w:firstLine="810"/>
        <w:rPr>
          <w:ins w:id="22432" w:author="DuyNgo" w:date="2012-08-10T07:43:00Z"/>
          <w:rFonts w:cstheme="minorHAnsi"/>
          <w:sz w:val="24"/>
          <w:szCs w:val="24"/>
          <w:rPrChange w:id="22433" w:author="DuyNgo" w:date="2012-08-10T08:15:00Z">
            <w:rPr>
              <w:ins w:id="22434"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435" w:author="DuyNgo" w:date="2012-08-10T07:43:00Z"/>
          <w:rFonts w:asciiTheme="minorHAnsi" w:hAnsiTheme="minorHAnsi" w:cstheme="minorHAnsi"/>
          <w:sz w:val="24"/>
          <w:szCs w:val="24"/>
          <w:rPrChange w:id="22436" w:author="DuyNgo" w:date="2012-08-10T08:15:00Z">
            <w:rPr>
              <w:ins w:id="22437" w:author="DuyNgo" w:date="2012-08-10T07:43:00Z"/>
              <w:rFonts w:ascii="Times New Roman" w:hAnsi="Times New Roman" w:cs="Times New Roman"/>
              <w:sz w:val="24"/>
              <w:szCs w:val="24"/>
            </w:rPr>
          </w:rPrChange>
        </w:rPr>
      </w:pPr>
      <w:bookmarkStart w:id="22438" w:name="_Toc327466371"/>
      <w:bookmarkStart w:id="22439" w:name="_Toc332351269"/>
      <w:ins w:id="22440" w:author="DuyNgo" w:date="2012-08-10T07:43:00Z">
        <w:r w:rsidRPr="00303364">
          <w:rPr>
            <w:rFonts w:asciiTheme="minorHAnsi" w:hAnsiTheme="minorHAnsi" w:cstheme="minorHAnsi"/>
            <w:sz w:val="24"/>
            <w:szCs w:val="24"/>
            <w:rPrChange w:id="22441" w:author="DuyNgo" w:date="2012-08-10T08:15:00Z">
              <w:rPr>
                <w:rFonts w:ascii="Times New Roman" w:hAnsi="Times New Roman" w:cs="Times New Roman"/>
                <w:color w:val="365F91" w:themeColor="accent1" w:themeShade="BF"/>
                <w:sz w:val="24"/>
                <w:szCs w:val="24"/>
              </w:rPr>
            </w:rPrChange>
          </w:rPr>
          <w:t>Sequence flow</w:t>
        </w:r>
        <w:bookmarkEnd w:id="22438"/>
        <w:bookmarkEnd w:id="22439"/>
        <w:r w:rsidRPr="00303364">
          <w:rPr>
            <w:rFonts w:asciiTheme="minorHAnsi" w:hAnsiTheme="minorHAnsi" w:cstheme="minorHAnsi"/>
            <w:sz w:val="24"/>
            <w:szCs w:val="24"/>
            <w:rPrChange w:id="22442"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443" w:author="DuyNgo" w:date="2012-08-10T07:43:00Z"/>
          <w:rFonts w:cstheme="minorHAnsi"/>
          <w:sz w:val="24"/>
          <w:szCs w:val="24"/>
          <w:rPrChange w:id="22444" w:author="DuyNgo" w:date="2012-08-10T08:15:00Z">
            <w:rPr>
              <w:ins w:id="22445" w:author="DuyNgo" w:date="2012-08-10T07:43:00Z"/>
              <w:rFonts w:ascii="Times New Roman" w:hAnsi="Times New Roman"/>
              <w:sz w:val="24"/>
            </w:rPr>
          </w:rPrChange>
        </w:rPr>
      </w:pPr>
    </w:p>
    <w:p w:rsidR="00771246" w:rsidRPr="00303364" w:rsidRDefault="00771246" w:rsidP="00771246">
      <w:pPr>
        <w:rPr>
          <w:ins w:id="22446" w:author="DuyNgo" w:date="2012-08-10T07:43:00Z"/>
          <w:rFonts w:cstheme="minorHAnsi"/>
          <w:sz w:val="24"/>
          <w:szCs w:val="24"/>
          <w:rPrChange w:id="22447" w:author="DuyNgo" w:date="2012-08-10T08:15:00Z">
            <w:rPr>
              <w:ins w:id="22448" w:author="DuyNgo" w:date="2012-08-10T07:43:00Z"/>
              <w:rFonts w:ascii="Times New Roman" w:hAnsi="Times New Roman"/>
              <w:sz w:val="24"/>
            </w:rPr>
          </w:rPrChange>
        </w:rPr>
      </w:pPr>
      <w:ins w:id="22449" w:author="DuyNgo" w:date="2012-08-10T07:43:00Z">
        <w:r w:rsidRPr="00303364">
          <w:rPr>
            <w:rFonts w:cstheme="minorHAnsi"/>
            <w:sz w:val="24"/>
            <w:szCs w:val="24"/>
            <w:rPrChange w:id="22450" w:author="DuyNgo" w:date="2012-08-10T08:15:00Z">
              <w:rPr>
                <w:rFonts w:cstheme="minorHAnsi"/>
                <w:sz w:val="24"/>
                <w:szCs w:val="24"/>
              </w:rPr>
            </w:rPrChange>
          </w:rPr>
          <w:object w:dxaOrig="13538" w:dyaOrig="6571">
            <v:shape id="_x0000_i1115" type="#_x0000_t75" style="width:468pt;height:227.7pt" o:ole="">
              <v:imagedata r:id="rId204" o:title=""/>
            </v:shape>
            <o:OLEObject Type="Embed" ProgID="Visio.Drawing.11" ShapeID="_x0000_i1115" DrawAspect="Content" ObjectID="_1406100423" r:id="rId205"/>
          </w:object>
        </w:r>
      </w:ins>
    </w:p>
    <w:p w:rsidR="00771246" w:rsidRPr="00303364" w:rsidRDefault="00771246" w:rsidP="00771246">
      <w:pPr>
        <w:pStyle w:val="Heading2"/>
        <w:numPr>
          <w:ilvl w:val="1"/>
          <w:numId w:val="92"/>
        </w:numPr>
        <w:rPr>
          <w:ins w:id="22451" w:author="DuyNgo" w:date="2012-08-10T07:43:00Z"/>
          <w:rFonts w:asciiTheme="minorHAnsi" w:hAnsiTheme="minorHAnsi" w:cstheme="minorHAnsi"/>
          <w:sz w:val="24"/>
          <w:szCs w:val="24"/>
          <w:rPrChange w:id="22452" w:author="DuyNgo" w:date="2012-08-10T08:15:00Z">
            <w:rPr>
              <w:ins w:id="22453" w:author="DuyNgo" w:date="2012-08-10T07:43:00Z"/>
              <w:rFonts w:ascii="Times New Roman" w:hAnsi="Times New Roman" w:cs="Times New Roman"/>
              <w:sz w:val="24"/>
              <w:szCs w:val="24"/>
            </w:rPr>
          </w:rPrChange>
        </w:rPr>
      </w:pPr>
      <w:bookmarkStart w:id="22454" w:name="_Toc327466372"/>
      <w:bookmarkStart w:id="22455" w:name="_Toc332351270"/>
      <w:proofErr w:type="spellStart"/>
      <w:ins w:id="22456" w:author="DuyNgo" w:date="2012-08-10T07:43:00Z">
        <w:r w:rsidRPr="00303364">
          <w:rPr>
            <w:rFonts w:asciiTheme="minorHAnsi" w:hAnsiTheme="minorHAnsi" w:cstheme="minorHAnsi"/>
            <w:sz w:val="24"/>
            <w:szCs w:val="24"/>
            <w:rPrChange w:id="22457" w:author="DuyNgo" w:date="2012-08-10T08:15:00Z">
              <w:rPr>
                <w:rFonts w:ascii="Times New Roman" w:hAnsi="Times New Roman" w:cs="Times New Roman"/>
                <w:color w:val="365F91" w:themeColor="accent1" w:themeShade="BF"/>
                <w:sz w:val="24"/>
                <w:szCs w:val="24"/>
              </w:rPr>
            </w:rPrChange>
          </w:rPr>
          <w:lastRenderedPageBreak/>
          <w:t>ProjectEye</w:t>
        </w:r>
        <w:proofErr w:type="spellEnd"/>
        <w:r w:rsidRPr="00303364">
          <w:rPr>
            <w:rFonts w:asciiTheme="minorHAnsi" w:hAnsiTheme="minorHAnsi" w:cstheme="minorHAnsi"/>
            <w:sz w:val="24"/>
            <w:szCs w:val="24"/>
            <w:rPrChange w:id="22458" w:author="DuyNgo" w:date="2012-08-10T08:15:00Z">
              <w:rPr>
                <w:rFonts w:ascii="Times New Roman" w:hAnsi="Times New Roman" w:cs="Times New Roman"/>
                <w:color w:val="365F91" w:themeColor="accent1" w:themeShade="BF"/>
                <w:sz w:val="24"/>
                <w:szCs w:val="24"/>
              </w:rPr>
            </w:rPrChange>
          </w:rPr>
          <w:t xml:space="preserve"> _UC01 - Create new Project Use Case</w:t>
        </w:r>
        <w:bookmarkEnd w:id="22454"/>
        <w:bookmarkEnd w:id="22455"/>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459" w:author="DuyNgo" w:date="2012-08-10T07:43:00Z"/>
          <w:rFonts w:asciiTheme="minorHAnsi" w:hAnsiTheme="minorHAnsi" w:cstheme="minorHAnsi"/>
          <w:sz w:val="24"/>
          <w:szCs w:val="24"/>
          <w:rPrChange w:id="22460" w:author="DuyNgo" w:date="2012-08-10T08:15:00Z">
            <w:rPr>
              <w:ins w:id="22461" w:author="DuyNgo" w:date="2012-08-10T07:43:00Z"/>
              <w:rFonts w:ascii="Times New Roman" w:hAnsi="Times New Roman" w:cs="Times New Roman"/>
              <w:sz w:val="24"/>
              <w:szCs w:val="24"/>
            </w:rPr>
          </w:rPrChange>
        </w:rPr>
      </w:pPr>
      <w:bookmarkStart w:id="22462" w:name="_Toc327466373"/>
      <w:bookmarkStart w:id="22463" w:name="_Toc332351271"/>
      <w:ins w:id="22464" w:author="DuyNgo" w:date="2012-08-10T07:43:00Z">
        <w:r w:rsidRPr="00303364">
          <w:rPr>
            <w:rFonts w:asciiTheme="minorHAnsi" w:hAnsiTheme="minorHAnsi" w:cstheme="minorHAnsi"/>
            <w:sz w:val="24"/>
            <w:szCs w:val="24"/>
            <w:rPrChange w:id="22465" w:author="DuyNgo" w:date="2012-08-10T08:15:00Z">
              <w:rPr>
                <w:rFonts w:ascii="Times New Roman" w:hAnsi="Times New Roman" w:cs="Times New Roman"/>
                <w:color w:val="365F91" w:themeColor="accent1" w:themeShade="BF"/>
                <w:sz w:val="24"/>
                <w:szCs w:val="24"/>
              </w:rPr>
            </w:rPrChange>
          </w:rPr>
          <w:t>Class Diagram</w:t>
        </w:r>
        <w:bookmarkEnd w:id="22462"/>
        <w:bookmarkEnd w:id="22463"/>
        <w:r w:rsidRPr="00303364">
          <w:rPr>
            <w:rFonts w:asciiTheme="minorHAnsi" w:hAnsiTheme="minorHAnsi" w:cstheme="minorHAnsi"/>
            <w:sz w:val="24"/>
            <w:szCs w:val="24"/>
            <w:rPrChange w:id="2246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pStyle w:val="Body"/>
        <w:ind w:firstLine="720"/>
        <w:rPr>
          <w:ins w:id="22467" w:author="DuyNgo" w:date="2012-08-10T07:43:00Z"/>
          <w:rFonts w:asciiTheme="minorHAnsi" w:hAnsiTheme="minorHAnsi" w:cstheme="minorHAnsi"/>
          <w:sz w:val="24"/>
          <w:szCs w:val="24"/>
          <w:rPrChange w:id="22468" w:author="DuyNgo" w:date="2012-08-10T08:15:00Z">
            <w:rPr>
              <w:ins w:id="22469" w:author="DuyNgo" w:date="2012-08-10T07:43:00Z"/>
              <w:rFonts w:ascii="Times New Roman" w:hAnsi="Times New Roman" w:cs="Times New Roman"/>
              <w:sz w:val="24"/>
              <w:szCs w:val="24"/>
            </w:rPr>
          </w:rPrChange>
        </w:rPr>
      </w:pPr>
      <w:ins w:id="22470" w:author="DuyNgo" w:date="2012-08-10T07:43:00Z">
        <w:r w:rsidRPr="00303364">
          <w:rPr>
            <w:rFonts w:asciiTheme="minorHAnsi" w:hAnsiTheme="minorHAnsi" w:cstheme="minorHAnsi"/>
            <w:sz w:val="24"/>
            <w:szCs w:val="24"/>
            <w:rPrChange w:id="22471" w:author="DuyNgo" w:date="2012-08-10T08:15:00Z">
              <w:rPr>
                <w:rFonts w:asciiTheme="minorHAnsi" w:hAnsiTheme="minorHAnsi" w:cstheme="minorHAnsi"/>
                <w:sz w:val="24"/>
                <w:szCs w:val="24"/>
              </w:rPr>
            </w:rPrChange>
          </w:rPr>
          <w:object w:dxaOrig="11723" w:dyaOrig="7480">
            <v:shape id="_x0000_i1116" type="#_x0000_t75" style="width:468pt;height:298.05pt" o:ole="">
              <v:imagedata r:id="rId170" o:title=""/>
            </v:shape>
            <o:OLEObject Type="Embed" ProgID="Visio.Drawing.11" ShapeID="_x0000_i1116" DrawAspect="Content" ObjectID="_1406100424" r:id="rId206"/>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472" w:author="DuyNgo" w:date="2012-08-10T07:43:00Z"/>
          <w:rFonts w:asciiTheme="minorHAnsi" w:hAnsiTheme="minorHAnsi" w:cstheme="minorHAnsi"/>
          <w:sz w:val="24"/>
          <w:szCs w:val="24"/>
          <w:rPrChange w:id="22473" w:author="DuyNgo" w:date="2012-08-10T08:15:00Z">
            <w:rPr>
              <w:ins w:id="22474" w:author="DuyNgo" w:date="2012-08-10T07:43:00Z"/>
              <w:rFonts w:ascii="Times New Roman" w:hAnsi="Times New Roman" w:cs="Times New Roman"/>
              <w:sz w:val="24"/>
              <w:szCs w:val="24"/>
            </w:rPr>
          </w:rPrChange>
        </w:rPr>
      </w:pPr>
      <w:bookmarkStart w:id="22475" w:name="_Toc327466374"/>
      <w:bookmarkStart w:id="22476" w:name="_Toc332351272"/>
      <w:ins w:id="22477" w:author="DuyNgo" w:date="2012-08-10T07:43:00Z">
        <w:r w:rsidRPr="00303364">
          <w:rPr>
            <w:rFonts w:asciiTheme="minorHAnsi" w:hAnsiTheme="minorHAnsi" w:cstheme="minorHAnsi"/>
            <w:sz w:val="24"/>
            <w:szCs w:val="24"/>
            <w:rPrChange w:id="22478" w:author="DuyNgo" w:date="2012-08-10T08:15:00Z">
              <w:rPr>
                <w:rFonts w:ascii="Times New Roman" w:hAnsi="Times New Roman" w:cs="Times New Roman"/>
                <w:color w:val="365F91" w:themeColor="accent1" w:themeShade="BF"/>
                <w:sz w:val="24"/>
                <w:szCs w:val="24"/>
              </w:rPr>
            </w:rPrChange>
          </w:rPr>
          <w:lastRenderedPageBreak/>
          <w:t>Sequence flow</w:t>
        </w:r>
        <w:bookmarkEnd w:id="22475"/>
        <w:bookmarkEnd w:id="22476"/>
        <w:r w:rsidRPr="00303364">
          <w:rPr>
            <w:rFonts w:asciiTheme="minorHAnsi" w:hAnsiTheme="minorHAnsi" w:cstheme="minorHAnsi"/>
            <w:sz w:val="24"/>
            <w:szCs w:val="24"/>
            <w:rPrChange w:id="22479"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pStyle w:val="Body"/>
        <w:ind w:firstLine="810"/>
        <w:rPr>
          <w:ins w:id="22480" w:author="DuyNgo" w:date="2012-08-10T07:43:00Z"/>
          <w:rFonts w:asciiTheme="minorHAnsi" w:hAnsiTheme="minorHAnsi" w:cstheme="minorHAnsi"/>
          <w:sz w:val="24"/>
          <w:szCs w:val="24"/>
          <w:rPrChange w:id="22481" w:author="DuyNgo" w:date="2012-08-10T08:15:00Z">
            <w:rPr>
              <w:ins w:id="22482" w:author="DuyNgo" w:date="2012-08-10T07:43:00Z"/>
            </w:rPr>
          </w:rPrChange>
        </w:rPr>
      </w:pPr>
      <w:ins w:id="22483" w:author="DuyNgo" w:date="2012-08-10T07:43:00Z">
        <w:r w:rsidRPr="00303364">
          <w:rPr>
            <w:rFonts w:asciiTheme="minorHAnsi" w:hAnsiTheme="minorHAnsi" w:cstheme="minorHAnsi"/>
            <w:sz w:val="24"/>
            <w:szCs w:val="24"/>
            <w:rPrChange w:id="22484" w:author="DuyNgo" w:date="2012-08-10T08:15:00Z">
              <w:rPr>
                <w:rFonts w:asciiTheme="minorHAnsi" w:hAnsiTheme="minorHAnsi" w:cstheme="minorHAnsi"/>
                <w:sz w:val="24"/>
                <w:szCs w:val="24"/>
              </w:rPr>
            </w:rPrChange>
          </w:rPr>
          <w:object w:dxaOrig="11608" w:dyaOrig="7432">
            <v:shape id="_x0000_i1117" type="#_x0000_t75" style="width:468pt;height:298.9pt" o:ole="">
              <v:imagedata r:id="rId172" o:title=""/>
            </v:shape>
            <o:OLEObject Type="Embed" ProgID="Visio.Drawing.11" ShapeID="_x0000_i1117" DrawAspect="Content" ObjectID="_1406100425" r:id="rId207"/>
          </w:object>
        </w:r>
      </w:ins>
    </w:p>
    <w:p w:rsidR="00771246" w:rsidRPr="00303364" w:rsidRDefault="00771246" w:rsidP="00771246">
      <w:pPr>
        <w:pStyle w:val="Heading2"/>
        <w:numPr>
          <w:ilvl w:val="1"/>
          <w:numId w:val="92"/>
        </w:numPr>
        <w:rPr>
          <w:ins w:id="22485" w:author="DuyNgo" w:date="2012-08-10T07:43:00Z"/>
          <w:rFonts w:asciiTheme="minorHAnsi" w:hAnsiTheme="minorHAnsi" w:cstheme="minorHAnsi"/>
          <w:sz w:val="24"/>
          <w:szCs w:val="24"/>
          <w:rPrChange w:id="22486" w:author="DuyNgo" w:date="2012-08-10T08:15:00Z">
            <w:rPr>
              <w:ins w:id="22487" w:author="DuyNgo" w:date="2012-08-10T07:43:00Z"/>
              <w:rFonts w:ascii="Times New Roman" w:hAnsi="Times New Roman" w:cs="Times New Roman"/>
              <w:sz w:val="24"/>
              <w:szCs w:val="24"/>
            </w:rPr>
          </w:rPrChange>
        </w:rPr>
      </w:pPr>
      <w:bookmarkStart w:id="22488" w:name="_Toc327466375"/>
      <w:bookmarkStart w:id="22489" w:name="_Toc332351273"/>
      <w:proofErr w:type="spellStart"/>
      <w:ins w:id="22490" w:author="DuyNgo" w:date="2012-08-10T07:43:00Z">
        <w:r w:rsidRPr="00303364">
          <w:rPr>
            <w:rFonts w:asciiTheme="minorHAnsi" w:hAnsiTheme="minorHAnsi" w:cstheme="minorHAnsi"/>
            <w:sz w:val="24"/>
            <w:szCs w:val="24"/>
            <w:rPrChange w:id="22491"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492" w:author="DuyNgo" w:date="2012-08-10T08:15:00Z">
              <w:rPr>
                <w:rFonts w:ascii="Times New Roman" w:hAnsi="Times New Roman" w:cs="Times New Roman"/>
                <w:color w:val="365F91" w:themeColor="accent1" w:themeShade="BF"/>
                <w:sz w:val="24"/>
                <w:szCs w:val="24"/>
              </w:rPr>
            </w:rPrChange>
          </w:rPr>
          <w:t xml:space="preserve"> _UC02 - Edit Project Use Case</w:t>
        </w:r>
        <w:bookmarkEnd w:id="22488"/>
        <w:bookmarkEnd w:id="22489"/>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493" w:author="DuyNgo" w:date="2012-08-10T07:43:00Z"/>
          <w:rFonts w:asciiTheme="minorHAnsi" w:hAnsiTheme="minorHAnsi" w:cstheme="minorHAnsi"/>
          <w:sz w:val="24"/>
          <w:szCs w:val="24"/>
          <w:rPrChange w:id="22494" w:author="DuyNgo" w:date="2012-08-10T08:15:00Z">
            <w:rPr>
              <w:ins w:id="22495" w:author="DuyNgo" w:date="2012-08-10T07:43:00Z"/>
              <w:rFonts w:ascii="Times New Roman" w:hAnsi="Times New Roman" w:cs="Times New Roman"/>
              <w:sz w:val="24"/>
              <w:szCs w:val="24"/>
            </w:rPr>
          </w:rPrChange>
        </w:rPr>
      </w:pPr>
      <w:bookmarkStart w:id="22496" w:name="_Toc327466376"/>
      <w:bookmarkStart w:id="22497" w:name="_Toc332351274"/>
      <w:ins w:id="22498" w:author="DuyNgo" w:date="2012-08-10T07:43:00Z">
        <w:r w:rsidRPr="00303364">
          <w:rPr>
            <w:rFonts w:asciiTheme="minorHAnsi" w:hAnsiTheme="minorHAnsi" w:cstheme="minorHAnsi"/>
            <w:sz w:val="24"/>
            <w:szCs w:val="24"/>
            <w:rPrChange w:id="22499" w:author="DuyNgo" w:date="2012-08-10T08:15:00Z">
              <w:rPr>
                <w:rFonts w:ascii="Times New Roman" w:hAnsi="Times New Roman" w:cs="Times New Roman"/>
                <w:color w:val="365F91" w:themeColor="accent1" w:themeShade="BF"/>
                <w:sz w:val="24"/>
                <w:szCs w:val="24"/>
              </w:rPr>
            </w:rPrChange>
          </w:rPr>
          <w:t>Class Diagram</w:t>
        </w:r>
        <w:bookmarkEnd w:id="22496"/>
        <w:bookmarkEnd w:id="22497"/>
        <w:r w:rsidRPr="00303364">
          <w:rPr>
            <w:rFonts w:asciiTheme="minorHAnsi" w:hAnsiTheme="minorHAnsi" w:cstheme="minorHAnsi"/>
            <w:sz w:val="24"/>
            <w:szCs w:val="24"/>
            <w:rPrChange w:id="2250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501" w:author="DuyNgo" w:date="2012-08-10T07:43:00Z"/>
          <w:rFonts w:cstheme="minorHAnsi"/>
          <w:sz w:val="24"/>
          <w:szCs w:val="24"/>
          <w:rPrChange w:id="22502" w:author="DuyNgo" w:date="2012-08-10T08:15:00Z">
            <w:rPr>
              <w:ins w:id="22503" w:author="DuyNgo" w:date="2012-08-10T07:43:00Z"/>
              <w:rFonts w:ascii="Times New Roman" w:hAnsi="Times New Roman"/>
              <w:sz w:val="24"/>
            </w:rPr>
          </w:rPrChange>
        </w:rPr>
      </w:pPr>
      <w:ins w:id="22504" w:author="DuyNgo" w:date="2012-08-10T07:43:00Z">
        <w:r w:rsidRPr="00303364">
          <w:rPr>
            <w:rFonts w:cstheme="minorHAnsi"/>
            <w:sz w:val="24"/>
            <w:szCs w:val="24"/>
            <w:rPrChange w:id="22505" w:author="DuyNgo" w:date="2012-08-10T08:15:00Z">
              <w:rPr>
                <w:rFonts w:cstheme="minorHAnsi"/>
                <w:sz w:val="24"/>
                <w:szCs w:val="24"/>
              </w:rPr>
            </w:rPrChange>
          </w:rPr>
          <w:object w:dxaOrig="13541" w:dyaOrig="7480">
            <v:shape id="_x0000_i1118" type="#_x0000_t75" style="width:468pt;height:258.7pt" o:ole="">
              <v:imagedata r:id="rId208" o:title=""/>
            </v:shape>
            <o:OLEObject Type="Embed" ProgID="Visio.Drawing.11" ShapeID="_x0000_i1118" DrawAspect="Content" ObjectID="_1406100426" r:id="rId20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06" w:author="DuyNgo" w:date="2012-08-10T07:43:00Z"/>
          <w:rFonts w:asciiTheme="minorHAnsi" w:hAnsiTheme="minorHAnsi" w:cstheme="minorHAnsi"/>
          <w:sz w:val="24"/>
          <w:szCs w:val="24"/>
          <w:rPrChange w:id="22507" w:author="DuyNgo" w:date="2012-08-10T08:15:00Z">
            <w:rPr>
              <w:ins w:id="22508" w:author="DuyNgo" w:date="2012-08-10T07:43:00Z"/>
              <w:rFonts w:ascii="Times New Roman" w:hAnsi="Times New Roman" w:cs="Times New Roman"/>
              <w:sz w:val="24"/>
              <w:szCs w:val="24"/>
            </w:rPr>
          </w:rPrChange>
        </w:rPr>
      </w:pPr>
      <w:bookmarkStart w:id="22509" w:name="_Toc327466377"/>
      <w:bookmarkStart w:id="22510" w:name="_Toc332351275"/>
      <w:ins w:id="22511" w:author="DuyNgo" w:date="2012-08-10T07:43:00Z">
        <w:r w:rsidRPr="00303364">
          <w:rPr>
            <w:rFonts w:asciiTheme="minorHAnsi" w:hAnsiTheme="minorHAnsi" w:cstheme="minorHAnsi"/>
            <w:sz w:val="24"/>
            <w:szCs w:val="24"/>
            <w:rPrChange w:id="22512" w:author="DuyNgo" w:date="2012-08-10T08:15:00Z">
              <w:rPr>
                <w:rFonts w:ascii="Times New Roman" w:hAnsi="Times New Roman" w:cs="Times New Roman"/>
                <w:color w:val="365F91" w:themeColor="accent1" w:themeShade="BF"/>
                <w:sz w:val="24"/>
                <w:szCs w:val="24"/>
              </w:rPr>
            </w:rPrChange>
          </w:rPr>
          <w:lastRenderedPageBreak/>
          <w:t>Sequence flow</w:t>
        </w:r>
        <w:bookmarkEnd w:id="22509"/>
        <w:bookmarkEnd w:id="22510"/>
        <w:r w:rsidRPr="00303364">
          <w:rPr>
            <w:rFonts w:asciiTheme="minorHAnsi" w:hAnsiTheme="minorHAnsi" w:cstheme="minorHAnsi"/>
            <w:sz w:val="24"/>
            <w:szCs w:val="24"/>
            <w:rPrChange w:id="2251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514" w:author="DuyNgo" w:date="2012-08-10T07:43:00Z"/>
          <w:rFonts w:cstheme="minorHAnsi"/>
          <w:sz w:val="24"/>
          <w:szCs w:val="24"/>
          <w:rPrChange w:id="22515" w:author="DuyNgo" w:date="2012-08-10T08:15:00Z">
            <w:rPr>
              <w:ins w:id="22516" w:author="DuyNgo" w:date="2012-08-10T07:43:00Z"/>
              <w:rFonts w:ascii="Times New Roman" w:hAnsi="Times New Roman"/>
              <w:sz w:val="24"/>
            </w:rPr>
          </w:rPrChange>
        </w:rPr>
      </w:pPr>
      <w:ins w:id="22517" w:author="DuyNgo" w:date="2012-08-10T07:43:00Z">
        <w:r w:rsidRPr="00303364">
          <w:rPr>
            <w:rFonts w:cstheme="minorHAnsi"/>
            <w:sz w:val="24"/>
            <w:szCs w:val="24"/>
            <w:rPrChange w:id="22518" w:author="DuyNgo" w:date="2012-08-10T08:15:00Z">
              <w:rPr>
                <w:rFonts w:cstheme="minorHAnsi"/>
                <w:sz w:val="24"/>
                <w:szCs w:val="24"/>
              </w:rPr>
            </w:rPrChange>
          </w:rPr>
          <w:object w:dxaOrig="14294" w:dyaOrig="8728">
            <v:shape id="_x0000_i1119" type="#_x0000_t75" style="width:467.15pt;height:284.65pt" o:ole="">
              <v:imagedata r:id="rId210" o:title=""/>
            </v:shape>
            <o:OLEObject Type="Embed" ProgID="Visio.Drawing.11" ShapeID="_x0000_i1119" DrawAspect="Content" ObjectID="_1406100427" r:id="rId211"/>
          </w:object>
        </w:r>
      </w:ins>
    </w:p>
    <w:p w:rsidR="00771246" w:rsidRPr="00303364" w:rsidRDefault="00771246" w:rsidP="00771246">
      <w:pPr>
        <w:pStyle w:val="Heading2"/>
        <w:numPr>
          <w:ilvl w:val="1"/>
          <w:numId w:val="92"/>
        </w:numPr>
        <w:rPr>
          <w:ins w:id="22519" w:author="DuyNgo" w:date="2012-08-10T07:43:00Z"/>
          <w:rFonts w:asciiTheme="minorHAnsi" w:hAnsiTheme="minorHAnsi" w:cstheme="minorHAnsi"/>
          <w:sz w:val="24"/>
          <w:szCs w:val="24"/>
          <w:rPrChange w:id="22520" w:author="DuyNgo" w:date="2012-08-10T08:15:00Z">
            <w:rPr>
              <w:ins w:id="22521" w:author="DuyNgo" w:date="2012-08-10T07:43:00Z"/>
              <w:rFonts w:ascii="Times New Roman" w:hAnsi="Times New Roman" w:cs="Times New Roman"/>
              <w:sz w:val="24"/>
              <w:szCs w:val="24"/>
            </w:rPr>
          </w:rPrChange>
        </w:rPr>
      </w:pPr>
      <w:bookmarkStart w:id="22522" w:name="_Toc327466378"/>
      <w:bookmarkStart w:id="22523" w:name="_Toc332351276"/>
      <w:proofErr w:type="spellStart"/>
      <w:ins w:id="22524" w:author="DuyNgo" w:date="2012-08-10T07:43:00Z">
        <w:r w:rsidRPr="00303364">
          <w:rPr>
            <w:rFonts w:asciiTheme="minorHAnsi" w:hAnsiTheme="minorHAnsi" w:cstheme="minorHAnsi"/>
            <w:sz w:val="24"/>
            <w:szCs w:val="24"/>
            <w:rPrChange w:id="22525"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526" w:author="DuyNgo" w:date="2012-08-10T08:15:00Z">
              <w:rPr>
                <w:rFonts w:ascii="Times New Roman" w:hAnsi="Times New Roman" w:cs="Times New Roman"/>
                <w:color w:val="365F91" w:themeColor="accent1" w:themeShade="BF"/>
                <w:sz w:val="24"/>
                <w:szCs w:val="24"/>
              </w:rPr>
            </w:rPrChange>
          </w:rPr>
          <w:t xml:space="preserve"> _UC03 - Manage Module Use Case</w:t>
        </w:r>
        <w:bookmarkEnd w:id="22522"/>
        <w:bookmarkEnd w:id="22523"/>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27" w:author="DuyNgo" w:date="2012-08-10T07:43:00Z"/>
          <w:rFonts w:asciiTheme="minorHAnsi" w:hAnsiTheme="minorHAnsi" w:cstheme="minorHAnsi"/>
          <w:sz w:val="24"/>
          <w:szCs w:val="24"/>
          <w:rPrChange w:id="22528" w:author="DuyNgo" w:date="2012-08-10T08:15:00Z">
            <w:rPr>
              <w:ins w:id="22529" w:author="DuyNgo" w:date="2012-08-10T07:43:00Z"/>
              <w:rFonts w:ascii="Times New Roman" w:hAnsi="Times New Roman" w:cs="Times New Roman"/>
              <w:sz w:val="24"/>
              <w:szCs w:val="24"/>
            </w:rPr>
          </w:rPrChange>
        </w:rPr>
      </w:pPr>
      <w:bookmarkStart w:id="22530" w:name="_Toc327466379"/>
      <w:bookmarkStart w:id="22531" w:name="_Toc332351277"/>
      <w:ins w:id="22532" w:author="DuyNgo" w:date="2012-08-10T07:43:00Z">
        <w:r w:rsidRPr="00303364">
          <w:rPr>
            <w:rFonts w:asciiTheme="minorHAnsi" w:hAnsiTheme="minorHAnsi" w:cstheme="minorHAnsi"/>
            <w:sz w:val="24"/>
            <w:szCs w:val="24"/>
            <w:rPrChange w:id="22533" w:author="DuyNgo" w:date="2012-08-10T08:15:00Z">
              <w:rPr>
                <w:rFonts w:ascii="Times New Roman" w:hAnsi="Times New Roman" w:cs="Times New Roman"/>
                <w:color w:val="365F91" w:themeColor="accent1" w:themeShade="BF"/>
                <w:sz w:val="24"/>
                <w:szCs w:val="24"/>
              </w:rPr>
            </w:rPrChange>
          </w:rPr>
          <w:t>Class Diagram</w:t>
        </w:r>
        <w:bookmarkEnd w:id="22530"/>
        <w:bookmarkEnd w:id="22531"/>
        <w:r w:rsidRPr="00303364">
          <w:rPr>
            <w:rFonts w:asciiTheme="minorHAnsi" w:hAnsiTheme="minorHAnsi" w:cstheme="minorHAnsi"/>
            <w:sz w:val="24"/>
            <w:szCs w:val="24"/>
            <w:rPrChange w:id="2253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535" w:author="DuyNgo" w:date="2012-08-10T07:43:00Z"/>
          <w:rFonts w:cstheme="minorHAnsi"/>
          <w:sz w:val="24"/>
          <w:szCs w:val="24"/>
          <w:rPrChange w:id="22536" w:author="DuyNgo" w:date="2012-08-10T08:15:00Z">
            <w:rPr>
              <w:ins w:id="22537" w:author="DuyNgo" w:date="2012-08-10T07:43:00Z"/>
              <w:rFonts w:ascii="Times New Roman" w:hAnsi="Times New Roman"/>
              <w:sz w:val="24"/>
            </w:rPr>
          </w:rPrChange>
        </w:rPr>
      </w:pPr>
      <w:ins w:id="22538" w:author="DuyNgo" w:date="2012-08-10T07:43:00Z">
        <w:r w:rsidRPr="00303364">
          <w:rPr>
            <w:rFonts w:cstheme="minorHAnsi"/>
            <w:sz w:val="24"/>
            <w:szCs w:val="24"/>
            <w:rPrChange w:id="22539" w:author="DuyNgo" w:date="2012-08-10T08:15:00Z">
              <w:rPr>
                <w:rFonts w:cstheme="minorHAnsi"/>
                <w:sz w:val="24"/>
                <w:szCs w:val="24"/>
              </w:rPr>
            </w:rPrChange>
          </w:rPr>
          <w:object w:dxaOrig="13541" w:dyaOrig="7566">
            <v:shape id="_x0000_i1120" type="#_x0000_t75" style="width:468pt;height:262.05pt" o:ole="">
              <v:imagedata r:id="rId212" o:title=""/>
            </v:shape>
            <o:OLEObject Type="Embed" ProgID="Visio.Drawing.11" ShapeID="_x0000_i1120" DrawAspect="Content" ObjectID="_1406100428" r:id="rId213"/>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40" w:author="DuyNgo" w:date="2012-08-10T07:43:00Z"/>
          <w:rFonts w:asciiTheme="minorHAnsi" w:hAnsiTheme="minorHAnsi" w:cstheme="minorHAnsi"/>
          <w:sz w:val="24"/>
          <w:szCs w:val="24"/>
          <w:rPrChange w:id="22541" w:author="DuyNgo" w:date="2012-08-10T08:15:00Z">
            <w:rPr>
              <w:ins w:id="22542" w:author="DuyNgo" w:date="2012-08-10T07:43:00Z"/>
              <w:rFonts w:ascii="Times New Roman" w:hAnsi="Times New Roman" w:cs="Times New Roman"/>
              <w:sz w:val="24"/>
              <w:szCs w:val="24"/>
            </w:rPr>
          </w:rPrChange>
        </w:rPr>
      </w:pPr>
      <w:bookmarkStart w:id="22543" w:name="_Toc327466380"/>
      <w:bookmarkStart w:id="22544" w:name="_Toc332351278"/>
      <w:ins w:id="22545" w:author="DuyNgo" w:date="2012-08-10T07:43:00Z">
        <w:r w:rsidRPr="00303364">
          <w:rPr>
            <w:rFonts w:asciiTheme="minorHAnsi" w:hAnsiTheme="minorHAnsi" w:cstheme="minorHAnsi"/>
            <w:sz w:val="24"/>
            <w:szCs w:val="24"/>
            <w:rPrChange w:id="22546" w:author="DuyNgo" w:date="2012-08-10T08:15:00Z">
              <w:rPr>
                <w:rFonts w:ascii="Times New Roman" w:hAnsi="Times New Roman" w:cs="Times New Roman"/>
                <w:color w:val="365F91" w:themeColor="accent1" w:themeShade="BF"/>
                <w:sz w:val="24"/>
                <w:szCs w:val="24"/>
              </w:rPr>
            </w:rPrChange>
          </w:rPr>
          <w:lastRenderedPageBreak/>
          <w:t>Sequence flow</w:t>
        </w:r>
        <w:bookmarkEnd w:id="22543"/>
        <w:bookmarkEnd w:id="22544"/>
        <w:r w:rsidRPr="00303364">
          <w:rPr>
            <w:rFonts w:asciiTheme="minorHAnsi" w:hAnsiTheme="minorHAnsi" w:cstheme="minorHAnsi"/>
            <w:sz w:val="24"/>
            <w:szCs w:val="24"/>
            <w:rPrChange w:id="2254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548" w:author="DuyNgo" w:date="2012-08-10T07:43:00Z"/>
          <w:rFonts w:cstheme="minorHAnsi"/>
          <w:sz w:val="24"/>
          <w:szCs w:val="24"/>
          <w:rPrChange w:id="22549" w:author="DuyNgo" w:date="2012-08-10T08:15:00Z">
            <w:rPr>
              <w:ins w:id="22550" w:author="DuyNgo" w:date="2012-08-10T07:43:00Z"/>
              <w:rFonts w:ascii="Times New Roman" w:hAnsi="Times New Roman"/>
              <w:sz w:val="24"/>
            </w:rPr>
          </w:rPrChange>
        </w:rPr>
      </w:pPr>
      <w:ins w:id="22551" w:author="DuyNgo" w:date="2012-08-10T07:43:00Z">
        <w:r w:rsidRPr="00303364">
          <w:rPr>
            <w:rFonts w:cstheme="minorHAnsi"/>
            <w:sz w:val="24"/>
            <w:szCs w:val="24"/>
            <w:rPrChange w:id="22552" w:author="DuyNgo" w:date="2012-08-10T08:15:00Z">
              <w:rPr>
                <w:rFonts w:cstheme="minorHAnsi"/>
                <w:sz w:val="24"/>
                <w:szCs w:val="24"/>
              </w:rPr>
            </w:rPrChange>
          </w:rPr>
          <w:object w:dxaOrig="14441" w:dyaOrig="6571">
            <v:shape id="_x0000_i1121" type="#_x0000_t75" style="width:468pt;height:212.65pt" o:ole="">
              <v:imagedata r:id="rId214" o:title=""/>
            </v:shape>
            <o:OLEObject Type="Embed" ProgID="Visio.Drawing.11" ShapeID="_x0000_i1121" DrawAspect="Content" ObjectID="_1406100429" r:id="rId215"/>
          </w:object>
        </w:r>
      </w:ins>
    </w:p>
    <w:p w:rsidR="00771246" w:rsidRPr="00303364" w:rsidRDefault="00771246" w:rsidP="00771246">
      <w:pPr>
        <w:pStyle w:val="Heading2"/>
        <w:numPr>
          <w:ilvl w:val="1"/>
          <w:numId w:val="92"/>
        </w:numPr>
        <w:rPr>
          <w:ins w:id="22553" w:author="DuyNgo" w:date="2012-08-10T07:43:00Z"/>
          <w:rFonts w:asciiTheme="minorHAnsi" w:hAnsiTheme="minorHAnsi" w:cstheme="minorHAnsi"/>
          <w:sz w:val="24"/>
          <w:szCs w:val="24"/>
          <w:rPrChange w:id="22554" w:author="DuyNgo" w:date="2012-08-10T08:15:00Z">
            <w:rPr>
              <w:ins w:id="22555" w:author="DuyNgo" w:date="2012-08-10T07:43:00Z"/>
              <w:rFonts w:ascii="Times New Roman" w:hAnsi="Times New Roman" w:cs="Times New Roman"/>
              <w:sz w:val="24"/>
              <w:szCs w:val="24"/>
            </w:rPr>
          </w:rPrChange>
        </w:rPr>
      </w:pPr>
      <w:bookmarkStart w:id="22556" w:name="_Toc327466381"/>
      <w:bookmarkStart w:id="22557" w:name="_Toc332351279"/>
      <w:proofErr w:type="spellStart"/>
      <w:ins w:id="22558" w:author="DuyNgo" w:date="2012-08-10T07:43:00Z">
        <w:r w:rsidRPr="00303364">
          <w:rPr>
            <w:rFonts w:asciiTheme="minorHAnsi" w:hAnsiTheme="minorHAnsi" w:cstheme="minorHAnsi"/>
            <w:sz w:val="24"/>
            <w:szCs w:val="24"/>
            <w:rPrChange w:id="22559"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560" w:author="DuyNgo" w:date="2012-08-10T08:15:00Z">
              <w:rPr>
                <w:rFonts w:ascii="Times New Roman" w:hAnsi="Times New Roman" w:cs="Times New Roman"/>
                <w:color w:val="365F91" w:themeColor="accent1" w:themeShade="BF"/>
                <w:sz w:val="24"/>
                <w:szCs w:val="24"/>
              </w:rPr>
            </w:rPrChange>
          </w:rPr>
          <w:t xml:space="preserve"> _UC04 - Team Management Use Case</w:t>
        </w:r>
        <w:bookmarkEnd w:id="22556"/>
        <w:bookmarkEnd w:id="22557"/>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61" w:author="DuyNgo" w:date="2012-08-10T07:43:00Z"/>
          <w:rFonts w:asciiTheme="minorHAnsi" w:hAnsiTheme="minorHAnsi" w:cstheme="minorHAnsi"/>
          <w:sz w:val="24"/>
          <w:szCs w:val="24"/>
          <w:rPrChange w:id="22562" w:author="DuyNgo" w:date="2012-08-10T08:15:00Z">
            <w:rPr>
              <w:ins w:id="22563" w:author="DuyNgo" w:date="2012-08-10T07:43:00Z"/>
              <w:rFonts w:ascii="Times New Roman" w:hAnsi="Times New Roman" w:cs="Times New Roman"/>
              <w:sz w:val="24"/>
              <w:szCs w:val="24"/>
            </w:rPr>
          </w:rPrChange>
        </w:rPr>
      </w:pPr>
      <w:bookmarkStart w:id="22564" w:name="_Toc327466382"/>
      <w:bookmarkStart w:id="22565" w:name="_Toc332351280"/>
      <w:ins w:id="22566" w:author="DuyNgo" w:date="2012-08-10T07:43:00Z">
        <w:r w:rsidRPr="00303364">
          <w:rPr>
            <w:rFonts w:asciiTheme="minorHAnsi" w:hAnsiTheme="minorHAnsi" w:cstheme="minorHAnsi"/>
            <w:sz w:val="24"/>
            <w:szCs w:val="24"/>
            <w:rPrChange w:id="22567" w:author="DuyNgo" w:date="2012-08-10T08:15:00Z">
              <w:rPr>
                <w:rFonts w:ascii="Times New Roman" w:hAnsi="Times New Roman" w:cs="Times New Roman"/>
                <w:color w:val="365F91" w:themeColor="accent1" w:themeShade="BF"/>
                <w:sz w:val="24"/>
                <w:szCs w:val="24"/>
              </w:rPr>
            </w:rPrChange>
          </w:rPr>
          <w:t>Class Diagram</w:t>
        </w:r>
        <w:bookmarkEnd w:id="22564"/>
        <w:bookmarkEnd w:id="22565"/>
        <w:r w:rsidRPr="00303364">
          <w:rPr>
            <w:rFonts w:asciiTheme="minorHAnsi" w:hAnsiTheme="minorHAnsi" w:cstheme="minorHAnsi"/>
            <w:sz w:val="24"/>
            <w:szCs w:val="24"/>
            <w:rPrChange w:id="2256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569" w:author="DuyNgo" w:date="2012-08-10T07:43:00Z"/>
          <w:rFonts w:cstheme="minorHAnsi"/>
          <w:sz w:val="24"/>
          <w:szCs w:val="24"/>
          <w:rPrChange w:id="22570" w:author="DuyNgo" w:date="2012-08-10T08:15:00Z">
            <w:rPr>
              <w:ins w:id="22571" w:author="DuyNgo" w:date="2012-08-10T07:43:00Z"/>
              <w:rFonts w:ascii="Times New Roman" w:hAnsi="Times New Roman"/>
              <w:sz w:val="24"/>
            </w:rPr>
          </w:rPrChange>
        </w:rPr>
      </w:pPr>
      <w:ins w:id="22572" w:author="DuyNgo" w:date="2012-08-10T07:43:00Z">
        <w:r w:rsidRPr="00303364">
          <w:rPr>
            <w:rFonts w:cstheme="minorHAnsi"/>
            <w:sz w:val="24"/>
            <w:szCs w:val="24"/>
            <w:rPrChange w:id="22573" w:author="DuyNgo" w:date="2012-08-10T08:15:00Z">
              <w:rPr>
                <w:rFonts w:cstheme="minorHAnsi"/>
                <w:sz w:val="24"/>
                <w:szCs w:val="24"/>
              </w:rPr>
            </w:rPrChange>
          </w:rPr>
          <w:object w:dxaOrig="13744" w:dyaOrig="7876">
            <v:shape id="_x0000_i1122" type="#_x0000_t75" style="width:468pt;height:268.75pt" o:ole="">
              <v:imagedata r:id="rId216" o:title=""/>
            </v:shape>
            <o:OLEObject Type="Embed" ProgID="Visio.Drawing.11" ShapeID="_x0000_i1122" DrawAspect="Content" ObjectID="_1406100430" r:id="rId217"/>
          </w:object>
        </w:r>
      </w:ins>
    </w:p>
    <w:p w:rsidR="00771246" w:rsidRPr="00303364" w:rsidRDefault="00771246" w:rsidP="00771246">
      <w:pPr>
        <w:ind w:firstLine="810"/>
        <w:rPr>
          <w:ins w:id="22574" w:author="DuyNgo" w:date="2012-08-10T07:43:00Z"/>
          <w:rFonts w:cstheme="minorHAnsi"/>
          <w:sz w:val="24"/>
          <w:szCs w:val="24"/>
          <w:rPrChange w:id="22575" w:author="DuyNgo" w:date="2012-08-10T08:15:00Z">
            <w:rPr>
              <w:ins w:id="22576"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77" w:author="DuyNgo" w:date="2012-08-10T07:43:00Z"/>
          <w:rFonts w:asciiTheme="minorHAnsi" w:hAnsiTheme="minorHAnsi" w:cstheme="minorHAnsi"/>
          <w:sz w:val="24"/>
          <w:szCs w:val="24"/>
          <w:rPrChange w:id="22578" w:author="DuyNgo" w:date="2012-08-10T08:15:00Z">
            <w:rPr>
              <w:ins w:id="22579" w:author="DuyNgo" w:date="2012-08-10T07:43:00Z"/>
              <w:rFonts w:ascii="Times New Roman" w:hAnsi="Times New Roman" w:cs="Times New Roman"/>
              <w:sz w:val="24"/>
              <w:szCs w:val="24"/>
            </w:rPr>
          </w:rPrChange>
        </w:rPr>
      </w:pPr>
      <w:bookmarkStart w:id="22580" w:name="_Toc327466383"/>
      <w:bookmarkStart w:id="22581" w:name="_Toc332351281"/>
      <w:ins w:id="22582" w:author="DuyNgo" w:date="2012-08-10T07:43:00Z">
        <w:r w:rsidRPr="00303364">
          <w:rPr>
            <w:rFonts w:asciiTheme="minorHAnsi" w:hAnsiTheme="minorHAnsi" w:cstheme="minorHAnsi"/>
            <w:sz w:val="24"/>
            <w:szCs w:val="24"/>
            <w:rPrChange w:id="22583" w:author="DuyNgo" w:date="2012-08-10T08:15:00Z">
              <w:rPr>
                <w:rFonts w:ascii="Times New Roman" w:hAnsi="Times New Roman" w:cs="Times New Roman"/>
                <w:color w:val="365F91" w:themeColor="accent1" w:themeShade="BF"/>
                <w:sz w:val="24"/>
                <w:szCs w:val="24"/>
              </w:rPr>
            </w:rPrChange>
          </w:rPr>
          <w:lastRenderedPageBreak/>
          <w:t>Sequence flow</w:t>
        </w:r>
        <w:bookmarkEnd w:id="22580"/>
        <w:bookmarkEnd w:id="22581"/>
        <w:r w:rsidRPr="00303364">
          <w:rPr>
            <w:rFonts w:asciiTheme="minorHAnsi" w:hAnsiTheme="minorHAnsi" w:cstheme="minorHAnsi"/>
            <w:sz w:val="24"/>
            <w:szCs w:val="24"/>
            <w:rPrChange w:id="2258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585" w:author="DuyNgo" w:date="2012-08-10T07:43:00Z"/>
          <w:rFonts w:cstheme="minorHAnsi"/>
          <w:sz w:val="24"/>
          <w:szCs w:val="24"/>
          <w:rPrChange w:id="22586" w:author="DuyNgo" w:date="2012-08-10T08:15:00Z">
            <w:rPr>
              <w:ins w:id="22587" w:author="DuyNgo" w:date="2012-08-10T07:43:00Z"/>
              <w:rFonts w:ascii="Times New Roman" w:hAnsi="Times New Roman"/>
              <w:sz w:val="24"/>
            </w:rPr>
          </w:rPrChange>
        </w:rPr>
      </w:pPr>
      <w:ins w:id="22588" w:author="DuyNgo" w:date="2012-08-10T07:43:00Z">
        <w:r w:rsidRPr="00303364">
          <w:rPr>
            <w:rFonts w:cstheme="minorHAnsi"/>
            <w:sz w:val="24"/>
            <w:szCs w:val="24"/>
            <w:rPrChange w:id="22589" w:author="DuyNgo" w:date="2012-08-10T08:15:00Z">
              <w:rPr>
                <w:rFonts w:cstheme="minorHAnsi"/>
                <w:sz w:val="24"/>
                <w:szCs w:val="24"/>
              </w:rPr>
            </w:rPrChange>
          </w:rPr>
          <w:object w:dxaOrig="14380" w:dyaOrig="9450">
            <v:shape id="_x0000_i1123" type="#_x0000_t75" style="width:467.15pt;height:306.4pt" o:ole="">
              <v:imagedata r:id="rId218" o:title=""/>
            </v:shape>
            <o:OLEObject Type="Embed" ProgID="Visio.Drawing.11" ShapeID="_x0000_i1123" DrawAspect="Content" ObjectID="_1406100431" r:id="rId219"/>
          </w:object>
        </w:r>
      </w:ins>
    </w:p>
    <w:p w:rsidR="00771246" w:rsidRPr="00303364" w:rsidRDefault="00771246" w:rsidP="00771246">
      <w:pPr>
        <w:pStyle w:val="Heading2"/>
        <w:numPr>
          <w:ilvl w:val="1"/>
          <w:numId w:val="92"/>
        </w:numPr>
        <w:rPr>
          <w:ins w:id="22590" w:author="DuyNgo" w:date="2012-08-10T07:43:00Z"/>
          <w:rFonts w:asciiTheme="minorHAnsi" w:hAnsiTheme="minorHAnsi" w:cstheme="minorHAnsi"/>
          <w:sz w:val="24"/>
          <w:szCs w:val="24"/>
          <w:rPrChange w:id="22591" w:author="DuyNgo" w:date="2012-08-10T08:15:00Z">
            <w:rPr>
              <w:ins w:id="22592" w:author="DuyNgo" w:date="2012-08-10T07:43:00Z"/>
              <w:rFonts w:ascii="Times New Roman" w:hAnsi="Times New Roman" w:cs="Times New Roman"/>
              <w:sz w:val="24"/>
              <w:szCs w:val="24"/>
            </w:rPr>
          </w:rPrChange>
        </w:rPr>
      </w:pPr>
      <w:bookmarkStart w:id="22593" w:name="_Toc327466384"/>
      <w:bookmarkStart w:id="22594" w:name="_Toc332351282"/>
      <w:proofErr w:type="spellStart"/>
      <w:ins w:id="22595" w:author="DuyNgo" w:date="2012-08-10T07:43:00Z">
        <w:r w:rsidRPr="00303364">
          <w:rPr>
            <w:rFonts w:asciiTheme="minorHAnsi" w:hAnsiTheme="minorHAnsi" w:cstheme="minorHAnsi"/>
            <w:sz w:val="24"/>
            <w:szCs w:val="24"/>
            <w:rPrChange w:id="22596"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597" w:author="DuyNgo" w:date="2012-08-10T08:15:00Z">
              <w:rPr>
                <w:rFonts w:ascii="Times New Roman" w:hAnsi="Times New Roman" w:cs="Times New Roman"/>
                <w:color w:val="365F91" w:themeColor="accent1" w:themeShade="BF"/>
                <w:sz w:val="24"/>
                <w:szCs w:val="24"/>
              </w:rPr>
            </w:rPrChange>
          </w:rPr>
          <w:t xml:space="preserve"> _UC05 - Add Risk Use Case</w:t>
        </w:r>
        <w:bookmarkEnd w:id="22593"/>
        <w:bookmarkEnd w:id="22594"/>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98" w:author="DuyNgo" w:date="2012-08-10T07:43:00Z"/>
          <w:rFonts w:asciiTheme="minorHAnsi" w:hAnsiTheme="minorHAnsi" w:cstheme="minorHAnsi"/>
          <w:sz w:val="24"/>
          <w:szCs w:val="24"/>
          <w:rPrChange w:id="22599" w:author="DuyNgo" w:date="2012-08-10T08:15:00Z">
            <w:rPr>
              <w:ins w:id="22600" w:author="DuyNgo" w:date="2012-08-10T07:43:00Z"/>
              <w:rFonts w:ascii="Times New Roman" w:hAnsi="Times New Roman" w:cs="Times New Roman"/>
              <w:sz w:val="24"/>
              <w:szCs w:val="24"/>
            </w:rPr>
          </w:rPrChange>
        </w:rPr>
      </w:pPr>
      <w:bookmarkStart w:id="22601" w:name="_Toc327466385"/>
      <w:bookmarkStart w:id="22602" w:name="_Toc332351283"/>
      <w:ins w:id="22603" w:author="DuyNgo" w:date="2012-08-10T07:43:00Z">
        <w:r w:rsidRPr="00303364">
          <w:rPr>
            <w:rFonts w:asciiTheme="minorHAnsi" w:hAnsiTheme="minorHAnsi" w:cstheme="minorHAnsi"/>
            <w:sz w:val="24"/>
            <w:szCs w:val="24"/>
            <w:rPrChange w:id="22604" w:author="DuyNgo" w:date="2012-08-10T08:15:00Z">
              <w:rPr>
                <w:rFonts w:ascii="Times New Roman" w:hAnsi="Times New Roman" w:cs="Times New Roman"/>
                <w:color w:val="365F91" w:themeColor="accent1" w:themeShade="BF"/>
                <w:sz w:val="24"/>
                <w:szCs w:val="24"/>
              </w:rPr>
            </w:rPrChange>
          </w:rPr>
          <w:t>Class Diagram</w:t>
        </w:r>
        <w:bookmarkEnd w:id="22601"/>
        <w:bookmarkEnd w:id="22602"/>
        <w:r w:rsidRPr="00303364">
          <w:rPr>
            <w:rFonts w:asciiTheme="minorHAnsi" w:hAnsiTheme="minorHAnsi" w:cstheme="minorHAnsi"/>
            <w:sz w:val="24"/>
            <w:szCs w:val="24"/>
            <w:rPrChange w:id="2260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606" w:author="DuyNgo" w:date="2012-08-10T07:43:00Z"/>
          <w:rFonts w:cstheme="minorHAnsi"/>
          <w:sz w:val="24"/>
          <w:szCs w:val="24"/>
          <w:rPrChange w:id="22607" w:author="DuyNgo" w:date="2012-08-10T08:15:00Z">
            <w:rPr>
              <w:ins w:id="22608" w:author="DuyNgo" w:date="2012-08-10T07:43:00Z"/>
              <w:rFonts w:ascii="Times New Roman" w:hAnsi="Times New Roman"/>
              <w:sz w:val="24"/>
            </w:rPr>
          </w:rPrChange>
        </w:rPr>
      </w:pPr>
      <w:ins w:id="22609" w:author="DuyNgo" w:date="2012-08-10T07:43:00Z">
        <w:r w:rsidRPr="00303364">
          <w:rPr>
            <w:rFonts w:cstheme="minorHAnsi"/>
            <w:sz w:val="24"/>
            <w:szCs w:val="24"/>
            <w:rPrChange w:id="22610" w:author="DuyNgo" w:date="2012-08-10T08:15:00Z">
              <w:rPr>
                <w:rFonts w:cstheme="minorHAnsi"/>
                <w:sz w:val="24"/>
                <w:szCs w:val="24"/>
              </w:rPr>
            </w:rPrChange>
          </w:rPr>
          <w:object w:dxaOrig="12156" w:dyaOrig="6436">
            <v:shape id="_x0000_i1124" type="#_x0000_t75" style="width:467.15pt;height:247.8pt" o:ole="">
              <v:imagedata r:id="rId220" o:title=""/>
            </v:shape>
            <o:OLEObject Type="Embed" ProgID="Visio.Drawing.11" ShapeID="_x0000_i1124" DrawAspect="Content" ObjectID="_1406100432" r:id="rId22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11" w:author="DuyNgo" w:date="2012-08-10T07:43:00Z"/>
          <w:rFonts w:asciiTheme="minorHAnsi" w:hAnsiTheme="minorHAnsi" w:cstheme="minorHAnsi"/>
          <w:sz w:val="24"/>
          <w:szCs w:val="24"/>
          <w:rPrChange w:id="22612" w:author="DuyNgo" w:date="2012-08-10T08:15:00Z">
            <w:rPr>
              <w:ins w:id="22613" w:author="DuyNgo" w:date="2012-08-10T07:43:00Z"/>
              <w:rFonts w:ascii="Times New Roman" w:hAnsi="Times New Roman" w:cs="Times New Roman"/>
              <w:sz w:val="24"/>
              <w:szCs w:val="24"/>
            </w:rPr>
          </w:rPrChange>
        </w:rPr>
      </w:pPr>
      <w:bookmarkStart w:id="22614" w:name="_Toc327466386"/>
      <w:bookmarkStart w:id="22615" w:name="_Toc332351284"/>
      <w:ins w:id="22616" w:author="DuyNgo" w:date="2012-08-10T07:43:00Z">
        <w:r w:rsidRPr="00303364">
          <w:rPr>
            <w:rFonts w:asciiTheme="minorHAnsi" w:hAnsiTheme="minorHAnsi" w:cstheme="minorHAnsi"/>
            <w:sz w:val="24"/>
            <w:szCs w:val="24"/>
            <w:rPrChange w:id="22617" w:author="DuyNgo" w:date="2012-08-10T08:15:00Z">
              <w:rPr>
                <w:rFonts w:ascii="Times New Roman" w:hAnsi="Times New Roman" w:cs="Times New Roman"/>
                <w:color w:val="365F91" w:themeColor="accent1" w:themeShade="BF"/>
                <w:sz w:val="24"/>
                <w:szCs w:val="24"/>
              </w:rPr>
            </w:rPrChange>
          </w:rPr>
          <w:lastRenderedPageBreak/>
          <w:t>Sequence flow</w:t>
        </w:r>
        <w:bookmarkEnd w:id="22614"/>
        <w:bookmarkEnd w:id="22615"/>
        <w:r w:rsidRPr="00303364">
          <w:rPr>
            <w:rFonts w:asciiTheme="minorHAnsi" w:hAnsiTheme="minorHAnsi" w:cstheme="minorHAnsi"/>
            <w:sz w:val="24"/>
            <w:szCs w:val="24"/>
            <w:rPrChange w:id="2261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619" w:author="DuyNgo" w:date="2012-08-10T07:43:00Z"/>
          <w:rFonts w:cstheme="minorHAnsi"/>
          <w:sz w:val="24"/>
          <w:szCs w:val="24"/>
          <w:rPrChange w:id="22620" w:author="DuyNgo" w:date="2012-08-10T08:15:00Z">
            <w:rPr>
              <w:ins w:id="22621" w:author="DuyNgo" w:date="2012-08-10T07:43:00Z"/>
              <w:rFonts w:ascii="Times New Roman" w:hAnsi="Times New Roman"/>
              <w:sz w:val="24"/>
            </w:rPr>
          </w:rPrChange>
        </w:rPr>
      </w:pPr>
      <w:ins w:id="22622" w:author="DuyNgo" w:date="2012-08-10T07:43:00Z">
        <w:r w:rsidRPr="00303364">
          <w:rPr>
            <w:rFonts w:cstheme="minorHAnsi"/>
            <w:sz w:val="24"/>
            <w:szCs w:val="24"/>
            <w:rPrChange w:id="22623" w:author="DuyNgo" w:date="2012-08-10T08:15:00Z">
              <w:rPr>
                <w:rFonts w:cstheme="minorHAnsi"/>
                <w:sz w:val="24"/>
                <w:szCs w:val="24"/>
              </w:rPr>
            </w:rPrChange>
          </w:rPr>
          <w:object w:dxaOrig="11608" w:dyaOrig="5994">
            <v:shape id="_x0000_i1125" type="#_x0000_t75" style="width:468pt;height:241.95pt" o:ole="">
              <v:imagedata r:id="rId222" o:title=""/>
            </v:shape>
            <o:OLEObject Type="Embed" ProgID="Visio.Drawing.11" ShapeID="_x0000_i1125" DrawAspect="Content" ObjectID="_1406100433" r:id="rId223"/>
          </w:object>
        </w:r>
      </w:ins>
    </w:p>
    <w:p w:rsidR="00771246" w:rsidRPr="00303364" w:rsidRDefault="00771246" w:rsidP="00771246">
      <w:pPr>
        <w:pStyle w:val="Heading2"/>
        <w:numPr>
          <w:ilvl w:val="1"/>
          <w:numId w:val="92"/>
        </w:numPr>
        <w:rPr>
          <w:ins w:id="22624" w:author="DuyNgo" w:date="2012-08-10T07:43:00Z"/>
          <w:rFonts w:asciiTheme="minorHAnsi" w:hAnsiTheme="minorHAnsi" w:cstheme="minorHAnsi"/>
          <w:sz w:val="24"/>
          <w:szCs w:val="24"/>
          <w:rPrChange w:id="22625" w:author="DuyNgo" w:date="2012-08-10T08:15:00Z">
            <w:rPr>
              <w:ins w:id="22626" w:author="DuyNgo" w:date="2012-08-10T07:43:00Z"/>
              <w:rFonts w:ascii="Times New Roman" w:hAnsi="Times New Roman" w:cs="Times New Roman"/>
              <w:sz w:val="24"/>
              <w:szCs w:val="24"/>
            </w:rPr>
          </w:rPrChange>
        </w:rPr>
      </w:pPr>
      <w:bookmarkStart w:id="22627" w:name="_Toc327466387"/>
      <w:bookmarkStart w:id="22628" w:name="_Toc332351285"/>
      <w:proofErr w:type="spellStart"/>
      <w:ins w:id="22629" w:author="DuyNgo" w:date="2012-08-10T07:43:00Z">
        <w:r w:rsidRPr="00303364">
          <w:rPr>
            <w:rFonts w:asciiTheme="minorHAnsi" w:hAnsiTheme="minorHAnsi" w:cstheme="minorHAnsi"/>
            <w:sz w:val="24"/>
            <w:szCs w:val="24"/>
            <w:rPrChange w:id="22630"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631" w:author="DuyNgo" w:date="2012-08-10T08:15:00Z">
              <w:rPr>
                <w:rFonts w:ascii="Times New Roman" w:hAnsi="Times New Roman" w:cs="Times New Roman"/>
                <w:color w:val="365F91" w:themeColor="accent1" w:themeShade="BF"/>
                <w:sz w:val="24"/>
                <w:szCs w:val="24"/>
              </w:rPr>
            </w:rPrChange>
          </w:rPr>
          <w:t xml:space="preserve"> _UC06 - Edit Risk Use Case</w:t>
        </w:r>
        <w:bookmarkEnd w:id="22627"/>
        <w:bookmarkEnd w:id="22628"/>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32" w:author="DuyNgo" w:date="2012-08-10T07:43:00Z"/>
          <w:rFonts w:asciiTheme="minorHAnsi" w:hAnsiTheme="minorHAnsi" w:cstheme="minorHAnsi"/>
          <w:sz w:val="24"/>
          <w:szCs w:val="24"/>
          <w:rPrChange w:id="22633" w:author="DuyNgo" w:date="2012-08-10T08:15:00Z">
            <w:rPr>
              <w:ins w:id="22634" w:author="DuyNgo" w:date="2012-08-10T07:43:00Z"/>
              <w:rFonts w:ascii="Times New Roman" w:hAnsi="Times New Roman" w:cs="Times New Roman"/>
              <w:sz w:val="24"/>
              <w:szCs w:val="24"/>
            </w:rPr>
          </w:rPrChange>
        </w:rPr>
      </w:pPr>
      <w:bookmarkStart w:id="22635" w:name="_Toc327466388"/>
      <w:bookmarkStart w:id="22636" w:name="_Toc332351286"/>
      <w:ins w:id="22637" w:author="DuyNgo" w:date="2012-08-10T07:43:00Z">
        <w:r w:rsidRPr="00303364">
          <w:rPr>
            <w:rFonts w:asciiTheme="minorHAnsi" w:hAnsiTheme="minorHAnsi" w:cstheme="minorHAnsi"/>
            <w:sz w:val="24"/>
            <w:szCs w:val="24"/>
            <w:rPrChange w:id="22638" w:author="DuyNgo" w:date="2012-08-10T08:15:00Z">
              <w:rPr>
                <w:rFonts w:ascii="Times New Roman" w:hAnsi="Times New Roman" w:cs="Times New Roman"/>
                <w:color w:val="365F91" w:themeColor="accent1" w:themeShade="BF"/>
                <w:sz w:val="24"/>
                <w:szCs w:val="24"/>
              </w:rPr>
            </w:rPrChange>
          </w:rPr>
          <w:t>Class Diagram</w:t>
        </w:r>
        <w:bookmarkEnd w:id="22635"/>
        <w:bookmarkEnd w:id="22636"/>
        <w:r w:rsidRPr="00303364">
          <w:rPr>
            <w:rFonts w:asciiTheme="minorHAnsi" w:hAnsiTheme="minorHAnsi" w:cstheme="minorHAnsi"/>
            <w:sz w:val="24"/>
            <w:szCs w:val="24"/>
            <w:rPrChange w:id="22639"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640" w:author="DuyNgo" w:date="2012-08-10T07:43:00Z"/>
          <w:rFonts w:cstheme="minorHAnsi"/>
          <w:sz w:val="24"/>
          <w:szCs w:val="24"/>
          <w:rPrChange w:id="22641" w:author="DuyNgo" w:date="2012-08-10T08:15:00Z">
            <w:rPr>
              <w:ins w:id="22642" w:author="DuyNgo" w:date="2012-08-10T07:43:00Z"/>
              <w:rFonts w:ascii="Times New Roman" w:hAnsi="Times New Roman"/>
              <w:sz w:val="24"/>
            </w:rPr>
          </w:rPrChange>
        </w:rPr>
      </w:pPr>
      <w:ins w:id="22643" w:author="DuyNgo" w:date="2012-08-10T07:43:00Z">
        <w:r w:rsidRPr="00303364">
          <w:rPr>
            <w:rFonts w:cstheme="minorHAnsi"/>
            <w:sz w:val="24"/>
            <w:szCs w:val="24"/>
            <w:rPrChange w:id="22644" w:author="DuyNgo" w:date="2012-08-10T08:15:00Z">
              <w:rPr>
                <w:rFonts w:cstheme="minorHAnsi"/>
                <w:sz w:val="24"/>
                <w:szCs w:val="24"/>
              </w:rPr>
            </w:rPrChange>
          </w:rPr>
          <w:object w:dxaOrig="12156" w:dyaOrig="6522">
            <v:shape id="_x0000_i1126" type="#_x0000_t75" style="width:467.15pt;height:250.35pt" o:ole="">
              <v:imagedata r:id="rId224" o:title=""/>
            </v:shape>
            <o:OLEObject Type="Embed" ProgID="Visio.Drawing.11" ShapeID="_x0000_i1126" DrawAspect="Content" ObjectID="_1406100434" r:id="rId225"/>
          </w:object>
        </w:r>
      </w:ins>
    </w:p>
    <w:p w:rsidR="00771246" w:rsidRPr="00303364" w:rsidRDefault="00771246" w:rsidP="00771246">
      <w:pPr>
        <w:ind w:firstLine="810"/>
        <w:rPr>
          <w:ins w:id="22645" w:author="DuyNgo" w:date="2012-08-10T07:43:00Z"/>
          <w:rFonts w:cstheme="minorHAnsi"/>
          <w:sz w:val="24"/>
          <w:szCs w:val="24"/>
          <w:rPrChange w:id="22646" w:author="DuyNgo" w:date="2012-08-10T08:15:00Z">
            <w:rPr>
              <w:ins w:id="22647"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48" w:author="DuyNgo" w:date="2012-08-10T07:43:00Z"/>
          <w:rFonts w:asciiTheme="minorHAnsi" w:hAnsiTheme="minorHAnsi" w:cstheme="minorHAnsi"/>
          <w:sz w:val="24"/>
          <w:szCs w:val="24"/>
          <w:rPrChange w:id="22649" w:author="DuyNgo" w:date="2012-08-10T08:15:00Z">
            <w:rPr>
              <w:ins w:id="22650" w:author="DuyNgo" w:date="2012-08-10T07:43:00Z"/>
              <w:rFonts w:ascii="Times New Roman" w:hAnsi="Times New Roman" w:cs="Times New Roman"/>
              <w:sz w:val="24"/>
              <w:szCs w:val="24"/>
            </w:rPr>
          </w:rPrChange>
        </w:rPr>
      </w:pPr>
      <w:bookmarkStart w:id="22651" w:name="_Toc327466389"/>
      <w:bookmarkStart w:id="22652" w:name="_Toc332351287"/>
      <w:ins w:id="22653" w:author="DuyNgo" w:date="2012-08-10T07:43:00Z">
        <w:r w:rsidRPr="00303364">
          <w:rPr>
            <w:rFonts w:asciiTheme="minorHAnsi" w:hAnsiTheme="minorHAnsi" w:cstheme="minorHAnsi"/>
            <w:sz w:val="24"/>
            <w:szCs w:val="24"/>
            <w:rPrChange w:id="22654" w:author="DuyNgo" w:date="2012-08-10T08:15:00Z">
              <w:rPr>
                <w:rFonts w:ascii="Times New Roman" w:hAnsi="Times New Roman" w:cs="Times New Roman"/>
                <w:color w:val="365F91" w:themeColor="accent1" w:themeShade="BF"/>
                <w:sz w:val="24"/>
                <w:szCs w:val="24"/>
              </w:rPr>
            </w:rPrChange>
          </w:rPr>
          <w:lastRenderedPageBreak/>
          <w:t>Sequence flow</w:t>
        </w:r>
        <w:bookmarkEnd w:id="22651"/>
        <w:bookmarkEnd w:id="22652"/>
        <w:r w:rsidRPr="00303364">
          <w:rPr>
            <w:rFonts w:asciiTheme="minorHAnsi" w:hAnsiTheme="minorHAnsi" w:cstheme="minorHAnsi"/>
            <w:sz w:val="24"/>
            <w:szCs w:val="24"/>
            <w:rPrChange w:id="2265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656" w:author="DuyNgo" w:date="2012-08-10T07:43:00Z"/>
          <w:rFonts w:cstheme="minorHAnsi"/>
          <w:sz w:val="24"/>
          <w:szCs w:val="24"/>
          <w:rPrChange w:id="22657" w:author="DuyNgo" w:date="2012-08-10T08:15:00Z">
            <w:rPr>
              <w:ins w:id="22658" w:author="DuyNgo" w:date="2012-08-10T07:43:00Z"/>
              <w:rFonts w:ascii="Times New Roman" w:hAnsi="Times New Roman"/>
              <w:sz w:val="24"/>
            </w:rPr>
          </w:rPrChange>
        </w:rPr>
      </w:pPr>
      <w:ins w:id="22659" w:author="DuyNgo" w:date="2012-08-10T07:43:00Z">
        <w:r w:rsidRPr="00303364">
          <w:rPr>
            <w:rFonts w:cstheme="minorHAnsi"/>
            <w:sz w:val="24"/>
            <w:szCs w:val="24"/>
            <w:rPrChange w:id="22660" w:author="DuyNgo" w:date="2012-08-10T08:15:00Z">
              <w:rPr>
                <w:rFonts w:ascii="Times New Roman" w:eastAsiaTheme="majorEastAsia" w:hAnsi="Times New Roman" w:cstheme="majorBidi"/>
                <w:b/>
                <w:bCs/>
                <w:color w:val="365F91" w:themeColor="accent1" w:themeShade="BF"/>
                <w:sz w:val="24"/>
                <w:szCs w:val="28"/>
              </w:rPr>
            </w:rPrChange>
          </w:rPr>
          <w:t xml:space="preserve"> </w:t>
        </w:r>
      </w:ins>
      <w:ins w:id="22661" w:author="DuyNgo" w:date="2012-08-10T07:43:00Z">
        <w:r w:rsidRPr="00303364">
          <w:rPr>
            <w:rFonts w:cstheme="minorHAnsi"/>
            <w:sz w:val="24"/>
            <w:szCs w:val="24"/>
            <w:rPrChange w:id="22662" w:author="DuyNgo" w:date="2012-08-10T08:15:00Z">
              <w:rPr>
                <w:rFonts w:cstheme="minorHAnsi"/>
                <w:sz w:val="24"/>
                <w:szCs w:val="24"/>
              </w:rPr>
            </w:rPrChange>
          </w:rPr>
          <w:object w:dxaOrig="14866" w:dyaOrig="7684">
            <v:shape id="_x0000_i1127" type="#_x0000_t75" style="width:467.15pt;height:242.8pt" o:ole="">
              <v:imagedata r:id="rId226" o:title=""/>
            </v:shape>
            <o:OLEObject Type="Embed" ProgID="Visio.Drawing.11" ShapeID="_x0000_i1127" DrawAspect="Content" ObjectID="_1406100435" r:id="rId227"/>
          </w:object>
        </w:r>
      </w:ins>
    </w:p>
    <w:p w:rsidR="00771246" w:rsidRPr="00303364" w:rsidRDefault="00771246" w:rsidP="00771246">
      <w:pPr>
        <w:pStyle w:val="Heading2"/>
        <w:numPr>
          <w:ilvl w:val="1"/>
          <w:numId w:val="92"/>
        </w:numPr>
        <w:rPr>
          <w:ins w:id="22663" w:author="DuyNgo" w:date="2012-08-10T07:43:00Z"/>
          <w:rFonts w:asciiTheme="minorHAnsi" w:hAnsiTheme="minorHAnsi" w:cstheme="minorHAnsi"/>
          <w:sz w:val="24"/>
          <w:szCs w:val="24"/>
          <w:rPrChange w:id="22664" w:author="DuyNgo" w:date="2012-08-10T08:15:00Z">
            <w:rPr>
              <w:ins w:id="22665" w:author="DuyNgo" w:date="2012-08-10T07:43:00Z"/>
              <w:rFonts w:ascii="Times New Roman" w:hAnsi="Times New Roman" w:cs="Times New Roman"/>
              <w:sz w:val="24"/>
              <w:szCs w:val="24"/>
            </w:rPr>
          </w:rPrChange>
        </w:rPr>
      </w:pPr>
      <w:bookmarkStart w:id="22666" w:name="_Toc327466390"/>
      <w:bookmarkStart w:id="22667" w:name="_Toc332351288"/>
      <w:proofErr w:type="spellStart"/>
      <w:ins w:id="22668" w:author="DuyNgo" w:date="2012-08-10T07:43:00Z">
        <w:r w:rsidRPr="00303364">
          <w:rPr>
            <w:rFonts w:asciiTheme="minorHAnsi" w:hAnsiTheme="minorHAnsi" w:cstheme="minorHAnsi"/>
            <w:sz w:val="24"/>
            <w:szCs w:val="24"/>
            <w:rPrChange w:id="22669"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670" w:author="DuyNgo" w:date="2012-08-10T08:15:00Z">
              <w:rPr>
                <w:rFonts w:ascii="Times New Roman" w:hAnsi="Times New Roman" w:cs="Times New Roman"/>
                <w:color w:val="365F91" w:themeColor="accent1" w:themeShade="BF"/>
                <w:sz w:val="24"/>
                <w:szCs w:val="24"/>
              </w:rPr>
            </w:rPrChange>
          </w:rPr>
          <w:t xml:space="preserve"> _UC07 - Delete Risk Use Case</w:t>
        </w:r>
        <w:bookmarkEnd w:id="22666"/>
        <w:bookmarkEnd w:id="22667"/>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71" w:author="DuyNgo" w:date="2012-08-10T07:43:00Z"/>
          <w:rFonts w:asciiTheme="minorHAnsi" w:hAnsiTheme="minorHAnsi" w:cstheme="minorHAnsi"/>
          <w:sz w:val="24"/>
          <w:szCs w:val="24"/>
          <w:rPrChange w:id="22672" w:author="DuyNgo" w:date="2012-08-10T08:15:00Z">
            <w:rPr>
              <w:ins w:id="22673" w:author="DuyNgo" w:date="2012-08-10T07:43:00Z"/>
              <w:rFonts w:ascii="Times New Roman" w:hAnsi="Times New Roman" w:cs="Times New Roman"/>
              <w:sz w:val="24"/>
              <w:szCs w:val="24"/>
            </w:rPr>
          </w:rPrChange>
        </w:rPr>
      </w:pPr>
      <w:bookmarkStart w:id="22674" w:name="_Toc327466391"/>
      <w:bookmarkStart w:id="22675" w:name="_Toc332351289"/>
      <w:ins w:id="22676" w:author="DuyNgo" w:date="2012-08-10T07:43:00Z">
        <w:r w:rsidRPr="00303364">
          <w:rPr>
            <w:rFonts w:asciiTheme="minorHAnsi" w:hAnsiTheme="minorHAnsi" w:cstheme="minorHAnsi"/>
            <w:sz w:val="24"/>
            <w:szCs w:val="24"/>
            <w:rPrChange w:id="22677" w:author="DuyNgo" w:date="2012-08-10T08:15:00Z">
              <w:rPr>
                <w:rFonts w:ascii="Times New Roman" w:hAnsi="Times New Roman" w:cs="Times New Roman"/>
                <w:color w:val="365F91" w:themeColor="accent1" w:themeShade="BF"/>
                <w:sz w:val="24"/>
                <w:szCs w:val="24"/>
              </w:rPr>
            </w:rPrChange>
          </w:rPr>
          <w:t>Class Diagram</w:t>
        </w:r>
        <w:bookmarkEnd w:id="22674"/>
        <w:bookmarkEnd w:id="22675"/>
        <w:r w:rsidRPr="00303364">
          <w:rPr>
            <w:rFonts w:asciiTheme="minorHAnsi" w:hAnsiTheme="minorHAnsi" w:cstheme="minorHAnsi"/>
            <w:sz w:val="24"/>
            <w:szCs w:val="24"/>
            <w:rPrChange w:id="2267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679" w:author="DuyNgo" w:date="2012-08-10T07:43:00Z"/>
          <w:rFonts w:cstheme="minorHAnsi"/>
          <w:sz w:val="24"/>
          <w:szCs w:val="24"/>
          <w:rPrChange w:id="22680" w:author="DuyNgo" w:date="2012-08-10T08:15:00Z">
            <w:rPr>
              <w:ins w:id="22681" w:author="DuyNgo" w:date="2012-08-10T07:43:00Z"/>
              <w:rFonts w:ascii="Times New Roman" w:hAnsi="Times New Roman"/>
              <w:sz w:val="24"/>
            </w:rPr>
          </w:rPrChange>
        </w:rPr>
      </w:pPr>
      <w:ins w:id="22682" w:author="DuyNgo" w:date="2012-08-10T07:43:00Z">
        <w:r w:rsidRPr="00303364">
          <w:rPr>
            <w:rFonts w:cstheme="minorHAnsi"/>
            <w:sz w:val="24"/>
            <w:szCs w:val="24"/>
            <w:rPrChange w:id="22683" w:author="DuyNgo" w:date="2012-08-10T08:15:00Z">
              <w:rPr>
                <w:rFonts w:cstheme="minorHAnsi"/>
                <w:sz w:val="24"/>
                <w:szCs w:val="24"/>
              </w:rPr>
            </w:rPrChange>
          </w:rPr>
          <w:object w:dxaOrig="12156" w:dyaOrig="6522">
            <v:shape id="_x0000_i1128" type="#_x0000_t75" style="width:467.15pt;height:250.35pt" o:ole="">
              <v:imagedata r:id="rId228" o:title=""/>
            </v:shape>
            <o:OLEObject Type="Embed" ProgID="Visio.Drawing.11" ShapeID="_x0000_i1128" DrawAspect="Content" ObjectID="_1406100436" r:id="rId22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84" w:author="DuyNgo" w:date="2012-08-10T07:43:00Z"/>
          <w:rFonts w:asciiTheme="minorHAnsi" w:hAnsiTheme="minorHAnsi" w:cstheme="minorHAnsi"/>
          <w:sz w:val="24"/>
          <w:szCs w:val="24"/>
          <w:rPrChange w:id="22685" w:author="DuyNgo" w:date="2012-08-10T08:15:00Z">
            <w:rPr>
              <w:ins w:id="22686" w:author="DuyNgo" w:date="2012-08-10T07:43:00Z"/>
              <w:rFonts w:ascii="Times New Roman" w:hAnsi="Times New Roman" w:cs="Times New Roman"/>
              <w:sz w:val="24"/>
              <w:szCs w:val="24"/>
            </w:rPr>
          </w:rPrChange>
        </w:rPr>
      </w:pPr>
      <w:bookmarkStart w:id="22687" w:name="_Toc327466392"/>
      <w:bookmarkStart w:id="22688" w:name="_Toc332351290"/>
      <w:ins w:id="22689" w:author="DuyNgo" w:date="2012-08-10T07:43:00Z">
        <w:r w:rsidRPr="00303364">
          <w:rPr>
            <w:rFonts w:asciiTheme="minorHAnsi" w:hAnsiTheme="minorHAnsi" w:cstheme="minorHAnsi"/>
            <w:sz w:val="24"/>
            <w:szCs w:val="24"/>
            <w:rPrChange w:id="22690" w:author="DuyNgo" w:date="2012-08-10T08:15:00Z">
              <w:rPr>
                <w:rFonts w:ascii="Times New Roman" w:hAnsi="Times New Roman" w:cs="Times New Roman"/>
                <w:color w:val="365F91" w:themeColor="accent1" w:themeShade="BF"/>
                <w:sz w:val="24"/>
                <w:szCs w:val="24"/>
              </w:rPr>
            </w:rPrChange>
          </w:rPr>
          <w:lastRenderedPageBreak/>
          <w:t>Sequence flow</w:t>
        </w:r>
        <w:bookmarkEnd w:id="22687"/>
        <w:bookmarkEnd w:id="22688"/>
        <w:r w:rsidRPr="00303364">
          <w:rPr>
            <w:rFonts w:asciiTheme="minorHAnsi" w:hAnsiTheme="minorHAnsi" w:cstheme="minorHAnsi"/>
            <w:sz w:val="24"/>
            <w:szCs w:val="24"/>
            <w:rPrChange w:id="2269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692" w:author="DuyNgo" w:date="2012-08-10T07:43:00Z"/>
          <w:rFonts w:cstheme="minorHAnsi"/>
          <w:sz w:val="24"/>
          <w:szCs w:val="24"/>
          <w:rPrChange w:id="22693" w:author="DuyNgo" w:date="2012-08-10T08:15:00Z">
            <w:rPr>
              <w:ins w:id="22694" w:author="DuyNgo" w:date="2012-08-10T07:43:00Z"/>
              <w:rFonts w:ascii="Times New Roman" w:hAnsi="Times New Roman"/>
              <w:sz w:val="24"/>
            </w:rPr>
          </w:rPrChange>
        </w:rPr>
      </w:pPr>
      <w:ins w:id="22695" w:author="DuyNgo" w:date="2012-08-10T07:43:00Z">
        <w:r w:rsidRPr="00303364">
          <w:rPr>
            <w:rFonts w:cstheme="minorHAnsi"/>
            <w:sz w:val="24"/>
            <w:szCs w:val="24"/>
            <w:rPrChange w:id="22696" w:author="DuyNgo" w:date="2012-08-10T08:15:00Z">
              <w:rPr>
                <w:rFonts w:cstheme="minorHAnsi"/>
                <w:sz w:val="24"/>
                <w:szCs w:val="24"/>
              </w:rPr>
            </w:rPrChange>
          </w:rPr>
          <w:object w:dxaOrig="14831" w:dyaOrig="6571">
            <v:shape id="_x0000_i1129" type="#_x0000_t75" style="width:468pt;height:206.8pt" o:ole="">
              <v:imagedata r:id="rId230" o:title=""/>
            </v:shape>
            <o:OLEObject Type="Embed" ProgID="Visio.Drawing.11" ShapeID="_x0000_i1129" DrawAspect="Content" ObjectID="_1406100437" r:id="rId231"/>
          </w:object>
        </w:r>
      </w:ins>
    </w:p>
    <w:p w:rsidR="00771246" w:rsidRPr="00303364" w:rsidRDefault="00771246" w:rsidP="00771246">
      <w:pPr>
        <w:pStyle w:val="Heading2"/>
        <w:numPr>
          <w:ilvl w:val="1"/>
          <w:numId w:val="92"/>
        </w:numPr>
        <w:rPr>
          <w:ins w:id="22697" w:author="DuyNgo" w:date="2012-08-10T07:43:00Z"/>
          <w:rFonts w:asciiTheme="minorHAnsi" w:hAnsiTheme="minorHAnsi" w:cstheme="minorHAnsi"/>
          <w:sz w:val="24"/>
          <w:szCs w:val="24"/>
          <w:rPrChange w:id="22698" w:author="DuyNgo" w:date="2012-08-10T08:15:00Z">
            <w:rPr>
              <w:ins w:id="22699" w:author="DuyNgo" w:date="2012-08-10T07:43:00Z"/>
              <w:rFonts w:ascii="Times New Roman" w:hAnsi="Times New Roman" w:cs="Times New Roman"/>
              <w:sz w:val="24"/>
              <w:szCs w:val="24"/>
            </w:rPr>
          </w:rPrChange>
        </w:rPr>
      </w:pPr>
      <w:bookmarkStart w:id="22700" w:name="_Toc327466393"/>
      <w:bookmarkStart w:id="22701" w:name="_Toc332351291"/>
      <w:proofErr w:type="spellStart"/>
      <w:ins w:id="22702" w:author="DuyNgo" w:date="2012-08-10T07:43:00Z">
        <w:r w:rsidRPr="00303364">
          <w:rPr>
            <w:rFonts w:asciiTheme="minorHAnsi" w:hAnsiTheme="minorHAnsi" w:cstheme="minorHAnsi"/>
            <w:sz w:val="24"/>
            <w:szCs w:val="24"/>
            <w:rPrChange w:id="22703"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704" w:author="DuyNgo" w:date="2012-08-10T08:15:00Z">
              <w:rPr>
                <w:rFonts w:ascii="Times New Roman" w:hAnsi="Times New Roman" w:cs="Times New Roman"/>
                <w:color w:val="365F91" w:themeColor="accent1" w:themeShade="BF"/>
                <w:sz w:val="24"/>
                <w:szCs w:val="24"/>
              </w:rPr>
            </w:rPrChange>
          </w:rPr>
          <w:t xml:space="preserve"> _UC08 - Add Issue Use Case</w:t>
        </w:r>
        <w:bookmarkEnd w:id="22700"/>
        <w:bookmarkEnd w:id="22701"/>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05" w:author="DuyNgo" w:date="2012-08-10T07:43:00Z"/>
          <w:rFonts w:asciiTheme="minorHAnsi" w:hAnsiTheme="minorHAnsi" w:cstheme="minorHAnsi"/>
          <w:sz w:val="24"/>
          <w:szCs w:val="24"/>
          <w:rPrChange w:id="22706" w:author="DuyNgo" w:date="2012-08-10T08:15:00Z">
            <w:rPr>
              <w:ins w:id="22707" w:author="DuyNgo" w:date="2012-08-10T07:43:00Z"/>
              <w:rFonts w:ascii="Times New Roman" w:hAnsi="Times New Roman" w:cs="Times New Roman"/>
              <w:sz w:val="24"/>
              <w:szCs w:val="24"/>
            </w:rPr>
          </w:rPrChange>
        </w:rPr>
      </w:pPr>
      <w:bookmarkStart w:id="22708" w:name="_Toc327466394"/>
      <w:bookmarkStart w:id="22709" w:name="_Toc332351292"/>
      <w:ins w:id="22710" w:author="DuyNgo" w:date="2012-08-10T07:43:00Z">
        <w:r w:rsidRPr="00303364">
          <w:rPr>
            <w:rFonts w:asciiTheme="minorHAnsi" w:hAnsiTheme="minorHAnsi" w:cstheme="minorHAnsi"/>
            <w:sz w:val="24"/>
            <w:szCs w:val="24"/>
            <w:rPrChange w:id="22711" w:author="DuyNgo" w:date="2012-08-10T08:15:00Z">
              <w:rPr>
                <w:rFonts w:ascii="Times New Roman" w:hAnsi="Times New Roman" w:cs="Times New Roman"/>
                <w:color w:val="365F91" w:themeColor="accent1" w:themeShade="BF"/>
                <w:sz w:val="24"/>
                <w:szCs w:val="24"/>
              </w:rPr>
            </w:rPrChange>
          </w:rPr>
          <w:t>Class Diagram</w:t>
        </w:r>
        <w:bookmarkEnd w:id="22708"/>
        <w:bookmarkEnd w:id="22709"/>
        <w:r w:rsidRPr="00303364">
          <w:rPr>
            <w:rFonts w:asciiTheme="minorHAnsi" w:hAnsiTheme="minorHAnsi" w:cstheme="minorHAnsi"/>
            <w:sz w:val="24"/>
            <w:szCs w:val="24"/>
            <w:rPrChange w:id="22712"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713" w:author="DuyNgo" w:date="2012-08-10T07:43:00Z"/>
          <w:rFonts w:cstheme="minorHAnsi"/>
          <w:sz w:val="24"/>
          <w:szCs w:val="24"/>
          <w:rPrChange w:id="22714" w:author="DuyNgo" w:date="2012-08-10T08:15:00Z">
            <w:rPr>
              <w:ins w:id="22715" w:author="DuyNgo" w:date="2012-08-10T07:43:00Z"/>
              <w:rFonts w:ascii="Times New Roman" w:hAnsi="Times New Roman"/>
              <w:sz w:val="24"/>
            </w:rPr>
          </w:rPrChange>
        </w:rPr>
      </w:pPr>
      <w:ins w:id="22716" w:author="DuyNgo" w:date="2012-08-10T07:43:00Z">
        <w:r w:rsidRPr="00303364">
          <w:rPr>
            <w:rFonts w:cstheme="minorHAnsi"/>
            <w:sz w:val="24"/>
            <w:szCs w:val="24"/>
            <w:rPrChange w:id="22717" w:author="DuyNgo" w:date="2012-08-10T08:15:00Z">
              <w:rPr>
                <w:rFonts w:cstheme="minorHAnsi"/>
                <w:sz w:val="24"/>
                <w:szCs w:val="24"/>
              </w:rPr>
            </w:rPrChange>
          </w:rPr>
          <w:object w:dxaOrig="12736" w:dyaOrig="7480">
            <v:shape id="_x0000_i1130" type="#_x0000_t75" style="width:467.15pt;height:275.45pt" o:ole="">
              <v:imagedata r:id="rId232" o:title=""/>
            </v:shape>
            <o:OLEObject Type="Embed" ProgID="Visio.Drawing.11" ShapeID="_x0000_i1130" DrawAspect="Content" ObjectID="_1406100438" r:id="rId233"/>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18" w:author="DuyNgo" w:date="2012-08-10T07:43:00Z"/>
          <w:rFonts w:asciiTheme="minorHAnsi" w:hAnsiTheme="minorHAnsi" w:cstheme="minorHAnsi"/>
          <w:sz w:val="24"/>
          <w:szCs w:val="24"/>
          <w:rPrChange w:id="22719" w:author="DuyNgo" w:date="2012-08-10T08:15:00Z">
            <w:rPr>
              <w:ins w:id="22720" w:author="DuyNgo" w:date="2012-08-10T07:43:00Z"/>
              <w:rFonts w:ascii="Times New Roman" w:hAnsi="Times New Roman" w:cs="Times New Roman"/>
              <w:sz w:val="24"/>
              <w:szCs w:val="24"/>
            </w:rPr>
          </w:rPrChange>
        </w:rPr>
      </w:pPr>
      <w:bookmarkStart w:id="22721" w:name="_Toc327466395"/>
      <w:bookmarkStart w:id="22722" w:name="_Toc332351293"/>
      <w:ins w:id="22723" w:author="DuyNgo" w:date="2012-08-10T07:43:00Z">
        <w:r w:rsidRPr="00303364">
          <w:rPr>
            <w:rFonts w:asciiTheme="minorHAnsi" w:hAnsiTheme="minorHAnsi" w:cstheme="minorHAnsi"/>
            <w:sz w:val="24"/>
            <w:szCs w:val="24"/>
            <w:rPrChange w:id="22724" w:author="DuyNgo" w:date="2012-08-10T08:15:00Z">
              <w:rPr>
                <w:rFonts w:ascii="Times New Roman" w:hAnsi="Times New Roman" w:cs="Times New Roman"/>
                <w:color w:val="365F91" w:themeColor="accent1" w:themeShade="BF"/>
                <w:sz w:val="24"/>
                <w:szCs w:val="24"/>
              </w:rPr>
            </w:rPrChange>
          </w:rPr>
          <w:lastRenderedPageBreak/>
          <w:t>Sequence flow</w:t>
        </w:r>
        <w:bookmarkEnd w:id="22721"/>
        <w:bookmarkEnd w:id="22722"/>
        <w:r w:rsidRPr="00303364">
          <w:rPr>
            <w:rFonts w:asciiTheme="minorHAnsi" w:hAnsiTheme="minorHAnsi" w:cstheme="minorHAnsi"/>
            <w:sz w:val="24"/>
            <w:szCs w:val="24"/>
            <w:rPrChange w:id="2272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726" w:author="DuyNgo" w:date="2012-08-10T07:43:00Z"/>
          <w:rFonts w:cstheme="minorHAnsi"/>
          <w:sz w:val="24"/>
          <w:szCs w:val="24"/>
          <w:rPrChange w:id="22727" w:author="DuyNgo" w:date="2012-08-10T08:15:00Z">
            <w:rPr>
              <w:ins w:id="22728" w:author="DuyNgo" w:date="2012-08-10T07:43:00Z"/>
              <w:rFonts w:ascii="Times New Roman" w:hAnsi="Times New Roman"/>
              <w:sz w:val="24"/>
            </w:rPr>
          </w:rPrChange>
        </w:rPr>
      </w:pPr>
      <w:ins w:id="22729" w:author="DuyNgo" w:date="2012-08-10T07:43:00Z">
        <w:r w:rsidRPr="00303364">
          <w:rPr>
            <w:rFonts w:cstheme="minorHAnsi"/>
            <w:sz w:val="24"/>
            <w:szCs w:val="24"/>
            <w:rPrChange w:id="22730" w:author="DuyNgo" w:date="2012-08-10T08:15:00Z">
              <w:rPr>
                <w:rFonts w:cstheme="minorHAnsi"/>
                <w:sz w:val="24"/>
                <w:szCs w:val="24"/>
              </w:rPr>
            </w:rPrChange>
          </w:rPr>
          <w:object w:dxaOrig="16641" w:dyaOrig="7432">
            <v:shape id="_x0000_i1131" type="#_x0000_t75" style="width:468pt;height:209.3pt" o:ole="">
              <v:imagedata r:id="rId234" o:title=""/>
            </v:shape>
            <o:OLEObject Type="Embed" ProgID="Visio.Drawing.11" ShapeID="_x0000_i1131" DrawAspect="Content" ObjectID="_1406100439" r:id="rId235"/>
          </w:object>
        </w:r>
      </w:ins>
    </w:p>
    <w:p w:rsidR="00771246" w:rsidRPr="00303364" w:rsidRDefault="00771246" w:rsidP="00771246">
      <w:pPr>
        <w:pStyle w:val="Heading2"/>
        <w:numPr>
          <w:ilvl w:val="1"/>
          <w:numId w:val="92"/>
        </w:numPr>
        <w:rPr>
          <w:ins w:id="22731" w:author="DuyNgo" w:date="2012-08-10T07:43:00Z"/>
          <w:rFonts w:asciiTheme="minorHAnsi" w:hAnsiTheme="minorHAnsi" w:cstheme="minorHAnsi"/>
          <w:sz w:val="24"/>
          <w:szCs w:val="24"/>
          <w:rPrChange w:id="22732" w:author="DuyNgo" w:date="2012-08-10T08:15:00Z">
            <w:rPr>
              <w:ins w:id="22733" w:author="DuyNgo" w:date="2012-08-10T07:43:00Z"/>
              <w:rFonts w:ascii="Times New Roman" w:hAnsi="Times New Roman" w:cs="Times New Roman"/>
              <w:sz w:val="24"/>
              <w:szCs w:val="24"/>
            </w:rPr>
          </w:rPrChange>
        </w:rPr>
      </w:pPr>
      <w:bookmarkStart w:id="22734" w:name="_Toc327466396"/>
      <w:bookmarkStart w:id="22735" w:name="_Toc332351294"/>
      <w:proofErr w:type="spellStart"/>
      <w:ins w:id="22736" w:author="DuyNgo" w:date="2012-08-10T07:43:00Z">
        <w:r w:rsidRPr="00303364">
          <w:rPr>
            <w:rFonts w:asciiTheme="minorHAnsi" w:hAnsiTheme="minorHAnsi" w:cstheme="minorHAnsi"/>
            <w:sz w:val="24"/>
            <w:szCs w:val="24"/>
            <w:rPrChange w:id="22737"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738" w:author="DuyNgo" w:date="2012-08-10T08:15:00Z">
              <w:rPr>
                <w:rFonts w:ascii="Times New Roman" w:hAnsi="Times New Roman" w:cs="Times New Roman"/>
                <w:color w:val="365F91" w:themeColor="accent1" w:themeShade="BF"/>
                <w:sz w:val="24"/>
                <w:szCs w:val="24"/>
              </w:rPr>
            </w:rPrChange>
          </w:rPr>
          <w:t xml:space="preserve"> _UC09 - Edit Issue Use Case</w:t>
        </w:r>
        <w:bookmarkEnd w:id="22734"/>
        <w:bookmarkEnd w:id="22735"/>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39" w:author="DuyNgo" w:date="2012-08-10T07:43:00Z"/>
          <w:rFonts w:asciiTheme="minorHAnsi" w:hAnsiTheme="minorHAnsi" w:cstheme="minorHAnsi"/>
          <w:sz w:val="24"/>
          <w:szCs w:val="24"/>
          <w:rPrChange w:id="22740" w:author="DuyNgo" w:date="2012-08-10T08:15:00Z">
            <w:rPr>
              <w:ins w:id="22741" w:author="DuyNgo" w:date="2012-08-10T07:43:00Z"/>
              <w:rFonts w:ascii="Times New Roman" w:hAnsi="Times New Roman" w:cs="Times New Roman"/>
              <w:sz w:val="24"/>
              <w:szCs w:val="24"/>
            </w:rPr>
          </w:rPrChange>
        </w:rPr>
      </w:pPr>
      <w:bookmarkStart w:id="22742" w:name="_Toc327466397"/>
      <w:bookmarkStart w:id="22743" w:name="_Toc332351295"/>
      <w:ins w:id="22744" w:author="DuyNgo" w:date="2012-08-10T07:43:00Z">
        <w:r w:rsidRPr="00303364">
          <w:rPr>
            <w:rFonts w:asciiTheme="minorHAnsi" w:hAnsiTheme="minorHAnsi" w:cstheme="minorHAnsi"/>
            <w:sz w:val="24"/>
            <w:szCs w:val="24"/>
            <w:rPrChange w:id="22745" w:author="DuyNgo" w:date="2012-08-10T08:15:00Z">
              <w:rPr>
                <w:rFonts w:ascii="Times New Roman" w:hAnsi="Times New Roman" w:cs="Times New Roman"/>
                <w:color w:val="365F91" w:themeColor="accent1" w:themeShade="BF"/>
                <w:sz w:val="24"/>
                <w:szCs w:val="24"/>
              </w:rPr>
            </w:rPrChange>
          </w:rPr>
          <w:t>Class Diagram</w:t>
        </w:r>
        <w:bookmarkEnd w:id="22742"/>
        <w:bookmarkEnd w:id="22743"/>
        <w:r w:rsidRPr="00303364">
          <w:rPr>
            <w:rFonts w:asciiTheme="minorHAnsi" w:hAnsiTheme="minorHAnsi" w:cstheme="minorHAnsi"/>
            <w:sz w:val="24"/>
            <w:szCs w:val="24"/>
            <w:rPrChange w:id="2274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747" w:author="DuyNgo" w:date="2012-08-10T07:43:00Z"/>
          <w:rFonts w:cstheme="minorHAnsi"/>
          <w:sz w:val="24"/>
          <w:szCs w:val="24"/>
          <w:rPrChange w:id="22748" w:author="DuyNgo" w:date="2012-08-10T08:15:00Z">
            <w:rPr>
              <w:ins w:id="22749" w:author="DuyNgo" w:date="2012-08-10T07:43:00Z"/>
              <w:rFonts w:ascii="Times New Roman" w:hAnsi="Times New Roman"/>
              <w:sz w:val="24"/>
            </w:rPr>
          </w:rPrChange>
        </w:rPr>
      </w:pPr>
      <w:ins w:id="22750" w:author="DuyNgo" w:date="2012-08-10T07:43:00Z">
        <w:r w:rsidRPr="00303364">
          <w:rPr>
            <w:rFonts w:cstheme="minorHAnsi"/>
            <w:sz w:val="24"/>
            <w:szCs w:val="24"/>
            <w:rPrChange w:id="22751" w:author="DuyNgo" w:date="2012-08-10T08:15:00Z">
              <w:rPr>
                <w:rFonts w:cstheme="minorHAnsi"/>
                <w:sz w:val="24"/>
                <w:szCs w:val="24"/>
              </w:rPr>
            </w:rPrChange>
          </w:rPr>
          <w:object w:dxaOrig="12156" w:dyaOrig="6522">
            <v:shape id="_x0000_i1132" type="#_x0000_t75" style="width:467.15pt;height:250.35pt" o:ole="">
              <v:imagedata r:id="rId236" o:title=""/>
            </v:shape>
            <o:OLEObject Type="Embed" ProgID="Visio.Drawing.11" ShapeID="_x0000_i1132" DrawAspect="Content" ObjectID="_1406100440" r:id="rId237"/>
          </w:object>
        </w:r>
      </w:ins>
    </w:p>
    <w:p w:rsidR="00771246" w:rsidRPr="00303364" w:rsidRDefault="00771246" w:rsidP="00771246">
      <w:pPr>
        <w:ind w:firstLine="810"/>
        <w:rPr>
          <w:ins w:id="22752" w:author="DuyNgo" w:date="2012-08-10T07:43:00Z"/>
          <w:rFonts w:cstheme="minorHAnsi"/>
          <w:sz w:val="24"/>
          <w:szCs w:val="24"/>
          <w:rPrChange w:id="22753" w:author="DuyNgo" w:date="2012-08-10T08:15:00Z">
            <w:rPr>
              <w:ins w:id="22754"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55" w:author="DuyNgo" w:date="2012-08-10T07:43:00Z"/>
          <w:rFonts w:asciiTheme="minorHAnsi" w:hAnsiTheme="minorHAnsi" w:cstheme="minorHAnsi"/>
          <w:sz w:val="24"/>
          <w:szCs w:val="24"/>
          <w:rPrChange w:id="22756" w:author="DuyNgo" w:date="2012-08-10T08:15:00Z">
            <w:rPr>
              <w:ins w:id="22757" w:author="DuyNgo" w:date="2012-08-10T07:43:00Z"/>
              <w:rFonts w:ascii="Times New Roman" w:hAnsi="Times New Roman" w:cs="Times New Roman"/>
              <w:sz w:val="24"/>
              <w:szCs w:val="24"/>
            </w:rPr>
          </w:rPrChange>
        </w:rPr>
      </w:pPr>
      <w:bookmarkStart w:id="22758" w:name="_Toc327466398"/>
      <w:bookmarkStart w:id="22759" w:name="_Toc332351296"/>
      <w:ins w:id="22760" w:author="DuyNgo" w:date="2012-08-10T07:43:00Z">
        <w:r w:rsidRPr="00303364">
          <w:rPr>
            <w:rFonts w:asciiTheme="minorHAnsi" w:hAnsiTheme="minorHAnsi" w:cstheme="minorHAnsi"/>
            <w:sz w:val="24"/>
            <w:szCs w:val="24"/>
            <w:rPrChange w:id="22761" w:author="DuyNgo" w:date="2012-08-10T08:15:00Z">
              <w:rPr>
                <w:rFonts w:ascii="Times New Roman" w:hAnsi="Times New Roman" w:cs="Times New Roman"/>
                <w:color w:val="365F91" w:themeColor="accent1" w:themeShade="BF"/>
                <w:sz w:val="24"/>
                <w:szCs w:val="24"/>
              </w:rPr>
            </w:rPrChange>
          </w:rPr>
          <w:lastRenderedPageBreak/>
          <w:t>Sequence flow</w:t>
        </w:r>
        <w:bookmarkEnd w:id="22758"/>
        <w:bookmarkEnd w:id="22759"/>
        <w:r w:rsidRPr="00303364">
          <w:rPr>
            <w:rFonts w:asciiTheme="minorHAnsi" w:hAnsiTheme="minorHAnsi" w:cstheme="minorHAnsi"/>
            <w:sz w:val="24"/>
            <w:szCs w:val="24"/>
            <w:rPrChange w:id="22762"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763" w:author="DuyNgo" w:date="2012-08-10T07:43:00Z"/>
          <w:rFonts w:cstheme="minorHAnsi"/>
          <w:sz w:val="24"/>
          <w:szCs w:val="24"/>
          <w:rPrChange w:id="22764" w:author="DuyNgo" w:date="2012-08-10T08:15:00Z">
            <w:rPr>
              <w:ins w:id="22765" w:author="DuyNgo" w:date="2012-08-10T07:43:00Z"/>
              <w:rFonts w:ascii="Times New Roman" w:hAnsi="Times New Roman"/>
              <w:sz w:val="24"/>
            </w:rPr>
          </w:rPrChange>
        </w:rPr>
      </w:pPr>
      <w:ins w:id="22766" w:author="DuyNgo" w:date="2012-08-10T07:43:00Z">
        <w:r w:rsidRPr="00303364">
          <w:rPr>
            <w:rFonts w:cstheme="minorHAnsi"/>
            <w:sz w:val="24"/>
            <w:szCs w:val="24"/>
            <w:rPrChange w:id="22767" w:author="DuyNgo" w:date="2012-08-10T08:15:00Z">
              <w:rPr>
                <w:rFonts w:cstheme="minorHAnsi"/>
                <w:sz w:val="24"/>
                <w:szCs w:val="24"/>
              </w:rPr>
            </w:rPrChange>
          </w:rPr>
          <w:object w:dxaOrig="14866" w:dyaOrig="7684">
            <v:shape id="_x0000_i1133" type="#_x0000_t75" style="width:467.15pt;height:242.8pt" o:ole="">
              <v:imagedata r:id="rId238" o:title=""/>
            </v:shape>
            <o:OLEObject Type="Embed" ProgID="Visio.Drawing.11" ShapeID="_x0000_i1133" DrawAspect="Content" ObjectID="_1406100441" r:id="rId239"/>
          </w:object>
        </w:r>
      </w:ins>
    </w:p>
    <w:p w:rsidR="00771246" w:rsidRPr="00303364" w:rsidRDefault="00771246" w:rsidP="00771246">
      <w:pPr>
        <w:rPr>
          <w:ins w:id="22768" w:author="DuyNgo" w:date="2012-08-10T07:43:00Z"/>
          <w:rFonts w:cstheme="minorHAnsi"/>
          <w:sz w:val="24"/>
          <w:szCs w:val="24"/>
          <w:rPrChange w:id="22769" w:author="DuyNgo" w:date="2012-08-10T08:15:00Z">
            <w:rPr>
              <w:ins w:id="22770" w:author="DuyNgo" w:date="2012-08-10T07:43:00Z"/>
              <w:rFonts w:ascii="Times New Roman" w:hAnsi="Times New Roman"/>
              <w:sz w:val="24"/>
            </w:rPr>
          </w:rPrChange>
        </w:rPr>
      </w:pPr>
    </w:p>
    <w:p w:rsidR="00771246" w:rsidRPr="00303364" w:rsidRDefault="00771246" w:rsidP="00771246">
      <w:pPr>
        <w:pStyle w:val="Heading2"/>
        <w:numPr>
          <w:ilvl w:val="1"/>
          <w:numId w:val="92"/>
        </w:numPr>
        <w:rPr>
          <w:ins w:id="22771" w:author="DuyNgo" w:date="2012-08-10T07:43:00Z"/>
          <w:rFonts w:asciiTheme="minorHAnsi" w:hAnsiTheme="minorHAnsi" w:cstheme="minorHAnsi"/>
          <w:sz w:val="24"/>
          <w:szCs w:val="24"/>
          <w:rPrChange w:id="22772" w:author="DuyNgo" w:date="2012-08-10T08:15:00Z">
            <w:rPr>
              <w:ins w:id="22773" w:author="DuyNgo" w:date="2012-08-10T07:43:00Z"/>
              <w:rFonts w:ascii="Times New Roman" w:hAnsi="Times New Roman" w:cs="Times New Roman"/>
              <w:sz w:val="24"/>
              <w:szCs w:val="24"/>
            </w:rPr>
          </w:rPrChange>
        </w:rPr>
      </w:pPr>
      <w:bookmarkStart w:id="22774" w:name="_Toc327466399"/>
      <w:bookmarkStart w:id="22775" w:name="_Toc332351297"/>
      <w:proofErr w:type="spellStart"/>
      <w:ins w:id="22776" w:author="DuyNgo" w:date="2012-08-10T07:43:00Z">
        <w:r w:rsidRPr="00303364">
          <w:rPr>
            <w:rFonts w:asciiTheme="minorHAnsi" w:hAnsiTheme="minorHAnsi" w:cstheme="minorHAnsi"/>
            <w:sz w:val="24"/>
            <w:szCs w:val="24"/>
            <w:rPrChange w:id="22777"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778" w:author="DuyNgo" w:date="2012-08-10T08:15:00Z">
              <w:rPr>
                <w:rFonts w:ascii="Times New Roman" w:hAnsi="Times New Roman" w:cs="Times New Roman"/>
                <w:color w:val="365F91" w:themeColor="accent1" w:themeShade="BF"/>
                <w:sz w:val="24"/>
                <w:szCs w:val="24"/>
              </w:rPr>
            </w:rPrChange>
          </w:rPr>
          <w:t xml:space="preserve"> _UC10 - Delete Issue Use Case</w:t>
        </w:r>
        <w:bookmarkEnd w:id="22774"/>
        <w:bookmarkEnd w:id="22775"/>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79" w:author="DuyNgo" w:date="2012-08-10T07:43:00Z"/>
          <w:rFonts w:asciiTheme="minorHAnsi" w:hAnsiTheme="minorHAnsi" w:cstheme="minorHAnsi"/>
          <w:sz w:val="24"/>
          <w:szCs w:val="24"/>
          <w:rPrChange w:id="22780" w:author="DuyNgo" w:date="2012-08-10T08:15:00Z">
            <w:rPr>
              <w:ins w:id="22781" w:author="DuyNgo" w:date="2012-08-10T07:43:00Z"/>
              <w:rFonts w:ascii="Times New Roman" w:hAnsi="Times New Roman" w:cs="Times New Roman"/>
              <w:sz w:val="24"/>
              <w:szCs w:val="24"/>
            </w:rPr>
          </w:rPrChange>
        </w:rPr>
      </w:pPr>
      <w:bookmarkStart w:id="22782" w:name="_Toc327466400"/>
      <w:bookmarkStart w:id="22783" w:name="_Toc332351298"/>
      <w:ins w:id="22784" w:author="DuyNgo" w:date="2012-08-10T07:43:00Z">
        <w:r w:rsidRPr="00303364">
          <w:rPr>
            <w:rFonts w:asciiTheme="minorHAnsi" w:hAnsiTheme="minorHAnsi" w:cstheme="minorHAnsi"/>
            <w:sz w:val="24"/>
            <w:szCs w:val="24"/>
            <w:rPrChange w:id="22785" w:author="DuyNgo" w:date="2012-08-10T08:15:00Z">
              <w:rPr>
                <w:rFonts w:ascii="Times New Roman" w:hAnsi="Times New Roman" w:cs="Times New Roman"/>
                <w:color w:val="365F91" w:themeColor="accent1" w:themeShade="BF"/>
                <w:sz w:val="24"/>
                <w:szCs w:val="24"/>
              </w:rPr>
            </w:rPrChange>
          </w:rPr>
          <w:t>Class Diagram</w:t>
        </w:r>
        <w:bookmarkEnd w:id="22782"/>
        <w:bookmarkEnd w:id="22783"/>
        <w:r w:rsidRPr="00303364">
          <w:rPr>
            <w:rFonts w:asciiTheme="minorHAnsi" w:hAnsiTheme="minorHAnsi" w:cstheme="minorHAnsi"/>
            <w:sz w:val="24"/>
            <w:szCs w:val="24"/>
            <w:rPrChange w:id="2278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787" w:author="DuyNgo" w:date="2012-08-10T07:43:00Z"/>
          <w:rFonts w:cstheme="minorHAnsi"/>
          <w:sz w:val="24"/>
          <w:szCs w:val="24"/>
          <w:rPrChange w:id="22788" w:author="DuyNgo" w:date="2012-08-10T08:15:00Z">
            <w:rPr>
              <w:ins w:id="22789" w:author="DuyNgo" w:date="2012-08-10T07:43:00Z"/>
              <w:rFonts w:ascii="Times New Roman" w:hAnsi="Times New Roman"/>
              <w:sz w:val="24"/>
            </w:rPr>
          </w:rPrChange>
        </w:rPr>
      </w:pPr>
      <w:ins w:id="22790" w:author="DuyNgo" w:date="2012-08-10T07:43:00Z">
        <w:r w:rsidRPr="00303364">
          <w:rPr>
            <w:rFonts w:cstheme="minorHAnsi"/>
            <w:sz w:val="24"/>
            <w:szCs w:val="24"/>
            <w:rPrChange w:id="22791" w:author="DuyNgo" w:date="2012-08-10T08:15:00Z">
              <w:rPr>
                <w:rFonts w:cstheme="minorHAnsi"/>
                <w:sz w:val="24"/>
                <w:szCs w:val="24"/>
              </w:rPr>
            </w:rPrChange>
          </w:rPr>
          <w:object w:dxaOrig="12156" w:dyaOrig="6522">
            <v:shape id="_x0000_i1134" type="#_x0000_t75" style="width:467.15pt;height:250.35pt" o:ole="">
              <v:imagedata r:id="rId240" o:title=""/>
            </v:shape>
            <o:OLEObject Type="Embed" ProgID="Visio.Drawing.11" ShapeID="_x0000_i1134" DrawAspect="Content" ObjectID="_1406100442" r:id="rId24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92" w:author="DuyNgo" w:date="2012-08-10T07:43:00Z"/>
          <w:rFonts w:asciiTheme="minorHAnsi" w:hAnsiTheme="minorHAnsi" w:cstheme="minorHAnsi"/>
          <w:sz w:val="24"/>
          <w:szCs w:val="24"/>
          <w:rPrChange w:id="22793" w:author="DuyNgo" w:date="2012-08-10T08:15:00Z">
            <w:rPr>
              <w:ins w:id="22794" w:author="DuyNgo" w:date="2012-08-10T07:43:00Z"/>
              <w:rFonts w:ascii="Times New Roman" w:hAnsi="Times New Roman" w:cs="Times New Roman"/>
              <w:sz w:val="24"/>
              <w:szCs w:val="24"/>
            </w:rPr>
          </w:rPrChange>
        </w:rPr>
      </w:pPr>
      <w:bookmarkStart w:id="22795" w:name="_Toc327466401"/>
      <w:bookmarkStart w:id="22796" w:name="_Toc332351299"/>
      <w:ins w:id="22797" w:author="DuyNgo" w:date="2012-08-10T07:43:00Z">
        <w:r w:rsidRPr="00303364">
          <w:rPr>
            <w:rFonts w:asciiTheme="minorHAnsi" w:hAnsiTheme="minorHAnsi" w:cstheme="minorHAnsi"/>
            <w:sz w:val="24"/>
            <w:szCs w:val="24"/>
            <w:rPrChange w:id="22798" w:author="DuyNgo" w:date="2012-08-10T08:15:00Z">
              <w:rPr>
                <w:rFonts w:ascii="Times New Roman" w:hAnsi="Times New Roman" w:cs="Times New Roman"/>
                <w:color w:val="365F91" w:themeColor="accent1" w:themeShade="BF"/>
                <w:sz w:val="24"/>
                <w:szCs w:val="24"/>
              </w:rPr>
            </w:rPrChange>
          </w:rPr>
          <w:lastRenderedPageBreak/>
          <w:t>Sequence flow</w:t>
        </w:r>
        <w:bookmarkEnd w:id="22795"/>
        <w:bookmarkEnd w:id="22796"/>
        <w:r w:rsidRPr="00303364">
          <w:rPr>
            <w:rFonts w:asciiTheme="minorHAnsi" w:hAnsiTheme="minorHAnsi" w:cstheme="minorHAnsi"/>
            <w:sz w:val="24"/>
            <w:szCs w:val="24"/>
            <w:rPrChange w:id="22799"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800" w:author="DuyNgo" w:date="2012-08-10T07:43:00Z"/>
          <w:rFonts w:cstheme="minorHAnsi"/>
          <w:sz w:val="24"/>
          <w:szCs w:val="24"/>
          <w:rPrChange w:id="22801" w:author="DuyNgo" w:date="2012-08-10T08:15:00Z">
            <w:rPr>
              <w:ins w:id="22802" w:author="DuyNgo" w:date="2012-08-10T07:43:00Z"/>
              <w:rFonts w:ascii="Times New Roman" w:hAnsi="Times New Roman"/>
              <w:sz w:val="24"/>
            </w:rPr>
          </w:rPrChange>
        </w:rPr>
      </w:pPr>
      <w:ins w:id="22803" w:author="DuyNgo" w:date="2012-08-10T07:43:00Z">
        <w:r w:rsidRPr="00303364">
          <w:rPr>
            <w:rFonts w:cstheme="minorHAnsi"/>
            <w:sz w:val="24"/>
            <w:szCs w:val="24"/>
            <w:rPrChange w:id="22804" w:author="DuyNgo" w:date="2012-08-10T08:15:00Z">
              <w:rPr>
                <w:rFonts w:cstheme="minorHAnsi"/>
                <w:sz w:val="24"/>
                <w:szCs w:val="24"/>
              </w:rPr>
            </w:rPrChange>
          </w:rPr>
          <w:object w:dxaOrig="14849" w:dyaOrig="6370">
            <v:shape id="_x0000_i1135" type="#_x0000_t75" style="width:468pt;height:200.1pt" o:ole="">
              <v:imagedata r:id="rId242" o:title=""/>
            </v:shape>
            <o:OLEObject Type="Embed" ProgID="Visio.Drawing.11" ShapeID="_x0000_i1135" DrawAspect="Content" ObjectID="_1406100443" r:id="rId243"/>
          </w:object>
        </w:r>
      </w:ins>
    </w:p>
    <w:p w:rsidR="00771246" w:rsidRPr="00303364" w:rsidRDefault="00771246" w:rsidP="00771246">
      <w:pPr>
        <w:pStyle w:val="Heading2"/>
        <w:numPr>
          <w:ilvl w:val="1"/>
          <w:numId w:val="92"/>
        </w:numPr>
        <w:rPr>
          <w:ins w:id="22805" w:author="DuyNgo" w:date="2012-08-10T07:43:00Z"/>
          <w:rFonts w:asciiTheme="minorHAnsi" w:hAnsiTheme="minorHAnsi" w:cstheme="minorHAnsi"/>
          <w:sz w:val="24"/>
          <w:szCs w:val="24"/>
          <w:rPrChange w:id="22806" w:author="DuyNgo" w:date="2012-08-10T08:15:00Z">
            <w:rPr>
              <w:ins w:id="22807" w:author="DuyNgo" w:date="2012-08-10T07:43:00Z"/>
              <w:rFonts w:ascii="Times New Roman" w:hAnsi="Times New Roman" w:cs="Times New Roman"/>
              <w:sz w:val="24"/>
              <w:szCs w:val="24"/>
            </w:rPr>
          </w:rPrChange>
        </w:rPr>
      </w:pPr>
      <w:bookmarkStart w:id="22808" w:name="_Toc327466402"/>
      <w:bookmarkStart w:id="22809" w:name="_Toc332351300"/>
      <w:proofErr w:type="spellStart"/>
      <w:ins w:id="22810" w:author="DuyNgo" w:date="2012-08-10T07:43:00Z">
        <w:r w:rsidRPr="00303364">
          <w:rPr>
            <w:rFonts w:asciiTheme="minorHAnsi" w:hAnsiTheme="minorHAnsi" w:cstheme="minorHAnsi"/>
            <w:sz w:val="24"/>
            <w:szCs w:val="24"/>
            <w:rPrChange w:id="22811"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812" w:author="DuyNgo" w:date="2012-08-10T08:15:00Z">
              <w:rPr>
                <w:rFonts w:ascii="Times New Roman" w:hAnsi="Times New Roman" w:cs="Times New Roman"/>
                <w:color w:val="365F91" w:themeColor="accent1" w:themeShade="BF"/>
                <w:sz w:val="24"/>
                <w:szCs w:val="24"/>
              </w:rPr>
            </w:rPrChange>
          </w:rPr>
          <w:t xml:space="preserve"> _UC11 - Add Change Request Use Case</w:t>
        </w:r>
        <w:bookmarkEnd w:id="22808"/>
        <w:bookmarkEnd w:id="22809"/>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813" w:author="DuyNgo" w:date="2012-08-10T07:43:00Z"/>
          <w:rFonts w:asciiTheme="minorHAnsi" w:hAnsiTheme="minorHAnsi" w:cstheme="minorHAnsi"/>
          <w:sz w:val="24"/>
          <w:szCs w:val="24"/>
          <w:rPrChange w:id="22814" w:author="DuyNgo" w:date="2012-08-10T08:15:00Z">
            <w:rPr>
              <w:ins w:id="22815" w:author="DuyNgo" w:date="2012-08-10T07:43:00Z"/>
              <w:rFonts w:ascii="Times New Roman" w:hAnsi="Times New Roman" w:cs="Times New Roman"/>
              <w:sz w:val="24"/>
              <w:szCs w:val="24"/>
            </w:rPr>
          </w:rPrChange>
        </w:rPr>
      </w:pPr>
      <w:bookmarkStart w:id="22816" w:name="_Toc327466403"/>
      <w:bookmarkStart w:id="22817" w:name="_Toc332351301"/>
      <w:ins w:id="22818" w:author="DuyNgo" w:date="2012-08-10T07:43:00Z">
        <w:r w:rsidRPr="00303364">
          <w:rPr>
            <w:rFonts w:asciiTheme="minorHAnsi" w:hAnsiTheme="minorHAnsi" w:cstheme="minorHAnsi"/>
            <w:sz w:val="24"/>
            <w:szCs w:val="24"/>
            <w:rPrChange w:id="22819" w:author="DuyNgo" w:date="2012-08-10T08:15:00Z">
              <w:rPr>
                <w:rFonts w:ascii="Times New Roman" w:hAnsi="Times New Roman" w:cs="Times New Roman"/>
                <w:color w:val="365F91" w:themeColor="accent1" w:themeShade="BF"/>
                <w:sz w:val="24"/>
                <w:szCs w:val="24"/>
              </w:rPr>
            </w:rPrChange>
          </w:rPr>
          <w:t>Class Diagram</w:t>
        </w:r>
        <w:bookmarkEnd w:id="22816"/>
        <w:bookmarkEnd w:id="22817"/>
        <w:r w:rsidRPr="00303364">
          <w:rPr>
            <w:rFonts w:asciiTheme="minorHAnsi" w:hAnsiTheme="minorHAnsi" w:cstheme="minorHAnsi"/>
            <w:sz w:val="24"/>
            <w:szCs w:val="24"/>
            <w:rPrChange w:id="2282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821" w:author="DuyNgo" w:date="2012-08-10T07:43:00Z"/>
          <w:rFonts w:cstheme="minorHAnsi"/>
          <w:sz w:val="24"/>
          <w:szCs w:val="24"/>
          <w:rPrChange w:id="22822" w:author="DuyNgo" w:date="2012-08-10T08:15:00Z">
            <w:rPr>
              <w:ins w:id="22823" w:author="DuyNgo" w:date="2012-08-10T07:43:00Z"/>
              <w:rFonts w:ascii="Times New Roman" w:hAnsi="Times New Roman"/>
              <w:sz w:val="24"/>
            </w:rPr>
          </w:rPrChange>
        </w:rPr>
      </w:pPr>
      <w:ins w:id="22824" w:author="DuyNgo" w:date="2012-08-10T07:43:00Z">
        <w:r w:rsidRPr="00303364">
          <w:rPr>
            <w:rFonts w:cstheme="minorHAnsi"/>
            <w:sz w:val="24"/>
            <w:szCs w:val="24"/>
            <w:rPrChange w:id="22825" w:author="DuyNgo" w:date="2012-08-10T08:15:00Z">
              <w:rPr>
                <w:rFonts w:cstheme="minorHAnsi"/>
                <w:sz w:val="24"/>
                <w:szCs w:val="24"/>
              </w:rPr>
            </w:rPrChange>
          </w:rPr>
          <w:object w:dxaOrig="12156" w:dyaOrig="6436">
            <v:shape id="_x0000_i1136" type="#_x0000_t75" style="width:467.15pt;height:247.8pt" o:ole="">
              <v:imagedata r:id="rId244" o:title=""/>
            </v:shape>
            <o:OLEObject Type="Embed" ProgID="Visio.Drawing.11" ShapeID="_x0000_i1136" DrawAspect="Content" ObjectID="_1406100444" r:id="rId245"/>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826" w:author="DuyNgo" w:date="2012-08-10T07:43:00Z"/>
          <w:rFonts w:asciiTheme="minorHAnsi" w:hAnsiTheme="minorHAnsi" w:cstheme="minorHAnsi"/>
          <w:sz w:val="24"/>
          <w:szCs w:val="24"/>
          <w:rPrChange w:id="22827" w:author="DuyNgo" w:date="2012-08-10T08:15:00Z">
            <w:rPr>
              <w:ins w:id="22828" w:author="DuyNgo" w:date="2012-08-10T07:43:00Z"/>
              <w:rFonts w:ascii="Times New Roman" w:hAnsi="Times New Roman" w:cs="Times New Roman"/>
              <w:sz w:val="24"/>
              <w:szCs w:val="24"/>
            </w:rPr>
          </w:rPrChange>
        </w:rPr>
      </w:pPr>
      <w:bookmarkStart w:id="22829" w:name="_Toc327466404"/>
      <w:bookmarkStart w:id="22830" w:name="_Toc332351302"/>
      <w:ins w:id="22831" w:author="DuyNgo" w:date="2012-08-10T07:43:00Z">
        <w:r w:rsidRPr="00303364">
          <w:rPr>
            <w:rFonts w:asciiTheme="minorHAnsi" w:hAnsiTheme="minorHAnsi" w:cstheme="minorHAnsi"/>
            <w:sz w:val="24"/>
            <w:szCs w:val="24"/>
            <w:rPrChange w:id="22832" w:author="DuyNgo" w:date="2012-08-10T08:15:00Z">
              <w:rPr>
                <w:rFonts w:ascii="Times New Roman" w:hAnsi="Times New Roman" w:cs="Times New Roman"/>
                <w:color w:val="365F91" w:themeColor="accent1" w:themeShade="BF"/>
                <w:sz w:val="24"/>
                <w:szCs w:val="24"/>
              </w:rPr>
            </w:rPrChange>
          </w:rPr>
          <w:lastRenderedPageBreak/>
          <w:t>Sequence flow</w:t>
        </w:r>
        <w:bookmarkEnd w:id="22829"/>
        <w:bookmarkEnd w:id="22830"/>
        <w:r w:rsidRPr="00303364">
          <w:rPr>
            <w:rFonts w:asciiTheme="minorHAnsi" w:hAnsiTheme="minorHAnsi" w:cstheme="minorHAnsi"/>
            <w:sz w:val="24"/>
            <w:szCs w:val="24"/>
            <w:rPrChange w:id="2283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834" w:author="DuyNgo" w:date="2012-08-10T07:43:00Z"/>
          <w:rFonts w:cstheme="minorHAnsi"/>
          <w:sz w:val="24"/>
          <w:szCs w:val="24"/>
          <w:rPrChange w:id="22835" w:author="DuyNgo" w:date="2012-08-10T08:15:00Z">
            <w:rPr>
              <w:ins w:id="22836" w:author="DuyNgo" w:date="2012-08-10T07:43:00Z"/>
              <w:rFonts w:ascii="Times New Roman" w:hAnsi="Times New Roman"/>
              <w:sz w:val="24"/>
            </w:rPr>
          </w:rPrChange>
        </w:rPr>
      </w:pPr>
      <w:ins w:id="22837" w:author="DuyNgo" w:date="2012-08-10T07:43:00Z">
        <w:r w:rsidRPr="00303364">
          <w:rPr>
            <w:rFonts w:cstheme="minorHAnsi"/>
            <w:sz w:val="24"/>
            <w:szCs w:val="24"/>
            <w:rPrChange w:id="22838" w:author="DuyNgo" w:date="2012-08-10T08:15:00Z">
              <w:rPr>
                <w:rFonts w:cstheme="minorHAnsi"/>
                <w:sz w:val="24"/>
                <w:szCs w:val="24"/>
              </w:rPr>
            </w:rPrChange>
          </w:rPr>
          <w:object w:dxaOrig="12446" w:dyaOrig="5992">
            <v:shape id="_x0000_i1137" type="#_x0000_t75" style="width:468pt;height:225.2pt" o:ole="">
              <v:imagedata r:id="rId246" o:title=""/>
            </v:shape>
            <o:OLEObject Type="Embed" ProgID="Visio.Drawing.11" ShapeID="_x0000_i1137" DrawAspect="Content" ObjectID="_1406100445" r:id="rId247"/>
          </w:object>
        </w:r>
      </w:ins>
    </w:p>
    <w:p w:rsidR="00771246" w:rsidRPr="00303364" w:rsidRDefault="00771246" w:rsidP="00771246">
      <w:pPr>
        <w:pStyle w:val="Heading2"/>
        <w:numPr>
          <w:ilvl w:val="1"/>
          <w:numId w:val="92"/>
        </w:numPr>
        <w:rPr>
          <w:ins w:id="22839" w:author="DuyNgo" w:date="2012-08-10T07:43:00Z"/>
          <w:rFonts w:asciiTheme="minorHAnsi" w:hAnsiTheme="minorHAnsi" w:cstheme="minorHAnsi"/>
          <w:sz w:val="24"/>
          <w:szCs w:val="24"/>
          <w:rPrChange w:id="22840" w:author="DuyNgo" w:date="2012-08-10T08:15:00Z">
            <w:rPr>
              <w:ins w:id="22841" w:author="DuyNgo" w:date="2012-08-10T07:43:00Z"/>
              <w:rFonts w:ascii="Times New Roman" w:hAnsi="Times New Roman" w:cs="Times New Roman"/>
              <w:sz w:val="24"/>
              <w:szCs w:val="24"/>
            </w:rPr>
          </w:rPrChange>
        </w:rPr>
      </w:pPr>
      <w:bookmarkStart w:id="22842" w:name="_Toc327466405"/>
      <w:bookmarkStart w:id="22843" w:name="_Toc332351303"/>
      <w:proofErr w:type="spellStart"/>
      <w:ins w:id="22844" w:author="DuyNgo" w:date="2012-08-10T07:43:00Z">
        <w:r w:rsidRPr="00303364">
          <w:rPr>
            <w:rFonts w:asciiTheme="minorHAnsi" w:hAnsiTheme="minorHAnsi" w:cstheme="minorHAnsi"/>
            <w:sz w:val="24"/>
            <w:szCs w:val="24"/>
            <w:rPrChange w:id="22845"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846" w:author="DuyNgo" w:date="2012-08-10T08:15:00Z">
              <w:rPr>
                <w:rFonts w:ascii="Times New Roman" w:hAnsi="Times New Roman" w:cs="Times New Roman"/>
                <w:color w:val="365F91" w:themeColor="accent1" w:themeShade="BF"/>
                <w:sz w:val="24"/>
                <w:szCs w:val="24"/>
              </w:rPr>
            </w:rPrChange>
          </w:rPr>
          <w:t xml:space="preserve"> _UC12 - Edit Change Request Use Case</w:t>
        </w:r>
        <w:bookmarkEnd w:id="22842"/>
        <w:bookmarkEnd w:id="22843"/>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847" w:author="DuyNgo" w:date="2012-08-10T07:43:00Z"/>
          <w:rFonts w:asciiTheme="minorHAnsi" w:hAnsiTheme="minorHAnsi" w:cstheme="minorHAnsi"/>
          <w:sz w:val="24"/>
          <w:szCs w:val="24"/>
          <w:rPrChange w:id="22848" w:author="DuyNgo" w:date="2012-08-10T08:15:00Z">
            <w:rPr>
              <w:ins w:id="22849" w:author="DuyNgo" w:date="2012-08-10T07:43:00Z"/>
              <w:rFonts w:ascii="Times New Roman" w:hAnsi="Times New Roman" w:cs="Times New Roman"/>
              <w:sz w:val="24"/>
              <w:szCs w:val="24"/>
            </w:rPr>
          </w:rPrChange>
        </w:rPr>
      </w:pPr>
      <w:bookmarkStart w:id="22850" w:name="_Toc327466406"/>
      <w:bookmarkStart w:id="22851" w:name="_Toc332351304"/>
      <w:ins w:id="22852" w:author="DuyNgo" w:date="2012-08-10T07:43:00Z">
        <w:r w:rsidRPr="00303364">
          <w:rPr>
            <w:rFonts w:asciiTheme="minorHAnsi" w:hAnsiTheme="minorHAnsi" w:cstheme="minorHAnsi"/>
            <w:sz w:val="24"/>
            <w:szCs w:val="24"/>
            <w:rPrChange w:id="22853" w:author="DuyNgo" w:date="2012-08-10T08:15:00Z">
              <w:rPr>
                <w:rFonts w:ascii="Times New Roman" w:hAnsi="Times New Roman" w:cs="Times New Roman"/>
                <w:color w:val="365F91" w:themeColor="accent1" w:themeShade="BF"/>
                <w:sz w:val="24"/>
                <w:szCs w:val="24"/>
              </w:rPr>
            </w:rPrChange>
          </w:rPr>
          <w:t>Class Diagram</w:t>
        </w:r>
        <w:bookmarkEnd w:id="22850"/>
        <w:bookmarkEnd w:id="22851"/>
        <w:r w:rsidRPr="00303364">
          <w:rPr>
            <w:rFonts w:asciiTheme="minorHAnsi" w:hAnsiTheme="minorHAnsi" w:cstheme="minorHAnsi"/>
            <w:sz w:val="24"/>
            <w:szCs w:val="24"/>
            <w:rPrChange w:id="2285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855" w:author="DuyNgo" w:date="2012-08-10T07:43:00Z"/>
          <w:rFonts w:cstheme="minorHAnsi"/>
          <w:sz w:val="24"/>
          <w:szCs w:val="24"/>
          <w:rPrChange w:id="22856" w:author="DuyNgo" w:date="2012-08-10T08:15:00Z">
            <w:rPr>
              <w:ins w:id="22857" w:author="DuyNgo" w:date="2012-08-10T07:43:00Z"/>
              <w:rFonts w:ascii="Times New Roman" w:hAnsi="Times New Roman"/>
              <w:sz w:val="24"/>
            </w:rPr>
          </w:rPrChange>
        </w:rPr>
      </w:pPr>
      <w:ins w:id="22858" w:author="DuyNgo" w:date="2012-08-10T07:43:00Z">
        <w:r w:rsidRPr="00303364">
          <w:rPr>
            <w:rFonts w:cstheme="minorHAnsi"/>
            <w:sz w:val="24"/>
            <w:szCs w:val="24"/>
            <w:rPrChange w:id="22859" w:author="DuyNgo" w:date="2012-08-10T08:15:00Z">
              <w:rPr>
                <w:rFonts w:cstheme="minorHAnsi"/>
                <w:sz w:val="24"/>
                <w:szCs w:val="24"/>
              </w:rPr>
            </w:rPrChange>
          </w:rPr>
          <w:object w:dxaOrig="12156" w:dyaOrig="6522">
            <v:shape id="_x0000_i1138" type="#_x0000_t75" style="width:467.15pt;height:250.35pt" o:ole="">
              <v:imagedata r:id="rId248" o:title=""/>
            </v:shape>
            <o:OLEObject Type="Embed" ProgID="Visio.Drawing.11" ShapeID="_x0000_i1138" DrawAspect="Content" ObjectID="_1406100446" r:id="rId249"/>
          </w:object>
        </w:r>
      </w:ins>
    </w:p>
    <w:p w:rsidR="00771246" w:rsidRPr="00303364" w:rsidRDefault="00771246" w:rsidP="00771246">
      <w:pPr>
        <w:ind w:firstLine="810"/>
        <w:rPr>
          <w:ins w:id="22860" w:author="DuyNgo" w:date="2012-08-10T07:43:00Z"/>
          <w:rFonts w:cstheme="minorHAnsi"/>
          <w:sz w:val="24"/>
          <w:szCs w:val="24"/>
          <w:rPrChange w:id="22861" w:author="DuyNgo" w:date="2012-08-10T08:15:00Z">
            <w:rPr>
              <w:ins w:id="22862"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863" w:author="DuyNgo" w:date="2012-08-10T07:43:00Z"/>
          <w:rFonts w:asciiTheme="minorHAnsi" w:hAnsiTheme="minorHAnsi" w:cstheme="minorHAnsi"/>
          <w:sz w:val="24"/>
          <w:szCs w:val="24"/>
          <w:rPrChange w:id="22864" w:author="DuyNgo" w:date="2012-08-10T08:15:00Z">
            <w:rPr>
              <w:ins w:id="22865" w:author="DuyNgo" w:date="2012-08-10T07:43:00Z"/>
              <w:rFonts w:ascii="Times New Roman" w:hAnsi="Times New Roman" w:cs="Times New Roman"/>
              <w:sz w:val="24"/>
              <w:szCs w:val="24"/>
            </w:rPr>
          </w:rPrChange>
        </w:rPr>
      </w:pPr>
      <w:bookmarkStart w:id="22866" w:name="_Toc327466407"/>
      <w:bookmarkStart w:id="22867" w:name="_Toc332351305"/>
      <w:ins w:id="22868" w:author="DuyNgo" w:date="2012-08-10T07:43:00Z">
        <w:r w:rsidRPr="00303364">
          <w:rPr>
            <w:rFonts w:asciiTheme="minorHAnsi" w:hAnsiTheme="minorHAnsi" w:cstheme="minorHAnsi"/>
            <w:sz w:val="24"/>
            <w:szCs w:val="24"/>
            <w:rPrChange w:id="22869" w:author="DuyNgo" w:date="2012-08-10T08:15:00Z">
              <w:rPr>
                <w:rFonts w:ascii="Times New Roman" w:hAnsi="Times New Roman" w:cs="Times New Roman"/>
                <w:color w:val="365F91" w:themeColor="accent1" w:themeShade="BF"/>
                <w:sz w:val="24"/>
                <w:szCs w:val="24"/>
              </w:rPr>
            </w:rPrChange>
          </w:rPr>
          <w:lastRenderedPageBreak/>
          <w:t>Sequence flow</w:t>
        </w:r>
        <w:bookmarkEnd w:id="22866"/>
        <w:bookmarkEnd w:id="22867"/>
        <w:r w:rsidRPr="00303364">
          <w:rPr>
            <w:rFonts w:asciiTheme="minorHAnsi" w:hAnsiTheme="minorHAnsi" w:cstheme="minorHAnsi"/>
            <w:sz w:val="24"/>
            <w:szCs w:val="24"/>
            <w:rPrChange w:id="2287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871" w:author="DuyNgo" w:date="2012-08-10T07:43:00Z"/>
          <w:rFonts w:cstheme="minorHAnsi"/>
          <w:sz w:val="24"/>
          <w:szCs w:val="24"/>
          <w:rPrChange w:id="22872" w:author="DuyNgo" w:date="2012-08-10T08:15:00Z">
            <w:rPr>
              <w:ins w:id="22873" w:author="DuyNgo" w:date="2012-08-10T07:43:00Z"/>
              <w:rFonts w:ascii="Times New Roman" w:hAnsi="Times New Roman"/>
              <w:sz w:val="24"/>
            </w:rPr>
          </w:rPrChange>
        </w:rPr>
      </w:pPr>
      <w:ins w:id="22874" w:author="DuyNgo" w:date="2012-08-10T07:43:00Z">
        <w:r w:rsidRPr="00303364">
          <w:rPr>
            <w:rFonts w:cstheme="minorHAnsi"/>
            <w:sz w:val="24"/>
            <w:szCs w:val="24"/>
            <w:rPrChange w:id="22875" w:author="DuyNgo" w:date="2012-08-10T08:15:00Z">
              <w:rPr>
                <w:rFonts w:cstheme="minorHAnsi"/>
                <w:sz w:val="24"/>
                <w:szCs w:val="24"/>
              </w:rPr>
            </w:rPrChange>
          </w:rPr>
          <w:object w:dxaOrig="15054" w:dyaOrig="7684">
            <v:shape id="_x0000_i1139" type="#_x0000_t75" style="width:467.15pt;height:238.6pt" o:ole="">
              <v:imagedata r:id="rId250" o:title=""/>
            </v:shape>
            <o:OLEObject Type="Embed" ProgID="Visio.Drawing.11" ShapeID="_x0000_i1139" DrawAspect="Content" ObjectID="_1406100447" r:id="rId251"/>
          </w:object>
        </w:r>
      </w:ins>
    </w:p>
    <w:p w:rsidR="00771246" w:rsidRPr="00303364" w:rsidRDefault="00771246" w:rsidP="00771246">
      <w:pPr>
        <w:pStyle w:val="Heading2"/>
        <w:numPr>
          <w:ilvl w:val="1"/>
          <w:numId w:val="92"/>
        </w:numPr>
        <w:rPr>
          <w:ins w:id="22876" w:author="DuyNgo" w:date="2012-08-10T07:43:00Z"/>
          <w:rFonts w:asciiTheme="minorHAnsi" w:hAnsiTheme="minorHAnsi" w:cstheme="minorHAnsi"/>
          <w:sz w:val="24"/>
          <w:szCs w:val="24"/>
          <w:rPrChange w:id="22877" w:author="DuyNgo" w:date="2012-08-10T08:15:00Z">
            <w:rPr>
              <w:ins w:id="22878" w:author="DuyNgo" w:date="2012-08-10T07:43:00Z"/>
              <w:rFonts w:ascii="Times New Roman" w:hAnsi="Times New Roman" w:cs="Times New Roman"/>
              <w:sz w:val="24"/>
              <w:szCs w:val="24"/>
            </w:rPr>
          </w:rPrChange>
        </w:rPr>
      </w:pPr>
      <w:bookmarkStart w:id="22879" w:name="_Toc327466408"/>
      <w:bookmarkStart w:id="22880" w:name="_Toc332351306"/>
      <w:proofErr w:type="spellStart"/>
      <w:ins w:id="22881" w:author="DuyNgo" w:date="2012-08-10T07:43:00Z">
        <w:r w:rsidRPr="00303364">
          <w:rPr>
            <w:rFonts w:asciiTheme="minorHAnsi" w:hAnsiTheme="minorHAnsi" w:cstheme="minorHAnsi"/>
            <w:sz w:val="24"/>
            <w:szCs w:val="24"/>
            <w:rPrChange w:id="22882"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883" w:author="DuyNgo" w:date="2012-08-10T08:15:00Z">
              <w:rPr>
                <w:rFonts w:ascii="Times New Roman" w:hAnsi="Times New Roman" w:cs="Times New Roman"/>
                <w:color w:val="365F91" w:themeColor="accent1" w:themeShade="BF"/>
                <w:sz w:val="24"/>
                <w:szCs w:val="24"/>
              </w:rPr>
            </w:rPrChange>
          </w:rPr>
          <w:t xml:space="preserve"> _UC13 - Delete Change Request Use Case</w:t>
        </w:r>
        <w:bookmarkEnd w:id="22879"/>
        <w:bookmarkEnd w:id="22880"/>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884" w:author="DuyNgo" w:date="2012-08-10T07:43:00Z"/>
          <w:rFonts w:asciiTheme="minorHAnsi" w:hAnsiTheme="minorHAnsi" w:cstheme="minorHAnsi"/>
          <w:sz w:val="24"/>
          <w:szCs w:val="24"/>
          <w:rPrChange w:id="22885" w:author="DuyNgo" w:date="2012-08-10T08:15:00Z">
            <w:rPr>
              <w:ins w:id="22886" w:author="DuyNgo" w:date="2012-08-10T07:43:00Z"/>
              <w:rFonts w:ascii="Times New Roman" w:hAnsi="Times New Roman" w:cs="Times New Roman"/>
              <w:sz w:val="24"/>
              <w:szCs w:val="24"/>
            </w:rPr>
          </w:rPrChange>
        </w:rPr>
      </w:pPr>
      <w:bookmarkStart w:id="22887" w:name="_Toc327466409"/>
      <w:bookmarkStart w:id="22888" w:name="_Toc332351307"/>
      <w:ins w:id="22889" w:author="DuyNgo" w:date="2012-08-10T07:43:00Z">
        <w:r w:rsidRPr="00303364">
          <w:rPr>
            <w:rFonts w:asciiTheme="minorHAnsi" w:hAnsiTheme="minorHAnsi" w:cstheme="minorHAnsi"/>
            <w:sz w:val="24"/>
            <w:szCs w:val="24"/>
            <w:rPrChange w:id="22890" w:author="DuyNgo" w:date="2012-08-10T08:15:00Z">
              <w:rPr>
                <w:rFonts w:ascii="Times New Roman" w:hAnsi="Times New Roman" w:cs="Times New Roman"/>
                <w:color w:val="365F91" w:themeColor="accent1" w:themeShade="BF"/>
                <w:sz w:val="24"/>
                <w:szCs w:val="24"/>
              </w:rPr>
            </w:rPrChange>
          </w:rPr>
          <w:t>Class Diagram</w:t>
        </w:r>
        <w:bookmarkEnd w:id="22887"/>
        <w:bookmarkEnd w:id="22888"/>
        <w:r w:rsidRPr="00303364">
          <w:rPr>
            <w:rFonts w:asciiTheme="minorHAnsi" w:hAnsiTheme="minorHAnsi" w:cstheme="minorHAnsi"/>
            <w:sz w:val="24"/>
            <w:szCs w:val="24"/>
            <w:rPrChange w:id="2289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892" w:author="DuyNgo" w:date="2012-08-10T07:43:00Z"/>
          <w:rFonts w:cstheme="minorHAnsi"/>
          <w:sz w:val="24"/>
          <w:szCs w:val="24"/>
          <w:rPrChange w:id="22893" w:author="DuyNgo" w:date="2012-08-10T08:15:00Z">
            <w:rPr>
              <w:ins w:id="22894" w:author="DuyNgo" w:date="2012-08-10T07:43:00Z"/>
              <w:rFonts w:ascii="Times New Roman" w:hAnsi="Times New Roman"/>
              <w:sz w:val="24"/>
            </w:rPr>
          </w:rPrChange>
        </w:rPr>
      </w:pPr>
      <w:ins w:id="22895" w:author="DuyNgo" w:date="2012-08-10T07:43:00Z">
        <w:r w:rsidRPr="00303364">
          <w:rPr>
            <w:rFonts w:cstheme="minorHAnsi"/>
            <w:sz w:val="24"/>
            <w:szCs w:val="24"/>
            <w:rPrChange w:id="22896" w:author="DuyNgo" w:date="2012-08-10T08:15:00Z">
              <w:rPr>
                <w:rFonts w:cstheme="minorHAnsi"/>
                <w:sz w:val="24"/>
                <w:szCs w:val="24"/>
              </w:rPr>
            </w:rPrChange>
          </w:rPr>
          <w:object w:dxaOrig="12156" w:dyaOrig="6522">
            <v:shape id="_x0000_i1140" type="#_x0000_t75" style="width:467.15pt;height:250.35pt" o:ole="">
              <v:imagedata r:id="rId252" o:title=""/>
            </v:shape>
            <o:OLEObject Type="Embed" ProgID="Visio.Drawing.11" ShapeID="_x0000_i1140" DrawAspect="Content" ObjectID="_1406100448" r:id="rId253"/>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897" w:author="DuyNgo" w:date="2012-08-10T07:43:00Z"/>
          <w:rFonts w:asciiTheme="minorHAnsi" w:hAnsiTheme="minorHAnsi" w:cstheme="minorHAnsi"/>
          <w:sz w:val="24"/>
          <w:szCs w:val="24"/>
          <w:rPrChange w:id="22898" w:author="DuyNgo" w:date="2012-08-10T08:15:00Z">
            <w:rPr>
              <w:ins w:id="22899" w:author="DuyNgo" w:date="2012-08-10T07:43:00Z"/>
              <w:rFonts w:ascii="Times New Roman" w:hAnsi="Times New Roman" w:cs="Times New Roman"/>
              <w:sz w:val="24"/>
              <w:szCs w:val="24"/>
            </w:rPr>
          </w:rPrChange>
        </w:rPr>
      </w:pPr>
      <w:bookmarkStart w:id="22900" w:name="_Toc327466410"/>
      <w:bookmarkStart w:id="22901" w:name="_Toc332351308"/>
      <w:ins w:id="22902" w:author="DuyNgo" w:date="2012-08-10T07:43:00Z">
        <w:r w:rsidRPr="00303364">
          <w:rPr>
            <w:rFonts w:asciiTheme="minorHAnsi" w:hAnsiTheme="minorHAnsi" w:cstheme="minorHAnsi"/>
            <w:sz w:val="24"/>
            <w:szCs w:val="24"/>
            <w:rPrChange w:id="22903" w:author="DuyNgo" w:date="2012-08-10T08:15:00Z">
              <w:rPr>
                <w:rFonts w:ascii="Times New Roman" w:hAnsi="Times New Roman" w:cs="Times New Roman"/>
                <w:color w:val="365F91" w:themeColor="accent1" w:themeShade="BF"/>
                <w:sz w:val="24"/>
                <w:szCs w:val="24"/>
              </w:rPr>
            </w:rPrChange>
          </w:rPr>
          <w:lastRenderedPageBreak/>
          <w:t>Sequence flow</w:t>
        </w:r>
        <w:bookmarkEnd w:id="22900"/>
        <w:bookmarkEnd w:id="22901"/>
        <w:r w:rsidRPr="00303364">
          <w:rPr>
            <w:rFonts w:asciiTheme="minorHAnsi" w:hAnsiTheme="minorHAnsi" w:cstheme="minorHAnsi"/>
            <w:sz w:val="24"/>
            <w:szCs w:val="24"/>
            <w:rPrChange w:id="2290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905" w:author="DuyNgo" w:date="2012-08-10T07:43:00Z"/>
          <w:rFonts w:cstheme="minorHAnsi"/>
          <w:sz w:val="24"/>
          <w:szCs w:val="24"/>
          <w:rPrChange w:id="22906" w:author="DuyNgo" w:date="2012-08-10T08:15:00Z">
            <w:rPr>
              <w:ins w:id="22907" w:author="DuyNgo" w:date="2012-08-10T07:43:00Z"/>
              <w:rFonts w:ascii="Times New Roman" w:hAnsi="Times New Roman"/>
              <w:sz w:val="24"/>
            </w:rPr>
          </w:rPrChange>
        </w:rPr>
      </w:pPr>
      <w:ins w:id="22908" w:author="DuyNgo" w:date="2012-08-10T07:43:00Z">
        <w:r w:rsidRPr="00303364">
          <w:rPr>
            <w:rFonts w:cstheme="minorHAnsi"/>
            <w:sz w:val="24"/>
            <w:szCs w:val="24"/>
            <w:rPrChange w:id="22909" w:author="DuyNgo" w:date="2012-08-10T08:15:00Z">
              <w:rPr>
                <w:rFonts w:cstheme="minorHAnsi"/>
                <w:sz w:val="24"/>
                <w:szCs w:val="24"/>
              </w:rPr>
            </w:rPrChange>
          </w:rPr>
          <w:object w:dxaOrig="15037" w:dyaOrig="6280">
            <v:shape id="_x0000_i1141" type="#_x0000_t75" style="width:468pt;height:195.05pt" o:ole="">
              <v:imagedata r:id="rId254" o:title=""/>
            </v:shape>
            <o:OLEObject Type="Embed" ProgID="Visio.Drawing.11" ShapeID="_x0000_i1141" DrawAspect="Content" ObjectID="_1406100449" r:id="rId255"/>
          </w:object>
        </w:r>
      </w:ins>
    </w:p>
    <w:p w:rsidR="00771246" w:rsidRPr="00303364" w:rsidRDefault="00771246" w:rsidP="00771246">
      <w:pPr>
        <w:pStyle w:val="Heading2"/>
        <w:numPr>
          <w:ilvl w:val="1"/>
          <w:numId w:val="92"/>
        </w:numPr>
        <w:rPr>
          <w:ins w:id="22910" w:author="DuyNgo" w:date="2012-08-10T07:43:00Z"/>
          <w:rFonts w:asciiTheme="minorHAnsi" w:hAnsiTheme="minorHAnsi" w:cstheme="minorHAnsi"/>
          <w:sz w:val="24"/>
          <w:szCs w:val="24"/>
          <w:rPrChange w:id="22911" w:author="DuyNgo" w:date="2012-08-10T08:15:00Z">
            <w:rPr>
              <w:ins w:id="22912" w:author="DuyNgo" w:date="2012-08-10T07:43:00Z"/>
              <w:rFonts w:ascii="Times New Roman" w:hAnsi="Times New Roman" w:cs="Times New Roman"/>
              <w:sz w:val="24"/>
              <w:szCs w:val="24"/>
            </w:rPr>
          </w:rPrChange>
        </w:rPr>
      </w:pPr>
      <w:bookmarkStart w:id="22913" w:name="_Toc327466411"/>
      <w:bookmarkStart w:id="22914" w:name="_Toc332351309"/>
      <w:proofErr w:type="spellStart"/>
      <w:ins w:id="22915" w:author="DuyNgo" w:date="2012-08-10T07:43:00Z">
        <w:r w:rsidRPr="00303364">
          <w:rPr>
            <w:rFonts w:asciiTheme="minorHAnsi" w:hAnsiTheme="minorHAnsi" w:cstheme="minorHAnsi"/>
            <w:sz w:val="24"/>
            <w:szCs w:val="24"/>
            <w:rPrChange w:id="22916"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917" w:author="DuyNgo" w:date="2012-08-10T08:15:00Z">
              <w:rPr>
                <w:rFonts w:ascii="Times New Roman" w:hAnsi="Times New Roman" w:cs="Times New Roman"/>
                <w:color w:val="365F91" w:themeColor="accent1" w:themeShade="BF"/>
                <w:sz w:val="24"/>
                <w:szCs w:val="24"/>
              </w:rPr>
            </w:rPrChange>
          </w:rPr>
          <w:t xml:space="preserve"> _UC14 - Add Product Use Case</w:t>
        </w:r>
        <w:bookmarkEnd w:id="22913"/>
        <w:bookmarkEnd w:id="22914"/>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918" w:author="DuyNgo" w:date="2012-08-10T07:43:00Z"/>
          <w:rFonts w:asciiTheme="minorHAnsi" w:hAnsiTheme="minorHAnsi" w:cstheme="minorHAnsi"/>
          <w:sz w:val="24"/>
          <w:szCs w:val="24"/>
          <w:rPrChange w:id="22919" w:author="DuyNgo" w:date="2012-08-10T08:15:00Z">
            <w:rPr>
              <w:ins w:id="22920" w:author="DuyNgo" w:date="2012-08-10T07:43:00Z"/>
              <w:rFonts w:ascii="Times New Roman" w:hAnsi="Times New Roman" w:cs="Times New Roman"/>
              <w:sz w:val="24"/>
              <w:szCs w:val="24"/>
            </w:rPr>
          </w:rPrChange>
        </w:rPr>
      </w:pPr>
      <w:bookmarkStart w:id="22921" w:name="_Toc327466412"/>
      <w:bookmarkStart w:id="22922" w:name="_Toc332351310"/>
      <w:ins w:id="22923" w:author="DuyNgo" w:date="2012-08-10T07:43:00Z">
        <w:r w:rsidRPr="00303364">
          <w:rPr>
            <w:rFonts w:asciiTheme="minorHAnsi" w:hAnsiTheme="minorHAnsi" w:cstheme="minorHAnsi"/>
            <w:sz w:val="24"/>
            <w:szCs w:val="24"/>
            <w:rPrChange w:id="22924" w:author="DuyNgo" w:date="2012-08-10T08:15:00Z">
              <w:rPr>
                <w:rFonts w:ascii="Times New Roman" w:hAnsi="Times New Roman" w:cs="Times New Roman"/>
                <w:color w:val="365F91" w:themeColor="accent1" w:themeShade="BF"/>
                <w:sz w:val="24"/>
                <w:szCs w:val="24"/>
              </w:rPr>
            </w:rPrChange>
          </w:rPr>
          <w:t>Class Diagram</w:t>
        </w:r>
        <w:bookmarkEnd w:id="22921"/>
        <w:bookmarkEnd w:id="22922"/>
        <w:r w:rsidRPr="00303364">
          <w:rPr>
            <w:rFonts w:asciiTheme="minorHAnsi" w:hAnsiTheme="minorHAnsi" w:cstheme="minorHAnsi"/>
            <w:sz w:val="24"/>
            <w:szCs w:val="24"/>
            <w:rPrChange w:id="2292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926" w:author="DuyNgo" w:date="2012-08-10T07:43:00Z"/>
          <w:rFonts w:cstheme="minorHAnsi"/>
          <w:sz w:val="24"/>
          <w:szCs w:val="24"/>
          <w:rPrChange w:id="22927" w:author="DuyNgo" w:date="2012-08-10T08:15:00Z">
            <w:rPr>
              <w:ins w:id="22928" w:author="DuyNgo" w:date="2012-08-10T07:43:00Z"/>
              <w:rFonts w:ascii="Times New Roman" w:hAnsi="Times New Roman"/>
              <w:sz w:val="24"/>
            </w:rPr>
          </w:rPrChange>
        </w:rPr>
      </w:pPr>
      <w:ins w:id="22929" w:author="DuyNgo" w:date="2012-08-10T07:43:00Z">
        <w:r w:rsidRPr="00303364">
          <w:rPr>
            <w:rFonts w:cstheme="minorHAnsi"/>
            <w:sz w:val="24"/>
            <w:szCs w:val="24"/>
            <w:rPrChange w:id="22930" w:author="DuyNgo" w:date="2012-08-10T08:15:00Z">
              <w:rPr>
                <w:rFonts w:cstheme="minorHAnsi"/>
                <w:sz w:val="24"/>
                <w:szCs w:val="24"/>
              </w:rPr>
            </w:rPrChange>
          </w:rPr>
          <w:object w:dxaOrig="12515" w:dyaOrig="6436">
            <v:shape id="_x0000_i1142" type="#_x0000_t75" style="width:467.15pt;height:240.3pt" o:ole="">
              <v:imagedata r:id="rId256" o:title=""/>
            </v:shape>
            <o:OLEObject Type="Embed" ProgID="Visio.Drawing.11" ShapeID="_x0000_i1142" DrawAspect="Content" ObjectID="_1406100450" r:id="rId257"/>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931" w:author="DuyNgo" w:date="2012-08-10T07:43:00Z"/>
          <w:rFonts w:asciiTheme="minorHAnsi" w:hAnsiTheme="minorHAnsi" w:cstheme="minorHAnsi"/>
          <w:sz w:val="24"/>
          <w:szCs w:val="24"/>
          <w:rPrChange w:id="22932" w:author="DuyNgo" w:date="2012-08-10T08:15:00Z">
            <w:rPr>
              <w:ins w:id="22933" w:author="DuyNgo" w:date="2012-08-10T07:43:00Z"/>
              <w:rFonts w:ascii="Times New Roman" w:hAnsi="Times New Roman" w:cs="Times New Roman"/>
              <w:sz w:val="24"/>
              <w:szCs w:val="24"/>
            </w:rPr>
          </w:rPrChange>
        </w:rPr>
      </w:pPr>
      <w:bookmarkStart w:id="22934" w:name="_Toc327466413"/>
      <w:bookmarkStart w:id="22935" w:name="_Toc332351311"/>
      <w:ins w:id="22936" w:author="DuyNgo" w:date="2012-08-10T07:43:00Z">
        <w:r w:rsidRPr="00303364">
          <w:rPr>
            <w:rFonts w:asciiTheme="minorHAnsi" w:hAnsiTheme="minorHAnsi" w:cstheme="minorHAnsi"/>
            <w:sz w:val="24"/>
            <w:szCs w:val="24"/>
            <w:rPrChange w:id="22937" w:author="DuyNgo" w:date="2012-08-10T08:15:00Z">
              <w:rPr>
                <w:rFonts w:ascii="Times New Roman" w:hAnsi="Times New Roman" w:cs="Times New Roman"/>
                <w:color w:val="365F91" w:themeColor="accent1" w:themeShade="BF"/>
                <w:sz w:val="24"/>
                <w:szCs w:val="24"/>
              </w:rPr>
            </w:rPrChange>
          </w:rPr>
          <w:lastRenderedPageBreak/>
          <w:t>Sequence flow</w:t>
        </w:r>
        <w:bookmarkEnd w:id="22934"/>
        <w:bookmarkEnd w:id="22935"/>
        <w:r w:rsidRPr="00303364">
          <w:rPr>
            <w:rFonts w:asciiTheme="minorHAnsi" w:hAnsiTheme="minorHAnsi" w:cstheme="minorHAnsi"/>
            <w:sz w:val="24"/>
            <w:szCs w:val="24"/>
            <w:rPrChange w:id="2293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939" w:author="DuyNgo" w:date="2012-08-10T07:43:00Z"/>
          <w:rFonts w:cstheme="minorHAnsi"/>
          <w:sz w:val="24"/>
          <w:szCs w:val="24"/>
          <w:rPrChange w:id="22940" w:author="DuyNgo" w:date="2012-08-10T08:15:00Z">
            <w:rPr>
              <w:ins w:id="22941" w:author="DuyNgo" w:date="2012-08-10T07:43:00Z"/>
              <w:rFonts w:ascii="Times New Roman" w:hAnsi="Times New Roman"/>
              <w:sz w:val="24"/>
            </w:rPr>
          </w:rPrChange>
        </w:rPr>
      </w:pPr>
      <w:ins w:id="22942" w:author="DuyNgo" w:date="2012-08-10T07:43:00Z">
        <w:r w:rsidRPr="00303364">
          <w:rPr>
            <w:rFonts w:cstheme="minorHAnsi"/>
            <w:sz w:val="24"/>
            <w:szCs w:val="24"/>
            <w:rPrChange w:id="22943" w:author="DuyNgo" w:date="2012-08-10T08:15:00Z">
              <w:rPr>
                <w:rFonts w:cstheme="minorHAnsi"/>
                <w:sz w:val="24"/>
                <w:szCs w:val="24"/>
              </w:rPr>
            </w:rPrChange>
          </w:rPr>
          <w:object w:dxaOrig="11608" w:dyaOrig="5992">
            <v:shape id="_x0000_i1143" type="#_x0000_t75" style="width:468pt;height:241.1pt" o:ole="">
              <v:imagedata r:id="rId258" o:title=""/>
            </v:shape>
            <o:OLEObject Type="Embed" ProgID="Visio.Drawing.11" ShapeID="_x0000_i1143" DrawAspect="Content" ObjectID="_1406100451" r:id="rId259"/>
          </w:object>
        </w:r>
      </w:ins>
    </w:p>
    <w:p w:rsidR="00771246" w:rsidRPr="00303364" w:rsidRDefault="00771246" w:rsidP="00771246">
      <w:pPr>
        <w:pStyle w:val="Heading2"/>
        <w:numPr>
          <w:ilvl w:val="1"/>
          <w:numId w:val="92"/>
        </w:numPr>
        <w:rPr>
          <w:ins w:id="22944" w:author="DuyNgo" w:date="2012-08-10T07:43:00Z"/>
          <w:rFonts w:asciiTheme="minorHAnsi" w:hAnsiTheme="minorHAnsi" w:cstheme="minorHAnsi"/>
          <w:sz w:val="24"/>
          <w:szCs w:val="24"/>
          <w:rPrChange w:id="22945" w:author="DuyNgo" w:date="2012-08-10T08:15:00Z">
            <w:rPr>
              <w:ins w:id="22946" w:author="DuyNgo" w:date="2012-08-10T07:43:00Z"/>
              <w:rFonts w:ascii="Times New Roman" w:hAnsi="Times New Roman" w:cs="Times New Roman"/>
              <w:sz w:val="24"/>
              <w:szCs w:val="24"/>
            </w:rPr>
          </w:rPrChange>
        </w:rPr>
      </w:pPr>
      <w:bookmarkStart w:id="22947" w:name="_Toc327466414"/>
      <w:bookmarkStart w:id="22948" w:name="_Toc332351312"/>
      <w:proofErr w:type="spellStart"/>
      <w:ins w:id="22949" w:author="DuyNgo" w:date="2012-08-10T07:43:00Z">
        <w:r w:rsidRPr="00303364">
          <w:rPr>
            <w:rFonts w:asciiTheme="minorHAnsi" w:hAnsiTheme="minorHAnsi" w:cstheme="minorHAnsi"/>
            <w:sz w:val="24"/>
            <w:szCs w:val="24"/>
            <w:rPrChange w:id="22950"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951" w:author="DuyNgo" w:date="2012-08-10T08:15:00Z">
              <w:rPr>
                <w:rFonts w:ascii="Times New Roman" w:hAnsi="Times New Roman" w:cs="Times New Roman"/>
                <w:color w:val="365F91" w:themeColor="accent1" w:themeShade="BF"/>
                <w:sz w:val="24"/>
                <w:szCs w:val="24"/>
              </w:rPr>
            </w:rPrChange>
          </w:rPr>
          <w:t xml:space="preserve"> _UC15 - Edit Product Use Case</w:t>
        </w:r>
        <w:bookmarkEnd w:id="22947"/>
        <w:bookmarkEnd w:id="22948"/>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952" w:author="DuyNgo" w:date="2012-08-10T07:43:00Z"/>
          <w:rFonts w:asciiTheme="minorHAnsi" w:hAnsiTheme="minorHAnsi" w:cstheme="minorHAnsi"/>
          <w:sz w:val="24"/>
          <w:szCs w:val="24"/>
          <w:rPrChange w:id="22953" w:author="DuyNgo" w:date="2012-08-10T08:15:00Z">
            <w:rPr>
              <w:ins w:id="22954" w:author="DuyNgo" w:date="2012-08-10T07:43:00Z"/>
              <w:rFonts w:ascii="Times New Roman" w:hAnsi="Times New Roman" w:cs="Times New Roman"/>
              <w:sz w:val="24"/>
              <w:szCs w:val="24"/>
            </w:rPr>
          </w:rPrChange>
        </w:rPr>
      </w:pPr>
      <w:bookmarkStart w:id="22955" w:name="_Toc327466415"/>
      <w:bookmarkStart w:id="22956" w:name="_Toc332351313"/>
      <w:ins w:id="22957" w:author="DuyNgo" w:date="2012-08-10T07:43:00Z">
        <w:r w:rsidRPr="00303364">
          <w:rPr>
            <w:rFonts w:asciiTheme="minorHAnsi" w:hAnsiTheme="minorHAnsi" w:cstheme="minorHAnsi"/>
            <w:sz w:val="24"/>
            <w:szCs w:val="24"/>
            <w:rPrChange w:id="22958" w:author="DuyNgo" w:date="2012-08-10T08:15:00Z">
              <w:rPr>
                <w:rFonts w:ascii="Times New Roman" w:hAnsi="Times New Roman" w:cs="Times New Roman"/>
                <w:color w:val="365F91" w:themeColor="accent1" w:themeShade="BF"/>
                <w:sz w:val="24"/>
                <w:szCs w:val="24"/>
              </w:rPr>
            </w:rPrChange>
          </w:rPr>
          <w:t>Class Diagram</w:t>
        </w:r>
        <w:bookmarkEnd w:id="22955"/>
        <w:bookmarkEnd w:id="22956"/>
        <w:r w:rsidRPr="00303364">
          <w:rPr>
            <w:rFonts w:asciiTheme="minorHAnsi" w:hAnsiTheme="minorHAnsi" w:cstheme="minorHAnsi"/>
            <w:sz w:val="24"/>
            <w:szCs w:val="24"/>
            <w:rPrChange w:id="22959"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960" w:author="DuyNgo" w:date="2012-08-10T07:43:00Z"/>
          <w:rFonts w:cstheme="minorHAnsi"/>
          <w:sz w:val="24"/>
          <w:szCs w:val="24"/>
          <w:rPrChange w:id="22961" w:author="DuyNgo" w:date="2012-08-10T08:15:00Z">
            <w:rPr>
              <w:ins w:id="22962" w:author="DuyNgo" w:date="2012-08-10T07:43:00Z"/>
              <w:rFonts w:ascii="Times New Roman" w:hAnsi="Times New Roman"/>
              <w:sz w:val="24"/>
            </w:rPr>
          </w:rPrChange>
        </w:rPr>
      </w:pPr>
      <w:ins w:id="22963" w:author="DuyNgo" w:date="2012-08-10T07:43:00Z">
        <w:r w:rsidRPr="00303364">
          <w:rPr>
            <w:rFonts w:cstheme="minorHAnsi"/>
            <w:sz w:val="24"/>
            <w:szCs w:val="24"/>
            <w:rPrChange w:id="22964" w:author="DuyNgo" w:date="2012-08-10T08:15:00Z">
              <w:rPr>
                <w:rFonts w:cstheme="minorHAnsi"/>
                <w:sz w:val="24"/>
                <w:szCs w:val="24"/>
              </w:rPr>
            </w:rPrChange>
          </w:rPr>
          <w:object w:dxaOrig="12156" w:dyaOrig="6522">
            <v:shape id="_x0000_i1144" type="#_x0000_t75" style="width:467.15pt;height:250.35pt" o:ole="">
              <v:imagedata r:id="rId260" o:title=""/>
            </v:shape>
            <o:OLEObject Type="Embed" ProgID="Visio.Drawing.11" ShapeID="_x0000_i1144" DrawAspect="Content" ObjectID="_1406100452" r:id="rId26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965" w:author="DuyNgo" w:date="2012-08-10T07:43:00Z"/>
          <w:rFonts w:asciiTheme="minorHAnsi" w:hAnsiTheme="minorHAnsi" w:cstheme="minorHAnsi"/>
          <w:sz w:val="24"/>
          <w:szCs w:val="24"/>
          <w:rPrChange w:id="22966" w:author="DuyNgo" w:date="2012-08-10T08:15:00Z">
            <w:rPr>
              <w:ins w:id="22967" w:author="DuyNgo" w:date="2012-08-10T07:43:00Z"/>
              <w:rFonts w:ascii="Times New Roman" w:hAnsi="Times New Roman" w:cs="Times New Roman"/>
              <w:sz w:val="24"/>
              <w:szCs w:val="24"/>
            </w:rPr>
          </w:rPrChange>
        </w:rPr>
      </w:pPr>
      <w:bookmarkStart w:id="22968" w:name="_Toc327466416"/>
      <w:bookmarkStart w:id="22969" w:name="_Toc332351314"/>
      <w:ins w:id="22970" w:author="DuyNgo" w:date="2012-08-10T07:43:00Z">
        <w:r w:rsidRPr="00303364">
          <w:rPr>
            <w:rFonts w:asciiTheme="minorHAnsi" w:hAnsiTheme="minorHAnsi" w:cstheme="minorHAnsi"/>
            <w:sz w:val="24"/>
            <w:szCs w:val="24"/>
            <w:rPrChange w:id="22971" w:author="DuyNgo" w:date="2012-08-10T08:15:00Z">
              <w:rPr>
                <w:rFonts w:ascii="Times New Roman" w:hAnsi="Times New Roman" w:cs="Times New Roman"/>
                <w:color w:val="365F91" w:themeColor="accent1" w:themeShade="BF"/>
                <w:sz w:val="24"/>
                <w:szCs w:val="24"/>
              </w:rPr>
            </w:rPrChange>
          </w:rPr>
          <w:lastRenderedPageBreak/>
          <w:t>Sequence flow</w:t>
        </w:r>
        <w:bookmarkEnd w:id="22968"/>
        <w:bookmarkEnd w:id="22969"/>
        <w:r w:rsidRPr="00303364">
          <w:rPr>
            <w:rFonts w:asciiTheme="minorHAnsi" w:hAnsiTheme="minorHAnsi" w:cstheme="minorHAnsi"/>
            <w:sz w:val="24"/>
            <w:szCs w:val="24"/>
            <w:rPrChange w:id="22972"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973" w:author="DuyNgo" w:date="2012-08-10T07:43:00Z"/>
          <w:rFonts w:cstheme="minorHAnsi"/>
          <w:sz w:val="24"/>
          <w:szCs w:val="24"/>
          <w:rPrChange w:id="22974" w:author="DuyNgo" w:date="2012-08-10T08:15:00Z">
            <w:rPr>
              <w:ins w:id="22975" w:author="DuyNgo" w:date="2012-08-10T07:43:00Z"/>
              <w:rFonts w:ascii="Times New Roman" w:hAnsi="Times New Roman"/>
              <w:sz w:val="24"/>
            </w:rPr>
          </w:rPrChange>
        </w:rPr>
      </w:pPr>
      <w:ins w:id="22976" w:author="DuyNgo" w:date="2012-08-10T07:43:00Z">
        <w:r w:rsidRPr="00303364">
          <w:rPr>
            <w:rFonts w:cstheme="minorHAnsi"/>
            <w:sz w:val="24"/>
            <w:szCs w:val="24"/>
            <w:rPrChange w:id="22977" w:author="DuyNgo" w:date="2012-08-10T08:15:00Z">
              <w:rPr>
                <w:rFonts w:cstheme="minorHAnsi"/>
                <w:sz w:val="24"/>
                <w:szCs w:val="24"/>
              </w:rPr>
            </w:rPrChange>
          </w:rPr>
          <w:object w:dxaOrig="14866" w:dyaOrig="7684">
            <v:shape id="_x0000_i1145" type="#_x0000_t75" style="width:467.15pt;height:242.8pt" o:ole="">
              <v:imagedata r:id="rId262" o:title=""/>
            </v:shape>
            <o:OLEObject Type="Embed" ProgID="Visio.Drawing.11" ShapeID="_x0000_i1145" DrawAspect="Content" ObjectID="_1406100453" r:id="rId263"/>
          </w:object>
        </w:r>
      </w:ins>
    </w:p>
    <w:p w:rsidR="00771246" w:rsidRPr="00303364" w:rsidRDefault="00771246" w:rsidP="00771246">
      <w:pPr>
        <w:pStyle w:val="Heading2"/>
        <w:numPr>
          <w:ilvl w:val="1"/>
          <w:numId w:val="92"/>
        </w:numPr>
        <w:rPr>
          <w:ins w:id="22978" w:author="DuyNgo" w:date="2012-08-10T07:43:00Z"/>
          <w:rFonts w:asciiTheme="minorHAnsi" w:hAnsiTheme="minorHAnsi" w:cstheme="minorHAnsi"/>
          <w:sz w:val="24"/>
          <w:szCs w:val="24"/>
          <w:rPrChange w:id="22979" w:author="DuyNgo" w:date="2012-08-10T08:15:00Z">
            <w:rPr>
              <w:ins w:id="22980" w:author="DuyNgo" w:date="2012-08-10T07:43:00Z"/>
              <w:rFonts w:ascii="Times New Roman" w:hAnsi="Times New Roman" w:cs="Times New Roman"/>
              <w:sz w:val="24"/>
              <w:szCs w:val="24"/>
            </w:rPr>
          </w:rPrChange>
        </w:rPr>
      </w:pPr>
      <w:bookmarkStart w:id="22981" w:name="_Toc327466417"/>
      <w:bookmarkStart w:id="22982" w:name="_Toc332351315"/>
      <w:proofErr w:type="spellStart"/>
      <w:ins w:id="22983" w:author="DuyNgo" w:date="2012-08-10T07:43:00Z">
        <w:r w:rsidRPr="00303364">
          <w:rPr>
            <w:rFonts w:asciiTheme="minorHAnsi" w:hAnsiTheme="minorHAnsi" w:cstheme="minorHAnsi"/>
            <w:sz w:val="24"/>
            <w:szCs w:val="24"/>
            <w:rPrChange w:id="22984"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985" w:author="DuyNgo" w:date="2012-08-10T08:15:00Z">
              <w:rPr>
                <w:rFonts w:ascii="Times New Roman" w:hAnsi="Times New Roman" w:cs="Times New Roman"/>
                <w:color w:val="365F91" w:themeColor="accent1" w:themeShade="BF"/>
                <w:sz w:val="24"/>
                <w:szCs w:val="24"/>
              </w:rPr>
            </w:rPrChange>
          </w:rPr>
          <w:t xml:space="preserve"> _UC16 - Delete Product Use Case</w:t>
        </w:r>
        <w:bookmarkEnd w:id="22981"/>
        <w:bookmarkEnd w:id="22982"/>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986" w:author="DuyNgo" w:date="2012-08-10T07:43:00Z"/>
          <w:rFonts w:asciiTheme="minorHAnsi" w:hAnsiTheme="minorHAnsi" w:cstheme="minorHAnsi"/>
          <w:sz w:val="24"/>
          <w:szCs w:val="24"/>
          <w:rPrChange w:id="22987" w:author="DuyNgo" w:date="2012-08-10T08:15:00Z">
            <w:rPr>
              <w:ins w:id="22988" w:author="DuyNgo" w:date="2012-08-10T07:43:00Z"/>
              <w:rFonts w:ascii="Times New Roman" w:hAnsi="Times New Roman" w:cs="Times New Roman"/>
              <w:sz w:val="24"/>
              <w:szCs w:val="24"/>
            </w:rPr>
          </w:rPrChange>
        </w:rPr>
      </w:pPr>
      <w:bookmarkStart w:id="22989" w:name="_Toc327466418"/>
      <w:bookmarkStart w:id="22990" w:name="_Toc332351316"/>
      <w:ins w:id="22991" w:author="DuyNgo" w:date="2012-08-10T07:43:00Z">
        <w:r w:rsidRPr="00303364">
          <w:rPr>
            <w:rFonts w:asciiTheme="minorHAnsi" w:hAnsiTheme="minorHAnsi" w:cstheme="minorHAnsi"/>
            <w:sz w:val="24"/>
            <w:szCs w:val="24"/>
            <w:rPrChange w:id="22992" w:author="DuyNgo" w:date="2012-08-10T08:15:00Z">
              <w:rPr>
                <w:rFonts w:ascii="Times New Roman" w:hAnsi="Times New Roman" w:cs="Times New Roman"/>
                <w:color w:val="365F91" w:themeColor="accent1" w:themeShade="BF"/>
                <w:sz w:val="24"/>
                <w:szCs w:val="24"/>
              </w:rPr>
            </w:rPrChange>
          </w:rPr>
          <w:t>Class Diagram</w:t>
        </w:r>
        <w:bookmarkEnd w:id="22989"/>
        <w:bookmarkEnd w:id="22990"/>
        <w:r w:rsidRPr="00303364">
          <w:rPr>
            <w:rFonts w:asciiTheme="minorHAnsi" w:hAnsiTheme="minorHAnsi" w:cstheme="minorHAnsi"/>
            <w:sz w:val="24"/>
            <w:szCs w:val="24"/>
            <w:rPrChange w:id="2299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994" w:author="DuyNgo" w:date="2012-08-10T07:43:00Z"/>
          <w:rFonts w:cstheme="minorHAnsi"/>
          <w:sz w:val="24"/>
          <w:szCs w:val="24"/>
          <w:rPrChange w:id="22995" w:author="DuyNgo" w:date="2012-08-10T08:15:00Z">
            <w:rPr>
              <w:ins w:id="22996" w:author="DuyNgo" w:date="2012-08-10T07:43:00Z"/>
              <w:rFonts w:ascii="Times New Roman" w:hAnsi="Times New Roman"/>
              <w:sz w:val="24"/>
            </w:rPr>
          </w:rPrChange>
        </w:rPr>
      </w:pPr>
      <w:ins w:id="22997" w:author="DuyNgo" w:date="2012-08-10T07:43:00Z">
        <w:r w:rsidRPr="00303364">
          <w:rPr>
            <w:rFonts w:cstheme="minorHAnsi"/>
            <w:sz w:val="24"/>
            <w:szCs w:val="24"/>
            <w:rPrChange w:id="22998" w:author="DuyNgo" w:date="2012-08-10T08:15:00Z">
              <w:rPr>
                <w:rFonts w:cstheme="minorHAnsi"/>
                <w:sz w:val="24"/>
                <w:szCs w:val="24"/>
              </w:rPr>
            </w:rPrChange>
          </w:rPr>
          <w:object w:dxaOrig="12156" w:dyaOrig="6522">
            <v:shape id="_x0000_i1146" type="#_x0000_t75" style="width:467.15pt;height:250.35pt" o:ole="">
              <v:imagedata r:id="rId264" o:title=""/>
            </v:shape>
            <o:OLEObject Type="Embed" ProgID="Visio.Drawing.11" ShapeID="_x0000_i1146" DrawAspect="Content" ObjectID="_1406100454" r:id="rId265"/>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999" w:author="DuyNgo" w:date="2012-08-10T07:43:00Z"/>
          <w:rFonts w:asciiTheme="minorHAnsi" w:hAnsiTheme="minorHAnsi" w:cstheme="minorHAnsi"/>
          <w:sz w:val="24"/>
          <w:szCs w:val="24"/>
          <w:rPrChange w:id="23000" w:author="DuyNgo" w:date="2012-08-10T08:15:00Z">
            <w:rPr>
              <w:ins w:id="23001" w:author="DuyNgo" w:date="2012-08-10T07:43:00Z"/>
              <w:rFonts w:ascii="Times New Roman" w:hAnsi="Times New Roman" w:cs="Times New Roman"/>
              <w:sz w:val="24"/>
              <w:szCs w:val="24"/>
            </w:rPr>
          </w:rPrChange>
        </w:rPr>
      </w:pPr>
      <w:bookmarkStart w:id="23002" w:name="_Toc327466419"/>
      <w:bookmarkStart w:id="23003" w:name="_Toc332351317"/>
      <w:ins w:id="23004" w:author="DuyNgo" w:date="2012-08-10T07:43:00Z">
        <w:r w:rsidRPr="00303364">
          <w:rPr>
            <w:rFonts w:asciiTheme="minorHAnsi" w:hAnsiTheme="minorHAnsi" w:cstheme="minorHAnsi"/>
            <w:sz w:val="24"/>
            <w:szCs w:val="24"/>
            <w:rPrChange w:id="23005" w:author="DuyNgo" w:date="2012-08-10T08:15:00Z">
              <w:rPr>
                <w:rFonts w:ascii="Times New Roman" w:hAnsi="Times New Roman" w:cs="Times New Roman"/>
                <w:color w:val="365F91" w:themeColor="accent1" w:themeShade="BF"/>
                <w:sz w:val="24"/>
                <w:szCs w:val="24"/>
              </w:rPr>
            </w:rPrChange>
          </w:rPr>
          <w:lastRenderedPageBreak/>
          <w:t>Sequence flow</w:t>
        </w:r>
        <w:bookmarkEnd w:id="23002"/>
        <w:bookmarkEnd w:id="23003"/>
        <w:r w:rsidRPr="00303364">
          <w:rPr>
            <w:rFonts w:asciiTheme="minorHAnsi" w:hAnsiTheme="minorHAnsi" w:cstheme="minorHAnsi"/>
            <w:sz w:val="24"/>
            <w:szCs w:val="24"/>
            <w:rPrChange w:id="2300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3007" w:author="DuyNgo" w:date="2012-08-10T07:43:00Z"/>
          <w:rFonts w:cstheme="minorHAnsi"/>
          <w:sz w:val="24"/>
          <w:szCs w:val="24"/>
          <w:rPrChange w:id="23008" w:author="DuyNgo" w:date="2012-08-10T08:15:00Z">
            <w:rPr>
              <w:ins w:id="23009" w:author="DuyNgo" w:date="2012-08-10T07:43:00Z"/>
              <w:rFonts w:ascii="Times New Roman" w:hAnsi="Times New Roman"/>
              <w:sz w:val="24"/>
            </w:rPr>
          </w:rPrChange>
        </w:rPr>
      </w:pPr>
      <w:ins w:id="23010" w:author="DuyNgo" w:date="2012-08-10T07:43:00Z">
        <w:r w:rsidRPr="00303364">
          <w:rPr>
            <w:rFonts w:cstheme="minorHAnsi"/>
            <w:sz w:val="24"/>
            <w:szCs w:val="24"/>
            <w:rPrChange w:id="23011" w:author="DuyNgo" w:date="2012-08-10T08:15:00Z">
              <w:rPr>
                <w:rFonts w:cstheme="minorHAnsi"/>
                <w:sz w:val="24"/>
                <w:szCs w:val="24"/>
              </w:rPr>
            </w:rPrChange>
          </w:rPr>
          <w:object w:dxaOrig="14831" w:dyaOrig="6316">
            <v:shape id="_x0000_i1147" type="#_x0000_t75" style="width:468pt;height:199.25pt" o:ole="">
              <v:imagedata r:id="rId266" o:title=""/>
            </v:shape>
            <o:OLEObject Type="Embed" ProgID="Visio.Drawing.11" ShapeID="_x0000_i1147" DrawAspect="Content" ObjectID="_1406100455" r:id="rId267"/>
          </w:object>
        </w:r>
      </w:ins>
    </w:p>
    <w:p w:rsidR="00771246" w:rsidRPr="00303364" w:rsidRDefault="00771246" w:rsidP="00771246">
      <w:pPr>
        <w:pStyle w:val="Heading2"/>
        <w:numPr>
          <w:ilvl w:val="1"/>
          <w:numId w:val="92"/>
        </w:numPr>
        <w:rPr>
          <w:ins w:id="23012" w:author="DuyNgo" w:date="2012-08-10T07:43:00Z"/>
          <w:rFonts w:asciiTheme="minorHAnsi" w:hAnsiTheme="minorHAnsi" w:cstheme="minorHAnsi"/>
          <w:sz w:val="24"/>
          <w:szCs w:val="24"/>
          <w:rPrChange w:id="23013" w:author="DuyNgo" w:date="2012-08-10T08:15:00Z">
            <w:rPr>
              <w:ins w:id="23014" w:author="DuyNgo" w:date="2012-08-10T07:43:00Z"/>
              <w:rFonts w:ascii="Times New Roman" w:hAnsi="Times New Roman" w:cs="Times New Roman"/>
              <w:sz w:val="24"/>
              <w:szCs w:val="24"/>
            </w:rPr>
          </w:rPrChange>
        </w:rPr>
      </w:pPr>
      <w:bookmarkStart w:id="23015" w:name="_Toc327466420"/>
      <w:bookmarkStart w:id="23016" w:name="_Toc332351318"/>
      <w:proofErr w:type="spellStart"/>
      <w:ins w:id="23017" w:author="DuyNgo" w:date="2012-08-10T07:43:00Z">
        <w:r w:rsidRPr="00303364">
          <w:rPr>
            <w:rFonts w:asciiTheme="minorHAnsi" w:hAnsiTheme="minorHAnsi" w:cstheme="minorHAnsi"/>
            <w:sz w:val="24"/>
            <w:szCs w:val="24"/>
            <w:rPrChange w:id="23018"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3019" w:author="DuyNgo" w:date="2012-08-10T08:15:00Z">
              <w:rPr>
                <w:rFonts w:ascii="Times New Roman" w:hAnsi="Times New Roman" w:cs="Times New Roman"/>
                <w:color w:val="365F91" w:themeColor="accent1" w:themeShade="BF"/>
                <w:sz w:val="24"/>
                <w:szCs w:val="24"/>
              </w:rPr>
            </w:rPrChange>
          </w:rPr>
          <w:t xml:space="preserve"> _UC17 - Add Stage Use Case</w:t>
        </w:r>
        <w:bookmarkEnd w:id="23015"/>
        <w:bookmarkEnd w:id="23016"/>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3020" w:author="DuyNgo" w:date="2012-08-10T07:43:00Z"/>
          <w:rFonts w:asciiTheme="minorHAnsi" w:hAnsiTheme="minorHAnsi" w:cstheme="minorHAnsi"/>
          <w:sz w:val="24"/>
          <w:szCs w:val="24"/>
          <w:rPrChange w:id="23021" w:author="DuyNgo" w:date="2012-08-10T08:15:00Z">
            <w:rPr>
              <w:ins w:id="23022" w:author="DuyNgo" w:date="2012-08-10T07:43:00Z"/>
              <w:rFonts w:ascii="Times New Roman" w:hAnsi="Times New Roman" w:cs="Times New Roman"/>
              <w:sz w:val="24"/>
              <w:szCs w:val="24"/>
            </w:rPr>
          </w:rPrChange>
        </w:rPr>
      </w:pPr>
      <w:bookmarkStart w:id="23023" w:name="_Toc327466421"/>
      <w:bookmarkStart w:id="23024" w:name="_Toc332351319"/>
      <w:ins w:id="23025" w:author="DuyNgo" w:date="2012-08-10T07:43:00Z">
        <w:r w:rsidRPr="00303364">
          <w:rPr>
            <w:rFonts w:asciiTheme="minorHAnsi" w:hAnsiTheme="minorHAnsi" w:cstheme="minorHAnsi"/>
            <w:sz w:val="24"/>
            <w:szCs w:val="24"/>
            <w:rPrChange w:id="23026" w:author="DuyNgo" w:date="2012-08-10T08:15:00Z">
              <w:rPr>
                <w:rFonts w:ascii="Times New Roman" w:hAnsi="Times New Roman" w:cs="Times New Roman"/>
                <w:color w:val="365F91" w:themeColor="accent1" w:themeShade="BF"/>
                <w:sz w:val="24"/>
                <w:szCs w:val="24"/>
              </w:rPr>
            </w:rPrChange>
          </w:rPr>
          <w:t>Class Diagram</w:t>
        </w:r>
        <w:bookmarkEnd w:id="23023"/>
        <w:bookmarkEnd w:id="23024"/>
        <w:r w:rsidRPr="00303364">
          <w:rPr>
            <w:rFonts w:asciiTheme="minorHAnsi" w:hAnsiTheme="minorHAnsi" w:cstheme="minorHAnsi"/>
            <w:sz w:val="24"/>
            <w:szCs w:val="24"/>
            <w:rPrChange w:id="2302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3028" w:author="DuyNgo" w:date="2012-08-10T07:43:00Z"/>
          <w:rFonts w:cstheme="minorHAnsi"/>
          <w:sz w:val="24"/>
          <w:szCs w:val="24"/>
          <w:rPrChange w:id="23029" w:author="DuyNgo" w:date="2012-08-10T08:15:00Z">
            <w:rPr>
              <w:ins w:id="23030" w:author="DuyNgo" w:date="2012-08-10T07:43:00Z"/>
              <w:rFonts w:ascii="Times New Roman" w:hAnsi="Times New Roman"/>
              <w:sz w:val="24"/>
            </w:rPr>
          </w:rPrChange>
        </w:rPr>
      </w:pPr>
      <w:ins w:id="23031" w:author="DuyNgo" w:date="2012-08-10T07:43:00Z">
        <w:r w:rsidRPr="00303364">
          <w:rPr>
            <w:rFonts w:cstheme="minorHAnsi"/>
            <w:sz w:val="24"/>
            <w:szCs w:val="24"/>
            <w:rPrChange w:id="23032" w:author="DuyNgo" w:date="2012-08-10T08:15:00Z">
              <w:rPr>
                <w:rFonts w:cstheme="minorHAnsi"/>
                <w:sz w:val="24"/>
                <w:szCs w:val="24"/>
              </w:rPr>
            </w:rPrChange>
          </w:rPr>
          <w:object w:dxaOrig="12156" w:dyaOrig="6436">
            <v:shape id="_x0000_i1148" type="#_x0000_t75" style="width:467.15pt;height:247.8pt" o:ole="">
              <v:imagedata r:id="rId268" o:title=""/>
            </v:shape>
            <o:OLEObject Type="Embed" ProgID="Visio.Drawing.11" ShapeID="_x0000_i1148" DrawAspect="Content" ObjectID="_1406100456" r:id="rId26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3033" w:author="DuyNgo" w:date="2012-08-10T07:43:00Z"/>
          <w:rFonts w:asciiTheme="minorHAnsi" w:hAnsiTheme="minorHAnsi" w:cstheme="minorHAnsi"/>
          <w:sz w:val="24"/>
          <w:szCs w:val="24"/>
          <w:rPrChange w:id="23034" w:author="DuyNgo" w:date="2012-08-10T08:15:00Z">
            <w:rPr>
              <w:ins w:id="23035" w:author="DuyNgo" w:date="2012-08-10T07:43:00Z"/>
              <w:rFonts w:ascii="Times New Roman" w:hAnsi="Times New Roman" w:cs="Times New Roman"/>
              <w:sz w:val="24"/>
              <w:szCs w:val="24"/>
            </w:rPr>
          </w:rPrChange>
        </w:rPr>
      </w:pPr>
      <w:bookmarkStart w:id="23036" w:name="_Toc327466422"/>
      <w:bookmarkStart w:id="23037" w:name="_Toc332351320"/>
      <w:ins w:id="23038" w:author="DuyNgo" w:date="2012-08-10T07:43:00Z">
        <w:r w:rsidRPr="00303364">
          <w:rPr>
            <w:rFonts w:asciiTheme="minorHAnsi" w:hAnsiTheme="minorHAnsi" w:cstheme="minorHAnsi"/>
            <w:sz w:val="24"/>
            <w:szCs w:val="24"/>
            <w:rPrChange w:id="23039" w:author="DuyNgo" w:date="2012-08-10T08:15:00Z">
              <w:rPr>
                <w:rFonts w:ascii="Times New Roman" w:hAnsi="Times New Roman" w:cs="Times New Roman"/>
                <w:color w:val="365F91" w:themeColor="accent1" w:themeShade="BF"/>
                <w:sz w:val="24"/>
                <w:szCs w:val="24"/>
              </w:rPr>
            </w:rPrChange>
          </w:rPr>
          <w:lastRenderedPageBreak/>
          <w:t>Sequence flow</w:t>
        </w:r>
        <w:bookmarkEnd w:id="23036"/>
        <w:bookmarkEnd w:id="23037"/>
        <w:r w:rsidRPr="00303364">
          <w:rPr>
            <w:rFonts w:asciiTheme="minorHAnsi" w:hAnsiTheme="minorHAnsi" w:cstheme="minorHAnsi"/>
            <w:sz w:val="24"/>
            <w:szCs w:val="24"/>
            <w:rPrChange w:id="2304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3041" w:author="DuyNgo" w:date="2012-08-10T07:43:00Z"/>
          <w:rFonts w:cstheme="minorHAnsi"/>
          <w:sz w:val="24"/>
          <w:szCs w:val="24"/>
          <w:rPrChange w:id="23042" w:author="DuyNgo" w:date="2012-08-10T08:15:00Z">
            <w:rPr>
              <w:ins w:id="23043" w:author="DuyNgo" w:date="2012-08-10T07:43:00Z"/>
              <w:rFonts w:ascii="Times New Roman" w:hAnsi="Times New Roman"/>
              <w:sz w:val="24"/>
            </w:rPr>
          </w:rPrChange>
        </w:rPr>
      </w:pPr>
      <w:ins w:id="23044" w:author="DuyNgo" w:date="2012-08-10T07:43:00Z">
        <w:r w:rsidRPr="00303364">
          <w:rPr>
            <w:rFonts w:cstheme="minorHAnsi"/>
            <w:sz w:val="24"/>
            <w:szCs w:val="24"/>
            <w:rPrChange w:id="23045" w:author="DuyNgo" w:date="2012-08-10T08:15:00Z">
              <w:rPr>
                <w:rFonts w:cstheme="minorHAnsi"/>
                <w:sz w:val="24"/>
                <w:szCs w:val="24"/>
              </w:rPr>
            </w:rPrChange>
          </w:rPr>
          <w:object w:dxaOrig="11608" w:dyaOrig="5992">
            <v:shape id="_x0000_i1149" type="#_x0000_t75" style="width:468pt;height:241.1pt" o:ole="">
              <v:imagedata r:id="rId270" o:title=""/>
            </v:shape>
            <o:OLEObject Type="Embed" ProgID="Visio.Drawing.11" ShapeID="_x0000_i1149" DrawAspect="Content" ObjectID="_1406100457" r:id="rId271"/>
          </w:object>
        </w:r>
      </w:ins>
    </w:p>
    <w:p w:rsidR="00771246" w:rsidRPr="00303364" w:rsidRDefault="00771246" w:rsidP="00771246">
      <w:pPr>
        <w:pStyle w:val="Heading2"/>
        <w:numPr>
          <w:ilvl w:val="1"/>
          <w:numId w:val="92"/>
        </w:numPr>
        <w:rPr>
          <w:ins w:id="23046" w:author="DuyNgo" w:date="2012-08-10T07:43:00Z"/>
          <w:rFonts w:asciiTheme="minorHAnsi" w:hAnsiTheme="minorHAnsi" w:cstheme="minorHAnsi"/>
          <w:sz w:val="24"/>
          <w:szCs w:val="24"/>
          <w:rPrChange w:id="23047" w:author="DuyNgo" w:date="2012-08-10T08:15:00Z">
            <w:rPr>
              <w:ins w:id="23048" w:author="DuyNgo" w:date="2012-08-10T07:43:00Z"/>
              <w:rFonts w:ascii="Times New Roman" w:hAnsi="Times New Roman" w:cs="Times New Roman"/>
              <w:sz w:val="24"/>
              <w:szCs w:val="24"/>
            </w:rPr>
          </w:rPrChange>
        </w:rPr>
      </w:pPr>
      <w:bookmarkStart w:id="23049" w:name="_Toc327466423"/>
      <w:bookmarkStart w:id="23050" w:name="_Toc332351321"/>
      <w:proofErr w:type="spellStart"/>
      <w:ins w:id="23051" w:author="DuyNgo" w:date="2012-08-10T07:43:00Z">
        <w:r w:rsidRPr="00303364">
          <w:rPr>
            <w:rFonts w:asciiTheme="minorHAnsi" w:hAnsiTheme="minorHAnsi" w:cstheme="minorHAnsi"/>
            <w:sz w:val="24"/>
            <w:szCs w:val="24"/>
            <w:rPrChange w:id="23052"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3053" w:author="DuyNgo" w:date="2012-08-10T08:15:00Z">
              <w:rPr>
                <w:rFonts w:ascii="Times New Roman" w:hAnsi="Times New Roman" w:cs="Times New Roman"/>
                <w:color w:val="365F91" w:themeColor="accent1" w:themeShade="BF"/>
                <w:sz w:val="24"/>
                <w:szCs w:val="24"/>
              </w:rPr>
            </w:rPrChange>
          </w:rPr>
          <w:t xml:space="preserve"> _UC18 - Edit Stage Use Case</w:t>
        </w:r>
        <w:bookmarkEnd w:id="23049"/>
        <w:bookmarkEnd w:id="23050"/>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3054" w:author="DuyNgo" w:date="2012-08-10T07:43:00Z"/>
          <w:rFonts w:asciiTheme="minorHAnsi" w:hAnsiTheme="minorHAnsi" w:cstheme="minorHAnsi"/>
          <w:sz w:val="24"/>
          <w:szCs w:val="24"/>
          <w:rPrChange w:id="23055" w:author="DuyNgo" w:date="2012-08-10T08:15:00Z">
            <w:rPr>
              <w:ins w:id="23056" w:author="DuyNgo" w:date="2012-08-10T07:43:00Z"/>
              <w:rFonts w:ascii="Times New Roman" w:hAnsi="Times New Roman" w:cs="Times New Roman"/>
              <w:sz w:val="24"/>
              <w:szCs w:val="24"/>
            </w:rPr>
          </w:rPrChange>
        </w:rPr>
      </w:pPr>
      <w:bookmarkStart w:id="23057" w:name="_Toc327466424"/>
      <w:bookmarkStart w:id="23058" w:name="_Toc332351322"/>
      <w:ins w:id="23059" w:author="DuyNgo" w:date="2012-08-10T07:43:00Z">
        <w:r w:rsidRPr="00303364">
          <w:rPr>
            <w:rFonts w:asciiTheme="minorHAnsi" w:hAnsiTheme="minorHAnsi" w:cstheme="minorHAnsi"/>
            <w:sz w:val="24"/>
            <w:szCs w:val="24"/>
            <w:rPrChange w:id="23060" w:author="DuyNgo" w:date="2012-08-10T08:15:00Z">
              <w:rPr>
                <w:rFonts w:ascii="Times New Roman" w:hAnsi="Times New Roman" w:cs="Times New Roman"/>
                <w:color w:val="365F91" w:themeColor="accent1" w:themeShade="BF"/>
                <w:sz w:val="24"/>
                <w:szCs w:val="24"/>
              </w:rPr>
            </w:rPrChange>
          </w:rPr>
          <w:t>Class Diagram</w:t>
        </w:r>
        <w:bookmarkEnd w:id="23057"/>
        <w:bookmarkEnd w:id="23058"/>
        <w:r w:rsidRPr="00303364">
          <w:rPr>
            <w:rFonts w:asciiTheme="minorHAnsi" w:hAnsiTheme="minorHAnsi" w:cstheme="minorHAnsi"/>
            <w:sz w:val="24"/>
            <w:szCs w:val="24"/>
            <w:rPrChange w:id="2306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3062" w:author="DuyNgo" w:date="2012-08-10T07:43:00Z"/>
          <w:rFonts w:cstheme="minorHAnsi"/>
          <w:sz w:val="24"/>
          <w:szCs w:val="24"/>
          <w:rPrChange w:id="23063" w:author="DuyNgo" w:date="2012-08-10T08:15:00Z">
            <w:rPr>
              <w:ins w:id="23064" w:author="DuyNgo" w:date="2012-08-10T07:43:00Z"/>
              <w:rFonts w:ascii="Times New Roman" w:hAnsi="Times New Roman"/>
              <w:sz w:val="24"/>
            </w:rPr>
          </w:rPrChange>
        </w:rPr>
      </w:pPr>
      <w:ins w:id="23065" w:author="DuyNgo" w:date="2012-08-10T07:43:00Z">
        <w:r w:rsidRPr="00303364">
          <w:rPr>
            <w:rFonts w:cstheme="minorHAnsi"/>
            <w:sz w:val="24"/>
            <w:szCs w:val="24"/>
            <w:rPrChange w:id="23066" w:author="DuyNgo" w:date="2012-08-10T08:15:00Z">
              <w:rPr>
                <w:rFonts w:cstheme="minorHAnsi"/>
                <w:sz w:val="24"/>
                <w:szCs w:val="24"/>
              </w:rPr>
            </w:rPrChange>
          </w:rPr>
          <w:object w:dxaOrig="12156" w:dyaOrig="6522">
            <v:shape id="_x0000_i1150" type="#_x0000_t75" style="width:467.15pt;height:250.35pt" o:ole="">
              <v:imagedata r:id="rId272" o:title=""/>
            </v:shape>
            <o:OLEObject Type="Embed" ProgID="Visio.Drawing.11" ShapeID="_x0000_i1150" DrawAspect="Content" ObjectID="_1406100458" r:id="rId273"/>
          </w:object>
        </w:r>
      </w:ins>
    </w:p>
    <w:p w:rsidR="00771246" w:rsidRPr="00303364" w:rsidRDefault="00771246" w:rsidP="00771246">
      <w:pPr>
        <w:ind w:firstLine="810"/>
        <w:rPr>
          <w:ins w:id="23067" w:author="DuyNgo" w:date="2012-08-10T07:43:00Z"/>
          <w:rFonts w:cstheme="minorHAnsi"/>
          <w:sz w:val="24"/>
          <w:szCs w:val="24"/>
          <w:rPrChange w:id="23068" w:author="DuyNgo" w:date="2012-08-10T08:15:00Z">
            <w:rPr>
              <w:ins w:id="23069"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3070" w:author="DuyNgo" w:date="2012-08-10T07:43:00Z"/>
          <w:rFonts w:asciiTheme="minorHAnsi" w:hAnsiTheme="minorHAnsi" w:cstheme="minorHAnsi"/>
          <w:sz w:val="24"/>
          <w:szCs w:val="24"/>
          <w:rPrChange w:id="23071" w:author="DuyNgo" w:date="2012-08-10T08:15:00Z">
            <w:rPr>
              <w:ins w:id="23072" w:author="DuyNgo" w:date="2012-08-10T07:43:00Z"/>
              <w:rFonts w:ascii="Times New Roman" w:hAnsi="Times New Roman" w:cs="Times New Roman"/>
              <w:sz w:val="24"/>
              <w:szCs w:val="24"/>
            </w:rPr>
          </w:rPrChange>
        </w:rPr>
      </w:pPr>
      <w:bookmarkStart w:id="23073" w:name="_Toc327466425"/>
      <w:bookmarkStart w:id="23074" w:name="_Toc332351323"/>
      <w:ins w:id="23075" w:author="DuyNgo" w:date="2012-08-10T07:43:00Z">
        <w:r w:rsidRPr="00303364">
          <w:rPr>
            <w:rFonts w:asciiTheme="minorHAnsi" w:hAnsiTheme="minorHAnsi" w:cstheme="minorHAnsi"/>
            <w:sz w:val="24"/>
            <w:szCs w:val="24"/>
            <w:rPrChange w:id="23076" w:author="DuyNgo" w:date="2012-08-10T08:15:00Z">
              <w:rPr>
                <w:rFonts w:ascii="Times New Roman" w:hAnsi="Times New Roman" w:cs="Times New Roman"/>
                <w:color w:val="365F91" w:themeColor="accent1" w:themeShade="BF"/>
                <w:sz w:val="24"/>
                <w:szCs w:val="24"/>
              </w:rPr>
            </w:rPrChange>
          </w:rPr>
          <w:lastRenderedPageBreak/>
          <w:t>Sequence flow</w:t>
        </w:r>
        <w:bookmarkEnd w:id="23073"/>
        <w:bookmarkEnd w:id="23074"/>
        <w:r w:rsidRPr="00303364">
          <w:rPr>
            <w:rFonts w:asciiTheme="minorHAnsi" w:hAnsiTheme="minorHAnsi" w:cstheme="minorHAnsi"/>
            <w:sz w:val="24"/>
            <w:szCs w:val="24"/>
            <w:rPrChange w:id="2307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3078" w:author="DuyNgo" w:date="2012-08-10T07:43:00Z"/>
          <w:rFonts w:cstheme="minorHAnsi"/>
          <w:sz w:val="24"/>
          <w:szCs w:val="24"/>
          <w:rPrChange w:id="23079" w:author="DuyNgo" w:date="2012-08-10T08:15:00Z">
            <w:rPr>
              <w:ins w:id="23080" w:author="DuyNgo" w:date="2012-08-10T07:43:00Z"/>
              <w:rFonts w:ascii="Times New Roman" w:hAnsi="Times New Roman"/>
              <w:sz w:val="24"/>
            </w:rPr>
          </w:rPrChange>
        </w:rPr>
      </w:pPr>
      <w:ins w:id="23081" w:author="DuyNgo" w:date="2012-08-10T07:43:00Z">
        <w:r w:rsidRPr="00303364">
          <w:rPr>
            <w:rFonts w:cstheme="minorHAnsi"/>
            <w:sz w:val="24"/>
            <w:szCs w:val="24"/>
            <w:rPrChange w:id="23082" w:author="DuyNgo" w:date="2012-08-10T08:15:00Z">
              <w:rPr>
                <w:rFonts w:cstheme="minorHAnsi"/>
                <w:sz w:val="24"/>
                <w:szCs w:val="24"/>
              </w:rPr>
            </w:rPrChange>
          </w:rPr>
          <w:object w:dxaOrig="14866" w:dyaOrig="7684">
            <v:shape id="_x0000_i1151" type="#_x0000_t75" style="width:467.15pt;height:242.8pt" o:ole="">
              <v:imagedata r:id="rId274" o:title=""/>
            </v:shape>
            <o:OLEObject Type="Embed" ProgID="Visio.Drawing.11" ShapeID="_x0000_i1151" DrawAspect="Content" ObjectID="_1406100459" r:id="rId275"/>
          </w:object>
        </w:r>
      </w:ins>
    </w:p>
    <w:p w:rsidR="00771246" w:rsidRPr="00303364" w:rsidRDefault="00771246" w:rsidP="00771246">
      <w:pPr>
        <w:pStyle w:val="Heading2"/>
        <w:numPr>
          <w:ilvl w:val="1"/>
          <w:numId w:val="92"/>
        </w:numPr>
        <w:rPr>
          <w:ins w:id="23083" w:author="DuyNgo" w:date="2012-08-10T07:43:00Z"/>
          <w:rFonts w:asciiTheme="minorHAnsi" w:hAnsiTheme="minorHAnsi" w:cstheme="minorHAnsi"/>
          <w:sz w:val="24"/>
          <w:szCs w:val="24"/>
          <w:rPrChange w:id="23084" w:author="DuyNgo" w:date="2012-08-10T08:15:00Z">
            <w:rPr>
              <w:ins w:id="23085" w:author="DuyNgo" w:date="2012-08-10T07:43:00Z"/>
              <w:rFonts w:ascii="Times New Roman" w:hAnsi="Times New Roman" w:cs="Times New Roman"/>
              <w:sz w:val="24"/>
              <w:szCs w:val="24"/>
            </w:rPr>
          </w:rPrChange>
        </w:rPr>
      </w:pPr>
      <w:bookmarkStart w:id="23086" w:name="_Toc327466426"/>
      <w:bookmarkStart w:id="23087" w:name="_Toc332351324"/>
      <w:proofErr w:type="spellStart"/>
      <w:ins w:id="23088" w:author="DuyNgo" w:date="2012-08-10T07:43:00Z">
        <w:r w:rsidRPr="00303364">
          <w:rPr>
            <w:rFonts w:asciiTheme="minorHAnsi" w:hAnsiTheme="minorHAnsi" w:cstheme="minorHAnsi"/>
            <w:sz w:val="24"/>
            <w:szCs w:val="24"/>
            <w:rPrChange w:id="23089"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3090" w:author="DuyNgo" w:date="2012-08-10T08:15:00Z">
              <w:rPr>
                <w:rFonts w:ascii="Times New Roman" w:hAnsi="Times New Roman" w:cs="Times New Roman"/>
                <w:color w:val="365F91" w:themeColor="accent1" w:themeShade="BF"/>
                <w:sz w:val="24"/>
                <w:szCs w:val="24"/>
              </w:rPr>
            </w:rPrChange>
          </w:rPr>
          <w:t xml:space="preserve"> _UC19 - Delete Stage Use Case</w:t>
        </w:r>
        <w:bookmarkEnd w:id="23086"/>
        <w:bookmarkEnd w:id="23087"/>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3091" w:author="DuyNgo" w:date="2012-08-10T07:43:00Z"/>
          <w:rFonts w:asciiTheme="minorHAnsi" w:hAnsiTheme="minorHAnsi" w:cstheme="minorHAnsi"/>
          <w:sz w:val="24"/>
          <w:szCs w:val="24"/>
          <w:rPrChange w:id="23092" w:author="DuyNgo" w:date="2012-08-10T08:15:00Z">
            <w:rPr>
              <w:ins w:id="23093" w:author="DuyNgo" w:date="2012-08-10T07:43:00Z"/>
              <w:rFonts w:ascii="Times New Roman" w:hAnsi="Times New Roman" w:cs="Times New Roman"/>
              <w:sz w:val="24"/>
              <w:szCs w:val="24"/>
            </w:rPr>
          </w:rPrChange>
        </w:rPr>
      </w:pPr>
      <w:bookmarkStart w:id="23094" w:name="_Toc327466427"/>
      <w:bookmarkStart w:id="23095" w:name="_Toc332351325"/>
      <w:ins w:id="23096" w:author="DuyNgo" w:date="2012-08-10T07:43:00Z">
        <w:r w:rsidRPr="00303364">
          <w:rPr>
            <w:rFonts w:asciiTheme="minorHAnsi" w:hAnsiTheme="minorHAnsi" w:cstheme="minorHAnsi"/>
            <w:sz w:val="24"/>
            <w:szCs w:val="24"/>
            <w:rPrChange w:id="23097" w:author="DuyNgo" w:date="2012-08-10T08:15:00Z">
              <w:rPr>
                <w:rFonts w:ascii="Times New Roman" w:hAnsi="Times New Roman" w:cs="Times New Roman"/>
                <w:color w:val="365F91" w:themeColor="accent1" w:themeShade="BF"/>
                <w:sz w:val="24"/>
                <w:szCs w:val="24"/>
              </w:rPr>
            </w:rPrChange>
          </w:rPr>
          <w:t>Class Diagram</w:t>
        </w:r>
        <w:bookmarkEnd w:id="23094"/>
        <w:bookmarkEnd w:id="23095"/>
        <w:r w:rsidRPr="00303364">
          <w:rPr>
            <w:rFonts w:asciiTheme="minorHAnsi" w:hAnsiTheme="minorHAnsi" w:cstheme="minorHAnsi"/>
            <w:sz w:val="24"/>
            <w:szCs w:val="24"/>
            <w:rPrChange w:id="2309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3099" w:author="DuyNgo" w:date="2012-08-10T07:43:00Z"/>
          <w:rFonts w:cstheme="minorHAnsi"/>
          <w:sz w:val="24"/>
          <w:szCs w:val="24"/>
          <w:rPrChange w:id="23100" w:author="DuyNgo" w:date="2012-08-10T08:15:00Z">
            <w:rPr>
              <w:ins w:id="23101" w:author="DuyNgo" w:date="2012-08-10T07:43:00Z"/>
              <w:rFonts w:ascii="Times New Roman" w:hAnsi="Times New Roman"/>
              <w:sz w:val="24"/>
            </w:rPr>
          </w:rPrChange>
        </w:rPr>
      </w:pPr>
      <w:ins w:id="23102" w:author="DuyNgo" w:date="2012-08-10T07:43:00Z">
        <w:r w:rsidRPr="00303364">
          <w:rPr>
            <w:rFonts w:cstheme="minorHAnsi"/>
            <w:sz w:val="24"/>
            <w:szCs w:val="24"/>
            <w:rPrChange w:id="23103" w:author="DuyNgo" w:date="2012-08-10T08:15:00Z">
              <w:rPr>
                <w:rFonts w:cstheme="minorHAnsi"/>
                <w:sz w:val="24"/>
                <w:szCs w:val="24"/>
              </w:rPr>
            </w:rPrChange>
          </w:rPr>
          <w:object w:dxaOrig="12156" w:dyaOrig="6522">
            <v:shape id="_x0000_i1152" type="#_x0000_t75" style="width:467.15pt;height:250.35pt" o:ole="">
              <v:imagedata r:id="rId276" o:title=""/>
            </v:shape>
            <o:OLEObject Type="Embed" ProgID="Visio.Drawing.11" ShapeID="_x0000_i1152" DrawAspect="Content" ObjectID="_1406100460" r:id="rId277"/>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3104" w:author="DuyNgo" w:date="2012-08-10T07:43:00Z"/>
          <w:rFonts w:asciiTheme="minorHAnsi" w:hAnsiTheme="minorHAnsi" w:cstheme="minorHAnsi"/>
          <w:sz w:val="24"/>
          <w:szCs w:val="24"/>
          <w:rPrChange w:id="23105" w:author="DuyNgo" w:date="2012-08-10T08:15:00Z">
            <w:rPr>
              <w:ins w:id="23106" w:author="DuyNgo" w:date="2012-08-10T07:43:00Z"/>
              <w:rFonts w:ascii="Times New Roman" w:hAnsi="Times New Roman" w:cs="Times New Roman"/>
              <w:sz w:val="24"/>
              <w:szCs w:val="24"/>
            </w:rPr>
          </w:rPrChange>
        </w:rPr>
      </w:pPr>
      <w:bookmarkStart w:id="23107" w:name="_Toc327466428"/>
      <w:bookmarkStart w:id="23108" w:name="_Toc332351326"/>
      <w:ins w:id="23109" w:author="DuyNgo" w:date="2012-08-10T07:43:00Z">
        <w:r w:rsidRPr="00303364">
          <w:rPr>
            <w:rFonts w:asciiTheme="minorHAnsi" w:hAnsiTheme="minorHAnsi" w:cstheme="minorHAnsi"/>
            <w:sz w:val="24"/>
            <w:szCs w:val="24"/>
            <w:rPrChange w:id="23110" w:author="DuyNgo" w:date="2012-08-10T08:15:00Z">
              <w:rPr>
                <w:rFonts w:ascii="Times New Roman" w:hAnsi="Times New Roman" w:cs="Times New Roman"/>
                <w:color w:val="365F91" w:themeColor="accent1" w:themeShade="BF"/>
                <w:sz w:val="24"/>
                <w:szCs w:val="24"/>
              </w:rPr>
            </w:rPrChange>
          </w:rPr>
          <w:lastRenderedPageBreak/>
          <w:t>Sequence flow</w:t>
        </w:r>
        <w:bookmarkEnd w:id="23107"/>
        <w:bookmarkEnd w:id="23108"/>
        <w:r w:rsidRPr="00303364">
          <w:rPr>
            <w:rFonts w:asciiTheme="minorHAnsi" w:hAnsiTheme="minorHAnsi" w:cstheme="minorHAnsi"/>
            <w:sz w:val="24"/>
            <w:szCs w:val="24"/>
            <w:rPrChange w:id="2311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3112" w:author="DuyNgo" w:date="2012-08-10T07:43:00Z"/>
          <w:rFonts w:cstheme="minorHAnsi"/>
          <w:sz w:val="24"/>
          <w:szCs w:val="24"/>
          <w:rPrChange w:id="23113" w:author="DuyNgo" w:date="2012-08-10T08:15:00Z">
            <w:rPr>
              <w:ins w:id="23114" w:author="DuyNgo" w:date="2012-08-10T07:43:00Z"/>
              <w:rFonts w:ascii="Times New Roman" w:hAnsi="Times New Roman"/>
              <w:sz w:val="24"/>
            </w:rPr>
          </w:rPrChange>
        </w:rPr>
      </w:pPr>
      <w:ins w:id="23115" w:author="DuyNgo" w:date="2012-08-10T07:43:00Z">
        <w:r w:rsidRPr="00303364">
          <w:rPr>
            <w:rFonts w:cstheme="minorHAnsi"/>
            <w:sz w:val="24"/>
            <w:szCs w:val="24"/>
            <w:rPrChange w:id="23116" w:author="DuyNgo" w:date="2012-08-10T08:15:00Z">
              <w:rPr>
                <w:rFonts w:cstheme="minorHAnsi"/>
                <w:sz w:val="24"/>
                <w:szCs w:val="24"/>
              </w:rPr>
            </w:rPrChange>
          </w:rPr>
          <w:object w:dxaOrig="14849" w:dyaOrig="6316">
            <v:shape id="_x0000_i1153" type="#_x0000_t75" style="width:468pt;height:198.4pt" o:ole="">
              <v:imagedata r:id="rId278" o:title=""/>
            </v:shape>
            <o:OLEObject Type="Embed" ProgID="Visio.Drawing.11" ShapeID="_x0000_i1153" DrawAspect="Content" ObjectID="_1406100461" r:id="rId279"/>
          </w:object>
        </w:r>
      </w:ins>
    </w:p>
    <w:p w:rsidR="00771246" w:rsidRPr="00303364" w:rsidRDefault="00771246" w:rsidP="00771246">
      <w:pPr>
        <w:pStyle w:val="Heading2"/>
        <w:numPr>
          <w:ilvl w:val="1"/>
          <w:numId w:val="92"/>
        </w:numPr>
        <w:rPr>
          <w:ins w:id="23117" w:author="DuyNgo" w:date="2012-08-10T07:43:00Z"/>
          <w:rFonts w:asciiTheme="minorHAnsi" w:hAnsiTheme="minorHAnsi" w:cstheme="minorHAnsi"/>
          <w:sz w:val="24"/>
          <w:szCs w:val="24"/>
          <w:rPrChange w:id="23118" w:author="DuyNgo" w:date="2012-08-10T08:15:00Z">
            <w:rPr>
              <w:ins w:id="23119" w:author="DuyNgo" w:date="2012-08-10T07:43:00Z"/>
              <w:rFonts w:ascii="Times New Roman" w:hAnsi="Times New Roman" w:cs="Times New Roman"/>
              <w:sz w:val="24"/>
              <w:szCs w:val="24"/>
            </w:rPr>
          </w:rPrChange>
        </w:rPr>
      </w:pPr>
      <w:bookmarkStart w:id="23120" w:name="_Toc327466429"/>
      <w:bookmarkStart w:id="23121" w:name="_Toc332351327"/>
      <w:proofErr w:type="spellStart"/>
      <w:ins w:id="23122" w:author="DuyNgo" w:date="2012-08-10T07:43:00Z">
        <w:r w:rsidRPr="00303364">
          <w:rPr>
            <w:rFonts w:asciiTheme="minorHAnsi" w:hAnsiTheme="minorHAnsi" w:cstheme="minorHAnsi"/>
            <w:sz w:val="24"/>
            <w:szCs w:val="24"/>
            <w:rPrChange w:id="23123"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3124" w:author="DuyNgo" w:date="2012-08-10T08:15:00Z">
              <w:rPr>
                <w:rFonts w:ascii="Times New Roman" w:hAnsi="Times New Roman" w:cs="Times New Roman"/>
                <w:color w:val="365F91" w:themeColor="accent1" w:themeShade="BF"/>
                <w:sz w:val="24"/>
                <w:szCs w:val="24"/>
              </w:rPr>
            </w:rPrChange>
          </w:rPr>
          <w:t xml:space="preserve"> _UC20 - Add Deliverable Use Case</w:t>
        </w:r>
        <w:bookmarkEnd w:id="23120"/>
        <w:bookmarkEnd w:id="23121"/>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3125" w:author="DuyNgo" w:date="2012-08-10T07:43:00Z"/>
          <w:rFonts w:asciiTheme="minorHAnsi" w:hAnsiTheme="minorHAnsi" w:cstheme="minorHAnsi"/>
          <w:sz w:val="24"/>
          <w:szCs w:val="24"/>
          <w:rPrChange w:id="23126" w:author="DuyNgo" w:date="2012-08-10T08:15:00Z">
            <w:rPr>
              <w:ins w:id="23127" w:author="DuyNgo" w:date="2012-08-10T07:43:00Z"/>
              <w:rFonts w:ascii="Times New Roman" w:hAnsi="Times New Roman" w:cs="Times New Roman"/>
              <w:sz w:val="24"/>
              <w:szCs w:val="24"/>
            </w:rPr>
          </w:rPrChange>
        </w:rPr>
      </w:pPr>
      <w:bookmarkStart w:id="23128" w:name="_Toc327466430"/>
      <w:bookmarkStart w:id="23129" w:name="_Toc332351328"/>
      <w:ins w:id="23130" w:author="DuyNgo" w:date="2012-08-10T07:43:00Z">
        <w:r w:rsidRPr="00303364">
          <w:rPr>
            <w:rFonts w:asciiTheme="minorHAnsi" w:hAnsiTheme="minorHAnsi" w:cstheme="minorHAnsi"/>
            <w:sz w:val="24"/>
            <w:szCs w:val="24"/>
            <w:rPrChange w:id="23131" w:author="DuyNgo" w:date="2012-08-10T08:15:00Z">
              <w:rPr>
                <w:rFonts w:ascii="Times New Roman" w:hAnsi="Times New Roman" w:cs="Times New Roman"/>
                <w:color w:val="365F91" w:themeColor="accent1" w:themeShade="BF"/>
                <w:sz w:val="24"/>
                <w:szCs w:val="24"/>
              </w:rPr>
            </w:rPrChange>
          </w:rPr>
          <w:t>Class Diagram</w:t>
        </w:r>
        <w:bookmarkEnd w:id="23128"/>
        <w:bookmarkEnd w:id="23129"/>
        <w:r w:rsidRPr="00303364">
          <w:rPr>
            <w:rFonts w:asciiTheme="minorHAnsi" w:hAnsiTheme="minorHAnsi" w:cstheme="minorHAnsi"/>
            <w:sz w:val="24"/>
            <w:szCs w:val="24"/>
            <w:rPrChange w:id="23132"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3133" w:author="DuyNgo" w:date="2012-08-10T07:43:00Z"/>
          <w:rFonts w:cstheme="minorHAnsi"/>
          <w:sz w:val="24"/>
          <w:szCs w:val="24"/>
          <w:rPrChange w:id="23134" w:author="DuyNgo" w:date="2012-08-10T08:15:00Z">
            <w:rPr>
              <w:ins w:id="23135" w:author="DuyNgo" w:date="2012-08-10T07:43:00Z"/>
              <w:rFonts w:ascii="Times New Roman" w:hAnsi="Times New Roman"/>
              <w:sz w:val="24"/>
            </w:rPr>
          </w:rPrChange>
        </w:rPr>
      </w:pPr>
      <w:ins w:id="23136" w:author="DuyNgo" w:date="2012-08-10T07:43:00Z">
        <w:r w:rsidRPr="00303364">
          <w:rPr>
            <w:rFonts w:cstheme="minorHAnsi"/>
            <w:sz w:val="24"/>
            <w:szCs w:val="24"/>
            <w:rPrChange w:id="23137" w:author="DuyNgo" w:date="2012-08-10T08:15:00Z">
              <w:rPr>
                <w:rFonts w:cstheme="minorHAnsi"/>
                <w:sz w:val="24"/>
                <w:szCs w:val="24"/>
              </w:rPr>
            </w:rPrChange>
          </w:rPr>
          <w:object w:dxaOrig="14535" w:dyaOrig="7722">
            <v:shape id="_x0000_i1154" type="#_x0000_t75" style="width:467.15pt;height:248.65pt" o:ole="">
              <v:imagedata r:id="rId280" o:title=""/>
            </v:shape>
            <o:OLEObject Type="Embed" ProgID="Visio.Drawing.11" ShapeID="_x0000_i1154" DrawAspect="Content" ObjectID="_1406100462" r:id="rId28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3138" w:author="DuyNgo" w:date="2012-08-10T07:43:00Z"/>
          <w:rFonts w:asciiTheme="minorHAnsi" w:hAnsiTheme="minorHAnsi" w:cstheme="minorHAnsi"/>
          <w:sz w:val="24"/>
          <w:szCs w:val="24"/>
          <w:rPrChange w:id="23139" w:author="DuyNgo" w:date="2012-08-10T08:15:00Z">
            <w:rPr>
              <w:ins w:id="23140" w:author="DuyNgo" w:date="2012-08-10T07:43:00Z"/>
              <w:rFonts w:ascii="Times New Roman" w:hAnsi="Times New Roman" w:cs="Times New Roman"/>
              <w:sz w:val="24"/>
              <w:szCs w:val="24"/>
            </w:rPr>
          </w:rPrChange>
        </w:rPr>
      </w:pPr>
      <w:bookmarkStart w:id="23141" w:name="_Toc327466431"/>
      <w:bookmarkStart w:id="23142" w:name="_Toc332351329"/>
      <w:ins w:id="23143" w:author="DuyNgo" w:date="2012-08-10T07:43:00Z">
        <w:r w:rsidRPr="00303364">
          <w:rPr>
            <w:rFonts w:asciiTheme="minorHAnsi" w:hAnsiTheme="minorHAnsi" w:cstheme="minorHAnsi"/>
            <w:sz w:val="24"/>
            <w:szCs w:val="24"/>
            <w:rPrChange w:id="23144" w:author="DuyNgo" w:date="2012-08-10T08:15:00Z">
              <w:rPr>
                <w:rFonts w:ascii="Times New Roman" w:hAnsi="Times New Roman" w:cs="Times New Roman"/>
                <w:color w:val="365F91" w:themeColor="accent1" w:themeShade="BF"/>
                <w:sz w:val="24"/>
                <w:szCs w:val="24"/>
              </w:rPr>
            </w:rPrChange>
          </w:rPr>
          <w:lastRenderedPageBreak/>
          <w:t>Sequence flow</w:t>
        </w:r>
        <w:bookmarkEnd w:id="23141"/>
        <w:bookmarkEnd w:id="23142"/>
        <w:r w:rsidRPr="00303364">
          <w:rPr>
            <w:rFonts w:asciiTheme="minorHAnsi" w:hAnsiTheme="minorHAnsi" w:cstheme="minorHAnsi"/>
            <w:sz w:val="24"/>
            <w:szCs w:val="24"/>
            <w:rPrChange w:id="2314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3146" w:author="DuyNgo" w:date="2012-08-10T07:43:00Z"/>
          <w:rFonts w:cstheme="minorHAnsi"/>
          <w:sz w:val="24"/>
          <w:szCs w:val="24"/>
          <w:rPrChange w:id="23147" w:author="DuyNgo" w:date="2012-08-10T08:15:00Z">
            <w:rPr>
              <w:ins w:id="23148" w:author="DuyNgo" w:date="2012-08-10T07:43:00Z"/>
              <w:rFonts w:ascii="Times New Roman" w:hAnsi="Times New Roman"/>
              <w:sz w:val="24"/>
            </w:rPr>
          </w:rPrChange>
        </w:rPr>
      </w:pPr>
      <w:ins w:id="23149" w:author="DuyNgo" w:date="2012-08-10T07:43:00Z">
        <w:r w:rsidRPr="00303364">
          <w:rPr>
            <w:rFonts w:cstheme="minorHAnsi"/>
            <w:sz w:val="24"/>
            <w:szCs w:val="24"/>
            <w:rPrChange w:id="23150" w:author="DuyNgo" w:date="2012-08-10T08:15:00Z">
              <w:rPr>
                <w:rFonts w:cstheme="minorHAnsi"/>
                <w:sz w:val="24"/>
                <w:szCs w:val="24"/>
              </w:rPr>
            </w:rPrChange>
          </w:rPr>
          <w:object w:dxaOrig="16396" w:dyaOrig="7432">
            <v:shape id="_x0000_i1155" type="#_x0000_t75" style="width:467.15pt;height:211.8pt" o:ole="">
              <v:imagedata r:id="rId282" o:title=""/>
            </v:shape>
            <o:OLEObject Type="Embed" ProgID="Visio.Drawing.11" ShapeID="_x0000_i1155" DrawAspect="Content" ObjectID="_1406100463" r:id="rId283"/>
          </w:object>
        </w:r>
      </w:ins>
    </w:p>
    <w:p w:rsidR="00771246" w:rsidRPr="00303364" w:rsidRDefault="00771246" w:rsidP="00771246">
      <w:pPr>
        <w:pStyle w:val="Heading2"/>
        <w:numPr>
          <w:ilvl w:val="1"/>
          <w:numId w:val="92"/>
        </w:numPr>
        <w:rPr>
          <w:ins w:id="23151" w:author="DuyNgo" w:date="2012-08-10T07:43:00Z"/>
          <w:rFonts w:asciiTheme="minorHAnsi" w:hAnsiTheme="minorHAnsi" w:cstheme="minorHAnsi"/>
          <w:sz w:val="24"/>
          <w:szCs w:val="24"/>
          <w:rPrChange w:id="23152" w:author="DuyNgo" w:date="2012-08-10T08:15:00Z">
            <w:rPr>
              <w:ins w:id="23153" w:author="DuyNgo" w:date="2012-08-10T07:43:00Z"/>
              <w:rFonts w:ascii="Times New Roman" w:hAnsi="Times New Roman" w:cs="Times New Roman"/>
              <w:sz w:val="24"/>
              <w:szCs w:val="24"/>
            </w:rPr>
          </w:rPrChange>
        </w:rPr>
      </w:pPr>
      <w:bookmarkStart w:id="23154" w:name="_Toc327466432"/>
      <w:bookmarkStart w:id="23155" w:name="_Toc332351330"/>
      <w:proofErr w:type="spellStart"/>
      <w:ins w:id="23156" w:author="DuyNgo" w:date="2012-08-10T07:43:00Z">
        <w:r w:rsidRPr="00303364">
          <w:rPr>
            <w:rFonts w:asciiTheme="minorHAnsi" w:hAnsiTheme="minorHAnsi" w:cstheme="minorHAnsi"/>
            <w:sz w:val="24"/>
            <w:szCs w:val="24"/>
            <w:rPrChange w:id="23157"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3158" w:author="DuyNgo" w:date="2012-08-10T08:15:00Z">
              <w:rPr>
                <w:rFonts w:ascii="Times New Roman" w:hAnsi="Times New Roman" w:cs="Times New Roman"/>
                <w:color w:val="365F91" w:themeColor="accent1" w:themeShade="BF"/>
                <w:sz w:val="24"/>
                <w:szCs w:val="24"/>
              </w:rPr>
            </w:rPrChange>
          </w:rPr>
          <w:t xml:space="preserve"> _UC21 - Edit Deliverable Use Case</w:t>
        </w:r>
        <w:bookmarkEnd w:id="23154"/>
        <w:bookmarkEnd w:id="23155"/>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3159" w:author="DuyNgo" w:date="2012-08-10T07:43:00Z"/>
          <w:rFonts w:asciiTheme="minorHAnsi" w:hAnsiTheme="minorHAnsi" w:cstheme="minorHAnsi"/>
          <w:sz w:val="24"/>
          <w:szCs w:val="24"/>
          <w:rPrChange w:id="23160" w:author="DuyNgo" w:date="2012-08-10T08:15:00Z">
            <w:rPr>
              <w:ins w:id="23161" w:author="DuyNgo" w:date="2012-08-10T07:43:00Z"/>
              <w:rFonts w:ascii="Times New Roman" w:hAnsi="Times New Roman" w:cs="Times New Roman"/>
              <w:sz w:val="24"/>
              <w:szCs w:val="24"/>
            </w:rPr>
          </w:rPrChange>
        </w:rPr>
      </w:pPr>
      <w:bookmarkStart w:id="23162" w:name="_Toc327466433"/>
      <w:bookmarkStart w:id="23163" w:name="_Toc332351331"/>
      <w:ins w:id="23164" w:author="DuyNgo" w:date="2012-08-10T07:43:00Z">
        <w:r w:rsidRPr="00303364">
          <w:rPr>
            <w:rFonts w:asciiTheme="minorHAnsi" w:hAnsiTheme="minorHAnsi" w:cstheme="minorHAnsi"/>
            <w:sz w:val="24"/>
            <w:szCs w:val="24"/>
            <w:rPrChange w:id="23165" w:author="DuyNgo" w:date="2012-08-10T08:15:00Z">
              <w:rPr>
                <w:rFonts w:ascii="Times New Roman" w:hAnsi="Times New Roman" w:cs="Times New Roman"/>
                <w:color w:val="365F91" w:themeColor="accent1" w:themeShade="BF"/>
                <w:sz w:val="24"/>
                <w:szCs w:val="24"/>
              </w:rPr>
            </w:rPrChange>
          </w:rPr>
          <w:t>Class Diagram</w:t>
        </w:r>
        <w:bookmarkEnd w:id="23162"/>
        <w:bookmarkEnd w:id="23163"/>
        <w:r w:rsidRPr="00303364">
          <w:rPr>
            <w:rFonts w:asciiTheme="minorHAnsi" w:hAnsiTheme="minorHAnsi" w:cstheme="minorHAnsi"/>
            <w:sz w:val="24"/>
            <w:szCs w:val="24"/>
            <w:rPrChange w:id="2316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3167" w:author="DuyNgo" w:date="2012-08-10T07:43:00Z"/>
          <w:rFonts w:cstheme="minorHAnsi"/>
          <w:sz w:val="24"/>
          <w:szCs w:val="24"/>
          <w:rPrChange w:id="23168" w:author="DuyNgo" w:date="2012-08-10T08:15:00Z">
            <w:rPr>
              <w:ins w:id="23169" w:author="DuyNgo" w:date="2012-08-10T07:43:00Z"/>
              <w:rFonts w:ascii="Times New Roman" w:hAnsi="Times New Roman"/>
              <w:sz w:val="24"/>
            </w:rPr>
          </w:rPrChange>
        </w:rPr>
      </w:pPr>
      <w:ins w:id="23170" w:author="DuyNgo" w:date="2012-08-10T07:43:00Z">
        <w:r w:rsidRPr="00303364">
          <w:rPr>
            <w:rFonts w:cstheme="minorHAnsi"/>
            <w:sz w:val="24"/>
            <w:szCs w:val="24"/>
            <w:rPrChange w:id="23171" w:author="DuyNgo" w:date="2012-08-10T08:15:00Z">
              <w:rPr>
                <w:rFonts w:cstheme="minorHAnsi"/>
                <w:sz w:val="24"/>
                <w:szCs w:val="24"/>
              </w:rPr>
            </w:rPrChange>
          </w:rPr>
          <w:object w:dxaOrig="12156" w:dyaOrig="6522">
            <v:shape id="_x0000_i1156" type="#_x0000_t75" style="width:467.15pt;height:250.35pt" o:ole="">
              <v:imagedata r:id="rId284" o:title=""/>
            </v:shape>
            <o:OLEObject Type="Embed" ProgID="Visio.Drawing.11" ShapeID="_x0000_i1156" DrawAspect="Content" ObjectID="_1406100464" r:id="rId285"/>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3172" w:author="DuyNgo" w:date="2012-08-10T07:43:00Z"/>
          <w:rFonts w:asciiTheme="minorHAnsi" w:hAnsiTheme="minorHAnsi" w:cstheme="minorHAnsi"/>
          <w:sz w:val="24"/>
          <w:szCs w:val="24"/>
          <w:rPrChange w:id="23173" w:author="DuyNgo" w:date="2012-08-10T08:15:00Z">
            <w:rPr>
              <w:ins w:id="23174" w:author="DuyNgo" w:date="2012-08-10T07:43:00Z"/>
              <w:rFonts w:ascii="Times New Roman" w:hAnsi="Times New Roman" w:cs="Times New Roman"/>
              <w:sz w:val="24"/>
              <w:szCs w:val="24"/>
            </w:rPr>
          </w:rPrChange>
        </w:rPr>
      </w:pPr>
      <w:bookmarkStart w:id="23175" w:name="_Toc327466434"/>
      <w:bookmarkStart w:id="23176" w:name="_Toc332351332"/>
      <w:ins w:id="23177" w:author="DuyNgo" w:date="2012-08-10T07:43:00Z">
        <w:r w:rsidRPr="00303364">
          <w:rPr>
            <w:rFonts w:asciiTheme="minorHAnsi" w:hAnsiTheme="minorHAnsi" w:cstheme="minorHAnsi"/>
            <w:sz w:val="24"/>
            <w:szCs w:val="24"/>
            <w:rPrChange w:id="23178" w:author="DuyNgo" w:date="2012-08-10T08:15:00Z">
              <w:rPr>
                <w:rFonts w:ascii="Times New Roman" w:hAnsi="Times New Roman" w:cs="Times New Roman"/>
                <w:color w:val="365F91" w:themeColor="accent1" w:themeShade="BF"/>
                <w:sz w:val="24"/>
                <w:szCs w:val="24"/>
              </w:rPr>
            </w:rPrChange>
          </w:rPr>
          <w:lastRenderedPageBreak/>
          <w:t>Sequence flow</w:t>
        </w:r>
        <w:bookmarkEnd w:id="23175"/>
        <w:bookmarkEnd w:id="23176"/>
        <w:r w:rsidRPr="00303364">
          <w:rPr>
            <w:rFonts w:asciiTheme="minorHAnsi" w:hAnsiTheme="minorHAnsi" w:cstheme="minorHAnsi"/>
            <w:sz w:val="24"/>
            <w:szCs w:val="24"/>
            <w:rPrChange w:id="23179"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3180" w:author="DuyNgo" w:date="2012-08-10T07:43:00Z"/>
          <w:rFonts w:cstheme="minorHAnsi"/>
          <w:sz w:val="24"/>
          <w:szCs w:val="24"/>
          <w:rPrChange w:id="23181" w:author="DuyNgo" w:date="2012-08-10T08:15:00Z">
            <w:rPr>
              <w:ins w:id="23182" w:author="DuyNgo" w:date="2012-08-10T07:43:00Z"/>
              <w:rFonts w:ascii="Times New Roman" w:hAnsi="Times New Roman"/>
              <w:sz w:val="24"/>
            </w:rPr>
          </w:rPrChange>
        </w:rPr>
      </w:pPr>
      <w:ins w:id="23183" w:author="DuyNgo" w:date="2012-08-10T07:43:00Z">
        <w:r w:rsidRPr="00303364">
          <w:rPr>
            <w:rFonts w:cstheme="minorHAnsi"/>
            <w:sz w:val="24"/>
            <w:szCs w:val="24"/>
            <w:rPrChange w:id="23184" w:author="DuyNgo" w:date="2012-08-10T08:15:00Z">
              <w:rPr>
                <w:rFonts w:cstheme="minorHAnsi"/>
                <w:sz w:val="24"/>
                <w:szCs w:val="24"/>
              </w:rPr>
            </w:rPrChange>
          </w:rPr>
          <w:object w:dxaOrig="14876" w:dyaOrig="7684">
            <v:shape id="_x0000_i1157" type="#_x0000_t75" style="width:468pt;height:242.8pt" o:ole="">
              <v:imagedata r:id="rId286" o:title=""/>
            </v:shape>
            <o:OLEObject Type="Embed" ProgID="Visio.Drawing.11" ShapeID="_x0000_i1157" DrawAspect="Content" ObjectID="_1406100465" r:id="rId287"/>
          </w:object>
        </w:r>
      </w:ins>
    </w:p>
    <w:p w:rsidR="00771246" w:rsidRPr="00303364" w:rsidRDefault="00771246" w:rsidP="00771246">
      <w:pPr>
        <w:pStyle w:val="Heading2"/>
        <w:numPr>
          <w:ilvl w:val="1"/>
          <w:numId w:val="92"/>
        </w:numPr>
        <w:rPr>
          <w:ins w:id="23185" w:author="DuyNgo" w:date="2012-08-10T07:43:00Z"/>
          <w:rFonts w:asciiTheme="minorHAnsi" w:hAnsiTheme="minorHAnsi" w:cstheme="minorHAnsi"/>
          <w:sz w:val="24"/>
          <w:szCs w:val="24"/>
          <w:rPrChange w:id="23186" w:author="DuyNgo" w:date="2012-08-10T08:15:00Z">
            <w:rPr>
              <w:ins w:id="23187" w:author="DuyNgo" w:date="2012-08-10T07:43:00Z"/>
              <w:rFonts w:ascii="Times New Roman" w:hAnsi="Times New Roman" w:cs="Times New Roman"/>
              <w:sz w:val="24"/>
              <w:szCs w:val="24"/>
            </w:rPr>
          </w:rPrChange>
        </w:rPr>
      </w:pPr>
      <w:bookmarkStart w:id="23188" w:name="_Toc327466435"/>
      <w:bookmarkStart w:id="23189" w:name="_Toc332351333"/>
      <w:proofErr w:type="spellStart"/>
      <w:ins w:id="23190" w:author="DuyNgo" w:date="2012-08-10T07:43:00Z">
        <w:r w:rsidRPr="00303364">
          <w:rPr>
            <w:rFonts w:asciiTheme="minorHAnsi" w:hAnsiTheme="minorHAnsi" w:cstheme="minorHAnsi"/>
            <w:sz w:val="24"/>
            <w:szCs w:val="24"/>
            <w:rPrChange w:id="23191"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3192" w:author="DuyNgo" w:date="2012-08-10T08:15:00Z">
              <w:rPr>
                <w:rFonts w:ascii="Times New Roman" w:hAnsi="Times New Roman" w:cs="Times New Roman"/>
                <w:color w:val="365F91" w:themeColor="accent1" w:themeShade="BF"/>
                <w:sz w:val="24"/>
                <w:szCs w:val="24"/>
              </w:rPr>
            </w:rPrChange>
          </w:rPr>
          <w:t xml:space="preserve"> _UC22 - Delete Deliverable Use Case</w:t>
        </w:r>
        <w:bookmarkEnd w:id="23188"/>
        <w:bookmarkEnd w:id="23189"/>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3193" w:author="DuyNgo" w:date="2012-08-10T07:43:00Z"/>
          <w:rFonts w:asciiTheme="minorHAnsi" w:hAnsiTheme="minorHAnsi" w:cstheme="minorHAnsi"/>
          <w:sz w:val="24"/>
          <w:szCs w:val="24"/>
          <w:rPrChange w:id="23194" w:author="DuyNgo" w:date="2012-08-10T08:15:00Z">
            <w:rPr>
              <w:ins w:id="23195" w:author="DuyNgo" w:date="2012-08-10T07:43:00Z"/>
              <w:rFonts w:ascii="Times New Roman" w:hAnsi="Times New Roman" w:cs="Times New Roman"/>
              <w:sz w:val="24"/>
              <w:szCs w:val="24"/>
            </w:rPr>
          </w:rPrChange>
        </w:rPr>
      </w:pPr>
      <w:bookmarkStart w:id="23196" w:name="_Toc327466436"/>
      <w:bookmarkStart w:id="23197" w:name="_Toc332351334"/>
      <w:ins w:id="23198" w:author="DuyNgo" w:date="2012-08-10T07:43:00Z">
        <w:r w:rsidRPr="00303364">
          <w:rPr>
            <w:rFonts w:asciiTheme="minorHAnsi" w:hAnsiTheme="minorHAnsi" w:cstheme="minorHAnsi"/>
            <w:sz w:val="24"/>
            <w:szCs w:val="24"/>
            <w:rPrChange w:id="23199" w:author="DuyNgo" w:date="2012-08-10T08:15:00Z">
              <w:rPr>
                <w:rFonts w:ascii="Times New Roman" w:hAnsi="Times New Roman" w:cs="Times New Roman"/>
                <w:color w:val="365F91" w:themeColor="accent1" w:themeShade="BF"/>
                <w:sz w:val="24"/>
                <w:szCs w:val="24"/>
              </w:rPr>
            </w:rPrChange>
          </w:rPr>
          <w:t>Class Diagram</w:t>
        </w:r>
        <w:bookmarkEnd w:id="23196"/>
        <w:bookmarkEnd w:id="23197"/>
        <w:r w:rsidRPr="00303364">
          <w:rPr>
            <w:rFonts w:asciiTheme="minorHAnsi" w:hAnsiTheme="minorHAnsi" w:cstheme="minorHAnsi"/>
            <w:sz w:val="24"/>
            <w:szCs w:val="24"/>
            <w:rPrChange w:id="2320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3201" w:author="DuyNgo" w:date="2012-08-10T07:43:00Z"/>
          <w:rFonts w:cstheme="minorHAnsi"/>
          <w:sz w:val="24"/>
          <w:szCs w:val="24"/>
          <w:rPrChange w:id="23202" w:author="DuyNgo" w:date="2012-08-10T08:15:00Z">
            <w:rPr>
              <w:ins w:id="23203" w:author="DuyNgo" w:date="2012-08-10T07:43:00Z"/>
              <w:rFonts w:ascii="Times New Roman" w:hAnsi="Times New Roman"/>
              <w:sz w:val="24"/>
            </w:rPr>
          </w:rPrChange>
        </w:rPr>
      </w:pPr>
      <w:ins w:id="23204" w:author="DuyNgo" w:date="2012-08-10T07:43:00Z">
        <w:r w:rsidRPr="00303364">
          <w:rPr>
            <w:rFonts w:cstheme="minorHAnsi"/>
            <w:sz w:val="24"/>
            <w:szCs w:val="24"/>
            <w:rPrChange w:id="23205" w:author="DuyNgo" w:date="2012-08-10T08:15:00Z">
              <w:rPr>
                <w:rFonts w:cstheme="minorHAnsi"/>
                <w:sz w:val="24"/>
                <w:szCs w:val="24"/>
              </w:rPr>
            </w:rPrChange>
          </w:rPr>
          <w:object w:dxaOrig="12156" w:dyaOrig="6522">
            <v:shape id="_x0000_i1158" type="#_x0000_t75" style="width:467.15pt;height:250.35pt" o:ole="">
              <v:imagedata r:id="rId288" o:title=""/>
            </v:shape>
            <o:OLEObject Type="Embed" ProgID="Visio.Drawing.11" ShapeID="_x0000_i1158" DrawAspect="Content" ObjectID="_1406100466" r:id="rId28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3206" w:author="DuyNgo" w:date="2012-08-10T07:43:00Z"/>
          <w:rFonts w:asciiTheme="minorHAnsi" w:hAnsiTheme="minorHAnsi" w:cstheme="minorHAnsi"/>
          <w:sz w:val="24"/>
          <w:szCs w:val="24"/>
          <w:rPrChange w:id="23207" w:author="DuyNgo" w:date="2012-08-10T08:15:00Z">
            <w:rPr>
              <w:ins w:id="23208" w:author="DuyNgo" w:date="2012-08-10T07:43:00Z"/>
              <w:rFonts w:ascii="Times New Roman" w:hAnsi="Times New Roman" w:cs="Times New Roman"/>
              <w:sz w:val="24"/>
              <w:szCs w:val="24"/>
            </w:rPr>
          </w:rPrChange>
        </w:rPr>
      </w:pPr>
      <w:bookmarkStart w:id="23209" w:name="_Toc327466437"/>
      <w:bookmarkStart w:id="23210" w:name="_Toc332351335"/>
      <w:ins w:id="23211" w:author="DuyNgo" w:date="2012-08-10T07:43:00Z">
        <w:r w:rsidRPr="00303364">
          <w:rPr>
            <w:rFonts w:asciiTheme="minorHAnsi" w:hAnsiTheme="minorHAnsi" w:cstheme="minorHAnsi"/>
            <w:sz w:val="24"/>
            <w:szCs w:val="24"/>
            <w:rPrChange w:id="23212" w:author="DuyNgo" w:date="2012-08-10T08:15:00Z">
              <w:rPr>
                <w:rFonts w:ascii="Times New Roman" w:hAnsi="Times New Roman" w:cs="Times New Roman"/>
                <w:color w:val="365F91" w:themeColor="accent1" w:themeShade="BF"/>
                <w:sz w:val="24"/>
                <w:szCs w:val="24"/>
              </w:rPr>
            </w:rPrChange>
          </w:rPr>
          <w:lastRenderedPageBreak/>
          <w:t>Sequence flow</w:t>
        </w:r>
        <w:bookmarkEnd w:id="23209"/>
        <w:bookmarkEnd w:id="23210"/>
        <w:r w:rsidRPr="00303364">
          <w:rPr>
            <w:rFonts w:asciiTheme="minorHAnsi" w:hAnsiTheme="minorHAnsi" w:cstheme="minorHAnsi"/>
            <w:sz w:val="24"/>
            <w:szCs w:val="24"/>
            <w:rPrChange w:id="2321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3214" w:author="DuyNgo" w:date="2012-08-10T07:43:00Z"/>
          <w:rFonts w:cstheme="minorHAnsi"/>
          <w:sz w:val="24"/>
          <w:szCs w:val="24"/>
          <w:rPrChange w:id="23215" w:author="DuyNgo" w:date="2012-08-10T08:15:00Z">
            <w:rPr>
              <w:ins w:id="23216" w:author="DuyNgo" w:date="2012-08-10T07:43:00Z"/>
              <w:rFonts w:ascii="Times New Roman" w:hAnsi="Times New Roman"/>
              <w:sz w:val="24"/>
            </w:rPr>
          </w:rPrChange>
        </w:rPr>
      </w:pPr>
      <w:ins w:id="23217" w:author="DuyNgo" w:date="2012-08-10T07:43:00Z">
        <w:r w:rsidRPr="00303364">
          <w:rPr>
            <w:rFonts w:cstheme="minorHAnsi"/>
            <w:sz w:val="24"/>
            <w:szCs w:val="24"/>
            <w:rPrChange w:id="23218" w:author="DuyNgo" w:date="2012-08-10T08:15:00Z">
              <w:rPr>
                <w:rFonts w:cstheme="minorHAnsi"/>
                <w:sz w:val="24"/>
                <w:szCs w:val="24"/>
              </w:rPr>
            </w:rPrChange>
          </w:rPr>
          <w:object w:dxaOrig="14859" w:dyaOrig="6316">
            <v:shape id="_x0000_i1159" type="#_x0000_t75" style="width:467.15pt;height:198.4pt" o:ole="">
              <v:imagedata r:id="rId290" o:title=""/>
            </v:shape>
            <o:OLEObject Type="Embed" ProgID="Visio.Drawing.11" ShapeID="_x0000_i1159" DrawAspect="Content" ObjectID="_1406100467" r:id="rId291"/>
          </w:object>
        </w:r>
      </w:ins>
    </w:p>
    <w:p w:rsidR="00771246" w:rsidRPr="00303364" w:rsidRDefault="00771246" w:rsidP="00771246">
      <w:pPr>
        <w:pStyle w:val="Heading2"/>
        <w:numPr>
          <w:ilvl w:val="1"/>
          <w:numId w:val="92"/>
        </w:numPr>
        <w:rPr>
          <w:ins w:id="23219" w:author="DuyNgo" w:date="2012-08-10T07:43:00Z"/>
          <w:rFonts w:asciiTheme="minorHAnsi" w:hAnsiTheme="minorHAnsi" w:cstheme="minorHAnsi"/>
          <w:sz w:val="24"/>
          <w:szCs w:val="24"/>
          <w:rPrChange w:id="23220" w:author="DuyNgo" w:date="2012-08-10T08:15:00Z">
            <w:rPr>
              <w:ins w:id="23221" w:author="DuyNgo" w:date="2012-08-10T07:43:00Z"/>
              <w:rFonts w:ascii="Times New Roman" w:hAnsi="Times New Roman" w:cs="Times New Roman"/>
              <w:sz w:val="24"/>
              <w:szCs w:val="24"/>
            </w:rPr>
          </w:rPrChange>
        </w:rPr>
      </w:pPr>
      <w:bookmarkStart w:id="23222" w:name="_Toc327466438"/>
      <w:bookmarkStart w:id="23223" w:name="_Toc332351336"/>
      <w:proofErr w:type="spellStart"/>
      <w:ins w:id="23224" w:author="DuyNgo" w:date="2012-08-10T07:43:00Z">
        <w:r w:rsidRPr="00303364">
          <w:rPr>
            <w:rFonts w:asciiTheme="minorHAnsi" w:hAnsiTheme="minorHAnsi" w:cstheme="minorHAnsi"/>
            <w:sz w:val="24"/>
            <w:szCs w:val="24"/>
            <w:rPrChange w:id="23225"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3226" w:author="DuyNgo" w:date="2012-08-10T08:15:00Z">
              <w:rPr>
                <w:rFonts w:ascii="Times New Roman" w:hAnsi="Times New Roman" w:cs="Times New Roman"/>
                <w:color w:val="365F91" w:themeColor="accent1" w:themeShade="BF"/>
                <w:sz w:val="24"/>
                <w:szCs w:val="24"/>
              </w:rPr>
            </w:rPrChange>
          </w:rPr>
          <w:t xml:space="preserve"> _UC23 - View Info Use Case</w:t>
        </w:r>
        <w:bookmarkEnd w:id="23222"/>
        <w:bookmarkEnd w:id="23223"/>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3227" w:author="DuyNgo" w:date="2012-08-10T07:43:00Z"/>
          <w:rFonts w:asciiTheme="minorHAnsi" w:hAnsiTheme="minorHAnsi" w:cstheme="minorHAnsi"/>
          <w:sz w:val="24"/>
          <w:szCs w:val="24"/>
          <w:rPrChange w:id="23228" w:author="DuyNgo" w:date="2012-08-10T08:15:00Z">
            <w:rPr>
              <w:ins w:id="23229" w:author="DuyNgo" w:date="2012-08-10T07:43:00Z"/>
              <w:rFonts w:ascii="Times New Roman" w:hAnsi="Times New Roman" w:cs="Times New Roman"/>
              <w:sz w:val="24"/>
              <w:szCs w:val="24"/>
            </w:rPr>
          </w:rPrChange>
        </w:rPr>
      </w:pPr>
      <w:bookmarkStart w:id="23230" w:name="_Toc327466439"/>
      <w:bookmarkStart w:id="23231" w:name="_Toc332351337"/>
      <w:ins w:id="23232" w:author="DuyNgo" w:date="2012-08-10T07:43:00Z">
        <w:r w:rsidRPr="00303364">
          <w:rPr>
            <w:rFonts w:asciiTheme="minorHAnsi" w:hAnsiTheme="minorHAnsi" w:cstheme="minorHAnsi"/>
            <w:sz w:val="24"/>
            <w:szCs w:val="24"/>
            <w:rPrChange w:id="23233" w:author="DuyNgo" w:date="2012-08-10T08:15:00Z">
              <w:rPr>
                <w:rFonts w:ascii="Times New Roman" w:hAnsi="Times New Roman" w:cs="Times New Roman"/>
                <w:color w:val="365F91" w:themeColor="accent1" w:themeShade="BF"/>
                <w:sz w:val="24"/>
                <w:szCs w:val="24"/>
              </w:rPr>
            </w:rPrChange>
          </w:rPr>
          <w:t>Class Diagram</w:t>
        </w:r>
        <w:bookmarkEnd w:id="23230"/>
        <w:bookmarkEnd w:id="23231"/>
        <w:r w:rsidRPr="00303364">
          <w:rPr>
            <w:rFonts w:asciiTheme="minorHAnsi" w:hAnsiTheme="minorHAnsi" w:cstheme="minorHAnsi"/>
            <w:sz w:val="24"/>
            <w:szCs w:val="24"/>
            <w:rPrChange w:id="2323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3235" w:author="DuyNgo" w:date="2012-08-10T07:43:00Z"/>
          <w:rFonts w:cstheme="minorHAnsi"/>
          <w:sz w:val="24"/>
          <w:szCs w:val="24"/>
          <w:rPrChange w:id="23236" w:author="DuyNgo" w:date="2012-08-10T08:15:00Z">
            <w:rPr>
              <w:ins w:id="23237" w:author="DuyNgo" w:date="2012-08-10T07:43:00Z"/>
              <w:rFonts w:ascii="Times New Roman" w:hAnsi="Times New Roman"/>
              <w:sz w:val="24"/>
            </w:rPr>
          </w:rPrChange>
        </w:rPr>
      </w:pPr>
      <w:ins w:id="23238" w:author="DuyNgo" w:date="2012-08-10T07:43:00Z">
        <w:r w:rsidRPr="00303364">
          <w:rPr>
            <w:rFonts w:cstheme="minorHAnsi"/>
            <w:sz w:val="24"/>
            <w:szCs w:val="24"/>
            <w:rPrChange w:id="23239" w:author="DuyNgo" w:date="2012-08-10T08:15:00Z">
              <w:rPr>
                <w:rFonts w:cstheme="minorHAnsi"/>
                <w:sz w:val="24"/>
                <w:szCs w:val="24"/>
              </w:rPr>
            </w:rPrChange>
          </w:rPr>
          <w:object w:dxaOrig="13399" w:dyaOrig="6300">
            <v:shape id="_x0000_i1160" type="#_x0000_t75" style="width:468pt;height:220.2pt" o:ole="">
              <v:imagedata r:id="rId292" o:title=""/>
            </v:shape>
            <o:OLEObject Type="Embed" ProgID="Visio.Drawing.11" ShapeID="_x0000_i1160" DrawAspect="Content" ObjectID="_1406100468" r:id="rId293"/>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3240" w:author="DuyNgo" w:date="2012-08-10T07:43:00Z"/>
          <w:rFonts w:asciiTheme="minorHAnsi" w:hAnsiTheme="minorHAnsi" w:cstheme="minorHAnsi"/>
          <w:sz w:val="24"/>
          <w:szCs w:val="24"/>
          <w:rPrChange w:id="23241" w:author="DuyNgo" w:date="2012-08-10T08:15:00Z">
            <w:rPr>
              <w:ins w:id="23242" w:author="DuyNgo" w:date="2012-08-10T07:43:00Z"/>
              <w:rFonts w:ascii="Times New Roman" w:hAnsi="Times New Roman" w:cs="Times New Roman"/>
              <w:sz w:val="24"/>
              <w:szCs w:val="24"/>
            </w:rPr>
          </w:rPrChange>
        </w:rPr>
      </w:pPr>
      <w:bookmarkStart w:id="23243" w:name="_Toc327466440"/>
      <w:bookmarkStart w:id="23244" w:name="_Toc332351338"/>
      <w:ins w:id="23245" w:author="DuyNgo" w:date="2012-08-10T07:43:00Z">
        <w:r w:rsidRPr="00303364">
          <w:rPr>
            <w:rFonts w:asciiTheme="minorHAnsi" w:hAnsiTheme="minorHAnsi" w:cstheme="minorHAnsi"/>
            <w:sz w:val="24"/>
            <w:szCs w:val="24"/>
            <w:rPrChange w:id="23246" w:author="DuyNgo" w:date="2012-08-10T08:15:00Z">
              <w:rPr>
                <w:rFonts w:ascii="Times New Roman" w:hAnsi="Times New Roman" w:cs="Times New Roman"/>
                <w:color w:val="365F91" w:themeColor="accent1" w:themeShade="BF"/>
                <w:sz w:val="24"/>
                <w:szCs w:val="24"/>
              </w:rPr>
            </w:rPrChange>
          </w:rPr>
          <w:lastRenderedPageBreak/>
          <w:t>Sequence flow</w:t>
        </w:r>
        <w:bookmarkEnd w:id="23243"/>
        <w:bookmarkEnd w:id="23244"/>
        <w:r w:rsidRPr="00303364">
          <w:rPr>
            <w:rFonts w:asciiTheme="minorHAnsi" w:hAnsiTheme="minorHAnsi" w:cstheme="minorHAnsi"/>
            <w:sz w:val="24"/>
            <w:szCs w:val="24"/>
            <w:rPrChange w:id="2324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3248" w:author="DuyNgo" w:date="2012-08-10T07:43:00Z"/>
          <w:rFonts w:cstheme="minorHAnsi"/>
          <w:sz w:val="24"/>
          <w:szCs w:val="24"/>
          <w:rPrChange w:id="23249" w:author="DuyNgo" w:date="2012-08-10T08:15:00Z">
            <w:rPr>
              <w:ins w:id="23250" w:author="DuyNgo" w:date="2012-08-10T07:43:00Z"/>
              <w:rFonts w:ascii="Times New Roman" w:hAnsi="Times New Roman"/>
              <w:sz w:val="24"/>
            </w:rPr>
          </w:rPrChange>
        </w:rPr>
      </w:pPr>
      <w:ins w:id="23251" w:author="DuyNgo" w:date="2012-08-10T07:43:00Z">
        <w:r w:rsidRPr="00303364">
          <w:rPr>
            <w:rFonts w:cstheme="minorHAnsi"/>
            <w:sz w:val="24"/>
            <w:szCs w:val="24"/>
            <w:rPrChange w:id="23252" w:author="DuyNgo" w:date="2012-08-10T08:15:00Z">
              <w:rPr>
                <w:rFonts w:cstheme="minorHAnsi"/>
                <w:sz w:val="24"/>
                <w:szCs w:val="24"/>
              </w:rPr>
            </w:rPrChange>
          </w:rPr>
          <w:object w:dxaOrig="13509" w:dyaOrig="5725">
            <v:shape id="_x0000_i1161" type="#_x0000_t75" style="width:467.15pt;height:198.4pt" o:ole="">
              <v:imagedata r:id="rId294" o:title=""/>
            </v:shape>
            <o:OLEObject Type="Embed" ProgID="Visio.Drawing.11" ShapeID="_x0000_i1161" DrawAspect="Content" ObjectID="_1406100469" r:id="rId295"/>
          </w:object>
        </w:r>
      </w:ins>
    </w:p>
    <w:p w:rsidR="00771246" w:rsidRPr="00303364" w:rsidRDefault="00771246" w:rsidP="00771246">
      <w:pPr>
        <w:pStyle w:val="Heading2"/>
        <w:numPr>
          <w:ilvl w:val="1"/>
          <w:numId w:val="92"/>
        </w:numPr>
        <w:rPr>
          <w:ins w:id="23253" w:author="DuyNgo" w:date="2012-08-10T07:43:00Z"/>
          <w:rFonts w:asciiTheme="minorHAnsi" w:hAnsiTheme="minorHAnsi" w:cstheme="minorHAnsi"/>
          <w:sz w:val="24"/>
          <w:szCs w:val="24"/>
          <w:rPrChange w:id="23254" w:author="DuyNgo" w:date="2012-08-10T08:15:00Z">
            <w:rPr>
              <w:ins w:id="23255" w:author="DuyNgo" w:date="2012-08-10T07:43:00Z"/>
              <w:rFonts w:ascii="Times New Roman" w:hAnsi="Times New Roman" w:cs="Times New Roman"/>
              <w:sz w:val="24"/>
              <w:szCs w:val="24"/>
            </w:rPr>
          </w:rPrChange>
        </w:rPr>
      </w:pPr>
      <w:bookmarkStart w:id="23256" w:name="_Toc327466441"/>
      <w:bookmarkStart w:id="23257" w:name="_Toc332351339"/>
      <w:ins w:id="23258" w:author="DuyNgo" w:date="2012-08-10T07:43:00Z">
        <w:r w:rsidRPr="00303364">
          <w:rPr>
            <w:rFonts w:asciiTheme="minorHAnsi" w:hAnsiTheme="minorHAnsi" w:cstheme="minorHAnsi"/>
            <w:sz w:val="24"/>
            <w:szCs w:val="24"/>
            <w:rPrChange w:id="23259" w:author="DuyNgo" w:date="2012-08-10T08:15:00Z">
              <w:rPr>
                <w:rFonts w:ascii="Times New Roman" w:hAnsi="Times New Roman" w:cs="Times New Roman"/>
                <w:color w:val="365F91" w:themeColor="accent1" w:themeShade="BF"/>
                <w:sz w:val="24"/>
                <w:szCs w:val="24"/>
              </w:rPr>
            </w:rPrChange>
          </w:rPr>
          <w:t>Planner_UC01- Filter Task Use Case</w:t>
        </w:r>
        <w:bookmarkEnd w:id="23256"/>
        <w:bookmarkEnd w:id="23257"/>
      </w:ins>
    </w:p>
    <w:p w:rsidR="00771246" w:rsidRPr="00303364" w:rsidRDefault="00771246" w:rsidP="00771246">
      <w:pPr>
        <w:pStyle w:val="Heading3"/>
        <w:numPr>
          <w:ilvl w:val="2"/>
          <w:numId w:val="92"/>
        </w:numPr>
        <w:tabs>
          <w:tab w:val="clear" w:pos="720"/>
        </w:tabs>
        <w:spacing w:before="240" w:after="120"/>
        <w:ind w:left="1440"/>
        <w:rPr>
          <w:ins w:id="23260" w:author="DuyNgo" w:date="2012-08-10T07:43:00Z"/>
          <w:rFonts w:asciiTheme="minorHAnsi" w:hAnsiTheme="minorHAnsi" w:cstheme="minorHAnsi"/>
          <w:sz w:val="24"/>
          <w:szCs w:val="24"/>
          <w:rPrChange w:id="23261" w:author="DuyNgo" w:date="2012-08-10T08:15:00Z">
            <w:rPr>
              <w:ins w:id="23262" w:author="DuyNgo" w:date="2012-08-10T07:43:00Z"/>
              <w:rFonts w:ascii="Times New Roman" w:hAnsi="Times New Roman" w:cs="Times New Roman"/>
              <w:sz w:val="24"/>
              <w:szCs w:val="24"/>
            </w:rPr>
          </w:rPrChange>
        </w:rPr>
      </w:pPr>
      <w:bookmarkStart w:id="23263" w:name="_Toc327466442"/>
      <w:bookmarkStart w:id="23264" w:name="_Toc332351340"/>
      <w:ins w:id="23265" w:author="DuyNgo" w:date="2012-08-10T07:43:00Z">
        <w:r w:rsidRPr="00303364">
          <w:rPr>
            <w:rFonts w:asciiTheme="minorHAnsi" w:hAnsiTheme="minorHAnsi" w:cstheme="minorHAnsi"/>
            <w:sz w:val="24"/>
            <w:szCs w:val="24"/>
            <w:rPrChange w:id="23266" w:author="DuyNgo" w:date="2012-08-10T08:15:00Z">
              <w:rPr>
                <w:rFonts w:ascii="Times New Roman" w:hAnsi="Times New Roman" w:cs="Times New Roman"/>
                <w:color w:val="365F91" w:themeColor="accent1" w:themeShade="BF"/>
                <w:sz w:val="24"/>
                <w:szCs w:val="24"/>
              </w:rPr>
            </w:rPrChange>
          </w:rPr>
          <w:t>Class Diagram</w:t>
        </w:r>
        <w:bookmarkEnd w:id="23263"/>
        <w:bookmarkEnd w:id="23264"/>
      </w:ins>
    </w:p>
    <w:p w:rsidR="00771246" w:rsidRPr="00303364" w:rsidRDefault="00771246" w:rsidP="00771246">
      <w:pPr>
        <w:jc w:val="center"/>
        <w:rPr>
          <w:ins w:id="23267" w:author="DuyNgo" w:date="2012-08-10T07:43:00Z"/>
          <w:rFonts w:cstheme="minorHAnsi"/>
          <w:sz w:val="24"/>
          <w:szCs w:val="24"/>
          <w:rPrChange w:id="23268" w:author="DuyNgo" w:date="2012-08-10T08:15:00Z">
            <w:rPr>
              <w:ins w:id="23269" w:author="DuyNgo" w:date="2012-08-10T07:43:00Z"/>
              <w:rFonts w:ascii="Times New Roman" w:hAnsi="Times New Roman"/>
              <w:sz w:val="24"/>
            </w:rPr>
          </w:rPrChange>
        </w:rPr>
      </w:pPr>
      <w:ins w:id="23270" w:author="DuyNgo" w:date="2012-08-10T07:43:00Z">
        <w:r w:rsidRPr="00303364">
          <w:rPr>
            <w:rFonts w:cstheme="minorHAnsi"/>
            <w:sz w:val="24"/>
            <w:szCs w:val="24"/>
            <w:rPrChange w:id="23271" w:author="DuyNgo" w:date="2012-08-10T08:15:00Z">
              <w:rPr>
                <w:rFonts w:cstheme="minorHAnsi"/>
                <w:sz w:val="24"/>
                <w:szCs w:val="24"/>
              </w:rPr>
            </w:rPrChange>
          </w:rPr>
          <w:object w:dxaOrig="11162" w:dyaOrig="6448">
            <v:shape id="_x0000_i1162" type="#_x0000_t75" style="width:468pt;height:269.6pt" o:ole="">
              <v:imagedata r:id="rId296" o:title=""/>
            </v:shape>
            <o:OLEObject Type="Embed" ProgID="Visio.Drawing.11" ShapeID="_x0000_i1162" DrawAspect="Content" ObjectID="_1406100470" r:id="rId297"/>
          </w:object>
        </w:r>
      </w:ins>
    </w:p>
    <w:p w:rsidR="00771246" w:rsidRPr="00303364" w:rsidRDefault="00771246" w:rsidP="00771246">
      <w:pPr>
        <w:pStyle w:val="Heading3"/>
        <w:numPr>
          <w:ilvl w:val="2"/>
          <w:numId w:val="92"/>
        </w:numPr>
        <w:tabs>
          <w:tab w:val="clear" w:pos="720"/>
        </w:tabs>
        <w:spacing w:before="240" w:after="120"/>
        <w:ind w:left="1440"/>
        <w:rPr>
          <w:ins w:id="23272" w:author="DuyNgo" w:date="2012-08-10T07:43:00Z"/>
          <w:rFonts w:asciiTheme="minorHAnsi" w:hAnsiTheme="minorHAnsi" w:cstheme="minorHAnsi"/>
          <w:sz w:val="24"/>
          <w:szCs w:val="24"/>
          <w:rPrChange w:id="23273" w:author="DuyNgo" w:date="2012-08-10T08:15:00Z">
            <w:rPr>
              <w:ins w:id="23274" w:author="DuyNgo" w:date="2012-08-10T07:43:00Z"/>
              <w:rFonts w:ascii="Times New Roman" w:hAnsi="Times New Roman" w:cs="Times New Roman"/>
              <w:sz w:val="24"/>
              <w:szCs w:val="24"/>
            </w:rPr>
          </w:rPrChange>
        </w:rPr>
      </w:pPr>
      <w:bookmarkStart w:id="23275" w:name="_Toc327466443"/>
      <w:bookmarkStart w:id="23276" w:name="_Toc332351341"/>
      <w:ins w:id="23277" w:author="DuyNgo" w:date="2012-08-10T07:43:00Z">
        <w:r w:rsidRPr="00303364">
          <w:rPr>
            <w:rFonts w:asciiTheme="minorHAnsi" w:hAnsiTheme="minorHAnsi" w:cstheme="minorHAnsi"/>
            <w:sz w:val="24"/>
            <w:szCs w:val="24"/>
            <w:rPrChange w:id="23278" w:author="DuyNgo" w:date="2012-08-10T08:15:00Z">
              <w:rPr>
                <w:rFonts w:ascii="Times New Roman" w:hAnsi="Times New Roman" w:cs="Times New Roman"/>
                <w:color w:val="365F91" w:themeColor="accent1" w:themeShade="BF"/>
                <w:sz w:val="24"/>
                <w:szCs w:val="24"/>
              </w:rPr>
            </w:rPrChange>
          </w:rPr>
          <w:lastRenderedPageBreak/>
          <w:t>Sequence Flow</w:t>
        </w:r>
        <w:bookmarkEnd w:id="23275"/>
        <w:bookmarkEnd w:id="23276"/>
      </w:ins>
    </w:p>
    <w:p w:rsidR="00771246" w:rsidRPr="00303364" w:rsidRDefault="00771246" w:rsidP="00771246">
      <w:pPr>
        <w:rPr>
          <w:ins w:id="23279" w:author="DuyNgo" w:date="2012-08-10T07:43:00Z"/>
          <w:rFonts w:cstheme="minorHAnsi"/>
          <w:sz w:val="24"/>
          <w:szCs w:val="24"/>
          <w:rPrChange w:id="23280" w:author="DuyNgo" w:date="2012-08-10T08:15:00Z">
            <w:rPr>
              <w:ins w:id="23281" w:author="DuyNgo" w:date="2012-08-10T07:43:00Z"/>
              <w:rFonts w:ascii="Times New Roman" w:hAnsi="Times New Roman"/>
              <w:sz w:val="24"/>
            </w:rPr>
          </w:rPrChange>
        </w:rPr>
      </w:pPr>
      <w:ins w:id="23282" w:author="DuyNgo" w:date="2012-08-10T07:43:00Z">
        <w:r w:rsidRPr="00303364">
          <w:rPr>
            <w:rFonts w:cstheme="minorHAnsi"/>
            <w:sz w:val="24"/>
            <w:szCs w:val="24"/>
            <w:rPrChange w:id="23283" w:author="DuyNgo" w:date="2012-08-10T08:15:00Z">
              <w:rPr>
                <w:rFonts w:cstheme="minorHAnsi"/>
                <w:sz w:val="24"/>
                <w:szCs w:val="24"/>
              </w:rPr>
            </w:rPrChange>
          </w:rPr>
          <w:object w:dxaOrig="10684" w:dyaOrig="5800">
            <v:shape id="_x0000_i1163" type="#_x0000_t75" style="width:468pt;height:254.5pt" o:ole="">
              <v:imagedata r:id="rId298" o:title=""/>
            </v:shape>
            <o:OLEObject Type="Embed" ProgID="Visio.Drawing.11" ShapeID="_x0000_i1163" DrawAspect="Content" ObjectID="_1406100471" r:id="rId299"/>
          </w:object>
        </w:r>
      </w:ins>
    </w:p>
    <w:p w:rsidR="00771246" w:rsidRPr="00303364" w:rsidRDefault="00771246" w:rsidP="00771246">
      <w:pPr>
        <w:pStyle w:val="Heading2"/>
        <w:numPr>
          <w:ilvl w:val="1"/>
          <w:numId w:val="92"/>
        </w:numPr>
        <w:rPr>
          <w:ins w:id="23284" w:author="DuyNgo" w:date="2012-08-10T07:43:00Z"/>
          <w:rFonts w:asciiTheme="minorHAnsi" w:hAnsiTheme="minorHAnsi" w:cstheme="minorHAnsi"/>
          <w:sz w:val="24"/>
          <w:szCs w:val="24"/>
          <w:rPrChange w:id="23285" w:author="DuyNgo" w:date="2012-08-10T08:15:00Z">
            <w:rPr>
              <w:ins w:id="23286" w:author="DuyNgo" w:date="2012-08-10T07:43:00Z"/>
              <w:rFonts w:ascii="Times New Roman" w:hAnsi="Times New Roman" w:cs="Times New Roman"/>
              <w:sz w:val="24"/>
              <w:szCs w:val="24"/>
            </w:rPr>
          </w:rPrChange>
        </w:rPr>
      </w:pPr>
      <w:bookmarkStart w:id="23287" w:name="_Toc327466444"/>
      <w:bookmarkStart w:id="23288" w:name="_Toc332351342"/>
      <w:ins w:id="23289" w:author="DuyNgo" w:date="2012-08-10T07:43:00Z">
        <w:r w:rsidRPr="00303364">
          <w:rPr>
            <w:rFonts w:asciiTheme="minorHAnsi" w:hAnsiTheme="minorHAnsi" w:cstheme="minorHAnsi"/>
            <w:sz w:val="24"/>
            <w:szCs w:val="24"/>
            <w:rPrChange w:id="23290" w:author="DuyNgo" w:date="2012-08-10T08:15:00Z">
              <w:rPr>
                <w:rFonts w:ascii="Times New Roman" w:hAnsi="Times New Roman" w:cs="Times New Roman"/>
                <w:color w:val="365F91" w:themeColor="accent1" w:themeShade="BF"/>
                <w:sz w:val="24"/>
                <w:szCs w:val="24"/>
              </w:rPr>
            </w:rPrChange>
          </w:rPr>
          <w:lastRenderedPageBreak/>
          <w:t>Planner_UC02 - Add Task Use Case</w:t>
        </w:r>
        <w:bookmarkEnd w:id="23287"/>
        <w:bookmarkEnd w:id="23288"/>
      </w:ins>
    </w:p>
    <w:p w:rsidR="00771246" w:rsidRPr="00303364" w:rsidRDefault="00771246" w:rsidP="00771246">
      <w:pPr>
        <w:pStyle w:val="Heading3"/>
        <w:numPr>
          <w:ilvl w:val="2"/>
          <w:numId w:val="92"/>
        </w:numPr>
        <w:tabs>
          <w:tab w:val="clear" w:pos="720"/>
        </w:tabs>
        <w:spacing w:before="240" w:after="120"/>
        <w:ind w:left="1440"/>
        <w:rPr>
          <w:ins w:id="23291" w:author="DuyNgo" w:date="2012-08-10T07:43:00Z"/>
          <w:rFonts w:asciiTheme="minorHAnsi" w:hAnsiTheme="minorHAnsi" w:cstheme="minorHAnsi"/>
          <w:sz w:val="24"/>
          <w:szCs w:val="24"/>
          <w:rPrChange w:id="23292" w:author="DuyNgo" w:date="2012-08-10T08:15:00Z">
            <w:rPr>
              <w:ins w:id="23293" w:author="DuyNgo" w:date="2012-08-10T07:43:00Z"/>
              <w:rFonts w:ascii="Times New Roman" w:hAnsi="Times New Roman" w:cs="Times New Roman"/>
              <w:sz w:val="24"/>
              <w:szCs w:val="24"/>
            </w:rPr>
          </w:rPrChange>
        </w:rPr>
      </w:pPr>
      <w:bookmarkStart w:id="23294" w:name="_Toc327466445"/>
      <w:bookmarkStart w:id="23295" w:name="_Toc332351343"/>
      <w:ins w:id="23296" w:author="DuyNgo" w:date="2012-08-10T07:43:00Z">
        <w:r w:rsidRPr="00303364">
          <w:rPr>
            <w:rFonts w:asciiTheme="minorHAnsi" w:hAnsiTheme="minorHAnsi" w:cstheme="minorHAnsi"/>
            <w:sz w:val="24"/>
            <w:szCs w:val="24"/>
            <w:rPrChange w:id="23297" w:author="DuyNgo" w:date="2012-08-10T08:15:00Z">
              <w:rPr>
                <w:rFonts w:ascii="Times New Roman" w:hAnsi="Times New Roman" w:cs="Times New Roman"/>
                <w:color w:val="365F91" w:themeColor="accent1" w:themeShade="BF"/>
                <w:sz w:val="24"/>
                <w:szCs w:val="24"/>
              </w:rPr>
            </w:rPrChange>
          </w:rPr>
          <w:t>Class Diagram</w:t>
        </w:r>
        <w:bookmarkEnd w:id="23294"/>
        <w:bookmarkEnd w:id="23295"/>
      </w:ins>
    </w:p>
    <w:p w:rsidR="00771246" w:rsidRPr="00303364" w:rsidRDefault="00771246" w:rsidP="00771246">
      <w:pPr>
        <w:rPr>
          <w:ins w:id="23298" w:author="DuyNgo" w:date="2012-08-10T07:43:00Z"/>
          <w:rFonts w:cstheme="minorHAnsi"/>
          <w:sz w:val="24"/>
          <w:szCs w:val="24"/>
          <w:rPrChange w:id="23299" w:author="DuyNgo" w:date="2012-08-10T08:15:00Z">
            <w:rPr>
              <w:ins w:id="23300" w:author="DuyNgo" w:date="2012-08-10T07:43:00Z"/>
              <w:rFonts w:ascii="Times New Roman" w:hAnsi="Times New Roman"/>
              <w:sz w:val="24"/>
            </w:rPr>
          </w:rPrChange>
        </w:rPr>
      </w:pPr>
      <w:ins w:id="23301" w:author="DuyNgo" w:date="2012-08-10T07:43:00Z">
        <w:r w:rsidRPr="00303364">
          <w:rPr>
            <w:rFonts w:cstheme="minorHAnsi"/>
            <w:sz w:val="24"/>
            <w:szCs w:val="24"/>
            <w:rPrChange w:id="23302" w:author="DuyNgo" w:date="2012-08-10T08:15:00Z">
              <w:rPr>
                <w:rFonts w:cstheme="minorHAnsi"/>
                <w:sz w:val="24"/>
                <w:szCs w:val="24"/>
              </w:rPr>
            </w:rPrChange>
          </w:rPr>
          <w:object w:dxaOrig="11685" w:dyaOrig="9513">
            <v:shape id="_x0000_i1164" type="#_x0000_t75" style="width:468pt;height:380.1pt" o:ole="">
              <v:imagedata r:id="rId300" o:title=""/>
            </v:shape>
            <o:OLEObject Type="Embed" ProgID="Visio.Drawing.11" ShapeID="_x0000_i1164" DrawAspect="Content" ObjectID="_1406100472" r:id="rId301"/>
          </w:object>
        </w:r>
      </w:ins>
    </w:p>
    <w:p w:rsidR="00771246" w:rsidRPr="00303364" w:rsidRDefault="00771246" w:rsidP="00771246">
      <w:pPr>
        <w:pStyle w:val="Heading3"/>
        <w:numPr>
          <w:ilvl w:val="2"/>
          <w:numId w:val="92"/>
        </w:numPr>
        <w:tabs>
          <w:tab w:val="clear" w:pos="720"/>
        </w:tabs>
        <w:spacing w:before="240" w:after="120"/>
        <w:ind w:left="1440"/>
        <w:rPr>
          <w:ins w:id="23303" w:author="DuyNgo" w:date="2012-08-10T07:43:00Z"/>
          <w:rFonts w:asciiTheme="minorHAnsi" w:hAnsiTheme="minorHAnsi" w:cstheme="minorHAnsi"/>
          <w:sz w:val="24"/>
          <w:szCs w:val="24"/>
          <w:rPrChange w:id="23304" w:author="DuyNgo" w:date="2012-08-10T08:15:00Z">
            <w:rPr>
              <w:ins w:id="23305" w:author="DuyNgo" w:date="2012-08-10T07:43:00Z"/>
              <w:rFonts w:ascii="Times New Roman" w:hAnsi="Times New Roman" w:cs="Times New Roman"/>
              <w:sz w:val="24"/>
              <w:szCs w:val="24"/>
            </w:rPr>
          </w:rPrChange>
        </w:rPr>
      </w:pPr>
      <w:bookmarkStart w:id="23306" w:name="_Toc327466446"/>
      <w:bookmarkStart w:id="23307" w:name="_Toc332351344"/>
      <w:ins w:id="23308" w:author="DuyNgo" w:date="2012-08-10T07:43:00Z">
        <w:r w:rsidRPr="00303364">
          <w:rPr>
            <w:rFonts w:asciiTheme="minorHAnsi" w:hAnsiTheme="minorHAnsi" w:cstheme="minorHAnsi"/>
            <w:sz w:val="24"/>
            <w:szCs w:val="24"/>
            <w:rPrChange w:id="23309" w:author="DuyNgo" w:date="2012-08-10T08:15:00Z">
              <w:rPr>
                <w:rFonts w:ascii="Times New Roman" w:hAnsi="Times New Roman" w:cs="Times New Roman"/>
                <w:color w:val="365F91" w:themeColor="accent1" w:themeShade="BF"/>
                <w:sz w:val="24"/>
                <w:szCs w:val="24"/>
              </w:rPr>
            </w:rPrChange>
          </w:rPr>
          <w:lastRenderedPageBreak/>
          <w:t>Sequence Flow</w:t>
        </w:r>
        <w:bookmarkEnd w:id="23306"/>
        <w:bookmarkEnd w:id="23307"/>
      </w:ins>
    </w:p>
    <w:p w:rsidR="00771246" w:rsidRPr="00303364" w:rsidRDefault="00771246" w:rsidP="00771246">
      <w:pPr>
        <w:rPr>
          <w:ins w:id="23310" w:author="DuyNgo" w:date="2012-08-10T07:43:00Z"/>
          <w:rFonts w:cstheme="minorHAnsi"/>
          <w:sz w:val="24"/>
          <w:szCs w:val="24"/>
          <w:rPrChange w:id="23311" w:author="DuyNgo" w:date="2012-08-10T08:15:00Z">
            <w:rPr>
              <w:ins w:id="23312" w:author="DuyNgo" w:date="2012-08-10T07:43:00Z"/>
              <w:rFonts w:ascii="Times New Roman" w:hAnsi="Times New Roman"/>
              <w:sz w:val="24"/>
            </w:rPr>
          </w:rPrChange>
        </w:rPr>
      </w:pPr>
      <w:ins w:id="23313" w:author="DuyNgo" w:date="2012-08-10T07:43:00Z">
        <w:r w:rsidRPr="00303364">
          <w:rPr>
            <w:rFonts w:cstheme="minorHAnsi"/>
            <w:sz w:val="24"/>
            <w:szCs w:val="24"/>
            <w:rPrChange w:id="23314" w:author="DuyNgo" w:date="2012-08-10T08:15:00Z">
              <w:rPr>
                <w:rFonts w:cstheme="minorHAnsi"/>
                <w:sz w:val="24"/>
                <w:szCs w:val="24"/>
              </w:rPr>
            </w:rPrChange>
          </w:rPr>
          <w:object w:dxaOrig="11178" w:dyaOrig="5800">
            <v:shape id="_x0000_i1165" type="#_x0000_t75" style="width:468pt;height:241.95pt" o:ole="">
              <v:imagedata r:id="rId302" o:title=""/>
            </v:shape>
            <o:OLEObject Type="Embed" ProgID="Visio.Drawing.11" ShapeID="_x0000_i1165" DrawAspect="Content" ObjectID="_1406100473" r:id="rId303"/>
          </w:object>
        </w:r>
      </w:ins>
    </w:p>
    <w:p w:rsidR="00771246" w:rsidRPr="00303364" w:rsidRDefault="00771246" w:rsidP="00771246">
      <w:pPr>
        <w:pStyle w:val="Heading2"/>
        <w:numPr>
          <w:ilvl w:val="1"/>
          <w:numId w:val="92"/>
        </w:numPr>
        <w:rPr>
          <w:ins w:id="23315" w:author="DuyNgo" w:date="2012-08-10T07:43:00Z"/>
          <w:rFonts w:asciiTheme="minorHAnsi" w:hAnsiTheme="minorHAnsi" w:cstheme="minorHAnsi"/>
          <w:sz w:val="24"/>
          <w:szCs w:val="24"/>
          <w:rPrChange w:id="23316" w:author="DuyNgo" w:date="2012-08-10T08:15:00Z">
            <w:rPr>
              <w:ins w:id="23317" w:author="DuyNgo" w:date="2012-08-10T07:43:00Z"/>
              <w:rFonts w:ascii="Times New Roman" w:hAnsi="Times New Roman" w:cs="Times New Roman"/>
              <w:sz w:val="24"/>
              <w:szCs w:val="24"/>
            </w:rPr>
          </w:rPrChange>
        </w:rPr>
      </w:pPr>
      <w:bookmarkStart w:id="23318" w:name="_Toc327466447"/>
      <w:bookmarkStart w:id="23319" w:name="_Toc332351345"/>
      <w:ins w:id="23320" w:author="DuyNgo" w:date="2012-08-10T07:43:00Z">
        <w:r w:rsidRPr="00303364">
          <w:rPr>
            <w:rFonts w:asciiTheme="minorHAnsi" w:hAnsiTheme="minorHAnsi" w:cstheme="minorHAnsi"/>
            <w:sz w:val="24"/>
            <w:szCs w:val="24"/>
            <w:rPrChange w:id="23321" w:author="DuyNgo" w:date="2012-08-10T08:15:00Z">
              <w:rPr>
                <w:rFonts w:ascii="Times New Roman" w:hAnsi="Times New Roman" w:cs="Times New Roman"/>
                <w:color w:val="365F91" w:themeColor="accent1" w:themeShade="BF"/>
                <w:sz w:val="24"/>
                <w:szCs w:val="24"/>
              </w:rPr>
            </w:rPrChange>
          </w:rPr>
          <w:lastRenderedPageBreak/>
          <w:t>Planner_UC03 - Update Task Use Case</w:t>
        </w:r>
        <w:bookmarkEnd w:id="23318"/>
        <w:bookmarkEnd w:id="23319"/>
      </w:ins>
    </w:p>
    <w:p w:rsidR="00771246" w:rsidRPr="00303364" w:rsidRDefault="00771246" w:rsidP="00771246">
      <w:pPr>
        <w:pStyle w:val="Heading3"/>
        <w:numPr>
          <w:ilvl w:val="2"/>
          <w:numId w:val="92"/>
        </w:numPr>
        <w:tabs>
          <w:tab w:val="clear" w:pos="720"/>
        </w:tabs>
        <w:spacing w:before="240" w:after="120"/>
        <w:ind w:left="1440"/>
        <w:rPr>
          <w:ins w:id="23322" w:author="DuyNgo" w:date="2012-08-10T07:43:00Z"/>
          <w:rFonts w:asciiTheme="minorHAnsi" w:hAnsiTheme="minorHAnsi" w:cstheme="minorHAnsi"/>
          <w:sz w:val="24"/>
          <w:szCs w:val="24"/>
          <w:rPrChange w:id="23323" w:author="DuyNgo" w:date="2012-08-10T08:15:00Z">
            <w:rPr>
              <w:ins w:id="23324" w:author="DuyNgo" w:date="2012-08-10T07:43:00Z"/>
              <w:rFonts w:ascii="Times New Roman" w:hAnsi="Times New Roman" w:cs="Times New Roman"/>
              <w:sz w:val="24"/>
              <w:szCs w:val="24"/>
            </w:rPr>
          </w:rPrChange>
        </w:rPr>
      </w:pPr>
      <w:bookmarkStart w:id="23325" w:name="_Toc327466448"/>
      <w:bookmarkStart w:id="23326" w:name="_Toc332351346"/>
      <w:ins w:id="23327" w:author="DuyNgo" w:date="2012-08-10T07:43:00Z">
        <w:r w:rsidRPr="00303364">
          <w:rPr>
            <w:rFonts w:asciiTheme="minorHAnsi" w:hAnsiTheme="minorHAnsi" w:cstheme="minorHAnsi"/>
            <w:sz w:val="24"/>
            <w:szCs w:val="24"/>
            <w:rPrChange w:id="23328" w:author="DuyNgo" w:date="2012-08-10T08:15:00Z">
              <w:rPr>
                <w:rFonts w:ascii="Times New Roman" w:hAnsi="Times New Roman" w:cs="Times New Roman"/>
                <w:color w:val="365F91" w:themeColor="accent1" w:themeShade="BF"/>
                <w:sz w:val="24"/>
                <w:szCs w:val="24"/>
              </w:rPr>
            </w:rPrChange>
          </w:rPr>
          <w:t>Class Diagram</w:t>
        </w:r>
        <w:bookmarkEnd w:id="23325"/>
        <w:bookmarkEnd w:id="23326"/>
      </w:ins>
    </w:p>
    <w:p w:rsidR="00771246" w:rsidRPr="00303364" w:rsidRDefault="00771246" w:rsidP="00771246">
      <w:pPr>
        <w:rPr>
          <w:ins w:id="23329" w:author="DuyNgo" w:date="2012-08-10T07:43:00Z"/>
          <w:rFonts w:cstheme="minorHAnsi"/>
          <w:sz w:val="24"/>
          <w:szCs w:val="24"/>
          <w:rPrChange w:id="23330" w:author="DuyNgo" w:date="2012-08-10T08:15:00Z">
            <w:rPr>
              <w:ins w:id="23331" w:author="DuyNgo" w:date="2012-08-10T07:43:00Z"/>
              <w:rFonts w:ascii="Times New Roman" w:hAnsi="Times New Roman"/>
              <w:sz w:val="24"/>
            </w:rPr>
          </w:rPrChange>
        </w:rPr>
      </w:pPr>
      <w:ins w:id="23332" w:author="DuyNgo" w:date="2012-08-10T07:43:00Z">
        <w:r w:rsidRPr="00303364">
          <w:rPr>
            <w:rFonts w:cstheme="minorHAnsi"/>
            <w:sz w:val="24"/>
            <w:szCs w:val="24"/>
            <w:rPrChange w:id="23333" w:author="DuyNgo" w:date="2012-08-10T08:15:00Z">
              <w:rPr>
                <w:rFonts w:cstheme="minorHAnsi"/>
                <w:sz w:val="24"/>
                <w:szCs w:val="24"/>
              </w:rPr>
            </w:rPrChange>
          </w:rPr>
          <w:object w:dxaOrig="11868" w:dyaOrig="9804">
            <v:shape id="_x0000_i1166" type="#_x0000_t75" style="width:467.15pt;height:385.95pt" o:ole="">
              <v:imagedata r:id="rId304" o:title=""/>
            </v:shape>
            <o:OLEObject Type="Embed" ProgID="Visio.Drawing.11" ShapeID="_x0000_i1166" DrawAspect="Content" ObjectID="_1406100474" r:id="rId305"/>
          </w:object>
        </w:r>
      </w:ins>
    </w:p>
    <w:p w:rsidR="00771246" w:rsidRPr="00303364" w:rsidRDefault="00771246" w:rsidP="00771246">
      <w:pPr>
        <w:pStyle w:val="Heading3"/>
        <w:numPr>
          <w:ilvl w:val="2"/>
          <w:numId w:val="92"/>
        </w:numPr>
        <w:tabs>
          <w:tab w:val="clear" w:pos="720"/>
        </w:tabs>
        <w:spacing w:before="240" w:after="120"/>
        <w:ind w:left="1440"/>
        <w:rPr>
          <w:ins w:id="23334" w:author="DuyNgo" w:date="2012-08-10T07:43:00Z"/>
          <w:rFonts w:asciiTheme="minorHAnsi" w:hAnsiTheme="minorHAnsi" w:cstheme="minorHAnsi"/>
          <w:sz w:val="24"/>
          <w:szCs w:val="24"/>
          <w:rPrChange w:id="23335" w:author="DuyNgo" w:date="2012-08-10T08:15:00Z">
            <w:rPr>
              <w:ins w:id="23336" w:author="DuyNgo" w:date="2012-08-10T07:43:00Z"/>
              <w:rFonts w:ascii="Times New Roman" w:hAnsi="Times New Roman" w:cs="Times New Roman"/>
              <w:sz w:val="24"/>
              <w:szCs w:val="24"/>
            </w:rPr>
          </w:rPrChange>
        </w:rPr>
      </w:pPr>
      <w:bookmarkStart w:id="23337" w:name="_Toc327466449"/>
      <w:bookmarkStart w:id="23338" w:name="_Toc332351347"/>
      <w:ins w:id="23339" w:author="DuyNgo" w:date="2012-08-10T07:43:00Z">
        <w:r w:rsidRPr="00303364">
          <w:rPr>
            <w:rFonts w:asciiTheme="minorHAnsi" w:hAnsiTheme="minorHAnsi" w:cstheme="minorHAnsi"/>
            <w:sz w:val="24"/>
            <w:szCs w:val="24"/>
            <w:rPrChange w:id="23340" w:author="DuyNgo" w:date="2012-08-10T08:15:00Z">
              <w:rPr>
                <w:rFonts w:ascii="Times New Roman" w:hAnsi="Times New Roman" w:cs="Times New Roman"/>
                <w:color w:val="365F91" w:themeColor="accent1" w:themeShade="BF"/>
                <w:sz w:val="24"/>
                <w:szCs w:val="24"/>
              </w:rPr>
            </w:rPrChange>
          </w:rPr>
          <w:lastRenderedPageBreak/>
          <w:t>Sequence Flow</w:t>
        </w:r>
        <w:bookmarkEnd w:id="23337"/>
        <w:bookmarkEnd w:id="23338"/>
      </w:ins>
    </w:p>
    <w:p w:rsidR="00771246" w:rsidRPr="00303364" w:rsidRDefault="00771246" w:rsidP="00771246">
      <w:pPr>
        <w:rPr>
          <w:ins w:id="23341" w:author="DuyNgo" w:date="2012-08-10T07:43:00Z"/>
          <w:rFonts w:cstheme="minorHAnsi"/>
          <w:sz w:val="24"/>
          <w:szCs w:val="24"/>
          <w:rPrChange w:id="23342" w:author="DuyNgo" w:date="2012-08-10T08:15:00Z">
            <w:rPr>
              <w:ins w:id="23343" w:author="DuyNgo" w:date="2012-08-10T07:43:00Z"/>
              <w:rFonts w:ascii="Times New Roman" w:hAnsi="Times New Roman"/>
              <w:sz w:val="24"/>
            </w:rPr>
          </w:rPrChange>
        </w:rPr>
      </w:pPr>
      <w:ins w:id="23344" w:author="DuyNgo" w:date="2012-08-10T07:43:00Z">
        <w:r w:rsidRPr="00303364">
          <w:rPr>
            <w:rFonts w:cstheme="minorHAnsi"/>
            <w:sz w:val="24"/>
            <w:szCs w:val="24"/>
            <w:rPrChange w:id="23345" w:author="DuyNgo" w:date="2012-08-10T08:15:00Z">
              <w:rPr>
                <w:rFonts w:cstheme="minorHAnsi"/>
                <w:sz w:val="24"/>
                <w:szCs w:val="24"/>
              </w:rPr>
            </w:rPrChange>
          </w:rPr>
          <w:object w:dxaOrig="11280" w:dyaOrig="5800">
            <v:shape id="_x0000_i1167" type="#_x0000_t75" style="width:467.15pt;height:240.3pt" o:ole="">
              <v:imagedata r:id="rId306" o:title=""/>
            </v:shape>
            <o:OLEObject Type="Embed" ProgID="Visio.Drawing.11" ShapeID="_x0000_i1167" DrawAspect="Content" ObjectID="_1406100475" r:id="rId307"/>
          </w:object>
        </w:r>
      </w:ins>
    </w:p>
    <w:p w:rsidR="00771246" w:rsidRPr="00303364" w:rsidRDefault="00771246" w:rsidP="00771246">
      <w:pPr>
        <w:pStyle w:val="Heading2"/>
        <w:numPr>
          <w:ilvl w:val="1"/>
          <w:numId w:val="92"/>
        </w:numPr>
        <w:rPr>
          <w:ins w:id="23346" w:author="DuyNgo" w:date="2012-08-10T07:43:00Z"/>
          <w:rFonts w:asciiTheme="minorHAnsi" w:hAnsiTheme="minorHAnsi" w:cstheme="minorHAnsi"/>
          <w:sz w:val="24"/>
          <w:szCs w:val="24"/>
          <w:rPrChange w:id="23347" w:author="DuyNgo" w:date="2012-08-10T08:15:00Z">
            <w:rPr>
              <w:ins w:id="23348" w:author="DuyNgo" w:date="2012-08-10T07:43:00Z"/>
              <w:rFonts w:ascii="Times New Roman" w:hAnsi="Times New Roman" w:cs="Times New Roman"/>
              <w:sz w:val="24"/>
              <w:szCs w:val="24"/>
            </w:rPr>
          </w:rPrChange>
        </w:rPr>
      </w:pPr>
      <w:bookmarkStart w:id="23349" w:name="_Toc327466450"/>
      <w:bookmarkStart w:id="23350" w:name="_Toc332351348"/>
      <w:ins w:id="23351" w:author="DuyNgo" w:date="2012-08-10T07:43:00Z">
        <w:r w:rsidRPr="00303364">
          <w:rPr>
            <w:rFonts w:asciiTheme="minorHAnsi" w:hAnsiTheme="minorHAnsi" w:cstheme="minorHAnsi"/>
            <w:sz w:val="24"/>
            <w:szCs w:val="24"/>
            <w:rPrChange w:id="23352" w:author="DuyNgo" w:date="2012-08-10T08:15:00Z">
              <w:rPr>
                <w:rFonts w:ascii="Times New Roman" w:hAnsi="Times New Roman" w:cs="Times New Roman"/>
                <w:color w:val="365F91" w:themeColor="accent1" w:themeShade="BF"/>
                <w:sz w:val="24"/>
                <w:szCs w:val="24"/>
              </w:rPr>
            </w:rPrChange>
          </w:rPr>
          <w:t>Planner_UC04 - Delete Task Use Case</w:t>
        </w:r>
        <w:bookmarkEnd w:id="23349"/>
        <w:bookmarkEnd w:id="23350"/>
      </w:ins>
    </w:p>
    <w:p w:rsidR="00771246" w:rsidRPr="00303364" w:rsidRDefault="00771246" w:rsidP="00771246">
      <w:pPr>
        <w:pStyle w:val="Heading3"/>
        <w:numPr>
          <w:ilvl w:val="2"/>
          <w:numId w:val="92"/>
        </w:numPr>
        <w:tabs>
          <w:tab w:val="clear" w:pos="720"/>
        </w:tabs>
        <w:spacing w:before="240" w:after="120"/>
        <w:ind w:left="1440"/>
        <w:rPr>
          <w:ins w:id="23353" w:author="DuyNgo" w:date="2012-08-10T07:43:00Z"/>
          <w:rFonts w:asciiTheme="minorHAnsi" w:hAnsiTheme="minorHAnsi" w:cstheme="minorHAnsi"/>
          <w:sz w:val="24"/>
          <w:szCs w:val="24"/>
          <w:rPrChange w:id="23354" w:author="DuyNgo" w:date="2012-08-10T08:15:00Z">
            <w:rPr>
              <w:ins w:id="23355" w:author="DuyNgo" w:date="2012-08-10T07:43:00Z"/>
              <w:rFonts w:ascii="Times New Roman" w:hAnsi="Times New Roman" w:cs="Times New Roman"/>
              <w:sz w:val="24"/>
              <w:szCs w:val="24"/>
            </w:rPr>
          </w:rPrChange>
        </w:rPr>
      </w:pPr>
      <w:bookmarkStart w:id="23356" w:name="_Toc327466451"/>
      <w:bookmarkStart w:id="23357" w:name="_Toc332351349"/>
      <w:ins w:id="23358" w:author="DuyNgo" w:date="2012-08-10T07:43:00Z">
        <w:r w:rsidRPr="00303364">
          <w:rPr>
            <w:rFonts w:asciiTheme="minorHAnsi" w:hAnsiTheme="minorHAnsi" w:cstheme="minorHAnsi"/>
            <w:sz w:val="24"/>
            <w:szCs w:val="24"/>
            <w:rPrChange w:id="23359" w:author="DuyNgo" w:date="2012-08-10T08:15:00Z">
              <w:rPr>
                <w:rFonts w:ascii="Times New Roman" w:hAnsi="Times New Roman" w:cs="Times New Roman"/>
                <w:color w:val="365F91" w:themeColor="accent1" w:themeShade="BF"/>
                <w:sz w:val="24"/>
                <w:szCs w:val="24"/>
              </w:rPr>
            </w:rPrChange>
          </w:rPr>
          <w:t>Class Diagram</w:t>
        </w:r>
        <w:bookmarkEnd w:id="23356"/>
        <w:bookmarkEnd w:id="23357"/>
      </w:ins>
    </w:p>
    <w:p w:rsidR="00771246" w:rsidRPr="00303364" w:rsidRDefault="00771246" w:rsidP="00771246">
      <w:pPr>
        <w:rPr>
          <w:ins w:id="23360" w:author="DuyNgo" w:date="2012-08-10T07:43:00Z"/>
          <w:rFonts w:cstheme="minorHAnsi"/>
          <w:sz w:val="24"/>
          <w:szCs w:val="24"/>
          <w:rPrChange w:id="23361" w:author="DuyNgo" w:date="2012-08-10T08:15:00Z">
            <w:rPr>
              <w:ins w:id="23362" w:author="DuyNgo" w:date="2012-08-10T07:43:00Z"/>
              <w:rFonts w:ascii="Times New Roman" w:hAnsi="Times New Roman"/>
              <w:sz w:val="24"/>
            </w:rPr>
          </w:rPrChange>
        </w:rPr>
      </w:pPr>
      <w:ins w:id="23363" w:author="DuyNgo" w:date="2012-08-10T07:43:00Z">
        <w:r w:rsidRPr="00303364">
          <w:rPr>
            <w:rFonts w:cstheme="minorHAnsi"/>
            <w:sz w:val="24"/>
            <w:szCs w:val="24"/>
            <w:rPrChange w:id="23364" w:author="DuyNgo" w:date="2012-08-10T08:15:00Z">
              <w:rPr>
                <w:rFonts w:cstheme="minorHAnsi"/>
                <w:sz w:val="24"/>
                <w:szCs w:val="24"/>
              </w:rPr>
            </w:rPrChange>
          </w:rPr>
          <w:object w:dxaOrig="11882" w:dyaOrig="6345">
            <v:shape id="_x0000_i1168" type="#_x0000_t75" style="width:467.15pt;height:248.65pt" o:ole="">
              <v:imagedata r:id="rId308" o:title=""/>
            </v:shape>
            <o:OLEObject Type="Embed" ProgID="Visio.Drawing.11" ShapeID="_x0000_i1168" DrawAspect="Content" ObjectID="_1406100476" r:id="rId309"/>
          </w:object>
        </w:r>
      </w:ins>
    </w:p>
    <w:p w:rsidR="00771246" w:rsidRPr="00303364" w:rsidRDefault="00771246" w:rsidP="00771246">
      <w:pPr>
        <w:pStyle w:val="Heading3"/>
        <w:numPr>
          <w:ilvl w:val="2"/>
          <w:numId w:val="92"/>
        </w:numPr>
        <w:tabs>
          <w:tab w:val="clear" w:pos="720"/>
        </w:tabs>
        <w:spacing w:before="240" w:after="120"/>
        <w:ind w:left="1440"/>
        <w:rPr>
          <w:ins w:id="23365" w:author="DuyNgo" w:date="2012-08-10T07:43:00Z"/>
          <w:rFonts w:asciiTheme="minorHAnsi" w:hAnsiTheme="minorHAnsi" w:cstheme="minorHAnsi"/>
          <w:sz w:val="24"/>
          <w:szCs w:val="24"/>
          <w:rPrChange w:id="23366" w:author="DuyNgo" w:date="2012-08-10T08:15:00Z">
            <w:rPr>
              <w:ins w:id="23367" w:author="DuyNgo" w:date="2012-08-10T07:43:00Z"/>
              <w:rFonts w:ascii="Times New Roman" w:hAnsi="Times New Roman" w:cs="Times New Roman"/>
              <w:sz w:val="24"/>
              <w:szCs w:val="24"/>
            </w:rPr>
          </w:rPrChange>
        </w:rPr>
      </w:pPr>
      <w:bookmarkStart w:id="23368" w:name="_Toc327466452"/>
      <w:bookmarkStart w:id="23369" w:name="_Toc332351350"/>
      <w:ins w:id="23370" w:author="DuyNgo" w:date="2012-08-10T07:43:00Z">
        <w:r w:rsidRPr="00303364">
          <w:rPr>
            <w:rFonts w:asciiTheme="minorHAnsi" w:hAnsiTheme="minorHAnsi" w:cstheme="minorHAnsi"/>
            <w:sz w:val="24"/>
            <w:szCs w:val="24"/>
            <w:rPrChange w:id="23371" w:author="DuyNgo" w:date="2012-08-10T08:15:00Z">
              <w:rPr>
                <w:rFonts w:ascii="Times New Roman" w:hAnsi="Times New Roman" w:cs="Times New Roman"/>
                <w:color w:val="365F91" w:themeColor="accent1" w:themeShade="BF"/>
                <w:sz w:val="24"/>
                <w:szCs w:val="24"/>
              </w:rPr>
            </w:rPrChange>
          </w:rPr>
          <w:lastRenderedPageBreak/>
          <w:t>Sequence Flow</w:t>
        </w:r>
        <w:bookmarkEnd w:id="23368"/>
        <w:bookmarkEnd w:id="23369"/>
      </w:ins>
    </w:p>
    <w:p w:rsidR="00771246" w:rsidRPr="00303364" w:rsidRDefault="00771246" w:rsidP="00771246">
      <w:pPr>
        <w:rPr>
          <w:ins w:id="23372" w:author="DuyNgo" w:date="2012-08-10T07:43:00Z"/>
          <w:rFonts w:cstheme="minorHAnsi"/>
          <w:sz w:val="24"/>
          <w:szCs w:val="24"/>
          <w:rPrChange w:id="23373" w:author="DuyNgo" w:date="2012-08-10T08:15:00Z">
            <w:rPr>
              <w:ins w:id="23374" w:author="DuyNgo" w:date="2012-08-10T07:43:00Z"/>
              <w:rFonts w:ascii="Times New Roman" w:hAnsi="Times New Roman"/>
              <w:sz w:val="24"/>
            </w:rPr>
          </w:rPrChange>
        </w:rPr>
      </w:pPr>
      <w:ins w:id="23375" w:author="DuyNgo" w:date="2012-08-10T07:43:00Z">
        <w:r w:rsidRPr="00303364">
          <w:rPr>
            <w:rFonts w:cstheme="minorHAnsi"/>
            <w:sz w:val="24"/>
            <w:szCs w:val="24"/>
            <w:rPrChange w:id="23376" w:author="DuyNgo" w:date="2012-08-10T08:15:00Z">
              <w:rPr>
                <w:rFonts w:cstheme="minorHAnsi"/>
                <w:sz w:val="24"/>
                <w:szCs w:val="24"/>
              </w:rPr>
            </w:rPrChange>
          </w:rPr>
          <w:object w:dxaOrig="11178" w:dyaOrig="5800">
            <v:shape id="_x0000_i1169" type="#_x0000_t75" style="width:468pt;height:241.95pt" o:ole="">
              <v:imagedata r:id="rId310" o:title=""/>
            </v:shape>
            <o:OLEObject Type="Embed" ProgID="Visio.Drawing.11" ShapeID="_x0000_i1169" DrawAspect="Content" ObjectID="_1406100477" r:id="rId311"/>
          </w:object>
        </w:r>
      </w:ins>
    </w:p>
    <w:p w:rsidR="00771246" w:rsidRPr="00303364" w:rsidRDefault="00771246" w:rsidP="00771246">
      <w:pPr>
        <w:pStyle w:val="Heading2"/>
        <w:numPr>
          <w:ilvl w:val="1"/>
          <w:numId w:val="92"/>
        </w:numPr>
        <w:rPr>
          <w:ins w:id="23377" w:author="DuyNgo" w:date="2012-08-10T07:43:00Z"/>
          <w:rFonts w:asciiTheme="minorHAnsi" w:hAnsiTheme="minorHAnsi" w:cstheme="minorHAnsi"/>
          <w:sz w:val="24"/>
          <w:szCs w:val="24"/>
          <w:rPrChange w:id="23378" w:author="DuyNgo" w:date="2012-08-10T08:15:00Z">
            <w:rPr>
              <w:ins w:id="23379" w:author="DuyNgo" w:date="2012-08-10T07:43:00Z"/>
              <w:rFonts w:ascii="Times New Roman" w:hAnsi="Times New Roman" w:cs="Times New Roman"/>
              <w:sz w:val="24"/>
              <w:szCs w:val="24"/>
            </w:rPr>
          </w:rPrChange>
        </w:rPr>
      </w:pPr>
      <w:bookmarkStart w:id="23380" w:name="_Toc327466453"/>
      <w:bookmarkStart w:id="23381" w:name="_Toc332351351"/>
      <w:ins w:id="23382" w:author="DuyNgo" w:date="2012-08-10T07:43:00Z">
        <w:r w:rsidRPr="00303364">
          <w:rPr>
            <w:rFonts w:asciiTheme="minorHAnsi" w:hAnsiTheme="minorHAnsi" w:cstheme="minorHAnsi"/>
            <w:sz w:val="24"/>
            <w:szCs w:val="24"/>
            <w:rPrChange w:id="23383" w:author="DuyNgo" w:date="2012-08-10T08:15:00Z">
              <w:rPr>
                <w:rFonts w:ascii="Times New Roman" w:hAnsi="Times New Roman" w:cs="Times New Roman"/>
                <w:color w:val="365F91" w:themeColor="accent1" w:themeShade="BF"/>
                <w:sz w:val="24"/>
                <w:szCs w:val="24"/>
              </w:rPr>
            </w:rPrChange>
          </w:rPr>
          <w:t>Planner_UC05 - Import Task Use Case</w:t>
        </w:r>
        <w:bookmarkEnd w:id="23380"/>
        <w:bookmarkEnd w:id="23381"/>
      </w:ins>
    </w:p>
    <w:p w:rsidR="00771246" w:rsidRPr="00303364" w:rsidRDefault="00771246" w:rsidP="00771246">
      <w:pPr>
        <w:pStyle w:val="Heading3"/>
        <w:numPr>
          <w:ilvl w:val="2"/>
          <w:numId w:val="92"/>
        </w:numPr>
        <w:tabs>
          <w:tab w:val="clear" w:pos="720"/>
        </w:tabs>
        <w:spacing w:before="240" w:after="120"/>
        <w:ind w:left="1440"/>
        <w:rPr>
          <w:ins w:id="23384" w:author="DuyNgo" w:date="2012-08-10T07:43:00Z"/>
          <w:rFonts w:asciiTheme="minorHAnsi" w:hAnsiTheme="minorHAnsi" w:cstheme="minorHAnsi"/>
          <w:sz w:val="24"/>
          <w:szCs w:val="24"/>
          <w:rPrChange w:id="23385" w:author="DuyNgo" w:date="2012-08-10T08:15:00Z">
            <w:rPr>
              <w:ins w:id="23386" w:author="DuyNgo" w:date="2012-08-10T07:43:00Z"/>
              <w:rFonts w:ascii="Times New Roman" w:hAnsi="Times New Roman" w:cs="Times New Roman"/>
              <w:sz w:val="24"/>
              <w:szCs w:val="24"/>
            </w:rPr>
          </w:rPrChange>
        </w:rPr>
      </w:pPr>
      <w:bookmarkStart w:id="23387" w:name="_Toc327466454"/>
      <w:bookmarkStart w:id="23388" w:name="_Toc332351352"/>
      <w:ins w:id="23389" w:author="DuyNgo" w:date="2012-08-10T07:43:00Z">
        <w:r w:rsidRPr="00303364">
          <w:rPr>
            <w:rFonts w:asciiTheme="minorHAnsi" w:hAnsiTheme="minorHAnsi" w:cstheme="minorHAnsi"/>
            <w:sz w:val="24"/>
            <w:szCs w:val="24"/>
            <w:rPrChange w:id="23390" w:author="DuyNgo" w:date="2012-08-10T08:15:00Z">
              <w:rPr>
                <w:rFonts w:ascii="Times New Roman" w:hAnsi="Times New Roman" w:cs="Times New Roman"/>
                <w:color w:val="365F91" w:themeColor="accent1" w:themeShade="BF"/>
                <w:sz w:val="24"/>
                <w:szCs w:val="24"/>
              </w:rPr>
            </w:rPrChange>
          </w:rPr>
          <w:t>Class Diagram</w:t>
        </w:r>
        <w:bookmarkEnd w:id="23387"/>
        <w:bookmarkEnd w:id="23388"/>
      </w:ins>
    </w:p>
    <w:p w:rsidR="00771246" w:rsidRPr="00303364" w:rsidRDefault="00771246" w:rsidP="00771246">
      <w:pPr>
        <w:rPr>
          <w:ins w:id="23391" w:author="DuyNgo" w:date="2012-08-10T07:43:00Z"/>
          <w:rFonts w:cstheme="minorHAnsi"/>
          <w:sz w:val="24"/>
          <w:szCs w:val="24"/>
          <w:rPrChange w:id="23392" w:author="DuyNgo" w:date="2012-08-10T08:15:00Z">
            <w:rPr>
              <w:ins w:id="23393" w:author="DuyNgo" w:date="2012-08-10T07:43:00Z"/>
              <w:rFonts w:ascii="Times New Roman" w:hAnsi="Times New Roman"/>
              <w:sz w:val="24"/>
            </w:rPr>
          </w:rPrChange>
        </w:rPr>
      </w:pPr>
      <w:ins w:id="23394" w:author="DuyNgo" w:date="2012-08-10T07:43:00Z">
        <w:r w:rsidRPr="00303364">
          <w:rPr>
            <w:rFonts w:cstheme="minorHAnsi"/>
            <w:sz w:val="24"/>
            <w:szCs w:val="24"/>
            <w:rPrChange w:id="23395" w:author="DuyNgo" w:date="2012-08-10T08:15:00Z">
              <w:rPr>
                <w:rFonts w:cstheme="minorHAnsi"/>
                <w:sz w:val="24"/>
                <w:szCs w:val="24"/>
              </w:rPr>
            </w:rPrChange>
          </w:rPr>
          <w:object w:dxaOrig="11652" w:dyaOrig="6405">
            <v:shape id="_x0000_i1170" type="#_x0000_t75" style="width:468pt;height:256.2pt" o:ole="">
              <v:imagedata r:id="rId312" o:title=""/>
            </v:shape>
            <o:OLEObject Type="Embed" ProgID="Visio.Drawing.11" ShapeID="_x0000_i1170" DrawAspect="Content" ObjectID="_1406100478" r:id="rId313"/>
          </w:object>
        </w:r>
      </w:ins>
    </w:p>
    <w:p w:rsidR="00771246" w:rsidRPr="00303364" w:rsidRDefault="00771246" w:rsidP="00771246">
      <w:pPr>
        <w:pStyle w:val="Heading3"/>
        <w:numPr>
          <w:ilvl w:val="2"/>
          <w:numId w:val="92"/>
        </w:numPr>
        <w:tabs>
          <w:tab w:val="clear" w:pos="720"/>
        </w:tabs>
        <w:spacing w:before="240" w:after="120"/>
        <w:ind w:left="1440"/>
        <w:rPr>
          <w:ins w:id="23396" w:author="DuyNgo" w:date="2012-08-10T07:43:00Z"/>
          <w:rFonts w:asciiTheme="minorHAnsi" w:hAnsiTheme="minorHAnsi" w:cstheme="minorHAnsi"/>
          <w:sz w:val="24"/>
          <w:szCs w:val="24"/>
          <w:rPrChange w:id="23397" w:author="DuyNgo" w:date="2012-08-10T08:15:00Z">
            <w:rPr>
              <w:ins w:id="23398" w:author="DuyNgo" w:date="2012-08-10T07:43:00Z"/>
              <w:rFonts w:ascii="Times New Roman" w:hAnsi="Times New Roman" w:cs="Times New Roman"/>
              <w:sz w:val="24"/>
              <w:szCs w:val="24"/>
            </w:rPr>
          </w:rPrChange>
        </w:rPr>
      </w:pPr>
      <w:bookmarkStart w:id="23399" w:name="_Toc327466455"/>
      <w:bookmarkStart w:id="23400" w:name="_Toc332351353"/>
      <w:ins w:id="23401" w:author="DuyNgo" w:date="2012-08-10T07:43:00Z">
        <w:r w:rsidRPr="00303364">
          <w:rPr>
            <w:rFonts w:asciiTheme="minorHAnsi" w:hAnsiTheme="minorHAnsi" w:cstheme="minorHAnsi"/>
            <w:sz w:val="24"/>
            <w:szCs w:val="24"/>
            <w:rPrChange w:id="23402" w:author="DuyNgo" w:date="2012-08-10T08:15:00Z">
              <w:rPr>
                <w:rFonts w:ascii="Times New Roman" w:hAnsi="Times New Roman" w:cs="Times New Roman"/>
                <w:color w:val="365F91" w:themeColor="accent1" w:themeShade="BF"/>
                <w:sz w:val="24"/>
                <w:szCs w:val="24"/>
              </w:rPr>
            </w:rPrChange>
          </w:rPr>
          <w:lastRenderedPageBreak/>
          <w:t>Sequence Flow</w:t>
        </w:r>
        <w:bookmarkEnd w:id="23399"/>
        <w:bookmarkEnd w:id="23400"/>
      </w:ins>
    </w:p>
    <w:p w:rsidR="00771246" w:rsidRPr="00303364" w:rsidRDefault="00771246" w:rsidP="00771246">
      <w:pPr>
        <w:rPr>
          <w:ins w:id="23403" w:author="DuyNgo" w:date="2012-08-10T07:43:00Z"/>
          <w:rFonts w:cstheme="minorHAnsi"/>
          <w:sz w:val="24"/>
          <w:szCs w:val="24"/>
          <w:rPrChange w:id="23404" w:author="DuyNgo" w:date="2012-08-10T08:15:00Z">
            <w:rPr>
              <w:ins w:id="23405" w:author="DuyNgo" w:date="2012-08-10T07:43:00Z"/>
              <w:rFonts w:ascii="Times New Roman" w:hAnsi="Times New Roman"/>
              <w:sz w:val="24"/>
            </w:rPr>
          </w:rPrChange>
        </w:rPr>
      </w:pPr>
      <w:ins w:id="23406" w:author="DuyNgo" w:date="2012-08-10T07:43:00Z">
        <w:r w:rsidRPr="00303364">
          <w:rPr>
            <w:rFonts w:cstheme="minorHAnsi"/>
            <w:sz w:val="24"/>
            <w:szCs w:val="24"/>
            <w:rPrChange w:id="23407" w:author="DuyNgo" w:date="2012-08-10T08:15:00Z">
              <w:rPr>
                <w:rFonts w:cstheme="minorHAnsi"/>
                <w:sz w:val="24"/>
                <w:szCs w:val="24"/>
              </w:rPr>
            </w:rPrChange>
          </w:rPr>
          <w:object w:dxaOrig="11178" w:dyaOrig="5800">
            <v:shape id="_x0000_i1171" type="#_x0000_t75" style="width:468pt;height:241.95pt" o:ole="">
              <v:imagedata r:id="rId314" o:title=""/>
            </v:shape>
            <o:OLEObject Type="Embed" ProgID="Visio.Drawing.11" ShapeID="_x0000_i1171" DrawAspect="Content" ObjectID="_1406100479" r:id="rId315"/>
          </w:object>
        </w:r>
      </w:ins>
    </w:p>
    <w:p w:rsidR="00771246" w:rsidRPr="00303364" w:rsidRDefault="00771246" w:rsidP="00771246">
      <w:pPr>
        <w:pStyle w:val="Heading2"/>
        <w:numPr>
          <w:ilvl w:val="1"/>
          <w:numId w:val="92"/>
        </w:numPr>
        <w:rPr>
          <w:ins w:id="23408" w:author="DuyNgo" w:date="2012-08-10T07:43:00Z"/>
          <w:rFonts w:asciiTheme="minorHAnsi" w:hAnsiTheme="minorHAnsi" w:cstheme="minorHAnsi"/>
          <w:sz w:val="24"/>
          <w:szCs w:val="24"/>
          <w:rPrChange w:id="23409" w:author="DuyNgo" w:date="2012-08-10T08:15:00Z">
            <w:rPr>
              <w:ins w:id="23410" w:author="DuyNgo" w:date="2012-08-10T07:43:00Z"/>
              <w:rFonts w:ascii="Times New Roman" w:hAnsi="Times New Roman" w:cs="Times New Roman"/>
              <w:sz w:val="24"/>
              <w:szCs w:val="24"/>
            </w:rPr>
          </w:rPrChange>
        </w:rPr>
      </w:pPr>
      <w:bookmarkStart w:id="23411" w:name="_Toc327466456"/>
      <w:bookmarkStart w:id="23412" w:name="_Toc332351354"/>
      <w:ins w:id="23413" w:author="DuyNgo" w:date="2012-08-10T07:43:00Z">
        <w:r w:rsidRPr="00303364">
          <w:rPr>
            <w:rFonts w:asciiTheme="minorHAnsi" w:hAnsiTheme="minorHAnsi" w:cstheme="minorHAnsi"/>
            <w:sz w:val="24"/>
            <w:szCs w:val="24"/>
            <w:rPrChange w:id="23414" w:author="DuyNgo" w:date="2012-08-10T08:15:00Z">
              <w:rPr>
                <w:rFonts w:ascii="Times New Roman" w:hAnsi="Times New Roman" w:cs="Times New Roman"/>
                <w:color w:val="365F91" w:themeColor="accent1" w:themeShade="BF"/>
                <w:sz w:val="24"/>
                <w:szCs w:val="24"/>
              </w:rPr>
            </w:rPrChange>
          </w:rPr>
          <w:t>Dashboard _UC01 - Filter Project Use Case</w:t>
        </w:r>
        <w:bookmarkEnd w:id="23411"/>
        <w:bookmarkEnd w:id="23412"/>
      </w:ins>
    </w:p>
    <w:p w:rsidR="00771246" w:rsidRPr="00303364" w:rsidRDefault="00771246" w:rsidP="00771246">
      <w:pPr>
        <w:pStyle w:val="Heading3"/>
        <w:numPr>
          <w:ilvl w:val="2"/>
          <w:numId w:val="92"/>
        </w:numPr>
        <w:tabs>
          <w:tab w:val="clear" w:pos="720"/>
        </w:tabs>
        <w:spacing w:before="240" w:after="120"/>
        <w:ind w:left="1440"/>
        <w:rPr>
          <w:ins w:id="23415" w:author="DuyNgo" w:date="2012-08-10T07:43:00Z"/>
          <w:rFonts w:asciiTheme="minorHAnsi" w:hAnsiTheme="minorHAnsi" w:cstheme="minorHAnsi"/>
          <w:sz w:val="24"/>
          <w:szCs w:val="24"/>
          <w:rPrChange w:id="23416" w:author="DuyNgo" w:date="2012-08-10T08:15:00Z">
            <w:rPr>
              <w:ins w:id="23417" w:author="DuyNgo" w:date="2012-08-10T07:43:00Z"/>
              <w:rFonts w:ascii="Times New Roman" w:hAnsi="Times New Roman" w:cs="Times New Roman"/>
              <w:sz w:val="24"/>
              <w:szCs w:val="24"/>
            </w:rPr>
          </w:rPrChange>
        </w:rPr>
      </w:pPr>
      <w:bookmarkStart w:id="23418" w:name="_Toc327466457"/>
      <w:bookmarkStart w:id="23419" w:name="_Toc332351355"/>
      <w:ins w:id="23420" w:author="DuyNgo" w:date="2012-08-10T07:43:00Z">
        <w:r w:rsidRPr="00303364">
          <w:rPr>
            <w:rFonts w:asciiTheme="minorHAnsi" w:hAnsiTheme="minorHAnsi" w:cstheme="minorHAnsi"/>
            <w:sz w:val="24"/>
            <w:szCs w:val="24"/>
            <w:rPrChange w:id="23421" w:author="DuyNgo" w:date="2012-08-10T08:15:00Z">
              <w:rPr>
                <w:rFonts w:ascii="Times New Roman" w:hAnsi="Times New Roman" w:cs="Times New Roman"/>
                <w:color w:val="365F91" w:themeColor="accent1" w:themeShade="BF"/>
                <w:sz w:val="24"/>
                <w:szCs w:val="24"/>
              </w:rPr>
            </w:rPrChange>
          </w:rPr>
          <w:t>Class Diagram</w:t>
        </w:r>
        <w:bookmarkEnd w:id="23418"/>
        <w:bookmarkEnd w:id="23419"/>
      </w:ins>
    </w:p>
    <w:p w:rsidR="00771246" w:rsidRPr="00303364" w:rsidRDefault="00771246" w:rsidP="00771246">
      <w:pPr>
        <w:rPr>
          <w:ins w:id="23422" w:author="DuyNgo" w:date="2012-08-10T07:43:00Z"/>
          <w:rFonts w:cstheme="minorHAnsi"/>
          <w:sz w:val="24"/>
          <w:szCs w:val="24"/>
          <w:rPrChange w:id="23423" w:author="DuyNgo" w:date="2012-08-10T08:15:00Z">
            <w:rPr>
              <w:ins w:id="23424" w:author="DuyNgo" w:date="2012-08-10T07:43:00Z"/>
              <w:rFonts w:ascii="Times New Roman" w:hAnsi="Times New Roman"/>
              <w:sz w:val="24"/>
            </w:rPr>
          </w:rPrChange>
        </w:rPr>
      </w:pPr>
      <w:ins w:id="23425" w:author="DuyNgo" w:date="2012-08-10T07:43:00Z">
        <w:r w:rsidRPr="00303364">
          <w:rPr>
            <w:rFonts w:cstheme="minorHAnsi"/>
            <w:sz w:val="24"/>
            <w:szCs w:val="24"/>
            <w:rPrChange w:id="23426" w:author="DuyNgo" w:date="2012-08-10T08:15:00Z">
              <w:rPr>
                <w:rFonts w:cstheme="minorHAnsi"/>
                <w:sz w:val="24"/>
                <w:szCs w:val="24"/>
              </w:rPr>
            </w:rPrChange>
          </w:rPr>
          <w:object w:dxaOrig="12120" w:dyaOrig="8277">
            <v:shape id="_x0000_i1172" type="#_x0000_t75" style="width:468pt;height:320.65pt" o:ole="">
              <v:imagedata r:id="rId316" o:title=""/>
            </v:shape>
            <o:OLEObject Type="Embed" ProgID="Visio.Drawing.11" ShapeID="_x0000_i1172" DrawAspect="Content" ObjectID="_1406100480" r:id="rId317"/>
          </w:object>
        </w:r>
      </w:ins>
    </w:p>
    <w:p w:rsidR="00771246" w:rsidRPr="00303364" w:rsidRDefault="00771246" w:rsidP="00771246">
      <w:pPr>
        <w:pStyle w:val="Heading3"/>
        <w:numPr>
          <w:ilvl w:val="2"/>
          <w:numId w:val="92"/>
        </w:numPr>
        <w:tabs>
          <w:tab w:val="clear" w:pos="720"/>
        </w:tabs>
        <w:spacing w:before="240" w:after="120"/>
        <w:ind w:left="1440"/>
        <w:rPr>
          <w:ins w:id="23427" w:author="DuyNgo" w:date="2012-08-10T07:43:00Z"/>
          <w:rFonts w:asciiTheme="minorHAnsi" w:hAnsiTheme="minorHAnsi" w:cstheme="minorHAnsi"/>
          <w:sz w:val="24"/>
          <w:szCs w:val="24"/>
          <w:rPrChange w:id="23428" w:author="DuyNgo" w:date="2012-08-10T08:15:00Z">
            <w:rPr>
              <w:ins w:id="23429" w:author="DuyNgo" w:date="2012-08-10T07:43:00Z"/>
              <w:rFonts w:ascii="Times New Roman" w:hAnsi="Times New Roman" w:cs="Times New Roman"/>
              <w:sz w:val="24"/>
              <w:szCs w:val="24"/>
            </w:rPr>
          </w:rPrChange>
        </w:rPr>
      </w:pPr>
      <w:bookmarkStart w:id="23430" w:name="_Toc327466458"/>
      <w:bookmarkStart w:id="23431" w:name="_Toc332351356"/>
      <w:ins w:id="23432" w:author="DuyNgo" w:date="2012-08-10T07:43:00Z">
        <w:r w:rsidRPr="00303364">
          <w:rPr>
            <w:rFonts w:asciiTheme="minorHAnsi" w:hAnsiTheme="minorHAnsi" w:cstheme="minorHAnsi"/>
            <w:sz w:val="24"/>
            <w:szCs w:val="24"/>
            <w:rPrChange w:id="23433" w:author="DuyNgo" w:date="2012-08-10T08:15:00Z">
              <w:rPr>
                <w:rFonts w:ascii="Times New Roman" w:hAnsi="Times New Roman" w:cs="Times New Roman"/>
                <w:color w:val="365F91" w:themeColor="accent1" w:themeShade="BF"/>
                <w:sz w:val="24"/>
                <w:szCs w:val="24"/>
              </w:rPr>
            </w:rPrChange>
          </w:rPr>
          <w:lastRenderedPageBreak/>
          <w:t>Sequence Flow</w:t>
        </w:r>
        <w:bookmarkEnd w:id="23430"/>
        <w:bookmarkEnd w:id="23431"/>
      </w:ins>
    </w:p>
    <w:p w:rsidR="00771246" w:rsidRPr="00303364" w:rsidRDefault="00771246" w:rsidP="00771246">
      <w:pPr>
        <w:rPr>
          <w:ins w:id="23434" w:author="DuyNgo" w:date="2012-08-10T07:43:00Z"/>
          <w:rFonts w:cstheme="minorHAnsi"/>
          <w:sz w:val="24"/>
          <w:szCs w:val="24"/>
          <w:rPrChange w:id="23435" w:author="DuyNgo" w:date="2012-08-10T08:15:00Z">
            <w:rPr>
              <w:ins w:id="23436" w:author="DuyNgo" w:date="2012-08-10T07:43:00Z"/>
              <w:rFonts w:ascii="Times New Roman" w:hAnsi="Times New Roman"/>
              <w:sz w:val="24"/>
            </w:rPr>
          </w:rPrChange>
        </w:rPr>
      </w:pPr>
      <w:ins w:id="23437" w:author="DuyNgo" w:date="2012-08-10T07:43:00Z">
        <w:r w:rsidRPr="00303364">
          <w:rPr>
            <w:rFonts w:cstheme="minorHAnsi"/>
            <w:sz w:val="24"/>
            <w:szCs w:val="24"/>
            <w:rPrChange w:id="23438" w:author="DuyNgo" w:date="2012-08-10T08:15:00Z">
              <w:rPr>
                <w:rFonts w:cstheme="minorHAnsi"/>
                <w:sz w:val="24"/>
                <w:szCs w:val="24"/>
              </w:rPr>
            </w:rPrChange>
          </w:rPr>
          <w:object w:dxaOrig="10684" w:dyaOrig="5800">
            <v:shape id="_x0000_i1173" type="#_x0000_t75" style="width:468pt;height:254.5pt" o:ole="">
              <v:imagedata r:id="rId318" o:title=""/>
            </v:shape>
            <o:OLEObject Type="Embed" ProgID="Visio.Drawing.11" ShapeID="_x0000_i1173" DrawAspect="Content" ObjectID="_1406100481" r:id="rId319"/>
          </w:object>
        </w:r>
      </w:ins>
    </w:p>
    <w:p w:rsidR="00771246" w:rsidRPr="00303364" w:rsidRDefault="00771246" w:rsidP="00771246">
      <w:pPr>
        <w:pStyle w:val="Heading2"/>
        <w:numPr>
          <w:ilvl w:val="1"/>
          <w:numId w:val="92"/>
        </w:numPr>
        <w:rPr>
          <w:ins w:id="23439" w:author="DuyNgo" w:date="2012-08-10T07:43:00Z"/>
          <w:rFonts w:asciiTheme="minorHAnsi" w:hAnsiTheme="minorHAnsi" w:cstheme="minorHAnsi"/>
          <w:sz w:val="24"/>
          <w:szCs w:val="24"/>
          <w:rPrChange w:id="23440" w:author="DuyNgo" w:date="2012-08-10T08:15:00Z">
            <w:rPr>
              <w:ins w:id="23441" w:author="DuyNgo" w:date="2012-08-10T07:43:00Z"/>
              <w:rFonts w:ascii="Times New Roman" w:hAnsi="Times New Roman" w:cs="Times New Roman"/>
              <w:sz w:val="24"/>
              <w:szCs w:val="24"/>
            </w:rPr>
          </w:rPrChange>
        </w:rPr>
      </w:pPr>
      <w:bookmarkStart w:id="23442" w:name="_Toc327466459"/>
      <w:bookmarkStart w:id="23443" w:name="_Toc332351357"/>
      <w:ins w:id="23444" w:author="DuyNgo" w:date="2012-08-10T07:43:00Z">
        <w:r w:rsidRPr="00303364">
          <w:rPr>
            <w:rFonts w:asciiTheme="minorHAnsi" w:hAnsiTheme="minorHAnsi" w:cstheme="minorHAnsi"/>
            <w:sz w:val="24"/>
            <w:szCs w:val="24"/>
            <w:rPrChange w:id="23445" w:author="DuyNgo" w:date="2012-08-10T08:15:00Z">
              <w:rPr>
                <w:rFonts w:ascii="Times New Roman" w:hAnsi="Times New Roman" w:cs="Times New Roman"/>
                <w:color w:val="365F91" w:themeColor="accent1" w:themeShade="BF"/>
                <w:sz w:val="24"/>
                <w:szCs w:val="24"/>
              </w:rPr>
            </w:rPrChange>
          </w:rPr>
          <w:t>Dashboard _UC02 - Export Dashboard Use Case</w:t>
        </w:r>
        <w:bookmarkEnd w:id="23442"/>
        <w:bookmarkEnd w:id="23443"/>
      </w:ins>
    </w:p>
    <w:p w:rsidR="00771246" w:rsidRPr="00303364" w:rsidRDefault="00771246" w:rsidP="00771246">
      <w:pPr>
        <w:pStyle w:val="Heading3"/>
        <w:numPr>
          <w:ilvl w:val="2"/>
          <w:numId w:val="92"/>
        </w:numPr>
        <w:tabs>
          <w:tab w:val="clear" w:pos="720"/>
        </w:tabs>
        <w:spacing w:before="240" w:after="120"/>
        <w:ind w:left="1440"/>
        <w:rPr>
          <w:ins w:id="23446" w:author="DuyNgo" w:date="2012-08-10T07:43:00Z"/>
          <w:rFonts w:asciiTheme="minorHAnsi" w:hAnsiTheme="minorHAnsi" w:cstheme="minorHAnsi"/>
          <w:sz w:val="24"/>
          <w:szCs w:val="24"/>
          <w:rPrChange w:id="23447" w:author="DuyNgo" w:date="2012-08-10T08:15:00Z">
            <w:rPr>
              <w:ins w:id="23448" w:author="DuyNgo" w:date="2012-08-10T07:43:00Z"/>
              <w:rFonts w:ascii="Times New Roman" w:hAnsi="Times New Roman" w:cs="Times New Roman"/>
              <w:sz w:val="24"/>
              <w:szCs w:val="24"/>
            </w:rPr>
          </w:rPrChange>
        </w:rPr>
      </w:pPr>
      <w:bookmarkStart w:id="23449" w:name="_Toc327466460"/>
      <w:bookmarkStart w:id="23450" w:name="_Toc332351358"/>
      <w:ins w:id="23451" w:author="DuyNgo" w:date="2012-08-10T07:43:00Z">
        <w:r w:rsidRPr="00303364">
          <w:rPr>
            <w:rFonts w:asciiTheme="minorHAnsi" w:hAnsiTheme="minorHAnsi" w:cstheme="minorHAnsi"/>
            <w:sz w:val="24"/>
            <w:szCs w:val="24"/>
            <w:rPrChange w:id="23452" w:author="DuyNgo" w:date="2012-08-10T08:15:00Z">
              <w:rPr>
                <w:rFonts w:ascii="Times New Roman" w:hAnsi="Times New Roman" w:cs="Times New Roman"/>
                <w:color w:val="365F91" w:themeColor="accent1" w:themeShade="BF"/>
                <w:sz w:val="24"/>
                <w:szCs w:val="24"/>
              </w:rPr>
            </w:rPrChange>
          </w:rPr>
          <w:t>Class Diagram</w:t>
        </w:r>
        <w:bookmarkEnd w:id="23449"/>
        <w:bookmarkEnd w:id="23450"/>
      </w:ins>
    </w:p>
    <w:p w:rsidR="00771246" w:rsidRPr="00303364" w:rsidRDefault="00771246" w:rsidP="00771246">
      <w:pPr>
        <w:rPr>
          <w:ins w:id="23453" w:author="DuyNgo" w:date="2012-08-10T07:43:00Z"/>
          <w:rFonts w:cstheme="minorHAnsi"/>
          <w:sz w:val="24"/>
          <w:szCs w:val="24"/>
          <w:rPrChange w:id="23454" w:author="DuyNgo" w:date="2012-08-10T08:15:00Z">
            <w:rPr>
              <w:ins w:id="23455" w:author="DuyNgo" w:date="2012-08-10T07:43:00Z"/>
              <w:rFonts w:ascii="Times New Roman" w:hAnsi="Times New Roman"/>
              <w:sz w:val="24"/>
            </w:rPr>
          </w:rPrChange>
        </w:rPr>
      </w:pPr>
      <w:ins w:id="23456" w:author="DuyNgo" w:date="2012-08-10T07:43:00Z">
        <w:r w:rsidRPr="00303364">
          <w:rPr>
            <w:rFonts w:cstheme="minorHAnsi"/>
            <w:sz w:val="24"/>
            <w:szCs w:val="24"/>
            <w:rPrChange w:id="23457" w:author="DuyNgo" w:date="2012-08-10T08:15:00Z">
              <w:rPr>
                <w:rFonts w:cstheme="minorHAnsi"/>
                <w:sz w:val="24"/>
                <w:szCs w:val="24"/>
              </w:rPr>
            </w:rPrChange>
          </w:rPr>
          <w:object w:dxaOrig="12150" w:dyaOrig="7265">
            <v:shape id="_x0000_i1174" type="#_x0000_t75" style="width:468pt;height:279.65pt" o:ole="">
              <v:imagedata r:id="rId320" o:title=""/>
            </v:shape>
            <o:OLEObject Type="Embed" ProgID="Visio.Drawing.11" ShapeID="_x0000_i1174" DrawAspect="Content" ObjectID="_1406100482" r:id="rId321"/>
          </w:object>
        </w:r>
      </w:ins>
    </w:p>
    <w:p w:rsidR="00771246" w:rsidRPr="00303364" w:rsidRDefault="00771246" w:rsidP="00771246">
      <w:pPr>
        <w:pStyle w:val="Heading3"/>
        <w:numPr>
          <w:ilvl w:val="2"/>
          <w:numId w:val="92"/>
        </w:numPr>
        <w:tabs>
          <w:tab w:val="clear" w:pos="720"/>
        </w:tabs>
        <w:spacing w:before="240" w:after="120"/>
        <w:ind w:left="1440"/>
        <w:rPr>
          <w:ins w:id="23458" w:author="DuyNgo" w:date="2012-08-10T07:43:00Z"/>
          <w:rFonts w:asciiTheme="minorHAnsi" w:hAnsiTheme="minorHAnsi" w:cstheme="minorHAnsi"/>
          <w:sz w:val="24"/>
          <w:szCs w:val="24"/>
          <w:rPrChange w:id="23459" w:author="DuyNgo" w:date="2012-08-10T08:15:00Z">
            <w:rPr>
              <w:ins w:id="23460" w:author="DuyNgo" w:date="2012-08-10T07:43:00Z"/>
              <w:rFonts w:ascii="Times New Roman" w:hAnsi="Times New Roman" w:cs="Times New Roman"/>
              <w:sz w:val="24"/>
              <w:szCs w:val="24"/>
            </w:rPr>
          </w:rPrChange>
        </w:rPr>
      </w:pPr>
      <w:bookmarkStart w:id="23461" w:name="_Toc327466461"/>
      <w:bookmarkStart w:id="23462" w:name="_Toc332351359"/>
      <w:ins w:id="23463" w:author="DuyNgo" w:date="2012-08-10T07:43:00Z">
        <w:r w:rsidRPr="00303364">
          <w:rPr>
            <w:rFonts w:asciiTheme="minorHAnsi" w:hAnsiTheme="minorHAnsi" w:cstheme="minorHAnsi"/>
            <w:sz w:val="24"/>
            <w:szCs w:val="24"/>
            <w:rPrChange w:id="23464" w:author="DuyNgo" w:date="2012-08-10T08:15:00Z">
              <w:rPr>
                <w:rFonts w:ascii="Times New Roman" w:hAnsi="Times New Roman" w:cs="Times New Roman"/>
                <w:color w:val="365F91" w:themeColor="accent1" w:themeShade="BF"/>
                <w:sz w:val="24"/>
                <w:szCs w:val="24"/>
              </w:rPr>
            </w:rPrChange>
          </w:rPr>
          <w:lastRenderedPageBreak/>
          <w:t>Sequence Flow</w:t>
        </w:r>
        <w:bookmarkEnd w:id="23461"/>
        <w:bookmarkEnd w:id="23462"/>
      </w:ins>
    </w:p>
    <w:p w:rsidR="00771246" w:rsidRPr="00303364" w:rsidRDefault="00771246" w:rsidP="00771246">
      <w:pPr>
        <w:spacing w:line="240" w:lineRule="auto"/>
        <w:rPr>
          <w:ins w:id="23465" w:author="DuyNgo" w:date="2012-08-10T07:43:00Z"/>
          <w:rFonts w:eastAsia="Times New Roman" w:cstheme="minorHAnsi"/>
          <w:color w:val="000000"/>
          <w:sz w:val="24"/>
          <w:szCs w:val="24"/>
          <w:rPrChange w:id="23466" w:author="DuyNgo" w:date="2012-08-10T08:15:00Z">
            <w:rPr>
              <w:ins w:id="23467" w:author="DuyNgo" w:date="2012-08-10T07:43:00Z"/>
              <w:rFonts w:ascii="Times New Roman" w:eastAsia="Times New Roman" w:hAnsi="Times New Roman"/>
              <w:color w:val="000000"/>
              <w:sz w:val="24"/>
            </w:rPr>
          </w:rPrChange>
        </w:rPr>
      </w:pPr>
    </w:p>
    <w:p w:rsidR="00771246" w:rsidRPr="00303364" w:rsidRDefault="00771246" w:rsidP="00771246">
      <w:pPr>
        <w:spacing w:line="240" w:lineRule="auto"/>
        <w:rPr>
          <w:ins w:id="23468" w:author="DuyNgo" w:date="2012-08-10T07:43:00Z"/>
          <w:rFonts w:eastAsia="Times New Roman" w:cstheme="minorHAnsi"/>
          <w:color w:val="000000"/>
          <w:sz w:val="24"/>
          <w:szCs w:val="24"/>
          <w:rPrChange w:id="23469" w:author="DuyNgo" w:date="2012-08-10T08:15:00Z">
            <w:rPr>
              <w:ins w:id="23470" w:author="DuyNgo" w:date="2012-08-10T07:43:00Z"/>
              <w:rFonts w:ascii="Times New Roman" w:eastAsia="Times New Roman" w:hAnsi="Times New Roman"/>
              <w:color w:val="000000"/>
              <w:sz w:val="24"/>
            </w:rPr>
          </w:rPrChange>
        </w:rPr>
      </w:pPr>
    </w:p>
    <w:p w:rsidR="00771246" w:rsidRPr="00303364" w:rsidRDefault="00771246" w:rsidP="00771246">
      <w:pPr>
        <w:spacing w:line="240" w:lineRule="auto"/>
        <w:rPr>
          <w:ins w:id="23471" w:author="DuyNgo" w:date="2012-08-10T07:43:00Z"/>
          <w:rFonts w:eastAsia="Times New Roman" w:cstheme="minorHAnsi"/>
          <w:color w:val="000000"/>
          <w:sz w:val="24"/>
          <w:szCs w:val="24"/>
          <w:rPrChange w:id="23472" w:author="DuyNgo" w:date="2012-08-10T08:15:00Z">
            <w:rPr>
              <w:ins w:id="23473" w:author="DuyNgo" w:date="2012-08-10T07:43:00Z"/>
              <w:rFonts w:ascii="Times New Roman" w:eastAsia="Times New Roman" w:hAnsi="Times New Roman"/>
              <w:color w:val="000000"/>
              <w:sz w:val="24"/>
            </w:rPr>
          </w:rPrChange>
        </w:rPr>
      </w:pPr>
    </w:p>
    <w:p w:rsidR="00771246" w:rsidRPr="00303364" w:rsidRDefault="00771246" w:rsidP="00771246">
      <w:pPr>
        <w:spacing w:line="240" w:lineRule="auto"/>
        <w:rPr>
          <w:ins w:id="23474" w:author="DuyNgo" w:date="2012-08-10T07:43:00Z"/>
          <w:rFonts w:eastAsia="Times New Roman" w:cstheme="minorHAnsi"/>
          <w:color w:val="000000"/>
          <w:sz w:val="24"/>
          <w:szCs w:val="24"/>
          <w:rPrChange w:id="23475" w:author="DuyNgo" w:date="2012-08-10T08:15:00Z">
            <w:rPr>
              <w:ins w:id="23476" w:author="DuyNgo" w:date="2012-08-10T07:43:00Z"/>
              <w:rFonts w:ascii="Times New Roman" w:eastAsia="Times New Roman" w:hAnsi="Times New Roman"/>
              <w:color w:val="000000"/>
              <w:sz w:val="24"/>
            </w:rPr>
          </w:rPrChange>
        </w:rPr>
      </w:pPr>
      <w:ins w:id="23477" w:author="DuyNgo" w:date="2012-08-10T07:43:00Z">
        <w:r w:rsidRPr="00303364">
          <w:rPr>
            <w:rFonts w:cstheme="minorHAnsi"/>
            <w:sz w:val="24"/>
            <w:szCs w:val="24"/>
            <w:rPrChange w:id="23478" w:author="DuyNgo" w:date="2012-08-10T08:15:00Z">
              <w:rPr>
                <w:rFonts w:cstheme="minorHAnsi"/>
                <w:sz w:val="24"/>
                <w:szCs w:val="24"/>
              </w:rPr>
            </w:rPrChange>
          </w:rPr>
          <w:object w:dxaOrig="10684" w:dyaOrig="5800">
            <v:shape id="_x0000_i1175" type="#_x0000_t75" style="width:468pt;height:254.5pt" o:ole="">
              <v:imagedata r:id="rId322" o:title=""/>
            </v:shape>
            <o:OLEObject Type="Embed" ProgID="Visio.Drawing.11" ShapeID="_x0000_i1175" DrawAspect="Content" ObjectID="_1406100483" r:id="rId323"/>
          </w:object>
        </w:r>
      </w:ins>
    </w:p>
    <w:p w:rsidR="00771246" w:rsidRPr="00303364" w:rsidRDefault="00771246">
      <w:pPr>
        <w:pStyle w:val="Heading2"/>
        <w:numPr>
          <w:ilvl w:val="0"/>
          <w:numId w:val="115"/>
        </w:numPr>
        <w:ind w:left="360"/>
        <w:rPr>
          <w:ins w:id="23479" w:author="DuyNgo" w:date="2012-08-10T07:43:00Z"/>
          <w:rFonts w:asciiTheme="minorHAnsi" w:hAnsiTheme="minorHAnsi" w:cstheme="minorHAnsi"/>
          <w:sz w:val="24"/>
          <w:szCs w:val="24"/>
          <w:rPrChange w:id="23480" w:author="DuyNgo" w:date="2012-08-10T08:15:00Z">
            <w:rPr>
              <w:ins w:id="23481" w:author="DuyNgo" w:date="2012-08-10T07:43:00Z"/>
            </w:rPr>
          </w:rPrChange>
        </w:rPr>
        <w:pPrChange w:id="23482" w:author="DuyNgo" w:date="2012-08-10T07:53:00Z">
          <w:pPr>
            <w:pStyle w:val="Heading1"/>
            <w:numPr>
              <w:numId w:val="92"/>
            </w:numPr>
            <w:tabs>
              <w:tab w:val="num" w:pos="432"/>
            </w:tabs>
            <w:ind w:left="432" w:hanging="432"/>
          </w:pPr>
        </w:pPrChange>
      </w:pPr>
      <w:bookmarkStart w:id="23483" w:name="_Toc327466462"/>
      <w:bookmarkStart w:id="23484" w:name="_Toc332351360"/>
      <w:ins w:id="23485" w:author="DuyNgo" w:date="2012-08-10T07:43:00Z">
        <w:r w:rsidRPr="00303364">
          <w:rPr>
            <w:rFonts w:asciiTheme="minorHAnsi" w:hAnsiTheme="minorHAnsi" w:cstheme="minorHAnsi"/>
            <w:sz w:val="24"/>
            <w:szCs w:val="24"/>
            <w:rPrChange w:id="23486" w:author="DuyNgo" w:date="2012-08-10T08:15:00Z">
              <w:rPr/>
            </w:rPrChange>
          </w:rPr>
          <w:t>Interface Design</w:t>
        </w:r>
        <w:bookmarkEnd w:id="23483"/>
        <w:bookmarkEnd w:id="23484"/>
      </w:ins>
    </w:p>
    <w:p w:rsidR="00771246" w:rsidRPr="00303364" w:rsidRDefault="00771246" w:rsidP="00771246">
      <w:pPr>
        <w:ind w:left="432"/>
        <w:rPr>
          <w:ins w:id="23487" w:author="DuyNgo" w:date="2012-08-10T07:43:00Z"/>
          <w:rFonts w:cstheme="minorHAnsi"/>
          <w:sz w:val="24"/>
          <w:szCs w:val="24"/>
          <w:rPrChange w:id="23488" w:author="DuyNgo" w:date="2012-08-10T08:15:00Z">
            <w:rPr>
              <w:ins w:id="23489" w:author="DuyNgo" w:date="2012-08-10T07:43:00Z"/>
              <w:rFonts w:ascii="Times New Roman" w:hAnsi="Times New Roman"/>
              <w:sz w:val="24"/>
            </w:rPr>
          </w:rPrChange>
        </w:rPr>
      </w:pPr>
    </w:p>
    <w:p w:rsidR="00771246" w:rsidRPr="00303364" w:rsidRDefault="00771246">
      <w:pPr>
        <w:tabs>
          <w:tab w:val="left" w:pos="0"/>
        </w:tabs>
        <w:ind w:left="-180" w:hanging="180"/>
        <w:rPr>
          <w:ins w:id="23490" w:author="DuyNgo" w:date="2012-08-10T07:43:00Z"/>
          <w:rFonts w:cstheme="minorHAnsi"/>
          <w:sz w:val="24"/>
          <w:szCs w:val="24"/>
          <w:rPrChange w:id="23491" w:author="DuyNgo" w:date="2012-08-10T08:15:00Z">
            <w:rPr>
              <w:ins w:id="23492" w:author="DuyNgo" w:date="2012-08-10T07:43:00Z"/>
              <w:rFonts w:ascii="Times New Roman" w:hAnsi="Times New Roman"/>
              <w:sz w:val="24"/>
            </w:rPr>
          </w:rPrChange>
        </w:rPr>
        <w:pPrChange w:id="23493" w:author="DuyNgo" w:date="2012-08-10T07:56:00Z">
          <w:pPr>
            <w:ind w:left="432"/>
          </w:pPr>
        </w:pPrChange>
      </w:pPr>
      <w:bookmarkStart w:id="23494" w:name="_Toc332351361"/>
      <w:ins w:id="23495" w:author="DuyNgo" w:date="2012-08-10T07:43:00Z">
        <w:r w:rsidRPr="00303364">
          <w:rPr>
            <w:rStyle w:val="Heading3Char"/>
            <w:rFonts w:asciiTheme="minorHAnsi" w:hAnsiTheme="minorHAnsi" w:cstheme="minorHAnsi"/>
            <w:szCs w:val="24"/>
            <w:rPrChange w:id="23496" w:author="DuyNgo" w:date="2012-08-10T08:15:00Z">
              <w:rPr>
                <w:rFonts w:ascii="Times New Roman" w:hAnsi="Times New Roman"/>
                <w:sz w:val="24"/>
              </w:rPr>
            </w:rPrChange>
          </w:rPr>
          <w:lastRenderedPageBreak/>
          <w:t xml:space="preserve">8.1 Project Eye </w:t>
        </w:r>
        <w:proofErr w:type="spellStart"/>
        <w:r w:rsidRPr="00303364">
          <w:rPr>
            <w:rStyle w:val="Heading3Char"/>
            <w:rFonts w:asciiTheme="minorHAnsi" w:hAnsiTheme="minorHAnsi" w:cstheme="minorHAnsi"/>
            <w:szCs w:val="24"/>
            <w:rPrChange w:id="23497" w:author="DuyNgo" w:date="2012-08-10T08:15:00Z">
              <w:rPr>
                <w:rFonts w:ascii="Times New Roman" w:hAnsi="Times New Roman"/>
                <w:sz w:val="24"/>
              </w:rPr>
            </w:rPrChange>
          </w:rPr>
          <w:t>Portlet</w:t>
        </w:r>
        <w:bookmarkEnd w:id="23494"/>
        <w:proofErr w:type="spellEnd"/>
        <w:r w:rsidRPr="00303364">
          <w:rPr>
            <w:rFonts w:cstheme="minorHAnsi"/>
            <w:sz w:val="24"/>
            <w:szCs w:val="24"/>
            <w:rPrChange w:id="23498" w:author="DuyNgo" w:date="2012-08-10T08:15:00Z">
              <w:rPr>
                <w:rFonts w:ascii="Times New Roman" w:hAnsi="Times New Roman"/>
                <w:sz w:val="24"/>
              </w:rPr>
            </w:rPrChange>
          </w:rPr>
          <w:br/>
        </w:r>
        <w:r w:rsidRPr="00303364">
          <w:rPr>
            <w:rFonts w:cstheme="minorHAnsi"/>
            <w:sz w:val="24"/>
            <w:szCs w:val="24"/>
            <w:rPrChange w:id="23499" w:author="DuyNgo" w:date="2012-08-10T08:15:00Z">
              <w:rPr>
                <w:rFonts w:ascii="Times New Roman" w:hAnsi="Times New Roman"/>
                <w:sz w:val="24"/>
              </w:rPr>
            </w:rPrChange>
          </w:rPr>
          <w:br/>
        </w:r>
        <w:r w:rsidRPr="00303364">
          <w:rPr>
            <w:rFonts w:cstheme="minorHAnsi"/>
            <w:noProof/>
            <w:sz w:val="24"/>
            <w:szCs w:val="24"/>
            <w:lang w:eastAsia="ja-JP"/>
            <w:rPrChange w:id="23500" w:author="Unknown">
              <w:rPr>
                <w:rFonts w:ascii="Times New Roman" w:hAnsi="Times New Roman"/>
                <w:noProof/>
                <w:sz w:val="24"/>
                <w:lang w:eastAsia="ja-JP"/>
              </w:rPr>
            </w:rPrChange>
          </w:rPr>
          <w:drawing>
            <wp:inline distT="0" distB="0" distL="0" distR="0" wp14:anchorId="66377263" wp14:editId="782C27F6">
              <wp:extent cx="6040850" cy="3171825"/>
              <wp:effectExtent l="0" t="0" r="0" b="0"/>
              <wp:docPr id="14" name="Picture 14" descr="C:\Users\DuyNgo\Desktop\ProjectEy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uyNgo\Desktop\ProjectEyeHome.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040850" cy="3171825"/>
                      </a:xfrm>
                      <a:prstGeom prst="rect">
                        <a:avLst/>
                      </a:prstGeom>
                      <a:noFill/>
                      <a:ln>
                        <a:noFill/>
                      </a:ln>
                    </pic:spPr>
                  </pic:pic>
                </a:graphicData>
              </a:graphic>
            </wp:inline>
          </w:drawing>
        </w:r>
      </w:ins>
    </w:p>
    <w:p w:rsidR="00771246" w:rsidRPr="00303364" w:rsidRDefault="0087055E">
      <w:pPr>
        <w:ind w:left="-180" w:hanging="198"/>
        <w:rPr>
          <w:ins w:id="23501" w:author="DuyNgo" w:date="2012-08-10T07:43:00Z"/>
          <w:rFonts w:cstheme="minorHAnsi"/>
          <w:sz w:val="24"/>
          <w:szCs w:val="24"/>
          <w:rPrChange w:id="23502" w:author="DuyNgo" w:date="2012-08-10T08:15:00Z">
            <w:rPr>
              <w:ins w:id="23503" w:author="DuyNgo" w:date="2012-08-10T07:43:00Z"/>
              <w:rFonts w:ascii="Times New Roman" w:hAnsi="Times New Roman"/>
              <w:sz w:val="24"/>
            </w:rPr>
          </w:rPrChange>
        </w:rPr>
        <w:pPrChange w:id="23504" w:author="DuyNgo" w:date="2012-08-10T07:55:00Z">
          <w:pPr>
            <w:ind w:left="432"/>
          </w:pPr>
        </w:pPrChange>
      </w:pPr>
      <w:bookmarkStart w:id="23505" w:name="_Toc332351362"/>
      <w:ins w:id="23506" w:author="DuyNgo" w:date="2012-08-10T07:56:00Z">
        <w:r w:rsidRPr="00303364">
          <w:rPr>
            <w:rStyle w:val="Heading3Char"/>
            <w:rFonts w:asciiTheme="minorHAnsi" w:hAnsiTheme="minorHAnsi" w:cstheme="minorHAnsi"/>
            <w:sz w:val="24"/>
            <w:szCs w:val="24"/>
            <w:rPrChange w:id="23507" w:author="DuyNgo" w:date="2012-08-10T08:15:00Z">
              <w:rPr>
                <w:rStyle w:val="Heading3Char"/>
              </w:rPr>
            </w:rPrChange>
          </w:rPr>
          <w:t>8.2 Team Management</w:t>
        </w:r>
      </w:ins>
      <w:bookmarkEnd w:id="23505"/>
      <w:ins w:id="23508" w:author="DuyNgo" w:date="2012-08-10T07:43:00Z">
        <w:r w:rsidR="00771246" w:rsidRPr="00303364">
          <w:rPr>
            <w:rFonts w:cstheme="minorHAnsi"/>
            <w:sz w:val="24"/>
            <w:szCs w:val="24"/>
            <w:rPrChange w:id="23509" w:author="DuyNgo" w:date="2012-08-10T08:15:00Z">
              <w:rPr>
                <w:rFonts w:ascii="Times New Roman" w:hAnsi="Times New Roman"/>
                <w:sz w:val="24"/>
              </w:rPr>
            </w:rPrChange>
          </w:rPr>
          <w:br/>
        </w:r>
        <w:r w:rsidR="00771246" w:rsidRPr="00303364">
          <w:rPr>
            <w:rFonts w:cstheme="minorHAnsi"/>
            <w:noProof/>
            <w:sz w:val="24"/>
            <w:szCs w:val="24"/>
            <w:lang w:eastAsia="ja-JP"/>
            <w:rPrChange w:id="23510" w:author="Unknown">
              <w:rPr>
                <w:rFonts w:ascii="Times New Roman" w:hAnsi="Times New Roman"/>
                <w:noProof/>
                <w:sz w:val="24"/>
                <w:lang w:eastAsia="ja-JP"/>
              </w:rPr>
            </w:rPrChange>
          </w:rPr>
          <w:drawing>
            <wp:inline distT="0" distB="0" distL="0" distR="0" wp14:anchorId="51060D11" wp14:editId="70301306">
              <wp:extent cx="6296025" cy="1819995"/>
              <wp:effectExtent l="0" t="0" r="0" b="0"/>
              <wp:docPr id="15" name="Picture 15" descr="C:\Users\DuyNgo\Desktop\Team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uyNgo\Desktop\TeamManagement.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296025" cy="1819995"/>
                      </a:xfrm>
                      <a:prstGeom prst="rect">
                        <a:avLst/>
                      </a:prstGeom>
                      <a:noFill/>
                      <a:ln>
                        <a:noFill/>
                      </a:ln>
                    </pic:spPr>
                  </pic:pic>
                </a:graphicData>
              </a:graphic>
            </wp:inline>
          </w:drawing>
        </w:r>
      </w:ins>
    </w:p>
    <w:p w:rsidR="00771246" w:rsidRPr="00303364" w:rsidRDefault="00771246">
      <w:pPr>
        <w:pStyle w:val="Heading3"/>
        <w:rPr>
          <w:ins w:id="23511" w:author="DuyNgo" w:date="2012-08-10T07:43:00Z"/>
          <w:rFonts w:cstheme="minorHAnsi"/>
          <w:sz w:val="24"/>
          <w:szCs w:val="24"/>
          <w:rPrChange w:id="23512" w:author="DuyNgo" w:date="2012-08-10T08:15:00Z">
            <w:rPr>
              <w:ins w:id="23513" w:author="DuyNgo" w:date="2012-08-10T07:43:00Z"/>
            </w:rPr>
          </w:rPrChange>
        </w:rPr>
        <w:pPrChange w:id="23514" w:author="DuyNgo" w:date="2012-08-10T07:56:00Z">
          <w:pPr>
            <w:ind w:left="432"/>
          </w:pPr>
        </w:pPrChange>
      </w:pPr>
      <w:ins w:id="23515" w:author="DuyNgo" w:date="2012-08-10T07:43:00Z">
        <w:r w:rsidRPr="00303364">
          <w:rPr>
            <w:rFonts w:asciiTheme="minorHAnsi" w:hAnsiTheme="minorHAnsi" w:cstheme="minorHAnsi"/>
            <w:sz w:val="24"/>
            <w:szCs w:val="24"/>
            <w:rPrChange w:id="23516" w:author="DuyNgo" w:date="2012-08-10T08:15:00Z">
              <w:rPr>
                <w:b/>
                <w:bCs/>
              </w:rPr>
            </w:rPrChange>
          </w:rPr>
          <w:lastRenderedPageBreak/>
          <w:br/>
        </w:r>
        <w:bookmarkStart w:id="23517" w:name="_Toc332351363"/>
        <w:r w:rsidRPr="00303364">
          <w:rPr>
            <w:rFonts w:asciiTheme="minorHAnsi" w:hAnsiTheme="minorHAnsi" w:cstheme="minorHAnsi"/>
            <w:sz w:val="24"/>
            <w:szCs w:val="24"/>
            <w:rPrChange w:id="23518" w:author="DuyNgo" w:date="2012-08-10T08:15:00Z">
              <w:rPr>
                <w:b/>
                <w:bCs/>
              </w:rPr>
            </w:rPrChange>
          </w:rPr>
          <w:t xml:space="preserve">8.3 Planner </w:t>
        </w:r>
        <w:proofErr w:type="spellStart"/>
        <w:r w:rsidRPr="00303364">
          <w:rPr>
            <w:rFonts w:asciiTheme="minorHAnsi" w:hAnsiTheme="minorHAnsi" w:cstheme="minorHAnsi"/>
            <w:sz w:val="24"/>
            <w:szCs w:val="24"/>
            <w:rPrChange w:id="23519" w:author="DuyNgo" w:date="2012-08-10T08:15:00Z">
              <w:rPr>
                <w:b/>
                <w:bCs/>
              </w:rPr>
            </w:rPrChange>
          </w:rPr>
          <w:t>Portlet</w:t>
        </w:r>
        <w:bookmarkEnd w:id="23517"/>
        <w:proofErr w:type="spellEnd"/>
        <w:r w:rsidRPr="00303364">
          <w:rPr>
            <w:rFonts w:asciiTheme="minorHAnsi" w:hAnsiTheme="minorHAnsi" w:cstheme="minorHAnsi"/>
            <w:sz w:val="24"/>
            <w:szCs w:val="24"/>
            <w:rPrChange w:id="23520" w:author="DuyNgo" w:date="2012-08-10T08:15:00Z">
              <w:rPr>
                <w:b/>
                <w:bCs/>
              </w:rPr>
            </w:rPrChange>
          </w:rPr>
          <w:br/>
        </w:r>
        <w:r w:rsidRPr="00303364">
          <w:rPr>
            <w:rFonts w:asciiTheme="minorHAnsi" w:hAnsiTheme="minorHAnsi" w:cstheme="minorHAnsi"/>
            <w:sz w:val="24"/>
            <w:szCs w:val="24"/>
            <w:rPrChange w:id="23521" w:author="DuyNgo" w:date="2012-08-10T08:15:00Z">
              <w:rPr>
                <w:b/>
                <w:bCs/>
              </w:rPr>
            </w:rPrChange>
          </w:rPr>
          <w:br/>
        </w:r>
      </w:ins>
    </w:p>
    <w:p w:rsidR="00771246" w:rsidRPr="00303364" w:rsidRDefault="00771246">
      <w:pPr>
        <w:pStyle w:val="Heading3"/>
        <w:rPr>
          <w:ins w:id="23522" w:author="DuyNgo" w:date="2012-08-10T07:43:00Z"/>
          <w:rFonts w:cstheme="minorHAnsi"/>
          <w:sz w:val="24"/>
          <w:szCs w:val="24"/>
          <w:rPrChange w:id="23523" w:author="DuyNgo" w:date="2012-08-10T08:15:00Z">
            <w:rPr>
              <w:ins w:id="23524" w:author="DuyNgo" w:date="2012-08-10T07:43:00Z"/>
            </w:rPr>
          </w:rPrChange>
        </w:rPr>
        <w:pPrChange w:id="23525" w:author="DuyNgo" w:date="2012-08-10T07:56:00Z">
          <w:pPr>
            <w:ind w:left="432"/>
          </w:pPr>
        </w:pPrChange>
      </w:pPr>
      <w:bookmarkStart w:id="23526" w:name="_Toc332351364"/>
      <w:ins w:id="23527" w:author="DuyNgo" w:date="2012-08-10T07:43:00Z">
        <w:r w:rsidRPr="00303364">
          <w:rPr>
            <w:rFonts w:asciiTheme="minorHAnsi" w:hAnsiTheme="minorHAnsi" w:cstheme="minorHAnsi"/>
            <w:sz w:val="24"/>
            <w:szCs w:val="24"/>
            <w:rPrChange w:id="23528" w:author="DuyNgo" w:date="2012-08-10T08:15:00Z">
              <w:rPr>
                <w:b/>
                <w:bCs/>
              </w:rPr>
            </w:rPrChange>
          </w:rPr>
          <w:t>8.</w:t>
        </w:r>
      </w:ins>
      <w:ins w:id="23529" w:author="DuyNgo" w:date="2012-08-10T07:56:00Z">
        <w:r w:rsidR="0087055E" w:rsidRPr="00303364">
          <w:rPr>
            <w:rFonts w:asciiTheme="minorHAnsi" w:hAnsiTheme="minorHAnsi" w:cstheme="minorHAnsi"/>
            <w:sz w:val="24"/>
            <w:szCs w:val="24"/>
            <w:rPrChange w:id="23530" w:author="DuyNgo" w:date="2012-08-10T08:15:00Z">
              <w:rPr>
                <w:b/>
                <w:bCs/>
              </w:rPr>
            </w:rPrChange>
          </w:rPr>
          <w:t>4</w:t>
        </w:r>
      </w:ins>
      <w:ins w:id="23531" w:author="DuyNgo" w:date="2012-08-10T07:43:00Z">
        <w:r w:rsidRPr="00303364">
          <w:rPr>
            <w:rFonts w:asciiTheme="minorHAnsi" w:hAnsiTheme="minorHAnsi" w:cstheme="minorHAnsi"/>
            <w:sz w:val="24"/>
            <w:szCs w:val="24"/>
            <w:rPrChange w:id="23532" w:author="DuyNgo" w:date="2012-08-10T08:15:00Z">
              <w:rPr>
                <w:b/>
                <w:bCs/>
              </w:rPr>
            </w:rPrChange>
          </w:rPr>
          <w:t xml:space="preserve"> Requirement </w:t>
        </w:r>
        <w:proofErr w:type="spellStart"/>
        <w:r w:rsidRPr="00303364">
          <w:rPr>
            <w:rFonts w:asciiTheme="minorHAnsi" w:hAnsiTheme="minorHAnsi" w:cstheme="minorHAnsi"/>
            <w:sz w:val="24"/>
            <w:szCs w:val="24"/>
            <w:rPrChange w:id="23533" w:author="DuyNgo" w:date="2012-08-10T08:15:00Z">
              <w:rPr>
                <w:b/>
                <w:bCs/>
              </w:rPr>
            </w:rPrChange>
          </w:rPr>
          <w:t>Portlet</w:t>
        </w:r>
        <w:bookmarkEnd w:id="23526"/>
        <w:proofErr w:type="spellEnd"/>
        <w:r w:rsidRPr="00303364">
          <w:rPr>
            <w:rFonts w:asciiTheme="minorHAnsi" w:hAnsiTheme="minorHAnsi" w:cstheme="minorHAnsi"/>
            <w:sz w:val="24"/>
            <w:szCs w:val="24"/>
            <w:rPrChange w:id="23534" w:author="DuyNgo" w:date="2012-08-10T08:15:00Z">
              <w:rPr>
                <w:b/>
                <w:bCs/>
              </w:rPr>
            </w:rPrChange>
          </w:rPr>
          <w:br/>
        </w:r>
      </w:ins>
    </w:p>
    <w:p w:rsidR="00771246" w:rsidRPr="00303364" w:rsidRDefault="00771246">
      <w:pPr>
        <w:rPr>
          <w:ins w:id="23535" w:author="DuyNgo" w:date="2012-08-10T07:43:00Z"/>
          <w:rFonts w:cstheme="minorHAnsi"/>
          <w:sz w:val="24"/>
          <w:szCs w:val="24"/>
          <w:rPrChange w:id="23536" w:author="DuyNgo" w:date="2012-08-10T08:15:00Z">
            <w:rPr>
              <w:ins w:id="23537" w:author="DuyNgo" w:date="2012-08-10T07:43:00Z"/>
              <w:rFonts w:ascii="Times New Roman" w:hAnsi="Times New Roman"/>
              <w:sz w:val="24"/>
            </w:rPr>
          </w:rPrChange>
        </w:rPr>
        <w:pPrChange w:id="23538" w:author="DuyNgo" w:date="2012-08-10T07:59:00Z">
          <w:pPr>
            <w:ind w:left="432"/>
          </w:pPr>
        </w:pPrChange>
      </w:pPr>
      <w:ins w:id="23539" w:author="DuyNgo" w:date="2012-08-10T07:43:00Z">
        <w:r w:rsidRPr="00303364">
          <w:rPr>
            <w:rFonts w:cstheme="minorHAnsi"/>
            <w:noProof/>
            <w:sz w:val="24"/>
            <w:szCs w:val="24"/>
            <w:lang w:eastAsia="ja-JP"/>
            <w:rPrChange w:id="23540" w:author="Unknown">
              <w:rPr>
                <w:rFonts w:ascii="Times New Roman" w:hAnsi="Times New Roman"/>
                <w:noProof/>
                <w:sz w:val="24"/>
                <w:lang w:eastAsia="ja-JP"/>
              </w:rPr>
            </w:rPrChange>
          </w:rPr>
          <w:drawing>
            <wp:inline distT="0" distB="0" distL="0" distR="0" wp14:anchorId="7F56C2D0" wp14:editId="3E7CACA9">
              <wp:extent cx="6153150" cy="2737769"/>
              <wp:effectExtent l="0" t="0" r="0" b="0"/>
              <wp:docPr id="16" name="Picture 16" descr="C:\Users\DuyNgo\Desktop\Require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uyNgo\Desktop\Requirement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159490" cy="2740590"/>
                      </a:xfrm>
                      <a:prstGeom prst="rect">
                        <a:avLst/>
                      </a:prstGeom>
                      <a:noFill/>
                      <a:ln>
                        <a:noFill/>
                      </a:ln>
                    </pic:spPr>
                  </pic:pic>
                </a:graphicData>
              </a:graphic>
            </wp:inline>
          </w:drawing>
        </w:r>
        <w:r w:rsidRPr="00303364">
          <w:rPr>
            <w:rFonts w:cstheme="minorHAnsi"/>
            <w:sz w:val="24"/>
            <w:szCs w:val="24"/>
            <w:rPrChange w:id="23541" w:author="DuyNgo" w:date="2012-08-10T08:15:00Z">
              <w:rPr>
                <w:rFonts w:ascii="Times New Roman" w:hAnsi="Times New Roman"/>
                <w:sz w:val="24"/>
              </w:rPr>
            </w:rPrChange>
          </w:rPr>
          <w:br/>
        </w:r>
      </w:ins>
    </w:p>
    <w:p w:rsidR="00771246" w:rsidRPr="00303364" w:rsidRDefault="00771246">
      <w:pPr>
        <w:ind w:left="432" w:hanging="450"/>
        <w:rPr>
          <w:ins w:id="23542" w:author="DuyNgo" w:date="2012-08-10T07:43:00Z"/>
          <w:rFonts w:cstheme="minorHAnsi"/>
          <w:sz w:val="24"/>
          <w:szCs w:val="24"/>
          <w:rPrChange w:id="23543" w:author="DuyNgo" w:date="2012-08-10T08:15:00Z">
            <w:rPr>
              <w:ins w:id="23544" w:author="DuyNgo" w:date="2012-08-10T07:43:00Z"/>
              <w:rFonts w:ascii="Times New Roman" w:hAnsi="Times New Roman"/>
              <w:sz w:val="24"/>
            </w:rPr>
          </w:rPrChange>
        </w:rPr>
        <w:pPrChange w:id="23545" w:author="DuyNgo" w:date="2012-08-10T07:59:00Z">
          <w:pPr>
            <w:ind w:left="432"/>
          </w:pPr>
        </w:pPrChange>
      </w:pPr>
      <w:ins w:id="23546" w:author="DuyNgo" w:date="2012-08-10T07:43:00Z">
        <w:r w:rsidRPr="00303364">
          <w:rPr>
            <w:rFonts w:cstheme="minorHAnsi"/>
            <w:noProof/>
            <w:sz w:val="24"/>
            <w:szCs w:val="24"/>
            <w:lang w:eastAsia="ja-JP"/>
            <w:rPrChange w:id="23547" w:author="Unknown">
              <w:rPr>
                <w:rFonts w:ascii="Times New Roman" w:hAnsi="Times New Roman"/>
                <w:noProof/>
                <w:sz w:val="24"/>
                <w:lang w:eastAsia="ja-JP"/>
              </w:rPr>
            </w:rPrChange>
          </w:rPr>
          <w:drawing>
            <wp:inline distT="0" distB="0" distL="0" distR="0" wp14:anchorId="4FF8960D" wp14:editId="0EA15594">
              <wp:extent cx="6189345" cy="1873738"/>
              <wp:effectExtent l="0" t="0" r="0" b="0"/>
              <wp:docPr id="17" name="Picture 17" descr="C:\Users\DuyNgo\Desktop\requir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DuyNgo\Desktop\requirement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189345" cy="1873738"/>
                      </a:xfrm>
                      <a:prstGeom prst="rect">
                        <a:avLst/>
                      </a:prstGeom>
                      <a:noFill/>
                      <a:ln>
                        <a:noFill/>
                      </a:ln>
                    </pic:spPr>
                  </pic:pic>
                </a:graphicData>
              </a:graphic>
            </wp:inline>
          </w:drawing>
        </w:r>
      </w:ins>
    </w:p>
    <w:p w:rsidR="00771246" w:rsidRPr="00303364" w:rsidRDefault="00771246" w:rsidP="00771246">
      <w:pPr>
        <w:ind w:left="432"/>
        <w:rPr>
          <w:ins w:id="23548" w:author="DuyNgo" w:date="2012-08-10T07:43:00Z"/>
          <w:rFonts w:cstheme="minorHAnsi"/>
          <w:sz w:val="24"/>
          <w:szCs w:val="24"/>
          <w:rPrChange w:id="23549" w:author="DuyNgo" w:date="2012-08-10T08:15:00Z">
            <w:rPr>
              <w:ins w:id="23550" w:author="DuyNgo" w:date="2012-08-10T07:43:00Z"/>
              <w:rFonts w:ascii="Times New Roman" w:hAnsi="Times New Roman"/>
              <w:sz w:val="24"/>
            </w:rPr>
          </w:rPrChange>
        </w:rPr>
      </w:pPr>
      <w:ins w:id="23551" w:author="DuyNgo" w:date="2012-08-10T07:43:00Z">
        <w:r w:rsidRPr="00303364">
          <w:rPr>
            <w:rFonts w:cstheme="minorHAnsi"/>
            <w:sz w:val="24"/>
            <w:szCs w:val="24"/>
            <w:rPrChange w:id="23552" w:author="DuyNgo" w:date="2012-08-10T08:15:00Z">
              <w:rPr>
                <w:rFonts w:ascii="Times New Roman" w:hAnsi="Times New Roman"/>
                <w:sz w:val="24"/>
              </w:rPr>
            </w:rPrChange>
          </w:rPr>
          <w:br/>
        </w:r>
        <w:r w:rsidRPr="00303364">
          <w:rPr>
            <w:rFonts w:cstheme="minorHAnsi"/>
            <w:sz w:val="24"/>
            <w:szCs w:val="24"/>
            <w:rPrChange w:id="23553" w:author="DuyNgo" w:date="2012-08-10T08:15:00Z">
              <w:rPr>
                <w:rFonts w:ascii="Times New Roman" w:hAnsi="Times New Roman"/>
                <w:sz w:val="24"/>
              </w:rPr>
            </w:rPrChange>
          </w:rPr>
          <w:br/>
        </w:r>
        <w:r w:rsidRPr="00303364">
          <w:rPr>
            <w:rFonts w:cstheme="minorHAnsi"/>
            <w:sz w:val="24"/>
            <w:szCs w:val="24"/>
            <w:rPrChange w:id="23554" w:author="DuyNgo" w:date="2012-08-10T08:15:00Z">
              <w:rPr>
                <w:rFonts w:ascii="Times New Roman" w:hAnsi="Times New Roman"/>
                <w:sz w:val="24"/>
              </w:rPr>
            </w:rPrChange>
          </w:rPr>
          <w:br/>
        </w:r>
      </w:ins>
    </w:p>
    <w:p w:rsidR="00771246" w:rsidRPr="00303364" w:rsidRDefault="00771246" w:rsidP="00771246">
      <w:pPr>
        <w:ind w:left="432"/>
        <w:rPr>
          <w:ins w:id="23555" w:author="DuyNgo" w:date="2012-08-10T07:43:00Z"/>
          <w:rFonts w:cstheme="minorHAnsi"/>
          <w:sz w:val="24"/>
          <w:szCs w:val="24"/>
          <w:rPrChange w:id="23556" w:author="DuyNgo" w:date="2012-08-10T08:15:00Z">
            <w:rPr>
              <w:ins w:id="23557" w:author="DuyNgo" w:date="2012-08-10T07:43:00Z"/>
              <w:rFonts w:ascii="Times New Roman" w:hAnsi="Times New Roman"/>
              <w:sz w:val="24"/>
            </w:rPr>
          </w:rPrChange>
        </w:rPr>
      </w:pPr>
    </w:p>
    <w:p w:rsidR="00771246" w:rsidRPr="00303364" w:rsidRDefault="0087055E">
      <w:pPr>
        <w:ind w:left="-180"/>
        <w:rPr>
          <w:ins w:id="23558" w:author="DuyNgo" w:date="2012-08-10T07:43:00Z"/>
          <w:rFonts w:cstheme="minorHAnsi"/>
          <w:sz w:val="24"/>
          <w:szCs w:val="24"/>
          <w:rPrChange w:id="23559" w:author="DuyNgo" w:date="2012-08-10T08:15:00Z">
            <w:rPr>
              <w:ins w:id="23560" w:author="DuyNgo" w:date="2012-08-10T07:43:00Z"/>
              <w:rFonts w:ascii="Times New Roman" w:hAnsi="Times New Roman"/>
              <w:sz w:val="24"/>
            </w:rPr>
          </w:rPrChange>
        </w:rPr>
        <w:pPrChange w:id="23561" w:author="DuyNgo" w:date="2012-08-10T07:59:00Z">
          <w:pPr>
            <w:ind w:left="432"/>
          </w:pPr>
        </w:pPrChange>
      </w:pPr>
      <w:bookmarkStart w:id="23562" w:name="_Toc332351365"/>
      <w:ins w:id="23563" w:author="DuyNgo" w:date="2012-08-10T07:43:00Z">
        <w:r w:rsidRPr="00303364">
          <w:rPr>
            <w:rStyle w:val="Heading3Char"/>
            <w:rFonts w:asciiTheme="minorHAnsi" w:hAnsiTheme="minorHAnsi" w:cstheme="minorHAnsi"/>
            <w:szCs w:val="24"/>
            <w:rPrChange w:id="23564" w:author="DuyNgo" w:date="2012-08-10T08:15:00Z">
              <w:rPr>
                <w:rFonts w:ascii="Times New Roman" w:hAnsi="Times New Roman"/>
                <w:sz w:val="24"/>
              </w:rPr>
            </w:rPrChange>
          </w:rPr>
          <w:lastRenderedPageBreak/>
          <w:t>8.</w:t>
        </w:r>
      </w:ins>
      <w:ins w:id="23565" w:author="DuyNgo" w:date="2012-08-10T07:59:00Z">
        <w:r w:rsidRPr="00303364">
          <w:rPr>
            <w:rStyle w:val="Heading3Char"/>
            <w:rFonts w:asciiTheme="minorHAnsi" w:hAnsiTheme="minorHAnsi" w:cstheme="minorHAnsi"/>
            <w:szCs w:val="24"/>
            <w:rPrChange w:id="23566" w:author="DuyNgo" w:date="2012-08-10T08:15:00Z">
              <w:rPr>
                <w:rFonts w:ascii="Times New Roman" w:hAnsi="Times New Roman"/>
                <w:sz w:val="24"/>
              </w:rPr>
            </w:rPrChange>
          </w:rPr>
          <w:t>5</w:t>
        </w:r>
      </w:ins>
      <w:ins w:id="23567" w:author="DuyNgo" w:date="2012-08-10T07:43:00Z">
        <w:r w:rsidR="00771246" w:rsidRPr="00303364">
          <w:rPr>
            <w:rStyle w:val="Heading3Char"/>
            <w:rFonts w:asciiTheme="minorHAnsi" w:hAnsiTheme="minorHAnsi" w:cstheme="minorHAnsi"/>
            <w:szCs w:val="24"/>
            <w:rPrChange w:id="23568" w:author="DuyNgo" w:date="2012-08-10T08:15:00Z">
              <w:rPr>
                <w:rFonts w:ascii="Times New Roman" w:hAnsi="Times New Roman"/>
                <w:sz w:val="24"/>
              </w:rPr>
            </w:rPrChange>
          </w:rPr>
          <w:t xml:space="preserve"> Timesheet </w:t>
        </w:r>
        <w:proofErr w:type="spellStart"/>
        <w:r w:rsidR="00771246" w:rsidRPr="00303364">
          <w:rPr>
            <w:rStyle w:val="Heading3Char"/>
            <w:rFonts w:asciiTheme="minorHAnsi" w:hAnsiTheme="minorHAnsi" w:cstheme="minorHAnsi"/>
            <w:szCs w:val="24"/>
            <w:rPrChange w:id="23569" w:author="DuyNgo" w:date="2012-08-10T08:15:00Z">
              <w:rPr>
                <w:rFonts w:ascii="Times New Roman" w:hAnsi="Times New Roman"/>
                <w:sz w:val="24"/>
              </w:rPr>
            </w:rPrChange>
          </w:rPr>
          <w:t>Portlet</w:t>
        </w:r>
        <w:bookmarkEnd w:id="23562"/>
        <w:proofErr w:type="spellEnd"/>
        <w:r w:rsidR="00771246" w:rsidRPr="00303364">
          <w:rPr>
            <w:rFonts w:cstheme="minorHAnsi"/>
            <w:sz w:val="24"/>
            <w:szCs w:val="24"/>
            <w:rPrChange w:id="23570" w:author="DuyNgo" w:date="2012-08-10T08:15:00Z">
              <w:rPr>
                <w:rFonts w:ascii="Times New Roman" w:hAnsi="Times New Roman"/>
                <w:sz w:val="24"/>
              </w:rPr>
            </w:rPrChange>
          </w:rPr>
          <w:br/>
        </w:r>
        <w:r w:rsidR="00771246" w:rsidRPr="00303364">
          <w:rPr>
            <w:rFonts w:cstheme="minorHAnsi"/>
            <w:sz w:val="24"/>
            <w:szCs w:val="24"/>
            <w:rPrChange w:id="23571" w:author="DuyNgo" w:date="2012-08-10T08:15:00Z">
              <w:rPr>
                <w:rFonts w:ascii="Times New Roman" w:hAnsi="Times New Roman"/>
                <w:sz w:val="24"/>
              </w:rPr>
            </w:rPrChange>
          </w:rPr>
          <w:br/>
        </w:r>
        <w:r w:rsidR="00771246" w:rsidRPr="00303364">
          <w:rPr>
            <w:rFonts w:cstheme="minorHAnsi"/>
            <w:noProof/>
            <w:sz w:val="24"/>
            <w:szCs w:val="24"/>
            <w:lang w:eastAsia="ja-JP"/>
            <w:rPrChange w:id="23572" w:author="Unknown">
              <w:rPr>
                <w:rFonts w:ascii="Times New Roman" w:hAnsi="Times New Roman"/>
                <w:noProof/>
                <w:sz w:val="24"/>
                <w:lang w:eastAsia="ja-JP"/>
              </w:rPr>
            </w:rPrChange>
          </w:rPr>
          <w:drawing>
            <wp:inline distT="0" distB="0" distL="0" distR="0" wp14:anchorId="5E5CD4F9" wp14:editId="2A6335DE">
              <wp:extent cx="6189345" cy="3094673"/>
              <wp:effectExtent l="0" t="0" r="0" b="0"/>
              <wp:docPr id="18" name="Picture 18" descr="C:\Users\DuyNgo\Desktop\timeshe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DuyNgo\Desktop\timesheet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89345" cy="3094673"/>
                      </a:xfrm>
                      <a:prstGeom prst="rect">
                        <a:avLst/>
                      </a:prstGeom>
                      <a:noFill/>
                      <a:ln>
                        <a:noFill/>
                      </a:ln>
                    </pic:spPr>
                  </pic:pic>
                </a:graphicData>
              </a:graphic>
            </wp:inline>
          </w:drawing>
        </w:r>
      </w:ins>
    </w:p>
    <w:p w:rsidR="00771246" w:rsidRPr="00303364" w:rsidRDefault="00771246" w:rsidP="00771246">
      <w:pPr>
        <w:ind w:left="432"/>
        <w:rPr>
          <w:ins w:id="23573" w:author="DuyNgo" w:date="2012-08-10T07:43:00Z"/>
          <w:rFonts w:cstheme="minorHAnsi"/>
          <w:sz w:val="24"/>
          <w:szCs w:val="24"/>
          <w:rPrChange w:id="23574" w:author="DuyNgo" w:date="2012-08-10T08:15:00Z">
            <w:rPr>
              <w:ins w:id="23575" w:author="DuyNgo" w:date="2012-08-10T07:43:00Z"/>
              <w:rFonts w:ascii="Times New Roman" w:hAnsi="Times New Roman"/>
              <w:sz w:val="24"/>
            </w:rPr>
          </w:rPrChange>
        </w:rPr>
      </w:pPr>
    </w:p>
    <w:p w:rsidR="00771246" w:rsidRPr="00303364" w:rsidRDefault="00771246">
      <w:pPr>
        <w:ind w:left="432" w:hanging="630"/>
        <w:rPr>
          <w:ins w:id="23576" w:author="DuyNgo" w:date="2012-08-10T07:43:00Z"/>
          <w:rFonts w:cstheme="minorHAnsi"/>
          <w:sz w:val="24"/>
          <w:szCs w:val="24"/>
          <w:rPrChange w:id="23577" w:author="DuyNgo" w:date="2012-08-10T08:15:00Z">
            <w:rPr>
              <w:ins w:id="23578" w:author="DuyNgo" w:date="2012-08-10T07:43:00Z"/>
              <w:rFonts w:ascii="Times New Roman" w:hAnsi="Times New Roman"/>
              <w:sz w:val="24"/>
            </w:rPr>
          </w:rPrChange>
        </w:rPr>
        <w:pPrChange w:id="23579" w:author="DuyNgo" w:date="2012-08-10T08:00:00Z">
          <w:pPr>
            <w:ind w:left="432"/>
          </w:pPr>
        </w:pPrChange>
      </w:pPr>
      <w:ins w:id="23580" w:author="DuyNgo" w:date="2012-08-10T07:43:00Z">
        <w:r w:rsidRPr="00303364">
          <w:rPr>
            <w:rFonts w:cstheme="minorHAnsi"/>
            <w:noProof/>
            <w:sz w:val="24"/>
            <w:szCs w:val="24"/>
            <w:lang w:eastAsia="ja-JP"/>
            <w:rPrChange w:id="23581" w:author="Unknown">
              <w:rPr>
                <w:rFonts w:ascii="Times New Roman" w:hAnsi="Times New Roman"/>
                <w:noProof/>
                <w:sz w:val="24"/>
                <w:lang w:eastAsia="ja-JP"/>
              </w:rPr>
            </w:rPrChange>
          </w:rPr>
          <w:drawing>
            <wp:inline distT="0" distB="0" distL="0" distR="0" wp14:anchorId="3B163E38" wp14:editId="5F5DC980">
              <wp:extent cx="6189345" cy="1781616"/>
              <wp:effectExtent l="0" t="0" r="0" b="0"/>
              <wp:docPr id="19" name="Picture 19" descr="C:\Users\DuyNgo\Desktop\timeshe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uyNgo\Desktop\timesheet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189345" cy="1781616"/>
                      </a:xfrm>
                      <a:prstGeom prst="rect">
                        <a:avLst/>
                      </a:prstGeom>
                      <a:noFill/>
                      <a:ln>
                        <a:noFill/>
                      </a:ln>
                    </pic:spPr>
                  </pic:pic>
                </a:graphicData>
              </a:graphic>
            </wp:inline>
          </w:drawing>
        </w:r>
      </w:ins>
    </w:p>
    <w:p w:rsidR="00771246" w:rsidRPr="00303364" w:rsidRDefault="00771246">
      <w:pPr>
        <w:pStyle w:val="Heading2"/>
        <w:numPr>
          <w:ilvl w:val="0"/>
          <w:numId w:val="115"/>
        </w:numPr>
        <w:ind w:left="270" w:hanging="540"/>
        <w:rPr>
          <w:ins w:id="23582" w:author="DuyNgo" w:date="2012-08-10T07:43:00Z"/>
          <w:rFonts w:asciiTheme="minorHAnsi" w:hAnsiTheme="minorHAnsi" w:cstheme="minorHAnsi"/>
          <w:sz w:val="24"/>
          <w:szCs w:val="24"/>
          <w:rPrChange w:id="23583" w:author="DuyNgo" w:date="2012-08-10T08:15:00Z">
            <w:rPr>
              <w:ins w:id="23584" w:author="DuyNgo" w:date="2012-08-10T07:43:00Z"/>
            </w:rPr>
          </w:rPrChange>
        </w:rPr>
        <w:pPrChange w:id="23585" w:author="DuyNgo" w:date="2012-08-10T08:00:00Z">
          <w:pPr>
            <w:pStyle w:val="Heading1"/>
            <w:numPr>
              <w:numId w:val="92"/>
            </w:numPr>
            <w:tabs>
              <w:tab w:val="num" w:pos="432"/>
            </w:tabs>
            <w:ind w:left="432" w:hanging="432"/>
          </w:pPr>
        </w:pPrChange>
      </w:pPr>
      <w:bookmarkStart w:id="23586" w:name="_Toc327466463"/>
      <w:bookmarkStart w:id="23587" w:name="_Toc332351366"/>
      <w:ins w:id="23588" w:author="DuyNgo" w:date="2012-08-10T07:43:00Z">
        <w:r w:rsidRPr="00303364">
          <w:rPr>
            <w:rFonts w:asciiTheme="minorHAnsi" w:hAnsiTheme="minorHAnsi" w:cstheme="minorHAnsi"/>
            <w:sz w:val="24"/>
            <w:szCs w:val="24"/>
            <w:rPrChange w:id="23589" w:author="DuyNgo" w:date="2012-08-10T08:15:00Z">
              <w:rPr/>
            </w:rPrChange>
          </w:rPr>
          <w:t>Configuration</w:t>
        </w:r>
        <w:bookmarkEnd w:id="23586"/>
        <w:bookmarkEnd w:id="23587"/>
      </w:ins>
    </w:p>
    <w:p w:rsidR="00771246" w:rsidRPr="00303364" w:rsidRDefault="00771246" w:rsidP="00771246">
      <w:pPr>
        <w:rPr>
          <w:ins w:id="23590" w:author="DuyNgo" w:date="2012-08-10T07:43:00Z"/>
          <w:rFonts w:cstheme="minorHAnsi"/>
          <w:sz w:val="24"/>
          <w:szCs w:val="24"/>
          <w:rPrChange w:id="23591" w:author="DuyNgo" w:date="2012-08-10T08:15:00Z">
            <w:rPr>
              <w:ins w:id="23592" w:author="DuyNgo" w:date="2012-08-10T07:43:00Z"/>
              <w:rFonts w:ascii="Times New Roman" w:hAnsi="Times New Roman"/>
              <w:sz w:val="24"/>
            </w:rPr>
          </w:rPrChange>
        </w:rPr>
      </w:pPr>
    </w:p>
    <w:p w:rsidR="00771246" w:rsidRPr="00303364" w:rsidRDefault="00771246" w:rsidP="00771246">
      <w:pPr>
        <w:ind w:left="432"/>
        <w:rPr>
          <w:ins w:id="23593" w:author="DuyNgo" w:date="2012-08-10T07:43:00Z"/>
          <w:rFonts w:cstheme="minorHAnsi"/>
          <w:sz w:val="24"/>
          <w:szCs w:val="24"/>
          <w:rPrChange w:id="23594" w:author="DuyNgo" w:date="2012-08-10T08:15:00Z">
            <w:rPr>
              <w:ins w:id="23595" w:author="DuyNgo" w:date="2012-08-10T07:43:00Z"/>
              <w:rFonts w:ascii="Times New Roman" w:hAnsi="Times New Roman"/>
              <w:sz w:val="24"/>
            </w:rPr>
          </w:rPrChange>
        </w:rPr>
      </w:pPr>
      <w:bookmarkStart w:id="23596" w:name="_Toc327466464"/>
      <w:ins w:id="23597" w:author="DuyNgo" w:date="2012-08-10T07:43:00Z">
        <w:r w:rsidRPr="00303364">
          <w:rPr>
            <w:rFonts w:cstheme="minorHAnsi"/>
            <w:sz w:val="24"/>
            <w:szCs w:val="24"/>
            <w:rPrChange w:id="23598" w:author="DuyNgo" w:date="2012-08-10T08:15:00Z">
              <w:rPr>
                <w:rFonts w:ascii="Times New Roman" w:eastAsiaTheme="majorEastAsia" w:hAnsi="Times New Roman" w:cstheme="majorBidi"/>
                <w:b/>
                <w:bCs/>
                <w:color w:val="365F91" w:themeColor="accent1" w:themeShade="BF"/>
                <w:sz w:val="24"/>
                <w:szCs w:val="28"/>
              </w:rPr>
            </w:rPrChange>
          </w:rPr>
          <w:t>Refer to Deployment Guide.</w:t>
        </w:r>
      </w:ins>
    </w:p>
    <w:p w:rsidR="00771246" w:rsidRPr="00303364" w:rsidRDefault="00771246">
      <w:pPr>
        <w:pStyle w:val="Heading2"/>
        <w:numPr>
          <w:ilvl w:val="0"/>
          <w:numId w:val="115"/>
        </w:numPr>
        <w:ind w:left="270" w:hanging="540"/>
        <w:rPr>
          <w:ins w:id="23599" w:author="DuyNgo" w:date="2012-08-10T07:43:00Z"/>
          <w:rFonts w:asciiTheme="minorHAnsi" w:hAnsiTheme="minorHAnsi" w:cstheme="minorHAnsi"/>
          <w:sz w:val="24"/>
          <w:szCs w:val="24"/>
          <w:rPrChange w:id="23600" w:author="DuyNgo" w:date="2012-08-10T08:15:00Z">
            <w:rPr>
              <w:ins w:id="23601" w:author="DuyNgo" w:date="2012-08-10T07:43:00Z"/>
            </w:rPr>
          </w:rPrChange>
        </w:rPr>
        <w:pPrChange w:id="23602" w:author="DuyNgo" w:date="2012-08-10T08:00:00Z">
          <w:pPr>
            <w:pStyle w:val="Heading1"/>
            <w:numPr>
              <w:numId w:val="92"/>
            </w:numPr>
            <w:tabs>
              <w:tab w:val="num" w:pos="432"/>
            </w:tabs>
            <w:ind w:left="432" w:hanging="432"/>
          </w:pPr>
        </w:pPrChange>
      </w:pPr>
      <w:bookmarkStart w:id="23603" w:name="_Toc332351367"/>
      <w:ins w:id="23604" w:author="DuyNgo" w:date="2012-08-10T07:43:00Z">
        <w:r w:rsidRPr="00303364">
          <w:rPr>
            <w:rFonts w:asciiTheme="minorHAnsi" w:hAnsiTheme="minorHAnsi" w:cstheme="minorHAnsi"/>
            <w:sz w:val="24"/>
            <w:szCs w:val="24"/>
            <w:rPrChange w:id="23605" w:author="DuyNgo" w:date="2012-08-10T08:15:00Z">
              <w:rPr/>
            </w:rPrChange>
          </w:rPr>
          <w:t>Packaging and Deployment</w:t>
        </w:r>
        <w:bookmarkEnd w:id="23596"/>
        <w:bookmarkEnd w:id="23603"/>
      </w:ins>
    </w:p>
    <w:p w:rsidR="00771246" w:rsidRPr="00303364" w:rsidRDefault="00771246" w:rsidP="00771246">
      <w:pPr>
        <w:ind w:left="432"/>
        <w:rPr>
          <w:ins w:id="23606" w:author="DuyNgo" w:date="2012-08-10T07:43:00Z"/>
          <w:rFonts w:cstheme="minorHAnsi"/>
          <w:sz w:val="24"/>
          <w:szCs w:val="24"/>
          <w:rPrChange w:id="23607" w:author="DuyNgo" w:date="2012-08-10T08:15:00Z">
            <w:rPr>
              <w:ins w:id="23608" w:author="DuyNgo" w:date="2012-08-10T07:43:00Z"/>
              <w:rFonts w:ascii="Times New Roman" w:hAnsi="Times New Roman"/>
              <w:sz w:val="24"/>
            </w:rPr>
          </w:rPrChange>
        </w:rPr>
      </w:pPr>
    </w:p>
    <w:p w:rsidR="00771246" w:rsidRPr="00303364" w:rsidRDefault="00771246" w:rsidP="00771246">
      <w:pPr>
        <w:ind w:left="432"/>
        <w:rPr>
          <w:ins w:id="23609" w:author="DuyNgo" w:date="2012-08-10T07:43:00Z"/>
          <w:rFonts w:cstheme="minorHAnsi"/>
          <w:sz w:val="24"/>
          <w:szCs w:val="24"/>
          <w:rPrChange w:id="23610" w:author="DuyNgo" w:date="2012-08-10T08:15:00Z">
            <w:rPr>
              <w:ins w:id="23611" w:author="DuyNgo" w:date="2012-08-10T07:43:00Z"/>
              <w:rFonts w:ascii="Times New Roman" w:hAnsi="Times New Roman"/>
              <w:sz w:val="24"/>
            </w:rPr>
          </w:rPrChange>
        </w:rPr>
      </w:pPr>
      <w:ins w:id="23612" w:author="DuyNgo" w:date="2012-08-10T07:43:00Z">
        <w:r w:rsidRPr="00303364">
          <w:rPr>
            <w:rFonts w:cstheme="minorHAnsi"/>
            <w:sz w:val="24"/>
            <w:szCs w:val="24"/>
            <w:rPrChange w:id="23613" w:author="DuyNgo" w:date="2012-08-10T08:15:00Z">
              <w:rPr>
                <w:rFonts w:ascii="Times New Roman" w:eastAsiaTheme="majorEastAsia" w:hAnsi="Times New Roman" w:cstheme="majorBidi"/>
                <w:b/>
                <w:bCs/>
                <w:color w:val="365F91" w:themeColor="accent1" w:themeShade="BF"/>
                <w:sz w:val="24"/>
                <w:szCs w:val="28"/>
              </w:rPr>
            </w:rPrChange>
          </w:rPr>
          <w:t>Refer to Deployment Guide.</w:t>
        </w:r>
      </w:ins>
    </w:p>
    <w:p w:rsidR="001B554B" w:rsidRPr="00303364" w:rsidRDefault="001B554B">
      <w:pPr>
        <w:rPr>
          <w:ins w:id="23614" w:author="DuyNgo" w:date="2012-08-10T08:01:00Z"/>
          <w:rFonts w:cstheme="minorHAnsi"/>
          <w:sz w:val="24"/>
          <w:szCs w:val="24"/>
        </w:rPr>
        <w:pPrChange w:id="23615" w:author="DuyNgo" w:date="2012-08-10T08:01:00Z">
          <w:pPr>
            <w:jc w:val="both"/>
          </w:pPr>
        </w:pPrChange>
      </w:pPr>
    </w:p>
    <w:p w:rsidR="00682754" w:rsidRPr="00303364" w:rsidDel="00F7285F" w:rsidRDefault="00682754" w:rsidP="008C3CFA">
      <w:pPr>
        <w:pStyle w:val="Heading2"/>
        <w:numPr>
          <w:ilvl w:val="0"/>
          <w:numId w:val="6"/>
        </w:numPr>
        <w:ind w:left="993" w:hanging="426"/>
        <w:jc w:val="both"/>
        <w:rPr>
          <w:del w:id="23616" w:author="DuyNgo" w:date="2012-08-10T07:42:00Z"/>
          <w:rFonts w:asciiTheme="minorHAnsi" w:hAnsiTheme="minorHAnsi" w:cstheme="minorHAnsi"/>
          <w:sz w:val="24"/>
          <w:szCs w:val="24"/>
        </w:rPr>
      </w:pPr>
      <w:del w:id="23617" w:author="DuyNgo" w:date="2012-08-10T07:42:00Z">
        <w:r w:rsidRPr="00303364" w:rsidDel="00F7285F">
          <w:rPr>
            <w:rFonts w:cstheme="minorHAnsi"/>
            <w:sz w:val="24"/>
            <w:szCs w:val="24"/>
            <w:rPrChange w:id="23618" w:author="DuyNgo" w:date="2012-08-10T08:15:00Z">
              <w:rPr>
                <w:rFonts w:cstheme="minorHAnsi"/>
                <w:sz w:val="24"/>
                <w:szCs w:val="24"/>
              </w:rPr>
            </w:rPrChange>
          </w:rPr>
          <w:delText>Design Overview</w:delText>
        </w:r>
        <w:bookmarkEnd w:id="12720"/>
      </w:del>
    </w:p>
    <w:p w:rsidR="00682754" w:rsidRPr="00303364" w:rsidDel="00F7285F" w:rsidRDefault="00682754" w:rsidP="008C3CFA">
      <w:pPr>
        <w:pStyle w:val="Heading2"/>
        <w:numPr>
          <w:ilvl w:val="0"/>
          <w:numId w:val="6"/>
        </w:numPr>
        <w:ind w:left="993" w:hanging="426"/>
        <w:jc w:val="both"/>
        <w:rPr>
          <w:del w:id="23619" w:author="DuyNgo" w:date="2012-08-10T07:42:00Z"/>
          <w:rFonts w:asciiTheme="minorHAnsi" w:hAnsiTheme="minorHAnsi" w:cstheme="minorHAnsi"/>
          <w:sz w:val="24"/>
          <w:szCs w:val="24"/>
        </w:rPr>
      </w:pPr>
      <w:bookmarkStart w:id="23620" w:name="_Toc290833649"/>
      <w:del w:id="23621" w:author="DuyNgo" w:date="2012-08-10T07:42:00Z">
        <w:r w:rsidRPr="00303364" w:rsidDel="00F7285F">
          <w:rPr>
            <w:rFonts w:cstheme="minorHAnsi"/>
            <w:sz w:val="24"/>
            <w:szCs w:val="24"/>
            <w:rPrChange w:id="23622" w:author="DuyNgo" w:date="2012-08-10T08:15:00Z">
              <w:rPr>
                <w:rFonts w:cstheme="minorHAnsi"/>
                <w:sz w:val="24"/>
                <w:szCs w:val="24"/>
              </w:rPr>
            </w:rPrChange>
          </w:rPr>
          <w:delText>System Architectural Design</w:delText>
        </w:r>
        <w:bookmarkEnd w:id="23620"/>
      </w:del>
    </w:p>
    <w:p w:rsidR="0049433F" w:rsidRPr="00303364" w:rsidDel="00F7285F" w:rsidRDefault="00682754" w:rsidP="008C3CFA">
      <w:pPr>
        <w:pStyle w:val="Heading3"/>
        <w:numPr>
          <w:ilvl w:val="0"/>
          <w:numId w:val="11"/>
        </w:numPr>
        <w:tabs>
          <w:tab w:val="left" w:pos="1134"/>
        </w:tabs>
        <w:ind w:left="851" w:hanging="1"/>
        <w:jc w:val="both"/>
        <w:rPr>
          <w:del w:id="23623" w:author="DuyNgo" w:date="2012-08-10T07:42:00Z"/>
          <w:rFonts w:asciiTheme="minorHAnsi" w:hAnsiTheme="minorHAnsi" w:cstheme="minorHAnsi"/>
          <w:sz w:val="24"/>
          <w:szCs w:val="24"/>
        </w:rPr>
      </w:pPr>
      <w:bookmarkStart w:id="23624" w:name="_Toc316935964"/>
      <w:del w:id="23625" w:author="DuyNgo" w:date="2012-08-10T07:42:00Z">
        <w:r w:rsidRPr="00303364" w:rsidDel="00F7285F">
          <w:rPr>
            <w:rFonts w:cstheme="minorHAnsi"/>
            <w:sz w:val="24"/>
            <w:szCs w:val="24"/>
            <w:rPrChange w:id="23626" w:author="DuyNgo" w:date="2012-08-10T08:15:00Z">
              <w:rPr>
                <w:rFonts w:cstheme="minorHAnsi"/>
                <w:sz w:val="24"/>
                <w:szCs w:val="24"/>
              </w:rPr>
            </w:rPrChange>
          </w:rPr>
          <w:delText>Choice of System Architecture: Three Tiers Architecture</w:delText>
        </w:r>
        <w:bookmarkEnd w:id="23624"/>
      </w:del>
    </w:p>
    <w:p w:rsidR="00682754" w:rsidRPr="00303364" w:rsidDel="00F7285F" w:rsidRDefault="00682754" w:rsidP="008C3CFA">
      <w:pPr>
        <w:pStyle w:val="Heading3"/>
        <w:numPr>
          <w:ilvl w:val="0"/>
          <w:numId w:val="11"/>
        </w:numPr>
        <w:tabs>
          <w:tab w:val="left" w:pos="1134"/>
        </w:tabs>
        <w:ind w:left="851" w:hanging="1"/>
        <w:jc w:val="both"/>
        <w:rPr>
          <w:del w:id="23627" w:author="DuyNgo" w:date="2012-08-10T07:42:00Z"/>
          <w:rFonts w:asciiTheme="minorHAnsi" w:hAnsiTheme="minorHAnsi" w:cstheme="minorHAnsi"/>
          <w:sz w:val="24"/>
          <w:szCs w:val="24"/>
        </w:rPr>
      </w:pPr>
      <w:bookmarkStart w:id="23628" w:name="_Toc316935965"/>
      <w:del w:id="23629" w:author="DuyNgo" w:date="2012-08-10T07:42:00Z">
        <w:r w:rsidRPr="00303364" w:rsidDel="00F7285F">
          <w:rPr>
            <w:rFonts w:cstheme="minorHAnsi"/>
            <w:sz w:val="24"/>
            <w:szCs w:val="24"/>
            <w:rPrChange w:id="23630" w:author="DuyNgo" w:date="2012-08-10T08:15:00Z">
              <w:rPr>
                <w:rFonts w:cstheme="minorHAnsi"/>
                <w:sz w:val="24"/>
                <w:szCs w:val="24"/>
              </w:rPr>
            </w:rPrChange>
          </w:rPr>
          <w:delText>Discussion of Alternative Designs</w:delText>
        </w:r>
        <w:bookmarkEnd w:id="23628"/>
      </w:del>
    </w:p>
    <w:p w:rsidR="00682754" w:rsidRPr="00303364" w:rsidDel="00F7285F" w:rsidRDefault="00682754" w:rsidP="008C3CFA">
      <w:pPr>
        <w:pStyle w:val="Heading3"/>
        <w:numPr>
          <w:ilvl w:val="0"/>
          <w:numId w:val="11"/>
        </w:numPr>
        <w:tabs>
          <w:tab w:val="left" w:pos="1134"/>
        </w:tabs>
        <w:ind w:left="851" w:hanging="1"/>
        <w:jc w:val="both"/>
        <w:rPr>
          <w:del w:id="23631" w:author="DuyNgo" w:date="2012-08-10T07:42:00Z"/>
          <w:rFonts w:asciiTheme="minorHAnsi" w:hAnsiTheme="minorHAnsi" w:cstheme="minorHAnsi"/>
          <w:sz w:val="24"/>
          <w:szCs w:val="24"/>
        </w:rPr>
      </w:pPr>
      <w:bookmarkStart w:id="23632" w:name="_Toc316935966"/>
      <w:del w:id="23633" w:author="DuyNgo" w:date="2012-08-10T07:42:00Z">
        <w:r w:rsidRPr="00303364" w:rsidDel="00F7285F">
          <w:rPr>
            <w:rFonts w:cstheme="minorHAnsi"/>
            <w:sz w:val="24"/>
            <w:szCs w:val="24"/>
            <w:rPrChange w:id="23634" w:author="DuyNgo" w:date="2012-08-10T08:15:00Z">
              <w:rPr>
                <w:rFonts w:cstheme="minorHAnsi"/>
                <w:sz w:val="24"/>
                <w:szCs w:val="24"/>
              </w:rPr>
            </w:rPrChange>
          </w:rPr>
          <w:delText>Description of System Interface</w:delText>
        </w:r>
        <w:bookmarkEnd w:id="23632"/>
      </w:del>
    </w:p>
    <w:p w:rsidR="00682754" w:rsidRPr="00303364" w:rsidDel="00F7285F" w:rsidRDefault="00682754" w:rsidP="008C3CFA">
      <w:pPr>
        <w:pStyle w:val="Heading2"/>
        <w:numPr>
          <w:ilvl w:val="0"/>
          <w:numId w:val="6"/>
        </w:numPr>
        <w:ind w:left="993" w:hanging="426"/>
        <w:jc w:val="both"/>
        <w:rPr>
          <w:del w:id="23635" w:author="DuyNgo" w:date="2012-08-10T07:42:00Z"/>
          <w:rFonts w:asciiTheme="minorHAnsi" w:hAnsiTheme="minorHAnsi" w:cstheme="minorHAnsi"/>
          <w:sz w:val="24"/>
          <w:szCs w:val="24"/>
        </w:rPr>
      </w:pPr>
      <w:bookmarkStart w:id="23636" w:name="_Toc316935967"/>
      <w:del w:id="23637" w:author="DuyNgo" w:date="2012-08-10T07:42:00Z">
        <w:r w:rsidRPr="00303364" w:rsidDel="00F7285F">
          <w:rPr>
            <w:rFonts w:cstheme="minorHAnsi"/>
            <w:sz w:val="24"/>
            <w:szCs w:val="24"/>
            <w:rPrChange w:id="23638" w:author="DuyNgo" w:date="2012-08-10T08:15:00Z">
              <w:rPr>
                <w:rFonts w:cstheme="minorHAnsi"/>
                <w:sz w:val="24"/>
                <w:szCs w:val="24"/>
              </w:rPr>
            </w:rPrChange>
          </w:rPr>
          <w:delText>Web Application Component Diagram</w:delText>
        </w:r>
        <w:bookmarkEnd w:id="23636"/>
      </w:del>
    </w:p>
    <w:p w:rsidR="00682754" w:rsidRPr="00303364" w:rsidDel="00F7285F" w:rsidRDefault="00682754" w:rsidP="008C3CFA">
      <w:pPr>
        <w:pStyle w:val="Heading2"/>
        <w:numPr>
          <w:ilvl w:val="0"/>
          <w:numId w:val="6"/>
        </w:numPr>
        <w:ind w:left="993" w:hanging="426"/>
        <w:jc w:val="both"/>
        <w:rPr>
          <w:del w:id="23639" w:author="DuyNgo" w:date="2012-08-10T07:42:00Z"/>
          <w:rFonts w:asciiTheme="minorHAnsi" w:hAnsiTheme="minorHAnsi" w:cstheme="minorHAnsi"/>
          <w:sz w:val="24"/>
          <w:szCs w:val="24"/>
        </w:rPr>
      </w:pPr>
      <w:bookmarkStart w:id="23640" w:name="_Toc316935973"/>
      <w:del w:id="23641" w:author="DuyNgo" w:date="2012-08-10T07:42:00Z">
        <w:r w:rsidRPr="00303364" w:rsidDel="00F7285F">
          <w:rPr>
            <w:rFonts w:cstheme="minorHAnsi"/>
            <w:sz w:val="24"/>
            <w:szCs w:val="24"/>
            <w:rPrChange w:id="23642" w:author="DuyNgo" w:date="2012-08-10T08:15:00Z">
              <w:rPr>
                <w:rFonts w:cstheme="minorHAnsi"/>
                <w:sz w:val="24"/>
                <w:szCs w:val="24"/>
              </w:rPr>
            </w:rPrChange>
          </w:rPr>
          <w:delText>Detailed Design Description</w:delText>
        </w:r>
        <w:bookmarkEnd w:id="23640"/>
      </w:del>
    </w:p>
    <w:p w:rsidR="00C20E9C" w:rsidRPr="00303364" w:rsidDel="00F7285F" w:rsidRDefault="00C20E9C" w:rsidP="00C20E9C">
      <w:pPr>
        <w:rPr>
          <w:del w:id="23643" w:author="DuyNgo" w:date="2012-08-10T07:42:00Z"/>
          <w:rFonts w:cstheme="minorHAnsi"/>
          <w:sz w:val="24"/>
          <w:szCs w:val="24"/>
        </w:rPr>
      </w:pPr>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44" w:author="DuyNgo" w:date="2012-08-10T07:42:00Z"/>
          <w:rFonts w:eastAsiaTheme="majorEastAsia" w:cstheme="minorHAnsi"/>
          <w:b/>
          <w:bCs/>
          <w:i/>
          <w:iCs/>
          <w:vanish/>
          <w:color w:val="4F81BD" w:themeColor="accent1"/>
          <w:sz w:val="24"/>
          <w:szCs w:val="24"/>
        </w:rPr>
      </w:pPr>
      <w:bookmarkStart w:id="23645" w:name="_Toc317634540"/>
      <w:bookmarkStart w:id="23646" w:name="_Toc322295864"/>
      <w:bookmarkStart w:id="23647" w:name="_Toc322296383"/>
      <w:bookmarkStart w:id="23648" w:name="_Toc322296902"/>
      <w:bookmarkStart w:id="23649" w:name="_Toc322297424"/>
      <w:bookmarkStart w:id="23650" w:name="_Toc322302894"/>
      <w:bookmarkStart w:id="23651" w:name="_Toc322634193"/>
      <w:bookmarkStart w:id="23652" w:name="_Toc322687576"/>
      <w:bookmarkStart w:id="23653" w:name="_Toc330559892"/>
      <w:bookmarkStart w:id="23654" w:name="_Toc330560004"/>
      <w:bookmarkEnd w:id="23645"/>
      <w:bookmarkEnd w:id="23646"/>
      <w:bookmarkEnd w:id="23647"/>
      <w:bookmarkEnd w:id="23648"/>
      <w:bookmarkEnd w:id="23649"/>
      <w:bookmarkEnd w:id="23650"/>
      <w:bookmarkEnd w:id="23651"/>
      <w:bookmarkEnd w:id="23652"/>
      <w:bookmarkEnd w:id="23653"/>
      <w:bookmarkEnd w:id="2365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55" w:author="DuyNgo" w:date="2012-08-10T07:42:00Z"/>
          <w:rFonts w:eastAsiaTheme="majorEastAsia" w:cstheme="minorHAnsi"/>
          <w:b/>
          <w:bCs/>
          <w:i/>
          <w:iCs/>
          <w:vanish/>
          <w:color w:val="4F81BD" w:themeColor="accent1"/>
          <w:sz w:val="24"/>
          <w:szCs w:val="24"/>
        </w:rPr>
      </w:pPr>
      <w:bookmarkStart w:id="23656" w:name="_Toc317634541"/>
      <w:bookmarkStart w:id="23657" w:name="_Toc322181139"/>
      <w:bookmarkStart w:id="23658" w:name="_Toc322181621"/>
      <w:bookmarkStart w:id="23659" w:name="_Toc322182103"/>
      <w:bookmarkStart w:id="23660" w:name="_Toc322220264"/>
      <w:bookmarkStart w:id="23661" w:name="_Toc322295865"/>
      <w:bookmarkStart w:id="23662" w:name="_Toc322296384"/>
      <w:bookmarkStart w:id="23663" w:name="_Toc322296903"/>
      <w:bookmarkStart w:id="23664" w:name="_Toc322297425"/>
      <w:bookmarkStart w:id="23665" w:name="_Toc322302895"/>
      <w:bookmarkStart w:id="23666" w:name="_Toc322634194"/>
      <w:bookmarkStart w:id="23667" w:name="_Toc322687577"/>
      <w:bookmarkStart w:id="23668" w:name="_Toc330559893"/>
      <w:bookmarkStart w:id="23669" w:name="_Toc330560005"/>
      <w:bookmarkEnd w:id="23656"/>
      <w:bookmarkEnd w:id="23657"/>
      <w:bookmarkEnd w:id="23658"/>
      <w:bookmarkEnd w:id="23659"/>
      <w:bookmarkEnd w:id="23660"/>
      <w:bookmarkEnd w:id="23661"/>
      <w:bookmarkEnd w:id="23662"/>
      <w:bookmarkEnd w:id="23663"/>
      <w:bookmarkEnd w:id="23664"/>
      <w:bookmarkEnd w:id="23665"/>
      <w:bookmarkEnd w:id="23666"/>
      <w:bookmarkEnd w:id="23667"/>
      <w:bookmarkEnd w:id="23668"/>
      <w:bookmarkEnd w:id="2366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70" w:author="DuyNgo" w:date="2012-08-10T07:42:00Z"/>
          <w:rFonts w:eastAsiaTheme="majorEastAsia" w:cstheme="minorHAnsi"/>
          <w:b/>
          <w:bCs/>
          <w:i/>
          <w:iCs/>
          <w:vanish/>
          <w:color w:val="4F81BD" w:themeColor="accent1"/>
          <w:sz w:val="24"/>
          <w:szCs w:val="24"/>
        </w:rPr>
      </w:pPr>
      <w:bookmarkStart w:id="23671" w:name="_Toc317634542"/>
      <w:bookmarkStart w:id="23672" w:name="_Toc322181140"/>
      <w:bookmarkStart w:id="23673" w:name="_Toc322181622"/>
      <w:bookmarkStart w:id="23674" w:name="_Toc322182104"/>
      <w:bookmarkStart w:id="23675" w:name="_Toc322220265"/>
      <w:bookmarkStart w:id="23676" w:name="_Toc322295866"/>
      <w:bookmarkStart w:id="23677" w:name="_Toc322296385"/>
      <w:bookmarkStart w:id="23678" w:name="_Toc322296904"/>
      <w:bookmarkStart w:id="23679" w:name="_Toc322297426"/>
      <w:bookmarkStart w:id="23680" w:name="_Toc322302896"/>
      <w:bookmarkStart w:id="23681" w:name="_Toc322634195"/>
      <w:bookmarkStart w:id="23682" w:name="_Toc322687578"/>
      <w:bookmarkStart w:id="23683" w:name="_Toc330559894"/>
      <w:bookmarkStart w:id="23684" w:name="_Toc330560006"/>
      <w:bookmarkEnd w:id="23671"/>
      <w:bookmarkEnd w:id="23672"/>
      <w:bookmarkEnd w:id="23673"/>
      <w:bookmarkEnd w:id="23674"/>
      <w:bookmarkEnd w:id="23675"/>
      <w:bookmarkEnd w:id="23676"/>
      <w:bookmarkEnd w:id="23677"/>
      <w:bookmarkEnd w:id="23678"/>
      <w:bookmarkEnd w:id="23679"/>
      <w:bookmarkEnd w:id="23680"/>
      <w:bookmarkEnd w:id="23681"/>
      <w:bookmarkEnd w:id="23682"/>
      <w:bookmarkEnd w:id="23683"/>
      <w:bookmarkEnd w:id="2368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85" w:author="DuyNgo" w:date="2012-08-10T07:42:00Z"/>
          <w:rFonts w:eastAsiaTheme="majorEastAsia" w:cstheme="minorHAnsi"/>
          <w:b/>
          <w:bCs/>
          <w:i/>
          <w:iCs/>
          <w:vanish/>
          <w:color w:val="4F81BD" w:themeColor="accent1"/>
          <w:sz w:val="24"/>
          <w:szCs w:val="24"/>
        </w:rPr>
      </w:pPr>
      <w:bookmarkStart w:id="23686" w:name="_Toc317634543"/>
      <w:bookmarkStart w:id="23687" w:name="_Toc322181141"/>
      <w:bookmarkStart w:id="23688" w:name="_Toc322181623"/>
      <w:bookmarkStart w:id="23689" w:name="_Toc322182105"/>
      <w:bookmarkStart w:id="23690" w:name="_Toc322220266"/>
      <w:bookmarkStart w:id="23691" w:name="_Toc322295867"/>
      <w:bookmarkStart w:id="23692" w:name="_Toc322296386"/>
      <w:bookmarkStart w:id="23693" w:name="_Toc322296905"/>
      <w:bookmarkStart w:id="23694" w:name="_Toc322297427"/>
      <w:bookmarkStart w:id="23695" w:name="_Toc322302897"/>
      <w:bookmarkStart w:id="23696" w:name="_Toc322634196"/>
      <w:bookmarkStart w:id="23697" w:name="_Toc322687579"/>
      <w:bookmarkStart w:id="23698" w:name="_Toc330559895"/>
      <w:bookmarkStart w:id="23699" w:name="_Toc330560007"/>
      <w:bookmarkEnd w:id="23686"/>
      <w:bookmarkEnd w:id="23687"/>
      <w:bookmarkEnd w:id="23688"/>
      <w:bookmarkEnd w:id="23689"/>
      <w:bookmarkEnd w:id="23690"/>
      <w:bookmarkEnd w:id="23691"/>
      <w:bookmarkEnd w:id="23692"/>
      <w:bookmarkEnd w:id="23693"/>
      <w:bookmarkEnd w:id="23694"/>
      <w:bookmarkEnd w:id="23695"/>
      <w:bookmarkEnd w:id="23696"/>
      <w:bookmarkEnd w:id="23697"/>
      <w:bookmarkEnd w:id="23698"/>
      <w:bookmarkEnd w:id="2369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00" w:author="DuyNgo" w:date="2012-08-10T07:42:00Z"/>
          <w:rFonts w:eastAsiaTheme="majorEastAsia" w:cstheme="minorHAnsi"/>
          <w:b/>
          <w:bCs/>
          <w:i/>
          <w:iCs/>
          <w:vanish/>
          <w:color w:val="4F81BD" w:themeColor="accent1"/>
          <w:sz w:val="24"/>
          <w:szCs w:val="24"/>
        </w:rPr>
      </w:pPr>
      <w:bookmarkStart w:id="23701" w:name="_Toc317634544"/>
      <w:bookmarkStart w:id="23702" w:name="_Toc322181142"/>
      <w:bookmarkStart w:id="23703" w:name="_Toc322181624"/>
      <w:bookmarkStart w:id="23704" w:name="_Toc322182106"/>
      <w:bookmarkStart w:id="23705" w:name="_Toc322220267"/>
      <w:bookmarkStart w:id="23706" w:name="_Toc322295868"/>
      <w:bookmarkStart w:id="23707" w:name="_Toc322296387"/>
      <w:bookmarkStart w:id="23708" w:name="_Toc322296906"/>
      <w:bookmarkStart w:id="23709" w:name="_Toc322297428"/>
      <w:bookmarkStart w:id="23710" w:name="_Toc322302898"/>
      <w:bookmarkStart w:id="23711" w:name="_Toc322634197"/>
      <w:bookmarkStart w:id="23712" w:name="_Toc322687580"/>
      <w:bookmarkStart w:id="23713" w:name="_Toc330559896"/>
      <w:bookmarkStart w:id="23714" w:name="_Toc330560008"/>
      <w:bookmarkEnd w:id="23701"/>
      <w:bookmarkEnd w:id="23702"/>
      <w:bookmarkEnd w:id="23703"/>
      <w:bookmarkEnd w:id="23704"/>
      <w:bookmarkEnd w:id="23705"/>
      <w:bookmarkEnd w:id="23706"/>
      <w:bookmarkEnd w:id="23707"/>
      <w:bookmarkEnd w:id="23708"/>
      <w:bookmarkEnd w:id="23709"/>
      <w:bookmarkEnd w:id="23710"/>
      <w:bookmarkEnd w:id="23711"/>
      <w:bookmarkEnd w:id="23712"/>
      <w:bookmarkEnd w:id="23713"/>
      <w:bookmarkEnd w:id="2371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15" w:author="DuyNgo" w:date="2012-08-10T07:42:00Z"/>
          <w:rFonts w:eastAsiaTheme="majorEastAsia" w:cstheme="minorHAnsi"/>
          <w:b/>
          <w:bCs/>
          <w:i/>
          <w:iCs/>
          <w:vanish/>
          <w:color w:val="4F81BD" w:themeColor="accent1"/>
          <w:sz w:val="24"/>
          <w:szCs w:val="24"/>
        </w:rPr>
      </w:pPr>
      <w:bookmarkStart w:id="23716" w:name="_Toc317634545"/>
      <w:bookmarkStart w:id="23717" w:name="_Toc322181143"/>
      <w:bookmarkStart w:id="23718" w:name="_Toc322181625"/>
      <w:bookmarkStart w:id="23719" w:name="_Toc322182107"/>
      <w:bookmarkStart w:id="23720" w:name="_Toc322220268"/>
      <w:bookmarkStart w:id="23721" w:name="_Toc322295869"/>
      <w:bookmarkStart w:id="23722" w:name="_Toc322296388"/>
      <w:bookmarkStart w:id="23723" w:name="_Toc322296907"/>
      <w:bookmarkStart w:id="23724" w:name="_Toc322297429"/>
      <w:bookmarkStart w:id="23725" w:name="_Toc322302899"/>
      <w:bookmarkStart w:id="23726" w:name="_Toc322634198"/>
      <w:bookmarkStart w:id="23727" w:name="_Toc322687581"/>
      <w:bookmarkStart w:id="23728" w:name="_Toc330559897"/>
      <w:bookmarkStart w:id="23729" w:name="_Toc330560009"/>
      <w:bookmarkEnd w:id="23716"/>
      <w:bookmarkEnd w:id="23717"/>
      <w:bookmarkEnd w:id="23718"/>
      <w:bookmarkEnd w:id="23719"/>
      <w:bookmarkEnd w:id="23720"/>
      <w:bookmarkEnd w:id="23721"/>
      <w:bookmarkEnd w:id="23722"/>
      <w:bookmarkEnd w:id="23723"/>
      <w:bookmarkEnd w:id="23724"/>
      <w:bookmarkEnd w:id="23725"/>
      <w:bookmarkEnd w:id="23726"/>
      <w:bookmarkEnd w:id="23727"/>
      <w:bookmarkEnd w:id="23728"/>
      <w:bookmarkEnd w:id="2372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30" w:author="DuyNgo" w:date="2012-08-10T07:42:00Z"/>
          <w:rFonts w:eastAsiaTheme="majorEastAsia" w:cstheme="minorHAnsi"/>
          <w:b/>
          <w:bCs/>
          <w:i/>
          <w:iCs/>
          <w:vanish/>
          <w:color w:val="4F81BD" w:themeColor="accent1"/>
          <w:sz w:val="24"/>
          <w:szCs w:val="24"/>
        </w:rPr>
      </w:pPr>
      <w:bookmarkStart w:id="23731" w:name="_Toc317634546"/>
      <w:bookmarkStart w:id="23732" w:name="_Toc322181144"/>
      <w:bookmarkStart w:id="23733" w:name="_Toc322181626"/>
      <w:bookmarkStart w:id="23734" w:name="_Toc322182108"/>
      <w:bookmarkStart w:id="23735" w:name="_Toc322220269"/>
      <w:bookmarkStart w:id="23736" w:name="_Toc322295870"/>
      <w:bookmarkStart w:id="23737" w:name="_Toc322296389"/>
      <w:bookmarkStart w:id="23738" w:name="_Toc322296908"/>
      <w:bookmarkStart w:id="23739" w:name="_Toc322297430"/>
      <w:bookmarkStart w:id="23740" w:name="_Toc322302900"/>
      <w:bookmarkStart w:id="23741" w:name="_Toc322634199"/>
      <w:bookmarkStart w:id="23742" w:name="_Toc322687582"/>
      <w:bookmarkStart w:id="23743" w:name="_Toc330559898"/>
      <w:bookmarkStart w:id="23744" w:name="_Toc330560010"/>
      <w:bookmarkEnd w:id="23731"/>
      <w:bookmarkEnd w:id="23732"/>
      <w:bookmarkEnd w:id="23733"/>
      <w:bookmarkEnd w:id="23734"/>
      <w:bookmarkEnd w:id="23735"/>
      <w:bookmarkEnd w:id="23736"/>
      <w:bookmarkEnd w:id="23737"/>
      <w:bookmarkEnd w:id="23738"/>
      <w:bookmarkEnd w:id="23739"/>
      <w:bookmarkEnd w:id="23740"/>
      <w:bookmarkEnd w:id="23741"/>
      <w:bookmarkEnd w:id="23742"/>
      <w:bookmarkEnd w:id="23743"/>
      <w:bookmarkEnd w:id="2374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45" w:author="DuyNgo" w:date="2012-08-10T07:42:00Z"/>
          <w:rFonts w:eastAsiaTheme="majorEastAsia" w:cstheme="minorHAnsi"/>
          <w:b/>
          <w:bCs/>
          <w:i/>
          <w:iCs/>
          <w:vanish/>
          <w:color w:val="4F81BD" w:themeColor="accent1"/>
          <w:sz w:val="24"/>
          <w:szCs w:val="24"/>
        </w:rPr>
      </w:pPr>
      <w:bookmarkStart w:id="23746" w:name="_Toc317634547"/>
      <w:bookmarkStart w:id="23747" w:name="_Toc322181145"/>
      <w:bookmarkStart w:id="23748" w:name="_Toc322181627"/>
      <w:bookmarkStart w:id="23749" w:name="_Toc322182109"/>
      <w:bookmarkStart w:id="23750" w:name="_Toc322220270"/>
      <w:bookmarkStart w:id="23751" w:name="_Toc322295871"/>
      <w:bookmarkStart w:id="23752" w:name="_Toc322296390"/>
      <w:bookmarkStart w:id="23753" w:name="_Toc322296909"/>
      <w:bookmarkStart w:id="23754" w:name="_Toc322297431"/>
      <w:bookmarkStart w:id="23755" w:name="_Toc322302901"/>
      <w:bookmarkStart w:id="23756" w:name="_Toc322634200"/>
      <w:bookmarkStart w:id="23757" w:name="_Toc322687583"/>
      <w:bookmarkStart w:id="23758" w:name="_Toc330559899"/>
      <w:bookmarkStart w:id="23759" w:name="_Toc330560011"/>
      <w:bookmarkEnd w:id="23746"/>
      <w:bookmarkEnd w:id="23747"/>
      <w:bookmarkEnd w:id="23748"/>
      <w:bookmarkEnd w:id="23749"/>
      <w:bookmarkEnd w:id="23750"/>
      <w:bookmarkEnd w:id="23751"/>
      <w:bookmarkEnd w:id="23752"/>
      <w:bookmarkEnd w:id="23753"/>
      <w:bookmarkEnd w:id="23754"/>
      <w:bookmarkEnd w:id="23755"/>
      <w:bookmarkEnd w:id="23756"/>
      <w:bookmarkEnd w:id="23757"/>
      <w:bookmarkEnd w:id="23758"/>
      <w:bookmarkEnd w:id="2375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60" w:author="DuyNgo" w:date="2012-08-10T07:42:00Z"/>
          <w:rFonts w:eastAsiaTheme="majorEastAsia" w:cstheme="minorHAnsi"/>
          <w:b/>
          <w:bCs/>
          <w:i/>
          <w:iCs/>
          <w:vanish/>
          <w:color w:val="4F81BD" w:themeColor="accent1"/>
          <w:sz w:val="24"/>
          <w:szCs w:val="24"/>
        </w:rPr>
      </w:pPr>
      <w:bookmarkStart w:id="23761" w:name="_Toc317634548"/>
      <w:bookmarkStart w:id="23762" w:name="_Toc322181146"/>
      <w:bookmarkStart w:id="23763" w:name="_Toc322181628"/>
      <w:bookmarkStart w:id="23764" w:name="_Toc322182110"/>
      <w:bookmarkStart w:id="23765" w:name="_Toc322220271"/>
      <w:bookmarkStart w:id="23766" w:name="_Toc322295872"/>
      <w:bookmarkStart w:id="23767" w:name="_Toc322296391"/>
      <w:bookmarkStart w:id="23768" w:name="_Toc322296910"/>
      <w:bookmarkStart w:id="23769" w:name="_Toc322297432"/>
      <w:bookmarkStart w:id="23770" w:name="_Toc322302902"/>
      <w:bookmarkStart w:id="23771" w:name="_Toc322634201"/>
      <w:bookmarkStart w:id="23772" w:name="_Toc322687584"/>
      <w:bookmarkStart w:id="23773" w:name="_Toc330559900"/>
      <w:bookmarkStart w:id="23774" w:name="_Toc330560012"/>
      <w:bookmarkEnd w:id="23761"/>
      <w:bookmarkEnd w:id="23762"/>
      <w:bookmarkEnd w:id="23763"/>
      <w:bookmarkEnd w:id="23764"/>
      <w:bookmarkEnd w:id="23765"/>
      <w:bookmarkEnd w:id="23766"/>
      <w:bookmarkEnd w:id="23767"/>
      <w:bookmarkEnd w:id="23768"/>
      <w:bookmarkEnd w:id="23769"/>
      <w:bookmarkEnd w:id="23770"/>
      <w:bookmarkEnd w:id="23771"/>
      <w:bookmarkEnd w:id="23772"/>
      <w:bookmarkEnd w:id="23773"/>
      <w:bookmarkEnd w:id="2377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75" w:author="DuyNgo" w:date="2012-08-10T07:42:00Z"/>
          <w:rFonts w:eastAsiaTheme="majorEastAsia" w:cstheme="minorHAnsi"/>
          <w:b/>
          <w:bCs/>
          <w:i/>
          <w:iCs/>
          <w:vanish/>
          <w:color w:val="4F81BD" w:themeColor="accent1"/>
          <w:sz w:val="24"/>
          <w:szCs w:val="24"/>
        </w:rPr>
      </w:pPr>
      <w:bookmarkStart w:id="23776" w:name="_Toc317634549"/>
      <w:bookmarkStart w:id="23777" w:name="_Toc322181147"/>
      <w:bookmarkStart w:id="23778" w:name="_Toc322181629"/>
      <w:bookmarkStart w:id="23779" w:name="_Toc322182111"/>
      <w:bookmarkStart w:id="23780" w:name="_Toc322220272"/>
      <w:bookmarkStart w:id="23781" w:name="_Toc322295873"/>
      <w:bookmarkStart w:id="23782" w:name="_Toc322296392"/>
      <w:bookmarkStart w:id="23783" w:name="_Toc322296911"/>
      <w:bookmarkStart w:id="23784" w:name="_Toc322297433"/>
      <w:bookmarkStart w:id="23785" w:name="_Toc322302903"/>
      <w:bookmarkStart w:id="23786" w:name="_Toc322634202"/>
      <w:bookmarkStart w:id="23787" w:name="_Toc322687585"/>
      <w:bookmarkStart w:id="23788" w:name="_Toc330559901"/>
      <w:bookmarkStart w:id="23789" w:name="_Toc330560013"/>
      <w:bookmarkEnd w:id="23776"/>
      <w:bookmarkEnd w:id="23777"/>
      <w:bookmarkEnd w:id="23778"/>
      <w:bookmarkEnd w:id="23779"/>
      <w:bookmarkEnd w:id="23780"/>
      <w:bookmarkEnd w:id="23781"/>
      <w:bookmarkEnd w:id="23782"/>
      <w:bookmarkEnd w:id="23783"/>
      <w:bookmarkEnd w:id="23784"/>
      <w:bookmarkEnd w:id="23785"/>
      <w:bookmarkEnd w:id="23786"/>
      <w:bookmarkEnd w:id="23787"/>
      <w:bookmarkEnd w:id="23788"/>
      <w:bookmarkEnd w:id="2378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90" w:author="DuyNgo" w:date="2012-08-10T07:42:00Z"/>
          <w:rFonts w:eastAsiaTheme="majorEastAsia" w:cstheme="minorHAnsi"/>
          <w:b/>
          <w:bCs/>
          <w:i/>
          <w:iCs/>
          <w:vanish/>
          <w:color w:val="4F81BD" w:themeColor="accent1"/>
          <w:sz w:val="24"/>
          <w:szCs w:val="24"/>
        </w:rPr>
      </w:pPr>
      <w:bookmarkStart w:id="23791" w:name="_Toc317634550"/>
      <w:bookmarkStart w:id="23792" w:name="_Toc322181148"/>
      <w:bookmarkStart w:id="23793" w:name="_Toc322181630"/>
      <w:bookmarkStart w:id="23794" w:name="_Toc322182112"/>
      <w:bookmarkStart w:id="23795" w:name="_Toc322220273"/>
      <w:bookmarkStart w:id="23796" w:name="_Toc322295874"/>
      <w:bookmarkStart w:id="23797" w:name="_Toc322296393"/>
      <w:bookmarkStart w:id="23798" w:name="_Toc322296912"/>
      <w:bookmarkStart w:id="23799" w:name="_Toc322297434"/>
      <w:bookmarkStart w:id="23800" w:name="_Toc322302904"/>
      <w:bookmarkStart w:id="23801" w:name="_Toc322634203"/>
      <w:bookmarkStart w:id="23802" w:name="_Toc322687586"/>
      <w:bookmarkStart w:id="23803" w:name="_Toc330559902"/>
      <w:bookmarkStart w:id="23804" w:name="_Toc330560014"/>
      <w:bookmarkEnd w:id="23791"/>
      <w:bookmarkEnd w:id="23792"/>
      <w:bookmarkEnd w:id="23793"/>
      <w:bookmarkEnd w:id="23794"/>
      <w:bookmarkEnd w:id="23795"/>
      <w:bookmarkEnd w:id="23796"/>
      <w:bookmarkEnd w:id="23797"/>
      <w:bookmarkEnd w:id="23798"/>
      <w:bookmarkEnd w:id="23799"/>
      <w:bookmarkEnd w:id="23800"/>
      <w:bookmarkEnd w:id="23801"/>
      <w:bookmarkEnd w:id="23802"/>
      <w:bookmarkEnd w:id="23803"/>
      <w:bookmarkEnd w:id="2380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05" w:author="DuyNgo" w:date="2012-08-10T07:42:00Z"/>
          <w:rFonts w:eastAsiaTheme="majorEastAsia" w:cstheme="minorHAnsi"/>
          <w:b/>
          <w:bCs/>
          <w:i/>
          <w:iCs/>
          <w:vanish/>
          <w:color w:val="4F81BD" w:themeColor="accent1"/>
          <w:sz w:val="24"/>
          <w:szCs w:val="24"/>
        </w:rPr>
      </w:pPr>
      <w:bookmarkStart w:id="23806" w:name="_Toc317634551"/>
      <w:bookmarkStart w:id="23807" w:name="_Toc322181149"/>
      <w:bookmarkStart w:id="23808" w:name="_Toc322181631"/>
      <w:bookmarkStart w:id="23809" w:name="_Toc322182113"/>
      <w:bookmarkStart w:id="23810" w:name="_Toc322220274"/>
      <w:bookmarkStart w:id="23811" w:name="_Toc322295875"/>
      <w:bookmarkStart w:id="23812" w:name="_Toc322296394"/>
      <w:bookmarkStart w:id="23813" w:name="_Toc322296913"/>
      <w:bookmarkStart w:id="23814" w:name="_Toc322297435"/>
      <w:bookmarkStart w:id="23815" w:name="_Toc322302905"/>
      <w:bookmarkStart w:id="23816" w:name="_Toc322634204"/>
      <w:bookmarkStart w:id="23817" w:name="_Toc322687587"/>
      <w:bookmarkStart w:id="23818" w:name="_Toc330559903"/>
      <w:bookmarkStart w:id="23819" w:name="_Toc330560015"/>
      <w:bookmarkEnd w:id="23806"/>
      <w:bookmarkEnd w:id="23807"/>
      <w:bookmarkEnd w:id="23808"/>
      <w:bookmarkEnd w:id="23809"/>
      <w:bookmarkEnd w:id="23810"/>
      <w:bookmarkEnd w:id="23811"/>
      <w:bookmarkEnd w:id="23812"/>
      <w:bookmarkEnd w:id="23813"/>
      <w:bookmarkEnd w:id="23814"/>
      <w:bookmarkEnd w:id="23815"/>
      <w:bookmarkEnd w:id="23816"/>
      <w:bookmarkEnd w:id="23817"/>
      <w:bookmarkEnd w:id="23818"/>
      <w:bookmarkEnd w:id="2381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20" w:author="DuyNgo" w:date="2012-08-10T07:42:00Z"/>
          <w:rFonts w:eastAsiaTheme="majorEastAsia" w:cstheme="minorHAnsi"/>
          <w:b/>
          <w:bCs/>
          <w:i/>
          <w:iCs/>
          <w:vanish/>
          <w:color w:val="4F81BD" w:themeColor="accent1"/>
          <w:sz w:val="24"/>
          <w:szCs w:val="24"/>
        </w:rPr>
      </w:pPr>
      <w:bookmarkStart w:id="23821" w:name="_Toc317634552"/>
      <w:bookmarkStart w:id="23822" w:name="_Toc322181150"/>
      <w:bookmarkStart w:id="23823" w:name="_Toc322181632"/>
      <w:bookmarkStart w:id="23824" w:name="_Toc322182114"/>
      <w:bookmarkStart w:id="23825" w:name="_Toc322220275"/>
      <w:bookmarkStart w:id="23826" w:name="_Toc322295876"/>
      <w:bookmarkStart w:id="23827" w:name="_Toc322296395"/>
      <w:bookmarkStart w:id="23828" w:name="_Toc322296914"/>
      <w:bookmarkStart w:id="23829" w:name="_Toc322297436"/>
      <w:bookmarkStart w:id="23830" w:name="_Toc322302906"/>
      <w:bookmarkStart w:id="23831" w:name="_Toc322634205"/>
      <w:bookmarkStart w:id="23832" w:name="_Toc322687588"/>
      <w:bookmarkStart w:id="23833" w:name="_Toc330559904"/>
      <w:bookmarkStart w:id="23834" w:name="_Toc330560016"/>
      <w:bookmarkEnd w:id="23821"/>
      <w:bookmarkEnd w:id="23822"/>
      <w:bookmarkEnd w:id="23823"/>
      <w:bookmarkEnd w:id="23824"/>
      <w:bookmarkEnd w:id="23825"/>
      <w:bookmarkEnd w:id="23826"/>
      <w:bookmarkEnd w:id="23827"/>
      <w:bookmarkEnd w:id="23828"/>
      <w:bookmarkEnd w:id="23829"/>
      <w:bookmarkEnd w:id="23830"/>
      <w:bookmarkEnd w:id="23831"/>
      <w:bookmarkEnd w:id="23832"/>
      <w:bookmarkEnd w:id="23833"/>
      <w:bookmarkEnd w:id="2383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35" w:author="DuyNgo" w:date="2012-08-10T07:42:00Z"/>
          <w:rFonts w:eastAsiaTheme="majorEastAsia" w:cstheme="minorHAnsi"/>
          <w:b/>
          <w:bCs/>
          <w:i/>
          <w:iCs/>
          <w:vanish/>
          <w:color w:val="4F81BD" w:themeColor="accent1"/>
          <w:sz w:val="24"/>
          <w:szCs w:val="24"/>
        </w:rPr>
      </w:pPr>
      <w:bookmarkStart w:id="23836" w:name="_Toc317634553"/>
      <w:bookmarkStart w:id="23837" w:name="_Toc322181151"/>
      <w:bookmarkStart w:id="23838" w:name="_Toc322181633"/>
      <w:bookmarkStart w:id="23839" w:name="_Toc322182115"/>
      <w:bookmarkStart w:id="23840" w:name="_Toc322220276"/>
      <w:bookmarkStart w:id="23841" w:name="_Toc322295877"/>
      <w:bookmarkStart w:id="23842" w:name="_Toc322296396"/>
      <w:bookmarkStart w:id="23843" w:name="_Toc322296915"/>
      <w:bookmarkStart w:id="23844" w:name="_Toc322297437"/>
      <w:bookmarkStart w:id="23845" w:name="_Toc322302907"/>
      <w:bookmarkStart w:id="23846" w:name="_Toc322634206"/>
      <w:bookmarkStart w:id="23847" w:name="_Toc322687589"/>
      <w:bookmarkStart w:id="23848" w:name="_Toc330559905"/>
      <w:bookmarkStart w:id="23849" w:name="_Toc330560017"/>
      <w:bookmarkEnd w:id="23836"/>
      <w:bookmarkEnd w:id="23837"/>
      <w:bookmarkEnd w:id="23838"/>
      <w:bookmarkEnd w:id="23839"/>
      <w:bookmarkEnd w:id="23840"/>
      <w:bookmarkEnd w:id="23841"/>
      <w:bookmarkEnd w:id="23842"/>
      <w:bookmarkEnd w:id="23843"/>
      <w:bookmarkEnd w:id="23844"/>
      <w:bookmarkEnd w:id="23845"/>
      <w:bookmarkEnd w:id="23846"/>
      <w:bookmarkEnd w:id="23847"/>
      <w:bookmarkEnd w:id="23848"/>
      <w:bookmarkEnd w:id="2384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50" w:author="DuyNgo" w:date="2012-08-10T07:42:00Z"/>
          <w:rFonts w:eastAsiaTheme="majorEastAsia" w:cstheme="minorHAnsi"/>
          <w:b/>
          <w:bCs/>
          <w:i/>
          <w:iCs/>
          <w:vanish/>
          <w:color w:val="4F81BD" w:themeColor="accent1"/>
          <w:sz w:val="24"/>
          <w:szCs w:val="24"/>
        </w:rPr>
      </w:pPr>
      <w:bookmarkStart w:id="23851" w:name="_Toc317634554"/>
      <w:bookmarkStart w:id="23852" w:name="_Toc322181152"/>
      <w:bookmarkStart w:id="23853" w:name="_Toc322181634"/>
      <w:bookmarkStart w:id="23854" w:name="_Toc322182116"/>
      <w:bookmarkStart w:id="23855" w:name="_Toc322220277"/>
      <w:bookmarkStart w:id="23856" w:name="_Toc322295878"/>
      <w:bookmarkStart w:id="23857" w:name="_Toc322296397"/>
      <w:bookmarkStart w:id="23858" w:name="_Toc322296916"/>
      <w:bookmarkStart w:id="23859" w:name="_Toc322297438"/>
      <w:bookmarkStart w:id="23860" w:name="_Toc322302908"/>
      <w:bookmarkStart w:id="23861" w:name="_Toc322634207"/>
      <w:bookmarkStart w:id="23862" w:name="_Toc322687590"/>
      <w:bookmarkStart w:id="23863" w:name="_Toc330559906"/>
      <w:bookmarkStart w:id="23864" w:name="_Toc330560018"/>
      <w:bookmarkEnd w:id="23851"/>
      <w:bookmarkEnd w:id="23852"/>
      <w:bookmarkEnd w:id="23853"/>
      <w:bookmarkEnd w:id="23854"/>
      <w:bookmarkEnd w:id="23855"/>
      <w:bookmarkEnd w:id="23856"/>
      <w:bookmarkEnd w:id="23857"/>
      <w:bookmarkEnd w:id="23858"/>
      <w:bookmarkEnd w:id="23859"/>
      <w:bookmarkEnd w:id="23860"/>
      <w:bookmarkEnd w:id="23861"/>
      <w:bookmarkEnd w:id="23862"/>
      <w:bookmarkEnd w:id="23863"/>
      <w:bookmarkEnd w:id="2386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65" w:author="DuyNgo" w:date="2012-08-10T07:42:00Z"/>
          <w:rFonts w:eastAsiaTheme="majorEastAsia" w:cstheme="minorHAnsi"/>
          <w:b/>
          <w:bCs/>
          <w:i/>
          <w:iCs/>
          <w:vanish/>
          <w:color w:val="4F81BD" w:themeColor="accent1"/>
          <w:sz w:val="24"/>
          <w:szCs w:val="24"/>
        </w:rPr>
      </w:pPr>
      <w:bookmarkStart w:id="23866" w:name="_Toc317634555"/>
      <w:bookmarkStart w:id="23867" w:name="_Toc322181153"/>
      <w:bookmarkStart w:id="23868" w:name="_Toc322181635"/>
      <w:bookmarkStart w:id="23869" w:name="_Toc322182117"/>
      <w:bookmarkStart w:id="23870" w:name="_Toc322220278"/>
      <w:bookmarkStart w:id="23871" w:name="_Toc322295879"/>
      <w:bookmarkStart w:id="23872" w:name="_Toc322296398"/>
      <w:bookmarkStart w:id="23873" w:name="_Toc322296917"/>
      <w:bookmarkStart w:id="23874" w:name="_Toc322297439"/>
      <w:bookmarkStart w:id="23875" w:name="_Toc322302909"/>
      <w:bookmarkStart w:id="23876" w:name="_Toc322634208"/>
      <w:bookmarkStart w:id="23877" w:name="_Toc322687591"/>
      <w:bookmarkStart w:id="23878" w:name="_Toc330559907"/>
      <w:bookmarkStart w:id="23879" w:name="_Toc330560019"/>
      <w:bookmarkEnd w:id="23866"/>
      <w:bookmarkEnd w:id="23867"/>
      <w:bookmarkEnd w:id="23868"/>
      <w:bookmarkEnd w:id="23869"/>
      <w:bookmarkEnd w:id="23870"/>
      <w:bookmarkEnd w:id="23871"/>
      <w:bookmarkEnd w:id="23872"/>
      <w:bookmarkEnd w:id="23873"/>
      <w:bookmarkEnd w:id="23874"/>
      <w:bookmarkEnd w:id="23875"/>
      <w:bookmarkEnd w:id="23876"/>
      <w:bookmarkEnd w:id="23877"/>
      <w:bookmarkEnd w:id="23878"/>
      <w:bookmarkEnd w:id="2387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80" w:author="DuyNgo" w:date="2012-08-10T07:42:00Z"/>
          <w:rFonts w:eastAsiaTheme="majorEastAsia" w:cstheme="minorHAnsi"/>
          <w:b/>
          <w:bCs/>
          <w:i/>
          <w:iCs/>
          <w:vanish/>
          <w:color w:val="4F81BD" w:themeColor="accent1"/>
          <w:sz w:val="24"/>
          <w:szCs w:val="24"/>
        </w:rPr>
      </w:pPr>
      <w:bookmarkStart w:id="23881" w:name="_Toc317634556"/>
      <w:bookmarkStart w:id="23882" w:name="_Toc322181154"/>
      <w:bookmarkStart w:id="23883" w:name="_Toc322181636"/>
      <w:bookmarkStart w:id="23884" w:name="_Toc322182118"/>
      <w:bookmarkStart w:id="23885" w:name="_Toc322220279"/>
      <w:bookmarkStart w:id="23886" w:name="_Toc322295880"/>
      <w:bookmarkStart w:id="23887" w:name="_Toc322296399"/>
      <w:bookmarkStart w:id="23888" w:name="_Toc322296918"/>
      <w:bookmarkStart w:id="23889" w:name="_Toc322297440"/>
      <w:bookmarkStart w:id="23890" w:name="_Toc322302910"/>
      <w:bookmarkStart w:id="23891" w:name="_Toc322634209"/>
      <w:bookmarkStart w:id="23892" w:name="_Toc322687592"/>
      <w:bookmarkStart w:id="23893" w:name="_Toc330559908"/>
      <w:bookmarkStart w:id="23894" w:name="_Toc330560020"/>
      <w:bookmarkEnd w:id="23881"/>
      <w:bookmarkEnd w:id="23882"/>
      <w:bookmarkEnd w:id="23883"/>
      <w:bookmarkEnd w:id="23884"/>
      <w:bookmarkEnd w:id="23885"/>
      <w:bookmarkEnd w:id="23886"/>
      <w:bookmarkEnd w:id="23887"/>
      <w:bookmarkEnd w:id="23888"/>
      <w:bookmarkEnd w:id="23889"/>
      <w:bookmarkEnd w:id="23890"/>
      <w:bookmarkEnd w:id="23891"/>
      <w:bookmarkEnd w:id="23892"/>
      <w:bookmarkEnd w:id="23893"/>
      <w:bookmarkEnd w:id="2389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95" w:author="DuyNgo" w:date="2012-08-10T07:42:00Z"/>
          <w:rFonts w:eastAsiaTheme="majorEastAsia" w:cstheme="minorHAnsi"/>
          <w:b/>
          <w:bCs/>
          <w:i/>
          <w:iCs/>
          <w:vanish/>
          <w:color w:val="4F81BD" w:themeColor="accent1"/>
          <w:sz w:val="24"/>
          <w:szCs w:val="24"/>
        </w:rPr>
      </w:pPr>
      <w:bookmarkStart w:id="23896" w:name="_Toc317634557"/>
      <w:bookmarkStart w:id="23897" w:name="_Toc322181155"/>
      <w:bookmarkStart w:id="23898" w:name="_Toc322181637"/>
      <w:bookmarkStart w:id="23899" w:name="_Toc322182119"/>
      <w:bookmarkStart w:id="23900" w:name="_Toc322220280"/>
      <w:bookmarkStart w:id="23901" w:name="_Toc322295881"/>
      <w:bookmarkStart w:id="23902" w:name="_Toc322296400"/>
      <w:bookmarkStart w:id="23903" w:name="_Toc322296919"/>
      <w:bookmarkStart w:id="23904" w:name="_Toc322297441"/>
      <w:bookmarkStart w:id="23905" w:name="_Toc322302911"/>
      <w:bookmarkStart w:id="23906" w:name="_Toc322634210"/>
      <w:bookmarkStart w:id="23907" w:name="_Toc322687593"/>
      <w:bookmarkStart w:id="23908" w:name="_Toc330559909"/>
      <w:bookmarkStart w:id="23909" w:name="_Toc330560021"/>
      <w:bookmarkEnd w:id="23896"/>
      <w:bookmarkEnd w:id="23897"/>
      <w:bookmarkEnd w:id="23898"/>
      <w:bookmarkEnd w:id="23899"/>
      <w:bookmarkEnd w:id="23900"/>
      <w:bookmarkEnd w:id="23901"/>
      <w:bookmarkEnd w:id="23902"/>
      <w:bookmarkEnd w:id="23903"/>
      <w:bookmarkEnd w:id="23904"/>
      <w:bookmarkEnd w:id="23905"/>
      <w:bookmarkEnd w:id="23906"/>
      <w:bookmarkEnd w:id="23907"/>
      <w:bookmarkEnd w:id="23908"/>
      <w:bookmarkEnd w:id="2390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10" w:author="DuyNgo" w:date="2012-08-10T07:42:00Z"/>
          <w:rFonts w:eastAsiaTheme="majorEastAsia" w:cstheme="minorHAnsi"/>
          <w:b/>
          <w:bCs/>
          <w:i/>
          <w:iCs/>
          <w:vanish/>
          <w:color w:val="4F81BD" w:themeColor="accent1"/>
          <w:sz w:val="24"/>
          <w:szCs w:val="24"/>
        </w:rPr>
      </w:pPr>
      <w:bookmarkStart w:id="23911" w:name="_Toc317634558"/>
      <w:bookmarkStart w:id="23912" w:name="_Toc322181156"/>
      <w:bookmarkStart w:id="23913" w:name="_Toc322181638"/>
      <w:bookmarkStart w:id="23914" w:name="_Toc322182120"/>
      <w:bookmarkStart w:id="23915" w:name="_Toc322220281"/>
      <w:bookmarkStart w:id="23916" w:name="_Toc322295882"/>
      <w:bookmarkStart w:id="23917" w:name="_Toc322296401"/>
      <w:bookmarkStart w:id="23918" w:name="_Toc322296920"/>
      <w:bookmarkStart w:id="23919" w:name="_Toc322297442"/>
      <w:bookmarkStart w:id="23920" w:name="_Toc322302912"/>
      <w:bookmarkStart w:id="23921" w:name="_Toc322634211"/>
      <w:bookmarkStart w:id="23922" w:name="_Toc322687594"/>
      <w:bookmarkStart w:id="23923" w:name="_Toc330559910"/>
      <w:bookmarkStart w:id="23924" w:name="_Toc330560022"/>
      <w:bookmarkEnd w:id="23911"/>
      <w:bookmarkEnd w:id="23912"/>
      <w:bookmarkEnd w:id="23913"/>
      <w:bookmarkEnd w:id="23914"/>
      <w:bookmarkEnd w:id="23915"/>
      <w:bookmarkEnd w:id="23916"/>
      <w:bookmarkEnd w:id="23917"/>
      <w:bookmarkEnd w:id="23918"/>
      <w:bookmarkEnd w:id="23919"/>
      <w:bookmarkEnd w:id="23920"/>
      <w:bookmarkEnd w:id="23921"/>
      <w:bookmarkEnd w:id="23922"/>
      <w:bookmarkEnd w:id="23923"/>
      <w:bookmarkEnd w:id="2392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25" w:author="DuyNgo" w:date="2012-08-10T07:42:00Z"/>
          <w:rFonts w:eastAsiaTheme="majorEastAsia" w:cstheme="minorHAnsi"/>
          <w:b/>
          <w:bCs/>
          <w:i/>
          <w:iCs/>
          <w:vanish/>
          <w:color w:val="4F81BD" w:themeColor="accent1"/>
          <w:sz w:val="24"/>
          <w:szCs w:val="24"/>
        </w:rPr>
      </w:pPr>
      <w:bookmarkStart w:id="23926" w:name="_Toc317634559"/>
      <w:bookmarkStart w:id="23927" w:name="_Toc322181157"/>
      <w:bookmarkStart w:id="23928" w:name="_Toc322181639"/>
      <w:bookmarkStart w:id="23929" w:name="_Toc322182121"/>
      <w:bookmarkStart w:id="23930" w:name="_Toc322220282"/>
      <w:bookmarkStart w:id="23931" w:name="_Toc322295883"/>
      <w:bookmarkStart w:id="23932" w:name="_Toc322296402"/>
      <w:bookmarkStart w:id="23933" w:name="_Toc322296921"/>
      <w:bookmarkStart w:id="23934" w:name="_Toc322297443"/>
      <w:bookmarkStart w:id="23935" w:name="_Toc322302913"/>
      <w:bookmarkStart w:id="23936" w:name="_Toc322634212"/>
      <w:bookmarkStart w:id="23937" w:name="_Toc322687595"/>
      <w:bookmarkStart w:id="23938" w:name="_Toc330559911"/>
      <w:bookmarkStart w:id="23939" w:name="_Toc330560023"/>
      <w:bookmarkEnd w:id="23926"/>
      <w:bookmarkEnd w:id="23927"/>
      <w:bookmarkEnd w:id="23928"/>
      <w:bookmarkEnd w:id="23929"/>
      <w:bookmarkEnd w:id="23930"/>
      <w:bookmarkEnd w:id="23931"/>
      <w:bookmarkEnd w:id="23932"/>
      <w:bookmarkEnd w:id="23933"/>
      <w:bookmarkEnd w:id="23934"/>
      <w:bookmarkEnd w:id="23935"/>
      <w:bookmarkEnd w:id="23936"/>
      <w:bookmarkEnd w:id="23937"/>
      <w:bookmarkEnd w:id="23938"/>
      <w:bookmarkEnd w:id="2393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40" w:author="DuyNgo" w:date="2012-08-10T07:42:00Z"/>
          <w:rFonts w:eastAsiaTheme="majorEastAsia" w:cstheme="minorHAnsi"/>
          <w:b/>
          <w:bCs/>
          <w:i/>
          <w:iCs/>
          <w:vanish/>
          <w:color w:val="4F81BD" w:themeColor="accent1"/>
          <w:sz w:val="24"/>
          <w:szCs w:val="24"/>
        </w:rPr>
      </w:pPr>
      <w:bookmarkStart w:id="23941" w:name="_Toc317634560"/>
      <w:bookmarkStart w:id="23942" w:name="_Toc322181158"/>
      <w:bookmarkStart w:id="23943" w:name="_Toc322181640"/>
      <w:bookmarkStart w:id="23944" w:name="_Toc322182122"/>
      <w:bookmarkStart w:id="23945" w:name="_Toc322220283"/>
      <w:bookmarkStart w:id="23946" w:name="_Toc322295884"/>
      <w:bookmarkStart w:id="23947" w:name="_Toc322296403"/>
      <w:bookmarkStart w:id="23948" w:name="_Toc322296922"/>
      <w:bookmarkStart w:id="23949" w:name="_Toc322297444"/>
      <w:bookmarkStart w:id="23950" w:name="_Toc322302914"/>
      <w:bookmarkStart w:id="23951" w:name="_Toc322634213"/>
      <w:bookmarkStart w:id="23952" w:name="_Toc322687596"/>
      <w:bookmarkStart w:id="23953" w:name="_Toc330559912"/>
      <w:bookmarkStart w:id="23954" w:name="_Toc330560024"/>
      <w:bookmarkEnd w:id="23941"/>
      <w:bookmarkEnd w:id="23942"/>
      <w:bookmarkEnd w:id="23943"/>
      <w:bookmarkEnd w:id="23944"/>
      <w:bookmarkEnd w:id="23945"/>
      <w:bookmarkEnd w:id="23946"/>
      <w:bookmarkEnd w:id="23947"/>
      <w:bookmarkEnd w:id="23948"/>
      <w:bookmarkEnd w:id="23949"/>
      <w:bookmarkEnd w:id="23950"/>
      <w:bookmarkEnd w:id="23951"/>
      <w:bookmarkEnd w:id="23952"/>
      <w:bookmarkEnd w:id="23953"/>
      <w:bookmarkEnd w:id="2395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55" w:author="DuyNgo" w:date="2012-08-10T07:42:00Z"/>
          <w:rFonts w:eastAsiaTheme="majorEastAsia" w:cstheme="minorHAnsi"/>
          <w:b/>
          <w:bCs/>
          <w:i/>
          <w:iCs/>
          <w:vanish/>
          <w:color w:val="4F81BD" w:themeColor="accent1"/>
          <w:sz w:val="24"/>
          <w:szCs w:val="24"/>
        </w:rPr>
      </w:pPr>
      <w:bookmarkStart w:id="23956" w:name="_Toc317634561"/>
      <w:bookmarkStart w:id="23957" w:name="_Toc322181159"/>
      <w:bookmarkStart w:id="23958" w:name="_Toc322181641"/>
      <w:bookmarkStart w:id="23959" w:name="_Toc322182123"/>
      <w:bookmarkStart w:id="23960" w:name="_Toc322220284"/>
      <w:bookmarkStart w:id="23961" w:name="_Toc322295885"/>
      <w:bookmarkStart w:id="23962" w:name="_Toc322296404"/>
      <w:bookmarkStart w:id="23963" w:name="_Toc322296923"/>
      <w:bookmarkStart w:id="23964" w:name="_Toc322297445"/>
      <w:bookmarkStart w:id="23965" w:name="_Toc322302915"/>
      <w:bookmarkStart w:id="23966" w:name="_Toc322634214"/>
      <w:bookmarkStart w:id="23967" w:name="_Toc322687597"/>
      <w:bookmarkStart w:id="23968" w:name="_Toc330559913"/>
      <w:bookmarkStart w:id="23969" w:name="_Toc330560025"/>
      <w:bookmarkEnd w:id="23956"/>
      <w:bookmarkEnd w:id="23957"/>
      <w:bookmarkEnd w:id="23958"/>
      <w:bookmarkEnd w:id="23959"/>
      <w:bookmarkEnd w:id="23960"/>
      <w:bookmarkEnd w:id="23961"/>
      <w:bookmarkEnd w:id="23962"/>
      <w:bookmarkEnd w:id="23963"/>
      <w:bookmarkEnd w:id="23964"/>
      <w:bookmarkEnd w:id="23965"/>
      <w:bookmarkEnd w:id="23966"/>
      <w:bookmarkEnd w:id="23967"/>
      <w:bookmarkEnd w:id="23968"/>
      <w:bookmarkEnd w:id="2396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70" w:author="DuyNgo" w:date="2012-08-10T07:42:00Z"/>
          <w:rFonts w:eastAsiaTheme="majorEastAsia" w:cstheme="minorHAnsi"/>
          <w:b/>
          <w:bCs/>
          <w:i/>
          <w:iCs/>
          <w:vanish/>
          <w:color w:val="4F81BD" w:themeColor="accent1"/>
          <w:sz w:val="24"/>
          <w:szCs w:val="24"/>
        </w:rPr>
      </w:pPr>
      <w:bookmarkStart w:id="23971" w:name="_Toc317634562"/>
      <w:bookmarkStart w:id="23972" w:name="_Toc322181160"/>
      <w:bookmarkStart w:id="23973" w:name="_Toc322181642"/>
      <w:bookmarkStart w:id="23974" w:name="_Toc322182124"/>
      <w:bookmarkStart w:id="23975" w:name="_Toc322220285"/>
      <w:bookmarkStart w:id="23976" w:name="_Toc322295886"/>
      <w:bookmarkStart w:id="23977" w:name="_Toc322296405"/>
      <w:bookmarkStart w:id="23978" w:name="_Toc322296924"/>
      <w:bookmarkStart w:id="23979" w:name="_Toc322297446"/>
      <w:bookmarkStart w:id="23980" w:name="_Toc322302916"/>
      <w:bookmarkStart w:id="23981" w:name="_Toc322634215"/>
      <w:bookmarkStart w:id="23982" w:name="_Toc322687598"/>
      <w:bookmarkStart w:id="23983" w:name="_Toc330559914"/>
      <w:bookmarkStart w:id="23984" w:name="_Toc330560026"/>
      <w:bookmarkEnd w:id="23971"/>
      <w:bookmarkEnd w:id="23972"/>
      <w:bookmarkEnd w:id="23973"/>
      <w:bookmarkEnd w:id="23974"/>
      <w:bookmarkEnd w:id="23975"/>
      <w:bookmarkEnd w:id="23976"/>
      <w:bookmarkEnd w:id="23977"/>
      <w:bookmarkEnd w:id="23978"/>
      <w:bookmarkEnd w:id="23979"/>
      <w:bookmarkEnd w:id="23980"/>
      <w:bookmarkEnd w:id="23981"/>
      <w:bookmarkEnd w:id="23982"/>
      <w:bookmarkEnd w:id="23983"/>
      <w:bookmarkEnd w:id="2398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85" w:author="DuyNgo" w:date="2012-08-10T07:42:00Z"/>
          <w:rFonts w:eastAsiaTheme="majorEastAsia" w:cstheme="minorHAnsi"/>
          <w:b/>
          <w:bCs/>
          <w:i/>
          <w:iCs/>
          <w:vanish/>
          <w:color w:val="4F81BD" w:themeColor="accent1"/>
          <w:sz w:val="24"/>
          <w:szCs w:val="24"/>
        </w:rPr>
      </w:pPr>
      <w:bookmarkStart w:id="23986" w:name="_Toc317634563"/>
      <w:bookmarkStart w:id="23987" w:name="_Toc322181161"/>
      <w:bookmarkStart w:id="23988" w:name="_Toc322181643"/>
      <w:bookmarkStart w:id="23989" w:name="_Toc322182125"/>
      <w:bookmarkStart w:id="23990" w:name="_Toc322220286"/>
      <w:bookmarkStart w:id="23991" w:name="_Toc322295887"/>
      <w:bookmarkStart w:id="23992" w:name="_Toc322296406"/>
      <w:bookmarkStart w:id="23993" w:name="_Toc322296925"/>
      <w:bookmarkStart w:id="23994" w:name="_Toc322297447"/>
      <w:bookmarkStart w:id="23995" w:name="_Toc322302917"/>
      <w:bookmarkStart w:id="23996" w:name="_Toc322634216"/>
      <w:bookmarkStart w:id="23997" w:name="_Toc322687599"/>
      <w:bookmarkStart w:id="23998" w:name="_Toc330559915"/>
      <w:bookmarkStart w:id="23999" w:name="_Toc330560027"/>
      <w:bookmarkEnd w:id="23986"/>
      <w:bookmarkEnd w:id="23987"/>
      <w:bookmarkEnd w:id="23988"/>
      <w:bookmarkEnd w:id="23989"/>
      <w:bookmarkEnd w:id="23990"/>
      <w:bookmarkEnd w:id="23991"/>
      <w:bookmarkEnd w:id="23992"/>
      <w:bookmarkEnd w:id="23993"/>
      <w:bookmarkEnd w:id="23994"/>
      <w:bookmarkEnd w:id="23995"/>
      <w:bookmarkEnd w:id="23996"/>
      <w:bookmarkEnd w:id="23997"/>
      <w:bookmarkEnd w:id="23998"/>
      <w:bookmarkEnd w:id="2399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00" w:author="DuyNgo" w:date="2012-08-10T07:42:00Z"/>
          <w:rFonts w:eastAsiaTheme="majorEastAsia" w:cstheme="minorHAnsi"/>
          <w:b/>
          <w:bCs/>
          <w:i/>
          <w:iCs/>
          <w:vanish/>
          <w:color w:val="4F81BD" w:themeColor="accent1"/>
          <w:sz w:val="24"/>
          <w:szCs w:val="24"/>
        </w:rPr>
      </w:pPr>
      <w:bookmarkStart w:id="24001" w:name="_Toc317634564"/>
      <w:bookmarkStart w:id="24002" w:name="_Toc322181162"/>
      <w:bookmarkStart w:id="24003" w:name="_Toc322181644"/>
      <w:bookmarkStart w:id="24004" w:name="_Toc322182126"/>
      <w:bookmarkStart w:id="24005" w:name="_Toc322220287"/>
      <w:bookmarkStart w:id="24006" w:name="_Toc322295888"/>
      <w:bookmarkStart w:id="24007" w:name="_Toc322296407"/>
      <w:bookmarkStart w:id="24008" w:name="_Toc322296926"/>
      <w:bookmarkStart w:id="24009" w:name="_Toc322297448"/>
      <w:bookmarkStart w:id="24010" w:name="_Toc322302918"/>
      <w:bookmarkStart w:id="24011" w:name="_Toc322634217"/>
      <w:bookmarkStart w:id="24012" w:name="_Toc322687600"/>
      <w:bookmarkStart w:id="24013" w:name="_Toc330559916"/>
      <w:bookmarkStart w:id="24014" w:name="_Toc330560028"/>
      <w:bookmarkEnd w:id="24001"/>
      <w:bookmarkEnd w:id="24002"/>
      <w:bookmarkEnd w:id="24003"/>
      <w:bookmarkEnd w:id="24004"/>
      <w:bookmarkEnd w:id="24005"/>
      <w:bookmarkEnd w:id="24006"/>
      <w:bookmarkEnd w:id="24007"/>
      <w:bookmarkEnd w:id="24008"/>
      <w:bookmarkEnd w:id="24009"/>
      <w:bookmarkEnd w:id="24010"/>
      <w:bookmarkEnd w:id="24011"/>
      <w:bookmarkEnd w:id="24012"/>
      <w:bookmarkEnd w:id="24013"/>
      <w:bookmarkEnd w:id="2401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15" w:author="DuyNgo" w:date="2012-08-10T07:42:00Z"/>
          <w:rFonts w:eastAsiaTheme="majorEastAsia" w:cstheme="minorHAnsi"/>
          <w:b/>
          <w:bCs/>
          <w:i/>
          <w:iCs/>
          <w:vanish/>
          <w:color w:val="4F81BD" w:themeColor="accent1"/>
          <w:sz w:val="24"/>
          <w:szCs w:val="24"/>
        </w:rPr>
      </w:pPr>
      <w:bookmarkStart w:id="24016" w:name="_Toc317634565"/>
      <w:bookmarkStart w:id="24017" w:name="_Toc322181163"/>
      <w:bookmarkStart w:id="24018" w:name="_Toc322181645"/>
      <w:bookmarkStart w:id="24019" w:name="_Toc322182127"/>
      <w:bookmarkStart w:id="24020" w:name="_Toc322220288"/>
      <w:bookmarkStart w:id="24021" w:name="_Toc322295889"/>
      <w:bookmarkStart w:id="24022" w:name="_Toc322296408"/>
      <w:bookmarkStart w:id="24023" w:name="_Toc322296927"/>
      <w:bookmarkStart w:id="24024" w:name="_Toc322297449"/>
      <w:bookmarkStart w:id="24025" w:name="_Toc322302919"/>
      <w:bookmarkStart w:id="24026" w:name="_Toc322634218"/>
      <w:bookmarkStart w:id="24027" w:name="_Toc322687601"/>
      <w:bookmarkStart w:id="24028" w:name="_Toc330559917"/>
      <w:bookmarkStart w:id="24029" w:name="_Toc330560029"/>
      <w:bookmarkEnd w:id="24016"/>
      <w:bookmarkEnd w:id="24017"/>
      <w:bookmarkEnd w:id="24018"/>
      <w:bookmarkEnd w:id="24019"/>
      <w:bookmarkEnd w:id="24020"/>
      <w:bookmarkEnd w:id="24021"/>
      <w:bookmarkEnd w:id="24022"/>
      <w:bookmarkEnd w:id="24023"/>
      <w:bookmarkEnd w:id="24024"/>
      <w:bookmarkEnd w:id="24025"/>
      <w:bookmarkEnd w:id="24026"/>
      <w:bookmarkEnd w:id="24027"/>
      <w:bookmarkEnd w:id="24028"/>
      <w:bookmarkEnd w:id="2402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30" w:author="DuyNgo" w:date="2012-08-10T07:42:00Z"/>
          <w:rFonts w:eastAsiaTheme="majorEastAsia" w:cstheme="minorHAnsi"/>
          <w:b/>
          <w:bCs/>
          <w:i/>
          <w:iCs/>
          <w:vanish/>
          <w:color w:val="4F81BD" w:themeColor="accent1"/>
          <w:sz w:val="24"/>
          <w:szCs w:val="24"/>
        </w:rPr>
      </w:pPr>
      <w:bookmarkStart w:id="24031" w:name="_Toc317634566"/>
      <w:bookmarkStart w:id="24032" w:name="_Toc322181164"/>
      <w:bookmarkStart w:id="24033" w:name="_Toc322181646"/>
      <w:bookmarkStart w:id="24034" w:name="_Toc322182128"/>
      <w:bookmarkStart w:id="24035" w:name="_Toc322220289"/>
      <w:bookmarkStart w:id="24036" w:name="_Toc322295890"/>
      <w:bookmarkStart w:id="24037" w:name="_Toc322296409"/>
      <w:bookmarkStart w:id="24038" w:name="_Toc322296928"/>
      <w:bookmarkStart w:id="24039" w:name="_Toc322297450"/>
      <w:bookmarkStart w:id="24040" w:name="_Toc322302920"/>
      <w:bookmarkStart w:id="24041" w:name="_Toc322634219"/>
      <w:bookmarkStart w:id="24042" w:name="_Toc322687602"/>
      <w:bookmarkStart w:id="24043" w:name="_Toc330559918"/>
      <w:bookmarkStart w:id="24044" w:name="_Toc330560030"/>
      <w:bookmarkEnd w:id="24031"/>
      <w:bookmarkEnd w:id="24032"/>
      <w:bookmarkEnd w:id="24033"/>
      <w:bookmarkEnd w:id="24034"/>
      <w:bookmarkEnd w:id="24035"/>
      <w:bookmarkEnd w:id="24036"/>
      <w:bookmarkEnd w:id="24037"/>
      <w:bookmarkEnd w:id="24038"/>
      <w:bookmarkEnd w:id="24039"/>
      <w:bookmarkEnd w:id="24040"/>
      <w:bookmarkEnd w:id="24041"/>
      <w:bookmarkEnd w:id="24042"/>
      <w:bookmarkEnd w:id="24043"/>
      <w:bookmarkEnd w:id="2404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45" w:author="DuyNgo" w:date="2012-08-10T07:42:00Z"/>
          <w:rFonts w:eastAsiaTheme="majorEastAsia" w:cstheme="minorHAnsi"/>
          <w:b/>
          <w:bCs/>
          <w:i/>
          <w:iCs/>
          <w:vanish/>
          <w:color w:val="4F81BD" w:themeColor="accent1"/>
          <w:sz w:val="24"/>
          <w:szCs w:val="24"/>
        </w:rPr>
      </w:pPr>
      <w:bookmarkStart w:id="24046" w:name="_Toc317634567"/>
      <w:bookmarkStart w:id="24047" w:name="_Toc322181165"/>
      <w:bookmarkStart w:id="24048" w:name="_Toc322181647"/>
      <w:bookmarkStart w:id="24049" w:name="_Toc322182129"/>
      <w:bookmarkStart w:id="24050" w:name="_Toc322220290"/>
      <w:bookmarkStart w:id="24051" w:name="_Toc322295891"/>
      <w:bookmarkStart w:id="24052" w:name="_Toc322296410"/>
      <w:bookmarkStart w:id="24053" w:name="_Toc322296929"/>
      <w:bookmarkStart w:id="24054" w:name="_Toc322297451"/>
      <w:bookmarkStart w:id="24055" w:name="_Toc322302921"/>
      <w:bookmarkStart w:id="24056" w:name="_Toc322634220"/>
      <w:bookmarkStart w:id="24057" w:name="_Toc322687603"/>
      <w:bookmarkStart w:id="24058" w:name="_Toc330559919"/>
      <w:bookmarkStart w:id="24059" w:name="_Toc330560031"/>
      <w:bookmarkEnd w:id="24046"/>
      <w:bookmarkEnd w:id="24047"/>
      <w:bookmarkEnd w:id="24048"/>
      <w:bookmarkEnd w:id="24049"/>
      <w:bookmarkEnd w:id="24050"/>
      <w:bookmarkEnd w:id="24051"/>
      <w:bookmarkEnd w:id="24052"/>
      <w:bookmarkEnd w:id="24053"/>
      <w:bookmarkEnd w:id="24054"/>
      <w:bookmarkEnd w:id="24055"/>
      <w:bookmarkEnd w:id="24056"/>
      <w:bookmarkEnd w:id="24057"/>
      <w:bookmarkEnd w:id="24058"/>
      <w:bookmarkEnd w:id="2405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60" w:author="DuyNgo" w:date="2012-08-10T07:42:00Z"/>
          <w:rFonts w:eastAsiaTheme="majorEastAsia" w:cstheme="minorHAnsi"/>
          <w:b/>
          <w:bCs/>
          <w:i/>
          <w:iCs/>
          <w:vanish/>
          <w:color w:val="4F81BD" w:themeColor="accent1"/>
          <w:sz w:val="24"/>
          <w:szCs w:val="24"/>
        </w:rPr>
      </w:pPr>
      <w:bookmarkStart w:id="24061" w:name="_Toc317634568"/>
      <w:bookmarkStart w:id="24062" w:name="_Toc322181166"/>
      <w:bookmarkStart w:id="24063" w:name="_Toc322181648"/>
      <w:bookmarkStart w:id="24064" w:name="_Toc322182130"/>
      <w:bookmarkStart w:id="24065" w:name="_Toc322220291"/>
      <w:bookmarkStart w:id="24066" w:name="_Toc322295892"/>
      <w:bookmarkStart w:id="24067" w:name="_Toc322296411"/>
      <w:bookmarkStart w:id="24068" w:name="_Toc322296930"/>
      <w:bookmarkStart w:id="24069" w:name="_Toc322297452"/>
      <w:bookmarkStart w:id="24070" w:name="_Toc322302922"/>
      <w:bookmarkStart w:id="24071" w:name="_Toc322634221"/>
      <w:bookmarkStart w:id="24072" w:name="_Toc322687604"/>
      <w:bookmarkStart w:id="24073" w:name="_Toc330559920"/>
      <w:bookmarkStart w:id="24074" w:name="_Toc330560032"/>
      <w:bookmarkEnd w:id="24061"/>
      <w:bookmarkEnd w:id="24062"/>
      <w:bookmarkEnd w:id="24063"/>
      <w:bookmarkEnd w:id="24064"/>
      <w:bookmarkEnd w:id="24065"/>
      <w:bookmarkEnd w:id="24066"/>
      <w:bookmarkEnd w:id="24067"/>
      <w:bookmarkEnd w:id="24068"/>
      <w:bookmarkEnd w:id="24069"/>
      <w:bookmarkEnd w:id="24070"/>
      <w:bookmarkEnd w:id="24071"/>
      <w:bookmarkEnd w:id="24072"/>
      <w:bookmarkEnd w:id="24073"/>
      <w:bookmarkEnd w:id="2407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75" w:author="DuyNgo" w:date="2012-08-10T07:42:00Z"/>
          <w:rFonts w:eastAsiaTheme="majorEastAsia" w:cstheme="minorHAnsi"/>
          <w:b/>
          <w:bCs/>
          <w:i/>
          <w:iCs/>
          <w:vanish/>
          <w:color w:val="4F81BD" w:themeColor="accent1"/>
          <w:sz w:val="24"/>
          <w:szCs w:val="24"/>
        </w:rPr>
      </w:pPr>
      <w:bookmarkStart w:id="24076" w:name="_Toc317634569"/>
      <w:bookmarkStart w:id="24077" w:name="_Toc322181167"/>
      <w:bookmarkStart w:id="24078" w:name="_Toc322181649"/>
      <w:bookmarkStart w:id="24079" w:name="_Toc322182131"/>
      <w:bookmarkStart w:id="24080" w:name="_Toc322220292"/>
      <w:bookmarkStart w:id="24081" w:name="_Toc322295893"/>
      <w:bookmarkStart w:id="24082" w:name="_Toc322296412"/>
      <w:bookmarkStart w:id="24083" w:name="_Toc322296931"/>
      <w:bookmarkStart w:id="24084" w:name="_Toc322297453"/>
      <w:bookmarkStart w:id="24085" w:name="_Toc322302923"/>
      <w:bookmarkStart w:id="24086" w:name="_Toc322634222"/>
      <w:bookmarkStart w:id="24087" w:name="_Toc322687605"/>
      <w:bookmarkStart w:id="24088" w:name="_Toc330559921"/>
      <w:bookmarkStart w:id="24089" w:name="_Toc330560033"/>
      <w:bookmarkEnd w:id="24076"/>
      <w:bookmarkEnd w:id="24077"/>
      <w:bookmarkEnd w:id="24078"/>
      <w:bookmarkEnd w:id="24079"/>
      <w:bookmarkEnd w:id="24080"/>
      <w:bookmarkEnd w:id="24081"/>
      <w:bookmarkEnd w:id="24082"/>
      <w:bookmarkEnd w:id="24083"/>
      <w:bookmarkEnd w:id="24084"/>
      <w:bookmarkEnd w:id="24085"/>
      <w:bookmarkEnd w:id="24086"/>
      <w:bookmarkEnd w:id="24087"/>
      <w:bookmarkEnd w:id="24088"/>
      <w:bookmarkEnd w:id="2408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90" w:author="DuyNgo" w:date="2012-08-10T07:42:00Z"/>
          <w:rFonts w:eastAsiaTheme="majorEastAsia" w:cstheme="minorHAnsi"/>
          <w:b/>
          <w:bCs/>
          <w:i/>
          <w:iCs/>
          <w:vanish/>
          <w:color w:val="4F81BD" w:themeColor="accent1"/>
          <w:sz w:val="24"/>
          <w:szCs w:val="24"/>
        </w:rPr>
      </w:pPr>
      <w:bookmarkStart w:id="24091" w:name="_Toc317634570"/>
      <w:bookmarkStart w:id="24092" w:name="_Toc322181168"/>
      <w:bookmarkStart w:id="24093" w:name="_Toc322181650"/>
      <w:bookmarkStart w:id="24094" w:name="_Toc322182132"/>
      <w:bookmarkStart w:id="24095" w:name="_Toc322220293"/>
      <w:bookmarkStart w:id="24096" w:name="_Toc322295894"/>
      <w:bookmarkStart w:id="24097" w:name="_Toc322296413"/>
      <w:bookmarkStart w:id="24098" w:name="_Toc322296932"/>
      <w:bookmarkStart w:id="24099" w:name="_Toc322297454"/>
      <w:bookmarkStart w:id="24100" w:name="_Toc322302924"/>
      <w:bookmarkStart w:id="24101" w:name="_Toc322634223"/>
      <w:bookmarkStart w:id="24102" w:name="_Toc322687606"/>
      <w:bookmarkStart w:id="24103" w:name="_Toc330559922"/>
      <w:bookmarkStart w:id="24104" w:name="_Toc330560034"/>
      <w:bookmarkEnd w:id="24091"/>
      <w:bookmarkEnd w:id="24092"/>
      <w:bookmarkEnd w:id="24093"/>
      <w:bookmarkEnd w:id="24094"/>
      <w:bookmarkEnd w:id="24095"/>
      <w:bookmarkEnd w:id="24096"/>
      <w:bookmarkEnd w:id="24097"/>
      <w:bookmarkEnd w:id="24098"/>
      <w:bookmarkEnd w:id="24099"/>
      <w:bookmarkEnd w:id="24100"/>
      <w:bookmarkEnd w:id="24101"/>
      <w:bookmarkEnd w:id="24102"/>
      <w:bookmarkEnd w:id="24103"/>
      <w:bookmarkEnd w:id="2410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105" w:author="DuyNgo" w:date="2012-08-10T07:42:00Z"/>
          <w:rFonts w:eastAsiaTheme="majorEastAsia" w:cstheme="minorHAnsi"/>
          <w:b/>
          <w:bCs/>
          <w:i/>
          <w:iCs/>
          <w:vanish/>
          <w:color w:val="4F81BD" w:themeColor="accent1"/>
          <w:sz w:val="24"/>
          <w:szCs w:val="24"/>
        </w:rPr>
      </w:pPr>
      <w:bookmarkStart w:id="24106" w:name="_Toc317634571"/>
      <w:bookmarkStart w:id="24107" w:name="_Toc322181169"/>
      <w:bookmarkStart w:id="24108" w:name="_Toc322181651"/>
      <w:bookmarkStart w:id="24109" w:name="_Toc322182133"/>
      <w:bookmarkStart w:id="24110" w:name="_Toc322220294"/>
      <w:bookmarkStart w:id="24111" w:name="_Toc322295895"/>
      <w:bookmarkStart w:id="24112" w:name="_Toc322296414"/>
      <w:bookmarkStart w:id="24113" w:name="_Toc322296933"/>
      <w:bookmarkStart w:id="24114" w:name="_Toc322297455"/>
      <w:bookmarkStart w:id="24115" w:name="_Toc322302925"/>
      <w:bookmarkStart w:id="24116" w:name="_Toc322634224"/>
      <w:bookmarkStart w:id="24117" w:name="_Toc322687607"/>
      <w:bookmarkStart w:id="24118" w:name="_Toc330559923"/>
      <w:bookmarkStart w:id="24119" w:name="_Toc330560035"/>
      <w:bookmarkEnd w:id="24106"/>
      <w:bookmarkEnd w:id="24107"/>
      <w:bookmarkEnd w:id="24108"/>
      <w:bookmarkEnd w:id="24109"/>
      <w:bookmarkEnd w:id="24110"/>
      <w:bookmarkEnd w:id="24111"/>
      <w:bookmarkEnd w:id="24112"/>
      <w:bookmarkEnd w:id="24113"/>
      <w:bookmarkEnd w:id="24114"/>
      <w:bookmarkEnd w:id="24115"/>
      <w:bookmarkEnd w:id="24116"/>
      <w:bookmarkEnd w:id="24117"/>
      <w:bookmarkEnd w:id="24118"/>
      <w:bookmarkEnd w:id="2411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120" w:author="DuyNgo" w:date="2012-08-10T07:42:00Z"/>
          <w:rFonts w:eastAsiaTheme="majorEastAsia" w:cstheme="minorHAnsi"/>
          <w:b/>
          <w:bCs/>
          <w:i/>
          <w:iCs/>
          <w:vanish/>
          <w:color w:val="4F81BD" w:themeColor="accent1"/>
          <w:sz w:val="24"/>
          <w:szCs w:val="24"/>
        </w:rPr>
      </w:pPr>
      <w:bookmarkStart w:id="24121" w:name="_Toc317634572"/>
      <w:bookmarkStart w:id="24122" w:name="_Toc322181170"/>
      <w:bookmarkStart w:id="24123" w:name="_Toc322181652"/>
      <w:bookmarkStart w:id="24124" w:name="_Toc322182134"/>
      <w:bookmarkStart w:id="24125" w:name="_Toc322220295"/>
      <w:bookmarkStart w:id="24126" w:name="_Toc322295896"/>
      <w:bookmarkStart w:id="24127" w:name="_Toc322296415"/>
      <w:bookmarkStart w:id="24128" w:name="_Toc322296934"/>
      <w:bookmarkStart w:id="24129" w:name="_Toc322297456"/>
      <w:bookmarkStart w:id="24130" w:name="_Toc322302926"/>
      <w:bookmarkStart w:id="24131" w:name="_Toc322634225"/>
      <w:bookmarkStart w:id="24132" w:name="_Toc322687608"/>
      <w:bookmarkStart w:id="24133" w:name="_Toc330559924"/>
      <w:bookmarkStart w:id="24134" w:name="_Toc330560036"/>
      <w:bookmarkEnd w:id="24121"/>
      <w:bookmarkEnd w:id="24122"/>
      <w:bookmarkEnd w:id="24123"/>
      <w:bookmarkEnd w:id="24124"/>
      <w:bookmarkEnd w:id="24125"/>
      <w:bookmarkEnd w:id="24126"/>
      <w:bookmarkEnd w:id="24127"/>
      <w:bookmarkEnd w:id="24128"/>
      <w:bookmarkEnd w:id="24129"/>
      <w:bookmarkEnd w:id="24130"/>
      <w:bookmarkEnd w:id="24131"/>
      <w:bookmarkEnd w:id="24132"/>
      <w:bookmarkEnd w:id="24133"/>
      <w:bookmarkEnd w:id="2413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135" w:author="DuyNgo" w:date="2012-08-10T07:42:00Z"/>
          <w:rFonts w:eastAsiaTheme="majorEastAsia" w:cstheme="minorHAnsi"/>
          <w:b/>
          <w:bCs/>
          <w:i/>
          <w:iCs/>
          <w:vanish/>
          <w:color w:val="4F81BD" w:themeColor="accent1"/>
          <w:sz w:val="24"/>
          <w:szCs w:val="24"/>
        </w:rPr>
      </w:pPr>
      <w:bookmarkStart w:id="24136" w:name="_Toc317634573"/>
      <w:bookmarkStart w:id="24137" w:name="_Toc322181171"/>
      <w:bookmarkStart w:id="24138" w:name="_Toc322181653"/>
      <w:bookmarkStart w:id="24139" w:name="_Toc322182135"/>
      <w:bookmarkStart w:id="24140" w:name="_Toc322220296"/>
      <w:bookmarkStart w:id="24141" w:name="_Toc322295897"/>
      <w:bookmarkStart w:id="24142" w:name="_Toc322296416"/>
      <w:bookmarkStart w:id="24143" w:name="_Toc322296935"/>
      <w:bookmarkStart w:id="24144" w:name="_Toc322297457"/>
      <w:bookmarkStart w:id="24145" w:name="_Toc322302927"/>
      <w:bookmarkStart w:id="24146" w:name="_Toc322634226"/>
      <w:bookmarkStart w:id="24147" w:name="_Toc322687609"/>
      <w:bookmarkStart w:id="24148" w:name="_Toc330559925"/>
      <w:bookmarkStart w:id="24149" w:name="_Toc330560037"/>
      <w:bookmarkEnd w:id="24136"/>
      <w:bookmarkEnd w:id="24137"/>
      <w:bookmarkEnd w:id="24138"/>
      <w:bookmarkEnd w:id="24139"/>
      <w:bookmarkEnd w:id="24140"/>
      <w:bookmarkEnd w:id="24141"/>
      <w:bookmarkEnd w:id="24142"/>
      <w:bookmarkEnd w:id="24143"/>
      <w:bookmarkEnd w:id="24144"/>
      <w:bookmarkEnd w:id="24145"/>
      <w:bookmarkEnd w:id="24146"/>
      <w:bookmarkEnd w:id="24147"/>
      <w:bookmarkEnd w:id="24148"/>
      <w:bookmarkEnd w:id="2414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150" w:author="DuyNgo" w:date="2012-08-10T07:42:00Z"/>
          <w:rFonts w:eastAsiaTheme="majorEastAsia" w:cstheme="minorHAnsi"/>
          <w:b/>
          <w:bCs/>
          <w:i/>
          <w:iCs/>
          <w:vanish/>
          <w:color w:val="4F81BD" w:themeColor="accent1"/>
          <w:sz w:val="24"/>
          <w:szCs w:val="24"/>
        </w:rPr>
      </w:pPr>
      <w:bookmarkStart w:id="24151" w:name="_Toc317634574"/>
      <w:bookmarkStart w:id="24152" w:name="_Toc322181172"/>
      <w:bookmarkStart w:id="24153" w:name="_Toc322181654"/>
      <w:bookmarkStart w:id="24154" w:name="_Toc322182136"/>
      <w:bookmarkStart w:id="24155" w:name="_Toc322220297"/>
      <w:bookmarkStart w:id="24156" w:name="_Toc322295898"/>
      <w:bookmarkStart w:id="24157" w:name="_Toc322296417"/>
      <w:bookmarkStart w:id="24158" w:name="_Toc322296936"/>
      <w:bookmarkStart w:id="24159" w:name="_Toc322297458"/>
      <w:bookmarkStart w:id="24160" w:name="_Toc322302928"/>
      <w:bookmarkStart w:id="24161" w:name="_Toc322634227"/>
      <w:bookmarkStart w:id="24162" w:name="_Toc322687610"/>
      <w:bookmarkStart w:id="24163" w:name="_Toc330559926"/>
      <w:bookmarkStart w:id="24164" w:name="_Toc330560038"/>
      <w:bookmarkEnd w:id="24151"/>
      <w:bookmarkEnd w:id="24152"/>
      <w:bookmarkEnd w:id="24153"/>
      <w:bookmarkEnd w:id="24154"/>
      <w:bookmarkEnd w:id="24155"/>
      <w:bookmarkEnd w:id="24156"/>
      <w:bookmarkEnd w:id="24157"/>
      <w:bookmarkEnd w:id="24158"/>
      <w:bookmarkEnd w:id="24159"/>
      <w:bookmarkEnd w:id="24160"/>
      <w:bookmarkEnd w:id="24161"/>
      <w:bookmarkEnd w:id="24162"/>
      <w:bookmarkEnd w:id="24163"/>
      <w:bookmarkEnd w:id="2416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165" w:author="DuyNgo" w:date="2012-08-10T07:42:00Z"/>
          <w:rFonts w:eastAsiaTheme="majorEastAsia" w:cstheme="minorHAnsi"/>
          <w:b/>
          <w:bCs/>
          <w:i/>
          <w:iCs/>
          <w:vanish/>
          <w:color w:val="4F81BD" w:themeColor="accent1"/>
          <w:sz w:val="24"/>
          <w:szCs w:val="24"/>
        </w:rPr>
      </w:pPr>
      <w:bookmarkStart w:id="24166" w:name="_Toc317634575"/>
      <w:bookmarkStart w:id="24167" w:name="_Toc322181173"/>
      <w:bookmarkStart w:id="24168" w:name="_Toc322181655"/>
      <w:bookmarkStart w:id="24169" w:name="_Toc322182137"/>
      <w:bookmarkStart w:id="24170" w:name="_Toc322220298"/>
      <w:bookmarkStart w:id="24171" w:name="_Toc322295899"/>
      <w:bookmarkStart w:id="24172" w:name="_Toc322296418"/>
      <w:bookmarkStart w:id="24173" w:name="_Toc322296937"/>
      <w:bookmarkStart w:id="24174" w:name="_Toc322297459"/>
      <w:bookmarkStart w:id="24175" w:name="_Toc322302929"/>
      <w:bookmarkStart w:id="24176" w:name="_Toc322634228"/>
      <w:bookmarkStart w:id="24177" w:name="_Toc322687611"/>
      <w:bookmarkStart w:id="24178" w:name="_Toc330559927"/>
      <w:bookmarkStart w:id="24179" w:name="_Toc330560039"/>
      <w:bookmarkEnd w:id="24166"/>
      <w:bookmarkEnd w:id="24167"/>
      <w:bookmarkEnd w:id="24168"/>
      <w:bookmarkEnd w:id="24169"/>
      <w:bookmarkEnd w:id="24170"/>
      <w:bookmarkEnd w:id="24171"/>
      <w:bookmarkEnd w:id="24172"/>
      <w:bookmarkEnd w:id="24173"/>
      <w:bookmarkEnd w:id="24174"/>
      <w:bookmarkEnd w:id="24175"/>
      <w:bookmarkEnd w:id="24176"/>
      <w:bookmarkEnd w:id="24177"/>
      <w:bookmarkEnd w:id="24178"/>
      <w:bookmarkEnd w:id="2417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180" w:author="DuyNgo" w:date="2012-08-10T07:42:00Z"/>
          <w:rFonts w:eastAsiaTheme="majorEastAsia" w:cstheme="minorHAnsi"/>
          <w:b/>
          <w:bCs/>
          <w:i/>
          <w:iCs/>
          <w:vanish/>
          <w:color w:val="4F81BD" w:themeColor="accent1"/>
          <w:sz w:val="24"/>
          <w:szCs w:val="24"/>
        </w:rPr>
      </w:pPr>
      <w:bookmarkStart w:id="24181" w:name="_Toc317634576"/>
      <w:bookmarkStart w:id="24182" w:name="_Toc322181174"/>
      <w:bookmarkStart w:id="24183" w:name="_Toc322181656"/>
      <w:bookmarkStart w:id="24184" w:name="_Toc322182138"/>
      <w:bookmarkStart w:id="24185" w:name="_Toc322220299"/>
      <w:bookmarkStart w:id="24186" w:name="_Toc322295900"/>
      <w:bookmarkStart w:id="24187" w:name="_Toc322296419"/>
      <w:bookmarkStart w:id="24188" w:name="_Toc322296938"/>
      <w:bookmarkStart w:id="24189" w:name="_Toc322297460"/>
      <w:bookmarkStart w:id="24190" w:name="_Toc322302930"/>
      <w:bookmarkStart w:id="24191" w:name="_Toc322634229"/>
      <w:bookmarkStart w:id="24192" w:name="_Toc322687612"/>
      <w:bookmarkStart w:id="24193" w:name="_Toc330559928"/>
      <w:bookmarkStart w:id="24194" w:name="_Toc330560040"/>
      <w:bookmarkEnd w:id="24181"/>
      <w:bookmarkEnd w:id="24182"/>
      <w:bookmarkEnd w:id="24183"/>
      <w:bookmarkEnd w:id="24184"/>
      <w:bookmarkEnd w:id="24185"/>
      <w:bookmarkEnd w:id="24186"/>
      <w:bookmarkEnd w:id="24187"/>
      <w:bookmarkEnd w:id="24188"/>
      <w:bookmarkEnd w:id="24189"/>
      <w:bookmarkEnd w:id="24190"/>
      <w:bookmarkEnd w:id="24191"/>
      <w:bookmarkEnd w:id="24192"/>
      <w:bookmarkEnd w:id="24193"/>
      <w:bookmarkEnd w:id="2419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195" w:author="DuyNgo" w:date="2012-08-10T07:42:00Z"/>
          <w:rFonts w:eastAsiaTheme="majorEastAsia" w:cstheme="minorHAnsi"/>
          <w:b/>
          <w:bCs/>
          <w:i/>
          <w:iCs/>
          <w:vanish/>
          <w:color w:val="4F81BD" w:themeColor="accent1"/>
          <w:sz w:val="24"/>
          <w:szCs w:val="24"/>
        </w:rPr>
      </w:pPr>
      <w:bookmarkStart w:id="24196" w:name="_Toc317634577"/>
      <w:bookmarkStart w:id="24197" w:name="_Toc322181175"/>
      <w:bookmarkStart w:id="24198" w:name="_Toc322181657"/>
      <w:bookmarkStart w:id="24199" w:name="_Toc322182139"/>
      <w:bookmarkStart w:id="24200" w:name="_Toc322220300"/>
      <w:bookmarkStart w:id="24201" w:name="_Toc322295901"/>
      <w:bookmarkStart w:id="24202" w:name="_Toc322296420"/>
      <w:bookmarkStart w:id="24203" w:name="_Toc322296939"/>
      <w:bookmarkStart w:id="24204" w:name="_Toc322297461"/>
      <w:bookmarkStart w:id="24205" w:name="_Toc322302931"/>
      <w:bookmarkStart w:id="24206" w:name="_Toc322634230"/>
      <w:bookmarkStart w:id="24207" w:name="_Toc322687613"/>
      <w:bookmarkStart w:id="24208" w:name="_Toc330559929"/>
      <w:bookmarkStart w:id="24209" w:name="_Toc330560041"/>
      <w:bookmarkEnd w:id="24196"/>
      <w:bookmarkEnd w:id="24197"/>
      <w:bookmarkEnd w:id="24198"/>
      <w:bookmarkEnd w:id="24199"/>
      <w:bookmarkEnd w:id="24200"/>
      <w:bookmarkEnd w:id="24201"/>
      <w:bookmarkEnd w:id="24202"/>
      <w:bookmarkEnd w:id="24203"/>
      <w:bookmarkEnd w:id="24204"/>
      <w:bookmarkEnd w:id="24205"/>
      <w:bookmarkEnd w:id="24206"/>
      <w:bookmarkEnd w:id="24207"/>
      <w:bookmarkEnd w:id="24208"/>
      <w:bookmarkEnd w:id="2420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210" w:author="DuyNgo" w:date="2012-08-10T07:42:00Z"/>
          <w:rFonts w:eastAsiaTheme="majorEastAsia" w:cstheme="minorHAnsi"/>
          <w:b/>
          <w:bCs/>
          <w:i/>
          <w:iCs/>
          <w:vanish/>
          <w:color w:val="4F81BD" w:themeColor="accent1"/>
          <w:sz w:val="24"/>
          <w:szCs w:val="24"/>
        </w:rPr>
      </w:pPr>
      <w:bookmarkStart w:id="24211" w:name="_Toc317634578"/>
      <w:bookmarkStart w:id="24212" w:name="_Toc322181176"/>
      <w:bookmarkStart w:id="24213" w:name="_Toc322181658"/>
      <w:bookmarkStart w:id="24214" w:name="_Toc322182140"/>
      <w:bookmarkStart w:id="24215" w:name="_Toc322220301"/>
      <w:bookmarkStart w:id="24216" w:name="_Toc322295902"/>
      <w:bookmarkStart w:id="24217" w:name="_Toc322296421"/>
      <w:bookmarkStart w:id="24218" w:name="_Toc322296940"/>
      <w:bookmarkStart w:id="24219" w:name="_Toc322297462"/>
      <w:bookmarkStart w:id="24220" w:name="_Toc322302932"/>
      <w:bookmarkStart w:id="24221" w:name="_Toc322634231"/>
      <w:bookmarkStart w:id="24222" w:name="_Toc322687614"/>
      <w:bookmarkStart w:id="24223" w:name="_Toc330559930"/>
      <w:bookmarkStart w:id="24224" w:name="_Toc330560042"/>
      <w:bookmarkEnd w:id="24211"/>
      <w:bookmarkEnd w:id="24212"/>
      <w:bookmarkEnd w:id="24213"/>
      <w:bookmarkEnd w:id="24214"/>
      <w:bookmarkEnd w:id="24215"/>
      <w:bookmarkEnd w:id="24216"/>
      <w:bookmarkEnd w:id="24217"/>
      <w:bookmarkEnd w:id="24218"/>
      <w:bookmarkEnd w:id="24219"/>
      <w:bookmarkEnd w:id="24220"/>
      <w:bookmarkEnd w:id="24221"/>
      <w:bookmarkEnd w:id="24222"/>
      <w:bookmarkEnd w:id="24223"/>
      <w:bookmarkEnd w:id="2422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225" w:author="DuyNgo" w:date="2012-08-10T07:42:00Z"/>
          <w:rFonts w:eastAsiaTheme="majorEastAsia" w:cstheme="minorHAnsi"/>
          <w:b/>
          <w:bCs/>
          <w:i/>
          <w:iCs/>
          <w:vanish/>
          <w:color w:val="4F81BD" w:themeColor="accent1"/>
          <w:sz w:val="24"/>
          <w:szCs w:val="24"/>
        </w:rPr>
      </w:pPr>
      <w:bookmarkStart w:id="24226" w:name="_Toc317634579"/>
      <w:bookmarkStart w:id="24227" w:name="_Toc322181177"/>
      <w:bookmarkStart w:id="24228" w:name="_Toc322181659"/>
      <w:bookmarkStart w:id="24229" w:name="_Toc322182141"/>
      <w:bookmarkStart w:id="24230" w:name="_Toc322220302"/>
      <w:bookmarkStart w:id="24231" w:name="_Toc322295903"/>
      <w:bookmarkStart w:id="24232" w:name="_Toc322296422"/>
      <w:bookmarkStart w:id="24233" w:name="_Toc322296941"/>
      <w:bookmarkStart w:id="24234" w:name="_Toc322297463"/>
      <w:bookmarkStart w:id="24235" w:name="_Toc322302933"/>
      <w:bookmarkStart w:id="24236" w:name="_Toc322634232"/>
      <w:bookmarkStart w:id="24237" w:name="_Toc322687615"/>
      <w:bookmarkStart w:id="24238" w:name="_Toc330559931"/>
      <w:bookmarkStart w:id="24239" w:name="_Toc330560043"/>
      <w:bookmarkEnd w:id="24226"/>
      <w:bookmarkEnd w:id="24227"/>
      <w:bookmarkEnd w:id="24228"/>
      <w:bookmarkEnd w:id="24229"/>
      <w:bookmarkEnd w:id="24230"/>
      <w:bookmarkEnd w:id="24231"/>
      <w:bookmarkEnd w:id="24232"/>
      <w:bookmarkEnd w:id="24233"/>
      <w:bookmarkEnd w:id="24234"/>
      <w:bookmarkEnd w:id="24235"/>
      <w:bookmarkEnd w:id="24236"/>
      <w:bookmarkEnd w:id="24237"/>
      <w:bookmarkEnd w:id="24238"/>
      <w:bookmarkEnd w:id="2423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240" w:author="DuyNgo" w:date="2012-08-10T07:42:00Z"/>
          <w:rFonts w:eastAsiaTheme="majorEastAsia" w:cstheme="minorHAnsi"/>
          <w:b/>
          <w:bCs/>
          <w:i/>
          <w:iCs/>
          <w:vanish/>
          <w:color w:val="4F81BD" w:themeColor="accent1"/>
          <w:sz w:val="24"/>
          <w:szCs w:val="24"/>
        </w:rPr>
      </w:pPr>
      <w:bookmarkStart w:id="24241" w:name="_Toc317634580"/>
      <w:bookmarkStart w:id="24242" w:name="_Toc322181178"/>
      <w:bookmarkStart w:id="24243" w:name="_Toc322181660"/>
      <w:bookmarkStart w:id="24244" w:name="_Toc322182142"/>
      <w:bookmarkStart w:id="24245" w:name="_Toc322220303"/>
      <w:bookmarkStart w:id="24246" w:name="_Toc322295904"/>
      <w:bookmarkStart w:id="24247" w:name="_Toc322296423"/>
      <w:bookmarkStart w:id="24248" w:name="_Toc322296942"/>
      <w:bookmarkStart w:id="24249" w:name="_Toc322297464"/>
      <w:bookmarkStart w:id="24250" w:name="_Toc322302934"/>
      <w:bookmarkStart w:id="24251" w:name="_Toc322634233"/>
      <w:bookmarkStart w:id="24252" w:name="_Toc322687616"/>
      <w:bookmarkStart w:id="24253" w:name="_Toc330559932"/>
      <w:bookmarkStart w:id="24254" w:name="_Toc330560044"/>
      <w:bookmarkEnd w:id="24241"/>
      <w:bookmarkEnd w:id="24242"/>
      <w:bookmarkEnd w:id="24243"/>
      <w:bookmarkEnd w:id="24244"/>
      <w:bookmarkEnd w:id="24245"/>
      <w:bookmarkEnd w:id="24246"/>
      <w:bookmarkEnd w:id="24247"/>
      <w:bookmarkEnd w:id="24248"/>
      <w:bookmarkEnd w:id="24249"/>
      <w:bookmarkEnd w:id="24250"/>
      <w:bookmarkEnd w:id="24251"/>
      <w:bookmarkEnd w:id="24252"/>
      <w:bookmarkEnd w:id="24253"/>
      <w:bookmarkEnd w:id="2425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255" w:author="DuyNgo" w:date="2012-08-10T07:42:00Z"/>
          <w:rFonts w:eastAsiaTheme="majorEastAsia" w:cstheme="minorHAnsi"/>
          <w:b/>
          <w:bCs/>
          <w:i/>
          <w:iCs/>
          <w:vanish/>
          <w:color w:val="4F81BD" w:themeColor="accent1"/>
          <w:sz w:val="24"/>
          <w:szCs w:val="24"/>
        </w:rPr>
      </w:pPr>
      <w:bookmarkStart w:id="24256" w:name="_Toc317634581"/>
      <w:bookmarkStart w:id="24257" w:name="_Toc322181179"/>
      <w:bookmarkStart w:id="24258" w:name="_Toc322181661"/>
      <w:bookmarkStart w:id="24259" w:name="_Toc322182143"/>
      <w:bookmarkStart w:id="24260" w:name="_Toc322220304"/>
      <w:bookmarkStart w:id="24261" w:name="_Toc322295905"/>
      <w:bookmarkStart w:id="24262" w:name="_Toc322296424"/>
      <w:bookmarkStart w:id="24263" w:name="_Toc322296943"/>
      <w:bookmarkStart w:id="24264" w:name="_Toc322297465"/>
      <w:bookmarkStart w:id="24265" w:name="_Toc322302935"/>
      <w:bookmarkStart w:id="24266" w:name="_Toc322634234"/>
      <w:bookmarkStart w:id="24267" w:name="_Toc322687617"/>
      <w:bookmarkStart w:id="24268" w:name="_Toc330559933"/>
      <w:bookmarkStart w:id="24269" w:name="_Toc330560045"/>
      <w:bookmarkEnd w:id="24256"/>
      <w:bookmarkEnd w:id="24257"/>
      <w:bookmarkEnd w:id="24258"/>
      <w:bookmarkEnd w:id="24259"/>
      <w:bookmarkEnd w:id="24260"/>
      <w:bookmarkEnd w:id="24261"/>
      <w:bookmarkEnd w:id="24262"/>
      <w:bookmarkEnd w:id="24263"/>
      <w:bookmarkEnd w:id="24264"/>
      <w:bookmarkEnd w:id="24265"/>
      <w:bookmarkEnd w:id="24266"/>
      <w:bookmarkEnd w:id="24267"/>
      <w:bookmarkEnd w:id="24268"/>
      <w:bookmarkEnd w:id="2426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270" w:author="DuyNgo" w:date="2012-08-10T07:42:00Z"/>
          <w:rFonts w:eastAsiaTheme="majorEastAsia" w:cstheme="minorHAnsi"/>
          <w:b/>
          <w:bCs/>
          <w:i/>
          <w:iCs/>
          <w:vanish/>
          <w:color w:val="4F81BD" w:themeColor="accent1"/>
          <w:sz w:val="24"/>
          <w:szCs w:val="24"/>
        </w:rPr>
      </w:pPr>
      <w:bookmarkStart w:id="24271" w:name="_Toc317634582"/>
      <w:bookmarkStart w:id="24272" w:name="_Toc322181180"/>
      <w:bookmarkStart w:id="24273" w:name="_Toc322181662"/>
      <w:bookmarkStart w:id="24274" w:name="_Toc322182144"/>
      <w:bookmarkStart w:id="24275" w:name="_Toc322220305"/>
      <w:bookmarkStart w:id="24276" w:name="_Toc322295906"/>
      <w:bookmarkStart w:id="24277" w:name="_Toc322296425"/>
      <w:bookmarkStart w:id="24278" w:name="_Toc322296944"/>
      <w:bookmarkStart w:id="24279" w:name="_Toc322297466"/>
      <w:bookmarkStart w:id="24280" w:name="_Toc322302936"/>
      <w:bookmarkStart w:id="24281" w:name="_Toc322634235"/>
      <w:bookmarkStart w:id="24282" w:name="_Toc322687618"/>
      <w:bookmarkStart w:id="24283" w:name="_Toc330559934"/>
      <w:bookmarkStart w:id="24284" w:name="_Toc330560046"/>
      <w:bookmarkEnd w:id="24271"/>
      <w:bookmarkEnd w:id="24272"/>
      <w:bookmarkEnd w:id="24273"/>
      <w:bookmarkEnd w:id="24274"/>
      <w:bookmarkEnd w:id="24275"/>
      <w:bookmarkEnd w:id="24276"/>
      <w:bookmarkEnd w:id="24277"/>
      <w:bookmarkEnd w:id="24278"/>
      <w:bookmarkEnd w:id="24279"/>
      <w:bookmarkEnd w:id="24280"/>
      <w:bookmarkEnd w:id="24281"/>
      <w:bookmarkEnd w:id="24282"/>
      <w:bookmarkEnd w:id="24283"/>
      <w:bookmarkEnd w:id="2428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285" w:author="DuyNgo" w:date="2012-08-10T07:42:00Z"/>
          <w:rFonts w:eastAsiaTheme="majorEastAsia" w:cstheme="minorHAnsi"/>
          <w:b/>
          <w:bCs/>
          <w:i/>
          <w:iCs/>
          <w:vanish/>
          <w:color w:val="4F81BD" w:themeColor="accent1"/>
          <w:sz w:val="24"/>
          <w:szCs w:val="24"/>
        </w:rPr>
      </w:pPr>
      <w:bookmarkStart w:id="24286" w:name="_Toc317634583"/>
      <w:bookmarkStart w:id="24287" w:name="_Toc322181181"/>
      <w:bookmarkStart w:id="24288" w:name="_Toc322181663"/>
      <w:bookmarkStart w:id="24289" w:name="_Toc322182145"/>
      <w:bookmarkStart w:id="24290" w:name="_Toc322220306"/>
      <w:bookmarkStart w:id="24291" w:name="_Toc322295907"/>
      <w:bookmarkStart w:id="24292" w:name="_Toc322296426"/>
      <w:bookmarkStart w:id="24293" w:name="_Toc322296945"/>
      <w:bookmarkStart w:id="24294" w:name="_Toc322297467"/>
      <w:bookmarkStart w:id="24295" w:name="_Toc322302937"/>
      <w:bookmarkStart w:id="24296" w:name="_Toc322634236"/>
      <w:bookmarkStart w:id="24297" w:name="_Toc322687619"/>
      <w:bookmarkStart w:id="24298" w:name="_Toc330559935"/>
      <w:bookmarkStart w:id="24299" w:name="_Toc330560047"/>
      <w:bookmarkEnd w:id="24286"/>
      <w:bookmarkEnd w:id="24287"/>
      <w:bookmarkEnd w:id="24288"/>
      <w:bookmarkEnd w:id="24289"/>
      <w:bookmarkEnd w:id="24290"/>
      <w:bookmarkEnd w:id="24291"/>
      <w:bookmarkEnd w:id="24292"/>
      <w:bookmarkEnd w:id="24293"/>
      <w:bookmarkEnd w:id="24294"/>
      <w:bookmarkEnd w:id="24295"/>
      <w:bookmarkEnd w:id="24296"/>
      <w:bookmarkEnd w:id="24297"/>
      <w:bookmarkEnd w:id="24298"/>
      <w:bookmarkEnd w:id="2429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300" w:author="DuyNgo" w:date="2012-08-10T07:42:00Z"/>
          <w:rFonts w:eastAsiaTheme="majorEastAsia" w:cstheme="minorHAnsi"/>
          <w:b/>
          <w:bCs/>
          <w:i/>
          <w:iCs/>
          <w:vanish/>
          <w:color w:val="4F81BD" w:themeColor="accent1"/>
          <w:sz w:val="24"/>
          <w:szCs w:val="24"/>
        </w:rPr>
      </w:pPr>
      <w:bookmarkStart w:id="24301" w:name="_Toc317634584"/>
      <w:bookmarkStart w:id="24302" w:name="_Toc322181182"/>
      <w:bookmarkStart w:id="24303" w:name="_Toc322181664"/>
      <w:bookmarkStart w:id="24304" w:name="_Toc322182146"/>
      <w:bookmarkStart w:id="24305" w:name="_Toc322220307"/>
      <w:bookmarkStart w:id="24306" w:name="_Toc322295908"/>
      <w:bookmarkStart w:id="24307" w:name="_Toc322296427"/>
      <w:bookmarkStart w:id="24308" w:name="_Toc322296946"/>
      <w:bookmarkStart w:id="24309" w:name="_Toc322297468"/>
      <w:bookmarkStart w:id="24310" w:name="_Toc322302938"/>
      <w:bookmarkStart w:id="24311" w:name="_Toc322634237"/>
      <w:bookmarkStart w:id="24312" w:name="_Toc322687620"/>
      <w:bookmarkStart w:id="24313" w:name="_Toc330559936"/>
      <w:bookmarkStart w:id="24314" w:name="_Toc330560048"/>
      <w:bookmarkEnd w:id="24301"/>
      <w:bookmarkEnd w:id="24302"/>
      <w:bookmarkEnd w:id="24303"/>
      <w:bookmarkEnd w:id="24304"/>
      <w:bookmarkEnd w:id="24305"/>
      <w:bookmarkEnd w:id="24306"/>
      <w:bookmarkEnd w:id="24307"/>
      <w:bookmarkEnd w:id="24308"/>
      <w:bookmarkEnd w:id="24309"/>
      <w:bookmarkEnd w:id="24310"/>
      <w:bookmarkEnd w:id="24311"/>
      <w:bookmarkEnd w:id="24312"/>
      <w:bookmarkEnd w:id="24313"/>
      <w:bookmarkEnd w:id="2431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315" w:author="DuyNgo" w:date="2012-08-10T07:42:00Z"/>
          <w:rFonts w:eastAsiaTheme="majorEastAsia" w:cstheme="minorHAnsi"/>
          <w:b/>
          <w:bCs/>
          <w:i/>
          <w:iCs/>
          <w:vanish/>
          <w:color w:val="4F81BD" w:themeColor="accent1"/>
          <w:sz w:val="24"/>
          <w:szCs w:val="24"/>
        </w:rPr>
      </w:pPr>
      <w:bookmarkStart w:id="24316" w:name="_Toc317634585"/>
      <w:bookmarkStart w:id="24317" w:name="_Toc322181183"/>
      <w:bookmarkStart w:id="24318" w:name="_Toc322181665"/>
      <w:bookmarkStart w:id="24319" w:name="_Toc322182147"/>
      <w:bookmarkStart w:id="24320" w:name="_Toc322220308"/>
      <w:bookmarkStart w:id="24321" w:name="_Toc322295909"/>
      <w:bookmarkStart w:id="24322" w:name="_Toc322296428"/>
      <w:bookmarkStart w:id="24323" w:name="_Toc322296947"/>
      <w:bookmarkStart w:id="24324" w:name="_Toc322297469"/>
      <w:bookmarkStart w:id="24325" w:name="_Toc322302939"/>
      <w:bookmarkStart w:id="24326" w:name="_Toc322634238"/>
      <w:bookmarkStart w:id="24327" w:name="_Toc322687621"/>
      <w:bookmarkStart w:id="24328" w:name="_Toc330559937"/>
      <w:bookmarkStart w:id="24329" w:name="_Toc330560049"/>
      <w:bookmarkEnd w:id="24316"/>
      <w:bookmarkEnd w:id="24317"/>
      <w:bookmarkEnd w:id="24318"/>
      <w:bookmarkEnd w:id="24319"/>
      <w:bookmarkEnd w:id="24320"/>
      <w:bookmarkEnd w:id="24321"/>
      <w:bookmarkEnd w:id="24322"/>
      <w:bookmarkEnd w:id="24323"/>
      <w:bookmarkEnd w:id="24324"/>
      <w:bookmarkEnd w:id="24325"/>
      <w:bookmarkEnd w:id="24326"/>
      <w:bookmarkEnd w:id="24327"/>
      <w:bookmarkEnd w:id="24328"/>
      <w:bookmarkEnd w:id="2432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330" w:author="DuyNgo" w:date="2012-08-10T07:42:00Z"/>
          <w:rFonts w:eastAsiaTheme="majorEastAsia" w:cstheme="minorHAnsi"/>
          <w:b/>
          <w:bCs/>
          <w:i/>
          <w:iCs/>
          <w:vanish/>
          <w:color w:val="4F81BD" w:themeColor="accent1"/>
          <w:sz w:val="24"/>
          <w:szCs w:val="24"/>
        </w:rPr>
      </w:pPr>
      <w:bookmarkStart w:id="24331" w:name="_Toc317634586"/>
      <w:bookmarkStart w:id="24332" w:name="_Toc322181184"/>
      <w:bookmarkStart w:id="24333" w:name="_Toc322181666"/>
      <w:bookmarkStart w:id="24334" w:name="_Toc322182148"/>
      <w:bookmarkStart w:id="24335" w:name="_Toc322220309"/>
      <w:bookmarkStart w:id="24336" w:name="_Toc322295910"/>
      <w:bookmarkStart w:id="24337" w:name="_Toc322296429"/>
      <w:bookmarkStart w:id="24338" w:name="_Toc322296948"/>
      <w:bookmarkStart w:id="24339" w:name="_Toc322297470"/>
      <w:bookmarkStart w:id="24340" w:name="_Toc322302940"/>
      <w:bookmarkStart w:id="24341" w:name="_Toc322634239"/>
      <w:bookmarkStart w:id="24342" w:name="_Toc322687622"/>
      <w:bookmarkStart w:id="24343" w:name="_Toc330559938"/>
      <w:bookmarkStart w:id="24344" w:name="_Toc330560050"/>
      <w:bookmarkEnd w:id="24331"/>
      <w:bookmarkEnd w:id="24332"/>
      <w:bookmarkEnd w:id="24333"/>
      <w:bookmarkEnd w:id="24334"/>
      <w:bookmarkEnd w:id="24335"/>
      <w:bookmarkEnd w:id="24336"/>
      <w:bookmarkEnd w:id="24337"/>
      <w:bookmarkEnd w:id="24338"/>
      <w:bookmarkEnd w:id="24339"/>
      <w:bookmarkEnd w:id="24340"/>
      <w:bookmarkEnd w:id="24341"/>
      <w:bookmarkEnd w:id="24342"/>
      <w:bookmarkEnd w:id="24343"/>
      <w:bookmarkEnd w:id="2434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345" w:author="DuyNgo" w:date="2012-08-10T07:42:00Z"/>
          <w:rFonts w:eastAsiaTheme="majorEastAsia" w:cstheme="minorHAnsi"/>
          <w:b/>
          <w:bCs/>
          <w:i/>
          <w:iCs/>
          <w:vanish/>
          <w:color w:val="4F81BD" w:themeColor="accent1"/>
          <w:sz w:val="24"/>
          <w:szCs w:val="24"/>
        </w:rPr>
      </w:pPr>
      <w:bookmarkStart w:id="24346" w:name="_Toc317634587"/>
      <w:bookmarkStart w:id="24347" w:name="_Toc322181185"/>
      <w:bookmarkStart w:id="24348" w:name="_Toc322181667"/>
      <w:bookmarkStart w:id="24349" w:name="_Toc322182149"/>
      <w:bookmarkStart w:id="24350" w:name="_Toc322220310"/>
      <w:bookmarkStart w:id="24351" w:name="_Toc322295911"/>
      <w:bookmarkStart w:id="24352" w:name="_Toc322296430"/>
      <w:bookmarkStart w:id="24353" w:name="_Toc322296949"/>
      <w:bookmarkStart w:id="24354" w:name="_Toc322297471"/>
      <w:bookmarkStart w:id="24355" w:name="_Toc322302941"/>
      <w:bookmarkStart w:id="24356" w:name="_Toc322634240"/>
      <w:bookmarkStart w:id="24357" w:name="_Toc322687623"/>
      <w:bookmarkStart w:id="24358" w:name="_Toc330559939"/>
      <w:bookmarkStart w:id="24359" w:name="_Toc330560051"/>
      <w:bookmarkEnd w:id="24346"/>
      <w:bookmarkEnd w:id="24347"/>
      <w:bookmarkEnd w:id="24348"/>
      <w:bookmarkEnd w:id="24349"/>
      <w:bookmarkEnd w:id="24350"/>
      <w:bookmarkEnd w:id="24351"/>
      <w:bookmarkEnd w:id="24352"/>
      <w:bookmarkEnd w:id="24353"/>
      <w:bookmarkEnd w:id="24354"/>
      <w:bookmarkEnd w:id="24355"/>
      <w:bookmarkEnd w:id="24356"/>
      <w:bookmarkEnd w:id="24357"/>
      <w:bookmarkEnd w:id="24358"/>
      <w:bookmarkEnd w:id="2435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360" w:author="DuyNgo" w:date="2012-08-10T07:42:00Z"/>
          <w:rFonts w:eastAsiaTheme="majorEastAsia" w:cstheme="minorHAnsi"/>
          <w:b/>
          <w:bCs/>
          <w:i/>
          <w:iCs/>
          <w:vanish/>
          <w:color w:val="4F81BD" w:themeColor="accent1"/>
          <w:sz w:val="24"/>
          <w:szCs w:val="24"/>
        </w:rPr>
      </w:pPr>
      <w:bookmarkStart w:id="24361" w:name="_Toc317634588"/>
      <w:bookmarkStart w:id="24362" w:name="_Toc322181186"/>
      <w:bookmarkStart w:id="24363" w:name="_Toc322181668"/>
      <w:bookmarkStart w:id="24364" w:name="_Toc322182150"/>
      <w:bookmarkStart w:id="24365" w:name="_Toc322220311"/>
      <w:bookmarkStart w:id="24366" w:name="_Toc322295912"/>
      <w:bookmarkStart w:id="24367" w:name="_Toc322296431"/>
      <w:bookmarkStart w:id="24368" w:name="_Toc322296950"/>
      <w:bookmarkStart w:id="24369" w:name="_Toc322297472"/>
      <w:bookmarkStart w:id="24370" w:name="_Toc322302942"/>
      <w:bookmarkStart w:id="24371" w:name="_Toc322634241"/>
      <w:bookmarkStart w:id="24372" w:name="_Toc322687624"/>
      <w:bookmarkStart w:id="24373" w:name="_Toc330559940"/>
      <w:bookmarkStart w:id="24374" w:name="_Toc330560052"/>
      <w:bookmarkEnd w:id="24361"/>
      <w:bookmarkEnd w:id="24362"/>
      <w:bookmarkEnd w:id="24363"/>
      <w:bookmarkEnd w:id="24364"/>
      <w:bookmarkEnd w:id="24365"/>
      <w:bookmarkEnd w:id="24366"/>
      <w:bookmarkEnd w:id="24367"/>
      <w:bookmarkEnd w:id="24368"/>
      <w:bookmarkEnd w:id="24369"/>
      <w:bookmarkEnd w:id="24370"/>
      <w:bookmarkEnd w:id="24371"/>
      <w:bookmarkEnd w:id="24372"/>
      <w:bookmarkEnd w:id="24373"/>
      <w:bookmarkEnd w:id="2437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375" w:author="DuyNgo" w:date="2012-08-10T07:42:00Z"/>
          <w:rFonts w:eastAsiaTheme="majorEastAsia" w:cstheme="minorHAnsi"/>
          <w:b/>
          <w:bCs/>
          <w:i/>
          <w:iCs/>
          <w:vanish/>
          <w:color w:val="4F81BD" w:themeColor="accent1"/>
          <w:sz w:val="24"/>
          <w:szCs w:val="24"/>
        </w:rPr>
      </w:pPr>
      <w:bookmarkStart w:id="24376" w:name="_Toc317634589"/>
      <w:bookmarkStart w:id="24377" w:name="_Toc322181187"/>
      <w:bookmarkStart w:id="24378" w:name="_Toc322181669"/>
      <w:bookmarkStart w:id="24379" w:name="_Toc322182151"/>
      <w:bookmarkStart w:id="24380" w:name="_Toc322220312"/>
      <w:bookmarkStart w:id="24381" w:name="_Toc322295913"/>
      <w:bookmarkStart w:id="24382" w:name="_Toc322296432"/>
      <w:bookmarkStart w:id="24383" w:name="_Toc322296951"/>
      <w:bookmarkStart w:id="24384" w:name="_Toc322297473"/>
      <w:bookmarkStart w:id="24385" w:name="_Toc322302943"/>
      <w:bookmarkStart w:id="24386" w:name="_Toc322634242"/>
      <w:bookmarkStart w:id="24387" w:name="_Toc322687625"/>
      <w:bookmarkStart w:id="24388" w:name="_Toc330559941"/>
      <w:bookmarkStart w:id="24389" w:name="_Toc330560053"/>
      <w:bookmarkEnd w:id="24376"/>
      <w:bookmarkEnd w:id="24377"/>
      <w:bookmarkEnd w:id="24378"/>
      <w:bookmarkEnd w:id="24379"/>
      <w:bookmarkEnd w:id="24380"/>
      <w:bookmarkEnd w:id="24381"/>
      <w:bookmarkEnd w:id="24382"/>
      <w:bookmarkEnd w:id="24383"/>
      <w:bookmarkEnd w:id="24384"/>
      <w:bookmarkEnd w:id="24385"/>
      <w:bookmarkEnd w:id="24386"/>
      <w:bookmarkEnd w:id="24387"/>
      <w:bookmarkEnd w:id="24388"/>
      <w:bookmarkEnd w:id="2438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390" w:author="DuyNgo" w:date="2012-08-10T07:42:00Z"/>
          <w:rFonts w:eastAsiaTheme="majorEastAsia" w:cstheme="minorHAnsi"/>
          <w:b/>
          <w:bCs/>
          <w:i/>
          <w:iCs/>
          <w:vanish/>
          <w:color w:val="4F81BD" w:themeColor="accent1"/>
          <w:sz w:val="24"/>
          <w:szCs w:val="24"/>
        </w:rPr>
      </w:pPr>
      <w:bookmarkStart w:id="24391" w:name="_Toc317634590"/>
      <w:bookmarkStart w:id="24392" w:name="_Toc322181188"/>
      <w:bookmarkStart w:id="24393" w:name="_Toc322181670"/>
      <w:bookmarkStart w:id="24394" w:name="_Toc322182152"/>
      <w:bookmarkStart w:id="24395" w:name="_Toc322220313"/>
      <w:bookmarkStart w:id="24396" w:name="_Toc322295914"/>
      <w:bookmarkStart w:id="24397" w:name="_Toc322296433"/>
      <w:bookmarkStart w:id="24398" w:name="_Toc322296952"/>
      <w:bookmarkStart w:id="24399" w:name="_Toc322297474"/>
      <w:bookmarkStart w:id="24400" w:name="_Toc322302944"/>
      <w:bookmarkStart w:id="24401" w:name="_Toc322634243"/>
      <w:bookmarkStart w:id="24402" w:name="_Toc322687626"/>
      <w:bookmarkStart w:id="24403" w:name="_Toc330559942"/>
      <w:bookmarkStart w:id="24404" w:name="_Toc330560054"/>
      <w:bookmarkEnd w:id="24391"/>
      <w:bookmarkEnd w:id="24392"/>
      <w:bookmarkEnd w:id="24393"/>
      <w:bookmarkEnd w:id="24394"/>
      <w:bookmarkEnd w:id="24395"/>
      <w:bookmarkEnd w:id="24396"/>
      <w:bookmarkEnd w:id="24397"/>
      <w:bookmarkEnd w:id="24398"/>
      <w:bookmarkEnd w:id="24399"/>
      <w:bookmarkEnd w:id="24400"/>
      <w:bookmarkEnd w:id="24401"/>
      <w:bookmarkEnd w:id="24402"/>
      <w:bookmarkEnd w:id="24403"/>
      <w:bookmarkEnd w:id="24404"/>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405" w:author="DuyNgo" w:date="2012-08-10T07:42:00Z"/>
          <w:rFonts w:eastAsiaTheme="majorEastAsia" w:cstheme="minorHAnsi"/>
          <w:b/>
          <w:bCs/>
          <w:i/>
          <w:iCs/>
          <w:vanish/>
          <w:color w:val="4F81BD" w:themeColor="accent1"/>
          <w:sz w:val="24"/>
          <w:szCs w:val="24"/>
        </w:rPr>
      </w:pPr>
      <w:bookmarkStart w:id="24406" w:name="_Toc317634591"/>
      <w:bookmarkStart w:id="24407" w:name="_Toc322181189"/>
      <w:bookmarkStart w:id="24408" w:name="_Toc322181671"/>
      <w:bookmarkStart w:id="24409" w:name="_Toc322182153"/>
      <w:bookmarkStart w:id="24410" w:name="_Toc322220314"/>
      <w:bookmarkStart w:id="24411" w:name="_Toc322295915"/>
      <w:bookmarkStart w:id="24412" w:name="_Toc322296434"/>
      <w:bookmarkStart w:id="24413" w:name="_Toc322296953"/>
      <w:bookmarkStart w:id="24414" w:name="_Toc322297475"/>
      <w:bookmarkStart w:id="24415" w:name="_Toc322302945"/>
      <w:bookmarkStart w:id="24416" w:name="_Toc322634244"/>
      <w:bookmarkStart w:id="24417" w:name="_Toc322687627"/>
      <w:bookmarkStart w:id="24418" w:name="_Toc330559943"/>
      <w:bookmarkStart w:id="24419" w:name="_Toc330560055"/>
      <w:bookmarkEnd w:id="24406"/>
      <w:bookmarkEnd w:id="24407"/>
      <w:bookmarkEnd w:id="24408"/>
      <w:bookmarkEnd w:id="24409"/>
      <w:bookmarkEnd w:id="24410"/>
      <w:bookmarkEnd w:id="24411"/>
      <w:bookmarkEnd w:id="24412"/>
      <w:bookmarkEnd w:id="24413"/>
      <w:bookmarkEnd w:id="24414"/>
      <w:bookmarkEnd w:id="24415"/>
      <w:bookmarkEnd w:id="24416"/>
      <w:bookmarkEnd w:id="24417"/>
      <w:bookmarkEnd w:id="24418"/>
      <w:bookmarkEnd w:id="24419"/>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420" w:author="DuyNgo" w:date="2012-08-10T07:42:00Z"/>
          <w:rFonts w:eastAsiaTheme="majorEastAsia" w:cstheme="minorHAnsi"/>
          <w:b/>
          <w:bCs/>
          <w:i/>
          <w:iCs/>
          <w:vanish/>
          <w:color w:val="4F81BD" w:themeColor="accent1"/>
          <w:sz w:val="24"/>
          <w:szCs w:val="24"/>
        </w:rPr>
      </w:pPr>
      <w:bookmarkStart w:id="24421" w:name="_Toc317634592"/>
      <w:bookmarkStart w:id="24422" w:name="_Toc322181190"/>
      <w:bookmarkStart w:id="24423" w:name="_Toc322181672"/>
      <w:bookmarkStart w:id="24424" w:name="_Toc322182154"/>
      <w:bookmarkStart w:id="24425" w:name="_Toc322220315"/>
      <w:bookmarkStart w:id="24426" w:name="_Toc322295916"/>
      <w:bookmarkStart w:id="24427" w:name="_Toc322296435"/>
      <w:bookmarkStart w:id="24428" w:name="_Toc322296954"/>
      <w:bookmarkStart w:id="24429" w:name="_Toc322297476"/>
      <w:bookmarkStart w:id="24430" w:name="_Toc322302946"/>
      <w:bookmarkStart w:id="24431" w:name="_Toc322634245"/>
      <w:bookmarkStart w:id="24432" w:name="_Toc322687628"/>
      <w:bookmarkStart w:id="24433" w:name="_Toc330559944"/>
      <w:bookmarkStart w:id="24434" w:name="_Toc330560056"/>
      <w:bookmarkEnd w:id="24421"/>
      <w:bookmarkEnd w:id="24422"/>
      <w:bookmarkEnd w:id="24423"/>
      <w:bookmarkEnd w:id="24424"/>
      <w:bookmarkEnd w:id="24425"/>
      <w:bookmarkEnd w:id="24426"/>
      <w:bookmarkEnd w:id="24427"/>
      <w:bookmarkEnd w:id="24428"/>
      <w:bookmarkEnd w:id="24429"/>
      <w:bookmarkEnd w:id="24430"/>
      <w:bookmarkEnd w:id="24431"/>
      <w:bookmarkEnd w:id="24432"/>
      <w:bookmarkEnd w:id="24433"/>
      <w:bookmarkEnd w:id="24434"/>
    </w:p>
    <w:p w:rsidR="00074E37" w:rsidRPr="00303364" w:rsidDel="00F7285F" w:rsidRDefault="00074E37" w:rsidP="008C3CFA">
      <w:pPr>
        <w:pStyle w:val="Heading2"/>
        <w:numPr>
          <w:ilvl w:val="0"/>
          <w:numId w:val="6"/>
        </w:numPr>
        <w:ind w:left="993" w:hanging="426"/>
        <w:jc w:val="both"/>
        <w:rPr>
          <w:del w:id="24435" w:author="DuyNgo" w:date="2012-08-10T07:42:00Z"/>
          <w:rFonts w:asciiTheme="minorHAnsi" w:hAnsiTheme="minorHAnsi" w:cstheme="minorHAnsi"/>
          <w:sz w:val="24"/>
          <w:szCs w:val="24"/>
        </w:rPr>
      </w:pPr>
      <w:del w:id="24436" w:author="DuyNgo" w:date="2012-08-10T07:42:00Z">
        <w:r w:rsidRPr="00303364" w:rsidDel="00F7285F">
          <w:rPr>
            <w:rFonts w:cstheme="minorHAnsi"/>
            <w:sz w:val="24"/>
            <w:szCs w:val="24"/>
            <w:rPrChange w:id="24437" w:author="DuyNgo" w:date="2012-08-10T08:15:00Z">
              <w:rPr>
                <w:rFonts w:cstheme="minorHAnsi"/>
                <w:sz w:val="24"/>
                <w:szCs w:val="24"/>
              </w:rPr>
            </w:rPrChange>
          </w:rPr>
          <w:delText>Database design</w:delText>
        </w:r>
      </w:del>
    </w:p>
    <w:p w:rsidR="00682754" w:rsidRPr="00303364" w:rsidDel="00F7285F" w:rsidRDefault="00682754" w:rsidP="008C3CFA">
      <w:pPr>
        <w:pStyle w:val="Heading3"/>
        <w:numPr>
          <w:ilvl w:val="0"/>
          <w:numId w:val="12"/>
        </w:numPr>
        <w:tabs>
          <w:tab w:val="left" w:pos="1134"/>
        </w:tabs>
        <w:ind w:left="851" w:hanging="1"/>
        <w:jc w:val="both"/>
        <w:rPr>
          <w:del w:id="24438" w:author="DuyNgo" w:date="2012-08-10T07:42:00Z"/>
          <w:rFonts w:asciiTheme="minorHAnsi" w:hAnsiTheme="minorHAnsi" w:cstheme="minorHAnsi"/>
          <w:sz w:val="24"/>
          <w:szCs w:val="24"/>
        </w:rPr>
      </w:pPr>
      <w:del w:id="24439" w:author="DuyNgo" w:date="2012-08-10T07:42:00Z">
        <w:r w:rsidRPr="00303364" w:rsidDel="00F7285F">
          <w:rPr>
            <w:rFonts w:cstheme="minorHAnsi"/>
            <w:sz w:val="24"/>
            <w:szCs w:val="24"/>
            <w:rPrChange w:id="24440" w:author="DuyNgo" w:date="2012-08-10T08:15:00Z">
              <w:rPr>
                <w:rFonts w:cstheme="minorHAnsi"/>
                <w:sz w:val="24"/>
                <w:szCs w:val="24"/>
              </w:rPr>
            </w:rPrChange>
          </w:rPr>
          <w:delText>ERD</w:delText>
        </w:r>
      </w:del>
    </w:p>
    <w:p w:rsidR="00B21492" w:rsidRPr="00303364" w:rsidDel="00F7285F" w:rsidRDefault="00B21492" w:rsidP="00B21492">
      <w:pPr>
        <w:keepNext/>
        <w:jc w:val="both"/>
        <w:rPr>
          <w:del w:id="24441" w:author="DuyNgo" w:date="2012-08-10T07:42:00Z"/>
          <w:rFonts w:cstheme="minorHAnsi"/>
          <w:sz w:val="24"/>
          <w:szCs w:val="24"/>
        </w:rPr>
      </w:pPr>
    </w:p>
    <w:p w:rsidR="00682754" w:rsidRPr="00303364" w:rsidDel="00F7285F" w:rsidRDefault="00682754" w:rsidP="008C3CFA">
      <w:pPr>
        <w:pStyle w:val="Heading3"/>
        <w:numPr>
          <w:ilvl w:val="0"/>
          <w:numId w:val="12"/>
        </w:numPr>
        <w:tabs>
          <w:tab w:val="left" w:pos="1134"/>
        </w:tabs>
        <w:ind w:left="851" w:hanging="1"/>
        <w:jc w:val="both"/>
        <w:rPr>
          <w:del w:id="24442" w:author="DuyNgo" w:date="2012-08-10T07:42:00Z"/>
          <w:rFonts w:asciiTheme="minorHAnsi" w:hAnsiTheme="minorHAnsi" w:cstheme="minorHAnsi"/>
          <w:sz w:val="24"/>
          <w:szCs w:val="24"/>
        </w:rPr>
      </w:pPr>
      <w:bookmarkStart w:id="24443" w:name="_Toc286305618"/>
      <w:bookmarkStart w:id="24444" w:name="_Toc317627406"/>
      <w:del w:id="24445" w:author="DuyNgo" w:date="2012-08-10T07:42:00Z">
        <w:r w:rsidRPr="00303364" w:rsidDel="00F7285F">
          <w:rPr>
            <w:rFonts w:cstheme="minorHAnsi"/>
            <w:sz w:val="24"/>
            <w:szCs w:val="24"/>
            <w:rPrChange w:id="24446" w:author="DuyNgo" w:date="2012-08-10T08:15:00Z">
              <w:rPr>
                <w:rFonts w:cstheme="minorHAnsi"/>
                <w:sz w:val="24"/>
                <w:szCs w:val="24"/>
              </w:rPr>
            </w:rPrChange>
          </w:rPr>
          <w:delText>Tables</w:delText>
        </w:r>
        <w:bookmarkEnd w:id="24443"/>
        <w:bookmarkEnd w:id="24444"/>
      </w:del>
    </w:p>
    <w:p w:rsidR="00B21492" w:rsidRPr="00303364" w:rsidDel="00F7285F" w:rsidRDefault="00B21492" w:rsidP="00B21492">
      <w:pPr>
        <w:keepNext/>
        <w:jc w:val="both"/>
        <w:rPr>
          <w:del w:id="24447" w:author="DuyNgo" w:date="2012-08-10T07:42:00Z"/>
          <w:rFonts w:cstheme="minorHAnsi"/>
          <w:sz w:val="24"/>
          <w:szCs w:val="24"/>
        </w:rPr>
      </w:pPr>
    </w:p>
    <w:p w:rsidR="00682754" w:rsidRPr="00303364" w:rsidDel="00F7285F" w:rsidRDefault="00682754" w:rsidP="008C3CFA">
      <w:pPr>
        <w:pStyle w:val="Heading2"/>
        <w:numPr>
          <w:ilvl w:val="0"/>
          <w:numId w:val="6"/>
        </w:numPr>
        <w:ind w:left="993" w:hanging="426"/>
        <w:jc w:val="both"/>
        <w:rPr>
          <w:del w:id="24448" w:author="DuyNgo" w:date="2012-08-10T07:42:00Z"/>
          <w:rFonts w:asciiTheme="minorHAnsi" w:hAnsiTheme="minorHAnsi" w:cstheme="minorHAnsi"/>
          <w:sz w:val="24"/>
          <w:szCs w:val="24"/>
        </w:rPr>
      </w:pPr>
      <w:bookmarkStart w:id="24449" w:name="_Toc317627420"/>
      <w:del w:id="24450" w:author="DuyNgo" w:date="2012-08-10T07:42:00Z">
        <w:r w:rsidRPr="00303364" w:rsidDel="00F7285F">
          <w:rPr>
            <w:rFonts w:cstheme="minorHAnsi"/>
            <w:sz w:val="24"/>
            <w:szCs w:val="24"/>
            <w:rPrChange w:id="24451" w:author="DuyNgo" w:date="2012-08-10T08:15:00Z">
              <w:rPr>
                <w:rFonts w:cstheme="minorHAnsi"/>
                <w:sz w:val="24"/>
                <w:szCs w:val="24"/>
              </w:rPr>
            </w:rPrChange>
          </w:rPr>
          <w:delText>References</w:delText>
        </w:r>
        <w:bookmarkEnd w:id="24449"/>
      </w:del>
    </w:p>
    <w:p w:rsidR="00853D2E" w:rsidRPr="00303364" w:rsidDel="001B554B" w:rsidRDefault="00853D2E">
      <w:pPr>
        <w:pStyle w:val="Heading1"/>
        <w:tabs>
          <w:tab w:val="left" w:pos="709"/>
        </w:tabs>
        <w:jc w:val="both"/>
        <w:rPr>
          <w:del w:id="24452" w:author="DuyNgo" w:date="2012-08-10T08:01:00Z"/>
          <w:rFonts w:asciiTheme="minorHAnsi" w:hAnsiTheme="minorHAnsi" w:cstheme="minorHAnsi"/>
          <w:sz w:val="24"/>
          <w:szCs w:val="24"/>
        </w:rPr>
        <w:pPrChange w:id="24453" w:author="DuyNgo" w:date="2012-08-10T08:01:00Z">
          <w:pPr>
            <w:pStyle w:val="Heading1"/>
            <w:numPr>
              <w:numId w:val="40"/>
            </w:numPr>
            <w:spacing w:before="0"/>
            <w:ind w:left="720" w:hanging="360"/>
          </w:pPr>
        </w:pPrChange>
      </w:pPr>
    </w:p>
    <w:p w:rsidR="001B554B" w:rsidRPr="00303364" w:rsidRDefault="001B554B">
      <w:pPr>
        <w:rPr>
          <w:ins w:id="24454" w:author="DuyNgo" w:date="2012-08-10T08:01:00Z"/>
          <w:rFonts w:cstheme="minorHAnsi"/>
          <w:sz w:val="24"/>
          <w:szCs w:val="24"/>
        </w:rPr>
        <w:pPrChange w:id="24455" w:author="DuyNgo" w:date="2012-08-10T08:01:00Z">
          <w:pPr>
            <w:jc w:val="both"/>
          </w:pPr>
        </w:pPrChange>
      </w:pPr>
    </w:p>
    <w:p w:rsidR="00621482" w:rsidRPr="00303364" w:rsidRDefault="001B554B">
      <w:pPr>
        <w:pStyle w:val="Heading1"/>
        <w:numPr>
          <w:ilvl w:val="0"/>
          <w:numId w:val="2"/>
        </w:numPr>
        <w:tabs>
          <w:tab w:val="left" w:pos="709"/>
        </w:tabs>
        <w:jc w:val="both"/>
        <w:rPr>
          <w:ins w:id="24456" w:author="DuyNgo" w:date="2012-08-09T22:35:00Z"/>
          <w:rFonts w:asciiTheme="minorHAnsi" w:hAnsiTheme="minorHAnsi" w:cstheme="minorHAnsi"/>
          <w:sz w:val="24"/>
          <w:szCs w:val="24"/>
        </w:rPr>
        <w:pPrChange w:id="24457" w:author="DuyNgo" w:date="2012-08-10T08:01:00Z">
          <w:pPr>
            <w:pStyle w:val="Heading1"/>
            <w:numPr>
              <w:numId w:val="40"/>
            </w:numPr>
            <w:spacing w:before="0"/>
            <w:ind w:left="720" w:hanging="360"/>
          </w:pPr>
        </w:pPrChange>
      </w:pPr>
      <w:bookmarkStart w:id="24458" w:name="_Toc322253590"/>
      <w:ins w:id="24459" w:author="DuyNgo" w:date="2012-08-10T08:01:00Z">
        <w:r w:rsidRPr="00303364">
          <w:rPr>
            <w:rFonts w:asciiTheme="minorHAnsi" w:hAnsiTheme="minorHAnsi" w:cstheme="minorHAnsi"/>
            <w:sz w:val="24"/>
            <w:szCs w:val="24"/>
          </w:rPr>
          <w:lastRenderedPageBreak/>
          <w:t xml:space="preserve"> </w:t>
        </w:r>
      </w:ins>
      <w:bookmarkStart w:id="24460" w:name="_Toc332351368"/>
      <w:r w:rsidR="00853D2E" w:rsidRPr="00303364">
        <w:rPr>
          <w:rFonts w:asciiTheme="minorHAnsi" w:hAnsiTheme="minorHAnsi" w:cstheme="minorHAnsi"/>
          <w:sz w:val="24"/>
          <w:szCs w:val="24"/>
        </w:rPr>
        <w:t>Software Test Documentation</w:t>
      </w:r>
      <w:bookmarkEnd w:id="24458"/>
      <w:bookmarkEnd w:id="24460"/>
    </w:p>
    <w:p w:rsidR="00834A70" w:rsidRPr="00303364" w:rsidRDefault="00834A70">
      <w:pPr>
        <w:rPr>
          <w:ins w:id="24461" w:author="DuyNgo" w:date="2012-08-09T22:34:00Z"/>
          <w:rFonts w:cstheme="minorHAnsi"/>
          <w:sz w:val="24"/>
          <w:szCs w:val="24"/>
          <w:rPrChange w:id="24462" w:author="DuyNgo" w:date="2012-08-10T08:15:00Z">
            <w:rPr>
              <w:ins w:id="24463" w:author="DuyNgo" w:date="2012-08-09T22:34:00Z"/>
              <w:rFonts w:ascii="Calibri" w:hAnsi="Calibri" w:cs="Calibri"/>
              <w:sz w:val="24"/>
              <w:szCs w:val="24"/>
            </w:rPr>
          </w:rPrChange>
        </w:rPr>
        <w:pPrChange w:id="24464" w:author="DuyNgo" w:date="2012-08-09T22:35:00Z">
          <w:pPr>
            <w:pStyle w:val="Heading1"/>
            <w:numPr>
              <w:numId w:val="40"/>
            </w:numPr>
            <w:spacing w:before="0"/>
            <w:ind w:left="720" w:hanging="360"/>
          </w:pPr>
        </w:pPrChange>
      </w:pPr>
    </w:p>
    <w:p w:rsidR="00621482" w:rsidRPr="00303364" w:rsidRDefault="00621482" w:rsidP="00621482">
      <w:pPr>
        <w:pStyle w:val="Heading2"/>
        <w:numPr>
          <w:ilvl w:val="0"/>
          <w:numId w:val="41"/>
        </w:numPr>
        <w:spacing w:before="0"/>
        <w:rPr>
          <w:ins w:id="24465" w:author="DuyNgo" w:date="2012-08-09T22:34:00Z"/>
          <w:rFonts w:asciiTheme="minorHAnsi" w:hAnsiTheme="minorHAnsi" w:cstheme="minorHAnsi"/>
          <w:sz w:val="24"/>
          <w:szCs w:val="24"/>
          <w:rPrChange w:id="24466" w:author="DuyNgo" w:date="2012-08-10T08:15:00Z">
            <w:rPr>
              <w:ins w:id="24467" w:author="DuyNgo" w:date="2012-08-09T22:34:00Z"/>
              <w:rFonts w:ascii="Calibri" w:hAnsi="Calibri" w:cs="Calibri"/>
              <w:sz w:val="24"/>
              <w:szCs w:val="24"/>
            </w:rPr>
          </w:rPrChange>
        </w:rPr>
      </w:pPr>
      <w:bookmarkStart w:id="24468" w:name="_Toc330479238"/>
      <w:bookmarkStart w:id="24469" w:name="_Toc332351369"/>
      <w:ins w:id="24470" w:author="DuyNgo" w:date="2012-08-09T22:34:00Z">
        <w:r w:rsidRPr="00303364">
          <w:rPr>
            <w:rFonts w:asciiTheme="minorHAnsi" w:hAnsiTheme="minorHAnsi" w:cstheme="minorHAnsi"/>
            <w:sz w:val="24"/>
            <w:szCs w:val="24"/>
            <w:rPrChange w:id="24471" w:author="DuyNgo" w:date="2012-08-10T08:15:00Z">
              <w:rPr>
                <w:rFonts w:ascii="Calibri" w:hAnsi="Calibri" w:cs="Calibri"/>
                <w:color w:val="365F91" w:themeColor="accent1" w:themeShade="BF"/>
                <w:sz w:val="24"/>
                <w:szCs w:val="24"/>
              </w:rPr>
            </w:rPrChange>
          </w:rPr>
          <w:t>System Overview</w:t>
        </w:r>
        <w:bookmarkEnd w:id="24468"/>
        <w:bookmarkEnd w:id="24469"/>
      </w:ins>
    </w:p>
    <w:p w:rsidR="00621482" w:rsidRPr="00303364" w:rsidRDefault="00621482" w:rsidP="00621482">
      <w:pPr>
        <w:pStyle w:val="BodyText"/>
        <w:ind w:left="720"/>
        <w:rPr>
          <w:ins w:id="24472" w:author="DuyNgo" w:date="2012-08-09T22:34:00Z"/>
          <w:rFonts w:asciiTheme="minorHAnsi" w:hAnsiTheme="minorHAnsi" w:cstheme="minorHAnsi"/>
          <w:sz w:val="24"/>
          <w:szCs w:val="24"/>
          <w:rPrChange w:id="24473" w:author="DuyNgo" w:date="2012-08-10T08:15:00Z">
            <w:rPr>
              <w:ins w:id="24474" w:author="DuyNgo" w:date="2012-08-09T22:34:00Z"/>
              <w:rFonts w:ascii="Calibri" w:hAnsi="Calibri" w:cs="Calibri"/>
            </w:rPr>
          </w:rPrChange>
        </w:rPr>
      </w:pPr>
    </w:p>
    <w:p w:rsidR="00621482" w:rsidRPr="00303364" w:rsidRDefault="00621482" w:rsidP="00621482">
      <w:pPr>
        <w:pStyle w:val="BodyText"/>
        <w:ind w:left="720"/>
        <w:rPr>
          <w:ins w:id="24475" w:author="DuyNgo" w:date="2012-08-09T22:34:00Z"/>
          <w:rFonts w:asciiTheme="minorHAnsi" w:hAnsiTheme="minorHAnsi" w:cstheme="minorHAnsi"/>
          <w:sz w:val="24"/>
          <w:szCs w:val="24"/>
          <w:rPrChange w:id="24476" w:author="DuyNgo" w:date="2012-08-10T08:15:00Z">
            <w:rPr>
              <w:ins w:id="24477" w:author="DuyNgo" w:date="2012-08-09T22:34:00Z"/>
              <w:rFonts w:ascii="Calibri" w:hAnsi="Calibri" w:cs="Calibri"/>
            </w:rPr>
          </w:rPrChange>
        </w:rPr>
      </w:pPr>
      <w:ins w:id="24478" w:author="DuyNgo" w:date="2012-08-09T22:34:00Z">
        <w:r w:rsidRPr="00303364">
          <w:rPr>
            <w:rFonts w:asciiTheme="minorHAnsi" w:eastAsia="Times New Roman" w:hAnsiTheme="minorHAnsi" w:cstheme="minorHAnsi"/>
            <w:sz w:val="24"/>
            <w:szCs w:val="24"/>
            <w:lang w:val="en-AU"/>
            <w:rPrChange w:id="24479" w:author="DuyNgo" w:date="2012-08-10T08:15:00Z">
              <w:rPr>
                <w:rFonts w:ascii="Calibri" w:eastAsia="Times New Roman" w:hAnsi="Calibri" w:cs="Calibri"/>
                <w:b/>
                <w:bCs/>
                <w:color w:val="365F91" w:themeColor="accent1" w:themeShade="BF"/>
                <w:sz w:val="24"/>
                <w:szCs w:val="24"/>
                <w:lang w:val="en-AU" w:eastAsia="en-US"/>
              </w:rPr>
            </w:rPrChange>
          </w:rPr>
          <w:t xml:space="preserve">In this accelerating of technologies and economics, Project Management is growing extremely importance to organizations because it deals effectively with the management of change. Modern economics and business environment are complicated than ever, organizations are beginning to realize that the traditional forms of management cannot adapt efficiently to the dynamics and its resulting chaos. </w:t>
        </w:r>
      </w:ins>
    </w:p>
    <w:p w:rsidR="00621482" w:rsidRPr="00303364" w:rsidRDefault="00621482" w:rsidP="00621482">
      <w:pPr>
        <w:pStyle w:val="ListParagraph"/>
        <w:spacing w:after="0"/>
        <w:rPr>
          <w:ins w:id="24480" w:author="DuyNgo" w:date="2012-08-09T22:34:00Z"/>
          <w:rFonts w:cstheme="minorHAnsi"/>
          <w:sz w:val="24"/>
          <w:szCs w:val="24"/>
          <w:rPrChange w:id="24481" w:author="DuyNgo" w:date="2012-08-10T08:15:00Z">
            <w:rPr>
              <w:ins w:id="24482" w:author="DuyNgo" w:date="2012-08-09T22:34:00Z"/>
              <w:rFonts w:ascii="Calibri" w:hAnsi="Calibri" w:cs="Calibri"/>
              <w:sz w:val="24"/>
              <w:szCs w:val="24"/>
            </w:rPr>
          </w:rPrChange>
        </w:rPr>
      </w:pPr>
    </w:p>
    <w:p w:rsidR="00621482" w:rsidRPr="00303364" w:rsidRDefault="00621482" w:rsidP="00621482">
      <w:pPr>
        <w:pStyle w:val="ListParagraph"/>
        <w:spacing w:after="0"/>
        <w:rPr>
          <w:ins w:id="24483" w:author="DuyNgo" w:date="2012-08-09T22:34:00Z"/>
          <w:rFonts w:cstheme="minorHAnsi"/>
          <w:sz w:val="24"/>
          <w:szCs w:val="24"/>
          <w:rPrChange w:id="24484" w:author="DuyNgo" w:date="2012-08-10T08:15:00Z">
            <w:rPr>
              <w:ins w:id="24485" w:author="DuyNgo" w:date="2012-08-09T22:34:00Z"/>
              <w:rFonts w:ascii="Calibri" w:hAnsi="Calibri" w:cs="Calibri"/>
              <w:sz w:val="24"/>
              <w:szCs w:val="24"/>
            </w:rPr>
          </w:rPrChange>
        </w:rPr>
      </w:pPr>
      <w:ins w:id="24486" w:author="DuyNgo" w:date="2012-08-09T22:34:00Z">
        <w:r w:rsidRPr="00303364">
          <w:rPr>
            <w:rFonts w:cstheme="minorHAnsi"/>
            <w:sz w:val="24"/>
            <w:szCs w:val="24"/>
            <w:rPrChange w:id="24487" w:author="DuyNgo" w:date="2012-08-10T08:15:00Z">
              <w:rPr>
                <w:rFonts w:ascii="Calibri" w:eastAsiaTheme="majorEastAsia" w:hAnsi="Calibri" w:cs="Calibri"/>
                <w:b/>
                <w:bCs/>
                <w:color w:val="365F91" w:themeColor="accent1" w:themeShade="BF"/>
                <w:sz w:val="24"/>
                <w:szCs w:val="24"/>
              </w:rPr>
            </w:rPrChange>
          </w:rPr>
          <w:t xml:space="preserve">In the future, software industries could very well depend on how quickly the procedures and systems of project management </w:t>
        </w:r>
        <w:proofErr w:type="gramStart"/>
        <w:r w:rsidRPr="00303364">
          <w:rPr>
            <w:rFonts w:cstheme="minorHAnsi"/>
            <w:sz w:val="24"/>
            <w:szCs w:val="24"/>
            <w:rPrChange w:id="24488" w:author="DuyNgo" w:date="2012-08-10T08:15:00Z">
              <w:rPr>
                <w:rFonts w:ascii="Calibri" w:eastAsiaTheme="majorEastAsia" w:hAnsi="Calibri" w:cs="Calibri"/>
                <w:b/>
                <w:bCs/>
                <w:color w:val="365F91" w:themeColor="accent1" w:themeShade="BF"/>
                <w:sz w:val="24"/>
                <w:szCs w:val="24"/>
              </w:rPr>
            </w:rPrChange>
          </w:rPr>
          <w:t>are adopted</w:t>
        </w:r>
        <w:proofErr w:type="gramEnd"/>
        <w:r w:rsidRPr="00303364">
          <w:rPr>
            <w:rFonts w:cstheme="minorHAnsi"/>
            <w:sz w:val="24"/>
            <w:szCs w:val="24"/>
            <w:rPrChange w:id="24489" w:author="DuyNgo" w:date="2012-08-10T08:15:00Z">
              <w:rPr>
                <w:rFonts w:ascii="Calibri" w:eastAsiaTheme="majorEastAsia" w:hAnsi="Calibri" w:cs="Calibri"/>
                <w:b/>
                <w:bCs/>
                <w:color w:val="365F91" w:themeColor="accent1" w:themeShade="BF"/>
                <w:sz w:val="24"/>
                <w:szCs w:val="24"/>
              </w:rPr>
            </w:rPrChange>
          </w:rPr>
          <w:t>. Therefore, Project Manager will play a very important role within organizations. Our mission is to provide an online system that actively assists those managers in managing their project. The approaches and techniques that are used in the project management process are of interest to all those who wish to be more certain about achieving predetermined targets.</w:t>
        </w:r>
        <w:r w:rsidRPr="00303364">
          <w:rPr>
            <w:rFonts w:cstheme="minorHAnsi"/>
            <w:sz w:val="24"/>
            <w:szCs w:val="24"/>
            <w:rPrChange w:id="24490" w:author="DuyNgo" w:date="2012-08-10T08:15:00Z">
              <w:rPr>
                <w:rFonts w:ascii="Calibri" w:eastAsiaTheme="majorEastAsia" w:hAnsi="Calibri" w:cs="Calibri"/>
                <w:b/>
                <w:bCs/>
                <w:color w:val="365F91" w:themeColor="accent1" w:themeShade="BF"/>
                <w:sz w:val="24"/>
                <w:szCs w:val="24"/>
              </w:rPr>
            </w:rPrChange>
          </w:rPr>
          <w:br/>
        </w:r>
      </w:ins>
    </w:p>
    <w:p w:rsidR="00621482" w:rsidRPr="00303364" w:rsidRDefault="00621482" w:rsidP="00621482">
      <w:pPr>
        <w:pStyle w:val="Heading2"/>
        <w:numPr>
          <w:ilvl w:val="0"/>
          <w:numId w:val="41"/>
        </w:numPr>
        <w:spacing w:before="0"/>
        <w:rPr>
          <w:ins w:id="24491" w:author="DuyNgo" w:date="2012-08-09T22:34:00Z"/>
          <w:rFonts w:asciiTheme="minorHAnsi" w:hAnsiTheme="minorHAnsi" w:cstheme="minorHAnsi"/>
          <w:sz w:val="24"/>
          <w:szCs w:val="24"/>
          <w:rPrChange w:id="24492" w:author="DuyNgo" w:date="2012-08-10T08:15:00Z">
            <w:rPr>
              <w:ins w:id="24493" w:author="DuyNgo" w:date="2012-08-09T22:34:00Z"/>
              <w:rFonts w:ascii="Calibri" w:hAnsi="Calibri" w:cs="Calibri"/>
              <w:sz w:val="24"/>
              <w:szCs w:val="24"/>
            </w:rPr>
          </w:rPrChange>
        </w:rPr>
      </w:pPr>
      <w:bookmarkStart w:id="24494" w:name="_Toc330479239"/>
      <w:bookmarkStart w:id="24495" w:name="_Toc332351370"/>
      <w:ins w:id="24496" w:author="DuyNgo" w:date="2012-08-09T22:34:00Z">
        <w:r w:rsidRPr="00303364">
          <w:rPr>
            <w:rFonts w:asciiTheme="minorHAnsi" w:hAnsiTheme="minorHAnsi" w:cstheme="minorHAnsi"/>
            <w:sz w:val="24"/>
            <w:szCs w:val="24"/>
            <w:rPrChange w:id="24497" w:author="DuyNgo" w:date="2012-08-10T08:15:00Z">
              <w:rPr>
                <w:rFonts w:ascii="Calibri" w:hAnsi="Calibri" w:cs="Calibri"/>
                <w:color w:val="365F91" w:themeColor="accent1" w:themeShade="BF"/>
                <w:sz w:val="24"/>
                <w:szCs w:val="24"/>
              </w:rPr>
            </w:rPrChange>
          </w:rPr>
          <w:t>Test Approach</w:t>
        </w:r>
        <w:bookmarkEnd w:id="24494"/>
        <w:bookmarkEnd w:id="24495"/>
        <w:r w:rsidRPr="00303364">
          <w:rPr>
            <w:rFonts w:asciiTheme="minorHAnsi" w:hAnsiTheme="minorHAnsi" w:cstheme="minorHAnsi"/>
            <w:sz w:val="24"/>
            <w:szCs w:val="24"/>
            <w:rPrChange w:id="24498" w:author="DuyNgo" w:date="2012-08-10T08:15:00Z">
              <w:rPr>
                <w:rFonts w:ascii="Calibri" w:hAnsi="Calibri" w:cs="Calibri"/>
                <w:color w:val="365F91" w:themeColor="accent1" w:themeShade="BF"/>
                <w:sz w:val="24"/>
                <w:szCs w:val="24"/>
              </w:rPr>
            </w:rPrChange>
          </w:rPr>
          <w:br/>
        </w:r>
      </w:ins>
    </w:p>
    <w:p w:rsidR="00621482" w:rsidRPr="00303364" w:rsidRDefault="00621482" w:rsidP="00621482">
      <w:pPr>
        <w:pStyle w:val="ListParagraph"/>
        <w:spacing w:after="0" w:line="360" w:lineRule="auto"/>
        <w:rPr>
          <w:ins w:id="24499" w:author="DuyNgo" w:date="2012-08-09T22:34:00Z"/>
          <w:rFonts w:cstheme="minorHAnsi"/>
          <w:sz w:val="24"/>
          <w:szCs w:val="24"/>
          <w:rPrChange w:id="24500" w:author="DuyNgo" w:date="2012-08-10T08:15:00Z">
            <w:rPr>
              <w:ins w:id="24501" w:author="DuyNgo" w:date="2012-08-09T22:34:00Z"/>
              <w:rFonts w:ascii="Calibri" w:hAnsi="Calibri" w:cs="Calibri"/>
              <w:sz w:val="24"/>
              <w:szCs w:val="24"/>
            </w:rPr>
          </w:rPrChange>
        </w:rPr>
      </w:pPr>
      <w:ins w:id="24502" w:author="DuyNgo" w:date="2012-08-09T22:34:00Z">
        <w:r w:rsidRPr="00303364">
          <w:rPr>
            <w:rFonts w:cstheme="minorHAnsi"/>
            <w:sz w:val="24"/>
            <w:szCs w:val="24"/>
            <w:rPrChange w:id="24503" w:author="DuyNgo" w:date="2012-08-10T08:15:00Z">
              <w:rPr>
                <w:rFonts w:ascii="Calibri" w:eastAsiaTheme="majorEastAsia" w:hAnsi="Calibri" w:cs="Calibri"/>
                <w:b/>
                <w:bCs/>
                <w:color w:val="365F91" w:themeColor="accent1" w:themeShade="BF"/>
                <w:sz w:val="24"/>
                <w:szCs w:val="24"/>
              </w:rPr>
            </w:rPrChange>
          </w:rPr>
          <w:t>The testing for this project will consist of Unit, System/Integration (combined) and Acceptance test levels. It is hope that there will be at least one full time independent test person for system/integration testing. The test manager with the development team’s participation will do most testing activity.</w:t>
        </w:r>
        <w:r w:rsidRPr="00303364">
          <w:rPr>
            <w:rFonts w:cstheme="minorHAnsi"/>
            <w:sz w:val="24"/>
            <w:szCs w:val="24"/>
            <w:rPrChange w:id="24504" w:author="DuyNgo" w:date="2012-08-10T08:15:00Z">
              <w:rPr>
                <w:rFonts w:ascii="Calibri" w:eastAsiaTheme="majorEastAsia" w:hAnsi="Calibri" w:cs="Calibri"/>
                <w:b/>
                <w:bCs/>
                <w:color w:val="365F91" w:themeColor="accent1" w:themeShade="BF"/>
                <w:sz w:val="24"/>
                <w:szCs w:val="24"/>
              </w:rPr>
            </w:rPrChange>
          </w:rPr>
          <w:br/>
        </w:r>
      </w:ins>
    </w:p>
    <w:p w:rsidR="00621482" w:rsidRPr="00303364" w:rsidRDefault="00621482" w:rsidP="00621482">
      <w:pPr>
        <w:pStyle w:val="ListParagraph"/>
        <w:spacing w:after="0" w:line="360" w:lineRule="auto"/>
        <w:rPr>
          <w:ins w:id="24505" w:author="DuyNgo" w:date="2012-08-09T22:34:00Z"/>
          <w:rFonts w:cstheme="minorHAnsi"/>
          <w:sz w:val="24"/>
          <w:szCs w:val="24"/>
          <w:rPrChange w:id="24506" w:author="DuyNgo" w:date="2012-08-10T08:15:00Z">
            <w:rPr>
              <w:ins w:id="24507" w:author="DuyNgo" w:date="2012-08-09T22:34:00Z"/>
              <w:rFonts w:ascii="Calibri" w:hAnsi="Calibri" w:cs="Calibri"/>
              <w:sz w:val="24"/>
              <w:szCs w:val="24"/>
            </w:rPr>
          </w:rPrChange>
        </w:rPr>
      </w:pPr>
      <w:ins w:id="24508" w:author="DuyNgo" w:date="2012-08-09T22:34:00Z">
        <w:r w:rsidRPr="00303364">
          <w:rPr>
            <w:rFonts w:cstheme="minorHAnsi"/>
            <w:sz w:val="24"/>
            <w:szCs w:val="24"/>
            <w:rPrChange w:id="24509" w:author="DuyNgo" w:date="2012-08-10T08:15:00Z">
              <w:rPr>
                <w:rFonts w:ascii="Calibri" w:eastAsiaTheme="majorEastAsia" w:hAnsi="Calibri" w:cs="Calibri"/>
                <w:b/>
                <w:bCs/>
                <w:color w:val="365F91" w:themeColor="accent1" w:themeShade="BF"/>
                <w:sz w:val="24"/>
                <w:szCs w:val="24"/>
              </w:rPr>
            </w:rPrChange>
          </w:rPr>
          <w:t>Unit Testing worked out by the developers and approved by the implementing team leader. Developers will manage all unit test information (sample, output, data printouts, and defect information…) and it can show when team required.</w:t>
        </w:r>
        <w:r w:rsidRPr="00303364">
          <w:rPr>
            <w:rFonts w:cstheme="minorHAnsi"/>
            <w:sz w:val="24"/>
            <w:szCs w:val="24"/>
            <w:rPrChange w:id="24510" w:author="DuyNgo" w:date="2012-08-10T08:15:00Z">
              <w:rPr>
                <w:rFonts w:ascii="Calibri" w:eastAsiaTheme="majorEastAsia" w:hAnsi="Calibri" w:cs="Calibri"/>
                <w:b/>
                <w:bCs/>
                <w:color w:val="365F91" w:themeColor="accent1" w:themeShade="BF"/>
                <w:sz w:val="24"/>
                <w:szCs w:val="24"/>
              </w:rPr>
            </w:rPrChange>
          </w:rPr>
          <w:br/>
        </w:r>
      </w:ins>
    </w:p>
    <w:p w:rsidR="00621482" w:rsidRPr="00303364" w:rsidRDefault="00621482" w:rsidP="00621482">
      <w:pPr>
        <w:pStyle w:val="ListParagraph"/>
        <w:spacing w:after="0" w:line="360" w:lineRule="auto"/>
        <w:rPr>
          <w:ins w:id="24511" w:author="DuyNgo" w:date="2012-08-09T22:34:00Z"/>
          <w:rFonts w:cstheme="minorHAnsi"/>
          <w:sz w:val="24"/>
          <w:szCs w:val="24"/>
          <w:rPrChange w:id="24512" w:author="DuyNgo" w:date="2012-08-10T08:15:00Z">
            <w:rPr>
              <w:ins w:id="24513" w:author="DuyNgo" w:date="2012-08-09T22:34:00Z"/>
              <w:rFonts w:ascii="Calibri" w:hAnsi="Calibri" w:cs="Calibri"/>
              <w:sz w:val="24"/>
              <w:szCs w:val="24"/>
            </w:rPr>
          </w:rPrChange>
        </w:rPr>
      </w:pPr>
      <w:ins w:id="24514" w:author="DuyNgo" w:date="2012-08-09T22:34:00Z">
        <w:r w:rsidRPr="00303364">
          <w:rPr>
            <w:rFonts w:cstheme="minorHAnsi"/>
            <w:sz w:val="24"/>
            <w:szCs w:val="24"/>
            <w:rPrChange w:id="24515" w:author="DuyNgo" w:date="2012-08-10T08:15:00Z">
              <w:rPr>
                <w:rFonts w:ascii="Calibri" w:eastAsiaTheme="majorEastAsia" w:hAnsi="Calibri" w:cs="Calibri"/>
                <w:b/>
                <w:bCs/>
                <w:color w:val="365F91" w:themeColor="accent1" w:themeShade="BF"/>
                <w:sz w:val="24"/>
                <w:szCs w:val="24"/>
              </w:rPr>
            </w:rPrChange>
          </w:rPr>
          <w:t xml:space="preserve">The test manager will perform System/Integration Testing and implementing team leader with assistance from the individual developers as required. </w:t>
        </w:r>
        <w:r w:rsidRPr="00303364">
          <w:rPr>
            <w:rFonts w:cstheme="minorHAnsi"/>
            <w:sz w:val="24"/>
            <w:szCs w:val="24"/>
            <w:rPrChange w:id="24516" w:author="DuyNgo" w:date="2012-08-10T08:15:00Z">
              <w:rPr>
                <w:rFonts w:ascii="Calibri" w:eastAsiaTheme="majorEastAsia" w:hAnsi="Calibri" w:cs="Calibri"/>
                <w:b/>
                <w:bCs/>
                <w:color w:val="365F91" w:themeColor="accent1" w:themeShade="BF"/>
                <w:sz w:val="24"/>
                <w:szCs w:val="24"/>
              </w:rPr>
            </w:rPrChange>
          </w:rPr>
          <w:br/>
        </w:r>
      </w:ins>
    </w:p>
    <w:p w:rsidR="00621482" w:rsidRPr="00303364" w:rsidRDefault="00621482" w:rsidP="00621482">
      <w:pPr>
        <w:pStyle w:val="ListParagraph"/>
        <w:spacing w:after="0"/>
        <w:rPr>
          <w:ins w:id="24517" w:author="DuyNgo" w:date="2012-08-09T22:35:00Z"/>
          <w:rFonts w:cstheme="minorHAnsi"/>
          <w:sz w:val="24"/>
          <w:szCs w:val="24"/>
          <w:rPrChange w:id="24518" w:author="DuyNgo" w:date="2012-08-10T08:15:00Z">
            <w:rPr>
              <w:ins w:id="24519" w:author="DuyNgo" w:date="2012-08-09T22:35:00Z"/>
              <w:rFonts w:ascii="Calibri" w:hAnsi="Calibri" w:cs="Calibri"/>
              <w:sz w:val="24"/>
              <w:szCs w:val="24"/>
            </w:rPr>
          </w:rPrChange>
        </w:rPr>
      </w:pPr>
      <w:ins w:id="24520" w:author="DuyNgo" w:date="2012-08-09T22:34:00Z">
        <w:r w:rsidRPr="00303364">
          <w:rPr>
            <w:rFonts w:cstheme="minorHAnsi"/>
            <w:sz w:val="24"/>
            <w:szCs w:val="24"/>
            <w:rPrChange w:id="24521" w:author="DuyNgo" w:date="2012-08-10T08:15:00Z">
              <w:rPr>
                <w:rFonts w:ascii="Calibri" w:eastAsiaTheme="majorEastAsia" w:hAnsi="Calibri" w:cs="Calibri"/>
                <w:b/>
                <w:bCs/>
                <w:color w:val="365F91" w:themeColor="accent1" w:themeShade="BF"/>
                <w:sz w:val="24"/>
                <w:szCs w:val="24"/>
              </w:rPr>
            </w:rPrChange>
          </w:rPr>
          <w:t xml:space="preserve">The test manager and development team leader will perform acceptance Testing. The acceptance test takes place for a period of 2 weeks after completion of the System/Integration test process. Programs will enter into Acceptance test after all </w:t>
        </w:r>
        <w:r w:rsidRPr="00303364">
          <w:rPr>
            <w:rFonts w:cstheme="minorHAnsi"/>
            <w:sz w:val="24"/>
            <w:szCs w:val="24"/>
            <w:rPrChange w:id="24522" w:author="DuyNgo" w:date="2012-08-10T08:15:00Z">
              <w:rPr>
                <w:rFonts w:ascii="Calibri" w:eastAsiaTheme="majorEastAsia" w:hAnsi="Calibri" w:cs="Calibri"/>
                <w:b/>
                <w:bCs/>
                <w:color w:val="365F91" w:themeColor="accent1" w:themeShade="BF"/>
                <w:sz w:val="24"/>
                <w:szCs w:val="24"/>
              </w:rPr>
            </w:rPrChange>
          </w:rPr>
          <w:lastRenderedPageBreak/>
          <w:t xml:space="preserve">critical and major defects corrected. A program may have one major defect as long as it does not obstruct testing of the program (There is a work around for the error). Prior to completion of acceptance testing all open critical and major defects </w:t>
        </w:r>
        <w:proofErr w:type="gramStart"/>
        <w:r w:rsidRPr="00303364">
          <w:rPr>
            <w:rFonts w:cstheme="minorHAnsi"/>
            <w:sz w:val="24"/>
            <w:szCs w:val="24"/>
            <w:rPrChange w:id="24523" w:author="DuyNgo" w:date="2012-08-10T08:15:00Z">
              <w:rPr>
                <w:rFonts w:ascii="Calibri" w:eastAsiaTheme="majorEastAsia" w:hAnsi="Calibri" w:cs="Calibri"/>
                <w:b/>
                <w:bCs/>
                <w:color w:val="365F91" w:themeColor="accent1" w:themeShade="BF"/>
                <w:sz w:val="24"/>
                <w:szCs w:val="24"/>
              </w:rPr>
            </w:rPrChange>
          </w:rPr>
          <w:t>must be corrected</w:t>
        </w:r>
        <w:proofErr w:type="gramEnd"/>
        <w:r w:rsidRPr="00303364">
          <w:rPr>
            <w:rFonts w:cstheme="minorHAnsi"/>
            <w:sz w:val="24"/>
            <w:szCs w:val="24"/>
            <w:rPrChange w:id="24524" w:author="DuyNgo" w:date="2012-08-10T08:15:00Z">
              <w:rPr>
                <w:rFonts w:ascii="Calibri" w:eastAsiaTheme="majorEastAsia" w:hAnsi="Calibri" w:cs="Calibri"/>
                <w:b/>
                <w:bCs/>
                <w:color w:val="365F91" w:themeColor="accent1" w:themeShade="BF"/>
                <w:sz w:val="24"/>
                <w:szCs w:val="24"/>
              </w:rPr>
            </w:rPrChange>
          </w:rPr>
          <w:t>.</w:t>
        </w:r>
      </w:ins>
    </w:p>
    <w:p w:rsidR="009B75F9" w:rsidRPr="00303364" w:rsidRDefault="009B75F9" w:rsidP="00621482">
      <w:pPr>
        <w:pStyle w:val="ListParagraph"/>
        <w:spacing w:after="0"/>
        <w:rPr>
          <w:ins w:id="24525" w:author="DuyNgo" w:date="2012-08-09T22:34:00Z"/>
          <w:rFonts w:cstheme="minorHAnsi"/>
          <w:sz w:val="24"/>
          <w:szCs w:val="24"/>
          <w:rPrChange w:id="24526" w:author="DuyNgo" w:date="2012-08-10T08:15:00Z">
            <w:rPr>
              <w:ins w:id="24527" w:author="DuyNgo" w:date="2012-08-09T22:34:00Z"/>
              <w:rFonts w:ascii="Calibri" w:hAnsi="Calibri" w:cs="Calibri"/>
              <w:sz w:val="24"/>
              <w:szCs w:val="24"/>
            </w:rPr>
          </w:rPrChange>
        </w:rPr>
      </w:pPr>
    </w:p>
    <w:p w:rsidR="009B75F9" w:rsidRPr="00303364" w:rsidRDefault="009B75F9">
      <w:pPr>
        <w:pStyle w:val="Heading2"/>
        <w:numPr>
          <w:ilvl w:val="0"/>
          <w:numId w:val="41"/>
        </w:numPr>
        <w:spacing w:before="0"/>
        <w:rPr>
          <w:ins w:id="24528" w:author="DuyNgo" w:date="2012-08-09T22:35:00Z"/>
          <w:rFonts w:asciiTheme="minorHAnsi" w:hAnsiTheme="minorHAnsi" w:cstheme="minorHAnsi"/>
          <w:sz w:val="24"/>
          <w:szCs w:val="24"/>
          <w:rPrChange w:id="24529" w:author="DuyNgo" w:date="2012-08-10T08:15:00Z">
            <w:rPr>
              <w:ins w:id="24530" w:author="DuyNgo" w:date="2012-08-09T22:35:00Z"/>
              <w:rFonts w:ascii="Calibri" w:hAnsi="Calibri" w:cs="Calibri"/>
              <w:sz w:val="24"/>
              <w:szCs w:val="24"/>
            </w:rPr>
          </w:rPrChange>
        </w:rPr>
        <w:pPrChange w:id="24531" w:author="DuyNgo" w:date="2012-08-09T22:37:00Z">
          <w:pPr>
            <w:pStyle w:val="Heading2"/>
            <w:numPr>
              <w:numId w:val="42"/>
            </w:numPr>
            <w:spacing w:before="0"/>
            <w:ind w:left="720" w:hanging="360"/>
          </w:pPr>
        </w:pPrChange>
      </w:pPr>
      <w:bookmarkStart w:id="24532" w:name="_Toc330479241"/>
      <w:bookmarkStart w:id="24533" w:name="_Toc332351371"/>
      <w:ins w:id="24534" w:author="DuyNgo" w:date="2012-08-09T22:35:00Z">
        <w:r w:rsidRPr="00303364">
          <w:rPr>
            <w:rFonts w:asciiTheme="minorHAnsi" w:hAnsiTheme="minorHAnsi" w:cstheme="minorHAnsi"/>
            <w:sz w:val="24"/>
            <w:szCs w:val="24"/>
            <w:rPrChange w:id="24535" w:author="DuyNgo" w:date="2012-08-10T08:15:00Z">
              <w:rPr>
                <w:rFonts w:ascii="Calibri" w:hAnsi="Calibri" w:cs="Calibri"/>
                <w:sz w:val="24"/>
                <w:szCs w:val="24"/>
              </w:rPr>
            </w:rPrChange>
          </w:rPr>
          <w:t>Features to be tested</w:t>
        </w:r>
        <w:bookmarkEnd w:id="24532"/>
        <w:bookmarkEnd w:id="24533"/>
        <w:r w:rsidRPr="00303364">
          <w:rPr>
            <w:rFonts w:asciiTheme="minorHAnsi" w:hAnsiTheme="minorHAnsi" w:cstheme="minorHAnsi"/>
            <w:sz w:val="24"/>
            <w:szCs w:val="24"/>
            <w:rPrChange w:id="24536" w:author="DuyNgo" w:date="2012-08-10T08:15:00Z">
              <w:rPr>
                <w:rFonts w:ascii="Calibri" w:hAnsi="Calibri" w:cs="Calibri"/>
                <w:sz w:val="24"/>
                <w:szCs w:val="24"/>
              </w:rPr>
            </w:rPrChange>
          </w:rPr>
          <w:br/>
        </w:r>
      </w:ins>
    </w:p>
    <w:p w:rsidR="009B75F9" w:rsidRPr="00303364" w:rsidRDefault="009B75F9">
      <w:pPr>
        <w:pStyle w:val="Heading3"/>
        <w:numPr>
          <w:ilvl w:val="1"/>
          <w:numId w:val="41"/>
        </w:numPr>
        <w:spacing w:before="0"/>
        <w:rPr>
          <w:ins w:id="24537" w:author="DuyNgo" w:date="2012-08-09T22:35:00Z"/>
          <w:rFonts w:asciiTheme="minorHAnsi" w:hAnsiTheme="minorHAnsi" w:cstheme="minorHAnsi"/>
          <w:sz w:val="24"/>
          <w:szCs w:val="24"/>
          <w:rPrChange w:id="24538" w:author="DuyNgo" w:date="2012-08-10T08:15:00Z">
            <w:rPr>
              <w:ins w:id="24539" w:author="DuyNgo" w:date="2012-08-09T22:35:00Z"/>
              <w:rFonts w:ascii="Calibri" w:hAnsi="Calibri" w:cs="Calibri"/>
              <w:sz w:val="24"/>
              <w:szCs w:val="24"/>
            </w:rPr>
          </w:rPrChange>
        </w:rPr>
        <w:pPrChange w:id="24540" w:author="DuyNgo" w:date="2012-08-09T22:37:00Z">
          <w:pPr>
            <w:pStyle w:val="Heading3"/>
            <w:numPr>
              <w:ilvl w:val="1"/>
              <w:numId w:val="42"/>
            </w:numPr>
            <w:spacing w:before="0"/>
            <w:ind w:left="720" w:hanging="360"/>
          </w:pPr>
        </w:pPrChange>
      </w:pPr>
      <w:bookmarkStart w:id="24541" w:name="_Toc330479242"/>
      <w:bookmarkStart w:id="24542" w:name="_Toc332351372"/>
      <w:ins w:id="24543" w:author="DuyNgo" w:date="2012-08-09T22:35:00Z">
        <w:r w:rsidRPr="00303364">
          <w:rPr>
            <w:rFonts w:asciiTheme="minorHAnsi" w:hAnsiTheme="minorHAnsi" w:cstheme="minorHAnsi"/>
            <w:sz w:val="24"/>
            <w:szCs w:val="24"/>
            <w:rPrChange w:id="24544" w:author="DuyNgo" w:date="2012-08-10T08:15:00Z">
              <w:rPr>
                <w:rFonts w:ascii="Calibri" w:hAnsi="Calibri" w:cs="Calibri"/>
                <w:sz w:val="24"/>
                <w:szCs w:val="24"/>
              </w:rPr>
            </w:rPrChange>
          </w:rPr>
          <w:t>Dashboard</w:t>
        </w:r>
        <w:bookmarkEnd w:id="24541"/>
        <w:bookmarkEnd w:id="24542"/>
        <w:r w:rsidRPr="00303364">
          <w:rPr>
            <w:rFonts w:asciiTheme="minorHAnsi" w:hAnsiTheme="minorHAnsi" w:cstheme="minorHAnsi"/>
            <w:sz w:val="24"/>
            <w:szCs w:val="24"/>
            <w:rPrChange w:id="24545"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546" w:author="DuyNgo" w:date="2012-08-09T22:35:00Z"/>
          <w:rFonts w:cstheme="minorHAnsi"/>
          <w:sz w:val="24"/>
          <w:szCs w:val="24"/>
          <w:rPrChange w:id="24547" w:author="DuyNgo" w:date="2012-08-10T08:15:00Z">
            <w:rPr>
              <w:ins w:id="24548" w:author="DuyNgo" w:date="2012-08-09T22:35:00Z"/>
              <w:rFonts w:ascii="Calibri" w:hAnsi="Calibri" w:cs="Calibri"/>
              <w:sz w:val="24"/>
              <w:szCs w:val="24"/>
            </w:rPr>
          </w:rPrChange>
        </w:rPr>
      </w:pPr>
      <w:ins w:id="24549" w:author="DuyNgo" w:date="2012-08-09T22:35:00Z">
        <w:r w:rsidRPr="00303364">
          <w:rPr>
            <w:rFonts w:cstheme="minorHAnsi"/>
            <w:sz w:val="24"/>
            <w:szCs w:val="24"/>
            <w:rPrChange w:id="24550" w:author="DuyNgo" w:date="2012-08-10T08:15:00Z">
              <w:rPr>
                <w:rFonts w:ascii="Calibri" w:eastAsiaTheme="majorEastAsia" w:hAnsi="Calibri" w:cs="Calibri"/>
                <w:b/>
                <w:bCs/>
                <w:color w:val="4F81BD" w:themeColor="accent1"/>
                <w:sz w:val="24"/>
                <w:szCs w:val="24"/>
              </w:rPr>
            </w:rPrChange>
          </w:rPr>
          <w:t>Test all functions in Dashboard page includes</w:t>
        </w:r>
      </w:ins>
    </w:p>
    <w:p w:rsidR="009B75F9" w:rsidRPr="00303364" w:rsidRDefault="009B75F9" w:rsidP="009B75F9">
      <w:pPr>
        <w:pStyle w:val="ListParagraph"/>
        <w:numPr>
          <w:ilvl w:val="0"/>
          <w:numId w:val="43"/>
        </w:numPr>
        <w:spacing w:after="0"/>
        <w:rPr>
          <w:ins w:id="24551" w:author="DuyNgo" w:date="2012-08-09T22:35:00Z"/>
          <w:rFonts w:cstheme="minorHAnsi"/>
          <w:sz w:val="24"/>
          <w:szCs w:val="24"/>
          <w:rPrChange w:id="24552" w:author="DuyNgo" w:date="2012-08-10T08:15:00Z">
            <w:rPr>
              <w:ins w:id="24553" w:author="DuyNgo" w:date="2012-08-09T22:35:00Z"/>
              <w:rFonts w:ascii="Calibri" w:hAnsi="Calibri" w:cs="Calibri"/>
              <w:sz w:val="24"/>
              <w:szCs w:val="24"/>
            </w:rPr>
          </w:rPrChange>
        </w:rPr>
      </w:pPr>
      <w:proofErr w:type="gramStart"/>
      <w:ins w:id="24554" w:author="DuyNgo" w:date="2012-08-09T22:35:00Z">
        <w:r w:rsidRPr="00303364">
          <w:rPr>
            <w:rFonts w:cstheme="minorHAnsi"/>
            <w:sz w:val="24"/>
            <w:szCs w:val="24"/>
            <w:rPrChange w:id="24555" w:author="DuyNgo" w:date="2012-08-10T08:15:00Z">
              <w:rPr>
                <w:rFonts w:ascii="Calibri" w:eastAsiaTheme="majorEastAsia" w:hAnsi="Calibri" w:cs="Calibri"/>
                <w:b/>
                <w:bCs/>
                <w:color w:val="4F81BD" w:themeColor="accent1"/>
                <w:sz w:val="24"/>
                <w:szCs w:val="24"/>
              </w:rPr>
            </w:rPrChange>
          </w:rPr>
          <w:t>List of projects.</w:t>
        </w:r>
        <w:proofErr w:type="gramEnd"/>
      </w:ins>
    </w:p>
    <w:p w:rsidR="009B75F9" w:rsidRPr="00303364" w:rsidRDefault="009B75F9" w:rsidP="009B75F9">
      <w:pPr>
        <w:pStyle w:val="ListParagraph"/>
        <w:numPr>
          <w:ilvl w:val="0"/>
          <w:numId w:val="43"/>
        </w:numPr>
        <w:spacing w:after="0"/>
        <w:rPr>
          <w:ins w:id="24556" w:author="DuyNgo" w:date="2012-08-09T22:35:00Z"/>
          <w:rFonts w:cstheme="minorHAnsi"/>
          <w:sz w:val="24"/>
          <w:szCs w:val="24"/>
          <w:rPrChange w:id="24557" w:author="DuyNgo" w:date="2012-08-10T08:15:00Z">
            <w:rPr>
              <w:ins w:id="24558" w:author="DuyNgo" w:date="2012-08-09T22:35:00Z"/>
              <w:rFonts w:ascii="Calibri" w:hAnsi="Calibri" w:cs="Calibri"/>
              <w:sz w:val="24"/>
              <w:szCs w:val="24"/>
            </w:rPr>
          </w:rPrChange>
        </w:rPr>
      </w:pPr>
      <w:ins w:id="24559" w:author="DuyNgo" w:date="2012-08-09T22:35:00Z">
        <w:r w:rsidRPr="00303364">
          <w:rPr>
            <w:rFonts w:cstheme="minorHAnsi"/>
            <w:sz w:val="24"/>
            <w:szCs w:val="24"/>
            <w:rPrChange w:id="24560" w:author="DuyNgo" w:date="2012-08-10T08:15:00Z">
              <w:rPr>
                <w:rFonts w:ascii="Calibri" w:eastAsiaTheme="majorEastAsia" w:hAnsi="Calibri" w:cs="Calibri"/>
                <w:b/>
                <w:bCs/>
                <w:color w:val="4F81BD" w:themeColor="accent1"/>
                <w:sz w:val="24"/>
                <w:szCs w:val="24"/>
              </w:rPr>
            </w:rPrChange>
          </w:rPr>
          <w:t>Display projects’ health.</w:t>
        </w:r>
      </w:ins>
    </w:p>
    <w:p w:rsidR="009B75F9" w:rsidRPr="00303364" w:rsidRDefault="009B75F9" w:rsidP="009B75F9">
      <w:pPr>
        <w:pStyle w:val="ListParagraph"/>
        <w:numPr>
          <w:ilvl w:val="0"/>
          <w:numId w:val="43"/>
        </w:numPr>
        <w:spacing w:after="0"/>
        <w:rPr>
          <w:ins w:id="24561" w:author="DuyNgo" w:date="2012-08-09T22:35:00Z"/>
          <w:rFonts w:cstheme="minorHAnsi"/>
          <w:sz w:val="24"/>
          <w:szCs w:val="24"/>
          <w:rPrChange w:id="24562" w:author="DuyNgo" w:date="2012-08-10T08:15:00Z">
            <w:rPr>
              <w:ins w:id="24563" w:author="DuyNgo" w:date="2012-08-09T22:35:00Z"/>
              <w:rFonts w:ascii="Calibri" w:hAnsi="Calibri" w:cs="Calibri"/>
              <w:sz w:val="24"/>
              <w:szCs w:val="24"/>
            </w:rPr>
          </w:rPrChange>
        </w:rPr>
      </w:pPr>
      <w:ins w:id="24564" w:author="DuyNgo" w:date="2012-08-09T22:35:00Z">
        <w:r w:rsidRPr="00303364">
          <w:rPr>
            <w:rFonts w:cstheme="minorHAnsi"/>
            <w:sz w:val="24"/>
            <w:szCs w:val="24"/>
            <w:rPrChange w:id="24565" w:author="DuyNgo" w:date="2012-08-10T08:15:00Z">
              <w:rPr>
                <w:rFonts w:ascii="Calibri" w:eastAsiaTheme="majorEastAsia" w:hAnsi="Calibri" w:cs="Calibri"/>
                <w:b/>
                <w:bCs/>
                <w:color w:val="4F81BD" w:themeColor="accent1"/>
                <w:sz w:val="24"/>
                <w:szCs w:val="24"/>
              </w:rPr>
            </w:rPrChange>
          </w:rPr>
          <w:t>Display projects’ basic information.</w:t>
        </w:r>
      </w:ins>
    </w:p>
    <w:p w:rsidR="009B75F9" w:rsidRPr="00303364" w:rsidRDefault="009B75F9" w:rsidP="009B75F9">
      <w:pPr>
        <w:pStyle w:val="ListParagraph"/>
        <w:numPr>
          <w:ilvl w:val="0"/>
          <w:numId w:val="43"/>
        </w:numPr>
        <w:spacing w:after="0"/>
        <w:rPr>
          <w:ins w:id="24566" w:author="DuyNgo" w:date="2012-08-09T22:35:00Z"/>
          <w:rFonts w:cstheme="minorHAnsi"/>
          <w:sz w:val="24"/>
          <w:szCs w:val="24"/>
          <w:rPrChange w:id="24567" w:author="DuyNgo" w:date="2012-08-10T08:15:00Z">
            <w:rPr>
              <w:ins w:id="24568" w:author="DuyNgo" w:date="2012-08-09T22:35:00Z"/>
              <w:rFonts w:ascii="Calibri" w:hAnsi="Calibri" w:cs="Calibri"/>
              <w:sz w:val="24"/>
              <w:szCs w:val="24"/>
            </w:rPr>
          </w:rPrChange>
        </w:rPr>
      </w:pPr>
      <w:ins w:id="24569" w:author="DuyNgo" w:date="2012-08-09T22:35:00Z">
        <w:r w:rsidRPr="00303364">
          <w:rPr>
            <w:rFonts w:cstheme="minorHAnsi"/>
            <w:sz w:val="24"/>
            <w:szCs w:val="24"/>
            <w:rPrChange w:id="24570" w:author="DuyNgo" w:date="2012-08-10T08:15:00Z">
              <w:rPr>
                <w:rFonts w:ascii="Calibri" w:eastAsiaTheme="majorEastAsia" w:hAnsi="Calibri" w:cs="Calibri"/>
                <w:b/>
                <w:bCs/>
                <w:color w:val="4F81BD" w:themeColor="accent1"/>
                <w:sz w:val="24"/>
                <w:szCs w:val="24"/>
              </w:rPr>
            </w:rPrChange>
          </w:rPr>
          <w:t>Export report</w:t>
        </w:r>
        <w:r w:rsidRPr="00303364">
          <w:rPr>
            <w:rFonts w:cstheme="minorHAnsi"/>
            <w:sz w:val="24"/>
            <w:szCs w:val="24"/>
            <w:rPrChange w:id="24571"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572" w:author="DuyNgo" w:date="2012-08-09T22:35:00Z"/>
          <w:rFonts w:asciiTheme="minorHAnsi" w:hAnsiTheme="minorHAnsi" w:cstheme="minorHAnsi"/>
          <w:sz w:val="24"/>
          <w:szCs w:val="24"/>
          <w:rPrChange w:id="24573" w:author="DuyNgo" w:date="2012-08-10T08:15:00Z">
            <w:rPr>
              <w:ins w:id="24574" w:author="DuyNgo" w:date="2012-08-09T22:35:00Z"/>
              <w:rFonts w:ascii="Calibri" w:hAnsi="Calibri" w:cs="Calibri"/>
              <w:sz w:val="24"/>
              <w:szCs w:val="24"/>
            </w:rPr>
          </w:rPrChange>
        </w:rPr>
        <w:pPrChange w:id="24575" w:author="DuyNgo" w:date="2012-08-09T22:37:00Z">
          <w:pPr>
            <w:pStyle w:val="Heading3"/>
            <w:numPr>
              <w:ilvl w:val="1"/>
              <w:numId w:val="42"/>
            </w:numPr>
            <w:spacing w:before="0"/>
            <w:ind w:left="720" w:hanging="360"/>
          </w:pPr>
        </w:pPrChange>
      </w:pPr>
      <w:bookmarkStart w:id="24576" w:name="_Toc330479243"/>
      <w:bookmarkStart w:id="24577" w:name="_Toc332351373"/>
      <w:ins w:id="24578" w:author="DuyNgo" w:date="2012-08-09T22:35:00Z">
        <w:r w:rsidRPr="00303364">
          <w:rPr>
            <w:rFonts w:asciiTheme="minorHAnsi" w:hAnsiTheme="minorHAnsi" w:cstheme="minorHAnsi"/>
            <w:sz w:val="24"/>
            <w:szCs w:val="24"/>
            <w:rPrChange w:id="24579" w:author="DuyNgo" w:date="2012-08-10T08:15:00Z">
              <w:rPr>
                <w:rFonts w:ascii="Calibri" w:hAnsi="Calibri" w:cs="Calibri"/>
                <w:sz w:val="24"/>
                <w:szCs w:val="24"/>
              </w:rPr>
            </w:rPrChange>
          </w:rPr>
          <w:t>Planner</w:t>
        </w:r>
        <w:bookmarkEnd w:id="24576"/>
        <w:bookmarkEnd w:id="24577"/>
        <w:r w:rsidRPr="00303364">
          <w:rPr>
            <w:rFonts w:asciiTheme="minorHAnsi" w:hAnsiTheme="minorHAnsi" w:cstheme="minorHAnsi"/>
            <w:sz w:val="24"/>
            <w:szCs w:val="24"/>
            <w:rPrChange w:id="24580"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581" w:author="DuyNgo" w:date="2012-08-09T22:35:00Z"/>
          <w:rFonts w:cstheme="minorHAnsi"/>
          <w:sz w:val="24"/>
          <w:szCs w:val="24"/>
          <w:rPrChange w:id="24582" w:author="DuyNgo" w:date="2012-08-10T08:15:00Z">
            <w:rPr>
              <w:ins w:id="24583" w:author="DuyNgo" w:date="2012-08-09T22:35:00Z"/>
              <w:rFonts w:ascii="Calibri" w:hAnsi="Calibri" w:cs="Calibri"/>
              <w:sz w:val="24"/>
              <w:szCs w:val="24"/>
            </w:rPr>
          </w:rPrChange>
        </w:rPr>
      </w:pPr>
      <w:ins w:id="24584" w:author="DuyNgo" w:date="2012-08-09T22:35:00Z">
        <w:r w:rsidRPr="00303364">
          <w:rPr>
            <w:rFonts w:cstheme="minorHAnsi"/>
            <w:sz w:val="24"/>
            <w:szCs w:val="24"/>
            <w:rPrChange w:id="24585" w:author="DuyNgo" w:date="2012-08-10T08:15:00Z">
              <w:rPr>
                <w:rFonts w:ascii="Calibri" w:eastAsiaTheme="majorEastAsia" w:hAnsi="Calibri" w:cs="Calibri"/>
                <w:b/>
                <w:bCs/>
                <w:color w:val="4F81BD" w:themeColor="accent1"/>
                <w:sz w:val="24"/>
                <w:szCs w:val="24"/>
              </w:rPr>
            </w:rPrChange>
          </w:rPr>
          <w:t>Test all functions in Planner page includes</w:t>
        </w:r>
      </w:ins>
    </w:p>
    <w:p w:rsidR="009B75F9" w:rsidRPr="00303364" w:rsidRDefault="009B75F9" w:rsidP="009B75F9">
      <w:pPr>
        <w:pStyle w:val="ListParagraph"/>
        <w:numPr>
          <w:ilvl w:val="0"/>
          <w:numId w:val="43"/>
        </w:numPr>
        <w:spacing w:after="0"/>
        <w:rPr>
          <w:ins w:id="24586" w:author="DuyNgo" w:date="2012-08-09T22:35:00Z"/>
          <w:rFonts w:cstheme="minorHAnsi"/>
          <w:sz w:val="24"/>
          <w:szCs w:val="24"/>
          <w:rPrChange w:id="24587" w:author="DuyNgo" w:date="2012-08-10T08:15:00Z">
            <w:rPr>
              <w:ins w:id="24588" w:author="DuyNgo" w:date="2012-08-09T22:35:00Z"/>
              <w:rFonts w:ascii="Calibri" w:hAnsi="Calibri" w:cs="Calibri"/>
              <w:sz w:val="24"/>
              <w:szCs w:val="24"/>
            </w:rPr>
          </w:rPrChange>
        </w:rPr>
      </w:pPr>
      <w:proofErr w:type="gramStart"/>
      <w:ins w:id="24589" w:author="DuyNgo" w:date="2012-08-09T22:35:00Z">
        <w:r w:rsidRPr="00303364">
          <w:rPr>
            <w:rFonts w:cstheme="minorHAnsi"/>
            <w:sz w:val="24"/>
            <w:szCs w:val="24"/>
            <w:rPrChange w:id="24590" w:author="DuyNgo" w:date="2012-08-10T08:15:00Z">
              <w:rPr>
                <w:rFonts w:ascii="Calibri" w:eastAsiaTheme="majorEastAsia" w:hAnsi="Calibri" w:cs="Calibri"/>
                <w:b/>
                <w:bCs/>
                <w:color w:val="4F81BD" w:themeColor="accent1"/>
                <w:sz w:val="24"/>
                <w:szCs w:val="24"/>
              </w:rPr>
            </w:rPrChange>
          </w:rPr>
          <w:t>List of tasks.</w:t>
        </w:r>
        <w:proofErr w:type="gramEnd"/>
      </w:ins>
    </w:p>
    <w:p w:rsidR="009B75F9" w:rsidRPr="00303364" w:rsidRDefault="009B75F9" w:rsidP="009B75F9">
      <w:pPr>
        <w:pStyle w:val="ListParagraph"/>
        <w:numPr>
          <w:ilvl w:val="0"/>
          <w:numId w:val="43"/>
        </w:numPr>
        <w:spacing w:after="0"/>
        <w:rPr>
          <w:ins w:id="24591" w:author="DuyNgo" w:date="2012-08-09T22:35:00Z"/>
          <w:rFonts w:cstheme="minorHAnsi"/>
          <w:sz w:val="24"/>
          <w:szCs w:val="24"/>
          <w:rPrChange w:id="24592" w:author="DuyNgo" w:date="2012-08-10T08:15:00Z">
            <w:rPr>
              <w:ins w:id="24593" w:author="DuyNgo" w:date="2012-08-09T22:35:00Z"/>
              <w:rFonts w:ascii="Calibri" w:hAnsi="Calibri" w:cs="Calibri"/>
              <w:sz w:val="24"/>
              <w:szCs w:val="24"/>
            </w:rPr>
          </w:rPrChange>
        </w:rPr>
      </w:pPr>
      <w:ins w:id="24594" w:author="DuyNgo" w:date="2012-08-09T22:35:00Z">
        <w:r w:rsidRPr="00303364">
          <w:rPr>
            <w:rFonts w:cstheme="minorHAnsi"/>
            <w:sz w:val="24"/>
            <w:szCs w:val="24"/>
            <w:rPrChange w:id="24595" w:author="DuyNgo" w:date="2012-08-10T08:15:00Z">
              <w:rPr>
                <w:rFonts w:ascii="Calibri" w:eastAsiaTheme="majorEastAsia" w:hAnsi="Calibri" w:cs="Calibri"/>
                <w:b/>
                <w:bCs/>
                <w:color w:val="4F81BD" w:themeColor="accent1"/>
                <w:sz w:val="24"/>
                <w:szCs w:val="24"/>
              </w:rPr>
            </w:rPrChange>
          </w:rPr>
          <w:t>Display assignment.</w:t>
        </w:r>
      </w:ins>
    </w:p>
    <w:p w:rsidR="009B75F9" w:rsidRPr="00303364" w:rsidRDefault="009B75F9" w:rsidP="009B75F9">
      <w:pPr>
        <w:pStyle w:val="ListParagraph"/>
        <w:numPr>
          <w:ilvl w:val="0"/>
          <w:numId w:val="43"/>
        </w:numPr>
        <w:spacing w:after="0"/>
        <w:rPr>
          <w:ins w:id="24596" w:author="DuyNgo" w:date="2012-08-09T22:35:00Z"/>
          <w:rFonts w:cstheme="minorHAnsi"/>
          <w:sz w:val="24"/>
          <w:szCs w:val="24"/>
          <w:rPrChange w:id="24597" w:author="DuyNgo" w:date="2012-08-10T08:15:00Z">
            <w:rPr>
              <w:ins w:id="24598" w:author="DuyNgo" w:date="2012-08-09T22:35:00Z"/>
              <w:rFonts w:ascii="Calibri" w:hAnsi="Calibri" w:cs="Calibri"/>
              <w:sz w:val="24"/>
              <w:szCs w:val="24"/>
            </w:rPr>
          </w:rPrChange>
        </w:rPr>
      </w:pPr>
      <w:ins w:id="24599" w:author="DuyNgo" w:date="2012-08-09T22:35:00Z">
        <w:r w:rsidRPr="00303364">
          <w:rPr>
            <w:rFonts w:cstheme="minorHAnsi"/>
            <w:sz w:val="24"/>
            <w:szCs w:val="24"/>
            <w:rPrChange w:id="24600" w:author="DuyNgo" w:date="2012-08-10T08:15:00Z">
              <w:rPr>
                <w:rFonts w:ascii="Calibri" w:eastAsiaTheme="majorEastAsia" w:hAnsi="Calibri" w:cs="Calibri"/>
                <w:b/>
                <w:bCs/>
                <w:color w:val="4F81BD" w:themeColor="accent1"/>
                <w:sz w:val="24"/>
                <w:szCs w:val="24"/>
              </w:rPr>
            </w:rPrChange>
          </w:rPr>
          <w:t>Add and assign task.</w:t>
        </w:r>
      </w:ins>
    </w:p>
    <w:p w:rsidR="009B75F9" w:rsidRPr="00303364" w:rsidRDefault="009B75F9" w:rsidP="009B75F9">
      <w:pPr>
        <w:pStyle w:val="ListParagraph"/>
        <w:numPr>
          <w:ilvl w:val="0"/>
          <w:numId w:val="43"/>
        </w:numPr>
        <w:spacing w:after="0"/>
        <w:rPr>
          <w:ins w:id="24601" w:author="DuyNgo" w:date="2012-08-09T22:35:00Z"/>
          <w:rFonts w:cstheme="minorHAnsi"/>
          <w:sz w:val="24"/>
          <w:szCs w:val="24"/>
          <w:rPrChange w:id="24602" w:author="DuyNgo" w:date="2012-08-10T08:15:00Z">
            <w:rPr>
              <w:ins w:id="24603" w:author="DuyNgo" w:date="2012-08-09T22:35:00Z"/>
              <w:rFonts w:ascii="Calibri" w:hAnsi="Calibri" w:cs="Calibri"/>
              <w:sz w:val="24"/>
              <w:szCs w:val="24"/>
            </w:rPr>
          </w:rPrChange>
        </w:rPr>
      </w:pPr>
      <w:ins w:id="24604" w:author="DuyNgo" w:date="2012-08-09T22:35:00Z">
        <w:r w:rsidRPr="00303364">
          <w:rPr>
            <w:rFonts w:cstheme="minorHAnsi"/>
            <w:sz w:val="24"/>
            <w:szCs w:val="24"/>
            <w:rPrChange w:id="24605" w:author="DuyNgo" w:date="2012-08-10T08:15:00Z">
              <w:rPr>
                <w:rFonts w:ascii="Calibri" w:eastAsiaTheme="majorEastAsia" w:hAnsi="Calibri" w:cs="Calibri"/>
                <w:b/>
                <w:bCs/>
                <w:color w:val="4F81BD" w:themeColor="accent1"/>
                <w:sz w:val="24"/>
                <w:szCs w:val="24"/>
              </w:rPr>
            </w:rPrChange>
          </w:rPr>
          <w:t>Change task information.</w:t>
        </w:r>
      </w:ins>
    </w:p>
    <w:p w:rsidR="009B75F9" w:rsidRPr="00303364" w:rsidRDefault="009B75F9" w:rsidP="009B75F9">
      <w:pPr>
        <w:pStyle w:val="ListParagraph"/>
        <w:numPr>
          <w:ilvl w:val="0"/>
          <w:numId w:val="43"/>
        </w:numPr>
        <w:spacing w:after="0"/>
        <w:rPr>
          <w:ins w:id="24606" w:author="DuyNgo" w:date="2012-08-09T22:35:00Z"/>
          <w:rFonts w:cstheme="minorHAnsi"/>
          <w:sz w:val="24"/>
          <w:szCs w:val="24"/>
          <w:rPrChange w:id="24607" w:author="DuyNgo" w:date="2012-08-10T08:15:00Z">
            <w:rPr>
              <w:ins w:id="24608" w:author="DuyNgo" w:date="2012-08-09T22:35:00Z"/>
              <w:rFonts w:ascii="Calibri" w:hAnsi="Calibri" w:cs="Calibri"/>
              <w:sz w:val="24"/>
              <w:szCs w:val="24"/>
            </w:rPr>
          </w:rPrChange>
        </w:rPr>
      </w:pPr>
      <w:ins w:id="24609" w:author="DuyNgo" w:date="2012-08-09T22:35:00Z">
        <w:r w:rsidRPr="00303364">
          <w:rPr>
            <w:rFonts w:cstheme="minorHAnsi"/>
            <w:sz w:val="24"/>
            <w:szCs w:val="24"/>
            <w:rPrChange w:id="24610" w:author="DuyNgo" w:date="2012-08-10T08:15:00Z">
              <w:rPr>
                <w:rFonts w:ascii="Calibri" w:eastAsiaTheme="majorEastAsia" w:hAnsi="Calibri" w:cs="Calibri"/>
                <w:b/>
                <w:bCs/>
                <w:color w:val="4F81BD" w:themeColor="accent1"/>
                <w:sz w:val="24"/>
                <w:szCs w:val="24"/>
              </w:rPr>
            </w:rPrChange>
          </w:rPr>
          <w:t>Feature sort, update, delete</w:t>
        </w:r>
      </w:ins>
    </w:p>
    <w:p w:rsidR="009B75F9" w:rsidRPr="00303364" w:rsidRDefault="009B75F9" w:rsidP="009B75F9">
      <w:pPr>
        <w:pStyle w:val="ListParagraph"/>
        <w:numPr>
          <w:ilvl w:val="0"/>
          <w:numId w:val="43"/>
        </w:numPr>
        <w:spacing w:after="0"/>
        <w:rPr>
          <w:ins w:id="24611" w:author="DuyNgo" w:date="2012-08-09T22:35:00Z"/>
          <w:rFonts w:cstheme="minorHAnsi"/>
          <w:sz w:val="24"/>
          <w:szCs w:val="24"/>
          <w:rPrChange w:id="24612" w:author="DuyNgo" w:date="2012-08-10T08:15:00Z">
            <w:rPr>
              <w:ins w:id="24613" w:author="DuyNgo" w:date="2012-08-09T22:35:00Z"/>
              <w:rFonts w:ascii="Calibri" w:hAnsi="Calibri" w:cs="Calibri"/>
              <w:sz w:val="24"/>
              <w:szCs w:val="24"/>
            </w:rPr>
          </w:rPrChange>
        </w:rPr>
      </w:pPr>
      <w:ins w:id="24614" w:author="DuyNgo" w:date="2012-08-09T22:35:00Z">
        <w:r w:rsidRPr="00303364">
          <w:rPr>
            <w:rFonts w:cstheme="minorHAnsi"/>
            <w:sz w:val="24"/>
            <w:szCs w:val="24"/>
            <w:rPrChange w:id="24615" w:author="DuyNgo" w:date="2012-08-10T08:15:00Z">
              <w:rPr>
                <w:rFonts w:ascii="Calibri" w:eastAsiaTheme="majorEastAsia" w:hAnsi="Calibri" w:cs="Calibri"/>
                <w:b/>
                <w:bCs/>
                <w:color w:val="4F81BD" w:themeColor="accent1"/>
                <w:sz w:val="24"/>
                <w:szCs w:val="24"/>
              </w:rPr>
            </w:rPrChange>
          </w:rPr>
          <w:t>Export report</w:t>
        </w:r>
        <w:r w:rsidRPr="00303364">
          <w:rPr>
            <w:rFonts w:cstheme="minorHAnsi"/>
            <w:sz w:val="24"/>
            <w:szCs w:val="24"/>
            <w:rPrChange w:id="24616"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617" w:author="DuyNgo" w:date="2012-08-09T22:35:00Z"/>
          <w:rFonts w:asciiTheme="minorHAnsi" w:hAnsiTheme="minorHAnsi" w:cstheme="minorHAnsi"/>
          <w:sz w:val="24"/>
          <w:szCs w:val="24"/>
          <w:rPrChange w:id="24618" w:author="DuyNgo" w:date="2012-08-10T08:15:00Z">
            <w:rPr>
              <w:ins w:id="24619" w:author="DuyNgo" w:date="2012-08-09T22:35:00Z"/>
              <w:rFonts w:ascii="Calibri" w:hAnsi="Calibri" w:cs="Calibri"/>
              <w:sz w:val="24"/>
              <w:szCs w:val="24"/>
            </w:rPr>
          </w:rPrChange>
        </w:rPr>
        <w:pPrChange w:id="24620" w:author="DuyNgo" w:date="2012-08-09T22:37:00Z">
          <w:pPr>
            <w:pStyle w:val="Heading3"/>
            <w:numPr>
              <w:ilvl w:val="1"/>
              <w:numId w:val="42"/>
            </w:numPr>
            <w:spacing w:before="0"/>
            <w:ind w:left="720" w:hanging="360"/>
          </w:pPr>
        </w:pPrChange>
      </w:pPr>
      <w:bookmarkStart w:id="24621" w:name="_Toc330479244"/>
      <w:bookmarkStart w:id="24622" w:name="_Toc332351374"/>
      <w:ins w:id="24623" w:author="DuyNgo" w:date="2012-08-09T22:35:00Z">
        <w:r w:rsidRPr="00303364">
          <w:rPr>
            <w:rFonts w:asciiTheme="minorHAnsi" w:hAnsiTheme="minorHAnsi" w:cstheme="minorHAnsi"/>
            <w:sz w:val="24"/>
            <w:szCs w:val="24"/>
            <w:rPrChange w:id="24624" w:author="DuyNgo" w:date="2012-08-10T08:15:00Z">
              <w:rPr>
                <w:rFonts w:ascii="Calibri" w:hAnsi="Calibri" w:cs="Calibri"/>
                <w:sz w:val="24"/>
                <w:szCs w:val="24"/>
              </w:rPr>
            </w:rPrChange>
          </w:rPr>
          <w:t>Report</w:t>
        </w:r>
        <w:bookmarkEnd w:id="24621"/>
        <w:bookmarkEnd w:id="24622"/>
        <w:r w:rsidRPr="00303364">
          <w:rPr>
            <w:rFonts w:asciiTheme="minorHAnsi" w:hAnsiTheme="minorHAnsi" w:cstheme="minorHAnsi"/>
            <w:sz w:val="24"/>
            <w:szCs w:val="24"/>
            <w:rPrChange w:id="24625"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626" w:author="DuyNgo" w:date="2012-08-09T22:35:00Z"/>
          <w:rFonts w:cstheme="minorHAnsi"/>
          <w:sz w:val="24"/>
          <w:szCs w:val="24"/>
          <w:rPrChange w:id="24627" w:author="DuyNgo" w:date="2012-08-10T08:15:00Z">
            <w:rPr>
              <w:ins w:id="24628" w:author="DuyNgo" w:date="2012-08-09T22:35:00Z"/>
              <w:rFonts w:ascii="Calibri" w:hAnsi="Calibri" w:cs="Calibri"/>
              <w:sz w:val="24"/>
              <w:szCs w:val="24"/>
            </w:rPr>
          </w:rPrChange>
        </w:rPr>
      </w:pPr>
      <w:ins w:id="24629" w:author="DuyNgo" w:date="2012-08-09T22:35:00Z">
        <w:r w:rsidRPr="00303364">
          <w:rPr>
            <w:rFonts w:cstheme="minorHAnsi"/>
            <w:sz w:val="24"/>
            <w:szCs w:val="24"/>
            <w:rPrChange w:id="24630" w:author="DuyNgo" w:date="2012-08-10T08:15:00Z">
              <w:rPr>
                <w:rFonts w:ascii="Calibri" w:eastAsiaTheme="majorEastAsia" w:hAnsi="Calibri" w:cs="Calibri"/>
                <w:b/>
                <w:bCs/>
                <w:color w:val="4F81BD" w:themeColor="accent1"/>
                <w:sz w:val="24"/>
                <w:szCs w:val="24"/>
              </w:rPr>
            </w:rPrChange>
          </w:rPr>
          <w:t>Test all functions in Report page includes</w:t>
        </w:r>
      </w:ins>
    </w:p>
    <w:p w:rsidR="009B75F9" w:rsidRPr="00303364" w:rsidRDefault="009B75F9" w:rsidP="009B75F9">
      <w:pPr>
        <w:pStyle w:val="ListParagraph"/>
        <w:numPr>
          <w:ilvl w:val="0"/>
          <w:numId w:val="43"/>
        </w:numPr>
        <w:spacing w:after="0"/>
        <w:rPr>
          <w:ins w:id="24631" w:author="DuyNgo" w:date="2012-08-09T22:35:00Z"/>
          <w:rFonts w:cstheme="minorHAnsi"/>
          <w:sz w:val="24"/>
          <w:szCs w:val="24"/>
          <w:rPrChange w:id="24632" w:author="DuyNgo" w:date="2012-08-10T08:15:00Z">
            <w:rPr>
              <w:ins w:id="24633" w:author="DuyNgo" w:date="2012-08-09T22:35:00Z"/>
              <w:rFonts w:ascii="Calibri" w:hAnsi="Calibri" w:cs="Calibri"/>
              <w:sz w:val="24"/>
              <w:szCs w:val="24"/>
            </w:rPr>
          </w:rPrChange>
        </w:rPr>
      </w:pPr>
      <w:proofErr w:type="gramStart"/>
      <w:ins w:id="24634" w:author="DuyNgo" w:date="2012-08-09T22:35:00Z">
        <w:r w:rsidRPr="00303364">
          <w:rPr>
            <w:rFonts w:cstheme="minorHAnsi"/>
            <w:sz w:val="24"/>
            <w:szCs w:val="24"/>
            <w:rPrChange w:id="24635" w:author="DuyNgo" w:date="2012-08-10T08:15:00Z">
              <w:rPr>
                <w:rFonts w:ascii="Calibri" w:eastAsiaTheme="majorEastAsia" w:hAnsi="Calibri" w:cs="Calibri"/>
                <w:b/>
                <w:bCs/>
                <w:color w:val="4F81BD" w:themeColor="accent1"/>
                <w:sz w:val="24"/>
                <w:szCs w:val="24"/>
              </w:rPr>
            </w:rPrChange>
          </w:rPr>
          <w:t>List type of report to choose.</w:t>
        </w:r>
        <w:proofErr w:type="gramEnd"/>
      </w:ins>
    </w:p>
    <w:p w:rsidR="009B75F9" w:rsidRPr="00303364" w:rsidRDefault="009B75F9" w:rsidP="009B75F9">
      <w:pPr>
        <w:pStyle w:val="ListParagraph"/>
        <w:numPr>
          <w:ilvl w:val="0"/>
          <w:numId w:val="43"/>
        </w:numPr>
        <w:spacing w:after="0"/>
        <w:rPr>
          <w:ins w:id="24636" w:author="DuyNgo" w:date="2012-08-09T22:35:00Z"/>
          <w:rFonts w:cstheme="minorHAnsi"/>
          <w:sz w:val="24"/>
          <w:szCs w:val="24"/>
          <w:rPrChange w:id="24637" w:author="DuyNgo" w:date="2012-08-10T08:15:00Z">
            <w:rPr>
              <w:ins w:id="24638" w:author="DuyNgo" w:date="2012-08-09T22:35:00Z"/>
              <w:rFonts w:ascii="Calibri" w:hAnsi="Calibri" w:cs="Calibri"/>
              <w:sz w:val="24"/>
              <w:szCs w:val="24"/>
            </w:rPr>
          </w:rPrChange>
        </w:rPr>
      </w:pPr>
      <w:ins w:id="24639" w:author="DuyNgo" w:date="2012-08-09T22:35:00Z">
        <w:r w:rsidRPr="00303364">
          <w:rPr>
            <w:rFonts w:cstheme="minorHAnsi"/>
            <w:sz w:val="24"/>
            <w:szCs w:val="24"/>
            <w:rPrChange w:id="24640" w:author="DuyNgo" w:date="2012-08-10T08:15:00Z">
              <w:rPr>
                <w:rFonts w:ascii="Calibri" w:eastAsiaTheme="majorEastAsia" w:hAnsi="Calibri" w:cs="Calibri"/>
                <w:b/>
                <w:bCs/>
                <w:color w:val="4F81BD" w:themeColor="accent1"/>
                <w:sz w:val="24"/>
                <w:szCs w:val="24"/>
              </w:rPr>
            </w:rPrChange>
          </w:rPr>
          <w:t>Link to export chose kind of report.</w:t>
        </w:r>
        <w:r w:rsidRPr="00303364">
          <w:rPr>
            <w:rFonts w:cstheme="minorHAnsi"/>
            <w:sz w:val="24"/>
            <w:szCs w:val="24"/>
            <w:rPrChange w:id="24641"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642" w:author="DuyNgo" w:date="2012-08-09T22:35:00Z"/>
          <w:rFonts w:asciiTheme="minorHAnsi" w:hAnsiTheme="minorHAnsi" w:cstheme="minorHAnsi"/>
          <w:sz w:val="24"/>
          <w:szCs w:val="24"/>
          <w:rPrChange w:id="24643" w:author="DuyNgo" w:date="2012-08-10T08:15:00Z">
            <w:rPr>
              <w:ins w:id="24644" w:author="DuyNgo" w:date="2012-08-09T22:35:00Z"/>
              <w:rFonts w:ascii="Calibri" w:hAnsi="Calibri" w:cs="Calibri"/>
              <w:sz w:val="24"/>
              <w:szCs w:val="24"/>
            </w:rPr>
          </w:rPrChange>
        </w:rPr>
        <w:pPrChange w:id="24645" w:author="DuyNgo" w:date="2012-08-09T22:37:00Z">
          <w:pPr>
            <w:pStyle w:val="Heading3"/>
            <w:numPr>
              <w:ilvl w:val="1"/>
              <w:numId w:val="42"/>
            </w:numPr>
            <w:spacing w:before="0"/>
            <w:ind w:left="720" w:hanging="360"/>
          </w:pPr>
        </w:pPrChange>
      </w:pPr>
      <w:bookmarkStart w:id="24646" w:name="_Toc330479245"/>
      <w:bookmarkStart w:id="24647" w:name="_Toc332351375"/>
      <w:ins w:id="24648" w:author="DuyNgo" w:date="2012-08-09T22:35:00Z">
        <w:r w:rsidRPr="00303364">
          <w:rPr>
            <w:rFonts w:asciiTheme="minorHAnsi" w:hAnsiTheme="minorHAnsi" w:cstheme="minorHAnsi"/>
            <w:sz w:val="24"/>
            <w:szCs w:val="24"/>
            <w:rPrChange w:id="24649" w:author="DuyNgo" w:date="2012-08-10T08:15:00Z">
              <w:rPr>
                <w:rFonts w:ascii="Calibri" w:hAnsi="Calibri" w:cs="Calibri"/>
                <w:sz w:val="24"/>
                <w:szCs w:val="24"/>
              </w:rPr>
            </w:rPrChange>
          </w:rPr>
          <w:t>Project Eye</w:t>
        </w:r>
        <w:bookmarkEnd w:id="24646"/>
        <w:bookmarkEnd w:id="24647"/>
        <w:r w:rsidRPr="00303364">
          <w:rPr>
            <w:rFonts w:asciiTheme="minorHAnsi" w:hAnsiTheme="minorHAnsi" w:cstheme="minorHAnsi"/>
            <w:sz w:val="24"/>
            <w:szCs w:val="24"/>
            <w:rPrChange w:id="24650"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651" w:author="DuyNgo" w:date="2012-08-09T22:35:00Z"/>
          <w:rFonts w:cstheme="minorHAnsi"/>
          <w:sz w:val="24"/>
          <w:szCs w:val="24"/>
          <w:rPrChange w:id="24652" w:author="DuyNgo" w:date="2012-08-10T08:15:00Z">
            <w:rPr>
              <w:ins w:id="24653" w:author="DuyNgo" w:date="2012-08-09T22:35:00Z"/>
              <w:rFonts w:ascii="Calibri" w:hAnsi="Calibri" w:cs="Calibri"/>
              <w:sz w:val="24"/>
              <w:szCs w:val="24"/>
            </w:rPr>
          </w:rPrChange>
        </w:rPr>
      </w:pPr>
      <w:ins w:id="24654" w:author="DuyNgo" w:date="2012-08-09T22:35:00Z">
        <w:r w:rsidRPr="00303364">
          <w:rPr>
            <w:rFonts w:cstheme="minorHAnsi"/>
            <w:sz w:val="24"/>
            <w:szCs w:val="24"/>
            <w:rPrChange w:id="24655" w:author="DuyNgo" w:date="2012-08-10T08:15:00Z">
              <w:rPr>
                <w:rFonts w:ascii="Calibri" w:eastAsiaTheme="majorEastAsia" w:hAnsi="Calibri" w:cs="Calibri"/>
                <w:b/>
                <w:bCs/>
                <w:color w:val="4F81BD" w:themeColor="accent1"/>
                <w:sz w:val="24"/>
                <w:szCs w:val="24"/>
              </w:rPr>
            </w:rPrChange>
          </w:rPr>
          <w:t>Test all functions in Project Eye page includes</w:t>
        </w:r>
      </w:ins>
    </w:p>
    <w:p w:rsidR="009B75F9" w:rsidRPr="00303364" w:rsidRDefault="009B75F9" w:rsidP="009B75F9">
      <w:pPr>
        <w:pStyle w:val="ListParagraph"/>
        <w:numPr>
          <w:ilvl w:val="0"/>
          <w:numId w:val="43"/>
        </w:numPr>
        <w:spacing w:after="0"/>
        <w:rPr>
          <w:ins w:id="24656" w:author="DuyNgo" w:date="2012-08-09T22:35:00Z"/>
          <w:rFonts w:cstheme="minorHAnsi"/>
          <w:sz w:val="24"/>
          <w:szCs w:val="24"/>
          <w:rPrChange w:id="24657" w:author="DuyNgo" w:date="2012-08-10T08:15:00Z">
            <w:rPr>
              <w:ins w:id="24658" w:author="DuyNgo" w:date="2012-08-09T22:35:00Z"/>
              <w:rFonts w:ascii="Calibri" w:hAnsi="Calibri" w:cs="Calibri"/>
              <w:sz w:val="24"/>
              <w:szCs w:val="24"/>
            </w:rPr>
          </w:rPrChange>
        </w:rPr>
      </w:pPr>
      <w:proofErr w:type="gramStart"/>
      <w:ins w:id="24659" w:author="DuyNgo" w:date="2012-08-09T22:35:00Z">
        <w:r w:rsidRPr="00303364">
          <w:rPr>
            <w:rFonts w:cstheme="minorHAnsi"/>
            <w:sz w:val="24"/>
            <w:szCs w:val="24"/>
            <w:rPrChange w:id="24660" w:author="DuyNgo" w:date="2012-08-10T08:15:00Z">
              <w:rPr>
                <w:rFonts w:ascii="Calibri" w:eastAsiaTheme="majorEastAsia" w:hAnsi="Calibri" w:cs="Calibri"/>
                <w:b/>
                <w:bCs/>
                <w:color w:val="4F81BD" w:themeColor="accent1"/>
                <w:sz w:val="24"/>
                <w:szCs w:val="24"/>
              </w:rPr>
            </w:rPrChange>
          </w:rPr>
          <w:t>List of projects.</w:t>
        </w:r>
        <w:proofErr w:type="gramEnd"/>
      </w:ins>
    </w:p>
    <w:p w:rsidR="009B75F9" w:rsidRPr="00303364" w:rsidRDefault="009B75F9" w:rsidP="009B75F9">
      <w:pPr>
        <w:pStyle w:val="ListParagraph"/>
        <w:numPr>
          <w:ilvl w:val="0"/>
          <w:numId w:val="43"/>
        </w:numPr>
        <w:spacing w:after="0"/>
        <w:rPr>
          <w:ins w:id="24661" w:author="DuyNgo" w:date="2012-08-09T22:35:00Z"/>
          <w:rFonts w:cstheme="minorHAnsi"/>
          <w:sz w:val="24"/>
          <w:szCs w:val="24"/>
          <w:rPrChange w:id="24662" w:author="DuyNgo" w:date="2012-08-10T08:15:00Z">
            <w:rPr>
              <w:ins w:id="24663" w:author="DuyNgo" w:date="2012-08-09T22:35:00Z"/>
              <w:rFonts w:ascii="Calibri" w:hAnsi="Calibri" w:cs="Calibri"/>
              <w:sz w:val="24"/>
              <w:szCs w:val="24"/>
            </w:rPr>
          </w:rPrChange>
        </w:rPr>
      </w:pPr>
      <w:ins w:id="24664" w:author="DuyNgo" w:date="2012-08-09T22:35:00Z">
        <w:r w:rsidRPr="00303364">
          <w:rPr>
            <w:rFonts w:cstheme="minorHAnsi"/>
            <w:sz w:val="24"/>
            <w:szCs w:val="24"/>
            <w:rPrChange w:id="24665" w:author="DuyNgo" w:date="2012-08-10T08:15:00Z">
              <w:rPr>
                <w:rFonts w:ascii="Calibri" w:eastAsiaTheme="majorEastAsia" w:hAnsi="Calibri" w:cs="Calibri"/>
                <w:b/>
                <w:bCs/>
                <w:color w:val="4F81BD" w:themeColor="accent1"/>
                <w:sz w:val="24"/>
                <w:szCs w:val="24"/>
              </w:rPr>
            </w:rPrChange>
          </w:rPr>
          <w:t>Display projects’ information.</w:t>
        </w:r>
      </w:ins>
    </w:p>
    <w:p w:rsidR="009B75F9" w:rsidRPr="00303364" w:rsidRDefault="009B75F9" w:rsidP="009B75F9">
      <w:pPr>
        <w:pStyle w:val="ListParagraph"/>
        <w:numPr>
          <w:ilvl w:val="0"/>
          <w:numId w:val="43"/>
        </w:numPr>
        <w:spacing w:after="0"/>
        <w:rPr>
          <w:ins w:id="24666" w:author="DuyNgo" w:date="2012-08-09T22:35:00Z"/>
          <w:rFonts w:cstheme="minorHAnsi"/>
          <w:sz w:val="24"/>
          <w:szCs w:val="24"/>
          <w:rPrChange w:id="24667" w:author="DuyNgo" w:date="2012-08-10T08:15:00Z">
            <w:rPr>
              <w:ins w:id="24668" w:author="DuyNgo" w:date="2012-08-09T22:35:00Z"/>
              <w:rFonts w:ascii="Calibri" w:hAnsi="Calibri" w:cs="Calibri"/>
              <w:sz w:val="24"/>
              <w:szCs w:val="24"/>
            </w:rPr>
          </w:rPrChange>
        </w:rPr>
      </w:pPr>
      <w:ins w:id="24669" w:author="DuyNgo" w:date="2012-08-09T22:35:00Z">
        <w:r w:rsidRPr="00303364">
          <w:rPr>
            <w:rFonts w:cstheme="minorHAnsi"/>
            <w:sz w:val="24"/>
            <w:szCs w:val="24"/>
            <w:rPrChange w:id="24670" w:author="DuyNgo" w:date="2012-08-10T08:15:00Z">
              <w:rPr>
                <w:rFonts w:ascii="Calibri" w:eastAsiaTheme="majorEastAsia" w:hAnsi="Calibri" w:cs="Calibri"/>
                <w:b/>
                <w:bCs/>
                <w:color w:val="4F81BD" w:themeColor="accent1"/>
                <w:sz w:val="24"/>
                <w:szCs w:val="24"/>
              </w:rPr>
            </w:rPrChange>
          </w:rPr>
          <w:t>Add new project.</w:t>
        </w:r>
      </w:ins>
    </w:p>
    <w:p w:rsidR="009B75F9" w:rsidRPr="00303364" w:rsidRDefault="009B75F9" w:rsidP="009B75F9">
      <w:pPr>
        <w:pStyle w:val="ListParagraph"/>
        <w:numPr>
          <w:ilvl w:val="0"/>
          <w:numId w:val="43"/>
        </w:numPr>
        <w:spacing w:after="0"/>
        <w:rPr>
          <w:ins w:id="24671" w:author="DuyNgo" w:date="2012-08-09T22:35:00Z"/>
          <w:rFonts w:cstheme="minorHAnsi"/>
          <w:sz w:val="24"/>
          <w:szCs w:val="24"/>
          <w:rPrChange w:id="24672" w:author="DuyNgo" w:date="2012-08-10T08:15:00Z">
            <w:rPr>
              <w:ins w:id="24673" w:author="DuyNgo" w:date="2012-08-09T22:35:00Z"/>
              <w:rFonts w:ascii="Calibri" w:hAnsi="Calibri" w:cs="Calibri"/>
              <w:sz w:val="24"/>
              <w:szCs w:val="24"/>
            </w:rPr>
          </w:rPrChange>
        </w:rPr>
      </w:pPr>
      <w:ins w:id="24674" w:author="DuyNgo" w:date="2012-08-09T22:35:00Z">
        <w:r w:rsidRPr="00303364">
          <w:rPr>
            <w:rFonts w:cstheme="minorHAnsi"/>
            <w:sz w:val="24"/>
            <w:szCs w:val="24"/>
            <w:rPrChange w:id="24675" w:author="DuyNgo" w:date="2012-08-10T08:15:00Z">
              <w:rPr>
                <w:rFonts w:ascii="Calibri" w:eastAsiaTheme="majorEastAsia" w:hAnsi="Calibri" w:cs="Calibri"/>
                <w:b/>
                <w:bCs/>
                <w:color w:val="4F81BD" w:themeColor="accent1"/>
                <w:sz w:val="24"/>
                <w:szCs w:val="24"/>
              </w:rPr>
            </w:rPrChange>
          </w:rPr>
          <w:t>Edit projects’ information.</w:t>
        </w:r>
      </w:ins>
    </w:p>
    <w:p w:rsidR="009B75F9" w:rsidRPr="00303364" w:rsidRDefault="009B75F9" w:rsidP="009B75F9">
      <w:pPr>
        <w:pStyle w:val="ListParagraph"/>
        <w:numPr>
          <w:ilvl w:val="0"/>
          <w:numId w:val="43"/>
        </w:numPr>
        <w:spacing w:after="0"/>
        <w:rPr>
          <w:ins w:id="24676" w:author="DuyNgo" w:date="2012-08-09T22:35:00Z"/>
          <w:rFonts w:cstheme="minorHAnsi"/>
          <w:sz w:val="24"/>
          <w:szCs w:val="24"/>
          <w:rPrChange w:id="24677" w:author="DuyNgo" w:date="2012-08-10T08:15:00Z">
            <w:rPr>
              <w:ins w:id="24678" w:author="DuyNgo" w:date="2012-08-09T22:35:00Z"/>
              <w:rFonts w:ascii="Calibri" w:hAnsi="Calibri" w:cs="Calibri"/>
              <w:sz w:val="24"/>
              <w:szCs w:val="24"/>
            </w:rPr>
          </w:rPrChange>
        </w:rPr>
      </w:pPr>
      <w:ins w:id="24679" w:author="DuyNgo" w:date="2012-08-09T22:35:00Z">
        <w:r w:rsidRPr="00303364">
          <w:rPr>
            <w:rFonts w:cstheme="minorHAnsi"/>
            <w:sz w:val="24"/>
            <w:szCs w:val="24"/>
            <w:rPrChange w:id="24680" w:author="DuyNgo" w:date="2012-08-10T08:15:00Z">
              <w:rPr>
                <w:rFonts w:ascii="Calibri" w:eastAsiaTheme="majorEastAsia" w:hAnsi="Calibri" w:cs="Calibri"/>
                <w:b/>
                <w:bCs/>
                <w:color w:val="4F81BD" w:themeColor="accent1"/>
                <w:sz w:val="24"/>
                <w:szCs w:val="24"/>
              </w:rPr>
            </w:rPrChange>
          </w:rPr>
          <w:t>Feature sort, update, delete</w:t>
        </w:r>
      </w:ins>
    </w:p>
    <w:p w:rsidR="009B75F9" w:rsidRPr="00303364" w:rsidRDefault="009B75F9" w:rsidP="009B75F9">
      <w:pPr>
        <w:pStyle w:val="ListParagraph"/>
        <w:numPr>
          <w:ilvl w:val="0"/>
          <w:numId w:val="43"/>
        </w:numPr>
        <w:spacing w:after="0"/>
        <w:rPr>
          <w:ins w:id="24681" w:author="DuyNgo" w:date="2012-08-09T22:35:00Z"/>
          <w:rFonts w:cstheme="minorHAnsi"/>
          <w:sz w:val="24"/>
          <w:szCs w:val="24"/>
          <w:rPrChange w:id="24682" w:author="DuyNgo" w:date="2012-08-10T08:15:00Z">
            <w:rPr>
              <w:ins w:id="24683" w:author="DuyNgo" w:date="2012-08-09T22:35:00Z"/>
              <w:rFonts w:ascii="Calibri" w:hAnsi="Calibri" w:cs="Calibri"/>
              <w:sz w:val="24"/>
              <w:szCs w:val="24"/>
            </w:rPr>
          </w:rPrChange>
        </w:rPr>
      </w:pPr>
      <w:ins w:id="24684" w:author="DuyNgo" w:date="2012-08-09T22:35:00Z">
        <w:r w:rsidRPr="00303364">
          <w:rPr>
            <w:rFonts w:cstheme="minorHAnsi"/>
            <w:sz w:val="24"/>
            <w:szCs w:val="24"/>
            <w:rPrChange w:id="24685" w:author="DuyNgo" w:date="2012-08-10T08:15:00Z">
              <w:rPr>
                <w:rFonts w:ascii="Calibri" w:eastAsiaTheme="majorEastAsia" w:hAnsi="Calibri" w:cs="Calibri"/>
                <w:b/>
                <w:bCs/>
                <w:color w:val="4F81BD" w:themeColor="accent1"/>
                <w:sz w:val="24"/>
                <w:szCs w:val="24"/>
              </w:rPr>
            </w:rPrChange>
          </w:rPr>
          <w:t>Team management (</w:t>
        </w:r>
        <w:proofErr w:type="gramStart"/>
        <w:r w:rsidRPr="00303364">
          <w:rPr>
            <w:rFonts w:cstheme="minorHAnsi"/>
            <w:sz w:val="24"/>
            <w:szCs w:val="24"/>
            <w:rPrChange w:id="24686" w:author="DuyNgo" w:date="2012-08-10T08:15:00Z">
              <w:rPr>
                <w:rFonts w:ascii="Calibri" w:eastAsiaTheme="majorEastAsia" w:hAnsi="Calibri" w:cs="Calibri"/>
                <w:b/>
                <w:bCs/>
                <w:color w:val="4F81BD" w:themeColor="accent1"/>
                <w:sz w:val="24"/>
                <w:szCs w:val="24"/>
              </w:rPr>
            </w:rPrChange>
          </w:rPr>
          <w:t>add</w:t>
        </w:r>
        <w:proofErr w:type="gramEnd"/>
        <w:r w:rsidRPr="00303364">
          <w:rPr>
            <w:rFonts w:cstheme="minorHAnsi"/>
            <w:sz w:val="24"/>
            <w:szCs w:val="24"/>
            <w:rPrChange w:id="24687" w:author="DuyNgo" w:date="2012-08-10T08:15:00Z">
              <w:rPr>
                <w:rFonts w:ascii="Calibri" w:eastAsiaTheme="majorEastAsia" w:hAnsi="Calibri" w:cs="Calibri"/>
                <w:b/>
                <w:bCs/>
                <w:color w:val="4F81BD" w:themeColor="accent1"/>
                <w:sz w:val="24"/>
                <w:szCs w:val="24"/>
              </w:rPr>
            </w:rPrChange>
          </w:rPr>
          <w:t>, update, delete user).</w:t>
        </w:r>
      </w:ins>
    </w:p>
    <w:p w:rsidR="009B75F9" w:rsidRPr="00303364" w:rsidRDefault="009B75F9" w:rsidP="009B75F9">
      <w:pPr>
        <w:pStyle w:val="ListParagraph"/>
        <w:numPr>
          <w:ilvl w:val="0"/>
          <w:numId w:val="43"/>
        </w:numPr>
        <w:spacing w:after="0"/>
        <w:rPr>
          <w:ins w:id="24688" w:author="DuyNgo" w:date="2012-08-09T22:35:00Z"/>
          <w:rFonts w:cstheme="minorHAnsi"/>
          <w:sz w:val="24"/>
          <w:szCs w:val="24"/>
          <w:rPrChange w:id="24689" w:author="DuyNgo" w:date="2012-08-10T08:15:00Z">
            <w:rPr>
              <w:ins w:id="24690" w:author="DuyNgo" w:date="2012-08-09T22:35:00Z"/>
              <w:rFonts w:ascii="Calibri" w:hAnsi="Calibri" w:cs="Calibri"/>
              <w:sz w:val="24"/>
              <w:szCs w:val="24"/>
            </w:rPr>
          </w:rPrChange>
        </w:rPr>
      </w:pPr>
      <w:ins w:id="24691" w:author="DuyNgo" w:date="2012-08-09T22:35:00Z">
        <w:r w:rsidRPr="00303364">
          <w:rPr>
            <w:rFonts w:cstheme="minorHAnsi"/>
            <w:sz w:val="24"/>
            <w:szCs w:val="24"/>
            <w:rPrChange w:id="24692" w:author="DuyNgo" w:date="2012-08-10T08:15:00Z">
              <w:rPr>
                <w:rFonts w:ascii="Calibri" w:eastAsiaTheme="majorEastAsia" w:hAnsi="Calibri" w:cs="Calibri"/>
                <w:b/>
                <w:bCs/>
                <w:color w:val="4F81BD" w:themeColor="accent1"/>
                <w:sz w:val="24"/>
                <w:szCs w:val="24"/>
              </w:rPr>
            </w:rPrChange>
          </w:rPr>
          <w:lastRenderedPageBreak/>
          <w:t>Product management (</w:t>
        </w:r>
        <w:proofErr w:type="gramStart"/>
        <w:r w:rsidRPr="00303364">
          <w:rPr>
            <w:rFonts w:cstheme="minorHAnsi"/>
            <w:sz w:val="24"/>
            <w:szCs w:val="24"/>
            <w:rPrChange w:id="24693" w:author="DuyNgo" w:date="2012-08-10T08:15:00Z">
              <w:rPr>
                <w:rFonts w:ascii="Calibri" w:eastAsiaTheme="majorEastAsia" w:hAnsi="Calibri" w:cs="Calibri"/>
                <w:b/>
                <w:bCs/>
                <w:color w:val="4F81BD" w:themeColor="accent1"/>
                <w:sz w:val="24"/>
                <w:szCs w:val="24"/>
              </w:rPr>
            </w:rPrChange>
          </w:rPr>
          <w:t>add</w:t>
        </w:r>
        <w:proofErr w:type="gramEnd"/>
        <w:r w:rsidRPr="00303364">
          <w:rPr>
            <w:rFonts w:cstheme="minorHAnsi"/>
            <w:sz w:val="24"/>
            <w:szCs w:val="24"/>
            <w:rPrChange w:id="24694" w:author="DuyNgo" w:date="2012-08-10T08:15:00Z">
              <w:rPr>
                <w:rFonts w:ascii="Calibri" w:eastAsiaTheme="majorEastAsia" w:hAnsi="Calibri" w:cs="Calibri"/>
                <w:b/>
                <w:bCs/>
                <w:color w:val="4F81BD" w:themeColor="accent1"/>
                <w:sz w:val="24"/>
                <w:szCs w:val="24"/>
              </w:rPr>
            </w:rPrChange>
          </w:rPr>
          <w:t>, update, delete).</w:t>
        </w:r>
      </w:ins>
    </w:p>
    <w:p w:rsidR="009B75F9" w:rsidRPr="00303364" w:rsidRDefault="009B75F9" w:rsidP="009B75F9">
      <w:pPr>
        <w:pStyle w:val="CommentText"/>
        <w:numPr>
          <w:ilvl w:val="0"/>
          <w:numId w:val="43"/>
        </w:numPr>
        <w:spacing w:after="0"/>
        <w:rPr>
          <w:ins w:id="24695" w:author="DuyNgo" w:date="2012-08-09T22:35:00Z"/>
          <w:rFonts w:cstheme="minorHAnsi"/>
          <w:sz w:val="24"/>
          <w:szCs w:val="24"/>
          <w:rPrChange w:id="24696" w:author="DuyNgo" w:date="2012-08-10T08:15:00Z">
            <w:rPr>
              <w:ins w:id="24697" w:author="DuyNgo" w:date="2012-08-09T22:35:00Z"/>
              <w:rFonts w:ascii="Calibri" w:hAnsi="Calibri" w:cs="Calibri"/>
              <w:sz w:val="24"/>
              <w:szCs w:val="24"/>
            </w:rPr>
          </w:rPrChange>
        </w:rPr>
      </w:pPr>
      <w:ins w:id="24698" w:author="DuyNgo" w:date="2012-08-09T22:35:00Z">
        <w:r w:rsidRPr="00303364">
          <w:rPr>
            <w:rFonts w:cstheme="minorHAnsi"/>
            <w:sz w:val="24"/>
            <w:szCs w:val="24"/>
            <w:rPrChange w:id="24699" w:author="DuyNgo" w:date="2012-08-10T08:15:00Z">
              <w:rPr>
                <w:rFonts w:ascii="Calibri" w:eastAsiaTheme="majorEastAsia" w:hAnsi="Calibri" w:cs="Calibri"/>
                <w:b/>
                <w:bCs/>
                <w:color w:val="4F81BD" w:themeColor="accent1"/>
                <w:sz w:val="24"/>
                <w:szCs w:val="24"/>
              </w:rPr>
            </w:rPrChange>
          </w:rPr>
          <w:t>Work Order management (insert, update delete stage, deliverable).</w:t>
        </w:r>
      </w:ins>
    </w:p>
    <w:p w:rsidR="009B75F9" w:rsidRPr="00303364" w:rsidRDefault="009B75F9" w:rsidP="009B75F9">
      <w:pPr>
        <w:pStyle w:val="CommentText"/>
        <w:numPr>
          <w:ilvl w:val="0"/>
          <w:numId w:val="43"/>
        </w:numPr>
        <w:spacing w:after="0"/>
        <w:rPr>
          <w:ins w:id="24700" w:author="DuyNgo" w:date="2012-08-09T22:35:00Z"/>
          <w:rFonts w:cstheme="minorHAnsi"/>
          <w:sz w:val="24"/>
          <w:szCs w:val="24"/>
          <w:rPrChange w:id="24701" w:author="DuyNgo" w:date="2012-08-10T08:15:00Z">
            <w:rPr>
              <w:ins w:id="24702" w:author="DuyNgo" w:date="2012-08-09T22:35:00Z"/>
              <w:rFonts w:ascii="Calibri" w:hAnsi="Calibri" w:cs="Calibri"/>
              <w:sz w:val="24"/>
              <w:szCs w:val="24"/>
            </w:rPr>
          </w:rPrChange>
        </w:rPr>
      </w:pPr>
      <w:ins w:id="24703" w:author="DuyNgo" w:date="2012-08-09T22:35:00Z">
        <w:r w:rsidRPr="00303364">
          <w:rPr>
            <w:rFonts w:cstheme="minorHAnsi"/>
            <w:sz w:val="24"/>
            <w:szCs w:val="24"/>
            <w:rPrChange w:id="24704" w:author="DuyNgo" w:date="2012-08-10T08:15:00Z">
              <w:rPr>
                <w:rFonts w:ascii="Calibri" w:eastAsiaTheme="majorEastAsia" w:hAnsi="Calibri" w:cs="Calibri"/>
                <w:b/>
                <w:bCs/>
                <w:color w:val="4F81BD" w:themeColor="accent1"/>
                <w:sz w:val="24"/>
                <w:szCs w:val="24"/>
              </w:rPr>
            </w:rPrChange>
          </w:rPr>
          <w:t>Change Request (insert, update, delete)</w:t>
        </w:r>
      </w:ins>
    </w:p>
    <w:p w:rsidR="009B75F9" w:rsidRPr="00303364" w:rsidRDefault="009B75F9" w:rsidP="009B75F9">
      <w:pPr>
        <w:pStyle w:val="ListParagraph"/>
        <w:numPr>
          <w:ilvl w:val="0"/>
          <w:numId w:val="43"/>
        </w:numPr>
        <w:spacing w:after="0"/>
        <w:rPr>
          <w:ins w:id="24705" w:author="DuyNgo" w:date="2012-08-09T22:35:00Z"/>
          <w:rFonts w:cstheme="minorHAnsi"/>
          <w:sz w:val="24"/>
          <w:szCs w:val="24"/>
          <w:rPrChange w:id="24706" w:author="DuyNgo" w:date="2012-08-10T08:15:00Z">
            <w:rPr>
              <w:ins w:id="24707" w:author="DuyNgo" w:date="2012-08-09T22:35:00Z"/>
              <w:rFonts w:ascii="Calibri" w:hAnsi="Calibri" w:cs="Calibri"/>
              <w:sz w:val="24"/>
              <w:szCs w:val="24"/>
            </w:rPr>
          </w:rPrChange>
        </w:rPr>
      </w:pPr>
      <w:ins w:id="24708" w:author="DuyNgo" w:date="2012-08-09T22:35:00Z">
        <w:r w:rsidRPr="00303364">
          <w:rPr>
            <w:rFonts w:cstheme="minorHAnsi"/>
            <w:sz w:val="24"/>
            <w:szCs w:val="24"/>
            <w:rPrChange w:id="24709" w:author="DuyNgo" w:date="2012-08-10T08:15:00Z">
              <w:rPr>
                <w:rFonts w:ascii="Calibri" w:eastAsiaTheme="majorEastAsia" w:hAnsi="Calibri" w:cs="Calibri"/>
                <w:b/>
                <w:bCs/>
                <w:color w:val="4F81BD" w:themeColor="accent1"/>
                <w:sz w:val="24"/>
                <w:szCs w:val="24"/>
              </w:rPr>
            </w:rPrChange>
          </w:rPr>
          <w:t>Risk, Issue (insert, update, delete)</w:t>
        </w:r>
        <w:r w:rsidRPr="00303364">
          <w:rPr>
            <w:rFonts w:cstheme="minorHAnsi"/>
            <w:sz w:val="24"/>
            <w:szCs w:val="24"/>
            <w:rPrChange w:id="24710"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711" w:author="DuyNgo" w:date="2012-08-09T22:35:00Z"/>
          <w:rFonts w:asciiTheme="minorHAnsi" w:hAnsiTheme="minorHAnsi" w:cstheme="minorHAnsi"/>
          <w:sz w:val="24"/>
          <w:szCs w:val="24"/>
          <w:rPrChange w:id="24712" w:author="DuyNgo" w:date="2012-08-10T08:15:00Z">
            <w:rPr>
              <w:ins w:id="24713" w:author="DuyNgo" w:date="2012-08-09T22:35:00Z"/>
              <w:rFonts w:ascii="Calibri" w:hAnsi="Calibri" w:cs="Calibri"/>
              <w:sz w:val="24"/>
              <w:szCs w:val="24"/>
            </w:rPr>
          </w:rPrChange>
        </w:rPr>
        <w:pPrChange w:id="24714" w:author="DuyNgo" w:date="2012-08-09T22:37:00Z">
          <w:pPr>
            <w:pStyle w:val="Heading3"/>
            <w:numPr>
              <w:ilvl w:val="1"/>
              <w:numId w:val="42"/>
            </w:numPr>
            <w:spacing w:before="0"/>
            <w:ind w:left="720" w:hanging="360"/>
          </w:pPr>
        </w:pPrChange>
      </w:pPr>
      <w:bookmarkStart w:id="24715" w:name="_Toc330479246"/>
      <w:bookmarkStart w:id="24716" w:name="_Toc332351376"/>
      <w:ins w:id="24717" w:author="DuyNgo" w:date="2012-08-09T22:35:00Z">
        <w:r w:rsidRPr="00303364">
          <w:rPr>
            <w:rFonts w:asciiTheme="minorHAnsi" w:hAnsiTheme="minorHAnsi" w:cstheme="minorHAnsi"/>
            <w:sz w:val="24"/>
            <w:szCs w:val="24"/>
            <w:rPrChange w:id="24718" w:author="DuyNgo" w:date="2012-08-10T08:15:00Z">
              <w:rPr>
                <w:rFonts w:ascii="Calibri" w:hAnsi="Calibri" w:cs="Calibri"/>
                <w:sz w:val="24"/>
                <w:szCs w:val="24"/>
              </w:rPr>
            </w:rPrChange>
          </w:rPr>
          <w:t>Timesheet</w:t>
        </w:r>
        <w:bookmarkEnd w:id="24715"/>
        <w:bookmarkEnd w:id="24716"/>
        <w:r w:rsidRPr="00303364">
          <w:rPr>
            <w:rFonts w:asciiTheme="minorHAnsi" w:hAnsiTheme="minorHAnsi" w:cstheme="minorHAnsi"/>
            <w:sz w:val="24"/>
            <w:szCs w:val="24"/>
            <w:rPrChange w:id="24719"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720" w:author="DuyNgo" w:date="2012-08-09T22:35:00Z"/>
          <w:rFonts w:cstheme="minorHAnsi"/>
          <w:sz w:val="24"/>
          <w:szCs w:val="24"/>
          <w:rPrChange w:id="24721" w:author="DuyNgo" w:date="2012-08-10T08:15:00Z">
            <w:rPr>
              <w:ins w:id="24722" w:author="DuyNgo" w:date="2012-08-09T22:35:00Z"/>
              <w:rFonts w:ascii="Calibri" w:hAnsi="Calibri" w:cs="Calibri"/>
              <w:sz w:val="24"/>
              <w:szCs w:val="24"/>
            </w:rPr>
          </w:rPrChange>
        </w:rPr>
      </w:pPr>
      <w:ins w:id="24723" w:author="DuyNgo" w:date="2012-08-09T22:35:00Z">
        <w:r w:rsidRPr="00303364">
          <w:rPr>
            <w:rFonts w:cstheme="minorHAnsi"/>
            <w:sz w:val="24"/>
            <w:szCs w:val="24"/>
            <w:rPrChange w:id="24724" w:author="DuyNgo" w:date="2012-08-10T08:15:00Z">
              <w:rPr>
                <w:rFonts w:ascii="Calibri" w:eastAsiaTheme="majorEastAsia" w:hAnsi="Calibri" w:cs="Calibri"/>
                <w:b/>
                <w:bCs/>
                <w:color w:val="4F81BD" w:themeColor="accent1"/>
                <w:sz w:val="24"/>
                <w:szCs w:val="24"/>
              </w:rPr>
            </w:rPrChange>
          </w:rPr>
          <w:t>Test all functions in Timesheet page includes</w:t>
        </w:r>
      </w:ins>
    </w:p>
    <w:p w:rsidR="009B75F9" w:rsidRPr="00303364" w:rsidRDefault="009B75F9" w:rsidP="009B75F9">
      <w:pPr>
        <w:pStyle w:val="ListParagraph"/>
        <w:numPr>
          <w:ilvl w:val="0"/>
          <w:numId w:val="43"/>
        </w:numPr>
        <w:spacing w:after="0"/>
        <w:rPr>
          <w:ins w:id="24725" w:author="DuyNgo" w:date="2012-08-09T22:35:00Z"/>
          <w:rFonts w:cstheme="minorHAnsi"/>
          <w:sz w:val="24"/>
          <w:szCs w:val="24"/>
          <w:rPrChange w:id="24726" w:author="DuyNgo" w:date="2012-08-10T08:15:00Z">
            <w:rPr>
              <w:ins w:id="24727" w:author="DuyNgo" w:date="2012-08-09T22:35:00Z"/>
              <w:rFonts w:ascii="Calibri" w:hAnsi="Calibri" w:cs="Calibri"/>
              <w:sz w:val="24"/>
              <w:szCs w:val="24"/>
            </w:rPr>
          </w:rPrChange>
        </w:rPr>
      </w:pPr>
      <w:proofErr w:type="gramStart"/>
      <w:ins w:id="24728" w:author="DuyNgo" w:date="2012-08-09T22:35:00Z">
        <w:r w:rsidRPr="00303364">
          <w:rPr>
            <w:rFonts w:cstheme="minorHAnsi"/>
            <w:sz w:val="24"/>
            <w:szCs w:val="24"/>
            <w:rPrChange w:id="24729" w:author="DuyNgo" w:date="2012-08-10T08:15:00Z">
              <w:rPr>
                <w:rFonts w:ascii="Calibri" w:eastAsiaTheme="majorEastAsia" w:hAnsi="Calibri" w:cs="Calibri"/>
                <w:b/>
                <w:bCs/>
                <w:color w:val="4F81BD" w:themeColor="accent1"/>
                <w:sz w:val="24"/>
                <w:szCs w:val="24"/>
              </w:rPr>
            </w:rPrChange>
          </w:rPr>
          <w:t>List of timesheet.</w:t>
        </w:r>
        <w:proofErr w:type="gramEnd"/>
      </w:ins>
    </w:p>
    <w:p w:rsidR="009B75F9" w:rsidRPr="00303364" w:rsidRDefault="009B75F9" w:rsidP="009B75F9">
      <w:pPr>
        <w:pStyle w:val="ListParagraph"/>
        <w:numPr>
          <w:ilvl w:val="0"/>
          <w:numId w:val="43"/>
        </w:numPr>
        <w:spacing w:after="0"/>
        <w:rPr>
          <w:ins w:id="24730" w:author="DuyNgo" w:date="2012-08-09T22:35:00Z"/>
          <w:rFonts w:cstheme="minorHAnsi"/>
          <w:sz w:val="24"/>
          <w:szCs w:val="24"/>
          <w:rPrChange w:id="24731" w:author="DuyNgo" w:date="2012-08-10T08:15:00Z">
            <w:rPr>
              <w:ins w:id="24732" w:author="DuyNgo" w:date="2012-08-09T22:35:00Z"/>
              <w:rFonts w:ascii="Calibri" w:hAnsi="Calibri" w:cs="Calibri"/>
              <w:sz w:val="24"/>
              <w:szCs w:val="24"/>
            </w:rPr>
          </w:rPrChange>
        </w:rPr>
      </w:pPr>
      <w:ins w:id="24733" w:author="DuyNgo" w:date="2012-08-09T22:35:00Z">
        <w:r w:rsidRPr="00303364">
          <w:rPr>
            <w:rFonts w:cstheme="minorHAnsi"/>
            <w:sz w:val="24"/>
            <w:szCs w:val="24"/>
            <w:rPrChange w:id="24734" w:author="DuyNgo" w:date="2012-08-10T08:15:00Z">
              <w:rPr>
                <w:rFonts w:ascii="Calibri" w:eastAsiaTheme="majorEastAsia" w:hAnsi="Calibri" w:cs="Calibri"/>
                <w:b/>
                <w:bCs/>
                <w:color w:val="4F81BD" w:themeColor="accent1"/>
                <w:sz w:val="24"/>
                <w:szCs w:val="24"/>
              </w:rPr>
            </w:rPrChange>
          </w:rPr>
          <w:t>Display timesheet.</w:t>
        </w:r>
      </w:ins>
    </w:p>
    <w:p w:rsidR="009B75F9" w:rsidRPr="00303364" w:rsidRDefault="009B75F9" w:rsidP="009B75F9">
      <w:pPr>
        <w:pStyle w:val="ListParagraph"/>
        <w:numPr>
          <w:ilvl w:val="0"/>
          <w:numId w:val="43"/>
        </w:numPr>
        <w:spacing w:after="0"/>
        <w:rPr>
          <w:ins w:id="24735" w:author="DuyNgo" w:date="2012-08-09T22:35:00Z"/>
          <w:rFonts w:cstheme="minorHAnsi"/>
          <w:sz w:val="24"/>
          <w:szCs w:val="24"/>
          <w:rPrChange w:id="24736" w:author="DuyNgo" w:date="2012-08-10T08:15:00Z">
            <w:rPr>
              <w:ins w:id="24737" w:author="DuyNgo" w:date="2012-08-09T22:35:00Z"/>
              <w:rFonts w:ascii="Calibri" w:hAnsi="Calibri" w:cs="Calibri"/>
              <w:sz w:val="24"/>
              <w:szCs w:val="24"/>
            </w:rPr>
          </w:rPrChange>
        </w:rPr>
      </w:pPr>
      <w:ins w:id="24738" w:author="DuyNgo" w:date="2012-08-09T22:35:00Z">
        <w:r w:rsidRPr="00303364">
          <w:rPr>
            <w:rFonts w:cstheme="minorHAnsi"/>
            <w:sz w:val="24"/>
            <w:szCs w:val="24"/>
            <w:rPrChange w:id="24739" w:author="DuyNgo" w:date="2012-08-10T08:15:00Z">
              <w:rPr>
                <w:rFonts w:ascii="Calibri" w:eastAsiaTheme="majorEastAsia" w:hAnsi="Calibri" w:cs="Calibri"/>
                <w:b/>
                <w:bCs/>
                <w:color w:val="4F81BD" w:themeColor="accent1"/>
                <w:sz w:val="24"/>
                <w:szCs w:val="24"/>
              </w:rPr>
            </w:rPrChange>
          </w:rPr>
          <w:t>Add timesheet.</w:t>
        </w:r>
      </w:ins>
    </w:p>
    <w:p w:rsidR="009B75F9" w:rsidRPr="00303364" w:rsidRDefault="009B75F9" w:rsidP="009B75F9">
      <w:pPr>
        <w:pStyle w:val="ListParagraph"/>
        <w:numPr>
          <w:ilvl w:val="0"/>
          <w:numId w:val="43"/>
        </w:numPr>
        <w:spacing w:after="0"/>
        <w:rPr>
          <w:ins w:id="24740" w:author="DuyNgo" w:date="2012-08-09T22:35:00Z"/>
          <w:rFonts w:cstheme="minorHAnsi"/>
          <w:sz w:val="24"/>
          <w:szCs w:val="24"/>
          <w:rPrChange w:id="24741" w:author="DuyNgo" w:date="2012-08-10T08:15:00Z">
            <w:rPr>
              <w:ins w:id="24742" w:author="DuyNgo" w:date="2012-08-09T22:35:00Z"/>
              <w:rFonts w:ascii="Calibri" w:hAnsi="Calibri" w:cs="Calibri"/>
              <w:sz w:val="24"/>
              <w:szCs w:val="24"/>
            </w:rPr>
          </w:rPrChange>
        </w:rPr>
      </w:pPr>
      <w:ins w:id="24743" w:author="DuyNgo" w:date="2012-08-09T22:35:00Z">
        <w:r w:rsidRPr="00303364">
          <w:rPr>
            <w:rFonts w:cstheme="minorHAnsi"/>
            <w:sz w:val="24"/>
            <w:szCs w:val="24"/>
            <w:rPrChange w:id="24744" w:author="DuyNgo" w:date="2012-08-10T08:15:00Z">
              <w:rPr>
                <w:rFonts w:ascii="Calibri" w:eastAsiaTheme="majorEastAsia" w:hAnsi="Calibri" w:cs="Calibri"/>
                <w:b/>
                <w:bCs/>
                <w:color w:val="4F81BD" w:themeColor="accent1"/>
                <w:sz w:val="24"/>
                <w:szCs w:val="24"/>
              </w:rPr>
            </w:rPrChange>
          </w:rPr>
          <w:t>Feature sort, update, delete</w:t>
        </w:r>
      </w:ins>
    </w:p>
    <w:p w:rsidR="009B75F9" w:rsidRPr="00303364" w:rsidRDefault="009B75F9" w:rsidP="009B75F9">
      <w:pPr>
        <w:pStyle w:val="ListParagraph"/>
        <w:numPr>
          <w:ilvl w:val="0"/>
          <w:numId w:val="43"/>
        </w:numPr>
        <w:spacing w:after="0"/>
        <w:rPr>
          <w:ins w:id="24745" w:author="DuyNgo" w:date="2012-08-09T22:35:00Z"/>
          <w:rFonts w:cstheme="minorHAnsi"/>
          <w:sz w:val="24"/>
          <w:szCs w:val="24"/>
          <w:rPrChange w:id="24746" w:author="DuyNgo" w:date="2012-08-10T08:15:00Z">
            <w:rPr>
              <w:ins w:id="24747" w:author="DuyNgo" w:date="2012-08-09T22:35:00Z"/>
              <w:rFonts w:ascii="Calibri" w:hAnsi="Calibri" w:cs="Calibri"/>
              <w:sz w:val="24"/>
              <w:szCs w:val="24"/>
            </w:rPr>
          </w:rPrChange>
        </w:rPr>
      </w:pPr>
      <w:ins w:id="24748" w:author="DuyNgo" w:date="2012-08-09T22:35:00Z">
        <w:r w:rsidRPr="00303364">
          <w:rPr>
            <w:rFonts w:cstheme="minorHAnsi"/>
            <w:sz w:val="24"/>
            <w:szCs w:val="24"/>
            <w:rPrChange w:id="24749" w:author="DuyNgo" w:date="2012-08-10T08:15:00Z">
              <w:rPr>
                <w:rFonts w:ascii="Calibri" w:eastAsiaTheme="majorEastAsia" w:hAnsi="Calibri" w:cs="Calibri"/>
                <w:b/>
                <w:bCs/>
                <w:color w:val="4F81BD" w:themeColor="accent1"/>
                <w:sz w:val="24"/>
                <w:szCs w:val="24"/>
              </w:rPr>
            </w:rPrChange>
          </w:rPr>
          <w:t>Export report</w:t>
        </w:r>
      </w:ins>
    </w:p>
    <w:p w:rsidR="009B75F9" w:rsidRPr="00303364" w:rsidRDefault="009B75F9" w:rsidP="009B75F9">
      <w:pPr>
        <w:pStyle w:val="ListParagraph"/>
        <w:spacing w:after="0"/>
        <w:rPr>
          <w:ins w:id="24750" w:author="DuyNgo" w:date="2012-08-09T22:35:00Z"/>
          <w:rFonts w:cstheme="minorHAnsi"/>
          <w:sz w:val="24"/>
          <w:szCs w:val="24"/>
          <w:rPrChange w:id="24751" w:author="DuyNgo" w:date="2012-08-10T08:15:00Z">
            <w:rPr>
              <w:ins w:id="24752" w:author="DuyNgo" w:date="2012-08-09T22:35:00Z"/>
              <w:rFonts w:ascii="Calibri" w:hAnsi="Calibri" w:cs="Calibri"/>
              <w:sz w:val="24"/>
              <w:szCs w:val="24"/>
            </w:rPr>
          </w:rPrChange>
        </w:rPr>
      </w:pPr>
    </w:p>
    <w:p w:rsidR="009B75F9" w:rsidRPr="00303364" w:rsidRDefault="009B75F9">
      <w:pPr>
        <w:pStyle w:val="Heading3"/>
        <w:numPr>
          <w:ilvl w:val="1"/>
          <w:numId w:val="41"/>
        </w:numPr>
        <w:spacing w:before="0"/>
        <w:rPr>
          <w:ins w:id="24753" w:author="DuyNgo" w:date="2012-08-09T22:35:00Z"/>
          <w:rFonts w:asciiTheme="minorHAnsi" w:hAnsiTheme="minorHAnsi" w:cstheme="minorHAnsi"/>
          <w:sz w:val="24"/>
          <w:szCs w:val="24"/>
          <w:rPrChange w:id="24754" w:author="DuyNgo" w:date="2012-08-10T08:15:00Z">
            <w:rPr>
              <w:ins w:id="24755" w:author="DuyNgo" w:date="2012-08-09T22:35:00Z"/>
              <w:rFonts w:ascii="Calibri" w:hAnsi="Calibri" w:cs="Calibri"/>
              <w:sz w:val="24"/>
              <w:szCs w:val="24"/>
            </w:rPr>
          </w:rPrChange>
        </w:rPr>
        <w:pPrChange w:id="24756" w:author="DuyNgo" w:date="2012-08-09T22:37:00Z">
          <w:pPr>
            <w:pStyle w:val="Heading3"/>
            <w:numPr>
              <w:ilvl w:val="1"/>
              <w:numId w:val="42"/>
            </w:numPr>
            <w:spacing w:before="0"/>
            <w:ind w:left="720" w:hanging="360"/>
          </w:pPr>
        </w:pPrChange>
      </w:pPr>
      <w:bookmarkStart w:id="24757" w:name="_Toc330479247"/>
      <w:bookmarkStart w:id="24758" w:name="_Toc332351377"/>
      <w:ins w:id="24759" w:author="DuyNgo" w:date="2012-08-09T22:35:00Z">
        <w:r w:rsidRPr="00303364">
          <w:rPr>
            <w:rFonts w:asciiTheme="minorHAnsi" w:hAnsiTheme="minorHAnsi" w:cstheme="minorHAnsi"/>
            <w:sz w:val="24"/>
            <w:szCs w:val="24"/>
            <w:rPrChange w:id="24760" w:author="DuyNgo" w:date="2012-08-10T08:15:00Z">
              <w:rPr>
                <w:rFonts w:ascii="Calibri" w:hAnsi="Calibri" w:cs="Calibri"/>
                <w:sz w:val="24"/>
                <w:szCs w:val="24"/>
              </w:rPr>
            </w:rPrChange>
          </w:rPr>
          <w:t>DMS</w:t>
        </w:r>
        <w:bookmarkEnd w:id="24757"/>
        <w:bookmarkEnd w:id="24758"/>
        <w:r w:rsidRPr="00303364">
          <w:rPr>
            <w:rFonts w:asciiTheme="minorHAnsi" w:hAnsiTheme="minorHAnsi" w:cstheme="minorHAnsi"/>
            <w:sz w:val="24"/>
            <w:szCs w:val="24"/>
            <w:rPrChange w:id="24761"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762" w:author="DuyNgo" w:date="2012-08-09T22:35:00Z"/>
          <w:rFonts w:cstheme="minorHAnsi"/>
          <w:sz w:val="24"/>
          <w:szCs w:val="24"/>
          <w:rPrChange w:id="24763" w:author="DuyNgo" w:date="2012-08-10T08:15:00Z">
            <w:rPr>
              <w:ins w:id="24764" w:author="DuyNgo" w:date="2012-08-09T22:35:00Z"/>
              <w:rFonts w:ascii="Calibri" w:hAnsi="Calibri" w:cs="Calibri"/>
              <w:sz w:val="24"/>
              <w:szCs w:val="24"/>
            </w:rPr>
          </w:rPrChange>
        </w:rPr>
      </w:pPr>
      <w:ins w:id="24765" w:author="DuyNgo" w:date="2012-08-09T22:35:00Z">
        <w:r w:rsidRPr="00303364">
          <w:rPr>
            <w:rFonts w:cstheme="minorHAnsi"/>
            <w:sz w:val="24"/>
            <w:szCs w:val="24"/>
            <w:rPrChange w:id="24766" w:author="DuyNgo" w:date="2012-08-10T08:15:00Z">
              <w:rPr>
                <w:rFonts w:ascii="Calibri" w:eastAsiaTheme="majorEastAsia" w:hAnsi="Calibri" w:cs="Calibri"/>
                <w:b/>
                <w:bCs/>
                <w:color w:val="4F81BD" w:themeColor="accent1"/>
                <w:sz w:val="24"/>
                <w:szCs w:val="24"/>
              </w:rPr>
            </w:rPrChange>
          </w:rPr>
          <w:t>Test all functions in DMS page includes</w:t>
        </w:r>
      </w:ins>
    </w:p>
    <w:p w:rsidR="009B75F9" w:rsidRPr="00303364" w:rsidRDefault="009B75F9" w:rsidP="009B75F9">
      <w:pPr>
        <w:pStyle w:val="ListParagraph"/>
        <w:numPr>
          <w:ilvl w:val="0"/>
          <w:numId w:val="43"/>
        </w:numPr>
        <w:spacing w:after="0"/>
        <w:rPr>
          <w:ins w:id="24767" w:author="DuyNgo" w:date="2012-08-09T22:35:00Z"/>
          <w:rFonts w:cstheme="minorHAnsi"/>
          <w:sz w:val="24"/>
          <w:szCs w:val="24"/>
          <w:rPrChange w:id="24768" w:author="DuyNgo" w:date="2012-08-10T08:15:00Z">
            <w:rPr>
              <w:ins w:id="24769" w:author="DuyNgo" w:date="2012-08-09T22:35:00Z"/>
              <w:rFonts w:ascii="Calibri" w:hAnsi="Calibri" w:cs="Calibri"/>
              <w:sz w:val="24"/>
              <w:szCs w:val="24"/>
            </w:rPr>
          </w:rPrChange>
        </w:rPr>
      </w:pPr>
      <w:proofErr w:type="gramStart"/>
      <w:ins w:id="24770" w:author="DuyNgo" w:date="2012-08-09T22:35:00Z">
        <w:r w:rsidRPr="00303364">
          <w:rPr>
            <w:rFonts w:cstheme="minorHAnsi"/>
            <w:sz w:val="24"/>
            <w:szCs w:val="24"/>
            <w:rPrChange w:id="24771" w:author="DuyNgo" w:date="2012-08-10T08:15:00Z">
              <w:rPr>
                <w:rFonts w:ascii="Calibri" w:eastAsiaTheme="majorEastAsia" w:hAnsi="Calibri" w:cs="Calibri"/>
                <w:b/>
                <w:bCs/>
                <w:color w:val="4F81BD" w:themeColor="accent1"/>
                <w:sz w:val="24"/>
                <w:szCs w:val="24"/>
              </w:rPr>
            </w:rPrChange>
          </w:rPr>
          <w:t>List of defects.</w:t>
        </w:r>
        <w:proofErr w:type="gramEnd"/>
      </w:ins>
    </w:p>
    <w:p w:rsidR="009B75F9" w:rsidRPr="00303364" w:rsidRDefault="009B75F9" w:rsidP="009B75F9">
      <w:pPr>
        <w:pStyle w:val="ListParagraph"/>
        <w:numPr>
          <w:ilvl w:val="0"/>
          <w:numId w:val="43"/>
        </w:numPr>
        <w:spacing w:after="0"/>
        <w:rPr>
          <w:ins w:id="24772" w:author="DuyNgo" w:date="2012-08-09T22:35:00Z"/>
          <w:rFonts w:cstheme="minorHAnsi"/>
          <w:sz w:val="24"/>
          <w:szCs w:val="24"/>
          <w:rPrChange w:id="24773" w:author="DuyNgo" w:date="2012-08-10T08:15:00Z">
            <w:rPr>
              <w:ins w:id="24774" w:author="DuyNgo" w:date="2012-08-09T22:35:00Z"/>
              <w:rFonts w:ascii="Calibri" w:hAnsi="Calibri" w:cs="Calibri"/>
              <w:sz w:val="24"/>
              <w:szCs w:val="24"/>
            </w:rPr>
          </w:rPrChange>
        </w:rPr>
      </w:pPr>
      <w:ins w:id="24775" w:author="DuyNgo" w:date="2012-08-09T22:35:00Z">
        <w:r w:rsidRPr="00303364">
          <w:rPr>
            <w:rFonts w:cstheme="minorHAnsi"/>
            <w:sz w:val="24"/>
            <w:szCs w:val="24"/>
            <w:rPrChange w:id="24776" w:author="DuyNgo" w:date="2012-08-10T08:15:00Z">
              <w:rPr>
                <w:rFonts w:ascii="Calibri" w:eastAsiaTheme="majorEastAsia" w:hAnsi="Calibri" w:cs="Calibri"/>
                <w:b/>
                <w:bCs/>
                <w:color w:val="4F81BD" w:themeColor="accent1"/>
                <w:sz w:val="24"/>
                <w:szCs w:val="24"/>
              </w:rPr>
            </w:rPrChange>
          </w:rPr>
          <w:t>Add, assign defect.</w:t>
        </w:r>
      </w:ins>
    </w:p>
    <w:p w:rsidR="009B75F9" w:rsidRPr="00303364" w:rsidRDefault="009B75F9" w:rsidP="009B75F9">
      <w:pPr>
        <w:pStyle w:val="ListParagraph"/>
        <w:numPr>
          <w:ilvl w:val="0"/>
          <w:numId w:val="43"/>
        </w:numPr>
        <w:spacing w:after="0"/>
        <w:rPr>
          <w:ins w:id="24777" w:author="DuyNgo" w:date="2012-08-09T22:35:00Z"/>
          <w:rFonts w:cstheme="minorHAnsi"/>
          <w:sz w:val="24"/>
          <w:szCs w:val="24"/>
          <w:rPrChange w:id="24778" w:author="DuyNgo" w:date="2012-08-10T08:15:00Z">
            <w:rPr>
              <w:ins w:id="24779" w:author="DuyNgo" w:date="2012-08-09T22:35:00Z"/>
              <w:rFonts w:ascii="Calibri" w:hAnsi="Calibri" w:cs="Calibri"/>
              <w:sz w:val="24"/>
              <w:szCs w:val="24"/>
            </w:rPr>
          </w:rPrChange>
        </w:rPr>
      </w:pPr>
      <w:ins w:id="24780" w:author="DuyNgo" w:date="2012-08-09T22:35:00Z">
        <w:r w:rsidRPr="00303364">
          <w:rPr>
            <w:rFonts w:cstheme="minorHAnsi"/>
            <w:sz w:val="24"/>
            <w:szCs w:val="24"/>
            <w:rPrChange w:id="24781" w:author="DuyNgo" w:date="2012-08-10T08:15:00Z">
              <w:rPr>
                <w:rFonts w:ascii="Calibri" w:eastAsiaTheme="majorEastAsia" w:hAnsi="Calibri" w:cs="Calibri"/>
                <w:b/>
                <w:bCs/>
                <w:color w:val="4F81BD" w:themeColor="accent1"/>
                <w:sz w:val="24"/>
                <w:szCs w:val="24"/>
              </w:rPr>
            </w:rPrChange>
          </w:rPr>
          <w:t>Feature sort, update, delete</w:t>
        </w:r>
      </w:ins>
    </w:p>
    <w:p w:rsidR="009B75F9" w:rsidRPr="00303364" w:rsidRDefault="009B75F9" w:rsidP="009B75F9">
      <w:pPr>
        <w:pStyle w:val="ListParagraph"/>
        <w:numPr>
          <w:ilvl w:val="0"/>
          <w:numId w:val="43"/>
        </w:numPr>
        <w:spacing w:after="0"/>
        <w:rPr>
          <w:ins w:id="24782" w:author="DuyNgo" w:date="2012-08-09T22:35:00Z"/>
          <w:rFonts w:cstheme="minorHAnsi"/>
          <w:sz w:val="24"/>
          <w:szCs w:val="24"/>
          <w:rPrChange w:id="24783" w:author="DuyNgo" w:date="2012-08-10T08:15:00Z">
            <w:rPr>
              <w:ins w:id="24784" w:author="DuyNgo" w:date="2012-08-09T22:35:00Z"/>
              <w:rFonts w:ascii="Calibri" w:hAnsi="Calibri" w:cs="Calibri"/>
              <w:sz w:val="24"/>
              <w:szCs w:val="24"/>
            </w:rPr>
          </w:rPrChange>
        </w:rPr>
      </w:pPr>
      <w:ins w:id="24785" w:author="DuyNgo" w:date="2012-08-09T22:35:00Z">
        <w:r w:rsidRPr="00303364">
          <w:rPr>
            <w:rFonts w:cstheme="minorHAnsi"/>
            <w:sz w:val="24"/>
            <w:szCs w:val="24"/>
            <w:rPrChange w:id="24786" w:author="DuyNgo" w:date="2012-08-10T08:15:00Z">
              <w:rPr>
                <w:rFonts w:ascii="Calibri" w:eastAsiaTheme="majorEastAsia" w:hAnsi="Calibri" w:cs="Calibri"/>
                <w:b/>
                <w:bCs/>
                <w:color w:val="4F81BD" w:themeColor="accent1"/>
                <w:sz w:val="24"/>
                <w:szCs w:val="24"/>
              </w:rPr>
            </w:rPrChange>
          </w:rPr>
          <w:t>Export report</w:t>
        </w:r>
        <w:r w:rsidRPr="00303364">
          <w:rPr>
            <w:rFonts w:cstheme="minorHAnsi"/>
            <w:sz w:val="24"/>
            <w:szCs w:val="24"/>
            <w:rPrChange w:id="24787"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788" w:author="DuyNgo" w:date="2012-08-09T22:35:00Z"/>
          <w:rFonts w:asciiTheme="minorHAnsi" w:hAnsiTheme="minorHAnsi" w:cstheme="minorHAnsi"/>
          <w:sz w:val="24"/>
          <w:szCs w:val="24"/>
          <w:rPrChange w:id="24789" w:author="DuyNgo" w:date="2012-08-10T08:15:00Z">
            <w:rPr>
              <w:ins w:id="24790" w:author="DuyNgo" w:date="2012-08-09T22:35:00Z"/>
              <w:rFonts w:ascii="Calibri" w:hAnsi="Calibri" w:cs="Calibri"/>
              <w:sz w:val="24"/>
              <w:szCs w:val="24"/>
            </w:rPr>
          </w:rPrChange>
        </w:rPr>
        <w:pPrChange w:id="24791" w:author="DuyNgo" w:date="2012-08-09T22:37:00Z">
          <w:pPr>
            <w:pStyle w:val="Heading3"/>
            <w:numPr>
              <w:ilvl w:val="1"/>
              <w:numId w:val="42"/>
            </w:numPr>
            <w:spacing w:before="0"/>
            <w:ind w:left="720" w:hanging="360"/>
          </w:pPr>
        </w:pPrChange>
      </w:pPr>
      <w:bookmarkStart w:id="24792" w:name="_Toc330479248"/>
      <w:bookmarkStart w:id="24793" w:name="_Toc332351378"/>
      <w:ins w:id="24794" w:author="DuyNgo" w:date="2012-08-09T22:35:00Z">
        <w:r w:rsidRPr="00303364">
          <w:rPr>
            <w:rFonts w:asciiTheme="minorHAnsi" w:hAnsiTheme="minorHAnsi" w:cstheme="minorHAnsi"/>
            <w:sz w:val="24"/>
            <w:szCs w:val="24"/>
            <w:rPrChange w:id="24795" w:author="DuyNgo" w:date="2012-08-10T08:15:00Z">
              <w:rPr>
                <w:rFonts w:ascii="Calibri" w:hAnsi="Calibri" w:cs="Calibri"/>
                <w:sz w:val="24"/>
                <w:szCs w:val="24"/>
              </w:rPr>
            </w:rPrChange>
          </w:rPr>
          <w:t>Requirement</w:t>
        </w:r>
        <w:bookmarkEnd w:id="24792"/>
        <w:bookmarkEnd w:id="24793"/>
        <w:r w:rsidRPr="00303364">
          <w:rPr>
            <w:rFonts w:asciiTheme="minorHAnsi" w:hAnsiTheme="minorHAnsi" w:cstheme="minorHAnsi"/>
            <w:sz w:val="24"/>
            <w:szCs w:val="24"/>
            <w:rPrChange w:id="24796"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797" w:author="DuyNgo" w:date="2012-08-09T22:35:00Z"/>
          <w:rFonts w:cstheme="minorHAnsi"/>
          <w:sz w:val="24"/>
          <w:szCs w:val="24"/>
          <w:rPrChange w:id="24798" w:author="DuyNgo" w:date="2012-08-10T08:15:00Z">
            <w:rPr>
              <w:ins w:id="24799" w:author="DuyNgo" w:date="2012-08-09T22:35:00Z"/>
              <w:rFonts w:ascii="Calibri" w:hAnsi="Calibri" w:cs="Calibri"/>
              <w:sz w:val="24"/>
              <w:szCs w:val="24"/>
            </w:rPr>
          </w:rPrChange>
        </w:rPr>
      </w:pPr>
      <w:ins w:id="24800" w:author="DuyNgo" w:date="2012-08-09T22:35:00Z">
        <w:r w:rsidRPr="00303364">
          <w:rPr>
            <w:rFonts w:cstheme="minorHAnsi"/>
            <w:sz w:val="24"/>
            <w:szCs w:val="24"/>
            <w:rPrChange w:id="24801" w:author="DuyNgo" w:date="2012-08-10T08:15:00Z">
              <w:rPr>
                <w:rFonts w:ascii="Calibri" w:eastAsiaTheme="majorEastAsia" w:hAnsi="Calibri" w:cs="Calibri"/>
                <w:b/>
                <w:bCs/>
                <w:color w:val="4F81BD" w:themeColor="accent1"/>
                <w:sz w:val="24"/>
                <w:szCs w:val="24"/>
              </w:rPr>
            </w:rPrChange>
          </w:rPr>
          <w:t>Test all functions in Requirement page includes</w:t>
        </w:r>
      </w:ins>
    </w:p>
    <w:p w:rsidR="009B75F9" w:rsidRPr="00303364" w:rsidRDefault="009B75F9" w:rsidP="009B75F9">
      <w:pPr>
        <w:pStyle w:val="ListParagraph"/>
        <w:numPr>
          <w:ilvl w:val="0"/>
          <w:numId w:val="43"/>
        </w:numPr>
        <w:spacing w:after="0"/>
        <w:rPr>
          <w:ins w:id="24802" w:author="DuyNgo" w:date="2012-08-09T22:35:00Z"/>
          <w:rFonts w:cstheme="minorHAnsi"/>
          <w:sz w:val="24"/>
          <w:szCs w:val="24"/>
          <w:rPrChange w:id="24803" w:author="DuyNgo" w:date="2012-08-10T08:15:00Z">
            <w:rPr>
              <w:ins w:id="24804" w:author="DuyNgo" w:date="2012-08-09T22:35:00Z"/>
              <w:rFonts w:ascii="Calibri" w:hAnsi="Calibri" w:cs="Calibri"/>
              <w:sz w:val="24"/>
              <w:szCs w:val="24"/>
            </w:rPr>
          </w:rPrChange>
        </w:rPr>
      </w:pPr>
      <w:proofErr w:type="gramStart"/>
      <w:ins w:id="24805" w:author="DuyNgo" w:date="2012-08-09T22:35:00Z">
        <w:r w:rsidRPr="00303364">
          <w:rPr>
            <w:rFonts w:cstheme="minorHAnsi"/>
            <w:sz w:val="24"/>
            <w:szCs w:val="24"/>
            <w:rPrChange w:id="24806" w:author="DuyNgo" w:date="2012-08-10T08:15:00Z">
              <w:rPr>
                <w:rFonts w:ascii="Calibri" w:eastAsiaTheme="majorEastAsia" w:hAnsi="Calibri" w:cs="Calibri"/>
                <w:b/>
                <w:bCs/>
                <w:color w:val="4F81BD" w:themeColor="accent1"/>
                <w:sz w:val="24"/>
                <w:szCs w:val="24"/>
              </w:rPr>
            </w:rPrChange>
          </w:rPr>
          <w:t>List of requirements.</w:t>
        </w:r>
        <w:proofErr w:type="gramEnd"/>
      </w:ins>
    </w:p>
    <w:p w:rsidR="009B75F9" w:rsidRPr="00303364" w:rsidRDefault="009B75F9" w:rsidP="009B75F9">
      <w:pPr>
        <w:pStyle w:val="ListParagraph"/>
        <w:numPr>
          <w:ilvl w:val="0"/>
          <w:numId w:val="43"/>
        </w:numPr>
        <w:spacing w:after="0"/>
        <w:rPr>
          <w:ins w:id="24807" w:author="DuyNgo" w:date="2012-08-09T22:35:00Z"/>
          <w:rFonts w:cstheme="minorHAnsi"/>
          <w:sz w:val="24"/>
          <w:szCs w:val="24"/>
          <w:rPrChange w:id="24808" w:author="DuyNgo" w:date="2012-08-10T08:15:00Z">
            <w:rPr>
              <w:ins w:id="24809" w:author="DuyNgo" w:date="2012-08-09T22:35:00Z"/>
              <w:rFonts w:ascii="Calibri" w:hAnsi="Calibri" w:cs="Calibri"/>
              <w:sz w:val="24"/>
              <w:szCs w:val="24"/>
            </w:rPr>
          </w:rPrChange>
        </w:rPr>
      </w:pPr>
      <w:ins w:id="24810" w:author="DuyNgo" w:date="2012-08-09T22:35:00Z">
        <w:r w:rsidRPr="00303364">
          <w:rPr>
            <w:rFonts w:cstheme="minorHAnsi"/>
            <w:sz w:val="24"/>
            <w:szCs w:val="24"/>
            <w:rPrChange w:id="24811" w:author="DuyNgo" w:date="2012-08-10T08:15:00Z">
              <w:rPr>
                <w:rFonts w:ascii="Calibri" w:eastAsiaTheme="majorEastAsia" w:hAnsi="Calibri" w:cs="Calibri"/>
                <w:b/>
                <w:bCs/>
                <w:color w:val="4F81BD" w:themeColor="accent1"/>
                <w:sz w:val="24"/>
                <w:szCs w:val="24"/>
              </w:rPr>
            </w:rPrChange>
          </w:rPr>
          <w:t>Add requirement.</w:t>
        </w:r>
      </w:ins>
    </w:p>
    <w:p w:rsidR="009B75F9" w:rsidRPr="00303364" w:rsidRDefault="009B75F9" w:rsidP="009B75F9">
      <w:pPr>
        <w:pStyle w:val="ListParagraph"/>
        <w:numPr>
          <w:ilvl w:val="0"/>
          <w:numId w:val="43"/>
        </w:numPr>
        <w:spacing w:after="0"/>
        <w:rPr>
          <w:ins w:id="24812" w:author="DuyNgo" w:date="2012-08-09T22:35:00Z"/>
          <w:rFonts w:cstheme="minorHAnsi"/>
          <w:sz w:val="24"/>
          <w:szCs w:val="24"/>
          <w:rPrChange w:id="24813" w:author="DuyNgo" w:date="2012-08-10T08:15:00Z">
            <w:rPr>
              <w:ins w:id="24814" w:author="DuyNgo" w:date="2012-08-09T22:35:00Z"/>
              <w:rFonts w:ascii="Calibri" w:hAnsi="Calibri" w:cs="Calibri"/>
              <w:sz w:val="24"/>
              <w:szCs w:val="24"/>
            </w:rPr>
          </w:rPrChange>
        </w:rPr>
      </w:pPr>
      <w:ins w:id="24815" w:author="DuyNgo" w:date="2012-08-09T22:35:00Z">
        <w:r w:rsidRPr="00303364">
          <w:rPr>
            <w:rFonts w:cstheme="minorHAnsi"/>
            <w:sz w:val="24"/>
            <w:szCs w:val="24"/>
            <w:rPrChange w:id="24816" w:author="DuyNgo" w:date="2012-08-10T08:15:00Z">
              <w:rPr>
                <w:rFonts w:ascii="Calibri" w:eastAsiaTheme="majorEastAsia" w:hAnsi="Calibri" w:cs="Calibri"/>
                <w:b/>
                <w:bCs/>
                <w:color w:val="4F81BD" w:themeColor="accent1"/>
                <w:sz w:val="24"/>
                <w:szCs w:val="24"/>
              </w:rPr>
            </w:rPrChange>
          </w:rPr>
          <w:t>Feature sort, update, delete</w:t>
        </w:r>
      </w:ins>
    </w:p>
    <w:p w:rsidR="009B75F9" w:rsidRPr="00303364" w:rsidRDefault="009B75F9" w:rsidP="009B75F9">
      <w:pPr>
        <w:pStyle w:val="ListParagraph"/>
        <w:numPr>
          <w:ilvl w:val="0"/>
          <w:numId w:val="43"/>
        </w:numPr>
        <w:spacing w:after="0"/>
        <w:rPr>
          <w:ins w:id="24817" w:author="DuyNgo" w:date="2012-08-09T22:35:00Z"/>
          <w:rFonts w:cstheme="minorHAnsi"/>
          <w:sz w:val="24"/>
          <w:szCs w:val="24"/>
          <w:rPrChange w:id="24818" w:author="DuyNgo" w:date="2012-08-10T08:15:00Z">
            <w:rPr>
              <w:ins w:id="24819" w:author="DuyNgo" w:date="2012-08-09T22:35:00Z"/>
              <w:rFonts w:ascii="Calibri" w:hAnsi="Calibri" w:cs="Calibri"/>
              <w:sz w:val="24"/>
              <w:szCs w:val="24"/>
            </w:rPr>
          </w:rPrChange>
        </w:rPr>
      </w:pPr>
      <w:ins w:id="24820" w:author="DuyNgo" w:date="2012-08-09T22:35:00Z">
        <w:r w:rsidRPr="00303364">
          <w:rPr>
            <w:rFonts w:cstheme="minorHAnsi"/>
            <w:sz w:val="24"/>
            <w:szCs w:val="24"/>
            <w:rPrChange w:id="24821" w:author="DuyNgo" w:date="2012-08-10T08:15:00Z">
              <w:rPr>
                <w:rFonts w:ascii="Calibri" w:eastAsiaTheme="majorEastAsia" w:hAnsi="Calibri" w:cs="Calibri"/>
                <w:b/>
                <w:bCs/>
                <w:color w:val="4F81BD" w:themeColor="accent1"/>
                <w:sz w:val="24"/>
                <w:szCs w:val="24"/>
              </w:rPr>
            </w:rPrChange>
          </w:rPr>
          <w:t>Export report.</w:t>
        </w:r>
      </w:ins>
    </w:p>
    <w:p w:rsidR="009B75F9" w:rsidRPr="00303364" w:rsidRDefault="009B75F9" w:rsidP="009B75F9">
      <w:pPr>
        <w:pStyle w:val="ListParagraph"/>
        <w:spacing w:after="0"/>
        <w:rPr>
          <w:ins w:id="24822" w:author="DuyNgo" w:date="2012-08-09T22:35:00Z"/>
          <w:rFonts w:cstheme="minorHAnsi"/>
          <w:sz w:val="24"/>
          <w:szCs w:val="24"/>
          <w:rPrChange w:id="24823" w:author="DuyNgo" w:date="2012-08-10T08:15:00Z">
            <w:rPr>
              <w:ins w:id="24824" w:author="DuyNgo" w:date="2012-08-09T22:35:00Z"/>
              <w:rFonts w:ascii="Calibri" w:hAnsi="Calibri" w:cs="Calibri"/>
              <w:sz w:val="24"/>
              <w:szCs w:val="24"/>
            </w:rPr>
          </w:rPrChange>
        </w:rPr>
      </w:pPr>
    </w:p>
    <w:p w:rsidR="009B75F9" w:rsidRPr="00303364" w:rsidRDefault="009B75F9">
      <w:pPr>
        <w:pStyle w:val="Heading3"/>
        <w:numPr>
          <w:ilvl w:val="1"/>
          <w:numId w:val="41"/>
        </w:numPr>
        <w:spacing w:before="0"/>
        <w:rPr>
          <w:ins w:id="24825" w:author="DuyNgo" w:date="2012-08-09T22:35:00Z"/>
          <w:rFonts w:asciiTheme="minorHAnsi" w:hAnsiTheme="minorHAnsi" w:cstheme="minorHAnsi"/>
          <w:sz w:val="24"/>
          <w:szCs w:val="24"/>
          <w:rPrChange w:id="24826" w:author="DuyNgo" w:date="2012-08-10T08:15:00Z">
            <w:rPr>
              <w:ins w:id="24827" w:author="DuyNgo" w:date="2012-08-09T22:35:00Z"/>
              <w:rFonts w:ascii="Calibri" w:hAnsi="Calibri" w:cs="Calibri"/>
              <w:sz w:val="24"/>
              <w:szCs w:val="24"/>
            </w:rPr>
          </w:rPrChange>
        </w:rPr>
        <w:pPrChange w:id="24828" w:author="DuyNgo" w:date="2012-08-09T22:37:00Z">
          <w:pPr>
            <w:pStyle w:val="Heading3"/>
            <w:numPr>
              <w:ilvl w:val="1"/>
              <w:numId w:val="42"/>
            </w:numPr>
            <w:spacing w:before="0"/>
            <w:ind w:left="720" w:hanging="360"/>
          </w:pPr>
        </w:pPrChange>
      </w:pPr>
      <w:bookmarkStart w:id="24829" w:name="_Toc330479249"/>
      <w:bookmarkStart w:id="24830" w:name="_Toc332351379"/>
      <w:ins w:id="24831" w:author="DuyNgo" w:date="2012-08-09T22:35:00Z">
        <w:r w:rsidRPr="00303364">
          <w:rPr>
            <w:rFonts w:asciiTheme="minorHAnsi" w:hAnsiTheme="minorHAnsi" w:cstheme="minorHAnsi"/>
            <w:sz w:val="24"/>
            <w:szCs w:val="24"/>
            <w:rPrChange w:id="24832" w:author="DuyNgo" w:date="2012-08-10T08:15:00Z">
              <w:rPr>
                <w:rFonts w:ascii="Calibri" w:hAnsi="Calibri" w:cs="Calibri"/>
                <w:sz w:val="24"/>
                <w:szCs w:val="24"/>
              </w:rPr>
            </w:rPrChange>
          </w:rPr>
          <w:t>Admin</w:t>
        </w:r>
        <w:bookmarkEnd w:id="24829"/>
        <w:bookmarkEnd w:id="24830"/>
        <w:r w:rsidRPr="00303364">
          <w:rPr>
            <w:rFonts w:asciiTheme="minorHAnsi" w:hAnsiTheme="minorHAnsi" w:cstheme="minorHAnsi"/>
            <w:sz w:val="24"/>
            <w:szCs w:val="24"/>
            <w:rPrChange w:id="24833"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834" w:author="DuyNgo" w:date="2012-08-09T22:35:00Z"/>
          <w:rFonts w:cstheme="minorHAnsi"/>
          <w:sz w:val="24"/>
          <w:szCs w:val="24"/>
          <w:rPrChange w:id="24835" w:author="DuyNgo" w:date="2012-08-10T08:15:00Z">
            <w:rPr>
              <w:ins w:id="24836" w:author="DuyNgo" w:date="2012-08-09T22:35:00Z"/>
              <w:rFonts w:ascii="Calibri" w:hAnsi="Calibri" w:cs="Calibri"/>
              <w:sz w:val="24"/>
              <w:szCs w:val="24"/>
            </w:rPr>
          </w:rPrChange>
        </w:rPr>
      </w:pPr>
      <w:ins w:id="24837" w:author="DuyNgo" w:date="2012-08-09T22:35:00Z">
        <w:r w:rsidRPr="00303364">
          <w:rPr>
            <w:rFonts w:cstheme="minorHAnsi"/>
            <w:sz w:val="24"/>
            <w:szCs w:val="24"/>
            <w:rPrChange w:id="24838" w:author="DuyNgo" w:date="2012-08-10T08:15:00Z">
              <w:rPr>
                <w:rFonts w:ascii="Calibri" w:eastAsiaTheme="majorEastAsia" w:hAnsi="Calibri" w:cs="Calibri"/>
                <w:b/>
                <w:bCs/>
                <w:color w:val="4F81BD" w:themeColor="accent1"/>
                <w:sz w:val="24"/>
                <w:szCs w:val="24"/>
              </w:rPr>
            </w:rPrChange>
          </w:rPr>
          <w:t>Test all functions in Admin page includes</w:t>
        </w:r>
      </w:ins>
    </w:p>
    <w:p w:rsidR="009B75F9" w:rsidRPr="00303364" w:rsidRDefault="009B75F9" w:rsidP="009B75F9">
      <w:pPr>
        <w:pStyle w:val="ListParagraph"/>
        <w:numPr>
          <w:ilvl w:val="0"/>
          <w:numId w:val="43"/>
        </w:numPr>
        <w:spacing w:after="0"/>
        <w:rPr>
          <w:ins w:id="24839" w:author="DuyNgo" w:date="2012-08-09T22:35:00Z"/>
          <w:rFonts w:cstheme="minorHAnsi"/>
          <w:sz w:val="24"/>
          <w:szCs w:val="24"/>
          <w:rPrChange w:id="24840" w:author="DuyNgo" w:date="2012-08-10T08:15:00Z">
            <w:rPr>
              <w:ins w:id="24841" w:author="DuyNgo" w:date="2012-08-09T22:35:00Z"/>
              <w:rFonts w:ascii="Calibri" w:hAnsi="Calibri" w:cs="Calibri"/>
              <w:sz w:val="24"/>
              <w:szCs w:val="24"/>
            </w:rPr>
          </w:rPrChange>
        </w:rPr>
      </w:pPr>
      <w:proofErr w:type="gramStart"/>
      <w:ins w:id="24842" w:author="DuyNgo" w:date="2012-08-09T22:35:00Z">
        <w:r w:rsidRPr="00303364">
          <w:rPr>
            <w:rFonts w:cstheme="minorHAnsi"/>
            <w:sz w:val="24"/>
            <w:szCs w:val="24"/>
            <w:rPrChange w:id="24843" w:author="DuyNgo" w:date="2012-08-10T08:15:00Z">
              <w:rPr>
                <w:rFonts w:ascii="Calibri" w:eastAsiaTheme="majorEastAsia" w:hAnsi="Calibri" w:cs="Calibri"/>
                <w:b/>
                <w:bCs/>
                <w:color w:val="4F81BD" w:themeColor="accent1"/>
                <w:sz w:val="24"/>
                <w:szCs w:val="24"/>
              </w:rPr>
            </w:rPrChange>
          </w:rPr>
          <w:t>List of users.</w:t>
        </w:r>
        <w:proofErr w:type="gramEnd"/>
      </w:ins>
    </w:p>
    <w:p w:rsidR="009B75F9" w:rsidRPr="00303364" w:rsidRDefault="009B75F9" w:rsidP="009B75F9">
      <w:pPr>
        <w:pStyle w:val="ListParagraph"/>
        <w:numPr>
          <w:ilvl w:val="0"/>
          <w:numId w:val="43"/>
        </w:numPr>
        <w:spacing w:after="0"/>
        <w:rPr>
          <w:ins w:id="24844" w:author="DuyNgo" w:date="2012-08-09T22:35:00Z"/>
          <w:rFonts w:cstheme="minorHAnsi"/>
          <w:sz w:val="24"/>
          <w:szCs w:val="24"/>
          <w:rPrChange w:id="24845" w:author="DuyNgo" w:date="2012-08-10T08:15:00Z">
            <w:rPr>
              <w:ins w:id="24846" w:author="DuyNgo" w:date="2012-08-09T22:35:00Z"/>
              <w:rFonts w:ascii="Calibri" w:hAnsi="Calibri" w:cs="Calibri"/>
              <w:sz w:val="24"/>
              <w:szCs w:val="24"/>
            </w:rPr>
          </w:rPrChange>
        </w:rPr>
      </w:pPr>
      <w:ins w:id="24847" w:author="DuyNgo" w:date="2012-08-09T22:35:00Z">
        <w:r w:rsidRPr="00303364">
          <w:rPr>
            <w:rFonts w:cstheme="minorHAnsi"/>
            <w:sz w:val="24"/>
            <w:szCs w:val="24"/>
            <w:rPrChange w:id="24848" w:author="DuyNgo" w:date="2012-08-10T08:15:00Z">
              <w:rPr>
                <w:rFonts w:ascii="Calibri" w:eastAsiaTheme="majorEastAsia" w:hAnsi="Calibri" w:cs="Calibri"/>
                <w:b/>
                <w:bCs/>
                <w:color w:val="4F81BD" w:themeColor="accent1"/>
                <w:sz w:val="24"/>
                <w:szCs w:val="24"/>
              </w:rPr>
            </w:rPrChange>
          </w:rPr>
          <w:t>Reset password for user.</w:t>
        </w:r>
      </w:ins>
    </w:p>
    <w:p w:rsidR="009B75F9" w:rsidRPr="00303364" w:rsidRDefault="009B75F9" w:rsidP="009B75F9">
      <w:pPr>
        <w:pStyle w:val="ListParagraph"/>
        <w:numPr>
          <w:ilvl w:val="0"/>
          <w:numId w:val="43"/>
        </w:numPr>
        <w:spacing w:after="0"/>
        <w:rPr>
          <w:ins w:id="24849" w:author="DuyNgo" w:date="2012-08-09T22:35:00Z"/>
          <w:rFonts w:cstheme="minorHAnsi"/>
          <w:sz w:val="24"/>
          <w:szCs w:val="24"/>
          <w:rPrChange w:id="24850" w:author="DuyNgo" w:date="2012-08-10T08:15:00Z">
            <w:rPr>
              <w:ins w:id="24851" w:author="DuyNgo" w:date="2012-08-09T22:35:00Z"/>
              <w:rFonts w:ascii="Calibri" w:hAnsi="Calibri" w:cs="Calibri"/>
              <w:sz w:val="24"/>
              <w:szCs w:val="24"/>
            </w:rPr>
          </w:rPrChange>
        </w:rPr>
      </w:pPr>
      <w:proofErr w:type="gramStart"/>
      <w:ins w:id="24852" w:author="DuyNgo" w:date="2012-08-09T22:35:00Z">
        <w:r w:rsidRPr="00303364">
          <w:rPr>
            <w:rFonts w:cstheme="minorHAnsi"/>
            <w:sz w:val="24"/>
            <w:szCs w:val="24"/>
            <w:rPrChange w:id="24853" w:author="DuyNgo" w:date="2012-08-10T08:15:00Z">
              <w:rPr>
                <w:rFonts w:ascii="Calibri" w:eastAsiaTheme="majorEastAsia" w:hAnsi="Calibri" w:cs="Calibri"/>
                <w:b/>
                <w:bCs/>
                <w:color w:val="4F81BD" w:themeColor="accent1"/>
                <w:sz w:val="24"/>
                <w:szCs w:val="24"/>
              </w:rPr>
            </w:rPrChange>
          </w:rPr>
          <w:t>New users.</w:t>
        </w:r>
        <w:proofErr w:type="gramEnd"/>
      </w:ins>
    </w:p>
    <w:p w:rsidR="009B75F9" w:rsidRPr="00303364" w:rsidRDefault="009B75F9" w:rsidP="009B75F9">
      <w:pPr>
        <w:pStyle w:val="ListParagraph"/>
        <w:numPr>
          <w:ilvl w:val="0"/>
          <w:numId w:val="43"/>
        </w:numPr>
        <w:spacing w:after="0"/>
        <w:rPr>
          <w:ins w:id="24854" w:author="DuyNgo" w:date="2012-08-09T22:35:00Z"/>
          <w:rFonts w:cstheme="minorHAnsi"/>
          <w:sz w:val="24"/>
          <w:szCs w:val="24"/>
          <w:rPrChange w:id="24855" w:author="DuyNgo" w:date="2012-08-10T08:15:00Z">
            <w:rPr>
              <w:ins w:id="24856" w:author="DuyNgo" w:date="2012-08-09T22:35:00Z"/>
              <w:rFonts w:ascii="Calibri" w:hAnsi="Calibri" w:cs="Calibri"/>
              <w:sz w:val="24"/>
              <w:szCs w:val="24"/>
            </w:rPr>
          </w:rPrChange>
        </w:rPr>
      </w:pPr>
      <w:ins w:id="24857" w:author="DuyNgo" w:date="2012-08-09T22:35:00Z">
        <w:r w:rsidRPr="00303364">
          <w:rPr>
            <w:rFonts w:cstheme="minorHAnsi"/>
            <w:sz w:val="24"/>
            <w:szCs w:val="24"/>
            <w:rPrChange w:id="24858" w:author="DuyNgo" w:date="2012-08-10T08:15:00Z">
              <w:rPr>
                <w:rFonts w:ascii="Calibri" w:eastAsiaTheme="majorEastAsia" w:hAnsi="Calibri" w:cs="Calibri"/>
                <w:b/>
                <w:bCs/>
                <w:color w:val="4F81BD" w:themeColor="accent1"/>
                <w:sz w:val="24"/>
                <w:szCs w:val="24"/>
              </w:rPr>
            </w:rPrChange>
          </w:rPr>
          <w:t>Feature update, delete user</w:t>
        </w:r>
      </w:ins>
    </w:p>
    <w:p w:rsidR="009B75F9" w:rsidRPr="00303364" w:rsidRDefault="009B75F9" w:rsidP="009B75F9">
      <w:pPr>
        <w:pStyle w:val="ListParagraph"/>
        <w:numPr>
          <w:ilvl w:val="0"/>
          <w:numId w:val="43"/>
        </w:numPr>
        <w:spacing w:after="0"/>
        <w:rPr>
          <w:ins w:id="24859" w:author="DuyNgo" w:date="2012-08-09T22:35:00Z"/>
          <w:rFonts w:cstheme="minorHAnsi"/>
          <w:sz w:val="24"/>
          <w:szCs w:val="24"/>
          <w:rPrChange w:id="24860" w:author="DuyNgo" w:date="2012-08-10T08:15:00Z">
            <w:rPr>
              <w:ins w:id="24861" w:author="DuyNgo" w:date="2012-08-09T22:35:00Z"/>
              <w:rFonts w:ascii="Calibri" w:hAnsi="Calibri" w:cs="Calibri"/>
              <w:sz w:val="24"/>
              <w:szCs w:val="24"/>
            </w:rPr>
          </w:rPrChange>
        </w:rPr>
      </w:pPr>
      <w:ins w:id="24862" w:author="DuyNgo" w:date="2012-08-09T22:35:00Z">
        <w:r w:rsidRPr="00303364">
          <w:rPr>
            <w:rFonts w:cstheme="minorHAnsi"/>
            <w:sz w:val="24"/>
            <w:szCs w:val="24"/>
            <w:rPrChange w:id="24863" w:author="DuyNgo" w:date="2012-08-10T08:15:00Z">
              <w:rPr>
                <w:rFonts w:ascii="Calibri" w:eastAsiaTheme="majorEastAsia" w:hAnsi="Calibri" w:cs="Calibri"/>
                <w:b/>
                <w:bCs/>
                <w:color w:val="4F81BD" w:themeColor="accent1"/>
                <w:sz w:val="24"/>
                <w:szCs w:val="24"/>
              </w:rPr>
            </w:rPrChange>
          </w:rPr>
          <w:t>Create, Update, delete project</w:t>
        </w:r>
      </w:ins>
    </w:p>
    <w:p w:rsidR="009B75F9" w:rsidRPr="00303364" w:rsidRDefault="009B75F9">
      <w:pPr>
        <w:pStyle w:val="Heading3"/>
        <w:numPr>
          <w:ilvl w:val="1"/>
          <w:numId w:val="41"/>
        </w:numPr>
        <w:spacing w:before="0"/>
        <w:rPr>
          <w:ins w:id="24864" w:author="DuyNgo" w:date="2012-08-09T22:35:00Z"/>
          <w:rFonts w:asciiTheme="minorHAnsi" w:hAnsiTheme="minorHAnsi" w:cstheme="minorHAnsi"/>
          <w:sz w:val="24"/>
          <w:szCs w:val="24"/>
          <w:rPrChange w:id="24865" w:author="DuyNgo" w:date="2012-08-10T08:15:00Z">
            <w:rPr>
              <w:ins w:id="24866" w:author="DuyNgo" w:date="2012-08-09T22:35:00Z"/>
              <w:rFonts w:ascii="Calibri" w:hAnsi="Calibri" w:cs="Calibri"/>
              <w:sz w:val="24"/>
              <w:szCs w:val="24"/>
            </w:rPr>
          </w:rPrChange>
        </w:rPr>
        <w:pPrChange w:id="24867" w:author="DuyNgo" w:date="2012-08-09T22:37:00Z">
          <w:pPr>
            <w:pStyle w:val="Heading3"/>
            <w:numPr>
              <w:ilvl w:val="1"/>
              <w:numId w:val="42"/>
            </w:numPr>
            <w:spacing w:before="0"/>
            <w:ind w:left="720" w:hanging="360"/>
          </w:pPr>
        </w:pPrChange>
      </w:pPr>
      <w:bookmarkStart w:id="24868" w:name="_Toc332351380"/>
      <w:ins w:id="24869" w:author="DuyNgo" w:date="2012-08-09T22:35:00Z">
        <w:r w:rsidRPr="00303364">
          <w:rPr>
            <w:rFonts w:asciiTheme="minorHAnsi" w:hAnsiTheme="minorHAnsi" w:cstheme="minorHAnsi"/>
            <w:sz w:val="24"/>
            <w:szCs w:val="24"/>
            <w:rPrChange w:id="24870" w:author="DuyNgo" w:date="2012-08-10T08:15:00Z">
              <w:rPr>
                <w:rFonts w:ascii="Calibri" w:hAnsi="Calibri" w:cs="Calibri"/>
                <w:sz w:val="24"/>
                <w:szCs w:val="24"/>
              </w:rPr>
            </w:rPrChange>
          </w:rPr>
          <w:t>Android</w:t>
        </w:r>
        <w:bookmarkEnd w:id="24868"/>
        <w:r w:rsidRPr="00303364">
          <w:rPr>
            <w:rFonts w:asciiTheme="minorHAnsi" w:hAnsiTheme="minorHAnsi" w:cstheme="minorHAnsi"/>
            <w:sz w:val="24"/>
            <w:szCs w:val="24"/>
            <w:rPrChange w:id="24871" w:author="DuyNgo" w:date="2012-08-10T08:15:00Z">
              <w:rPr>
                <w:rFonts w:ascii="Calibri" w:hAnsi="Calibri" w:cs="Calibri"/>
                <w:sz w:val="24"/>
                <w:szCs w:val="24"/>
              </w:rPr>
            </w:rPrChange>
          </w:rPr>
          <w:br/>
        </w:r>
      </w:ins>
    </w:p>
    <w:p w:rsidR="009B75F9" w:rsidRPr="00303364" w:rsidRDefault="009B75F9" w:rsidP="009B75F9">
      <w:pPr>
        <w:pStyle w:val="ListParagraph"/>
        <w:numPr>
          <w:ilvl w:val="0"/>
          <w:numId w:val="43"/>
        </w:numPr>
        <w:spacing w:after="0"/>
        <w:rPr>
          <w:ins w:id="24872" w:author="DuyNgo" w:date="2012-08-09T22:35:00Z"/>
          <w:rFonts w:cstheme="minorHAnsi"/>
          <w:sz w:val="24"/>
          <w:szCs w:val="24"/>
          <w:rPrChange w:id="24873" w:author="DuyNgo" w:date="2012-08-10T08:15:00Z">
            <w:rPr>
              <w:ins w:id="24874" w:author="DuyNgo" w:date="2012-08-09T22:35:00Z"/>
              <w:rFonts w:ascii="Calibri" w:hAnsi="Calibri" w:cs="Calibri"/>
              <w:sz w:val="24"/>
              <w:szCs w:val="24"/>
            </w:rPr>
          </w:rPrChange>
        </w:rPr>
      </w:pPr>
      <w:ins w:id="24875" w:author="DuyNgo" w:date="2012-08-09T22:35:00Z">
        <w:r w:rsidRPr="00303364">
          <w:rPr>
            <w:rFonts w:cstheme="minorHAnsi"/>
            <w:sz w:val="24"/>
            <w:szCs w:val="24"/>
            <w:rPrChange w:id="24876" w:author="DuyNgo" w:date="2012-08-10T08:15:00Z">
              <w:rPr>
                <w:rFonts w:ascii="Calibri" w:eastAsiaTheme="majorEastAsia" w:hAnsi="Calibri" w:cs="Calibri"/>
                <w:b/>
                <w:bCs/>
                <w:color w:val="4F81BD" w:themeColor="accent1"/>
                <w:sz w:val="24"/>
                <w:szCs w:val="24"/>
              </w:rPr>
            </w:rPrChange>
          </w:rPr>
          <w:t>View list or project with status.</w:t>
        </w:r>
      </w:ins>
    </w:p>
    <w:p w:rsidR="009B75F9" w:rsidRPr="00303364" w:rsidRDefault="009B75F9" w:rsidP="009B75F9">
      <w:pPr>
        <w:pStyle w:val="ListParagraph"/>
        <w:numPr>
          <w:ilvl w:val="0"/>
          <w:numId w:val="43"/>
        </w:numPr>
        <w:spacing w:after="0"/>
        <w:rPr>
          <w:ins w:id="24877" w:author="DuyNgo" w:date="2012-08-09T22:35:00Z"/>
          <w:rFonts w:cstheme="minorHAnsi"/>
          <w:sz w:val="24"/>
          <w:szCs w:val="24"/>
          <w:rPrChange w:id="24878" w:author="DuyNgo" w:date="2012-08-10T08:15:00Z">
            <w:rPr>
              <w:ins w:id="24879" w:author="DuyNgo" w:date="2012-08-09T22:35:00Z"/>
              <w:rFonts w:ascii="Calibri" w:hAnsi="Calibri" w:cs="Calibri"/>
              <w:sz w:val="24"/>
              <w:szCs w:val="24"/>
            </w:rPr>
          </w:rPrChange>
        </w:rPr>
      </w:pPr>
      <w:ins w:id="24880" w:author="DuyNgo" w:date="2012-08-09T22:35:00Z">
        <w:r w:rsidRPr="00303364">
          <w:rPr>
            <w:rFonts w:cstheme="minorHAnsi"/>
            <w:sz w:val="24"/>
            <w:szCs w:val="24"/>
            <w:rPrChange w:id="24881" w:author="DuyNgo" w:date="2012-08-10T08:15:00Z">
              <w:rPr>
                <w:rFonts w:ascii="Calibri" w:eastAsiaTheme="majorEastAsia" w:hAnsi="Calibri" w:cs="Calibri"/>
                <w:b/>
                <w:bCs/>
                <w:color w:val="4F81BD" w:themeColor="accent1"/>
                <w:sz w:val="24"/>
                <w:szCs w:val="24"/>
              </w:rPr>
            </w:rPrChange>
          </w:rPr>
          <w:lastRenderedPageBreak/>
          <w:t>View detail status of a project.</w:t>
        </w:r>
      </w:ins>
    </w:p>
    <w:p w:rsidR="009B75F9" w:rsidRPr="00303364" w:rsidRDefault="009B75F9" w:rsidP="009B75F9">
      <w:pPr>
        <w:spacing w:after="0"/>
        <w:rPr>
          <w:ins w:id="24882" w:author="DuyNgo" w:date="2012-08-09T22:35:00Z"/>
          <w:rFonts w:cstheme="minorHAnsi"/>
          <w:sz w:val="24"/>
          <w:szCs w:val="24"/>
          <w:rPrChange w:id="24883" w:author="DuyNgo" w:date="2012-08-10T08:15:00Z">
            <w:rPr>
              <w:ins w:id="24884" w:author="DuyNgo" w:date="2012-08-09T22:35:00Z"/>
              <w:rFonts w:ascii="Calibri" w:hAnsi="Calibri" w:cs="Calibri"/>
              <w:sz w:val="24"/>
              <w:szCs w:val="24"/>
            </w:rPr>
          </w:rPrChange>
        </w:rPr>
      </w:pPr>
    </w:p>
    <w:p w:rsidR="009B75F9" w:rsidRPr="00303364" w:rsidRDefault="009B75F9" w:rsidP="009B75F9">
      <w:pPr>
        <w:spacing w:after="0"/>
        <w:rPr>
          <w:ins w:id="24885" w:author="DuyNgo" w:date="2012-08-09T22:35:00Z"/>
          <w:rFonts w:cstheme="minorHAnsi"/>
          <w:sz w:val="24"/>
          <w:szCs w:val="24"/>
          <w:rPrChange w:id="24886" w:author="DuyNgo" w:date="2012-08-10T08:15:00Z">
            <w:rPr>
              <w:ins w:id="24887" w:author="DuyNgo" w:date="2012-08-09T22:35:00Z"/>
              <w:rFonts w:ascii="Calibri" w:hAnsi="Calibri" w:cs="Calibri"/>
              <w:sz w:val="24"/>
              <w:szCs w:val="24"/>
            </w:rPr>
          </w:rPrChange>
        </w:rPr>
      </w:pPr>
      <w:commentRangeStart w:id="24888"/>
      <w:ins w:id="24889" w:author="DuyNgo" w:date="2012-08-09T22:35:00Z">
        <w:r w:rsidRPr="00303364">
          <w:rPr>
            <w:rFonts w:cstheme="minorHAnsi"/>
            <w:sz w:val="24"/>
            <w:szCs w:val="24"/>
            <w:rPrChange w:id="24890" w:author="DuyNgo" w:date="2012-08-10T08:15:00Z">
              <w:rPr>
                <w:rFonts w:ascii="Calibri" w:eastAsiaTheme="majorEastAsia" w:hAnsi="Calibri" w:cs="Calibri"/>
                <w:b/>
                <w:bCs/>
                <w:color w:val="4F81BD" w:themeColor="accent1"/>
                <w:sz w:val="24"/>
                <w:szCs w:val="24"/>
              </w:rPr>
            </w:rPrChange>
          </w:rPr>
          <w:t xml:space="preserve"> </w:t>
        </w:r>
        <w:commentRangeEnd w:id="24888"/>
        <w:r w:rsidRPr="00303364">
          <w:rPr>
            <w:rStyle w:val="CommentReference"/>
            <w:rFonts w:cstheme="minorHAnsi"/>
            <w:sz w:val="24"/>
            <w:szCs w:val="24"/>
            <w:rPrChange w:id="24891" w:author="DuyNgo" w:date="2012-08-10T08:15:00Z">
              <w:rPr>
                <w:rStyle w:val="CommentReference"/>
                <w:rFonts w:ascii="Calibri" w:eastAsiaTheme="majorEastAsia" w:hAnsi="Calibri" w:cs="Calibri"/>
                <w:b/>
                <w:bCs/>
                <w:color w:val="4F81BD" w:themeColor="accent1"/>
                <w:sz w:val="24"/>
                <w:szCs w:val="24"/>
              </w:rPr>
            </w:rPrChange>
          </w:rPr>
          <w:commentReference w:id="24888"/>
        </w:r>
      </w:ins>
    </w:p>
    <w:p w:rsidR="009B75F9" w:rsidRPr="00303364" w:rsidRDefault="009B75F9" w:rsidP="009B75F9">
      <w:pPr>
        <w:spacing w:after="0"/>
        <w:rPr>
          <w:ins w:id="24892" w:author="DuyNgo" w:date="2012-08-09T22:35:00Z"/>
          <w:rFonts w:cstheme="minorHAnsi"/>
          <w:sz w:val="24"/>
          <w:szCs w:val="24"/>
          <w:rPrChange w:id="24893" w:author="DuyNgo" w:date="2012-08-10T08:15:00Z">
            <w:rPr>
              <w:ins w:id="24894" w:author="DuyNgo" w:date="2012-08-09T22:35:00Z"/>
              <w:rFonts w:ascii="Calibri" w:hAnsi="Calibri" w:cs="Calibri"/>
              <w:sz w:val="24"/>
              <w:szCs w:val="24"/>
            </w:rPr>
          </w:rPrChange>
        </w:rPr>
      </w:pPr>
      <w:ins w:id="24895" w:author="DuyNgo" w:date="2012-08-09T22:35:00Z">
        <w:r w:rsidRPr="00303364">
          <w:rPr>
            <w:rFonts w:cstheme="minorHAnsi"/>
            <w:sz w:val="24"/>
            <w:szCs w:val="24"/>
            <w:rPrChange w:id="24896" w:author="DuyNgo" w:date="2012-08-10T08:15:00Z">
              <w:rPr>
                <w:rFonts w:ascii="Calibri" w:eastAsiaTheme="majorEastAsia" w:hAnsi="Calibri" w:cs="Calibri"/>
                <w:b/>
                <w:bCs/>
                <w:color w:val="4F81BD" w:themeColor="accent1"/>
                <w:sz w:val="24"/>
                <w:szCs w:val="24"/>
              </w:rPr>
            </w:rPrChange>
          </w:rPr>
          <w:br/>
        </w:r>
        <w:r w:rsidRPr="00303364">
          <w:rPr>
            <w:rFonts w:cstheme="minorHAnsi"/>
            <w:sz w:val="24"/>
            <w:szCs w:val="24"/>
            <w:rPrChange w:id="24897" w:author="DuyNgo" w:date="2012-08-10T08:15:00Z">
              <w:rPr>
                <w:rFonts w:ascii="Calibri" w:eastAsiaTheme="majorEastAsia" w:hAnsi="Calibri" w:cs="Calibri"/>
                <w:b/>
                <w:bCs/>
                <w:color w:val="4F81BD" w:themeColor="accent1"/>
                <w:sz w:val="24"/>
                <w:szCs w:val="24"/>
              </w:rPr>
            </w:rPrChange>
          </w:rPr>
          <w:br/>
        </w:r>
        <w:r w:rsidRPr="00303364">
          <w:rPr>
            <w:rFonts w:cstheme="minorHAnsi"/>
            <w:sz w:val="24"/>
            <w:szCs w:val="24"/>
            <w:rPrChange w:id="24898"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2"/>
        <w:numPr>
          <w:ilvl w:val="0"/>
          <w:numId w:val="41"/>
        </w:numPr>
        <w:spacing w:before="0"/>
        <w:rPr>
          <w:ins w:id="24899" w:author="DuyNgo" w:date="2012-08-09T22:35:00Z"/>
          <w:rFonts w:asciiTheme="minorHAnsi" w:hAnsiTheme="minorHAnsi" w:cstheme="minorHAnsi"/>
          <w:sz w:val="24"/>
          <w:szCs w:val="24"/>
          <w:rPrChange w:id="24900" w:author="DuyNgo" w:date="2012-08-10T08:15:00Z">
            <w:rPr>
              <w:ins w:id="24901" w:author="DuyNgo" w:date="2012-08-09T22:35:00Z"/>
              <w:rFonts w:ascii="Calibri" w:hAnsi="Calibri" w:cs="Calibri"/>
              <w:sz w:val="24"/>
              <w:szCs w:val="24"/>
            </w:rPr>
          </w:rPrChange>
        </w:rPr>
        <w:pPrChange w:id="24902" w:author="DuyNgo" w:date="2012-08-09T22:37:00Z">
          <w:pPr>
            <w:pStyle w:val="Heading2"/>
            <w:numPr>
              <w:numId w:val="42"/>
            </w:numPr>
            <w:spacing w:before="0"/>
            <w:ind w:left="720" w:hanging="360"/>
          </w:pPr>
        </w:pPrChange>
      </w:pPr>
      <w:bookmarkStart w:id="24903" w:name="_Toc330479250"/>
      <w:bookmarkStart w:id="24904" w:name="_Toc332351381"/>
      <w:ins w:id="24905" w:author="DuyNgo" w:date="2012-08-09T22:35:00Z">
        <w:r w:rsidRPr="00303364">
          <w:rPr>
            <w:rFonts w:asciiTheme="minorHAnsi" w:hAnsiTheme="minorHAnsi" w:cstheme="minorHAnsi"/>
            <w:sz w:val="24"/>
            <w:szCs w:val="24"/>
            <w:rPrChange w:id="24906" w:author="DuyNgo" w:date="2012-08-10T08:15:00Z">
              <w:rPr>
                <w:rFonts w:ascii="Calibri" w:hAnsi="Calibri" w:cs="Calibri"/>
                <w:sz w:val="24"/>
                <w:szCs w:val="24"/>
              </w:rPr>
            </w:rPrChange>
          </w:rPr>
          <w:t>Features not to be tested</w:t>
        </w:r>
        <w:bookmarkEnd w:id="24903"/>
        <w:bookmarkEnd w:id="24904"/>
      </w:ins>
    </w:p>
    <w:p w:rsidR="009B75F9" w:rsidRPr="00303364" w:rsidRDefault="009B75F9" w:rsidP="009B75F9">
      <w:pPr>
        <w:spacing w:after="0"/>
        <w:ind w:left="360" w:firstLine="66"/>
        <w:rPr>
          <w:ins w:id="24907" w:author="DuyNgo" w:date="2012-08-09T22:35:00Z"/>
          <w:rFonts w:cstheme="minorHAnsi"/>
          <w:sz w:val="24"/>
          <w:szCs w:val="24"/>
          <w:rPrChange w:id="24908" w:author="DuyNgo" w:date="2012-08-10T08:15:00Z">
            <w:rPr>
              <w:ins w:id="24909" w:author="DuyNgo" w:date="2012-08-09T22:35:00Z"/>
              <w:rFonts w:ascii="Calibri" w:hAnsi="Calibri" w:cs="Calibri"/>
              <w:sz w:val="24"/>
              <w:szCs w:val="24"/>
            </w:rPr>
          </w:rPrChange>
        </w:rPr>
      </w:pPr>
      <w:ins w:id="24910" w:author="DuyNgo" w:date="2012-08-09T22:35:00Z">
        <w:r w:rsidRPr="00303364">
          <w:rPr>
            <w:rFonts w:cstheme="minorHAnsi"/>
            <w:sz w:val="24"/>
            <w:szCs w:val="24"/>
            <w:rPrChange w:id="24911" w:author="DuyNgo" w:date="2012-08-10T08:15:00Z">
              <w:rPr>
                <w:rFonts w:ascii="Calibri" w:eastAsiaTheme="majorEastAsia" w:hAnsi="Calibri" w:cs="Calibri"/>
                <w:b/>
                <w:bCs/>
                <w:color w:val="4F81BD" w:themeColor="accent1"/>
                <w:sz w:val="24"/>
                <w:szCs w:val="24"/>
              </w:rPr>
            </w:rPrChange>
          </w:rPr>
          <w:br/>
          <w:t xml:space="preserve">The following is a list of the areas that </w:t>
        </w:r>
        <w:proofErr w:type="gramStart"/>
        <w:r w:rsidRPr="00303364">
          <w:rPr>
            <w:rFonts w:cstheme="minorHAnsi"/>
            <w:sz w:val="24"/>
            <w:szCs w:val="24"/>
            <w:rPrChange w:id="24912" w:author="DuyNgo" w:date="2012-08-10T08:15:00Z">
              <w:rPr>
                <w:rFonts w:ascii="Calibri" w:eastAsiaTheme="majorEastAsia" w:hAnsi="Calibri" w:cs="Calibri"/>
                <w:b/>
                <w:bCs/>
                <w:color w:val="4F81BD" w:themeColor="accent1"/>
                <w:sz w:val="24"/>
                <w:szCs w:val="24"/>
              </w:rPr>
            </w:rPrChange>
          </w:rPr>
          <w:t>will NOT be tested</w:t>
        </w:r>
        <w:proofErr w:type="gramEnd"/>
        <w:r w:rsidRPr="00303364">
          <w:rPr>
            <w:rFonts w:cstheme="minorHAnsi"/>
            <w:sz w:val="24"/>
            <w:szCs w:val="24"/>
            <w:rPrChange w:id="24913" w:author="DuyNgo" w:date="2012-08-10T08:15:00Z">
              <w:rPr>
                <w:rFonts w:ascii="Calibri" w:eastAsiaTheme="majorEastAsia" w:hAnsi="Calibri" w:cs="Calibri"/>
                <w:b/>
                <w:bCs/>
                <w:color w:val="4F81BD" w:themeColor="accent1"/>
                <w:sz w:val="24"/>
                <w:szCs w:val="24"/>
              </w:rPr>
            </w:rPrChange>
          </w:rPr>
          <w:t xml:space="preserve"> in this system:</w:t>
        </w:r>
        <w:r w:rsidRPr="00303364">
          <w:rPr>
            <w:rFonts w:cstheme="minorHAnsi"/>
            <w:sz w:val="24"/>
            <w:szCs w:val="24"/>
            <w:rPrChange w:id="24914"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rsidP="009B75F9">
      <w:pPr>
        <w:pStyle w:val="ListParagraph"/>
        <w:keepNext/>
        <w:keepLines/>
        <w:numPr>
          <w:ilvl w:val="0"/>
          <w:numId w:val="13"/>
        </w:numPr>
        <w:spacing w:after="0"/>
        <w:contextualSpacing w:val="0"/>
        <w:outlineLvl w:val="2"/>
        <w:rPr>
          <w:ins w:id="24915" w:author="DuyNgo" w:date="2012-08-09T22:35:00Z"/>
          <w:rFonts w:eastAsiaTheme="majorEastAsia" w:cstheme="minorHAnsi"/>
          <w:b/>
          <w:bCs/>
          <w:vanish/>
          <w:color w:val="4F81BD" w:themeColor="accent1"/>
          <w:sz w:val="24"/>
          <w:szCs w:val="24"/>
          <w:rPrChange w:id="24916" w:author="DuyNgo" w:date="2012-08-10T08:15:00Z">
            <w:rPr>
              <w:ins w:id="24917" w:author="DuyNgo" w:date="2012-08-09T22:35:00Z"/>
              <w:rFonts w:ascii="Calibri" w:eastAsiaTheme="majorEastAsia" w:hAnsi="Calibri" w:cs="Calibri"/>
              <w:b/>
              <w:bCs/>
              <w:vanish/>
              <w:color w:val="4F81BD" w:themeColor="accent1"/>
              <w:sz w:val="24"/>
              <w:szCs w:val="24"/>
            </w:rPr>
          </w:rPrChange>
        </w:rPr>
      </w:pPr>
      <w:bookmarkStart w:id="24918" w:name="_Toc289763155"/>
      <w:bookmarkStart w:id="24919" w:name="_Toc289901126"/>
      <w:bookmarkStart w:id="24920" w:name="_Toc289958679"/>
      <w:bookmarkStart w:id="24921" w:name="_Toc290062537"/>
      <w:bookmarkStart w:id="24922" w:name="_Toc290062603"/>
      <w:bookmarkStart w:id="24923" w:name="_Toc290067611"/>
      <w:bookmarkStart w:id="24924" w:name="_Toc290067675"/>
      <w:bookmarkStart w:id="24925" w:name="_Toc290908746"/>
      <w:bookmarkStart w:id="24926" w:name="_Toc319525988"/>
      <w:bookmarkStart w:id="24927" w:name="_Toc319824971"/>
      <w:bookmarkStart w:id="24928" w:name="_Toc330479251"/>
      <w:bookmarkStart w:id="24929" w:name="_Toc332349622"/>
      <w:bookmarkStart w:id="24930" w:name="_Toc332349977"/>
      <w:bookmarkStart w:id="24931" w:name="_Toc332350330"/>
      <w:bookmarkStart w:id="24932" w:name="_Toc332350681"/>
      <w:bookmarkStart w:id="24933" w:name="_Toc332351031"/>
      <w:bookmarkStart w:id="24934" w:name="_Toc332351382"/>
      <w:bookmarkEnd w:id="24918"/>
      <w:bookmarkEnd w:id="24919"/>
      <w:bookmarkEnd w:id="24920"/>
      <w:bookmarkEnd w:id="24921"/>
      <w:bookmarkEnd w:id="24922"/>
      <w:bookmarkEnd w:id="24923"/>
      <w:bookmarkEnd w:id="24924"/>
      <w:bookmarkEnd w:id="24925"/>
      <w:bookmarkEnd w:id="24926"/>
      <w:bookmarkEnd w:id="24927"/>
      <w:bookmarkEnd w:id="24928"/>
      <w:bookmarkEnd w:id="24929"/>
      <w:bookmarkEnd w:id="24930"/>
      <w:bookmarkEnd w:id="24931"/>
      <w:bookmarkEnd w:id="24932"/>
      <w:bookmarkEnd w:id="24933"/>
      <w:bookmarkEnd w:id="24934"/>
    </w:p>
    <w:p w:rsidR="009B75F9" w:rsidRPr="00303364" w:rsidRDefault="009B75F9" w:rsidP="009B75F9">
      <w:pPr>
        <w:pStyle w:val="ListParagraph"/>
        <w:keepNext/>
        <w:keepLines/>
        <w:numPr>
          <w:ilvl w:val="0"/>
          <w:numId w:val="13"/>
        </w:numPr>
        <w:spacing w:after="0"/>
        <w:contextualSpacing w:val="0"/>
        <w:outlineLvl w:val="2"/>
        <w:rPr>
          <w:ins w:id="24935" w:author="DuyNgo" w:date="2012-08-09T22:35:00Z"/>
          <w:rFonts w:eastAsiaTheme="majorEastAsia" w:cstheme="minorHAnsi"/>
          <w:b/>
          <w:bCs/>
          <w:vanish/>
          <w:color w:val="4F81BD" w:themeColor="accent1"/>
          <w:sz w:val="24"/>
          <w:szCs w:val="24"/>
          <w:rPrChange w:id="24936" w:author="DuyNgo" w:date="2012-08-10T08:15:00Z">
            <w:rPr>
              <w:ins w:id="24937" w:author="DuyNgo" w:date="2012-08-09T22:35:00Z"/>
              <w:rFonts w:ascii="Calibri" w:eastAsiaTheme="majorEastAsia" w:hAnsi="Calibri" w:cs="Calibri"/>
              <w:b/>
              <w:bCs/>
              <w:vanish/>
              <w:color w:val="4F81BD" w:themeColor="accent1"/>
              <w:sz w:val="24"/>
              <w:szCs w:val="24"/>
            </w:rPr>
          </w:rPrChange>
        </w:rPr>
      </w:pPr>
      <w:bookmarkStart w:id="24938" w:name="_Toc289763156"/>
      <w:bookmarkStart w:id="24939" w:name="_Toc289901127"/>
      <w:bookmarkStart w:id="24940" w:name="_Toc289958680"/>
      <w:bookmarkStart w:id="24941" w:name="_Toc290062538"/>
      <w:bookmarkStart w:id="24942" w:name="_Toc290062604"/>
      <w:bookmarkStart w:id="24943" w:name="_Toc290067612"/>
      <w:bookmarkStart w:id="24944" w:name="_Toc290067676"/>
      <w:bookmarkStart w:id="24945" w:name="_Toc290908747"/>
      <w:bookmarkStart w:id="24946" w:name="_Toc319525989"/>
      <w:bookmarkStart w:id="24947" w:name="_Toc319824972"/>
      <w:bookmarkStart w:id="24948" w:name="_Toc330479252"/>
      <w:bookmarkStart w:id="24949" w:name="_Toc332349623"/>
      <w:bookmarkStart w:id="24950" w:name="_Toc332349978"/>
      <w:bookmarkStart w:id="24951" w:name="_Toc332350331"/>
      <w:bookmarkStart w:id="24952" w:name="_Toc332350682"/>
      <w:bookmarkStart w:id="24953" w:name="_Toc332351032"/>
      <w:bookmarkStart w:id="24954" w:name="_Toc332351383"/>
      <w:bookmarkEnd w:id="24938"/>
      <w:bookmarkEnd w:id="24939"/>
      <w:bookmarkEnd w:id="24940"/>
      <w:bookmarkEnd w:id="24941"/>
      <w:bookmarkEnd w:id="24942"/>
      <w:bookmarkEnd w:id="24943"/>
      <w:bookmarkEnd w:id="24944"/>
      <w:bookmarkEnd w:id="24945"/>
      <w:bookmarkEnd w:id="24946"/>
      <w:bookmarkEnd w:id="24947"/>
      <w:bookmarkEnd w:id="24948"/>
      <w:bookmarkEnd w:id="24949"/>
      <w:bookmarkEnd w:id="24950"/>
      <w:bookmarkEnd w:id="24951"/>
      <w:bookmarkEnd w:id="24952"/>
      <w:bookmarkEnd w:id="24953"/>
      <w:bookmarkEnd w:id="24954"/>
    </w:p>
    <w:p w:rsidR="009B75F9" w:rsidRPr="00303364" w:rsidRDefault="009B75F9">
      <w:pPr>
        <w:pStyle w:val="Heading3"/>
        <w:numPr>
          <w:ilvl w:val="1"/>
          <w:numId w:val="41"/>
        </w:numPr>
        <w:spacing w:before="0"/>
        <w:rPr>
          <w:ins w:id="24955" w:author="DuyNgo" w:date="2012-08-09T22:35:00Z"/>
          <w:rFonts w:asciiTheme="minorHAnsi" w:hAnsiTheme="minorHAnsi" w:cstheme="minorHAnsi"/>
          <w:sz w:val="24"/>
          <w:szCs w:val="24"/>
          <w:rPrChange w:id="24956" w:author="DuyNgo" w:date="2012-08-10T08:15:00Z">
            <w:rPr>
              <w:ins w:id="24957" w:author="DuyNgo" w:date="2012-08-09T22:35:00Z"/>
              <w:rFonts w:ascii="Calibri" w:hAnsi="Calibri" w:cs="Calibri"/>
              <w:sz w:val="24"/>
              <w:szCs w:val="24"/>
            </w:rPr>
          </w:rPrChange>
        </w:rPr>
        <w:pPrChange w:id="24958" w:author="DuyNgo" w:date="2012-08-09T22:37:00Z">
          <w:pPr>
            <w:pStyle w:val="Heading3"/>
            <w:numPr>
              <w:ilvl w:val="1"/>
              <w:numId w:val="13"/>
            </w:numPr>
            <w:spacing w:before="0"/>
            <w:ind w:left="720" w:hanging="360"/>
          </w:pPr>
        </w:pPrChange>
      </w:pPr>
      <w:bookmarkStart w:id="24959" w:name="_Toc319824973"/>
      <w:bookmarkStart w:id="24960" w:name="_Toc330479253"/>
      <w:bookmarkStart w:id="24961" w:name="_Toc332351384"/>
      <w:ins w:id="24962" w:author="DuyNgo" w:date="2012-08-09T22:35:00Z">
        <w:r w:rsidRPr="00303364">
          <w:rPr>
            <w:rFonts w:asciiTheme="minorHAnsi" w:hAnsiTheme="minorHAnsi" w:cstheme="minorHAnsi"/>
            <w:sz w:val="24"/>
            <w:szCs w:val="24"/>
            <w:rPrChange w:id="24963" w:author="DuyNgo" w:date="2012-08-10T08:15:00Z">
              <w:rPr>
                <w:rFonts w:ascii="Calibri" w:hAnsi="Calibri" w:cs="Calibri"/>
                <w:sz w:val="24"/>
                <w:szCs w:val="24"/>
              </w:rPr>
            </w:rPrChange>
          </w:rPr>
          <w:t>Text formatting</w:t>
        </w:r>
        <w:bookmarkEnd w:id="24959"/>
        <w:bookmarkEnd w:id="24960"/>
        <w:bookmarkEnd w:id="24961"/>
        <w:r w:rsidRPr="00303364">
          <w:rPr>
            <w:rFonts w:asciiTheme="minorHAnsi" w:hAnsiTheme="minorHAnsi" w:cstheme="minorHAnsi"/>
            <w:sz w:val="24"/>
            <w:szCs w:val="24"/>
            <w:rPrChange w:id="24964" w:author="DuyNgo" w:date="2012-08-10T08:15:00Z">
              <w:rPr>
                <w:rFonts w:ascii="Calibri" w:hAnsi="Calibri" w:cs="Calibri"/>
                <w:sz w:val="24"/>
                <w:szCs w:val="24"/>
              </w:rPr>
            </w:rPrChange>
          </w:rPr>
          <w:br/>
        </w:r>
      </w:ins>
    </w:p>
    <w:p w:rsidR="009B75F9" w:rsidRPr="00303364" w:rsidRDefault="009B75F9" w:rsidP="009B75F9">
      <w:pPr>
        <w:spacing w:after="0"/>
        <w:ind w:left="360"/>
        <w:rPr>
          <w:ins w:id="24965" w:author="DuyNgo" w:date="2012-08-09T22:35:00Z"/>
          <w:rFonts w:cstheme="minorHAnsi"/>
          <w:sz w:val="24"/>
          <w:szCs w:val="24"/>
          <w:rPrChange w:id="24966" w:author="DuyNgo" w:date="2012-08-10T08:15:00Z">
            <w:rPr>
              <w:ins w:id="24967" w:author="DuyNgo" w:date="2012-08-09T22:35:00Z"/>
              <w:rFonts w:ascii="Calibri" w:hAnsi="Calibri" w:cs="Calibri"/>
              <w:sz w:val="24"/>
              <w:szCs w:val="24"/>
            </w:rPr>
          </w:rPrChange>
        </w:rPr>
      </w:pPr>
      <w:ins w:id="24968" w:author="DuyNgo" w:date="2012-08-09T22:35:00Z">
        <w:r w:rsidRPr="00303364">
          <w:rPr>
            <w:rFonts w:cstheme="minorHAnsi"/>
            <w:sz w:val="24"/>
            <w:szCs w:val="24"/>
            <w:rPrChange w:id="24969" w:author="DuyNgo" w:date="2012-08-10T08:15:00Z">
              <w:rPr>
                <w:rFonts w:ascii="Calibri" w:eastAsiaTheme="majorEastAsia" w:hAnsi="Calibri" w:cs="Calibri"/>
                <w:b/>
                <w:bCs/>
                <w:color w:val="4F81BD" w:themeColor="accent1"/>
                <w:sz w:val="24"/>
                <w:szCs w:val="24"/>
              </w:rPr>
            </w:rPrChange>
          </w:rPr>
          <w:t xml:space="preserve">There was not enough time and this feature is not so important, so we pass this case and assume that all the text is format correctly. </w:t>
        </w:r>
        <w:r w:rsidRPr="00303364">
          <w:rPr>
            <w:rFonts w:cstheme="minorHAnsi"/>
            <w:sz w:val="24"/>
            <w:szCs w:val="24"/>
            <w:rPrChange w:id="24970"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971" w:author="DuyNgo" w:date="2012-08-09T22:35:00Z"/>
          <w:rFonts w:asciiTheme="minorHAnsi" w:hAnsiTheme="minorHAnsi" w:cstheme="minorHAnsi"/>
          <w:sz w:val="24"/>
          <w:szCs w:val="24"/>
          <w:rPrChange w:id="24972" w:author="DuyNgo" w:date="2012-08-10T08:15:00Z">
            <w:rPr>
              <w:ins w:id="24973" w:author="DuyNgo" w:date="2012-08-09T22:35:00Z"/>
              <w:rFonts w:ascii="Calibri" w:hAnsi="Calibri" w:cs="Calibri"/>
              <w:sz w:val="24"/>
              <w:szCs w:val="24"/>
            </w:rPr>
          </w:rPrChange>
        </w:rPr>
        <w:pPrChange w:id="24974" w:author="DuyNgo" w:date="2012-08-09T22:37:00Z">
          <w:pPr>
            <w:pStyle w:val="Heading3"/>
            <w:numPr>
              <w:ilvl w:val="1"/>
              <w:numId w:val="13"/>
            </w:numPr>
            <w:spacing w:before="0"/>
            <w:ind w:left="720" w:hanging="360"/>
          </w:pPr>
        </w:pPrChange>
      </w:pPr>
      <w:ins w:id="24975" w:author="DuyNgo" w:date="2012-08-09T22:35:00Z">
        <w:r w:rsidRPr="00303364">
          <w:rPr>
            <w:rFonts w:asciiTheme="minorHAnsi" w:hAnsiTheme="minorHAnsi" w:cstheme="minorHAnsi"/>
            <w:sz w:val="24"/>
            <w:szCs w:val="24"/>
            <w:rPrChange w:id="24976" w:author="DuyNgo" w:date="2012-08-10T08:15:00Z">
              <w:rPr>
                <w:rFonts w:ascii="Calibri" w:hAnsi="Calibri" w:cs="Calibri"/>
                <w:sz w:val="24"/>
                <w:szCs w:val="24"/>
              </w:rPr>
            </w:rPrChange>
          </w:rPr>
          <w:t xml:space="preserve"> </w:t>
        </w:r>
        <w:bookmarkStart w:id="24977" w:name="_Toc330479254"/>
        <w:bookmarkStart w:id="24978" w:name="_Toc332351385"/>
        <w:r w:rsidRPr="00303364">
          <w:rPr>
            <w:rFonts w:asciiTheme="minorHAnsi" w:hAnsiTheme="minorHAnsi" w:cstheme="minorHAnsi"/>
            <w:sz w:val="24"/>
            <w:szCs w:val="24"/>
            <w:rPrChange w:id="24979" w:author="DuyNgo" w:date="2012-08-10T08:15:00Z">
              <w:rPr>
                <w:rFonts w:ascii="Calibri" w:hAnsi="Calibri" w:cs="Calibri"/>
                <w:sz w:val="24"/>
                <w:szCs w:val="24"/>
              </w:rPr>
            </w:rPrChange>
          </w:rPr>
          <w:t>Image formatting</w:t>
        </w:r>
        <w:bookmarkEnd w:id="24977"/>
        <w:bookmarkEnd w:id="24978"/>
        <w:r w:rsidRPr="00303364">
          <w:rPr>
            <w:rFonts w:asciiTheme="minorHAnsi" w:hAnsiTheme="minorHAnsi" w:cstheme="minorHAnsi"/>
            <w:sz w:val="24"/>
            <w:szCs w:val="24"/>
            <w:rPrChange w:id="24980" w:author="DuyNgo" w:date="2012-08-10T08:15:00Z">
              <w:rPr>
                <w:rFonts w:ascii="Calibri" w:hAnsi="Calibri" w:cs="Calibri"/>
                <w:sz w:val="24"/>
                <w:szCs w:val="24"/>
              </w:rPr>
            </w:rPrChange>
          </w:rPr>
          <w:br/>
        </w:r>
      </w:ins>
    </w:p>
    <w:p w:rsidR="009B75F9" w:rsidRPr="00303364" w:rsidRDefault="009B75F9" w:rsidP="009B75F9">
      <w:pPr>
        <w:spacing w:after="0"/>
        <w:ind w:left="360"/>
        <w:rPr>
          <w:ins w:id="24981" w:author="DuyNgo" w:date="2012-08-09T22:35:00Z"/>
          <w:rFonts w:cstheme="minorHAnsi"/>
          <w:sz w:val="24"/>
          <w:szCs w:val="24"/>
          <w:rPrChange w:id="24982" w:author="DuyNgo" w:date="2012-08-10T08:15:00Z">
            <w:rPr>
              <w:ins w:id="24983" w:author="DuyNgo" w:date="2012-08-09T22:35:00Z"/>
              <w:rFonts w:ascii="Calibri" w:hAnsi="Calibri" w:cs="Calibri"/>
              <w:sz w:val="24"/>
              <w:szCs w:val="24"/>
            </w:rPr>
          </w:rPrChange>
        </w:rPr>
      </w:pPr>
      <w:ins w:id="24984" w:author="DuyNgo" w:date="2012-08-09T22:35:00Z">
        <w:r w:rsidRPr="00303364">
          <w:rPr>
            <w:rFonts w:cstheme="minorHAnsi"/>
            <w:sz w:val="24"/>
            <w:szCs w:val="24"/>
            <w:rPrChange w:id="24985" w:author="DuyNgo" w:date="2012-08-10T08:15:00Z">
              <w:rPr>
                <w:rFonts w:ascii="Calibri" w:eastAsiaTheme="majorEastAsia" w:hAnsi="Calibri" w:cs="Calibri"/>
                <w:b/>
                <w:bCs/>
                <w:color w:val="4F81BD" w:themeColor="accent1"/>
                <w:sz w:val="24"/>
                <w:szCs w:val="24"/>
              </w:rPr>
            </w:rPrChange>
          </w:rPr>
          <w:t xml:space="preserve">There was not enough time and this feature is not so important, so we pass this case and assume that the entire image is not need to format correctly. </w:t>
        </w:r>
        <w:r w:rsidRPr="00303364">
          <w:rPr>
            <w:rFonts w:cstheme="minorHAnsi"/>
            <w:sz w:val="24"/>
            <w:szCs w:val="24"/>
            <w:rPrChange w:id="24986"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987" w:author="DuyNgo" w:date="2012-08-09T22:35:00Z"/>
          <w:rFonts w:asciiTheme="minorHAnsi" w:hAnsiTheme="minorHAnsi" w:cstheme="minorHAnsi"/>
          <w:sz w:val="24"/>
          <w:szCs w:val="24"/>
          <w:rPrChange w:id="24988" w:author="DuyNgo" w:date="2012-08-10T08:15:00Z">
            <w:rPr>
              <w:ins w:id="24989" w:author="DuyNgo" w:date="2012-08-09T22:35:00Z"/>
              <w:rFonts w:ascii="Calibri" w:hAnsi="Calibri" w:cs="Calibri"/>
              <w:sz w:val="24"/>
              <w:szCs w:val="24"/>
            </w:rPr>
          </w:rPrChange>
        </w:rPr>
        <w:pPrChange w:id="24990" w:author="DuyNgo" w:date="2012-08-09T22:37:00Z">
          <w:pPr>
            <w:pStyle w:val="Heading3"/>
            <w:numPr>
              <w:ilvl w:val="1"/>
              <w:numId w:val="13"/>
            </w:numPr>
            <w:spacing w:before="0"/>
            <w:ind w:left="720" w:hanging="360"/>
          </w:pPr>
        </w:pPrChange>
      </w:pPr>
      <w:bookmarkStart w:id="24991" w:name="_Toc319824974"/>
      <w:bookmarkStart w:id="24992" w:name="_Toc330479255"/>
      <w:bookmarkStart w:id="24993" w:name="_Toc332351386"/>
      <w:ins w:id="24994" w:author="DuyNgo" w:date="2012-08-09T22:35:00Z">
        <w:r w:rsidRPr="00303364">
          <w:rPr>
            <w:rFonts w:asciiTheme="minorHAnsi" w:hAnsiTheme="minorHAnsi" w:cstheme="minorHAnsi"/>
            <w:sz w:val="24"/>
            <w:szCs w:val="24"/>
            <w:rPrChange w:id="24995" w:author="DuyNgo" w:date="2012-08-10T08:15:00Z">
              <w:rPr>
                <w:rFonts w:ascii="Calibri" w:hAnsi="Calibri" w:cs="Calibri"/>
                <w:sz w:val="24"/>
                <w:szCs w:val="24"/>
              </w:rPr>
            </w:rPrChange>
          </w:rPr>
          <w:t>Performance</w:t>
        </w:r>
        <w:bookmarkEnd w:id="24991"/>
        <w:bookmarkEnd w:id="24992"/>
        <w:bookmarkEnd w:id="24993"/>
        <w:r w:rsidRPr="00303364">
          <w:rPr>
            <w:rFonts w:asciiTheme="minorHAnsi" w:hAnsiTheme="minorHAnsi" w:cstheme="minorHAnsi"/>
            <w:sz w:val="24"/>
            <w:szCs w:val="24"/>
            <w:rPrChange w:id="24996" w:author="DuyNgo" w:date="2012-08-10T08:15:00Z">
              <w:rPr>
                <w:rFonts w:ascii="Calibri" w:hAnsi="Calibri" w:cs="Calibri"/>
                <w:sz w:val="24"/>
                <w:szCs w:val="24"/>
              </w:rPr>
            </w:rPrChange>
          </w:rPr>
          <w:br/>
        </w:r>
      </w:ins>
    </w:p>
    <w:p w:rsidR="009B75F9" w:rsidRPr="00303364" w:rsidRDefault="009B75F9" w:rsidP="009B75F9">
      <w:pPr>
        <w:tabs>
          <w:tab w:val="left" w:pos="426"/>
        </w:tabs>
        <w:spacing w:after="0"/>
        <w:ind w:left="426"/>
        <w:rPr>
          <w:ins w:id="24997" w:author="DuyNgo" w:date="2012-08-09T22:35:00Z"/>
          <w:rFonts w:cstheme="minorHAnsi"/>
          <w:sz w:val="24"/>
          <w:szCs w:val="24"/>
          <w:rPrChange w:id="24998" w:author="DuyNgo" w:date="2012-08-10T08:15:00Z">
            <w:rPr>
              <w:ins w:id="24999" w:author="DuyNgo" w:date="2012-08-09T22:35:00Z"/>
              <w:rFonts w:ascii="Calibri" w:hAnsi="Calibri" w:cs="Calibri"/>
              <w:sz w:val="24"/>
              <w:szCs w:val="24"/>
            </w:rPr>
          </w:rPrChange>
        </w:rPr>
      </w:pPr>
      <w:ins w:id="25000" w:author="DuyNgo" w:date="2012-08-09T22:35:00Z">
        <w:r w:rsidRPr="00303364">
          <w:rPr>
            <w:rFonts w:cstheme="minorHAnsi"/>
            <w:sz w:val="24"/>
            <w:szCs w:val="24"/>
            <w:rPrChange w:id="25001" w:author="DuyNgo" w:date="2012-08-10T08:15:00Z">
              <w:rPr>
                <w:rFonts w:ascii="Calibri" w:eastAsiaTheme="majorEastAsia" w:hAnsi="Calibri" w:cs="Calibri"/>
                <w:b/>
                <w:bCs/>
                <w:color w:val="4F81BD" w:themeColor="accent1"/>
                <w:sz w:val="24"/>
                <w:szCs w:val="24"/>
              </w:rPr>
            </w:rPrChange>
          </w:rPr>
          <w:t xml:space="preserve">There was not enough time so we cannot optimize source code and improve performance. We can only ensure the system work well but not at its best performance.  </w:t>
        </w:r>
        <w:r w:rsidRPr="00303364">
          <w:rPr>
            <w:rFonts w:cstheme="minorHAnsi"/>
            <w:sz w:val="24"/>
            <w:szCs w:val="24"/>
            <w:rPrChange w:id="25002"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ind w:left="810" w:hanging="450"/>
        <w:rPr>
          <w:ins w:id="25003" w:author="DuyNgo" w:date="2012-08-09T22:35:00Z"/>
          <w:rFonts w:asciiTheme="minorHAnsi" w:hAnsiTheme="minorHAnsi" w:cstheme="minorHAnsi"/>
          <w:sz w:val="24"/>
          <w:szCs w:val="24"/>
          <w:rPrChange w:id="25004" w:author="DuyNgo" w:date="2012-08-10T08:15:00Z">
            <w:rPr>
              <w:ins w:id="25005" w:author="DuyNgo" w:date="2012-08-09T22:35:00Z"/>
              <w:rFonts w:ascii="Calibri" w:hAnsi="Calibri" w:cs="Calibri"/>
              <w:sz w:val="24"/>
              <w:szCs w:val="24"/>
            </w:rPr>
          </w:rPrChange>
        </w:rPr>
        <w:pPrChange w:id="25006" w:author="DuyNgo" w:date="2012-08-09T22:37:00Z">
          <w:pPr>
            <w:pStyle w:val="Heading3"/>
            <w:numPr>
              <w:ilvl w:val="1"/>
              <w:numId w:val="13"/>
            </w:numPr>
            <w:spacing w:before="0"/>
            <w:ind w:left="810" w:hanging="450"/>
          </w:pPr>
        </w:pPrChange>
      </w:pPr>
      <w:bookmarkStart w:id="25007" w:name="_Toc320185249"/>
      <w:bookmarkStart w:id="25008" w:name="_Toc330479256"/>
      <w:bookmarkStart w:id="25009" w:name="_Toc332351387"/>
      <w:ins w:id="25010" w:author="DuyNgo" w:date="2012-08-09T22:35:00Z">
        <w:r w:rsidRPr="00303364">
          <w:rPr>
            <w:rFonts w:asciiTheme="minorHAnsi" w:hAnsiTheme="minorHAnsi" w:cstheme="minorHAnsi"/>
            <w:sz w:val="24"/>
            <w:szCs w:val="24"/>
            <w:rPrChange w:id="25011" w:author="DuyNgo" w:date="2012-08-10T08:15:00Z">
              <w:rPr>
                <w:rFonts w:ascii="Calibri" w:hAnsi="Calibri" w:cs="Calibri"/>
                <w:sz w:val="24"/>
                <w:szCs w:val="24"/>
              </w:rPr>
            </w:rPrChange>
          </w:rPr>
          <w:t>Network Connection &amp; Security</w:t>
        </w:r>
        <w:bookmarkEnd w:id="25007"/>
        <w:bookmarkEnd w:id="25008"/>
        <w:bookmarkEnd w:id="25009"/>
        <w:r w:rsidRPr="00303364">
          <w:rPr>
            <w:rFonts w:asciiTheme="minorHAnsi" w:hAnsiTheme="minorHAnsi" w:cstheme="minorHAnsi"/>
            <w:sz w:val="24"/>
            <w:szCs w:val="24"/>
            <w:rPrChange w:id="25012" w:author="DuyNgo" w:date="2012-08-10T08:15:00Z">
              <w:rPr>
                <w:rFonts w:ascii="Calibri" w:hAnsi="Calibri" w:cs="Calibri"/>
                <w:sz w:val="24"/>
                <w:szCs w:val="24"/>
              </w:rPr>
            </w:rPrChange>
          </w:rPr>
          <w:br/>
        </w:r>
      </w:ins>
    </w:p>
    <w:p w:rsidR="009B75F9" w:rsidRPr="00303364" w:rsidRDefault="009B75F9" w:rsidP="009B75F9">
      <w:pPr>
        <w:spacing w:after="0"/>
        <w:ind w:left="360"/>
        <w:rPr>
          <w:ins w:id="25013" w:author="DuyNgo" w:date="2012-08-09T22:35:00Z"/>
          <w:rFonts w:cstheme="minorHAnsi"/>
          <w:sz w:val="24"/>
          <w:szCs w:val="24"/>
          <w:rPrChange w:id="25014" w:author="DuyNgo" w:date="2012-08-10T08:15:00Z">
            <w:rPr>
              <w:ins w:id="25015" w:author="DuyNgo" w:date="2012-08-09T22:35:00Z"/>
              <w:rFonts w:ascii="Calibri" w:hAnsi="Calibri" w:cs="Calibri"/>
              <w:sz w:val="24"/>
              <w:szCs w:val="24"/>
            </w:rPr>
          </w:rPrChange>
        </w:rPr>
      </w:pPr>
      <w:ins w:id="25016" w:author="DuyNgo" w:date="2012-08-09T22:35:00Z">
        <w:r w:rsidRPr="00303364">
          <w:rPr>
            <w:rFonts w:cstheme="minorHAnsi"/>
            <w:sz w:val="24"/>
            <w:szCs w:val="24"/>
            <w:rPrChange w:id="25017" w:author="DuyNgo" w:date="2012-08-10T08:15:00Z">
              <w:rPr>
                <w:rFonts w:ascii="Calibri" w:eastAsiaTheme="majorEastAsia" w:hAnsi="Calibri" w:cs="Calibri"/>
                <w:b/>
                <w:bCs/>
                <w:color w:val="4F81BD" w:themeColor="accent1"/>
                <w:sz w:val="24"/>
                <w:szCs w:val="24"/>
              </w:rPr>
            </w:rPrChange>
          </w:rPr>
          <w:t>With each user, it will be different. We only ensure that this system will affect to network.</w:t>
        </w:r>
        <w:r w:rsidRPr="00303364">
          <w:rPr>
            <w:rFonts w:cstheme="minorHAnsi"/>
            <w:sz w:val="24"/>
            <w:szCs w:val="24"/>
            <w:rPrChange w:id="25018"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ind w:left="810" w:hanging="450"/>
        <w:rPr>
          <w:ins w:id="25019" w:author="DuyNgo" w:date="2012-08-09T22:35:00Z"/>
          <w:rFonts w:asciiTheme="minorHAnsi" w:hAnsiTheme="minorHAnsi" w:cstheme="minorHAnsi"/>
          <w:sz w:val="24"/>
          <w:szCs w:val="24"/>
          <w:rPrChange w:id="25020" w:author="DuyNgo" w:date="2012-08-10T08:15:00Z">
            <w:rPr>
              <w:ins w:id="25021" w:author="DuyNgo" w:date="2012-08-09T22:35:00Z"/>
              <w:rFonts w:ascii="Calibri" w:hAnsi="Calibri" w:cs="Calibri"/>
              <w:sz w:val="24"/>
              <w:szCs w:val="24"/>
            </w:rPr>
          </w:rPrChange>
        </w:rPr>
        <w:pPrChange w:id="25022" w:author="DuyNgo" w:date="2012-08-09T22:37:00Z">
          <w:pPr>
            <w:pStyle w:val="Heading3"/>
            <w:numPr>
              <w:ilvl w:val="1"/>
              <w:numId w:val="13"/>
            </w:numPr>
            <w:spacing w:before="0"/>
            <w:ind w:left="810" w:hanging="450"/>
          </w:pPr>
        </w:pPrChange>
      </w:pPr>
      <w:bookmarkStart w:id="25023" w:name="_Toc320185250"/>
      <w:bookmarkStart w:id="25024" w:name="_Toc330479257"/>
      <w:bookmarkStart w:id="25025" w:name="_Toc332351388"/>
      <w:ins w:id="25026" w:author="DuyNgo" w:date="2012-08-09T22:35:00Z">
        <w:r w:rsidRPr="00303364">
          <w:rPr>
            <w:rFonts w:asciiTheme="minorHAnsi" w:hAnsiTheme="minorHAnsi" w:cstheme="minorHAnsi"/>
            <w:sz w:val="24"/>
            <w:szCs w:val="24"/>
            <w:rPrChange w:id="25027" w:author="DuyNgo" w:date="2012-08-10T08:15:00Z">
              <w:rPr>
                <w:rFonts w:ascii="Calibri" w:hAnsi="Calibri" w:cs="Calibri"/>
                <w:sz w:val="24"/>
                <w:szCs w:val="24"/>
              </w:rPr>
            </w:rPrChange>
          </w:rPr>
          <w:t>Performance</w:t>
        </w:r>
        <w:bookmarkEnd w:id="25023"/>
        <w:bookmarkEnd w:id="25024"/>
        <w:bookmarkEnd w:id="25025"/>
        <w:r w:rsidRPr="00303364">
          <w:rPr>
            <w:rFonts w:asciiTheme="minorHAnsi" w:hAnsiTheme="minorHAnsi" w:cstheme="minorHAnsi"/>
            <w:sz w:val="24"/>
            <w:szCs w:val="24"/>
            <w:rPrChange w:id="25028" w:author="DuyNgo" w:date="2012-08-10T08:15:00Z">
              <w:rPr>
                <w:rFonts w:ascii="Calibri" w:hAnsi="Calibri" w:cs="Calibri"/>
                <w:sz w:val="24"/>
                <w:szCs w:val="24"/>
              </w:rPr>
            </w:rPrChange>
          </w:rPr>
          <w:br/>
        </w:r>
      </w:ins>
    </w:p>
    <w:p w:rsidR="009B75F9" w:rsidRPr="00303364" w:rsidRDefault="009B75F9" w:rsidP="009B75F9">
      <w:pPr>
        <w:tabs>
          <w:tab w:val="left" w:pos="426"/>
        </w:tabs>
        <w:spacing w:after="0"/>
        <w:ind w:left="426"/>
        <w:rPr>
          <w:ins w:id="25029" w:author="DuyNgo" w:date="2012-08-09T22:35:00Z"/>
          <w:rFonts w:cstheme="minorHAnsi"/>
          <w:sz w:val="24"/>
          <w:szCs w:val="24"/>
          <w:rPrChange w:id="25030" w:author="DuyNgo" w:date="2012-08-10T08:15:00Z">
            <w:rPr>
              <w:ins w:id="25031" w:author="DuyNgo" w:date="2012-08-09T22:35:00Z"/>
              <w:rFonts w:ascii="Calibri" w:hAnsi="Calibri" w:cs="Calibri"/>
              <w:sz w:val="24"/>
              <w:szCs w:val="24"/>
            </w:rPr>
          </w:rPrChange>
        </w:rPr>
      </w:pPr>
      <w:ins w:id="25032" w:author="DuyNgo" w:date="2012-08-09T22:35:00Z">
        <w:r w:rsidRPr="00303364">
          <w:rPr>
            <w:rFonts w:cstheme="minorHAnsi"/>
            <w:sz w:val="24"/>
            <w:szCs w:val="24"/>
            <w:rPrChange w:id="25033" w:author="DuyNgo" w:date="2012-08-10T08:15:00Z">
              <w:rPr>
                <w:rFonts w:ascii="Calibri" w:eastAsiaTheme="majorEastAsia" w:hAnsi="Calibri" w:cs="Calibri"/>
                <w:b/>
                <w:bCs/>
                <w:color w:val="4F81BD" w:themeColor="accent1"/>
                <w:sz w:val="24"/>
                <w:szCs w:val="24"/>
              </w:rPr>
            </w:rPrChange>
          </w:rPr>
          <w:t xml:space="preserve">There was not enough time so we cannot optimize source code and improve performance. We can only ensure the system work well but not at its best performance. </w:t>
        </w:r>
      </w:ins>
    </w:p>
    <w:p w:rsidR="00F1567C" w:rsidRPr="00303364" w:rsidRDefault="00F1567C" w:rsidP="00F1567C">
      <w:pPr>
        <w:tabs>
          <w:tab w:val="left" w:pos="426"/>
        </w:tabs>
        <w:spacing w:after="0"/>
        <w:rPr>
          <w:ins w:id="25034" w:author="DuyNgo" w:date="2012-08-09T22:37:00Z"/>
          <w:rFonts w:cstheme="minorHAnsi"/>
          <w:sz w:val="24"/>
          <w:szCs w:val="24"/>
          <w:rPrChange w:id="25035" w:author="DuyNgo" w:date="2012-08-10T08:15:00Z">
            <w:rPr>
              <w:ins w:id="25036" w:author="DuyNgo" w:date="2012-08-09T22:37:00Z"/>
              <w:rFonts w:ascii="Calibri" w:hAnsi="Calibri" w:cs="Calibri"/>
              <w:sz w:val="24"/>
              <w:szCs w:val="24"/>
            </w:rPr>
          </w:rPrChange>
        </w:rPr>
      </w:pPr>
    </w:p>
    <w:p w:rsidR="00F1567C" w:rsidRPr="00303364" w:rsidRDefault="00F1567C">
      <w:pPr>
        <w:pStyle w:val="Heading2"/>
        <w:numPr>
          <w:ilvl w:val="0"/>
          <w:numId w:val="41"/>
        </w:numPr>
        <w:ind w:left="360"/>
        <w:rPr>
          <w:ins w:id="25037" w:author="DuyNgo" w:date="2012-08-09T22:37:00Z"/>
          <w:rFonts w:asciiTheme="minorHAnsi" w:hAnsiTheme="minorHAnsi" w:cstheme="minorHAnsi"/>
          <w:sz w:val="24"/>
          <w:szCs w:val="24"/>
          <w:rPrChange w:id="25038" w:author="DuyNgo" w:date="2012-08-10T08:15:00Z">
            <w:rPr>
              <w:ins w:id="25039" w:author="DuyNgo" w:date="2012-08-09T22:37:00Z"/>
              <w:rFonts w:ascii="Calibri" w:hAnsi="Calibri" w:cs="Calibri"/>
              <w:sz w:val="24"/>
              <w:szCs w:val="24"/>
            </w:rPr>
          </w:rPrChange>
        </w:rPr>
        <w:pPrChange w:id="25040" w:author="DuyNgo" w:date="2012-08-10T07:37:00Z">
          <w:pPr>
            <w:pStyle w:val="Heading2"/>
            <w:numPr>
              <w:numId w:val="42"/>
            </w:numPr>
            <w:ind w:left="720" w:hanging="360"/>
          </w:pPr>
        </w:pPrChange>
      </w:pPr>
      <w:bookmarkStart w:id="25041" w:name="_Toc332351389"/>
      <w:ins w:id="25042" w:author="DuyNgo" w:date="2012-08-09T22:37:00Z">
        <w:r w:rsidRPr="00303364">
          <w:rPr>
            <w:rFonts w:asciiTheme="minorHAnsi" w:hAnsiTheme="minorHAnsi" w:cstheme="minorHAnsi"/>
            <w:sz w:val="24"/>
            <w:szCs w:val="24"/>
            <w:rPrChange w:id="25043" w:author="DuyNgo" w:date="2012-08-10T08:15:00Z">
              <w:rPr>
                <w:rFonts w:ascii="Calibri" w:hAnsi="Calibri" w:cs="Calibri"/>
                <w:sz w:val="24"/>
                <w:szCs w:val="24"/>
              </w:rPr>
            </w:rPrChange>
          </w:rPr>
          <w:t>Test Case</w:t>
        </w:r>
        <w:bookmarkEnd w:id="25041"/>
      </w:ins>
    </w:p>
    <w:p w:rsidR="00F1567C" w:rsidRPr="00303364" w:rsidRDefault="00F1567C" w:rsidP="00F1567C">
      <w:pPr>
        <w:rPr>
          <w:ins w:id="25044" w:author="DuyNgo" w:date="2012-08-09T22:37:00Z"/>
          <w:rFonts w:cstheme="minorHAnsi"/>
          <w:sz w:val="24"/>
          <w:szCs w:val="24"/>
          <w:rPrChange w:id="25045" w:author="DuyNgo" w:date="2012-08-10T08:15:00Z">
            <w:rPr>
              <w:ins w:id="25046" w:author="DuyNgo" w:date="2012-08-09T22:37:00Z"/>
              <w:rFonts w:ascii="Calibri" w:hAnsi="Calibri" w:cs="Calibri"/>
              <w:sz w:val="24"/>
              <w:szCs w:val="24"/>
            </w:rPr>
          </w:rPrChange>
        </w:rPr>
      </w:pPr>
    </w:p>
    <w:p w:rsidR="00F1567C" w:rsidRPr="00303364" w:rsidRDefault="00F1567C">
      <w:pPr>
        <w:pStyle w:val="Heading3"/>
        <w:numPr>
          <w:ilvl w:val="1"/>
          <w:numId w:val="41"/>
        </w:numPr>
        <w:rPr>
          <w:ins w:id="25047" w:author="DuyNgo" w:date="2012-08-09T22:37:00Z"/>
          <w:rFonts w:asciiTheme="minorHAnsi" w:hAnsiTheme="minorHAnsi" w:cstheme="minorHAnsi"/>
          <w:sz w:val="24"/>
          <w:szCs w:val="24"/>
          <w:rPrChange w:id="25048" w:author="DuyNgo" w:date="2012-08-10T08:15:00Z">
            <w:rPr>
              <w:ins w:id="25049" w:author="DuyNgo" w:date="2012-08-09T22:37:00Z"/>
              <w:rFonts w:ascii="Calibri" w:hAnsi="Calibri" w:cs="Calibri"/>
              <w:sz w:val="24"/>
              <w:szCs w:val="24"/>
            </w:rPr>
          </w:rPrChange>
        </w:rPr>
        <w:pPrChange w:id="25050" w:author="DuyNgo" w:date="2012-08-09T22:37:00Z">
          <w:pPr>
            <w:pStyle w:val="Heading3"/>
            <w:numPr>
              <w:ilvl w:val="1"/>
              <w:numId w:val="42"/>
            </w:numPr>
            <w:ind w:left="720" w:hanging="360"/>
          </w:pPr>
        </w:pPrChange>
      </w:pPr>
      <w:bookmarkStart w:id="25051" w:name="_Toc332351390"/>
      <w:ins w:id="25052" w:author="DuyNgo" w:date="2012-08-09T22:37:00Z">
        <w:r w:rsidRPr="00303364">
          <w:rPr>
            <w:rFonts w:asciiTheme="minorHAnsi" w:hAnsiTheme="minorHAnsi" w:cstheme="minorHAnsi"/>
            <w:sz w:val="24"/>
            <w:szCs w:val="24"/>
            <w:rPrChange w:id="25053" w:author="DuyNgo" w:date="2012-08-10T08:15:00Z">
              <w:rPr>
                <w:rFonts w:ascii="Calibri" w:hAnsi="Calibri" w:cs="Calibri"/>
                <w:sz w:val="24"/>
                <w:szCs w:val="24"/>
              </w:rPr>
            </w:rPrChange>
          </w:rPr>
          <w:lastRenderedPageBreak/>
          <w:t>Project Eye</w:t>
        </w:r>
        <w:bookmarkEnd w:id="25051"/>
        <w:r w:rsidRPr="00303364">
          <w:rPr>
            <w:rFonts w:asciiTheme="minorHAnsi" w:hAnsiTheme="minorHAnsi" w:cstheme="minorHAnsi"/>
            <w:sz w:val="24"/>
            <w:szCs w:val="24"/>
            <w:rPrChange w:id="25054" w:author="DuyNgo" w:date="2012-08-10T08:15:00Z">
              <w:rPr>
                <w:rFonts w:ascii="Calibri" w:hAnsi="Calibri" w:cs="Calibri"/>
                <w:sz w:val="24"/>
                <w:szCs w:val="24"/>
              </w:rPr>
            </w:rPrChange>
          </w:rPr>
          <w:br/>
        </w:r>
      </w:ins>
    </w:p>
    <w:p w:rsidR="00F1567C" w:rsidRPr="00303364" w:rsidRDefault="00F1567C" w:rsidP="00F1567C">
      <w:pPr>
        <w:pStyle w:val="Heading4"/>
        <w:rPr>
          <w:ins w:id="25055" w:author="DuyNgo" w:date="2012-08-09T22:38:00Z"/>
          <w:rFonts w:asciiTheme="minorHAnsi" w:hAnsiTheme="minorHAnsi" w:cstheme="minorHAnsi"/>
          <w:sz w:val="24"/>
          <w:szCs w:val="24"/>
          <w:rPrChange w:id="25056" w:author="DuyNgo" w:date="2012-08-10T08:15:00Z">
            <w:rPr>
              <w:ins w:id="25057" w:author="DuyNgo" w:date="2012-08-09T22:38:00Z"/>
              <w:rFonts w:ascii="Calibri" w:hAnsi="Calibri" w:cs="Calibri"/>
              <w:sz w:val="24"/>
              <w:szCs w:val="24"/>
            </w:rPr>
          </w:rPrChange>
        </w:rPr>
      </w:pPr>
      <w:bookmarkStart w:id="25058" w:name="_Toc332351391"/>
      <w:ins w:id="25059" w:author="DuyNgo" w:date="2012-08-09T22:38:00Z">
        <w:r w:rsidRPr="00303364">
          <w:rPr>
            <w:rFonts w:asciiTheme="minorHAnsi" w:hAnsiTheme="minorHAnsi" w:cstheme="minorHAnsi"/>
            <w:sz w:val="24"/>
            <w:szCs w:val="24"/>
            <w:rPrChange w:id="25060" w:author="DuyNgo" w:date="2012-08-10T08:15:00Z">
              <w:rPr>
                <w:rFonts w:ascii="Calibri" w:hAnsi="Calibri" w:cs="Calibri"/>
                <w:i w:val="0"/>
                <w:iCs w:val="0"/>
                <w:sz w:val="24"/>
                <w:szCs w:val="24"/>
              </w:rPr>
            </w:rPrChange>
          </w:rPr>
          <w:t>5</w:t>
        </w:r>
      </w:ins>
      <w:ins w:id="25061" w:author="DuyNgo" w:date="2012-08-09T22:37:00Z">
        <w:r w:rsidRPr="00303364">
          <w:rPr>
            <w:rFonts w:asciiTheme="minorHAnsi" w:hAnsiTheme="minorHAnsi" w:cstheme="minorHAnsi"/>
            <w:sz w:val="24"/>
            <w:szCs w:val="24"/>
            <w:rPrChange w:id="25062" w:author="DuyNgo" w:date="2012-08-10T08:15:00Z">
              <w:rPr>
                <w:rFonts w:ascii="Calibri" w:hAnsi="Calibri" w:cs="Calibri"/>
                <w:i w:val="0"/>
                <w:iCs w:val="0"/>
                <w:sz w:val="24"/>
                <w:szCs w:val="24"/>
              </w:rPr>
            </w:rPrChange>
          </w:rPr>
          <w:t>.1.1 Check view project list</w:t>
        </w:r>
      </w:ins>
      <w:bookmarkEnd w:id="25058"/>
    </w:p>
    <w:tbl>
      <w:tblPr>
        <w:tblW w:w="9379" w:type="dxa"/>
        <w:tblInd w:w="103" w:type="dxa"/>
        <w:tblLayout w:type="fixed"/>
        <w:tblLook w:val="04A0" w:firstRow="1" w:lastRow="0" w:firstColumn="1" w:lastColumn="0" w:noHBand="0" w:noVBand="1"/>
      </w:tblPr>
      <w:tblGrid>
        <w:gridCol w:w="1537"/>
        <w:gridCol w:w="2163"/>
        <w:gridCol w:w="2794"/>
        <w:gridCol w:w="2885"/>
      </w:tblGrid>
      <w:tr w:rsidR="003C0BB2" w:rsidRPr="00303364" w:rsidTr="00227BA2">
        <w:trPr>
          <w:trHeight w:val="133"/>
          <w:ins w:id="25063" w:author="DuyNgo" w:date="2012-08-09T22:3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C0BB2" w:rsidRPr="00303364" w:rsidRDefault="003C0BB2" w:rsidP="00227BA2">
            <w:pPr>
              <w:spacing w:after="0" w:line="240" w:lineRule="auto"/>
              <w:rPr>
                <w:ins w:id="25064" w:author="DuyNgo" w:date="2012-08-09T22:38:00Z"/>
                <w:rFonts w:eastAsia="MS PGothic" w:cstheme="minorHAnsi"/>
                <w:b/>
                <w:sz w:val="24"/>
                <w:szCs w:val="24"/>
                <w:rPrChange w:id="25065" w:author="DuyNgo" w:date="2012-08-10T08:15:00Z">
                  <w:rPr>
                    <w:ins w:id="25066" w:author="DuyNgo" w:date="2012-08-09T22:38:00Z"/>
                    <w:rFonts w:ascii="Calibri" w:eastAsia="MS PGothic" w:hAnsi="Calibri" w:cs="Calibri"/>
                    <w:b/>
                    <w:sz w:val="24"/>
                    <w:szCs w:val="24"/>
                  </w:rPr>
                </w:rPrChange>
              </w:rPr>
            </w:pPr>
            <w:ins w:id="25067" w:author="DuyNgo" w:date="2012-08-09T22:38:00Z">
              <w:r w:rsidRPr="00303364">
                <w:rPr>
                  <w:rFonts w:eastAsia="MS PGothic" w:cstheme="minorHAnsi"/>
                  <w:b/>
                  <w:sz w:val="24"/>
                  <w:szCs w:val="24"/>
                  <w:rPrChange w:id="25068" w:author="DuyNgo" w:date="2012-08-10T08:15:00Z">
                    <w:rPr>
                      <w:rFonts w:ascii="Calibri" w:eastAsia="MS PGothic" w:hAnsi="Calibri" w:cs="Calibri"/>
                      <w:b/>
                      <w:bCs/>
                      <w:color w:val="4F81BD" w:themeColor="accent1"/>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C0BB2" w:rsidRPr="00303364" w:rsidRDefault="003C0BB2" w:rsidP="00227BA2">
            <w:pPr>
              <w:spacing w:after="0" w:line="240" w:lineRule="auto"/>
              <w:rPr>
                <w:ins w:id="25069" w:author="DuyNgo" w:date="2012-08-09T22:38:00Z"/>
                <w:rFonts w:eastAsia="MS PGothic" w:cstheme="minorHAnsi"/>
                <w:b/>
                <w:bCs/>
                <w:sz w:val="24"/>
                <w:szCs w:val="24"/>
                <w:rPrChange w:id="25070" w:author="DuyNgo" w:date="2012-08-10T08:15:00Z">
                  <w:rPr>
                    <w:ins w:id="25071" w:author="DuyNgo" w:date="2012-08-09T22:38:00Z"/>
                    <w:rFonts w:ascii="Calibri" w:eastAsia="MS PGothic" w:hAnsi="Calibri" w:cs="Calibri"/>
                    <w:b/>
                    <w:bCs/>
                    <w:sz w:val="24"/>
                    <w:szCs w:val="24"/>
                  </w:rPr>
                </w:rPrChange>
              </w:rPr>
            </w:pPr>
            <w:ins w:id="25072" w:author="DuyNgo" w:date="2012-08-09T22:38:00Z">
              <w:r w:rsidRPr="00303364">
                <w:rPr>
                  <w:rFonts w:eastAsia="MS PGothic" w:cstheme="minorHAnsi"/>
                  <w:b/>
                  <w:bCs/>
                  <w:sz w:val="24"/>
                  <w:szCs w:val="24"/>
                  <w:rPrChange w:id="25073" w:author="DuyNgo" w:date="2012-08-10T08:15:00Z">
                    <w:rPr>
                      <w:rFonts w:ascii="Calibri" w:eastAsia="MS PGothic" w:hAnsi="Calibri" w:cs="Calibri"/>
                      <w:b/>
                      <w:bCs/>
                      <w:color w:val="4F81BD" w:themeColor="accent1"/>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C0BB2" w:rsidRPr="00303364" w:rsidRDefault="003C0BB2" w:rsidP="00227BA2">
            <w:pPr>
              <w:spacing w:after="0" w:line="240" w:lineRule="auto"/>
              <w:rPr>
                <w:ins w:id="25074" w:author="DuyNgo" w:date="2012-08-09T22:38:00Z"/>
                <w:rFonts w:eastAsia="MS PGothic" w:cstheme="minorHAnsi"/>
                <w:b/>
                <w:bCs/>
                <w:sz w:val="24"/>
                <w:szCs w:val="24"/>
                <w:rPrChange w:id="25075" w:author="DuyNgo" w:date="2012-08-10T08:15:00Z">
                  <w:rPr>
                    <w:ins w:id="25076" w:author="DuyNgo" w:date="2012-08-09T22:38:00Z"/>
                    <w:rFonts w:ascii="Calibri" w:eastAsia="MS PGothic" w:hAnsi="Calibri" w:cs="Calibri"/>
                    <w:b/>
                    <w:bCs/>
                    <w:sz w:val="24"/>
                    <w:szCs w:val="24"/>
                  </w:rPr>
                </w:rPrChange>
              </w:rPr>
            </w:pPr>
            <w:ins w:id="25077" w:author="DuyNgo" w:date="2012-08-09T22:38:00Z">
              <w:r w:rsidRPr="00303364">
                <w:rPr>
                  <w:rFonts w:eastAsia="MS PGothic" w:cstheme="minorHAnsi"/>
                  <w:b/>
                  <w:bCs/>
                  <w:sz w:val="24"/>
                  <w:szCs w:val="24"/>
                  <w:rPrChange w:id="25078" w:author="DuyNgo" w:date="2012-08-10T08:15:00Z">
                    <w:rPr>
                      <w:rFonts w:ascii="Calibri" w:eastAsia="MS PGothic" w:hAnsi="Calibri" w:cs="Calibri"/>
                      <w:b/>
                      <w:bCs/>
                      <w:color w:val="4F81BD" w:themeColor="accent1"/>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C0BB2" w:rsidRPr="00303364" w:rsidRDefault="003C0BB2" w:rsidP="00227BA2">
            <w:pPr>
              <w:spacing w:after="0" w:line="240" w:lineRule="auto"/>
              <w:rPr>
                <w:ins w:id="25079" w:author="DuyNgo" w:date="2012-08-09T22:38:00Z"/>
                <w:rFonts w:eastAsia="MS PGothic" w:cstheme="minorHAnsi"/>
                <w:b/>
                <w:bCs/>
                <w:sz w:val="24"/>
                <w:szCs w:val="24"/>
                <w:rPrChange w:id="25080" w:author="DuyNgo" w:date="2012-08-10T08:15:00Z">
                  <w:rPr>
                    <w:ins w:id="25081" w:author="DuyNgo" w:date="2012-08-09T22:38:00Z"/>
                    <w:rFonts w:ascii="Calibri" w:eastAsia="MS PGothic" w:hAnsi="Calibri" w:cs="Calibri"/>
                    <w:b/>
                    <w:bCs/>
                    <w:sz w:val="24"/>
                    <w:szCs w:val="24"/>
                  </w:rPr>
                </w:rPrChange>
              </w:rPr>
            </w:pPr>
            <w:ins w:id="25082" w:author="DuyNgo" w:date="2012-08-09T22:38:00Z">
              <w:r w:rsidRPr="00303364">
                <w:rPr>
                  <w:rFonts w:eastAsia="MS PGothic" w:cstheme="minorHAnsi"/>
                  <w:b/>
                  <w:bCs/>
                  <w:sz w:val="24"/>
                  <w:szCs w:val="24"/>
                  <w:rPrChange w:id="25083" w:author="DuyNgo" w:date="2012-08-10T08:15:00Z">
                    <w:rPr>
                      <w:rFonts w:ascii="Calibri" w:eastAsia="MS PGothic" w:hAnsi="Calibri" w:cs="Calibri"/>
                      <w:b/>
                      <w:bCs/>
                      <w:color w:val="4F81BD" w:themeColor="accent1"/>
                      <w:sz w:val="24"/>
                      <w:szCs w:val="24"/>
                    </w:rPr>
                  </w:rPrChange>
                </w:rPr>
                <w:t>Expected output</w:t>
              </w:r>
            </w:ins>
          </w:p>
        </w:tc>
      </w:tr>
      <w:tr w:rsidR="003C0BB2" w:rsidRPr="00303364" w:rsidTr="00227BA2">
        <w:trPr>
          <w:trHeight w:val="1332"/>
          <w:ins w:id="25084" w:author="DuyNgo" w:date="2012-08-09T22:3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C0BB2" w:rsidRPr="00303364" w:rsidRDefault="003C0BB2" w:rsidP="00227BA2">
            <w:pPr>
              <w:spacing w:after="0" w:line="240" w:lineRule="auto"/>
              <w:rPr>
                <w:ins w:id="25085" w:author="DuyNgo" w:date="2012-08-09T22:38:00Z"/>
                <w:rFonts w:eastAsia="MS PGothic" w:cstheme="minorHAnsi"/>
                <w:sz w:val="24"/>
                <w:szCs w:val="24"/>
                <w:rPrChange w:id="25086" w:author="DuyNgo" w:date="2012-08-10T08:15:00Z">
                  <w:rPr>
                    <w:ins w:id="25087" w:author="DuyNgo" w:date="2012-08-09T22:38:00Z"/>
                    <w:rFonts w:ascii="Calibri" w:eastAsia="MS PGothic" w:hAnsi="Calibri" w:cs="Calibri"/>
                    <w:sz w:val="24"/>
                    <w:szCs w:val="24"/>
                  </w:rPr>
                </w:rPrChange>
              </w:rPr>
            </w:pPr>
            <w:ins w:id="25088" w:author="DuyNgo" w:date="2012-08-09T22:38:00Z">
              <w:r w:rsidRPr="00303364">
                <w:rPr>
                  <w:rFonts w:eastAsia="MS PGothic" w:cstheme="minorHAnsi"/>
                  <w:sz w:val="24"/>
                  <w:szCs w:val="24"/>
                  <w:rPrChange w:id="25089" w:author="DuyNgo" w:date="2012-08-10T08:15:00Z">
                    <w:rPr>
                      <w:rFonts w:ascii="Calibri" w:eastAsia="MS PGothic" w:hAnsi="Calibri" w:cs="Calibri"/>
                      <w:b/>
                      <w:bCs/>
                      <w:color w:val="4F81BD" w:themeColor="accent1"/>
                      <w:sz w:val="24"/>
                      <w:szCs w:val="24"/>
                    </w:rPr>
                  </w:rPrChange>
                </w:rPr>
                <w:t>Check view project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C0BB2" w:rsidRPr="00303364" w:rsidRDefault="003C0BB2">
            <w:pPr>
              <w:spacing w:after="0" w:line="240" w:lineRule="auto"/>
              <w:rPr>
                <w:ins w:id="25090" w:author="DuyNgo" w:date="2012-08-09T22:38:00Z"/>
                <w:rFonts w:eastAsia="MS PGothic" w:cstheme="minorHAnsi"/>
                <w:sz w:val="24"/>
                <w:szCs w:val="24"/>
                <w:rPrChange w:id="25091" w:author="DuyNgo" w:date="2012-08-10T08:15:00Z">
                  <w:rPr>
                    <w:ins w:id="25092" w:author="DuyNgo" w:date="2012-08-09T22:38:00Z"/>
                    <w:rFonts w:ascii="Tahoma" w:hAnsi="Tahoma" w:cs="Tahoma"/>
                    <w:color w:val="000000"/>
                    <w:sz w:val="20"/>
                    <w:szCs w:val="20"/>
                  </w:rPr>
                </w:rPrChange>
              </w:rPr>
              <w:pPrChange w:id="25093" w:author="DuyNgo" w:date="2012-08-09T22:39:00Z">
                <w:pPr>
                  <w:pStyle w:val="ListParagraph"/>
                  <w:numPr>
                    <w:numId w:val="45"/>
                  </w:numPr>
                  <w:shd w:val="clear" w:color="FFFFCC" w:fill="FFFFFF"/>
                  <w:spacing w:before="100" w:beforeAutospacing="1" w:after="0" w:afterAutospacing="1" w:line="240" w:lineRule="auto"/>
                  <w:ind w:hanging="360"/>
                </w:pPr>
              </w:pPrChange>
            </w:pPr>
            <w:ins w:id="25094" w:author="DuyNgo" w:date="2012-08-09T22:39:00Z">
              <w:r w:rsidRPr="00303364">
                <w:rPr>
                  <w:rFonts w:eastAsia="MS PGothic" w:cstheme="minorHAnsi"/>
                  <w:sz w:val="24"/>
                  <w:szCs w:val="24"/>
                  <w:rPrChange w:id="25095" w:author="DuyNgo" w:date="2012-08-10T08:15:00Z">
                    <w:rPr>
                      <w:rFonts w:ascii="Calibri" w:eastAsia="MS PGothic" w:hAnsi="Calibri" w:cs="Calibri"/>
                      <w:sz w:val="24"/>
                      <w:szCs w:val="24"/>
                    </w:rPr>
                  </w:rPrChange>
                </w:rPr>
                <w:t>N/A</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C0BB2" w:rsidRPr="00303364" w:rsidRDefault="003C0BB2" w:rsidP="00227BA2">
            <w:pPr>
              <w:pStyle w:val="ListParagraph"/>
              <w:numPr>
                <w:ilvl w:val="0"/>
                <w:numId w:val="48"/>
              </w:numPr>
              <w:shd w:val="clear" w:color="FFFFCC" w:fill="FFFFFF"/>
              <w:spacing w:before="100" w:beforeAutospacing="1" w:after="0" w:afterAutospacing="1" w:line="240" w:lineRule="auto"/>
              <w:rPr>
                <w:ins w:id="25096" w:author="DuyNgo" w:date="2012-08-09T22:38:00Z"/>
                <w:rFonts w:eastAsia="MS PGothic" w:cstheme="minorHAnsi"/>
                <w:sz w:val="24"/>
                <w:szCs w:val="24"/>
                <w:rPrChange w:id="25097" w:author="DuyNgo" w:date="2012-08-10T08:15:00Z">
                  <w:rPr>
                    <w:ins w:id="25098" w:author="DuyNgo" w:date="2012-08-09T22:38:00Z"/>
                    <w:rFonts w:ascii="Calibri" w:eastAsia="MS PGothic" w:hAnsi="Calibri" w:cs="Calibri"/>
                    <w:color w:val="000000"/>
                    <w:sz w:val="24"/>
                    <w:szCs w:val="24"/>
                  </w:rPr>
                </w:rPrChange>
              </w:rPr>
            </w:pPr>
            <w:ins w:id="25099" w:author="DuyNgo" w:date="2012-08-09T22:38:00Z">
              <w:r w:rsidRPr="00303364">
                <w:rPr>
                  <w:rFonts w:eastAsia="MS PGothic" w:cstheme="minorHAnsi"/>
                  <w:sz w:val="24"/>
                  <w:szCs w:val="24"/>
                  <w:rPrChange w:id="25100" w:author="DuyNgo" w:date="2012-08-10T08:15:00Z">
                    <w:rPr>
                      <w:rFonts w:ascii="Calibri" w:eastAsia="MS PGothic" w:hAnsi="Calibri" w:cs="Calibri"/>
                      <w:sz w:val="24"/>
                      <w:szCs w:val="24"/>
                    </w:rPr>
                  </w:rPrChange>
                </w:rPr>
                <w:t>Log in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C0BB2" w:rsidRPr="00303364" w:rsidRDefault="003C0BB2" w:rsidP="00227BA2">
            <w:pPr>
              <w:pStyle w:val="ListParagraph"/>
              <w:numPr>
                <w:ilvl w:val="0"/>
                <w:numId w:val="46"/>
              </w:numPr>
              <w:shd w:val="clear" w:color="FFFFCC" w:fill="FFFFFF"/>
              <w:spacing w:before="100" w:beforeAutospacing="1" w:after="0" w:afterAutospacing="1" w:line="240" w:lineRule="auto"/>
              <w:rPr>
                <w:ins w:id="25101" w:author="DuyNgo" w:date="2012-08-09T22:38:00Z"/>
                <w:rFonts w:eastAsia="MS PGothic" w:cstheme="minorHAnsi"/>
                <w:sz w:val="24"/>
                <w:szCs w:val="24"/>
                <w:rPrChange w:id="25102" w:author="DuyNgo" w:date="2012-08-10T08:15:00Z">
                  <w:rPr>
                    <w:ins w:id="25103" w:author="DuyNgo" w:date="2012-08-09T22:38:00Z"/>
                    <w:rFonts w:ascii="Calibri" w:eastAsia="MS PGothic" w:hAnsi="Calibri" w:cs="Calibri"/>
                    <w:color w:val="000000"/>
                    <w:sz w:val="24"/>
                    <w:szCs w:val="24"/>
                  </w:rPr>
                </w:rPrChange>
              </w:rPr>
            </w:pPr>
            <w:proofErr w:type="gramStart"/>
            <w:ins w:id="25104" w:author="DuyNgo" w:date="2012-08-09T22:38:00Z">
              <w:r w:rsidRPr="00303364">
                <w:rPr>
                  <w:rFonts w:eastAsia="MS PGothic" w:cstheme="minorHAnsi"/>
                  <w:sz w:val="24"/>
                  <w:szCs w:val="24"/>
                  <w:rPrChange w:id="25105" w:author="DuyNgo" w:date="2012-08-10T08:15:00Z">
                    <w:rPr>
                      <w:rFonts w:ascii="Calibri" w:eastAsia="MS PGothic" w:hAnsi="Calibri" w:cs="Calibri"/>
                      <w:sz w:val="24"/>
                      <w:szCs w:val="24"/>
                    </w:rPr>
                  </w:rPrChange>
                </w:rPr>
                <w:t>Able to view list of projects.</w:t>
              </w:r>
              <w:proofErr w:type="gramEnd"/>
            </w:ins>
          </w:p>
        </w:tc>
      </w:tr>
    </w:tbl>
    <w:p w:rsidR="00F1567C" w:rsidRPr="00303364" w:rsidRDefault="00F1567C" w:rsidP="00F1567C">
      <w:pPr>
        <w:pStyle w:val="Heading4"/>
        <w:rPr>
          <w:ins w:id="25106" w:author="DuyNgo" w:date="2012-08-09T22:37:00Z"/>
          <w:rFonts w:asciiTheme="minorHAnsi" w:hAnsiTheme="minorHAnsi" w:cstheme="minorHAnsi"/>
          <w:sz w:val="24"/>
          <w:szCs w:val="24"/>
          <w:rPrChange w:id="25107" w:author="DuyNgo" w:date="2012-08-10T08:15:00Z">
            <w:rPr>
              <w:ins w:id="25108" w:author="DuyNgo" w:date="2012-08-09T22:37:00Z"/>
              <w:rFonts w:ascii="Calibri" w:hAnsi="Calibri" w:cs="Calibri"/>
              <w:sz w:val="24"/>
              <w:szCs w:val="24"/>
            </w:rPr>
          </w:rPrChange>
        </w:rPr>
      </w:pPr>
      <w:bookmarkStart w:id="25109" w:name="_Toc332351392"/>
      <w:ins w:id="25110" w:author="DuyNgo" w:date="2012-08-09T22:38:00Z">
        <w:r w:rsidRPr="00303364">
          <w:rPr>
            <w:rFonts w:asciiTheme="minorHAnsi" w:hAnsiTheme="minorHAnsi" w:cstheme="minorHAnsi"/>
            <w:sz w:val="24"/>
            <w:szCs w:val="24"/>
            <w:rPrChange w:id="25111" w:author="DuyNgo" w:date="2012-08-10T08:15:00Z">
              <w:rPr>
                <w:rFonts w:ascii="Calibri" w:eastAsiaTheme="minorHAnsi" w:hAnsi="Calibri" w:cs="Calibri"/>
                <w:b w:val="0"/>
                <w:bCs w:val="0"/>
                <w:i w:val="0"/>
                <w:iCs w:val="0"/>
                <w:color w:val="auto"/>
                <w:sz w:val="24"/>
                <w:szCs w:val="24"/>
              </w:rPr>
            </w:rPrChange>
          </w:rPr>
          <w:t>5</w:t>
        </w:r>
      </w:ins>
      <w:ins w:id="25112" w:author="DuyNgo" w:date="2012-08-09T22:37:00Z">
        <w:r w:rsidRPr="00303364">
          <w:rPr>
            <w:rFonts w:asciiTheme="minorHAnsi" w:hAnsiTheme="minorHAnsi" w:cstheme="minorHAnsi"/>
            <w:sz w:val="24"/>
            <w:szCs w:val="24"/>
            <w:rPrChange w:id="25113" w:author="DuyNgo" w:date="2012-08-10T08:15:00Z">
              <w:rPr>
                <w:rFonts w:ascii="Calibri" w:eastAsiaTheme="minorHAnsi" w:hAnsi="Calibri" w:cs="Calibri"/>
                <w:b w:val="0"/>
                <w:bCs w:val="0"/>
                <w:i w:val="0"/>
                <w:iCs w:val="0"/>
                <w:color w:val="auto"/>
                <w:sz w:val="24"/>
                <w:szCs w:val="24"/>
              </w:rPr>
            </w:rPrChange>
          </w:rPr>
          <w:t>.1.2 Create project</w:t>
        </w:r>
        <w:bookmarkEnd w:id="25109"/>
      </w:ins>
    </w:p>
    <w:tbl>
      <w:tblPr>
        <w:tblW w:w="9379" w:type="dxa"/>
        <w:tblInd w:w="103" w:type="dxa"/>
        <w:tblLayout w:type="fixed"/>
        <w:tblLook w:val="04A0" w:firstRow="1" w:lastRow="0" w:firstColumn="1" w:lastColumn="0" w:noHBand="0" w:noVBand="1"/>
      </w:tblPr>
      <w:tblGrid>
        <w:gridCol w:w="1537"/>
        <w:gridCol w:w="2163"/>
        <w:gridCol w:w="2794"/>
        <w:gridCol w:w="2885"/>
      </w:tblGrid>
      <w:tr w:rsidR="00F1567C" w:rsidRPr="00303364" w:rsidTr="00227BA2">
        <w:trPr>
          <w:trHeight w:val="133"/>
          <w:ins w:id="25114" w:author="DuyNgo" w:date="2012-08-09T22:37: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1567C" w:rsidRPr="00303364" w:rsidRDefault="00F1567C" w:rsidP="00227BA2">
            <w:pPr>
              <w:spacing w:after="0" w:line="240" w:lineRule="auto"/>
              <w:rPr>
                <w:ins w:id="25115" w:author="DuyNgo" w:date="2012-08-09T22:37:00Z"/>
                <w:rFonts w:eastAsia="MS PGothic" w:cstheme="minorHAnsi"/>
                <w:b/>
                <w:sz w:val="24"/>
                <w:szCs w:val="24"/>
                <w:rPrChange w:id="25116" w:author="DuyNgo" w:date="2012-08-10T08:15:00Z">
                  <w:rPr>
                    <w:ins w:id="25117" w:author="DuyNgo" w:date="2012-08-09T22:37:00Z"/>
                    <w:rFonts w:ascii="Calibri" w:eastAsia="MS PGothic" w:hAnsi="Calibri" w:cs="Calibri"/>
                    <w:b/>
                    <w:sz w:val="24"/>
                    <w:szCs w:val="24"/>
                  </w:rPr>
                </w:rPrChange>
              </w:rPr>
            </w:pPr>
            <w:ins w:id="25118" w:author="DuyNgo" w:date="2012-08-09T22:37:00Z">
              <w:r w:rsidRPr="00303364">
                <w:rPr>
                  <w:rFonts w:eastAsia="MS PGothic" w:cstheme="minorHAnsi"/>
                  <w:b/>
                  <w:sz w:val="24"/>
                  <w:szCs w:val="24"/>
                  <w:rPrChange w:id="25119"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1567C" w:rsidRPr="00303364" w:rsidRDefault="00F1567C" w:rsidP="00227BA2">
            <w:pPr>
              <w:spacing w:after="0" w:line="240" w:lineRule="auto"/>
              <w:rPr>
                <w:ins w:id="25120" w:author="DuyNgo" w:date="2012-08-09T22:37:00Z"/>
                <w:rFonts w:eastAsia="MS PGothic" w:cstheme="minorHAnsi"/>
                <w:b/>
                <w:bCs/>
                <w:sz w:val="24"/>
                <w:szCs w:val="24"/>
                <w:rPrChange w:id="25121" w:author="DuyNgo" w:date="2012-08-10T08:15:00Z">
                  <w:rPr>
                    <w:ins w:id="25122" w:author="DuyNgo" w:date="2012-08-09T22:37:00Z"/>
                    <w:rFonts w:ascii="Calibri" w:eastAsia="MS PGothic" w:hAnsi="Calibri" w:cs="Calibri"/>
                    <w:b/>
                    <w:bCs/>
                    <w:sz w:val="24"/>
                    <w:szCs w:val="24"/>
                  </w:rPr>
                </w:rPrChange>
              </w:rPr>
            </w:pPr>
            <w:ins w:id="25123" w:author="DuyNgo" w:date="2012-08-09T22:37:00Z">
              <w:r w:rsidRPr="00303364">
                <w:rPr>
                  <w:rFonts w:eastAsia="MS PGothic" w:cstheme="minorHAnsi"/>
                  <w:b/>
                  <w:bCs/>
                  <w:sz w:val="24"/>
                  <w:szCs w:val="24"/>
                  <w:rPrChange w:id="25124"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1567C" w:rsidRPr="00303364" w:rsidRDefault="00F1567C" w:rsidP="00227BA2">
            <w:pPr>
              <w:spacing w:after="0" w:line="240" w:lineRule="auto"/>
              <w:rPr>
                <w:ins w:id="25125" w:author="DuyNgo" w:date="2012-08-09T22:37:00Z"/>
                <w:rFonts w:eastAsia="MS PGothic" w:cstheme="minorHAnsi"/>
                <w:b/>
                <w:bCs/>
                <w:sz w:val="24"/>
                <w:szCs w:val="24"/>
                <w:rPrChange w:id="25126" w:author="DuyNgo" w:date="2012-08-10T08:15:00Z">
                  <w:rPr>
                    <w:ins w:id="25127" w:author="DuyNgo" w:date="2012-08-09T22:37:00Z"/>
                    <w:rFonts w:ascii="Calibri" w:eastAsia="MS PGothic" w:hAnsi="Calibri" w:cs="Calibri"/>
                    <w:b/>
                    <w:bCs/>
                    <w:sz w:val="24"/>
                    <w:szCs w:val="24"/>
                  </w:rPr>
                </w:rPrChange>
              </w:rPr>
            </w:pPr>
            <w:ins w:id="25128" w:author="DuyNgo" w:date="2012-08-09T22:37:00Z">
              <w:r w:rsidRPr="00303364">
                <w:rPr>
                  <w:rFonts w:eastAsia="MS PGothic" w:cstheme="minorHAnsi"/>
                  <w:b/>
                  <w:bCs/>
                  <w:sz w:val="24"/>
                  <w:szCs w:val="24"/>
                  <w:rPrChange w:id="25129"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1567C" w:rsidRPr="00303364" w:rsidRDefault="00F1567C" w:rsidP="00227BA2">
            <w:pPr>
              <w:spacing w:after="0" w:line="240" w:lineRule="auto"/>
              <w:rPr>
                <w:ins w:id="25130" w:author="DuyNgo" w:date="2012-08-09T22:37:00Z"/>
                <w:rFonts w:eastAsia="MS PGothic" w:cstheme="minorHAnsi"/>
                <w:b/>
                <w:bCs/>
                <w:sz w:val="24"/>
                <w:szCs w:val="24"/>
                <w:rPrChange w:id="25131" w:author="DuyNgo" w:date="2012-08-10T08:15:00Z">
                  <w:rPr>
                    <w:ins w:id="25132" w:author="DuyNgo" w:date="2012-08-09T22:37:00Z"/>
                    <w:rFonts w:ascii="Calibri" w:eastAsia="MS PGothic" w:hAnsi="Calibri" w:cs="Calibri"/>
                    <w:b/>
                    <w:bCs/>
                    <w:sz w:val="24"/>
                    <w:szCs w:val="24"/>
                  </w:rPr>
                </w:rPrChange>
              </w:rPr>
            </w:pPr>
            <w:ins w:id="25133" w:author="DuyNgo" w:date="2012-08-09T22:37:00Z">
              <w:r w:rsidRPr="00303364">
                <w:rPr>
                  <w:rFonts w:eastAsia="MS PGothic" w:cstheme="minorHAnsi"/>
                  <w:b/>
                  <w:bCs/>
                  <w:sz w:val="24"/>
                  <w:szCs w:val="24"/>
                  <w:rPrChange w:id="25134" w:author="DuyNgo" w:date="2012-08-10T08:15:00Z">
                    <w:rPr>
                      <w:rFonts w:ascii="Calibri" w:eastAsia="MS PGothic" w:hAnsi="Calibri" w:cs="Calibri"/>
                      <w:b/>
                      <w:bCs/>
                      <w:sz w:val="24"/>
                      <w:szCs w:val="24"/>
                    </w:rPr>
                  </w:rPrChange>
                </w:rPr>
                <w:t>Expected output</w:t>
              </w:r>
            </w:ins>
          </w:p>
        </w:tc>
      </w:tr>
      <w:tr w:rsidR="00F1567C" w:rsidRPr="00303364" w:rsidTr="00227BA2">
        <w:trPr>
          <w:trHeight w:val="1332"/>
          <w:ins w:id="25135" w:author="DuyNgo" w:date="2012-08-09T22:37: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1567C" w:rsidRPr="00303364" w:rsidRDefault="00F1567C" w:rsidP="00227BA2">
            <w:pPr>
              <w:spacing w:after="0" w:line="240" w:lineRule="auto"/>
              <w:rPr>
                <w:ins w:id="25136" w:author="DuyNgo" w:date="2012-08-09T22:37:00Z"/>
                <w:rFonts w:eastAsia="MS PGothic" w:cstheme="minorHAnsi"/>
                <w:sz w:val="24"/>
                <w:szCs w:val="24"/>
                <w:rPrChange w:id="25137" w:author="DuyNgo" w:date="2012-08-10T08:15:00Z">
                  <w:rPr>
                    <w:ins w:id="25138" w:author="DuyNgo" w:date="2012-08-09T22:37:00Z"/>
                    <w:rFonts w:ascii="Calibri" w:eastAsia="MS PGothic" w:hAnsi="Calibri" w:cs="Calibri"/>
                    <w:sz w:val="24"/>
                    <w:szCs w:val="24"/>
                  </w:rPr>
                </w:rPrChange>
              </w:rPr>
            </w:pPr>
            <w:ins w:id="25139" w:author="DuyNgo" w:date="2012-08-09T22:37:00Z">
              <w:r w:rsidRPr="00303364">
                <w:rPr>
                  <w:rFonts w:eastAsia="MS PGothic" w:cstheme="minorHAnsi"/>
                  <w:sz w:val="24"/>
                  <w:szCs w:val="24"/>
                  <w:rPrChange w:id="25140" w:author="DuyNgo" w:date="2012-08-10T08:15:00Z">
                    <w:rPr>
                      <w:rFonts w:ascii="Calibri" w:eastAsia="MS PGothic" w:hAnsi="Calibri" w:cs="Calibri"/>
                      <w:sz w:val="24"/>
                      <w:szCs w:val="24"/>
                    </w:rPr>
                  </w:rPrChange>
                </w:rPr>
                <w:t>Create Project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1567C" w:rsidRPr="00303364" w:rsidRDefault="00F1567C" w:rsidP="00F1567C">
            <w:pPr>
              <w:pStyle w:val="ListParagraph"/>
              <w:numPr>
                <w:ilvl w:val="0"/>
                <w:numId w:val="45"/>
              </w:numPr>
              <w:shd w:val="clear" w:color="FFFFCC" w:fill="FFFFFF"/>
              <w:spacing w:before="100" w:beforeAutospacing="1" w:after="0" w:afterAutospacing="1" w:line="240" w:lineRule="auto"/>
              <w:rPr>
                <w:ins w:id="25141" w:author="DuyNgo" w:date="2012-08-09T22:37:00Z"/>
                <w:rFonts w:eastAsia="MS PGothic" w:cstheme="minorHAnsi"/>
                <w:sz w:val="24"/>
                <w:szCs w:val="24"/>
                <w:rPrChange w:id="25142" w:author="DuyNgo" w:date="2012-08-10T08:15:00Z">
                  <w:rPr>
                    <w:ins w:id="25143" w:author="DuyNgo" w:date="2012-08-09T22:37:00Z"/>
                    <w:rFonts w:ascii="Calibri" w:eastAsia="MS PGothic" w:hAnsi="Calibri" w:cs="Calibri"/>
                    <w:color w:val="000000"/>
                    <w:sz w:val="24"/>
                    <w:szCs w:val="24"/>
                  </w:rPr>
                </w:rPrChange>
              </w:rPr>
            </w:pPr>
            <w:ins w:id="25144" w:author="DuyNgo" w:date="2012-08-09T22:37:00Z">
              <w:r w:rsidRPr="00303364">
                <w:rPr>
                  <w:rFonts w:eastAsia="MS PGothic" w:cstheme="minorHAnsi"/>
                  <w:sz w:val="24"/>
                  <w:szCs w:val="24"/>
                  <w:rPrChange w:id="25145" w:author="DuyNgo" w:date="2012-08-10T08:15:00Z">
                    <w:rPr>
                      <w:rFonts w:ascii="Calibri" w:eastAsia="MS PGothic" w:hAnsi="Calibri" w:cs="Calibri"/>
                      <w:sz w:val="24"/>
                      <w:szCs w:val="24"/>
                    </w:rPr>
                  </w:rPrChange>
                </w:rPr>
                <w:t>Log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1567C" w:rsidRPr="00303364" w:rsidRDefault="00F1567C" w:rsidP="00F1567C">
            <w:pPr>
              <w:pStyle w:val="ListParagraph"/>
              <w:numPr>
                <w:ilvl w:val="0"/>
                <w:numId w:val="48"/>
              </w:numPr>
              <w:shd w:val="clear" w:color="FFFFCC" w:fill="FFFFFF"/>
              <w:spacing w:before="100" w:beforeAutospacing="1" w:after="0" w:afterAutospacing="1" w:line="240" w:lineRule="auto"/>
              <w:rPr>
                <w:ins w:id="25146" w:author="DuyNgo" w:date="2012-08-09T22:37:00Z"/>
                <w:rFonts w:eastAsia="MS PGothic" w:cstheme="minorHAnsi"/>
                <w:sz w:val="24"/>
                <w:szCs w:val="24"/>
                <w:rPrChange w:id="25147" w:author="DuyNgo" w:date="2012-08-10T08:15:00Z">
                  <w:rPr>
                    <w:ins w:id="25148" w:author="DuyNgo" w:date="2012-08-09T22:37:00Z"/>
                    <w:rFonts w:ascii="Calibri" w:eastAsia="MS PGothic" w:hAnsi="Calibri" w:cs="Calibri"/>
                    <w:color w:val="000000"/>
                    <w:sz w:val="24"/>
                    <w:szCs w:val="24"/>
                  </w:rPr>
                </w:rPrChange>
              </w:rPr>
            </w:pPr>
            <w:ins w:id="25149" w:author="DuyNgo" w:date="2012-08-09T22:37:00Z">
              <w:r w:rsidRPr="00303364">
                <w:rPr>
                  <w:rFonts w:eastAsia="MS PGothic" w:cstheme="minorHAnsi"/>
                  <w:sz w:val="24"/>
                  <w:szCs w:val="24"/>
                  <w:rPrChange w:id="25150" w:author="DuyNgo" w:date="2012-08-10T08:15:00Z">
                    <w:rPr>
                      <w:rFonts w:ascii="Calibri" w:eastAsia="MS PGothic" w:hAnsi="Calibri" w:cs="Calibri"/>
                      <w:sz w:val="24"/>
                      <w:szCs w:val="24"/>
                    </w:rPr>
                  </w:rPrChange>
                </w:rPr>
                <w:t>Log in</w:t>
              </w:r>
            </w:ins>
          </w:p>
          <w:p w:rsidR="00F1567C" w:rsidRPr="00303364" w:rsidRDefault="00F1567C" w:rsidP="00F1567C">
            <w:pPr>
              <w:pStyle w:val="ListParagraph"/>
              <w:numPr>
                <w:ilvl w:val="0"/>
                <w:numId w:val="48"/>
              </w:numPr>
              <w:spacing w:after="0" w:line="240" w:lineRule="auto"/>
              <w:rPr>
                <w:ins w:id="25151" w:author="DuyNgo" w:date="2012-08-09T22:37:00Z"/>
                <w:rFonts w:eastAsia="MS PGothic" w:cstheme="minorHAnsi"/>
                <w:sz w:val="24"/>
                <w:szCs w:val="24"/>
                <w:rPrChange w:id="25152" w:author="DuyNgo" w:date="2012-08-10T08:15:00Z">
                  <w:rPr>
                    <w:ins w:id="25153" w:author="DuyNgo" w:date="2012-08-09T22:37:00Z"/>
                    <w:rFonts w:ascii="Calibri" w:eastAsia="MS PGothic" w:hAnsi="Calibri" w:cs="Calibri"/>
                    <w:sz w:val="24"/>
                    <w:szCs w:val="24"/>
                  </w:rPr>
                </w:rPrChange>
              </w:rPr>
            </w:pPr>
            <w:ins w:id="25154" w:author="DuyNgo" w:date="2012-08-09T22:37:00Z">
              <w:r w:rsidRPr="00303364">
                <w:rPr>
                  <w:rFonts w:eastAsia="MS PGothic" w:cstheme="minorHAnsi"/>
                  <w:sz w:val="24"/>
                  <w:szCs w:val="24"/>
                  <w:rPrChange w:id="25155" w:author="DuyNgo" w:date="2012-08-10T08:15:00Z">
                    <w:rPr>
                      <w:rFonts w:ascii="Calibri" w:eastAsia="MS PGothic" w:hAnsi="Calibri" w:cs="Calibri"/>
                      <w:sz w:val="24"/>
                      <w:szCs w:val="24"/>
                    </w:rPr>
                  </w:rPrChange>
                </w:rPr>
                <w:t>Click “Create Project”</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1567C" w:rsidRPr="00303364" w:rsidRDefault="00F1567C" w:rsidP="00F1567C">
            <w:pPr>
              <w:pStyle w:val="ListParagraph"/>
              <w:numPr>
                <w:ilvl w:val="0"/>
                <w:numId w:val="46"/>
              </w:numPr>
              <w:shd w:val="clear" w:color="FFFFCC" w:fill="FFFFFF"/>
              <w:spacing w:before="100" w:beforeAutospacing="1" w:after="0" w:afterAutospacing="1" w:line="240" w:lineRule="auto"/>
              <w:rPr>
                <w:ins w:id="25156" w:author="DuyNgo" w:date="2012-08-09T22:37:00Z"/>
                <w:rFonts w:eastAsia="MS PGothic" w:cstheme="minorHAnsi"/>
                <w:sz w:val="24"/>
                <w:szCs w:val="24"/>
                <w:rPrChange w:id="25157" w:author="DuyNgo" w:date="2012-08-10T08:15:00Z">
                  <w:rPr>
                    <w:ins w:id="25158" w:author="DuyNgo" w:date="2012-08-09T22:37:00Z"/>
                    <w:rFonts w:ascii="Calibri" w:eastAsia="MS PGothic" w:hAnsi="Calibri" w:cs="Calibri"/>
                    <w:color w:val="000000"/>
                    <w:sz w:val="24"/>
                    <w:szCs w:val="24"/>
                  </w:rPr>
                </w:rPrChange>
              </w:rPr>
            </w:pPr>
            <w:ins w:id="25159" w:author="DuyNgo" w:date="2012-08-09T22:37:00Z">
              <w:r w:rsidRPr="00303364">
                <w:rPr>
                  <w:rFonts w:eastAsia="MS PGothic" w:cstheme="minorHAnsi"/>
                  <w:sz w:val="24"/>
                  <w:szCs w:val="24"/>
                  <w:rPrChange w:id="25160" w:author="DuyNgo" w:date="2012-08-10T08:15:00Z">
                    <w:rPr>
                      <w:rFonts w:ascii="Calibri" w:eastAsia="MS PGothic" w:hAnsi="Calibri" w:cs="Calibri"/>
                      <w:sz w:val="24"/>
                      <w:szCs w:val="24"/>
                    </w:rPr>
                  </w:rPrChange>
                </w:rPr>
                <w:t>Place to input information.</w:t>
              </w:r>
            </w:ins>
          </w:p>
          <w:p w:rsidR="00F1567C" w:rsidRPr="00303364" w:rsidRDefault="00F1567C" w:rsidP="00F1567C">
            <w:pPr>
              <w:pStyle w:val="ListParagraph"/>
              <w:numPr>
                <w:ilvl w:val="0"/>
                <w:numId w:val="46"/>
              </w:numPr>
              <w:spacing w:after="0" w:line="240" w:lineRule="auto"/>
              <w:rPr>
                <w:ins w:id="25161" w:author="DuyNgo" w:date="2012-08-09T22:37:00Z"/>
                <w:rFonts w:eastAsia="MS PGothic" w:cstheme="minorHAnsi"/>
                <w:sz w:val="24"/>
                <w:szCs w:val="24"/>
                <w:rPrChange w:id="25162" w:author="DuyNgo" w:date="2012-08-10T08:15:00Z">
                  <w:rPr>
                    <w:ins w:id="25163" w:author="DuyNgo" w:date="2012-08-09T22:37:00Z"/>
                    <w:rFonts w:ascii="Calibri" w:eastAsia="MS PGothic" w:hAnsi="Calibri" w:cs="Calibri"/>
                    <w:sz w:val="24"/>
                    <w:szCs w:val="24"/>
                  </w:rPr>
                </w:rPrChange>
              </w:rPr>
            </w:pPr>
            <w:ins w:id="25164" w:author="DuyNgo" w:date="2012-08-09T22:37:00Z">
              <w:r w:rsidRPr="00303364">
                <w:rPr>
                  <w:rFonts w:eastAsia="MS PGothic" w:cstheme="minorHAnsi"/>
                  <w:sz w:val="24"/>
                  <w:szCs w:val="24"/>
                  <w:rPrChange w:id="25165" w:author="DuyNgo" w:date="2012-08-10T08:15:00Z">
                    <w:rPr>
                      <w:rFonts w:ascii="Calibri" w:eastAsia="MS PGothic" w:hAnsi="Calibri" w:cs="Calibri"/>
                      <w:sz w:val="24"/>
                      <w:szCs w:val="24"/>
                    </w:rPr>
                  </w:rPrChange>
                </w:rPr>
                <w:t>Validation</w:t>
              </w:r>
            </w:ins>
          </w:p>
          <w:p w:rsidR="00F1567C" w:rsidRPr="00303364" w:rsidRDefault="00F1567C" w:rsidP="00F1567C">
            <w:pPr>
              <w:pStyle w:val="ListParagraph"/>
              <w:numPr>
                <w:ilvl w:val="0"/>
                <w:numId w:val="46"/>
              </w:numPr>
              <w:spacing w:after="0" w:line="240" w:lineRule="auto"/>
              <w:rPr>
                <w:ins w:id="25166" w:author="DuyNgo" w:date="2012-08-09T22:37:00Z"/>
                <w:rFonts w:eastAsia="MS PGothic" w:cstheme="minorHAnsi"/>
                <w:sz w:val="24"/>
                <w:szCs w:val="24"/>
                <w:rPrChange w:id="25167" w:author="DuyNgo" w:date="2012-08-10T08:15:00Z">
                  <w:rPr>
                    <w:ins w:id="25168" w:author="DuyNgo" w:date="2012-08-09T22:37:00Z"/>
                    <w:rFonts w:ascii="Calibri" w:eastAsia="MS PGothic" w:hAnsi="Calibri" w:cs="Calibri"/>
                    <w:sz w:val="24"/>
                    <w:szCs w:val="24"/>
                  </w:rPr>
                </w:rPrChange>
              </w:rPr>
            </w:pPr>
            <w:ins w:id="25169" w:author="DuyNgo" w:date="2012-08-09T22:37:00Z">
              <w:r w:rsidRPr="00303364">
                <w:rPr>
                  <w:rFonts w:eastAsia="MS PGothic" w:cstheme="minorHAnsi"/>
                  <w:sz w:val="24"/>
                  <w:szCs w:val="24"/>
                  <w:rPrChange w:id="25170" w:author="DuyNgo" w:date="2012-08-10T08:15:00Z">
                    <w:rPr>
                      <w:rFonts w:ascii="Calibri" w:eastAsia="MS PGothic" w:hAnsi="Calibri" w:cs="Calibri"/>
                      <w:sz w:val="24"/>
                      <w:szCs w:val="24"/>
                    </w:rPr>
                  </w:rPrChange>
                </w:rPr>
                <w:t>Submit Ok</w:t>
              </w:r>
            </w:ins>
          </w:p>
        </w:tc>
      </w:tr>
    </w:tbl>
    <w:p w:rsidR="00621482" w:rsidRPr="00303364" w:rsidRDefault="00621482">
      <w:pPr>
        <w:rPr>
          <w:ins w:id="25171" w:author="DuyNgo" w:date="2012-08-10T07:08:00Z"/>
          <w:rFonts w:cstheme="minorHAnsi"/>
          <w:sz w:val="24"/>
          <w:szCs w:val="24"/>
          <w:rPrChange w:id="25172" w:author="DuyNgo" w:date="2012-08-10T08:15:00Z">
            <w:rPr>
              <w:ins w:id="25173" w:author="DuyNgo" w:date="2012-08-10T07:08:00Z"/>
            </w:rPr>
          </w:rPrChange>
        </w:rPr>
        <w:pPrChange w:id="25174" w:author="DuyNgo" w:date="2012-08-09T22:33:00Z">
          <w:pPr>
            <w:pStyle w:val="Heading1"/>
            <w:numPr>
              <w:numId w:val="2"/>
            </w:numPr>
            <w:tabs>
              <w:tab w:val="left" w:pos="709"/>
            </w:tabs>
            <w:ind w:left="720" w:firstLine="284"/>
            <w:jc w:val="both"/>
          </w:pPr>
        </w:pPrChange>
      </w:pPr>
    </w:p>
    <w:p w:rsidR="00314775" w:rsidRPr="00303364" w:rsidRDefault="00314775" w:rsidP="00314775">
      <w:pPr>
        <w:pStyle w:val="Heading4"/>
        <w:rPr>
          <w:ins w:id="25175" w:author="DuyNgo" w:date="2012-08-10T07:08:00Z"/>
          <w:rFonts w:asciiTheme="minorHAnsi" w:hAnsiTheme="minorHAnsi" w:cstheme="minorHAnsi"/>
          <w:sz w:val="24"/>
          <w:szCs w:val="24"/>
          <w:rPrChange w:id="25176" w:author="DuyNgo" w:date="2012-08-10T08:15:00Z">
            <w:rPr>
              <w:ins w:id="25177" w:author="DuyNgo" w:date="2012-08-10T07:08:00Z"/>
              <w:rFonts w:ascii="Calibri" w:hAnsi="Calibri" w:cs="Calibri"/>
              <w:sz w:val="24"/>
              <w:szCs w:val="24"/>
            </w:rPr>
          </w:rPrChange>
        </w:rPr>
      </w:pPr>
      <w:bookmarkStart w:id="25178" w:name="_Toc332351393"/>
      <w:ins w:id="25179" w:author="DuyNgo" w:date="2012-08-10T07:08:00Z">
        <w:r w:rsidRPr="00303364">
          <w:rPr>
            <w:rFonts w:asciiTheme="minorHAnsi" w:hAnsiTheme="minorHAnsi" w:cstheme="minorHAnsi"/>
            <w:sz w:val="24"/>
            <w:szCs w:val="24"/>
            <w:rPrChange w:id="25180" w:author="DuyNgo" w:date="2012-08-10T08:15:00Z">
              <w:rPr>
                <w:rFonts w:ascii="Calibri" w:hAnsi="Calibri" w:cs="Calibri"/>
                <w:i w:val="0"/>
                <w:iCs w:val="0"/>
                <w:color w:val="365F91" w:themeColor="accent1" w:themeShade="BF"/>
                <w:sz w:val="24"/>
                <w:szCs w:val="24"/>
              </w:rPr>
            </w:rPrChange>
          </w:rPr>
          <w:t>5.1.3 Team management</w:t>
        </w:r>
        <w:bookmarkEnd w:id="25178"/>
      </w:ins>
    </w:p>
    <w:tbl>
      <w:tblPr>
        <w:tblW w:w="9395" w:type="dxa"/>
        <w:tblInd w:w="103" w:type="dxa"/>
        <w:tblLayout w:type="fixed"/>
        <w:tblLook w:val="04A0" w:firstRow="1" w:lastRow="0" w:firstColumn="1" w:lastColumn="0" w:noHBand="0" w:noVBand="1"/>
      </w:tblPr>
      <w:tblGrid>
        <w:gridCol w:w="1540"/>
        <w:gridCol w:w="2167"/>
        <w:gridCol w:w="2799"/>
        <w:gridCol w:w="2889"/>
      </w:tblGrid>
      <w:tr w:rsidR="00E13723" w:rsidRPr="00303364" w:rsidTr="00227BA2">
        <w:trPr>
          <w:trHeight w:val="163"/>
          <w:ins w:id="25181" w:author="DuyNgo" w:date="2012-08-10T07:08:00Z"/>
        </w:trPr>
        <w:tc>
          <w:tcPr>
            <w:tcW w:w="1540"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303364" w:rsidRDefault="00314775" w:rsidP="00227BA2">
            <w:pPr>
              <w:spacing w:after="0" w:line="240" w:lineRule="auto"/>
              <w:rPr>
                <w:ins w:id="25182" w:author="DuyNgo" w:date="2012-08-10T07:08:00Z"/>
                <w:rFonts w:eastAsia="MS PGothic" w:cstheme="minorHAnsi"/>
                <w:b/>
                <w:sz w:val="24"/>
                <w:szCs w:val="24"/>
                <w:rPrChange w:id="25183" w:author="DuyNgo" w:date="2012-08-10T08:15:00Z">
                  <w:rPr>
                    <w:ins w:id="25184" w:author="DuyNgo" w:date="2012-08-10T07:08:00Z"/>
                    <w:rFonts w:ascii="Calibri" w:eastAsia="MS PGothic" w:hAnsi="Calibri" w:cs="Calibri"/>
                    <w:b/>
                    <w:sz w:val="24"/>
                    <w:szCs w:val="24"/>
                  </w:rPr>
                </w:rPrChange>
              </w:rPr>
            </w:pPr>
            <w:ins w:id="25185" w:author="DuyNgo" w:date="2012-08-10T07:08:00Z">
              <w:r w:rsidRPr="00303364">
                <w:rPr>
                  <w:rFonts w:eastAsia="MS PGothic" w:cstheme="minorHAnsi"/>
                  <w:b/>
                  <w:sz w:val="24"/>
                  <w:szCs w:val="24"/>
                  <w:rPrChange w:id="25186" w:author="DuyNgo" w:date="2012-08-10T08:15:00Z">
                    <w:rPr>
                      <w:rFonts w:ascii="Calibri" w:eastAsia="MS PGothic" w:hAnsi="Calibri" w:cs="Calibri"/>
                      <w:b/>
                      <w:bCs/>
                      <w:color w:val="365F91" w:themeColor="accent1" w:themeShade="BF"/>
                      <w:sz w:val="24"/>
                      <w:szCs w:val="24"/>
                    </w:rPr>
                  </w:rPrChange>
                </w:rPr>
                <w:t>Content</w:t>
              </w:r>
            </w:ins>
          </w:p>
        </w:tc>
        <w:tc>
          <w:tcPr>
            <w:tcW w:w="2167"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187" w:author="DuyNgo" w:date="2012-08-10T07:08:00Z"/>
                <w:rFonts w:eastAsia="MS PGothic" w:cstheme="minorHAnsi"/>
                <w:b/>
                <w:bCs/>
                <w:sz w:val="24"/>
                <w:szCs w:val="24"/>
                <w:rPrChange w:id="25188" w:author="DuyNgo" w:date="2012-08-10T08:15:00Z">
                  <w:rPr>
                    <w:ins w:id="25189" w:author="DuyNgo" w:date="2012-08-10T07:08:00Z"/>
                    <w:rFonts w:ascii="Calibri" w:eastAsia="MS PGothic" w:hAnsi="Calibri" w:cs="Calibri"/>
                    <w:b/>
                    <w:bCs/>
                    <w:sz w:val="24"/>
                    <w:szCs w:val="24"/>
                  </w:rPr>
                </w:rPrChange>
              </w:rPr>
            </w:pPr>
            <w:ins w:id="25190" w:author="DuyNgo" w:date="2012-08-10T07:08:00Z">
              <w:r w:rsidRPr="00303364">
                <w:rPr>
                  <w:rFonts w:eastAsia="MS PGothic" w:cstheme="minorHAnsi"/>
                  <w:b/>
                  <w:bCs/>
                  <w:sz w:val="24"/>
                  <w:szCs w:val="24"/>
                  <w:rPrChange w:id="25191" w:author="DuyNgo" w:date="2012-08-10T08:15:00Z">
                    <w:rPr>
                      <w:rFonts w:ascii="Calibri" w:eastAsia="MS PGothic" w:hAnsi="Calibri" w:cs="Calibri"/>
                      <w:b/>
                      <w:bCs/>
                      <w:color w:val="365F91" w:themeColor="accent1" w:themeShade="BF"/>
                      <w:sz w:val="24"/>
                      <w:szCs w:val="24"/>
                    </w:rPr>
                  </w:rPrChange>
                </w:rPr>
                <w:t> Precondition</w:t>
              </w:r>
            </w:ins>
          </w:p>
        </w:tc>
        <w:tc>
          <w:tcPr>
            <w:tcW w:w="2799"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192" w:author="DuyNgo" w:date="2012-08-10T07:08:00Z"/>
                <w:rFonts w:eastAsia="MS PGothic" w:cstheme="minorHAnsi"/>
                <w:b/>
                <w:bCs/>
                <w:sz w:val="24"/>
                <w:szCs w:val="24"/>
                <w:rPrChange w:id="25193" w:author="DuyNgo" w:date="2012-08-10T08:15:00Z">
                  <w:rPr>
                    <w:ins w:id="25194" w:author="DuyNgo" w:date="2012-08-10T07:08:00Z"/>
                    <w:rFonts w:ascii="Calibri" w:eastAsia="MS PGothic" w:hAnsi="Calibri" w:cs="Calibri"/>
                    <w:b/>
                    <w:bCs/>
                    <w:sz w:val="24"/>
                    <w:szCs w:val="24"/>
                  </w:rPr>
                </w:rPrChange>
              </w:rPr>
            </w:pPr>
            <w:ins w:id="25195" w:author="DuyNgo" w:date="2012-08-10T07:08:00Z">
              <w:r w:rsidRPr="00303364">
                <w:rPr>
                  <w:rFonts w:eastAsia="MS PGothic" w:cstheme="minorHAnsi"/>
                  <w:b/>
                  <w:bCs/>
                  <w:sz w:val="24"/>
                  <w:szCs w:val="24"/>
                  <w:rPrChange w:id="25196" w:author="DuyNgo" w:date="2012-08-10T08:15:00Z">
                    <w:rPr>
                      <w:rFonts w:ascii="Calibri" w:eastAsia="MS PGothic" w:hAnsi="Calibri" w:cs="Calibri"/>
                      <w:b/>
                      <w:bCs/>
                      <w:color w:val="365F91" w:themeColor="accent1" w:themeShade="BF"/>
                      <w:sz w:val="24"/>
                      <w:szCs w:val="24"/>
                    </w:rPr>
                  </w:rPrChange>
                </w:rPr>
                <w:t> Test case procedure</w:t>
              </w:r>
            </w:ins>
          </w:p>
        </w:tc>
        <w:tc>
          <w:tcPr>
            <w:tcW w:w="2889"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197" w:author="DuyNgo" w:date="2012-08-10T07:08:00Z"/>
                <w:rFonts w:eastAsia="MS PGothic" w:cstheme="minorHAnsi"/>
                <w:b/>
                <w:bCs/>
                <w:sz w:val="24"/>
                <w:szCs w:val="24"/>
                <w:rPrChange w:id="25198" w:author="DuyNgo" w:date="2012-08-10T08:15:00Z">
                  <w:rPr>
                    <w:ins w:id="25199" w:author="DuyNgo" w:date="2012-08-10T07:08:00Z"/>
                    <w:rFonts w:ascii="Calibri" w:eastAsia="MS PGothic" w:hAnsi="Calibri" w:cs="Calibri"/>
                    <w:b/>
                    <w:bCs/>
                    <w:sz w:val="24"/>
                    <w:szCs w:val="24"/>
                  </w:rPr>
                </w:rPrChange>
              </w:rPr>
            </w:pPr>
            <w:ins w:id="25200" w:author="DuyNgo" w:date="2012-08-10T07:08:00Z">
              <w:r w:rsidRPr="00303364">
                <w:rPr>
                  <w:rFonts w:eastAsia="MS PGothic" w:cstheme="minorHAnsi"/>
                  <w:b/>
                  <w:bCs/>
                  <w:sz w:val="24"/>
                  <w:szCs w:val="24"/>
                  <w:rPrChange w:id="25201" w:author="DuyNgo" w:date="2012-08-10T08:15:00Z">
                    <w:rPr>
                      <w:rFonts w:ascii="Calibri" w:eastAsia="MS PGothic" w:hAnsi="Calibri" w:cs="Calibri"/>
                      <w:b/>
                      <w:bCs/>
                      <w:color w:val="365F91" w:themeColor="accent1" w:themeShade="BF"/>
                      <w:sz w:val="24"/>
                      <w:szCs w:val="24"/>
                    </w:rPr>
                  </w:rPrChange>
                </w:rPr>
                <w:t>Expected output</w:t>
              </w:r>
            </w:ins>
          </w:p>
        </w:tc>
      </w:tr>
      <w:tr w:rsidR="00E13723" w:rsidRPr="00303364" w:rsidTr="00227BA2">
        <w:trPr>
          <w:trHeight w:val="1631"/>
          <w:ins w:id="25202" w:author="DuyNgo" w:date="2012-08-10T07:08:00Z"/>
        </w:trPr>
        <w:tc>
          <w:tcPr>
            <w:tcW w:w="1540"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303364" w:rsidRDefault="00314775" w:rsidP="00227BA2">
            <w:pPr>
              <w:spacing w:after="0" w:line="240" w:lineRule="auto"/>
              <w:rPr>
                <w:ins w:id="25203" w:author="DuyNgo" w:date="2012-08-10T07:08:00Z"/>
                <w:rFonts w:eastAsia="MS PGothic" w:cstheme="minorHAnsi"/>
                <w:sz w:val="24"/>
                <w:szCs w:val="24"/>
                <w:rPrChange w:id="25204" w:author="DuyNgo" w:date="2012-08-10T08:15:00Z">
                  <w:rPr>
                    <w:ins w:id="25205" w:author="DuyNgo" w:date="2012-08-10T07:08:00Z"/>
                    <w:rFonts w:ascii="Calibri" w:eastAsia="MS PGothic" w:hAnsi="Calibri" w:cs="Calibri"/>
                    <w:sz w:val="24"/>
                    <w:szCs w:val="24"/>
                  </w:rPr>
                </w:rPrChange>
              </w:rPr>
            </w:pPr>
            <w:ins w:id="25206" w:author="DuyNgo" w:date="2012-08-10T07:08:00Z">
              <w:r w:rsidRPr="00303364">
                <w:rPr>
                  <w:rFonts w:eastAsia="MS PGothic" w:cstheme="minorHAnsi"/>
                  <w:sz w:val="24"/>
                  <w:szCs w:val="24"/>
                  <w:rPrChange w:id="25207" w:author="DuyNgo" w:date="2012-08-10T08:15:00Z">
                    <w:rPr>
                      <w:rFonts w:ascii="Calibri" w:eastAsia="MS PGothic" w:hAnsi="Calibri" w:cs="Calibri"/>
                      <w:b/>
                      <w:bCs/>
                      <w:color w:val="365F91" w:themeColor="accent1" w:themeShade="BF"/>
                      <w:sz w:val="24"/>
                      <w:szCs w:val="24"/>
                    </w:rPr>
                  </w:rPrChange>
                </w:rPr>
                <w:t>Team Management</w:t>
              </w:r>
            </w:ins>
          </w:p>
        </w:tc>
        <w:tc>
          <w:tcPr>
            <w:tcW w:w="2167"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49"/>
              </w:numPr>
              <w:shd w:val="clear" w:color="FFFFCC" w:fill="FFFFFF"/>
              <w:spacing w:before="100" w:beforeAutospacing="1" w:after="0" w:afterAutospacing="1" w:line="240" w:lineRule="auto"/>
              <w:rPr>
                <w:ins w:id="25208" w:author="DuyNgo" w:date="2012-08-10T07:08:00Z"/>
                <w:rFonts w:eastAsia="MS PGothic" w:cstheme="minorHAnsi"/>
                <w:sz w:val="24"/>
                <w:szCs w:val="24"/>
                <w:rPrChange w:id="25209" w:author="DuyNgo" w:date="2012-08-10T08:15:00Z">
                  <w:rPr>
                    <w:ins w:id="25210" w:author="DuyNgo" w:date="2012-08-10T07:08:00Z"/>
                    <w:rFonts w:ascii="Calibri" w:eastAsia="MS PGothic" w:hAnsi="Calibri" w:cs="Calibri"/>
                    <w:color w:val="000000"/>
                    <w:sz w:val="24"/>
                    <w:szCs w:val="24"/>
                  </w:rPr>
                </w:rPrChange>
              </w:rPr>
            </w:pPr>
            <w:ins w:id="25211" w:author="DuyNgo" w:date="2012-08-10T07:08:00Z">
              <w:r w:rsidRPr="00303364">
                <w:rPr>
                  <w:rFonts w:eastAsia="MS PGothic" w:cstheme="minorHAnsi"/>
                  <w:sz w:val="24"/>
                  <w:szCs w:val="24"/>
                  <w:rPrChange w:id="25212" w:author="DuyNgo" w:date="2012-08-10T08:15:00Z">
                    <w:rPr>
                      <w:rFonts w:ascii="Calibri" w:eastAsia="MS PGothic" w:hAnsi="Calibri" w:cs="Calibri"/>
                      <w:b/>
                      <w:bCs/>
                      <w:color w:val="365F91" w:themeColor="accent1" w:themeShade="BF"/>
                      <w:sz w:val="24"/>
                      <w:szCs w:val="24"/>
                    </w:rPr>
                  </w:rPrChange>
                </w:rPr>
                <w:t>Log In</w:t>
              </w:r>
            </w:ins>
          </w:p>
          <w:p w:rsidR="00314775" w:rsidRPr="00303364" w:rsidRDefault="00314775" w:rsidP="00314775">
            <w:pPr>
              <w:pStyle w:val="ListParagraph"/>
              <w:numPr>
                <w:ilvl w:val="0"/>
                <w:numId w:val="49"/>
              </w:numPr>
              <w:spacing w:after="0" w:line="240" w:lineRule="auto"/>
              <w:rPr>
                <w:ins w:id="25213" w:author="DuyNgo" w:date="2012-08-10T07:08:00Z"/>
                <w:rFonts w:eastAsia="MS PGothic" w:cstheme="minorHAnsi"/>
                <w:sz w:val="24"/>
                <w:szCs w:val="24"/>
                <w:rPrChange w:id="25214" w:author="DuyNgo" w:date="2012-08-10T08:15:00Z">
                  <w:rPr>
                    <w:ins w:id="25215" w:author="DuyNgo" w:date="2012-08-10T07:08:00Z"/>
                    <w:rFonts w:ascii="Calibri" w:eastAsia="MS PGothic" w:hAnsi="Calibri" w:cs="Calibri"/>
                    <w:sz w:val="24"/>
                    <w:szCs w:val="24"/>
                  </w:rPr>
                </w:rPrChange>
              </w:rPr>
            </w:pPr>
            <w:ins w:id="25216" w:author="DuyNgo" w:date="2012-08-10T07:08:00Z">
              <w:r w:rsidRPr="00303364">
                <w:rPr>
                  <w:rFonts w:eastAsia="MS PGothic" w:cstheme="minorHAnsi"/>
                  <w:sz w:val="24"/>
                  <w:szCs w:val="24"/>
                  <w:rPrChange w:id="25217" w:author="DuyNgo" w:date="2012-08-10T08:15:00Z">
                    <w:rPr>
                      <w:rFonts w:ascii="Calibri" w:eastAsia="MS PGothic" w:hAnsi="Calibri" w:cs="Calibri"/>
                      <w:b/>
                      <w:bCs/>
                      <w:color w:val="365F91" w:themeColor="accent1" w:themeShade="BF"/>
                      <w:sz w:val="24"/>
                      <w:szCs w:val="24"/>
                    </w:rPr>
                  </w:rPrChange>
                </w:rPr>
                <w:t>Project Manager Role</w:t>
              </w:r>
            </w:ins>
          </w:p>
        </w:tc>
        <w:tc>
          <w:tcPr>
            <w:tcW w:w="2799"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51"/>
              </w:numPr>
              <w:shd w:val="clear" w:color="FFFFCC" w:fill="FFFFFF"/>
              <w:spacing w:before="100" w:beforeAutospacing="1" w:after="0" w:afterAutospacing="1" w:line="240" w:lineRule="auto"/>
              <w:rPr>
                <w:ins w:id="25218" w:author="DuyNgo" w:date="2012-08-10T07:08:00Z"/>
                <w:rFonts w:eastAsia="MS PGothic" w:cstheme="minorHAnsi"/>
                <w:sz w:val="24"/>
                <w:szCs w:val="24"/>
                <w:rPrChange w:id="25219" w:author="DuyNgo" w:date="2012-08-10T08:15:00Z">
                  <w:rPr>
                    <w:ins w:id="25220" w:author="DuyNgo" w:date="2012-08-10T07:08:00Z"/>
                    <w:rFonts w:ascii="Calibri" w:eastAsia="MS PGothic" w:hAnsi="Calibri" w:cs="Calibri"/>
                    <w:color w:val="000000"/>
                    <w:sz w:val="24"/>
                    <w:szCs w:val="24"/>
                  </w:rPr>
                </w:rPrChange>
              </w:rPr>
            </w:pPr>
            <w:ins w:id="25221" w:author="DuyNgo" w:date="2012-08-10T07:08:00Z">
              <w:r w:rsidRPr="00303364">
                <w:rPr>
                  <w:rFonts w:eastAsia="MS PGothic" w:cstheme="minorHAnsi"/>
                  <w:sz w:val="24"/>
                  <w:szCs w:val="24"/>
                  <w:rPrChange w:id="25222" w:author="DuyNgo" w:date="2012-08-10T08:15:00Z">
                    <w:rPr>
                      <w:rFonts w:ascii="Calibri" w:eastAsia="MS PGothic" w:hAnsi="Calibri" w:cs="Calibri"/>
                      <w:b/>
                      <w:bCs/>
                      <w:color w:val="365F91" w:themeColor="accent1" w:themeShade="BF"/>
                      <w:sz w:val="24"/>
                      <w:szCs w:val="24"/>
                    </w:rPr>
                  </w:rPrChange>
                </w:rPr>
                <w:t xml:space="preserve">Log in </w:t>
              </w:r>
            </w:ins>
          </w:p>
          <w:p w:rsidR="00314775" w:rsidRPr="00303364" w:rsidRDefault="00314775" w:rsidP="00227BA2">
            <w:pPr>
              <w:spacing w:after="0" w:line="240" w:lineRule="auto"/>
              <w:ind w:left="360"/>
              <w:rPr>
                <w:ins w:id="25223" w:author="DuyNgo" w:date="2012-08-10T07:08:00Z"/>
                <w:rFonts w:eastAsia="MS PGothic" w:cstheme="minorHAnsi"/>
                <w:sz w:val="24"/>
                <w:szCs w:val="24"/>
                <w:rPrChange w:id="25224" w:author="DuyNgo" w:date="2012-08-10T08:15:00Z">
                  <w:rPr>
                    <w:ins w:id="25225" w:author="DuyNgo" w:date="2012-08-10T07:08:00Z"/>
                    <w:rFonts w:ascii="Calibri" w:eastAsia="MS PGothic" w:hAnsi="Calibri" w:cs="Calibri"/>
                    <w:sz w:val="24"/>
                    <w:szCs w:val="24"/>
                  </w:rPr>
                </w:rPrChange>
              </w:rPr>
            </w:pPr>
            <w:ins w:id="25226" w:author="DuyNgo" w:date="2012-08-10T07:08:00Z">
              <w:r w:rsidRPr="00303364">
                <w:rPr>
                  <w:rFonts w:eastAsia="MS PGothic" w:cstheme="minorHAnsi"/>
                  <w:sz w:val="24"/>
                  <w:szCs w:val="24"/>
                  <w:rPrChange w:id="25227" w:author="DuyNgo" w:date="2012-08-10T08:15:00Z">
                    <w:rPr>
                      <w:rFonts w:ascii="Calibri" w:eastAsia="MS PGothic" w:hAnsi="Calibri" w:cs="Calibri"/>
                      <w:b/>
                      <w:bCs/>
                      <w:color w:val="365F91" w:themeColor="accent1" w:themeShade="BF"/>
                      <w:sz w:val="24"/>
                      <w:szCs w:val="24"/>
                    </w:rPr>
                  </w:rPrChange>
                </w:rPr>
                <w:t xml:space="preserve">2a. Go to </w:t>
              </w:r>
              <w:proofErr w:type="gramStart"/>
              <w:r w:rsidRPr="00303364">
                <w:rPr>
                  <w:rFonts w:eastAsia="MS PGothic" w:cstheme="minorHAnsi"/>
                  <w:sz w:val="24"/>
                  <w:szCs w:val="24"/>
                  <w:rPrChange w:id="25228" w:author="DuyNgo" w:date="2012-08-10T08:15:00Z">
                    <w:rPr>
                      <w:rFonts w:ascii="Calibri" w:eastAsia="MS PGothic" w:hAnsi="Calibri" w:cs="Calibri"/>
                      <w:b/>
                      <w:bCs/>
                      <w:color w:val="365F91" w:themeColor="accent1" w:themeShade="BF"/>
                      <w:sz w:val="24"/>
                      <w:szCs w:val="24"/>
                    </w:rPr>
                  </w:rPrChange>
                </w:rPr>
                <w:t>project which</w:t>
              </w:r>
              <w:proofErr w:type="gramEnd"/>
              <w:r w:rsidRPr="00303364">
                <w:rPr>
                  <w:rFonts w:eastAsia="MS PGothic" w:cstheme="minorHAnsi"/>
                  <w:sz w:val="24"/>
                  <w:szCs w:val="24"/>
                  <w:rPrChange w:id="25229" w:author="DuyNgo" w:date="2012-08-10T08:15:00Z">
                    <w:rPr>
                      <w:rFonts w:ascii="Calibri" w:eastAsia="MS PGothic" w:hAnsi="Calibri" w:cs="Calibri"/>
                      <w:b/>
                      <w:bCs/>
                      <w:color w:val="365F91" w:themeColor="accent1" w:themeShade="BF"/>
                      <w:sz w:val="24"/>
                      <w:szCs w:val="24"/>
                    </w:rPr>
                  </w:rPrChange>
                </w:rPr>
                <w:t xml:space="preserve"> User is PM.</w:t>
              </w:r>
            </w:ins>
          </w:p>
          <w:p w:rsidR="00314775" w:rsidRPr="00303364" w:rsidRDefault="00314775" w:rsidP="00227BA2">
            <w:pPr>
              <w:spacing w:after="0" w:line="240" w:lineRule="auto"/>
              <w:ind w:left="360"/>
              <w:rPr>
                <w:ins w:id="25230" w:author="DuyNgo" w:date="2012-08-10T07:08:00Z"/>
                <w:rFonts w:eastAsia="MS PGothic" w:cstheme="minorHAnsi"/>
                <w:sz w:val="24"/>
                <w:szCs w:val="24"/>
                <w:rPrChange w:id="25231" w:author="DuyNgo" w:date="2012-08-10T08:15:00Z">
                  <w:rPr>
                    <w:ins w:id="25232" w:author="DuyNgo" w:date="2012-08-10T07:08:00Z"/>
                    <w:rFonts w:ascii="Calibri" w:eastAsia="MS PGothic" w:hAnsi="Calibri" w:cs="Calibri"/>
                    <w:sz w:val="24"/>
                    <w:szCs w:val="24"/>
                  </w:rPr>
                </w:rPrChange>
              </w:rPr>
            </w:pPr>
            <w:proofErr w:type="gramStart"/>
            <w:ins w:id="25233" w:author="DuyNgo" w:date="2012-08-10T07:08:00Z">
              <w:r w:rsidRPr="00303364">
                <w:rPr>
                  <w:rFonts w:eastAsia="MS PGothic" w:cstheme="minorHAnsi"/>
                  <w:sz w:val="24"/>
                  <w:szCs w:val="24"/>
                  <w:rPrChange w:id="25234" w:author="DuyNgo" w:date="2012-08-10T08:15:00Z">
                    <w:rPr>
                      <w:rFonts w:ascii="Calibri" w:eastAsia="MS PGothic" w:hAnsi="Calibri" w:cs="Calibri"/>
                      <w:b/>
                      <w:bCs/>
                      <w:color w:val="365F91" w:themeColor="accent1" w:themeShade="BF"/>
                      <w:sz w:val="24"/>
                      <w:szCs w:val="24"/>
                    </w:rPr>
                  </w:rPrChange>
                </w:rPr>
                <w:t>2b. or Create new project.</w:t>
              </w:r>
              <w:proofErr w:type="gramEnd"/>
            </w:ins>
          </w:p>
        </w:tc>
        <w:tc>
          <w:tcPr>
            <w:tcW w:w="2889"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52"/>
              </w:numPr>
              <w:shd w:val="clear" w:color="FFFFCC" w:fill="FFFFFF"/>
              <w:spacing w:before="100" w:beforeAutospacing="1" w:after="0" w:afterAutospacing="1" w:line="240" w:lineRule="auto"/>
              <w:rPr>
                <w:ins w:id="25235" w:author="DuyNgo" w:date="2012-08-10T07:08:00Z"/>
                <w:rFonts w:eastAsia="MS PGothic" w:cstheme="minorHAnsi"/>
                <w:sz w:val="24"/>
                <w:szCs w:val="24"/>
                <w:rPrChange w:id="25236" w:author="DuyNgo" w:date="2012-08-10T08:15:00Z">
                  <w:rPr>
                    <w:ins w:id="25237" w:author="DuyNgo" w:date="2012-08-10T07:08:00Z"/>
                    <w:rFonts w:ascii="Calibri" w:eastAsia="MS PGothic" w:hAnsi="Calibri" w:cs="Calibri"/>
                    <w:color w:val="000000"/>
                    <w:sz w:val="24"/>
                    <w:szCs w:val="24"/>
                  </w:rPr>
                </w:rPrChange>
              </w:rPr>
            </w:pPr>
            <w:proofErr w:type="gramStart"/>
            <w:ins w:id="25238" w:author="DuyNgo" w:date="2012-08-10T07:08:00Z">
              <w:r w:rsidRPr="00303364">
                <w:rPr>
                  <w:rFonts w:eastAsia="MS PGothic" w:cstheme="minorHAnsi"/>
                  <w:sz w:val="24"/>
                  <w:szCs w:val="24"/>
                  <w:rPrChange w:id="25239" w:author="DuyNgo" w:date="2012-08-10T08:15:00Z">
                    <w:rPr>
                      <w:rFonts w:ascii="Calibri" w:eastAsia="MS PGothic" w:hAnsi="Calibri" w:cs="Calibri"/>
                      <w:b/>
                      <w:bCs/>
                      <w:color w:val="365F91" w:themeColor="accent1" w:themeShade="BF"/>
                      <w:sz w:val="24"/>
                      <w:szCs w:val="24"/>
                    </w:rPr>
                  </w:rPrChange>
                </w:rPr>
                <w:t>Able to search, add, remove team member.</w:t>
              </w:r>
              <w:proofErr w:type="gramEnd"/>
            </w:ins>
          </w:p>
        </w:tc>
      </w:tr>
    </w:tbl>
    <w:p w:rsidR="00314775" w:rsidRPr="00303364" w:rsidRDefault="00314775" w:rsidP="00314775">
      <w:pPr>
        <w:pStyle w:val="Heading4"/>
        <w:rPr>
          <w:ins w:id="25240" w:author="DuyNgo" w:date="2012-08-10T07:08:00Z"/>
          <w:rFonts w:asciiTheme="minorHAnsi" w:hAnsiTheme="minorHAnsi" w:cstheme="minorHAnsi"/>
          <w:sz w:val="24"/>
          <w:szCs w:val="24"/>
          <w:rPrChange w:id="25241" w:author="DuyNgo" w:date="2012-08-10T08:15:00Z">
            <w:rPr>
              <w:ins w:id="25242" w:author="DuyNgo" w:date="2012-08-10T07:08:00Z"/>
              <w:rFonts w:ascii="Calibri" w:hAnsi="Calibri" w:cs="Calibri"/>
              <w:sz w:val="24"/>
              <w:szCs w:val="24"/>
            </w:rPr>
          </w:rPrChange>
        </w:rPr>
      </w:pPr>
      <w:bookmarkStart w:id="25243" w:name="_Toc332351394"/>
      <w:ins w:id="25244" w:author="DuyNgo" w:date="2012-08-10T07:08:00Z">
        <w:r w:rsidRPr="00303364">
          <w:rPr>
            <w:rFonts w:asciiTheme="minorHAnsi" w:hAnsiTheme="minorHAnsi" w:cstheme="minorHAnsi"/>
            <w:sz w:val="24"/>
            <w:szCs w:val="24"/>
            <w:rPrChange w:id="25245" w:author="DuyNgo" w:date="2012-08-10T08:15:00Z">
              <w:rPr>
                <w:rFonts w:ascii="Calibri" w:hAnsi="Calibri" w:cs="Calibri"/>
                <w:i w:val="0"/>
                <w:iCs w:val="0"/>
                <w:color w:val="365F91" w:themeColor="accent1" w:themeShade="BF"/>
                <w:sz w:val="24"/>
                <w:szCs w:val="24"/>
              </w:rPr>
            </w:rPrChange>
          </w:rPr>
          <w:t>5.1.4 Create Product</w:t>
        </w:r>
        <w:bookmarkEnd w:id="25243"/>
      </w:ins>
    </w:p>
    <w:tbl>
      <w:tblPr>
        <w:tblW w:w="9348" w:type="dxa"/>
        <w:tblInd w:w="103" w:type="dxa"/>
        <w:tblLayout w:type="fixed"/>
        <w:tblLook w:val="04A0" w:firstRow="1" w:lastRow="0" w:firstColumn="1" w:lastColumn="0" w:noHBand="0" w:noVBand="1"/>
      </w:tblPr>
      <w:tblGrid>
        <w:gridCol w:w="1532"/>
        <w:gridCol w:w="2156"/>
        <w:gridCol w:w="2785"/>
        <w:gridCol w:w="2875"/>
      </w:tblGrid>
      <w:tr w:rsidR="00E13723" w:rsidRPr="00303364" w:rsidTr="00227BA2">
        <w:trPr>
          <w:trHeight w:val="158"/>
          <w:ins w:id="25246" w:author="DuyNgo" w:date="2012-08-10T07:08: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303364" w:rsidRDefault="00314775" w:rsidP="00227BA2">
            <w:pPr>
              <w:spacing w:after="0" w:line="240" w:lineRule="auto"/>
              <w:rPr>
                <w:ins w:id="25247" w:author="DuyNgo" w:date="2012-08-10T07:08:00Z"/>
                <w:rFonts w:eastAsia="MS PGothic" w:cstheme="minorHAnsi"/>
                <w:b/>
                <w:sz w:val="24"/>
                <w:szCs w:val="24"/>
                <w:rPrChange w:id="25248" w:author="DuyNgo" w:date="2012-08-10T08:15:00Z">
                  <w:rPr>
                    <w:ins w:id="25249" w:author="DuyNgo" w:date="2012-08-10T07:08:00Z"/>
                    <w:rFonts w:ascii="Calibri" w:eastAsia="MS PGothic" w:hAnsi="Calibri" w:cs="Calibri"/>
                    <w:b/>
                    <w:sz w:val="24"/>
                    <w:szCs w:val="24"/>
                  </w:rPr>
                </w:rPrChange>
              </w:rPr>
            </w:pPr>
            <w:ins w:id="25250" w:author="DuyNgo" w:date="2012-08-10T07:08:00Z">
              <w:r w:rsidRPr="00303364">
                <w:rPr>
                  <w:rFonts w:eastAsia="MS PGothic" w:cstheme="minorHAnsi"/>
                  <w:b/>
                  <w:sz w:val="24"/>
                  <w:szCs w:val="24"/>
                  <w:rPrChange w:id="25251" w:author="DuyNgo" w:date="2012-08-10T08:15:00Z">
                    <w:rPr>
                      <w:rFonts w:ascii="Calibri" w:eastAsia="MS PGothic" w:hAnsi="Calibri" w:cs="Calibri"/>
                      <w:b/>
                      <w:bCs/>
                      <w:color w:val="365F91" w:themeColor="accent1" w:themeShade="BF"/>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252" w:author="DuyNgo" w:date="2012-08-10T07:08:00Z"/>
                <w:rFonts w:eastAsia="MS PGothic" w:cstheme="minorHAnsi"/>
                <w:b/>
                <w:bCs/>
                <w:sz w:val="24"/>
                <w:szCs w:val="24"/>
                <w:rPrChange w:id="25253" w:author="DuyNgo" w:date="2012-08-10T08:15:00Z">
                  <w:rPr>
                    <w:ins w:id="25254" w:author="DuyNgo" w:date="2012-08-10T07:08:00Z"/>
                    <w:rFonts w:ascii="Calibri" w:eastAsia="MS PGothic" w:hAnsi="Calibri" w:cs="Calibri"/>
                    <w:b/>
                    <w:bCs/>
                    <w:sz w:val="24"/>
                    <w:szCs w:val="24"/>
                  </w:rPr>
                </w:rPrChange>
              </w:rPr>
            </w:pPr>
            <w:ins w:id="25255" w:author="DuyNgo" w:date="2012-08-10T07:08:00Z">
              <w:r w:rsidRPr="00303364">
                <w:rPr>
                  <w:rFonts w:eastAsia="MS PGothic" w:cstheme="minorHAnsi"/>
                  <w:b/>
                  <w:bCs/>
                  <w:sz w:val="24"/>
                  <w:szCs w:val="24"/>
                  <w:rPrChange w:id="25256" w:author="DuyNgo" w:date="2012-08-10T08:15:00Z">
                    <w:rPr>
                      <w:rFonts w:ascii="Calibri" w:eastAsia="MS PGothic" w:hAnsi="Calibri" w:cs="Calibri"/>
                      <w:b/>
                      <w:bCs/>
                      <w:color w:val="365F91" w:themeColor="accent1" w:themeShade="BF"/>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257" w:author="DuyNgo" w:date="2012-08-10T07:08:00Z"/>
                <w:rFonts w:eastAsia="MS PGothic" w:cstheme="minorHAnsi"/>
                <w:b/>
                <w:bCs/>
                <w:sz w:val="24"/>
                <w:szCs w:val="24"/>
                <w:rPrChange w:id="25258" w:author="DuyNgo" w:date="2012-08-10T08:15:00Z">
                  <w:rPr>
                    <w:ins w:id="25259" w:author="DuyNgo" w:date="2012-08-10T07:08:00Z"/>
                    <w:rFonts w:ascii="Calibri" w:eastAsia="MS PGothic" w:hAnsi="Calibri" w:cs="Calibri"/>
                    <w:b/>
                    <w:bCs/>
                    <w:sz w:val="24"/>
                    <w:szCs w:val="24"/>
                  </w:rPr>
                </w:rPrChange>
              </w:rPr>
            </w:pPr>
            <w:ins w:id="25260" w:author="DuyNgo" w:date="2012-08-10T07:08:00Z">
              <w:r w:rsidRPr="00303364">
                <w:rPr>
                  <w:rFonts w:eastAsia="MS PGothic" w:cstheme="minorHAnsi"/>
                  <w:b/>
                  <w:bCs/>
                  <w:sz w:val="24"/>
                  <w:szCs w:val="24"/>
                  <w:rPrChange w:id="25261" w:author="DuyNgo" w:date="2012-08-10T08:15:00Z">
                    <w:rPr>
                      <w:rFonts w:ascii="Calibri" w:eastAsia="MS PGothic" w:hAnsi="Calibri" w:cs="Calibri"/>
                      <w:b/>
                      <w:bCs/>
                      <w:color w:val="365F91" w:themeColor="accent1" w:themeShade="BF"/>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262" w:author="DuyNgo" w:date="2012-08-10T07:08:00Z"/>
                <w:rFonts w:eastAsia="MS PGothic" w:cstheme="minorHAnsi"/>
                <w:b/>
                <w:bCs/>
                <w:sz w:val="24"/>
                <w:szCs w:val="24"/>
                <w:rPrChange w:id="25263" w:author="DuyNgo" w:date="2012-08-10T08:15:00Z">
                  <w:rPr>
                    <w:ins w:id="25264" w:author="DuyNgo" w:date="2012-08-10T07:08:00Z"/>
                    <w:rFonts w:ascii="Calibri" w:eastAsia="MS PGothic" w:hAnsi="Calibri" w:cs="Calibri"/>
                    <w:b/>
                    <w:bCs/>
                    <w:sz w:val="24"/>
                    <w:szCs w:val="24"/>
                  </w:rPr>
                </w:rPrChange>
              </w:rPr>
            </w:pPr>
            <w:ins w:id="25265" w:author="DuyNgo" w:date="2012-08-10T07:08:00Z">
              <w:r w:rsidRPr="00303364">
                <w:rPr>
                  <w:rFonts w:eastAsia="MS PGothic" w:cstheme="minorHAnsi"/>
                  <w:b/>
                  <w:bCs/>
                  <w:sz w:val="24"/>
                  <w:szCs w:val="24"/>
                  <w:rPrChange w:id="25266" w:author="DuyNgo" w:date="2012-08-10T08:15:00Z">
                    <w:rPr>
                      <w:rFonts w:ascii="Calibri" w:eastAsia="MS PGothic" w:hAnsi="Calibri" w:cs="Calibri"/>
                      <w:b/>
                      <w:bCs/>
                      <w:color w:val="365F91" w:themeColor="accent1" w:themeShade="BF"/>
                      <w:sz w:val="24"/>
                      <w:szCs w:val="24"/>
                    </w:rPr>
                  </w:rPrChange>
                </w:rPr>
                <w:t>Expected output</w:t>
              </w:r>
            </w:ins>
          </w:p>
        </w:tc>
      </w:tr>
      <w:tr w:rsidR="00E13723" w:rsidRPr="00303364" w:rsidTr="00227BA2">
        <w:trPr>
          <w:trHeight w:val="1582"/>
          <w:ins w:id="25267" w:author="DuyNgo" w:date="2012-08-10T07:08: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303364" w:rsidRDefault="00314775" w:rsidP="00227BA2">
            <w:pPr>
              <w:spacing w:after="0" w:line="240" w:lineRule="auto"/>
              <w:rPr>
                <w:ins w:id="25268" w:author="DuyNgo" w:date="2012-08-10T07:08:00Z"/>
                <w:rFonts w:eastAsia="MS PGothic" w:cstheme="minorHAnsi"/>
                <w:sz w:val="24"/>
                <w:szCs w:val="24"/>
                <w:rPrChange w:id="25269" w:author="DuyNgo" w:date="2012-08-10T08:15:00Z">
                  <w:rPr>
                    <w:ins w:id="25270" w:author="DuyNgo" w:date="2012-08-10T07:08:00Z"/>
                    <w:rFonts w:ascii="Calibri" w:eastAsia="MS PGothic" w:hAnsi="Calibri" w:cs="Calibri"/>
                    <w:sz w:val="24"/>
                    <w:szCs w:val="24"/>
                  </w:rPr>
                </w:rPrChange>
              </w:rPr>
            </w:pPr>
            <w:ins w:id="25271" w:author="DuyNgo" w:date="2012-08-10T07:08:00Z">
              <w:r w:rsidRPr="00303364">
                <w:rPr>
                  <w:rFonts w:eastAsia="MS PGothic" w:cstheme="minorHAnsi"/>
                  <w:sz w:val="24"/>
                  <w:szCs w:val="24"/>
                  <w:rPrChange w:id="25272" w:author="DuyNgo" w:date="2012-08-10T08:15:00Z">
                    <w:rPr>
                      <w:rFonts w:ascii="Calibri" w:eastAsia="MS PGothic" w:hAnsi="Calibri" w:cs="Calibri"/>
                      <w:b/>
                      <w:bCs/>
                      <w:color w:val="365F91" w:themeColor="accent1" w:themeShade="BF"/>
                      <w:sz w:val="24"/>
                      <w:szCs w:val="24"/>
                    </w:rPr>
                  </w:rPrChange>
                </w:rPr>
                <w:t>Create product</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58"/>
              </w:numPr>
              <w:shd w:val="clear" w:color="FFFFCC" w:fill="FFFFFF"/>
              <w:spacing w:before="100" w:beforeAutospacing="1" w:after="0" w:afterAutospacing="1" w:line="240" w:lineRule="auto"/>
              <w:rPr>
                <w:ins w:id="25273" w:author="DuyNgo" w:date="2012-08-10T07:08:00Z"/>
                <w:rFonts w:eastAsia="MS PGothic" w:cstheme="minorHAnsi"/>
                <w:sz w:val="24"/>
                <w:szCs w:val="24"/>
                <w:rPrChange w:id="25274" w:author="DuyNgo" w:date="2012-08-10T08:15:00Z">
                  <w:rPr>
                    <w:ins w:id="25275" w:author="DuyNgo" w:date="2012-08-10T07:08:00Z"/>
                    <w:rFonts w:ascii="Calibri" w:eastAsia="MS PGothic" w:hAnsi="Calibri" w:cs="Calibri"/>
                    <w:color w:val="000000"/>
                    <w:sz w:val="24"/>
                    <w:szCs w:val="24"/>
                  </w:rPr>
                </w:rPrChange>
              </w:rPr>
            </w:pPr>
            <w:ins w:id="25276" w:author="DuyNgo" w:date="2012-08-10T07:08:00Z">
              <w:r w:rsidRPr="00303364">
                <w:rPr>
                  <w:rFonts w:eastAsia="MS PGothic" w:cstheme="minorHAnsi"/>
                  <w:sz w:val="24"/>
                  <w:szCs w:val="24"/>
                  <w:rPrChange w:id="25277" w:author="DuyNgo" w:date="2012-08-10T08:15:00Z">
                    <w:rPr>
                      <w:rFonts w:ascii="Calibri" w:eastAsia="MS PGothic" w:hAnsi="Calibri" w:cs="Calibri"/>
                      <w:b/>
                      <w:bCs/>
                      <w:color w:val="365F91" w:themeColor="accent1" w:themeShade="BF"/>
                      <w:sz w:val="24"/>
                      <w:szCs w:val="24"/>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59"/>
              </w:numPr>
              <w:shd w:val="clear" w:color="FFFFCC" w:fill="FFFFFF"/>
              <w:spacing w:before="100" w:beforeAutospacing="1" w:after="0" w:afterAutospacing="1" w:line="240" w:lineRule="auto"/>
              <w:rPr>
                <w:ins w:id="25278" w:author="DuyNgo" w:date="2012-08-10T07:08:00Z"/>
                <w:rFonts w:eastAsia="MS PGothic" w:cstheme="minorHAnsi"/>
                <w:sz w:val="24"/>
                <w:szCs w:val="24"/>
                <w:rPrChange w:id="25279" w:author="DuyNgo" w:date="2012-08-10T08:15:00Z">
                  <w:rPr>
                    <w:ins w:id="25280" w:author="DuyNgo" w:date="2012-08-10T07:08:00Z"/>
                    <w:rFonts w:ascii="Calibri" w:eastAsia="MS PGothic" w:hAnsi="Calibri" w:cs="Calibri"/>
                    <w:color w:val="000000"/>
                    <w:sz w:val="24"/>
                    <w:szCs w:val="24"/>
                  </w:rPr>
                </w:rPrChange>
              </w:rPr>
            </w:pPr>
            <w:ins w:id="25281" w:author="DuyNgo" w:date="2012-08-10T07:08:00Z">
              <w:r w:rsidRPr="00303364">
                <w:rPr>
                  <w:rFonts w:eastAsia="MS PGothic" w:cstheme="minorHAnsi"/>
                  <w:sz w:val="24"/>
                  <w:szCs w:val="24"/>
                  <w:rPrChange w:id="25282" w:author="DuyNgo" w:date="2012-08-10T08:15:00Z">
                    <w:rPr>
                      <w:rFonts w:ascii="Calibri" w:eastAsia="MS PGothic" w:hAnsi="Calibri" w:cs="Calibri"/>
                      <w:b/>
                      <w:bCs/>
                      <w:color w:val="365F91" w:themeColor="accent1" w:themeShade="BF"/>
                      <w:sz w:val="24"/>
                      <w:szCs w:val="24"/>
                    </w:rPr>
                  </w:rPrChange>
                </w:rPr>
                <w:t>Go to project that user is PM.</w:t>
              </w:r>
            </w:ins>
          </w:p>
          <w:p w:rsidR="00314775" w:rsidRPr="00303364" w:rsidRDefault="00314775" w:rsidP="00314775">
            <w:pPr>
              <w:pStyle w:val="ListParagraph"/>
              <w:numPr>
                <w:ilvl w:val="0"/>
                <w:numId w:val="59"/>
              </w:numPr>
              <w:spacing w:after="0" w:line="240" w:lineRule="auto"/>
              <w:rPr>
                <w:ins w:id="25283" w:author="DuyNgo" w:date="2012-08-10T07:08:00Z"/>
                <w:rFonts w:eastAsia="MS PGothic" w:cstheme="minorHAnsi"/>
                <w:sz w:val="24"/>
                <w:szCs w:val="24"/>
                <w:rPrChange w:id="25284" w:author="DuyNgo" w:date="2012-08-10T08:15:00Z">
                  <w:rPr>
                    <w:ins w:id="25285" w:author="DuyNgo" w:date="2012-08-10T07:08:00Z"/>
                    <w:rFonts w:ascii="Calibri" w:eastAsia="MS PGothic" w:hAnsi="Calibri" w:cs="Calibri"/>
                    <w:sz w:val="24"/>
                    <w:szCs w:val="24"/>
                  </w:rPr>
                </w:rPrChange>
              </w:rPr>
            </w:pPr>
            <w:ins w:id="25286" w:author="DuyNgo" w:date="2012-08-10T07:08:00Z">
              <w:r w:rsidRPr="00303364">
                <w:rPr>
                  <w:rFonts w:eastAsia="MS PGothic" w:cstheme="minorHAnsi"/>
                  <w:sz w:val="24"/>
                  <w:szCs w:val="24"/>
                  <w:rPrChange w:id="25287" w:author="DuyNgo" w:date="2012-08-10T08:15:00Z">
                    <w:rPr>
                      <w:rFonts w:ascii="Calibri" w:eastAsia="MS PGothic" w:hAnsi="Calibri" w:cs="Calibri"/>
                      <w:b/>
                      <w:bCs/>
                      <w:color w:val="365F91" w:themeColor="accent1" w:themeShade="BF"/>
                      <w:sz w:val="24"/>
                      <w:szCs w:val="24"/>
                    </w:rPr>
                  </w:rPrChange>
                </w:rPr>
                <w:t>Create product link</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60"/>
              </w:numPr>
              <w:shd w:val="clear" w:color="FFFFCC" w:fill="FFFFFF"/>
              <w:spacing w:before="100" w:beforeAutospacing="1" w:after="0" w:afterAutospacing="1" w:line="240" w:lineRule="auto"/>
              <w:rPr>
                <w:ins w:id="25288" w:author="DuyNgo" w:date="2012-08-10T07:08:00Z"/>
                <w:rFonts w:eastAsia="MS PGothic" w:cstheme="minorHAnsi"/>
                <w:sz w:val="24"/>
                <w:szCs w:val="24"/>
                <w:rPrChange w:id="25289" w:author="DuyNgo" w:date="2012-08-10T08:15:00Z">
                  <w:rPr>
                    <w:ins w:id="25290" w:author="DuyNgo" w:date="2012-08-10T07:08:00Z"/>
                    <w:rFonts w:ascii="Calibri" w:eastAsia="MS PGothic" w:hAnsi="Calibri" w:cs="Calibri"/>
                    <w:color w:val="000000"/>
                    <w:sz w:val="24"/>
                    <w:szCs w:val="24"/>
                  </w:rPr>
                </w:rPrChange>
              </w:rPr>
            </w:pPr>
            <w:ins w:id="25291" w:author="DuyNgo" w:date="2012-08-10T07:08:00Z">
              <w:r w:rsidRPr="00303364">
                <w:rPr>
                  <w:rFonts w:eastAsia="MS PGothic" w:cstheme="minorHAnsi"/>
                  <w:sz w:val="24"/>
                  <w:szCs w:val="24"/>
                  <w:rPrChange w:id="25292" w:author="DuyNgo" w:date="2012-08-10T08:15:00Z">
                    <w:rPr>
                      <w:rFonts w:ascii="Calibri" w:eastAsia="MS PGothic" w:hAnsi="Calibri" w:cs="Calibri"/>
                      <w:b/>
                      <w:bCs/>
                      <w:color w:val="365F91" w:themeColor="accent1" w:themeShade="BF"/>
                      <w:sz w:val="24"/>
                      <w:szCs w:val="24"/>
                    </w:rPr>
                  </w:rPrChange>
                </w:rPr>
                <w:t>Place to input information.</w:t>
              </w:r>
            </w:ins>
          </w:p>
          <w:p w:rsidR="00314775" w:rsidRPr="00303364" w:rsidRDefault="00314775" w:rsidP="00314775">
            <w:pPr>
              <w:pStyle w:val="ListParagraph"/>
              <w:numPr>
                <w:ilvl w:val="0"/>
                <w:numId w:val="60"/>
              </w:numPr>
              <w:spacing w:after="0" w:line="240" w:lineRule="auto"/>
              <w:rPr>
                <w:ins w:id="25293" w:author="DuyNgo" w:date="2012-08-10T07:08:00Z"/>
                <w:rFonts w:eastAsia="MS PGothic" w:cstheme="minorHAnsi"/>
                <w:sz w:val="24"/>
                <w:szCs w:val="24"/>
                <w:rPrChange w:id="25294" w:author="DuyNgo" w:date="2012-08-10T08:15:00Z">
                  <w:rPr>
                    <w:ins w:id="25295" w:author="DuyNgo" w:date="2012-08-10T07:08:00Z"/>
                    <w:rFonts w:ascii="Calibri" w:eastAsia="MS PGothic" w:hAnsi="Calibri" w:cs="Calibri"/>
                    <w:sz w:val="24"/>
                    <w:szCs w:val="24"/>
                  </w:rPr>
                </w:rPrChange>
              </w:rPr>
            </w:pPr>
            <w:ins w:id="25296" w:author="DuyNgo" w:date="2012-08-10T07:08:00Z">
              <w:r w:rsidRPr="00303364">
                <w:rPr>
                  <w:rFonts w:eastAsia="MS PGothic" w:cstheme="minorHAnsi"/>
                  <w:sz w:val="24"/>
                  <w:szCs w:val="24"/>
                  <w:rPrChange w:id="25297" w:author="DuyNgo" w:date="2012-08-10T08:15:00Z">
                    <w:rPr>
                      <w:rFonts w:ascii="Calibri" w:eastAsia="MS PGothic" w:hAnsi="Calibri" w:cs="Calibri"/>
                      <w:b/>
                      <w:bCs/>
                      <w:color w:val="365F91" w:themeColor="accent1" w:themeShade="BF"/>
                      <w:sz w:val="24"/>
                      <w:szCs w:val="24"/>
                    </w:rPr>
                  </w:rPrChange>
                </w:rPr>
                <w:t>Validation</w:t>
              </w:r>
            </w:ins>
          </w:p>
          <w:p w:rsidR="00314775" w:rsidRPr="00303364" w:rsidRDefault="00314775" w:rsidP="00314775">
            <w:pPr>
              <w:pStyle w:val="ListParagraph"/>
              <w:numPr>
                <w:ilvl w:val="0"/>
                <w:numId w:val="60"/>
              </w:numPr>
              <w:spacing w:after="0" w:line="240" w:lineRule="auto"/>
              <w:rPr>
                <w:ins w:id="25298" w:author="DuyNgo" w:date="2012-08-10T07:08:00Z"/>
                <w:rFonts w:eastAsia="MS PGothic" w:cstheme="minorHAnsi"/>
                <w:sz w:val="24"/>
                <w:szCs w:val="24"/>
                <w:rPrChange w:id="25299" w:author="DuyNgo" w:date="2012-08-10T08:15:00Z">
                  <w:rPr>
                    <w:ins w:id="25300" w:author="DuyNgo" w:date="2012-08-10T07:08:00Z"/>
                    <w:rFonts w:ascii="Calibri" w:eastAsia="MS PGothic" w:hAnsi="Calibri" w:cs="Calibri"/>
                    <w:sz w:val="24"/>
                    <w:szCs w:val="24"/>
                  </w:rPr>
                </w:rPrChange>
              </w:rPr>
            </w:pPr>
            <w:ins w:id="25301" w:author="DuyNgo" w:date="2012-08-10T07:08:00Z">
              <w:r w:rsidRPr="00303364">
                <w:rPr>
                  <w:rFonts w:eastAsia="MS PGothic" w:cstheme="minorHAnsi"/>
                  <w:sz w:val="24"/>
                  <w:szCs w:val="24"/>
                  <w:rPrChange w:id="25302" w:author="DuyNgo" w:date="2012-08-10T08:15:00Z">
                    <w:rPr>
                      <w:rFonts w:ascii="Calibri" w:eastAsia="MS PGothic" w:hAnsi="Calibri" w:cs="Calibri"/>
                      <w:b/>
                      <w:bCs/>
                      <w:color w:val="365F91" w:themeColor="accent1" w:themeShade="BF"/>
                      <w:sz w:val="24"/>
                      <w:szCs w:val="24"/>
                    </w:rPr>
                  </w:rPrChange>
                </w:rPr>
                <w:t>Submit Ok</w:t>
              </w:r>
            </w:ins>
          </w:p>
        </w:tc>
      </w:tr>
    </w:tbl>
    <w:p w:rsidR="00314775" w:rsidRPr="00303364" w:rsidRDefault="00314775">
      <w:pPr>
        <w:pStyle w:val="Heading4"/>
        <w:numPr>
          <w:ilvl w:val="2"/>
          <w:numId w:val="19"/>
        </w:numPr>
        <w:ind w:left="630" w:hanging="630"/>
        <w:rPr>
          <w:ins w:id="25303" w:author="DuyNgo" w:date="2012-08-10T07:08:00Z"/>
          <w:rFonts w:asciiTheme="minorHAnsi" w:hAnsiTheme="minorHAnsi" w:cstheme="minorHAnsi"/>
          <w:sz w:val="24"/>
          <w:szCs w:val="24"/>
          <w:rPrChange w:id="25304" w:author="DuyNgo" w:date="2012-08-10T08:15:00Z">
            <w:rPr>
              <w:ins w:id="25305" w:author="DuyNgo" w:date="2012-08-10T07:08:00Z"/>
              <w:rFonts w:ascii="Calibri" w:hAnsi="Calibri" w:cs="Calibri"/>
              <w:sz w:val="24"/>
              <w:szCs w:val="24"/>
            </w:rPr>
          </w:rPrChange>
        </w:rPr>
        <w:pPrChange w:id="25306" w:author="DuyNgo" w:date="2012-08-10T07:10:00Z">
          <w:pPr>
            <w:pStyle w:val="Heading4"/>
          </w:pPr>
        </w:pPrChange>
      </w:pPr>
      <w:bookmarkStart w:id="25307" w:name="_Toc332351395"/>
      <w:ins w:id="25308" w:author="DuyNgo" w:date="2012-08-10T07:08:00Z">
        <w:r w:rsidRPr="00303364">
          <w:rPr>
            <w:rFonts w:asciiTheme="minorHAnsi" w:hAnsiTheme="minorHAnsi" w:cstheme="minorHAnsi"/>
            <w:sz w:val="24"/>
            <w:szCs w:val="24"/>
            <w:rPrChange w:id="25309" w:author="DuyNgo" w:date="2012-08-10T08:15:00Z">
              <w:rPr>
                <w:rFonts w:ascii="Calibri" w:hAnsi="Calibri" w:cs="Calibri"/>
                <w:sz w:val="24"/>
                <w:szCs w:val="24"/>
              </w:rPr>
            </w:rPrChange>
          </w:rPr>
          <w:t>Delete Product</w:t>
        </w:r>
        <w:bookmarkEnd w:id="25307"/>
      </w:ins>
    </w:p>
    <w:tbl>
      <w:tblPr>
        <w:tblW w:w="9348" w:type="dxa"/>
        <w:tblInd w:w="103" w:type="dxa"/>
        <w:tblLayout w:type="fixed"/>
        <w:tblLook w:val="04A0" w:firstRow="1" w:lastRow="0" w:firstColumn="1" w:lastColumn="0" w:noHBand="0" w:noVBand="1"/>
      </w:tblPr>
      <w:tblGrid>
        <w:gridCol w:w="1532"/>
        <w:gridCol w:w="2156"/>
        <w:gridCol w:w="2785"/>
        <w:gridCol w:w="2875"/>
      </w:tblGrid>
      <w:tr w:rsidR="00B529B8" w:rsidRPr="00303364" w:rsidTr="00227BA2">
        <w:trPr>
          <w:trHeight w:val="158"/>
          <w:ins w:id="25310" w:author="DuyNgo" w:date="2012-08-10T07:09: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B529B8" w:rsidRPr="00303364" w:rsidRDefault="00B529B8" w:rsidP="00227BA2">
            <w:pPr>
              <w:spacing w:after="0" w:line="240" w:lineRule="auto"/>
              <w:rPr>
                <w:ins w:id="25311" w:author="DuyNgo" w:date="2012-08-10T07:09:00Z"/>
                <w:rFonts w:eastAsia="MS PGothic" w:cstheme="minorHAnsi"/>
                <w:b/>
                <w:sz w:val="24"/>
                <w:szCs w:val="24"/>
                <w:rPrChange w:id="25312" w:author="DuyNgo" w:date="2012-08-10T08:15:00Z">
                  <w:rPr>
                    <w:ins w:id="25313" w:author="DuyNgo" w:date="2012-08-10T07:09:00Z"/>
                    <w:rFonts w:ascii="Calibri" w:eastAsia="MS PGothic" w:hAnsi="Calibri" w:cs="Calibri"/>
                    <w:b/>
                    <w:sz w:val="24"/>
                    <w:szCs w:val="24"/>
                  </w:rPr>
                </w:rPrChange>
              </w:rPr>
            </w:pPr>
            <w:ins w:id="25314" w:author="DuyNgo" w:date="2012-08-10T07:09:00Z">
              <w:r w:rsidRPr="00303364">
                <w:rPr>
                  <w:rFonts w:eastAsia="MS PGothic" w:cstheme="minorHAnsi"/>
                  <w:b/>
                  <w:sz w:val="24"/>
                  <w:szCs w:val="24"/>
                  <w:rPrChange w:id="25315" w:author="DuyNgo" w:date="2012-08-10T08:15:00Z">
                    <w:rPr>
                      <w:rFonts w:ascii="Calibri" w:eastAsia="MS PGothic" w:hAnsi="Calibri" w:cs="Calibri"/>
                      <w:b/>
                      <w:bCs/>
                      <w:i/>
                      <w:iCs/>
                      <w:color w:val="4F81BD" w:themeColor="accent1"/>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B529B8" w:rsidRPr="00303364" w:rsidRDefault="00B529B8" w:rsidP="00227BA2">
            <w:pPr>
              <w:spacing w:after="0" w:line="240" w:lineRule="auto"/>
              <w:rPr>
                <w:ins w:id="25316" w:author="DuyNgo" w:date="2012-08-10T07:09:00Z"/>
                <w:rFonts w:eastAsia="MS PGothic" w:cstheme="minorHAnsi"/>
                <w:b/>
                <w:bCs/>
                <w:sz w:val="24"/>
                <w:szCs w:val="24"/>
                <w:rPrChange w:id="25317" w:author="DuyNgo" w:date="2012-08-10T08:15:00Z">
                  <w:rPr>
                    <w:ins w:id="25318" w:author="DuyNgo" w:date="2012-08-10T07:09:00Z"/>
                    <w:rFonts w:ascii="Calibri" w:eastAsia="MS PGothic" w:hAnsi="Calibri" w:cs="Calibri"/>
                    <w:b/>
                    <w:bCs/>
                    <w:sz w:val="24"/>
                    <w:szCs w:val="24"/>
                  </w:rPr>
                </w:rPrChange>
              </w:rPr>
            </w:pPr>
            <w:ins w:id="25319" w:author="DuyNgo" w:date="2012-08-10T07:09:00Z">
              <w:r w:rsidRPr="00303364">
                <w:rPr>
                  <w:rFonts w:eastAsia="MS PGothic" w:cstheme="minorHAnsi"/>
                  <w:b/>
                  <w:bCs/>
                  <w:sz w:val="24"/>
                  <w:szCs w:val="24"/>
                  <w:rPrChange w:id="25320" w:author="DuyNgo" w:date="2012-08-10T08:15:00Z">
                    <w:rPr>
                      <w:rFonts w:ascii="Calibri" w:eastAsia="MS PGothic" w:hAnsi="Calibri" w:cs="Calibri"/>
                      <w:b/>
                      <w:bCs/>
                      <w:i/>
                      <w:iCs/>
                      <w:color w:val="4F81BD" w:themeColor="accent1"/>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B529B8" w:rsidRPr="00303364" w:rsidRDefault="00B529B8" w:rsidP="00227BA2">
            <w:pPr>
              <w:spacing w:after="0" w:line="240" w:lineRule="auto"/>
              <w:rPr>
                <w:ins w:id="25321" w:author="DuyNgo" w:date="2012-08-10T07:09:00Z"/>
                <w:rFonts w:eastAsia="MS PGothic" w:cstheme="minorHAnsi"/>
                <w:b/>
                <w:bCs/>
                <w:sz w:val="24"/>
                <w:szCs w:val="24"/>
                <w:rPrChange w:id="25322" w:author="DuyNgo" w:date="2012-08-10T08:15:00Z">
                  <w:rPr>
                    <w:ins w:id="25323" w:author="DuyNgo" w:date="2012-08-10T07:09:00Z"/>
                    <w:rFonts w:ascii="Calibri" w:eastAsia="MS PGothic" w:hAnsi="Calibri" w:cs="Calibri"/>
                    <w:b/>
                    <w:bCs/>
                    <w:sz w:val="24"/>
                    <w:szCs w:val="24"/>
                  </w:rPr>
                </w:rPrChange>
              </w:rPr>
            </w:pPr>
            <w:ins w:id="25324" w:author="DuyNgo" w:date="2012-08-10T07:09:00Z">
              <w:r w:rsidRPr="00303364">
                <w:rPr>
                  <w:rFonts w:eastAsia="MS PGothic" w:cstheme="minorHAnsi"/>
                  <w:b/>
                  <w:bCs/>
                  <w:sz w:val="24"/>
                  <w:szCs w:val="24"/>
                  <w:rPrChange w:id="25325" w:author="DuyNgo" w:date="2012-08-10T08:15:00Z">
                    <w:rPr>
                      <w:rFonts w:ascii="Calibri" w:eastAsia="MS PGothic" w:hAnsi="Calibri" w:cs="Calibri"/>
                      <w:b/>
                      <w:bCs/>
                      <w:i/>
                      <w:iCs/>
                      <w:color w:val="4F81BD" w:themeColor="accent1"/>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B529B8" w:rsidRPr="00303364" w:rsidRDefault="00B529B8" w:rsidP="00227BA2">
            <w:pPr>
              <w:spacing w:after="0" w:line="240" w:lineRule="auto"/>
              <w:rPr>
                <w:ins w:id="25326" w:author="DuyNgo" w:date="2012-08-10T07:09:00Z"/>
                <w:rFonts w:eastAsia="MS PGothic" w:cstheme="minorHAnsi"/>
                <w:b/>
                <w:bCs/>
                <w:sz w:val="24"/>
                <w:szCs w:val="24"/>
                <w:rPrChange w:id="25327" w:author="DuyNgo" w:date="2012-08-10T08:15:00Z">
                  <w:rPr>
                    <w:ins w:id="25328" w:author="DuyNgo" w:date="2012-08-10T07:09:00Z"/>
                    <w:rFonts w:ascii="Calibri" w:eastAsia="MS PGothic" w:hAnsi="Calibri" w:cs="Calibri"/>
                    <w:b/>
                    <w:bCs/>
                    <w:sz w:val="24"/>
                    <w:szCs w:val="24"/>
                  </w:rPr>
                </w:rPrChange>
              </w:rPr>
            </w:pPr>
            <w:ins w:id="25329" w:author="DuyNgo" w:date="2012-08-10T07:09:00Z">
              <w:r w:rsidRPr="00303364">
                <w:rPr>
                  <w:rFonts w:eastAsia="MS PGothic" w:cstheme="minorHAnsi"/>
                  <w:b/>
                  <w:bCs/>
                  <w:sz w:val="24"/>
                  <w:szCs w:val="24"/>
                  <w:rPrChange w:id="25330" w:author="DuyNgo" w:date="2012-08-10T08:15:00Z">
                    <w:rPr>
                      <w:rFonts w:ascii="Calibri" w:eastAsia="MS PGothic" w:hAnsi="Calibri" w:cs="Calibri"/>
                      <w:b/>
                      <w:bCs/>
                      <w:i/>
                      <w:iCs/>
                      <w:color w:val="4F81BD" w:themeColor="accent1"/>
                      <w:sz w:val="24"/>
                      <w:szCs w:val="24"/>
                    </w:rPr>
                  </w:rPrChange>
                </w:rPr>
                <w:t>Expected output</w:t>
              </w:r>
            </w:ins>
          </w:p>
        </w:tc>
      </w:tr>
      <w:tr w:rsidR="00B529B8" w:rsidRPr="00303364" w:rsidTr="00227BA2">
        <w:trPr>
          <w:trHeight w:val="1582"/>
          <w:ins w:id="25331" w:author="DuyNgo" w:date="2012-08-10T07:09: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B529B8" w:rsidRPr="00303364" w:rsidRDefault="00B529B8" w:rsidP="00227BA2">
            <w:pPr>
              <w:spacing w:after="0" w:line="240" w:lineRule="auto"/>
              <w:rPr>
                <w:ins w:id="25332" w:author="DuyNgo" w:date="2012-08-10T07:09:00Z"/>
                <w:rFonts w:eastAsia="MS PGothic" w:cstheme="minorHAnsi"/>
                <w:sz w:val="24"/>
                <w:szCs w:val="24"/>
                <w:rPrChange w:id="25333" w:author="DuyNgo" w:date="2012-08-10T08:15:00Z">
                  <w:rPr>
                    <w:ins w:id="25334" w:author="DuyNgo" w:date="2012-08-10T07:09:00Z"/>
                    <w:rFonts w:ascii="Calibri" w:eastAsia="MS PGothic" w:hAnsi="Calibri" w:cs="Calibri"/>
                    <w:sz w:val="24"/>
                    <w:szCs w:val="24"/>
                  </w:rPr>
                </w:rPrChange>
              </w:rPr>
            </w:pPr>
            <w:ins w:id="25335" w:author="DuyNgo" w:date="2012-08-10T07:09:00Z">
              <w:r w:rsidRPr="00303364">
                <w:rPr>
                  <w:rFonts w:eastAsia="MS PGothic" w:cstheme="minorHAnsi"/>
                  <w:sz w:val="24"/>
                  <w:szCs w:val="24"/>
                  <w:rPrChange w:id="25336" w:author="DuyNgo" w:date="2012-08-10T08:15:00Z">
                    <w:rPr>
                      <w:rFonts w:ascii="Calibri" w:eastAsia="MS PGothic" w:hAnsi="Calibri" w:cs="Calibri"/>
                      <w:b/>
                      <w:bCs/>
                      <w:i/>
                      <w:iCs/>
                      <w:color w:val="4F81BD" w:themeColor="accent1"/>
                      <w:sz w:val="24"/>
                      <w:szCs w:val="24"/>
                    </w:rPr>
                  </w:rPrChange>
                </w:rPr>
                <w:t>Delete product</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B529B8" w:rsidRPr="00303364" w:rsidRDefault="00B529B8">
            <w:pPr>
              <w:pStyle w:val="ListParagraph"/>
              <w:numPr>
                <w:ilvl w:val="0"/>
                <w:numId w:val="53"/>
              </w:numPr>
              <w:spacing w:after="0" w:line="240" w:lineRule="auto"/>
              <w:rPr>
                <w:ins w:id="25337" w:author="DuyNgo" w:date="2012-08-10T07:09:00Z"/>
                <w:rFonts w:eastAsia="MS PGothic" w:cstheme="minorHAnsi"/>
                <w:sz w:val="24"/>
                <w:szCs w:val="24"/>
                <w:rPrChange w:id="25338" w:author="DuyNgo" w:date="2012-08-10T08:15:00Z">
                  <w:rPr>
                    <w:ins w:id="25339" w:author="DuyNgo" w:date="2012-08-10T07:09:00Z"/>
                    <w:rFonts w:ascii="Tahoma" w:hAnsi="Tahoma" w:cs="Tahoma"/>
                    <w:color w:val="000000"/>
                    <w:sz w:val="20"/>
                    <w:szCs w:val="20"/>
                  </w:rPr>
                </w:rPrChange>
              </w:rPr>
              <w:pPrChange w:id="25340" w:author="DuyNgo" w:date="2012-08-10T07:10:00Z">
                <w:pPr>
                  <w:pStyle w:val="ListParagraph"/>
                  <w:numPr>
                    <w:numId w:val="58"/>
                  </w:numPr>
                  <w:shd w:val="clear" w:color="FFFFCC" w:fill="FFFFFF"/>
                  <w:spacing w:before="100" w:beforeAutospacing="1" w:after="0" w:afterAutospacing="1" w:line="240" w:lineRule="auto"/>
                  <w:ind w:hanging="360"/>
                </w:pPr>
              </w:pPrChange>
            </w:pPr>
            <w:ins w:id="25341" w:author="DuyNgo" w:date="2012-08-10T07:09:00Z">
              <w:r w:rsidRPr="00303364">
                <w:rPr>
                  <w:rFonts w:eastAsia="MS PGothic" w:cstheme="minorHAnsi"/>
                  <w:sz w:val="24"/>
                  <w:szCs w:val="24"/>
                  <w:rPrChange w:id="25342" w:author="DuyNgo" w:date="2012-08-10T08:15:00Z">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BE00E2" w:rsidRPr="00303364" w:rsidRDefault="00BE00E2">
            <w:pPr>
              <w:spacing w:after="0" w:line="240" w:lineRule="auto"/>
              <w:rPr>
                <w:ins w:id="25343" w:author="DuyNgo" w:date="2012-08-10T07:11:00Z"/>
                <w:rFonts w:eastAsia="MS PGothic" w:cstheme="minorHAnsi"/>
                <w:sz w:val="24"/>
                <w:szCs w:val="24"/>
                <w:rPrChange w:id="25344" w:author="DuyNgo" w:date="2012-08-10T08:15:00Z">
                  <w:rPr>
                    <w:ins w:id="25345" w:author="DuyNgo" w:date="2012-08-10T07:11:00Z"/>
                    <w:rFonts w:ascii="Calibri" w:eastAsia="MS PGothic" w:hAnsi="Calibri" w:cs="Calibri"/>
                    <w:color w:val="000000"/>
                    <w:sz w:val="24"/>
                    <w:szCs w:val="24"/>
                  </w:rPr>
                </w:rPrChange>
              </w:rPr>
              <w:pPrChange w:id="25346" w:author="DuyNgo" w:date="2012-08-10T07:10:00Z">
                <w:pPr>
                  <w:pStyle w:val="ListParagraph"/>
                  <w:numPr>
                    <w:numId w:val="59"/>
                  </w:numPr>
                  <w:shd w:val="clear" w:color="FFFFCC" w:fill="FFFFFF"/>
                  <w:spacing w:before="100" w:beforeAutospacing="1" w:after="0" w:afterAutospacing="1" w:line="240" w:lineRule="auto"/>
                  <w:ind w:hanging="360"/>
                </w:pPr>
              </w:pPrChange>
            </w:pPr>
            <w:ins w:id="25347" w:author="DuyNgo" w:date="2012-08-10T07:10:00Z">
              <w:r w:rsidRPr="00303364">
                <w:rPr>
                  <w:rFonts w:eastAsia="MS PGothic" w:cstheme="minorHAnsi"/>
                  <w:sz w:val="24"/>
                  <w:szCs w:val="24"/>
                  <w:rPrChange w:id="25348" w:author="DuyNgo" w:date="2012-08-10T08:15:00Z">
                    <w:rPr>
                      <w:rFonts w:ascii="Calibri" w:eastAsia="MS PGothic" w:hAnsi="Calibri" w:cs="Calibri"/>
                      <w:sz w:val="24"/>
                      <w:szCs w:val="24"/>
                    </w:rPr>
                  </w:rPrChange>
                </w:rPr>
                <w:t xml:space="preserve">1 </w:t>
              </w:r>
            </w:ins>
            <w:ins w:id="25349" w:author="DuyNgo" w:date="2012-08-10T07:09:00Z">
              <w:r w:rsidR="00B529B8" w:rsidRPr="00303364">
                <w:rPr>
                  <w:rFonts w:eastAsia="MS PGothic" w:cstheme="minorHAnsi"/>
                  <w:sz w:val="24"/>
                  <w:szCs w:val="24"/>
                  <w:rPrChange w:id="25350" w:author="DuyNgo" w:date="2012-08-10T08:15:00Z">
                    <w:rPr/>
                  </w:rPrChange>
                </w:rPr>
                <w:t>Go to project that user is PM</w:t>
              </w:r>
            </w:ins>
            <w:ins w:id="25351" w:author="DuyNgo" w:date="2012-08-10T07:11:00Z">
              <w:r w:rsidRPr="00303364">
                <w:rPr>
                  <w:rFonts w:eastAsia="MS PGothic" w:cstheme="minorHAnsi"/>
                  <w:sz w:val="24"/>
                  <w:szCs w:val="24"/>
                  <w:rPrChange w:id="25352" w:author="DuyNgo" w:date="2012-08-10T08:15:00Z">
                    <w:rPr>
                      <w:rFonts w:ascii="Calibri" w:eastAsia="MS PGothic" w:hAnsi="Calibri" w:cs="Calibri"/>
                      <w:sz w:val="24"/>
                      <w:szCs w:val="24"/>
                    </w:rPr>
                  </w:rPrChange>
                </w:rPr>
                <w:t>.</w:t>
              </w:r>
            </w:ins>
          </w:p>
          <w:p w:rsidR="00B529B8" w:rsidRPr="00303364" w:rsidRDefault="00BE00E2">
            <w:pPr>
              <w:spacing w:after="0" w:line="240" w:lineRule="auto"/>
              <w:rPr>
                <w:ins w:id="25353" w:author="DuyNgo" w:date="2012-08-10T07:09:00Z"/>
                <w:rFonts w:eastAsia="MS PGothic" w:cstheme="minorHAnsi"/>
                <w:sz w:val="24"/>
                <w:szCs w:val="24"/>
                <w:rPrChange w:id="25354" w:author="DuyNgo" w:date="2012-08-10T08:15:00Z">
                  <w:rPr>
                    <w:ins w:id="25355" w:author="DuyNgo" w:date="2012-08-10T07:09:00Z"/>
                  </w:rPr>
                </w:rPrChange>
              </w:rPr>
              <w:pPrChange w:id="25356" w:author="DuyNgo" w:date="2012-08-10T07:10:00Z">
                <w:pPr>
                  <w:pStyle w:val="ListParagraph"/>
                  <w:numPr>
                    <w:numId w:val="59"/>
                  </w:numPr>
                  <w:spacing w:after="0" w:line="240" w:lineRule="auto"/>
                  <w:ind w:hanging="360"/>
                </w:pPr>
              </w:pPrChange>
            </w:pPr>
            <w:ins w:id="25357" w:author="DuyNgo" w:date="2012-08-10T07:11:00Z">
              <w:r w:rsidRPr="00303364">
                <w:rPr>
                  <w:rFonts w:eastAsia="MS PGothic" w:cstheme="minorHAnsi"/>
                  <w:sz w:val="24"/>
                  <w:szCs w:val="24"/>
                  <w:rPrChange w:id="25358" w:author="DuyNgo" w:date="2012-08-10T08:15:00Z">
                    <w:rPr>
                      <w:rFonts w:ascii="Calibri" w:eastAsia="MS PGothic" w:hAnsi="Calibri" w:cs="Calibri"/>
                      <w:sz w:val="24"/>
                      <w:szCs w:val="24"/>
                    </w:rPr>
                  </w:rPrChange>
                </w:rPr>
                <w:t xml:space="preserve">2 </w:t>
              </w:r>
            </w:ins>
            <w:ins w:id="25359" w:author="DuyNgo" w:date="2012-08-10T07:09:00Z">
              <w:r w:rsidR="00B529B8" w:rsidRPr="00303364">
                <w:rPr>
                  <w:rFonts w:eastAsia="MS PGothic" w:cstheme="minorHAnsi"/>
                  <w:sz w:val="24"/>
                  <w:szCs w:val="24"/>
                  <w:rPrChange w:id="25360" w:author="DuyNgo" w:date="2012-08-10T08:15:00Z">
                    <w:rPr/>
                  </w:rPrChange>
                </w:rPr>
                <w:t>Choose product to Delete</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B529B8" w:rsidRPr="00303364" w:rsidRDefault="0080424D">
            <w:pPr>
              <w:spacing w:after="0" w:line="240" w:lineRule="auto"/>
              <w:rPr>
                <w:ins w:id="25361" w:author="DuyNgo" w:date="2012-08-10T07:09:00Z"/>
                <w:rFonts w:eastAsia="MS PGothic" w:cstheme="minorHAnsi"/>
                <w:sz w:val="24"/>
                <w:szCs w:val="24"/>
                <w:rPrChange w:id="25362" w:author="DuyNgo" w:date="2012-08-10T08:15:00Z">
                  <w:rPr>
                    <w:ins w:id="25363" w:author="DuyNgo" w:date="2012-08-10T07:09:00Z"/>
                    <w:rFonts w:ascii="Tahoma" w:hAnsi="Tahoma" w:cs="Tahoma"/>
                    <w:color w:val="000000"/>
                    <w:sz w:val="20"/>
                    <w:szCs w:val="20"/>
                  </w:rPr>
                </w:rPrChange>
              </w:rPr>
              <w:pPrChange w:id="25364" w:author="DuyNgo" w:date="2012-08-10T07:10:00Z">
                <w:pPr>
                  <w:pStyle w:val="ListParagraph"/>
                  <w:numPr>
                    <w:numId w:val="60"/>
                  </w:numPr>
                  <w:shd w:val="clear" w:color="FFFFCC" w:fill="FFFFFF"/>
                  <w:spacing w:before="100" w:beforeAutospacing="1" w:after="0" w:afterAutospacing="1" w:line="240" w:lineRule="auto"/>
                  <w:ind w:hanging="360"/>
                </w:pPr>
              </w:pPrChange>
            </w:pPr>
            <w:ins w:id="25365" w:author="DuyNgo" w:date="2012-08-10T07:10:00Z">
              <w:r w:rsidRPr="00303364">
                <w:rPr>
                  <w:rFonts w:eastAsia="MS PGothic" w:cstheme="minorHAnsi"/>
                  <w:sz w:val="24"/>
                  <w:szCs w:val="24"/>
                  <w:rPrChange w:id="25366" w:author="DuyNgo" w:date="2012-08-10T08:15:00Z">
                    <w:rPr>
                      <w:rFonts w:ascii="Calibri" w:eastAsia="MS PGothic" w:hAnsi="Calibri" w:cs="Calibri"/>
                      <w:sz w:val="24"/>
                      <w:szCs w:val="24"/>
                    </w:rPr>
                  </w:rPrChange>
                </w:rPr>
                <w:t xml:space="preserve">1.  </w:t>
              </w:r>
            </w:ins>
            <w:ins w:id="25367" w:author="DuyNgo" w:date="2012-08-10T07:09:00Z">
              <w:r w:rsidR="00B529B8" w:rsidRPr="00303364">
                <w:rPr>
                  <w:rFonts w:eastAsia="MS PGothic" w:cstheme="minorHAnsi"/>
                  <w:sz w:val="24"/>
                  <w:szCs w:val="24"/>
                  <w:rPrChange w:id="25368" w:author="DuyNgo" w:date="2012-08-10T08:15:00Z">
                    <w:rPr/>
                  </w:rPrChange>
                </w:rPr>
                <w:t>Product deleted</w:t>
              </w:r>
            </w:ins>
          </w:p>
        </w:tc>
      </w:tr>
    </w:tbl>
    <w:p w:rsidR="00314775" w:rsidRPr="00303364" w:rsidRDefault="00314775" w:rsidP="00314775">
      <w:pPr>
        <w:rPr>
          <w:ins w:id="25369" w:author="DuyNgo" w:date="2012-08-10T07:08:00Z"/>
          <w:rFonts w:cstheme="minorHAnsi"/>
          <w:sz w:val="24"/>
          <w:szCs w:val="24"/>
          <w:rPrChange w:id="25370" w:author="DuyNgo" w:date="2012-08-10T08:15:00Z">
            <w:rPr>
              <w:ins w:id="25371" w:author="DuyNgo" w:date="2012-08-10T07:08:00Z"/>
              <w:rFonts w:ascii="Calibri" w:hAnsi="Calibri" w:cs="Calibri"/>
              <w:sz w:val="24"/>
              <w:szCs w:val="24"/>
            </w:rPr>
          </w:rPrChange>
        </w:rPr>
      </w:pPr>
    </w:p>
    <w:p w:rsidR="00314775" w:rsidRPr="00303364" w:rsidRDefault="001F2328">
      <w:pPr>
        <w:pStyle w:val="Heading4"/>
        <w:rPr>
          <w:ins w:id="25372" w:author="DuyNgo" w:date="2012-08-10T07:11:00Z"/>
          <w:rFonts w:asciiTheme="minorHAnsi" w:hAnsiTheme="minorHAnsi" w:cstheme="minorHAnsi"/>
          <w:sz w:val="24"/>
          <w:szCs w:val="24"/>
          <w:rPrChange w:id="25373" w:author="DuyNgo" w:date="2012-08-10T08:15:00Z">
            <w:rPr>
              <w:ins w:id="25374" w:author="DuyNgo" w:date="2012-08-10T07:11:00Z"/>
              <w:rFonts w:ascii="Calibri" w:hAnsi="Calibri" w:cs="Calibri"/>
              <w:sz w:val="24"/>
              <w:szCs w:val="24"/>
            </w:rPr>
          </w:rPrChange>
        </w:rPr>
        <w:pPrChange w:id="25375" w:author="DuyNgo" w:date="2012-08-10T07:12:00Z">
          <w:pPr/>
        </w:pPrChange>
      </w:pPr>
      <w:bookmarkStart w:id="25376" w:name="_Toc332351396"/>
      <w:ins w:id="25377" w:author="DuyNgo" w:date="2012-08-10T07:21:00Z">
        <w:r w:rsidRPr="00303364">
          <w:rPr>
            <w:rFonts w:asciiTheme="minorHAnsi" w:hAnsiTheme="minorHAnsi" w:cstheme="minorHAnsi"/>
            <w:sz w:val="24"/>
            <w:szCs w:val="24"/>
            <w:rPrChange w:id="25378" w:author="DuyNgo" w:date="2012-08-10T08:15:00Z">
              <w:rPr>
                <w:rFonts w:ascii="Calibri" w:hAnsi="Calibri" w:cs="Calibri"/>
                <w:sz w:val="24"/>
                <w:szCs w:val="24"/>
              </w:rPr>
            </w:rPrChange>
          </w:rPr>
          <w:lastRenderedPageBreak/>
          <w:t>5</w:t>
        </w:r>
      </w:ins>
      <w:ins w:id="25379" w:author="DuyNgo" w:date="2012-08-10T07:08:00Z">
        <w:r w:rsidR="00314775" w:rsidRPr="00303364">
          <w:rPr>
            <w:rFonts w:asciiTheme="minorHAnsi" w:hAnsiTheme="minorHAnsi" w:cstheme="minorHAnsi"/>
            <w:sz w:val="24"/>
            <w:szCs w:val="24"/>
            <w:rPrChange w:id="25380" w:author="DuyNgo" w:date="2012-08-10T08:15:00Z">
              <w:rPr>
                <w:rFonts w:ascii="Calibri" w:hAnsi="Calibri" w:cs="Calibri"/>
                <w:b/>
                <w:bCs/>
                <w:i/>
                <w:iCs/>
                <w:sz w:val="24"/>
                <w:szCs w:val="24"/>
              </w:rPr>
            </w:rPrChange>
          </w:rPr>
          <w:t>.1.6 Update Product</w:t>
        </w:r>
      </w:ins>
      <w:bookmarkEnd w:id="25376"/>
    </w:p>
    <w:tbl>
      <w:tblPr>
        <w:tblW w:w="9348" w:type="dxa"/>
        <w:tblInd w:w="103" w:type="dxa"/>
        <w:tblLayout w:type="fixed"/>
        <w:tblLook w:val="04A0" w:firstRow="1" w:lastRow="0" w:firstColumn="1" w:lastColumn="0" w:noHBand="0" w:noVBand="1"/>
      </w:tblPr>
      <w:tblGrid>
        <w:gridCol w:w="1532"/>
        <w:gridCol w:w="2156"/>
        <w:gridCol w:w="2785"/>
        <w:gridCol w:w="2875"/>
      </w:tblGrid>
      <w:tr w:rsidR="002144FA" w:rsidRPr="00303364" w:rsidTr="00227BA2">
        <w:trPr>
          <w:trHeight w:val="158"/>
          <w:ins w:id="25381" w:author="DuyNgo" w:date="2012-08-10T07:11: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2144FA" w:rsidRPr="00303364" w:rsidRDefault="002144FA" w:rsidP="00227BA2">
            <w:pPr>
              <w:spacing w:after="0" w:line="240" w:lineRule="auto"/>
              <w:rPr>
                <w:ins w:id="25382" w:author="DuyNgo" w:date="2012-08-10T07:11:00Z"/>
                <w:rFonts w:eastAsia="MS PGothic" w:cstheme="minorHAnsi"/>
                <w:b/>
                <w:sz w:val="24"/>
                <w:szCs w:val="24"/>
                <w:rPrChange w:id="25383" w:author="DuyNgo" w:date="2012-08-10T08:15:00Z">
                  <w:rPr>
                    <w:ins w:id="25384" w:author="DuyNgo" w:date="2012-08-10T07:11:00Z"/>
                    <w:rFonts w:ascii="Calibri" w:eastAsia="MS PGothic" w:hAnsi="Calibri" w:cs="Calibri"/>
                    <w:b/>
                    <w:sz w:val="24"/>
                    <w:szCs w:val="24"/>
                  </w:rPr>
                </w:rPrChange>
              </w:rPr>
            </w:pPr>
            <w:ins w:id="25385" w:author="DuyNgo" w:date="2012-08-10T07:11:00Z">
              <w:r w:rsidRPr="00303364">
                <w:rPr>
                  <w:rFonts w:eastAsia="MS PGothic" w:cstheme="minorHAnsi"/>
                  <w:b/>
                  <w:sz w:val="24"/>
                  <w:szCs w:val="24"/>
                  <w:rPrChange w:id="25386" w:author="DuyNgo" w:date="2012-08-10T08:15:00Z">
                    <w:rPr>
                      <w:rFonts w:ascii="Calibri" w:eastAsia="MS PGothic" w:hAnsi="Calibri" w:cs="Calibri"/>
                      <w:b/>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2144FA" w:rsidRPr="00303364" w:rsidRDefault="002144FA" w:rsidP="00227BA2">
            <w:pPr>
              <w:spacing w:after="0" w:line="240" w:lineRule="auto"/>
              <w:rPr>
                <w:ins w:id="25387" w:author="DuyNgo" w:date="2012-08-10T07:11:00Z"/>
                <w:rFonts w:eastAsia="MS PGothic" w:cstheme="minorHAnsi"/>
                <w:b/>
                <w:bCs/>
                <w:sz w:val="24"/>
                <w:szCs w:val="24"/>
                <w:rPrChange w:id="25388" w:author="DuyNgo" w:date="2012-08-10T08:15:00Z">
                  <w:rPr>
                    <w:ins w:id="25389" w:author="DuyNgo" w:date="2012-08-10T07:11:00Z"/>
                    <w:rFonts w:ascii="Calibri" w:eastAsia="MS PGothic" w:hAnsi="Calibri" w:cs="Calibri"/>
                    <w:b/>
                    <w:bCs/>
                    <w:sz w:val="24"/>
                    <w:szCs w:val="24"/>
                  </w:rPr>
                </w:rPrChange>
              </w:rPr>
            </w:pPr>
            <w:ins w:id="25390" w:author="DuyNgo" w:date="2012-08-10T07:11:00Z">
              <w:r w:rsidRPr="00303364">
                <w:rPr>
                  <w:rFonts w:eastAsia="MS PGothic" w:cstheme="minorHAnsi"/>
                  <w:b/>
                  <w:bCs/>
                  <w:sz w:val="24"/>
                  <w:szCs w:val="24"/>
                  <w:rPrChange w:id="25391" w:author="DuyNgo" w:date="2012-08-10T08:15:00Z">
                    <w:rPr>
                      <w:rFonts w:ascii="Calibri" w:eastAsia="MS PGothic" w:hAnsi="Calibri" w:cs="Calibri"/>
                      <w:b/>
                      <w:bCs/>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2144FA" w:rsidRPr="00303364" w:rsidRDefault="002144FA" w:rsidP="00227BA2">
            <w:pPr>
              <w:spacing w:after="0" w:line="240" w:lineRule="auto"/>
              <w:rPr>
                <w:ins w:id="25392" w:author="DuyNgo" w:date="2012-08-10T07:11:00Z"/>
                <w:rFonts w:eastAsia="MS PGothic" w:cstheme="minorHAnsi"/>
                <w:b/>
                <w:bCs/>
                <w:sz w:val="24"/>
                <w:szCs w:val="24"/>
                <w:rPrChange w:id="25393" w:author="DuyNgo" w:date="2012-08-10T08:15:00Z">
                  <w:rPr>
                    <w:ins w:id="25394" w:author="DuyNgo" w:date="2012-08-10T07:11:00Z"/>
                    <w:rFonts w:ascii="Calibri" w:eastAsia="MS PGothic" w:hAnsi="Calibri" w:cs="Calibri"/>
                    <w:b/>
                    <w:bCs/>
                    <w:sz w:val="24"/>
                    <w:szCs w:val="24"/>
                  </w:rPr>
                </w:rPrChange>
              </w:rPr>
            </w:pPr>
            <w:ins w:id="25395" w:author="DuyNgo" w:date="2012-08-10T07:11:00Z">
              <w:r w:rsidRPr="00303364">
                <w:rPr>
                  <w:rFonts w:eastAsia="MS PGothic" w:cstheme="minorHAnsi"/>
                  <w:b/>
                  <w:bCs/>
                  <w:sz w:val="24"/>
                  <w:szCs w:val="24"/>
                  <w:rPrChange w:id="25396" w:author="DuyNgo" w:date="2012-08-10T08:15:00Z">
                    <w:rPr>
                      <w:rFonts w:ascii="Calibri" w:eastAsia="MS PGothic" w:hAnsi="Calibri" w:cs="Calibri"/>
                      <w:b/>
                      <w:bCs/>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2144FA" w:rsidRPr="00303364" w:rsidRDefault="002144FA" w:rsidP="00227BA2">
            <w:pPr>
              <w:spacing w:after="0" w:line="240" w:lineRule="auto"/>
              <w:rPr>
                <w:ins w:id="25397" w:author="DuyNgo" w:date="2012-08-10T07:11:00Z"/>
                <w:rFonts w:eastAsia="MS PGothic" w:cstheme="minorHAnsi"/>
                <w:b/>
                <w:bCs/>
                <w:sz w:val="24"/>
                <w:szCs w:val="24"/>
                <w:rPrChange w:id="25398" w:author="DuyNgo" w:date="2012-08-10T08:15:00Z">
                  <w:rPr>
                    <w:ins w:id="25399" w:author="DuyNgo" w:date="2012-08-10T07:11:00Z"/>
                    <w:rFonts w:ascii="Calibri" w:eastAsia="MS PGothic" w:hAnsi="Calibri" w:cs="Calibri"/>
                    <w:b/>
                    <w:bCs/>
                    <w:sz w:val="24"/>
                    <w:szCs w:val="24"/>
                  </w:rPr>
                </w:rPrChange>
              </w:rPr>
            </w:pPr>
            <w:ins w:id="25400" w:author="DuyNgo" w:date="2012-08-10T07:11:00Z">
              <w:r w:rsidRPr="00303364">
                <w:rPr>
                  <w:rFonts w:eastAsia="MS PGothic" w:cstheme="minorHAnsi"/>
                  <w:b/>
                  <w:bCs/>
                  <w:sz w:val="24"/>
                  <w:szCs w:val="24"/>
                  <w:rPrChange w:id="25401" w:author="DuyNgo" w:date="2012-08-10T08:15:00Z">
                    <w:rPr>
                      <w:rFonts w:ascii="Calibri" w:eastAsia="MS PGothic" w:hAnsi="Calibri" w:cs="Calibri"/>
                      <w:b/>
                      <w:bCs/>
                      <w:sz w:val="24"/>
                      <w:szCs w:val="24"/>
                    </w:rPr>
                  </w:rPrChange>
                </w:rPr>
                <w:t>Expected output</w:t>
              </w:r>
            </w:ins>
          </w:p>
        </w:tc>
      </w:tr>
      <w:tr w:rsidR="002144FA" w:rsidRPr="00303364" w:rsidTr="00227BA2">
        <w:trPr>
          <w:trHeight w:val="1582"/>
          <w:ins w:id="25402" w:author="DuyNgo" w:date="2012-08-10T07:11: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2144FA" w:rsidRPr="00303364" w:rsidRDefault="002144FA" w:rsidP="00227BA2">
            <w:pPr>
              <w:spacing w:after="0" w:line="240" w:lineRule="auto"/>
              <w:rPr>
                <w:ins w:id="25403" w:author="DuyNgo" w:date="2012-08-10T07:11:00Z"/>
                <w:rFonts w:eastAsia="MS PGothic" w:cstheme="minorHAnsi"/>
                <w:sz w:val="24"/>
                <w:szCs w:val="24"/>
                <w:rPrChange w:id="25404" w:author="DuyNgo" w:date="2012-08-10T08:15:00Z">
                  <w:rPr>
                    <w:ins w:id="25405" w:author="DuyNgo" w:date="2012-08-10T07:11:00Z"/>
                    <w:rFonts w:ascii="Calibri" w:eastAsia="MS PGothic" w:hAnsi="Calibri" w:cs="Calibri"/>
                    <w:sz w:val="24"/>
                    <w:szCs w:val="24"/>
                  </w:rPr>
                </w:rPrChange>
              </w:rPr>
            </w:pPr>
            <w:ins w:id="25406" w:author="DuyNgo" w:date="2012-08-10T07:11:00Z">
              <w:r w:rsidRPr="00303364">
                <w:rPr>
                  <w:rFonts w:eastAsia="MS PGothic" w:cstheme="minorHAnsi"/>
                  <w:sz w:val="24"/>
                  <w:szCs w:val="24"/>
                  <w:rPrChange w:id="25407" w:author="DuyNgo" w:date="2012-08-10T08:15:00Z">
                    <w:rPr>
                      <w:rFonts w:ascii="Calibri" w:eastAsia="MS PGothic" w:hAnsi="Calibri" w:cs="Calibri"/>
                      <w:sz w:val="24"/>
                      <w:szCs w:val="24"/>
                    </w:rPr>
                  </w:rPrChange>
                </w:rPr>
                <w:t>Update product</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2144FA" w:rsidRPr="00303364" w:rsidRDefault="002144FA" w:rsidP="002144FA">
            <w:pPr>
              <w:pStyle w:val="ListParagraph"/>
              <w:numPr>
                <w:ilvl w:val="0"/>
                <w:numId w:val="87"/>
              </w:numPr>
              <w:shd w:val="clear" w:color="FFFFCC" w:fill="FFFFFF"/>
              <w:spacing w:before="100" w:beforeAutospacing="1" w:after="0" w:afterAutospacing="1" w:line="240" w:lineRule="auto"/>
              <w:rPr>
                <w:ins w:id="25408" w:author="DuyNgo" w:date="2012-08-10T07:11:00Z"/>
                <w:rFonts w:eastAsia="MS PGothic" w:cstheme="minorHAnsi"/>
                <w:sz w:val="24"/>
                <w:szCs w:val="24"/>
                <w:rPrChange w:id="25409" w:author="DuyNgo" w:date="2012-08-10T08:15:00Z">
                  <w:rPr>
                    <w:ins w:id="25410" w:author="DuyNgo" w:date="2012-08-10T07:11:00Z"/>
                    <w:rFonts w:ascii="Calibri" w:eastAsia="MS PGothic" w:hAnsi="Calibri" w:cs="Calibri"/>
                    <w:color w:val="000000"/>
                    <w:sz w:val="24"/>
                    <w:szCs w:val="24"/>
                  </w:rPr>
                </w:rPrChange>
              </w:rPr>
            </w:pPr>
            <w:ins w:id="25411" w:author="DuyNgo" w:date="2012-08-10T07:11:00Z">
              <w:r w:rsidRPr="00303364">
                <w:rPr>
                  <w:rFonts w:eastAsia="MS PGothic" w:cstheme="minorHAnsi"/>
                  <w:sz w:val="24"/>
                  <w:szCs w:val="24"/>
                  <w:rPrChange w:id="25412" w:author="DuyNgo" w:date="2012-08-10T08:15:00Z">
                    <w:rPr>
                      <w:rFonts w:ascii="Calibri" w:eastAsia="MS PGothic" w:hAnsi="Calibri" w:cs="Calibri"/>
                      <w:sz w:val="24"/>
                      <w:szCs w:val="24"/>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2144FA" w:rsidRPr="00303364" w:rsidRDefault="002144FA" w:rsidP="00227BA2">
            <w:pPr>
              <w:pStyle w:val="ListParagraph"/>
              <w:numPr>
                <w:ilvl w:val="0"/>
                <w:numId w:val="62"/>
              </w:numPr>
              <w:shd w:val="clear" w:color="FFFFCC" w:fill="FFFFFF"/>
              <w:spacing w:before="100" w:beforeAutospacing="1" w:after="0" w:afterAutospacing="1" w:line="240" w:lineRule="auto"/>
              <w:rPr>
                <w:ins w:id="25413" w:author="DuyNgo" w:date="2012-08-10T07:11:00Z"/>
                <w:rFonts w:eastAsia="MS PGothic" w:cstheme="minorHAnsi"/>
                <w:sz w:val="24"/>
                <w:szCs w:val="24"/>
                <w:rPrChange w:id="25414" w:author="DuyNgo" w:date="2012-08-10T08:15:00Z">
                  <w:rPr>
                    <w:ins w:id="25415" w:author="DuyNgo" w:date="2012-08-10T07:11:00Z"/>
                    <w:rFonts w:ascii="Calibri" w:eastAsia="MS PGothic" w:hAnsi="Calibri" w:cs="Calibri"/>
                    <w:color w:val="000000"/>
                    <w:sz w:val="24"/>
                    <w:szCs w:val="24"/>
                  </w:rPr>
                </w:rPrChange>
              </w:rPr>
            </w:pPr>
            <w:ins w:id="25416" w:author="DuyNgo" w:date="2012-08-10T07:11:00Z">
              <w:r w:rsidRPr="00303364">
                <w:rPr>
                  <w:rFonts w:eastAsia="MS PGothic" w:cstheme="minorHAnsi"/>
                  <w:sz w:val="24"/>
                  <w:szCs w:val="24"/>
                  <w:rPrChange w:id="25417" w:author="DuyNgo" w:date="2012-08-10T08:15:00Z">
                    <w:rPr>
                      <w:rFonts w:ascii="Calibri" w:eastAsia="MS PGothic" w:hAnsi="Calibri" w:cs="Calibri"/>
                      <w:sz w:val="24"/>
                      <w:szCs w:val="24"/>
                    </w:rPr>
                  </w:rPrChange>
                </w:rPr>
                <w:t>Go to project that user is PM.</w:t>
              </w:r>
            </w:ins>
          </w:p>
          <w:p w:rsidR="002144FA" w:rsidRPr="00303364" w:rsidRDefault="002144FA" w:rsidP="00227BA2">
            <w:pPr>
              <w:spacing w:after="0" w:line="240" w:lineRule="auto"/>
              <w:rPr>
                <w:ins w:id="25418" w:author="DuyNgo" w:date="2012-08-10T07:11:00Z"/>
                <w:rFonts w:eastAsia="MS PGothic" w:cstheme="minorHAnsi"/>
                <w:sz w:val="24"/>
                <w:szCs w:val="24"/>
                <w:rPrChange w:id="25419" w:author="DuyNgo" w:date="2012-08-10T08:15:00Z">
                  <w:rPr>
                    <w:ins w:id="25420" w:author="DuyNgo" w:date="2012-08-10T07:11:00Z"/>
                    <w:rFonts w:ascii="Calibri" w:eastAsia="MS PGothic" w:hAnsi="Calibri" w:cs="Calibri"/>
                    <w:sz w:val="24"/>
                    <w:szCs w:val="24"/>
                  </w:rPr>
                </w:rPrChange>
              </w:rPr>
            </w:pPr>
            <w:ins w:id="25421" w:author="DuyNgo" w:date="2012-08-10T07:11:00Z">
              <w:r w:rsidRPr="00303364">
                <w:rPr>
                  <w:rFonts w:eastAsia="MS PGothic" w:cstheme="minorHAnsi"/>
                  <w:sz w:val="24"/>
                  <w:szCs w:val="24"/>
                  <w:rPrChange w:id="25422" w:author="DuyNgo" w:date="2012-08-10T08:15:00Z">
                    <w:rPr>
                      <w:rFonts w:ascii="Calibri" w:eastAsia="MS PGothic" w:hAnsi="Calibri" w:cs="Calibri"/>
                      <w:sz w:val="24"/>
                      <w:szCs w:val="24"/>
                    </w:rPr>
                  </w:rPrChange>
                </w:rPr>
                <w:t>Choose product to update</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2144FA" w:rsidRPr="00303364" w:rsidRDefault="002144FA" w:rsidP="00227BA2">
            <w:pPr>
              <w:pStyle w:val="ListParagraph"/>
              <w:numPr>
                <w:ilvl w:val="0"/>
                <w:numId w:val="63"/>
              </w:numPr>
              <w:shd w:val="clear" w:color="FFFFCC" w:fill="FFFFFF"/>
              <w:spacing w:before="100" w:beforeAutospacing="1" w:after="0" w:afterAutospacing="1" w:line="240" w:lineRule="auto"/>
              <w:rPr>
                <w:ins w:id="25423" w:author="DuyNgo" w:date="2012-08-10T07:11:00Z"/>
                <w:rFonts w:eastAsia="MS PGothic" w:cstheme="minorHAnsi"/>
                <w:sz w:val="24"/>
                <w:szCs w:val="24"/>
                <w:rPrChange w:id="25424" w:author="DuyNgo" w:date="2012-08-10T08:15:00Z">
                  <w:rPr>
                    <w:ins w:id="25425" w:author="DuyNgo" w:date="2012-08-10T07:11:00Z"/>
                    <w:rFonts w:ascii="Calibri" w:eastAsia="MS PGothic" w:hAnsi="Calibri" w:cs="Calibri"/>
                    <w:color w:val="000000"/>
                    <w:sz w:val="24"/>
                    <w:szCs w:val="24"/>
                  </w:rPr>
                </w:rPrChange>
              </w:rPr>
            </w:pPr>
            <w:ins w:id="25426" w:author="DuyNgo" w:date="2012-08-10T07:11:00Z">
              <w:r w:rsidRPr="00303364">
                <w:rPr>
                  <w:rFonts w:eastAsia="MS PGothic" w:cstheme="minorHAnsi"/>
                  <w:sz w:val="24"/>
                  <w:szCs w:val="24"/>
                  <w:rPrChange w:id="25427" w:author="DuyNgo" w:date="2012-08-10T08:15:00Z">
                    <w:rPr>
                      <w:rFonts w:ascii="Calibri" w:eastAsia="MS PGothic" w:hAnsi="Calibri" w:cs="Calibri"/>
                      <w:sz w:val="24"/>
                      <w:szCs w:val="24"/>
                    </w:rPr>
                  </w:rPrChange>
                </w:rPr>
                <w:t>View current information and input new ones.</w:t>
              </w:r>
            </w:ins>
          </w:p>
          <w:p w:rsidR="00424035" w:rsidRPr="00303364" w:rsidRDefault="002144FA">
            <w:pPr>
              <w:pStyle w:val="ListParagraph"/>
              <w:numPr>
                <w:ilvl w:val="0"/>
                <w:numId w:val="63"/>
              </w:numPr>
              <w:spacing w:after="0" w:line="240" w:lineRule="auto"/>
              <w:rPr>
                <w:ins w:id="25428" w:author="DuyNgo" w:date="2012-08-10T07:12:00Z"/>
                <w:rFonts w:eastAsia="MS PGothic" w:cstheme="minorHAnsi"/>
                <w:sz w:val="24"/>
                <w:szCs w:val="24"/>
                <w:rPrChange w:id="25429" w:author="DuyNgo" w:date="2012-08-10T08:15:00Z">
                  <w:rPr>
                    <w:ins w:id="25430" w:author="DuyNgo" w:date="2012-08-10T07:12:00Z"/>
                    <w:rFonts w:ascii="Calibri" w:eastAsia="MS PGothic" w:hAnsi="Calibri" w:cs="Calibri"/>
                    <w:sz w:val="24"/>
                    <w:szCs w:val="24"/>
                  </w:rPr>
                </w:rPrChange>
              </w:rPr>
              <w:pPrChange w:id="25431" w:author="DuyNgo" w:date="2012-08-10T07:12:00Z">
                <w:pPr>
                  <w:spacing w:after="0" w:line="240" w:lineRule="auto"/>
                </w:pPr>
              </w:pPrChange>
            </w:pPr>
            <w:ins w:id="25432" w:author="DuyNgo" w:date="2012-08-10T07:11:00Z">
              <w:r w:rsidRPr="00303364">
                <w:rPr>
                  <w:rFonts w:eastAsia="MS PGothic" w:cstheme="minorHAnsi"/>
                  <w:sz w:val="24"/>
                  <w:szCs w:val="24"/>
                  <w:rPrChange w:id="25433" w:author="DuyNgo" w:date="2012-08-10T08:15:00Z">
                    <w:rPr>
                      <w:rFonts w:ascii="Calibri" w:eastAsia="MS PGothic" w:hAnsi="Calibri" w:cs="Calibri"/>
                      <w:sz w:val="24"/>
                      <w:szCs w:val="24"/>
                    </w:rPr>
                  </w:rPrChange>
                </w:rPr>
                <w:t>Validation</w:t>
              </w:r>
            </w:ins>
          </w:p>
          <w:p w:rsidR="002144FA" w:rsidRPr="00303364" w:rsidRDefault="002144FA">
            <w:pPr>
              <w:pStyle w:val="ListParagraph"/>
              <w:numPr>
                <w:ilvl w:val="0"/>
                <w:numId w:val="63"/>
              </w:numPr>
              <w:spacing w:after="0" w:line="240" w:lineRule="auto"/>
              <w:rPr>
                <w:ins w:id="25434" w:author="DuyNgo" w:date="2012-08-10T07:11:00Z"/>
                <w:rFonts w:eastAsia="MS PGothic" w:cstheme="minorHAnsi"/>
                <w:sz w:val="24"/>
                <w:szCs w:val="24"/>
                <w:rPrChange w:id="25435" w:author="DuyNgo" w:date="2012-08-10T08:15:00Z">
                  <w:rPr>
                    <w:ins w:id="25436" w:author="DuyNgo" w:date="2012-08-10T07:11:00Z"/>
                  </w:rPr>
                </w:rPrChange>
              </w:rPr>
              <w:pPrChange w:id="25437" w:author="DuyNgo" w:date="2012-08-10T07:12:00Z">
                <w:pPr>
                  <w:spacing w:after="0" w:line="240" w:lineRule="auto"/>
                </w:pPr>
              </w:pPrChange>
            </w:pPr>
            <w:ins w:id="25438" w:author="DuyNgo" w:date="2012-08-10T07:11:00Z">
              <w:r w:rsidRPr="00303364">
                <w:rPr>
                  <w:rFonts w:eastAsia="MS PGothic" w:cstheme="minorHAnsi"/>
                  <w:sz w:val="24"/>
                  <w:szCs w:val="24"/>
                  <w:rPrChange w:id="25439" w:author="DuyNgo" w:date="2012-08-10T08:15:00Z">
                    <w:rPr/>
                  </w:rPrChange>
                </w:rPr>
                <w:t>Submit Ok</w:t>
              </w:r>
            </w:ins>
          </w:p>
        </w:tc>
      </w:tr>
    </w:tbl>
    <w:p w:rsidR="002144FA" w:rsidRPr="00303364" w:rsidRDefault="002144FA" w:rsidP="00314775">
      <w:pPr>
        <w:rPr>
          <w:ins w:id="25440" w:author="DuyNgo" w:date="2012-08-10T07:08:00Z"/>
          <w:rFonts w:cstheme="minorHAnsi"/>
          <w:sz w:val="24"/>
          <w:szCs w:val="24"/>
          <w:rPrChange w:id="25441" w:author="DuyNgo" w:date="2012-08-10T08:15:00Z">
            <w:rPr>
              <w:ins w:id="25442" w:author="DuyNgo" w:date="2012-08-10T07:08:00Z"/>
              <w:rFonts w:ascii="Calibri" w:hAnsi="Calibri" w:cs="Calibri"/>
              <w:sz w:val="24"/>
              <w:szCs w:val="24"/>
            </w:rPr>
          </w:rPrChange>
        </w:rPr>
      </w:pPr>
    </w:p>
    <w:p w:rsidR="00424035" w:rsidRPr="00303364" w:rsidRDefault="001F2328" w:rsidP="00314775">
      <w:pPr>
        <w:pStyle w:val="Heading4"/>
        <w:rPr>
          <w:ins w:id="25443" w:author="DuyNgo" w:date="2012-08-10T07:12:00Z"/>
          <w:rFonts w:asciiTheme="minorHAnsi" w:hAnsiTheme="minorHAnsi" w:cstheme="minorHAnsi"/>
          <w:sz w:val="24"/>
          <w:szCs w:val="24"/>
          <w:rPrChange w:id="25444" w:author="DuyNgo" w:date="2012-08-10T08:15:00Z">
            <w:rPr>
              <w:ins w:id="25445" w:author="DuyNgo" w:date="2012-08-10T07:12:00Z"/>
              <w:rFonts w:ascii="Calibri" w:hAnsi="Calibri" w:cs="Calibri"/>
              <w:sz w:val="24"/>
              <w:szCs w:val="24"/>
            </w:rPr>
          </w:rPrChange>
        </w:rPr>
      </w:pPr>
      <w:bookmarkStart w:id="25446" w:name="_Toc332351397"/>
      <w:ins w:id="25447" w:author="DuyNgo" w:date="2012-08-10T07:21:00Z">
        <w:r w:rsidRPr="00303364">
          <w:rPr>
            <w:rFonts w:asciiTheme="minorHAnsi" w:hAnsiTheme="minorHAnsi" w:cstheme="minorHAnsi"/>
            <w:sz w:val="24"/>
            <w:szCs w:val="24"/>
            <w:rPrChange w:id="25448" w:author="DuyNgo" w:date="2012-08-10T08:15:00Z">
              <w:rPr>
                <w:rFonts w:ascii="Calibri" w:eastAsiaTheme="minorHAnsi" w:hAnsi="Calibri" w:cs="Calibri"/>
                <w:b w:val="0"/>
                <w:bCs w:val="0"/>
                <w:i w:val="0"/>
                <w:iCs w:val="0"/>
                <w:color w:val="auto"/>
                <w:sz w:val="24"/>
                <w:szCs w:val="24"/>
              </w:rPr>
            </w:rPrChange>
          </w:rPr>
          <w:t>5</w:t>
        </w:r>
      </w:ins>
      <w:ins w:id="25449" w:author="DuyNgo" w:date="2012-08-10T07:08:00Z">
        <w:r w:rsidR="00314775" w:rsidRPr="00303364">
          <w:rPr>
            <w:rFonts w:asciiTheme="minorHAnsi" w:hAnsiTheme="minorHAnsi" w:cstheme="minorHAnsi"/>
            <w:sz w:val="24"/>
            <w:szCs w:val="24"/>
            <w:rPrChange w:id="25450" w:author="DuyNgo" w:date="2012-08-10T08:15:00Z">
              <w:rPr>
                <w:rFonts w:ascii="Calibri" w:eastAsiaTheme="minorHAnsi" w:hAnsi="Calibri" w:cs="Calibri"/>
                <w:b w:val="0"/>
                <w:bCs w:val="0"/>
                <w:i w:val="0"/>
                <w:iCs w:val="0"/>
                <w:color w:val="auto"/>
                <w:sz w:val="24"/>
                <w:szCs w:val="24"/>
              </w:rPr>
            </w:rPrChange>
          </w:rPr>
          <w:t>.1.7 Create Risk</w:t>
        </w:r>
      </w:ins>
      <w:bookmarkEnd w:id="25446"/>
    </w:p>
    <w:tbl>
      <w:tblPr>
        <w:tblW w:w="9348" w:type="dxa"/>
        <w:tblInd w:w="103" w:type="dxa"/>
        <w:tblLayout w:type="fixed"/>
        <w:tblLook w:val="04A0" w:firstRow="1" w:lastRow="0" w:firstColumn="1" w:lastColumn="0" w:noHBand="0" w:noVBand="1"/>
      </w:tblPr>
      <w:tblGrid>
        <w:gridCol w:w="1532"/>
        <w:gridCol w:w="2156"/>
        <w:gridCol w:w="2785"/>
        <w:gridCol w:w="2875"/>
      </w:tblGrid>
      <w:tr w:rsidR="00424035" w:rsidRPr="00303364" w:rsidTr="00227BA2">
        <w:trPr>
          <w:trHeight w:val="158"/>
          <w:ins w:id="25451" w:author="DuyNgo" w:date="2012-08-10T07:12: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424035" w:rsidRPr="00303364" w:rsidRDefault="00424035" w:rsidP="00227BA2">
            <w:pPr>
              <w:spacing w:after="0" w:line="240" w:lineRule="auto"/>
              <w:rPr>
                <w:ins w:id="25452" w:author="DuyNgo" w:date="2012-08-10T07:12:00Z"/>
                <w:rFonts w:eastAsia="MS PGothic" w:cstheme="minorHAnsi"/>
                <w:b/>
                <w:sz w:val="24"/>
                <w:szCs w:val="24"/>
                <w:rPrChange w:id="25453" w:author="DuyNgo" w:date="2012-08-10T08:15:00Z">
                  <w:rPr>
                    <w:ins w:id="25454" w:author="DuyNgo" w:date="2012-08-10T07:12:00Z"/>
                    <w:rFonts w:ascii="Calibri" w:eastAsia="MS PGothic" w:hAnsi="Calibri" w:cs="Calibri"/>
                    <w:b/>
                    <w:sz w:val="24"/>
                    <w:szCs w:val="24"/>
                  </w:rPr>
                </w:rPrChange>
              </w:rPr>
            </w:pPr>
            <w:ins w:id="25455" w:author="DuyNgo" w:date="2012-08-10T07:12:00Z">
              <w:r w:rsidRPr="00303364">
                <w:rPr>
                  <w:rFonts w:eastAsia="MS PGothic" w:cstheme="minorHAnsi"/>
                  <w:b/>
                  <w:sz w:val="24"/>
                  <w:szCs w:val="24"/>
                  <w:rPrChange w:id="25456" w:author="DuyNgo" w:date="2012-08-10T08:15:00Z">
                    <w:rPr>
                      <w:rFonts w:ascii="Calibri" w:eastAsia="MS PGothic" w:hAnsi="Calibri" w:cs="Calibri"/>
                      <w:b/>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424035" w:rsidRPr="00303364" w:rsidRDefault="00424035" w:rsidP="00227BA2">
            <w:pPr>
              <w:spacing w:after="0" w:line="240" w:lineRule="auto"/>
              <w:rPr>
                <w:ins w:id="25457" w:author="DuyNgo" w:date="2012-08-10T07:12:00Z"/>
                <w:rFonts w:eastAsia="MS PGothic" w:cstheme="minorHAnsi"/>
                <w:b/>
                <w:bCs/>
                <w:sz w:val="24"/>
                <w:szCs w:val="24"/>
                <w:rPrChange w:id="25458" w:author="DuyNgo" w:date="2012-08-10T08:15:00Z">
                  <w:rPr>
                    <w:ins w:id="25459" w:author="DuyNgo" w:date="2012-08-10T07:12:00Z"/>
                    <w:rFonts w:ascii="Calibri" w:eastAsia="MS PGothic" w:hAnsi="Calibri" w:cs="Calibri"/>
                    <w:b/>
                    <w:bCs/>
                    <w:sz w:val="24"/>
                    <w:szCs w:val="24"/>
                  </w:rPr>
                </w:rPrChange>
              </w:rPr>
            </w:pPr>
            <w:ins w:id="25460" w:author="DuyNgo" w:date="2012-08-10T07:12:00Z">
              <w:r w:rsidRPr="00303364">
                <w:rPr>
                  <w:rFonts w:eastAsia="MS PGothic" w:cstheme="minorHAnsi"/>
                  <w:b/>
                  <w:bCs/>
                  <w:sz w:val="24"/>
                  <w:szCs w:val="24"/>
                  <w:rPrChange w:id="25461" w:author="DuyNgo" w:date="2012-08-10T08:15:00Z">
                    <w:rPr>
                      <w:rFonts w:ascii="Calibri" w:eastAsia="MS PGothic" w:hAnsi="Calibri" w:cs="Calibri"/>
                      <w:b/>
                      <w:bCs/>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424035" w:rsidRPr="00303364" w:rsidRDefault="00424035" w:rsidP="00227BA2">
            <w:pPr>
              <w:spacing w:after="0" w:line="240" w:lineRule="auto"/>
              <w:rPr>
                <w:ins w:id="25462" w:author="DuyNgo" w:date="2012-08-10T07:12:00Z"/>
                <w:rFonts w:eastAsia="MS PGothic" w:cstheme="minorHAnsi"/>
                <w:b/>
                <w:bCs/>
                <w:sz w:val="24"/>
                <w:szCs w:val="24"/>
                <w:rPrChange w:id="25463" w:author="DuyNgo" w:date="2012-08-10T08:15:00Z">
                  <w:rPr>
                    <w:ins w:id="25464" w:author="DuyNgo" w:date="2012-08-10T07:12:00Z"/>
                    <w:rFonts w:ascii="Calibri" w:eastAsia="MS PGothic" w:hAnsi="Calibri" w:cs="Calibri"/>
                    <w:b/>
                    <w:bCs/>
                    <w:sz w:val="24"/>
                    <w:szCs w:val="24"/>
                  </w:rPr>
                </w:rPrChange>
              </w:rPr>
            </w:pPr>
            <w:ins w:id="25465" w:author="DuyNgo" w:date="2012-08-10T07:12:00Z">
              <w:r w:rsidRPr="00303364">
                <w:rPr>
                  <w:rFonts w:eastAsia="MS PGothic" w:cstheme="minorHAnsi"/>
                  <w:b/>
                  <w:bCs/>
                  <w:sz w:val="24"/>
                  <w:szCs w:val="24"/>
                  <w:rPrChange w:id="25466" w:author="DuyNgo" w:date="2012-08-10T08:15:00Z">
                    <w:rPr>
                      <w:rFonts w:ascii="Calibri" w:eastAsia="MS PGothic" w:hAnsi="Calibri" w:cs="Calibri"/>
                      <w:b/>
                      <w:bCs/>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424035" w:rsidRPr="00303364" w:rsidRDefault="00424035" w:rsidP="00227BA2">
            <w:pPr>
              <w:spacing w:after="0" w:line="240" w:lineRule="auto"/>
              <w:rPr>
                <w:ins w:id="25467" w:author="DuyNgo" w:date="2012-08-10T07:12:00Z"/>
                <w:rFonts w:eastAsia="MS PGothic" w:cstheme="minorHAnsi"/>
                <w:b/>
                <w:bCs/>
                <w:sz w:val="24"/>
                <w:szCs w:val="24"/>
                <w:rPrChange w:id="25468" w:author="DuyNgo" w:date="2012-08-10T08:15:00Z">
                  <w:rPr>
                    <w:ins w:id="25469" w:author="DuyNgo" w:date="2012-08-10T07:12:00Z"/>
                    <w:rFonts w:ascii="Calibri" w:eastAsia="MS PGothic" w:hAnsi="Calibri" w:cs="Calibri"/>
                    <w:b/>
                    <w:bCs/>
                    <w:sz w:val="24"/>
                    <w:szCs w:val="24"/>
                  </w:rPr>
                </w:rPrChange>
              </w:rPr>
            </w:pPr>
            <w:ins w:id="25470" w:author="DuyNgo" w:date="2012-08-10T07:12:00Z">
              <w:r w:rsidRPr="00303364">
                <w:rPr>
                  <w:rFonts w:eastAsia="MS PGothic" w:cstheme="minorHAnsi"/>
                  <w:b/>
                  <w:bCs/>
                  <w:sz w:val="24"/>
                  <w:szCs w:val="24"/>
                  <w:rPrChange w:id="25471" w:author="DuyNgo" w:date="2012-08-10T08:15:00Z">
                    <w:rPr>
                      <w:rFonts w:ascii="Calibri" w:eastAsia="MS PGothic" w:hAnsi="Calibri" w:cs="Calibri"/>
                      <w:b/>
                      <w:bCs/>
                      <w:sz w:val="24"/>
                      <w:szCs w:val="24"/>
                    </w:rPr>
                  </w:rPrChange>
                </w:rPr>
                <w:t>Expected output</w:t>
              </w:r>
            </w:ins>
          </w:p>
        </w:tc>
      </w:tr>
      <w:tr w:rsidR="00424035" w:rsidRPr="00303364" w:rsidTr="00227BA2">
        <w:trPr>
          <w:trHeight w:val="1582"/>
          <w:ins w:id="25472" w:author="DuyNgo" w:date="2012-08-10T07:12: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424035" w:rsidRPr="00303364" w:rsidRDefault="00424035" w:rsidP="00227BA2">
            <w:pPr>
              <w:spacing w:after="0" w:line="240" w:lineRule="auto"/>
              <w:rPr>
                <w:ins w:id="25473" w:author="DuyNgo" w:date="2012-08-10T07:12:00Z"/>
                <w:rFonts w:eastAsia="MS PGothic" w:cstheme="minorHAnsi"/>
                <w:sz w:val="24"/>
                <w:szCs w:val="24"/>
                <w:rPrChange w:id="25474" w:author="DuyNgo" w:date="2012-08-10T08:15:00Z">
                  <w:rPr>
                    <w:ins w:id="25475" w:author="DuyNgo" w:date="2012-08-10T07:12:00Z"/>
                    <w:rFonts w:ascii="Calibri" w:eastAsia="MS PGothic" w:hAnsi="Calibri" w:cs="Calibri"/>
                    <w:sz w:val="24"/>
                    <w:szCs w:val="24"/>
                  </w:rPr>
                </w:rPrChange>
              </w:rPr>
            </w:pPr>
            <w:ins w:id="25476" w:author="DuyNgo" w:date="2012-08-10T07:12:00Z">
              <w:r w:rsidRPr="00303364">
                <w:rPr>
                  <w:rFonts w:eastAsia="MS PGothic" w:cstheme="minorHAnsi"/>
                  <w:sz w:val="24"/>
                  <w:szCs w:val="24"/>
                  <w:rPrChange w:id="25477" w:author="DuyNgo" w:date="2012-08-10T08:15:00Z">
                    <w:rPr>
                      <w:rFonts w:ascii="Calibri" w:eastAsia="MS PGothic" w:hAnsi="Calibri" w:cs="Calibri"/>
                      <w:sz w:val="24"/>
                      <w:szCs w:val="24"/>
                    </w:rPr>
                  </w:rPrChange>
                </w:rPr>
                <w:t>Create risk</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424035" w:rsidRPr="00303364" w:rsidRDefault="00424035">
            <w:pPr>
              <w:pStyle w:val="ListParagraph"/>
              <w:numPr>
                <w:ilvl w:val="0"/>
                <w:numId w:val="50"/>
              </w:numPr>
              <w:spacing w:after="0" w:line="240" w:lineRule="auto"/>
              <w:rPr>
                <w:ins w:id="25478" w:author="DuyNgo" w:date="2012-08-10T07:12:00Z"/>
                <w:rFonts w:eastAsia="MS PGothic" w:cstheme="minorHAnsi"/>
                <w:sz w:val="24"/>
                <w:szCs w:val="24"/>
                <w:rPrChange w:id="25479" w:author="DuyNgo" w:date="2012-08-10T08:15:00Z">
                  <w:rPr>
                    <w:ins w:id="25480" w:author="DuyNgo" w:date="2012-08-10T07:12:00Z"/>
                    <w:rFonts w:ascii="Tahoma" w:hAnsi="Tahoma" w:cs="Tahoma"/>
                    <w:color w:val="000000"/>
                    <w:sz w:val="20"/>
                    <w:szCs w:val="20"/>
                  </w:rPr>
                </w:rPrChange>
              </w:rPr>
              <w:pPrChange w:id="25481" w:author="DuyNgo" w:date="2012-08-10T07:12:00Z">
                <w:pPr>
                  <w:pStyle w:val="ListParagraph"/>
                  <w:numPr>
                    <w:numId w:val="87"/>
                  </w:numPr>
                  <w:shd w:val="clear" w:color="FFFFCC" w:fill="FFFFFF"/>
                  <w:spacing w:before="100" w:beforeAutospacing="1" w:after="0" w:afterAutospacing="1" w:line="240" w:lineRule="auto"/>
                  <w:ind w:hanging="360"/>
                </w:pPr>
              </w:pPrChange>
            </w:pPr>
            <w:ins w:id="25482" w:author="DuyNgo" w:date="2012-08-10T07:12:00Z">
              <w:r w:rsidRPr="00303364">
                <w:rPr>
                  <w:rFonts w:eastAsia="MS PGothic" w:cstheme="minorHAnsi"/>
                  <w:sz w:val="24"/>
                  <w:szCs w:val="24"/>
                  <w:rPrChange w:id="25483" w:author="DuyNgo" w:date="2012-08-10T08:15:00Z">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424035" w:rsidRPr="00303364" w:rsidRDefault="00424035">
            <w:pPr>
              <w:spacing w:after="0" w:line="240" w:lineRule="auto"/>
              <w:rPr>
                <w:ins w:id="25484" w:author="DuyNgo" w:date="2012-08-10T07:12:00Z"/>
                <w:rFonts w:eastAsia="MS PGothic" w:cstheme="minorHAnsi"/>
                <w:sz w:val="24"/>
                <w:szCs w:val="24"/>
                <w:rPrChange w:id="25485" w:author="DuyNgo" w:date="2012-08-10T08:15:00Z">
                  <w:rPr>
                    <w:ins w:id="25486" w:author="DuyNgo" w:date="2012-08-10T07:12:00Z"/>
                    <w:rFonts w:ascii="Tahoma" w:hAnsi="Tahoma" w:cs="Tahoma"/>
                    <w:color w:val="000000"/>
                    <w:sz w:val="20"/>
                    <w:szCs w:val="20"/>
                  </w:rPr>
                </w:rPrChange>
              </w:rPr>
              <w:pPrChange w:id="25487" w:author="DuyNgo" w:date="2012-08-10T07:12:00Z">
                <w:pPr>
                  <w:pStyle w:val="ListParagraph"/>
                  <w:numPr>
                    <w:numId w:val="50"/>
                  </w:numPr>
                  <w:shd w:val="clear" w:color="FFFFCC" w:fill="FFFFFF"/>
                  <w:spacing w:before="100" w:beforeAutospacing="1" w:after="0" w:afterAutospacing="1" w:line="240" w:lineRule="auto"/>
                  <w:ind w:hanging="360"/>
                </w:pPr>
              </w:pPrChange>
            </w:pPr>
            <w:ins w:id="25488" w:author="DuyNgo" w:date="2012-08-10T07:12:00Z">
              <w:r w:rsidRPr="00303364">
                <w:rPr>
                  <w:rFonts w:eastAsia="MS PGothic" w:cstheme="minorHAnsi"/>
                  <w:sz w:val="24"/>
                  <w:szCs w:val="24"/>
                  <w:rPrChange w:id="25489" w:author="DuyNgo" w:date="2012-08-10T08:15:00Z">
                    <w:rPr>
                      <w:rFonts w:ascii="Calibri" w:eastAsia="MS PGothic" w:hAnsi="Calibri" w:cs="Calibri"/>
                      <w:sz w:val="24"/>
                      <w:szCs w:val="24"/>
                    </w:rPr>
                  </w:rPrChange>
                </w:rPr>
                <w:t>1 Go to project that user is PM.</w:t>
              </w:r>
            </w:ins>
          </w:p>
          <w:p w:rsidR="00424035" w:rsidRPr="00303364" w:rsidRDefault="00424035" w:rsidP="00227BA2">
            <w:pPr>
              <w:spacing w:after="0" w:line="240" w:lineRule="auto"/>
              <w:rPr>
                <w:ins w:id="25490" w:author="DuyNgo" w:date="2012-08-10T07:12:00Z"/>
                <w:rFonts w:eastAsia="MS PGothic" w:cstheme="minorHAnsi"/>
                <w:sz w:val="24"/>
                <w:szCs w:val="24"/>
                <w:rPrChange w:id="25491" w:author="DuyNgo" w:date="2012-08-10T08:15:00Z">
                  <w:rPr>
                    <w:ins w:id="25492" w:author="DuyNgo" w:date="2012-08-10T07:12:00Z"/>
                    <w:rFonts w:ascii="Calibri" w:eastAsia="MS PGothic" w:hAnsi="Calibri" w:cs="Calibri"/>
                    <w:sz w:val="24"/>
                    <w:szCs w:val="24"/>
                  </w:rPr>
                </w:rPrChange>
              </w:rPr>
            </w:pPr>
            <w:ins w:id="25493" w:author="DuyNgo" w:date="2012-08-10T07:12:00Z">
              <w:r w:rsidRPr="00303364">
                <w:rPr>
                  <w:rFonts w:eastAsia="MS PGothic" w:cstheme="minorHAnsi"/>
                  <w:sz w:val="24"/>
                  <w:szCs w:val="24"/>
                  <w:rPrChange w:id="25494" w:author="DuyNgo" w:date="2012-08-10T08:15:00Z">
                    <w:rPr>
                      <w:rFonts w:ascii="Calibri" w:eastAsia="MS PGothic" w:hAnsi="Calibri" w:cs="Calibri"/>
                      <w:sz w:val="24"/>
                      <w:szCs w:val="24"/>
                    </w:rPr>
                  </w:rPrChange>
                </w:rPr>
                <w:t>2 Create risk link</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424035" w:rsidRPr="00303364" w:rsidRDefault="00424035" w:rsidP="00227BA2">
            <w:pPr>
              <w:pStyle w:val="ListParagraph"/>
              <w:numPr>
                <w:ilvl w:val="0"/>
                <w:numId w:val="65"/>
              </w:numPr>
              <w:shd w:val="clear" w:color="FFFFCC" w:fill="FFFFFF"/>
              <w:spacing w:before="100" w:beforeAutospacing="1" w:after="0" w:afterAutospacing="1" w:line="240" w:lineRule="auto"/>
              <w:rPr>
                <w:ins w:id="25495" w:author="DuyNgo" w:date="2012-08-10T07:12:00Z"/>
                <w:rFonts w:eastAsia="MS PGothic" w:cstheme="minorHAnsi"/>
                <w:sz w:val="24"/>
                <w:szCs w:val="24"/>
                <w:rPrChange w:id="25496" w:author="DuyNgo" w:date="2012-08-10T08:15:00Z">
                  <w:rPr>
                    <w:ins w:id="25497" w:author="DuyNgo" w:date="2012-08-10T07:12:00Z"/>
                    <w:rFonts w:ascii="Calibri" w:eastAsia="MS PGothic" w:hAnsi="Calibri" w:cs="Calibri"/>
                    <w:color w:val="000000"/>
                    <w:sz w:val="24"/>
                    <w:szCs w:val="24"/>
                  </w:rPr>
                </w:rPrChange>
              </w:rPr>
            </w:pPr>
            <w:ins w:id="25498" w:author="DuyNgo" w:date="2012-08-10T07:12:00Z">
              <w:r w:rsidRPr="00303364">
                <w:rPr>
                  <w:rFonts w:eastAsia="MS PGothic" w:cstheme="minorHAnsi"/>
                  <w:sz w:val="24"/>
                  <w:szCs w:val="24"/>
                  <w:rPrChange w:id="25499" w:author="DuyNgo" w:date="2012-08-10T08:15:00Z">
                    <w:rPr>
                      <w:rFonts w:ascii="Calibri" w:eastAsia="MS PGothic" w:hAnsi="Calibri" w:cs="Calibri"/>
                      <w:sz w:val="24"/>
                      <w:szCs w:val="24"/>
                    </w:rPr>
                  </w:rPrChange>
                </w:rPr>
                <w:t>Place to input information.</w:t>
              </w:r>
            </w:ins>
          </w:p>
          <w:p w:rsidR="00424035" w:rsidRPr="00303364" w:rsidRDefault="00424035">
            <w:pPr>
              <w:pStyle w:val="ListParagraph"/>
              <w:numPr>
                <w:ilvl w:val="0"/>
                <w:numId w:val="65"/>
              </w:numPr>
              <w:spacing w:after="0" w:line="240" w:lineRule="auto"/>
              <w:rPr>
                <w:ins w:id="25500" w:author="DuyNgo" w:date="2012-08-10T07:12:00Z"/>
                <w:rFonts w:eastAsia="MS PGothic" w:cstheme="minorHAnsi"/>
                <w:sz w:val="24"/>
                <w:szCs w:val="24"/>
                <w:rPrChange w:id="25501" w:author="DuyNgo" w:date="2012-08-10T08:15:00Z">
                  <w:rPr>
                    <w:ins w:id="25502" w:author="DuyNgo" w:date="2012-08-10T07:12:00Z"/>
                    <w:rFonts w:ascii="Calibri" w:eastAsia="MS PGothic" w:hAnsi="Calibri" w:cs="Calibri"/>
                    <w:sz w:val="24"/>
                    <w:szCs w:val="24"/>
                  </w:rPr>
                </w:rPrChange>
              </w:rPr>
              <w:pPrChange w:id="25503" w:author="DuyNgo" w:date="2012-08-10T07:12:00Z">
                <w:pPr>
                  <w:pStyle w:val="ListParagraph"/>
                  <w:numPr>
                    <w:numId w:val="63"/>
                  </w:numPr>
                  <w:spacing w:after="0" w:line="240" w:lineRule="auto"/>
                  <w:ind w:hanging="360"/>
                </w:pPr>
              </w:pPrChange>
            </w:pPr>
            <w:ins w:id="25504" w:author="DuyNgo" w:date="2012-08-10T07:12:00Z">
              <w:r w:rsidRPr="00303364">
                <w:rPr>
                  <w:rFonts w:eastAsia="MS PGothic" w:cstheme="minorHAnsi"/>
                  <w:sz w:val="24"/>
                  <w:szCs w:val="24"/>
                  <w:rPrChange w:id="25505" w:author="DuyNgo" w:date="2012-08-10T08:15:00Z">
                    <w:rPr>
                      <w:rFonts w:ascii="Calibri" w:eastAsia="MS PGothic" w:hAnsi="Calibri" w:cs="Calibri"/>
                      <w:sz w:val="24"/>
                      <w:szCs w:val="24"/>
                    </w:rPr>
                  </w:rPrChange>
                </w:rPr>
                <w:t>Validation</w:t>
              </w:r>
            </w:ins>
          </w:p>
          <w:p w:rsidR="00424035" w:rsidRPr="00303364" w:rsidRDefault="00424035">
            <w:pPr>
              <w:pStyle w:val="ListParagraph"/>
              <w:numPr>
                <w:ilvl w:val="0"/>
                <w:numId w:val="65"/>
              </w:numPr>
              <w:spacing w:after="0" w:line="240" w:lineRule="auto"/>
              <w:rPr>
                <w:ins w:id="25506" w:author="DuyNgo" w:date="2012-08-10T07:12:00Z"/>
                <w:rFonts w:eastAsia="MS PGothic" w:cstheme="minorHAnsi"/>
                <w:sz w:val="24"/>
                <w:szCs w:val="24"/>
                <w:rPrChange w:id="25507" w:author="DuyNgo" w:date="2012-08-10T08:15:00Z">
                  <w:rPr>
                    <w:ins w:id="25508" w:author="DuyNgo" w:date="2012-08-10T07:12:00Z"/>
                  </w:rPr>
                </w:rPrChange>
              </w:rPr>
              <w:pPrChange w:id="25509" w:author="DuyNgo" w:date="2012-08-10T07:12:00Z">
                <w:pPr>
                  <w:pStyle w:val="ListParagraph"/>
                  <w:numPr>
                    <w:numId w:val="63"/>
                  </w:numPr>
                  <w:spacing w:after="0" w:line="240" w:lineRule="auto"/>
                  <w:ind w:hanging="360"/>
                </w:pPr>
              </w:pPrChange>
            </w:pPr>
            <w:ins w:id="25510" w:author="DuyNgo" w:date="2012-08-10T07:12:00Z">
              <w:r w:rsidRPr="00303364">
                <w:rPr>
                  <w:rFonts w:eastAsia="MS PGothic" w:cstheme="minorHAnsi"/>
                  <w:sz w:val="24"/>
                  <w:szCs w:val="24"/>
                  <w:rPrChange w:id="25511" w:author="DuyNgo" w:date="2012-08-10T08:15:00Z">
                    <w:rPr/>
                  </w:rPrChange>
                </w:rPr>
                <w:t>Submit Ok</w:t>
              </w:r>
            </w:ins>
          </w:p>
        </w:tc>
      </w:tr>
    </w:tbl>
    <w:p w:rsidR="00424035" w:rsidRPr="00303364" w:rsidRDefault="00424035">
      <w:pPr>
        <w:rPr>
          <w:ins w:id="25512" w:author="DuyNgo" w:date="2012-08-10T07:12:00Z"/>
          <w:rFonts w:cstheme="minorHAnsi"/>
          <w:sz w:val="24"/>
          <w:szCs w:val="24"/>
          <w:rPrChange w:id="25513" w:author="DuyNgo" w:date="2012-08-10T08:15:00Z">
            <w:rPr>
              <w:ins w:id="25514" w:author="DuyNgo" w:date="2012-08-10T07:12:00Z"/>
              <w:rFonts w:ascii="Calibri" w:hAnsi="Calibri" w:cs="Calibri"/>
              <w:sz w:val="24"/>
              <w:szCs w:val="24"/>
            </w:rPr>
          </w:rPrChange>
        </w:rPr>
        <w:pPrChange w:id="25515" w:author="DuyNgo" w:date="2012-08-10T07:12:00Z">
          <w:pPr>
            <w:pStyle w:val="Heading4"/>
          </w:pPr>
        </w:pPrChange>
      </w:pPr>
    </w:p>
    <w:p w:rsidR="00314775" w:rsidRPr="00303364" w:rsidRDefault="001F2328">
      <w:pPr>
        <w:pStyle w:val="Heading4"/>
        <w:rPr>
          <w:ins w:id="25516" w:author="DuyNgo" w:date="2012-08-10T07:13:00Z"/>
          <w:rFonts w:asciiTheme="minorHAnsi" w:hAnsiTheme="minorHAnsi" w:cstheme="minorHAnsi"/>
          <w:sz w:val="24"/>
          <w:szCs w:val="24"/>
          <w:rPrChange w:id="25517" w:author="DuyNgo" w:date="2012-08-10T08:15:00Z">
            <w:rPr>
              <w:ins w:id="25518" w:author="DuyNgo" w:date="2012-08-10T07:13:00Z"/>
              <w:rFonts w:ascii="Calibri" w:hAnsi="Calibri" w:cs="Calibri"/>
              <w:sz w:val="24"/>
              <w:szCs w:val="24"/>
            </w:rPr>
          </w:rPrChange>
        </w:rPr>
        <w:pPrChange w:id="25519" w:author="DuyNgo" w:date="2012-08-10T07:13:00Z">
          <w:pPr/>
        </w:pPrChange>
      </w:pPr>
      <w:bookmarkStart w:id="25520" w:name="_Toc332351398"/>
      <w:ins w:id="25521" w:author="DuyNgo" w:date="2012-08-10T07:21:00Z">
        <w:r w:rsidRPr="00303364">
          <w:rPr>
            <w:rFonts w:asciiTheme="minorHAnsi" w:hAnsiTheme="minorHAnsi" w:cstheme="minorHAnsi"/>
            <w:sz w:val="24"/>
            <w:szCs w:val="24"/>
            <w:rPrChange w:id="25522" w:author="DuyNgo" w:date="2012-08-10T08:15:00Z">
              <w:rPr>
                <w:rFonts w:ascii="Calibri" w:hAnsi="Calibri" w:cs="Calibri"/>
                <w:sz w:val="24"/>
                <w:szCs w:val="24"/>
              </w:rPr>
            </w:rPrChange>
          </w:rPr>
          <w:t>5</w:t>
        </w:r>
      </w:ins>
      <w:ins w:id="25523" w:author="DuyNgo" w:date="2012-08-10T07:08:00Z">
        <w:r w:rsidR="00314775" w:rsidRPr="00303364">
          <w:rPr>
            <w:rFonts w:asciiTheme="minorHAnsi" w:hAnsiTheme="minorHAnsi" w:cstheme="minorHAnsi"/>
            <w:sz w:val="24"/>
            <w:szCs w:val="24"/>
            <w:rPrChange w:id="25524" w:author="DuyNgo" w:date="2012-08-10T08:15:00Z">
              <w:rPr>
                <w:rFonts w:ascii="Calibri" w:hAnsi="Calibri" w:cs="Calibri"/>
                <w:b/>
                <w:bCs/>
                <w:i/>
                <w:iCs/>
                <w:sz w:val="24"/>
                <w:szCs w:val="24"/>
              </w:rPr>
            </w:rPrChange>
          </w:rPr>
          <w:t>.1.8 Delete Risk</w:t>
        </w:r>
      </w:ins>
      <w:bookmarkEnd w:id="25520"/>
    </w:p>
    <w:tbl>
      <w:tblPr>
        <w:tblW w:w="9379" w:type="dxa"/>
        <w:tblInd w:w="103" w:type="dxa"/>
        <w:tblLayout w:type="fixed"/>
        <w:tblLook w:val="04A0" w:firstRow="1" w:lastRow="0" w:firstColumn="1" w:lastColumn="0" w:noHBand="0" w:noVBand="1"/>
      </w:tblPr>
      <w:tblGrid>
        <w:gridCol w:w="1537"/>
        <w:gridCol w:w="2163"/>
        <w:gridCol w:w="2794"/>
        <w:gridCol w:w="2885"/>
      </w:tblGrid>
      <w:tr w:rsidR="00605139" w:rsidRPr="00303364" w:rsidTr="00227BA2">
        <w:trPr>
          <w:trHeight w:val="114"/>
          <w:ins w:id="25525" w:author="DuyNgo" w:date="2012-08-10T07:13: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05139" w:rsidRPr="00303364" w:rsidRDefault="00605139" w:rsidP="00227BA2">
            <w:pPr>
              <w:spacing w:after="0" w:line="240" w:lineRule="auto"/>
              <w:rPr>
                <w:ins w:id="25526" w:author="DuyNgo" w:date="2012-08-10T07:13:00Z"/>
                <w:rFonts w:eastAsia="MS PGothic" w:cstheme="minorHAnsi"/>
                <w:b/>
                <w:sz w:val="24"/>
                <w:szCs w:val="24"/>
                <w:rPrChange w:id="25527" w:author="DuyNgo" w:date="2012-08-10T08:15:00Z">
                  <w:rPr>
                    <w:ins w:id="25528" w:author="DuyNgo" w:date="2012-08-10T07:13:00Z"/>
                    <w:rFonts w:ascii="Calibri" w:eastAsia="MS PGothic" w:hAnsi="Calibri" w:cs="Calibri"/>
                    <w:b/>
                    <w:sz w:val="24"/>
                    <w:szCs w:val="24"/>
                  </w:rPr>
                </w:rPrChange>
              </w:rPr>
            </w:pPr>
            <w:ins w:id="25529" w:author="DuyNgo" w:date="2012-08-10T07:13:00Z">
              <w:r w:rsidRPr="00303364">
                <w:rPr>
                  <w:rFonts w:eastAsia="MS PGothic" w:cstheme="minorHAnsi"/>
                  <w:b/>
                  <w:sz w:val="24"/>
                  <w:szCs w:val="24"/>
                  <w:rPrChange w:id="25530"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05139" w:rsidRPr="00303364" w:rsidRDefault="00605139" w:rsidP="00227BA2">
            <w:pPr>
              <w:spacing w:after="0" w:line="240" w:lineRule="auto"/>
              <w:rPr>
                <w:ins w:id="25531" w:author="DuyNgo" w:date="2012-08-10T07:13:00Z"/>
                <w:rFonts w:eastAsia="MS PGothic" w:cstheme="minorHAnsi"/>
                <w:b/>
                <w:bCs/>
                <w:sz w:val="24"/>
                <w:szCs w:val="24"/>
                <w:rPrChange w:id="25532" w:author="DuyNgo" w:date="2012-08-10T08:15:00Z">
                  <w:rPr>
                    <w:ins w:id="25533" w:author="DuyNgo" w:date="2012-08-10T07:13:00Z"/>
                    <w:rFonts w:ascii="Calibri" w:eastAsia="MS PGothic" w:hAnsi="Calibri" w:cs="Calibri"/>
                    <w:b/>
                    <w:bCs/>
                    <w:sz w:val="24"/>
                    <w:szCs w:val="24"/>
                  </w:rPr>
                </w:rPrChange>
              </w:rPr>
            </w:pPr>
            <w:ins w:id="25534" w:author="DuyNgo" w:date="2012-08-10T07:13:00Z">
              <w:r w:rsidRPr="00303364">
                <w:rPr>
                  <w:rFonts w:eastAsia="MS PGothic" w:cstheme="minorHAnsi"/>
                  <w:b/>
                  <w:bCs/>
                  <w:sz w:val="24"/>
                  <w:szCs w:val="24"/>
                  <w:rPrChange w:id="25535"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05139" w:rsidRPr="00303364" w:rsidRDefault="00605139" w:rsidP="00227BA2">
            <w:pPr>
              <w:spacing w:after="0" w:line="240" w:lineRule="auto"/>
              <w:rPr>
                <w:ins w:id="25536" w:author="DuyNgo" w:date="2012-08-10T07:13:00Z"/>
                <w:rFonts w:eastAsia="MS PGothic" w:cstheme="minorHAnsi"/>
                <w:b/>
                <w:bCs/>
                <w:sz w:val="24"/>
                <w:szCs w:val="24"/>
                <w:rPrChange w:id="25537" w:author="DuyNgo" w:date="2012-08-10T08:15:00Z">
                  <w:rPr>
                    <w:ins w:id="25538" w:author="DuyNgo" w:date="2012-08-10T07:13:00Z"/>
                    <w:rFonts w:ascii="Calibri" w:eastAsia="MS PGothic" w:hAnsi="Calibri" w:cs="Calibri"/>
                    <w:b/>
                    <w:bCs/>
                    <w:sz w:val="24"/>
                    <w:szCs w:val="24"/>
                  </w:rPr>
                </w:rPrChange>
              </w:rPr>
            </w:pPr>
            <w:ins w:id="25539" w:author="DuyNgo" w:date="2012-08-10T07:13:00Z">
              <w:r w:rsidRPr="00303364">
                <w:rPr>
                  <w:rFonts w:eastAsia="MS PGothic" w:cstheme="minorHAnsi"/>
                  <w:b/>
                  <w:bCs/>
                  <w:sz w:val="24"/>
                  <w:szCs w:val="24"/>
                  <w:rPrChange w:id="25540"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05139" w:rsidRPr="00303364" w:rsidRDefault="00605139" w:rsidP="00227BA2">
            <w:pPr>
              <w:spacing w:after="0" w:line="240" w:lineRule="auto"/>
              <w:rPr>
                <w:ins w:id="25541" w:author="DuyNgo" w:date="2012-08-10T07:13:00Z"/>
                <w:rFonts w:eastAsia="MS PGothic" w:cstheme="minorHAnsi"/>
                <w:b/>
                <w:bCs/>
                <w:sz w:val="24"/>
                <w:szCs w:val="24"/>
                <w:rPrChange w:id="25542" w:author="DuyNgo" w:date="2012-08-10T08:15:00Z">
                  <w:rPr>
                    <w:ins w:id="25543" w:author="DuyNgo" w:date="2012-08-10T07:13:00Z"/>
                    <w:rFonts w:ascii="Calibri" w:eastAsia="MS PGothic" w:hAnsi="Calibri" w:cs="Calibri"/>
                    <w:b/>
                    <w:bCs/>
                    <w:sz w:val="24"/>
                    <w:szCs w:val="24"/>
                  </w:rPr>
                </w:rPrChange>
              </w:rPr>
            </w:pPr>
            <w:ins w:id="25544" w:author="DuyNgo" w:date="2012-08-10T07:13:00Z">
              <w:r w:rsidRPr="00303364">
                <w:rPr>
                  <w:rFonts w:eastAsia="MS PGothic" w:cstheme="minorHAnsi"/>
                  <w:b/>
                  <w:bCs/>
                  <w:sz w:val="24"/>
                  <w:szCs w:val="24"/>
                  <w:rPrChange w:id="25545" w:author="DuyNgo" w:date="2012-08-10T08:15:00Z">
                    <w:rPr>
                      <w:rFonts w:ascii="Calibri" w:eastAsia="MS PGothic" w:hAnsi="Calibri" w:cs="Calibri"/>
                      <w:b/>
                      <w:bCs/>
                      <w:sz w:val="24"/>
                      <w:szCs w:val="24"/>
                    </w:rPr>
                  </w:rPrChange>
                </w:rPr>
                <w:t>Expected output</w:t>
              </w:r>
            </w:ins>
          </w:p>
        </w:tc>
      </w:tr>
      <w:tr w:rsidR="00605139" w:rsidRPr="00303364" w:rsidTr="00227BA2">
        <w:trPr>
          <w:trHeight w:val="1142"/>
          <w:ins w:id="25546" w:author="DuyNgo" w:date="2012-08-10T07:13: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05139" w:rsidRPr="00303364" w:rsidRDefault="00605139" w:rsidP="00227BA2">
            <w:pPr>
              <w:spacing w:after="0" w:line="240" w:lineRule="auto"/>
              <w:rPr>
                <w:ins w:id="25547" w:author="DuyNgo" w:date="2012-08-10T07:13:00Z"/>
                <w:rFonts w:eastAsia="MS PGothic" w:cstheme="minorHAnsi"/>
                <w:sz w:val="24"/>
                <w:szCs w:val="24"/>
                <w:rPrChange w:id="25548" w:author="DuyNgo" w:date="2012-08-10T08:15:00Z">
                  <w:rPr>
                    <w:ins w:id="25549" w:author="DuyNgo" w:date="2012-08-10T07:13:00Z"/>
                    <w:rFonts w:ascii="Calibri" w:eastAsia="MS PGothic" w:hAnsi="Calibri" w:cs="Calibri"/>
                    <w:sz w:val="24"/>
                    <w:szCs w:val="24"/>
                  </w:rPr>
                </w:rPrChange>
              </w:rPr>
            </w:pPr>
            <w:ins w:id="25550" w:author="DuyNgo" w:date="2012-08-10T07:13:00Z">
              <w:r w:rsidRPr="00303364">
                <w:rPr>
                  <w:rFonts w:eastAsia="MS PGothic" w:cstheme="minorHAnsi"/>
                  <w:sz w:val="24"/>
                  <w:szCs w:val="24"/>
                  <w:rPrChange w:id="25551" w:author="DuyNgo" w:date="2012-08-10T08:15:00Z">
                    <w:rPr>
                      <w:rFonts w:ascii="Calibri" w:eastAsia="MS PGothic" w:hAnsi="Calibri" w:cs="Calibri"/>
                      <w:sz w:val="24"/>
                      <w:szCs w:val="24"/>
                    </w:rPr>
                  </w:rPrChange>
                </w:rPr>
                <w:t>Delete risk</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605139" w:rsidRPr="00303364" w:rsidRDefault="00605139" w:rsidP="00227BA2">
            <w:pPr>
              <w:shd w:val="clear" w:color="FFFFCC" w:fill="FFFFFF"/>
              <w:spacing w:before="100" w:beforeAutospacing="1" w:after="0" w:afterAutospacing="1" w:line="240" w:lineRule="auto"/>
              <w:rPr>
                <w:ins w:id="25552" w:author="DuyNgo" w:date="2012-08-10T07:13:00Z"/>
                <w:rFonts w:eastAsia="MS PGothic" w:cstheme="minorHAnsi"/>
                <w:sz w:val="24"/>
                <w:szCs w:val="24"/>
                <w:rPrChange w:id="25553" w:author="DuyNgo" w:date="2012-08-10T08:15:00Z">
                  <w:rPr>
                    <w:ins w:id="25554" w:author="DuyNgo" w:date="2012-08-10T07:13:00Z"/>
                    <w:rFonts w:ascii="Calibri" w:eastAsia="MS PGothic" w:hAnsi="Calibri" w:cs="Calibri"/>
                    <w:color w:val="000000"/>
                    <w:sz w:val="24"/>
                    <w:szCs w:val="24"/>
                  </w:rPr>
                </w:rPrChange>
              </w:rPr>
            </w:pPr>
            <w:ins w:id="25555" w:author="DuyNgo" w:date="2012-08-10T07:13:00Z">
              <w:r w:rsidRPr="00303364">
                <w:rPr>
                  <w:rFonts w:eastAsia="MS PGothic" w:cstheme="minorHAnsi"/>
                  <w:sz w:val="24"/>
                  <w:szCs w:val="24"/>
                  <w:rPrChange w:id="25556"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605139" w:rsidRPr="00303364" w:rsidRDefault="00605139">
            <w:pPr>
              <w:pStyle w:val="ListParagraph"/>
              <w:numPr>
                <w:ilvl w:val="0"/>
                <w:numId w:val="88"/>
              </w:numPr>
              <w:spacing w:after="0" w:line="240" w:lineRule="auto"/>
              <w:rPr>
                <w:ins w:id="25557" w:author="DuyNgo" w:date="2012-08-10T07:13:00Z"/>
                <w:rFonts w:eastAsia="MS PGothic" w:cstheme="minorHAnsi"/>
                <w:sz w:val="24"/>
                <w:szCs w:val="24"/>
                <w:rPrChange w:id="25558" w:author="DuyNgo" w:date="2012-08-10T08:15:00Z">
                  <w:rPr>
                    <w:ins w:id="25559" w:author="DuyNgo" w:date="2012-08-10T07:13:00Z"/>
                    <w:rFonts w:ascii="Calibri" w:eastAsia="MS PGothic" w:hAnsi="Calibri" w:cs="Calibri"/>
                    <w:color w:val="000000"/>
                    <w:sz w:val="24"/>
                    <w:szCs w:val="24"/>
                  </w:rPr>
                </w:rPrChange>
              </w:rPr>
              <w:pPrChange w:id="25560" w:author="DuyNgo" w:date="2012-08-10T07:13:00Z">
                <w:pPr>
                  <w:pStyle w:val="ListParagraph"/>
                  <w:numPr>
                    <w:numId w:val="67"/>
                  </w:numPr>
                  <w:shd w:val="clear" w:color="FFFFCC" w:fill="FFFFFF"/>
                  <w:spacing w:before="100" w:beforeAutospacing="1" w:after="0" w:afterAutospacing="1" w:line="240" w:lineRule="auto"/>
                  <w:ind w:hanging="360"/>
                </w:pPr>
              </w:pPrChange>
            </w:pPr>
            <w:ins w:id="25561" w:author="DuyNgo" w:date="2012-08-10T07:13:00Z">
              <w:r w:rsidRPr="00303364">
                <w:rPr>
                  <w:rFonts w:eastAsia="MS PGothic" w:cstheme="minorHAnsi"/>
                  <w:sz w:val="24"/>
                  <w:szCs w:val="24"/>
                  <w:rPrChange w:id="25562" w:author="DuyNgo" w:date="2012-08-10T08:15:00Z">
                    <w:rPr/>
                  </w:rPrChange>
                </w:rPr>
                <w:t>Go to project that user is PM.</w:t>
              </w:r>
            </w:ins>
          </w:p>
          <w:p w:rsidR="00605139" w:rsidRPr="00303364" w:rsidRDefault="00605139">
            <w:pPr>
              <w:pStyle w:val="ListParagraph"/>
              <w:numPr>
                <w:ilvl w:val="0"/>
                <w:numId w:val="88"/>
              </w:numPr>
              <w:spacing w:after="0" w:line="240" w:lineRule="auto"/>
              <w:rPr>
                <w:ins w:id="25563" w:author="DuyNgo" w:date="2012-08-10T07:13:00Z"/>
                <w:rFonts w:eastAsia="MS PGothic" w:cstheme="minorHAnsi"/>
                <w:sz w:val="24"/>
                <w:szCs w:val="24"/>
                <w:rPrChange w:id="25564" w:author="DuyNgo" w:date="2012-08-10T08:15:00Z">
                  <w:rPr>
                    <w:ins w:id="25565" w:author="DuyNgo" w:date="2012-08-10T07:13:00Z"/>
                  </w:rPr>
                </w:rPrChange>
              </w:rPr>
              <w:pPrChange w:id="25566" w:author="DuyNgo" w:date="2012-08-10T07:13:00Z">
                <w:pPr>
                  <w:pStyle w:val="ListParagraph"/>
                  <w:numPr>
                    <w:numId w:val="67"/>
                  </w:numPr>
                  <w:spacing w:after="0" w:line="240" w:lineRule="auto"/>
                  <w:ind w:hanging="360"/>
                </w:pPr>
              </w:pPrChange>
            </w:pPr>
            <w:ins w:id="25567" w:author="DuyNgo" w:date="2012-08-10T07:13:00Z">
              <w:r w:rsidRPr="00303364">
                <w:rPr>
                  <w:rFonts w:eastAsia="MS PGothic" w:cstheme="minorHAnsi"/>
                  <w:sz w:val="24"/>
                  <w:szCs w:val="24"/>
                  <w:rPrChange w:id="25568" w:author="DuyNgo" w:date="2012-08-10T08:15:00Z">
                    <w:rPr/>
                  </w:rPrChange>
                </w:rPr>
                <w:t>Choose risk 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605139" w:rsidRPr="00303364" w:rsidRDefault="00605139" w:rsidP="00227BA2">
            <w:pPr>
              <w:pStyle w:val="ListParagraph"/>
              <w:numPr>
                <w:ilvl w:val="0"/>
                <w:numId w:val="68"/>
              </w:numPr>
              <w:shd w:val="clear" w:color="FFFFCC" w:fill="FFFFFF"/>
              <w:spacing w:before="100" w:beforeAutospacing="1" w:after="0" w:afterAutospacing="1" w:line="240" w:lineRule="auto"/>
              <w:rPr>
                <w:ins w:id="25569" w:author="DuyNgo" w:date="2012-08-10T07:13:00Z"/>
                <w:rFonts w:eastAsia="MS PGothic" w:cstheme="minorHAnsi"/>
                <w:sz w:val="24"/>
                <w:szCs w:val="24"/>
                <w:rPrChange w:id="25570" w:author="DuyNgo" w:date="2012-08-10T08:15:00Z">
                  <w:rPr>
                    <w:ins w:id="25571" w:author="DuyNgo" w:date="2012-08-10T07:13:00Z"/>
                    <w:rFonts w:ascii="Calibri" w:eastAsia="MS PGothic" w:hAnsi="Calibri" w:cs="Calibri"/>
                    <w:color w:val="000000"/>
                    <w:sz w:val="24"/>
                    <w:szCs w:val="24"/>
                  </w:rPr>
                </w:rPrChange>
              </w:rPr>
            </w:pPr>
            <w:ins w:id="25572" w:author="DuyNgo" w:date="2012-08-10T07:13:00Z">
              <w:r w:rsidRPr="00303364">
                <w:rPr>
                  <w:rFonts w:eastAsia="MS PGothic" w:cstheme="minorHAnsi"/>
                  <w:sz w:val="24"/>
                  <w:szCs w:val="24"/>
                  <w:rPrChange w:id="25573" w:author="DuyNgo" w:date="2012-08-10T08:15:00Z">
                    <w:rPr>
                      <w:rFonts w:ascii="Calibri" w:eastAsia="MS PGothic" w:hAnsi="Calibri" w:cs="Calibri"/>
                      <w:sz w:val="24"/>
                      <w:szCs w:val="24"/>
                    </w:rPr>
                  </w:rPrChange>
                </w:rPr>
                <w:t>risk deleted</w:t>
              </w:r>
            </w:ins>
          </w:p>
        </w:tc>
      </w:tr>
    </w:tbl>
    <w:p w:rsidR="00605139" w:rsidRPr="00303364" w:rsidRDefault="00605139" w:rsidP="00314775">
      <w:pPr>
        <w:rPr>
          <w:ins w:id="25574" w:author="DuyNgo" w:date="2012-08-10T07:08:00Z"/>
          <w:rFonts w:cstheme="minorHAnsi"/>
          <w:sz w:val="24"/>
          <w:szCs w:val="24"/>
          <w:rPrChange w:id="25575" w:author="DuyNgo" w:date="2012-08-10T08:15:00Z">
            <w:rPr>
              <w:ins w:id="25576" w:author="DuyNgo" w:date="2012-08-10T07:08:00Z"/>
              <w:rFonts w:ascii="Calibri" w:hAnsi="Calibri" w:cs="Calibri"/>
              <w:sz w:val="24"/>
              <w:szCs w:val="24"/>
            </w:rPr>
          </w:rPrChange>
        </w:rPr>
      </w:pPr>
    </w:p>
    <w:p w:rsidR="00314775" w:rsidRPr="00303364" w:rsidRDefault="001F2328" w:rsidP="00314775">
      <w:pPr>
        <w:pStyle w:val="Heading4"/>
        <w:rPr>
          <w:ins w:id="25577" w:author="DuyNgo" w:date="2012-08-10T07:08:00Z"/>
          <w:rFonts w:asciiTheme="minorHAnsi" w:hAnsiTheme="minorHAnsi" w:cstheme="minorHAnsi"/>
          <w:sz w:val="24"/>
          <w:szCs w:val="24"/>
          <w:rPrChange w:id="25578" w:author="DuyNgo" w:date="2012-08-10T08:15:00Z">
            <w:rPr>
              <w:ins w:id="25579" w:author="DuyNgo" w:date="2012-08-10T07:08:00Z"/>
              <w:rFonts w:ascii="Calibri" w:hAnsi="Calibri" w:cs="Calibri"/>
              <w:sz w:val="24"/>
              <w:szCs w:val="24"/>
            </w:rPr>
          </w:rPrChange>
        </w:rPr>
      </w:pPr>
      <w:bookmarkStart w:id="25580" w:name="_Toc332351399"/>
      <w:ins w:id="25581" w:author="DuyNgo" w:date="2012-08-10T07:21:00Z">
        <w:r w:rsidRPr="00303364">
          <w:rPr>
            <w:rFonts w:asciiTheme="minorHAnsi" w:hAnsiTheme="minorHAnsi" w:cstheme="minorHAnsi"/>
            <w:sz w:val="24"/>
            <w:szCs w:val="24"/>
            <w:rPrChange w:id="25582" w:author="DuyNgo" w:date="2012-08-10T08:15:00Z">
              <w:rPr>
                <w:rFonts w:ascii="Calibri" w:eastAsiaTheme="minorHAnsi" w:hAnsi="Calibri" w:cs="Calibri"/>
                <w:b w:val="0"/>
                <w:bCs w:val="0"/>
                <w:i w:val="0"/>
                <w:iCs w:val="0"/>
                <w:color w:val="auto"/>
                <w:sz w:val="24"/>
                <w:szCs w:val="24"/>
              </w:rPr>
            </w:rPrChange>
          </w:rPr>
          <w:t>5</w:t>
        </w:r>
      </w:ins>
      <w:ins w:id="25583" w:author="DuyNgo" w:date="2012-08-10T07:08:00Z">
        <w:r w:rsidR="00314775" w:rsidRPr="00303364">
          <w:rPr>
            <w:rFonts w:asciiTheme="minorHAnsi" w:hAnsiTheme="minorHAnsi" w:cstheme="minorHAnsi"/>
            <w:sz w:val="24"/>
            <w:szCs w:val="24"/>
            <w:rPrChange w:id="25584" w:author="DuyNgo" w:date="2012-08-10T08:15:00Z">
              <w:rPr>
                <w:rFonts w:ascii="Calibri" w:eastAsiaTheme="minorHAnsi" w:hAnsi="Calibri" w:cs="Calibri"/>
                <w:b w:val="0"/>
                <w:bCs w:val="0"/>
                <w:i w:val="0"/>
                <w:iCs w:val="0"/>
                <w:color w:val="auto"/>
                <w:sz w:val="24"/>
                <w:szCs w:val="24"/>
              </w:rPr>
            </w:rPrChange>
          </w:rPr>
          <w:t>.1.9 Update Risk</w:t>
        </w:r>
        <w:bookmarkEnd w:id="25580"/>
      </w:ins>
    </w:p>
    <w:tbl>
      <w:tblPr>
        <w:tblW w:w="9379" w:type="dxa"/>
        <w:tblInd w:w="103" w:type="dxa"/>
        <w:tblLayout w:type="fixed"/>
        <w:tblLook w:val="04A0" w:firstRow="1" w:lastRow="0" w:firstColumn="1" w:lastColumn="0" w:noHBand="0" w:noVBand="1"/>
      </w:tblPr>
      <w:tblGrid>
        <w:gridCol w:w="1537"/>
        <w:gridCol w:w="2163"/>
        <w:gridCol w:w="2794"/>
        <w:gridCol w:w="2885"/>
      </w:tblGrid>
      <w:tr w:rsidR="00314775" w:rsidRPr="00303364" w:rsidTr="00227BA2">
        <w:trPr>
          <w:trHeight w:val="114"/>
          <w:ins w:id="25585"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303364" w:rsidRDefault="00314775" w:rsidP="00227BA2">
            <w:pPr>
              <w:spacing w:after="0" w:line="240" w:lineRule="auto"/>
              <w:rPr>
                <w:ins w:id="25586" w:author="DuyNgo" w:date="2012-08-10T07:08:00Z"/>
                <w:rFonts w:eastAsia="MS PGothic" w:cstheme="minorHAnsi"/>
                <w:b/>
                <w:sz w:val="24"/>
                <w:szCs w:val="24"/>
                <w:rPrChange w:id="25587" w:author="DuyNgo" w:date="2012-08-10T08:15:00Z">
                  <w:rPr>
                    <w:ins w:id="25588" w:author="DuyNgo" w:date="2012-08-10T07:08:00Z"/>
                    <w:rFonts w:ascii="Calibri" w:eastAsia="MS PGothic" w:hAnsi="Calibri" w:cs="Calibri"/>
                    <w:b/>
                    <w:sz w:val="24"/>
                    <w:szCs w:val="24"/>
                  </w:rPr>
                </w:rPrChange>
              </w:rPr>
            </w:pPr>
            <w:ins w:id="25589" w:author="DuyNgo" w:date="2012-08-10T07:08:00Z">
              <w:r w:rsidRPr="00303364">
                <w:rPr>
                  <w:rFonts w:eastAsia="MS PGothic" w:cstheme="minorHAnsi"/>
                  <w:b/>
                  <w:sz w:val="24"/>
                  <w:szCs w:val="24"/>
                  <w:rPrChange w:id="25590"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591" w:author="DuyNgo" w:date="2012-08-10T07:08:00Z"/>
                <w:rFonts w:eastAsia="MS PGothic" w:cstheme="minorHAnsi"/>
                <w:b/>
                <w:bCs/>
                <w:sz w:val="24"/>
                <w:szCs w:val="24"/>
                <w:rPrChange w:id="25592" w:author="DuyNgo" w:date="2012-08-10T08:15:00Z">
                  <w:rPr>
                    <w:ins w:id="25593" w:author="DuyNgo" w:date="2012-08-10T07:08:00Z"/>
                    <w:rFonts w:ascii="Calibri" w:eastAsia="MS PGothic" w:hAnsi="Calibri" w:cs="Calibri"/>
                    <w:b/>
                    <w:bCs/>
                    <w:sz w:val="24"/>
                    <w:szCs w:val="24"/>
                  </w:rPr>
                </w:rPrChange>
              </w:rPr>
            </w:pPr>
            <w:ins w:id="25594" w:author="DuyNgo" w:date="2012-08-10T07:08:00Z">
              <w:r w:rsidRPr="00303364">
                <w:rPr>
                  <w:rFonts w:eastAsia="MS PGothic" w:cstheme="minorHAnsi"/>
                  <w:b/>
                  <w:bCs/>
                  <w:sz w:val="24"/>
                  <w:szCs w:val="24"/>
                  <w:rPrChange w:id="25595"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596" w:author="DuyNgo" w:date="2012-08-10T07:08:00Z"/>
                <w:rFonts w:eastAsia="MS PGothic" w:cstheme="minorHAnsi"/>
                <w:b/>
                <w:bCs/>
                <w:sz w:val="24"/>
                <w:szCs w:val="24"/>
                <w:rPrChange w:id="25597" w:author="DuyNgo" w:date="2012-08-10T08:15:00Z">
                  <w:rPr>
                    <w:ins w:id="25598" w:author="DuyNgo" w:date="2012-08-10T07:08:00Z"/>
                    <w:rFonts w:ascii="Calibri" w:eastAsia="MS PGothic" w:hAnsi="Calibri" w:cs="Calibri"/>
                    <w:b/>
                    <w:bCs/>
                    <w:sz w:val="24"/>
                    <w:szCs w:val="24"/>
                  </w:rPr>
                </w:rPrChange>
              </w:rPr>
            </w:pPr>
            <w:ins w:id="25599" w:author="DuyNgo" w:date="2012-08-10T07:08:00Z">
              <w:r w:rsidRPr="00303364">
                <w:rPr>
                  <w:rFonts w:eastAsia="MS PGothic" w:cstheme="minorHAnsi"/>
                  <w:b/>
                  <w:bCs/>
                  <w:sz w:val="24"/>
                  <w:szCs w:val="24"/>
                  <w:rPrChange w:id="25600"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601" w:author="DuyNgo" w:date="2012-08-10T07:08:00Z"/>
                <w:rFonts w:eastAsia="MS PGothic" w:cstheme="minorHAnsi"/>
                <w:b/>
                <w:bCs/>
                <w:sz w:val="24"/>
                <w:szCs w:val="24"/>
                <w:rPrChange w:id="25602" w:author="DuyNgo" w:date="2012-08-10T08:15:00Z">
                  <w:rPr>
                    <w:ins w:id="25603" w:author="DuyNgo" w:date="2012-08-10T07:08:00Z"/>
                    <w:rFonts w:ascii="Calibri" w:eastAsia="MS PGothic" w:hAnsi="Calibri" w:cs="Calibri"/>
                    <w:b/>
                    <w:bCs/>
                    <w:sz w:val="24"/>
                    <w:szCs w:val="24"/>
                  </w:rPr>
                </w:rPrChange>
              </w:rPr>
            </w:pPr>
            <w:ins w:id="25604" w:author="DuyNgo" w:date="2012-08-10T07:08:00Z">
              <w:r w:rsidRPr="00303364">
                <w:rPr>
                  <w:rFonts w:eastAsia="MS PGothic" w:cstheme="minorHAnsi"/>
                  <w:b/>
                  <w:bCs/>
                  <w:sz w:val="24"/>
                  <w:szCs w:val="24"/>
                  <w:rPrChange w:id="25605" w:author="DuyNgo" w:date="2012-08-10T08:15:00Z">
                    <w:rPr>
                      <w:rFonts w:ascii="Calibri" w:eastAsia="MS PGothic" w:hAnsi="Calibri" w:cs="Calibri"/>
                      <w:b/>
                      <w:bCs/>
                      <w:sz w:val="24"/>
                      <w:szCs w:val="24"/>
                    </w:rPr>
                  </w:rPrChange>
                </w:rPr>
                <w:t>Expected output</w:t>
              </w:r>
            </w:ins>
          </w:p>
        </w:tc>
      </w:tr>
      <w:tr w:rsidR="00314775" w:rsidRPr="00303364" w:rsidTr="00227BA2">
        <w:trPr>
          <w:trHeight w:val="1142"/>
          <w:ins w:id="25606"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303364" w:rsidRDefault="00314775" w:rsidP="00227BA2">
            <w:pPr>
              <w:spacing w:after="0" w:line="240" w:lineRule="auto"/>
              <w:rPr>
                <w:ins w:id="25607" w:author="DuyNgo" w:date="2012-08-10T07:08:00Z"/>
                <w:rFonts w:eastAsia="MS PGothic" w:cstheme="minorHAnsi"/>
                <w:sz w:val="24"/>
                <w:szCs w:val="24"/>
                <w:rPrChange w:id="25608" w:author="DuyNgo" w:date="2012-08-10T08:15:00Z">
                  <w:rPr>
                    <w:ins w:id="25609" w:author="DuyNgo" w:date="2012-08-10T07:08:00Z"/>
                    <w:rFonts w:ascii="Calibri" w:eastAsia="MS PGothic" w:hAnsi="Calibri" w:cs="Calibri"/>
                    <w:sz w:val="24"/>
                    <w:szCs w:val="24"/>
                  </w:rPr>
                </w:rPrChange>
              </w:rPr>
            </w:pPr>
            <w:ins w:id="25610" w:author="DuyNgo" w:date="2012-08-10T07:08:00Z">
              <w:r w:rsidRPr="00303364">
                <w:rPr>
                  <w:rFonts w:eastAsia="MS PGothic" w:cstheme="minorHAnsi"/>
                  <w:sz w:val="24"/>
                  <w:szCs w:val="24"/>
                  <w:rPrChange w:id="25611" w:author="DuyNgo" w:date="2012-08-10T08:15:00Z">
                    <w:rPr>
                      <w:rFonts w:ascii="Calibri" w:eastAsia="MS PGothic" w:hAnsi="Calibri" w:cs="Calibri"/>
                      <w:sz w:val="24"/>
                      <w:szCs w:val="24"/>
                    </w:rPr>
                  </w:rPrChange>
                </w:rPr>
                <w:t>Update risk</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227BA2">
            <w:pPr>
              <w:shd w:val="clear" w:color="FFFFCC" w:fill="FFFFFF"/>
              <w:spacing w:before="100" w:beforeAutospacing="1" w:after="0" w:afterAutospacing="1" w:line="240" w:lineRule="auto"/>
              <w:rPr>
                <w:ins w:id="25612" w:author="DuyNgo" w:date="2012-08-10T07:08:00Z"/>
                <w:rFonts w:eastAsia="MS PGothic" w:cstheme="minorHAnsi"/>
                <w:sz w:val="24"/>
                <w:szCs w:val="24"/>
                <w:rPrChange w:id="25613" w:author="DuyNgo" w:date="2012-08-10T08:15:00Z">
                  <w:rPr>
                    <w:ins w:id="25614" w:author="DuyNgo" w:date="2012-08-10T07:08:00Z"/>
                    <w:rFonts w:ascii="Calibri" w:eastAsia="MS PGothic" w:hAnsi="Calibri" w:cs="Calibri"/>
                    <w:color w:val="000000"/>
                    <w:sz w:val="24"/>
                    <w:szCs w:val="24"/>
                  </w:rPr>
                </w:rPrChange>
              </w:rPr>
            </w:pPr>
            <w:ins w:id="25615" w:author="DuyNgo" w:date="2012-08-10T07:08:00Z">
              <w:r w:rsidRPr="00303364">
                <w:rPr>
                  <w:rFonts w:eastAsia="MS PGothic" w:cstheme="minorHAnsi"/>
                  <w:sz w:val="24"/>
                  <w:szCs w:val="24"/>
                  <w:rPrChange w:id="25616"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67"/>
              </w:numPr>
              <w:shd w:val="clear" w:color="FFFFCC" w:fill="FFFFFF"/>
              <w:spacing w:before="100" w:beforeAutospacing="1" w:after="0" w:afterAutospacing="1" w:line="240" w:lineRule="auto"/>
              <w:rPr>
                <w:ins w:id="25617" w:author="DuyNgo" w:date="2012-08-10T07:08:00Z"/>
                <w:rFonts w:eastAsia="MS PGothic" w:cstheme="minorHAnsi"/>
                <w:sz w:val="24"/>
                <w:szCs w:val="24"/>
                <w:rPrChange w:id="25618" w:author="DuyNgo" w:date="2012-08-10T08:15:00Z">
                  <w:rPr>
                    <w:ins w:id="25619" w:author="DuyNgo" w:date="2012-08-10T07:08:00Z"/>
                    <w:rFonts w:ascii="Calibri" w:eastAsia="MS PGothic" w:hAnsi="Calibri" w:cs="Calibri"/>
                    <w:color w:val="000000"/>
                    <w:sz w:val="24"/>
                    <w:szCs w:val="24"/>
                  </w:rPr>
                </w:rPrChange>
              </w:rPr>
            </w:pPr>
            <w:ins w:id="25620" w:author="DuyNgo" w:date="2012-08-10T07:08:00Z">
              <w:r w:rsidRPr="00303364">
                <w:rPr>
                  <w:rFonts w:eastAsia="MS PGothic" w:cstheme="minorHAnsi"/>
                  <w:sz w:val="24"/>
                  <w:szCs w:val="24"/>
                  <w:rPrChange w:id="25621" w:author="DuyNgo" w:date="2012-08-10T08:15:00Z">
                    <w:rPr>
                      <w:rFonts w:ascii="Calibri" w:eastAsia="MS PGothic" w:hAnsi="Calibri" w:cs="Calibri"/>
                      <w:sz w:val="24"/>
                      <w:szCs w:val="24"/>
                    </w:rPr>
                  </w:rPrChange>
                </w:rPr>
                <w:t>Go to project that user is PM.</w:t>
              </w:r>
            </w:ins>
          </w:p>
          <w:p w:rsidR="00314775" w:rsidRPr="00303364" w:rsidRDefault="00314775" w:rsidP="00314775">
            <w:pPr>
              <w:pStyle w:val="ListParagraph"/>
              <w:numPr>
                <w:ilvl w:val="0"/>
                <w:numId w:val="67"/>
              </w:numPr>
              <w:spacing w:after="0" w:line="240" w:lineRule="auto"/>
              <w:rPr>
                <w:ins w:id="25622" w:author="DuyNgo" w:date="2012-08-10T07:08:00Z"/>
                <w:rFonts w:eastAsia="MS PGothic" w:cstheme="minorHAnsi"/>
                <w:sz w:val="24"/>
                <w:szCs w:val="24"/>
                <w:rPrChange w:id="25623" w:author="DuyNgo" w:date="2012-08-10T08:15:00Z">
                  <w:rPr>
                    <w:ins w:id="25624" w:author="DuyNgo" w:date="2012-08-10T07:08:00Z"/>
                    <w:rFonts w:ascii="Calibri" w:eastAsia="MS PGothic" w:hAnsi="Calibri" w:cs="Calibri"/>
                    <w:sz w:val="24"/>
                    <w:szCs w:val="24"/>
                  </w:rPr>
                </w:rPrChange>
              </w:rPr>
            </w:pPr>
            <w:ins w:id="25625" w:author="DuyNgo" w:date="2012-08-10T07:08:00Z">
              <w:r w:rsidRPr="00303364">
                <w:rPr>
                  <w:rFonts w:eastAsia="MS PGothic" w:cstheme="minorHAnsi"/>
                  <w:sz w:val="24"/>
                  <w:szCs w:val="24"/>
                  <w:rPrChange w:id="25626" w:author="DuyNgo" w:date="2012-08-10T08:15:00Z">
                    <w:rPr>
                      <w:rFonts w:ascii="Calibri" w:eastAsia="MS PGothic" w:hAnsi="Calibri" w:cs="Calibri"/>
                      <w:sz w:val="24"/>
                      <w:szCs w:val="24"/>
                    </w:rPr>
                  </w:rPrChange>
                </w:rPr>
                <w:t>Choose risk 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68"/>
              </w:numPr>
              <w:shd w:val="clear" w:color="FFFFCC" w:fill="FFFFFF"/>
              <w:spacing w:before="100" w:beforeAutospacing="1" w:after="0" w:afterAutospacing="1" w:line="240" w:lineRule="auto"/>
              <w:rPr>
                <w:ins w:id="25627" w:author="DuyNgo" w:date="2012-08-10T07:08:00Z"/>
                <w:rFonts w:eastAsia="MS PGothic" w:cstheme="minorHAnsi"/>
                <w:sz w:val="24"/>
                <w:szCs w:val="24"/>
                <w:rPrChange w:id="25628" w:author="DuyNgo" w:date="2012-08-10T08:15:00Z">
                  <w:rPr>
                    <w:ins w:id="25629" w:author="DuyNgo" w:date="2012-08-10T07:08:00Z"/>
                    <w:rFonts w:ascii="Calibri" w:eastAsia="MS PGothic" w:hAnsi="Calibri" w:cs="Calibri"/>
                    <w:color w:val="000000"/>
                    <w:sz w:val="24"/>
                    <w:szCs w:val="24"/>
                  </w:rPr>
                </w:rPrChange>
              </w:rPr>
            </w:pPr>
            <w:ins w:id="25630" w:author="DuyNgo" w:date="2012-08-10T07:08:00Z">
              <w:r w:rsidRPr="00303364">
                <w:rPr>
                  <w:rFonts w:eastAsia="MS PGothic" w:cstheme="minorHAnsi"/>
                  <w:sz w:val="24"/>
                  <w:szCs w:val="24"/>
                  <w:rPrChange w:id="25631" w:author="DuyNgo" w:date="2012-08-10T08:15:00Z">
                    <w:rPr>
                      <w:rFonts w:ascii="Calibri" w:eastAsia="MS PGothic" w:hAnsi="Calibri" w:cs="Calibri"/>
                      <w:sz w:val="24"/>
                      <w:szCs w:val="24"/>
                    </w:rPr>
                  </w:rPrChange>
                </w:rPr>
                <w:t>View current information and input new ones.</w:t>
              </w:r>
            </w:ins>
          </w:p>
          <w:p w:rsidR="00314775" w:rsidRPr="00303364" w:rsidRDefault="00314775" w:rsidP="00314775">
            <w:pPr>
              <w:pStyle w:val="ListParagraph"/>
              <w:numPr>
                <w:ilvl w:val="0"/>
                <w:numId w:val="68"/>
              </w:numPr>
              <w:spacing w:after="0" w:line="240" w:lineRule="auto"/>
              <w:rPr>
                <w:ins w:id="25632" w:author="DuyNgo" w:date="2012-08-10T07:08:00Z"/>
                <w:rFonts w:eastAsia="MS PGothic" w:cstheme="minorHAnsi"/>
                <w:sz w:val="24"/>
                <w:szCs w:val="24"/>
                <w:rPrChange w:id="25633" w:author="DuyNgo" w:date="2012-08-10T08:15:00Z">
                  <w:rPr>
                    <w:ins w:id="25634" w:author="DuyNgo" w:date="2012-08-10T07:08:00Z"/>
                    <w:rFonts w:ascii="Calibri" w:eastAsia="MS PGothic" w:hAnsi="Calibri" w:cs="Calibri"/>
                    <w:sz w:val="24"/>
                    <w:szCs w:val="24"/>
                  </w:rPr>
                </w:rPrChange>
              </w:rPr>
            </w:pPr>
            <w:ins w:id="25635" w:author="DuyNgo" w:date="2012-08-10T07:08:00Z">
              <w:r w:rsidRPr="00303364">
                <w:rPr>
                  <w:rFonts w:eastAsia="MS PGothic" w:cstheme="minorHAnsi"/>
                  <w:sz w:val="24"/>
                  <w:szCs w:val="24"/>
                  <w:rPrChange w:id="25636" w:author="DuyNgo" w:date="2012-08-10T08:15:00Z">
                    <w:rPr>
                      <w:rFonts w:ascii="Calibri" w:eastAsia="MS PGothic" w:hAnsi="Calibri" w:cs="Calibri"/>
                      <w:sz w:val="24"/>
                      <w:szCs w:val="24"/>
                    </w:rPr>
                  </w:rPrChange>
                </w:rPr>
                <w:t>Validation</w:t>
              </w:r>
            </w:ins>
          </w:p>
          <w:p w:rsidR="00314775" w:rsidRPr="00303364" w:rsidRDefault="00314775" w:rsidP="00314775">
            <w:pPr>
              <w:pStyle w:val="ListParagraph"/>
              <w:numPr>
                <w:ilvl w:val="0"/>
                <w:numId w:val="68"/>
              </w:numPr>
              <w:spacing w:after="0" w:line="240" w:lineRule="auto"/>
              <w:rPr>
                <w:ins w:id="25637" w:author="DuyNgo" w:date="2012-08-10T07:08:00Z"/>
                <w:rFonts w:eastAsia="MS PGothic" w:cstheme="minorHAnsi"/>
                <w:sz w:val="24"/>
                <w:szCs w:val="24"/>
                <w:rPrChange w:id="25638" w:author="DuyNgo" w:date="2012-08-10T08:15:00Z">
                  <w:rPr>
                    <w:ins w:id="25639" w:author="DuyNgo" w:date="2012-08-10T07:08:00Z"/>
                    <w:rFonts w:ascii="Calibri" w:eastAsia="MS PGothic" w:hAnsi="Calibri" w:cs="Calibri"/>
                    <w:sz w:val="24"/>
                    <w:szCs w:val="24"/>
                  </w:rPr>
                </w:rPrChange>
              </w:rPr>
            </w:pPr>
            <w:ins w:id="25640" w:author="DuyNgo" w:date="2012-08-10T07:08:00Z">
              <w:r w:rsidRPr="00303364">
                <w:rPr>
                  <w:rFonts w:eastAsia="MS PGothic" w:cstheme="minorHAnsi"/>
                  <w:sz w:val="24"/>
                  <w:szCs w:val="24"/>
                  <w:rPrChange w:id="25641" w:author="DuyNgo" w:date="2012-08-10T08:15:00Z">
                    <w:rPr>
                      <w:rFonts w:ascii="Calibri" w:eastAsia="MS PGothic" w:hAnsi="Calibri" w:cs="Calibri"/>
                      <w:sz w:val="24"/>
                      <w:szCs w:val="24"/>
                    </w:rPr>
                  </w:rPrChange>
                </w:rPr>
                <w:t>Submit Ok</w:t>
              </w:r>
            </w:ins>
          </w:p>
        </w:tc>
      </w:tr>
    </w:tbl>
    <w:p w:rsidR="00314775" w:rsidRPr="00303364" w:rsidRDefault="00314775" w:rsidP="00314775">
      <w:pPr>
        <w:rPr>
          <w:ins w:id="25642" w:author="DuyNgo" w:date="2012-08-10T07:08:00Z"/>
          <w:rFonts w:cstheme="minorHAnsi"/>
          <w:sz w:val="24"/>
          <w:szCs w:val="24"/>
          <w:rPrChange w:id="25643" w:author="DuyNgo" w:date="2012-08-10T08:15:00Z">
            <w:rPr>
              <w:ins w:id="25644" w:author="DuyNgo" w:date="2012-08-10T07:08:00Z"/>
              <w:rFonts w:ascii="Calibri" w:hAnsi="Calibri" w:cs="Calibri"/>
              <w:sz w:val="24"/>
              <w:szCs w:val="24"/>
            </w:rPr>
          </w:rPrChange>
        </w:rPr>
      </w:pPr>
    </w:p>
    <w:p w:rsidR="00633B1B" w:rsidRPr="00303364" w:rsidRDefault="001F2328" w:rsidP="00314775">
      <w:pPr>
        <w:pStyle w:val="Heading4"/>
        <w:rPr>
          <w:ins w:id="25645" w:author="DuyNgo" w:date="2012-08-10T07:14:00Z"/>
          <w:rFonts w:asciiTheme="minorHAnsi" w:hAnsiTheme="minorHAnsi" w:cstheme="minorHAnsi"/>
          <w:sz w:val="24"/>
          <w:szCs w:val="24"/>
          <w:rPrChange w:id="25646" w:author="DuyNgo" w:date="2012-08-10T08:15:00Z">
            <w:rPr>
              <w:ins w:id="25647" w:author="DuyNgo" w:date="2012-08-10T07:14:00Z"/>
              <w:rFonts w:ascii="Calibri" w:hAnsi="Calibri" w:cs="Calibri"/>
              <w:sz w:val="24"/>
              <w:szCs w:val="24"/>
            </w:rPr>
          </w:rPrChange>
        </w:rPr>
      </w:pPr>
      <w:bookmarkStart w:id="25648" w:name="_Toc332351400"/>
      <w:ins w:id="25649" w:author="DuyNgo" w:date="2012-08-10T07:21:00Z">
        <w:r w:rsidRPr="00303364">
          <w:rPr>
            <w:rFonts w:asciiTheme="minorHAnsi" w:hAnsiTheme="minorHAnsi" w:cstheme="minorHAnsi"/>
            <w:sz w:val="24"/>
            <w:szCs w:val="24"/>
            <w:rPrChange w:id="25650" w:author="DuyNgo" w:date="2012-08-10T08:15:00Z">
              <w:rPr>
                <w:rFonts w:ascii="Calibri" w:eastAsiaTheme="minorHAnsi" w:hAnsi="Calibri" w:cs="Calibri"/>
                <w:b w:val="0"/>
                <w:bCs w:val="0"/>
                <w:i w:val="0"/>
                <w:iCs w:val="0"/>
                <w:color w:val="auto"/>
                <w:sz w:val="24"/>
                <w:szCs w:val="24"/>
              </w:rPr>
            </w:rPrChange>
          </w:rPr>
          <w:t>5</w:t>
        </w:r>
      </w:ins>
      <w:ins w:id="25651" w:author="DuyNgo" w:date="2012-08-10T07:08:00Z">
        <w:r w:rsidR="00314775" w:rsidRPr="00303364">
          <w:rPr>
            <w:rFonts w:asciiTheme="minorHAnsi" w:hAnsiTheme="minorHAnsi" w:cstheme="minorHAnsi"/>
            <w:sz w:val="24"/>
            <w:szCs w:val="24"/>
            <w:rPrChange w:id="25652" w:author="DuyNgo" w:date="2012-08-10T08:15:00Z">
              <w:rPr>
                <w:rFonts w:ascii="Calibri" w:eastAsiaTheme="minorHAnsi" w:hAnsi="Calibri" w:cs="Calibri"/>
                <w:b w:val="0"/>
                <w:bCs w:val="0"/>
                <w:i w:val="0"/>
                <w:iCs w:val="0"/>
                <w:color w:val="auto"/>
                <w:sz w:val="24"/>
                <w:szCs w:val="24"/>
              </w:rPr>
            </w:rPrChange>
          </w:rPr>
          <w:t>.1.10 Create Issue</w:t>
        </w:r>
      </w:ins>
      <w:bookmarkEnd w:id="25648"/>
    </w:p>
    <w:tbl>
      <w:tblPr>
        <w:tblW w:w="9379" w:type="dxa"/>
        <w:tblInd w:w="103" w:type="dxa"/>
        <w:tblLayout w:type="fixed"/>
        <w:tblLook w:val="04A0" w:firstRow="1" w:lastRow="0" w:firstColumn="1" w:lastColumn="0" w:noHBand="0" w:noVBand="1"/>
      </w:tblPr>
      <w:tblGrid>
        <w:gridCol w:w="1537"/>
        <w:gridCol w:w="2163"/>
        <w:gridCol w:w="2794"/>
        <w:gridCol w:w="2885"/>
      </w:tblGrid>
      <w:tr w:rsidR="00633B1B" w:rsidRPr="00303364" w:rsidTr="00227BA2">
        <w:trPr>
          <w:trHeight w:val="114"/>
          <w:ins w:id="25653" w:author="DuyNgo" w:date="2012-08-10T07:14: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33B1B" w:rsidRPr="00303364" w:rsidRDefault="00633B1B" w:rsidP="00227BA2">
            <w:pPr>
              <w:spacing w:after="0" w:line="240" w:lineRule="auto"/>
              <w:rPr>
                <w:ins w:id="25654" w:author="DuyNgo" w:date="2012-08-10T07:14:00Z"/>
                <w:rFonts w:eastAsia="MS PGothic" w:cstheme="minorHAnsi"/>
                <w:b/>
                <w:sz w:val="24"/>
                <w:szCs w:val="24"/>
                <w:rPrChange w:id="25655" w:author="DuyNgo" w:date="2012-08-10T08:15:00Z">
                  <w:rPr>
                    <w:ins w:id="25656" w:author="DuyNgo" w:date="2012-08-10T07:14:00Z"/>
                    <w:rFonts w:ascii="Calibri" w:eastAsia="MS PGothic" w:hAnsi="Calibri" w:cs="Calibri"/>
                    <w:b/>
                    <w:sz w:val="24"/>
                    <w:szCs w:val="24"/>
                  </w:rPr>
                </w:rPrChange>
              </w:rPr>
            </w:pPr>
            <w:ins w:id="25657" w:author="DuyNgo" w:date="2012-08-10T07:14:00Z">
              <w:r w:rsidRPr="00303364">
                <w:rPr>
                  <w:rFonts w:eastAsia="MS PGothic" w:cstheme="minorHAnsi"/>
                  <w:b/>
                  <w:sz w:val="24"/>
                  <w:szCs w:val="24"/>
                  <w:rPrChange w:id="25658"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33B1B" w:rsidRPr="00303364" w:rsidRDefault="00633B1B" w:rsidP="00227BA2">
            <w:pPr>
              <w:spacing w:after="0" w:line="240" w:lineRule="auto"/>
              <w:rPr>
                <w:ins w:id="25659" w:author="DuyNgo" w:date="2012-08-10T07:14:00Z"/>
                <w:rFonts w:eastAsia="MS PGothic" w:cstheme="minorHAnsi"/>
                <w:b/>
                <w:bCs/>
                <w:sz w:val="24"/>
                <w:szCs w:val="24"/>
                <w:rPrChange w:id="25660" w:author="DuyNgo" w:date="2012-08-10T08:15:00Z">
                  <w:rPr>
                    <w:ins w:id="25661" w:author="DuyNgo" w:date="2012-08-10T07:14:00Z"/>
                    <w:rFonts w:ascii="Calibri" w:eastAsia="MS PGothic" w:hAnsi="Calibri" w:cs="Calibri"/>
                    <w:b/>
                    <w:bCs/>
                    <w:sz w:val="24"/>
                    <w:szCs w:val="24"/>
                  </w:rPr>
                </w:rPrChange>
              </w:rPr>
            </w:pPr>
            <w:ins w:id="25662" w:author="DuyNgo" w:date="2012-08-10T07:14:00Z">
              <w:r w:rsidRPr="00303364">
                <w:rPr>
                  <w:rFonts w:eastAsia="MS PGothic" w:cstheme="minorHAnsi"/>
                  <w:b/>
                  <w:bCs/>
                  <w:sz w:val="24"/>
                  <w:szCs w:val="24"/>
                  <w:rPrChange w:id="25663"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33B1B" w:rsidRPr="00303364" w:rsidRDefault="00633B1B" w:rsidP="00227BA2">
            <w:pPr>
              <w:spacing w:after="0" w:line="240" w:lineRule="auto"/>
              <w:rPr>
                <w:ins w:id="25664" w:author="DuyNgo" w:date="2012-08-10T07:14:00Z"/>
                <w:rFonts w:eastAsia="MS PGothic" w:cstheme="minorHAnsi"/>
                <w:b/>
                <w:bCs/>
                <w:sz w:val="24"/>
                <w:szCs w:val="24"/>
                <w:rPrChange w:id="25665" w:author="DuyNgo" w:date="2012-08-10T08:15:00Z">
                  <w:rPr>
                    <w:ins w:id="25666" w:author="DuyNgo" w:date="2012-08-10T07:14:00Z"/>
                    <w:rFonts w:ascii="Calibri" w:eastAsia="MS PGothic" w:hAnsi="Calibri" w:cs="Calibri"/>
                    <w:b/>
                    <w:bCs/>
                    <w:sz w:val="24"/>
                    <w:szCs w:val="24"/>
                  </w:rPr>
                </w:rPrChange>
              </w:rPr>
            </w:pPr>
            <w:ins w:id="25667" w:author="DuyNgo" w:date="2012-08-10T07:14:00Z">
              <w:r w:rsidRPr="00303364">
                <w:rPr>
                  <w:rFonts w:eastAsia="MS PGothic" w:cstheme="minorHAnsi"/>
                  <w:b/>
                  <w:bCs/>
                  <w:sz w:val="24"/>
                  <w:szCs w:val="24"/>
                  <w:rPrChange w:id="25668"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33B1B" w:rsidRPr="00303364" w:rsidRDefault="00633B1B" w:rsidP="00227BA2">
            <w:pPr>
              <w:spacing w:after="0" w:line="240" w:lineRule="auto"/>
              <w:rPr>
                <w:ins w:id="25669" w:author="DuyNgo" w:date="2012-08-10T07:14:00Z"/>
                <w:rFonts w:eastAsia="MS PGothic" w:cstheme="minorHAnsi"/>
                <w:b/>
                <w:bCs/>
                <w:sz w:val="24"/>
                <w:szCs w:val="24"/>
                <w:rPrChange w:id="25670" w:author="DuyNgo" w:date="2012-08-10T08:15:00Z">
                  <w:rPr>
                    <w:ins w:id="25671" w:author="DuyNgo" w:date="2012-08-10T07:14:00Z"/>
                    <w:rFonts w:ascii="Calibri" w:eastAsia="MS PGothic" w:hAnsi="Calibri" w:cs="Calibri"/>
                    <w:b/>
                    <w:bCs/>
                    <w:sz w:val="24"/>
                    <w:szCs w:val="24"/>
                  </w:rPr>
                </w:rPrChange>
              </w:rPr>
            </w:pPr>
            <w:ins w:id="25672" w:author="DuyNgo" w:date="2012-08-10T07:14:00Z">
              <w:r w:rsidRPr="00303364">
                <w:rPr>
                  <w:rFonts w:eastAsia="MS PGothic" w:cstheme="minorHAnsi"/>
                  <w:b/>
                  <w:bCs/>
                  <w:sz w:val="24"/>
                  <w:szCs w:val="24"/>
                  <w:rPrChange w:id="25673" w:author="DuyNgo" w:date="2012-08-10T08:15:00Z">
                    <w:rPr>
                      <w:rFonts w:ascii="Calibri" w:eastAsia="MS PGothic" w:hAnsi="Calibri" w:cs="Calibri"/>
                      <w:b/>
                      <w:bCs/>
                      <w:sz w:val="24"/>
                      <w:szCs w:val="24"/>
                    </w:rPr>
                  </w:rPrChange>
                </w:rPr>
                <w:t>Expected output</w:t>
              </w:r>
            </w:ins>
          </w:p>
        </w:tc>
      </w:tr>
      <w:tr w:rsidR="00633B1B" w:rsidRPr="00303364" w:rsidTr="00227BA2">
        <w:trPr>
          <w:trHeight w:val="1142"/>
          <w:ins w:id="25674" w:author="DuyNgo" w:date="2012-08-10T07:14: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33B1B" w:rsidRPr="00303364" w:rsidRDefault="00633B1B" w:rsidP="00227BA2">
            <w:pPr>
              <w:spacing w:after="0" w:line="240" w:lineRule="auto"/>
              <w:rPr>
                <w:ins w:id="25675" w:author="DuyNgo" w:date="2012-08-10T07:14:00Z"/>
                <w:rFonts w:eastAsia="MS PGothic" w:cstheme="minorHAnsi"/>
                <w:sz w:val="24"/>
                <w:szCs w:val="24"/>
                <w:rPrChange w:id="25676" w:author="DuyNgo" w:date="2012-08-10T08:15:00Z">
                  <w:rPr>
                    <w:ins w:id="25677" w:author="DuyNgo" w:date="2012-08-10T07:14:00Z"/>
                    <w:rFonts w:ascii="Calibri" w:eastAsia="MS PGothic" w:hAnsi="Calibri" w:cs="Calibri"/>
                    <w:sz w:val="24"/>
                    <w:szCs w:val="24"/>
                  </w:rPr>
                </w:rPrChange>
              </w:rPr>
            </w:pPr>
            <w:ins w:id="25678" w:author="DuyNgo" w:date="2012-08-10T07:14:00Z">
              <w:r w:rsidRPr="00303364">
                <w:rPr>
                  <w:rFonts w:eastAsia="MS PGothic" w:cstheme="minorHAnsi"/>
                  <w:sz w:val="24"/>
                  <w:szCs w:val="24"/>
                  <w:rPrChange w:id="25679" w:author="DuyNgo" w:date="2012-08-10T08:15:00Z">
                    <w:rPr>
                      <w:rFonts w:ascii="Calibri" w:eastAsia="MS PGothic" w:hAnsi="Calibri" w:cs="Calibri"/>
                      <w:sz w:val="24"/>
                      <w:szCs w:val="24"/>
                    </w:rPr>
                  </w:rPrChange>
                </w:rPr>
                <w:t>Create issue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633B1B" w:rsidRPr="00303364" w:rsidRDefault="00633B1B" w:rsidP="00227BA2">
            <w:pPr>
              <w:shd w:val="clear" w:color="FFFFCC" w:fill="FFFFFF"/>
              <w:spacing w:before="100" w:beforeAutospacing="1" w:after="0" w:afterAutospacing="1" w:line="240" w:lineRule="auto"/>
              <w:rPr>
                <w:ins w:id="25680" w:author="DuyNgo" w:date="2012-08-10T07:14:00Z"/>
                <w:rFonts w:eastAsia="MS PGothic" w:cstheme="minorHAnsi"/>
                <w:sz w:val="24"/>
                <w:szCs w:val="24"/>
                <w:rPrChange w:id="25681" w:author="DuyNgo" w:date="2012-08-10T08:15:00Z">
                  <w:rPr>
                    <w:ins w:id="25682" w:author="DuyNgo" w:date="2012-08-10T07:14:00Z"/>
                    <w:rFonts w:ascii="Calibri" w:eastAsia="MS PGothic" w:hAnsi="Calibri" w:cs="Calibri"/>
                    <w:color w:val="000000"/>
                    <w:sz w:val="24"/>
                    <w:szCs w:val="24"/>
                  </w:rPr>
                </w:rPrChange>
              </w:rPr>
            </w:pPr>
            <w:ins w:id="25683" w:author="DuyNgo" w:date="2012-08-10T07:14:00Z">
              <w:r w:rsidRPr="00303364">
                <w:rPr>
                  <w:rFonts w:eastAsia="MS PGothic" w:cstheme="minorHAnsi"/>
                  <w:sz w:val="24"/>
                  <w:szCs w:val="24"/>
                  <w:rPrChange w:id="25684"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633B1B" w:rsidRPr="00303364" w:rsidRDefault="00633B1B">
            <w:pPr>
              <w:pStyle w:val="ListParagraph"/>
              <w:numPr>
                <w:ilvl w:val="0"/>
                <w:numId w:val="69"/>
              </w:numPr>
              <w:spacing w:after="0" w:line="240" w:lineRule="auto"/>
              <w:rPr>
                <w:ins w:id="25685" w:author="DuyNgo" w:date="2012-08-10T07:14:00Z"/>
                <w:rFonts w:eastAsia="MS PGothic" w:cstheme="minorHAnsi"/>
                <w:sz w:val="24"/>
                <w:szCs w:val="24"/>
                <w:rPrChange w:id="25686" w:author="DuyNgo" w:date="2012-08-10T08:15:00Z">
                  <w:rPr>
                    <w:ins w:id="25687" w:author="DuyNgo" w:date="2012-08-10T07:14:00Z"/>
                    <w:rFonts w:ascii="Calibri" w:eastAsia="MS PGothic" w:hAnsi="Calibri" w:cs="Calibri"/>
                    <w:color w:val="000000"/>
                    <w:sz w:val="24"/>
                    <w:szCs w:val="24"/>
                  </w:rPr>
                </w:rPrChange>
              </w:rPr>
              <w:pPrChange w:id="25688" w:author="DuyNgo" w:date="2012-08-10T07:14:00Z">
                <w:pPr>
                  <w:pStyle w:val="ListParagraph"/>
                  <w:numPr>
                    <w:numId w:val="67"/>
                  </w:numPr>
                  <w:shd w:val="clear" w:color="FFFFCC" w:fill="FFFFFF"/>
                  <w:spacing w:before="100" w:beforeAutospacing="1" w:after="0" w:afterAutospacing="1" w:line="240" w:lineRule="auto"/>
                  <w:ind w:hanging="360"/>
                </w:pPr>
              </w:pPrChange>
            </w:pPr>
            <w:ins w:id="25689" w:author="DuyNgo" w:date="2012-08-10T07:14:00Z">
              <w:r w:rsidRPr="00303364">
                <w:rPr>
                  <w:rFonts w:eastAsia="MS PGothic" w:cstheme="minorHAnsi"/>
                  <w:sz w:val="24"/>
                  <w:szCs w:val="24"/>
                  <w:rPrChange w:id="25690" w:author="DuyNgo" w:date="2012-08-10T08:15:00Z">
                    <w:rPr>
                      <w:rFonts w:ascii="Calibri" w:eastAsia="MS PGothic" w:hAnsi="Calibri" w:cs="Calibri"/>
                      <w:sz w:val="24"/>
                      <w:szCs w:val="24"/>
                    </w:rPr>
                  </w:rPrChange>
                </w:rPr>
                <w:t>Go to project that user is PM.</w:t>
              </w:r>
            </w:ins>
          </w:p>
          <w:p w:rsidR="00633B1B" w:rsidRPr="00303364" w:rsidRDefault="00633B1B">
            <w:pPr>
              <w:pStyle w:val="ListParagraph"/>
              <w:numPr>
                <w:ilvl w:val="0"/>
                <w:numId w:val="69"/>
              </w:numPr>
              <w:spacing w:after="0" w:line="240" w:lineRule="auto"/>
              <w:rPr>
                <w:ins w:id="25691" w:author="DuyNgo" w:date="2012-08-10T07:14:00Z"/>
                <w:rFonts w:eastAsia="MS PGothic" w:cstheme="minorHAnsi"/>
                <w:sz w:val="24"/>
                <w:szCs w:val="24"/>
                <w:rPrChange w:id="25692" w:author="DuyNgo" w:date="2012-08-10T08:15:00Z">
                  <w:rPr>
                    <w:ins w:id="25693" w:author="DuyNgo" w:date="2012-08-10T07:14:00Z"/>
                  </w:rPr>
                </w:rPrChange>
              </w:rPr>
              <w:pPrChange w:id="25694" w:author="DuyNgo" w:date="2012-08-10T07:14:00Z">
                <w:pPr>
                  <w:pStyle w:val="ListParagraph"/>
                  <w:numPr>
                    <w:numId w:val="67"/>
                  </w:numPr>
                  <w:spacing w:after="0" w:line="240" w:lineRule="auto"/>
                  <w:ind w:hanging="360"/>
                </w:pPr>
              </w:pPrChange>
            </w:pPr>
            <w:ins w:id="25695" w:author="DuyNgo" w:date="2012-08-10T07:14:00Z">
              <w:r w:rsidRPr="00303364">
                <w:rPr>
                  <w:rFonts w:eastAsia="MS PGothic" w:cstheme="minorHAnsi"/>
                  <w:sz w:val="24"/>
                  <w:szCs w:val="24"/>
                  <w:rPrChange w:id="25696" w:author="DuyNgo" w:date="2012-08-10T08:15:00Z">
                    <w:rPr/>
                  </w:rPrChange>
                </w:rPr>
                <w:t>Create issue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633B1B" w:rsidRPr="00303364" w:rsidRDefault="00633B1B" w:rsidP="00227BA2">
            <w:pPr>
              <w:pStyle w:val="ListParagraph"/>
              <w:numPr>
                <w:ilvl w:val="0"/>
                <w:numId w:val="70"/>
              </w:numPr>
              <w:shd w:val="clear" w:color="FFFFCC" w:fill="FFFFFF"/>
              <w:spacing w:before="100" w:beforeAutospacing="1" w:after="0" w:afterAutospacing="1" w:line="240" w:lineRule="auto"/>
              <w:rPr>
                <w:ins w:id="25697" w:author="DuyNgo" w:date="2012-08-10T07:14:00Z"/>
                <w:rFonts w:eastAsia="MS PGothic" w:cstheme="minorHAnsi"/>
                <w:sz w:val="24"/>
                <w:szCs w:val="24"/>
                <w:rPrChange w:id="25698" w:author="DuyNgo" w:date="2012-08-10T08:15:00Z">
                  <w:rPr>
                    <w:ins w:id="25699" w:author="DuyNgo" w:date="2012-08-10T07:14:00Z"/>
                    <w:rFonts w:ascii="Calibri" w:eastAsia="MS PGothic" w:hAnsi="Calibri" w:cs="Calibri"/>
                    <w:color w:val="000000"/>
                    <w:sz w:val="24"/>
                    <w:szCs w:val="24"/>
                  </w:rPr>
                </w:rPrChange>
              </w:rPr>
            </w:pPr>
            <w:ins w:id="25700" w:author="DuyNgo" w:date="2012-08-10T07:14:00Z">
              <w:r w:rsidRPr="00303364">
                <w:rPr>
                  <w:rFonts w:eastAsia="MS PGothic" w:cstheme="minorHAnsi"/>
                  <w:sz w:val="24"/>
                  <w:szCs w:val="24"/>
                  <w:rPrChange w:id="25701" w:author="DuyNgo" w:date="2012-08-10T08:15:00Z">
                    <w:rPr>
                      <w:rFonts w:ascii="Calibri" w:eastAsia="MS PGothic" w:hAnsi="Calibri" w:cs="Calibri"/>
                      <w:sz w:val="24"/>
                      <w:szCs w:val="24"/>
                    </w:rPr>
                  </w:rPrChange>
                </w:rPr>
                <w:t>Place to input information.</w:t>
              </w:r>
            </w:ins>
          </w:p>
          <w:p w:rsidR="00633B1B" w:rsidRPr="00303364" w:rsidRDefault="00633B1B">
            <w:pPr>
              <w:pStyle w:val="ListParagraph"/>
              <w:numPr>
                <w:ilvl w:val="0"/>
                <w:numId w:val="70"/>
              </w:numPr>
              <w:spacing w:after="0" w:line="240" w:lineRule="auto"/>
              <w:rPr>
                <w:ins w:id="25702" w:author="DuyNgo" w:date="2012-08-10T07:14:00Z"/>
                <w:rFonts w:eastAsia="MS PGothic" w:cstheme="minorHAnsi"/>
                <w:sz w:val="24"/>
                <w:szCs w:val="24"/>
                <w:rPrChange w:id="25703" w:author="DuyNgo" w:date="2012-08-10T08:15:00Z">
                  <w:rPr>
                    <w:ins w:id="25704" w:author="DuyNgo" w:date="2012-08-10T07:14:00Z"/>
                    <w:rFonts w:ascii="Calibri" w:eastAsia="MS PGothic" w:hAnsi="Calibri" w:cs="Calibri"/>
                    <w:sz w:val="24"/>
                    <w:szCs w:val="24"/>
                  </w:rPr>
                </w:rPrChange>
              </w:rPr>
              <w:pPrChange w:id="25705" w:author="DuyNgo" w:date="2012-08-10T07:14:00Z">
                <w:pPr>
                  <w:pStyle w:val="ListParagraph"/>
                  <w:numPr>
                    <w:numId w:val="68"/>
                  </w:numPr>
                  <w:spacing w:after="0" w:line="240" w:lineRule="auto"/>
                  <w:ind w:hanging="360"/>
                </w:pPr>
              </w:pPrChange>
            </w:pPr>
            <w:ins w:id="25706" w:author="DuyNgo" w:date="2012-08-10T07:14:00Z">
              <w:r w:rsidRPr="00303364">
                <w:rPr>
                  <w:rFonts w:eastAsia="MS PGothic" w:cstheme="minorHAnsi"/>
                  <w:sz w:val="24"/>
                  <w:szCs w:val="24"/>
                  <w:rPrChange w:id="25707" w:author="DuyNgo" w:date="2012-08-10T08:15:00Z">
                    <w:rPr>
                      <w:rFonts w:ascii="Calibri" w:eastAsia="MS PGothic" w:hAnsi="Calibri" w:cs="Calibri"/>
                      <w:sz w:val="24"/>
                      <w:szCs w:val="24"/>
                    </w:rPr>
                  </w:rPrChange>
                </w:rPr>
                <w:t>Validation</w:t>
              </w:r>
            </w:ins>
          </w:p>
          <w:p w:rsidR="00633B1B" w:rsidRPr="00303364" w:rsidRDefault="00633B1B">
            <w:pPr>
              <w:pStyle w:val="ListParagraph"/>
              <w:numPr>
                <w:ilvl w:val="0"/>
                <w:numId w:val="70"/>
              </w:numPr>
              <w:spacing w:after="0" w:line="240" w:lineRule="auto"/>
              <w:rPr>
                <w:ins w:id="25708" w:author="DuyNgo" w:date="2012-08-10T07:14:00Z"/>
                <w:rFonts w:eastAsia="MS PGothic" w:cstheme="minorHAnsi"/>
                <w:sz w:val="24"/>
                <w:szCs w:val="24"/>
                <w:rPrChange w:id="25709" w:author="DuyNgo" w:date="2012-08-10T08:15:00Z">
                  <w:rPr>
                    <w:ins w:id="25710" w:author="DuyNgo" w:date="2012-08-10T07:14:00Z"/>
                  </w:rPr>
                </w:rPrChange>
              </w:rPr>
              <w:pPrChange w:id="25711" w:author="DuyNgo" w:date="2012-08-10T07:14:00Z">
                <w:pPr>
                  <w:pStyle w:val="ListParagraph"/>
                  <w:numPr>
                    <w:numId w:val="68"/>
                  </w:numPr>
                  <w:spacing w:after="0" w:line="240" w:lineRule="auto"/>
                  <w:ind w:hanging="360"/>
                </w:pPr>
              </w:pPrChange>
            </w:pPr>
            <w:ins w:id="25712" w:author="DuyNgo" w:date="2012-08-10T07:14:00Z">
              <w:r w:rsidRPr="00303364">
                <w:rPr>
                  <w:rFonts w:eastAsia="MS PGothic" w:cstheme="minorHAnsi"/>
                  <w:sz w:val="24"/>
                  <w:szCs w:val="24"/>
                  <w:rPrChange w:id="25713" w:author="DuyNgo" w:date="2012-08-10T08:15:00Z">
                    <w:rPr/>
                  </w:rPrChange>
                </w:rPr>
                <w:t>Submit Ok</w:t>
              </w:r>
            </w:ins>
          </w:p>
        </w:tc>
      </w:tr>
    </w:tbl>
    <w:p w:rsidR="00633B1B" w:rsidRPr="00303364" w:rsidRDefault="00633B1B">
      <w:pPr>
        <w:rPr>
          <w:ins w:id="25714" w:author="DuyNgo" w:date="2012-08-10T07:14:00Z"/>
          <w:rFonts w:cstheme="minorHAnsi"/>
          <w:sz w:val="24"/>
          <w:szCs w:val="24"/>
          <w:rPrChange w:id="25715" w:author="DuyNgo" w:date="2012-08-10T08:15:00Z">
            <w:rPr>
              <w:ins w:id="25716" w:author="DuyNgo" w:date="2012-08-10T07:14:00Z"/>
              <w:rFonts w:ascii="Calibri" w:hAnsi="Calibri" w:cs="Calibri"/>
              <w:sz w:val="24"/>
              <w:szCs w:val="24"/>
            </w:rPr>
          </w:rPrChange>
        </w:rPr>
        <w:pPrChange w:id="25717" w:author="DuyNgo" w:date="2012-08-10T07:14:00Z">
          <w:pPr>
            <w:pStyle w:val="Heading4"/>
          </w:pPr>
        </w:pPrChange>
      </w:pPr>
    </w:p>
    <w:p w:rsidR="00314775" w:rsidRPr="00303364" w:rsidRDefault="001F2328" w:rsidP="00314775">
      <w:pPr>
        <w:pStyle w:val="Heading4"/>
        <w:rPr>
          <w:ins w:id="25718" w:author="DuyNgo" w:date="2012-08-10T07:08:00Z"/>
          <w:rFonts w:asciiTheme="minorHAnsi" w:hAnsiTheme="minorHAnsi" w:cstheme="minorHAnsi"/>
          <w:sz w:val="24"/>
          <w:szCs w:val="24"/>
          <w:rPrChange w:id="25719" w:author="DuyNgo" w:date="2012-08-10T08:15:00Z">
            <w:rPr>
              <w:ins w:id="25720" w:author="DuyNgo" w:date="2012-08-10T07:08:00Z"/>
              <w:rFonts w:ascii="Calibri" w:hAnsi="Calibri" w:cs="Calibri"/>
              <w:sz w:val="24"/>
              <w:szCs w:val="24"/>
            </w:rPr>
          </w:rPrChange>
        </w:rPr>
      </w:pPr>
      <w:bookmarkStart w:id="25721" w:name="_Toc332351401"/>
      <w:ins w:id="25722" w:author="DuyNgo" w:date="2012-08-10T07:21:00Z">
        <w:r w:rsidRPr="00303364">
          <w:rPr>
            <w:rFonts w:asciiTheme="minorHAnsi" w:hAnsiTheme="minorHAnsi" w:cstheme="minorHAnsi"/>
            <w:sz w:val="24"/>
            <w:szCs w:val="24"/>
            <w:rPrChange w:id="25723" w:author="DuyNgo" w:date="2012-08-10T08:15:00Z">
              <w:rPr>
                <w:rFonts w:ascii="Calibri" w:hAnsi="Calibri" w:cs="Calibri"/>
                <w:sz w:val="24"/>
                <w:szCs w:val="24"/>
              </w:rPr>
            </w:rPrChange>
          </w:rPr>
          <w:t>5</w:t>
        </w:r>
      </w:ins>
      <w:ins w:id="25724" w:author="DuyNgo" w:date="2012-08-10T07:08:00Z">
        <w:r w:rsidR="00314775" w:rsidRPr="00303364">
          <w:rPr>
            <w:rFonts w:asciiTheme="minorHAnsi" w:hAnsiTheme="minorHAnsi" w:cstheme="minorHAnsi"/>
            <w:sz w:val="24"/>
            <w:szCs w:val="24"/>
            <w:rPrChange w:id="25725" w:author="DuyNgo" w:date="2012-08-10T08:15:00Z">
              <w:rPr>
                <w:rFonts w:ascii="Calibri" w:hAnsi="Calibri" w:cs="Calibri"/>
                <w:sz w:val="24"/>
                <w:szCs w:val="24"/>
              </w:rPr>
            </w:rPrChange>
          </w:rPr>
          <w:t>.1.11 Delete Issue</w:t>
        </w:r>
        <w:bookmarkEnd w:id="25721"/>
      </w:ins>
    </w:p>
    <w:p w:rsidR="00314775" w:rsidRPr="00303364" w:rsidRDefault="00314775" w:rsidP="00314775">
      <w:pPr>
        <w:rPr>
          <w:ins w:id="25726" w:author="DuyNgo" w:date="2012-08-10T07:16:00Z"/>
          <w:rFonts w:cstheme="minorHAnsi"/>
          <w:sz w:val="24"/>
          <w:szCs w:val="24"/>
          <w:rPrChange w:id="25727" w:author="DuyNgo" w:date="2012-08-10T08:15:00Z">
            <w:rPr>
              <w:ins w:id="25728" w:author="DuyNgo" w:date="2012-08-10T07:16:00Z"/>
              <w:rFonts w:ascii="Calibri" w:hAnsi="Calibri" w:cs="Calibri"/>
              <w:sz w:val="24"/>
              <w:szCs w:val="24"/>
            </w:rPr>
          </w:rPrChange>
        </w:rPr>
      </w:pPr>
    </w:p>
    <w:tbl>
      <w:tblPr>
        <w:tblW w:w="9379" w:type="dxa"/>
        <w:tblInd w:w="103" w:type="dxa"/>
        <w:tblLayout w:type="fixed"/>
        <w:tblLook w:val="04A0" w:firstRow="1" w:lastRow="0" w:firstColumn="1" w:lastColumn="0" w:noHBand="0" w:noVBand="1"/>
      </w:tblPr>
      <w:tblGrid>
        <w:gridCol w:w="1537"/>
        <w:gridCol w:w="2163"/>
        <w:gridCol w:w="2794"/>
        <w:gridCol w:w="2885"/>
      </w:tblGrid>
      <w:tr w:rsidR="00863788" w:rsidRPr="00303364" w:rsidTr="00227BA2">
        <w:trPr>
          <w:trHeight w:val="114"/>
          <w:ins w:id="25729" w:author="DuyNgo" w:date="2012-08-10T07: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63788" w:rsidRPr="00303364" w:rsidRDefault="00863788" w:rsidP="00227BA2">
            <w:pPr>
              <w:spacing w:after="0" w:line="240" w:lineRule="auto"/>
              <w:rPr>
                <w:ins w:id="25730" w:author="DuyNgo" w:date="2012-08-10T07:16:00Z"/>
                <w:rFonts w:eastAsia="MS PGothic" w:cstheme="minorHAnsi"/>
                <w:b/>
                <w:sz w:val="24"/>
                <w:szCs w:val="24"/>
                <w:rPrChange w:id="25731" w:author="DuyNgo" w:date="2012-08-10T08:15:00Z">
                  <w:rPr>
                    <w:ins w:id="25732" w:author="DuyNgo" w:date="2012-08-10T07:16:00Z"/>
                    <w:rFonts w:ascii="Calibri" w:eastAsia="MS PGothic" w:hAnsi="Calibri" w:cs="Calibri"/>
                    <w:b/>
                    <w:sz w:val="24"/>
                    <w:szCs w:val="24"/>
                  </w:rPr>
                </w:rPrChange>
              </w:rPr>
            </w:pPr>
            <w:ins w:id="25733" w:author="DuyNgo" w:date="2012-08-10T07:16:00Z">
              <w:r w:rsidRPr="00303364">
                <w:rPr>
                  <w:rFonts w:eastAsia="MS PGothic" w:cstheme="minorHAnsi"/>
                  <w:b/>
                  <w:sz w:val="24"/>
                  <w:szCs w:val="24"/>
                  <w:rPrChange w:id="25734" w:author="DuyNgo" w:date="2012-08-10T08:15:00Z">
                    <w:rPr>
                      <w:rFonts w:ascii="Calibri" w:eastAsia="MS PGothic" w:hAnsi="Calibri" w:cs="Calibri"/>
                      <w:b/>
                      <w:bCs/>
                      <w:i/>
                      <w:iCs/>
                      <w:color w:val="4F81BD" w:themeColor="accent1"/>
                      <w:sz w:val="24"/>
                      <w:szCs w:val="24"/>
                    </w:rPr>
                  </w:rPrChange>
                </w:rPr>
                <w:lastRenderedPageBreak/>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63788" w:rsidRPr="00303364" w:rsidRDefault="00863788" w:rsidP="00227BA2">
            <w:pPr>
              <w:spacing w:after="0" w:line="240" w:lineRule="auto"/>
              <w:rPr>
                <w:ins w:id="25735" w:author="DuyNgo" w:date="2012-08-10T07:16:00Z"/>
                <w:rFonts w:eastAsia="MS PGothic" w:cstheme="minorHAnsi"/>
                <w:b/>
                <w:bCs/>
                <w:sz w:val="24"/>
                <w:szCs w:val="24"/>
                <w:rPrChange w:id="25736" w:author="DuyNgo" w:date="2012-08-10T08:15:00Z">
                  <w:rPr>
                    <w:ins w:id="25737" w:author="DuyNgo" w:date="2012-08-10T07:16:00Z"/>
                    <w:rFonts w:ascii="Calibri" w:eastAsia="MS PGothic" w:hAnsi="Calibri" w:cs="Calibri"/>
                    <w:b/>
                    <w:bCs/>
                    <w:sz w:val="24"/>
                    <w:szCs w:val="24"/>
                  </w:rPr>
                </w:rPrChange>
              </w:rPr>
            </w:pPr>
            <w:ins w:id="25738" w:author="DuyNgo" w:date="2012-08-10T07:16:00Z">
              <w:r w:rsidRPr="00303364">
                <w:rPr>
                  <w:rFonts w:eastAsia="MS PGothic" w:cstheme="minorHAnsi"/>
                  <w:b/>
                  <w:bCs/>
                  <w:sz w:val="24"/>
                  <w:szCs w:val="24"/>
                  <w:rPrChange w:id="25739" w:author="DuyNgo" w:date="2012-08-10T08:15:00Z">
                    <w:rPr>
                      <w:rFonts w:ascii="Calibri" w:eastAsia="MS PGothic" w:hAnsi="Calibri" w:cs="Calibri"/>
                      <w:b/>
                      <w:bCs/>
                      <w:i/>
                      <w:iCs/>
                      <w:color w:val="4F81BD" w:themeColor="accent1"/>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63788" w:rsidRPr="00303364" w:rsidRDefault="00863788" w:rsidP="00227BA2">
            <w:pPr>
              <w:spacing w:after="0" w:line="240" w:lineRule="auto"/>
              <w:rPr>
                <w:ins w:id="25740" w:author="DuyNgo" w:date="2012-08-10T07:16:00Z"/>
                <w:rFonts w:eastAsia="MS PGothic" w:cstheme="minorHAnsi"/>
                <w:b/>
                <w:bCs/>
                <w:sz w:val="24"/>
                <w:szCs w:val="24"/>
                <w:rPrChange w:id="25741" w:author="DuyNgo" w:date="2012-08-10T08:15:00Z">
                  <w:rPr>
                    <w:ins w:id="25742" w:author="DuyNgo" w:date="2012-08-10T07:16:00Z"/>
                    <w:rFonts w:ascii="Calibri" w:eastAsia="MS PGothic" w:hAnsi="Calibri" w:cs="Calibri"/>
                    <w:b/>
                    <w:bCs/>
                    <w:sz w:val="24"/>
                    <w:szCs w:val="24"/>
                  </w:rPr>
                </w:rPrChange>
              </w:rPr>
            </w:pPr>
            <w:ins w:id="25743" w:author="DuyNgo" w:date="2012-08-10T07:16:00Z">
              <w:r w:rsidRPr="00303364">
                <w:rPr>
                  <w:rFonts w:eastAsia="MS PGothic" w:cstheme="minorHAnsi"/>
                  <w:b/>
                  <w:bCs/>
                  <w:sz w:val="24"/>
                  <w:szCs w:val="24"/>
                  <w:rPrChange w:id="25744" w:author="DuyNgo" w:date="2012-08-10T08:15:00Z">
                    <w:rPr>
                      <w:rFonts w:ascii="Calibri" w:eastAsia="MS PGothic" w:hAnsi="Calibri" w:cs="Calibri"/>
                      <w:b/>
                      <w:bCs/>
                      <w:i/>
                      <w:iCs/>
                      <w:color w:val="4F81BD" w:themeColor="accent1"/>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63788" w:rsidRPr="00303364" w:rsidRDefault="00863788" w:rsidP="00227BA2">
            <w:pPr>
              <w:spacing w:after="0" w:line="240" w:lineRule="auto"/>
              <w:rPr>
                <w:ins w:id="25745" w:author="DuyNgo" w:date="2012-08-10T07:16:00Z"/>
                <w:rFonts w:eastAsia="MS PGothic" w:cstheme="minorHAnsi"/>
                <w:b/>
                <w:bCs/>
                <w:sz w:val="24"/>
                <w:szCs w:val="24"/>
                <w:rPrChange w:id="25746" w:author="DuyNgo" w:date="2012-08-10T08:15:00Z">
                  <w:rPr>
                    <w:ins w:id="25747" w:author="DuyNgo" w:date="2012-08-10T07:16:00Z"/>
                    <w:rFonts w:ascii="Calibri" w:eastAsia="MS PGothic" w:hAnsi="Calibri" w:cs="Calibri"/>
                    <w:b/>
                    <w:bCs/>
                    <w:sz w:val="24"/>
                    <w:szCs w:val="24"/>
                  </w:rPr>
                </w:rPrChange>
              </w:rPr>
            </w:pPr>
            <w:ins w:id="25748" w:author="DuyNgo" w:date="2012-08-10T07:16:00Z">
              <w:r w:rsidRPr="00303364">
                <w:rPr>
                  <w:rFonts w:eastAsia="MS PGothic" w:cstheme="minorHAnsi"/>
                  <w:b/>
                  <w:bCs/>
                  <w:sz w:val="24"/>
                  <w:szCs w:val="24"/>
                  <w:rPrChange w:id="25749" w:author="DuyNgo" w:date="2012-08-10T08:15:00Z">
                    <w:rPr>
                      <w:rFonts w:ascii="Calibri" w:eastAsia="MS PGothic" w:hAnsi="Calibri" w:cs="Calibri"/>
                      <w:b/>
                      <w:bCs/>
                      <w:i/>
                      <w:iCs/>
                      <w:color w:val="4F81BD" w:themeColor="accent1"/>
                      <w:sz w:val="24"/>
                      <w:szCs w:val="24"/>
                    </w:rPr>
                  </w:rPrChange>
                </w:rPr>
                <w:t>Expected output</w:t>
              </w:r>
            </w:ins>
          </w:p>
        </w:tc>
      </w:tr>
      <w:tr w:rsidR="00863788" w:rsidRPr="00303364" w:rsidTr="00227BA2">
        <w:trPr>
          <w:trHeight w:val="1142"/>
          <w:ins w:id="25750" w:author="DuyNgo" w:date="2012-08-10T07: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63788" w:rsidRPr="00303364" w:rsidRDefault="00863788" w:rsidP="00227BA2">
            <w:pPr>
              <w:spacing w:after="0" w:line="240" w:lineRule="auto"/>
              <w:rPr>
                <w:ins w:id="25751" w:author="DuyNgo" w:date="2012-08-10T07:16:00Z"/>
                <w:rFonts w:eastAsia="MS PGothic" w:cstheme="minorHAnsi"/>
                <w:sz w:val="24"/>
                <w:szCs w:val="24"/>
                <w:rPrChange w:id="25752" w:author="DuyNgo" w:date="2012-08-10T08:15:00Z">
                  <w:rPr>
                    <w:ins w:id="25753" w:author="DuyNgo" w:date="2012-08-10T07:16:00Z"/>
                    <w:rFonts w:ascii="Calibri" w:eastAsia="MS PGothic" w:hAnsi="Calibri" w:cs="Calibri"/>
                    <w:sz w:val="24"/>
                    <w:szCs w:val="24"/>
                  </w:rPr>
                </w:rPrChange>
              </w:rPr>
            </w:pPr>
            <w:ins w:id="25754" w:author="DuyNgo" w:date="2012-08-10T07:16:00Z">
              <w:r w:rsidRPr="00303364">
                <w:rPr>
                  <w:rFonts w:eastAsia="MS PGothic" w:cstheme="minorHAnsi"/>
                  <w:sz w:val="24"/>
                  <w:szCs w:val="24"/>
                  <w:rPrChange w:id="25755" w:author="DuyNgo" w:date="2012-08-10T08:15:00Z">
                    <w:rPr>
                      <w:rFonts w:ascii="Calibri" w:eastAsia="MS PGothic" w:hAnsi="Calibri" w:cs="Calibri"/>
                      <w:b/>
                      <w:bCs/>
                      <w:i/>
                      <w:iCs/>
                      <w:color w:val="4F81BD" w:themeColor="accent1"/>
                      <w:sz w:val="24"/>
                      <w:szCs w:val="24"/>
                    </w:rPr>
                  </w:rPrChange>
                </w:rPr>
                <w:t>Delete issue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863788" w:rsidRPr="00303364" w:rsidRDefault="00863788" w:rsidP="00227BA2">
            <w:pPr>
              <w:shd w:val="clear" w:color="FFFFCC" w:fill="FFFFFF"/>
              <w:spacing w:before="100" w:beforeAutospacing="1" w:after="0" w:afterAutospacing="1" w:line="240" w:lineRule="auto"/>
              <w:rPr>
                <w:ins w:id="25756" w:author="DuyNgo" w:date="2012-08-10T07:16:00Z"/>
                <w:rFonts w:eastAsia="MS PGothic" w:cstheme="minorHAnsi"/>
                <w:sz w:val="24"/>
                <w:szCs w:val="24"/>
                <w:rPrChange w:id="25757" w:author="DuyNgo" w:date="2012-08-10T08:15:00Z">
                  <w:rPr>
                    <w:ins w:id="25758" w:author="DuyNgo" w:date="2012-08-10T07:16:00Z"/>
                    <w:rFonts w:ascii="Calibri" w:eastAsia="MS PGothic" w:hAnsi="Calibri" w:cs="Calibri"/>
                    <w:color w:val="000000"/>
                    <w:sz w:val="24"/>
                    <w:szCs w:val="24"/>
                  </w:rPr>
                </w:rPrChange>
              </w:rPr>
            </w:pPr>
            <w:ins w:id="25759" w:author="DuyNgo" w:date="2012-08-10T07:16:00Z">
              <w:r w:rsidRPr="00303364">
                <w:rPr>
                  <w:rFonts w:eastAsia="MS PGothic" w:cstheme="minorHAnsi"/>
                  <w:sz w:val="24"/>
                  <w:szCs w:val="24"/>
                  <w:rPrChange w:id="25760" w:author="DuyNgo" w:date="2012-08-10T08:15:00Z">
                    <w:rPr>
                      <w:rFonts w:ascii="Calibri" w:eastAsia="MS PGothic" w:hAnsi="Calibri" w:cs="Calibri"/>
                      <w:b/>
                      <w:bCs/>
                      <w:i/>
                      <w:iCs/>
                      <w:color w:val="4F81BD" w:themeColor="accent1"/>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863788" w:rsidRPr="00303364" w:rsidRDefault="00863788">
            <w:pPr>
              <w:pStyle w:val="ListParagraph"/>
              <w:numPr>
                <w:ilvl w:val="0"/>
                <w:numId w:val="71"/>
              </w:numPr>
              <w:spacing w:after="0" w:line="240" w:lineRule="auto"/>
              <w:rPr>
                <w:ins w:id="25761" w:author="DuyNgo" w:date="2012-08-10T07:16:00Z"/>
                <w:rFonts w:eastAsia="MS PGothic" w:cstheme="minorHAnsi"/>
                <w:sz w:val="24"/>
                <w:szCs w:val="24"/>
                <w:rPrChange w:id="25762" w:author="DuyNgo" w:date="2012-08-10T08:15:00Z">
                  <w:rPr>
                    <w:ins w:id="25763" w:author="DuyNgo" w:date="2012-08-10T07:16:00Z"/>
                    <w:rFonts w:ascii="Calibri" w:eastAsia="MS PGothic" w:hAnsi="Calibri" w:cs="Calibri"/>
                    <w:color w:val="000000"/>
                    <w:sz w:val="24"/>
                    <w:szCs w:val="24"/>
                  </w:rPr>
                </w:rPrChange>
              </w:rPr>
              <w:pPrChange w:id="25764" w:author="DuyNgo" w:date="2012-08-10T07:16:00Z">
                <w:pPr>
                  <w:pStyle w:val="ListParagraph"/>
                  <w:numPr>
                    <w:numId w:val="69"/>
                  </w:numPr>
                  <w:shd w:val="clear" w:color="FFFFCC" w:fill="FFFFFF"/>
                  <w:spacing w:before="100" w:beforeAutospacing="1" w:after="0" w:afterAutospacing="1" w:line="240" w:lineRule="auto"/>
                  <w:ind w:hanging="360"/>
                </w:pPr>
              </w:pPrChange>
            </w:pPr>
            <w:ins w:id="25765" w:author="DuyNgo" w:date="2012-08-10T07:16:00Z">
              <w:r w:rsidRPr="00303364">
                <w:rPr>
                  <w:rFonts w:eastAsia="MS PGothic" w:cstheme="minorHAnsi"/>
                  <w:sz w:val="24"/>
                  <w:szCs w:val="24"/>
                  <w:rPrChange w:id="25766" w:author="DuyNgo" w:date="2012-08-10T08:15:00Z">
                    <w:rPr>
                      <w:rFonts w:ascii="Calibri" w:eastAsia="MS PGothic" w:hAnsi="Calibri" w:cs="Calibri"/>
                      <w:sz w:val="24"/>
                      <w:szCs w:val="24"/>
                    </w:rPr>
                  </w:rPrChange>
                </w:rPr>
                <w:t>Go to project that user is PM.</w:t>
              </w:r>
            </w:ins>
          </w:p>
          <w:p w:rsidR="00863788" w:rsidRPr="00303364" w:rsidRDefault="00863788">
            <w:pPr>
              <w:pStyle w:val="ListParagraph"/>
              <w:numPr>
                <w:ilvl w:val="0"/>
                <w:numId w:val="71"/>
              </w:numPr>
              <w:spacing w:after="0" w:line="240" w:lineRule="auto"/>
              <w:rPr>
                <w:ins w:id="25767" w:author="DuyNgo" w:date="2012-08-10T07:16:00Z"/>
                <w:rFonts w:eastAsia="MS PGothic" w:cstheme="minorHAnsi"/>
                <w:sz w:val="24"/>
                <w:szCs w:val="24"/>
                <w:rPrChange w:id="25768" w:author="DuyNgo" w:date="2012-08-10T08:15:00Z">
                  <w:rPr>
                    <w:ins w:id="25769" w:author="DuyNgo" w:date="2012-08-10T07:16:00Z"/>
                  </w:rPr>
                </w:rPrChange>
              </w:rPr>
              <w:pPrChange w:id="25770" w:author="DuyNgo" w:date="2012-08-10T07:16:00Z">
                <w:pPr>
                  <w:pStyle w:val="ListParagraph"/>
                  <w:numPr>
                    <w:numId w:val="69"/>
                  </w:numPr>
                  <w:spacing w:after="0" w:line="240" w:lineRule="auto"/>
                  <w:ind w:hanging="360"/>
                </w:pPr>
              </w:pPrChange>
            </w:pPr>
            <w:ins w:id="25771" w:author="DuyNgo" w:date="2012-08-10T07:16:00Z">
              <w:r w:rsidRPr="00303364">
                <w:rPr>
                  <w:rFonts w:eastAsia="MS PGothic" w:cstheme="minorHAnsi"/>
                  <w:sz w:val="24"/>
                  <w:szCs w:val="24"/>
                  <w:rPrChange w:id="25772" w:author="DuyNgo" w:date="2012-08-10T08:15:00Z">
                    <w:rPr/>
                  </w:rPrChange>
                </w:rPr>
                <w:t>Choose issue 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863788" w:rsidRPr="00303364" w:rsidRDefault="00863788">
            <w:pPr>
              <w:spacing w:after="0" w:line="240" w:lineRule="auto"/>
              <w:rPr>
                <w:ins w:id="25773" w:author="DuyNgo" w:date="2012-08-10T07:16:00Z"/>
                <w:rFonts w:eastAsia="MS PGothic" w:cstheme="minorHAnsi"/>
                <w:sz w:val="24"/>
                <w:szCs w:val="24"/>
                <w:rPrChange w:id="25774" w:author="DuyNgo" w:date="2012-08-10T08:15:00Z">
                  <w:rPr>
                    <w:ins w:id="25775" w:author="DuyNgo" w:date="2012-08-10T07:16:00Z"/>
                    <w:rFonts w:ascii="Tahoma" w:hAnsi="Tahoma" w:cs="Tahoma"/>
                    <w:color w:val="000000"/>
                    <w:sz w:val="20"/>
                    <w:szCs w:val="20"/>
                  </w:rPr>
                </w:rPrChange>
              </w:rPr>
              <w:pPrChange w:id="25776" w:author="DuyNgo" w:date="2012-08-10T07:16:00Z">
                <w:pPr>
                  <w:pStyle w:val="ListParagraph"/>
                  <w:numPr>
                    <w:numId w:val="70"/>
                  </w:numPr>
                  <w:shd w:val="clear" w:color="FFFFCC" w:fill="FFFFFF"/>
                  <w:spacing w:before="100" w:beforeAutospacing="1" w:after="0" w:afterAutospacing="1" w:line="240" w:lineRule="auto"/>
                  <w:ind w:hanging="360"/>
                </w:pPr>
              </w:pPrChange>
            </w:pPr>
            <w:ins w:id="25777" w:author="DuyNgo" w:date="2012-08-10T07:16:00Z">
              <w:r w:rsidRPr="00303364">
                <w:rPr>
                  <w:rFonts w:eastAsia="MS PGothic" w:cstheme="minorHAnsi"/>
                  <w:sz w:val="24"/>
                  <w:szCs w:val="24"/>
                  <w:rPrChange w:id="25778" w:author="DuyNgo" w:date="2012-08-10T08:15:00Z">
                    <w:rPr>
                      <w:rFonts w:ascii="Calibri" w:eastAsia="MS PGothic" w:hAnsi="Calibri" w:cs="Calibri"/>
                      <w:sz w:val="24"/>
                      <w:szCs w:val="24"/>
                    </w:rPr>
                  </w:rPrChange>
                </w:rPr>
                <w:t>1 issue deleted</w:t>
              </w:r>
            </w:ins>
          </w:p>
        </w:tc>
      </w:tr>
    </w:tbl>
    <w:p w:rsidR="00863788" w:rsidRPr="00303364" w:rsidRDefault="00863788" w:rsidP="00314775">
      <w:pPr>
        <w:rPr>
          <w:ins w:id="25779" w:author="DuyNgo" w:date="2012-08-10T07:08:00Z"/>
          <w:rFonts w:cstheme="minorHAnsi"/>
          <w:sz w:val="24"/>
          <w:szCs w:val="24"/>
          <w:rPrChange w:id="25780" w:author="DuyNgo" w:date="2012-08-10T08:15:00Z">
            <w:rPr>
              <w:ins w:id="25781" w:author="DuyNgo" w:date="2012-08-10T07:08:00Z"/>
              <w:rFonts w:ascii="Calibri" w:hAnsi="Calibri" w:cs="Calibri"/>
              <w:sz w:val="24"/>
              <w:szCs w:val="24"/>
            </w:rPr>
          </w:rPrChange>
        </w:rPr>
      </w:pPr>
    </w:p>
    <w:p w:rsidR="00314775" w:rsidRPr="00303364" w:rsidRDefault="001F2328" w:rsidP="00314775">
      <w:pPr>
        <w:pStyle w:val="Heading4"/>
        <w:rPr>
          <w:ins w:id="25782" w:author="DuyNgo" w:date="2012-08-10T07:08:00Z"/>
          <w:rFonts w:asciiTheme="minorHAnsi" w:hAnsiTheme="minorHAnsi" w:cstheme="minorHAnsi"/>
          <w:sz w:val="24"/>
          <w:szCs w:val="24"/>
          <w:rPrChange w:id="25783" w:author="DuyNgo" w:date="2012-08-10T08:15:00Z">
            <w:rPr>
              <w:ins w:id="25784" w:author="DuyNgo" w:date="2012-08-10T07:08:00Z"/>
              <w:rFonts w:ascii="Calibri" w:hAnsi="Calibri" w:cs="Calibri"/>
              <w:sz w:val="24"/>
              <w:szCs w:val="24"/>
            </w:rPr>
          </w:rPrChange>
        </w:rPr>
      </w:pPr>
      <w:bookmarkStart w:id="25785" w:name="_Toc332351402"/>
      <w:ins w:id="25786" w:author="DuyNgo" w:date="2012-08-10T07:21:00Z">
        <w:r w:rsidRPr="00303364">
          <w:rPr>
            <w:rFonts w:asciiTheme="minorHAnsi" w:hAnsiTheme="minorHAnsi" w:cstheme="minorHAnsi"/>
            <w:sz w:val="24"/>
            <w:szCs w:val="24"/>
            <w:rPrChange w:id="25787" w:author="DuyNgo" w:date="2012-08-10T08:15:00Z">
              <w:rPr>
                <w:rFonts w:ascii="Calibri" w:eastAsiaTheme="minorHAnsi" w:hAnsi="Calibri" w:cs="Calibri"/>
                <w:b w:val="0"/>
                <w:bCs w:val="0"/>
                <w:i w:val="0"/>
                <w:iCs w:val="0"/>
                <w:color w:val="auto"/>
                <w:sz w:val="24"/>
                <w:szCs w:val="24"/>
              </w:rPr>
            </w:rPrChange>
          </w:rPr>
          <w:t>5</w:t>
        </w:r>
      </w:ins>
      <w:ins w:id="25788" w:author="DuyNgo" w:date="2012-08-10T07:08:00Z">
        <w:r w:rsidR="00314775" w:rsidRPr="00303364">
          <w:rPr>
            <w:rFonts w:asciiTheme="minorHAnsi" w:hAnsiTheme="minorHAnsi" w:cstheme="minorHAnsi"/>
            <w:sz w:val="24"/>
            <w:szCs w:val="24"/>
            <w:rPrChange w:id="25789" w:author="DuyNgo" w:date="2012-08-10T08:15:00Z">
              <w:rPr>
                <w:rFonts w:ascii="Calibri" w:eastAsiaTheme="minorHAnsi" w:hAnsi="Calibri" w:cs="Calibri"/>
                <w:b w:val="0"/>
                <w:bCs w:val="0"/>
                <w:i w:val="0"/>
                <w:iCs w:val="0"/>
                <w:color w:val="auto"/>
                <w:sz w:val="24"/>
                <w:szCs w:val="24"/>
              </w:rPr>
            </w:rPrChange>
          </w:rPr>
          <w:t>.1.12 Update Issue</w:t>
        </w:r>
        <w:bookmarkEnd w:id="25785"/>
      </w:ins>
    </w:p>
    <w:tbl>
      <w:tblPr>
        <w:tblW w:w="9379" w:type="dxa"/>
        <w:tblInd w:w="103" w:type="dxa"/>
        <w:tblLayout w:type="fixed"/>
        <w:tblLook w:val="04A0" w:firstRow="1" w:lastRow="0" w:firstColumn="1" w:lastColumn="0" w:noHBand="0" w:noVBand="1"/>
      </w:tblPr>
      <w:tblGrid>
        <w:gridCol w:w="1537"/>
        <w:gridCol w:w="2163"/>
        <w:gridCol w:w="2794"/>
        <w:gridCol w:w="2885"/>
      </w:tblGrid>
      <w:tr w:rsidR="00314775" w:rsidRPr="00303364" w:rsidTr="00227BA2">
        <w:trPr>
          <w:trHeight w:val="114"/>
          <w:ins w:id="25790"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303364" w:rsidRDefault="00314775" w:rsidP="00227BA2">
            <w:pPr>
              <w:spacing w:after="0" w:line="240" w:lineRule="auto"/>
              <w:rPr>
                <w:ins w:id="25791" w:author="DuyNgo" w:date="2012-08-10T07:08:00Z"/>
                <w:rFonts w:eastAsia="MS PGothic" w:cstheme="minorHAnsi"/>
                <w:b/>
                <w:sz w:val="24"/>
                <w:szCs w:val="24"/>
                <w:rPrChange w:id="25792" w:author="DuyNgo" w:date="2012-08-10T08:15:00Z">
                  <w:rPr>
                    <w:ins w:id="25793" w:author="DuyNgo" w:date="2012-08-10T07:08:00Z"/>
                    <w:rFonts w:ascii="Calibri" w:eastAsia="MS PGothic" w:hAnsi="Calibri" w:cs="Calibri"/>
                    <w:b/>
                    <w:sz w:val="24"/>
                    <w:szCs w:val="24"/>
                  </w:rPr>
                </w:rPrChange>
              </w:rPr>
            </w:pPr>
            <w:ins w:id="25794" w:author="DuyNgo" w:date="2012-08-10T07:08:00Z">
              <w:r w:rsidRPr="00303364">
                <w:rPr>
                  <w:rFonts w:eastAsia="MS PGothic" w:cstheme="minorHAnsi"/>
                  <w:b/>
                  <w:sz w:val="24"/>
                  <w:szCs w:val="24"/>
                  <w:rPrChange w:id="25795"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796" w:author="DuyNgo" w:date="2012-08-10T07:08:00Z"/>
                <w:rFonts w:eastAsia="MS PGothic" w:cstheme="minorHAnsi"/>
                <w:b/>
                <w:bCs/>
                <w:sz w:val="24"/>
                <w:szCs w:val="24"/>
                <w:rPrChange w:id="25797" w:author="DuyNgo" w:date="2012-08-10T08:15:00Z">
                  <w:rPr>
                    <w:ins w:id="25798" w:author="DuyNgo" w:date="2012-08-10T07:08:00Z"/>
                    <w:rFonts w:ascii="Calibri" w:eastAsia="MS PGothic" w:hAnsi="Calibri" w:cs="Calibri"/>
                    <w:b/>
                    <w:bCs/>
                    <w:sz w:val="24"/>
                    <w:szCs w:val="24"/>
                  </w:rPr>
                </w:rPrChange>
              </w:rPr>
            </w:pPr>
            <w:ins w:id="25799" w:author="DuyNgo" w:date="2012-08-10T07:08:00Z">
              <w:r w:rsidRPr="00303364">
                <w:rPr>
                  <w:rFonts w:eastAsia="MS PGothic" w:cstheme="minorHAnsi"/>
                  <w:b/>
                  <w:bCs/>
                  <w:sz w:val="24"/>
                  <w:szCs w:val="24"/>
                  <w:rPrChange w:id="25800"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801" w:author="DuyNgo" w:date="2012-08-10T07:08:00Z"/>
                <w:rFonts w:eastAsia="MS PGothic" w:cstheme="minorHAnsi"/>
                <w:b/>
                <w:bCs/>
                <w:sz w:val="24"/>
                <w:szCs w:val="24"/>
                <w:rPrChange w:id="25802" w:author="DuyNgo" w:date="2012-08-10T08:15:00Z">
                  <w:rPr>
                    <w:ins w:id="25803" w:author="DuyNgo" w:date="2012-08-10T07:08:00Z"/>
                    <w:rFonts w:ascii="Calibri" w:eastAsia="MS PGothic" w:hAnsi="Calibri" w:cs="Calibri"/>
                    <w:b/>
                    <w:bCs/>
                    <w:sz w:val="24"/>
                    <w:szCs w:val="24"/>
                  </w:rPr>
                </w:rPrChange>
              </w:rPr>
            </w:pPr>
            <w:ins w:id="25804" w:author="DuyNgo" w:date="2012-08-10T07:08:00Z">
              <w:r w:rsidRPr="00303364">
                <w:rPr>
                  <w:rFonts w:eastAsia="MS PGothic" w:cstheme="minorHAnsi"/>
                  <w:b/>
                  <w:bCs/>
                  <w:sz w:val="24"/>
                  <w:szCs w:val="24"/>
                  <w:rPrChange w:id="25805"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806" w:author="DuyNgo" w:date="2012-08-10T07:08:00Z"/>
                <w:rFonts w:eastAsia="MS PGothic" w:cstheme="minorHAnsi"/>
                <w:b/>
                <w:bCs/>
                <w:sz w:val="24"/>
                <w:szCs w:val="24"/>
                <w:rPrChange w:id="25807" w:author="DuyNgo" w:date="2012-08-10T08:15:00Z">
                  <w:rPr>
                    <w:ins w:id="25808" w:author="DuyNgo" w:date="2012-08-10T07:08:00Z"/>
                    <w:rFonts w:ascii="Calibri" w:eastAsia="MS PGothic" w:hAnsi="Calibri" w:cs="Calibri"/>
                    <w:b/>
                    <w:bCs/>
                    <w:sz w:val="24"/>
                    <w:szCs w:val="24"/>
                  </w:rPr>
                </w:rPrChange>
              </w:rPr>
            </w:pPr>
            <w:ins w:id="25809" w:author="DuyNgo" w:date="2012-08-10T07:08:00Z">
              <w:r w:rsidRPr="00303364">
                <w:rPr>
                  <w:rFonts w:eastAsia="MS PGothic" w:cstheme="minorHAnsi"/>
                  <w:b/>
                  <w:bCs/>
                  <w:sz w:val="24"/>
                  <w:szCs w:val="24"/>
                  <w:rPrChange w:id="25810" w:author="DuyNgo" w:date="2012-08-10T08:15:00Z">
                    <w:rPr>
                      <w:rFonts w:ascii="Calibri" w:eastAsia="MS PGothic" w:hAnsi="Calibri" w:cs="Calibri"/>
                      <w:b/>
                      <w:bCs/>
                      <w:sz w:val="24"/>
                      <w:szCs w:val="24"/>
                    </w:rPr>
                  </w:rPrChange>
                </w:rPr>
                <w:t>Expected output</w:t>
              </w:r>
            </w:ins>
          </w:p>
        </w:tc>
      </w:tr>
      <w:tr w:rsidR="00314775" w:rsidRPr="00303364" w:rsidTr="00227BA2">
        <w:trPr>
          <w:trHeight w:val="1142"/>
          <w:ins w:id="25811"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303364" w:rsidRDefault="00314775" w:rsidP="00227BA2">
            <w:pPr>
              <w:spacing w:after="0" w:line="240" w:lineRule="auto"/>
              <w:rPr>
                <w:ins w:id="25812" w:author="DuyNgo" w:date="2012-08-10T07:08:00Z"/>
                <w:rFonts w:eastAsia="MS PGothic" w:cstheme="minorHAnsi"/>
                <w:sz w:val="24"/>
                <w:szCs w:val="24"/>
                <w:rPrChange w:id="25813" w:author="DuyNgo" w:date="2012-08-10T08:15:00Z">
                  <w:rPr>
                    <w:ins w:id="25814" w:author="DuyNgo" w:date="2012-08-10T07:08:00Z"/>
                    <w:rFonts w:ascii="Calibri" w:eastAsia="MS PGothic" w:hAnsi="Calibri" w:cs="Calibri"/>
                    <w:sz w:val="24"/>
                    <w:szCs w:val="24"/>
                  </w:rPr>
                </w:rPrChange>
              </w:rPr>
            </w:pPr>
            <w:ins w:id="25815" w:author="DuyNgo" w:date="2012-08-10T07:08:00Z">
              <w:r w:rsidRPr="00303364">
                <w:rPr>
                  <w:rFonts w:eastAsia="MS PGothic" w:cstheme="minorHAnsi"/>
                  <w:sz w:val="24"/>
                  <w:szCs w:val="24"/>
                  <w:rPrChange w:id="25816" w:author="DuyNgo" w:date="2012-08-10T08:15:00Z">
                    <w:rPr>
                      <w:rFonts w:ascii="Calibri" w:eastAsia="MS PGothic" w:hAnsi="Calibri" w:cs="Calibri"/>
                      <w:sz w:val="24"/>
                      <w:szCs w:val="24"/>
                    </w:rPr>
                  </w:rPrChange>
                </w:rPr>
                <w:t>Update issue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227BA2">
            <w:pPr>
              <w:shd w:val="clear" w:color="FFFFCC" w:fill="FFFFFF"/>
              <w:spacing w:before="100" w:beforeAutospacing="1" w:after="0" w:afterAutospacing="1" w:line="240" w:lineRule="auto"/>
              <w:rPr>
                <w:ins w:id="25817" w:author="DuyNgo" w:date="2012-08-10T07:08:00Z"/>
                <w:rFonts w:eastAsia="MS PGothic" w:cstheme="minorHAnsi"/>
                <w:sz w:val="24"/>
                <w:szCs w:val="24"/>
                <w:rPrChange w:id="25818" w:author="DuyNgo" w:date="2012-08-10T08:15:00Z">
                  <w:rPr>
                    <w:ins w:id="25819" w:author="DuyNgo" w:date="2012-08-10T07:08:00Z"/>
                    <w:rFonts w:ascii="Calibri" w:eastAsia="MS PGothic" w:hAnsi="Calibri" w:cs="Calibri"/>
                    <w:color w:val="000000"/>
                    <w:sz w:val="24"/>
                    <w:szCs w:val="24"/>
                  </w:rPr>
                </w:rPrChange>
              </w:rPr>
            </w:pPr>
            <w:ins w:id="25820" w:author="DuyNgo" w:date="2012-08-10T07:08:00Z">
              <w:r w:rsidRPr="00303364">
                <w:rPr>
                  <w:rFonts w:eastAsia="MS PGothic" w:cstheme="minorHAnsi"/>
                  <w:sz w:val="24"/>
                  <w:szCs w:val="24"/>
                  <w:rPrChange w:id="25821"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73"/>
              </w:numPr>
              <w:shd w:val="clear" w:color="FFFFCC" w:fill="FFFFFF"/>
              <w:spacing w:before="100" w:beforeAutospacing="1" w:after="0" w:afterAutospacing="1" w:line="240" w:lineRule="auto"/>
              <w:rPr>
                <w:ins w:id="25822" w:author="DuyNgo" w:date="2012-08-10T07:08:00Z"/>
                <w:rFonts w:eastAsia="MS PGothic" w:cstheme="minorHAnsi"/>
                <w:sz w:val="24"/>
                <w:szCs w:val="24"/>
                <w:rPrChange w:id="25823" w:author="DuyNgo" w:date="2012-08-10T08:15:00Z">
                  <w:rPr>
                    <w:ins w:id="25824" w:author="DuyNgo" w:date="2012-08-10T07:08:00Z"/>
                    <w:rFonts w:ascii="Calibri" w:eastAsia="MS PGothic" w:hAnsi="Calibri" w:cs="Calibri"/>
                    <w:color w:val="000000"/>
                    <w:sz w:val="24"/>
                    <w:szCs w:val="24"/>
                  </w:rPr>
                </w:rPrChange>
              </w:rPr>
            </w:pPr>
            <w:ins w:id="25825" w:author="DuyNgo" w:date="2012-08-10T07:08:00Z">
              <w:r w:rsidRPr="00303364">
                <w:rPr>
                  <w:rFonts w:eastAsia="MS PGothic" w:cstheme="minorHAnsi"/>
                  <w:sz w:val="24"/>
                  <w:szCs w:val="24"/>
                  <w:rPrChange w:id="25826" w:author="DuyNgo" w:date="2012-08-10T08:15:00Z">
                    <w:rPr>
                      <w:rFonts w:ascii="Calibri" w:eastAsia="MS PGothic" w:hAnsi="Calibri" w:cs="Calibri"/>
                      <w:sz w:val="24"/>
                      <w:szCs w:val="24"/>
                    </w:rPr>
                  </w:rPrChange>
                </w:rPr>
                <w:t>Go to project that user is PM.</w:t>
              </w:r>
            </w:ins>
          </w:p>
          <w:p w:rsidR="00314775" w:rsidRPr="00303364" w:rsidRDefault="00314775" w:rsidP="00314775">
            <w:pPr>
              <w:pStyle w:val="ListParagraph"/>
              <w:numPr>
                <w:ilvl w:val="0"/>
                <w:numId w:val="73"/>
              </w:numPr>
              <w:spacing w:after="0" w:line="240" w:lineRule="auto"/>
              <w:rPr>
                <w:ins w:id="25827" w:author="DuyNgo" w:date="2012-08-10T07:08:00Z"/>
                <w:rFonts w:eastAsia="MS PGothic" w:cstheme="minorHAnsi"/>
                <w:sz w:val="24"/>
                <w:szCs w:val="24"/>
                <w:rPrChange w:id="25828" w:author="DuyNgo" w:date="2012-08-10T08:15:00Z">
                  <w:rPr>
                    <w:ins w:id="25829" w:author="DuyNgo" w:date="2012-08-10T07:08:00Z"/>
                    <w:rFonts w:ascii="Calibri" w:eastAsia="MS PGothic" w:hAnsi="Calibri" w:cs="Calibri"/>
                    <w:sz w:val="24"/>
                    <w:szCs w:val="24"/>
                  </w:rPr>
                </w:rPrChange>
              </w:rPr>
            </w:pPr>
            <w:ins w:id="25830" w:author="DuyNgo" w:date="2012-08-10T07:08:00Z">
              <w:r w:rsidRPr="00303364">
                <w:rPr>
                  <w:rFonts w:eastAsia="MS PGothic" w:cstheme="minorHAnsi"/>
                  <w:sz w:val="24"/>
                  <w:szCs w:val="24"/>
                  <w:rPrChange w:id="25831" w:author="DuyNgo" w:date="2012-08-10T08:15:00Z">
                    <w:rPr>
                      <w:rFonts w:ascii="Calibri" w:eastAsia="MS PGothic" w:hAnsi="Calibri" w:cs="Calibri"/>
                      <w:sz w:val="24"/>
                      <w:szCs w:val="24"/>
                    </w:rPr>
                  </w:rPrChange>
                </w:rPr>
                <w:t>Choose issue 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74"/>
              </w:numPr>
              <w:shd w:val="clear" w:color="FFFFCC" w:fill="FFFFFF"/>
              <w:spacing w:before="100" w:beforeAutospacing="1" w:after="0" w:afterAutospacing="1" w:line="240" w:lineRule="auto"/>
              <w:rPr>
                <w:ins w:id="25832" w:author="DuyNgo" w:date="2012-08-10T07:08:00Z"/>
                <w:rFonts w:eastAsia="MS PGothic" w:cstheme="minorHAnsi"/>
                <w:sz w:val="24"/>
                <w:szCs w:val="24"/>
                <w:rPrChange w:id="25833" w:author="DuyNgo" w:date="2012-08-10T08:15:00Z">
                  <w:rPr>
                    <w:ins w:id="25834" w:author="DuyNgo" w:date="2012-08-10T07:08:00Z"/>
                    <w:rFonts w:ascii="Calibri" w:eastAsia="MS PGothic" w:hAnsi="Calibri" w:cs="Calibri"/>
                    <w:color w:val="000000"/>
                    <w:sz w:val="24"/>
                    <w:szCs w:val="24"/>
                  </w:rPr>
                </w:rPrChange>
              </w:rPr>
            </w:pPr>
            <w:ins w:id="25835" w:author="DuyNgo" w:date="2012-08-10T07:08:00Z">
              <w:r w:rsidRPr="00303364">
                <w:rPr>
                  <w:rFonts w:eastAsia="MS PGothic" w:cstheme="minorHAnsi"/>
                  <w:sz w:val="24"/>
                  <w:szCs w:val="24"/>
                  <w:rPrChange w:id="25836" w:author="DuyNgo" w:date="2012-08-10T08:15:00Z">
                    <w:rPr>
                      <w:rFonts w:ascii="Calibri" w:eastAsia="MS PGothic" w:hAnsi="Calibri" w:cs="Calibri"/>
                      <w:sz w:val="24"/>
                      <w:szCs w:val="24"/>
                    </w:rPr>
                  </w:rPrChange>
                </w:rPr>
                <w:t>View current information and input new ones.</w:t>
              </w:r>
            </w:ins>
          </w:p>
          <w:p w:rsidR="00314775" w:rsidRPr="00303364" w:rsidRDefault="00314775" w:rsidP="00314775">
            <w:pPr>
              <w:pStyle w:val="ListParagraph"/>
              <w:numPr>
                <w:ilvl w:val="0"/>
                <w:numId w:val="74"/>
              </w:numPr>
              <w:spacing w:after="0" w:line="240" w:lineRule="auto"/>
              <w:rPr>
                <w:ins w:id="25837" w:author="DuyNgo" w:date="2012-08-10T07:08:00Z"/>
                <w:rFonts w:eastAsia="MS PGothic" w:cstheme="minorHAnsi"/>
                <w:sz w:val="24"/>
                <w:szCs w:val="24"/>
                <w:rPrChange w:id="25838" w:author="DuyNgo" w:date="2012-08-10T08:15:00Z">
                  <w:rPr>
                    <w:ins w:id="25839" w:author="DuyNgo" w:date="2012-08-10T07:08:00Z"/>
                    <w:rFonts w:ascii="Calibri" w:eastAsia="MS PGothic" w:hAnsi="Calibri" w:cs="Calibri"/>
                    <w:sz w:val="24"/>
                    <w:szCs w:val="24"/>
                  </w:rPr>
                </w:rPrChange>
              </w:rPr>
            </w:pPr>
            <w:ins w:id="25840" w:author="DuyNgo" w:date="2012-08-10T07:08:00Z">
              <w:r w:rsidRPr="00303364">
                <w:rPr>
                  <w:rFonts w:eastAsia="MS PGothic" w:cstheme="minorHAnsi"/>
                  <w:sz w:val="24"/>
                  <w:szCs w:val="24"/>
                  <w:rPrChange w:id="25841" w:author="DuyNgo" w:date="2012-08-10T08:15:00Z">
                    <w:rPr>
                      <w:rFonts w:ascii="Calibri" w:eastAsia="MS PGothic" w:hAnsi="Calibri" w:cs="Calibri"/>
                      <w:sz w:val="24"/>
                      <w:szCs w:val="24"/>
                    </w:rPr>
                  </w:rPrChange>
                </w:rPr>
                <w:t>Validation</w:t>
              </w:r>
            </w:ins>
          </w:p>
          <w:p w:rsidR="00314775" w:rsidRPr="00303364" w:rsidRDefault="00314775" w:rsidP="00314775">
            <w:pPr>
              <w:pStyle w:val="ListParagraph"/>
              <w:numPr>
                <w:ilvl w:val="0"/>
                <w:numId w:val="74"/>
              </w:numPr>
              <w:spacing w:after="0" w:line="240" w:lineRule="auto"/>
              <w:rPr>
                <w:ins w:id="25842" w:author="DuyNgo" w:date="2012-08-10T07:08:00Z"/>
                <w:rFonts w:eastAsia="MS PGothic" w:cstheme="minorHAnsi"/>
                <w:sz w:val="24"/>
                <w:szCs w:val="24"/>
                <w:rPrChange w:id="25843" w:author="DuyNgo" w:date="2012-08-10T08:15:00Z">
                  <w:rPr>
                    <w:ins w:id="25844" w:author="DuyNgo" w:date="2012-08-10T07:08:00Z"/>
                    <w:rFonts w:ascii="Calibri" w:eastAsia="MS PGothic" w:hAnsi="Calibri" w:cs="Calibri"/>
                    <w:sz w:val="24"/>
                    <w:szCs w:val="24"/>
                  </w:rPr>
                </w:rPrChange>
              </w:rPr>
            </w:pPr>
            <w:ins w:id="25845" w:author="DuyNgo" w:date="2012-08-10T07:08:00Z">
              <w:r w:rsidRPr="00303364">
                <w:rPr>
                  <w:rFonts w:eastAsia="MS PGothic" w:cstheme="minorHAnsi"/>
                  <w:sz w:val="24"/>
                  <w:szCs w:val="24"/>
                  <w:rPrChange w:id="25846" w:author="DuyNgo" w:date="2012-08-10T08:15:00Z">
                    <w:rPr>
                      <w:rFonts w:ascii="Calibri" w:eastAsia="MS PGothic" w:hAnsi="Calibri" w:cs="Calibri"/>
                      <w:sz w:val="24"/>
                      <w:szCs w:val="24"/>
                    </w:rPr>
                  </w:rPrChange>
                </w:rPr>
                <w:t>Submit Ok</w:t>
              </w:r>
            </w:ins>
          </w:p>
        </w:tc>
      </w:tr>
    </w:tbl>
    <w:p w:rsidR="00314775" w:rsidRPr="00303364" w:rsidRDefault="00314775" w:rsidP="00314775">
      <w:pPr>
        <w:rPr>
          <w:ins w:id="25847" w:author="DuyNgo" w:date="2012-08-10T07:08:00Z"/>
          <w:rFonts w:cstheme="minorHAnsi"/>
          <w:sz w:val="24"/>
          <w:szCs w:val="24"/>
          <w:rPrChange w:id="25848" w:author="DuyNgo" w:date="2012-08-10T08:15:00Z">
            <w:rPr>
              <w:ins w:id="25849" w:author="DuyNgo" w:date="2012-08-10T07:08:00Z"/>
              <w:rFonts w:ascii="Calibri" w:hAnsi="Calibri" w:cs="Calibri"/>
              <w:sz w:val="24"/>
              <w:szCs w:val="24"/>
            </w:rPr>
          </w:rPrChange>
        </w:rPr>
      </w:pPr>
    </w:p>
    <w:p w:rsidR="00F85585" w:rsidRPr="00303364" w:rsidRDefault="00F85585" w:rsidP="00314775">
      <w:pPr>
        <w:pStyle w:val="Heading4"/>
        <w:rPr>
          <w:ins w:id="25850" w:author="DuyNgo" w:date="2012-08-10T07:19:00Z"/>
          <w:rFonts w:asciiTheme="minorHAnsi" w:hAnsiTheme="minorHAnsi" w:cstheme="minorHAnsi"/>
          <w:sz w:val="24"/>
          <w:szCs w:val="24"/>
          <w:rPrChange w:id="25851" w:author="DuyNgo" w:date="2012-08-10T08:15:00Z">
            <w:rPr>
              <w:ins w:id="25852" w:author="DuyNgo" w:date="2012-08-10T07:19:00Z"/>
              <w:rFonts w:ascii="Calibri" w:hAnsi="Calibri" w:cs="Calibri"/>
              <w:sz w:val="24"/>
              <w:szCs w:val="24"/>
            </w:rPr>
          </w:rPrChange>
        </w:rPr>
      </w:pPr>
      <w:bookmarkStart w:id="25853" w:name="_Toc332351403"/>
      <w:ins w:id="25854" w:author="DuyNgo" w:date="2012-08-10T07:19:00Z">
        <w:r w:rsidRPr="00303364">
          <w:rPr>
            <w:rFonts w:asciiTheme="minorHAnsi" w:hAnsiTheme="minorHAnsi" w:cstheme="minorHAnsi"/>
            <w:sz w:val="24"/>
            <w:szCs w:val="24"/>
            <w:rPrChange w:id="25855" w:author="DuyNgo" w:date="2012-08-10T08:15:00Z">
              <w:rPr>
                <w:rFonts w:ascii="Calibri" w:eastAsiaTheme="minorHAnsi" w:hAnsi="Calibri" w:cs="Calibri"/>
                <w:b w:val="0"/>
                <w:bCs w:val="0"/>
                <w:i w:val="0"/>
                <w:iCs w:val="0"/>
                <w:color w:val="auto"/>
                <w:sz w:val="24"/>
                <w:szCs w:val="24"/>
              </w:rPr>
            </w:rPrChange>
          </w:rPr>
          <w:t>5</w:t>
        </w:r>
      </w:ins>
      <w:ins w:id="25856" w:author="DuyNgo" w:date="2012-08-10T07:08:00Z">
        <w:r w:rsidR="00314775" w:rsidRPr="00303364">
          <w:rPr>
            <w:rFonts w:asciiTheme="minorHAnsi" w:hAnsiTheme="minorHAnsi" w:cstheme="minorHAnsi"/>
            <w:sz w:val="24"/>
            <w:szCs w:val="24"/>
            <w:rPrChange w:id="25857" w:author="DuyNgo" w:date="2012-08-10T08:15:00Z">
              <w:rPr>
                <w:rFonts w:ascii="Calibri" w:eastAsiaTheme="minorHAnsi" w:hAnsi="Calibri" w:cs="Calibri"/>
                <w:b w:val="0"/>
                <w:bCs w:val="0"/>
                <w:i w:val="0"/>
                <w:iCs w:val="0"/>
                <w:color w:val="auto"/>
                <w:sz w:val="24"/>
                <w:szCs w:val="24"/>
              </w:rPr>
            </w:rPrChange>
          </w:rPr>
          <w:t>.1.13 Create Change</w:t>
        </w:r>
      </w:ins>
      <w:bookmarkEnd w:id="25853"/>
    </w:p>
    <w:tbl>
      <w:tblPr>
        <w:tblW w:w="9379" w:type="dxa"/>
        <w:tblInd w:w="103" w:type="dxa"/>
        <w:tblLayout w:type="fixed"/>
        <w:tblLook w:val="04A0" w:firstRow="1" w:lastRow="0" w:firstColumn="1" w:lastColumn="0" w:noHBand="0" w:noVBand="1"/>
      </w:tblPr>
      <w:tblGrid>
        <w:gridCol w:w="1537"/>
        <w:gridCol w:w="2163"/>
        <w:gridCol w:w="2794"/>
        <w:gridCol w:w="2885"/>
      </w:tblGrid>
      <w:tr w:rsidR="00F85585" w:rsidRPr="00303364" w:rsidTr="00227BA2">
        <w:trPr>
          <w:trHeight w:val="114"/>
          <w:ins w:id="25858"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85585" w:rsidRPr="00303364" w:rsidRDefault="00F85585" w:rsidP="00227BA2">
            <w:pPr>
              <w:spacing w:after="0" w:line="240" w:lineRule="auto"/>
              <w:rPr>
                <w:ins w:id="25859" w:author="DuyNgo" w:date="2012-08-10T07:19:00Z"/>
                <w:rFonts w:eastAsia="MS PGothic" w:cstheme="minorHAnsi"/>
                <w:b/>
                <w:sz w:val="24"/>
                <w:szCs w:val="24"/>
                <w:rPrChange w:id="25860" w:author="DuyNgo" w:date="2012-08-10T08:15:00Z">
                  <w:rPr>
                    <w:ins w:id="25861" w:author="DuyNgo" w:date="2012-08-10T07:19:00Z"/>
                    <w:rFonts w:ascii="Calibri" w:eastAsia="MS PGothic" w:hAnsi="Calibri" w:cs="Calibri"/>
                    <w:b/>
                    <w:sz w:val="24"/>
                    <w:szCs w:val="24"/>
                  </w:rPr>
                </w:rPrChange>
              </w:rPr>
            </w:pPr>
            <w:ins w:id="25862" w:author="DuyNgo" w:date="2012-08-10T07:19:00Z">
              <w:r w:rsidRPr="00303364">
                <w:rPr>
                  <w:rFonts w:eastAsia="MS PGothic" w:cstheme="minorHAnsi"/>
                  <w:b/>
                  <w:sz w:val="24"/>
                  <w:szCs w:val="24"/>
                  <w:rPrChange w:id="25863"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864" w:author="DuyNgo" w:date="2012-08-10T07:19:00Z"/>
                <w:rFonts w:eastAsia="MS PGothic" w:cstheme="minorHAnsi"/>
                <w:b/>
                <w:bCs/>
                <w:sz w:val="24"/>
                <w:szCs w:val="24"/>
                <w:rPrChange w:id="25865" w:author="DuyNgo" w:date="2012-08-10T08:15:00Z">
                  <w:rPr>
                    <w:ins w:id="25866" w:author="DuyNgo" w:date="2012-08-10T07:19:00Z"/>
                    <w:rFonts w:ascii="Calibri" w:eastAsia="MS PGothic" w:hAnsi="Calibri" w:cs="Calibri"/>
                    <w:b/>
                    <w:bCs/>
                    <w:sz w:val="24"/>
                    <w:szCs w:val="24"/>
                  </w:rPr>
                </w:rPrChange>
              </w:rPr>
            </w:pPr>
            <w:ins w:id="25867" w:author="DuyNgo" w:date="2012-08-10T07:19:00Z">
              <w:r w:rsidRPr="00303364">
                <w:rPr>
                  <w:rFonts w:eastAsia="MS PGothic" w:cstheme="minorHAnsi"/>
                  <w:b/>
                  <w:bCs/>
                  <w:sz w:val="24"/>
                  <w:szCs w:val="24"/>
                  <w:rPrChange w:id="25868"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869" w:author="DuyNgo" w:date="2012-08-10T07:19:00Z"/>
                <w:rFonts w:eastAsia="MS PGothic" w:cstheme="minorHAnsi"/>
                <w:b/>
                <w:bCs/>
                <w:sz w:val="24"/>
                <w:szCs w:val="24"/>
                <w:rPrChange w:id="25870" w:author="DuyNgo" w:date="2012-08-10T08:15:00Z">
                  <w:rPr>
                    <w:ins w:id="25871" w:author="DuyNgo" w:date="2012-08-10T07:19:00Z"/>
                    <w:rFonts w:ascii="Calibri" w:eastAsia="MS PGothic" w:hAnsi="Calibri" w:cs="Calibri"/>
                    <w:b/>
                    <w:bCs/>
                    <w:sz w:val="24"/>
                    <w:szCs w:val="24"/>
                  </w:rPr>
                </w:rPrChange>
              </w:rPr>
            </w:pPr>
            <w:ins w:id="25872" w:author="DuyNgo" w:date="2012-08-10T07:19:00Z">
              <w:r w:rsidRPr="00303364">
                <w:rPr>
                  <w:rFonts w:eastAsia="MS PGothic" w:cstheme="minorHAnsi"/>
                  <w:b/>
                  <w:bCs/>
                  <w:sz w:val="24"/>
                  <w:szCs w:val="24"/>
                  <w:rPrChange w:id="25873"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874" w:author="DuyNgo" w:date="2012-08-10T07:19:00Z"/>
                <w:rFonts w:eastAsia="MS PGothic" w:cstheme="minorHAnsi"/>
                <w:b/>
                <w:bCs/>
                <w:sz w:val="24"/>
                <w:szCs w:val="24"/>
                <w:rPrChange w:id="25875" w:author="DuyNgo" w:date="2012-08-10T08:15:00Z">
                  <w:rPr>
                    <w:ins w:id="25876" w:author="DuyNgo" w:date="2012-08-10T07:19:00Z"/>
                    <w:rFonts w:ascii="Calibri" w:eastAsia="MS PGothic" w:hAnsi="Calibri" w:cs="Calibri"/>
                    <w:b/>
                    <w:bCs/>
                    <w:sz w:val="24"/>
                    <w:szCs w:val="24"/>
                  </w:rPr>
                </w:rPrChange>
              </w:rPr>
            </w:pPr>
            <w:ins w:id="25877" w:author="DuyNgo" w:date="2012-08-10T07:19:00Z">
              <w:r w:rsidRPr="00303364">
                <w:rPr>
                  <w:rFonts w:eastAsia="MS PGothic" w:cstheme="minorHAnsi"/>
                  <w:b/>
                  <w:bCs/>
                  <w:sz w:val="24"/>
                  <w:szCs w:val="24"/>
                  <w:rPrChange w:id="25878" w:author="DuyNgo" w:date="2012-08-10T08:15:00Z">
                    <w:rPr>
                      <w:rFonts w:ascii="Calibri" w:eastAsia="MS PGothic" w:hAnsi="Calibri" w:cs="Calibri"/>
                      <w:b/>
                      <w:bCs/>
                      <w:sz w:val="24"/>
                      <w:szCs w:val="24"/>
                    </w:rPr>
                  </w:rPrChange>
                </w:rPr>
                <w:t>Expected output</w:t>
              </w:r>
            </w:ins>
          </w:p>
        </w:tc>
      </w:tr>
      <w:tr w:rsidR="00F85585" w:rsidRPr="00303364" w:rsidTr="00227BA2">
        <w:trPr>
          <w:trHeight w:val="530"/>
          <w:ins w:id="25879"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85585" w:rsidRPr="00303364" w:rsidRDefault="00F85585" w:rsidP="00227BA2">
            <w:pPr>
              <w:spacing w:after="0" w:line="240" w:lineRule="auto"/>
              <w:rPr>
                <w:ins w:id="25880" w:author="DuyNgo" w:date="2012-08-10T07:19:00Z"/>
                <w:rFonts w:eastAsia="MS PGothic" w:cstheme="minorHAnsi"/>
                <w:sz w:val="24"/>
                <w:szCs w:val="24"/>
                <w:rPrChange w:id="25881" w:author="DuyNgo" w:date="2012-08-10T08:15:00Z">
                  <w:rPr>
                    <w:ins w:id="25882" w:author="DuyNgo" w:date="2012-08-10T07:19:00Z"/>
                    <w:rFonts w:ascii="Calibri" w:eastAsia="MS PGothic" w:hAnsi="Calibri" w:cs="Calibri"/>
                    <w:sz w:val="24"/>
                    <w:szCs w:val="24"/>
                  </w:rPr>
                </w:rPrChange>
              </w:rPr>
            </w:pPr>
            <w:ins w:id="25883" w:author="DuyNgo" w:date="2012-08-10T07:19:00Z">
              <w:r w:rsidRPr="00303364">
                <w:rPr>
                  <w:rFonts w:eastAsia="MS PGothic" w:cstheme="minorHAnsi"/>
                  <w:sz w:val="24"/>
                  <w:szCs w:val="24"/>
                  <w:rPrChange w:id="25884" w:author="DuyNgo" w:date="2012-08-10T08:15:00Z">
                    <w:rPr>
                      <w:rFonts w:ascii="Calibri" w:eastAsia="MS PGothic" w:hAnsi="Calibri" w:cs="Calibri"/>
                      <w:sz w:val="24"/>
                      <w:szCs w:val="24"/>
                    </w:rPr>
                  </w:rPrChange>
                </w:rPr>
                <w:t>Create change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rsidP="00227BA2">
            <w:pPr>
              <w:shd w:val="clear" w:color="FFFFCC" w:fill="FFFFFF"/>
              <w:spacing w:before="100" w:beforeAutospacing="1" w:after="0" w:afterAutospacing="1" w:line="240" w:lineRule="auto"/>
              <w:rPr>
                <w:ins w:id="25885" w:author="DuyNgo" w:date="2012-08-10T07:19:00Z"/>
                <w:rFonts w:eastAsia="MS PGothic" w:cstheme="minorHAnsi"/>
                <w:sz w:val="24"/>
                <w:szCs w:val="24"/>
                <w:rPrChange w:id="25886" w:author="DuyNgo" w:date="2012-08-10T08:15:00Z">
                  <w:rPr>
                    <w:ins w:id="25887" w:author="DuyNgo" w:date="2012-08-10T07:19:00Z"/>
                    <w:rFonts w:ascii="Calibri" w:eastAsia="MS PGothic" w:hAnsi="Calibri" w:cs="Calibri"/>
                    <w:color w:val="000000"/>
                    <w:sz w:val="24"/>
                    <w:szCs w:val="24"/>
                  </w:rPr>
                </w:rPrChange>
              </w:rPr>
            </w:pPr>
            <w:ins w:id="25888" w:author="DuyNgo" w:date="2012-08-10T07:19:00Z">
              <w:r w:rsidRPr="00303364">
                <w:rPr>
                  <w:rFonts w:eastAsia="MS PGothic" w:cstheme="minorHAnsi"/>
                  <w:sz w:val="24"/>
                  <w:szCs w:val="24"/>
                  <w:rPrChange w:id="25889"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pPr>
              <w:pStyle w:val="ListParagraph"/>
              <w:numPr>
                <w:ilvl w:val="0"/>
                <w:numId w:val="75"/>
              </w:numPr>
              <w:spacing w:after="0" w:line="240" w:lineRule="auto"/>
              <w:rPr>
                <w:ins w:id="25890" w:author="DuyNgo" w:date="2012-08-10T07:19:00Z"/>
                <w:rFonts w:eastAsia="MS PGothic" w:cstheme="minorHAnsi"/>
                <w:sz w:val="24"/>
                <w:szCs w:val="24"/>
                <w:rPrChange w:id="25891" w:author="DuyNgo" w:date="2012-08-10T08:15:00Z">
                  <w:rPr>
                    <w:ins w:id="25892" w:author="DuyNgo" w:date="2012-08-10T07:19:00Z"/>
                    <w:rFonts w:ascii="Calibri" w:eastAsia="MS PGothic" w:hAnsi="Calibri" w:cs="Calibri"/>
                    <w:color w:val="000000"/>
                    <w:sz w:val="24"/>
                    <w:szCs w:val="24"/>
                  </w:rPr>
                </w:rPrChange>
              </w:rPr>
              <w:pPrChange w:id="25893" w:author="DuyNgo" w:date="2012-08-10T07:19:00Z">
                <w:pPr>
                  <w:pStyle w:val="ListParagraph"/>
                  <w:numPr>
                    <w:numId w:val="79"/>
                  </w:numPr>
                  <w:shd w:val="clear" w:color="FFFFCC" w:fill="FFFFFF"/>
                  <w:spacing w:before="100" w:beforeAutospacing="1" w:after="0" w:afterAutospacing="1" w:line="240" w:lineRule="auto"/>
                  <w:ind w:hanging="360"/>
                </w:pPr>
              </w:pPrChange>
            </w:pPr>
            <w:ins w:id="25894" w:author="DuyNgo" w:date="2012-08-10T07:19:00Z">
              <w:r w:rsidRPr="00303364">
                <w:rPr>
                  <w:rFonts w:eastAsia="MS PGothic" w:cstheme="minorHAnsi"/>
                  <w:sz w:val="24"/>
                  <w:szCs w:val="24"/>
                  <w:rPrChange w:id="25895" w:author="DuyNgo" w:date="2012-08-10T08:15:00Z">
                    <w:rPr>
                      <w:rFonts w:ascii="Calibri" w:eastAsia="MS PGothic" w:hAnsi="Calibri" w:cs="Calibri"/>
                      <w:sz w:val="24"/>
                      <w:szCs w:val="24"/>
                    </w:rPr>
                  </w:rPrChange>
                </w:rPr>
                <w:t>Go to project that user is PM.</w:t>
              </w:r>
            </w:ins>
          </w:p>
          <w:p w:rsidR="00F85585" w:rsidRPr="00303364" w:rsidRDefault="00F85585">
            <w:pPr>
              <w:pStyle w:val="ListParagraph"/>
              <w:numPr>
                <w:ilvl w:val="0"/>
                <w:numId w:val="75"/>
              </w:numPr>
              <w:spacing w:after="0" w:line="240" w:lineRule="auto"/>
              <w:rPr>
                <w:ins w:id="25896" w:author="DuyNgo" w:date="2012-08-10T07:19:00Z"/>
                <w:rFonts w:eastAsia="MS PGothic" w:cstheme="minorHAnsi"/>
                <w:sz w:val="24"/>
                <w:szCs w:val="24"/>
                <w:rPrChange w:id="25897" w:author="DuyNgo" w:date="2012-08-10T08:15:00Z">
                  <w:rPr>
                    <w:ins w:id="25898" w:author="DuyNgo" w:date="2012-08-10T07:19:00Z"/>
                  </w:rPr>
                </w:rPrChange>
              </w:rPr>
              <w:pPrChange w:id="25899" w:author="DuyNgo" w:date="2012-08-10T07:19:00Z">
                <w:pPr>
                  <w:pStyle w:val="ListParagraph"/>
                  <w:numPr>
                    <w:numId w:val="79"/>
                  </w:numPr>
                  <w:spacing w:after="0" w:line="240" w:lineRule="auto"/>
                  <w:ind w:hanging="360"/>
                </w:pPr>
              </w:pPrChange>
            </w:pPr>
            <w:ins w:id="25900" w:author="DuyNgo" w:date="2012-08-10T07:19:00Z">
              <w:r w:rsidRPr="00303364">
                <w:rPr>
                  <w:rFonts w:eastAsia="MS PGothic" w:cstheme="minorHAnsi"/>
                  <w:sz w:val="24"/>
                  <w:szCs w:val="24"/>
                  <w:rPrChange w:id="25901" w:author="DuyNgo" w:date="2012-08-10T08:15:00Z">
                    <w:rPr/>
                  </w:rPrChange>
                </w:rPr>
                <w:t>Create change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rsidP="00227BA2">
            <w:pPr>
              <w:pStyle w:val="ListParagraph"/>
              <w:numPr>
                <w:ilvl w:val="0"/>
                <w:numId w:val="76"/>
              </w:numPr>
              <w:shd w:val="clear" w:color="FFFFCC" w:fill="FFFFFF"/>
              <w:spacing w:before="100" w:beforeAutospacing="1" w:after="0" w:afterAutospacing="1" w:line="240" w:lineRule="auto"/>
              <w:rPr>
                <w:ins w:id="25902" w:author="DuyNgo" w:date="2012-08-10T07:19:00Z"/>
                <w:rFonts w:eastAsia="MS PGothic" w:cstheme="minorHAnsi"/>
                <w:sz w:val="24"/>
                <w:szCs w:val="24"/>
                <w:rPrChange w:id="25903" w:author="DuyNgo" w:date="2012-08-10T08:15:00Z">
                  <w:rPr>
                    <w:ins w:id="25904" w:author="DuyNgo" w:date="2012-08-10T07:19:00Z"/>
                    <w:rFonts w:ascii="Calibri" w:eastAsia="MS PGothic" w:hAnsi="Calibri" w:cs="Calibri"/>
                    <w:color w:val="000000"/>
                    <w:sz w:val="24"/>
                    <w:szCs w:val="24"/>
                  </w:rPr>
                </w:rPrChange>
              </w:rPr>
            </w:pPr>
            <w:ins w:id="25905" w:author="DuyNgo" w:date="2012-08-10T07:19:00Z">
              <w:r w:rsidRPr="00303364">
                <w:rPr>
                  <w:rFonts w:eastAsia="MS PGothic" w:cstheme="minorHAnsi"/>
                  <w:sz w:val="24"/>
                  <w:szCs w:val="24"/>
                  <w:rPrChange w:id="25906" w:author="DuyNgo" w:date="2012-08-10T08:15:00Z">
                    <w:rPr>
                      <w:rFonts w:ascii="Calibri" w:eastAsia="MS PGothic" w:hAnsi="Calibri" w:cs="Calibri"/>
                      <w:sz w:val="24"/>
                      <w:szCs w:val="24"/>
                    </w:rPr>
                  </w:rPrChange>
                </w:rPr>
                <w:t>Place to input information.</w:t>
              </w:r>
            </w:ins>
          </w:p>
          <w:p w:rsidR="00F85585" w:rsidRPr="00303364" w:rsidRDefault="00F85585">
            <w:pPr>
              <w:pStyle w:val="ListParagraph"/>
              <w:numPr>
                <w:ilvl w:val="0"/>
                <w:numId w:val="76"/>
              </w:numPr>
              <w:spacing w:after="0" w:line="240" w:lineRule="auto"/>
              <w:rPr>
                <w:ins w:id="25907" w:author="DuyNgo" w:date="2012-08-10T07:19:00Z"/>
                <w:rFonts w:eastAsia="MS PGothic" w:cstheme="minorHAnsi"/>
                <w:sz w:val="24"/>
                <w:szCs w:val="24"/>
                <w:rPrChange w:id="25908" w:author="DuyNgo" w:date="2012-08-10T08:15:00Z">
                  <w:rPr>
                    <w:ins w:id="25909" w:author="DuyNgo" w:date="2012-08-10T07:19:00Z"/>
                    <w:rFonts w:ascii="Calibri" w:eastAsia="MS PGothic" w:hAnsi="Calibri" w:cs="Calibri"/>
                    <w:sz w:val="24"/>
                    <w:szCs w:val="24"/>
                  </w:rPr>
                </w:rPrChange>
              </w:rPr>
              <w:pPrChange w:id="25910" w:author="DuyNgo" w:date="2012-08-10T07:19:00Z">
                <w:pPr>
                  <w:pStyle w:val="ListParagraph"/>
                  <w:numPr>
                    <w:numId w:val="80"/>
                  </w:numPr>
                  <w:spacing w:after="0" w:line="240" w:lineRule="auto"/>
                  <w:ind w:hanging="360"/>
                </w:pPr>
              </w:pPrChange>
            </w:pPr>
            <w:ins w:id="25911" w:author="DuyNgo" w:date="2012-08-10T07:19:00Z">
              <w:r w:rsidRPr="00303364">
                <w:rPr>
                  <w:rFonts w:eastAsia="MS PGothic" w:cstheme="minorHAnsi"/>
                  <w:sz w:val="24"/>
                  <w:szCs w:val="24"/>
                  <w:rPrChange w:id="25912" w:author="DuyNgo" w:date="2012-08-10T08:15:00Z">
                    <w:rPr>
                      <w:rFonts w:ascii="Calibri" w:eastAsia="MS PGothic" w:hAnsi="Calibri" w:cs="Calibri"/>
                      <w:sz w:val="24"/>
                      <w:szCs w:val="24"/>
                    </w:rPr>
                  </w:rPrChange>
                </w:rPr>
                <w:t>Validation</w:t>
              </w:r>
            </w:ins>
          </w:p>
          <w:p w:rsidR="00F85585" w:rsidRPr="00303364" w:rsidRDefault="00F85585">
            <w:pPr>
              <w:pStyle w:val="ListParagraph"/>
              <w:numPr>
                <w:ilvl w:val="0"/>
                <w:numId w:val="76"/>
              </w:numPr>
              <w:spacing w:after="0" w:line="240" w:lineRule="auto"/>
              <w:rPr>
                <w:ins w:id="25913" w:author="DuyNgo" w:date="2012-08-10T07:19:00Z"/>
                <w:rFonts w:eastAsia="MS PGothic" w:cstheme="minorHAnsi"/>
                <w:sz w:val="24"/>
                <w:szCs w:val="24"/>
                <w:rPrChange w:id="25914" w:author="DuyNgo" w:date="2012-08-10T08:15:00Z">
                  <w:rPr>
                    <w:ins w:id="25915" w:author="DuyNgo" w:date="2012-08-10T07:19:00Z"/>
                  </w:rPr>
                </w:rPrChange>
              </w:rPr>
              <w:pPrChange w:id="25916" w:author="DuyNgo" w:date="2012-08-10T07:19:00Z">
                <w:pPr>
                  <w:pStyle w:val="ListParagraph"/>
                  <w:numPr>
                    <w:numId w:val="80"/>
                  </w:numPr>
                  <w:spacing w:after="0" w:line="240" w:lineRule="auto"/>
                  <w:ind w:hanging="360"/>
                </w:pPr>
              </w:pPrChange>
            </w:pPr>
            <w:ins w:id="25917" w:author="DuyNgo" w:date="2012-08-10T07:19:00Z">
              <w:r w:rsidRPr="00303364">
                <w:rPr>
                  <w:rFonts w:eastAsia="MS PGothic" w:cstheme="minorHAnsi"/>
                  <w:sz w:val="24"/>
                  <w:szCs w:val="24"/>
                  <w:rPrChange w:id="25918" w:author="DuyNgo" w:date="2012-08-10T08:15:00Z">
                    <w:rPr/>
                  </w:rPrChange>
                </w:rPr>
                <w:t>Submit Ok</w:t>
              </w:r>
            </w:ins>
          </w:p>
        </w:tc>
      </w:tr>
    </w:tbl>
    <w:p w:rsidR="00F85585" w:rsidRPr="00303364" w:rsidRDefault="00F85585">
      <w:pPr>
        <w:rPr>
          <w:ins w:id="25919" w:author="DuyNgo" w:date="2012-08-10T07:19:00Z"/>
          <w:rFonts w:cstheme="minorHAnsi"/>
          <w:sz w:val="24"/>
          <w:szCs w:val="24"/>
          <w:rPrChange w:id="25920" w:author="DuyNgo" w:date="2012-08-10T08:15:00Z">
            <w:rPr>
              <w:ins w:id="25921" w:author="DuyNgo" w:date="2012-08-10T07:19:00Z"/>
              <w:rFonts w:ascii="Calibri" w:hAnsi="Calibri" w:cs="Calibri"/>
              <w:sz w:val="24"/>
              <w:szCs w:val="24"/>
            </w:rPr>
          </w:rPrChange>
        </w:rPr>
        <w:pPrChange w:id="25922" w:author="DuyNgo" w:date="2012-08-10T07:19:00Z">
          <w:pPr>
            <w:pStyle w:val="Heading4"/>
          </w:pPr>
        </w:pPrChange>
      </w:pPr>
    </w:p>
    <w:p w:rsidR="00314775" w:rsidRPr="00303364" w:rsidRDefault="00F85585">
      <w:pPr>
        <w:pStyle w:val="Heading4"/>
        <w:rPr>
          <w:ins w:id="25923" w:author="DuyNgo" w:date="2012-08-10T07:19:00Z"/>
          <w:rFonts w:asciiTheme="minorHAnsi" w:hAnsiTheme="minorHAnsi" w:cstheme="minorHAnsi"/>
          <w:sz w:val="24"/>
          <w:szCs w:val="24"/>
          <w:rPrChange w:id="25924" w:author="DuyNgo" w:date="2012-08-10T08:15:00Z">
            <w:rPr>
              <w:ins w:id="25925" w:author="DuyNgo" w:date="2012-08-10T07:19:00Z"/>
              <w:rFonts w:ascii="Calibri" w:hAnsi="Calibri" w:cs="Calibri"/>
              <w:sz w:val="24"/>
              <w:szCs w:val="24"/>
            </w:rPr>
          </w:rPrChange>
        </w:rPr>
        <w:pPrChange w:id="25926" w:author="DuyNgo" w:date="2012-08-10T07:19:00Z">
          <w:pPr/>
        </w:pPrChange>
      </w:pPr>
      <w:bookmarkStart w:id="25927" w:name="_Toc332351404"/>
      <w:ins w:id="25928" w:author="DuyNgo" w:date="2012-08-10T07:19:00Z">
        <w:r w:rsidRPr="00303364">
          <w:rPr>
            <w:rFonts w:asciiTheme="minorHAnsi" w:hAnsiTheme="minorHAnsi" w:cstheme="minorHAnsi"/>
            <w:sz w:val="24"/>
            <w:szCs w:val="24"/>
            <w:rPrChange w:id="25929" w:author="DuyNgo" w:date="2012-08-10T08:15:00Z">
              <w:rPr>
                <w:rFonts w:ascii="Calibri" w:hAnsi="Calibri" w:cs="Calibri"/>
                <w:sz w:val="24"/>
                <w:szCs w:val="24"/>
              </w:rPr>
            </w:rPrChange>
          </w:rPr>
          <w:t>5</w:t>
        </w:r>
      </w:ins>
      <w:ins w:id="25930" w:author="DuyNgo" w:date="2012-08-10T07:08:00Z">
        <w:r w:rsidR="00314775" w:rsidRPr="00303364">
          <w:rPr>
            <w:rFonts w:asciiTheme="minorHAnsi" w:hAnsiTheme="minorHAnsi" w:cstheme="minorHAnsi"/>
            <w:sz w:val="24"/>
            <w:szCs w:val="24"/>
            <w:rPrChange w:id="25931" w:author="DuyNgo" w:date="2012-08-10T08:15:00Z">
              <w:rPr>
                <w:rFonts w:ascii="Calibri" w:hAnsi="Calibri" w:cs="Calibri"/>
                <w:b/>
                <w:bCs/>
                <w:i/>
                <w:iCs/>
                <w:sz w:val="24"/>
                <w:szCs w:val="24"/>
              </w:rPr>
            </w:rPrChange>
          </w:rPr>
          <w:t>.1.14 Delete Change</w:t>
        </w:r>
      </w:ins>
      <w:bookmarkEnd w:id="25927"/>
    </w:p>
    <w:tbl>
      <w:tblPr>
        <w:tblW w:w="9379" w:type="dxa"/>
        <w:tblInd w:w="103" w:type="dxa"/>
        <w:tblLayout w:type="fixed"/>
        <w:tblLook w:val="04A0" w:firstRow="1" w:lastRow="0" w:firstColumn="1" w:lastColumn="0" w:noHBand="0" w:noVBand="1"/>
      </w:tblPr>
      <w:tblGrid>
        <w:gridCol w:w="1537"/>
        <w:gridCol w:w="2163"/>
        <w:gridCol w:w="2794"/>
        <w:gridCol w:w="2885"/>
      </w:tblGrid>
      <w:tr w:rsidR="00F85585" w:rsidRPr="00303364" w:rsidTr="00227BA2">
        <w:trPr>
          <w:trHeight w:val="114"/>
          <w:ins w:id="25932"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85585" w:rsidRPr="00303364" w:rsidRDefault="00F85585" w:rsidP="00227BA2">
            <w:pPr>
              <w:spacing w:after="0" w:line="240" w:lineRule="auto"/>
              <w:rPr>
                <w:ins w:id="25933" w:author="DuyNgo" w:date="2012-08-10T07:19:00Z"/>
                <w:rFonts w:eastAsia="MS PGothic" w:cstheme="minorHAnsi"/>
                <w:b/>
                <w:sz w:val="24"/>
                <w:szCs w:val="24"/>
                <w:rPrChange w:id="25934" w:author="DuyNgo" w:date="2012-08-10T08:15:00Z">
                  <w:rPr>
                    <w:ins w:id="25935" w:author="DuyNgo" w:date="2012-08-10T07:19:00Z"/>
                    <w:rFonts w:ascii="Calibri" w:eastAsia="MS PGothic" w:hAnsi="Calibri" w:cs="Calibri"/>
                    <w:b/>
                    <w:sz w:val="24"/>
                    <w:szCs w:val="24"/>
                  </w:rPr>
                </w:rPrChange>
              </w:rPr>
            </w:pPr>
            <w:ins w:id="25936" w:author="DuyNgo" w:date="2012-08-10T07:19:00Z">
              <w:r w:rsidRPr="00303364">
                <w:rPr>
                  <w:rFonts w:eastAsia="MS PGothic" w:cstheme="minorHAnsi"/>
                  <w:b/>
                  <w:sz w:val="24"/>
                  <w:szCs w:val="24"/>
                  <w:rPrChange w:id="25937"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938" w:author="DuyNgo" w:date="2012-08-10T07:19:00Z"/>
                <w:rFonts w:eastAsia="MS PGothic" w:cstheme="minorHAnsi"/>
                <w:b/>
                <w:bCs/>
                <w:sz w:val="24"/>
                <w:szCs w:val="24"/>
                <w:rPrChange w:id="25939" w:author="DuyNgo" w:date="2012-08-10T08:15:00Z">
                  <w:rPr>
                    <w:ins w:id="25940" w:author="DuyNgo" w:date="2012-08-10T07:19:00Z"/>
                    <w:rFonts w:ascii="Calibri" w:eastAsia="MS PGothic" w:hAnsi="Calibri" w:cs="Calibri"/>
                    <w:b/>
                    <w:bCs/>
                    <w:sz w:val="24"/>
                    <w:szCs w:val="24"/>
                  </w:rPr>
                </w:rPrChange>
              </w:rPr>
            </w:pPr>
            <w:ins w:id="25941" w:author="DuyNgo" w:date="2012-08-10T07:19:00Z">
              <w:r w:rsidRPr="00303364">
                <w:rPr>
                  <w:rFonts w:eastAsia="MS PGothic" w:cstheme="minorHAnsi"/>
                  <w:b/>
                  <w:bCs/>
                  <w:sz w:val="24"/>
                  <w:szCs w:val="24"/>
                  <w:rPrChange w:id="25942"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943" w:author="DuyNgo" w:date="2012-08-10T07:19:00Z"/>
                <w:rFonts w:eastAsia="MS PGothic" w:cstheme="minorHAnsi"/>
                <w:b/>
                <w:bCs/>
                <w:sz w:val="24"/>
                <w:szCs w:val="24"/>
                <w:rPrChange w:id="25944" w:author="DuyNgo" w:date="2012-08-10T08:15:00Z">
                  <w:rPr>
                    <w:ins w:id="25945" w:author="DuyNgo" w:date="2012-08-10T07:19:00Z"/>
                    <w:rFonts w:ascii="Calibri" w:eastAsia="MS PGothic" w:hAnsi="Calibri" w:cs="Calibri"/>
                    <w:b/>
                    <w:bCs/>
                    <w:sz w:val="24"/>
                    <w:szCs w:val="24"/>
                  </w:rPr>
                </w:rPrChange>
              </w:rPr>
            </w:pPr>
            <w:ins w:id="25946" w:author="DuyNgo" w:date="2012-08-10T07:19:00Z">
              <w:r w:rsidRPr="00303364">
                <w:rPr>
                  <w:rFonts w:eastAsia="MS PGothic" w:cstheme="minorHAnsi"/>
                  <w:b/>
                  <w:bCs/>
                  <w:sz w:val="24"/>
                  <w:szCs w:val="24"/>
                  <w:rPrChange w:id="25947"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948" w:author="DuyNgo" w:date="2012-08-10T07:19:00Z"/>
                <w:rFonts w:eastAsia="MS PGothic" w:cstheme="minorHAnsi"/>
                <w:b/>
                <w:bCs/>
                <w:sz w:val="24"/>
                <w:szCs w:val="24"/>
                <w:rPrChange w:id="25949" w:author="DuyNgo" w:date="2012-08-10T08:15:00Z">
                  <w:rPr>
                    <w:ins w:id="25950" w:author="DuyNgo" w:date="2012-08-10T07:19:00Z"/>
                    <w:rFonts w:ascii="Calibri" w:eastAsia="MS PGothic" w:hAnsi="Calibri" w:cs="Calibri"/>
                    <w:b/>
                    <w:bCs/>
                    <w:sz w:val="24"/>
                    <w:szCs w:val="24"/>
                  </w:rPr>
                </w:rPrChange>
              </w:rPr>
            </w:pPr>
            <w:ins w:id="25951" w:author="DuyNgo" w:date="2012-08-10T07:19:00Z">
              <w:r w:rsidRPr="00303364">
                <w:rPr>
                  <w:rFonts w:eastAsia="MS PGothic" w:cstheme="minorHAnsi"/>
                  <w:b/>
                  <w:bCs/>
                  <w:sz w:val="24"/>
                  <w:szCs w:val="24"/>
                  <w:rPrChange w:id="25952" w:author="DuyNgo" w:date="2012-08-10T08:15:00Z">
                    <w:rPr>
                      <w:rFonts w:ascii="Calibri" w:eastAsia="MS PGothic" w:hAnsi="Calibri" w:cs="Calibri"/>
                      <w:b/>
                      <w:bCs/>
                      <w:sz w:val="24"/>
                      <w:szCs w:val="24"/>
                    </w:rPr>
                  </w:rPrChange>
                </w:rPr>
                <w:t>Expected output</w:t>
              </w:r>
            </w:ins>
          </w:p>
        </w:tc>
      </w:tr>
      <w:tr w:rsidR="00F85585" w:rsidRPr="00303364" w:rsidTr="00227BA2">
        <w:trPr>
          <w:trHeight w:val="530"/>
          <w:ins w:id="25953"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85585" w:rsidRPr="00303364" w:rsidRDefault="00F85585" w:rsidP="00227BA2">
            <w:pPr>
              <w:spacing w:after="0" w:line="240" w:lineRule="auto"/>
              <w:rPr>
                <w:ins w:id="25954" w:author="DuyNgo" w:date="2012-08-10T07:19:00Z"/>
                <w:rFonts w:eastAsia="MS PGothic" w:cstheme="minorHAnsi"/>
                <w:sz w:val="24"/>
                <w:szCs w:val="24"/>
                <w:rPrChange w:id="25955" w:author="DuyNgo" w:date="2012-08-10T08:15:00Z">
                  <w:rPr>
                    <w:ins w:id="25956" w:author="DuyNgo" w:date="2012-08-10T07:19:00Z"/>
                    <w:rFonts w:ascii="Calibri" w:eastAsia="MS PGothic" w:hAnsi="Calibri" w:cs="Calibri"/>
                    <w:sz w:val="24"/>
                    <w:szCs w:val="24"/>
                  </w:rPr>
                </w:rPrChange>
              </w:rPr>
            </w:pPr>
            <w:ins w:id="25957" w:author="DuyNgo" w:date="2012-08-10T07:19:00Z">
              <w:r w:rsidRPr="00303364">
                <w:rPr>
                  <w:rFonts w:eastAsia="MS PGothic" w:cstheme="minorHAnsi"/>
                  <w:sz w:val="24"/>
                  <w:szCs w:val="24"/>
                  <w:rPrChange w:id="25958" w:author="DuyNgo" w:date="2012-08-10T08:15:00Z">
                    <w:rPr>
                      <w:rFonts w:ascii="Calibri" w:eastAsia="MS PGothic" w:hAnsi="Calibri" w:cs="Calibri"/>
                      <w:sz w:val="24"/>
                      <w:szCs w:val="24"/>
                    </w:rPr>
                  </w:rPrChange>
                </w:rPr>
                <w:t>Delete change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rsidP="00227BA2">
            <w:pPr>
              <w:shd w:val="clear" w:color="FFFFCC" w:fill="FFFFFF"/>
              <w:spacing w:before="100" w:beforeAutospacing="1" w:after="0" w:afterAutospacing="1" w:line="240" w:lineRule="auto"/>
              <w:rPr>
                <w:ins w:id="25959" w:author="DuyNgo" w:date="2012-08-10T07:19:00Z"/>
                <w:rFonts w:eastAsia="MS PGothic" w:cstheme="minorHAnsi"/>
                <w:sz w:val="24"/>
                <w:szCs w:val="24"/>
                <w:rPrChange w:id="25960" w:author="DuyNgo" w:date="2012-08-10T08:15:00Z">
                  <w:rPr>
                    <w:ins w:id="25961" w:author="DuyNgo" w:date="2012-08-10T07:19:00Z"/>
                    <w:rFonts w:ascii="Calibri" w:eastAsia="MS PGothic" w:hAnsi="Calibri" w:cs="Calibri"/>
                    <w:color w:val="000000"/>
                    <w:sz w:val="24"/>
                    <w:szCs w:val="24"/>
                  </w:rPr>
                </w:rPrChange>
              </w:rPr>
            </w:pPr>
            <w:ins w:id="25962" w:author="DuyNgo" w:date="2012-08-10T07:19:00Z">
              <w:r w:rsidRPr="00303364">
                <w:rPr>
                  <w:rFonts w:eastAsia="MS PGothic" w:cstheme="minorHAnsi"/>
                  <w:sz w:val="24"/>
                  <w:szCs w:val="24"/>
                  <w:rPrChange w:id="25963"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pPr>
              <w:pStyle w:val="ListParagraph"/>
              <w:numPr>
                <w:ilvl w:val="0"/>
                <w:numId w:val="77"/>
              </w:numPr>
              <w:spacing w:after="0" w:line="240" w:lineRule="auto"/>
              <w:rPr>
                <w:ins w:id="25964" w:author="DuyNgo" w:date="2012-08-10T07:20:00Z"/>
                <w:rFonts w:eastAsia="MS PGothic" w:cstheme="minorHAnsi"/>
                <w:sz w:val="24"/>
                <w:szCs w:val="24"/>
                <w:rPrChange w:id="25965" w:author="DuyNgo" w:date="2012-08-10T08:15:00Z">
                  <w:rPr>
                    <w:ins w:id="25966" w:author="DuyNgo" w:date="2012-08-10T07:20:00Z"/>
                    <w:rFonts w:ascii="Calibri" w:eastAsia="MS PGothic" w:hAnsi="Calibri" w:cs="Calibri"/>
                    <w:color w:val="000000"/>
                    <w:sz w:val="24"/>
                    <w:szCs w:val="24"/>
                  </w:rPr>
                </w:rPrChange>
              </w:rPr>
              <w:pPrChange w:id="25967" w:author="DuyNgo" w:date="2012-08-10T07:19:00Z">
                <w:pPr>
                  <w:pStyle w:val="ListParagraph"/>
                  <w:numPr>
                    <w:numId w:val="79"/>
                  </w:numPr>
                  <w:shd w:val="clear" w:color="FFFFCC" w:fill="FFFFFF"/>
                  <w:spacing w:before="100" w:beforeAutospacing="1" w:after="0" w:afterAutospacing="1" w:line="240" w:lineRule="auto"/>
                  <w:ind w:hanging="360"/>
                </w:pPr>
              </w:pPrChange>
            </w:pPr>
            <w:ins w:id="25968" w:author="DuyNgo" w:date="2012-08-10T07:19:00Z">
              <w:r w:rsidRPr="00303364">
                <w:rPr>
                  <w:rFonts w:eastAsia="MS PGothic" w:cstheme="minorHAnsi"/>
                  <w:sz w:val="24"/>
                  <w:szCs w:val="24"/>
                  <w:rPrChange w:id="25969" w:author="DuyNgo" w:date="2012-08-10T08:15:00Z">
                    <w:rPr>
                      <w:rFonts w:ascii="Calibri" w:eastAsia="MS PGothic" w:hAnsi="Calibri" w:cs="Calibri"/>
                      <w:sz w:val="24"/>
                      <w:szCs w:val="24"/>
                    </w:rPr>
                  </w:rPrChange>
                </w:rPr>
                <w:t>Go to project that user is PM.</w:t>
              </w:r>
            </w:ins>
          </w:p>
          <w:p w:rsidR="00F85585" w:rsidRPr="00303364" w:rsidRDefault="00F85585">
            <w:pPr>
              <w:pStyle w:val="ListParagraph"/>
              <w:numPr>
                <w:ilvl w:val="0"/>
                <w:numId w:val="77"/>
              </w:numPr>
              <w:spacing w:after="0" w:line="240" w:lineRule="auto"/>
              <w:rPr>
                <w:ins w:id="25970" w:author="DuyNgo" w:date="2012-08-10T07:19:00Z"/>
                <w:rFonts w:eastAsia="MS PGothic" w:cstheme="minorHAnsi"/>
                <w:sz w:val="24"/>
                <w:szCs w:val="24"/>
                <w:rPrChange w:id="25971" w:author="DuyNgo" w:date="2012-08-10T08:15:00Z">
                  <w:rPr>
                    <w:ins w:id="25972" w:author="DuyNgo" w:date="2012-08-10T07:19:00Z"/>
                  </w:rPr>
                </w:rPrChange>
              </w:rPr>
              <w:pPrChange w:id="25973" w:author="DuyNgo" w:date="2012-08-10T07:19:00Z">
                <w:pPr>
                  <w:pStyle w:val="ListParagraph"/>
                  <w:numPr>
                    <w:numId w:val="79"/>
                  </w:numPr>
                  <w:spacing w:after="0" w:line="240" w:lineRule="auto"/>
                  <w:ind w:hanging="360"/>
                </w:pPr>
              </w:pPrChange>
            </w:pPr>
            <w:ins w:id="25974" w:author="DuyNgo" w:date="2012-08-10T07:19:00Z">
              <w:r w:rsidRPr="00303364">
                <w:rPr>
                  <w:rFonts w:eastAsia="MS PGothic" w:cstheme="minorHAnsi"/>
                  <w:sz w:val="24"/>
                  <w:szCs w:val="24"/>
                  <w:rPrChange w:id="25975" w:author="DuyNgo" w:date="2012-08-10T08:15:00Z">
                    <w:rPr/>
                  </w:rPrChange>
                </w:rPr>
                <w:t>Choose change 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rsidP="00227BA2">
            <w:pPr>
              <w:pStyle w:val="ListParagraph"/>
              <w:numPr>
                <w:ilvl w:val="0"/>
                <w:numId w:val="80"/>
              </w:numPr>
              <w:shd w:val="clear" w:color="FFFFCC" w:fill="FFFFFF"/>
              <w:spacing w:before="100" w:beforeAutospacing="1" w:after="0" w:afterAutospacing="1" w:line="240" w:lineRule="auto"/>
              <w:rPr>
                <w:ins w:id="25976" w:author="DuyNgo" w:date="2012-08-10T07:19:00Z"/>
                <w:rFonts w:eastAsia="MS PGothic" w:cstheme="minorHAnsi"/>
                <w:sz w:val="24"/>
                <w:szCs w:val="24"/>
                <w:rPrChange w:id="25977" w:author="DuyNgo" w:date="2012-08-10T08:15:00Z">
                  <w:rPr>
                    <w:ins w:id="25978" w:author="DuyNgo" w:date="2012-08-10T07:19:00Z"/>
                    <w:rFonts w:ascii="Calibri" w:eastAsia="MS PGothic" w:hAnsi="Calibri" w:cs="Calibri"/>
                    <w:color w:val="000000"/>
                    <w:sz w:val="24"/>
                    <w:szCs w:val="24"/>
                  </w:rPr>
                </w:rPrChange>
              </w:rPr>
            </w:pPr>
            <w:ins w:id="25979" w:author="DuyNgo" w:date="2012-08-10T07:19:00Z">
              <w:r w:rsidRPr="00303364">
                <w:rPr>
                  <w:rFonts w:eastAsia="MS PGothic" w:cstheme="minorHAnsi"/>
                  <w:sz w:val="24"/>
                  <w:szCs w:val="24"/>
                  <w:rPrChange w:id="25980" w:author="DuyNgo" w:date="2012-08-10T08:15:00Z">
                    <w:rPr>
                      <w:rFonts w:ascii="Calibri" w:eastAsia="MS PGothic" w:hAnsi="Calibri" w:cs="Calibri"/>
                      <w:sz w:val="24"/>
                      <w:szCs w:val="24"/>
                    </w:rPr>
                  </w:rPrChange>
                </w:rPr>
                <w:t>change deleted</w:t>
              </w:r>
            </w:ins>
          </w:p>
        </w:tc>
      </w:tr>
    </w:tbl>
    <w:p w:rsidR="00F85585" w:rsidRPr="00303364" w:rsidRDefault="00F85585" w:rsidP="00314775">
      <w:pPr>
        <w:rPr>
          <w:ins w:id="25981" w:author="DuyNgo" w:date="2012-08-10T07:08:00Z"/>
          <w:rFonts w:cstheme="minorHAnsi"/>
          <w:sz w:val="24"/>
          <w:szCs w:val="24"/>
          <w:rPrChange w:id="25982" w:author="DuyNgo" w:date="2012-08-10T08:15:00Z">
            <w:rPr>
              <w:ins w:id="25983" w:author="DuyNgo" w:date="2012-08-10T07:08:00Z"/>
              <w:rFonts w:ascii="Calibri" w:hAnsi="Calibri" w:cs="Calibri"/>
              <w:sz w:val="24"/>
              <w:szCs w:val="24"/>
            </w:rPr>
          </w:rPrChange>
        </w:rPr>
      </w:pPr>
    </w:p>
    <w:p w:rsidR="00314775" w:rsidRPr="00303364" w:rsidRDefault="00261EAA" w:rsidP="00314775">
      <w:pPr>
        <w:pStyle w:val="Heading4"/>
        <w:rPr>
          <w:ins w:id="25984" w:author="DuyNgo" w:date="2012-08-10T07:08:00Z"/>
          <w:rFonts w:asciiTheme="minorHAnsi" w:hAnsiTheme="minorHAnsi" w:cstheme="minorHAnsi"/>
          <w:sz w:val="24"/>
          <w:szCs w:val="24"/>
          <w:rPrChange w:id="25985" w:author="DuyNgo" w:date="2012-08-10T08:15:00Z">
            <w:rPr>
              <w:ins w:id="25986" w:author="DuyNgo" w:date="2012-08-10T07:08:00Z"/>
              <w:rFonts w:ascii="Calibri" w:hAnsi="Calibri" w:cs="Calibri"/>
              <w:sz w:val="24"/>
              <w:szCs w:val="24"/>
            </w:rPr>
          </w:rPrChange>
        </w:rPr>
      </w:pPr>
      <w:bookmarkStart w:id="25987" w:name="_Toc332351405"/>
      <w:ins w:id="25988" w:author="DuyNgo" w:date="2012-08-10T07:20:00Z">
        <w:r w:rsidRPr="00303364">
          <w:rPr>
            <w:rFonts w:asciiTheme="minorHAnsi" w:hAnsiTheme="minorHAnsi" w:cstheme="minorHAnsi"/>
            <w:sz w:val="24"/>
            <w:szCs w:val="24"/>
            <w:rPrChange w:id="25989" w:author="DuyNgo" w:date="2012-08-10T08:15:00Z">
              <w:rPr>
                <w:rFonts w:ascii="Calibri" w:eastAsiaTheme="minorHAnsi" w:hAnsi="Calibri" w:cs="Calibri"/>
                <w:b w:val="0"/>
                <w:bCs w:val="0"/>
                <w:i w:val="0"/>
                <w:iCs w:val="0"/>
                <w:color w:val="auto"/>
                <w:sz w:val="24"/>
                <w:szCs w:val="24"/>
              </w:rPr>
            </w:rPrChange>
          </w:rPr>
          <w:t>5</w:t>
        </w:r>
      </w:ins>
      <w:ins w:id="25990" w:author="DuyNgo" w:date="2012-08-10T07:08:00Z">
        <w:r w:rsidR="00314775" w:rsidRPr="00303364">
          <w:rPr>
            <w:rFonts w:asciiTheme="minorHAnsi" w:hAnsiTheme="minorHAnsi" w:cstheme="minorHAnsi"/>
            <w:sz w:val="24"/>
            <w:szCs w:val="24"/>
            <w:rPrChange w:id="25991" w:author="DuyNgo" w:date="2012-08-10T08:15:00Z">
              <w:rPr>
                <w:rFonts w:ascii="Calibri" w:eastAsiaTheme="minorHAnsi" w:hAnsi="Calibri" w:cs="Calibri"/>
                <w:b w:val="0"/>
                <w:bCs w:val="0"/>
                <w:i w:val="0"/>
                <w:iCs w:val="0"/>
                <w:color w:val="auto"/>
                <w:sz w:val="24"/>
                <w:szCs w:val="24"/>
              </w:rPr>
            </w:rPrChange>
          </w:rPr>
          <w:t>.1.15 Update Change</w:t>
        </w:r>
        <w:bookmarkEnd w:id="25987"/>
      </w:ins>
    </w:p>
    <w:tbl>
      <w:tblPr>
        <w:tblW w:w="9379" w:type="dxa"/>
        <w:tblInd w:w="103" w:type="dxa"/>
        <w:tblLayout w:type="fixed"/>
        <w:tblLook w:val="04A0" w:firstRow="1" w:lastRow="0" w:firstColumn="1" w:lastColumn="0" w:noHBand="0" w:noVBand="1"/>
      </w:tblPr>
      <w:tblGrid>
        <w:gridCol w:w="1537"/>
        <w:gridCol w:w="2163"/>
        <w:gridCol w:w="2794"/>
        <w:gridCol w:w="2885"/>
      </w:tblGrid>
      <w:tr w:rsidR="00314775" w:rsidRPr="00303364" w:rsidTr="00227BA2">
        <w:trPr>
          <w:trHeight w:val="114"/>
          <w:ins w:id="25992"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303364" w:rsidRDefault="00314775" w:rsidP="00227BA2">
            <w:pPr>
              <w:spacing w:after="0" w:line="240" w:lineRule="auto"/>
              <w:rPr>
                <w:ins w:id="25993" w:author="DuyNgo" w:date="2012-08-10T07:08:00Z"/>
                <w:rFonts w:eastAsia="MS PGothic" w:cstheme="minorHAnsi"/>
                <w:b/>
                <w:sz w:val="24"/>
                <w:szCs w:val="24"/>
                <w:rPrChange w:id="25994" w:author="DuyNgo" w:date="2012-08-10T08:15:00Z">
                  <w:rPr>
                    <w:ins w:id="25995" w:author="DuyNgo" w:date="2012-08-10T07:08:00Z"/>
                    <w:rFonts w:ascii="Calibri" w:eastAsia="MS PGothic" w:hAnsi="Calibri" w:cs="Calibri"/>
                    <w:b/>
                    <w:sz w:val="24"/>
                    <w:szCs w:val="24"/>
                  </w:rPr>
                </w:rPrChange>
              </w:rPr>
            </w:pPr>
            <w:ins w:id="25996" w:author="DuyNgo" w:date="2012-08-10T07:08:00Z">
              <w:r w:rsidRPr="00303364">
                <w:rPr>
                  <w:rFonts w:eastAsia="MS PGothic" w:cstheme="minorHAnsi"/>
                  <w:b/>
                  <w:sz w:val="24"/>
                  <w:szCs w:val="24"/>
                  <w:rPrChange w:id="25997"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998" w:author="DuyNgo" w:date="2012-08-10T07:08:00Z"/>
                <w:rFonts w:eastAsia="MS PGothic" w:cstheme="minorHAnsi"/>
                <w:b/>
                <w:bCs/>
                <w:sz w:val="24"/>
                <w:szCs w:val="24"/>
                <w:rPrChange w:id="25999" w:author="DuyNgo" w:date="2012-08-10T08:15:00Z">
                  <w:rPr>
                    <w:ins w:id="26000" w:author="DuyNgo" w:date="2012-08-10T07:08:00Z"/>
                    <w:rFonts w:ascii="Calibri" w:eastAsia="MS PGothic" w:hAnsi="Calibri" w:cs="Calibri"/>
                    <w:b/>
                    <w:bCs/>
                    <w:sz w:val="24"/>
                    <w:szCs w:val="24"/>
                  </w:rPr>
                </w:rPrChange>
              </w:rPr>
            </w:pPr>
            <w:ins w:id="26001" w:author="DuyNgo" w:date="2012-08-10T07:08:00Z">
              <w:r w:rsidRPr="00303364">
                <w:rPr>
                  <w:rFonts w:eastAsia="MS PGothic" w:cstheme="minorHAnsi"/>
                  <w:b/>
                  <w:bCs/>
                  <w:sz w:val="24"/>
                  <w:szCs w:val="24"/>
                  <w:rPrChange w:id="26002"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6003" w:author="DuyNgo" w:date="2012-08-10T07:08:00Z"/>
                <w:rFonts w:eastAsia="MS PGothic" w:cstheme="minorHAnsi"/>
                <w:b/>
                <w:bCs/>
                <w:sz w:val="24"/>
                <w:szCs w:val="24"/>
                <w:rPrChange w:id="26004" w:author="DuyNgo" w:date="2012-08-10T08:15:00Z">
                  <w:rPr>
                    <w:ins w:id="26005" w:author="DuyNgo" w:date="2012-08-10T07:08:00Z"/>
                    <w:rFonts w:ascii="Calibri" w:eastAsia="MS PGothic" w:hAnsi="Calibri" w:cs="Calibri"/>
                    <w:b/>
                    <w:bCs/>
                    <w:sz w:val="24"/>
                    <w:szCs w:val="24"/>
                  </w:rPr>
                </w:rPrChange>
              </w:rPr>
            </w:pPr>
            <w:ins w:id="26006" w:author="DuyNgo" w:date="2012-08-10T07:08:00Z">
              <w:r w:rsidRPr="00303364">
                <w:rPr>
                  <w:rFonts w:eastAsia="MS PGothic" w:cstheme="minorHAnsi"/>
                  <w:b/>
                  <w:bCs/>
                  <w:sz w:val="24"/>
                  <w:szCs w:val="24"/>
                  <w:rPrChange w:id="26007"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6008" w:author="DuyNgo" w:date="2012-08-10T07:08:00Z"/>
                <w:rFonts w:eastAsia="MS PGothic" w:cstheme="minorHAnsi"/>
                <w:b/>
                <w:bCs/>
                <w:sz w:val="24"/>
                <w:szCs w:val="24"/>
                <w:rPrChange w:id="26009" w:author="DuyNgo" w:date="2012-08-10T08:15:00Z">
                  <w:rPr>
                    <w:ins w:id="26010" w:author="DuyNgo" w:date="2012-08-10T07:08:00Z"/>
                    <w:rFonts w:ascii="Calibri" w:eastAsia="MS PGothic" w:hAnsi="Calibri" w:cs="Calibri"/>
                    <w:b/>
                    <w:bCs/>
                    <w:sz w:val="24"/>
                    <w:szCs w:val="24"/>
                  </w:rPr>
                </w:rPrChange>
              </w:rPr>
            </w:pPr>
            <w:ins w:id="26011" w:author="DuyNgo" w:date="2012-08-10T07:08:00Z">
              <w:r w:rsidRPr="00303364">
                <w:rPr>
                  <w:rFonts w:eastAsia="MS PGothic" w:cstheme="minorHAnsi"/>
                  <w:b/>
                  <w:bCs/>
                  <w:sz w:val="24"/>
                  <w:szCs w:val="24"/>
                  <w:rPrChange w:id="26012" w:author="DuyNgo" w:date="2012-08-10T08:15:00Z">
                    <w:rPr>
                      <w:rFonts w:ascii="Calibri" w:eastAsia="MS PGothic" w:hAnsi="Calibri" w:cs="Calibri"/>
                      <w:b/>
                      <w:bCs/>
                      <w:sz w:val="24"/>
                      <w:szCs w:val="24"/>
                    </w:rPr>
                  </w:rPrChange>
                </w:rPr>
                <w:t>Expected output</w:t>
              </w:r>
            </w:ins>
          </w:p>
        </w:tc>
      </w:tr>
      <w:tr w:rsidR="00314775" w:rsidRPr="00303364" w:rsidTr="00227BA2">
        <w:trPr>
          <w:trHeight w:val="530"/>
          <w:ins w:id="26013"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303364" w:rsidRDefault="00314775" w:rsidP="00227BA2">
            <w:pPr>
              <w:spacing w:after="0" w:line="240" w:lineRule="auto"/>
              <w:rPr>
                <w:ins w:id="26014" w:author="DuyNgo" w:date="2012-08-10T07:08:00Z"/>
                <w:rFonts w:eastAsia="MS PGothic" w:cstheme="minorHAnsi"/>
                <w:sz w:val="24"/>
                <w:szCs w:val="24"/>
                <w:rPrChange w:id="26015" w:author="DuyNgo" w:date="2012-08-10T08:15:00Z">
                  <w:rPr>
                    <w:ins w:id="26016" w:author="DuyNgo" w:date="2012-08-10T07:08:00Z"/>
                    <w:rFonts w:ascii="Calibri" w:eastAsia="MS PGothic" w:hAnsi="Calibri" w:cs="Calibri"/>
                    <w:sz w:val="24"/>
                    <w:szCs w:val="24"/>
                  </w:rPr>
                </w:rPrChange>
              </w:rPr>
            </w:pPr>
            <w:ins w:id="26017" w:author="DuyNgo" w:date="2012-08-10T07:08:00Z">
              <w:r w:rsidRPr="00303364">
                <w:rPr>
                  <w:rFonts w:eastAsia="MS PGothic" w:cstheme="minorHAnsi"/>
                  <w:sz w:val="24"/>
                  <w:szCs w:val="24"/>
                  <w:rPrChange w:id="26018" w:author="DuyNgo" w:date="2012-08-10T08:15:00Z">
                    <w:rPr>
                      <w:rFonts w:ascii="Calibri" w:eastAsia="MS PGothic" w:hAnsi="Calibri" w:cs="Calibri"/>
                      <w:sz w:val="24"/>
                      <w:szCs w:val="24"/>
                    </w:rPr>
                  </w:rPrChange>
                </w:rPr>
                <w:t>Update change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227BA2">
            <w:pPr>
              <w:shd w:val="clear" w:color="FFFFCC" w:fill="FFFFFF"/>
              <w:spacing w:before="100" w:beforeAutospacing="1" w:after="0" w:afterAutospacing="1" w:line="240" w:lineRule="auto"/>
              <w:rPr>
                <w:ins w:id="26019" w:author="DuyNgo" w:date="2012-08-10T07:08:00Z"/>
                <w:rFonts w:eastAsia="MS PGothic" w:cstheme="minorHAnsi"/>
                <w:sz w:val="24"/>
                <w:szCs w:val="24"/>
                <w:rPrChange w:id="26020" w:author="DuyNgo" w:date="2012-08-10T08:15:00Z">
                  <w:rPr>
                    <w:ins w:id="26021" w:author="DuyNgo" w:date="2012-08-10T07:08:00Z"/>
                    <w:rFonts w:ascii="Calibri" w:eastAsia="MS PGothic" w:hAnsi="Calibri" w:cs="Calibri"/>
                    <w:color w:val="000000"/>
                    <w:sz w:val="24"/>
                    <w:szCs w:val="24"/>
                  </w:rPr>
                </w:rPrChange>
              </w:rPr>
            </w:pPr>
            <w:ins w:id="26022" w:author="DuyNgo" w:date="2012-08-10T07:08:00Z">
              <w:r w:rsidRPr="00303364">
                <w:rPr>
                  <w:rFonts w:eastAsia="MS PGothic" w:cstheme="minorHAnsi"/>
                  <w:sz w:val="24"/>
                  <w:szCs w:val="24"/>
                  <w:rPrChange w:id="26023"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79"/>
              </w:numPr>
              <w:shd w:val="clear" w:color="FFFFCC" w:fill="FFFFFF"/>
              <w:spacing w:before="100" w:beforeAutospacing="1" w:after="0" w:afterAutospacing="1" w:line="240" w:lineRule="auto"/>
              <w:rPr>
                <w:ins w:id="26024" w:author="DuyNgo" w:date="2012-08-10T07:08:00Z"/>
                <w:rFonts w:eastAsia="MS PGothic" w:cstheme="minorHAnsi"/>
                <w:sz w:val="24"/>
                <w:szCs w:val="24"/>
                <w:rPrChange w:id="26025" w:author="DuyNgo" w:date="2012-08-10T08:15:00Z">
                  <w:rPr>
                    <w:ins w:id="26026" w:author="DuyNgo" w:date="2012-08-10T07:08:00Z"/>
                    <w:rFonts w:ascii="Calibri" w:eastAsia="MS PGothic" w:hAnsi="Calibri" w:cs="Calibri"/>
                    <w:color w:val="000000"/>
                    <w:sz w:val="24"/>
                    <w:szCs w:val="24"/>
                  </w:rPr>
                </w:rPrChange>
              </w:rPr>
            </w:pPr>
            <w:ins w:id="26027" w:author="DuyNgo" w:date="2012-08-10T07:08:00Z">
              <w:r w:rsidRPr="00303364">
                <w:rPr>
                  <w:rFonts w:eastAsia="MS PGothic" w:cstheme="minorHAnsi"/>
                  <w:sz w:val="24"/>
                  <w:szCs w:val="24"/>
                  <w:rPrChange w:id="26028" w:author="DuyNgo" w:date="2012-08-10T08:15:00Z">
                    <w:rPr>
                      <w:rFonts w:ascii="Calibri" w:eastAsia="MS PGothic" w:hAnsi="Calibri" w:cs="Calibri"/>
                      <w:sz w:val="24"/>
                      <w:szCs w:val="24"/>
                    </w:rPr>
                  </w:rPrChange>
                </w:rPr>
                <w:t>Go to project that user is PM.</w:t>
              </w:r>
            </w:ins>
          </w:p>
          <w:p w:rsidR="00314775" w:rsidRPr="00303364" w:rsidRDefault="00314775" w:rsidP="00314775">
            <w:pPr>
              <w:pStyle w:val="ListParagraph"/>
              <w:numPr>
                <w:ilvl w:val="0"/>
                <w:numId w:val="79"/>
              </w:numPr>
              <w:spacing w:after="0" w:line="240" w:lineRule="auto"/>
              <w:rPr>
                <w:ins w:id="26029" w:author="DuyNgo" w:date="2012-08-10T07:08:00Z"/>
                <w:rFonts w:eastAsia="MS PGothic" w:cstheme="minorHAnsi"/>
                <w:sz w:val="24"/>
                <w:szCs w:val="24"/>
                <w:rPrChange w:id="26030" w:author="DuyNgo" w:date="2012-08-10T08:15:00Z">
                  <w:rPr>
                    <w:ins w:id="26031" w:author="DuyNgo" w:date="2012-08-10T07:08:00Z"/>
                    <w:rFonts w:ascii="Calibri" w:eastAsia="MS PGothic" w:hAnsi="Calibri" w:cs="Calibri"/>
                    <w:sz w:val="24"/>
                    <w:szCs w:val="24"/>
                  </w:rPr>
                </w:rPrChange>
              </w:rPr>
            </w:pPr>
            <w:ins w:id="26032" w:author="DuyNgo" w:date="2012-08-10T07:08:00Z">
              <w:r w:rsidRPr="00303364">
                <w:rPr>
                  <w:rFonts w:eastAsia="MS PGothic" w:cstheme="minorHAnsi"/>
                  <w:sz w:val="24"/>
                  <w:szCs w:val="24"/>
                  <w:rPrChange w:id="26033" w:author="DuyNgo" w:date="2012-08-10T08:15:00Z">
                    <w:rPr>
                      <w:rFonts w:ascii="Calibri" w:eastAsia="MS PGothic" w:hAnsi="Calibri" w:cs="Calibri"/>
                      <w:sz w:val="24"/>
                      <w:szCs w:val="24"/>
                    </w:rPr>
                  </w:rPrChange>
                </w:rPr>
                <w:t>Choose change 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pPr>
              <w:pStyle w:val="ListParagraph"/>
              <w:numPr>
                <w:ilvl w:val="0"/>
                <w:numId w:val="89"/>
              </w:numPr>
              <w:spacing w:after="0" w:line="240" w:lineRule="auto"/>
              <w:rPr>
                <w:ins w:id="26034" w:author="DuyNgo" w:date="2012-08-10T07:08:00Z"/>
                <w:rFonts w:eastAsia="MS PGothic" w:cstheme="minorHAnsi"/>
                <w:sz w:val="24"/>
                <w:szCs w:val="24"/>
                <w:rPrChange w:id="26035" w:author="DuyNgo" w:date="2012-08-10T08:15:00Z">
                  <w:rPr>
                    <w:ins w:id="26036" w:author="DuyNgo" w:date="2012-08-10T07:08:00Z"/>
                    <w:rFonts w:ascii="Tahoma" w:hAnsi="Tahoma" w:cs="Tahoma"/>
                    <w:color w:val="000000"/>
                    <w:sz w:val="20"/>
                    <w:szCs w:val="20"/>
                  </w:rPr>
                </w:rPrChange>
              </w:rPr>
              <w:pPrChange w:id="26037" w:author="DuyNgo" w:date="2012-08-10T07:20:00Z">
                <w:pPr>
                  <w:pStyle w:val="ListParagraph"/>
                  <w:numPr>
                    <w:numId w:val="80"/>
                  </w:numPr>
                  <w:shd w:val="clear" w:color="FFFFCC" w:fill="FFFFFF"/>
                  <w:spacing w:before="100" w:beforeAutospacing="1" w:after="0" w:afterAutospacing="1" w:line="240" w:lineRule="auto"/>
                  <w:ind w:hanging="360"/>
                </w:pPr>
              </w:pPrChange>
            </w:pPr>
            <w:ins w:id="26038" w:author="DuyNgo" w:date="2012-08-10T07:08:00Z">
              <w:r w:rsidRPr="00303364">
                <w:rPr>
                  <w:rFonts w:eastAsia="MS PGothic" w:cstheme="minorHAnsi"/>
                  <w:sz w:val="24"/>
                  <w:szCs w:val="24"/>
                  <w:rPrChange w:id="26039" w:author="DuyNgo" w:date="2012-08-10T08:15:00Z">
                    <w:rPr/>
                  </w:rPrChange>
                </w:rPr>
                <w:t>View current information and input new ones.</w:t>
              </w:r>
            </w:ins>
          </w:p>
          <w:p w:rsidR="00314775" w:rsidRPr="00303364" w:rsidRDefault="00314775" w:rsidP="00314775">
            <w:pPr>
              <w:pStyle w:val="ListParagraph"/>
              <w:numPr>
                <w:ilvl w:val="0"/>
                <w:numId w:val="80"/>
              </w:numPr>
              <w:spacing w:after="0" w:line="240" w:lineRule="auto"/>
              <w:rPr>
                <w:ins w:id="26040" w:author="DuyNgo" w:date="2012-08-10T07:08:00Z"/>
                <w:rFonts w:eastAsia="MS PGothic" w:cstheme="minorHAnsi"/>
                <w:sz w:val="24"/>
                <w:szCs w:val="24"/>
                <w:rPrChange w:id="26041" w:author="DuyNgo" w:date="2012-08-10T08:15:00Z">
                  <w:rPr>
                    <w:ins w:id="26042" w:author="DuyNgo" w:date="2012-08-10T07:08:00Z"/>
                    <w:rFonts w:ascii="Calibri" w:eastAsia="MS PGothic" w:hAnsi="Calibri" w:cs="Calibri"/>
                    <w:sz w:val="24"/>
                    <w:szCs w:val="24"/>
                  </w:rPr>
                </w:rPrChange>
              </w:rPr>
            </w:pPr>
            <w:ins w:id="26043" w:author="DuyNgo" w:date="2012-08-10T07:08:00Z">
              <w:r w:rsidRPr="00303364">
                <w:rPr>
                  <w:rFonts w:eastAsia="MS PGothic" w:cstheme="minorHAnsi"/>
                  <w:sz w:val="24"/>
                  <w:szCs w:val="24"/>
                  <w:rPrChange w:id="26044" w:author="DuyNgo" w:date="2012-08-10T08:15:00Z">
                    <w:rPr>
                      <w:rFonts w:ascii="Calibri" w:eastAsia="MS PGothic" w:hAnsi="Calibri" w:cs="Calibri"/>
                      <w:sz w:val="24"/>
                      <w:szCs w:val="24"/>
                    </w:rPr>
                  </w:rPrChange>
                </w:rPr>
                <w:t>Validation</w:t>
              </w:r>
            </w:ins>
          </w:p>
          <w:p w:rsidR="00314775" w:rsidRPr="00303364" w:rsidRDefault="00314775" w:rsidP="00314775">
            <w:pPr>
              <w:pStyle w:val="ListParagraph"/>
              <w:numPr>
                <w:ilvl w:val="0"/>
                <w:numId w:val="80"/>
              </w:numPr>
              <w:spacing w:after="0" w:line="240" w:lineRule="auto"/>
              <w:rPr>
                <w:ins w:id="26045" w:author="DuyNgo" w:date="2012-08-10T07:08:00Z"/>
                <w:rFonts w:eastAsia="MS PGothic" w:cstheme="minorHAnsi"/>
                <w:sz w:val="24"/>
                <w:szCs w:val="24"/>
                <w:rPrChange w:id="26046" w:author="DuyNgo" w:date="2012-08-10T08:15:00Z">
                  <w:rPr>
                    <w:ins w:id="26047" w:author="DuyNgo" w:date="2012-08-10T07:08:00Z"/>
                    <w:rFonts w:ascii="Calibri" w:eastAsia="MS PGothic" w:hAnsi="Calibri" w:cs="Calibri"/>
                    <w:sz w:val="24"/>
                    <w:szCs w:val="24"/>
                  </w:rPr>
                </w:rPrChange>
              </w:rPr>
            </w:pPr>
            <w:ins w:id="26048" w:author="DuyNgo" w:date="2012-08-10T07:08:00Z">
              <w:r w:rsidRPr="00303364">
                <w:rPr>
                  <w:rFonts w:eastAsia="MS PGothic" w:cstheme="minorHAnsi"/>
                  <w:sz w:val="24"/>
                  <w:szCs w:val="24"/>
                  <w:rPrChange w:id="26049" w:author="DuyNgo" w:date="2012-08-10T08:15:00Z">
                    <w:rPr>
                      <w:rFonts w:ascii="Calibri" w:eastAsia="MS PGothic" w:hAnsi="Calibri" w:cs="Calibri"/>
                      <w:sz w:val="24"/>
                      <w:szCs w:val="24"/>
                    </w:rPr>
                  </w:rPrChange>
                </w:rPr>
                <w:t>Submit Ok</w:t>
              </w:r>
            </w:ins>
          </w:p>
        </w:tc>
      </w:tr>
    </w:tbl>
    <w:p w:rsidR="00314775" w:rsidRPr="00303364" w:rsidRDefault="00314775" w:rsidP="00314775">
      <w:pPr>
        <w:rPr>
          <w:ins w:id="26050" w:author="DuyNgo" w:date="2012-08-10T07:08:00Z"/>
          <w:rFonts w:cstheme="minorHAnsi"/>
          <w:sz w:val="24"/>
          <w:szCs w:val="24"/>
          <w:rPrChange w:id="26051" w:author="DuyNgo" w:date="2012-08-10T08:15:00Z">
            <w:rPr>
              <w:ins w:id="26052" w:author="DuyNgo" w:date="2012-08-10T07:08:00Z"/>
              <w:rFonts w:ascii="Calibri" w:hAnsi="Calibri" w:cs="Calibri"/>
              <w:sz w:val="24"/>
              <w:szCs w:val="24"/>
            </w:rPr>
          </w:rPrChange>
        </w:rPr>
      </w:pPr>
    </w:p>
    <w:p w:rsidR="00314775" w:rsidRDefault="00807668">
      <w:pPr>
        <w:pStyle w:val="Heading3"/>
        <w:numPr>
          <w:ilvl w:val="1"/>
          <w:numId w:val="19"/>
        </w:numPr>
        <w:ind w:left="360" w:hanging="360"/>
        <w:pPrChange w:id="26053" w:author="DuyNgo" w:date="2012-08-09T22:33:00Z">
          <w:pPr>
            <w:pStyle w:val="Heading1"/>
            <w:numPr>
              <w:numId w:val="2"/>
            </w:numPr>
            <w:tabs>
              <w:tab w:val="left" w:pos="709"/>
            </w:tabs>
            <w:ind w:left="720" w:firstLine="284"/>
            <w:jc w:val="both"/>
          </w:pPr>
        </w:pPrChange>
      </w:pPr>
      <w:r>
        <w:lastRenderedPageBreak/>
        <w:t>Planner</w:t>
      </w:r>
    </w:p>
    <w:p w:rsidR="00807668" w:rsidRPr="00303364" w:rsidRDefault="00807668">
      <w:pPr>
        <w:pStyle w:val="Heading3"/>
        <w:rPr>
          <w:ins w:id="26054" w:author="DuyNgo" w:date="2012-08-10T07:25:00Z"/>
          <w:rFonts w:asciiTheme="minorHAnsi" w:eastAsiaTheme="minorHAnsi" w:hAnsiTheme="minorHAnsi"/>
          <w:color w:val="auto"/>
          <w:rPrChange w:id="26055" w:author="DuyNgo" w:date="2012-08-10T08:15:00Z">
            <w:rPr>
              <w:ins w:id="26056" w:author="DuyNgo" w:date="2012-08-10T07:25:00Z"/>
            </w:rPr>
          </w:rPrChange>
        </w:rPr>
        <w:pPrChange w:id="26057" w:author="DuyNgo" w:date="2012-08-09T22:33:00Z">
          <w:pPr>
            <w:pStyle w:val="Heading1"/>
            <w:numPr>
              <w:numId w:val="2"/>
            </w:numPr>
            <w:tabs>
              <w:tab w:val="left" w:pos="709"/>
            </w:tabs>
            <w:ind w:left="720" w:firstLine="284"/>
            <w:jc w:val="both"/>
          </w:pPr>
        </w:pPrChange>
      </w:pPr>
      <w:r>
        <w:t>5.3 Requirement</w:t>
      </w:r>
    </w:p>
    <w:p w:rsidR="00807668" w:rsidRPr="00303364" w:rsidRDefault="00807668">
      <w:pPr>
        <w:pStyle w:val="Heading3"/>
        <w:rPr>
          <w:ins w:id="26058" w:author="DuyNgo" w:date="2012-08-10T07:25:00Z"/>
          <w:rFonts w:asciiTheme="minorHAnsi" w:eastAsiaTheme="minorHAnsi" w:hAnsiTheme="minorHAnsi"/>
          <w:color w:val="auto"/>
          <w:rPrChange w:id="26059" w:author="DuyNgo" w:date="2012-08-10T08:15:00Z">
            <w:rPr>
              <w:ins w:id="26060" w:author="DuyNgo" w:date="2012-08-10T07:25:00Z"/>
            </w:rPr>
          </w:rPrChange>
        </w:rPr>
        <w:pPrChange w:id="26061" w:author="DuyNgo" w:date="2012-08-09T22:33:00Z">
          <w:pPr>
            <w:pStyle w:val="Heading1"/>
            <w:numPr>
              <w:numId w:val="2"/>
            </w:numPr>
            <w:tabs>
              <w:tab w:val="left" w:pos="709"/>
            </w:tabs>
            <w:ind w:left="720" w:firstLine="284"/>
            <w:jc w:val="both"/>
          </w:pPr>
        </w:pPrChange>
      </w:pPr>
      <w:r>
        <w:t>5.4 Timesheet</w:t>
      </w:r>
    </w:p>
    <w:p w:rsidR="00807668" w:rsidRDefault="00807668">
      <w:pPr>
        <w:pStyle w:val="Heading3"/>
        <w:pPrChange w:id="26062" w:author="DuyNgo" w:date="2012-08-09T22:33:00Z">
          <w:pPr>
            <w:pStyle w:val="Heading1"/>
            <w:numPr>
              <w:numId w:val="2"/>
            </w:numPr>
            <w:tabs>
              <w:tab w:val="left" w:pos="709"/>
            </w:tabs>
            <w:ind w:left="720" w:firstLine="284"/>
            <w:jc w:val="both"/>
          </w:pPr>
        </w:pPrChange>
      </w:pPr>
      <w:r>
        <w:t xml:space="preserve">5.5 </w:t>
      </w:r>
      <w:bookmarkStart w:id="26063" w:name="_GoBack"/>
      <w:bookmarkEnd w:id="26063"/>
      <w:r>
        <w:t>DMS</w:t>
      </w:r>
    </w:p>
    <w:p w:rsidR="00227BA2" w:rsidRPr="00673E4D" w:rsidRDefault="00227BA2" w:rsidP="00227BA2">
      <w:pPr>
        <w:pStyle w:val="Heading4"/>
        <w:rPr>
          <w:ins w:id="26064" w:author="DuyNgo" w:date="2012-08-09T11:00:00Z"/>
          <w:rFonts w:ascii="Calibri" w:hAnsi="Calibri" w:cs="Calibri"/>
          <w:sz w:val="24"/>
          <w:szCs w:val="24"/>
          <w:rPrChange w:id="26065" w:author="DuyNgo" w:date="2012-08-09T15:04:00Z">
            <w:rPr>
              <w:ins w:id="26066" w:author="DuyNgo" w:date="2012-08-09T11:00:00Z"/>
            </w:rPr>
          </w:rPrChange>
        </w:rPr>
      </w:pPr>
      <w:r>
        <w:rPr>
          <w:rFonts w:ascii="Calibri" w:hAnsi="Calibri" w:cs="Calibri"/>
          <w:sz w:val="24"/>
          <w:szCs w:val="24"/>
        </w:rPr>
        <w:t>5</w:t>
      </w:r>
      <w:ins w:id="26067" w:author="DuyNgo" w:date="2012-08-09T11:00:00Z">
        <w:r w:rsidRPr="00673E4D">
          <w:rPr>
            <w:rFonts w:ascii="Calibri" w:hAnsi="Calibri" w:cs="Calibri"/>
            <w:sz w:val="24"/>
            <w:szCs w:val="24"/>
            <w:rPrChange w:id="26068" w:author="DuyNgo" w:date="2012-08-09T15:04:00Z">
              <w:rPr>
                <w:i w:val="0"/>
                <w:iCs w:val="0"/>
                <w:color w:val="365F91" w:themeColor="accent1" w:themeShade="BF"/>
                <w:sz w:val="28"/>
                <w:szCs w:val="28"/>
              </w:rPr>
            </w:rPrChange>
          </w:rPr>
          <w:t>.</w:t>
        </w:r>
      </w:ins>
      <w:r>
        <w:rPr>
          <w:rFonts w:ascii="Calibri" w:hAnsi="Calibri" w:cs="Calibri"/>
          <w:sz w:val="24"/>
          <w:szCs w:val="24"/>
        </w:rPr>
        <w:t>5</w:t>
      </w:r>
      <w:ins w:id="26069" w:author="DuyNgo" w:date="2012-08-09T11:00:00Z">
        <w:r w:rsidRPr="00673E4D">
          <w:rPr>
            <w:rFonts w:ascii="Calibri" w:hAnsi="Calibri" w:cs="Calibri"/>
            <w:sz w:val="24"/>
            <w:szCs w:val="24"/>
            <w:rPrChange w:id="26070" w:author="DuyNgo" w:date="2012-08-09T15:04:00Z">
              <w:rPr>
                <w:i w:val="0"/>
                <w:iCs w:val="0"/>
                <w:color w:val="365F91" w:themeColor="accent1" w:themeShade="BF"/>
                <w:sz w:val="28"/>
                <w:szCs w:val="28"/>
              </w:rPr>
            </w:rPrChange>
          </w:rPr>
          <w:t xml:space="preserve">.1 Check view </w:t>
        </w:r>
      </w:ins>
      <w:r>
        <w:rPr>
          <w:rFonts w:ascii="Calibri" w:hAnsi="Calibri" w:cs="Calibri"/>
          <w:sz w:val="24"/>
          <w:szCs w:val="24"/>
        </w:rPr>
        <w:t>Defect</w:t>
      </w:r>
      <w:ins w:id="26071" w:author="DuyNgo" w:date="2012-08-09T11:00:00Z">
        <w:r w:rsidRPr="00673E4D">
          <w:rPr>
            <w:rFonts w:ascii="Calibri" w:hAnsi="Calibri" w:cs="Calibri"/>
            <w:sz w:val="24"/>
            <w:szCs w:val="24"/>
            <w:rPrChange w:id="26072" w:author="DuyNgo" w:date="2012-08-09T15:04:00Z">
              <w:rPr>
                <w:i w:val="0"/>
                <w:iCs w:val="0"/>
                <w:color w:val="365F91" w:themeColor="accent1" w:themeShade="BF"/>
                <w:sz w:val="28"/>
                <w:szCs w:val="28"/>
              </w:rPr>
            </w:rPrChange>
          </w:rPr>
          <w:t xml:space="preserve">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227BA2" w:rsidRPr="00673E4D" w:rsidTr="00227BA2">
        <w:trPr>
          <w:trHeight w:val="114"/>
          <w:ins w:id="26073"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227BA2" w:rsidRPr="00673E4D" w:rsidRDefault="00227BA2" w:rsidP="00227BA2">
            <w:pPr>
              <w:spacing w:after="0" w:line="240" w:lineRule="auto"/>
              <w:rPr>
                <w:ins w:id="26074" w:author="DuyNgo" w:date="2012-08-09T11:00:00Z"/>
                <w:rFonts w:ascii="Calibri" w:eastAsia="MS PGothic" w:hAnsi="Calibri" w:cs="Calibri"/>
                <w:b/>
                <w:sz w:val="24"/>
                <w:szCs w:val="24"/>
                <w:rPrChange w:id="26075" w:author="DuyNgo" w:date="2012-08-09T15:04:00Z">
                  <w:rPr>
                    <w:ins w:id="26076" w:author="DuyNgo" w:date="2012-08-09T11:00:00Z"/>
                    <w:rFonts w:ascii="Tahoma" w:eastAsia="MS PGothic" w:hAnsi="Tahoma" w:cs="Tahoma"/>
                    <w:b/>
                    <w:sz w:val="20"/>
                    <w:szCs w:val="20"/>
                  </w:rPr>
                </w:rPrChange>
              </w:rPr>
            </w:pPr>
            <w:ins w:id="26077" w:author="DuyNgo" w:date="2012-08-09T11:00:00Z">
              <w:r w:rsidRPr="00673E4D">
                <w:rPr>
                  <w:rFonts w:ascii="Calibri" w:eastAsia="MS PGothic" w:hAnsi="Calibri" w:cs="Calibri"/>
                  <w:b/>
                  <w:sz w:val="24"/>
                  <w:szCs w:val="24"/>
                  <w:rPrChange w:id="26078"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227BA2" w:rsidRPr="00673E4D" w:rsidRDefault="00227BA2" w:rsidP="00227BA2">
            <w:pPr>
              <w:spacing w:after="0" w:line="240" w:lineRule="auto"/>
              <w:rPr>
                <w:ins w:id="26079" w:author="DuyNgo" w:date="2012-08-09T11:00:00Z"/>
                <w:rFonts w:ascii="Calibri" w:eastAsia="MS PGothic" w:hAnsi="Calibri" w:cs="Calibri"/>
                <w:b/>
                <w:bCs/>
                <w:sz w:val="24"/>
                <w:szCs w:val="24"/>
                <w:rPrChange w:id="26080" w:author="DuyNgo" w:date="2012-08-09T15:04:00Z">
                  <w:rPr>
                    <w:ins w:id="26081" w:author="DuyNgo" w:date="2012-08-09T11:00:00Z"/>
                    <w:rFonts w:ascii="Tahoma" w:eastAsia="MS PGothic" w:hAnsi="Tahoma" w:cs="Tahoma"/>
                    <w:b/>
                    <w:bCs/>
                    <w:sz w:val="20"/>
                    <w:szCs w:val="20"/>
                  </w:rPr>
                </w:rPrChange>
              </w:rPr>
            </w:pPr>
            <w:ins w:id="26082" w:author="DuyNgo" w:date="2012-08-09T11:00:00Z">
              <w:r w:rsidRPr="00673E4D">
                <w:rPr>
                  <w:rFonts w:ascii="Calibri" w:eastAsia="MS PGothic" w:hAnsi="Calibri" w:cs="Calibri"/>
                  <w:b/>
                  <w:bCs/>
                  <w:sz w:val="24"/>
                  <w:szCs w:val="24"/>
                  <w:rPrChange w:id="26083"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227BA2" w:rsidRPr="00673E4D" w:rsidRDefault="00227BA2" w:rsidP="00227BA2">
            <w:pPr>
              <w:spacing w:after="0" w:line="240" w:lineRule="auto"/>
              <w:rPr>
                <w:ins w:id="26084" w:author="DuyNgo" w:date="2012-08-09T11:00:00Z"/>
                <w:rFonts w:ascii="Calibri" w:eastAsia="MS PGothic" w:hAnsi="Calibri" w:cs="Calibri"/>
                <w:b/>
                <w:bCs/>
                <w:sz w:val="24"/>
                <w:szCs w:val="24"/>
                <w:rPrChange w:id="26085" w:author="DuyNgo" w:date="2012-08-09T15:04:00Z">
                  <w:rPr>
                    <w:ins w:id="26086" w:author="DuyNgo" w:date="2012-08-09T11:00:00Z"/>
                    <w:rFonts w:ascii="Tahoma" w:eastAsia="MS PGothic" w:hAnsi="Tahoma" w:cs="Tahoma"/>
                    <w:b/>
                    <w:bCs/>
                    <w:sz w:val="20"/>
                    <w:szCs w:val="20"/>
                  </w:rPr>
                </w:rPrChange>
              </w:rPr>
            </w:pPr>
            <w:ins w:id="26087" w:author="DuyNgo" w:date="2012-08-09T11:00:00Z">
              <w:r w:rsidRPr="00673E4D">
                <w:rPr>
                  <w:rFonts w:ascii="Calibri" w:eastAsia="MS PGothic" w:hAnsi="Calibri" w:cs="Calibri"/>
                  <w:b/>
                  <w:bCs/>
                  <w:sz w:val="24"/>
                  <w:szCs w:val="24"/>
                  <w:rPrChange w:id="26088"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227BA2" w:rsidRPr="00673E4D" w:rsidRDefault="00227BA2" w:rsidP="00227BA2">
            <w:pPr>
              <w:spacing w:after="0" w:line="240" w:lineRule="auto"/>
              <w:rPr>
                <w:ins w:id="26089" w:author="DuyNgo" w:date="2012-08-09T11:00:00Z"/>
                <w:rFonts w:ascii="Calibri" w:eastAsia="MS PGothic" w:hAnsi="Calibri" w:cs="Calibri"/>
                <w:b/>
                <w:bCs/>
                <w:sz w:val="24"/>
                <w:szCs w:val="24"/>
                <w:rPrChange w:id="26090" w:author="DuyNgo" w:date="2012-08-09T15:04:00Z">
                  <w:rPr>
                    <w:ins w:id="26091" w:author="DuyNgo" w:date="2012-08-09T11:00:00Z"/>
                    <w:rFonts w:ascii="Tahoma" w:eastAsia="MS PGothic" w:hAnsi="Tahoma" w:cs="Tahoma"/>
                    <w:b/>
                    <w:bCs/>
                    <w:sz w:val="20"/>
                    <w:szCs w:val="20"/>
                  </w:rPr>
                </w:rPrChange>
              </w:rPr>
            </w:pPr>
            <w:ins w:id="26092" w:author="DuyNgo" w:date="2012-08-09T11:00:00Z">
              <w:r w:rsidRPr="00673E4D">
                <w:rPr>
                  <w:rFonts w:ascii="Calibri" w:eastAsia="MS PGothic" w:hAnsi="Calibri" w:cs="Calibri"/>
                  <w:b/>
                  <w:bCs/>
                  <w:sz w:val="24"/>
                  <w:szCs w:val="24"/>
                  <w:rPrChange w:id="26093" w:author="DuyNgo" w:date="2012-08-09T15:04:00Z">
                    <w:rPr>
                      <w:rFonts w:ascii="Tahoma" w:eastAsia="MS PGothic" w:hAnsi="Tahoma" w:cs="Tahoma"/>
                      <w:b/>
                      <w:bCs/>
                      <w:color w:val="4F81BD" w:themeColor="accent1"/>
                      <w:sz w:val="20"/>
                      <w:szCs w:val="20"/>
                    </w:rPr>
                  </w:rPrChange>
                </w:rPr>
                <w:t>Expected output</w:t>
              </w:r>
            </w:ins>
          </w:p>
        </w:tc>
      </w:tr>
      <w:tr w:rsidR="00227BA2" w:rsidRPr="00673E4D" w:rsidTr="00227BA2">
        <w:trPr>
          <w:trHeight w:val="1142"/>
          <w:ins w:id="26094"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227BA2" w:rsidRPr="00673E4D" w:rsidRDefault="00227BA2" w:rsidP="00227BA2">
            <w:pPr>
              <w:spacing w:after="0" w:line="240" w:lineRule="auto"/>
              <w:rPr>
                <w:ins w:id="26095" w:author="DuyNgo" w:date="2012-08-09T11:00:00Z"/>
                <w:rFonts w:ascii="Calibri" w:eastAsia="MS PGothic" w:hAnsi="Calibri" w:cs="Calibri"/>
                <w:sz w:val="24"/>
                <w:szCs w:val="24"/>
                <w:rPrChange w:id="26096" w:author="DuyNgo" w:date="2012-08-09T15:04:00Z">
                  <w:rPr>
                    <w:ins w:id="26097" w:author="DuyNgo" w:date="2012-08-09T11:00:00Z"/>
                    <w:rFonts w:ascii="Tahoma" w:eastAsia="MS PGothic" w:hAnsi="Tahoma" w:cs="Tahoma"/>
                    <w:sz w:val="20"/>
                    <w:szCs w:val="20"/>
                  </w:rPr>
                </w:rPrChange>
              </w:rPr>
            </w:pPr>
            <w:ins w:id="26098" w:author="DuyNgo" w:date="2012-08-09T11:00:00Z">
              <w:r w:rsidRPr="00673E4D">
                <w:rPr>
                  <w:rFonts w:ascii="Calibri" w:eastAsia="MS PGothic" w:hAnsi="Calibri" w:cs="Calibri"/>
                  <w:sz w:val="24"/>
                  <w:szCs w:val="24"/>
                  <w:rPrChange w:id="26099" w:author="DuyNgo" w:date="2012-08-09T15:04:00Z">
                    <w:rPr>
                      <w:rFonts w:ascii="Tahoma" w:eastAsia="MS PGothic" w:hAnsi="Tahoma" w:cs="Tahoma"/>
                      <w:b/>
                      <w:bCs/>
                      <w:color w:val="4F81BD" w:themeColor="accent1"/>
                      <w:sz w:val="20"/>
                      <w:szCs w:val="20"/>
                    </w:rPr>
                  </w:rPrChange>
                </w:rPr>
                <w:t xml:space="preserve">Check view </w:t>
              </w:r>
            </w:ins>
            <w:r>
              <w:rPr>
                <w:rFonts w:ascii="Calibri" w:eastAsia="MS PGothic" w:hAnsi="Calibri" w:cs="Calibri"/>
                <w:sz w:val="24"/>
                <w:szCs w:val="24"/>
              </w:rPr>
              <w:t>Defect</w:t>
            </w:r>
            <w:ins w:id="26100" w:author="DuyNgo" w:date="2012-08-09T11:01:00Z">
              <w:r w:rsidRPr="00673E4D">
                <w:rPr>
                  <w:rFonts w:ascii="Calibri" w:eastAsia="MS PGothic" w:hAnsi="Calibri" w:cs="Calibri"/>
                  <w:sz w:val="24"/>
                  <w:szCs w:val="24"/>
                  <w:rPrChange w:id="26101" w:author="DuyNgo" w:date="2012-08-09T15:04:00Z">
                    <w:rPr>
                      <w:rFonts w:ascii="Tahoma" w:eastAsia="MS PGothic" w:hAnsi="Tahoma" w:cs="Tahoma"/>
                      <w:b/>
                      <w:bCs/>
                      <w:color w:val="4F81BD" w:themeColor="accent1"/>
                      <w:sz w:val="20"/>
                      <w:szCs w:val="20"/>
                    </w:rPr>
                  </w:rPrChange>
                </w:rPr>
                <w:t xml:space="preserve"> </w:t>
              </w:r>
            </w:ins>
            <w:ins w:id="26102" w:author="DuyNgo" w:date="2012-08-09T11:00:00Z">
              <w:r w:rsidRPr="00673E4D">
                <w:rPr>
                  <w:rFonts w:ascii="Calibri" w:eastAsia="MS PGothic" w:hAnsi="Calibri" w:cs="Calibri"/>
                  <w:sz w:val="24"/>
                  <w:szCs w:val="24"/>
                  <w:rPrChange w:id="26103" w:author="DuyNgo" w:date="2012-08-09T15:04:00Z">
                    <w:rPr>
                      <w:rFonts w:ascii="Tahoma" w:eastAsia="MS PGothic" w:hAnsi="Tahoma" w:cs="Tahoma"/>
                      <w:b/>
                      <w:bCs/>
                      <w:color w:val="4F81BD" w:themeColor="accent1"/>
                      <w:sz w:val="20"/>
                      <w:szCs w:val="20"/>
                    </w:rPr>
                  </w:rPrChange>
                </w:rPr>
                <w:t>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227BA2" w:rsidRPr="00673E4D" w:rsidRDefault="00100AAD" w:rsidP="00227BA2">
            <w:pPr>
              <w:spacing w:after="0" w:line="240" w:lineRule="auto"/>
              <w:rPr>
                <w:ins w:id="26104" w:author="DuyNgo" w:date="2012-08-09T11:00:00Z"/>
                <w:rFonts w:ascii="Calibri" w:eastAsia="MS PGothic" w:hAnsi="Calibri" w:cs="Calibri"/>
                <w:sz w:val="24"/>
                <w:szCs w:val="24"/>
                <w:rPrChange w:id="26105" w:author="DuyNgo" w:date="2012-08-09T15:04:00Z">
                  <w:rPr>
                    <w:ins w:id="26106" w:author="DuyNgo" w:date="2012-08-09T11:00:00Z"/>
                    <w:rFonts w:ascii="Tahoma" w:eastAsia="MS PGothic" w:hAnsi="Tahoma" w:cs="Tahoma"/>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227BA2" w:rsidRDefault="00227BA2" w:rsidP="00227BA2">
            <w:pPr>
              <w:pStyle w:val="ListParagraph"/>
              <w:numPr>
                <w:ilvl w:val="0"/>
                <w:numId w:val="122"/>
              </w:numPr>
              <w:spacing w:after="0" w:line="240" w:lineRule="auto"/>
              <w:rPr>
                <w:rFonts w:ascii="Calibri" w:eastAsia="MS PGothic" w:hAnsi="Calibri" w:cs="Calibri"/>
                <w:sz w:val="24"/>
                <w:szCs w:val="24"/>
              </w:rPr>
              <w:pPrChange w:id="26107"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108" w:author="DuyNgo" w:date="2012-08-09T11:00:00Z">
              <w:r w:rsidRPr="00673E4D">
                <w:rPr>
                  <w:rFonts w:ascii="Calibri" w:eastAsia="MS PGothic" w:hAnsi="Calibri" w:cs="Calibri"/>
                  <w:sz w:val="24"/>
                  <w:szCs w:val="24"/>
                  <w:rPrChange w:id="26109" w:author="DuyNgo" w:date="2012-08-09T15:04:00Z">
                    <w:rPr/>
                  </w:rPrChange>
                </w:rPr>
                <w:t>Log in</w:t>
              </w:r>
            </w:ins>
          </w:p>
          <w:p w:rsidR="00100AAD" w:rsidRPr="00673E4D" w:rsidRDefault="00100AAD" w:rsidP="00100AAD">
            <w:pPr>
              <w:pStyle w:val="ListParagraph"/>
              <w:numPr>
                <w:ilvl w:val="0"/>
                <w:numId w:val="122"/>
              </w:numPr>
              <w:spacing w:after="0" w:line="240" w:lineRule="auto"/>
              <w:rPr>
                <w:ins w:id="26110" w:author="DuyNgo" w:date="2012-08-09T11:00:00Z"/>
                <w:rFonts w:ascii="Calibri" w:eastAsia="MS PGothic" w:hAnsi="Calibri" w:cs="Calibri"/>
                <w:sz w:val="24"/>
                <w:szCs w:val="24"/>
                <w:rPrChange w:id="26111" w:author="DuyNgo" w:date="2012-08-09T15:04:00Z">
                  <w:rPr>
                    <w:ins w:id="26112"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227BA2" w:rsidRPr="00673E4D" w:rsidRDefault="00227BA2" w:rsidP="00100AAD">
            <w:pPr>
              <w:pStyle w:val="ListParagraph"/>
              <w:numPr>
                <w:ilvl w:val="0"/>
                <w:numId w:val="123"/>
              </w:numPr>
              <w:spacing w:after="0" w:line="240" w:lineRule="auto"/>
              <w:rPr>
                <w:ins w:id="26113" w:author="DuyNgo" w:date="2012-08-09T11:00:00Z"/>
                <w:rFonts w:ascii="Calibri" w:eastAsia="MS PGothic" w:hAnsi="Calibri" w:cs="Calibri"/>
                <w:sz w:val="24"/>
                <w:szCs w:val="24"/>
                <w:rPrChange w:id="26114" w:author="DuyNgo" w:date="2012-08-09T15:04:00Z">
                  <w:rPr>
                    <w:ins w:id="26115" w:author="DuyNgo" w:date="2012-08-09T11:00:00Z"/>
                    <w:rFonts w:ascii="Tahoma" w:hAnsi="Tahoma" w:cs="Tahoma"/>
                    <w:color w:val="000000"/>
                    <w:sz w:val="20"/>
                    <w:szCs w:val="20"/>
                  </w:rPr>
                </w:rPrChange>
              </w:rPr>
              <w:pPrChange w:id="26116"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proofErr w:type="gramStart"/>
            <w:ins w:id="26117" w:author="DuyNgo" w:date="2012-08-09T11:00:00Z">
              <w:r w:rsidRPr="00673E4D">
                <w:rPr>
                  <w:rFonts w:ascii="Calibri" w:eastAsia="MS PGothic" w:hAnsi="Calibri" w:cs="Calibri"/>
                  <w:sz w:val="24"/>
                  <w:szCs w:val="24"/>
                  <w:rPrChange w:id="26118" w:author="DuyNgo" w:date="2012-08-09T15:04:00Z">
                    <w:rPr/>
                  </w:rPrChange>
                </w:rPr>
                <w:t>Able to view list</w:t>
              </w:r>
            </w:ins>
            <w:ins w:id="26119" w:author="DuyNgo" w:date="2012-08-09T11:01:00Z">
              <w:r w:rsidRPr="00673E4D">
                <w:rPr>
                  <w:rFonts w:ascii="Calibri" w:eastAsia="MS PGothic" w:hAnsi="Calibri" w:cs="Calibri"/>
                  <w:sz w:val="24"/>
                  <w:szCs w:val="24"/>
                  <w:rPrChange w:id="26120" w:author="DuyNgo" w:date="2012-08-09T15:04:00Z">
                    <w:rPr/>
                  </w:rPrChange>
                </w:rPr>
                <w:t xml:space="preserve"> </w:t>
              </w:r>
            </w:ins>
            <w:r w:rsidR="00100AAD">
              <w:rPr>
                <w:rFonts w:ascii="Calibri" w:eastAsia="MS PGothic" w:hAnsi="Calibri" w:cs="Calibri"/>
                <w:sz w:val="24"/>
                <w:szCs w:val="24"/>
              </w:rPr>
              <w:t>of Defect.</w:t>
            </w:r>
            <w:proofErr w:type="gramEnd"/>
          </w:p>
        </w:tc>
      </w:tr>
    </w:tbl>
    <w:p w:rsidR="00227BA2" w:rsidRDefault="00227BA2" w:rsidP="00227BA2"/>
    <w:p w:rsidR="00100AAD" w:rsidRPr="00673E4D" w:rsidRDefault="00100AAD" w:rsidP="00100AAD">
      <w:pPr>
        <w:pStyle w:val="Heading4"/>
        <w:rPr>
          <w:ins w:id="26121" w:author="DuyNgo" w:date="2012-08-09T11:00:00Z"/>
          <w:rFonts w:ascii="Calibri" w:hAnsi="Calibri" w:cs="Calibri"/>
          <w:sz w:val="24"/>
          <w:szCs w:val="24"/>
          <w:rPrChange w:id="26122" w:author="DuyNgo" w:date="2012-08-09T15:04:00Z">
            <w:rPr>
              <w:ins w:id="26123" w:author="DuyNgo" w:date="2012-08-09T11:00:00Z"/>
            </w:rPr>
          </w:rPrChange>
        </w:rPr>
      </w:pPr>
      <w:r>
        <w:rPr>
          <w:rFonts w:ascii="Calibri" w:hAnsi="Calibri" w:cs="Calibri"/>
          <w:sz w:val="24"/>
          <w:szCs w:val="24"/>
        </w:rPr>
        <w:t>5</w:t>
      </w:r>
      <w:ins w:id="26124" w:author="DuyNgo" w:date="2012-08-09T11:00:00Z">
        <w:r w:rsidRPr="00673E4D">
          <w:rPr>
            <w:rFonts w:ascii="Calibri" w:hAnsi="Calibri" w:cs="Calibri"/>
            <w:sz w:val="24"/>
            <w:szCs w:val="24"/>
            <w:rPrChange w:id="26125" w:author="DuyNgo" w:date="2012-08-09T15:04:00Z">
              <w:rPr>
                <w:i w:val="0"/>
                <w:iCs w:val="0"/>
                <w:color w:val="365F91" w:themeColor="accent1" w:themeShade="BF"/>
                <w:sz w:val="28"/>
                <w:szCs w:val="28"/>
              </w:rPr>
            </w:rPrChange>
          </w:rPr>
          <w:t>.</w:t>
        </w:r>
      </w:ins>
      <w:r>
        <w:rPr>
          <w:rFonts w:ascii="Calibri" w:hAnsi="Calibri" w:cs="Calibri"/>
          <w:sz w:val="24"/>
          <w:szCs w:val="24"/>
        </w:rPr>
        <w:t>5</w:t>
      </w:r>
      <w:ins w:id="26126" w:author="DuyNgo" w:date="2012-08-09T11:00:00Z">
        <w:r w:rsidRPr="00673E4D">
          <w:rPr>
            <w:rFonts w:ascii="Calibri" w:hAnsi="Calibri" w:cs="Calibri"/>
            <w:sz w:val="24"/>
            <w:szCs w:val="24"/>
            <w:rPrChange w:id="26127" w:author="DuyNgo" w:date="2012-08-09T15:04:00Z">
              <w:rPr>
                <w:i w:val="0"/>
                <w:iCs w:val="0"/>
                <w:color w:val="365F91" w:themeColor="accent1" w:themeShade="BF"/>
                <w:sz w:val="28"/>
                <w:szCs w:val="28"/>
              </w:rPr>
            </w:rPrChange>
          </w:rPr>
          <w:t>.</w:t>
        </w:r>
      </w:ins>
      <w:r>
        <w:rPr>
          <w:rFonts w:ascii="Calibri" w:hAnsi="Calibri" w:cs="Calibri"/>
          <w:sz w:val="24"/>
          <w:szCs w:val="24"/>
        </w:rPr>
        <w:t>2</w:t>
      </w:r>
      <w:ins w:id="26128" w:author="DuyNgo" w:date="2012-08-09T11:00:00Z">
        <w:r w:rsidRPr="00673E4D">
          <w:rPr>
            <w:rFonts w:ascii="Calibri" w:hAnsi="Calibri" w:cs="Calibri"/>
            <w:sz w:val="24"/>
            <w:szCs w:val="24"/>
            <w:rPrChange w:id="26129" w:author="DuyNgo" w:date="2012-08-09T15:04:00Z">
              <w:rPr>
                <w:i w:val="0"/>
                <w:iCs w:val="0"/>
                <w:color w:val="365F91" w:themeColor="accent1" w:themeShade="BF"/>
                <w:sz w:val="28"/>
                <w:szCs w:val="28"/>
              </w:rPr>
            </w:rPrChange>
          </w:rPr>
          <w:t xml:space="preserve"> Check </w:t>
        </w:r>
      </w:ins>
      <w:r>
        <w:rPr>
          <w:rFonts w:ascii="Calibri" w:hAnsi="Calibri" w:cs="Calibri"/>
          <w:sz w:val="24"/>
          <w:szCs w:val="24"/>
        </w:rPr>
        <w:t>create</w:t>
      </w:r>
      <w:ins w:id="26130" w:author="DuyNgo" w:date="2012-08-09T11:00:00Z">
        <w:r w:rsidRPr="00673E4D">
          <w:rPr>
            <w:rFonts w:ascii="Calibri" w:hAnsi="Calibri" w:cs="Calibri"/>
            <w:sz w:val="24"/>
            <w:szCs w:val="24"/>
            <w:rPrChange w:id="26131" w:author="DuyNgo" w:date="2012-08-09T15:04:00Z">
              <w:rPr>
                <w:i w:val="0"/>
                <w:iCs w:val="0"/>
                <w:color w:val="365F91" w:themeColor="accent1" w:themeShade="BF"/>
                <w:sz w:val="28"/>
                <w:szCs w:val="28"/>
              </w:rPr>
            </w:rPrChange>
          </w:rPr>
          <w:t xml:space="preserve"> </w:t>
        </w:r>
      </w:ins>
      <w:r>
        <w:rPr>
          <w:rFonts w:ascii="Calibri" w:hAnsi="Calibri" w:cs="Calibri"/>
          <w:sz w:val="24"/>
          <w:szCs w:val="24"/>
        </w:rPr>
        <w:t>Defect</w:t>
      </w:r>
      <w:ins w:id="26132" w:author="DuyNgo" w:date="2012-08-09T11:00:00Z">
        <w:r w:rsidRPr="00673E4D">
          <w:rPr>
            <w:rFonts w:ascii="Calibri" w:hAnsi="Calibri" w:cs="Calibri"/>
            <w:sz w:val="24"/>
            <w:szCs w:val="24"/>
            <w:rPrChange w:id="26133" w:author="DuyNgo" w:date="2012-08-09T15:04:00Z">
              <w:rPr>
                <w:i w:val="0"/>
                <w:iCs w:val="0"/>
                <w:color w:val="365F91" w:themeColor="accent1" w:themeShade="BF"/>
                <w:sz w:val="28"/>
                <w:szCs w:val="28"/>
              </w:rPr>
            </w:rPrChange>
          </w:rPr>
          <w:t xml:space="preserve"> </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73E4D" w:rsidTr="00B32075">
        <w:trPr>
          <w:trHeight w:val="114"/>
          <w:ins w:id="26134"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73E4D" w:rsidRDefault="00100AAD" w:rsidP="00B32075">
            <w:pPr>
              <w:spacing w:after="0" w:line="240" w:lineRule="auto"/>
              <w:rPr>
                <w:ins w:id="26135" w:author="DuyNgo" w:date="2012-08-09T11:00:00Z"/>
                <w:rFonts w:ascii="Calibri" w:eastAsia="MS PGothic" w:hAnsi="Calibri" w:cs="Calibri"/>
                <w:b/>
                <w:sz w:val="24"/>
                <w:szCs w:val="24"/>
                <w:rPrChange w:id="26136" w:author="DuyNgo" w:date="2012-08-09T15:04:00Z">
                  <w:rPr>
                    <w:ins w:id="26137" w:author="DuyNgo" w:date="2012-08-09T11:00:00Z"/>
                    <w:rFonts w:ascii="Tahoma" w:eastAsia="MS PGothic" w:hAnsi="Tahoma" w:cs="Tahoma"/>
                    <w:b/>
                    <w:sz w:val="20"/>
                    <w:szCs w:val="20"/>
                  </w:rPr>
                </w:rPrChange>
              </w:rPr>
            </w:pPr>
            <w:ins w:id="26138" w:author="DuyNgo" w:date="2012-08-09T11:00:00Z">
              <w:r w:rsidRPr="00673E4D">
                <w:rPr>
                  <w:rFonts w:ascii="Calibri" w:eastAsia="MS PGothic" w:hAnsi="Calibri" w:cs="Calibri"/>
                  <w:b/>
                  <w:sz w:val="24"/>
                  <w:szCs w:val="24"/>
                  <w:rPrChange w:id="26139"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6140" w:author="DuyNgo" w:date="2012-08-09T11:00:00Z"/>
                <w:rFonts w:ascii="Calibri" w:eastAsia="MS PGothic" w:hAnsi="Calibri" w:cs="Calibri"/>
                <w:b/>
                <w:bCs/>
                <w:sz w:val="24"/>
                <w:szCs w:val="24"/>
                <w:rPrChange w:id="26141" w:author="DuyNgo" w:date="2012-08-09T15:04:00Z">
                  <w:rPr>
                    <w:ins w:id="26142" w:author="DuyNgo" w:date="2012-08-09T11:00:00Z"/>
                    <w:rFonts w:ascii="Tahoma" w:eastAsia="MS PGothic" w:hAnsi="Tahoma" w:cs="Tahoma"/>
                    <w:b/>
                    <w:bCs/>
                    <w:sz w:val="20"/>
                    <w:szCs w:val="20"/>
                  </w:rPr>
                </w:rPrChange>
              </w:rPr>
            </w:pPr>
            <w:ins w:id="26143" w:author="DuyNgo" w:date="2012-08-09T11:00:00Z">
              <w:r w:rsidRPr="00673E4D">
                <w:rPr>
                  <w:rFonts w:ascii="Calibri" w:eastAsia="MS PGothic" w:hAnsi="Calibri" w:cs="Calibri"/>
                  <w:b/>
                  <w:bCs/>
                  <w:sz w:val="24"/>
                  <w:szCs w:val="24"/>
                  <w:rPrChange w:id="26144"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6145" w:author="DuyNgo" w:date="2012-08-09T11:00:00Z"/>
                <w:rFonts w:ascii="Calibri" w:eastAsia="MS PGothic" w:hAnsi="Calibri" w:cs="Calibri"/>
                <w:b/>
                <w:bCs/>
                <w:sz w:val="24"/>
                <w:szCs w:val="24"/>
                <w:rPrChange w:id="26146" w:author="DuyNgo" w:date="2012-08-09T15:04:00Z">
                  <w:rPr>
                    <w:ins w:id="26147" w:author="DuyNgo" w:date="2012-08-09T11:00:00Z"/>
                    <w:rFonts w:ascii="Tahoma" w:eastAsia="MS PGothic" w:hAnsi="Tahoma" w:cs="Tahoma"/>
                    <w:b/>
                    <w:bCs/>
                    <w:sz w:val="20"/>
                    <w:szCs w:val="20"/>
                  </w:rPr>
                </w:rPrChange>
              </w:rPr>
            </w:pPr>
            <w:ins w:id="26148" w:author="DuyNgo" w:date="2012-08-09T11:00:00Z">
              <w:r w:rsidRPr="00673E4D">
                <w:rPr>
                  <w:rFonts w:ascii="Calibri" w:eastAsia="MS PGothic" w:hAnsi="Calibri" w:cs="Calibri"/>
                  <w:b/>
                  <w:bCs/>
                  <w:sz w:val="24"/>
                  <w:szCs w:val="24"/>
                  <w:rPrChange w:id="26149"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6150" w:author="DuyNgo" w:date="2012-08-09T11:00:00Z"/>
                <w:rFonts w:ascii="Calibri" w:eastAsia="MS PGothic" w:hAnsi="Calibri" w:cs="Calibri"/>
                <w:b/>
                <w:bCs/>
                <w:sz w:val="24"/>
                <w:szCs w:val="24"/>
                <w:rPrChange w:id="26151" w:author="DuyNgo" w:date="2012-08-09T15:04:00Z">
                  <w:rPr>
                    <w:ins w:id="26152" w:author="DuyNgo" w:date="2012-08-09T11:00:00Z"/>
                    <w:rFonts w:ascii="Tahoma" w:eastAsia="MS PGothic" w:hAnsi="Tahoma" w:cs="Tahoma"/>
                    <w:b/>
                    <w:bCs/>
                    <w:sz w:val="20"/>
                    <w:szCs w:val="20"/>
                  </w:rPr>
                </w:rPrChange>
              </w:rPr>
            </w:pPr>
            <w:ins w:id="26153" w:author="DuyNgo" w:date="2012-08-09T11:00:00Z">
              <w:r w:rsidRPr="00673E4D">
                <w:rPr>
                  <w:rFonts w:ascii="Calibri" w:eastAsia="MS PGothic" w:hAnsi="Calibri" w:cs="Calibri"/>
                  <w:b/>
                  <w:bCs/>
                  <w:sz w:val="24"/>
                  <w:szCs w:val="24"/>
                  <w:rPrChange w:id="26154" w:author="DuyNgo" w:date="2012-08-09T15:04:00Z">
                    <w:rPr>
                      <w:rFonts w:ascii="Tahoma" w:eastAsia="MS PGothic" w:hAnsi="Tahoma" w:cs="Tahoma"/>
                      <w:b/>
                      <w:bCs/>
                      <w:color w:val="4F81BD" w:themeColor="accent1"/>
                      <w:sz w:val="20"/>
                      <w:szCs w:val="20"/>
                    </w:rPr>
                  </w:rPrChange>
                </w:rPr>
                <w:t>Expected output</w:t>
              </w:r>
            </w:ins>
          </w:p>
        </w:tc>
      </w:tr>
      <w:tr w:rsidR="00100AAD" w:rsidRPr="00673E4D" w:rsidTr="00B32075">
        <w:trPr>
          <w:trHeight w:val="1142"/>
          <w:ins w:id="26155"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73E4D" w:rsidRDefault="00100AAD" w:rsidP="00100AAD">
            <w:pPr>
              <w:spacing w:after="0" w:line="240" w:lineRule="auto"/>
              <w:rPr>
                <w:ins w:id="26156" w:author="DuyNgo" w:date="2012-08-09T11:00:00Z"/>
                <w:rFonts w:ascii="Calibri" w:eastAsia="MS PGothic" w:hAnsi="Calibri" w:cs="Calibri"/>
                <w:sz w:val="24"/>
                <w:szCs w:val="24"/>
                <w:rPrChange w:id="26157" w:author="DuyNgo" w:date="2012-08-09T15:04:00Z">
                  <w:rPr>
                    <w:ins w:id="26158" w:author="DuyNgo" w:date="2012-08-09T11:00:00Z"/>
                    <w:rFonts w:ascii="Tahoma" w:eastAsia="MS PGothic" w:hAnsi="Tahoma" w:cs="Tahoma"/>
                    <w:sz w:val="20"/>
                    <w:szCs w:val="20"/>
                  </w:rPr>
                </w:rPrChange>
              </w:rPr>
            </w:pPr>
            <w:ins w:id="26159" w:author="DuyNgo" w:date="2012-08-09T11:00:00Z">
              <w:r w:rsidRPr="00673E4D">
                <w:rPr>
                  <w:rFonts w:ascii="Calibri" w:eastAsia="MS PGothic" w:hAnsi="Calibri" w:cs="Calibri"/>
                  <w:sz w:val="24"/>
                  <w:szCs w:val="24"/>
                  <w:rPrChange w:id="26160" w:author="DuyNgo" w:date="2012-08-09T15:04:00Z">
                    <w:rPr>
                      <w:rFonts w:ascii="Tahoma" w:eastAsia="MS PGothic" w:hAnsi="Tahoma" w:cs="Tahoma"/>
                      <w:b/>
                      <w:bCs/>
                      <w:color w:val="4F81BD" w:themeColor="accent1"/>
                      <w:sz w:val="20"/>
                      <w:szCs w:val="20"/>
                    </w:rPr>
                  </w:rPrChange>
                </w:rPr>
                <w:t xml:space="preserve">Check </w:t>
              </w:r>
            </w:ins>
            <w:r>
              <w:rPr>
                <w:rFonts w:ascii="Calibri" w:eastAsia="MS PGothic" w:hAnsi="Calibri" w:cs="Calibri"/>
                <w:sz w:val="24"/>
                <w:szCs w:val="24"/>
              </w:rPr>
              <w:t>create</w:t>
            </w:r>
            <w:ins w:id="26161" w:author="DuyNgo" w:date="2012-08-09T11:00:00Z">
              <w:r w:rsidRPr="00673E4D">
                <w:rPr>
                  <w:rFonts w:ascii="Calibri" w:eastAsia="MS PGothic" w:hAnsi="Calibri" w:cs="Calibri"/>
                  <w:sz w:val="24"/>
                  <w:szCs w:val="24"/>
                  <w:rPrChange w:id="26162"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Defect</w:t>
            </w:r>
            <w:ins w:id="26163" w:author="DuyNgo" w:date="2012-08-09T11:01:00Z">
              <w:r w:rsidRPr="00673E4D">
                <w:rPr>
                  <w:rFonts w:ascii="Calibri" w:eastAsia="MS PGothic" w:hAnsi="Calibri" w:cs="Calibri"/>
                  <w:sz w:val="24"/>
                  <w:szCs w:val="24"/>
                  <w:rPrChange w:id="26164"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B32075">
            <w:pPr>
              <w:spacing w:after="0" w:line="240" w:lineRule="auto"/>
              <w:rPr>
                <w:ins w:id="26165" w:author="DuyNgo" w:date="2012-08-09T11:00:00Z"/>
                <w:rFonts w:ascii="Calibri" w:eastAsia="MS PGothic" w:hAnsi="Calibri" w:cs="Calibri"/>
                <w:sz w:val="24"/>
                <w:szCs w:val="24"/>
                <w:rPrChange w:id="26166" w:author="DuyNgo" w:date="2012-08-09T15:04:00Z">
                  <w:rPr>
                    <w:ins w:id="26167" w:author="DuyNgo" w:date="2012-08-09T11:00:00Z"/>
                    <w:rFonts w:ascii="Tahoma" w:eastAsia="MS PGothic" w:hAnsi="Tahoma" w:cs="Tahoma"/>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Default="00100AAD" w:rsidP="00B32075">
            <w:pPr>
              <w:pStyle w:val="ListParagraph"/>
              <w:numPr>
                <w:ilvl w:val="0"/>
                <w:numId w:val="122"/>
              </w:numPr>
              <w:spacing w:after="0" w:line="240" w:lineRule="auto"/>
              <w:rPr>
                <w:rFonts w:ascii="Calibri" w:eastAsia="MS PGothic" w:hAnsi="Calibri" w:cs="Calibri"/>
                <w:sz w:val="24"/>
                <w:szCs w:val="24"/>
              </w:rPr>
              <w:pPrChange w:id="26168"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169" w:author="DuyNgo" w:date="2012-08-09T11:00:00Z">
              <w:r w:rsidRPr="00673E4D">
                <w:rPr>
                  <w:rFonts w:ascii="Calibri" w:eastAsia="MS PGothic" w:hAnsi="Calibri" w:cs="Calibri"/>
                  <w:sz w:val="24"/>
                  <w:szCs w:val="24"/>
                  <w:rPrChange w:id="26170" w:author="DuyNgo" w:date="2012-08-09T15:04:00Z">
                    <w:rPr/>
                  </w:rPrChange>
                </w:rPr>
                <w:t>Log in</w:t>
              </w:r>
            </w:ins>
          </w:p>
          <w:p w:rsidR="00100AAD" w:rsidRPr="00673E4D" w:rsidRDefault="00100AAD" w:rsidP="00B32075">
            <w:pPr>
              <w:pStyle w:val="ListParagraph"/>
              <w:numPr>
                <w:ilvl w:val="0"/>
                <w:numId w:val="122"/>
              </w:numPr>
              <w:spacing w:after="0" w:line="240" w:lineRule="auto"/>
              <w:rPr>
                <w:ins w:id="26171" w:author="DuyNgo" w:date="2012-08-09T11:00:00Z"/>
                <w:rFonts w:ascii="Calibri" w:eastAsia="MS PGothic" w:hAnsi="Calibri" w:cs="Calibri"/>
                <w:sz w:val="24"/>
                <w:szCs w:val="24"/>
                <w:rPrChange w:id="26172" w:author="DuyNgo" w:date="2012-08-09T15:04:00Z">
                  <w:rPr>
                    <w:ins w:id="26173"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100AAD">
            <w:pPr>
              <w:pStyle w:val="ListParagraph"/>
              <w:numPr>
                <w:ilvl w:val="0"/>
                <w:numId w:val="123"/>
              </w:numPr>
              <w:spacing w:after="0" w:line="240" w:lineRule="auto"/>
              <w:rPr>
                <w:ins w:id="26174" w:author="DuyNgo" w:date="2012-08-09T11:00:00Z"/>
                <w:rFonts w:ascii="Calibri" w:eastAsia="MS PGothic" w:hAnsi="Calibri" w:cs="Calibri"/>
                <w:sz w:val="24"/>
                <w:szCs w:val="24"/>
                <w:rPrChange w:id="26175" w:author="DuyNgo" w:date="2012-08-09T15:04:00Z">
                  <w:rPr>
                    <w:ins w:id="26176" w:author="DuyNgo" w:date="2012-08-09T11:00:00Z"/>
                    <w:rFonts w:ascii="Tahoma" w:hAnsi="Tahoma" w:cs="Tahoma"/>
                    <w:color w:val="000000"/>
                    <w:sz w:val="20"/>
                    <w:szCs w:val="20"/>
                  </w:rPr>
                </w:rPrChange>
              </w:rPr>
              <w:pPrChange w:id="26177"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178" w:author="DuyNgo" w:date="2012-08-09T11:00:00Z">
              <w:r w:rsidRPr="00673E4D">
                <w:rPr>
                  <w:rFonts w:ascii="Calibri" w:eastAsia="MS PGothic" w:hAnsi="Calibri" w:cs="Calibri"/>
                  <w:sz w:val="24"/>
                  <w:szCs w:val="24"/>
                  <w:rPrChange w:id="26179" w:author="DuyNgo" w:date="2012-08-09T15:04:00Z">
                    <w:rPr/>
                  </w:rPrChange>
                </w:rPr>
                <w:t xml:space="preserve">Able to </w:t>
              </w:r>
            </w:ins>
            <w:r>
              <w:rPr>
                <w:rFonts w:ascii="Calibri" w:eastAsia="MS PGothic" w:hAnsi="Calibri" w:cs="Calibri"/>
                <w:sz w:val="24"/>
                <w:szCs w:val="24"/>
              </w:rPr>
              <w:t>create</w:t>
            </w:r>
          </w:p>
        </w:tc>
      </w:tr>
    </w:tbl>
    <w:p w:rsidR="00100AAD" w:rsidRDefault="00100AAD" w:rsidP="00227BA2"/>
    <w:p w:rsidR="00100AAD" w:rsidRPr="00673E4D" w:rsidRDefault="00100AAD" w:rsidP="00100AAD">
      <w:pPr>
        <w:pStyle w:val="Heading4"/>
        <w:rPr>
          <w:ins w:id="26180" w:author="DuyNgo" w:date="2012-08-09T11:00:00Z"/>
          <w:rFonts w:ascii="Calibri" w:hAnsi="Calibri" w:cs="Calibri"/>
          <w:sz w:val="24"/>
          <w:szCs w:val="24"/>
          <w:rPrChange w:id="26181" w:author="DuyNgo" w:date="2012-08-09T15:04:00Z">
            <w:rPr>
              <w:ins w:id="26182" w:author="DuyNgo" w:date="2012-08-09T11:00:00Z"/>
            </w:rPr>
          </w:rPrChange>
        </w:rPr>
      </w:pPr>
      <w:r>
        <w:rPr>
          <w:rFonts w:ascii="Calibri" w:hAnsi="Calibri" w:cs="Calibri"/>
          <w:sz w:val="24"/>
          <w:szCs w:val="24"/>
        </w:rPr>
        <w:t>5</w:t>
      </w:r>
      <w:ins w:id="26183" w:author="DuyNgo" w:date="2012-08-09T11:00:00Z">
        <w:r w:rsidRPr="00673E4D">
          <w:rPr>
            <w:rFonts w:ascii="Calibri" w:hAnsi="Calibri" w:cs="Calibri"/>
            <w:sz w:val="24"/>
            <w:szCs w:val="24"/>
            <w:rPrChange w:id="26184" w:author="DuyNgo" w:date="2012-08-09T15:04:00Z">
              <w:rPr>
                <w:i w:val="0"/>
                <w:iCs w:val="0"/>
                <w:color w:val="365F91" w:themeColor="accent1" w:themeShade="BF"/>
                <w:sz w:val="28"/>
                <w:szCs w:val="28"/>
              </w:rPr>
            </w:rPrChange>
          </w:rPr>
          <w:t>.</w:t>
        </w:r>
      </w:ins>
      <w:r>
        <w:rPr>
          <w:rFonts w:ascii="Calibri" w:hAnsi="Calibri" w:cs="Calibri"/>
          <w:sz w:val="24"/>
          <w:szCs w:val="24"/>
        </w:rPr>
        <w:t>5</w:t>
      </w:r>
      <w:ins w:id="26185" w:author="DuyNgo" w:date="2012-08-09T11:00:00Z">
        <w:r w:rsidRPr="00673E4D">
          <w:rPr>
            <w:rFonts w:ascii="Calibri" w:hAnsi="Calibri" w:cs="Calibri"/>
            <w:sz w:val="24"/>
            <w:szCs w:val="24"/>
            <w:rPrChange w:id="26186" w:author="DuyNgo" w:date="2012-08-09T15:04:00Z">
              <w:rPr>
                <w:i w:val="0"/>
                <w:iCs w:val="0"/>
                <w:color w:val="365F91" w:themeColor="accent1" w:themeShade="BF"/>
                <w:sz w:val="28"/>
                <w:szCs w:val="28"/>
              </w:rPr>
            </w:rPrChange>
          </w:rPr>
          <w:t>.</w:t>
        </w:r>
      </w:ins>
      <w:r w:rsidR="002B1030">
        <w:rPr>
          <w:rFonts w:ascii="Calibri" w:hAnsi="Calibri" w:cs="Calibri"/>
          <w:sz w:val="24"/>
          <w:szCs w:val="24"/>
        </w:rPr>
        <w:t>3</w:t>
      </w:r>
      <w:ins w:id="26187" w:author="DuyNgo" w:date="2012-08-09T11:00:00Z">
        <w:r w:rsidRPr="00673E4D">
          <w:rPr>
            <w:rFonts w:ascii="Calibri" w:hAnsi="Calibri" w:cs="Calibri"/>
            <w:sz w:val="24"/>
            <w:szCs w:val="24"/>
            <w:rPrChange w:id="26188" w:author="DuyNgo" w:date="2012-08-09T15:04:00Z">
              <w:rPr>
                <w:i w:val="0"/>
                <w:iCs w:val="0"/>
                <w:color w:val="365F91" w:themeColor="accent1" w:themeShade="BF"/>
                <w:sz w:val="28"/>
                <w:szCs w:val="28"/>
              </w:rPr>
            </w:rPrChange>
          </w:rPr>
          <w:t xml:space="preserve"> Check </w:t>
        </w:r>
      </w:ins>
      <w:r>
        <w:rPr>
          <w:rFonts w:ascii="Calibri" w:hAnsi="Calibri" w:cs="Calibri"/>
          <w:sz w:val="24"/>
          <w:szCs w:val="24"/>
        </w:rPr>
        <w:t>assign</w:t>
      </w:r>
      <w:ins w:id="26189" w:author="DuyNgo" w:date="2012-08-09T11:00:00Z">
        <w:r w:rsidRPr="00673E4D">
          <w:rPr>
            <w:rFonts w:ascii="Calibri" w:hAnsi="Calibri" w:cs="Calibri"/>
            <w:sz w:val="24"/>
            <w:szCs w:val="24"/>
            <w:rPrChange w:id="26190" w:author="DuyNgo" w:date="2012-08-09T15:04:00Z">
              <w:rPr>
                <w:i w:val="0"/>
                <w:iCs w:val="0"/>
                <w:color w:val="365F91" w:themeColor="accent1" w:themeShade="BF"/>
                <w:sz w:val="28"/>
                <w:szCs w:val="28"/>
              </w:rPr>
            </w:rPrChange>
          </w:rPr>
          <w:t xml:space="preserve"> </w:t>
        </w:r>
      </w:ins>
      <w:r>
        <w:rPr>
          <w:rFonts w:ascii="Calibri" w:hAnsi="Calibri" w:cs="Calibr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73E4D" w:rsidTr="00B32075">
        <w:trPr>
          <w:trHeight w:val="114"/>
          <w:ins w:id="26191"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73E4D" w:rsidRDefault="00100AAD" w:rsidP="00B32075">
            <w:pPr>
              <w:spacing w:after="0" w:line="240" w:lineRule="auto"/>
              <w:rPr>
                <w:ins w:id="26192" w:author="DuyNgo" w:date="2012-08-09T11:00:00Z"/>
                <w:rFonts w:ascii="Calibri" w:eastAsia="MS PGothic" w:hAnsi="Calibri" w:cs="Calibri"/>
                <w:b/>
                <w:sz w:val="24"/>
                <w:szCs w:val="24"/>
                <w:rPrChange w:id="26193" w:author="DuyNgo" w:date="2012-08-09T15:04:00Z">
                  <w:rPr>
                    <w:ins w:id="26194" w:author="DuyNgo" w:date="2012-08-09T11:00:00Z"/>
                    <w:rFonts w:ascii="Tahoma" w:eastAsia="MS PGothic" w:hAnsi="Tahoma" w:cs="Tahoma"/>
                    <w:b/>
                    <w:sz w:val="20"/>
                    <w:szCs w:val="20"/>
                  </w:rPr>
                </w:rPrChange>
              </w:rPr>
            </w:pPr>
            <w:ins w:id="26195" w:author="DuyNgo" w:date="2012-08-09T11:00:00Z">
              <w:r w:rsidRPr="00673E4D">
                <w:rPr>
                  <w:rFonts w:ascii="Calibri" w:eastAsia="MS PGothic" w:hAnsi="Calibri" w:cs="Calibri"/>
                  <w:b/>
                  <w:sz w:val="24"/>
                  <w:szCs w:val="24"/>
                  <w:rPrChange w:id="2619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6197" w:author="DuyNgo" w:date="2012-08-09T11:00:00Z"/>
                <w:rFonts w:ascii="Calibri" w:eastAsia="MS PGothic" w:hAnsi="Calibri" w:cs="Calibri"/>
                <w:b/>
                <w:bCs/>
                <w:sz w:val="24"/>
                <w:szCs w:val="24"/>
                <w:rPrChange w:id="26198" w:author="DuyNgo" w:date="2012-08-09T15:04:00Z">
                  <w:rPr>
                    <w:ins w:id="26199" w:author="DuyNgo" w:date="2012-08-09T11:00:00Z"/>
                    <w:rFonts w:ascii="Tahoma" w:eastAsia="MS PGothic" w:hAnsi="Tahoma" w:cs="Tahoma"/>
                    <w:b/>
                    <w:bCs/>
                    <w:sz w:val="20"/>
                    <w:szCs w:val="20"/>
                  </w:rPr>
                </w:rPrChange>
              </w:rPr>
            </w:pPr>
            <w:ins w:id="26200" w:author="DuyNgo" w:date="2012-08-09T11:00:00Z">
              <w:r w:rsidRPr="00673E4D">
                <w:rPr>
                  <w:rFonts w:ascii="Calibri" w:eastAsia="MS PGothic" w:hAnsi="Calibri" w:cs="Calibri"/>
                  <w:b/>
                  <w:bCs/>
                  <w:sz w:val="24"/>
                  <w:szCs w:val="24"/>
                  <w:rPrChange w:id="2620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6202" w:author="DuyNgo" w:date="2012-08-09T11:00:00Z"/>
                <w:rFonts w:ascii="Calibri" w:eastAsia="MS PGothic" w:hAnsi="Calibri" w:cs="Calibri"/>
                <w:b/>
                <w:bCs/>
                <w:sz w:val="24"/>
                <w:szCs w:val="24"/>
                <w:rPrChange w:id="26203" w:author="DuyNgo" w:date="2012-08-09T15:04:00Z">
                  <w:rPr>
                    <w:ins w:id="26204" w:author="DuyNgo" w:date="2012-08-09T11:00:00Z"/>
                    <w:rFonts w:ascii="Tahoma" w:eastAsia="MS PGothic" w:hAnsi="Tahoma" w:cs="Tahoma"/>
                    <w:b/>
                    <w:bCs/>
                    <w:sz w:val="20"/>
                    <w:szCs w:val="20"/>
                  </w:rPr>
                </w:rPrChange>
              </w:rPr>
            </w:pPr>
            <w:ins w:id="26205" w:author="DuyNgo" w:date="2012-08-09T11:00:00Z">
              <w:r w:rsidRPr="00673E4D">
                <w:rPr>
                  <w:rFonts w:ascii="Calibri" w:eastAsia="MS PGothic" w:hAnsi="Calibri" w:cs="Calibri"/>
                  <w:b/>
                  <w:bCs/>
                  <w:sz w:val="24"/>
                  <w:szCs w:val="24"/>
                  <w:rPrChange w:id="2620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6207" w:author="DuyNgo" w:date="2012-08-09T11:00:00Z"/>
                <w:rFonts w:ascii="Calibri" w:eastAsia="MS PGothic" w:hAnsi="Calibri" w:cs="Calibri"/>
                <w:b/>
                <w:bCs/>
                <w:sz w:val="24"/>
                <w:szCs w:val="24"/>
                <w:rPrChange w:id="26208" w:author="DuyNgo" w:date="2012-08-09T15:04:00Z">
                  <w:rPr>
                    <w:ins w:id="26209" w:author="DuyNgo" w:date="2012-08-09T11:00:00Z"/>
                    <w:rFonts w:ascii="Tahoma" w:eastAsia="MS PGothic" w:hAnsi="Tahoma" w:cs="Tahoma"/>
                    <w:b/>
                    <w:bCs/>
                    <w:sz w:val="20"/>
                    <w:szCs w:val="20"/>
                  </w:rPr>
                </w:rPrChange>
              </w:rPr>
            </w:pPr>
            <w:ins w:id="26210" w:author="DuyNgo" w:date="2012-08-09T11:00:00Z">
              <w:r w:rsidRPr="00673E4D">
                <w:rPr>
                  <w:rFonts w:ascii="Calibri" w:eastAsia="MS PGothic" w:hAnsi="Calibri" w:cs="Calibri"/>
                  <w:b/>
                  <w:bCs/>
                  <w:sz w:val="24"/>
                  <w:szCs w:val="24"/>
                  <w:rPrChange w:id="26211" w:author="DuyNgo" w:date="2012-08-09T15:04:00Z">
                    <w:rPr>
                      <w:rFonts w:ascii="Tahoma" w:eastAsia="MS PGothic" w:hAnsi="Tahoma" w:cs="Tahoma"/>
                      <w:b/>
                      <w:bCs/>
                      <w:color w:val="4F81BD" w:themeColor="accent1"/>
                      <w:sz w:val="20"/>
                      <w:szCs w:val="20"/>
                    </w:rPr>
                  </w:rPrChange>
                </w:rPr>
                <w:t>Expected output</w:t>
              </w:r>
            </w:ins>
          </w:p>
        </w:tc>
      </w:tr>
      <w:tr w:rsidR="00100AAD" w:rsidRPr="00673E4D" w:rsidTr="00B32075">
        <w:trPr>
          <w:trHeight w:val="1142"/>
          <w:ins w:id="26212"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73E4D" w:rsidRDefault="00100AAD" w:rsidP="00100AAD">
            <w:pPr>
              <w:spacing w:after="0" w:line="240" w:lineRule="auto"/>
              <w:rPr>
                <w:ins w:id="26213" w:author="DuyNgo" w:date="2012-08-09T11:00:00Z"/>
                <w:rFonts w:ascii="Calibri" w:eastAsia="MS PGothic" w:hAnsi="Calibri" w:cs="Calibri"/>
                <w:sz w:val="24"/>
                <w:szCs w:val="24"/>
                <w:rPrChange w:id="26214" w:author="DuyNgo" w:date="2012-08-09T15:04:00Z">
                  <w:rPr>
                    <w:ins w:id="26215" w:author="DuyNgo" w:date="2012-08-09T11:00:00Z"/>
                    <w:rFonts w:ascii="Tahoma" w:eastAsia="MS PGothic" w:hAnsi="Tahoma" w:cs="Tahoma"/>
                    <w:sz w:val="20"/>
                    <w:szCs w:val="20"/>
                  </w:rPr>
                </w:rPrChange>
              </w:rPr>
            </w:pPr>
            <w:ins w:id="26216" w:author="DuyNgo" w:date="2012-08-09T11:00:00Z">
              <w:r w:rsidRPr="00673E4D">
                <w:rPr>
                  <w:rFonts w:ascii="Calibri" w:eastAsia="MS PGothic" w:hAnsi="Calibri" w:cs="Calibri"/>
                  <w:sz w:val="24"/>
                  <w:szCs w:val="24"/>
                  <w:rPrChange w:id="26217" w:author="DuyNgo" w:date="2012-08-09T15:04:00Z">
                    <w:rPr>
                      <w:rFonts w:ascii="Tahoma" w:eastAsia="MS PGothic" w:hAnsi="Tahoma" w:cs="Tahoma"/>
                      <w:b/>
                      <w:bCs/>
                      <w:color w:val="4F81BD" w:themeColor="accent1"/>
                      <w:sz w:val="20"/>
                      <w:szCs w:val="20"/>
                    </w:rPr>
                  </w:rPrChange>
                </w:rPr>
                <w:t xml:space="preserve">Check </w:t>
              </w:r>
            </w:ins>
            <w:r>
              <w:rPr>
                <w:rFonts w:ascii="Calibri" w:eastAsia="MS PGothic" w:hAnsi="Calibri" w:cs="Calibri"/>
                <w:sz w:val="24"/>
                <w:szCs w:val="24"/>
              </w:rPr>
              <w:t>assign</w:t>
            </w:r>
            <w:ins w:id="26218" w:author="DuyNgo" w:date="2012-08-09T11:00:00Z">
              <w:r w:rsidRPr="00673E4D">
                <w:rPr>
                  <w:rFonts w:ascii="Calibri" w:eastAsia="MS PGothic" w:hAnsi="Calibri" w:cs="Calibri"/>
                  <w:sz w:val="24"/>
                  <w:szCs w:val="24"/>
                  <w:rPrChange w:id="26219"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Defect</w:t>
            </w:r>
            <w:ins w:id="26220" w:author="DuyNgo" w:date="2012-08-09T11:01:00Z">
              <w:r w:rsidRPr="00673E4D">
                <w:rPr>
                  <w:rFonts w:ascii="Calibri" w:eastAsia="MS PGothic" w:hAnsi="Calibri" w:cs="Calibri"/>
                  <w:sz w:val="24"/>
                  <w:szCs w:val="24"/>
                  <w:rPrChange w:id="26221"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B32075">
            <w:pPr>
              <w:spacing w:after="0" w:line="240" w:lineRule="auto"/>
              <w:rPr>
                <w:ins w:id="26222" w:author="DuyNgo" w:date="2012-08-09T11:00:00Z"/>
                <w:rFonts w:ascii="Calibri" w:eastAsia="MS PGothic" w:hAnsi="Calibri" w:cs="Calibri"/>
                <w:sz w:val="24"/>
                <w:szCs w:val="24"/>
                <w:rPrChange w:id="26223" w:author="DuyNgo" w:date="2012-08-09T15:04:00Z">
                  <w:rPr>
                    <w:ins w:id="26224" w:author="DuyNgo" w:date="2012-08-09T11:00:00Z"/>
                    <w:rFonts w:ascii="Tahoma" w:eastAsia="MS PGothic" w:hAnsi="Tahoma" w:cs="Tahoma"/>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Default="00100AAD" w:rsidP="00B32075">
            <w:pPr>
              <w:pStyle w:val="ListParagraph"/>
              <w:numPr>
                <w:ilvl w:val="0"/>
                <w:numId w:val="122"/>
              </w:numPr>
              <w:spacing w:after="0" w:line="240" w:lineRule="auto"/>
              <w:rPr>
                <w:rFonts w:ascii="Calibri" w:eastAsia="MS PGothic" w:hAnsi="Calibri" w:cs="Calibri"/>
                <w:sz w:val="24"/>
                <w:szCs w:val="24"/>
              </w:rPr>
              <w:pPrChange w:id="26225"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226" w:author="DuyNgo" w:date="2012-08-09T11:00:00Z">
              <w:r w:rsidRPr="00673E4D">
                <w:rPr>
                  <w:rFonts w:ascii="Calibri" w:eastAsia="MS PGothic" w:hAnsi="Calibri" w:cs="Calibri"/>
                  <w:sz w:val="24"/>
                  <w:szCs w:val="24"/>
                  <w:rPrChange w:id="26227" w:author="DuyNgo" w:date="2012-08-09T15:04:00Z">
                    <w:rPr/>
                  </w:rPrChange>
                </w:rPr>
                <w:t>Log in</w:t>
              </w:r>
            </w:ins>
          </w:p>
          <w:p w:rsidR="00100AAD" w:rsidRPr="00673E4D" w:rsidRDefault="00100AAD" w:rsidP="00B32075">
            <w:pPr>
              <w:pStyle w:val="ListParagraph"/>
              <w:numPr>
                <w:ilvl w:val="0"/>
                <w:numId w:val="122"/>
              </w:numPr>
              <w:spacing w:after="0" w:line="240" w:lineRule="auto"/>
              <w:rPr>
                <w:ins w:id="26228" w:author="DuyNgo" w:date="2012-08-09T11:00:00Z"/>
                <w:rFonts w:ascii="Calibri" w:eastAsia="MS PGothic" w:hAnsi="Calibri" w:cs="Calibri"/>
                <w:sz w:val="24"/>
                <w:szCs w:val="24"/>
                <w:rPrChange w:id="26229" w:author="DuyNgo" w:date="2012-08-09T15:04:00Z">
                  <w:rPr>
                    <w:ins w:id="26230"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100AAD">
            <w:pPr>
              <w:pStyle w:val="ListParagraph"/>
              <w:numPr>
                <w:ilvl w:val="0"/>
                <w:numId w:val="123"/>
              </w:numPr>
              <w:spacing w:after="0" w:line="240" w:lineRule="auto"/>
              <w:rPr>
                <w:ins w:id="26231" w:author="DuyNgo" w:date="2012-08-09T11:00:00Z"/>
                <w:rFonts w:ascii="Calibri" w:eastAsia="MS PGothic" w:hAnsi="Calibri" w:cs="Calibri"/>
                <w:sz w:val="24"/>
                <w:szCs w:val="24"/>
                <w:rPrChange w:id="26232" w:author="DuyNgo" w:date="2012-08-09T15:04:00Z">
                  <w:rPr>
                    <w:ins w:id="26233" w:author="DuyNgo" w:date="2012-08-09T11:00:00Z"/>
                    <w:rFonts w:ascii="Tahoma" w:hAnsi="Tahoma" w:cs="Tahoma"/>
                    <w:color w:val="000000"/>
                    <w:sz w:val="20"/>
                    <w:szCs w:val="20"/>
                  </w:rPr>
                </w:rPrChange>
              </w:rPr>
              <w:pPrChange w:id="26234"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235" w:author="DuyNgo" w:date="2012-08-09T11:00:00Z">
              <w:r w:rsidRPr="00673E4D">
                <w:rPr>
                  <w:rFonts w:ascii="Calibri" w:eastAsia="MS PGothic" w:hAnsi="Calibri" w:cs="Calibri"/>
                  <w:sz w:val="24"/>
                  <w:szCs w:val="24"/>
                  <w:rPrChange w:id="26236" w:author="DuyNgo" w:date="2012-08-09T15:04:00Z">
                    <w:rPr/>
                  </w:rPrChange>
                </w:rPr>
                <w:t>Able to</w:t>
              </w:r>
            </w:ins>
            <w:r>
              <w:rPr>
                <w:rFonts w:ascii="Calibri" w:eastAsia="MS PGothic" w:hAnsi="Calibri" w:cs="Calibri"/>
                <w:sz w:val="24"/>
                <w:szCs w:val="24"/>
              </w:rPr>
              <w:t xml:space="preserve"> assign</w:t>
            </w:r>
          </w:p>
        </w:tc>
      </w:tr>
    </w:tbl>
    <w:p w:rsidR="00100AAD" w:rsidRDefault="00100AAD" w:rsidP="00227BA2"/>
    <w:p w:rsidR="00100AAD" w:rsidRPr="00673E4D" w:rsidRDefault="00100AAD" w:rsidP="00100AAD">
      <w:pPr>
        <w:pStyle w:val="Heading4"/>
        <w:rPr>
          <w:ins w:id="26237" w:author="DuyNgo" w:date="2012-08-09T11:00:00Z"/>
          <w:rFonts w:ascii="Calibri" w:hAnsi="Calibri" w:cs="Calibri"/>
          <w:sz w:val="24"/>
          <w:szCs w:val="24"/>
          <w:rPrChange w:id="26238" w:author="DuyNgo" w:date="2012-08-09T15:04:00Z">
            <w:rPr>
              <w:ins w:id="26239" w:author="DuyNgo" w:date="2012-08-09T11:00:00Z"/>
            </w:rPr>
          </w:rPrChange>
        </w:rPr>
      </w:pPr>
      <w:r>
        <w:rPr>
          <w:rFonts w:ascii="Calibri" w:hAnsi="Calibri" w:cs="Calibri"/>
          <w:sz w:val="24"/>
          <w:szCs w:val="24"/>
        </w:rPr>
        <w:t>5</w:t>
      </w:r>
      <w:ins w:id="26240" w:author="DuyNgo" w:date="2012-08-09T11:00:00Z">
        <w:r w:rsidRPr="00673E4D">
          <w:rPr>
            <w:rFonts w:ascii="Calibri" w:hAnsi="Calibri" w:cs="Calibri"/>
            <w:sz w:val="24"/>
            <w:szCs w:val="24"/>
            <w:rPrChange w:id="26241" w:author="DuyNgo" w:date="2012-08-09T15:04:00Z">
              <w:rPr>
                <w:i w:val="0"/>
                <w:iCs w:val="0"/>
                <w:color w:val="365F91" w:themeColor="accent1" w:themeShade="BF"/>
                <w:sz w:val="28"/>
                <w:szCs w:val="28"/>
              </w:rPr>
            </w:rPrChange>
          </w:rPr>
          <w:t>.</w:t>
        </w:r>
      </w:ins>
      <w:r>
        <w:rPr>
          <w:rFonts w:ascii="Calibri" w:hAnsi="Calibri" w:cs="Calibri"/>
          <w:sz w:val="24"/>
          <w:szCs w:val="24"/>
        </w:rPr>
        <w:t>5</w:t>
      </w:r>
      <w:ins w:id="26242" w:author="DuyNgo" w:date="2012-08-09T11:00:00Z">
        <w:r w:rsidRPr="00673E4D">
          <w:rPr>
            <w:rFonts w:ascii="Calibri" w:hAnsi="Calibri" w:cs="Calibri"/>
            <w:sz w:val="24"/>
            <w:szCs w:val="24"/>
            <w:rPrChange w:id="26243" w:author="DuyNgo" w:date="2012-08-09T15:04:00Z">
              <w:rPr>
                <w:i w:val="0"/>
                <w:iCs w:val="0"/>
                <w:color w:val="365F91" w:themeColor="accent1" w:themeShade="BF"/>
                <w:sz w:val="28"/>
                <w:szCs w:val="28"/>
              </w:rPr>
            </w:rPrChange>
          </w:rPr>
          <w:t>.</w:t>
        </w:r>
      </w:ins>
      <w:r w:rsidR="002B1030">
        <w:rPr>
          <w:rFonts w:ascii="Calibri" w:hAnsi="Calibri" w:cs="Calibri"/>
          <w:sz w:val="24"/>
          <w:szCs w:val="24"/>
        </w:rPr>
        <w:t>4</w:t>
      </w:r>
      <w:ins w:id="26244" w:author="DuyNgo" w:date="2012-08-09T11:00:00Z">
        <w:r w:rsidRPr="00673E4D">
          <w:rPr>
            <w:rFonts w:ascii="Calibri" w:hAnsi="Calibri" w:cs="Calibri"/>
            <w:sz w:val="24"/>
            <w:szCs w:val="24"/>
            <w:rPrChange w:id="26245" w:author="DuyNgo" w:date="2012-08-09T15:04:00Z">
              <w:rPr>
                <w:i w:val="0"/>
                <w:iCs w:val="0"/>
                <w:color w:val="365F91" w:themeColor="accent1" w:themeShade="BF"/>
                <w:sz w:val="28"/>
                <w:szCs w:val="28"/>
              </w:rPr>
            </w:rPrChange>
          </w:rPr>
          <w:t xml:space="preserve"> Check </w:t>
        </w:r>
      </w:ins>
      <w:r>
        <w:rPr>
          <w:rFonts w:ascii="Calibri" w:hAnsi="Calibri" w:cs="Calibri"/>
          <w:sz w:val="24"/>
          <w:szCs w:val="24"/>
        </w:rPr>
        <w:t>update</w:t>
      </w:r>
      <w:ins w:id="26246" w:author="DuyNgo" w:date="2012-08-09T11:00:00Z">
        <w:r w:rsidRPr="00673E4D">
          <w:rPr>
            <w:rFonts w:ascii="Calibri" w:hAnsi="Calibri" w:cs="Calibri"/>
            <w:sz w:val="24"/>
            <w:szCs w:val="24"/>
            <w:rPrChange w:id="26247" w:author="DuyNgo" w:date="2012-08-09T15:04:00Z">
              <w:rPr>
                <w:i w:val="0"/>
                <w:iCs w:val="0"/>
                <w:color w:val="365F91" w:themeColor="accent1" w:themeShade="BF"/>
                <w:sz w:val="28"/>
                <w:szCs w:val="28"/>
              </w:rPr>
            </w:rPrChange>
          </w:rPr>
          <w:t xml:space="preserve"> </w:t>
        </w:r>
      </w:ins>
      <w:r>
        <w:rPr>
          <w:rFonts w:ascii="Calibri" w:hAnsi="Calibri" w:cs="Calibr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73E4D" w:rsidTr="00B32075">
        <w:trPr>
          <w:trHeight w:val="114"/>
          <w:ins w:id="2624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73E4D" w:rsidRDefault="00100AAD" w:rsidP="00B32075">
            <w:pPr>
              <w:spacing w:after="0" w:line="240" w:lineRule="auto"/>
              <w:rPr>
                <w:ins w:id="26249" w:author="DuyNgo" w:date="2012-08-09T11:00:00Z"/>
                <w:rFonts w:ascii="Calibri" w:eastAsia="MS PGothic" w:hAnsi="Calibri" w:cs="Calibri"/>
                <w:b/>
                <w:sz w:val="24"/>
                <w:szCs w:val="24"/>
                <w:rPrChange w:id="26250" w:author="DuyNgo" w:date="2012-08-09T15:04:00Z">
                  <w:rPr>
                    <w:ins w:id="26251" w:author="DuyNgo" w:date="2012-08-09T11:00:00Z"/>
                    <w:rFonts w:ascii="Tahoma" w:eastAsia="MS PGothic" w:hAnsi="Tahoma" w:cs="Tahoma"/>
                    <w:b/>
                    <w:sz w:val="20"/>
                    <w:szCs w:val="20"/>
                  </w:rPr>
                </w:rPrChange>
              </w:rPr>
            </w:pPr>
            <w:ins w:id="26252" w:author="DuyNgo" w:date="2012-08-09T11:00:00Z">
              <w:r w:rsidRPr="00673E4D">
                <w:rPr>
                  <w:rFonts w:ascii="Calibri" w:eastAsia="MS PGothic" w:hAnsi="Calibri" w:cs="Calibri"/>
                  <w:b/>
                  <w:sz w:val="24"/>
                  <w:szCs w:val="24"/>
                  <w:rPrChange w:id="2625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6254" w:author="DuyNgo" w:date="2012-08-09T11:00:00Z"/>
                <w:rFonts w:ascii="Calibri" w:eastAsia="MS PGothic" w:hAnsi="Calibri" w:cs="Calibri"/>
                <w:b/>
                <w:bCs/>
                <w:sz w:val="24"/>
                <w:szCs w:val="24"/>
                <w:rPrChange w:id="26255" w:author="DuyNgo" w:date="2012-08-09T15:04:00Z">
                  <w:rPr>
                    <w:ins w:id="26256" w:author="DuyNgo" w:date="2012-08-09T11:00:00Z"/>
                    <w:rFonts w:ascii="Tahoma" w:eastAsia="MS PGothic" w:hAnsi="Tahoma" w:cs="Tahoma"/>
                    <w:b/>
                    <w:bCs/>
                    <w:sz w:val="20"/>
                    <w:szCs w:val="20"/>
                  </w:rPr>
                </w:rPrChange>
              </w:rPr>
            </w:pPr>
            <w:ins w:id="26257" w:author="DuyNgo" w:date="2012-08-09T11:00:00Z">
              <w:r w:rsidRPr="00673E4D">
                <w:rPr>
                  <w:rFonts w:ascii="Calibri" w:eastAsia="MS PGothic" w:hAnsi="Calibri" w:cs="Calibri"/>
                  <w:b/>
                  <w:bCs/>
                  <w:sz w:val="24"/>
                  <w:szCs w:val="24"/>
                  <w:rPrChange w:id="2625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6259" w:author="DuyNgo" w:date="2012-08-09T11:00:00Z"/>
                <w:rFonts w:ascii="Calibri" w:eastAsia="MS PGothic" w:hAnsi="Calibri" w:cs="Calibri"/>
                <w:b/>
                <w:bCs/>
                <w:sz w:val="24"/>
                <w:szCs w:val="24"/>
                <w:rPrChange w:id="26260" w:author="DuyNgo" w:date="2012-08-09T15:04:00Z">
                  <w:rPr>
                    <w:ins w:id="26261" w:author="DuyNgo" w:date="2012-08-09T11:00:00Z"/>
                    <w:rFonts w:ascii="Tahoma" w:eastAsia="MS PGothic" w:hAnsi="Tahoma" w:cs="Tahoma"/>
                    <w:b/>
                    <w:bCs/>
                    <w:sz w:val="20"/>
                    <w:szCs w:val="20"/>
                  </w:rPr>
                </w:rPrChange>
              </w:rPr>
            </w:pPr>
            <w:ins w:id="26262" w:author="DuyNgo" w:date="2012-08-09T11:00:00Z">
              <w:r w:rsidRPr="00673E4D">
                <w:rPr>
                  <w:rFonts w:ascii="Calibri" w:eastAsia="MS PGothic" w:hAnsi="Calibri" w:cs="Calibri"/>
                  <w:b/>
                  <w:bCs/>
                  <w:sz w:val="24"/>
                  <w:szCs w:val="24"/>
                  <w:rPrChange w:id="2626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6264" w:author="DuyNgo" w:date="2012-08-09T11:00:00Z"/>
                <w:rFonts w:ascii="Calibri" w:eastAsia="MS PGothic" w:hAnsi="Calibri" w:cs="Calibri"/>
                <w:b/>
                <w:bCs/>
                <w:sz w:val="24"/>
                <w:szCs w:val="24"/>
                <w:rPrChange w:id="26265" w:author="DuyNgo" w:date="2012-08-09T15:04:00Z">
                  <w:rPr>
                    <w:ins w:id="26266" w:author="DuyNgo" w:date="2012-08-09T11:00:00Z"/>
                    <w:rFonts w:ascii="Tahoma" w:eastAsia="MS PGothic" w:hAnsi="Tahoma" w:cs="Tahoma"/>
                    <w:b/>
                    <w:bCs/>
                    <w:sz w:val="20"/>
                    <w:szCs w:val="20"/>
                  </w:rPr>
                </w:rPrChange>
              </w:rPr>
            </w:pPr>
            <w:ins w:id="26267" w:author="DuyNgo" w:date="2012-08-09T11:00:00Z">
              <w:r w:rsidRPr="00673E4D">
                <w:rPr>
                  <w:rFonts w:ascii="Calibri" w:eastAsia="MS PGothic" w:hAnsi="Calibri" w:cs="Calibri"/>
                  <w:b/>
                  <w:bCs/>
                  <w:sz w:val="24"/>
                  <w:szCs w:val="24"/>
                  <w:rPrChange w:id="26268" w:author="DuyNgo" w:date="2012-08-09T15:04:00Z">
                    <w:rPr>
                      <w:rFonts w:ascii="Tahoma" w:eastAsia="MS PGothic" w:hAnsi="Tahoma" w:cs="Tahoma"/>
                      <w:b/>
                      <w:bCs/>
                      <w:color w:val="4F81BD" w:themeColor="accent1"/>
                      <w:sz w:val="20"/>
                      <w:szCs w:val="20"/>
                    </w:rPr>
                  </w:rPrChange>
                </w:rPr>
                <w:t>Expected output</w:t>
              </w:r>
            </w:ins>
          </w:p>
        </w:tc>
      </w:tr>
      <w:tr w:rsidR="00100AAD" w:rsidRPr="00673E4D" w:rsidTr="00B32075">
        <w:trPr>
          <w:trHeight w:val="1142"/>
          <w:ins w:id="2626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73E4D" w:rsidRDefault="00100AAD" w:rsidP="00100AAD">
            <w:pPr>
              <w:spacing w:after="0" w:line="240" w:lineRule="auto"/>
              <w:rPr>
                <w:ins w:id="26270" w:author="DuyNgo" w:date="2012-08-09T11:00:00Z"/>
                <w:rFonts w:ascii="Calibri" w:eastAsia="MS PGothic" w:hAnsi="Calibri" w:cs="Calibri"/>
                <w:sz w:val="24"/>
                <w:szCs w:val="24"/>
                <w:rPrChange w:id="26271" w:author="DuyNgo" w:date="2012-08-09T15:04:00Z">
                  <w:rPr>
                    <w:ins w:id="26272" w:author="DuyNgo" w:date="2012-08-09T11:00:00Z"/>
                    <w:rFonts w:ascii="Tahoma" w:eastAsia="MS PGothic" w:hAnsi="Tahoma" w:cs="Tahoma"/>
                    <w:sz w:val="20"/>
                    <w:szCs w:val="20"/>
                  </w:rPr>
                </w:rPrChange>
              </w:rPr>
            </w:pPr>
            <w:ins w:id="26273" w:author="DuyNgo" w:date="2012-08-09T11:00:00Z">
              <w:r w:rsidRPr="00673E4D">
                <w:rPr>
                  <w:rFonts w:ascii="Calibri" w:eastAsia="MS PGothic" w:hAnsi="Calibri" w:cs="Calibri"/>
                  <w:sz w:val="24"/>
                  <w:szCs w:val="24"/>
                  <w:rPrChange w:id="26274" w:author="DuyNgo" w:date="2012-08-09T15:04:00Z">
                    <w:rPr>
                      <w:rFonts w:ascii="Tahoma" w:eastAsia="MS PGothic" w:hAnsi="Tahoma" w:cs="Tahoma"/>
                      <w:b/>
                      <w:bCs/>
                      <w:color w:val="4F81BD" w:themeColor="accent1"/>
                      <w:sz w:val="20"/>
                      <w:szCs w:val="20"/>
                    </w:rPr>
                  </w:rPrChange>
                </w:rPr>
                <w:t xml:space="preserve">Check </w:t>
              </w:r>
            </w:ins>
            <w:r>
              <w:rPr>
                <w:rFonts w:ascii="Calibri" w:eastAsia="MS PGothic" w:hAnsi="Calibri" w:cs="Calibri"/>
                <w:sz w:val="24"/>
                <w:szCs w:val="24"/>
              </w:rPr>
              <w:t>update</w:t>
            </w:r>
            <w:ins w:id="26275" w:author="DuyNgo" w:date="2012-08-09T11:00:00Z">
              <w:r w:rsidRPr="00673E4D">
                <w:rPr>
                  <w:rFonts w:ascii="Calibri" w:eastAsia="MS PGothic" w:hAnsi="Calibri" w:cs="Calibri"/>
                  <w:sz w:val="24"/>
                  <w:szCs w:val="24"/>
                  <w:rPrChange w:id="26276"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Defect</w:t>
            </w:r>
            <w:ins w:id="26277" w:author="DuyNgo" w:date="2012-08-09T11:01:00Z">
              <w:r w:rsidRPr="00673E4D">
                <w:rPr>
                  <w:rFonts w:ascii="Calibri" w:eastAsia="MS PGothic" w:hAnsi="Calibri" w:cs="Calibri"/>
                  <w:sz w:val="24"/>
                  <w:szCs w:val="24"/>
                  <w:rPrChange w:id="26278"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B32075">
            <w:pPr>
              <w:spacing w:after="0" w:line="240" w:lineRule="auto"/>
              <w:rPr>
                <w:ins w:id="26279" w:author="DuyNgo" w:date="2012-08-09T11:00:00Z"/>
                <w:rFonts w:ascii="Calibri" w:eastAsia="MS PGothic" w:hAnsi="Calibri" w:cs="Calibri"/>
                <w:sz w:val="24"/>
                <w:szCs w:val="24"/>
                <w:rPrChange w:id="26280" w:author="DuyNgo" w:date="2012-08-09T15:04:00Z">
                  <w:rPr>
                    <w:ins w:id="26281" w:author="DuyNgo" w:date="2012-08-09T11:00:00Z"/>
                    <w:rFonts w:ascii="Tahoma" w:eastAsia="MS PGothic" w:hAnsi="Tahoma" w:cs="Tahoma"/>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Default="00100AAD" w:rsidP="00B32075">
            <w:pPr>
              <w:pStyle w:val="ListParagraph"/>
              <w:numPr>
                <w:ilvl w:val="0"/>
                <w:numId w:val="122"/>
              </w:numPr>
              <w:spacing w:after="0" w:line="240" w:lineRule="auto"/>
              <w:rPr>
                <w:rFonts w:ascii="Calibri" w:eastAsia="MS PGothic" w:hAnsi="Calibri" w:cs="Calibri"/>
                <w:sz w:val="24"/>
                <w:szCs w:val="24"/>
              </w:rPr>
              <w:pPrChange w:id="26282"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283" w:author="DuyNgo" w:date="2012-08-09T11:00:00Z">
              <w:r w:rsidRPr="00673E4D">
                <w:rPr>
                  <w:rFonts w:ascii="Calibri" w:eastAsia="MS PGothic" w:hAnsi="Calibri" w:cs="Calibri"/>
                  <w:sz w:val="24"/>
                  <w:szCs w:val="24"/>
                  <w:rPrChange w:id="26284" w:author="DuyNgo" w:date="2012-08-09T15:04:00Z">
                    <w:rPr/>
                  </w:rPrChange>
                </w:rPr>
                <w:t>Log in</w:t>
              </w:r>
            </w:ins>
          </w:p>
          <w:p w:rsidR="00100AAD" w:rsidRPr="00673E4D" w:rsidRDefault="00100AAD" w:rsidP="00B32075">
            <w:pPr>
              <w:pStyle w:val="ListParagraph"/>
              <w:numPr>
                <w:ilvl w:val="0"/>
                <w:numId w:val="122"/>
              </w:numPr>
              <w:spacing w:after="0" w:line="240" w:lineRule="auto"/>
              <w:rPr>
                <w:ins w:id="26285" w:author="DuyNgo" w:date="2012-08-09T11:00:00Z"/>
                <w:rFonts w:ascii="Calibri" w:eastAsia="MS PGothic" w:hAnsi="Calibri" w:cs="Calibri"/>
                <w:sz w:val="24"/>
                <w:szCs w:val="24"/>
                <w:rPrChange w:id="26286" w:author="DuyNgo" w:date="2012-08-09T15:04:00Z">
                  <w:rPr>
                    <w:ins w:id="26287"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100AAD">
            <w:pPr>
              <w:pStyle w:val="ListParagraph"/>
              <w:numPr>
                <w:ilvl w:val="0"/>
                <w:numId w:val="123"/>
              </w:numPr>
              <w:spacing w:after="0" w:line="240" w:lineRule="auto"/>
              <w:rPr>
                <w:ins w:id="26288" w:author="DuyNgo" w:date="2012-08-09T11:00:00Z"/>
                <w:rFonts w:ascii="Calibri" w:eastAsia="MS PGothic" w:hAnsi="Calibri" w:cs="Calibri"/>
                <w:sz w:val="24"/>
                <w:szCs w:val="24"/>
                <w:rPrChange w:id="26289" w:author="DuyNgo" w:date="2012-08-09T15:04:00Z">
                  <w:rPr>
                    <w:ins w:id="26290" w:author="DuyNgo" w:date="2012-08-09T11:00:00Z"/>
                    <w:rFonts w:ascii="Tahoma" w:hAnsi="Tahoma" w:cs="Tahoma"/>
                    <w:color w:val="000000"/>
                    <w:sz w:val="20"/>
                    <w:szCs w:val="20"/>
                  </w:rPr>
                </w:rPrChange>
              </w:rPr>
              <w:pPrChange w:id="26291"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292" w:author="DuyNgo" w:date="2012-08-09T11:00:00Z">
              <w:r w:rsidRPr="00673E4D">
                <w:rPr>
                  <w:rFonts w:ascii="Calibri" w:eastAsia="MS PGothic" w:hAnsi="Calibri" w:cs="Calibri"/>
                  <w:sz w:val="24"/>
                  <w:szCs w:val="24"/>
                  <w:rPrChange w:id="26293" w:author="DuyNgo" w:date="2012-08-09T15:04:00Z">
                    <w:rPr/>
                  </w:rPrChange>
                </w:rPr>
                <w:t xml:space="preserve">Able to </w:t>
              </w:r>
            </w:ins>
            <w:r>
              <w:rPr>
                <w:rFonts w:ascii="Calibri" w:eastAsia="MS PGothic" w:hAnsi="Calibri" w:cs="Calibri"/>
                <w:sz w:val="24"/>
                <w:szCs w:val="24"/>
              </w:rPr>
              <w:t>update</w:t>
            </w:r>
          </w:p>
        </w:tc>
      </w:tr>
    </w:tbl>
    <w:p w:rsidR="00100AAD" w:rsidRDefault="00100AAD" w:rsidP="00227BA2"/>
    <w:p w:rsidR="00100AAD" w:rsidRPr="00673E4D" w:rsidRDefault="00100AAD" w:rsidP="00100AAD">
      <w:pPr>
        <w:pStyle w:val="Heading4"/>
        <w:rPr>
          <w:ins w:id="26294" w:author="DuyNgo" w:date="2012-08-09T11:00:00Z"/>
          <w:rFonts w:ascii="Calibri" w:hAnsi="Calibri" w:cs="Calibri"/>
          <w:sz w:val="24"/>
          <w:szCs w:val="24"/>
          <w:rPrChange w:id="26295" w:author="DuyNgo" w:date="2012-08-09T15:04:00Z">
            <w:rPr>
              <w:ins w:id="26296" w:author="DuyNgo" w:date="2012-08-09T11:00:00Z"/>
            </w:rPr>
          </w:rPrChange>
        </w:rPr>
      </w:pPr>
      <w:r>
        <w:rPr>
          <w:rFonts w:ascii="Calibri" w:hAnsi="Calibri" w:cs="Calibri"/>
          <w:sz w:val="24"/>
          <w:szCs w:val="24"/>
        </w:rPr>
        <w:t>5</w:t>
      </w:r>
      <w:ins w:id="26297" w:author="DuyNgo" w:date="2012-08-09T11:00:00Z">
        <w:r w:rsidRPr="00673E4D">
          <w:rPr>
            <w:rFonts w:ascii="Calibri" w:hAnsi="Calibri" w:cs="Calibri"/>
            <w:sz w:val="24"/>
            <w:szCs w:val="24"/>
            <w:rPrChange w:id="26298" w:author="DuyNgo" w:date="2012-08-09T15:04:00Z">
              <w:rPr>
                <w:i w:val="0"/>
                <w:iCs w:val="0"/>
                <w:color w:val="365F91" w:themeColor="accent1" w:themeShade="BF"/>
                <w:sz w:val="28"/>
                <w:szCs w:val="28"/>
              </w:rPr>
            </w:rPrChange>
          </w:rPr>
          <w:t>.</w:t>
        </w:r>
      </w:ins>
      <w:r>
        <w:rPr>
          <w:rFonts w:ascii="Calibri" w:hAnsi="Calibri" w:cs="Calibri"/>
          <w:sz w:val="24"/>
          <w:szCs w:val="24"/>
        </w:rPr>
        <w:t>5</w:t>
      </w:r>
      <w:ins w:id="26299" w:author="DuyNgo" w:date="2012-08-09T11:00:00Z">
        <w:r w:rsidRPr="00673E4D">
          <w:rPr>
            <w:rFonts w:ascii="Calibri" w:hAnsi="Calibri" w:cs="Calibri"/>
            <w:sz w:val="24"/>
            <w:szCs w:val="24"/>
            <w:rPrChange w:id="26300" w:author="DuyNgo" w:date="2012-08-09T15:04:00Z">
              <w:rPr>
                <w:i w:val="0"/>
                <w:iCs w:val="0"/>
                <w:color w:val="365F91" w:themeColor="accent1" w:themeShade="BF"/>
                <w:sz w:val="28"/>
                <w:szCs w:val="28"/>
              </w:rPr>
            </w:rPrChange>
          </w:rPr>
          <w:t>.</w:t>
        </w:r>
      </w:ins>
      <w:r w:rsidR="002B1030">
        <w:rPr>
          <w:rFonts w:ascii="Calibri" w:hAnsi="Calibri" w:cs="Calibri"/>
          <w:sz w:val="24"/>
          <w:szCs w:val="24"/>
        </w:rPr>
        <w:t>5</w:t>
      </w:r>
      <w:ins w:id="26301" w:author="DuyNgo" w:date="2012-08-09T11:00:00Z">
        <w:r w:rsidRPr="00673E4D">
          <w:rPr>
            <w:rFonts w:ascii="Calibri" w:hAnsi="Calibri" w:cs="Calibri"/>
            <w:sz w:val="24"/>
            <w:szCs w:val="24"/>
            <w:rPrChange w:id="26302" w:author="DuyNgo" w:date="2012-08-09T15:04:00Z">
              <w:rPr>
                <w:i w:val="0"/>
                <w:iCs w:val="0"/>
                <w:color w:val="365F91" w:themeColor="accent1" w:themeShade="BF"/>
                <w:sz w:val="28"/>
                <w:szCs w:val="28"/>
              </w:rPr>
            </w:rPrChange>
          </w:rPr>
          <w:t xml:space="preserve"> Check </w:t>
        </w:r>
      </w:ins>
      <w:r>
        <w:rPr>
          <w:rFonts w:ascii="Calibri" w:hAnsi="Calibri" w:cs="Calibri"/>
          <w:sz w:val="24"/>
          <w:szCs w:val="24"/>
        </w:rPr>
        <w:t>delete</w:t>
      </w:r>
      <w:ins w:id="26303" w:author="DuyNgo" w:date="2012-08-09T11:00:00Z">
        <w:r w:rsidRPr="00673E4D">
          <w:rPr>
            <w:rFonts w:ascii="Calibri" w:hAnsi="Calibri" w:cs="Calibri"/>
            <w:sz w:val="24"/>
            <w:szCs w:val="24"/>
            <w:rPrChange w:id="26304" w:author="DuyNgo" w:date="2012-08-09T15:04:00Z">
              <w:rPr>
                <w:i w:val="0"/>
                <w:iCs w:val="0"/>
                <w:color w:val="365F91" w:themeColor="accent1" w:themeShade="BF"/>
                <w:sz w:val="28"/>
                <w:szCs w:val="28"/>
              </w:rPr>
            </w:rPrChange>
          </w:rPr>
          <w:t xml:space="preserve"> </w:t>
        </w:r>
      </w:ins>
      <w:r>
        <w:rPr>
          <w:rFonts w:ascii="Calibri" w:hAnsi="Calibri" w:cs="Calibr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73E4D" w:rsidTr="00B32075">
        <w:trPr>
          <w:trHeight w:val="114"/>
          <w:ins w:id="26305"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73E4D" w:rsidRDefault="00100AAD" w:rsidP="00B32075">
            <w:pPr>
              <w:spacing w:after="0" w:line="240" w:lineRule="auto"/>
              <w:rPr>
                <w:ins w:id="26306" w:author="DuyNgo" w:date="2012-08-09T11:00:00Z"/>
                <w:rFonts w:ascii="Calibri" w:eastAsia="MS PGothic" w:hAnsi="Calibri" w:cs="Calibri"/>
                <w:b/>
                <w:sz w:val="24"/>
                <w:szCs w:val="24"/>
                <w:rPrChange w:id="26307" w:author="DuyNgo" w:date="2012-08-09T15:04:00Z">
                  <w:rPr>
                    <w:ins w:id="26308" w:author="DuyNgo" w:date="2012-08-09T11:00:00Z"/>
                    <w:rFonts w:ascii="Tahoma" w:eastAsia="MS PGothic" w:hAnsi="Tahoma" w:cs="Tahoma"/>
                    <w:b/>
                    <w:sz w:val="20"/>
                    <w:szCs w:val="20"/>
                  </w:rPr>
                </w:rPrChange>
              </w:rPr>
            </w:pPr>
            <w:ins w:id="26309" w:author="DuyNgo" w:date="2012-08-09T11:00:00Z">
              <w:r w:rsidRPr="00673E4D">
                <w:rPr>
                  <w:rFonts w:ascii="Calibri" w:eastAsia="MS PGothic" w:hAnsi="Calibri" w:cs="Calibri"/>
                  <w:b/>
                  <w:sz w:val="24"/>
                  <w:szCs w:val="24"/>
                  <w:rPrChange w:id="26310"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6311" w:author="DuyNgo" w:date="2012-08-09T11:00:00Z"/>
                <w:rFonts w:ascii="Calibri" w:eastAsia="MS PGothic" w:hAnsi="Calibri" w:cs="Calibri"/>
                <w:b/>
                <w:bCs/>
                <w:sz w:val="24"/>
                <w:szCs w:val="24"/>
                <w:rPrChange w:id="26312" w:author="DuyNgo" w:date="2012-08-09T15:04:00Z">
                  <w:rPr>
                    <w:ins w:id="26313" w:author="DuyNgo" w:date="2012-08-09T11:00:00Z"/>
                    <w:rFonts w:ascii="Tahoma" w:eastAsia="MS PGothic" w:hAnsi="Tahoma" w:cs="Tahoma"/>
                    <w:b/>
                    <w:bCs/>
                    <w:sz w:val="20"/>
                    <w:szCs w:val="20"/>
                  </w:rPr>
                </w:rPrChange>
              </w:rPr>
            </w:pPr>
            <w:ins w:id="26314" w:author="DuyNgo" w:date="2012-08-09T11:00:00Z">
              <w:r w:rsidRPr="00673E4D">
                <w:rPr>
                  <w:rFonts w:ascii="Calibri" w:eastAsia="MS PGothic" w:hAnsi="Calibri" w:cs="Calibri"/>
                  <w:b/>
                  <w:bCs/>
                  <w:sz w:val="24"/>
                  <w:szCs w:val="24"/>
                  <w:rPrChange w:id="26315"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6316" w:author="DuyNgo" w:date="2012-08-09T11:00:00Z"/>
                <w:rFonts w:ascii="Calibri" w:eastAsia="MS PGothic" w:hAnsi="Calibri" w:cs="Calibri"/>
                <w:b/>
                <w:bCs/>
                <w:sz w:val="24"/>
                <w:szCs w:val="24"/>
                <w:rPrChange w:id="26317" w:author="DuyNgo" w:date="2012-08-09T15:04:00Z">
                  <w:rPr>
                    <w:ins w:id="26318" w:author="DuyNgo" w:date="2012-08-09T11:00:00Z"/>
                    <w:rFonts w:ascii="Tahoma" w:eastAsia="MS PGothic" w:hAnsi="Tahoma" w:cs="Tahoma"/>
                    <w:b/>
                    <w:bCs/>
                    <w:sz w:val="20"/>
                    <w:szCs w:val="20"/>
                  </w:rPr>
                </w:rPrChange>
              </w:rPr>
            </w:pPr>
            <w:ins w:id="26319" w:author="DuyNgo" w:date="2012-08-09T11:00:00Z">
              <w:r w:rsidRPr="00673E4D">
                <w:rPr>
                  <w:rFonts w:ascii="Calibri" w:eastAsia="MS PGothic" w:hAnsi="Calibri" w:cs="Calibri"/>
                  <w:b/>
                  <w:bCs/>
                  <w:sz w:val="24"/>
                  <w:szCs w:val="24"/>
                  <w:rPrChange w:id="26320"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6321" w:author="DuyNgo" w:date="2012-08-09T11:00:00Z"/>
                <w:rFonts w:ascii="Calibri" w:eastAsia="MS PGothic" w:hAnsi="Calibri" w:cs="Calibri"/>
                <w:b/>
                <w:bCs/>
                <w:sz w:val="24"/>
                <w:szCs w:val="24"/>
                <w:rPrChange w:id="26322" w:author="DuyNgo" w:date="2012-08-09T15:04:00Z">
                  <w:rPr>
                    <w:ins w:id="26323" w:author="DuyNgo" w:date="2012-08-09T11:00:00Z"/>
                    <w:rFonts w:ascii="Tahoma" w:eastAsia="MS PGothic" w:hAnsi="Tahoma" w:cs="Tahoma"/>
                    <w:b/>
                    <w:bCs/>
                    <w:sz w:val="20"/>
                    <w:szCs w:val="20"/>
                  </w:rPr>
                </w:rPrChange>
              </w:rPr>
            </w:pPr>
            <w:ins w:id="26324" w:author="DuyNgo" w:date="2012-08-09T11:00:00Z">
              <w:r w:rsidRPr="00673E4D">
                <w:rPr>
                  <w:rFonts w:ascii="Calibri" w:eastAsia="MS PGothic" w:hAnsi="Calibri" w:cs="Calibri"/>
                  <w:b/>
                  <w:bCs/>
                  <w:sz w:val="24"/>
                  <w:szCs w:val="24"/>
                  <w:rPrChange w:id="26325" w:author="DuyNgo" w:date="2012-08-09T15:04:00Z">
                    <w:rPr>
                      <w:rFonts w:ascii="Tahoma" w:eastAsia="MS PGothic" w:hAnsi="Tahoma" w:cs="Tahoma"/>
                      <w:b/>
                      <w:bCs/>
                      <w:color w:val="4F81BD" w:themeColor="accent1"/>
                      <w:sz w:val="20"/>
                      <w:szCs w:val="20"/>
                    </w:rPr>
                  </w:rPrChange>
                </w:rPr>
                <w:t>Expected output</w:t>
              </w:r>
            </w:ins>
          </w:p>
        </w:tc>
      </w:tr>
      <w:tr w:rsidR="00100AAD" w:rsidRPr="00673E4D" w:rsidTr="00B32075">
        <w:trPr>
          <w:trHeight w:val="1142"/>
          <w:ins w:id="26326"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73E4D" w:rsidRDefault="00100AAD" w:rsidP="00100AAD">
            <w:pPr>
              <w:spacing w:after="0" w:line="240" w:lineRule="auto"/>
              <w:rPr>
                <w:ins w:id="26327" w:author="DuyNgo" w:date="2012-08-09T11:00:00Z"/>
                <w:rFonts w:ascii="Calibri" w:eastAsia="MS PGothic" w:hAnsi="Calibri" w:cs="Calibri"/>
                <w:sz w:val="24"/>
                <w:szCs w:val="24"/>
                <w:rPrChange w:id="26328" w:author="DuyNgo" w:date="2012-08-09T15:04:00Z">
                  <w:rPr>
                    <w:ins w:id="26329" w:author="DuyNgo" w:date="2012-08-09T11:00:00Z"/>
                    <w:rFonts w:ascii="Tahoma" w:eastAsia="MS PGothic" w:hAnsi="Tahoma" w:cs="Tahoma"/>
                    <w:sz w:val="20"/>
                    <w:szCs w:val="20"/>
                  </w:rPr>
                </w:rPrChange>
              </w:rPr>
            </w:pPr>
            <w:ins w:id="26330" w:author="DuyNgo" w:date="2012-08-09T11:00:00Z">
              <w:r w:rsidRPr="00673E4D">
                <w:rPr>
                  <w:rFonts w:ascii="Calibri" w:eastAsia="MS PGothic" w:hAnsi="Calibri" w:cs="Calibri"/>
                  <w:sz w:val="24"/>
                  <w:szCs w:val="24"/>
                  <w:rPrChange w:id="26331" w:author="DuyNgo" w:date="2012-08-09T15:04:00Z">
                    <w:rPr>
                      <w:rFonts w:ascii="Tahoma" w:eastAsia="MS PGothic" w:hAnsi="Tahoma" w:cs="Tahoma"/>
                      <w:b/>
                      <w:bCs/>
                      <w:color w:val="4F81BD" w:themeColor="accent1"/>
                      <w:sz w:val="20"/>
                      <w:szCs w:val="20"/>
                    </w:rPr>
                  </w:rPrChange>
                </w:rPr>
                <w:t xml:space="preserve">Check </w:t>
              </w:r>
            </w:ins>
            <w:r>
              <w:rPr>
                <w:rFonts w:ascii="Calibri" w:eastAsia="MS PGothic" w:hAnsi="Calibri" w:cs="Calibri"/>
                <w:sz w:val="24"/>
                <w:szCs w:val="24"/>
              </w:rPr>
              <w:t>delete</w:t>
            </w:r>
            <w:ins w:id="26332" w:author="DuyNgo" w:date="2012-08-09T11:00:00Z">
              <w:r w:rsidRPr="00673E4D">
                <w:rPr>
                  <w:rFonts w:ascii="Calibri" w:eastAsia="MS PGothic" w:hAnsi="Calibri" w:cs="Calibri"/>
                  <w:sz w:val="24"/>
                  <w:szCs w:val="24"/>
                  <w:rPrChange w:id="26333"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Defect</w:t>
            </w:r>
            <w:ins w:id="26334" w:author="DuyNgo" w:date="2012-08-09T11:01:00Z">
              <w:r w:rsidRPr="00673E4D">
                <w:rPr>
                  <w:rFonts w:ascii="Calibri" w:eastAsia="MS PGothic" w:hAnsi="Calibri" w:cs="Calibri"/>
                  <w:sz w:val="24"/>
                  <w:szCs w:val="24"/>
                  <w:rPrChange w:id="26335"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B32075">
            <w:pPr>
              <w:spacing w:after="0" w:line="240" w:lineRule="auto"/>
              <w:rPr>
                <w:ins w:id="26336" w:author="DuyNgo" w:date="2012-08-09T11:00:00Z"/>
                <w:rFonts w:ascii="Calibri" w:eastAsia="MS PGothic" w:hAnsi="Calibri" w:cs="Calibri"/>
                <w:sz w:val="24"/>
                <w:szCs w:val="24"/>
                <w:rPrChange w:id="26337" w:author="DuyNgo" w:date="2012-08-09T15:04:00Z">
                  <w:rPr>
                    <w:ins w:id="26338" w:author="DuyNgo" w:date="2012-08-09T11:00:00Z"/>
                    <w:rFonts w:ascii="Tahoma" w:eastAsia="MS PGothic" w:hAnsi="Tahoma" w:cs="Tahoma"/>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Default="00100AAD" w:rsidP="00B32075">
            <w:pPr>
              <w:pStyle w:val="ListParagraph"/>
              <w:numPr>
                <w:ilvl w:val="0"/>
                <w:numId w:val="122"/>
              </w:numPr>
              <w:spacing w:after="0" w:line="240" w:lineRule="auto"/>
              <w:rPr>
                <w:rFonts w:ascii="Calibri" w:eastAsia="MS PGothic" w:hAnsi="Calibri" w:cs="Calibri"/>
                <w:sz w:val="24"/>
                <w:szCs w:val="24"/>
              </w:rPr>
              <w:pPrChange w:id="26339"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340" w:author="DuyNgo" w:date="2012-08-09T11:00:00Z">
              <w:r w:rsidRPr="00673E4D">
                <w:rPr>
                  <w:rFonts w:ascii="Calibri" w:eastAsia="MS PGothic" w:hAnsi="Calibri" w:cs="Calibri"/>
                  <w:sz w:val="24"/>
                  <w:szCs w:val="24"/>
                  <w:rPrChange w:id="26341" w:author="DuyNgo" w:date="2012-08-09T15:04:00Z">
                    <w:rPr/>
                  </w:rPrChange>
                </w:rPr>
                <w:t>Log in</w:t>
              </w:r>
            </w:ins>
          </w:p>
          <w:p w:rsidR="00100AAD" w:rsidRPr="00673E4D" w:rsidRDefault="00100AAD" w:rsidP="00B32075">
            <w:pPr>
              <w:pStyle w:val="ListParagraph"/>
              <w:numPr>
                <w:ilvl w:val="0"/>
                <w:numId w:val="122"/>
              </w:numPr>
              <w:spacing w:after="0" w:line="240" w:lineRule="auto"/>
              <w:rPr>
                <w:ins w:id="26342" w:author="DuyNgo" w:date="2012-08-09T11:00:00Z"/>
                <w:rFonts w:ascii="Calibri" w:eastAsia="MS PGothic" w:hAnsi="Calibri" w:cs="Calibri"/>
                <w:sz w:val="24"/>
                <w:szCs w:val="24"/>
                <w:rPrChange w:id="26343" w:author="DuyNgo" w:date="2012-08-09T15:04:00Z">
                  <w:rPr>
                    <w:ins w:id="26344"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100AAD">
            <w:pPr>
              <w:pStyle w:val="ListParagraph"/>
              <w:numPr>
                <w:ilvl w:val="0"/>
                <w:numId w:val="123"/>
              </w:numPr>
              <w:spacing w:after="0" w:line="240" w:lineRule="auto"/>
              <w:rPr>
                <w:ins w:id="26345" w:author="DuyNgo" w:date="2012-08-09T11:00:00Z"/>
                <w:rFonts w:ascii="Calibri" w:eastAsia="MS PGothic" w:hAnsi="Calibri" w:cs="Calibri"/>
                <w:sz w:val="24"/>
                <w:szCs w:val="24"/>
                <w:rPrChange w:id="26346" w:author="DuyNgo" w:date="2012-08-09T15:04:00Z">
                  <w:rPr>
                    <w:ins w:id="26347" w:author="DuyNgo" w:date="2012-08-09T11:00:00Z"/>
                    <w:rFonts w:ascii="Tahoma" w:hAnsi="Tahoma" w:cs="Tahoma"/>
                    <w:color w:val="000000"/>
                    <w:sz w:val="20"/>
                    <w:szCs w:val="20"/>
                  </w:rPr>
                </w:rPrChange>
              </w:rPr>
              <w:pPrChange w:id="26348"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349" w:author="DuyNgo" w:date="2012-08-09T11:00:00Z">
              <w:r w:rsidRPr="00673E4D">
                <w:rPr>
                  <w:rFonts w:ascii="Calibri" w:eastAsia="MS PGothic" w:hAnsi="Calibri" w:cs="Calibri"/>
                  <w:sz w:val="24"/>
                  <w:szCs w:val="24"/>
                  <w:rPrChange w:id="26350" w:author="DuyNgo" w:date="2012-08-09T15:04:00Z">
                    <w:rPr/>
                  </w:rPrChange>
                </w:rPr>
                <w:t xml:space="preserve">Able to </w:t>
              </w:r>
            </w:ins>
            <w:r>
              <w:rPr>
                <w:rFonts w:ascii="Calibri" w:eastAsia="MS PGothic" w:hAnsi="Calibri" w:cs="Calibri"/>
                <w:sz w:val="24"/>
                <w:szCs w:val="24"/>
              </w:rPr>
              <w:t>delete</w:t>
            </w:r>
          </w:p>
        </w:tc>
      </w:tr>
    </w:tbl>
    <w:p w:rsidR="00100AAD" w:rsidRDefault="00100AAD" w:rsidP="00227BA2"/>
    <w:p w:rsidR="00100AAD" w:rsidRPr="00673E4D" w:rsidRDefault="00100AAD" w:rsidP="00100AAD">
      <w:pPr>
        <w:pStyle w:val="Heading4"/>
        <w:rPr>
          <w:ins w:id="26351" w:author="DuyNgo" w:date="2012-08-09T11:00:00Z"/>
          <w:rFonts w:ascii="Calibri" w:hAnsi="Calibri" w:cs="Calibri"/>
          <w:sz w:val="24"/>
          <w:szCs w:val="24"/>
          <w:rPrChange w:id="26352" w:author="DuyNgo" w:date="2012-08-09T15:04:00Z">
            <w:rPr>
              <w:ins w:id="26353" w:author="DuyNgo" w:date="2012-08-09T11:00:00Z"/>
            </w:rPr>
          </w:rPrChange>
        </w:rPr>
      </w:pPr>
      <w:r>
        <w:rPr>
          <w:rFonts w:ascii="Calibri" w:hAnsi="Calibri" w:cs="Calibri"/>
          <w:sz w:val="24"/>
          <w:szCs w:val="24"/>
        </w:rPr>
        <w:lastRenderedPageBreak/>
        <w:t>5</w:t>
      </w:r>
      <w:ins w:id="26354" w:author="DuyNgo" w:date="2012-08-09T11:00:00Z">
        <w:r w:rsidRPr="00673E4D">
          <w:rPr>
            <w:rFonts w:ascii="Calibri" w:hAnsi="Calibri" w:cs="Calibri"/>
            <w:sz w:val="24"/>
            <w:szCs w:val="24"/>
            <w:rPrChange w:id="26355" w:author="DuyNgo" w:date="2012-08-09T15:04:00Z">
              <w:rPr>
                <w:i w:val="0"/>
                <w:iCs w:val="0"/>
                <w:color w:val="365F91" w:themeColor="accent1" w:themeShade="BF"/>
                <w:sz w:val="28"/>
                <w:szCs w:val="28"/>
              </w:rPr>
            </w:rPrChange>
          </w:rPr>
          <w:t>.</w:t>
        </w:r>
      </w:ins>
      <w:r>
        <w:rPr>
          <w:rFonts w:ascii="Calibri" w:hAnsi="Calibri" w:cs="Calibri"/>
          <w:sz w:val="24"/>
          <w:szCs w:val="24"/>
        </w:rPr>
        <w:t>5</w:t>
      </w:r>
      <w:ins w:id="26356" w:author="DuyNgo" w:date="2012-08-09T11:00:00Z">
        <w:r w:rsidRPr="00673E4D">
          <w:rPr>
            <w:rFonts w:ascii="Calibri" w:hAnsi="Calibri" w:cs="Calibri"/>
            <w:sz w:val="24"/>
            <w:szCs w:val="24"/>
            <w:rPrChange w:id="26357" w:author="DuyNgo" w:date="2012-08-09T15:04:00Z">
              <w:rPr>
                <w:i w:val="0"/>
                <w:iCs w:val="0"/>
                <w:color w:val="365F91" w:themeColor="accent1" w:themeShade="BF"/>
                <w:sz w:val="28"/>
                <w:szCs w:val="28"/>
              </w:rPr>
            </w:rPrChange>
          </w:rPr>
          <w:t>.</w:t>
        </w:r>
      </w:ins>
      <w:r w:rsidR="002B1030">
        <w:rPr>
          <w:rFonts w:ascii="Calibri" w:hAnsi="Calibri" w:cs="Calibri"/>
          <w:sz w:val="24"/>
          <w:szCs w:val="24"/>
        </w:rPr>
        <w:t>6</w:t>
      </w:r>
      <w:ins w:id="26358" w:author="DuyNgo" w:date="2012-08-09T11:00:00Z">
        <w:r w:rsidRPr="00673E4D">
          <w:rPr>
            <w:rFonts w:ascii="Calibri" w:hAnsi="Calibri" w:cs="Calibri"/>
            <w:sz w:val="24"/>
            <w:szCs w:val="24"/>
            <w:rPrChange w:id="26359" w:author="DuyNgo" w:date="2012-08-09T15:04:00Z">
              <w:rPr>
                <w:i w:val="0"/>
                <w:iCs w:val="0"/>
                <w:color w:val="365F91" w:themeColor="accent1" w:themeShade="BF"/>
                <w:sz w:val="28"/>
                <w:szCs w:val="28"/>
              </w:rPr>
            </w:rPrChange>
          </w:rPr>
          <w:t xml:space="preserve"> Check </w:t>
        </w:r>
      </w:ins>
      <w:r>
        <w:rPr>
          <w:rFonts w:ascii="Calibri" w:hAnsi="Calibri" w:cs="Calibri"/>
          <w:sz w:val="24"/>
          <w:szCs w:val="24"/>
        </w:rPr>
        <w:t>search</w:t>
      </w:r>
      <w:ins w:id="26360" w:author="DuyNgo" w:date="2012-08-09T11:00:00Z">
        <w:r w:rsidRPr="00673E4D">
          <w:rPr>
            <w:rFonts w:ascii="Calibri" w:hAnsi="Calibri" w:cs="Calibri"/>
            <w:sz w:val="24"/>
            <w:szCs w:val="24"/>
            <w:rPrChange w:id="26361" w:author="DuyNgo" w:date="2012-08-09T15:04:00Z">
              <w:rPr>
                <w:i w:val="0"/>
                <w:iCs w:val="0"/>
                <w:color w:val="365F91" w:themeColor="accent1" w:themeShade="BF"/>
                <w:sz w:val="28"/>
                <w:szCs w:val="28"/>
              </w:rPr>
            </w:rPrChange>
          </w:rPr>
          <w:t xml:space="preserve"> </w:t>
        </w:r>
      </w:ins>
      <w:r>
        <w:rPr>
          <w:rFonts w:ascii="Calibri" w:hAnsi="Calibri" w:cs="Calibr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73E4D" w:rsidTr="00B32075">
        <w:trPr>
          <w:trHeight w:val="114"/>
          <w:ins w:id="26362"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73E4D" w:rsidRDefault="00100AAD" w:rsidP="00B32075">
            <w:pPr>
              <w:spacing w:after="0" w:line="240" w:lineRule="auto"/>
              <w:rPr>
                <w:ins w:id="26363" w:author="DuyNgo" w:date="2012-08-09T11:00:00Z"/>
                <w:rFonts w:ascii="Calibri" w:eastAsia="MS PGothic" w:hAnsi="Calibri" w:cs="Calibri"/>
                <w:b/>
                <w:sz w:val="24"/>
                <w:szCs w:val="24"/>
                <w:rPrChange w:id="26364" w:author="DuyNgo" w:date="2012-08-09T15:04:00Z">
                  <w:rPr>
                    <w:ins w:id="26365" w:author="DuyNgo" w:date="2012-08-09T11:00:00Z"/>
                    <w:rFonts w:ascii="Tahoma" w:eastAsia="MS PGothic" w:hAnsi="Tahoma" w:cs="Tahoma"/>
                    <w:b/>
                    <w:sz w:val="20"/>
                    <w:szCs w:val="20"/>
                  </w:rPr>
                </w:rPrChange>
              </w:rPr>
            </w:pPr>
            <w:ins w:id="26366" w:author="DuyNgo" w:date="2012-08-09T11:00:00Z">
              <w:r w:rsidRPr="00673E4D">
                <w:rPr>
                  <w:rFonts w:ascii="Calibri" w:eastAsia="MS PGothic" w:hAnsi="Calibri" w:cs="Calibri"/>
                  <w:b/>
                  <w:sz w:val="24"/>
                  <w:szCs w:val="24"/>
                  <w:rPrChange w:id="2636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6368" w:author="DuyNgo" w:date="2012-08-09T11:00:00Z"/>
                <w:rFonts w:ascii="Calibri" w:eastAsia="MS PGothic" w:hAnsi="Calibri" w:cs="Calibri"/>
                <w:b/>
                <w:bCs/>
                <w:sz w:val="24"/>
                <w:szCs w:val="24"/>
                <w:rPrChange w:id="26369" w:author="DuyNgo" w:date="2012-08-09T15:04:00Z">
                  <w:rPr>
                    <w:ins w:id="26370" w:author="DuyNgo" w:date="2012-08-09T11:00:00Z"/>
                    <w:rFonts w:ascii="Tahoma" w:eastAsia="MS PGothic" w:hAnsi="Tahoma" w:cs="Tahoma"/>
                    <w:b/>
                    <w:bCs/>
                    <w:sz w:val="20"/>
                    <w:szCs w:val="20"/>
                  </w:rPr>
                </w:rPrChange>
              </w:rPr>
            </w:pPr>
            <w:ins w:id="26371" w:author="DuyNgo" w:date="2012-08-09T11:00:00Z">
              <w:r w:rsidRPr="00673E4D">
                <w:rPr>
                  <w:rFonts w:ascii="Calibri" w:eastAsia="MS PGothic" w:hAnsi="Calibri" w:cs="Calibri"/>
                  <w:b/>
                  <w:bCs/>
                  <w:sz w:val="24"/>
                  <w:szCs w:val="24"/>
                  <w:rPrChange w:id="2637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6373" w:author="DuyNgo" w:date="2012-08-09T11:00:00Z"/>
                <w:rFonts w:ascii="Calibri" w:eastAsia="MS PGothic" w:hAnsi="Calibri" w:cs="Calibri"/>
                <w:b/>
                <w:bCs/>
                <w:sz w:val="24"/>
                <w:szCs w:val="24"/>
                <w:rPrChange w:id="26374" w:author="DuyNgo" w:date="2012-08-09T15:04:00Z">
                  <w:rPr>
                    <w:ins w:id="26375" w:author="DuyNgo" w:date="2012-08-09T11:00:00Z"/>
                    <w:rFonts w:ascii="Tahoma" w:eastAsia="MS PGothic" w:hAnsi="Tahoma" w:cs="Tahoma"/>
                    <w:b/>
                    <w:bCs/>
                    <w:sz w:val="20"/>
                    <w:szCs w:val="20"/>
                  </w:rPr>
                </w:rPrChange>
              </w:rPr>
            </w:pPr>
            <w:ins w:id="26376" w:author="DuyNgo" w:date="2012-08-09T11:00:00Z">
              <w:r w:rsidRPr="00673E4D">
                <w:rPr>
                  <w:rFonts w:ascii="Calibri" w:eastAsia="MS PGothic" w:hAnsi="Calibri" w:cs="Calibri"/>
                  <w:b/>
                  <w:bCs/>
                  <w:sz w:val="24"/>
                  <w:szCs w:val="24"/>
                  <w:rPrChange w:id="2637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6378" w:author="DuyNgo" w:date="2012-08-09T11:00:00Z"/>
                <w:rFonts w:ascii="Calibri" w:eastAsia="MS PGothic" w:hAnsi="Calibri" w:cs="Calibri"/>
                <w:b/>
                <w:bCs/>
                <w:sz w:val="24"/>
                <w:szCs w:val="24"/>
                <w:rPrChange w:id="26379" w:author="DuyNgo" w:date="2012-08-09T15:04:00Z">
                  <w:rPr>
                    <w:ins w:id="26380" w:author="DuyNgo" w:date="2012-08-09T11:00:00Z"/>
                    <w:rFonts w:ascii="Tahoma" w:eastAsia="MS PGothic" w:hAnsi="Tahoma" w:cs="Tahoma"/>
                    <w:b/>
                    <w:bCs/>
                    <w:sz w:val="20"/>
                    <w:szCs w:val="20"/>
                  </w:rPr>
                </w:rPrChange>
              </w:rPr>
            </w:pPr>
            <w:ins w:id="26381" w:author="DuyNgo" w:date="2012-08-09T11:00:00Z">
              <w:r w:rsidRPr="00673E4D">
                <w:rPr>
                  <w:rFonts w:ascii="Calibri" w:eastAsia="MS PGothic" w:hAnsi="Calibri" w:cs="Calibri"/>
                  <w:b/>
                  <w:bCs/>
                  <w:sz w:val="24"/>
                  <w:szCs w:val="24"/>
                  <w:rPrChange w:id="26382" w:author="DuyNgo" w:date="2012-08-09T15:04:00Z">
                    <w:rPr>
                      <w:rFonts w:ascii="Tahoma" w:eastAsia="MS PGothic" w:hAnsi="Tahoma" w:cs="Tahoma"/>
                      <w:b/>
                      <w:bCs/>
                      <w:color w:val="4F81BD" w:themeColor="accent1"/>
                      <w:sz w:val="20"/>
                      <w:szCs w:val="20"/>
                    </w:rPr>
                  </w:rPrChange>
                </w:rPr>
                <w:t>Expected output</w:t>
              </w:r>
            </w:ins>
          </w:p>
        </w:tc>
      </w:tr>
      <w:tr w:rsidR="00100AAD" w:rsidRPr="00673E4D" w:rsidTr="00B32075">
        <w:trPr>
          <w:trHeight w:val="1142"/>
          <w:ins w:id="26383"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73E4D" w:rsidRDefault="00100AAD" w:rsidP="00100AAD">
            <w:pPr>
              <w:spacing w:after="0" w:line="240" w:lineRule="auto"/>
              <w:rPr>
                <w:ins w:id="26384" w:author="DuyNgo" w:date="2012-08-09T11:00:00Z"/>
                <w:rFonts w:ascii="Calibri" w:eastAsia="MS PGothic" w:hAnsi="Calibri" w:cs="Calibri"/>
                <w:sz w:val="24"/>
                <w:szCs w:val="24"/>
                <w:rPrChange w:id="26385" w:author="DuyNgo" w:date="2012-08-09T15:04:00Z">
                  <w:rPr>
                    <w:ins w:id="26386" w:author="DuyNgo" w:date="2012-08-09T11:00:00Z"/>
                    <w:rFonts w:ascii="Tahoma" w:eastAsia="MS PGothic" w:hAnsi="Tahoma" w:cs="Tahoma"/>
                    <w:sz w:val="20"/>
                    <w:szCs w:val="20"/>
                  </w:rPr>
                </w:rPrChange>
              </w:rPr>
            </w:pPr>
            <w:ins w:id="26387" w:author="DuyNgo" w:date="2012-08-09T11:00:00Z">
              <w:r w:rsidRPr="00673E4D">
                <w:rPr>
                  <w:rFonts w:ascii="Calibri" w:eastAsia="MS PGothic" w:hAnsi="Calibri" w:cs="Calibri"/>
                  <w:sz w:val="24"/>
                  <w:szCs w:val="24"/>
                  <w:rPrChange w:id="26388" w:author="DuyNgo" w:date="2012-08-09T15:04:00Z">
                    <w:rPr>
                      <w:rFonts w:ascii="Tahoma" w:eastAsia="MS PGothic" w:hAnsi="Tahoma" w:cs="Tahoma"/>
                      <w:b/>
                      <w:bCs/>
                      <w:color w:val="4F81BD" w:themeColor="accent1"/>
                      <w:sz w:val="20"/>
                      <w:szCs w:val="20"/>
                    </w:rPr>
                  </w:rPrChange>
                </w:rPr>
                <w:t xml:space="preserve">Check </w:t>
              </w:r>
            </w:ins>
            <w:r>
              <w:rPr>
                <w:rFonts w:ascii="Calibri" w:eastAsia="MS PGothic" w:hAnsi="Calibri" w:cs="Calibri"/>
                <w:sz w:val="24"/>
                <w:szCs w:val="24"/>
              </w:rPr>
              <w:t xml:space="preserve">search </w:t>
            </w:r>
            <w:r>
              <w:rPr>
                <w:rFonts w:ascii="Calibri" w:eastAsia="MS PGothic" w:hAnsi="Calibri" w:cs="Calibri"/>
                <w:sz w:val="24"/>
                <w:szCs w:val="24"/>
              </w:rPr>
              <w:t>Defect</w:t>
            </w:r>
            <w:ins w:id="26389" w:author="DuyNgo" w:date="2012-08-09T11:01:00Z">
              <w:r w:rsidRPr="00673E4D">
                <w:rPr>
                  <w:rFonts w:ascii="Calibri" w:eastAsia="MS PGothic" w:hAnsi="Calibri" w:cs="Calibri"/>
                  <w:sz w:val="24"/>
                  <w:szCs w:val="24"/>
                  <w:rPrChange w:id="26390"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B32075">
            <w:pPr>
              <w:spacing w:after="0" w:line="240" w:lineRule="auto"/>
              <w:rPr>
                <w:ins w:id="26391" w:author="DuyNgo" w:date="2012-08-09T11:00:00Z"/>
                <w:rFonts w:ascii="Calibri" w:eastAsia="MS PGothic" w:hAnsi="Calibri" w:cs="Calibri"/>
                <w:sz w:val="24"/>
                <w:szCs w:val="24"/>
                <w:rPrChange w:id="26392" w:author="DuyNgo" w:date="2012-08-09T15:04:00Z">
                  <w:rPr>
                    <w:ins w:id="26393" w:author="DuyNgo" w:date="2012-08-09T11:00:00Z"/>
                    <w:rFonts w:ascii="Tahoma" w:eastAsia="MS PGothic" w:hAnsi="Tahoma" w:cs="Tahoma"/>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Default="00100AAD" w:rsidP="00B32075">
            <w:pPr>
              <w:pStyle w:val="ListParagraph"/>
              <w:numPr>
                <w:ilvl w:val="0"/>
                <w:numId w:val="122"/>
              </w:numPr>
              <w:spacing w:after="0" w:line="240" w:lineRule="auto"/>
              <w:rPr>
                <w:rFonts w:ascii="Calibri" w:eastAsia="MS PGothic" w:hAnsi="Calibri" w:cs="Calibri"/>
                <w:sz w:val="24"/>
                <w:szCs w:val="24"/>
              </w:rPr>
              <w:pPrChange w:id="26394"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395" w:author="DuyNgo" w:date="2012-08-09T11:00:00Z">
              <w:r w:rsidRPr="00673E4D">
                <w:rPr>
                  <w:rFonts w:ascii="Calibri" w:eastAsia="MS PGothic" w:hAnsi="Calibri" w:cs="Calibri"/>
                  <w:sz w:val="24"/>
                  <w:szCs w:val="24"/>
                  <w:rPrChange w:id="26396" w:author="DuyNgo" w:date="2012-08-09T15:04:00Z">
                    <w:rPr/>
                  </w:rPrChange>
                </w:rPr>
                <w:t>Log in</w:t>
              </w:r>
            </w:ins>
          </w:p>
          <w:p w:rsidR="00100AAD" w:rsidRPr="00673E4D" w:rsidRDefault="00100AAD" w:rsidP="00B32075">
            <w:pPr>
              <w:pStyle w:val="ListParagraph"/>
              <w:numPr>
                <w:ilvl w:val="0"/>
                <w:numId w:val="122"/>
              </w:numPr>
              <w:spacing w:after="0" w:line="240" w:lineRule="auto"/>
              <w:rPr>
                <w:ins w:id="26397" w:author="DuyNgo" w:date="2012-08-09T11:00:00Z"/>
                <w:rFonts w:ascii="Calibri" w:eastAsia="MS PGothic" w:hAnsi="Calibri" w:cs="Calibri"/>
                <w:sz w:val="24"/>
                <w:szCs w:val="24"/>
                <w:rPrChange w:id="26398" w:author="DuyNgo" w:date="2012-08-09T15:04:00Z">
                  <w:rPr>
                    <w:ins w:id="26399"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100AAD">
            <w:pPr>
              <w:pStyle w:val="ListParagraph"/>
              <w:numPr>
                <w:ilvl w:val="0"/>
                <w:numId w:val="123"/>
              </w:numPr>
              <w:spacing w:after="0" w:line="240" w:lineRule="auto"/>
              <w:rPr>
                <w:ins w:id="26400" w:author="DuyNgo" w:date="2012-08-09T11:00:00Z"/>
                <w:rFonts w:ascii="Calibri" w:eastAsia="MS PGothic" w:hAnsi="Calibri" w:cs="Calibri"/>
                <w:sz w:val="24"/>
                <w:szCs w:val="24"/>
                <w:rPrChange w:id="26401" w:author="DuyNgo" w:date="2012-08-09T15:04:00Z">
                  <w:rPr>
                    <w:ins w:id="26402" w:author="DuyNgo" w:date="2012-08-09T11:00:00Z"/>
                    <w:rFonts w:ascii="Tahoma" w:hAnsi="Tahoma" w:cs="Tahoma"/>
                    <w:color w:val="000000"/>
                    <w:sz w:val="20"/>
                    <w:szCs w:val="20"/>
                  </w:rPr>
                </w:rPrChange>
              </w:rPr>
              <w:pPrChange w:id="26403"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404" w:author="DuyNgo" w:date="2012-08-09T11:00:00Z">
              <w:r w:rsidRPr="00673E4D">
                <w:rPr>
                  <w:rFonts w:ascii="Calibri" w:eastAsia="MS PGothic" w:hAnsi="Calibri" w:cs="Calibri"/>
                  <w:sz w:val="24"/>
                  <w:szCs w:val="24"/>
                  <w:rPrChange w:id="26405" w:author="DuyNgo" w:date="2012-08-09T15:04:00Z">
                    <w:rPr/>
                  </w:rPrChange>
                </w:rPr>
                <w:t xml:space="preserve">Able to </w:t>
              </w:r>
            </w:ins>
            <w:r>
              <w:rPr>
                <w:rFonts w:ascii="Calibri" w:eastAsia="MS PGothic" w:hAnsi="Calibri" w:cs="Calibri"/>
                <w:sz w:val="24"/>
                <w:szCs w:val="24"/>
              </w:rPr>
              <w:t>search</w:t>
            </w:r>
          </w:p>
        </w:tc>
      </w:tr>
    </w:tbl>
    <w:p w:rsidR="00100AAD" w:rsidRPr="00227BA2" w:rsidRDefault="00100AAD" w:rsidP="00227BA2">
      <w:pPr>
        <w:rPr>
          <w:ins w:id="26406" w:author="DuyNgo" w:date="2012-08-10T07:25:00Z"/>
          <w:rPrChange w:id="26407" w:author="DuyNgo" w:date="2012-08-10T08:15:00Z">
            <w:rPr>
              <w:ins w:id="26408" w:author="DuyNgo" w:date="2012-08-10T07:25:00Z"/>
            </w:rPr>
          </w:rPrChange>
        </w:rPr>
      </w:pPr>
    </w:p>
    <w:p w:rsidR="00807668" w:rsidRDefault="00807668">
      <w:pPr>
        <w:pStyle w:val="Heading3"/>
        <w:pPrChange w:id="26409" w:author="DuyNgo" w:date="2012-08-09T22:33:00Z">
          <w:pPr>
            <w:pStyle w:val="Heading1"/>
            <w:numPr>
              <w:numId w:val="2"/>
            </w:numPr>
            <w:tabs>
              <w:tab w:val="left" w:pos="709"/>
            </w:tabs>
            <w:ind w:left="720" w:firstLine="284"/>
            <w:jc w:val="both"/>
          </w:pPr>
        </w:pPrChange>
      </w:pPr>
      <w:r>
        <w:t>5.6 Dashboard</w:t>
      </w:r>
    </w:p>
    <w:p w:rsidR="00CF778C" w:rsidRPr="00673E4D" w:rsidRDefault="00CF778C" w:rsidP="00CF778C">
      <w:pPr>
        <w:pStyle w:val="Heading4"/>
        <w:rPr>
          <w:ins w:id="26410" w:author="DuyNgo" w:date="2012-08-09T11:00:00Z"/>
          <w:rFonts w:ascii="Calibri" w:hAnsi="Calibri" w:cs="Calibri"/>
          <w:sz w:val="24"/>
          <w:szCs w:val="24"/>
          <w:rPrChange w:id="26411" w:author="DuyNgo" w:date="2012-08-09T15:04:00Z">
            <w:rPr>
              <w:ins w:id="26412" w:author="DuyNgo" w:date="2012-08-09T11:00:00Z"/>
            </w:rPr>
          </w:rPrChange>
        </w:rPr>
      </w:pPr>
      <w:r>
        <w:rPr>
          <w:rFonts w:ascii="Calibri" w:hAnsi="Calibri" w:cs="Calibri"/>
          <w:sz w:val="24"/>
          <w:szCs w:val="24"/>
        </w:rPr>
        <w:t>5</w:t>
      </w:r>
      <w:ins w:id="26413" w:author="DuyNgo" w:date="2012-08-09T11:00:00Z">
        <w:r w:rsidRPr="00673E4D">
          <w:rPr>
            <w:rFonts w:ascii="Calibri" w:hAnsi="Calibri" w:cs="Calibri"/>
            <w:sz w:val="24"/>
            <w:szCs w:val="24"/>
            <w:rPrChange w:id="26414" w:author="DuyNgo" w:date="2012-08-09T15:04:00Z">
              <w:rPr>
                <w:i w:val="0"/>
                <w:iCs w:val="0"/>
                <w:color w:val="365F91" w:themeColor="accent1" w:themeShade="BF"/>
                <w:sz w:val="28"/>
                <w:szCs w:val="28"/>
              </w:rPr>
            </w:rPrChange>
          </w:rPr>
          <w:t>.6.1 Check view project status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F778C" w:rsidRPr="00673E4D" w:rsidTr="00227BA2">
        <w:trPr>
          <w:trHeight w:val="114"/>
          <w:ins w:id="26415"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F778C" w:rsidRPr="00673E4D" w:rsidRDefault="00CF778C" w:rsidP="00227BA2">
            <w:pPr>
              <w:spacing w:after="0" w:line="240" w:lineRule="auto"/>
              <w:rPr>
                <w:ins w:id="26416" w:author="DuyNgo" w:date="2012-08-09T11:00:00Z"/>
                <w:rFonts w:ascii="Calibri" w:eastAsia="MS PGothic" w:hAnsi="Calibri" w:cs="Calibri"/>
                <w:b/>
                <w:sz w:val="24"/>
                <w:szCs w:val="24"/>
                <w:rPrChange w:id="26417" w:author="DuyNgo" w:date="2012-08-09T15:04:00Z">
                  <w:rPr>
                    <w:ins w:id="26418" w:author="DuyNgo" w:date="2012-08-09T11:00:00Z"/>
                    <w:rFonts w:ascii="Tahoma" w:eastAsia="MS PGothic" w:hAnsi="Tahoma" w:cs="Tahoma"/>
                    <w:b/>
                    <w:sz w:val="20"/>
                    <w:szCs w:val="20"/>
                  </w:rPr>
                </w:rPrChange>
              </w:rPr>
            </w:pPr>
            <w:ins w:id="26419" w:author="DuyNgo" w:date="2012-08-09T11:00:00Z">
              <w:r w:rsidRPr="00673E4D">
                <w:rPr>
                  <w:rFonts w:ascii="Calibri" w:eastAsia="MS PGothic" w:hAnsi="Calibri" w:cs="Calibri"/>
                  <w:b/>
                  <w:sz w:val="24"/>
                  <w:szCs w:val="24"/>
                  <w:rPrChange w:id="26420"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6421" w:author="DuyNgo" w:date="2012-08-09T11:00:00Z"/>
                <w:rFonts w:ascii="Calibri" w:eastAsia="MS PGothic" w:hAnsi="Calibri" w:cs="Calibri"/>
                <w:b/>
                <w:bCs/>
                <w:sz w:val="24"/>
                <w:szCs w:val="24"/>
                <w:rPrChange w:id="26422" w:author="DuyNgo" w:date="2012-08-09T15:04:00Z">
                  <w:rPr>
                    <w:ins w:id="26423" w:author="DuyNgo" w:date="2012-08-09T11:00:00Z"/>
                    <w:rFonts w:ascii="Tahoma" w:eastAsia="MS PGothic" w:hAnsi="Tahoma" w:cs="Tahoma"/>
                    <w:b/>
                    <w:bCs/>
                    <w:sz w:val="20"/>
                    <w:szCs w:val="20"/>
                  </w:rPr>
                </w:rPrChange>
              </w:rPr>
            </w:pPr>
            <w:ins w:id="26424" w:author="DuyNgo" w:date="2012-08-09T11:00:00Z">
              <w:r w:rsidRPr="00673E4D">
                <w:rPr>
                  <w:rFonts w:ascii="Calibri" w:eastAsia="MS PGothic" w:hAnsi="Calibri" w:cs="Calibri"/>
                  <w:b/>
                  <w:bCs/>
                  <w:sz w:val="24"/>
                  <w:szCs w:val="24"/>
                  <w:rPrChange w:id="26425"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6426" w:author="DuyNgo" w:date="2012-08-09T11:00:00Z"/>
                <w:rFonts w:ascii="Calibri" w:eastAsia="MS PGothic" w:hAnsi="Calibri" w:cs="Calibri"/>
                <w:b/>
                <w:bCs/>
                <w:sz w:val="24"/>
                <w:szCs w:val="24"/>
                <w:rPrChange w:id="26427" w:author="DuyNgo" w:date="2012-08-09T15:04:00Z">
                  <w:rPr>
                    <w:ins w:id="26428" w:author="DuyNgo" w:date="2012-08-09T11:00:00Z"/>
                    <w:rFonts w:ascii="Tahoma" w:eastAsia="MS PGothic" w:hAnsi="Tahoma" w:cs="Tahoma"/>
                    <w:b/>
                    <w:bCs/>
                    <w:sz w:val="20"/>
                    <w:szCs w:val="20"/>
                  </w:rPr>
                </w:rPrChange>
              </w:rPr>
            </w:pPr>
            <w:ins w:id="26429" w:author="DuyNgo" w:date="2012-08-09T11:00:00Z">
              <w:r w:rsidRPr="00673E4D">
                <w:rPr>
                  <w:rFonts w:ascii="Calibri" w:eastAsia="MS PGothic" w:hAnsi="Calibri" w:cs="Calibri"/>
                  <w:b/>
                  <w:bCs/>
                  <w:sz w:val="24"/>
                  <w:szCs w:val="24"/>
                  <w:rPrChange w:id="26430"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6431" w:author="DuyNgo" w:date="2012-08-09T11:00:00Z"/>
                <w:rFonts w:ascii="Calibri" w:eastAsia="MS PGothic" w:hAnsi="Calibri" w:cs="Calibri"/>
                <w:b/>
                <w:bCs/>
                <w:sz w:val="24"/>
                <w:szCs w:val="24"/>
                <w:rPrChange w:id="26432" w:author="DuyNgo" w:date="2012-08-09T15:04:00Z">
                  <w:rPr>
                    <w:ins w:id="26433" w:author="DuyNgo" w:date="2012-08-09T11:00:00Z"/>
                    <w:rFonts w:ascii="Tahoma" w:eastAsia="MS PGothic" w:hAnsi="Tahoma" w:cs="Tahoma"/>
                    <w:b/>
                    <w:bCs/>
                    <w:sz w:val="20"/>
                    <w:szCs w:val="20"/>
                  </w:rPr>
                </w:rPrChange>
              </w:rPr>
            </w:pPr>
            <w:ins w:id="26434" w:author="DuyNgo" w:date="2012-08-09T11:00:00Z">
              <w:r w:rsidRPr="00673E4D">
                <w:rPr>
                  <w:rFonts w:ascii="Calibri" w:eastAsia="MS PGothic" w:hAnsi="Calibri" w:cs="Calibri"/>
                  <w:b/>
                  <w:bCs/>
                  <w:sz w:val="24"/>
                  <w:szCs w:val="24"/>
                  <w:rPrChange w:id="26435" w:author="DuyNgo" w:date="2012-08-09T15:04:00Z">
                    <w:rPr>
                      <w:rFonts w:ascii="Tahoma" w:eastAsia="MS PGothic" w:hAnsi="Tahoma" w:cs="Tahoma"/>
                      <w:b/>
                      <w:bCs/>
                      <w:color w:val="4F81BD" w:themeColor="accent1"/>
                      <w:sz w:val="20"/>
                      <w:szCs w:val="20"/>
                    </w:rPr>
                  </w:rPrChange>
                </w:rPr>
                <w:t>Expected output</w:t>
              </w:r>
            </w:ins>
          </w:p>
        </w:tc>
      </w:tr>
      <w:tr w:rsidR="00CF778C" w:rsidRPr="00673E4D" w:rsidTr="00227BA2">
        <w:trPr>
          <w:trHeight w:val="1142"/>
          <w:ins w:id="26436"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F778C" w:rsidRPr="00673E4D" w:rsidRDefault="00CF778C" w:rsidP="00227BA2">
            <w:pPr>
              <w:spacing w:after="0" w:line="240" w:lineRule="auto"/>
              <w:rPr>
                <w:ins w:id="26437" w:author="DuyNgo" w:date="2012-08-09T11:00:00Z"/>
                <w:rFonts w:ascii="Calibri" w:eastAsia="MS PGothic" w:hAnsi="Calibri" w:cs="Calibri"/>
                <w:sz w:val="24"/>
                <w:szCs w:val="24"/>
                <w:rPrChange w:id="26438" w:author="DuyNgo" w:date="2012-08-09T15:04:00Z">
                  <w:rPr>
                    <w:ins w:id="26439" w:author="DuyNgo" w:date="2012-08-09T11:00:00Z"/>
                    <w:rFonts w:ascii="Tahoma" w:eastAsia="MS PGothic" w:hAnsi="Tahoma" w:cs="Tahoma"/>
                    <w:sz w:val="20"/>
                    <w:szCs w:val="20"/>
                  </w:rPr>
                </w:rPrChange>
              </w:rPr>
            </w:pPr>
            <w:ins w:id="26440" w:author="DuyNgo" w:date="2012-08-09T11:00:00Z">
              <w:r w:rsidRPr="00673E4D">
                <w:rPr>
                  <w:rFonts w:ascii="Calibri" w:eastAsia="MS PGothic" w:hAnsi="Calibri" w:cs="Calibri"/>
                  <w:sz w:val="24"/>
                  <w:szCs w:val="24"/>
                  <w:rPrChange w:id="26441" w:author="DuyNgo" w:date="2012-08-09T15:04:00Z">
                    <w:rPr>
                      <w:rFonts w:ascii="Tahoma" w:eastAsia="MS PGothic" w:hAnsi="Tahoma" w:cs="Tahoma"/>
                      <w:b/>
                      <w:bCs/>
                      <w:color w:val="4F81BD" w:themeColor="accent1"/>
                      <w:sz w:val="20"/>
                      <w:szCs w:val="20"/>
                    </w:rPr>
                  </w:rPrChange>
                </w:rPr>
                <w:t>Check view project</w:t>
              </w:r>
            </w:ins>
            <w:ins w:id="26442" w:author="DuyNgo" w:date="2012-08-09T11:01:00Z">
              <w:r w:rsidRPr="00673E4D">
                <w:rPr>
                  <w:rFonts w:ascii="Calibri" w:eastAsia="MS PGothic" w:hAnsi="Calibri" w:cs="Calibri"/>
                  <w:sz w:val="24"/>
                  <w:szCs w:val="24"/>
                  <w:rPrChange w:id="26443" w:author="DuyNgo" w:date="2012-08-09T15:04:00Z">
                    <w:rPr>
                      <w:rFonts w:ascii="Tahoma" w:eastAsia="MS PGothic" w:hAnsi="Tahoma" w:cs="Tahoma"/>
                      <w:b/>
                      <w:bCs/>
                      <w:color w:val="4F81BD" w:themeColor="accent1"/>
                      <w:sz w:val="20"/>
                      <w:szCs w:val="20"/>
                    </w:rPr>
                  </w:rPrChange>
                </w:rPr>
                <w:t xml:space="preserve"> status</w:t>
              </w:r>
            </w:ins>
            <w:ins w:id="26444" w:author="DuyNgo" w:date="2012-08-09T11:00:00Z">
              <w:r w:rsidRPr="00673E4D">
                <w:rPr>
                  <w:rFonts w:ascii="Calibri" w:eastAsia="MS PGothic" w:hAnsi="Calibri" w:cs="Calibri"/>
                  <w:sz w:val="24"/>
                  <w:szCs w:val="24"/>
                  <w:rPrChange w:id="26445"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rsidP="00227BA2">
            <w:pPr>
              <w:spacing w:after="0" w:line="240" w:lineRule="auto"/>
              <w:rPr>
                <w:ins w:id="26446" w:author="DuyNgo" w:date="2012-08-09T11:00:00Z"/>
                <w:rFonts w:ascii="Calibri" w:eastAsia="MS PGothic" w:hAnsi="Calibri" w:cs="Calibri"/>
                <w:sz w:val="24"/>
                <w:szCs w:val="24"/>
                <w:rPrChange w:id="26447" w:author="DuyNgo" w:date="2012-08-09T15:04:00Z">
                  <w:rPr>
                    <w:ins w:id="26448" w:author="DuyNgo" w:date="2012-08-09T11:00: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pPr>
              <w:pStyle w:val="ListParagraph"/>
              <w:numPr>
                <w:ilvl w:val="0"/>
                <w:numId w:val="122"/>
              </w:numPr>
              <w:spacing w:after="0" w:line="240" w:lineRule="auto"/>
              <w:rPr>
                <w:ins w:id="26449" w:author="DuyNgo" w:date="2012-08-09T11:00:00Z"/>
                <w:rFonts w:ascii="Calibri" w:eastAsia="MS PGothic" w:hAnsi="Calibri" w:cs="Calibri"/>
                <w:sz w:val="24"/>
                <w:szCs w:val="24"/>
                <w:rPrChange w:id="26450" w:author="DuyNgo" w:date="2012-08-09T15:04:00Z">
                  <w:rPr>
                    <w:ins w:id="26451" w:author="DuyNgo" w:date="2012-08-09T11:00:00Z"/>
                    <w:rFonts w:ascii="Tahoma" w:hAnsi="Tahoma" w:cs="Tahoma"/>
                    <w:color w:val="000000"/>
                    <w:sz w:val="20"/>
                    <w:szCs w:val="20"/>
                  </w:rPr>
                </w:rPrChange>
              </w:rPr>
              <w:pPrChange w:id="26452"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453" w:author="DuyNgo" w:date="2012-08-09T11:00:00Z">
              <w:r w:rsidRPr="00673E4D">
                <w:rPr>
                  <w:rFonts w:ascii="Calibri" w:eastAsia="MS PGothic" w:hAnsi="Calibri" w:cs="Calibri"/>
                  <w:sz w:val="24"/>
                  <w:szCs w:val="24"/>
                  <w:rPrChange w:id="26454" w:author="DuyNgo" w:date="2012-08-09T15:04:00Z">
                    <w:rPr/>
                  </w:rPrChange>
                </w:rPr>
                <w:t>Log in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pPr>
              <w:pStyle w:val="ListParagraph"/>
              <w:numPr>
                <w:ilvl w:val="0"/>
                <w:numId w:val="123"/>
              </w:numPr>
              <w:spacing w:after="0" w:line="240" w:lineRule="auto"/>
              <w:rPr>
                <w:ins w:id="26455" w:author="DuyNgo" w:date="2012-08-09T11:00:00Z"/>
                <w:rFonts w:ascii="Calibri" w:eastAsia="MS PGothic" w:hAnsi="Calibri" w:cs="Calibri"/>
                <w:sz w:val="24"/>
                <w:szCs w:val="24"/>
                <w:rPrChange w:id="26456" w:author="DuyNgo" w:date="2012-08-09T15:04:00Z">
                  <w:rPr>
                    <w:ins w:id="26457" w:author="DuyNgo" w:date="2012-08-09T11:00:00Z"/>
                    <w:rFonts w:ascii="Tahoma" w:hAnsi="Tahoma" w:cs="Tahoma"/>
                    <w:color w:val="000000"/>
                    <w:sz w:val="20"/>
                    <w:szCs w:val="20"/>
                  </w:rPr>
                </w:rPrChange>
              </w:rPr>
              <w:pPrChange w:id="26458"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459" w:author="DuyNgo" w:date="2012-08-09T11:00:00Z">
              <w:r w:rsidRPr="00673E4D">
                <w:rPr>
                  <w:rFonts w:ascii="Calibri" w:eastAsia="MS PGothic" w:hAnsi="Calibri" w:cs="Calibri"/>
                  <w:sz w:val="24"/>
                  <w:szCs w:val="24"/>
                  <w:rPrChange w:id="26460" w:author="DuyNgo" w:date="2012-08-09T15:04:00Z">
                    <w:rPr/>
                  </w:rPrChange>
                </w:rPr>
                <w:t>Able to view list</w:t>
              </w:r>
            </w:ins>
            <w:ins w:id="26461" w:author="DuyNgo" w:date="2012-08-09T11:01:00Z">
              <w:r w:rsidRPr="00673E4D">
                <w:rPr>
                  <w:rFonts w:ascii="Calibri" w:eastAsia="MS PGothic" w:hAnsi="Calibri" w:cs="Calibri"/>
                  <w:sz w:val="24"/>
                  <w:szCs w:val="24"/>
                  <w:rPrChange w:id="26462" w:author="DuyNgo" w:date="2012-08-09T15:04:00Z">
                    <w:rPr/>
                  </w:rPrChange>
                </w:rPr>
                <w:t xml:space="preserve"> status</w:t>
              </w:r>
            </w:ins>
            <w:ins w:id="26463" w:author="DuyNgo" w:date="2012-08-09T11:00:00Z">
              <w:r w:rsidRPr="00673E4D">
                <w:rPr>
                  <w:rFonts w:ascii="Calibri" w:eastAsia="MS PGothic" w:hAnsi="Calibri" w:cs="Calibri"/>
                  <w:sz w:val="24"/>
                  <w:szCs w:val="24"/>
                  <w:rPrChange w:id="26464" w:author="DuyNgo" w:date="2012-08-09T15:04:00Z">
                    <w:rPr/>
                  </w:rPrChange>
                </w:rPr>
                <w:t xml:space="preserve"> of projects that logged-in user is member.</w:t>
              </w:r>
            </w:ins>
          </w:p>
        </w:tc>
      </w:tr>
    </w:tbl>
    <w:p w:rsidR="00CF778C" w:rsidRPr="00673E4D" w:rsidRDefault="00CF778C" w:rsidP="00CF778C">
      <w:pPr>
        <w:rPr>
          <w:ins w:id="26465" w:author="DuyNgo" w:date="2012-08-09T11:00:00Z"/>
          <w:rFonts w:ascii="Calibri" w:hAnsi="Calibri" w:cs="Calibri"/>
          <w:sz w:val="24"/>
          <w:szCs w:val="24"/>
          <w:rPrChange w:id="26466" w:author="DuyNgo" w:date="2012-08-09T15:04:00Z">
            <w:rPr>
              <w:ins w:id="26467" w:author="DuyNgo" w:date="2012-08-09T11:00:00Z"/>
            </w:rPr>
          </w:rPrChange>
        </w:rPr>
      </w:pPr>
    </w:p>
    <w:p w:rsidR="00CF778C" w:rsidRPr="00673E4D" w:rsidRDefault="00CF778C" w:rsidP="00CF778C">
      <w:pPr>
        <w:pStyle w:val="Heading4"/>
        <w:rPr>
          <w:ins w:id="26468" w:author="DuyNgo" w:date="2012-08-09T11:00:00Z"/>
          <w:rFonts w:ascii="Calibri" w:hAnsi="Calibri" w:cs="Calibri"/>
          <w:sz w:val="24"/>
          <w:szCs w:val="24"/>
          <w:rPrChange w:id="26469" w:author="DuyNgo" w:date="2012-08-09T15:04:00Z">
            <w:rPr>
              <w:ins w:id="26470" w:author="DuyNgo" w:date="2012-08-09T11:00:00Z"/>
            </w:rPr>
          </w:rPrChange>
        </w:rPr>
      </w:pPr>
      <w:r>
        <w:rPr>
          <w:rFonts w:ascii="Calibri" w:hAnsi="Calibri" w:cs="Calibri"/>
          <w:sz w:val="24"/>
          <w:szCs w:val="24"/>
        </w:rPr>
        <w:t>5</w:t>
      </w:r>
      <w:ins w:id="26471" w:author="DuyNgo" w:date="2012-08-09T11:00:00Z">
        <w:r w:rsidRPr="00673E4D">
          <w:rPr>
            <w:rFonts w:ascii="Calibri" w:hAnsi="Calibri" w:cs="Calibri"/>
            <w:sz w:val="24"/>
            <w:szCs w:val="24"/>
            <w:rPrChange w:id="26472" w:author="DuyNgo" w:date="2012-08-09T15:04:00Z">
              <w:rPr>
                <w:rFonts w:asciiTheme="minorHAnsi" w:eastAsiaTheme="minorHAnsi" w:hAnsiTheme="minorHAnsi" w:cstheme="minorBidi"/>
                <w:b w:val="0"/>
                <w:bCs w:val="0"/>
                <w:i w:val="0"/>
                <w:iCs w:val="0"/>
                <w:color w:val="auto"/>
              </w:rPr>
            </w:rPrChange>
          </w:rPr>
          <w:t>.6.2 Check view detail status of a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F778C" w:rsidRPr="00673E4D" w:rsidTr="00227BA2">
        <w:trPr>
          <w:trHeight w:val="114"/>
          <w:ins w:id="26473"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F778C" w:rsidRPr="00673E4D" w:rsidRDefault="00CF778C" w:rsidP="00227BA2">
            <w:pPr>
              <w:spacing w:after="0" w:line="240" w:lineRule="auto"/>
              <w:rPr>
                <w:ins w:id="26474" w:author="DuyNgo" w:date="2012-08-09T11:00:00Z"/>
                <w:rFonts w:ascii="Calibri" w:eastAsia="MS PGothic" w:hAnsi="Calibri" w:cs="Calibri"/>
                <w:b/>
                <w:sz w:val="24"/>
                <w:szCs w:val="24"/>
                <w:rPrChange w:id="26475" w:author="DuyNgo" w:date="2012-08-09T15:04:00Z">
                  <w:rPr>
                    <w:ins w:id="26476" w:author="DuyNgo" w:date="2012-08-09T11:00:00Z"/>
                    <w:rFonts w:ascii="Tahoma" w:eastAsia="MS PGothic" w:hAnsi="Tahoma" w:cs="Tahoma"/>
                    <w:b/>
                    <w:sz w:val="20"/>
                    <w:szCs w:val="20"/>
                  </w:rPr>
                </w:rPrChange>
              </w:rPr>
            </w:pPr>
            <w:ins w:id="26477" w:author="DuyNgo" w:date="2012-08-09T11:00:00Z">
              <w:r w:rsidRPr="00673E4D">
                <w:rPr>
                  <w:rFonts w:ascii="Calibri" w:eastAsia="MS PGothic" w:hAnsi="Calibri" w:cs="Calibri"/>
                  <w:b/>
                  <w:sz w:val="24"/>
                  <w:szCs w:val="24"/>
                  <w:rPrChange w:id="26478" w:author="DuyNgo" w:date="2012-08-09T15:04:00Z">
                    <w:rPr>
                      <w:rFonts w:ascii="Tahoma" w:eastAsia="MS PGothic" w:hAnsi="Tahoma" w:cs="Tahoma"/>
                      <w:b/>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6479" w:author="DuyNgo" w:date="2012-08-09T11:00:00Z"/>
                <w:rFonts w:ascii="Calibri" w:eastAsia="MS PGothic" w:hAnsi="Calibri" w:cs="Calibri"/>
                <w:b/>
                <w:bCs/>
                <w:sz w:val="24"/>
                <w:szCs w:val="24"/>
                <w:rPrChange w:id="26480" w:author="DuyNgo" w:date="2012-08-09T15:04:00Z">
                  <w:rPr>
                    <w:ins w:id="26481" w:author="DuyNgo" w:date="2012-08-09T11:00:00Z"/>
                    <w:rFonts w:ascii="Tahoma" w:eastAsia="MS PGothic" w:hAnsi="Tahoma" w:cs="Tahoma"/>
                    <w:b/>
                    <w:bCs/>
                    <w:sz w:val="20"/>
                    <w:szCs w:val="20"/>
                  </w:rPr>
                </w:rPrChange>
              </w:rPr>
            </w:pPr>
            <w:ins w:id="26482" w:author="DuyNgo" w:date="2012-08-09T11:00:00Z">
              <w:r w:rsidRPr="00673E4D">
                <w:rPr>
                  <w:rFonts w:ascii="Calibri" w:eastAsia="MS PGothic" w:hAnsi="Calibri" w:cs="Calibri"/>
                  <w:b/>
                  <w:bCs/>
                  <w:sz w:val="24"/>
                  <w:szCs w:val="24"/>
                  <w:rPrChange w:id="26483" w:author="DuyNgo" w:date="2012-08-09T15:04:00Z">
                    <w:rPr>
                      <w:rFonts w:ascii="Tahoma" w:eastAsia="MS PGothic" w:hAnsi="Tahoma" w:cs="Tahoma"/>
                      <w:b/>
                      <w:bCs/>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6484" w:author="DuyNgo" w:date="2012-08-09T11:00:00Z"/>
                <w:rFonts w:ascii="Calibri" w:eastAsia="MS PGothic" w:hAnsi="Calibri" w:cs="Calibri"/>
                <w:b/>
                <w:bCs/>
                <w:sz w:val="24"/>
                <w:szCs w:val="24"/>
                <w:rPrChange w:id="26485" w:author="DuyNgo" w:date="2012-08-09T15:04:00Z">
                  <w:rPr>
                    <w:ins w:id="26486" w:author="DuyNgo" w:date="2012-08-09T11:00:00Z"/>
                    <w:rFonts w:ascii="Tahoma" w:eastAsia="MS PGothic" w:hAnsi="Tahoma" w:cs="Tahoma"/>
                    <w:b/>
                    <w:bCs/>
                    <w:sz w:val="20"/>
                    <w:szCs w:val="20"/>
                  </w:rPr>
                </w:rPrChange>
              </w:rPr>
            </w:pPr>
            <w:ins w:id="26487" w:author="DuyNgo" w:date="2012-08-09T11:00:00Z">
              <w:r w:rsidRPr="00673E4D">
                <w:rPr>
                  <w:rFonts w:ascii="Calibri" w:eastAsia="MS PGothic" w:hAnsi="Calibri" w:cs="Calibri"/>
                  <w:b/>
                  <w:bCs/>
                  <w:sz w:val="24"/>
                  <w:szCs w:val="24"/>
                  <w:rPrChange w:id="26488" w:author="DuyNgo" w:date="2012-08-09T15:04:00Z">
                    <w:rPr>
                      <w:rFonts w:ascii="Tahoma" w:eastAsia="MS PGothic" w:hAnsi="Tahoma" w:cs="Tahoma"/>
                      <w:b/>
                      <w:bCs/>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6489" w:author="DuyNgo" w:date="2012-08-09T11:00:00Z"/>
                <w:rFonts w:ascii="Calibri" w:eastAsia="MS PGothic" w:hAnsi="Calibri" w:cs="Calibri"/>
                <w:b/>
                <w:bCs/>
                <w:sz w:val="24"/>
                <w:szCs w:val="24"/>
                <w:rPrChange w:id="26490" w:author="DuyNgo" w:date="2012-08-09T15:04:00Z">
                  <w:rPr>
                    <w:ins w:id="26491" w:author="DuyNgo" w:date="2012-08-09T11:00:00Z"/>
                    <w:rFonts w:ascii="Tahoma" w:eastAsia="MS PGothic" w:hAnsi="Tahoma" w:cs="Tahoma"/>
                    <w:b/>
                    <w:bCs/>
                    <w:sz w:val="20"/>
                    <w:szCs w:val="20"/>
                  </w:rPr>
                </w:rPrChange>
              </w:rPr>
            </w:pPr>
            <w:ins w:id="26492" w:author="DuyNgo" w:date="2012-08-09T11:00:00Z">
              <w:r w:rsidRPr="00673E4D">
                <w:rPr>
                  <w:rFonts w:ascii="Calibri" w:eastAsia="MS PGothic" w:hAnsi="Calibri" w:cs="Calibri"/>
                  <w:b/>
                  <w:bCs/>
                  <w:sz w:val="24"/>
                  <w:szCs w:val="24"/>
                  <w:rPrChange w:id="26493" w:author="DuyNgo" w:date="2012-08-09T15:04:00Z">
                    <w:rPr>
                      <w:rFonts w:ascii="Tahoma" w:eastAsia="MS PGothic" w:hAnsi="Tahoma" w:cs="Tahoma"/>
                      <w:b/>
                      <w:bCs/>
                      <w:sz w:val="20"/>
                      <w:szCs w:val="20"/>
                    </w:rPr>
                  </w:rPrChange>
                </w:rPr>
                <w:t>Expected output</w:t>
              </w:r>
            </w:ins>
          </w:p>
        </w:tc>
      </w:tr>
      <w:tr w:rsidR="00CF778C" w:rsidRPr="00673E4D" w:rsidTr="00227BA2">
        <w:trPr>
          <w:trHeight w:val="1142"/>
          <w:ins w:id="26494"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F778C" w:rsidRPr="00673E4D" w:rsidRDefault="00CF778C" w:rsidP="00227BA2">
            <w:pPr>
              <w:spacing w:after="0" w:line="240" w:lineRule="auto"/>
              <w:rPr>
                <w:ins w:id="26495" w:author="DuyNgo" w:date="2012-08-09T11:00:00Z"/>
                <w:rFonts w:ascii="Calibri" w:eastAsia="MS PGothic" w:hAnsi="Calibri" w:cs="Calibri"/>
                <w:sz w:val="24"/>
                <w:szCs w:val="24"/>
                <w:rPrChange w:id="26496" w:author="DuyNgo" w:date="2012-08-09T15:04:00Z">
                  <w:rPr>
                    <w:ins w:id="26497" w:author="DuyNgo" w:date="2012-08-09T11:00:00Z"/>
                    <w:rFonts w:ascii="Tahoma" w:eastAsia="MS PGothic" w:hAnsi="Tahoma" w:cs="Tahoma"/>
                    <w:sz w:val="20"/>
                    <w:szCs w:val="20"/>
                  </w:rPr>
                </w:rPrChange>
              </w:rPr>
            </w:pPr>
            <w:ins w:id="26498" w:author="DuyNgo" w:date="2012-08-09T11:00:00Z">
              <w:r w:rsidRPr="00673E4D">
                <w:rPr>
                  <w:rFonts w:ascii="Calibri" w:eastAsia="MS PGothic" w:hAnsi="Calibri" w:cs="Calibri"/>
                  <w:sz w:val="24"/>
                  <w:szCs w:val="24"/>
                  <w:rPrChange w:id="26499" w:author="DuyNgo" w:date="2012-08-09T15:04:00Z">
                    <w:rPr>
                      <w:rFonts w:ascii="Tahoma" w:eastAsia="MS PGothic" w:hAnsi="Tahoma" w:cs="Tahoma"/>
                      <w:sz w:val="20"/>
                      <w:szCs w:val="20"/>
                    </w:rPr>
                  </w:rPrChange>
                </w:rPr>
                <w:t xml:space="preserve">Check view </w:t>
              </w:r>
            </w:ins>
            <w:ins w:id="26500" w:author="DuyNgo" w:date="2012-08-09T11:02:00Z">
              <w:r w:rsidRPr="00673E4D">
                <w:rPr>
                  <w:rFonts w:ascii="Calibri" w:eastAsia="MS PGothic" w:hAnsi="Calibri" w:cs="Calibri"/>
                  <w:sz w:val="24"/>
                  <w:szCs w:val="24"/>
                  <w:rPrChange w:id="26501" w:author="DuyNgo" w:date="2012-08-09T15:04:00Z">
                    <w:rPr>
                      <w:rFonts w:ascii="Tahoma" w:eastAsia="MS PGothic" w:hAnsi="Tahoma" w:cs="Tahoma"/>
                      <w:sz w:val="20"/>
                      <w:szCs w:val="20"/>
                    </w:rPr>
                  </w:rPrChange>
                </w:rPr>
                <w:t>detail project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pPr>
              <w:pStyle w:val="ListParagraph"/>
              <w:numPr>
                <w:ilvl w:val="0"/>
                <w:numId w:val="124"/>
              </w:numPr>
              <w:spacing w:after="0" w:line="240" w:lineRule="auto"/>
              <w:rPr>
                <w:ins w:id="26502" w:author="DuyNgo" w:date="2012-08-09T11:00:00Z"/>
                <w:rFonts w:ascii="Calibri" w:eastAsia="MS PGothic" w:hAnsi="Calibri" w:cs="Calibri"/>
                <w:sz w:val="24"/>
                <w:szCs w:val="24"/>
                <w:rPrChange w:id="26503" w:author="DuyNgo" w:date="2012-08-09T15:04:00Z">
                  <w:rPr>
                    <w:ins w:id="26504" w:author="DuyNgo" w:date="2012-08-09T11:00:00Z"/>
                    <w:rFonts w:ascii="Tahoma" w:eastAsia="MS PGothic" w:hAnsi="Tahoma" w:cs="Tahoma"/>
                    <w:color w:val="000000"/>
                    <w:sz w:val="20"/>
                    <w:szCs w:val="20"/>
                  </w:rPr>
                </w:rPrChange>
              </w:rPr>
              <w:pPrChange w:id="26505" w:author="DuyNgo" w:date="2012-08-09T11:02:00Z">
                <w:pPr>
                  <w:pStyle w:val="ListParagraph"/>
                  <w:numPr>
                    <w:numId w:val="76"/>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506" w:author="DuyNgo" w:date="2012-08-09T11:00:00Z">
              <w:r w:rsidRPr="00673E4D">
                <w:rPr>
                  <w:rFonts w:ascii="Calibri" w:eastAsia="MS PGothic" w:hAnsi="Calibri" w:cs="Calibri"/>
                  <w:sz w:val="24"/>
                  <w:szCs w:val="24"/>
                  <w:rPrChange w:id="26507" w:author="DuyNgo" w:date="2012-08-09T15:04:00Z">
                    <w:rPr>
                      <w:rFonts w:ascii="Tahoma" w:eastAsia="MS PGothic" w:hAnsi="Tahoma" w:cs="Tahoma"/>
                      <w:sz w:val="20"/>
                      <w:szCs w:val="20"/>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pPr>
              <w:pStyle w:val="ListParagraph"/>
              <w:numPr>
                <w:ilvl w:val="0"/>
                <w:numId w:val="125"/>
              </w:numPr>
              <w:spacing w:after="0" w:line="240" w:lineRule="auto"/>
              <w:rPr>
                <w:ins w:id="26508" w:author="DuyNgo" w:date="2012-08-09T11:00:00Z"/>
                <w:rFonts w:ascii="Calibri" w:eastAsia="MS PGothic" w:hAnsi="Calibri" w:cs="Calibri"/>
                <w:sz w:val="24"/>
                <w:szCs w:val="24"/>
                <w:rPrChange w:id="26509" w:author="DuyNgo" w:date="2012-08-09T15:04:00Z">
                  <w:rPr>
                    <w:ins w:id="26510" w:author="DuyNgo" w:date="2012-08-09T11:00:00Z"/>
                    <w:rFonts w:ascii="Tahoma" w:hAnsi="Tahoma" w:cs="Tahoma"/>
                    <w:color w:val="000000"/>
                    <w:sz w:val="20"/>
                    <w:szCs w:val="20"/>
                  </w:rPr>
                </w:rPrChange>
              </w:rPr>
              <w:pPrChange w:id="26511" w:author="DuyNgo" w:date="2012-08-09T11:02:00Z">
                <w:pPr>
                  <w:pStyle w:val="ListParagraph"/>
                  <w:numPr>
                    <w:numId w:val="77"/>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512" w:author="DuyNgo" w:date="2012-08-09T11:00:00Z">
              <w:r w:rsidRPr="00673E4D">
                <w:rPr>
                  <w:rFonts w:ascii="Calibri" w:eastAsia="MS PGothic" w:hAnsi="Calibri" w:cs="Calibri"/>
                  <w:sz w:val="24"/>
                  <w:szCs w:val="24"/>
                  <w:rPrChange w:id="26513" w:author="DuyNgo" w:date="2012-08-09T15:04:00Z">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pPr>
              <w:pStyle w:val="ListParagraph"/>
              <w:numPr>
                <w:ilvl w:val="0"/>
                <w:numId w:val="126"/>
              </w:numPr>
              <w:spacing w:after="0" w:line="240" w:lineRule="auto"/>
              <w:rPr>
                <w:ins w:id="26514" w:author="DuyNgo" w:date="2012-08-09T11:00:00Z"/>
                <w:rFonts w:ascii="Calibri" w:eastAsia="MS PGothic" w:hAnsi="Calibri" w:cs="Calibri"/>
                <w:sz w:val="24"/>
                <w:szCs w:val="24"/>
                <w:rPrChange w:id="26515" w:author="DuyNgo" w:date="2012-08-09T15:04:00Z">
                  <w:rPr>
                    <w:ins w:id="26516" w:author="DuyNgo" w:date="2012-08-09T11:00:00Z"/>
                    <w:rFonts w:ascii="Tahoma" w:hAnsi="Tahoma" w:cs="Tahoma"/>
                    <w:color w:val="000000"/>
                    <w:sz w:val="20"/>
                    <w:szCs w:val="20"/>
                  </w:rPr>
                </w:rPrChange>
              </w:rPr>
              <w:pPrChange w:id="26517" w:author="DuyNgo" w:date="2012-08-09T11:02:00Z">
                <w:pPr>
                  <w:pStyle w:val="ListParagraph"/>
                  <w:numPr>
                    <w:numId w:val="78"/>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518" w:author="DuyNgo" w:date="2012-08-09T11:00:00Z">
              <w:r w:rsidRPr="00673E4D">
                <w:rPr>
                  <w:rFonts w:ascii="Calibri" w:eastAsia="MS PGothic" w:hAnsi="Calibri" w:cs="Calibri"/>
                  <w:sz w:val="24"/>
                  <w:szCs w:val="24"/>
                  <w:rPrChange w:id="26519" w:author="DuyNgo" w:date="2012-08-09T15:04:00Z">
                    <w:rPr/>
                  </w:rPrChange>
                </w:rPr>
                <w:t xml:space="preserve">Able to view </w:t>
              </w:r>
            </w:ins>
            <w:ins w:id="26520" w:author="DuyNgo" w:date="2012-08-09T11:02:00Z">
              <w:r w:rsidRPr="00673E4D">
                <w:rPr>
                  <w:rFonts w:ascii="Calibri" w:eastAsia="MS PGothic" w:hAnsi="Calibri" w:cs="Calibri"/>
                  <w:sz w:val="24"/>
                  <w:szCs w:val="24"/>
                  <w:rPrChange w:id="26521" w:author="DuyNgo" w:date="2012-08-09T15:04:00Z">
                    <w:rPr>
                      <w:rFonts w:ascii="Tahoma" w:eastAsia="MS PGothic" w:hAnsi="Tahoma" w:cs="Tahoma"/>
                      <w:sz w:val="20"/>
                      <w:szCs w:val="20"/>
                    </w:rPr>
                  </w:rPrChange>
                </w:rPr>
                <w:t>detail status</w:t>
              </w:r>
            </w:ins>
            <w:ins w:id="26522" w:author="DuyNgo" w:date="2012-08-09T11:00:00Z">
              <w:r w:rsidRPr="00673E4D">
                <w:rPr>
                  <w:rFonts w:ascii="Calibri" w:eastAsia="MS PGothic" w:hAnsi="Calibri" w:cs="Calibri"/>
                  <w:sz w:val="24"/>
                  <w:szCs w:val="24"/>
                  <w:rPrChange w:id="26523" w:author="DuyNgo" w:date="2012-08-09T15:04:00Z">
                    <w:rPr/>
                  </w:rPrChange>
                </w:rPr>
                <w:t xml:space="preserve"> of that project</w:t>
              </w:r>
            </w:ins>
          </w:p>
        </w:tc>
      </w:tr>
    </w:tbl>
    <w:p w:rsidR="00CF778C" w:rsidRPr="00CF778C" w:rsidRDefault="00CF778C" w:rsidP="00CF778C">
      <w:pPr>
        <w:rPr>
          <w:ins w:id="26524" w:author="DuyNgo" w:date="2012-08-10T07:25:00Z"/>
        </w:rPr>
      </w:pPr>
    </w:p>
    <w:p w:rsidR="00807668" w:rsidRDefault="00AF541B" w:rsidP="00F667E9">
      <w:pPr>
        <w:pStyle w:val="Heading3"/>
        <w:numPr>
          <w:ilvl w:val="1"/>
          <w:numId w:val="114"/>
        </w:numPr>
        <w:tabs>
          <w:tab w:val="left" w:pos="450"/>
        </w:tabs>
        <w:ind w:hanging="1080"/>
        <w:pPrChange w:id="26525" w:author="DuyNgo" w:date="2012-08-09T22:33:00Z">
          <w:pPr>
            <w:pStyle w:val="Heading1"/>
            <w:numPr>
              <w:numId w:val="2"/>
            </w:numPr>
            <w:tabs>
              <w:tab w:val="left" w:pos="709"/>
            </w:tabs>
            <w:ind w:left="720" w:firstLine="284"/>
            <w:jc w:val="both"/>
          </w:pPr>
        </w:pPrChange>
      </w:pPr>
      <w:r>
        <w:t>Admin</w:t>
      </w:r>
    </w:p>
    <w:p w:rsidR="00F667E9" w:rsidRDefault="00F667E9" w:rsidP="00F667E9">
      <w:pPr>
        <w:pStyle w:val="Heading4"/>
      </w:pPr>
      <w:r>
        <w:t>5.7.1 Create User</w:t>
      </w:r>
    </w:p>
    <w:tbl>
      <w:tblPr>
        <w:tblW w:w="9379" w:type="dxa"/>
        <w:tblInd w:w="103" w:type="dxa"/>
        <w:tblLayout w:type="fixed"/>
        <w:tblLook w:val="04A0" w:firstRow="1" w:lastRow="0" w:firstColumn="1" w:lastColumn="0" w:noHBand="0" w:noVBand="1"/>
      </w:tblPr>
      <w:tblGrid>
        <w:gridCol w:w="1537"/>
        <w:gridCol w:w="2163"/>
        <w:gridCol w:w="2794"/>
        <w:gridCol w:w="2885"/>
      </w:tblGrid>
      <w:tr w:rsidR="00F667E9"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B32075" w:rsidRDefault="00F667E9"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F667E9"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ins w:id="26526" w:author="DuyNgo" w:date="2012-08-09T14:32:00Z">
              <w:r w:rsidRPr="00673E4D">
                <w:rPr>
                  <w:rFonts w:ascii="Calibri" w:eastAsia="MS PGothic" w:hAnsi="Calibri" w:cs="Calibri"/>
                  <w:sz w:val="24"/>
                  <w:szCs w:val="24"/>
                  <w:rPrChange w:id="26527" w:author="DuyNgo" w:date="2012-08-09T15:04:00Z">
                    <w:rPr>
                      <w:rFonts w:ascii="Tahoma" w:eastAsia="MS PGothic" w:hAnsi="Tahoma" w:cs="Tahoma"/>
                      <w:b/>
                      <w:bCs/>
                      <w:color w:val="4F81BD" w:themeColor="accent1"/>
                      <w:sz w:val="20"/>
                      <w:szCs w:val="20"/>
                    </w:rPr>
                  </w:rPrChange>
                </w:rPr>
                <w:t>Create User</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r>
              <w:rPr>
                <w:rFonts w:ascii="Calibri" w:eastAsia="MS PGothic" w:hAnsi="Calibri" w:cs="Calibri"/>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Pr="00B32075" w:rsidRDefault="00F667E9" w:rsidP="00F667E9">
            <w:pPr>
              <w:pStyle w:val="ListParagraph"/>
              <w:numPr>
                <w:ilvl w:val="0"/>
                <w:numId w:val="127"/>
              </w:numPr>
              <w:spacing w:after="0" w:line="240" w:lineRule="auto"/>
              <w:rPr>
                <w:rFonts w:ascii="Calibri" w:eastAsia="MS PGothic" w:hAnsi="Calibri" w:cs="Calibri"/>
                <w:sz w:val="24"/>
                <w:szCs w:val="24"/>
              </w:rPr>
            </w:pPr>
            <w:r w:rsidRPr="00B32075">
              <w:rPr>
                <w:rFonts w:ascii="Calibri" w:eastAsia="MS PGothic" w:hAnsi="Calibri" w:cs="Calibri"/>
                <w:sz w:val="24"/>
                <w:szCs w:val="24"/>
              </w:rPr>
              <w:t>Log in as System admin.</w:t>
            </w:r>
          </w:p>
          <w:p w:rsidR="00F667E9" w:rsidRPr="00B32075" w:rsidRDefault="00F667E9" w:rsidP="00F667E9">
            <w:pPr>
              <w:pStyle w:val="ListParagraph"/>
              <w:numPr>
                <w:ilvl w:val="0"/>
                <w:numId w:val="127"/>
              </w:numPr>
              <w:spacing w:after="0" w:line="240" w:lineRule="auto"/>
              <w:rPr>
                <w:rFonts w:ascii="Calibri" w:eastAsia="MS PGothic" w:hAnsi="Calibri" w:cs="Calibri"/>
                <w:sz w:val="24"/>
                <w:szCs w:val="24"/>
              </w:rPr>
            </w:pPr>
            <w:r w:rsidRPr="00B32075">
              <w:rPr>
                <w:rFonts w:ascii="Calibri" w:eastAsia="MS PGothic" w:hAnsi="Calibri" w:cs="Calibri"/>
                <w:sz w:val="24"/>
                <w:szCs w:val="24"/>
              </w:rPr>
              <w:t>Go to Create User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B32075" w:rsidRDefault="00F667E9" w:rsidP="00F667E9">
            <w:pPr>
              <w:pStyle w:val="ListParagraph"/>
              <w:numPr>
                <w:ilvl w:val="0"/>
                <w:numId w:val="128"/>
              </w:numPr>
              <w:spacing w:after="0" w:line="240" w:lineRule="auto"/>
              <w:rPr>
                <w:rFonts w:ascii="Calibri" w:eastAsia="MS PGothic" w:hAnsi="Calibri" w:cs="Calibri"/>
                <w:sz w:val="24"/>
                <w:szCs w:val="24"/>
              </w:rPr>
            </w:pPr>
            <w:r w:rsidRPr="00B32075">
              <w:rPr>
                <w:rFonts w:ascii="Calibri" w:eastAsia="MS PGothic" w:hAnsi="Calibri" w:cs="Calibri"/>
                <w:sz w:val="24"/>
                <w:szCs w:val="24"/>
              </w:rPr>
              <w:t>Input information.</w:t>
            </w:r>
          </w:p>
          <w:p w:rsidR="00F667E9" w:rsidRPr="00B32075" w:rsidRDefault="00F667E9" w:rsidP="00F667E9">
            <w:pPr>
              <w:pStyle w:val="ListParagraph"/>
              <w:numPr>
                <w:ilvl w:val="0"/>
                <w:numId w:val="128"/>
              </w:numPr>
              <w:spacing w:after="0" w:line="240" w:lineRule="auto"/>
              <w:rPr>
                <w:rFonts w:ascii="Calibri" w:eastAsia="MS PGothic" w:hAnsi="Calibri" w:cs="Calibri"/>
                <w:sz w:val="24"/>
                <w:szCs w:val="24"/>
              </w:rPr>
            </w:pPr>
            <w:r w:rsidRPr="00B32075">
              <w:rPr>
                <w:rFonts w:ascii="Calibri" w:eastAsia="MS PGothic" w:hAnsi="Calibri" w:cs="Calibri"/>
                <w:sz w:val="24"/>
                <w:szCs w:val="24"/>
              </w:rPr>
              <w:t>Submit ok</w:t>
            </w:r>
          </w:p>
        </w:tc>
      </w:tr>
    </w:tbl>
    <w:p w:rsidR="00F667E9" w:rsidRDefault="00F667E9" w:rsidP="00F667E9">
      <w:pPr>
        <w:pStyle w:val="ListParagraph"/>
        <w:ind w:left="1080" w:hanging="1080"/>
      </w:pPr>
    </w:p>
    <w:p w:rsidR="00F667E9" w:rsidRDefault="00F667E9" w:rsidP="00F667E9">
      <w:pPr>
        <w:pStyle w:val="Heading4"/>
      </w:pPr>
      <w:r>
        <w:t>5.7.1 Update User</w:t>
      </w:r>
    </w:p>
    <w:tbl>
      <w:tblPr>
        <w:tblW w:w="9379" w:type="dxa"/>
        <w:tblInd w:w="103" w:type="dxa"/>
        <w:tblLayout w:type="fixed"/>
        <w:tblLook w:val="04A0" w:firstRow="1" w:lastRow="0" w:firstColumn="1" w:lastColumn="0" w:noHBand="0" w:noVBand="1"/>
      </w:tblPr>
      <w:tblGrid>
        <w:gridCol w:w="1537"/>
        <w:gridCol w:w="2163"/>
        <w:gridCol w:w="2794"/>
        <w:gridCol w:w="2885"/>
      </w:tblGrid>
      <w:tr w:rsidR="00F667E9"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B32075" w:rsidRDefault="00F667E9"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F667E9"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r>
              <w:rPr>
                <w:rFonts w:ascii="Calibri" w:eastAsia="MS PGothic" w:hAnsi="Calibri" w:cs="Calibri"/>
                <w:sz w:val="24"/>
                <w:szCs w:val="24"/>
              </w:rPr>
              <w:t>Update</w:t>
            </w:r>
            <w:ins w:id="26528" w:author="DuyNgo" w:date="2012-08-09T14:32:00Z">
              <w:r w:rsidRPr="00673E4D">
                <w:rPr>
                  <w:rFonts w:ascii="Calibri" w:eastAsia="MS PGothic" w:hAnsi="Calibri" w:cs="Calibri"/>
                  <w:sz w:val="24"/>
                  <w:szCs w:val="24"/>
                  <w:rPrChange w:id="26529" w:author="DuyNgo" w:date="2012-08-09T15:04:00Z">
                    <w:rPr>
                      <w:rFonts w:ascii="Tahoma" w:eastAsia="MS PGothic" w:hAnsi="Tahoma" w:cs="Tahoma"/>
                      <w:b/>
                      <w:bCs/>
                      <w:color w:val="4F81BD" w:themeColor="accent1"/>
                      <w:sz w:val="20"/>
                      <w:szCs w:val="20"/>
                    </w:rPr>
                  </w:rPrChange>
                </w:rPr>
                <w:t xml:space="preserve"> User</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r>
              <w:rPr>
                <w:rFonts w:ascii="Calibri" w:eastAsia="MS PGothic" w:hAnsi="Calibri" w:cs="Calibri"/>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Pr="00F667E9" w:rsidRDefault="00F667E9" w:rsidP="00F667E9">
            <w:pPr>
              <w:pStyle w:val="ListParagraph"/>
              <w:numPr>
                <w:ilvl w:val="0"/>
                <w:numId w:val="130"/>
              </w:numPr>
              <w:spacing w:after="0" w:line="240" w:lineRule="auto"/>
              <w:rPr>
                <w:rFonts w:ascii="Calibri" w:eastAsia="MS PGothic" w:hAnsi="Calibri" w:cs="Calibri"/>
                <w:sz w:val="24"/>
                <w:szCs w:val="24"/>
              </w:rPr>
            </w:pPr>
            <w:r w:rsidRPr="00F667E9">
              <w:rPr>
                <w:rFonts w:ascii="Calibri" w:eastAsia="MS PGothic" w:hAnsi="Calibri" w:cs="Calibri"/>
                <w:sz w:val="24"/>
                <w:szCs w:val="24"/>
              </w:rPr>
              <w:t>Log in as System admin.</w:t>
            </w:r>
          </w:p>
          <w:p w:rsidR="00F667E9" w:rsidRPr="00B32075" w:rsidRDefault="00F667E9" w:rsidP="00F667E9">
            <w:pPr>
              <w:pStyle w:val="ListParagraph"/>
              <w:numPr>
                <w:ilvl w:val="0"/>
                <w:numId w:val="130"/>
              </w:numPr>
              <w:spacing w:after="0" w:line="240" w:lineRule="auto"/>
              <w:rPr>
                <w:rFonts w:ascii="Calibri" w:eastAsia="MS PGothic" w:hAnsi="Calibri" w:cs="Calibri"/>
                <w:sz w:val="24"/>
                <w:szCs w:val="24"/>
              </w:rPr>
            </w:pPr>
            <w:r w:rsidRPr="00B32075">
              <w:rPr>
                <w:rFonts w:ascii="Calibri" w:eastAsia="MS PGothic" w:hAnsi="Calibri" w:cs="Calibri"/>
                <w:sz w:val="24"/>
                <w:szCs w:val="24"/>
              </w:rPr>
              <w:t xml:space="preserve">Go to </w:t>
            </w:r>
            <w:r>
              <w:rPr>
                <w:rFonts w:ascii="Calibri" w:eastAsia="MS PGothic" w:hAnsi="Calibri" w:cs="Calibri"/>
                <w:sz w:val="24"/>
                <w:szCs w:val="24"/>
              </w:rPr>
              <w:t>Update</w:t>
            </w:r>
            <w:ins w:id="26530" w:author="DuyNgo" w:date="2012-08-09T14:32:00Z">
              <w:r w:rsidRPr="00673E4D">
                <w:rPr>
                  <w:rFonts w:ascii="Calibri" w:eastAsia="MS PGothic" w:hAnsi="Calibri" w:cs="Calibri"/>
                  <w:sz w:val="24"/>
                  <w:szCs w:val="24"/>
                  <w:rPrChange w:id="26531" w:author="DuyNgo" w:date="2012-08-09T15:04:00Z">
                    <w:rPr>
                      <w:rFonts w:ascii="Tahoma" w:eastAsia="MS PGothic" w:hAnsi="Tahoma" w:cs="Tahoma"/>
                      <w:b/>
                      <w:bCs/>
                      <w:color w:val="4F81BD" w:themeColor="accent1"/>
                      <w:sz w:val="20"/>
                      <w:szCs w:val="20"/>
                    </w:rPr>
                  </w:rPrChange>
                </w:rPr>
                <w:t xml:space="preserve"> </w:t>
              </w:r>
            </w:ins>
            <w:r w:rsidRPr="00B32075">
              <w:rPr>
                <w:rFonts w:ascii="Calibri" w:eastAsia="MS PGothic" w:hAnsi="Calibri" w:cs="Calibri"/>
                <w:sz w:val="24"/>
                <w:szCs w:val="24"/>
              </w:rPr>
              <w:t>User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F667E9" w:rsidRDefault="00F667E9" w:rsidP="00F667E9">
            <w:pPr>
              <w:pStyle w:val="ListParagraph"/>
              <w:numPr>
                <w:ilvl w:val="0"/>
                <w:numId w:val="129"/>
              </w:numPr>
              <w:spacing w:after="0" w:line="240" w:lineRule="auto"/>
              <w:rPr>
                <w:rFonts w:ascii="Calibri" w:eastAsia="MS PGothic" w:hAnsi="Calibri" w:cs="Calibri"/>
                <w:sz w:val="24"/>
                <w:szCs w:val="24"/>
              </w:rPr>
            </w:pPr>
            <w:r w:rsidRPr="00F667E9">
              <w:rPr>
                <w:rFonts w:ascii="Calibri" w:eastAsia="MS PGothic" w:hAnsi="Calibri" w:cs="Calibri"/>
                <w:sz w:val="24"/>
                <w:szCs w:val="24"/>
              </w:rPr>
              <w:t>Input information.</w:t>
            </w:r>
          </w:p>
          <w:p w:rsidR="00F667E9" w:rsidRPr="00F667E9" w:rsidRDefault="00F667E9" w:rsidP="00F667E9">
            <w:pPr>
              <w:pStyle w:val="ListParagraph"/>
              <w:numPr>
                <w:ilvl w:val="0"/>
                <w:numId w:val="129"/>
              </w:numPr>
              <w:spacing w:after="0" w:line="240" w:lineRule="auto"/>
              <w:rPr>
                <w:rFonts w:ascii="Calibri" w:eastAsia="MS PGothic" w:hAnsi="Calibri" w:cs="Calibri"/>
                <w:sz w:val="24"/>
                <w:szCs w:val="24"/>
              </w:rPr>
            </w:pPr>
            <w:r w:rsidRPr="00F667E9">
              <w:rPr>
                <w:rFonts w:ascii="Calibri" w:eastAsia="MS PGothic" w:hAnsi="Calibri" w:cs="Calibri"/>
                <w:sz w:val="24"/>
                <w:szCs w:val="24"/>
              </w:rPr>
              <w:t>Submit ok</w:t>
            </w:r>
          </w:p>
        </w:tc>
      </w:tr>
    </w:tbl>
    <w:p w:rsidR="00F667E9" w:rsidRDefault="00F667E9" w:rsidP="00F667E9">
      <w:pPr>
        <w:pStyle w:val="ListParagraph"/>
        <w:ind w:left="1080" w:hanging="1080"/>
      </w:pPr>
    </w:p>
    <w:p w:rsidR="00F667E9" w:rsidRDefault="00F667E9" w:rsidP="00F667E9">
      <w:pPr>
        <w:pStyle w:val="Heading4"/>
      </w:pPr>
      <w:r>
        <w:t>5.7.1 Delete User</w:t>
      </w:r>
    </w:p>
    <w:tbl>
      <w:tblPr>
        <w:tblW w:w="9379" w:type="dxa"/>
        <w:tblInd w:w="103" w:type="dxa"/>
        <w:tblLayout w:type="fixed"/>
        <w:tblLook w:val="04A0" w:firstRow="1" w:lastRow="0" w:firstColumn="1" w:lastColumn="0" w:noHBand="0" w:noVBand="1"/>
      </w:tblPr>
      <w:tblGrid>
        <w:gridCol w:w="1537"/>
        <w:gridCol w:w="2163"/>
        <w:gridCol w:w="2794"/>
        <w:gridCol w:w="2885"/>
      </w:tblGrid>
      <w:tr w:rsidR="00F667E9"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B32075" w:rsidRDefault="00F667E9"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F667E9"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r>
              <w:rPr>
                <w:rFonts w:ascii="Calibri" w:eastAsia="MS PGothic" w:hAnsi="Calibri" w:cs="Calibri"/>
                <w:sz w:val="24"/>
                <w:szCs w:val="24"/>
              </w:rPr>
              <w:lastRenderedPageBreak/>
              <w:t>Delete</w:t>
            </w:r>
            <w:ins w:id="26532" w:author="DuyNgo" w:date="2012-08-09T14:32:00Z">
              <w:r w:rsidRPr="00673E4D">
                <w:rPr>
                  <w:rFonts w:ascii="Calibri" w:eastAsia="MS PGothic" w:hAnsi="Calibri" w:cs="Calibri"/>
                  <w:sz w:val="24"/>
                  <w:szCs w:val="24"/>
                  <w:rPrChange w:id="26533" w:author="DuyNgo" w:date="2012-08-09T15:04:00Z">
                    <w:rPr>
                      <w:rFonts w:ascii="Tahoma" w:eastAsia="MS PGothic" w:hAnsi="Tahoma" w:cs="Tahoma"/>
                      <w:b/>
                      <w:bCs/>
                      <w:color w:val="4F81BD" w:themeColor="accent1"/>
                      <w:sz w:val="20"/>
                      <w:szCs w:val="20"/>
                    </w:rPr>
                  </w:rPrChange>
                </w:rPr>
                <w:t xml:space="preserve"> User</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r>
              <w:rPr>
                <w:rFonts w:ascii="Calibri" w:eastAsia="MS PGothic" w:hAnsi="Calibri" w:cs="Calibri"/>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Default="00F667E9" w:rsidP="00F667E9">
            <w:pPr>
              <w:spacing w:after="0" w:line="240" w:lineRule="auto"/>
              <w:rPr>
                <w:rFonts w:ascii="Calibri" w:eastAsia="MS PGothic" w:hAnsi="Calibri" w:cs="Calibri"/>
                <w:sz w:val="24"/>
                <w:szCs w:val="24"/>
              </w:rPr>
            </w:pPr>
            <w:r>
              <w:rPr>
                <w:rFonts w:ascii="Calibri" w:eastAsia="MS PGothic" w:hAnsi="Calibri" w:cs="Calibri"/>
                <w:sz w:val="24"/>
                <w:szCs w:val="24"/>
              </w:rPr>
              <w:t xml:space="preserve">1.  </w:t>
            </w:r>
            <w:r w:rsidRPr="00F667E9">
              <w:rPr>
                <w:rFonts w:ascii="Calibri" w:eastAsia="MS PGothic" w:hAnsi="Calibri" w:cs="Calibri"/>
                <w:sz w:val="24"/>
                <w:szCs w:val="24"/>
              </w:rPr>
              <w:t>Log in as System admin.</w:t>
            </w:r>
          </w:p>
          <w:p w:rsidR="00F667E9" w:rsidRPr="00F667E9" w:rsidRDefault="00F667E9" w:rsidP="00F667E9">
            <w:pPr>
              <w:spacing w:after="0" w:line="240" w:lineRule="auto"/>
              <w:rPr>
                <w:rFonts w:ascii="Calibri" w:eastAsia="MS PGothic" w:hAnsi="Calibri" w:cs="Calibri"/>
                <w:sz w:val="24"/>
                <w:szCs w:val="24"/>
              </w:rPr>
            </w:pPr>
            <w:r>
              <w:rPr>
                <w:rFonts w:ascii="Calibri" w:eastAsia="MS PGothic" w:hAnsi="Calibri" w:cs="Calibri"/>
                <w:sz w:val="24"/>
                <w:szCs w:val="24"/>
              </w:rPr>
              <w:t xml:space="preserve">2. </w:t>
            </w:r>
            <w:r w:rsidRPr="00F667E9">
              <w:rPr>
                <w:rFonts w:ascii="Calibri" w:eastAsia="MS PGothic" w:hAnsi="Calibri" w:cs="Calibri"/>
                <w:sz w:val="24"/>
                <w:szCs w:val="24"/>
              </w:rPr>
              <w:t>Go to Delete</w:t>
            </w:r>
            <w:ins w:id="26534" w:author="DuyNgo" w:date="2012-08-09T14:32:00Z">
              <w:r w:rsidRPr="00F667E9">
                <w:rPr>
                  <w:rFonts w:ascii="Calibri" w:eastAsia="MS PGothic" w:hAnsi="Calibri" w:cs="Calibri"/>
                  <w:sz w:val="24"/>
                  <w:szCs w:val="24"/>
                  <w:rPrChange w:id="26535" w:author="DuyNgo" w:date="2012-08-09T15:04:00Z">
                    <w:rPr>
                      <w:rFonts w:ascii="Tahoma" w:eastAsia="MS PGothic" w:hAnsi="Tahoma" w:cs="Tahoma"/>
                      <w:b/>
                      <w:bCs/>
                      <w:color w:val="4F81BD" w:themeColor="accent1"/>
                      <w:sz w:val="20"/>
                      <w:szCs w:val="20"/>
                    </w:rPr>
                  </w:rPrChange>
                </w:rPr>
                <w:t xml:space="preserve"> </w:t>
              </w:r>
            </w:ins>
            <w:r w:rsidRPr="00F667E9">
              <w:rPr>
                <w:rFonts w:ascii="Calibri" w:eastAsia="MS PGothic" w:hAnsi="Calibri" w:cs="Calibri"/>
                <w:sz w:val="24"/>
                <w:szCs w:val="24"/>
              </w:rPr>
              <w:t>User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F667E9" w:rsidRDefault="00F667E9" w:rsidP="00F667E9">
            <w:pPr>
              <w:spacing w:after="0" w:line="240" w:lineRule="auto"/>
              <w:rPr>
                <w:rFonts w:ascii="Calibri" w:eastAsia="MS PGothic" w:hAnsi="Calibri" w:cs="Calibri"/>
                <w:sz w:val="24"/>
                <w:szCs w:val="24"/>
              </w:rPr>
            </w:pPr>
            <w:r>
              <w:rPr>
                <w:rFonts w:ascii="Calibri" w:eastAsia="MS PGothic" w:hAnsi="Calibri" w:cs="Calibri"/>
                <w:sz w:val="24"/>
                <w:szCs w:val="24"/>
              </w:rPr>
              <w:t xml:space="preserve">1.  </w:t>
            </w:r>
            <w:r w:rsidRPr="00F667E9">
              <w:rPr>
                <w:rFonts w:ascii="Calibri" w:eastAsia="MS PGothic" w:hAnsi="Calibri" w:cs="Calibri"/>
                <w:sz w:val="24"/>
                <w:szCs w:val="24"/>
              </w:rPr>
              <w:t>Submit ok</w:t>
            </w:r>
          </w:p>
        </w:tc>
      </w:tr>
    </w:tbl>
    <w:p w:rsidR="00F667E9" w:rsidRPr="00F667E9" w:rsidRDefault="00F667E9" w:rsidP="00F667E9">
      <w:pPr>
        <w:pStyle w:val="ListParagraph"/>
        <w:ind w:left="1080" w:hanging="1080"/>
        <w:rPr>
          <w:ins w:id="26536" w:author="DuyNgo" w:date="2012-08-10T07:25:00Z"/>
          <w:rPrChange w:id="26537" w:author="DuyNgo" w:date="2012-08-10T08:15:00Z">
            <w:rPr>
              <w:ins w:id="26538" w:author="DuyNgo" w:date="2012-08-10T07:25:00Z"/>
            </w:rPr>
          </w:rPrChange>
        </w:rPr>
      </w:pPr>
    </w:p>
    <w:p w:rsidR="00807668" w:rsidRDefault="00807668">
      <w:pPr>
        <w:pStyle w:val="Heading3"/>
        <w:pPrChange w:id="26539" w:author="DuyNgo" w:date="2012-08-09T22:33:00Z">
          <w:pPr>
            <w:pStyle w:val="Heading1"/>
            <w:numPr>
              <w:numId w:val="2"/>
            </w:numPr>
            <w:tabs>
              <w:tab w:val="left" w:pos="709"/>
            </w:tabs>
            <w:ind w:left="720" w:firstLine="284"/>
            <w:jc w:val="both"/>
          </w:pPr>
        </w:pPrChange>
      </w:pPr>
      <w:r>
        <w:t xml:space="preserve">5.8 </w:t>
      </w:r>
      <w:r w:rsidR="00AF541B">
        <w:t>Report</w:t>
      </w:r>
    </w:p>
    <w:p w:rsidR="006C7325" w:rsidRDefault="00463174" w:rsidP="00463174">
      <w:pPr>
        <w:pStyle w:val="Heading4"/>
      </w:pPr>
      <w:r>
        <w:t>5.8.2 Check Report Project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6C7325"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C7325" w:rsidRPr="00B32075" w:rsidRDefault="006C7325"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C7325" w:rsidRPr="00B32075" w:rsidRDefault="006C7325"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C7325" w:rsidRPr="00B32075" w:rsidRDefault="006C7325"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C7325" w:rsidRPr="00B32075" w:rsidRDefault="006C7325"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6C7325"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C7325" w:rsidRPr="00B32075" w:rsidRDefault="006C7325" w:rsidP="00227BA2">
            <w:pPr>
              <w:spacing w:after="0" w:line="240" w:lineRule="auto"/>
              <w:rPr>
                <w:rFonts w:ascii="Calibri" w:eastAsia="MS PGothic" w:hAnsi="Calibri" w:cs="Calibri"/>
                <w:sz w:val="24"/>
                <w:szCs w:val="24"/>
              </w:rPr>
            </w:pPr>
            <w:ins w:id="26540" w:author="DuyNgo" w:date="2012-08-09T14:40:00Z">
              <w:r w:rsidRPr="00673E4D">
                <w:rPr>
                  <w:rFonts w:ascii="Calibri" w:eastAsia="MS PGothic" w:hAnsi="Calibri" w:cs="Calibri"/>
                  <w:sz w:val="24"/>
                  <w:szCs w:val="24"/>
                  <w:rPrChange w:id="26541" w:author="DuyNgo" w:date="2012-08-09T15:04:00Z">
                    <w:rPr>
                      <w:rFonts w:ascii="Tahoma" w:eastAsia="MS PGothic" w:hAnsi="Tahoma" w:cs="Tahoma"/>
                      <w:b/>
                      <w:bCs/>
                      <w:color w:val="4F81BD" w:themeColor="accent1"/>
                      <w:sz w:val="20"/>
                      <w:szCs w:val="20"/>
                    </w:rPr>
                  </w:rPrChange>
                </w:rPr>
                <w:t xml:space="preserve">Check </w:t>
              </w:r>
            </w:ins>
            <w:ins w:id="26542" w:author="DuyNgo" w:date="2012-08-09T14:46:00Z">
              <w:r w:rsidRPr="00673E4D">
                <w:rPr>
                  <w:rFonts w:ascii="Calibri" w:eastAsia="MS PGothic" w:hAnsi="Calibri" w:cs="Calibri"/>
                  <w:sz w:val="24"/>
                  <w:szCs w:val="24"/>
                  <w:rPrChange w:id="26543" w:author="DuyNgo" w:date="2012-08-09T15:04:00Z">
                    <w:rPr>
                      <w:rFonts w:ascii="Tahoma" w:eastAsia="MS PGothic" w:hAnsi="Tahoma" w:cs="Tahoma"/>
                      <w:b/>
                      <w:bCs/>
                      <w:color w:val="4F81BD" w:themeColor="accent1"/>
                      <w:sz w:val="20"/>
                      <w:szCs w:val="20"/>
                    </w:rPr>
                  </w:rPrChange>
                </w:rPr>
                <w:t>report</w:t>
              </w:r>
            </w:ins>
            <w:ins w:id="26544" w:author="DuyNgo" w:date="2012-08-09T14:40:00Z">
              <w:r w:rsidRPr="00673E4D">
                <w:rPr>
                  <w:rFonts w:ascii="Calibri" w:eastAsia="MS PGothic" w:hAnsi="Calibri" w:cs="Calibri"/>
                  <w:sz w:val="24"/>
                  <w:szCs w:val="24"/>
                  <w:rPrChange w:id="26545" w:author="DuyNgo" w:date="2012-08-09T15:04:00Z">
                    <w:rPr>
                      <w:rFonts w:ascii="Tahoma" w:eastAsia="MS PGothic" w:hAnsi="Tahoma" w:cs="Tahoma"/>
                      <w:b/>
                      <w:bCs/>
                      <w:color w:val="4F81BD" w:themeColor="accent1"/>
                      <w:sz w:val="20"/>
                      <w:szCs w:val="20"/>
                    </w:rPr>
                  </w:rPrChange>
                </w:rPr>
                <w:t xml:space="preserve"> project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6C7325" w:rsidRPr="00B32075" w:rsidRDefault="006C7325" w:rsidP="00227BA2">
            <w:pPr>
              <w:spacing w:after="0" w:line="240" w:lineRule="auto"/>
              <w:rPr>
                <w:rFonts w:ascii="Calibri" w:eastAsia="MS PGothic" w:hAnsi="Calibri" w:cs="Calibri"/>
                <w:sz w:val="24"/>
                <w:szCs w:val="24"/>
              </w:rPr>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6C7325" w:rsidRPr="00B32075" w:rsidRDefault="006C7325"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Go to report.</w:t>
            </w:r>
          </w:p>
          <w:p w:rsidR="006C7325" w:rsidRPr="00B32075" w:rsidRDefault="006C7325"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2 Choose report project 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6C7325" w:rsidRPr="00B32075" w:rsidRDefault="006C7325"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Get report printed out</w:t>
            </w:r>
          </w:p>
        </w:tc>
      </w:tr>
    </w:tbl>
    <w:p w:rsidR="006C7325" w:rsidRDefault="006C7325" w:rsidP="006C7325"/>
    <w:p w:rsidR="00463174" w:rsidRDefault="00463174" w:rsidP="00463174">
      <w:pPr>
        <w:pStyle w:val="Heading4"/>
      </w:pPr>
      <w:r>
        <w:t>5.8.2 Check Report Task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B32075" w:rsidRDefault="00463174"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463174"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B32075" w:rsidRDefault="00463174" w:rsidP="00463174">
            <w:pPr>
              <w:spacing w:after="0" w:line="240" w:lineRule="auto"/>
              <w:rPr>
                <w:rFonts w:ascii="Calibri" w:eastAsia="MS PGothic" w:hAnsi="Calibri" w:cs="Calibri"/>
                <w:sz w:val="24"/>
                <w:szCs w:val="24"/>
              </w:rPr>
            </w:pPr>
            <w:ins w:id="26546" w:author="DuyNgo" w:date="2012-08-09T14:40:00Z">
              <w:r w:rsidRPr="00673E4D">
                <w:rPr>
                  <w:rFonts w:ascii="Calibri" w:eastAsia="MS PGothic" w:hAnsi="Calibri" w:cs="Calibri"/>
                  <w:sz w:val="24"/>
                  <w:szCs w:val="24"/>
                  <w:rPrChange w:id="26547" w:author="DuyNgo" w:date="2012-08-09T15:04:00Z">
                    <w:rPr>
                      <w:rFonts w:ascii="Tahoma" w:eastAsia="MS PGothic" w:hAnsi="Tahoma" w:cs="Tahoma"/>
                      <w:b/>
                      <w:bCs/>
                      <w:color w:val="4F81BD" w:themeColor="accent1"/>
                      <w:sz w:val="20"/>
                      <w:szCs w:val="20"/>
                    </w:rPr>
                  </w:rPrChange>
                </w:rPr>
                <w:t xml:space="preserve">Check </w:t>
              </w:r>
            </w:ins>
            <w:ins w:id="26548" w:author="DuyNgo" w:date="2012-08-09T14:46:00Z">
              <w:r w:rsidRPr="00673E4D">
                <w:rPr>
                  <w:rFonts w:ascii="Calibri" w:eastAsia="MS PGothic" w:hAnsi="Calibri" w:cs="Calibri"/>
                  <w:sz w:val="24"/>
                  <w:szCs w:val="24"/>
                  <w:rPrChange w:id="26549" w:author="DuyNgo" w:date="2012-08-09T15:04:00Z">
                    <w:rPr>
                      <w:rFonts w:ascii="Tahoma" w:eastAsia="MS PGothic" w:hAnsi="Tahoma" w:cs="Tahoma"/>
                      <w:b/>
                      <w:bCs/>
                      <w:color w:val="4F81BD" w:themeColor="accent1"/>
                      <w:sz w:val="20"/>
                      <w:szCs w:val="20"/>
                    </w:rPr>
                  </w:rPrChange>
                </w:rPr>
                <w:t>report</w:t>
              </w:r>
            </w:ins>
            <w:ins w:id="26550" w:author="DuyNgo" w:date="2012-08-09T14:40:00Z">
              <w:r w:rsidRPr="00673E4D">
                <w:rPr>
                  <w:rFonts w:ascii="Calibri" w:eastAsia="MS PGothic" w:hAnsi="Calibri" w:cs="Calibri"/>
                  <w:sz w:val="24"/>
                  <w:szCs w:val="24"/>
                  <w:rPrChange w:id="26551"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task</w:t>
            </w:r>
            <w:ins w:id="26552" w:author="DuyNgo" w:date="2012-08-09T14:40:00Z">
              <w:r w:rsidRPr="00673E4D">
                <w:rPr>
                  <w:rFonts w:ascii="Calibri" w:eastAsia="MS PGothic" w:hAnsi="Calibri" w:cs="Calibri"/>
                  <w:sz w:val="24"/>
                  <w:szCs w:val="24"/>
                  <w:rPrChange w:id="26553"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Go to report.</w:t>
            </w:r>
          </w:p>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 xml:space="preserve">2 Choose report </w:t>
            </w:r>
            <w:r>
              <w:rPr>
                <w:rFonts w:ascii="Calibri" w:eastAsia="MS PGothic" w:hAnsi="Calibri" w:cs="Calibri"/>
                <w:sz w:val="24"/>
                <w:szCs w:val="24"/>
              </w:rPr>
              <w:t>task</w:t>
            </w:r>
            <w:ins w:id="26554" w:author="DuyNgo" w:date="2012-08-09T14:40:00Z">
              <w:r w:rsidRPr="00673E4D">
                <w:rPr>
                  <w:rFonts w:ascii="Calibri" w:eastAsia="MS PGothic" w:hAnsi="Calibri" w:cs="Calibri"/>
                  <w:sz w:val="24"/>
                  <w:szCs w:val="24"/>
                  <w:rPrChange w:id="26555" w:author="DuyNgo" w:date="2012-08-09T15:04:00Z">
                    <w:rPr>
                      <w:rFonts w:ascii="Tahoma" w:eastAsia="MS PGothic" w:hAnsi="Tahoma" w:cs="Tahoma"/>
                      <w:b/>
                      <w:bCs/>
                      <w:color w:val="4F81BD" w:themeColor="accent1"/>
                      <w:sz w:val="20"/>
                      <w:szCs w:val="20"/>
                    </w:rPr>
                  </w:rPrChange>
                </w:rPr>
                <w:t xml:space="preserve"> </w:t>
              </w:r>
            </w:ins>
            <w:r w:rsidRPr="00B32075">
              <w:rPr>
                <w:rFonts w:ascii="Calibri" w:eastAsia="MS PGothic" w:hAnsi="Calibri" w:cs="Calibr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Get report printed out</w:t>
            </w:r>
          </w:p>
        </w:tc>
      </w:tr>
    </w:tbl>
    <w:p w:rsidR="00463174" w:rsidRDefault="00463174" w:rsidP="006C7325"/>
    <w:p w:rsidR="00463174" w:rsidRDefault="00463174" w:rsidP="00463174">
      <w:pPr>
        <w:pStyle w:val="Heading4"/>
      </w:pPr>
      <w:r>
        <w:t>5.8.3 Check Report Timesheet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B32075" w:rsidRDefault="00463174"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463174"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B32075" w:rsidRDefault="00463174" w:rsidP="00463174">
            <w:pPr>
              <w:spacing w:after="0" w:line="240" w:lineRule="auto"/>
              <w:rPr>
                <w:rFonts w:ascii="Calibri" w:eastAsia="MS PGothic" w:hAnsi="Calibri" w:cs="Calibri"/>
                <w:sz w:val="24"/>
                <w:szCs w:val="24"/>
              </w:rPr>
            </w:pPr>
            <w:ins w:id="26556" w:author="DuyNgo" w:date="2012-08-09T14:40:00Z">
              <w:r w:rsidRPr="00673E4D">
                <w:rPr>
                  <w:rFonts w:ascii="Calibri" w:eastAsia="MS PGothic" w:hAnsi="Calibri" w:cs="Calibri"/>
                  <w:sz w:val="24"/>
                  <w:szCs w:val="24"/>
                  <w:rPrChange w:id="26557" w:author="DuyNgo" w:date="2012-08-09T15:04:00Z">
                    <w:rPr>
                      <w:rFonts w:ascii="Tahoma" w:eastAsia="MS PGothic" w:hAnsi="Tahoma" w:cs="Tahoma"/>
                      <w:b/>
                      <w:bCs/>
                      <w:color w:val="4F81BD" w:themeColor="accent1"/>
                      <w:sz w:val="20"/>
                      <w:szCs w:val="20"/>
                    </w:rPr>
                  </w:rPrChange>
                </w:rPr>
                <w:t xml:space="preserve">Check </w:t>
              </w:r>
            </w:ins>
            <w:ins w:id="26558" w:author="DuyNgo" w:date="2012-08-09T14:46:00Z">
              <w:r w:rsidRPr="00673E4D">
                <w:rPr>
                  <w:rFonts w:ascii="Calibri" w:eastAsia="MS PGothic" w:hAnsi="Calibri" w:cs="Calibri"/>
                  <w:sz w:val="24"/>
                  <w:szCs w:val="24"/>
                  <w:rPrChange w:id="26559" w:author="DuyNgo" w:date="2012-08-09T15:04:00Z">
                    <w:rPr>
                      <w:rFonts w:ascii="Tahoma" w:eastAsia="MS PGothic" w:hAnsi="Tahoma" w:cs="Tahoma"/>
                      <w:b/>
                      <w:bCs/>
                      <w:color w:val="4F81BD" w:themeColor="accent1"/>
                      <w:sz w:val="20"/>
                      <w:szCs w:val="20"/>
                    </w:rPr>
                  </w:rPrChange>
                </w:rPr>
                <w:t>report</w:t>
              </w:r>
            </w:ins>
            <w:ins w:id="26560" w:author="DuyNgo" w:date="2012-08-09T14:40:00Z">
              <w:r w:rsidRPr="00673E4D">
                <w:rPr>
                  <w:rFonts w:ascii="Calibri" w:eastAsia="MS PGothic" w:hAnsi="Calibri" w:cs="Calibri"/>
                  <w:sz w:val="24"/>
                  <w:szCs w:val="24"/>
                  <w:rPrChange w:id="26561"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timesheet</w:t>
            </w:r>
            <w:ins w:id="26562" w:author="DuyNgo" w:date="2012-08-09T14:40:00Z">
              <w:r w:rsidRPr="00673E4D">
                <w:rPr>
                  <w:rFonts w:ascii="Calibri" w:eastAsia="MS PGothic" w:hAnsi="Calibri" w:cs="Calibri"/>
                  <w:sz w:val="24"/>
                  <w:szCs w:val="24"/>
                  <w:rPrChange w:id="26563"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Go to report.</w:t>
            </w:r>
          </w:p>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 xml:space="preserve">2 Choose report </w:t>
            </w:r>
            <w:r>
              <w:rPr>
                <w:rFonts w:ascii="Calibri" w:eastAsia="MS PGothic" w:hAnsi="Calibri" w:cs="Calibri"/>
                <w:sz w:val="24"/>
                <w:szCs w:val="24"/>
              </w:rPr>
              <w:t>timesheet</w:t>
            </w:r>
            <w:ins w:id="26564" w:author="DuyNgo" w:date="2012-08-09T14:40:00Z">
              <w:r w:rsidRPr="00673E4D">
                <w:rPr>
                  <w:rFonts w:ascii="Calibri" w:eastAsia="MS PGothic" w:hAnsi="Calibri" w:cs="Calibri"/>
                  <w:sz w:val="24"/>
                  <w:szCs w:val="24"/>
                  <w:rPrChange w:id="26565" w:author="DuyNgo" w:date="2012-08-09T15:04:00Z">
                    <w:rPr>
                      <w:rFonts w:ascii="Tahoma" w:eastAsia="MS PGothic" w:hAnsi="Tahoma" w:cs="Tahoma"/>
                      <w:b/>
                      <w:bCs/>
                      <w:color w:val="4F81BD" w:themeColor="accent1"/>
                      <w:sz w:val="20"/>
                      <w:szCs w:val="20"/>
                    </w:rPr>
                  </w:rPrChange>
                </w:rPr>
                <w:t xml:space="preserve"> </w:t>
              </w:r>
            </w:ins>
            <w:r w:rsidRPr="00B32075">
              <w:rPr>
                <w:rFonts w:ascii="Calibri" w:eastAsia="MS PGothic" w:hAnsi="Calibri" w:cs="Calibr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Get report printed out</w:t>
            </w:r>
          </w:p>
        </w:tc>
      </w:tr>
    </w:tbl>
    <w:p w:rsidR="00463174" w:rsidRDefault="00463174" w:rsidP="006C7325"/>
    <w:p w:rsidR="00463174" w:rsidRDefault="00463174" w:rsidP="00463174">
      <w:pPr>
        <w:pStyle w:val="Heading4"/>
      </w:pPr>
      <w:r>
        <w:t>5.8.4 Check Report Requirement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B32075" w:rsidRDefault="00463174"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463174"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B32075" w:rsidRDefault="00463174" w:rsidP="00463174">
            <w:pPr>
              <w:spacing w:after="0" w:line="240" w:lineRule="auto"/>
              <w:rPr>
                <w:rFonts w:ascii="Calibri" w:eastAsia="MS PGothic" w:hAnsi="Calibri" w:cs="Calibri"/>
                <w:sz w:val="24"/>
                <w:szCs w:val="24"/>
              </w:rPr>
            </w:pPr>
            <w:ins w:id="26566" w:author="DuyNgo" w:date="2012-08-09T14:40:00Z">
              <w:r w:rsidRPr="00673E4D">
                <w:rPr>
                  <w:rFonts w:ascii="Calibri" w:eastAsia="MS PGothic" w:hAnsi="Calibri" w:cs="Calibri"/>
                  <w:sz w:val="24"/>
                  <w:szCs w:val="24"/>
                  <w:rPrChange w:id="26567" w:author="DuyNgo" w:date="2012-08-09T15:04:00Z">
                    <w:rPr>
                      <w:rFonts w:ascii="Tahoma" w:eastAsia="MS PGothic" w:hAnsi="Tahoma" w:cs="Tahoma"/>
                      <w:b/>
                      <w:bCs/>
                      <w:color w:val="4F81BD" w:themeColor="accent1"/>
                      <w:sz w:val="20"/>
                      <w:szCs w:val="20"/>
                    </w:rPr>
                  </w:rPrChange>
                </w:rPr>
                <w:t xml:space="preserve">Check </w:t>
              </w:r>
            </w:ins>
            <w:ins w:id="26568" w:author="DuyNgo" w:date="2012-08-09T14:46:00Z">
              <w:r w:rsidRPr="00673E4D">
                <w:rPr>
                  <w:rFonts w:ascii="Calibri" w:eastAsia="MS PGothic" w:hAnsi="Calibri" w:cs="Calibri"/>
                  <w:sz w:val="24"/>
                  <w:szCs w:val="24"/>
                  <w:rPrChange w:id="26569" w:author="DuyNgo" w:date="2012-08-09T15:04:00Z">
                    <w:rPr>
                      <w:rFonts w:ascii="Tahoma" w:eastAsia="MS PGothic" w:hAnsi="Tahoma" w:cs="Tahoma"/>
                      <w:b/>
                      <w:bCs/>
                      <w:color w:val="4F81BD" w:themeColor="accent1"/>
                      <w:sz w:val="20"/>
                      <w:szCs w:val="20"/>
                    </w:rPr>
                  </w:rPrChange>
                </w:rPr>
                <w:t>report</w:t>
              </w:r>
            </w:ins>
            <w:ins w:id="26570" w:author="DuyNgo" w:date="2012-08-09T14:40:00Z">
              <w:r w:rsidRPr="00673E4D">
                <w:rPr>
                  <w:rFonts w:ascii="Calibri" w:eastAsia="MS PGothic" w:hAnsi="Calibri" w:cs="Calibri"/>
                  <w:sz w:val="24"/>
                  <w:szCs w:val="24"/>
                  <w:rPrChange w:id="26571"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requirement</w:t>
            </w:r>
            <w:ins w:id="26572" w:author="DuyNgo" w:date="2012-08-09T14:40:00Z">
              <w:r w:rsidRPr="00673E4D">
                <w:rPr>
                  <w:rFonts w:ascii="Calibri" w:eastAsia="MS PGothic" w:hAnsi="Calibri" w:cs="Calibri"/>
                  <w:sz w:val="24"/>
                  <w:szCs w:val="24"/>
                  <w:rPrChange w:id="26573"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Go to report.</w:t>
            </w:r>
          </w:p>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 xml:space="preserve">2 Choose report </w:t>
            </w:r>
            <w:r>
              <w:rPr>
                <w:rFonts w:ascii="Calibri" w:eastAsia="MS PGothic" w:hAnsi="Calibri" w:cs="Calibri"/>
                <w:sz w:val="24"/>
                <w:szCs w:val="24"/>
              </w:rPr>
              <w:t>requirement</w:t>
            </w:r>
            <w:ins w:id="26574" w:author="DuyNgo" w:date="2012-08-09T14:40:00Z">
              <w:r w:rsidRPr="00673E4D">
                <w:rPr>
                  <w:rFonts w:ascii="Calibri" w:eastAsia="MS PGothic" w:hAnsi="Calibri" w:cs="Calibri"/>
                  <w:sz w:val="24"/>
                  <w:szCs w:val="24"/>
                  <w:rPrChange w:id="26575" w:author="DuyNgo" w:date="2012-08-09T15:04:00Z">
                    <w:rPr>
                      <w:rFonts w:ascii="Tahoma" w:eastAsia="MS PGothic" w:hAnsi="Tahoma" w:cs="Tahoma"/>
                      <w:b/>
                      <w:bCs/>
                      <w:color w:val="4F81BD" w:themeColor="accent1"/>
                      <w:sz w:val="20"/>
                      <w:szCs w:val="20"/>
                    </w:rPr>
                  </w:rPrChange>
                </w:rPr>
                <w:t xml:space="preserve"> </w:t>
              </w:r>
            </w:ins>
            <w:r w:rsidRPr="00B32075">
              <w:rPr>
                <w:rFonts w:ascii="Calibri" w:eastAsia="MS PGothic" w:hAnsi="Calibri" w:cs="Calibr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Get report printed out</w:t>
            </w:r>
          </w:p>
        </w:tc>
      </w:tr>
    </w:tbl>
    <w:p w:rsidR="00463174" w:rsidRDefault="00463174" w:rsidP="006C7325"/>
    <w:p w:rsidR="00463174" w:rsidRDefault="00463174" w:rsidP="00463174">
      <w:pPr>
        <w:pStyle w:val="Heading4"/>
      </w:pPr>
      <w:r>
        <w:t>5.8.5 Check Report DMS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B32075" w:rsidRDefault="00463174"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463174"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B32075" w:rsidRDefault="00463174" w:rsidP="00463174">
            <w:pPr>
              <w:spacing w:after="0" w:line="240" w:lineRule="auto"/>
              <w:rPr>
                <w:rFonts w:ascii="Calibri" w:eastAsia="MS PGothic" w:hAnsi="Calibri" w:cs="Calibri"/>
                <w:sz w:val="24"/>
                <w:szCs w:val="24"/>
              </w:rPr>
            </w:pPr>
            <w:ins w:id="26576" w:author="DuyNgo" w:date="2012-08-09T14:40:00Z">
              <w:r w:rsidRPr="00673E4D">
                <w:rPr>
                  <w:rFonts w:ascii="Calibri" w:eastAsia="MS PGothic" w:hAnsi="Calibri" w:cs="Calibri"/>
                  <w:sz w:val="24"/>
                  <w:szCs w:val="24"/>
                  <w:rPrChange w:id="26577" w:author="DuyNgo" w:date="2012-08-09T15:04:00Z">
                    <w:rPr>
                      <w:rFonts w:ascii="Tahoma" w:eastAsia="MS PGothic" w:hAnsi="Tahoma" w:cs="Tahoma"/>
                      <w:b/>
                      <w:bCs/>
                      <w:color w:val="4F81BD" w:themeColor="accent1"/>
                      <w:sz w:val="20"/>
                      <w:szCs w:val="20"/>
                    </w:rPr>
                  </w:rPrChange>
                </w:rPr>
                <w:t xml:space="preserve">Check </w:t>
              </w:r>
            </w:ins>
            <w:ins w:id="26578" w:author="DuyNgo" w:date="2012-08-09T14:46:00Z">
              <w:r w:rsidRPr="00673E4D">
                <w:rPr>
                  <w:rFonts w:ascii="Calibri" w:eastAsia="MS PGothic" w:hAnsi="Calibri" w:cs="Calibri"/>
                  <w:sz w:val="24"/>
                  <w:szCs w:val="24"/>
                  <w:rPrChange w:id="26579" w:author="DuyNgo" w:date="2012-08-09T15:04:00Z">
                    <w:rPr>
                      <w:rFonts w:ascii="Tahoma" w:eastAsia="MS PGothic" w:hAnsi="Tahoma" w:cs="Tahoma"/>
                      <w:b/>
                      <w:bCs/>
                      <w:color w:val="4F81BD" w:themeColor="accent1"/>
                      <w:sz w:val="20"/>
                      <w:szCs w:val="20"/>
                    </w:rPr>
                  </w:rPrChange>
                </w:rPr>
                <w:t>report</w:t>
              </w:r>
            </w:ins>
            <w:ins w:id="26580" w:author="DuyNgo" w:date="2012-08-09T14:40:00Z">
              <w:r w:rsidRPr="00673E4D">
                <w:rPr>
                  <w:rFonts w:ascii="Calibri" w:eastAsia="MS PGothic" w:hAnsi="Calibri" w:cs="Calibri"/>
                  <w:sz w:val="24"/>
                  <w:szCs w:val="24"/>
                  <w:rPrChange w:id="26581"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DMS</w:t>
            </w:r>
            <w:ins w:id="26582" w:author="DuyNgo" w:date="2012-08-09T14:40:00Z">
              <w:r w:rsidRPr="00673E4D">
                <w:rPr>
                  <w:rFonts w:ascii="Calibri" w:eastAsia="MS PGothic" w:hAnsi="Calibri" w:cs="Calibri"/>
                  <w:sz w:val="24"/>
                  <w:szCs w:val="24"/>
                  <w:rPrChange w:id="26583"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Go to report.</w:t>
            </w:r>
          </w:p>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 xml:space="preserve">2 Choose report </w:t>
            </w:r>
            <w:r>
              <w:rPr>
                <w:rFonts w:ascii="Calibri" w:eastAsia="MS PGothic" w:hAnsi="Calibri" w:cs="Calibri"/>
                <w:sz w:val="24"/>
                <w:szCs w:val="24"/>
              </w:rPr>
              <w:t>DMS</w:t>
            </w:r>
            <w:ins w:id="26584" w:author="DuyNgo" w:date="2012-08-09T14:40:00Z">
              <w:r w:rsidRPr="00673E4D">
                <w:rPr>
                  <w:rFonts w:ascii="Calibri" w:eastAsia="MS PGothic" w:hAnsi="Calibri" w:cs="Calibri"/>
                  <w:sz w:val="24"/>
                  <w:szCs w:val="24"/>
                  <w:rPrChange w:id="26585" w:author="DuyNgo" w:date="2012-08-09T15:04:00Z">
                    <w:rPr>
                      <w:rFonts w:ascii="Tahoma" w:eastAsia="MS PGothic" w:hAnsi="Tahoma" w:cs="Tahoma"/>
                      <w:b/>
                      <w:bCs/>
                      <w:color w:val="4F81BD" w:themeColor="accent1"/>
                      <w:sz w:val="20"/>
                      <w:szCs w:val="20"/>
                    </w:rPr>
                  </w:rPrChange>
                </w:rPr>
                <w:t xml:space="preserve"> </w:t>
              </w:r>
            </w:ins>
            <w:r w:rsidRPr="00B32075">
              <w:rPr>
                <w:rFonts w:ascii="Calibri" w:eastAsia="MS PGothic" w:hAnsi="Calibri" w:cs="Calibr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Get report printed out</w:t>
            </w:r>
          </w:p>
        </w:tc>
      </w:tr>
    </w:tbl>
    <w:p w:rsidR="00463174" w:rsidRPr="006C7325" w:rsidRDefault="00463174" w:rsidP="006C7325"/>
    <w:p w:rsidR="00AF541B" w:rsidRPr="00303364" w:rsidRDefault="00AF541B">
      <w:pPr>
        <w:pStyle w:val="Heading3"/>
        <w:rPr>
          <w:ins w:id="26586" w:author="DuyNgo" w:date="2012-08-10T07:25:00Z"/>
          <w:rFonts w:asciiTheme="minorHAnsi" w:eastAsiaTheme="minorHAnsi" w:hAnsiTheme="minorHAnsi"/>
          <w:color w:val="auto"/>
          <w:rPrChange w:id="26587" w:author="DuyNgo" w:date="2012-08-10T08:15:00Z">
            <w:rPr>
              <w:ins w:id="26588" w:author="DuyNgo" w:date="2012-08-10T07:25:00Z"/>
            </w:rPr>
          </w:rPrChange>
        </w:rPr>
        <w:pPrChange w:id="26589" w:author="DuyNgo" w:date="2012-08-09T22:33:00Z">
          <w:pPr>
            <w:pStyle w:val="Heading1"/>
            <w:numPr>
              <w:numId w:val="2"/>
            </w:numPr>
            <w:tabs>
              <w:tab w:val="left" w:pos="709"/>
            </w:tabs>
            <w:ind w:left="720" w:firstLine="284"/>
            <w:jc w:val="both"/>
          </w:pPr>
        </w:pPrChange>
      </w:pPr>
      <w:r>
        <w:lastRenderedPageBreak/>
        <w:t>5.9 Android</w:t>
      </w:r>
    </w:p>
    <w:p w:rsidR="00896FE0" w:rsidRPr="00673E4D" w:rsidRDefault="00896FE0" w:rsidP="00896FE0">
      <w:pPr>
        <w:pStyle w:val="Heading4"/>
        <w:rPr>
          <w:ins w:id="26590" w:author="DuyNgo" w:date="2012-08-09T11:00:00Z"/>
          <w:rFonts w:ascii="Calibri" w:hAnsi="Calibri" w:cs="Calibri"/>
          <w:sz w:val="24"/>
          <w:szCs w:val="24"/>
          <w:rPrChange w:id="26591" w:author="DuyNgo" w:date="2012-08-09T15:04:00Z">
            <w:rPr>
              <w:ins w:id="26592" w:author="DuyNgo" w:date="2012-08-09T11:00:00Z"/>
            </w:rPr>
          </w:rPrChange>
        </w:rPr>
      </w:pPr>
      <w:r>
        <w:rPr>
          <w:rFonts w:ascii="Calibri" w:hAnsi="Calibri" w:cs="Calibri"/>
          <w:sz w:val="24"/>
          <w:szCs w:val="24"/>
        </w:rPr>
        <w:t>5</w:t>
      </w:r>
      <w:ins w:id="26593" w:author="DuyNgo" w:date="2012-08-09T11:00:00Z">
        <w:r w:rsidRPr="00673E4D">
          <w:rPr>
            <w:rFonts w:ascii="Calibri" w:hAnsi="Calibri" w:cs="Calibri"/>
            <w:sz w:val="24"/>
            <w:szCs w:val="24"/>
            <w:rPrChange w:id="26594" w:author="DuyNgo" w:date="2012-08-09T15:04:00Z">
              <w:rPr>
                <w:i w:val="0"/>
                <w:iCs w:val="0"/>
                <w:color w:val="365F91" w:themeColor="accent1" w:themeShade="BF"/>
                <w:sz w:val="28"/>
                <w:szCs w:val="28"/>
              </w:rPr>
            </w:rPrChange>
          </w:rPr>
          <w:t>.</w:t>
        </w:r>
      </w:ins>
      <w:r>
        <w:rPr>
          <w:rFonts w:ascii="Calibri" w:hAnsi="Calibri" w:cs="Calibri"/>
          <w:sz w:val="24"/>
          <w:szCs w:val="24"/>
        </w:rPr>
        <w:t>9</w:t>
      </w:r>
      <w:ins w:id="26595" w:author="DuyNgo" w:date="2012-08-09T11:00:00Z">
        <w:r w:rsidRPr="00673E4D">
          <w:rPr>
            <w:rFonts w:ascii="Calibri" w:hAnsi="Calibri" w:cs="Calibri"/>
            <w:sz w:val="24"/>
            <w:szCs w:val="24"/>
            <w:rPrChange w:id="26596" w:author="DuyNgo" w:date="2012-08-09T15:04:00Z">
              <w:rPr>
                <w:i w:val="0"/>
                <w:iCs w:val="0"/>
                <w:color w:val="365F91" w:themeColor="accent1" w:themeShade="BF"/>
                <w:sz w:val="28"/>
                <w:szCs w:val="28"/>
              </w:rPr>
            </w:rPrChange>
          </w:rPr>
          <w:t>.1 Check view project status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896FE0" w:rsidRPr="00673E4D" w:rsidTr="00227BA2">
        <w:trPr>
          <w:trHeight w:val="114"/>
          <w:ins w:id="26597"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96FE0" w:rsidRPr="00673E4D" w:rsidRDefault="00896FE0" w:rsidP="00227BA2">
            <w:pPr>
              <w:spacing w:after="0" w:line="240" w:lineRule="auto"/>
              <w:rPr>
                <w:ins w:id="26598" w:author="DuyNgo" w:date="2012-08-09T11:00:00Z"/>
                <w:rFonts w:ascii="Calibri" w:eastAsia="MS PGothic" w:hAnsi="Calibri" w:cs="Calibri"/>
                <w:b/>
                <w:sz w:val="24"/>
                <w:szCs w:val="24"/>
                <w:rPrChange w:id="26599" w:author="DuyNgo" w:date="2012-08-09T15:04:00Z">
                  <w:rPr>
                    <w:ins w:id="26600" w:author="DuyNgo" w:date="2012-08-09T11:00:00Z"/>
                    <w:rFonts w:ascii="Tahoma" w:eastAsia="MS PGothic" w:hAnsi="Tahoma" w:cs="Tahoma"/>
                    <w:b/>
                    <w:sz w:val="20"/>
                    <w:szCs w:val="20"/>
                  </w:rPr>
                </w:rPrChange>
              </w:rPr>
            </w:pPr>
            <w:ins w:id="26601" w:author="DuyNgo" w:date="2012-08-09T11:00:00Z">
              <w:r w:rsidRPr="00673E4D">
                <w:rPr>
                  <w:rFonts w:ascii="Calibri" w:eastAsia="MS PGothic" w:hAnsi="Calibri" w:cs="Calibri"/>
                  <w:b/>
                  <w:sz w:val="24"/>
                  <w:szCs w:val="24"/>
                  <w:rPrChange w:id="2660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6603" w:author="DuyNgo" w:date="2012-08-09T11:00:00Z"/>
                <w:rFonts w:ascii="Calibri" w:eastAsia="MS PGothic" w:hAnsi="Calibri" w:cs="Calibri"/>
                <w:b/>
                <w:bCs/>
                <w:sz w:val="24"/>
                <w:szCs w:val="24"/>
                <w:rPrChange w:id="26604" w:author="DuyNgo" w:date="2012-08-09T15:04:00Z">
                  <w:rPr>
                    <w:ins w:id="26605" w:author="DuyNgo" w:date="2012-08-09T11:00:00Z"/>
                    <w:rFonts w:ascii="Tahoma" w:eastAsia="MS PGothic" w:hAnsi="Tahoma" w:cs="Tahoma"/>
                    <w:b/>
                    <w:bCs/>
                    <w:sz w:val="20"/>
                    <w:szCs w:val="20"/>
                  </w:rPr>
                </w:rPrChange>
              </w:rPr>
            </w:pPr>
            <w:ins w:id="26606" w:author="DuyNgo" w:date="2012-08-09T11:00:00Z">
              <w:r w:rsidRPr="00673E4D">
                <w:rPr>
                  <w:rFonts w:ascii="Calibri" w:eastAsia="MS PGothic" w:hAnsi="Calibri" w:cs="Calibri"/>
                  <w:b/>
                  <w:bCs/>
                  <w:sz w:val="24"/>
                  <w:szCs w:val="24"/>
                  <w:rPrChange w:id="2660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6608" w:author="DuyNgo" w:date="2012-08-09T11:00:00Z"/>
                <w:rFonts w:ascii="Calibri" w:eastAsia="MS PGothic" w:hAnsi="Calibri" w:cs="Calibri"/>
                <w:b/>
                <w:bCs/>
                <w:sz w:val="24"/>
                <w:szCs w:val="24"/>
                <w:rPrChange w:id="26609" w:author="DuyNgo" w:date="2012-08-09T15:04:00Z">
                  <w:rPr>
                    <w:ins w:id="26610" w:author="DuyNgo" w:date="2012-08-09T11:00:00Z"/>
                    <w:rFonts w:ascii="Tahoma" w:eastAsia="MS PGothic" w:hAnsi="Tahoma" w:cs="Tahoma"/>
                    <w:b/>
                    <w:bCs/>
                    <w:sz w:val="20"/>
                    <w:szCs w:val="20"/>
                  </w:rPr>
                </w:rPrChange>
              </w:rPr>
            </w:pPr>
            <w:ins w:id="26611" w:author="DuyNgo" w:date="2012-08-09T11:00:00Z">
              <w:r w:rsidRPr="00673E4D">
                <w:rPr>
                  <w:rFonts w:ascii="Calibri" w:eastAsia="MS PGothic" w:hAnsi="Calibri" w:cs="Calibri"/>
                  <w:b/>
                  <w:bCs/>
                  <w:sz w:val="24"/>
                  <w:szCs w:val="24"/>
                  <w:rPrChange w:id="2661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6613" w:author="DuyNgo" w:date="2012-08-09T11:00:00Z"/>
                <w:rFonts w:ascii="Calibri" w:eastAsia="MS PGothic" w:hAnsi="Calibri" w:cs="Calibri"/>
                <w:b/>
                <w:bCs/>
                <w:sz w:val="24"/>
                <w:szCs w:val="24"/>
                <w:rPrChange w:id="26614" w:author="DuyNgo" w:date="2012-08-09T15:04:00Z">
                  <w:rPr>
                    <w:ins w:id="26615" w:author="DuyNgo" w:date="2012-08-09T11:00:00Z"/>
                    <w:rFonts w:ascii="Tahoma" w:eastAsia="MS PGothic" w:hAnsi="Tahoma" w:cs="Tahoma"/>
                    <w:b/>
                    <w:bCs/>
                    <w:sz w:val="20"/>
                    <w:szCs w:val="20"/>
                  </w:rPr>
                </w:rPrChange>
              </w:rPr>
            </w:pPr>
            <w:ins w:id="26616" w:author="DuyNgo" w:date="2012-08-09T11:00:00Z">
              <w:r w:rsidRPr="00673E4D">
                <w:rPr>
                  <w:rFonts w:ascii="Calibri" w:eastAsia="MS PGothic" w:hAnsi="Calibri" w:cs="Calibri"/>
                  <w:b/>
                  <w:bCs/>
                  <w:sz w:val="24"/>
                  <w:szCs w:val="24"/>
                  <w:rPrChange w:id="26617" w:author="DuyNgo" w:date="2012-08-09T15:04:00Z">
                    <w:rPr>
                      <w:rFonts w:ascii="Tahoma" w:eastAsia="MS PGothic" w:hAnsi="Tahoma" w:cs="Tahoma"/>
                      <w:b/>
                      <w:bCs/>
                      <w:color w:val="4F81BD" w:themeColor="accent1"/>
                      <w:sz w:val="20"/>
                      <w:szCs w:val="20"/>
                    </w:rPr>
                  </w:rPrChange>
                </w:rPr>
                <w:t>Expected output</w:t>
              </w:r>
            </w:ins>
          </w:p>
        </w:tc>
      </w:tr>
      <w:tr w:rsidR="00896FE0" w:rsidRPr="00673E4D" w:rsidTr="00227BA2">
        <w:trPr>
          <w:trHeight w:val="1142"/>
          <w:ins w:id="2661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96FE0" w:rsidRPr="00673E4D" w:rsidRDefault="00896FE0" w:rsidP="00227BA2">
            <w:pPr>
              <w:spacing w:after="0" w:line="240" w:lineRule="auto"/>
              <w:rPr>
                <w:ins w:id="26619" w:author="DuyNgo" w:date="2012-08-09T11:00:00Z"/>
                <w:rFonts w:ascii="Calibri" w:eastAsia="MS PGothic" w:hAnsi="Calibri" w:cs="Calibri"/>
                <w:sz w:val="24"/>
                <w:szCs w:val="24"/>
                <w:rPrChange w:id="26620" w:author="DuyNgo" w:date="2012-08-09T15:04:00Z">
                  <w:rPr>
                    <w:ins w:id="26621" w:author="DuyNgo" w:date="2012-08-09T11:00:00Z"/>
                    <w:rFonts w:ascii="Tahoma" w:eastAsia="MS PGothic" w:hAnsi="Tahoma" w:cs="Tahoma"/>
                    <w:sz w:val="20"/>
                    <w:szCs w:val="20"/>
                  </w:rPr>
                </w:rPrChange>
              </w:rPr>
            </w:pPr>
            <w:ins w:id="26622" w:author="DuyNgo" w:date="2012-08-09T11:00:00Z">
              <w:r w:rsidRPr="00673E4D">
                <w:rPr>
                  <w:rFonts w:ascii="Calibri" w:eastAsia="MS PGothic" w:hAnsi="Calibri" w:cs="Calibri"/>
                  <w:sz w:val="24"/>
                  <w:szCs w:val="24"/>
                  <w:rPrChange w:id="26623" w:author="DuyNgo" w:date="2012-08-09T15:04:00Z">
                    <w:rPr>
                      <w:rFonts w:ascii="Tahoma" w:eastAsia="MS PGothic" w:hAnsi="Tahoma" w:cs="Tahoma"/>
                      <w:b/>
                      <w:bCs/>
                      <w:color w:val="4F81BD" w:themeColor="accent1"/>
                      <w:sz w:val="20"/>
                      <w:szCs w:val="20"/>
                    </w:rPr>
                  </w:rPrChange>
                </w:rPr>
                <w:t>Check view project</w:t>
              </w:r>
            </w:ins>
            <w:ins w:id="26624" w:author="DuyNgo" w:date="2012-08-09T11:01:00Z">
              <w:r w:rsidRPr="00673E4D">
                <w:rPr>
                  <w:rFonts w:ascii="Calibri" w:eastAsia="MS PGothic" w:hAnsi="Calibri" w:cs="Calibri"/>
                  <w:sz w:val="24"/>
                  <w:szCs w:val="24"/>
                  <w:rPrChange w:id="26625" w:author="DuyNgo" w:date="2012-08-09T15:04:00Z">
                    <w:rPr>
                      <w:rFonts w:ascii="Tahoma" w:eastAsia="MS PGothic" w:hAnsi="Tahoma" w:cs="Tahoma"/>
                      <w:b/>
                      <w:bCs/>
                      <w:color w:val="4F81BD" w:themeColor="accent1"/>
                      <w:sz w:val="20"/>
                      <w:szCs w:val="20"/>
                    </w:rPr>
                  </w:rPrChange>
                </w:rPr>
                <w:t xml:space="preserve"> status</w:t>
              </w:r>
            </w:ins>
            <w:ins w:id="26626" w:author="DuyNgo" w:date="2012-08-09T11:00:00Z">
              <w:r w:rsidRPr="00673E4D">
                <w:rPr>
                  <w:rFonts w:ascii="Calibri" w:eastAsia="MS PGothic" w:hAnsi="Calibri" w:cs="Calibri"/>
                  <w:sz w:val="24"/>
                  <w:szCs w:val="24"/>
                  <w:rPrChange w:id="26627"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rsidP="00227BA2">
            <w:pPr>
              <w:spacing w:after="0" w:line="240" w:lineRule="auto"/>
              <w:rPr>
                <w:ins w:id="26628" w:author="DuyNgo" w:date="2012-08-09T11:00:00Z"/>
                <w:rFonts w:ascii="Calibri" w:eastAsia="MS PGothic" w:hAnsi="Calibri" w:cs="Calibri"/>
                <w:sz w:val="24"/>
                <w:szCs w:val="24"/>
                <w:rPrChange w:id="26629" w:author="DuyNgo" w:date="2012-08-09T15:04:00Z">
                  <w:rPr>
                    <w:ins w:id="26630" w:author="DuyNgo" w:date="2012-08-09T11:00: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pPr>
              <w:pStyle w:val="ListParagraph"/>
              <w:numPr>
                <w:ilvl w:val="0"/>
                <w:numId w:val="122"/>
              </w:numPr>
              <w:spacing w:after="0" w:line="240" w:lineRule="auto"/>
              <w:rPr>
                <w:ins w:id="26631" w:author="DuyNgo" w:date="2012-08-09T11:00:00Z"/>
                <w:rFonts w:ascii="Calibri" w:eastAsia="MS PGothic" w:hAnsi="Calibri" w:cs="Calibri"/>
                <w:sz w:val="24"/>
                <w:szCs w:val="24"/>
                <w:rPrChange w:id="26632" w:author="DuyNgo" w:date="2012-08-09T15:04:00Z">
                  <w:rPr>
                    <w:ins w:id="26633" w:author="DuyNgo" w:date="2012-08-09T11:00:00Z"/>
                    <w:rFonts w:ascii="Tahoma" w:hAnsi="Tahoma" w:cs="Tahoma"/>
                    <w:color w:val="000000"/>
                    <w:sz w:val="20"/>
                    <w:szCs w:val="20"/>
                  </w:rPr>
                </w:rPrChange>
              </w:rPr>
              <w:pPrChange w:id="26634"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635" w:author="DuyNgo" w:date="2012-08-09T11:00:00Z">
              <w:r w:rsidRPr="00673E4D">
                <w:rPr>
                  <w:rFonts w:ascii="Calibri" w:eastAsia="MS PGothic" w:hAnsi="Calibri" w:cs="Calibri"/>
                  <w:sz w:val="24"/>
                  <w:szCs w:val="24"/>
                  <w:rPrChange w:id="26636" w:author="DuyNgo" w:date="2012-08-09T15:04:00Z">
                    <w:rPr/>
                  </w:rPrChange>
                </w:rPr>
                <w:t>Log in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pPr>
              <w:pStyle w:val="ListParagraph"/>
              <w:numPr>
                <w:ilvl w:val="0"/>
                <w:numId w:val="123"/>
              </w:numPr>
              <w:spacing w:after="0" w:line="240" w:lineRule="auto"/>
              <w:rPr>
                <w:ins w:id="26637" w:author="DuyNgo" w:date="2012-08-09T11:00:00Z"/>
                <w:rFonts w:ascii="Calibri" w:eastAsia="MS PGothic" w:hAnsi="Calibri" w:cs="Calibri"/>
                <w:sz w:val="24"/>
                <w:szCs w:val="24"/>
                <w:rPrChange w:id="26638" w:author="DuyNgo" w:date="2012-08-09T15:04:00Z">
                  <w:rPr>
                    <w:ins w:id="26639" w:author="DuyNgo" w:date="2012-08-09T11:00:00Z"/>
                    <w:rFonts w:ascii="Tahoma" w:hAnsi="Tahoma" w:cs="Tahoma"/>
                    <w:color w:val="000000"/>
                    <w:sz w:val="20"/>
                    <w:szCs w:val="20"/>
                  </w:rPr>
                </w:rPrChange>
              </w:rPr>
              <w:pPrChange w:id="26640"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641" w:author="DuyNgo" w:date="2012-08-09T11:00:00Z">
              <w:r w:rsidRPr="00673E4D">
                <w:rPr>
                  <w:rFonts w:ascii="Calibri" w:eastAsia="MS PGothic" w:hAnsi="Calibri" w:cs="Calibri"/>
                  <w:sz w:val="24"/>
                  <w:szCs w:val="24"/>
                  <w:rPrChange w:id="26642" w:author="DuyNgo" w:date="2012-08-09T15:04:00Z">
                    <w:rPr/>
                  </w:rPrChange>
                </w:rPr>
                <w:t>Able to view list</w:t>
              </w:r>
            </w:ins>
            <w:ins w:id="26643" w:author="DuyNgo" w:date="2012-08-09T11:01:00Z">
              <w:r w:rsidRPr="00673E4D">
                <w:rPr>
                  <w:rFonts w:ascii="Calibri" w:eastAsia="MS PGothic" w:hAnsi="Calibri" w:cs="Calibri"/>
                  <w:sz w:val="24"/>
                  <w:szCs w:val="24"/>
                  <w:rPrChange w:id="26644" w:author="DuyNgo" w:date="2012-08-09T15:04:00Z">
                    <w:rPr/>
                  </w:rPrChange>
                </w:rPr>
                <w:t xml:space="preserve"> status</w:t>
              </w:r>
            </w:ins>
            <w:ins w:id="26645" w:author="DuyNgo" w:date="2012-08-09T11:00:00Z">
              <w:r w:rsidRPr="00673E4D">
                <w:rPr>
                  <w:rFonts w:ascii="Calibri" w:eastAsia="MS PGothic" w:hAnsi="Calibri" w:cs="Calibri"/>
                  <w:sz w:val="24"/>
                  <w:szCs w:val="24"/>
                  <w:rPrChange w:id="26646" w:author="DuyNgo" w:date="2012-08-09T15:04:00Z">
                    <w:rPr/>
                  </w:rPrChange>
                </w:rPr>
                <w:t xml:space="preserve"> of projects that logged-in user is member.</w:t>
              </w:r>
            </w:ins>
          </w:p>
        </w:tc>
      </w:tr>
    </w:tbl>
    <w:p w:rsidR="00896FE0" w:rsidRPr="00673E4D" w:rsidRDefault="00896FE0" w:rsidP="00896FE0">
      <w:pPr>
        <w:rPr>
          <w:ins w:id="26647" w:author="DuyNgo" w:date="2012-08-09T11:00:00Z"/>
          <w:rFonts w:ascii="Calibri" w:hAnsi="Calibri" w:cs="Calibri"/>
          <w:sz w:val="24"/>
          <w:szCs w:val="24"/>
          <w:rPrChange w:id="26648" w:author="DuyNgo" w:date="2012-08-09T15:04:00Z">
            <w:rPr>
              <w:ins w:id="26649" w:author="DuyNgo" w:date="2012-08-09T11:00:00Z"/>
            </w:rPr>
          </w:rPrChange>
        </w:rPr>
      </w:pPr>
    </w:p>
    <w:p w:rsidR="00896FE0" w:rsidRPr="00673E4D" w:rsidRDefault="00896FE0" w:rsidP="00896FE0">
      <w:pPr>
        <w:pStyle w:val="Heading4"/>
        <w:rPr>
          <w:ins w:id="26650" w:author="DuyNgo" w:date="2012-08-09T11:00:00Z"/>
          <w:rFonts w:ascii="Calibri" w:hAnsi="Calibri" w:cs="Calibri"/>
          <w:sz w:val="24"/>
          <w:szCs w:val="24"/>
          <w:rPrChange w:id="26651" w:author="DuyNgo" w:date="2012-08-09T15:04:00Z">
            <w:rPr>
              <w:ins w:id="26652" w:author="DuyNgo" w:date="2012-08-09T11:00:00Z"/>
            </w:rPr>
          </w:rPrChange>
        </w:rPr>
      </w:pPr>
      <w:r>
        <w:rPr>
          <w:rFonts w:ascii="Calibri" w:hAnsi="Calibri" w:cs="Calibri"/>
          <w:sz w:val="24"/>
          <w:szCs w:val="24"/>
        </w:rPr>
        <w:t>5</w:t>
      </w:r>
      <w:ins w:id="26653" w:author="DuyNgo" w:date="2012-08-09T11:00:00Z">
        <w:r w:rsidRPr="00673E4D">
          <w:rPr>
            <w:rFonts w:ascii="Calibri" w:hAnsi="Calibri" w:cs="Calibri"/>
            <w:sz w:val="24"/>
            <w:szCs w:val="24"/>
            <w:rPrChange w:id="26654"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9</w:t>
      </w:r>
      <w:ins w:id="26655" w:author="DuyNgo" w:date="2012-08-09T11:00:00Z">
        <w:r w:rsidRPr="00673E4D">
          <w:rPr>
            <w:rFonts w:ascii="Calibri" w:hAnsi="Calibri" w:cs="Calibri"/>
            <w:sz w:val="24"/>
            <w:szCs w:val="24"/>
            <w:rPrChange w:id="26656" w:author="DuyNgo" w:date="2012-08-09T15:04:00Z">
              <w:rPr>
                <w:rFonts w:asciiTheme="minorHAnsi" w:eastAsiaTheme="minorHAnsi" w:hAnsiTheme="minorHAnsi" w:cstheme="minorBidi"/>
                <w:b w:val="0"/>
                <w:bCs w:val="0"/>
                <w:i w:val="0"/>
                <w:iCs w:val="0"/>
                <w:color w:val="auto"/>
              </w:rPr>
            </w:rPrChange>
          </w:rPr>
          <w:t>.2 Check view detail status of a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896FE0" w:rsidRPr="00673E4D" w:rsidTr="00227BA2">
        <w:trPr>
          <w:trHeight w:val="114"/>
          <w:ins w:id="26657"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96FE0" w:rsidRPr="00673E4D" w:rsidRDefault="00896FE0" w:rsidP="00227BA2">
            <w:pPr>
              <w:spacing w:after="0" w:line="240" w:lineRule="auto"/>
              <w:rPr>
                <w:ins w:id="26658" w:author="DuyNgo" w:date="2012-08-09T11:00:00Z"/>
                <w:rFonts w:ascii="Calibri" w:eastAsia="MS PGothic" w:hAnsi="Calibri" w:cs="Calibri"/>
                <w:b/>
                <w:sz w:val="24"/>
                <w:szCs w:val="24"/>
                <w:rPrChange w:id="26659" w:author="DuyNgo" w:date="2012-08-09T15:04:00Z">
                  <w:rPr>
                    <w:ins w:id="26660" w:author="DuyNgo" w:date="2012-08-09T11:00:00Z"/>
                    <w:rFonts w:ascii="Tahoma" w:eastAsia="MS PGothic" w:hAnsi="Tahoma" w:cs="Tahoma"/>
                    <w:b/>
                    <w:sz w:val="20"/>
                    <w:szCs w:val="20"/>
                  </w:rPr>
                </w:rPrChange>
              </w:rPr>
            </w:pPr>
            <w:ins w:id="26661" w:author="DuyNgo" w:date="2012-08-09T11:00:00Z">
              <w:r w:rsidRPr="00673E4D">
                <w:rPr>
                  <w:rFonts w:ascii="Calibri" w:eastAsia="MS PGothic" w:hAnsi="Calibri" w:cs="Calibri"/>
                  <w:b/>
                  <w:sz w:val="24"/>
                  <w:szCs w:val="24"/>
                  <w:rPrChange w:id="26662" w:author="DuyNgo" w:date="2012-08-09T15:04:00Z">
                    <w:rPr>
                      <w:rFonts w:ascii="Tahoma" w:eastAsia="MS PGothic" w:hAnsi="Tahoma" w:cs="Tahoma"/>
                      <w:b/>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6663" w:author="DuyNgo" w:date="2012-08-09T11:00:00Z"/>
                <w:rFonts w:ascii="Calibri" w:eastAsia="MS PGothic" w:hAnsi="Calibri" w:cs="Calibri"/>
                <w:b/>
                <w:bCs/>
                <w:sz w:val="24"/>
                <w:szCs w:val="24"/>
                <w:rPrChange w:id="26664" w:author="DuyNgo" w:date="2012-08-09T15:04:00Z">
                  <w:rPr>
                    <w:ins w:id="26665" w:author="DuyNgo" w:date="2012-08-09T11:00:00Z"/>
                    <w:rFonts w:ascii="Tahoma" w:eastAsia="MS PGothic" w:hAnsi="Tahoma" w:cs="Tahoma"/>
                    <w:b/>
                    <w:bCs/>
                    <w:sz w:val="20"/>
                    <w:szCs w:val="20"/>
                  </w:rPr>
                </w:rPrChange>
              </w:rPr>
            </w:pPr>
            <w:ins w:id="26666" w:author="DuyNgo" w:date="2012-08-09T11:00:00Z">
              <w:r w:rsidRPr="00673E4D">
                <w:rPr>
                  <w:rFonts w:ascii="Calibri" w:eastAsia="MS PGothic" w:hAnsi="Calibri" w:cs="Calibri"/>
                  <w:b/>
                  <w:bCs/>
                  <w:sz w:val="24"/>
                  <w:szCs w:val="24"/>
                  <w:rPrChange w:id="26667" w:author="DuyNgo" w:date="2012-08-09T15:04:00Z">
                    <w:rPr>
                      <w:rFonts w:ascii="Tahoma" w:eastAsia="MS PGothic" w:hAnsi="Tahoma" w:cs="Tahoma"/>
                      <w:b/>
                      <w:bCs/>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6668" w:author="DuyNgo" w:date="2012-08-09T11:00:00Z"/>
                <w:rFonts w:ascii="Calibri" w:eastAsia="MS PGothic" w:hAnsi="Calibri" w:cs="Calibri"/>
                <w:b/>
                <w:bCs/>
                <w:sz w:val="24"/>
                <w:szCs w:val="24"/>
                <w:rPrChange w:id="26669" w:author="DuyNgo" w:date="2012-08-09T15:04:00Z">
                  <w:rPr>
                    <w:ins w:id="26670" w:author="DuyNgo" w:date="2012-08-09T11:00:00Z"/>
                    <w:rFonts w:ascii="Tahoma" w:eastAsia="MS PGothic" w:hAnsi="Tahoma" w:cs="Tahoma"/>
                    <w:b/>
                    <w:bCs/>
                    <w:sz w:val="20"/>
                    <w:szCs w:val="20"/>
                  </w:rPr>
                </w:rPrChange>
              </w:rPr>
            </w:pPr>
            <w:ins w:id="26671" w:author="DuyNgo" w:date="2012-08-09T11:00:00Z">
              <w:r w:rsidRPr="00673E4D">
                <w:rPr>
                  <w:rFonts w:ascii="Calibri" w:eastAsia="MS PGothic" w:hAnsi="Calibri" w:cs="Calibri"/>
                  <w:b/>
                  <w:bCs/>
                  <w:sz w:val="24"/>
                  <w:szCs w:val="24"/>
                  <w:rPrChange w:id="26672" w:author="DuyNgo" w:date="2012-08-09T15:04:00Z">
                    <w:rPr>
                      <w:rFonts w:ascii="Tahoma" w:eastAsia="MS PGothic" w:hAnsi="Tahoma" w:cs="Tahoma"/>
                      <w:b/>
                      <w:bCs/>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6673" w:author="DuyNgo" w:date="2012-08-09T11:00:00Z"/>
                <w:rFonts w:ascii="Calibri" w:eastAsia="MS PGothic" w:hAnsi="Calibri" w:cs="Calibri"/>
                <w:b/>
                <w:bCs/>
                <w:sz w:val="24"/>
                <w:szCs w:val="24"/>
                <w:rPrChange w:id="26674" w:author="DuyNgo" w:date="2012-08-09T15:04:00Z">
                  <w:rPr>
                    <w:ins w:id="26675" w:author="DuyNgo" w:date="2012-08-09T11:00:00Z"/>
                    <w:rFonts w:ascii="Tahoma" w:eastAsia="MS PGothic" w:hAnsi="Tahoma" w:cs="Tahoma"/>
                    <w:b/>
                    <w:bCs/>
                    <w:sz w:val="20"/>
                    <w:szCs w:val="20"/>
                  </w:rPr>
                </w:rPrChange>
              </w:rPr>
            </w:pPr>
            <w:ins w:id="26676" w:author="DuyNgo" w:date="2012-08-09T11:00:00Z">
              <w:r w:rsidRPr="00673E4D">
                <w:rPr>
                  <w:rFonts w:ascii="Calibri" w:eastAsia="MS PGothic" w:hAnsi="Calibri" w:cs="Calibri"/>
                  <w:b/>
                  <w:bCs/>
                  <w:sz w:val="24"/>
                  <w:szCs w:val="24"/>
                  <w:rPrChange w:id="26677" w:author="DuyNgo" w:date="2012-08-09T15:04:00Z">
                    <w:rPr>
                      <w:rFonts w:ascii="Tahoma" w:eastAsia="MS PGothic" w:hAnsi="Tahoma" w:cs="Tahoma"/>
                      <w:b/>
                      <w:bCs/>
                      <w:sz w:val="20"/>
                      <w:szCs w:val="20"/>
                    </w:rPr>
                  </w:rPrChange>
                </w:rPr>
                <w:t>Expected output</w:t>
              </w:r>
            </w:ins>
          </w:p>
        </w:tc>
      </w:tr>
      <w:tr w:rsidR="00896FE0" w:rsidRPr="00673E4D" w:rsidTr="00227BA2">
        <w:trPr>
          <w:trHeight w:val="1142"/>
          <w:ins w:id="2667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96FE0" w:rsidRPr="00673E4D" w:rsidRDefault="00896FE0" w:rsidP="00227BA2">
            <w:pPr>
              <w:spacing w:after="0" w:line="240" w:lineRule="auto"/>
              <w:rPr>
                <w:ins w:id="26679" w:author="DuyNgo" w:date="2012-08-09T11:00:00Z"/>
                <w:rFonts w:ascii="Calibri" w:eastAsia="MS PGothic" w:hAnsi="Calibri" w:cs="Calibri"/>
                <w:sz w:val="24"/>
                <w:szCs w:val="24"/>
                <w:rPrChange w:id="26680" w:author="DuyNgo" w:date="2012-08-09T15:04:00Z">
                  <w:rPr>
                    <w:ins w:id="26681" w:author="DuyNgo" w:date="2012-08-09T11:00:00Z"/>
                    <w:rFonts w:ascii="Tahoma" w:eastAsia="MS PGothic" w:hAnsi="Tahoma" w:cs="Tahoma"/>
                    <w:sz w:val="20"/>
                    <w:szCs w:val="20"/>
                  </w:rPr>
                </w:rPrChange>
              </w:rPr>
            </w:pPr>
            <w:ins w:id="26682" w:author="DuyNgo" w:date="2012-08-09T11:00:00Z">
              <w:r w:rsidRPr="00673E4D">
                <w:rPr>
                  <w:rFonts w:ascii="Calibri" w:eastAsia="MS PGothic" w:hAnsi="Calibri" w:cs="Calibri"/>
                  <w:sz w:val="24"/>
                  <w:szCs w:val="24"/>
                  <w:rPrChange w:id="26683" w:author="DuyNgo" w:date="2012-08-09T15:04:00Z">
                    <w:rPr>
                      <w:rFonts w:ascii="Tahoma" w:eastAsia="MS PGothic" w:hAnsi="Tahoma" w:cs="Tahoma"/>
                      <w:sz w:val="20"/>
                      <w:szCs w:val="20"/>
                    </w:rPr>
                  </w:rPrChange>
                </w:rPr>
                <w:t xml:space="preserve">Check view </w:t>
              </w:r>
            </w:ins>
            <w:ins w:id="26684" w:author="DuyNgo" w:date="2012-08-09T11:02:00Z">
              <w:r w:rsidRPr="00673E4D">
                <w:rPr>
                  <w:rFonts w:ascii="Calibri" w:eastAsia="MS PGothic" w:hAnsi="Calibri" w:cs="Calibri"/>
                  <w:sz w:val="24"/>
                  <w:szCs w:val="24"/>
                  <w:rPrChange w:id="26685" w:author="DuyNgo" w:date="2012-08-09T15:04:00Z">
                    <w:rPr>
                      <w:rFonts w:ascii="Tahoma" w:eastAsia="MS PGothic" w:hAnsi="Tahoma" w:cs="Tahoma"/>
                      <w:sz w:val="20"/>
                      <w:szCs w:val="20"/>
                    </w:rPr>
                  </w:rPrChange>
                </w:rPr>
                <w:t>detail project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pPr>
              <w:pStyle w:val="ListParagraph"/>
              <w:numPr>
                <w:ilvl w:val="0"/>
                <w:numId w:val="124"/>
              </w:numPr>
              <w:spacing w:after="0" w:line="240" w:lineRule="auto"/>
              <w:rPr>
                <w:ins w:id="26686" w:author="DuyNgo" w:date="2012-08-09T11:00:00Z"/>
                <w:rFonts w:ascii="Calibri" w:eastAsia="MS PGothic" w:hAnsi="Calibri" w:cs="Calibri"/>
                <w:sz w:val="24"/>
                <w:szCs w:val="24"/>
                <w:rPrChange w:id="26687" w:author="DuyNgo" w:date="2012-08-09T15:04:00Z">
                  <w:rPr>
                    <w:ins w:id="26688" w:author="DuyNgo" w:date="2012-08-09T11:00:00Z"/>
                    <w:rFonts w:ascii="Tahoma" w:eastAsia="MS PGothic" w:hAnsi="Tahoma" w:cs="Tahoma"/>
                    <w:color w:val="000000"/>
                    <w:sz w:val="20"/>
                    <w:szCs w:val="20"/>
                  </w:rPr>
                </w:rPrChange>
              </w:rPr>
              <w:pPrChange w:id="26689" w:author="DuyNgo" w:date="2012-08-09T11:02:00Z">
                <w:pPr>
                  <w:pStyle w:val="ListParagraph"/>
                  <w:numPr>
                    <w:numId w:val="76"/>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690" w:author="DuyNgo" w:date="2012-08-09T11:00:00Z">
              <w:r w:rsidRPr="00673E4D">
                <w:rPr>
                  <w:rFonts w:ascii="Calibri" w:eastAsia="MS PGothic" w:hAnsi="Calibri" w:cs="Calibri"/>
                  <w:sz w:val="24"/>
                  <w:szCs w:val="24"/>
                  <w:rPrChange w:id="26691" w:author="DuyNgo" w:date="2012-08-09T15:04:00Z">
                    <w:rPr>
                      <w:rFonts w:ascii="Tahoma" w:eastAsia="MS PGothic" w:hAnsi="Tahoma" w:cs="Tahoma"/>
                      <w:sz w:val="20"/>
                      <w:szCs w:val="20"/>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pPr>
              <w:pStyle w:val="ListParagraph"/>
              <w:numPr>
                <w:ilvl w:val="0"/>
                <w:numId w:val="125"/>
              </w:numPr>
              <w:spacing w:after="0" w:line="240" w:lineRule="auto"/>
              <w:rPr>
                <w:ins w:id="26692" w:author="DuyNgo" w:date="2012-08-09T11:00:00Z"/>
                <w:rFonts w:ascii="Calibri" w:eastAsia="MS PGothic" w:hAnsi="Calibri" w:cs="Calibri"/>
                <w:sz w:val="24"/>
                <w:szCs w:val="24"/>
                <w:rPrChange w:id="26693" w:author="DuyNgo" w:date="2012-08-09T15:04:00Z">
                  <w:rPr>
                    <w:ins w:id="26694" w:author="DuyNgo" w:date="2012-08-09T11:00:00Z"/>
                    <w:rFonts w:ascii="Tahoma" w:hAnsi="Tahoma" w:cs="Tahoma"/>
                    <w:color w:val="000000"/>
                    <w:sz w:val="20"/>
                    <w:szCs w:val="20"/>
                  </w:rPr>
                </w:rPrChange>
              </w:rPr>
              <w:pPrChange w:id="26695" w:author="DuyNgo" w:date="2012-08-09T11:02:00Z">
                <w:pPr>
                  <w:pStyle w:val="ListParagraph"/>
                  <w:numPr>
                    <w:numId w:val="77"/>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696" w:author="DuyNgo" w:date="2012-08-09T11:00:00Z">
              <w:r w:rsidRPr="00673E4D">
                <w:rPr>
                  <w:rFonts w:ascii="Calibri" w:eastAsia="MS PGothic" w:hAnsi="Calibri" w:cs="Calibri"/>
                  <w:sz w:val="24"/>
                  <w:szCs w:val="24"/>
                  <w:rPrChange w:id="26697" w:author="DuyNgo" w:date="2012-08-09T15:04:00Z">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pPr>
              <w:pStyle w:val="ListParagraph"/>
              <w:numPr>
                <w:ilvl w:val="0"/>
                <w:numId w:val="126"/>
              </w:numPr>
              <w:spacing w:after="0" w:line="240" w:lineRule="auto"/>
              <w:rPr>
                <w:ins w:id="26698" w:author="DuyNgo" w:date="2012-08-09T11:00:00Z"/>
                <w:rFonts w:ascii="Calibri" w:eastAsia="MS PGothic" w:hAnsi="Calibri" w:cs="Calibri"/>
                <w:sz w:val="24"/>
                <w:szCs w:val="24"/>
                <w:rPrChange w:id="26699" w:author="DuyNgo" w:date="2012-08-09T15:04:00Z">
                  <w:rPr>
                    <w:ins w:id="26700" w:author="DuyNgo" w:date="2012-08-09T11:00:00Z"/>
                    <w:rFonts w:ascii="Tahoma" w:hAnsi="Tahoma" w:cs="Tahoma"/>
                    <w:color w:val="000000"/>
                    <w:sz w:val="20"/>
                    <w:szCs w:val="20"/>
                  </w:rPr>
                </w:rPrChange>
              </w:rPr>
              <w:pPrChange w:id="26701" w:author="DuyNgo" w:date="2012-08-09T11:02:00Z">
                <w:pPr>
                  <w:pStyle w:val="ListParagraph"/>
                  <w:numPr>
                    <w:numId w:val="78"/>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702" w:author="DuyNgo" w:date="2012-08-09T11:00:00Z">
              <w:r w:rsidRPr="00673E4D">
                <w:rPr>
                  <w:rFonts w:ascii="Calibri" w:eastAsia="MS PGothic" w:hAnsi="Calibri" w:cs="Calibri"/>
                  <w:sz w:val="24"/>
                  <w:szCs w:val="24"/>
                  <w:rPrChange w:id="26703" w:author="DuyNgo" w:date="2012-08-09T15:04:00Z">
                    <w:rPr/>
                  </w:rPrChange>
                </w:rPr>
                <w:t xml:space="preserve">Able to view </w:t>
              </w:r>
            </w:ins>
            <w:ins w:id="26704" w:author="DuyNgo" w:date="2012-08-09T11:02:00Z">
              <w:r w:rsidRPr="00673E4D">
                <w:rPr>
                  <w:rFonts w:ascii="Calibri" w:eastAsia="MS PGothic" w:hAnsi="Calibri" w:cs="Calibri"/>
                  <w:sz w:val="24"/>
                  <w:szCs w:val="24"/>
                  <w:rPrChange w:id="26705" w:author="DuyNgo" w:date="2012-08-09T15:04:00Z">
                    <w:rPr>
                      <w:rFonts w:ascii="Tahoma" w:eastAsia="MS PGothic" w:hAnsi="Tahoma" w:cs="Tahoma"/>
                      <w:sz w:val="20"/>
                      <w:szCs w:val="20"/>
                    </w:rPr>
                  </w:rPrChange>
                </w:rPr>
                <w:t>detail status</w:t>
              </w:r>
            </w:ins>
            <w:ins w:id="26706" w:author="DuyNgo" w:date="2012-08-09T11:00:00Z">
              <w:r w:rsidRPr="00673E4D">
                <w:rPr>
                  <w:rFonts w:ascii="Calibri" w:eastAsia="MS PGothic" w:hAnsi="Calibri" w:cs="Calibri"/>
                  <w:sz w:val="24"/>
                  <w:szCs w:val="24"/>
                  <w:rPrChange w:id="26707" w:author="DuyNgo" w:date="2012-08-09T15:04:00Z">
                    <w:rPr/>
                  </w:rPrChange>
                </w:rPr>
                <w:t xml:space="preserve"> of that project</w:t>
              </w:r>
            </w:ins>
          </w:p>
        </w:tc>
      </w:tr>
    </w:tbl>
    <w:p w:rsidR="00AF541B" w:rsidRPr="00AF541B" w:rsidRDefault="00AF541B" w:rsidP="00AF541B">
      <w:pPr>
        <w:rPr>
          <w:ins w:id="26708" w:author="DuyNgo" w:date="2012-08-10T07:25:00Z"/>
        </w:rPr>
      </w:pPr>
    </w:p>
    <w:p w:rsidR="00807668" w:rsidRPr="00807668" w:rsidRDefault="00807668" w:rsidP="00807668">
      <w:pPr>
        <w:pStyle w:val="ListParagraph"/>
        <w:ind w:left="840"/>
        <w:rPr>
          <w:ins w:id="26709" w:author="DuyNgo" w:date="2012-08-10T07:25:00Z"/>
        </w:rPr>
      </w:pPr>
    </w:p>
    <w:p w:rsidR="009C0AD9" w:rsidRPr="00303364" w:rsidRDefault="009C0AD9">
      <w:pPr>
        <w:rPr>
          <w:ins w:id="26710" w:author="DuyNgo" w:date="2012-08-10T07:25:00Z"/>
          <w:rFonts w:cstheme="minorHAnsi"/>
          <w:sz w:val="24"/>
          <w:szCs w:val="24"/>
          <w:rPrChange w:id="26711" w:author="DuyNgo" w:date="2012-08-10T08:15:00Z">
            <w:rPr>
              <w:ins w:id="26712" w:author="DuyNgo" w:date="2012-08-10T07:25:00Z"/>
            </w:rPr>
          </w:rPrChange>
        </w:rPr>
        <w:pPrChange w:id="26713" w:author="DuyNgo" w:date="2012-08-09T22:33:00Z">
          <w:pPr>
            <w:pStyle w:val="Heading1"/>
            <w:numPr>
              <w:numId w:val="2"/>
            </w:numPr>
            <w:tabs>
              <w:tab w:val="left" w:pos="709"/>
            </w:tabs>
            <w:ind w:left="720" w:firstLine="284"/>
            <w:jc w:val="both"/>
          </w:pPr>
        </w:pPrChange>
      </w:pPr>
    </w:p>
    <w:p w:rsidR="009C0AD9" w:rsidRPr="00303364" w:rsidRDefault="009C0AD9">
      <w:pPr>
        <w:pStyle w:val="Heading2"/>
        <w:numPr>
          <w:ilvl w:val="0"/>
          <w:numId w:val="19"/>
        </w:numPr>
        <w:spacing w:before="120"/>
        <w:ind w:left="360"/>
        <w:rPr>
          <w:ins w:id="26714" w:author="DuyNgo" w:date="2012-08-10T07:25:00Z"/>
          <w:rFonts w:asciiTheme="minorHAnsi" w:hAnsiTheme="minorHAnsi" w:cstheme="minorHAnsi"/>
          <w:sz w:val="24"/>
          <w:szCs w:val="24"/>
          <w:rPrChange w:id="26715" w:author="DuyNgo" w:date="2012-08-10T08:15:00Z">
            <w:rPr>
              <w:ins w:id="26716" w:author="DuyNgo" w:date="2012-08-10T07:25:00Z"/>
            </w:rPr>
          </w:rPrChange>
        </w:rPr>
        <w:pPrChange w:id="26717" w:author="DuyNgo" w:date="2012-08-10T07:37:00Z">
          <w:pPr>
            <w:pStyle w:val="Heading2"/>
            <w:numPr>
              <w:numId w:val="42"/>
            </w:numPr>
            <w:spacing w:before="120"/>
            <w:ind w:left="720" w:hanging="360"/>
          </w:pPr>
        </w:pPrChange>
      </w:pPr>
      <w:bookmarkStart w:id="26718" w:name="_Toc319824982"/>
      <w:bookmarkStart w:id="26719" w:name="_Toc332351406"/>
      <w:ins w:id="26720" w:author="DuyNgo" w:date="2012-08-10T07:25:00Z">
        <w:r w:rsidRPr="00303364">
          <w:rPr>
            <w:rFonts w:asciiTheme="minorHAnsi" w:hAnsiTheme="minorHAnsi" w:cstheme="minorHAnsi"/>
            <w:sz w:val="24"/>
            <w:szCs w:val="24"/>
            <w:rPrChange w:id="26721" w:author="DuyNgo" w:date="2012-08-10T08:15:00Z">
              <w:rPr/>
            </w:rPrChange>
          </w:rPr>
          <w:t>Checklists</w:t>
        </w:r>
        <w:bookmarkEnd w:id="26718"/>
        <w:bookmarkEnd w:id="26719"/>
      </w:ins>
    </w:p>
    <w:p w:rsidR="009C0AD9" w:rsidRPr="00303364" w:rsidRDefault="009C0AD9">
      <w:pPr>
        <w:pStyle w:val="ListParagraph"/>
        <w:keepNext/>
        <w:keepLines/>
        <w:numPr>
          <w:ilvl w:val="0"/>
          <w:numId w:val="19"/>
        </w:numPr>
        <w:spacing w:before="120" w:after="0"/>
        <w:contextualSpacing w:val="0"/>
        <w:outlineLvl w:val="2"/>
        <w:rPr>
          <w:ins w:id="26722" w:author="DuyNgo" w:date="2012-08-10T07:25:00Z"/>
          <w:rFonts w:eastAsiaTheme="majorEastAsia" w:cstheme="minorHAnsi"/>
          <w:b/>
          <w:bCs/>
          <w:vanish/>
          <w:color w:val="4F81BD" w:themeColor="accent1"/>
          <w:sz w:val="24"/>
          <w:szCs w:val="24"/>
          <w:rPrChange w:id="26723" w:author="DuyNgo" w:date="2012-08-10T08:15:00Z">
            <w:rPr>
              <w:ins w:id="26724" w:author="DuyNgo" w:date="2012-08-10T07:25:00Z"/>
              <w:rFonts w:asciiTheme="majorHAnsi" w:eastAsiaTheme="majorEastAsia" w:hAnsiTheme="majorHAnsi" w:cstheme="majorBidi"/>
              <w:b/>
              <w:bCs/>
              <w:vanish/>
              <w:color w:val="4F81BD" w:themeColor="accent1"/>
            </w:rPr>
          </w:rPrChange>
        </w:rPr>
        <w:pPrChange w:id="26725" w:author="DuyNgo" w:date="2012-08-10T07:37:00Z">
          <w:pPr>
            <w:pStyle w:val="ListParagraph"/>
            <w:keepNext/>
            <w:keepLines/>
            <w:numPr>
              <w:numId w:val="42"/>
            </w:numPr>
            <w:spacing w:before="120" w:after="0"/>
            <w:ind w:hanging="360"/>
            <w:contextualSpacing w:val="0"/>
            <w:outlineLvl w:val="2"/>
          </w:pPr>
        </w:pPrChange>
      </w:pPr>
      <w:bookmarkStart w:id="26726" w:name="_Toc289763161"/>
      <w:bookmarkStart w:id="26727" w:name="_Toc289901152"/>
      <w:bookmarkStart w:id="26728" w:name="_Toc289958705"/>
      <w:bookmarkStart w:id="26729" w:name="_Toc290062564"/>
      <w:bookmarkStart w:id="26730" w:name="_Toc290062630"/>
      <w:bookmarkStart w:id="26731" w:name="_Toc290067638"/>
      <w:bookmarkStart w:id="26732" w:name="_Toc290067702"/>
      <w:bookmarkStart w:id="26733" w:name="_Toc290908777"/>
      <w:bookmarkStart w:id="26734" w:name="_Toc319525998"/>
      <w:bookmarkStart w:id="26735" w:name="_Toc319824983"/>
      <w:bookmarkStart w:id="26736" w:name="_Toc332349647"/>
      <w:bookmarkStart w:id="26737" w:name="_Toc332350002"/>
      <w:bookmarkStart w:id="26738" w:name="_Toc332350355"/>
      <w:bookmarkStart w:id="26739" w:name="_Toc332350706"/>
      <w:bookmarkStart w:id="26740" w:name="_Toc332351056"/>
      <w:bookmarkStart w:id="26741" w:name="_Toc332351407"/>
      <w:bookmarkEnd w:id="26726"/>
      <w:bookmarkEnd w:id="26727"/>
      <w:bookmarkEnd w:id="26728"/>
      <w:bookmarkEnd w:id="26729"/>
      <w:bookmarkEnd w:id="26730"/>
      <w:bookmarkEnd w:id="26731"/>
      <w:bookmarkEnd w:id="26732"/>
      <w:bookmarkEnd w:id="26733"/>
      <w:bookmarkEnd w:id="26734"/>
      <w:bookmarkEnd w:id="26735"/>
      <w:bookmarkEnd w:id="26736"/>
      <w:bookmarkEnd w:id="26737"/>
      <w:bookmarkEnd w:id="26738"/>
      <w:bookmarkEnd w:id="26739"/>
      <w:bookmarkEnd w:id="26740"/>
      <w:bookmarkEnd w:id="26741"/>
    </w:p>
    <w:p w:rsidR="009C0AD9" w:rsidRPr="00303364" w:rsidRDefault="009C0AD9">
      <w:pPr>
        <w:pStyle w:val="Heading3"/>
        <w:numPr>
          <w:ilvl w:val="1"/>
          <w:numId w:val="6"/>
        </w:numPr>
        <w:spacing w:before="120"/>
        <w:rPr>
          <w:ins w:id="26742" w:author="DuyNgo" w:date="2012-08-10T07:25:00Z"/>
          <w:rFonts w:asciiTheme="minorHAnsi" w:hAnsiTheme="minorHAnsi" w:cstheme="minorHAnsi"/>
          <w:sz w:val="24"/>
          <w:szCs w:val="24"/>
          <w:rPrChange w:id="26743" w:author="DuyNgo" w:date="2012-08-10T08:15:00Z">
            <w:rPr>
              <w:ins w:id="26744" w:author="DuyNgo" w:date="2012-08-10T07:25:00Z"/>
            </w:rPr>
          </w:rPrChange>
        </w:rPr>
        <w:pPrChange w:id="26745" w:author="DuyNgo" w:date="2012-08-10T07:26:00Z">
          <w:pPr>
            <w:pStyle w:val="Heading3"/>
            <w:numPr>
              <w:ilvl w:val="1"/>
              <w:numId w:val="42"/>
            </w:numPr>
            <w:spacing w:before="120"/>
            <w:ind w:left="720" w:hanging="360"/>
          </w:pPr>
        </w:pPrChange>
      </w:pPr>
      <w:bookmarkStart w:id="26746" w:name="_Toc319824984"/>
      <w:bookmarkStart w:id="26747" w:name="_Toc332351408"/>
      <w:ins w:id="26748" w:author="DuyNgo" w:date="2012-08-10T07:25:00Z">
        <w:r w:rsidRPr="00303364">
          <w:rPr>
            <w:rFonts w:asciiTheme="minorHAnsi" w:hAnsiTheme="minorHAnsi" w:cstheme="minorHAnsi"/>
            <w:sz w:val="24"/>
            <w:szCs w:val="24"/>
            <w:rPrChange w:id="26749" w:author="DuyNgo" w:date="2012-08-10T08:15:00Z">
              <w:rPr/>
            </w:rPrChange>
          </w:rPr>
          <w:t>Checklist of Validation</w:t>
        </w:r>
        <w:bookmarkEnd w:id="26746"/>
        <w:bookmarkEnd w:id="26747"/>
      </w:ins>
    </w:p>
    <w:tbl>
      <w:tblPr>
        <w:tblStyle w:val="LightList-Accent5"/>
        <w:tblW w:w="8475" w:type="dxa"/>
        <w:tblInd w:w="468" w:type="dxa"/>
        <w:tblLayout w:type="fixed"/>
        <w:tblLook w:val="04A0" w:firstRow="1" w:lastRow="0" w:firstColumn="1" w:lastColumn="0" w:noHBand="0" w:noVBand="1"/>
        <w:tblPrChange w:id="26750" w:author="DuyNgo" w:date="2012-08-10T07:28:00Z">
          <w:tblPr>
            <w:tblStyle w:val="LightList-Accent5"/>
            <w:tblW w:w="0" w:type="auto"/>
            <w:tblInd w:w="1101" w:type="dxa"/>
            <w:tblLayout w:type="fixed"/>
            <w:tblLook w:val="04A0" w:firstRow="1" w:lastRow="0" w:firstColumn="1" w:lastColumn="0" w:noHBand="0" w:noVBand="1"/>
          </w:tblPr>
        </w:tblPrChange>
      </w:tblPr>
      <w:tblGrid>
        <w:gridCol w:w="5103"/>
        <w:gridCol w:w="1124"/>
        <w:gridCol w:w="1124"/>
        <w:gridCol w:w="1124"/>
        <w:tblGridChange w:id="26751">
          <w:tblGrid>
            <w:gridCol w:w="5103"/>
            <w:gridCol w:w="1124"/>
            <w:gridCol w:w="1124"/>
            <w:gridCol w:w="1124"/>
          </w:tblGrid>
        </w:tblGridChange>
      </w:tblGrid>
      <w:tr w:rsidR="009C0AD9" w:rsidRPr="00303364" w:rsidTr="00E26716">
        <w:trPr>
          <w:cnfStyle w:val="100000000000" w:firstRow="1" w:lastRow="0" w:firstColumn="0" w:lastColumn="0" w:oddVBand="0" w:evenVBand="0" w:oddHBand="0" w:evenHBand="0" w:firstRowFirstColumn="0" w:firstRowLastColumn="0" w:lastRowFirstColumn="0" w:lastRowLastColumn="0"/>
          <w:ins w:id="26752"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6753" w:author="DuyNgo" w:date="2012-08-10T07:28:00Z">
              <w:tcPr>
                <w:tcW w:w="5103" w:type="dxa"/>
              </w:tcPr>
            </w:tcPrChange>
          </w:tcPr>
          <w:p w:rsidR="009C0AD9" w:rsidRPr="00303364" w:rsidRDefault="009C0AD9" w:rsidP="00227BA2">
            <w:pPr>
              <w:spacing w:before="120" w:after="200" w:line="276" w:lineRule="auto"/>
              <w:jc w:val="center"/>
              <w:cnfStyle w:val="101000000000" w:firstRow="1" w:lastRow="0" w:firstColumn="1" w:lastColumn="0" w:oddVBand="0" w:evenVBand="0" w:oddHBand="0" w:evenHBand="0" w:firstRowFirstColumn="0" w:firstRowLastColumn="0" w:lastRowFirstColumn="0" w:lastRowLastColumn="0"/>
              <w:rPr>
                <w:ins w:id="26754" w:author="DuyNgo" w:date="2012-08-10T07:25:00Z"/>
                <w:rFonts w:cstheme="minorHAnsi"/>
                <w:sz w:val="24"/>
                <w:szCs w:val="24"/>
                <w:rPrChange w:id="26755" w:author="DuyNgo" w:date="2012-08-10T08:15:00Z">
                  <w:rPr>
                    <w:ins w:id="26756" w:author="DuyNgo" w:date="2012-08-10T07:25:00Z"/>
                    <w:b w:val="0"/>
                    <w:bCs w:val="0"/>
                    <w:color w:val="auto"/>
                  </w:rPr>
                </w:rPrChange>
              </w:rPr>
            </w:pPr>
            <w:ins w:id="26757" w:author="DuyNgo" w:date="2012-08-10T07:25:00Z">
              <w:r w:rsidRPr="00303364">
                <w:rPr>
                  <w:rFonts w:cstheme="minorHAnsi"/>
                  <w:color w:val="auto"/>
                  <w:sz w:val="24"/>
                  <w:szCs w:val="24"/>
                  <w:rPrChange w:id="26758" w:author="DuyNgo" w:date="2012-08-10T08:15:00Z">
                    <w:rPr>
                      <w:rFonts w:asciiTheme="majorHAnsi" w:eastAsiaTheme="majorEastAsia" w:hAnsiTheme="majorHAnsi" w:cstheme="majorBidi"/>
                      <w:color w:val="4F81BD" w:themeColor="accent1"/>
                    </w:rPr>
                  </w:rPrChange>
                </w:rPr>
                <w:t>Question</w:t>
              </w:r>
            </w:ins>
          </w:p>
        </w:tc>
        <w:tc>
          <w:tcPr>
            <w:tcW w:w="1124" w:type="dxa"/>
            <w:tcPrChange w:id="26759" w:author="DuyNgo" w:date="2012-08-10T07:28:00Z">
              <w:tcPr>
                <w:tcW w:w="1124" w:type="dxa"/>
              </w:tcPr>
            </w:tcPrChange>
          </w:tcPr>
          <w:p w:rsidR="009C0AD9" w:rsidRPr="00303364" w:rsidRDefault="009C0AD9" w:rsidP="00227BA2">
            <w:pPr>
              <w:spacing w:before="120" w:after="200" w:line="276" w:lineRule="auto"/>
              <w:jc w:val="center"/>
              <w:cnfStyle w:val="100000000000" w:firstRow="1" w:lastRow="0" w:firstColumn="0" w:lastColumn="0" w:oddVBand="0" w:evenVBand="0" w:oddHBand="0" w:evenHBand="0" w:firstRowFirstColumn="0" w:firstRowLastColumn="0" w:lastRowFirstColumn="0" w:lastRowLastColumn="0"/>
              <w:rPr>
                <w:ins w:id="26760" w:author="DuyNgo" w:date="2012-08-10T07:25:00Z"/>
                <w:rFonts w:cstheme="minorHAnsi"/>
                <w:sz w:val="24"/>
                <w:szCs w:val="24"/>
                <w:rPrChange w:id="26761" w:author="DuyNgo" w:date="2012-08-10T08:15:00Z">
                  <w:rPr>
                    <w:ins w:id="26762" w:author="DuyNgo" w:date="2012-08-10T07:25:00Z"/>
                    <w:b w:val="0"/>
                    <w:bCs w:val="0"/>
                    <w:color w:val="auto"/>
                  </w:rPr>
                </w:rPrChange>
              </w:rPr>
            </w:pPr>
            <w:ins w:id="26763" w:author="DuyNgo" w:date="2012-08-10T07:25:00Z">
              <w:r w:rsidRPr="00303364">
                <w:rPr>
                  <w:rFonts w:cstheme="minorHAnsi"/>
                  <w:color w:val="auto"/>
                  <w:sz w:val="24"/>
                  <w:szCs w:val="24"/>
                  <w:rPrChange w:id="26764" w:author="DuyNgo" w:date="2012-08-10T08:15:00Z">
                    <w:rPr>
                      <w:rFonts w:asciiTheme="majorHAnsi" w:eastAsiaTheme="majorEastAsia" w:hAnsiTheme="majorHAnsi" w:cstheme="majorBidi"/>
                      <w:color w:val="4F81BD" w:themeColor="accent1"/>
                    </w:rPr>
                  </w:rPrChange>
                </w:rPr>
                <w:t>Yes</w:t>
              </w:r>
            </w:ins>
          </w:p>
        </w:tc>
        <w:tc>
          <w:tcPr>
            <w:tcW w:w="1124" w:type="dxa"/>
            <w:tcPrChange w:id="26765" w:author="DuyNgo" w:date="2012-08-10T07:28:00Z">
              <w:tcPr>
                <w:tcW w:w="1124" w:type="dxa"/>
              </w:tcPr>
            </w:tcPrChange>
          </w:tcPr>
          <w:p w:rsidR="009C0AD9" w:rsidRPr="00303364" w:rsidRDefault="009C0AD9" w:rsidP="00227BA2">
            <w:pPr>
              <w:spacing w:before="120" w:after="200" w:line="276" w:lineRule="auto"/>
              <w:jc w:val="center"/>
              <w:cnfStyle w:val="100000000000" w:firstRow="1" w:lastRow="0" w:firstColumn="0" w:lastColumn="0" w:oddVBand="0" w:evenVBand="0" w:oddHBand="0" w:evenHBand="0" w:firstRowFirstColumn="0" w:firstRowLastColumn="0" w:lastRowFirstColumn="0" w:lastRowLastColumn="0"/>
              <w:rPr>
                <w:ins w:id="26766" w:author="DuyNgo" w:date="2012-08-10T07:25:00Z"/>
                <w:rFonts w:cstheme="minorHAnsi"/>
                <w:sz w:val="24"/>
                <w:szCs w:val="24"/>
                <w:rPrChange w:id="26767" w:author="DuyNgo" w:date="2012-08-10T08:15:00Z">
                  <w:rPr>
                    <w:ins w:id="26768" w:author="DuyNgo" w:date="2012-08-10T07:25:00Z"/>
                    <w:b w:val="0"/>
                    <w:bCs w:val="0"/>
                    <w:color w:val="auto"/>
                  </w:rPr>
                </w:rPrChange>
              </w:rPr>
            </w:pPr>
            <w:ins w:id="26769" w:author="DuyNgo" w:date="2012-08-10T07:25:00Z">
              <w:r w:rsidRPr="00303364">
                <w:rPr>
                  <w:rFonts w:cstheme="minorHAnsi"/>
                  <w:color w:val="auto"/>
                  <w:sz w:val="24"/>
                  <w:szCs w:val="24"/>
                  <w:rPrChange w:id="26770" w:author="DuyNgo" w:date="2012-08-10T08:15:00Z">
                    <w:rPr>
                      <w:rFonts w:asciiTheme="majorHAnsi" w:eastAsiaTheme="majorEastAsia" w:hAnsiTheme="majorHAnsi" w:cstheme="majorBidi"/>
                      <w:color w:val="4F81BD" w:themeColor="accent1"/>
                    </w:rPr>
                  </w:rPrChange>
                </w:rPr>
                <w:t>No</w:t>
              </w:r>
            </w:ins>
          </w:p>
        </w:tc>
        <w:tc>
          <w:tcPr>
            <w:tcW w:w="1124" w:type="dxa"/>
            <w:tcPrChange w:id="26771" w:author="DuyNgo" w:date="2012-08-10T07:28:00Z">
              <w:tcPr>
                <w:tcW w:w="1124" w:type="dxa"/>
              </w:tcPr>
            </w:tcPrChange>
          </w:tcPr>
          <w:p w:rsidR="009C0AD9" w:rsidRPr="00303364" w:rsidRDefault="009C0AD9" w:rsidP="00227BA2">
            <w:pPr>
              <w:spacing w:before="120" w:after="200" w:line="276" w:lineRule="auto"/>
              <w:jc w:val="center"/>
              <w:cnfStyle w:val="100000000000" w:firstRow="1" w:lastRow="0" w:firstColumn="0" w:lastColumn="0" w:oddVBand="0" w:evenVBand="0" w:oddHBand="0" w:evenHBand="0" w:firstRowFirstColumn="0" w:firstRowLastColumn="0" w:lastRowFirstColumn="0" w:lastRowLastColumn="0"/>
              <w:rPr>
                <w:ins w:id="26772" w:author="DuyNgo" w:date="2012-08-10T07:25:00Z"/>
                <w:rFonts w:cstheme="minorHAnsi"/>
                <w:sz w:val="24"/>
                <w:szCs w:val="24"/>
                <w:rPrChange w:id="26773" w:author="DuyNgo" w:date="2012-08-10T08:15:00Z">
                  <w:rPr>
                    <w:ins w:id="26774" w:author="DuyNgo" w:date="2012-08-10T07:25:00Z"/>
                    <w:b w:val="0"/>
                    <w:bCs w:val="0"/>
                    <w:color w:val="auto"/>
                  </w:rPr>
                </w:rPrChange>
              </w:rPr>
            </w:pPr>
            <w:ins w:id="26775" w:author="DuyNgo" w:date="2012-08-10T07:25:00Z">
              <w:r w:rsidRPr="00303364">
                <w:rPr>
                  <w:rFonts w:cstheme="minorHAnsi"/>
                  <w:color w:val="auto"/>
                  <w:sz w:val="24"/>
                  <w:szCs w:val="24"/>
                  <w:rPrChange w:id="26776" w:author="DuyNgo" w:date="2012-08-10T08:15:00Z">
                    <w:rPr>
                      <w:rFonts w:asciiTheme="majorHAnsi" w:eastAsiaTheme="majorEastAsia" w:hAnsiTheme="majorHAnsi" w:cstheme="majorBidi"/>
                      <w:color w:val="4F81BD" w:themeColor="accent1"/>
                    </w:rPr>
                  </w:rPrChange>
                </w:rPr>
                <w:t>N/A</w:t>
              </w:r>
            </w:ins>
          </w:p>
        </w:tc>
      </w:tr>
      <w:tr w:rsidR="009C0AD9" w:rsidRPr="00303364" w:rsidTr="00E26716">
        <w:trPr>
          <w:cnfStyle w:val="000000100000" w:firstRow="0" w:lastRow="0" w:firstColumn="0" w:lastColumn="0" w:oddVBand="0" w:evenVBand="0" w:oddHBand="1" w:evenHBand="0" w:firstRowFirstColumn="0" w:firstRowLastColumn="0" w:lastRowFirstColumn="0" w:lastRowLastColumn="0"/>
          <w:ins w:id="26777"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6778" w:author="DuyNgo" w:date="2012-08-10T07:28:00Z">
              <w:tcPr>
                <w:tcW w:w="5103" w:type="dxa"/>
              </w:tcPr>
            </w:tcPrChange>
          </w:tcPr>
          <w:p w:rsidR="009C0AD9" w:rsidRPr="00303364" w:rsidRDefault="009C0AD9" w:rsidP="00227BA2">
            <w:pPr>
              <w:spacing w:before="120" w:after="200" w:line="276" w:lineRule="auto"/>
              <w:cnfStyle w:val="001000100000" w:firstRow="0" w:lastRow="0" w:firstColumn="1" w:lastColumn="0" w:oddVBand="0" w:evenVBand="0" w:oddHBand="1" w:evenHBand="0" w:firstRowFirstColumn="0" w:firstRowLastColumn="0" w:lastRowFirstColumn="0" w:lastRowLastColumn="0"/>
              <w:rPr>
                <w:ins w:id="26779" w:author="DuyNgo" w:date="2012-08-10T07:25:00Z"/>
                <w:rFonts w:cstheme="minorHAnsi"/>
                <w:b w:val="0"/>
                <w:sz w:val="24"/>
                <w:szCs w:val="24"/>
                <w:rPrChange w:id="26780" w:author="DuyNgo" w:date="2012-08-10T08:15:00Z">
                  <w:rPr>
                    <w:ins w:id="26781" w:author="DuyNgo" w:date="2012-08-10T07:25:00Z"/>
                    <w:b w:val="0"/>
                    <w:bCs w:val="0"/>
                  </w:rPr>
                </w:rPrChange>
              </w:rPr>
            </w:pPr>
            <w:ins w:id="26782" w:author="DuyNgo" w:date="2012-08-10T07:25:00Z">
              <w:r w:rsidRPr="00303364">
                <w:rPr>
                  <w:rFonts w:cstheme="minorHAnsi"/>
                  <w:b w:val="0"/>
                  <w:sz w:val="24"/>
                  <w:szCs w:val="24"/>
                  <w:rPrChange w:id="26783" w:author="DuyNgo" w:date="2012-08-10T08:15:00Z">
                    <w:rPr>
                      <w:rFonts w:asciiTheme="majorHAnsi" w:eastAsiaTheme="majorEastAsia" w:hAnsiTheme="majorHAnsi" w:cstheme="majorBidi"/>
                      <w:b w:val="0"/>
                      <w:color w:val="4F81BD" w:themeColor="accent1"/>
                    </w:rPr>
                  </w:rPrChange>
                </w:rPr>
                <w:t>1. Does a failure of validation on every field cause a sensible user error message?</w:t>
              </w:r>
            </w:ins>
          </w:p>
        </w:tc>
        <w:tc>
          <w:tcPr>
            <w:tcW w:w="1124" w:type="dxa"/>
            <w:tcPrChange w:id="26784" w:author="DuyNgo" w:date="2012-08-10T07:28:00Z">
              <w:tcPr>
                <w:tcW w:w="1124" w:type="dxa"/>
              </w:tcPr>
            </w:tcPrChange>
          </w:tcPr>
          <w:p w:rsidR="009C0AD9" w:rsidRPr="00303364" w:rsidRDefault="00E524BC" w:rsidP="00227BA2">
            <w:pPr>
              <w:shd w:val="clear" w:color="FFFFCC" w:fill="FFFFFF"/>
              <w:spacing w:before="12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rPr>
                <w:ins w:id="26785" w:author="DuyNgo" w:date="2012-08-10T07:25:00Z"/>
                <w:rFonts w:cstheme="minorHAnsi"/>
                <w:sz w:val="24"/>
                <w:szCs w:val="24"/>
                <w:rPrChange w:id="26786" w:author="DuyNgo" w:date="2012-08-10T08:15:00Z">
                  <w:rPr>
                    <w:ins w:id="26787" w:author="DuyNgo" w:date="2012-08-10T07:25:00Z"/>
                    <w:rFonts w:ascii="Tahoma" w:hAnsi="Tahoma" w:cs="Tahoma"/>
                    <w:color w:val="000000"/>
                    <w:sz w:val="20"/>
                    <w:szCs w:val="20"/>
                  </w:rPr>
                </w:rPrChange>
              </w:rPr>
            </w:pPr>
            <w:r>
              <w:rPr>
                <w:rFonts w:cstheme="minorHAnsi"/>
                <w:sz w:val="24"/>
                <w:szCs w:val="24"/>
              </w:rPr>
              <w:t>x</w:t>
            </w:r>
          </w:p>
        </w:tc>
        <w:tc>
          <w:tcPr>
            <w:tcW w:w="1124" w:type="dxa"/>
            <w:tcPrChange w:id="26788" w:author="DuyNgo" w:date="2012-08-10T07:28:00Z">
              <w:tcPr>
                <w:tcW w:w="1124" w:type="dxa"/>
              </w:tcPr>
            </w:tcPrChange>
          </w:tcPr>
          <w:p w:rsidR="009C0AD9" w:rsidRPr="00303364" w:rsidRDefault="009C0AD9" w:rsidP="00227BA2">
            <w:pPr>
              <w:spacing w:before="120" w:after="200" w:line="276" w:lineRule="auto"/>
              <w:cnfStyle w:val="000000100000" w:firstRow="0" w:lastRow="0" w:firstColumn="0" w:lastColumn="0" w:oddVBand="0" w:evenVBand="0" w:oddHBand="1" w:evenHBand="0" w:firstRowFirstColumn="0" w:firstRowLastColumn="0" w:lastRowFirstColumn="0" w:lastRowLastColumn="0"/>
              <w:rPr>
                <w:ins w:id="26789" w:author="DuyNgo" w:date="2012-08-10T07:25:00Z"/>
                <w:rFonts w:cstheme="minorHAnsi"/>
                <w:sz w:val="24"/>
                <w:szCs w:val="24"/>
                <w:rPrChange w:id="26790" w:author="DuyNgo" w:date="2012-08-10T08:15:00Z">
                  <w:rPr>
                    <w:ins w:id="26791" w:author="DuyNgo" w:date="2012-08-10T07:25:00Z"/>
                  </w:rPr>
                </w:rPrChange>
              </w:rPr>
            </w:pPr>
          </w:p>
        </w:tc>
        <w:tc>
          <w:tcPr>
            <w:tcW w:w="1124" w:type="dxa"/>
            <w:tcPrChange w:id="26792" w:author="DuyNgo" w:date="2012-08-10T07:28:00Z">
              <w:tcPr>
                <w:tcW w:w="1124" w:type="dxa"/>
              </w:tcPr>
            </w:tcPrChange>
          </w:tcPr>
          <w:p w:rsidR="009C0AD9" w:rsidRPr="00303364" w:rsidRDefault="009C0AD9" w:rsidP="00227BA2">
            <w:pPr>
              <w:spacing w:before="120" w:after="200" w:line="276" w:lineRule="auto"/>
              <w:cnfStyle w:val="000000100000" w:firstRow="0" w:lastRow="0" w:firstColumn="0" w:lastColumn="0" w:oddVBand="0" w:evenVBand="0" w:oddHBand="1" w:evenHBand="0" w:firstRowFirstColumn="0" w:firstRowLastColumn="0" w:lastRowFirstColumn="0" w:lastRowLastColumn="0"/>
              <w:rPr>
                <w:ins w:id="26793" w:author="DuyNgo" w:date="2012-08-10T07:25:00Z"/>
                <w:rFonts w:cstheme="minorHAnsi"/>
                <w:sz w:val="24"/>
                <w:szCs w:val="24"/>
                <w:rPrChange w:id="26794" w:author="DuyNgo" w:date="2012-08-10T08:15:00Z">
                  <w:rPr>
                    <w:ins w:id="26795" w:author="DuyNgo" w:date="2012-08-10T07:25:00Z"/>
                  </w:rPr>
                </w:rPrChange>
              </w:rPr>
            </w:pPr>
          </w:p>
        </w:tc>
      </w:tr>
      <w:tr w:rsidR="009C0AD9" w:rsidRPr="00303364" w:rsidTr="00E26716">
        <w:trPr>
          <w:ins w:id="26796"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6797" w:author="DuyNgo" w:date="2012-08-10T07:28:00Z">
              <w:tcPr>
                <w:tcW w:w="5103" w:type="dxa"/>
              </w:tcPr>
            </w:tcPrChange>
          </w:tcPr>
          <w:p w:rsidR="009C0AD9" w:rsidRPr="00303364" w:rsidRDefault="009C0AD9" w:rsidP="00227BA2">
            <w:pPr>
              <w:spacing w:after="200" w:line="276" w:lineRule="auto"/>
              <w:rPr>
                <w:ins w:id="26798" w:author="DuyNgo" w:date="2012-08-10T07:25:00Z"/>
                <w:rFonts w:cstheme="minorHAnsi"/>
                <w:b w:val="0"/>
                <w:sz w:val="24"/>
                <w:szCs w:val="24"/>
                <w:rPrChange w:id="26799" w:author="DuyNgo" w:date="2012-08-10T08:15:00Z">
                  <w:rPr>
                    <w:ins w:id="26800" w:author="DuyNgo" w:date="2012-08-10T07:25:00Z"/>
                    <w:b w:val="0"/>
                    <w:bCs w:val="0"/>
                  </w:rPr>
                </w:rPrChange>
              </w:rPr>
            </w:pPr>
            <w:ins w:id="26801" w:author="DuyNgo" w:date="2012-08-10T07:25:00Z">
              <w:r w:rsidRPr="00303364">
                <w:rPr>
                  <w:rFonts w:cstheme="minorHAnsi"/>
                  <w:b w:val="0"/>
                  <w:sz w:val="24"/>
                  <w:szCs w:val="24"/>
                  <w:rPrChange w:id="26802" w:author="DuyNgo" w:date="2012-08-10T08:15:00Z">
                    <w:rPr>
                      <w:rFonts w:asciiTheme="majorHAnsi" w:eastAsiaTheme="majorEastAsia" w:hAnsiTheme="majorHAnsi" w:cstheme="majorBidi"/>
                      <w:b w:val="0"/>
                      <w:color w:val="4F81BD" w:themeColor="accent1"/>
                    </w:rPr>
                  </w:rPrChange>
                </w:rPr>
                <w:t xml:space="preserve">2. Is the user required to fix </w:t>
              </w:r>
              <w:proofErr w:type="gramStart"/>
              <w:r w:rsidRPr="00303364">
                <w:rPr>
                  <w:rFonts w:cstheme="minorHAnsi"/>
                  <w:b w:val="0"/>
                  <w:sz w:val="24"/>
                  <w:szCs w:val="24"/>
                  <w:rPrChange w:id="26803" w:author="DuyNgo" w:date="2012-08-10T08:15:00Z">
                    <w:rPr>
                      <w:rFonts w:asciiTheme="majorHAnsi" w:eastAsiaTheme="majorEastAsia" w:hAnsiTheme="majorHAnsi" w:cstheme="majorBidi"/>
                      <w:b w:val="0"/>
                      <w:color w:val="4F81BD" w:themeColor="accent1"/>
                    </w:rPr>
                  </w:rPrChange>
                </w:rPr>
                <w:t>entries which</w:t>
              </w:r>
              <w:proofErr w:type="gramEnd"/>
              <w:r w:rsidRPr="00303364">
                <w:rPr>
                  <w:rFonts w:cstheme="minorHAnsi"/>
                  <w:b w:val="0"/>
                  <w:sz w:val="24"/>
                  <w:szCs w:val="24"/>
                  <w:rPrChange w:id="26804" w:author="DuyNgo" w:date="2012-08-10T08:15:00Z">
                    <w:rPr>
                      <w:rFonts w:asciiTheme="majorHAnsi" w:eastAsiaTheme="majorEastAsia" w:hAnsiTheme="majorHAnsi" w:cstheme="majorBidi"/>
                      <w:b w:val="0"/>
                      <w:color w:val="4F81BD" w:themeColor="accent1"/>
                    </w:rPr>
                  </w:rPrChange>
                </w:rPr>
                <w:t xml:space="preserve"> have failed validation tests?</w:t>
              </w:r>
            </w:ins>
          </w:p>
        </w:tc>
        <w:tc>
          <w:tcPr>
            <w:tcW w:w="1124" w:type="dxa"/>
            <w:tcPrChange w:id="26805" w:author="DuyNgo" w:date="2012-08-10T07:28:00Z">
              <w:tcPr>
                <w:tcW w:w="1124" w:type="dxa"/>
              </w:tcPr>
            </w:tcPrChange>
          </w:tcPr>
          <w:p w:rsidR="009C0AD9" w:rsidRPr="00303364" w:rsidRDefault="00E524BC" w:rsidP="00227BA2">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rPr>
                <w:ins w:id="26806" w:author="DuyNgo" w:date="2012-08-10T07:25:00Z"/>
                <w:rFonts w:cstheme="minorHAnsi"/>
                <w:sz w:val="24"/>
                <w:szCs w:val="24"/>
                <w:rPrChange w:id="26807" w:author="DuyNgo" w:date="2012-08-10T08:15:00Z">
                  <w:rPr>
                    <w:ins w:id="26808" w:author="DuyNgo" w:date="2012-08-10T07:25:00Z"/>
                    <w:rFonts w:ascii="Tahoma" w:hAnsi="Tahoma" w:cs="Tahoma"/>
                    <w:color w:val="000000"/>
                    <w:sz w:val="20"/>
                    <w:szCs w:val="20"/>
                  </w:rPr>
                </w:rPrChange>
              </w:rPr>
            </w:pPr>
            <w:r>
              <w:rPr>
                <w:rFonts w:cstheme="minorHAnsi"/>
                <w:sz w:val="24"/>
                <w:szCs w:val="24"/>
              </w:rPr>
              <w:t>X</w:t>
            </w:r>
          </w:p>
        </w:tc>
        <w:tc>
          <w:tcPr>
            <w:tcW w:w="1124" w:type="dxa"/>
            <w:tcPrChange w:id="26809" w:author="DuyNgo" w:date="2012-08-10T07:28:00Z">
              <w:tcPr>
                <w:tcW w:w="1124" w:type="dxa"/>
              </w:tcPr>
            </w:tcPrChange>
          </w:tcPr>
          <w:p w:rsidR="009C0AD9" w:rsidRPr="00303364" w:rsidRDefault="009C0AD9" w:rsidP="00227BA2">
            <w:pPr>
              <w:spacing w:after="200" w:line="276" w:lineRule="auto"/>
              <w:cnfStyle w:val="000000000000" w:firstRow="0" w:lastRow="0" w:firstColumn="0" w:lastColumn="0" w:oddVBand="0" w:evenVBand="0" w:oddHBand="0" w:evenHBand="0" w:firstRowFirstColumn="0" w:firstRowLastColumn="0" w:lastRowFirstColumn="0" w:lastRowLastColumn="0"/>
              <w:rPr>
                <w:ins w:id="26810" w:author="DuyNgo" w:date="2012-08-10T07:25:00Z"/>
                <w:rFonts w:cstheme="minorHAnsi"/>
                <w:sz w:val="24"/>
                <w:szCs w:val="24"/>
                <w:rPrChange w:id="26811" w:author="DuyNgo" w:date="2012-08-10T08:15:00Z">
                  <w:rPr>
                    <w:ins w:id="26812" w:author="DuyNgo" w:date="2012-08-10T07:25:00Z"/>
                  </w:rPr>
                </w:rPrChange>
              </w:rPr>
            </w:pPr>
          </w:p>
        </w:tc>
        <w:tc>
          <w:tcPr>
            <w:tcW w:w="1124" w:type="dxa"/>
            <w:tcPrChange w:id="26813" w:author="DuyNgo" w:date="2012-08-10T07:28:00Z">
              <w:tcPr>
                <w:tcW w:w="1124" w:type="dxa"/>
              </w:tcPr>
            </w:tcPrChange>
          </w:tcPr>
          <w:p w:rsidR="009C0AD9" w:rsidRPr="00303364" w:rsidRDefault="009C0AD9" w:rsidP="00227BA2">
            <w:pPr>
              <w:spacing w:after="200" w:line="276" w:lineRule="auto"/>
              <w:cnfStyle w:val="000000000000" w:firstRow="0" w:lastRow="0" w:firstColumn="0" w:lastColumn="0" w:oddVBand="0" w:evenVBand="0" w:oddHBand="0" w:evenHBand="0" w:firstRowFirstColumn="0" w:firstRowLastColumn="0" w:lastRowFirstColumn="0" w:lastRowLastColumn="0"/>
              <w:rPr>
                <w:ins w:id="26814" w:author="DuyNgo" w:date="2012-08-10T07:25:00Z"/>
                <w:rFonts w:cstheme="minorHAnsi"/>
                <w:sz w:val="24"/>
                <w:szCs w:val="24"/>
                <w:rPrChange w:id="26815" w:author="DuyNgo" w:date="2012-08-10T08:15:00Z">
                  <w:rPr>
                    <w:ins w:id="26816" w:author="DuyNgo" w:date="2012-08-10T07:25:00Z"/>
                  </w:rPr>
                </w:rPrChange>
              </w:rPr>
            </w:pPr>
          </w:p>
        </w:tc>
      </w:tr>
      <w:tr w:rsidR="009C0AD9" w:rsidRPr="00303364" w:rsidTr="00E26716">
        <w:trPr>
          <w:cnfStyle w:val="000000100000" w:firstRow="0" w:lastRow="0" w:firstColumn="0" w:lastColumn="0" w:oddVBand="0" w:evenVBand="0" w:oddHBand="1" w:evenHBand="0" w:firstRowFirstColumn="0" w:firstRowLastColumn="0" w:lastRowFirstColumn="0" w:lastRowLastColumn="0"/>
          <w:ins w:id="26817"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6818" w:author="DuyNgo" w:date="2012-08-10T07:28:00Z">
              <w:tcPr>
                <w:tcW w:w="5103" w:type="dxa"/>
              </w:tcPr>
            </w:tcPrChange>
          </w:tcPr>
          <w:p w:rsidR="009C0AD9" w:rsidRPr="00303364"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6819" w:author="DuyNgo" w:date="2012-08-10T07:25:00Z"/>
                <w:rFonts w:cstheme="minorHAnsi"/>
                <w:b w:val="0"/>
                <w:sz w:val="24"/>
                <w:szCs w:val="24"/>
                <w:rPrChange w:id="26820" w:author="DuyNgo" w:date="2012-08-10T08:15:00Z">
                  <w:rPr>
                    <w:ins w:id="26821" w:author="DuyNgo" w:date="2012-08-10T07:25:00Z"/>
                    <w:b w:val="0"/>
                    <w:bCs w:val="0"/>
                  </w:rPr>
                </w:rPrChange>
              </w:rPr>
            </w:pPr>
            <w:proofErr w:type="gramStart"/>
            <w:ins w:id="26822" w:author="DuyNgo" w:date="2012-08-10T07:25:00Z">
              <w:r w:rsidRPr="00303364">
                <w:rPr>
                  <w:rFonts w:cstheme="minorHAnsi"/>
                  <w:b w:val="0"/>
                  <w:sz w:val="24"/>
                  <w:szCs w:val="24"/>
                  <w:rPrChange w:id="26823" w:author="DuyNgo" w:date="2012-08-10T08:15:00Z">
                    <w:rPr>
                      <w:rFonts w:asciiTheme="majorHAnsi" w:eastAsiaTheme="majorEastAsia" w:hAnsiTheme="majorHAnsi" w:cstheme="majorBidi"/>
                      <w:b w:val="0"/>
                      <w:color w:val="4F81BD" w:themeColor="accent1"/>
                    </w:rPr>
                  </w:rPrChange>
                </w:rPr>
                <w:t>3. Have any fields got</w:t>
              </w:r>
              <w:proofErr w:type="gramEnd"/>
              <w:r w:rsidRPr="00303364">
                <w:rPr>
                  <w:rFonts w:cstheme="minorHAnsi"/>
                  <w:b w:val="0"/>
                  <w:sz w:val="24"/>
                  <w:szCs w:val="24"/>
                  <w:rPrChange w:id="26824" w:author="DuyNgo" w:date="2012-08-10T08:15:00Z">
                    <w:rPr>
                      <w:rFonts w:asciiTheme="majorHAnsi" w:eastAsiaTheme="majorEastAsia" w:hAnsiTheme="majorHAnsi" w:cstheme="majorBidi"/>
                      <w:b w:val="0"/>
                      <w:color w:val="4F81BD" w:themeColor="accent1"/>
                    </w:rPr>
                  </w:rPrChange>
                </w:rPr>
                <w:t xml:space="preserve"> multiple validation rules and if so are all rules being applied?</w:t>
              </w:r>
            </w:ins>
          </w:p>
        </w:tc>
        <w:tc>
          <w:tcPr>
            <w:tcW w:w="1124" w:type="dxa"/>
            <w:tcPrChange w:id="26825" w:author="DuyNgo" w:date="2012-08-10T07:28:00Z">
              <w:tcPr>
                <w:tcW w:w="1124" w:type="dxa"/>
              </w:tcPr>
            </w:tcPrChange>
          </w:tcPr>
          <w:p w:rsidR="009C0AD9" w:rsidRPr="00303364" w:rsidRDefault="00E524BC" w:rsidP="00227BA2">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rPr>
                <w:ins w:id="26826" w:author="DuyNgo" w:date="2012-08-10T07:25:00Z"/>
                <w:rFonts w:cstheme="minorHAnsi"/>
                <w:sz w:val="24"/>
                <w:szCs w:val="24"/>
                <w:rPrChange w:id="26827" w:author="DuyNgo" w:date="2012-08-10T08:15:00Z">
                  <w:rPr>
                    <w:ins w:id="26828" w:author="DuyNgo" w:date="2012-08-10T07:25:00Z"/>
                    <w:rFonts w:ascii="Tahoma" w:hAnsi="Tahoma" w:cs="Tahoma"/>
                    <w:color w:val="000000"/>
                    <w:sz w:val="20"/>
                    <w:szCs w:val="20"/>
                  </w:rPr>
                </w:rPrChange>
              </w:rPr>
            </w:pPr>
            <w:r>
              <w:rPr>
                <w:rFonts w:cstheme="minorHAnsi"/>
                <w:sz w:val="24"/>
                <w:szCs w:val="24"/>
              </w:rPr>
              <w:t>X</w:t>
            </w:r>
          </w:p>
        </w:tc>
        <w:tc>
          <w:tcPr>
            <w:tcW w:w="1124" w:type="dxa"/>
            <w:tcPrChange w:id="26829" w:author="DuyNgo" w:date="2012-08-10T07:28:00Z">
              <w:tcPr>
                <w:tcW w:w="1124" w:type="dxa"/>
              </w:tcPr>
            </w:tcPrChange>
          </w:tcPr>
          <w:p w:rsidR="009C0AD9" w:rsidRPr="00303364" w:rsidRDefault="009C0AD9" w:rsidP="00227BA2">
            <w:pPr>
              <w:spacing w:after="200" w:line="276" w:lineRule="auto"/>
              <w:cnfStyle w:val="000000100000" w:firstRow="0" w:lastRow="0" w:firstColumn="0" w:lastColumn="0" w:oddVBand="0" w:evenVBand="0" w:oddHBand="1" w:evenHBand="0" w:firstRowFirstColumn="0" w:firstRowLastColumn="0" w:lastRowFirstColumn="0" w:lastRowLastColumn="0"/>
              <w:rPr>
                <w:ins w:id="26830" w:author="DuyNgo" w:date="2012-08-10T07:25:00Z"/>
                <w:rFonts w:cstheme="minorHAnsi"/>
                <w:sz w:val="24"/>
                <w:szCs w:val="24"/>
                <w:rPrChange w:id="26831" w:author="DuyNgo" w:date="2012-08-10T08:15:00Z">
                  <w:rPr>
                    <w:ins w:id="26832" w:author="DuyNgo" w:date="2012-08-10T07:25:00Z"/>
                  </w:rPr>
                </w:rPrChange>
              </w:rPr>
            </w:pPr>
          </w:p>
        </w:tc>
        <w:tc>
          <w:tcPr>
            <w:tcW w:w="1124" w:type="dxa"/>
            <w:tcPrChange w:id="26833" w:author="DuyNgo" w:date="2012-08-10T07:28:00Z">
              <w:tcPr>
                <w:tcW w:w="1124" w:type="dxa"/>
              </w:tcPr>
            </w:tcPrChange>
          </w:tcPr>
          <w:p w:rsidR="009C0AD9" w:rsidRPr="00303364" w:rsidRDefault="009C0AD9" w:rsidP="00227BA2">
            <w:pPr>
              <w:spacing w:after="200" w:line="276" w:lineRule="auto"/>
              <w:cnfStyle w:val="000000100000" w:firstRow="0" w:lastRow="0" w:firstColumn="0" w:lastColumn="0" w:oddVBand="0" w:evenVBand="0" w:oddHBand="1" w:evenHBand="0" w:firstRowFirstColumn="0" w:firstRowLastColumn="0" w:lastRowFirstColumn="0" w:lastRowLastColumn="0"/>
              <w:rPr>
                <w:ins w:id="26834" w:author="DuyNgo" w:date="2012-08-10T07:25:00Z"/>
                <w:rFonts w:cstheme="minorHAnsi"/>
                <w:sz w:val="24"/>
                <w:szCs w:val="24"/>
                <w:rPrChange w:id="26835" w:author="DuyNgo" w:date="2012-08-10T08:15:00Z">
                  <w:rPr>
                    <w:ins w:id="26836" w:author="DuyNgo" w:date="2012-08-10T07:25:00Z"/>
                  </w:rPr>
                </w:rPrChange>
              </w:rPr>
            </w:pPr>
          </w:p>
        </w:tc>
      </w:tr>
      <w:tr w:rsidR="009C0AD9" w:rsidRPr="00303364" w:rsidTr="00E26716">
        <w:trPr>
          <w:ins w:id="26837"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6838" w:author="DuyNgo" w:date="2012-08-10T07:28:00Z">
              <w:tcPr>
                <w:tcW w:w="5103" w:type="dxa"/>
                <w:vAlign w:val="bottom"/>
              </w:tcPr>
            </w:tcPrChange>
          </w:tcPr>
          <w:p w:rsidR="009C0AD9" w:rsidRPr="00303364" w:rsidRDefault="009C0AD9" w:rsidP="00227BA2">
            <w:pPr>
              <w:spacing w:after="200" w:line="276" w:lineRule="auto"/>
              <w:rPr>
                <w:ins w:id="26839" w:author="DuyNgo" w:date="2012-08-10T07:25:00Z"/>
                <w:rFonts w:cstheme="minorHAnsi"/>
                <w:b w:val="0"/>
                <w:sz w:val="24"/>
                <w:szCs w:val="24"/>
                <w:lang w:eastAsia="ja-JP"/>
                <w:rPrChange w:id="26840" w:author="DuyNgo" w:date="2012-08-10T08:15:00Z">
                  <w:rPr>
                    <w:ins w:id="26841" w:author="DuyNgo" w:date="2012-08-10T07:25:00Z"/>
                    <w:rFonts w:cstheme="minorHAnsi"/>
                    <w:b w:val="0"/>
                    <w:bCs w:val="0"/>
                    <w:lang w:eastAsia="ja-JP"/>
                  </w:rPr>
                </w:rPrChange>
              </w:rPr>
            </w:pPr>
            <w:ins w:id="26842" w:author="DuyNgo" w:date="2012-08-10T07:25:00Z">
              <w:r w:rsidRPr="00303364">
                <w:rPr>
                  <w:rFonts w:cstheme="minorHAnsi"/>
                  <w:b w:val="0"/>
                  <w:sz w:val="24"/>
                  <w:szCs w:val="24"/>
                  <w:lang w:eastAsia="ja-JP"/>
                  <w:rPrChange w:id="26843" w:author="DuyNgo" w:date="2012-08-10T08:15:00Z">
                    <w:rPr>
                      <w:rFonts w:asciiTheme="majorHAnsi" w:eastAsiaTheme="majorEastAsia" w:hAnsiTheme="majorHAnsi" w:cstheme="minorHAnsi"/>
                      <w:b w:val="0"/>
                      <w:color w:val="4F81BD" w:themeColor="accent1"/>
                      <w:lang w:eastAsia="ja-JP"/>
                    </w:rPr>
                  </w:rPrChange>
                </w:rPr>
                <w:t>4. If the user enters an invalid value and clicks on the SAVE button (i.e. does not TAB off the field) is the invalid entry identified and highlighted correctly with an error message?</w:t>
              </w:r>
            </w:ins>
          </w:p>
        </w:tc>
        <w:tc>
          <w:tcPr>
            <w:tcW w:w="1124" w:type="dxa"/>
            <w:vAlign w:val="bottom"/>
            <w:tcPrChange w:id="26844"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6845" w:author="DuyNgo" w:date="2012-08-10T07:25:00Z"/>
                <w:rFonts w:cstheme="minorHAnsi"/>
                <w:sz w:val="24"/>
                <w:szCs w:val="24"/>
                <w:lang w:eastAsia="ja-JP"/>
                <w:rPrChange w:id="26846" w:author="DuyNgo" w:date="2012-08-10T08:15:00Z">
                  <w:rPr>
                    <w:ins w:id="26847"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6848"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6849" w:author="DuyNgo" w:date="2012-08-10T07:25:00Z"/>
                <w:rFonts w:cstheme="minorHAnsi"/>
                <w:sz w:val="24"/>
                <w:szCs w:val="24"/>
                <w:lang w:eastAsia="ja-JP"/>
                <w:rPrChange w:id="26850" w:author="DuyNgo" w:date="2012-08-10T08:15:00Z">
                  <w:rPr>
                    <w:ins w:id="26851" w:author="DuyNgo" w:date="2012-08-10T07:25:00Z"/>
                    <w:rFonts w:cstheme="minorHAnsi"/>
                    <w:lang w:eastAsia="ja-JP"/>
                  </w:rPr>
                </w:rPrChange>
              </w:rPr>
            </w:pPr>
          </w:p>
        </w:tc>
        <w:tc>
          <w:tcPr>
            <w:tcW w:w="1124" w:type="dxa"/>
            <w:vAlign w:val="bottom"/>
            <w:tcPrChange w:id="26852"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6853" w:author="DuyNgo" w:date="2012-08-10T07:25:00Z"/>
                <w:rFonts w:cstheme="minorHAnsi"/>
                <w:sz w:val="24"/>
                <w:szCs w:val="24"/>
                <w:lang w:eastAsia="ja-JP"/>
                <w:rPrChange w:id="26854" w:author="DuyNgo" w:date="2012-08-10T08:15:00Z">
                  <w:rPr>
                    <w:ins w:id="26855" w:author="DuyNgo" w:date="2012-08-10T07:25:00Z"/>
                    <w:rFonts w:cstheme="minorHAnsi"/>
                    <w:lang w:eastAsia="ja-JP"/>
                  </w:rPr>
                </w:rPrChange>
              </w:rPr>
            </w:pPr>
          </w:p>
        </w:tc>
      </w:tr>
      <w:tr w:rsidR="009C0AD9" w:rsidRPr="00303364" w:rsidTr="00E26716">
        <w:trPr>
          <w:cnfStyle w:val="000000100000" w:firstRow="0" w:lastRow="0" w:firstColumn="0" w:lastColumn="0" w:oddVBand="0" w:evenVBand="0" w:oddHBand="1" w:evenHBand="0" w:firstRowFirstColumn="0" w:firstRowLastColumn="0" w:lastRowFirstColumn="0" w:lastRowLastColumn="0"/>
          <w:ins w:id="26856"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6857" w:author="DuyNgo" w:date="2012-08-10T07:28:00Z">
              <w:tcPr>
                <w:tcW w:w="5103" w:type="dxa"/>
              </w:tcPr>
            </w:tcPrChange>
          </w:tcPr>
          <w:p w:rsidR="009C0AD9" w:rsidRPr="00303364"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6858" w:author="DuyNgo" w:date="2012-08-10T07:25:00Z"/>
                <w:rFonts w:cstheme="minorHAnsi"/>
                <w:b w:val="0"/>
                <w:color w:val="000000"/>
                <w:sz w:val="24"/>
                <w:szCs w:val="24"/>
                <w:lang w:eastAsia="ja-JP"/>
                <w:rPrChange w:id="26859" w:author="DuyNgo" w:date="2012-08-10T08:15:00Z">
                  <w:rPr>
                    <w:ins w:id="26860" w:author="DuyNgo" w:date="2012-08-10T07:25:00Z"/>
                    <w:rFonts w:cstheme="minorHAnsi"/>
                    <w:b w:val="0"/>
                    <w:bCs w:val="0"/>
                    <w:color w:val="000000"/>
                    <w:lang w:eastAsia="ja-JP"/>
                  </w:rPr>
                </w:rPrChange>
              </w:rPr>
            </w:pPr>
            <w:proofErr w:type="gramStart"/>
            <w:ins w:id="26861" w:author="DuyNgo" w:date="2012-08-10T07:25:00Z">
              <w:r w:rsidRPr="00303364">
                <w:rPr>
                  <w:rFonts w:cstheme="minorHAnsi"/>
                  <w:b w:val="0"/>
                  <w:color w:val="000000"/>
                  <w:sz w:val="24"/>
                  <w:szCs w:val="24"/>
                  <w:lang w:eastAsia="ja-JP"/>
                  <w:rPrChange w:id="26862" w:author="DuyNgo" w:date="2012-08-10T08:15:00Z">
                    <w:rPr>
                      <w:rFonts w:asciiTheme="majorHAnsi" w:eastAsiaTheme="majorEastAsia" w:hAnsiTheme="majorHAnsi" w:cstheme="minorHAnsi"/>
                      <w:b w:val="0"/>
                      <w:color w:val="000000"/>
                      <w:lang w:eastAsia="ja-JP"/>
                    </w:rPr>
                  </w:rPrChange>
                </w:rPr>
                <w:t>5. Is validation consistently applied</w:t>
              </w:r>
              <w:proofErr w:type="gramEnd"/>
              <w:r w:rsidRPr="00303364">
                <w:rPr>
                  <w:rFonts w:cstheme="minorHAnsi"/>
                  <w:b w:val="0"/>
                  <w:color w:val="000000"/>
                  <w:sz w:val="24"/>
                  <w:szCs w:val="24"/>
                  <w:lang w:eastAsia="ja-JP"/>
                  <w:rPrChange w:id="26863" w:author="DuyNgo" w:date="2012-08-10T08:15:00Z">
                    <w:rPr>
                      <w:rFonts w:asciiTheme="majorHAnsi" w:eastAsiaTheme="majorEastAsia" w:hAnsiTheme="majorHAnsi" w:cstheme="minorHAnsi"/>
                      <w:b w:val="0"/>
                      <w:color w:val="000000"/>
                      <w:lang w:eastAsia="ja-JP"/>
                    </w:rPr>
                  </w:rPrChange>
                </w:rPr>
                <w:t xml:space="preserve"> at screen level unless specifically required at field level?</w:t>
              </w:r>
            </w:ins>
          </w:p>
        </w:tc>
        <w:tc>
          <w:tcPr>
            <w:tcW w:w="1124" w:type="dxa"/>
            <w:vAlign w:val="bottom"/>
            <w:tcPrChange w:id="26864"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100000" w:firstRow="0" w:lastRow="0" w:firstColumn="0" w:lastColumn="0" w:oddVBand="0" w:evenVBand="0" w:oddHBand="1" w:evenHBand="0" w:firstRowFirstColumn="0" w:firstRowLastColumn="0" w:lastRowFirstColumn="0" w:lastRowLastColumn="0"/>
              <w:rPr>
                <w:ins w:id="26865" w:author="DuyNgo" w:date="2012-08-10T07:25:00Z"/>
                <w:rFonts w:cstheme="minorHAnsi"/>
                <w:sz w:val="24"/>
                <w:szCs w:val="24"/>
                <w:lang w:eastAsia="ja-JP"/>
                <w:rPrChange w:id="26866" w:author="DuyNgo" w:date="2012-08-10T08:15:00Z">
                  <w:rPr>
                    <w:ins w:id="26867"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6868"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6869" w:author="DuyNgo" w:date="2012-08-10T07:25:00Z"/>
                <w:rFonts w:cstheme="minorHAnsi"/>
                <w:sz w:val="24"/>
                <w:szCs w:val="24"/>
                <w:lang w:eastAsia="ja-JP"/>
                <w:rPrChange w:id="26870" w:author="DuyNgo" w:date="2012-08-10T08:15:00Z">
                  <w:rPr>
                    <w:ins w:id="26871" w:author="DuyNgo" w:date="2012-08-10T07:25:00Z"/>
                    <w:rFonts w:cstheme="minorHAnsi"/>
                    <w:lang w:eastAsia="ja-JP"/>
                  </w:rPr>
                </w:rPrChange>
              </w:rPr>
            </w:pPr>
          </w:p>
        </w:tc>
        <w:tc>
          <w:tcPr>
            <w:tcW w:w="1124" w:type="dxa"/>
            <w:vAlign w:val="bottom"/>
            <w:tcPrChange w:id="26872"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6873" w:author="DuyNgo" w:date="2012-08-10T07:25:00Z"/>
                <w:rFonts w:cstheme="minorHAnsi"/>
                <w:sz w:val="24"/>
                <w:szCs w:val="24"/>
                <w:lang w:eastAsia="ja-JP"/>
                <w:rPrChange w:id="26874" w:author="DuyNgo" w:date="2012-08-10T08:15:00Z">
                  <w:rPr>
                    <w:ins w:id="26875" w:author="DuyNgo" w:date="2012-08-10T07:25:00Z"/>
                    <w:rFonts w:cstheme="minorHAnsi"/>
                    <w:lang w:eastAsia="ja-JP"/>
                  </w:rPr>
                </w:rPrChange>
              </w:rPr>
            </w:pPr>
          </w:p>
        </w:tc>
      </w:tr>
      <w:tr w:rsidR="009C0AD9" w:rsidRPr="00303364" w:rsidTr="00E26716">
        <w:trPr>
          <w:ins w:id="26876"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6877" w:author="DuyNgo" w:date="2012-08-10T07:28:00Z">
              <w:tcPr>
                <w:tcW w:w="5103" w:type="dxa"/>
                <w:vAlign w:val="bottom"/>
              </w:tcPr>
            </w:tcPrChange>
          </w:tcPr>
          <w:p w:rsidR="009C0AD9" w:rsidRPr="00303364" w:rsidRDefault="009C0AD9" w:rsidP="00227BA2">
            <w:pPr>
              <w:spacing w:after="200" w:line="276" w:lineRule="auto"/>
              <w:rPr>
                <w:ins w:id="26878" w:author="DuyNgo" w:date="2012-08-10T07:25:00Z"/>
                <w:rFonts w:cstheme="minorHAnsi"/>
                <w:b w:val="0"/>
                <w:sz w:val="24"/>
                <w:szCs w:val="24"/>
                <w:lang w:eastAsia="ja-JP"/>
                <w:rPrChange w:id="26879" w:author="DuyNgo" w:date="2012-08-10T08:15:00Z">
                  <w:rPr>
                    <w:ins w:id="26880" w:author="DuyNgo" w:date="2012-08-10T07:25:00Z"/>
                    <w:rFonts w:cstheme="minorHAnsi"/>
                    <w:b w:val="0"/>
                    <w:bCs w:val="0"/>
                    <w:lang w:eastAsia="ja-JP"/>
                  </w:rPr>
                </w:rPrChange>
              </w:rPr>
            </w:pPr>
            <w:ins w:id="26881" w:author="DuyNgo" w:date="2012-08-10T07:25:00Z">
              <w:r w:rsidRPr="00303364">
                <w:rPr>
                  <w:rFonts w:cstheme="minorHAnsi"/>
                  <w:b w:val="0"/>
                  <w:sz w:val="24"/>
                  <w:szCs w:val="24"/>
                  <w:lang w:eastAsia="ja-JP"/>
                  <w:rPrChange w:id="26882" w:author="DuyNgo" w:date="2012-08-10T08:15:00Z">
                    <w:rPr>
                      <w:rFonts w:asciiTheme="majorHAnsi" w:eastAsiaTheme="majorEastAsia" w:hAnsiTheme="majorHAnsi" w:cstheme="minorHAnsi"/>
                      <w:b w:val="0"/>
                      <w:color w:val="4F81BD" w:themeColor="accent1"/>
                      <w:lang w:eastAsia="ja-JP"/>
                    </w:rPr>
                  </w:rPrChange>
                </w:rPr>
                <w:lastRenderedPageBreak/>
                <w:t xml:space="preserve">6. For all numeric fields check whether negative numbers can and should be able to </w:t>
              </w:r>
              <w:proofErr w:type="gramStart"/>
              <w:r w:rsidRPr="00303364">
                <w:rPr>
                  <w:rFonts w:cstheme="minorHAnsi"/>
                  <w:b w:val="0"/>
                  <w:sz w:val="24"/>
                  <w:szCs w:val="24"/>
                  <w:lang w:eastAsia="ja-JP"/>
                  <w:rPrChange w:id="26883" w:author="DuyNgo" w:date="2012-08-10T08:15:00Z">
                    <w:rPr>
                      <w:rFonts w:asciiTheme="majorHAnsi" w:eastAsiaTheme="majorEastAsia" w:hAnsiTheme="majorHAnsi" w:cstheme="minorHAnsi"/>
                      <w:b w:val="0"/>
                      <w:color w:val="4F81BD" w:themeColor="accent1"/>
                      <w:lang w:eastAsia="ja-JP"/>
                    </w:rPr>
                  </w:rPrChange>
                </w:rPr>
                <w:t>be entered</w:t>
              </w:r>
              <w:proofErr w:type="gramEnd"/>
              <w:r w:rsidRPr="00303364">
                <w:rPr>
                  <w:rFonts w:cstheme="minorHAnsi"/>
                  <w:b w:val="0"/>
                  <w:sz w:val="24"/>
                  <w:szCs w:val="24"/>
                  <w:lang w:eastAsia="ja-JP"/>
                  <w:rPrChange w:id="26884" w:author="DuyNgo" w:date="2012-08-10T08:15:00Z">
                    <w:rPr>
                      <w:rFonts w:asciiTheme="majorHAnsi" w:eastAsiaTheme="majorEastAsia" w:hAnsiTheme="majorHAnsi" w:cstheme="minorHAnsi"/>
                      <w:b w:val="0"/>
                      <w:color w:val="4F81BD" w:themeColor="accent1"/>
                      <w:lang w:eastAsia="ja-JP"/>
                    </w:rPr>
                  </w:rPrChange>
                </w:rPr>
                <w:t>.</w:t>
              </w:r>
            </w:ins>
          </w:p>
        </w:tc>
        <w:tc>
          <w:tcPr>
            <w:tcW w:w="1124" w:type="dxa"/>
            <w:vAlign w:val="bottom"/>
            <w:tcPrChange w:id="26885"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6886" w:author="DuyNgo" w:date="2012-08-10T07:25:00Z"/>
                <w:rFonts w:cstheme="minorHAnsi"/>
                <w:sz w:val="24"/>
                <w:szCs w:val="24"/>
                <w:lang w:eastAsia="ja-JP"/>
                <w:rPrChange w:id="26887" w:author="DuyNgo" w:date="2012-08-10T08:15:00Z">
                  <w:rPr>
                    <w:ins w:id="26888"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6889"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6890" w:author="DuyNgo" w:date="2012-08-10T07:25:00Z"/>
                <w:rFonts w:cstheme="minorHAnsi"/>
                <w:sz w:val="24"/>
                <w:szCs w:val="24"/>
                <w:lang w:eastAsia="ja-JP"/>
                <w:rPrChange w:id="26891" w:author="DuyNgo" w:date="2012-08-10T08:15:00Z">
                  <w:rPr>
                    <w:ins w:id="26892" w:author="DuyNgo" w:date="2012-08-10T07:25:00Z"/>
                    <w:rFonts w:cstheme="minorHAnsi"/>
                    <w:lang w:eastAsia="ja-JP"/>
                  </w:rPr>
                </w:rPrChange>
              </w:rPr>
            </w:pPr>
          </w:p>
        </w:tc>
        <w:tc>
          <w:tcPr>
            <w:tcW w:w="1124" w:type="dxa"/>
            <w:vAlign w:val="bottom"/>
            <w:tcPrChange w:id="26893"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6894" w:author="DuyNgo" w:date="2012-08-10T07:25:00Z"/>
                <w:rFonts w:cstheme="minorHAnsi"/>
                <w:sz w:val="24"/>
                <w:szCs w:val="24"/>
                <w:lang w:eastAsia="ja-JP"/>
                <w:rPrChange w:id="26895" w:author="DuyNgo" w:date="2012-08-10T08:15:00Z">
                  <w:rPr>
                    <w:ins w:id="26896" w:author="DuyNgo" w:date="2012-08-10T07:25:00Z"/>
                    <w:rFonts w:cstheme="minorHAnsi"/>
                    <w:lang w:eastAsia="ja-JP"/>
                  </w:rPr>
                </w:rPrChange>
              </w:rPr>
            </w:pPr>
          </w:p>
        </w:tc>
      </w:tr>
      <w:tr w:rsidR="009C0AD9" w:rsidRPr="00303364" w:rsidTr="00E26716">
        <w:trPr>
          <w:cnfStyle w:val="000000100000" w:firstRow="0" w:lastRow="0" w:firstColumn="0" w:lastColumn="0" w:oddVBand="0" w:evenVBand="0" w:oddHBand="1" w:evenHBand="0" w:firstRowFirstColumn="0" w:firstRowLastColumn="0" w:lastRowFirstColumn="0" w:lastRowLastColumn="0"/>
          <w:ins w:id="26897"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6898" w:author="DuyNgo" w:date="2012-08-10T07:28:00Z">
              <w:tcPr>
                <w:tcW w:w="5103" w:type="dxa"/>
                <w:vAlign w:val="bottom"/>
              </w:tcPr>
            </w:tcPrChange>
          </w:tcPr>
          <w:p w:rsidR="009C0AD9" w:rsidRPr="00303364"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6899" w:author="DuyNgo" w:date="2012-08-10T07:25:00Z"/>
                <w:rFonts w:cstheme="minorHAnsi"/>
                <w:b w:val="0"/>
                <w:sz w:val="24"/>
                <w:szCs w:val="24"/>
                <w:lang w:eastAsia="ja-JP"/>
                <w:rPrChange w:id="26900" w:author="DuyNgo" w:date="2012-08-10T08:15:00Z">
                  <w:rPr>
                    <w:ins w:id="26901" w:author="DuyNgo" w:date="2012-08-10T07:25:00Z"/>
                    <w:rFonts w:cstheme="minorHAnsi"/>
                    <w:b w:val="0"/>
                    <w:bCs w:val="0"/>
                    <w:lang w:eastAsia="ja-JP"/>
                  </w:rPr>
                </w:rPrChange>
              </w:rPr>
            </w:pPr>
            <w:ins w:id="26902" w:author="DuyNgo" w:date="2012-08-10T07:25:00Z">
              <w:r w:rsidRPr="00303364">
                <w:rPr>
                  <w:rFonts w:cstheme="minorHAnsi"/>
                  <w:b w:val="0"/>
                  <w:sz w:val="24"/>
                  <w:szCs w:val="24"/>
                  <w:lang w:eastAsia="ja-JP"/>
                  <w:rPrChange w:id="26903" w:author="DuyNgo" w:date="2012-08-10T08:15:00Z">
                    <w:rPr>
                      <w:rFonts w:asciiTheme="majorHAnsi" w:eastAsiaTheme="majorEastAsia" w:hAnsiTheme="majorHAnsi" w:cstheme="minorHAnsi"/>
                      <w:b w:val="0"/>
                      <w:color w:val="4F81BD" w:themeColor="accent1"/>
                      <w:lang w:eastAsia="ja-JP"/>
                    </w:rPr>
                  </w:rPrChange>
                </w:rPr>
                <w:t xml:space="preserve">7. For all numeric fields check the minimum and maximum values </w:t>
              </w:r>
              <w:proofErr w:type="gramStart"/>
              <w:r w:rsidRPr="00303364">
                <w:rPr>
                  <w:rFonts w:cstheme="minorHAnsi"/>
                  <w:b w:val="0"/>
                  <w:sz w:val="24"/>
                  <w:szCs w:val="24"/>
                  <w:lang w:eastAsia="ja-JP"/>
                  <w:rPrChange w:id="26904" w:author="DuyNgo" w:date="2012-08-10T08:15:00Z">
                    <w:rPr>
                      <w:rFonts w:asciiTheme="majorHAnsi" w:eastAsiaTheme="majorEastAsia" w:hAnsiTheme="majorHAnsi" w:cstheme="minorHAnsi"/>
                      <w:b w:val="0"/>
                      <w:color w:val="4F81BD" w:themeColor="accent1"/>
                      <w:lang w:eastAsia="ja-JP"/>
                    </w:rPr>
                  </w:rPrChange>
                </w:rPr>
                <w:t>and also</w:t>
              </w:r>
              <w:proofErr w:type="gramEnd"/>
              <w:r w:rsidRPr="00303364">
                <w:rPr>
                  <w:rFonts w:cstheme="minorHAnsi"/>
                  <w:b w:val="0"/>
                  <w:sz w:val="24"/>
                  <w:szCs w:val="24"/>
                  <w:lang w:eastAsia="ja-JP"/>
                  <w:rPrChange w:id="26905" w:author="DuyNgo" w:date="2012-08-10T08:15:00Z">
                    <w:rPr>
                      <w:rFonts w:asciiTheme="majorHAnsi" w:eastAsiaTheme="majorEastAsia" w:hAnsiTheme="majorHAnsi" w:cstheme="minorHAnsi"/>
                      <w:b w:val="0"/>
                      <w:color w:val="4F81BD" w:themeColor="accent1"/>
                      <w:lang w:eastAsia="ja-JP"/>
                    </w:rPr>
                  </w:rPrChange>
                </w:rPr>
                <w:t xml:space="preserve"> some mid-range values allowable?</w:t>
              </w:r>
            </w:ins>
          </w:p>
        </w:tc>
        <w:tc>
          <w:tcPr>
            <w:tcW w:w="1124" w:type="dxa"/>
            <w:vAlign w:val="bottom"/>
            <w:tcPrChange w:id="26906"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100000" w:firstRow="0" w:lastRow="0" w:firstColumn="0" w:lastColumn="0" w:oddVBand="0" w:evenVBand="0" w:oddHBand="1" w:evenHBand="0" w:firstRowFirstColumn="0" w:firstRowLastColumn="0" w:lastRowFirstColumn="0" w:lastRowLastColumn="0"/>
              <w:rPr>
                <w:ins w:id="26907" w:author="DuyNgo" w:date="2012-08-10T07:25:00Z"/>
                <w:rFonts w:cstheme="minorHAnsi"/>
                <w:sz w:val="24"/>
                <w:szCs w:val="24"/>
                <w:lang w:eastAsia="ja-JP"/>
                <w:rPrChange w:id="26908" w:author="DuyNgo" w:date="2012-08-10T08:15:00Z">
                  <w:rPr>
                    <w:ins w:id="26909"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6910"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6911" w:author="DuyNgo" w:date="2012-08-10T07:25:00Z"/>
                <w:rFonts w:cstheme="minorHAnsi"/>
                <w:sz w:val="24"/>
                <w:szCs w:val="24"/>
                <w:lang w:eastAsia="ja-JP"/>
                <w:rPrChange w:id="26912" w:author="DuyNgo" w:date="2012-08-10T08:15:00Z">
                  <w:rPr>
                    <w:ins w:id="26913" w:author="DuyNgo" w:date="2012-08-10T07:25:00Z"/>
                    <w:rFonts w:cstheme="minorHAnsi"/>
                    <w:lang w:eastAsia="ja-JP"/>
                  </w:rPr>
                </w:rPrChange>
              </w:rPr>
            </w:pPr>
          </w:p>
        </w:tc>
        <w:tc>
          <w:tcPr>
            <w:tcW w:w="1124" w:type="dxa"/>
            <w:vAlign w:val="bottom"/>
            <w:tcPrChange w:id="26914"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6915" w:author="DuyNgo" w:date="2012-08-10T07:25:00Z"/>
                <w:rFonts w:cstheme="minorHAnsi"/>
                <w:sz w:val="24"/>
                <w:szCs w:val="24"/>
                <w:lang w:eastAsia="ja-JP"/>
                <w:rPrChange w:id="26916" w:author="DuyNgo" w:date="2012-08-10T08:15:00Z">
                  <w:rPr>
                    <w:ins w:id="26917" w:author="DuyNgo" w:date="2012-08-10T07:25:00Z"/>
                    <w:rFonts w:cstheme="minorHAnsi"/>
                    <w:lang w:eastAsia="ja-JP"/>
                  </w:rPr>
                </w:rPrChange>
              </w:rPr>
            </w:pPr>
          </w:p>
        </w:tc>
      </w:tr>
      <w:tr w:rsidR="009C0AD9" w:rsidRPr="00303364" w:rsidTr="00E26716">
        <w:trPr>
          <w:ins w:id="26918"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6919" w:author="DuyNgo" w:date="2012-08-10T07:28:00Z">
              <w:tcPr>
                <w:tcW w:w="5103" w:type="dxa"/>
                <w:vAlign w:val="bottom"/>
              </w:tcPr>
            </w:tcPrChange>
          </w:tcPr>
          <w:p w:rsidR="009C0AD9" w:rsidRPr="00303364" w:rsidRDefault="009C0AD9" w:rsidP="00227BA2">
            <w:pPr>
              <w:spacing w:after="200" w:line="276" w:lineRule="auto"/>
              <w:rPr>
                <w:ins w:id="26920" w:author="DuyNgo" w:date="2012-08-10T07:25:00Z"/>
                <w:rFonts w:cstheme="minorHAnsi"/>
                <w:b w:val="0"/>
                <w:sz w:val="24"/>
                <w:szCs w:val="24"/>
                <w:lang w:eastAsia="ja-JP"/>
                <w:rPrChange w:id="26921" w:author="DuyNgo" w:date="2012-08-10T08:15:00Z">
                  <w:rPr>
                    <w:ins w:id="26922" w:author="DuyNgo" w:date="2012-08-10T07:25:00Z"/>
                    <w:rFonts w:cstheme="minorHAnsi"/>
                    <w:b w:val="0"/>
                    <w:bCs w:val="0"/>
                    <w:lang w:eastAsia="ja-JP"/>
                  </w:rPr>
                </w:rPrChange>
              </w:rPr>
            </w:pPr>
            <w:ins w:id="26923" w:author="DuyNgo" w:date="2012-08-10T07:25:00Z">
              <w:r w:rsidRPr="00303364">
                <w:rPr>
                  <w:rFonts w:cstheme="minorHAnsi"/>
                  <w:b w:val="0"/>
                  <w:sz w:val="24"/>
                  <w:szCs w:val="24"/>
                  <w:lang w:eastAsia="ja-JP"/>
                  <w:rPrChange w:id="26924" w:author="DuyNgo" w:date="2012-08-10T08:15:00Z">
                    <w:rPr>
                      <w:rFonts w:asciiTheme="majorHAnsi" w:eastAsiaTheme="majorEastAsia" w:hAnsiTheme="majorHAnsi" w:cstheme="minorHAnsi"/>
                      <w:b w:val="0"/>
                      <w:color w:val="4F81BD" w:themeColor="accent1"/>
                      <w:lang w:eastAsia="ja-JP"/>
                    </w:rPr>
                  </w:rPrChange>
                </w:rPr>
                <w:t xml:space="preserve">8. For all character/alphanumeric fields check the field to ensure that there is a character limit specified and that this limit is </w:t>
              </w:r>
              <w:proofErr w:type="gramStart"/>
              <w:r w:rsidRPr="00303364">
                <w:rPr>
                  <w:rFonts w:cstheme="minorHAnsi"/>
                  <w:b w:val="0"/>
                  <w:sz w:val="24"/>
                  <w:szCs w:val="24"/>
                  <w:lang w:eastAsia="ja-JP"/>
                  <w:rPrChange w:id="26925" w:author="DuyNgo" w:date="2012-08-10T08:15:00Z">
                    <w:rPr>
                      <w:rFonts w:asciiTheme="majorHAnsi" w:eastAsiaTheme="majorEastAsia" w:hAnsiTheme="majorHAnsi" w:cstheme="minorHAnsi"/>
                      <w:b w:val="0"/>
                      <w:color w:val="4F81BD" w:themeColor="accent1"/>
                      <w:lang w:eastAsia="ja-JP"/>
                    </w:rPr>
                  </w:rPrChange>
                </w:rPr>
                <w:t>exactly correct</w:t>
              </w:r>
              <w:proofErr w:type="gramEnd"/>
              <w:r w:rsidRPr="00303364">
                <w:rPr>
                  <w:rFonts w:cstheme="minorHAnsi"/>
                  <w:b w:val="0"/>
                  <w:sz w:val="24"/>
                  <w:szCs w:val="24"/>
                  <w:lang w:eastAsia="ja-JP"/>
                  <w:rPrChange w:id="26926" w:author="DuyNgo" w:date="2012-08-10T08:15:00Z">
                    <w:rPr>
                      <w:rFonts w:asciiTheme="majorHAnsi" w:eastAsiaTheme="majorEastAsia" w:hAnsiTheme="majorHAnsi" w:cstheme="minorHAnsi"/>
                      <w:b w:val="0"/>
                      <w:color w:val="4F81BD" w:themeColor="accent1"/>
                      <w:lang w:eastAsia="ja-JP"/>
                    </w:rPr>
                  </w:rPrChange>
                </w:rPr>
                <w:t xml:space="preserve"> for the specified database size?</w:t>
              </w:r>
            </w:ins>
          </w:p>
        </w:tc>
        <w:tc>
          <w:tcPr>
            <w:tcW w:w="1124" w:type="dxa"/>
            <w:vAlign w:val="bottom"/>
            <w:tcPrChange w:id="26927"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6928" w:author="DuyNgo" w:date="2012-08-10T07:25:00Z"/>
                <w:rFonts w:cstheme="minorHAnsi"/>
                <w:sz w:val="24"/>
                <w:szCs w:val="24"/>
                <w:lang w:eastAsia="ja-JP"/>
                <w:rPrChange w:id="26929" w:author="DuyNgo" w:date="2012-08-10T08:15:00Z">
                  <w:rPr>
                    <w:ins w:id="26930"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6931"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6932" w:author="DuyNgo" w:date="2012-08-10T07:25:00Z"/>
                <w:rFonts w:cstheme="minorHAnsi"/>
                <w:sz w:val="24"/>
                <w:szCs w:val="24"/>
                <w:lang w:eastAsia="ja-JP"/>
                <w:rPrChange w:id="26933" w:author="DuyNgo" w:date="2012-08-10T08:15:00Z">
                  <w:rPr>
                    <w:ins w:id="26934" w:author="DuyNgo" w:date="2012-08-10T07:25:00Z"/>
                    <w:rFonts w:cstheme="minorHAnsi"/>
                    <w:lang w:eastAsia="ja-JP"/>
                  </w:rPr>
                </w:rPrChange>
              </w:rPr>
            </w:pPr>
          </w:p>
        </w:tc>
        <w:tc>
          <w:tcPr>
            <w:tcW w:w="1124" w:type="dxa"/>
            <w:vAlign w:val="bottom"/>
            <w:tcPrChange w:id="26935"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6936" w:author="DuyNgo" w:date="2012-08-10T07:25:00Z"/>
                <w:rFonts w:cstheme="minorHAnsi"/>
                <w:sz w:val="24"/>
                <w:szCs w:val="24"/>
                <w:lang w:eastAsia="ja-JP"/>
                <w:rPrChange w:id="26937" w:author="DuyNgo" w:date="2012-08-10T08:15:00Z">
                  <w:rPr>
                    <w:ins w:id="26938" w:author="DuyNgo" w:date="2012-08-10T07:25:00Z"/>
                    <w:rFonts w:cstheme="minorHAnsi"/>
                    <w:lang w:eastAsia="ja-JP"/>
                  </w:rPr>
                </w:rPrChange>
              </w:rPr>
            </w:pPr>
          </w:p>
        </w:tc>
      </w:tr>
      <w:tr w:rsidR="009C0AD9" w:rsidRPr="00303364" w:rsidTr="00E26716">
        <w:trPr>
          <w:cnfStyle w:val="000000100000" w:firstRow="0" w:lastRow="0" w:firstColumn="0" w:lastColumn="0" w:oddVBand="0" w:evenVBand="0" w:oddHBand="1" w:evenHBand="0" w:firstRowFirstColumn="0" w:firstRowLastColumn="0" w:lastRowFirstColumn="0" w:lastRowLastColumn="0"/>
          <w:ins w:id="26939"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6940" w:author="DuyNgo" w:date="2012-08-10T07:28:00Z">
              <w:tcPr>
                <w:tcW w:w="5103" w:type="dxa"/>
                <w:vAlign w:val="bottom"/>
              </w:tcPr>
            </w:tcPrChange>
          </w:tcPr>
          <w:p w:rsidR="009C0AD9" w:rsidRPr="00303364"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6941" w:author="DuyNgo" w:date="2012-08-10T07:25:00Z"/>
                <w:rFonts w:cstheme="minorHAnsi"/>
                <w:b w:val="0"/>
                <w:sz w:val="24"/>
                <w:szCs w:val="24"/>
                <w:lang w:eastAsia="ja-JP"/>
                <w:rPrChange w:id="26942" w:author="DuyNgo" w:date="2012-08-10T08:15:00Z">
                  <w:rPr>
                    <w:ins w:id="26943" w:author="DuyNgo" w:date="2012-08-10T07:25:00Z"/>
                    <w:rFonts w:cstheme="minorHAnsi"/>
                    <w:b w:val="0"/>
                    <w:bCs w:val="0"/>
                    <w:lang w:eastAsia="ja-JP"/>
                  </w:rPr>
                </w:rPrChange>
              </w:rPr>
            </w:pPr>
            <w:ins w:id="26944" w:author="DuyNgo" w:date="2012-08-10T07:25:00Z">
              <w:r w:rsidRPr="00303364">
                <w:rPr>
                  <w:rFonts w:cstheme="minorHAnsi"/>
                  <w:b w:val="0"/>
                  <w:sz w:val="24"/>
                  <w:szCs w:val="24"/>
                  <w:lang w:eastAsia="ja-JP"/>
                  <w:rPrChange w:id="26945" w:author="DuyNgo" w:date="2012-08-10T08:15:00Z">
                    <w:rPr>
                      <w:rFonts w:asciiTheme="majorHAnsi" w:eastAsiaTheme="majorEastAsia" w:hAnsiTheme="majorHAnsi" w:cstheme="minorHAnsi"/>
                      <w:b w:val="0"/>
                      <w:color w:val="4F81BD" w:themeColor="accent1"/>
                      <w:lang w:eastAsia="ja-JP"/>
                    </w:rPr>
                  </w:rPrChange>
                </w:rPr>
                <w:t>9. Do all mandatory fields require user input?</w:t>
              </w:r>
            </w:ins>
          </w:p>
        </w:tc>
        <w:tc>
          <w:tcPr>
            <w:tcW w:w="1124" w:type="dxa"/>
            <w:vAlign w:val="bottom"/>
            <w:tcPrChange w:id="26946"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100000" w:firstRow="0" w:lastRow="0" w:firstColumn="0" w:lastColumn="0" w:oddVBand="0" w:evenVBand="0" w:oddHBand="1" w:evenHBand="0" w:firstRowFirstColumn="0" w:firstRowLastColumn="0" w:lastRowFirstColumn="0" w:lastRowLastColumn="0"/>
              <w:rPr>
                <w:ins w:id="26947" w:author="DuyNgo" w:date="2012-08-10T07:25:00Z"/>
                <w:rFonts w:cstheme="minorHAnsi"/>
                <w:sz w:val="24"/>
                <w:szCs w:val="24"/>
                <w:lang w:eastAsia="ja-JP"/>
                <w:rPrChange w:id="26948" w:author="DuyNgo" w:date="2012-08-10T08:15:00Z">
                  <w:rPr>
                    <w:ins w:id="26949"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6950"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6951" w:author="DuyNgo" w:date="2012-08-10T07:25:00Z"/>
                <w:rFonts w:cstheme="minorHAnsi"/>
                <w:sz w:val="24"/>
                <w:szCs w:val="24"/>
                <w:lang w:eastAsia="ja-JP"/>
                <w:rPrChange w:id="26952" w:author="DuyNgo" w:date="2012-08-10T08:15:00Z">
                  <w:rPr>
                    <w:ins w:id="26953" w:author="DuyNgo" w:date="2012-08-10T07:25:00Z"/>
                    <w:rFonts w:cstheme="minorHAnsi"/>
                    <w:lang w:eastAsia="ja-JP"/>
                  </w:rPr>
                </w:rPrChange>
              </w:rPr>
            </w:pPr>
          </w:p>
        </w:tc>
        <w:tc>
          <w:tcPr>
            <w:tcW w:w="1124" w:type="dxa"/>
            <w:vAlign w:val="bottom"/>
            <w:tcPrChange w:id="26954"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6955" w:author="DuyNgo" w:date="2012-08-10T07:25:00Z"/>
                <w:rFonts w:cstheme="minorHAnsi"/>
                <w:sz w:val="24"/>
                <w:szCs w:val="24"/>
                <w:lang w:eastAsia="ja-JP"/>
                <w:rPrChange w:id="26956" w:author="DuyNgo" w:date="2012-08-10T08:15:00Z">
                  <w:rPr>
                    <w:ins w:id="26957" w:author="DuyNgo" w:date="2012-08-10T07:25:00Z"/>
                    <w:rFonts w:cstheme="minorHAnsi"/>
                    <w:lang w:eastAsia="ja-JP"/>
                  </w:rPr>
                </w:rPrChange>
              </w:rPr>
            </w:pPr>
          </w:p>
        </w:tc>
      </w:tr>
      <w:tr w:rsidR="009C0AD9" w:rsidRPr="00303364" w:rsidTr="00E26716">
        <w:trPr>
          <w:ins w:id="26958"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6959" w:author="DuyNgo" w:date="2012-08-10T07:28:00Z">
              <w:tcPr>
                <w:tcW w:w="5103" w:type="dxa"/>
                <w:vAlign w:val="bottom"/>
              </w:tcPr>
            </w:tcPrChange>
          </w:tcPr>
          <w:p w:rsidR="009C0AD9" w:rsidRPr="00303364" w:rsidRDefault="009C0AD9" w:rsidP="00227BA2">
            <w:pPr>
              <w:spacing w:after="200" w:line="276" w:lineRule="auto"/>
              <w:rPr>
                <w:ins w:id="26960" w:author="DuyNgo" w:date="2012-08-10T07:25:00Z"/>
                <w:rFonts w:cstheme="minorHAnsi"/>
                <w:b w:val="0"/>
                <w:sz w:val="24"/>
                <w:szCs w:val="24"/>
                <w:lang w:eastAsia="ja-JP"/>
                <w:rPrChange w:id="26961" w:author="DuyNgo" w:date="2012-08-10T08:15:00Z">
                  <w:rPr>
                    <w:ins w:id="26962" w:author="DuyNgo" w:date="2012-08-10T07:25:00Z"/>
                    <w:rFonts w:cstheme="minorHAnsi"/>
                    <w:b w:val="0"/>
                    <w:bCs w:val="0"/>
                    <w:lang w:eastAsia="ja-JP"/>
                  </w:rPr>
                </w:rPrChange>
              </w:rPr>
            </w:pPr>
            <w:ins w:id="26963" w:author="DuyNgo" w:date="2012-08-10T07:25:00Z">
              <w:r w:rsidRPr="00303364">
                <w:rPr>
                  <w:rFonts w:cstheme="minorHAnsi"/>
                  <w:b w:val="0"/>
                  <w:sz w:val="24"/>
                  <w:szCs w:val="24"/>
                  <w:lang w:eastAsia="ja-JP"/>
                  <w:rPrChange w:id="26964" w:author="DuyNgo" w:date="2012-08-10T08:15:00Z">
                    <w:rPr>
                      <w:rFonts w:asciiTheme="majorHAnsi" w:eastAsiaTheme="majorEastAsia" w:hAnsiTheme="majorHAnsi" w:cstheme="minorHAnsi"/>
                      <w:b w:val="0"/>
                      <w:color w:val="4F81BD" w:themeColor="accent1"/>
                      <w:lang w:eastAsia="ja-JP"/>
                    </w:rPr>
                  </w:rPrChange>
                </w:rPr>
                <w:t xml:space="preserve">10. If any of the database columns </w:t>
              </w:r>
              <w:proofErr w:type="gramStart"/>
              <w:r w:rsidRPr="00303364">
                <w:rPr>
                  <w:rFonts w:cstheme="minorHAnsi"/>
                  <w:b w:val="0"/>
                  <w:sz w:val="24"/>
                  <w:szCs w:val="24"/>
                  <w:lang w:eastAsia="ja-JP"/>
                  <w:rPrChange w:id="26965" w:author="DuyNgo" w:date="2012-08-10T08:15:00Z">
                    <w:rPr>
                      <w:rFonts w:asciiTheme="majorHAnsi" w:eastAsiaTheme="majorEastAsia" w:hAnsiTheme="majorHAnsi" w:cstheme="minorHAnsi"/>
                      <w:b w:val="0"/>
                      <w:color w:val="4F81BD" w:themeColor="accent1"/>
                      <w:lang w:eastAsia="ja-JP"/>
                    </w:rPr>
                  </w:rPrChange>
                </w:rPr>
                <w:t>don't</w:t>
              </w:r>
              <w:proofErr w:type="gramEnd"/>
              <w:r w:rsidRPr="00303364">
                <w:rPr>
                  <w:rFonts w:cstheme="minorHAnsi"/>
                  <w:b w:val="0"/>
                  <w:sz w:val="24"/>
                  <w:szCs w:val="24"/>
                  <w:lang w:eastAsia="ja-JP"/>
                  <w:rPrChange w:id="26966" w:author="DuyNgo" w:date="2012-08-10T08:15:00Z">
                    <w:rPr>
                      <w:rFonts w:asciiTheme="majorHAnsi" w:eastAsiaTheme="majorEastAsia" w:hAnsiTheme="majorHAnsi" w:cstheme="minorHAnsi"/>
                      <w:b w:val="0"/>
                      <w:color w:val="4F81BD" w:themeColor="accent1"/>
                      <w:lang w:eastAsia="ja-JP"/>
                    </w:rPr>
                  </w:rPrChange>
                </w:rPr>
                <w:t xml:space="preserve"> allow null values then the corresponding screen fields must be mandatory. (If any </w:t>
              </w:r>
              <w:proofErr w:type="gramStart"/>
              <w:r w:rsidRPr="00303364">
                <w:rPr>
                  <w:rFonts w:cstheme="minorHAnsi"/>
                  <w:b w:val="0"/>
                  <w:sz w:val="24"/>
                  <w:szCs w:val="24"/>
                  <w:lang w:eastAsia="ja-JP"/>
                  <w:rPrChange w:id="26967" w:author="DuyNgo" w:date="2012-08-10T08:15:00Z">
                    <w:rPr>
                      <w:rFonts w:asciiTheme="majorHAnsi" w:eastAsiaTheme="majorEastAsia" w:hAnsiTheme="majorHAnsi" w:cstheme="minorHAnsi"/>
                      <w:b w:val="0"/>
                      <w:color w:val="4F81BD" w:themeColor="accent1"/>
                      <w:lang w:eastAsia="ja-JP"/>
                    </w:rPr>
                  </w:rPrChange>
                </w:rPr>
                <w:t>field</w:t>
              </w:r>
              <w:proofErr w:type="gramEnd"/>
              <w:r w:rsidRPr="00303364">
                <w:rPr>
                  <w:rFonts w:cstheme="minorHAnsi"/>
                  <w:b w:val="0"/>
                  <w:sz w:val="24"/>
                  <w:szCs w:val="24"/>
                  <w:lang w:eastAsia="ja-JP"/>
                  <w:rPrChange w:id="26968" w:author="DuyNgo" w:date="2012-08-10T08:15:00Z">
                    <w:rPr>
                      <w:rFonts w:asciiTheme="majorHAnsi" w:eastAsiaTheme="majorEastAsia" w:hAnsiTheme="majorHAnsi" w:cstheme="minorHAnsi"/>
                      <w:b w:val="0"/>
                      <w:color w:val="4F81BD" w:themeColor="accent1"/>
                      <w:lang w:eastAsia="ja-JP"/>
                    </w:rPr>
                  </w:rPrChange>
                </w:rPr>
                <w:t xml:space="preserve"> which initially was mandatory has become optional then check whether null values are allowed in this field.)</w:t>
              </w:r>
            </w:ins>
          </w:p>
        </w:tc>
        <w:tc>
          <w:tcPr>
            <w:tcW w:w="1124" w:type="dxa"/>
            <w:vAlign w:val="bottom"/>
            <w:tcPrChange w:id="26969"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6970" w:author="DuyNgo" w:date="2012-08-10T07:25:00Z"/>
                <w:rFonts w:cstheme="minorHAnsi"/>
                <w:sz w:val="24"/>
                <w:szCs w:val="24"/>
                <w:lang w:eastAsia="ja-JP"/>
                <w:rPrChange w:id="26971" w:author="DuyNgo" w:date="2012-08-10T08:15:00Z">
                  <w:rPr>
                    <w:ins w:id="26972"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6973"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6974" w:author="DuyNgo" w:date="2012-08-10T07:25:00Z"/>
                <w:rFonts w:cstheme="minorHAnsi"/>
                <w:sz w:val="24"/>
                <w:szCs w:val="24"/>
                <w:lang w:eastAsia="ja-JP"/>
                <w:rPrChange w:id="26975" w:author="DuyNgo" w:date="2012-08-10T08:15:00Z">
                  <w:rPr>
                    <w:ins w:id="26976" w:author="DuyNgo" w:date="2012-08-10T07:25:00Z"/>
                    <w:rFonts w:cstheme="minorHAnsi"/>
                    <w:lang w:eastAsia="ja-JP"/>
                  </w:rPr>
                </w:rPrChange>
              </w:rPr>
            </w:pPr>
          </w:p>
        </w:tc>
        <w:tc>
          <w:tcPr>
            <w:tcW w:w="1124" w:type="dxa"/>
            <w:vAlign w:val="bottom"/>
            <w:tcPrChange w:id="26977"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6978" w:author="DuyNgo" w:date="2012-08-10T07:25:00Z"/>
                <w:rFonts w:cstheme="minorHAnsi"/>
                <w:sz w:val="24"/>
                <w:szCs w:val="24"/>
                <w:lang w:eastAsia="ja-JP"/>
                <w:rPrChange w:id="26979" w:author="DuyNgo" w:date="2012-08-10T08:15:00Z">
                  <w:rPr>
                    <w:ins w:id="26980" w:author="DuyNgo" w:date="2012-08-10T07:25:00Z"/>
                    <w:rFonts w:cstheme="minorHAnsi"/>
                    <w:lang w:eastAsia="ja-JP"/>
                  </w:rPr>
                </w:rPrChange>
              </w:rPr>
            </w:pPr>
          </w:p>
        </w:tc>
      </w:tr>
    </w:tbl>
    <w:p w:rsidR="009C0AD9" w:rsidRPr="00303364" w:rsidRDefault="009C0AD9" w:rsidP="009C0AD9">
      <w:pPr>
        <w:rPr>
          <w:ins w:id="26981" w:author="DuyNgo" w:date="2012-08-10T07:25:00Z"/>
          <w:rFonts w:cstheme="minorHAnsi"/>
          <w:sz w:val="24"/>
          <w:szCs w:val="24"/>
          <w:rPrChange w:id="26982" w:author="DuyNgo" w:date="2012-08-10T08:15:00Z">
            <w:rPr>
              <w:ins w:id="26983" w:author="DuyNgo" w:date="2012-08-10T07:25:00Z"/>
            </w:rPr>
          </w:rPrChange>
        </w:rPr>
      </w:pPr>
    </w:p>
    <w:p w:rsidR="009C0AD9" w:rsidRPr="00303364" w:rsidRDefault="009C0AD9">
      <w:pPr>
        <w:pStyle w:val="Heading3"/>
        <w:numPr>
          <w:ilvl w:val="1"/>
          <w:numId w:val="6"/>
        </w:numPr>
        <w:spacing w:before="120"/>
        <w:rPr>
          <w:ins w:id="26984" w:author="DuyNgo" w:date="2012-08-10T07:25:00Z"/>
          <w:rFonts w:asciiTheme="minorHAnsi" w:hAnsiTheme="minorHAnsi" w:cstheme="minorHAnsi"/>
          <w:sz w:val="24"/>
          <w:szCs w:val="24"/>
          <w:rPrChange w:id="26985" w:author="DuyNgo" w:date="2012-08-10T08:15:00Z">
            <w:rPr>
              <w:ins w:id="26986" w:author="DuyNgo" w:date="2012-08-10T07:25:00Z"/>
            </w:rPr>
          </w:rPrChange>
        </w:rPr>
        <w:pPrChange w:id="26987" w:author="DuyNgo" w:date="2012-08-10T07:26:00Z">
          <w:pPr>
            <w:pStyle w:val="Heading3"/>
            <w:numPr>
              <w:ilvl w:val="1"/>
              <w:numId w:val="42"/>
            </w:numPr>
            <w:spacing w:before="120"/>
            <w:ind w:left="720" w:hanging="360"/>
          </w:pPr>
        </w:pPrChange>
      </w:pPr>
      <w:bookmarkStart w:id="26988" w:name="_Toc319824985"/>
      <w:bookmarkStart w:id="26989" w:name="_Toc332351409"/>
      <w:ins w:id="26990" w:author="DuyNgo" w:date="2012-08-10T07:25:00Z">
        <w:r w:rsidRPr="00303364">
          <w:rPr>
            <w:rFonts w:asciiTheme="minorHAnsi" w:hAnsiTheme="minorHAnsi" w:cstheme="minorHAnsi"/>
            <w:sz w:val="24"/>
            <w:szCs w:val="24"/>
            <w:rPrChange w:id="26991" w:author="DuyNgo" w:date="2012-08-10T08:15:00Z">
              <w:rPr/>
            </w:rPrChange>
          </w:rPr>
          <w:t>Submission Checklist</w:t>
        </w:r>
        <w:bookmarkEnd w:id="26988"/>
        <w:bookmarkEnd w:id="26989"/>
      </w:ins>
    </w:p>
    <w:tbl>
      <w:tblPr>
        <w:tblStyle w:val="LightList-Accent5"/>
        <w:tblW w:w="0" w:type="auto"/>
        <w:tblInd w:w="468" w:type="dxa"/>
        <w:tblLayout w:type="fixed"/>
        <w:tblLook w:val="04A0" w:firstRow="1" w:lastRow="0" w:firstColumn="1" w:lastColumn="0" w:noHBand="0" w:noVBand="1"/>
        <w:tblPrChange w:id="26992" w:author="DuyNgo" w:date="2012-08-10T07:29:00Z">
          <w:tblPr>
            <w:tblStyle w:val="LightList-Accent5"/>
            <w:tblW w:w="0" w:type="auto"/>
            <w:tblInd w:w="1101" w:type="dxa"/>
            <w:tblLayout w:type="fixed"/>
            <w:tblLook w:val="04A0" w:firstRow="1" w:lastRow="0" w:firstColumn="1" w:lastColumn="0" w:noHBand="0" w:noVBand="1"/>
          </w:tblPr>
        </w:tblPrChange>
      </w:tblPr>
      <w:tblGrid>
        <w:gridCol w:w="850"/>
        <w:gridCol w:w="5348"/>
        <w:gridCol w:w="759"/>
        <w:gridCol w:w="759"/>
        <w:gridCol w:w="759"/>
        <w:tblGridChange w:id="26993">
          <w:tblGrid>
            <w:gridCol w:w="850"/>
            <w:gridCol w:w="5348"/>
            <w:gridCol w:w="759"/>
            <w:gridCol w:w="759"/>
            <w:gridCol w:w="759"/>
          </w:tblGrid>
        </w:tblGridChange>
      </w:tblGrid>
      <w:tr w:rsidR="009C0AD9" w:rsidRPr="00303364" w:rsidTr="00BA0282">
        <w:trPr>
          <w:cnfStyle w:val="100000000000" w:firstRow="1" w:lastRow="0" w:firstColumn="0" w:lastColumn="0" w:oddVBand="0" w:evenVBand="0" w:oddHBand="0" w:evenHBand="0" w:firstRowFirstColumn="0" w:firstRowLastColumn="0" w:lastRowFirstColumn="0" w:lastRowLastColumn="0"/>
          <w:ins w:id="26994" w:author="DuyNgo" w:date="2012-08-10T07:25:00Z"/>
        </w:trPr>
        <w:tc>
          <w:tcPr>
            <w:cnfStyle w:val="001000000000" w:firstRow="0" w:lastRow="0" w:firstColumn="1" w:lastColumn="0" w:oddVBand="0" w:evenVBand="0" w:oddHBand="0" w:evenHBand="0" w:firstRowFirstColumn="0" w:firstRowLastColumn="0" w:lastRowFirstColumn="0" w:lastRowLastColumn="0"/>
            <w:tcW w:w="6198" w:type="dxa"/>
            <w:gridSpan w:val="2"/>
            <w:tcPrChange w:id="26995" w:author="DuyNgo" w:date="2012-08-10T07:29:00Z">
              <w:tcPr>
                <w:tcW w:w="6198" w:type="dxa"/>
                <w:gridSpan w:val="2"/>
              </w:tcPr>
            </w:tcPrChange>
          </w:tcPr>
          <w:p w:rsidR="009C0AD9" w:rsidRPr="00303364" w:rsidRDefault="009C0AD9">
            <w:pPr>
              <w:spacing w:before="120" w:line="360" w:lineRule="auto"/>
              <w:jc w:val="center"/>
              <w:cnfStyle w:val="101000000000" w:firstRow="1" w:lastRow="0" w:firstColumn="1" w:lastColumn="0" w:oddVBand="0" w:evenVBand="0" w:oddHBand="0" w:evenHBand="0" w:firstRowFirstColumn="0" w:firstRowLastColumn="0" w:lastRowFirstColumn="0" w:lastRowLastColumn="0"/>
              <w:rPr>
                <w:ins w:id="26996" w:author="DuyNgo" w:date="2012-08-10T07:25:00Z"/>
                <w:rFonts w:cstheme="minorHAnsi"/>
                <w:sz w:val="24"/>
                <w:szCs w:val="24"/>
                <w:rPrChange w:id="26997" w:author="DuyNgo" w:date="2012-08-10T08:15:00Z">
                  <w:rPr>
                    <w:ins w:id="26998" w:author="DuyNgo" w:date="2012-08-10T07:25:00Z"/>
                    <w:b w:val="0"/>
                    <w:bCs w:val="0"/>
                    <w:color w:val="auto"/>
                  </w:rPr>
                </w:rPrChange>
              </w:rPr>
              <w:pPrChange w:id="26999" w:author="DuyNgo" w:date="2012-08-10T07:28:00Z">
                <w:pPr>
                  <w:spacing w:before="120" w:after="200" w:line="360" w:lineRule="auto"/>
                  <w:jc w:val="center"/>
                  <w:cnfStyle w:val="101000000000" w:firstRow="1" w:lastRow="0" w:firstColumn="1" w:lastColumn="0" w:oddVBand="0" w:evenVBand="0" w:oddHBand="0" w:evenHBand="0" w:firstRowFirstColumn="0" w:firstRowLastColumn="0" w:lastRowFirstColumn="0" w:lastRowLastColumn="0"/>
                </w:pPr>
              </w:pPrChange>
            </w:pPr>
            <w:ins w:id="27000" w:author="DuyNgo" w:date="2012-08-10T07:25:00Z">
              <w:r w:rsidRPr="00303364">
                <w:rPr>
                  <w:rFonts w:cstheme="minorHAnsi"/>
                  <w:sz w:val="24"/>
                  <w:szCs w:val="24"/>
                  <w:rPrChange w:id="27001" w:author="DuyNgo" w:date="2012-08-10T08:15:00Z">
                    <w:rPr/>
                  </w:rPrChange>
                </w:rPr>
                <w:t>Question</w:t>
              </w:r>
            </w:ins>
          </w:p>
        </w:tc>
        <w:tc>
          <w:tcPr>
            <w:tcW w:w="759" w:type="dxa"/>
            <w:tcPrChange w:id="27002" w:author="DuyNgo" w:date="2012-08-10T07:29:00Z">
              <w:tcPr>
                <w:tcW w:w="759" w:type="dxa"/>
              </w:tcPr>
            </w:tcPrChange>
          </w:tcPr>
          <w:p w:rsidR="009C0AD9" w:rsidRPr="00303364" w:rsidRDefault="009C0AD9">
            <w:pPr>
              <w:spacing w:before="120" w:line="360" w:lineRule="auto"/>
              <w:jc w:val="center"/>
              <w:cnfStyle w:val="100000000000" w:firstRow="1" w:lastRow="0" w:firstColumn="0" w:lastColumn="0" w:oddVBand="0" w:evenVBand="0" w:oddHBand="0" w:evenHBand="0" w:firstRowFirstColumn="0" w:firstRowLastColumn="0" w:lastRowFirstColumn="0" w:lastRowLastColumn="0"/>
              <w:rPr>
                <w:ins w:id="27003" w:author="DuyNgo" w:date="2012-08-10T07:25:00Z"/>
                <w:rFonts w:cstheme="minorHAnsi"/>
                <w:sz w:val="24"/>
                <w:szCs w:val="24"/>
                <w:rPrChange w:id="27004" w:author="DuyNgo" w:date="2012-08-10T08:15:00Z">
                  <w:rPr>
                    <w:ins w:id="27005" w:author="DuyNgo" w:date="2012-08-10T07:25:00Z"/>
                    <w:b w:val="0"/>
                    <w:bCs w:val="0"/>
                    <w:color w:val="auto"/>
                  </w:rPr>
                </w:rPrChange>
              </w:rPr>
              <w:pPrChange w:id="27006" w:author="DuyNgo" w:date="2012-08-10T07:28:00Z">
                <w:pPr>
                  <w:spacing w:before="120" w:after="200" w:line="360" w:lineRule="auto"/>
                  <w:jc w:val="center"/>
                  <w:cnfStyle w:val="100000000000" w:firstRow="1" w:lastRow="0" w:firstColumn="0" w:lastColumn="0" w:oddVBand="0" w:evenVBand="0" w:oddHBand="0" w:evenHBand="0" w:firstRowFirstColumn="0" w:firstRowLastColumn="0" w:lastRowFirstColumn="0" w:lastRowLastColumn="0"/>
                </w:pPr>
              </w:pPrChange>
            </w:pPr>
            <w:ins w:id="27007" w:author="DuyNgo" w:date="2012-08-10T07:25:00Z">
              <w:r w:rsidRPr="00303364">
                <w:rPr>
                  <w:rFonts w:cstheme="minorHAnsi"/>
                  <w:sz w:val="24"/>
                  <w:szCs w:val="24"/>
                  <w:rPrChange w:id="27008" w:author="DuyNgo" w:date="2012-08-10T08:15:00Z">
                    <w:rPr/>
                  </w:rPrChange>
                </w:rPr>
                <w:t>Yes</w:t>
              </w:r>
            </w:ins>
          </w:p>
        </w:tc>
        <w:tc>
          <w:tcPr>
            <w:tcW w:w="759" w:type="dxa"/>
            <w:tcPrChange w:id="27009" w:author="DuyNgo" w:date="2012-08-10T07:29:00Z">
              <w:tcPr>
                <w:tcW w:w="759" w:type="dxa"/>
              </w:tcPr>
            </w:tcPrChange>
          </w:tcPr>
          <w:p w:rsidR="009C0AD9" w:rsidRPr="00303364" w:rsidRDefault="009C0AD9">
            <w:pPr>
              <w:spacing w:before="120" w:line="360" w:lineRule="auto"/>
              <w:jc w:val="center"/>
              <w:cnfStyle w:val="100000000000" w:firstRow="1" w:lastRow="0" w:firstColumn="0" w:lastColumn="0" w:oddVBand="0" w:evenVBand="0" w:oddHBand="0" w:evenHBand="0" w:firstRowFirstColumn="0" w:firstRowLastColumn="0" w:lastRowFirstColumn="0" w:lastRowLastColumn="0"/>
              <w:rPr>
                <w:ins w:id="27010" w:author="DuyNgo" w:date="2012-08-10T07:25:00Z"/>
                <w:rFonts w:cstheme="minorHAnsi"/>
                <w:sz w:val="24"/>
                <w:szCs w:val="24"/>
                <w:rPrChange w:id="27011" w:author="DuyNgo" w:date="2012-08-10T08:15:00Z">
                  <w:rPr>
                    <w:ins w:id="27012" w:author="DuyNgo" w:date="2012-08-10T07:25:00Z"/>
                    <w:b w:val="0"/>
                    <w:bCs w:val="0"/>
                    <w:color w:val="auto"/>
                  </w:rPr>
                </w:rPrChange>
              </w:rPr>
              <w:pPrChange w:id="27013" w:author="DuyNgo" w:date="2012-08-10T07:28:00Z">
                <w:pPr>
                  <w:spacing w:before="120" w:after="200" w:line="360" w:lineRule="auto"/>
                  <w:jc w:val="center"/>
                  <w:cnfStyle w:val="100000000000" w:firstRow="1" w:lastRow="0" w:firstColumn="0" w:lastColumn="0" w:oddVBand="0" w:evenVBand="0" w:oddHBand="0" w:evenHBand="0" w:firstRowFirstColumn="0" w:firstRowLastColumn="0" w:lastRowFirstColumn="0" w:lastRowLastColumn="0"/>
                </w:pPr>
              </w:pPrChange>
            </w:pPr>
            <w:ins w:id="27014" w:author="DuyNgo" w:date="2012-08-10T07:25:00Z">
              <w:r w:rsidRPr="00303364">
                <w:rPr>
                  <w:rFonts w:cstheme="minorHAnsi"/>
                  <w:sz w:val="24"/>
                  <w:szCs w:val="24"/>
                  <w:rPrChange w:id="27015" w:author="DuyNgo" w:date="2012-08-10T08:15:00Z">
                    <w:rPr/>
                  </w:rPrChange>
                </w:rPr>
                <w:t>No</w:t>
              </w:r>
            </w:ins>
          </w:p>
        </w:tc>
        <w:tc>
          <w:tcPr>
            <w:tcW w:w="759" w:type="dxa"/>
            <w:tcPrChange w:id="27016" w:author="DuyNgo" w:date="2012-08-10T07:29:00Z">
              <w:tcPr>
                <w:tcW w:w="759" w:type="dxa"/>
              </w:tcPr>
            </w:tcPrChange>
          </w:tcPr>
          <w:p w:rsidR="009C0AD9" w:rsidRPr="00303364" w:rsidRDefault="009C0AD9">
            <w:pPr>
              <w:spacing w:before="120" w:line="360" w:lineRule="auto"/>
              <w:jc w:val="center"/>
              <w:cnfStyle w:val="100000000000" w:firstRow="1" w:lastRow="0" w:firstColumn="0" w:lastColumn="0" w:oddVBand="0" w:evenVBand="0" w:oddHBand="0" w:evenHBand="0" w:firstRowFirstColumn="0" w:firstRowLastColumn="0" w:lastRowFirstColumn="0" w:lastRowLastColumn="0"/>
              <w:rPr>
                <w:ins w:id="27017" w:author="DuyNgo" w:date="2012-08-10T07:25:00Z"/>
                <w:rFonts w:cstheme="minorHAnsi"/>
                <w:sz w:val="24"/>
                <w:szCs w:val="24"/>
                <w:rPrChange w:id="27018" w:author="DuyNgo" w:date="2012-08-10T08:15:00Z">
                  <w:rPr>
                    <w:ins w:id="27019" w:author="DuyNgo" w:date="2012-08-10T07:25:00Z"/>
                    <w:b w:val="0"/>
                    <w:bCs w:val="0"/>
                    <w:color w:val="auto"/>
                  </w:rPr>
                </w:rPrChange>
              </w:rPr>
              <w:pPrChange w:id="27020" w:author="DuyNgo" w:date="2012-08-10T07:28:00Z">
                <w:pPr>
                  <w:spacing w:before="120" w:after="200" w:line="360" w:lineRule="auto"/>
                  <w:jc w:val="center"/>
                  <w:cnfStyle w:val="100000000000" w:firstRow="1" w:lastRow="0" w:firstColumn="0" w:lastColumn="0" w:oddVBand="0" w:evenVBand="0" w:oddHBand="0" w:evenHBand="0" w:firstRowFirstColumn="0" w:firstRowLastColumn="0" w:lastRowFirstColumn="0" w:lastRowLastColumn="0"/>
                </w:pPr>
              </w:pPrChange>
            </w:pPr>
            <w:ins w:id="27021" w:author="DuyNgo" w:date="2012-08-10T07:25:00Z">
              <w:r w:rsidRPr="00303364">
                <w:rPr>
                  <w:rFonts w:cstheme="minorHAnsi"/>
                  <w:sz w:val="24"/>
                  <w:szCs w:val="24"/>
                  <w:rPrChange w:id="27022" w:author="DuyNgo" w:date="2012-08-10T08:15:00Z">
                    <w:rPr/>
                  </w:rPrChange>
                </w:rPr>
                <w:t>N/A</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7023"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27024" w:author="DuyNgo" w:date="2012-08-10T07:29:00Z">
              <w:tcPr>
                <w:tcW w:w="8475" w:type="dxa"/>
                <w:gridSpan w:val="5"/>
              </w:tcPr>
            </w:tcPrChange>
          </w:tcPr>
          <w:p w:rsidR="009C0AD9" w:rsidRPr="00303364" w:rsidRDefault="009C0AD9">
            <w:pPr>
              <w:spacing w:before="120" w:line="276" w:lineRule="auto"/>
              <w:cnfStyle w:val="001000100000" w:firstRow="0" w:lastRow="0" w:firstColumn="1" w:lastColumn="0" w:oddVBand="0" w:evenVBand="0" w:oddHBand="1" w:evenHBand="0" w:firstRowFirstColumn="0" w:firstRowLastColumn="0" w:lastRowFirstColumn="0" w:lastRowLastColumn="0"/>
              <w:rPr>
                <w:ins w:id="27025" w:author="DuyNgo" w:date="2012-08-10T07:25:00Z"/>
                <w:rFonts w:cstheme="minorHAnsi"/>
                <w:sz w:val="24"/>
                <w:szCs w:val="24"/>
                <w:rPrChange w:id="27026" w:author="DuyNgo" w:date="2012-08-10T08:15:00Z">
                  <w:rPr>
                    <w:ins w:id="27027" w:author="DuyNgo" w:date="2012-08-10T07:25:00Z"/>
                    <w:b w:val="0"/>
                    <w:bCs w:val="0"/>
                  </w:rPr>
                </w:rPrChange>
              </w:rPr>
              <w:pPrChange w:id="27028" w:author="DuyNgo" w:date="2012-08-10T07:28:00Z">
                <w:pPr>
                  <w:spacing w:before="120" w:after="200" w:line="276" w:lineRule="auto"/>
                  <w:cnfStyle w:val="001000100000" w:firstRow="0" w:lastRow="0" w:firstColumn="1" w:lastColumn="0" w:oddVBand="0" w:evenVBand="0" w:oddHBand="1" w:evenHBand="0" w:firstRowFirstColumn="0" w:firstRowLastColumn="0" w:lastRowFirstColumn="0" w:lastRowLastColumn="0"/>
                </w:pPr>
              </w:pPrChange>
            </w:pPr>
            <w:ins w:id="27029" w:author="DuyNgo" w:date="2012-08-10T07:25:00Z">
              <w:r w:rsidRPr="00303364">
                <w:rPr>
                  <w:rFonts w:cstheme="minorHAnsi"/>
                  <w:sz w:val="24"/>
                  <w:szCs w:val="24"/>
                  <w:rPrChange w:id="27030" w:author="DuyNgo" w:date="2012-08-10T08:15:00Z">
                    <w:rPr/>
                  </w:rPrChange>
                </w:rPr>
                <w:t>TABLES AND FIGURES</w:t>
              </w:r>
            </w:ins>
          </w:p>
        </w:tc>
      </w:tr>
      <w:tr w:rsidR="009C0AD9" w:rsidRPr="00303364" w:rsidTr="00BA0282">
        <w:trPr>
          <w:ins w:id="27031"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7032" w:author="DuyNgo" w:date="2012-08-10T07:29:00Z">
              <w:tcPr>
                <w:tcW w:w="850" w:type="dxa"/>
              </w:tcPr>
            </w:tcPrChange>
          </w:tcPr>
          <w:p w:rsidR="009C0AD9" w:rsidRPr="00303364" w:rsidRDefault="009C0AD9">
            <w:pPr>
              <w:jc w:val="center"/>
              <w:rPr>
                <w:ins w:id="27033" w:author="DuyNgo" w:date="2012-08-10T07:25:00Z"/>
                <w:rFonts w:cstheme="minorHAnsi"/>
                <w:b w:val="0"/>
                <w:sz w:val="24"/>
                <w:szCs w:val="24"/>
                <w:lang w:eastAsia="ja-JP"/>
                <w:rPrChange w:id="27034" w:author="DuyNgo" w:date="2012-08-10T08:15:00Z">
                  <w:rPr>
                    <w:ins w:id="27035" w:author="DuyNgo" w:date="2012-08-10T07:25:00Z"/>
                    <w:rFonts w:cstheme="minorHAnsi"/>
                    <w:b w:val="0"/>
                    <w:bCs w:val="0"/>
                    <w:lang w:eastAsia="ja-JP"/>
                  </w:rPr>
                </w:rPrChange>
              </w:rPr>
              <w:pPrChange w:id="27036" w:author="DuyNgo" w:date="2012-08-10T07:28:00Z">
                <w:pPr>
                  <w:spacing w:after="200" w:line="276" w:lineRule="auto"/>
                  <w:jc w:val="center"/>
                </w:pPr>
              </w:pPrChange>
            </w:pPr>
            <w:ins w:id="27037" w:author="DuyNgo" w:date="2012-08-10T07:25:00Z">
              <w:r w:rsidRPr="00303364">
                <w:rPr>
                  <w:rFonts w:cstheme="minorHAnsi"/>
                  <w:sz w:val="24"/>
                  <w:szCs w:val="24"/>
                  <w:lang w:eastAsia="ja-JP"/>
                  <w:rPrChange w:id="27038" w:author="DuyNgo" w:date="2012-08-10T08:15:00Z">
                    <w:rPr>
                      <w:rFonts w:cstheme="minorHAnsi"/>
                      <w:lang w:eastAsia="ja-JP"/>
                    </w:rPr>
                  </w:rPrChange>
                </w:rPr>
                <w:t>1</w:t>
              </w:r>
            </w:ins>
          </w:p>
        </w:tc>
        <w:tc>
          <w:tcPr>
            <w:tcW w:w="5348" w:type="dxa"/>
            <w:vAlign w:val="bottom"/>
            <w:tcPrChange w:id="27039"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7040" w:author="DuyNgo" w:date="2012-08-10T07:25:00Z"/>
                <w:rFonts w:cstheme="minorHAnsi"/>
                <w:sz w:val="24"/>
                <w:szCs w:val="24"/>
                <w:lang w:eastAsia="ja-JP"/>
                <w:rPrChange w:id="27041" w:author="DuyNgo" w:date="2012-08-10T08:15:00Z">
                  <w:rPr>
                    <w:ins w:id="27042" w:author="DuyNgo" w:date="2012-08-10T07:25:00Z"/>
                    <w:rFonts w:ascii="Tahoma" w:hAnsi="Tahoma" w:cstheme="minorHAnsi"/>
                    <w:color w:val="000000"/>
                    <w:sz w:val="20"/>
                    <w:szCs w:val="20"/>
                    <w:lang w:eastAsia="ja-JP"/>
                  </w:rPr>
                </w:rPrChange>
              </w:rPr>
              <w:pPrChange w:id="27043"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7044" w:author="DuyNgo" w:date="2012-08-10T07:25:00Z">
              <w:r w:rsidRPr="00303364">
                <w:rPr>
                  <w:rFonts w:cstheme="minorHAnsi"/>
                  <w:sz w:val="24"/>
                  <w:szCs w:val="24"/>
                  <w:lang w:eastAsia="ja-JP"/>
                  <w:rPrChange w:id="27045" w:author="DuyNgo" w:date="2012-08-10T08:15:00Z">
                    <w:rPr>
                      <w:rFonts w:cstheme="minorHAnsi"/>
                      <w:lang w:eastAsia="ja-JP"/>
                    </w:rPr>
                  </w:rPrChange>
                </w:rPr>
                <w:t>Does every table column, including the stub column, have a heading?</w:t>
              </w:r>
            </w:ins>
          </w:p>
        </w:tc>
        <w:tc>
          <w:tcPr>
            <w:tcW w:w="759" w:type="dxa"/>
            <w:vAlign w:val="bottom"/>
            <w:tcPrChange w:id="27046" w:author="DuyNgo" w:date="2012-08-10T07:29:00Z">
              <w:tcPr>
                <w:tcW w:w="759" w:type="dxa"/>
                <w:vAlign w:val="bottom"/>
              </w:tcPr>
            </w:tcPrChange>
          </w:tcPr>
          <w:p w:rsidR="009C0AD9" w:rsidRPr="00303364" w:rsidRDefault="00E524BC">
            <w:pPr>
              <w:cnfStyle w:val="000000000000" w:firstRow="0" w:lastRow="0" w:firstColumn="0" w:lastColumn="0" w:oddVBand="0" w:evenVBand="0" w:oddHBand="0" w:evenHBand="0" w:firstRowFirstColumn="0" w:firstRowLastColumn="0" w:lastRowFirstColumn="0" w:lastRowLastColumn="0"/>
              <w:rPr>
                <w:ins w:id="27047" w:author="DuyNgo" w:date="2012-08-10T07:25:00Z"/>
                <w:rFonts w:cstheme="minorHAnsi"/>
                <w:sz w:val="24"/>
                <w:szCs w:val="24"/>
                <w:lang w:eastAsia="ja-JP"/>
                <w:rPrChange w:id="27048" w:author="DuyNgo" w:date="2012-08-10T08:15:00Z">
                  <w:rPr>
                    <w:ins w:id="27049" w:author="DuyNgo" w:date="2012-08-10T07:25:00Z"/>
                    <w:rFonts w:ascii="Tahoma" w:hAnsi="Tahoma" w:cstheme="minorHAnsi"/>
                    <w:color w:val="000000"/>
                    <w:sz w:val="20"/>
                    <w:szCs w:val="20"/>
                    <w:lang w:eastAsia="ja-JP"/>
                  </w:rPr>
                </w:rPrChange>
              </w:rPr>
              <w:pPrChange w:id="27050"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7051"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7052" w:author="DuyNgo" w:date="2012-08-10T07:25:00Z"/>
                <w:rFonts w:cstheme="minorHAnsi"/>
                <w:sz w:val="24"/>
                <w:szCs w:val="24"/>
                <w:lang w:eastAsia="ja-JP"/>
                <w:rPrChange w:id="27053" w:author="DuyNgo" w:date="2012-08-10T08:15:00Z">
                  <w:rPr>
                    <w:ins w:id="27054" w:author="DuyNgo" w:date="2012-08-10T07:25:00Z"/>
                    <w:rFonts w:cstheme="minorHAnsi"/>
                    <w:lang w:eastAsia="ja-JP"/>
                  </w:rPr>
                </w:rPrChange>
              </w:rPr>
              <w:pPrChange w:id="27055"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7056"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7057" w:author="DuyNgo" w:date="2012-08-10T07:25:00Z"/>
                <w:rFonts w:cstheme="minorHAnsi"/>
                <w:sz w:val="24"/>
                <w:szCs w:val="24"/>
                <w:lang w:eastAsia="ja-JP"/>
                <w:rPrChange w:id="27058" w:author="DuyNgo" w:date="2012-08-10T08:15:00Z">
                  <w:rPr>
                    <w:ins w:id="27059" w:author="DuyNgo" w:date="2012-08-10T07:25:00Z"/>
                    <w:rFonts w:cstheme="minorHAnsi"/>
                    <w:lang w:eastAsia="ja-JP"/>
                  </w:rPr>
                </w:rPrChange>
              </w:rPr>
              <w:pPrChange w:id="27060"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7061"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7062"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7063" w:author="DuyNgo" w:date="2012-08-10T07:25:00Z"/>
                <w:rFonts w:cstheme="minorHAnsi"/>
                <w:b w:val="0"/>
                <w:sz w:val="24"/>
                <w:szCs w:val="24"/>
                <w:lang w:eastAsia="ja-JP"/>
                <w:rPrChange w:id="27064" w:author="DuyNgo" w:date="2012-08-10T08:15:00Z">
                  <w:rPr>
                    <w:ins w:id="27065" w:author="DuyNgo" w:date="2012-08-10T07:25:00Z"/>
                    <w:rFonts w:cstheme="minorHAnsi"/>
                    <w:b w:val="0"/>
                    <w:bCs w:val="0"/>
                    <w:lang w:eastAsia="ja-JP"/>
                  </w:rPr>
                </w:rPrChange>
              </w:rPr>
              <w:pPrChange w:id="27066"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7067" w:author="DuyNgo" w:date="2012-08-10T07:25:00Z">
              <w:r w:rsidRPr="00303364">
                <w:rPr>
                  <w:rFonts w:cstheme="minorHAnsi"/>
                  <w:sz w:val="24"/>
                  <w:szCs w:val="24"/>
                  <w:lang w:eastAsia="ja-JP"/>
                  <w:rPrChange w:id="27068" w:author="DuyNgo" w:date="2012-08-10T08:15:00Z">
                    <w:rPr>
                      <w:rFonts w:cstheme="minorHAnsi"/>
                      <w:lang w:eastAsia="ja-JP"/>
                    </w:rPr>
                  </w:rPrChange>
                </w:rPr>
                <w:t>2</w:t>
              </w:r>
            </w:ins>
          </w:p>
        </w:tc>
        <w:tc>
          <w:tcPr>
            <w:tcW w:w="5348" w:type="dxa"/>
            <w:vAlign w:val="bottom"/>
            <w:tcPrChange w:id="27069"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7070" w:author="DuyNgo" w:date="2012-08-10T07:25:00Z"/>
                <w:rFonts w:cstheme="minorHAnsi"/>
                <w:sz w:val="24"/>
                <w:szCs w:val="24"/>
                <w:lang w:eastAsia="ja-JP"/>
                <w:rPrChange w:id="27071" w:author="DuyNgo" w:date="2012-08-10T08:15:00Z">
                  <w:rPr>
                    <w:ins w:id="27072" w:author="DuyNgo" w:date="2012-08-10T07:25:00Z"/>
                    <w:rFonts w:ascii="Tahoma" w:hAnsi="Tahoma" w:cstheme="minorHAnsi"/>
                    <w:color w:val="000000"/>
                    <w:sz w:val="20"/>
                    <w:szCs w:val="20"/>
                    <w:lang w:eastAsia="ja-JP"/>
                  </w:rPr>
                </w:rPrChange>
              </w:rPr>
              <w:pPrChange w:id="27073"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proofErr w:type="gramStart"/>
            <w:ins w:id="27074" w:author="DuyNgo" w:date="2012-08-10T07:25:00Z">
              <w:r w:rsidRPr="00303364">
                <w:rPr>
                  <w:rFonts w:cstheme="minorHAnsi"/>
                  <w:sz w:val="24"/>
                  <w:szCs w:val="24"/>
                  <w:lang w:eastAsia="ja-JP"/>
                  <w:rPrChange w:id="27075" w:author="DuyNgo" w:date="2012-08-10T08:15:00Z">
                    <w:rPr>
                      <w:rFonts w:cstheme="minorHAnsi"/>
                      <w:lang w:eastAsia="ja-JP"/>
                    </w:rPr>
                  </w:rPrChange>
                </w:rPr>
                <w:t>Are all tables referred</w:t>
              </w:r>
              <w:proofErr w:type="gramEnd"/>
              <w:r w:rsidRPr="00303364">
                <w:rPr>
                  <w:rFonts w:cstheme="minorHAnsi"/>
                  <w:sz w:val="24"/>
                  <w:szCs w:val="24"/>
                  <w:lang w:eastAsia="ja-JP"/>
                  <w:rPrChange w:id="27076" w:author="DuyNgo" w:date="2012-08-10T08:15:00Z">
                    <w:rPr>
                      <w:rFonts w:cstheme="minorHAnsi"/>
                      <w:lang w:eastAsia="ja-JP"/>
                    </w:rPr>
                  </w:rPrChange>
                </w:rPr>
                <w:t xml:space="preserve"> to in text?</w:t>
              </w:r>
            </w:ins>
          </w:p>
        </w:tc>
        <w:tc>
          <w:tcPr>
            <w:tcW w:w="759" w:type="dxa"/>
            <w:vAlign w:val="bottom"/>
            <w:tcPrChange w:id="27077" w:author="DuyNgo" w:date="2012-08-10T07:29:00Z">
              <w:tcPr>
                <w:tcW w:w="759" w:type="dxa"/>
                <w:vAlign w:val="bottom"/>
              </w:tcPr>
            </w:tcPrChange>
          </w:tcPr>
          <w:p w:rsidR="009C0AD9" w:rsidRPr="00303364" w:rsidRDefault="00E524BC">
            <w:pPr>
              <w:cnfStyle w:val="000000100000" w:firstRow="0" w:lastRow="0" w:firstColumn="0" w:lastColumn="0" w:oddVBand="0" w:evenVBand="0" w:oddHBand="1" w:evenHBand="0" w:firstRowFirstColumn="0" w:firstRowLastColumn="0" w:lastRowFirstColumn="0" w:lastRowLastColumn="0"/>
              <w:rPr>
                <w:ins w:id="27078" w:author="DuyNgo" w:date="2012-08-10T07:25:00Z"/>
                <w:rFonts w:cstheme="minorHAnsi"/>
                <w:sz w:val="24"/>
                <w:szCs w:val="24"/>
                <w:lang w:eastAsia="ja-JP"/>
                <w:rPrChange w:id="27079" w:author="DuyNgo" w:date="2012-08-10T08:15:00Z">
                  <w:rPr>
                    <w:ins w:id="27080" w:author="DuyNgo" w:date="2012-08-10T07:25:00Z"/>
                    <w:rFonts w:ascii="Tahoma" w:hAnsi="Tahoma" w:cstheme="minorHAnsi"/>
                    <w:color w:val="000000"/>
                    <w:sz w:val="20"/>
                    <w:szCs w:val="20"/>
                    <w:lang w:eastAsia="ja-JP"/>
                  </w:rPr>
                </w:rPrChange>
              </w:rPr>
              <w:pPrChange w:id="27081"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7082"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7083" w:author="DuyNgo" w:date="2012-08-10T07:25:00Z"/>
                <w:rFonts w:cstheme="minorHAnsi"/>
                <w:sz w:val="24"/>
                <w:szCs w:val="24"/>
                <w:lang w:eastAsia="ja-JP"/>
                <w:rPrChange w:id="27084" w:author="DuyNgo" w:date="2012-08-10T08:15:00Z">
                  <w:rPr>
                    <w:ins w:id="27085" w:author="DuyNgo" w:date="2012-08-10T07:25:00Z"/>
                    <w:rFonts w:cstheme="minorHAnsi"/>
                    <w:lang w:eastAsia="ja-JP"/>
                  </w:rPr>
                </w:rPrChange>
              </w:rPr>
              <w:pPrChange w:id="27086"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7087"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7088" w:author="DuyNgo" w:date="2012-08-10T07:25:00Z"/>
                <w:rFonts w:cstheme="minorHAnsi"/>
                <w:sz w:val="24"/>
                <w:szCs w:val="24"/>
                <w:lang w:eastAsia="ja-JP"/>
                <w:rPrChange w:id="27089" w:author="DuyNgo" w:date="2012-08-10T08:15:00Z">
                  <w:rPr>
                    <w:ins w:id="27090" w:author="DuyNgo" w:date="2012-08-10T07:25:00Z"/>
                    <w:rFonts w:cstheme="minorHAnsi"/>
                    <w:lang w:eastAsia="ja-JP"/>
                  </w:rPr>
                </w:rPrChange>
              </w:rPr>
              <w:pPrChange w:id="27091"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303364" w:rsidTr="00BA0282">
        <w:trPr>
          <w:ins w:id="27092"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7093" w:author="DuyNgo" w:date="2012-08-10T07:29:00Z">
              <w:tcPr>
                <w:tcW w:w="850" w:type="dxa"/>
              </w:tcPr>
            </w:tcPrChange>
          </w:tcPr>
          <w:p w:rsidR="009C0AD9" w:rsidRPr="00303364" w:rsidRDefault="009C0AD9">
            <w:pPr>
              <w:jc w:val="center"/>
              <w:rPr>
                <w:ins w:id="27094" w:author="DuyNgo" w:date="2012-08-10T07:25:00Z"/>
                <w:rFonts w:cstheme="minorHAnsi"/>
                <w:b w:val="0"/>
                <w:sz w:val="24"/>
                <w:szCs w:val="24"/>
                <w:lang w:eastAsia="ja-JP"/>
                <w:rPrChange w:id="27095" w:author="DuyNgo" w:date="2012-08-10T08:15:00Z">
                  <w:rPr>
                    <w:ins w:id="27096" w:author="DuyNgo" w:date="2012-08-10T07:25:00Z"/>
                    <w:rFonts w:cstheme="minorHAnsi"/>
                    <w:b w:val="0"/>
                    <w:bCs w:val="0"/>
                    <w:lang w:eastAsia="ja-JP"/>
                  </w:rPr>
                </w:rPrChange>
              </w:rPr>
              <w:pPrChange w:id="27097" w:author="DuyNgo" w:date="2012-08-10T07:28:00Z">
                <w:pPr>
                  <w:spacing w:after="200" w:line="276" w:lineRule="auto"/>
                  <w:jc w:val="center"/>
                </w:pPr>
              </w:pPrChange>
            </w:pPr>
            <w:ins w:id="27098" w:author="DuyNgo" w:date="2012-08-10T07:25:00Z">
              <w:r w:rsidRPr="00303364">
                <w:rPr>
                  <w:rFonts w:cstheme="minorHAnsi"/>
                  <w:sz w:val="24"/>
                  <w:szCs w:val="24"/>
                  <w:lang w:eastAsia="ja-JP"/>
                  <w:rPrChange w:id="27099" w:author="DuyNgo" w:date="2012-08-10T08:15:00Z">
                    <w:rPr>
                      <w:rFonts w:cstheme="minorHAnsi"/>
                      <w:lang w:eastAsia="ja-JP"/>
                    </w:rPr>
                  </w:rPrChange>
                </w:rPr>
                <w:t>3</w:t>
              </w:r>
            </w:ins>
          </w:p>
        </w:tc>
        <w:tc>
          <w:tcPr>
            <w:tcW w:w="5348" w:type="dxa"/>
            <w:vAlign w:val="bottom"/>
            <w:tcPrChange w:id="27100"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7101" w:author="DuyNgo" w:date="2012-08-10T07:25:00Z"/>
                <w:rFonts w:cstheme="minorHAnsi"/>
                <w:sz w:val="24"/>
                <w:szCs w:val="24"/>
                <w:lang w:eastAsia="ja-JP"/>
                <w:rPrChange w:id="27102" w:author="DuyNgo" w:date="2012-08-10T08:15:00Z">
                  <w:rPr>
                    <w:ins w:id="27103" w:author="DuyNgo" w:date="2012-08-10T07:25:00Z"/>
                    <w:rFonts w:ascii="Tahoma" w:hAnsi="Tahoma" w:cstheme="minorHAnsi"/>
                    <w:color w:val="000000"/>
                    <w:sz w:val="20"/>
                    <w:szCs w:val="20"/>
                    <w:lang w:eastAsia="ja-JP"/>
                  </w:rPr>
                </w:rPrChange>
              </w:rPr>
              <w:pPrChange w:id="27104"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7105" w:author="DuyNgo" w:date="2012-08-10T07:25:00Z">
              <w:r w:rsidRPr="00303364">
                <w:rPr>
                  <w:rFonts w:cstheme="minorHAnsi"/>
                  <w:sz w:val="24"/>
                  <w:szCs w:val="24"/>
                  <w:lang w:eastAsia="ja-JP"/>
                  <w:rPrChange w:id="27106" w:author="DuyNgo" w:date="2012-08-10T08:15:00Z">
                    <w:rPr>
                      <w:rFonts w:cstheme="minorHAnsi"/>
                      <w:lang w:eastAsia="ja-JP"/>
                    </w:rPr>
                  </w:rPrChange>
                </w:rPr>
                <w:t xml:space="preserve">Are the elements in the figures large enough to remain legible after the figure </w:t>
              </w:r>
              <w:proofErr w:type="gramStart"/>
              <w:r w:rsidRPr="00303364">
                <w:rPr>
                  <w:rFonts w:cstheme="minorHAnsi"/>
                  <w:sz w:val="24"/>
                  <w:szCs w:val="24"/>
                  <w:lang w:eastAsia="ja-JP"/>
                  <w:rPrChange w:id="27107" w:author="DuyNgo" w:date="2012-08-10T08:15:00Z">
                    <w:rPr>
                      <w:rFonts w:cstheme="minorHAnsi"/>
                      <w:lang w:eastAsia="ja-JP"/>
                    </w:rPr>
                  </w:rPrChange>
                </w:rPr>
                <w:t>has been reduced</w:t>
              </w:r>
              <w:proofErr w:type="gramEnd"/>
              <w:r w:rsidRPr="00303364">
                <w:rPr>
                  <w:rFonts w:cstheme="minorHAnsi"/>
                  <w:sz w:val="24"/>
                  <w:szCs w:val="24"/>
                  <w:lang w:eastAsia="ja-JP"/>
                  <w:rPrChange w:id="27108" w:author="DuyNgo" w:date="2012-08-10T08:15:00Z">
                    <w:rPr>
                      <w:rFonts w:cstheme="minorHAnsi"/>
                      <w:lang w:eastAsia="ja-JP"/>
                    </w:rPr>
                  </w:rPrChange>
                </w:rPr>
                <w:t xml:space="preserve"> to the width of a journal column or page?</w:t>
              </w:r>
            </w:ins>
          </w:p>
        </w:tc>
        <w:tc>
          <w:tcPr>
            <w:tcW w:w="759" w:type="dxa"/>
            <w:vAlign w:val="bottom"/>
            <w:tcPrChange w:id="27109" w:author="DuyNgo" w:date="2012-08-10T07:29:00Z">
              <w:tcPr>
                <w:tcW w:w="759" w:type="dxa"/>
                <w:vAlign w:val="bottom"/>
              </w:tcPr>
            </w:tcPrChange>
          </w:tcPr>
          <w:p w:rsidR="009C0AD9" w:rsidRPr="00303364" w:rsidRDefault="00E524BC">
            <w:pPr>
              <w:cnfStyle w:val="000000000000" w:firstRow="0" w:lastRow="0" w:firstColumn="0" w:lastColumn="0" w:oddVBand="0" w:evenVBand="0" w:oddHBand="0" w:evenHBand="0" w:firstRowFirstColumn="0" w:firstRowLastColumn="0" w:lastRowFirstColumn="0" w:lastRowLastColumn="0"/>
              <w:rPr>
                <w:ins w:id="27110" w:author="DuyNgo" w:date="2012-08-10T07:25:00Z"/>
                <w:rFonts w:cstheme="minorHAnsi"/>
                <w:sz w:val="24"/>
                <w:szCs w:val="24"/>
                <w:lang w:eastAsia="ja-JP"/>
                <w:rPrChange w:id="27111" w:author="DuyNgo" w:date="2012-08-10T08:15:00Z">
                  <w:rPr>
                    <w:ins w:id="27112" w:author="DuyNgo" w:date="2012-08-10T07:25:00Z"/>
                    <w:rFonts w:ascii="Tahoma" w:hAnsi="Tahoma" w:cstheme="minorHAnsi"/>
                    <w:color w:val="000000"/>
                    <w:sz w:val="20"/>
                    <w:szCs w:val="20"/>
                    <w:lang w:eastAsia="ja-JP"/>
                  </w:rPr>
                </w:rPrChange>
              </w:rPr>
              <w:pPrChange w:id="27113"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7114"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7115" w:author="DuyNgo" w:date="2012-08-10T07:25:00Z"/>
                <w:rFonts w:cstheme="minorHAnsi"/>
                <w:sz w:val="24"/>
                <w:szCs w:val="24"/>
                <w:lang w:eastAsia="ja-JP"/>
                <w:rPrChange w:id="27116" w:author="DuyNgo" w:date="2012-08-10T08:15:00Z">
                  <w:rPr>
                    <w:ins w:id="27117" w:author="DuyNgo" w:date="2012-08-10T07:25:00Z"/>
                    <w:rFonts w:cstheme="minorHAnsi"/>
                    <w:lang w:eastAsia="ja-JP"/>
                  </w:rPr>
                </w:rPrChange>
              </w:rPr>
              <w:pPrChange w:id="27118"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7119"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7120" w:author="DuyNgo" w:date="2012-08-10T07:25:00Z"/>
                <w:rFonts w:cstheme="minorHAnsi"/>
                <w:sz w:val="24"/>
                <w:szCs w:val="24"/>
                <w:lang w:eastAsia="ja-JP"/>
                <w:rPrChange w:id="27121" w:author="DuyNgo" w:date="2012-08-10T08:15:00Z">
                  <w:rPr>
                    <w:ins w:id="27122" w:author="DuyNgo" w:date="2012-08-10T07:25:00Z"/>
                    <w:rFonts w:cstheme="minorHAnsi"/>
                    <w:lang w:eastAsia="ja-JP"/>
                  </w:rPr>
                </w:rPrChange>
              </w:rPr>
              <w:pPrChange w:id="27123"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712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7125"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7126" w:author="DuyNgo" w:date="2012-08-10T07:25:00Z"/>
                <w:rFonts w:cstheme="minorHAnsi"/>
                <w:b w:val="0"/>
                <w:sz w:val="24"/>
                <w:szCs w:val="24"/>
                <w:lang w:eastAsia="ja-JP"/>
                <w:rPrChange w:id="27127" w:author="DuyNgo" w:date="2012-08-10T08:15:00Z">
                  <w:rPr>
                    <w:ins w:id="27128" w:author="DuyNgo" w:date="2012-08-10T07:25:00Z"/>
                    <w:rFonts w:cstheme="minorHAnsi"/>
                    <w:b w:val="0"/>
                    <w:bCs w:val="0"/>
                    <w:lang w:eastAsia="ja-JP"/>
                  </w:rPr>
                </w:rPrChange>
              </w:rPr>
              <w:pPrChange w:id="27129"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7130" w:author="DuyNgo" w:date="2012-08-10T07:25:00Z">
              <w:r w:rsidRPr="00303364">
                <w:rPr>
                  <w:rFonts w:cstheme="minorHAnsi"/>
                  <w:sz w:val="24"/>
                  <w:szCs w:val="24"/>
                  <w:lang w:eastAsia="ja-JP"/>
                  <w:rPrChange w:id="27131" w:author="DuyNgo" w:date="2012-08-10T08:15:00Z">
                    <w:rPr>
                      <w:rFonts w:cstheme="minorHAnsi"/>
                      <w:lang w:eastAsia="ja-JP"/>
                    </w:rPr>
                  </w:rPrChange>
                </w:rPr>
                <w:t>4</w:t>
              </w:r>
            </w:ins>
          </w:p>
        </w:tc>
        <w:tc>
          <w:tcPr>
            <w:tcW w:w="5348" w:type="dxa"/>
            <w:vAlign w:val="bottom"/>
            <w:tcPrChange w:id="27132"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7133" w:author="DuyNgo" w:date="2012-08-10T07:25:00Z"/>
                <w:rFonts w:cstheme="minorHAnsi"/>
                <w:sz w:val="24"/>
                <w:szCs w:val="24"/>
                <w:lang w:eastAsia="ja-JP"/>
                <w:rPrChange w:id="27134" w:author="DuyNgo" w:date="2012-08-10T08:15:00Z">
                  <w:rPr>
                    <w:ins w:id="27135" w:author="DuyNgo" w:date="2012-08-10T07:25:00Z"/>
                    <w:rFonts w:ascii="Tahoma" w:hAnsi="Tahoma" w:cstheme="minorHAnsi"/>
                    <w:color w:val="000000"/>
                    <w:sz w:val="20"/>
                    <w:szCs w:val="20"/>
                    <w:lang w:eastAsia="ja-JP"/>
                  </w:rPr>
                </w:rPrChange>
              </w:rPr>
              <w:pPrChange w:id="27136"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7137" w:author="DuyNgo" w:date="2012-08-10T07:25:00Z">
              <w:r w:rsidRPr="00303364">
                <w:rPr>
                  <w:rFonts w:cstheme="minorHAnsi"/>
                  <w:sz w:val="24"/>
                  <w:szCs w:val="24"/>
                  <w:lang w:eastAsia="ja-JP"/>
                  <w:rPrChange w:id="27138" w:author="DuyNgo" w:date="2012-08-10T08:15:00Z">
                    <w:rPr>
                      <w:rFonts w:cstheme="minorHAnsi"/>
                      <w:lang w:eastAsia="ja-JP"/>
                    </w:rPr>
                  </w:rPrChange>
                </w:rPr>
                <w:t>Is lettering in a figure no smaller than 8 points and no larger than 14 points?</w:t>
              </w:r>
            </w:ins>
          </w:p>
        </w:tc>
        <w:tc>
          <w:tcPr>
            <w:tcW w:w="759" w:type="dxa"/>
            <w:vAlign w:val="bottom"/>
            <w:tcPrChange w:id="27139" w:author="DuyNgo" w:date="2012-08-10T07:29:00Z">
              <w:tcPr>
                <w:tcW w:w="759" w:type="dxa"/>
                <w:vAlign w:val="bottom"/>
              </w:tcPr>
            </w:tcPrChange>
          </w:tcPr>
          <w:p w:rsidR="009C0AD9" w:rsidRPr="00303364" w:rsidRDefault="00E524BC">
            <w:pPr>
              <w:cnfStyle w:val="000000100000" w:firstRow="0" w:lastRow="0" w:firstColumn="0" w:lastColumn="0" w:oddVBand="0" w:evenVBand="0" w:oddHBand="1" w:evenHBand="0" w:firstRowFirstColumn="0" w:firstRowLastColumn="0" w:lastRowFirstColumn="0" w:lastRowLastColumn="0"/>
              <w:rPr>
                <w:ins w:id="27140" w:author="DuyNgo" w:date="2012-08-10T07:25:00Z"/>
                <w:rFonts w:cstheme="minorHAnsi"/>
                <w:sz w:val="24"/>
                <w:szCs w:val="24"/>
                <w:lang w:eastAsia="ja-JP"/>
                <w:rPrChange w:id="27141" w:author="DuyNgo" w:date="2012-08-10T08:15:00Z">
                  <w:rPr>
                    <w:ins w:id="27142" w:author="DuyNgo" w:date="2012-08-10T07:25:00Z"/>
                    <w:rFonts w:ascii="Tahoma" w:hAnsi="Tahoma" w:cstheme="minorHAnsi"/>
                    <w:color w:val="000000"/>
                    <w:sz w:val="20"/>
                    <w:szCs w:val="20"/>
                    <w:lang w:eastAsia="ja-JP"/>
                  </w:rPr>
                </w:rPrChange>
              </w:rPr>
              <w:pPrChange w:id="27143"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7144"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7145" w:author="DuyNgo" w:date="2012-08-10T07:25:00Z"/>
                <w:rFonts w:cstheme="minorHAnsi"/>
                <w:sz w:val="24"/>
                <w:szCs w:val="24"/>
                <w:lang w:eastAsia="ja-JP"/>
                <w:rPrChange w:id="27146" w:author="DuyNgo" w:date="2012-08-10T08:15:00Z">
                  <w:rPr>
                    <w:ins w:id="27147" w:author="DuyNgo" w:date="2012-08-10T07:25:00Z"/>
                    <w:rFonts w:cstheme="minorHAnsi"/>
                    <w:lang w:eastAsia="ja-JP"/>
                  </w:rPr>
                </w:rPrChange>
              </w:rPr>
              <w:pPrChange w:id="27148"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7149"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7150" w:author="DuyNgo" w:date="2012-08-10T07:25:00Z"/>
                <w:rFonts w:cstheme="minorHAnsi"/>
                <w:sz w:val="24"/>
                <w:szCs w:val="24"/>
                <w:lang w:eastAsia="ja-JP"/>
                <w:rPrChange w:id="27151" w:author="DuyNgo" w:date="2012-08-10T08:15:00Z">
                  <w:rPr>
                    <w:ins w:id="27152" w:author="DuyNgo" w:date="2012-08-10T07:25:00Z"/>
                    <w:rFonts w:cstheme="minorHAnsi"/>
                    <w:lang w:eastAsia="ja-JP"/>
                  </w:rPr>
                </w:rPrChange>
              </w:rPr>
              <w:pPrChange w:id="27153"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303364" w:rsidTr="00BA0282">
        <w:trPr>
          <w:ins w:id="2715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7155" w:author="DuyNgo" w:date="2012-08-10T07:29:00Z">
              <w:tcPr>
                <w:tcW w:w="850" w:type="dxa"/>
              </w:tcPr>
            </w:tcPrChange>
          </w:tcPr>
          <w:p w:rsidR="009C0AD9" w:rsidRPr="00303364" w:rsidRDefault="009C0AD9">
            <w:pPr>
              <w:jc w:val="center"/>
              <w:rPr>
                <w:ins w:id="27156" w:author="DuyNgo" w:date="2012-08-10T07:25:00Z"/>
                <w:rFonts w:cstheme="minorHAnsi"/>
                <w:b w:val="0"/>
                <w:sz w:val="24"/>
                <w:szCs w:val="24"/>
                <w:lang w:eastAsia="ja-JP"/>
                <w:rPrChange w:id="27157" w:author="DuyNgo" w:date="2012-08-10T08:15:00Z">
                  <w:rPr>
                    <w:ins w:id="27158" w:author="DuyNgo" w:date="2012-08-10T07:25:00Z"/>
                    <w:rFonts w:cstheme="minorHAnsi"/>
                    <w:b w:val="0"/>
                    <w:bCs w:val="0"/>
                    <w:lang w:eastAsia="ja-JP"/>
                  </w:rPr>
                </w:rPrChange>
              </w:rPr>
              <w:pPrChange w:id="27159" w:author="DuyNgo" w:date="2012-08-10T07:28:00Z">
                <w:pPr>
                  <w:spacing w:after="200" w:line="276" w:lineRule="auto"/>
                  <w:jc w:val="center"/>
                </w:pPr>
              </w:pPrChange>
            </w:pPr>
            <w:ins w:id="27160" w:author="DuyNgo" w:date="2012-08-10T07:25:00Z">
              <w:r w:rsidRPr="00303364">
                <w:rPr>
                  <w:rFonts w:cstheme="minorHAnsi"/>
                  <w:sz w:val="24"/>
                  <w:szCs w:val="24"/>
                  <w:lang w:eastAsia="ja-JP"/>
                  <w:rPrChange w:id="27161" w:author="DuyNgo" w:date="2012-08-10T08:15:00Z">
                    <w:rPr>
                      <w:rFonts w:cstheme="minorHAnsi"/>
                      <w:lang w:eastAsia="ja-JP"/>
                    </w:rPr>
                  </w:rPrChange>
                </w:rPr>
                <w:t>5</w:t>
              </w:r>
            </w:ins>
          </w:p>
        </w:tc>
        <w:tc>
          <w:tcPr>
            <w:tcW w:w="5348" w:type="dxa"/>
            <w:vAlign w:val="bottom"/>
            <w:tcPrChange w:id="27162"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7163" w:author="DuyNgo" w:date="2012-08-10T07:25:00Z"/>
                <w:rFonts w:cstheme="minorHAnsi"/>
                <w:sz w:val="24"/>
                <w:szCs w:val="24"/>
                <w:lang w:eastAsia="ja-JP"/>
                <w:rPrChange w:id="27164" w:author="DuyNgo" w:date="2012-08-10T08:15:00Z">
                  <w:rPr>
                    <w:ins w:id="27165" w:author="DuyNgo" w:date="2012-08-10T07:25:00Z"/>
                    <w:rFonts w:ascii="Tahoma" w:hAnsi="Tahoma" w:cstheme="minorHAnsi"/>
                    <w:color w:val="000000"/>
                    <w:sz w:val="20"/>
                    <w:szCs w:val="20"/>
                    <w:lang w:eastAsia="ja-JP"/>
                  </w:rPr>
                </w:rPrChange>
              </w:rPr>
              <w:pPrChange w:id="27166"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proofErr w:type="gramStart"/>
            <w:ins w:id="27167" w:author="DuyNgo" w:date="2012-08-10T07:25:00Z">
              <w:r w:rsidRPr="00303364">
                <w:rPr>
                  <w:rFonts w:cstheme="minorHAnsi"/>
                  <w:sz w:val="24"/>
                  <w:szCs w:val="24"/>
                  <w:lang w:eastAsia="ja-JP"/>
                  <w:rPrChange w:id="27168" w:author="DuyNgo" w:date="2012-08-10T08:15:00Z">
                    <w:rPr>
                      <w:rFonts w:cstheme="minorHAnsi"/>
                      <w:lang w:eastAsia="ja-JP"/>
                    </w:rPr>
                  </w:rPrChange>
                </w:rPr>
                <w:t>Are the figures being submitted</w:t>
              </w:r>
              <w:proofErr w:type="gramEnd"/>
              <w:r w:rsidRPr="00303364">
                <w:rPr>
                  <w:rFonts w:cstheme="minorHAnsi"/>
                  <w:sz w:val="24"/>
                  <w:szCs w:val="24"/>
                  <w:lang w:eastAsia="ja-JP"/>
                  <w:rPrChange w:id="27169" w:author="DuyNgo" w:date="2012-08-10T08:15:00Z">
                    <w:rPr>
                      <w:rFonts w:cstheme="minorHAnsi"/>
                      <w:lang w:eastAsia="ja-JP"/>
                    </w:rPr>
                  </w:rPrChange>
                </w:rPr>
                <w:t xml:space="preserve"> in a file format acceptable to the publisher?</w:t>
              </w:r>
            </w:ins>
          </w:p>
        </w:tc>
        <w:tc>
          <w:tcPr>
            <w:tcW w:w="759" w:type="dxa"/>
            <w:vAlign w:val="bottom"/>
            <w:tcPrChange w:id="27170" w:author="DuyNgo" w:date="2012-08-10T07:29:00Z">
              <w:tcPr>
                <w:tcW w:w="759" w:type="dxa"/>
                <w:vAlign w:val="bottom"/>
              </w:tcPr>
            </w:tcPrChange>
          </w:tcPr>
          <w:p w:rsidR="009C0AD9" w:rsidRPr="00303364" w:rsidRDefault="00E524BC">
            <w:pPr>
              <w:cnfStyle w:val="000000000000" w:firstRow="0" w:lastRow="0" w:firstColumn="0" w:lastColumn="0" w:oddVBand="0" w:evenVBand="0" w:oddHBand="0" w:evenHBand="0" w:firstRowFirstColumn="0" w:firstRowLastColumn="0" w:lastRowFirstColumn="0" w:lastRowLastColumn="0"/>
              <w:rPr>
                <w:ins w:id="27171" w:author="DuyNgo" w:date="2012-08-10T07:25:00Z"/>
                <w:rFonts w:cstheme="minorHAnsi"/>
                <w:sz w:val="24"/>
                <w:szCs w:val="24"/>
                <w:lang w:eastAsia="ja-JP"/>
                <w:rPrChange w:id="27172" w:author="DuyNgo" w:date="2012-08-10T08:15:00Z">
                  <w:rPr>
                    <w:ins w:id="27173" w:author="DuyNgo" w:date="2012-08-10T07:25:00Z"/>
                    <w:rFonts w:ascii="Tahoma" w:hAnsi="Tahoma" w:cstheme="minorHAnsi"/>
                    <w:color w:val="000000"/>
                    <w:sz w:val="20"/>
                    <w:szCs w:val="20"/>
                    <w:lang w:eastAsia="ja-JP"/>
                  </w:rPr>
                </w:rPrChange>
              </w:rPr>
              <w:pPrChange w:id="27174"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7175"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7176" w:author="DuyNgo" w:date="2012-08-10T07:25:00Z"/>
                <w:rFonts w:cstheme="minorHAnsi"/>
                <w:sz w:val="24"/>
                <w:szCs w:val="24"/>
                <w:lang w:eastAsia="ja-JP"/>
                <w:rPrChange w:id="27177" w:author="DuyNgo" w:date="2012-08-10T08:15:00Z">
                  <w:rPr>
                    <w:ins w:id="27178" w:author="DuyNgo" w:date="2012-08-10T07:25:00Z"/>
                    <w:rFonts w:cstheme="minorHAnsi"/>
                    <w:lang w:eastAsia="ja-JP"/>
                  </w:rPr>
                </w:rPrChange>
              </w:rPr>
              <w:pPrChange w:id="27179"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7180"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7181" w:author="DuyNgo" w:date="2012-08-10T07:25:00Z"/>
                <w:rFonts w:cstheme="minorHAnsi"/>
                <w:sz w:val="24"/>
                <w:szCs w:val="24"/>
                <w:lang w:eastAsia="ja-JP"/>
                <w:rPrChange w:id="27182" w:author="DuyNgo" w:date="2012-08-10T08:15:00Z">
                  <w:rPr>
                    <w:ins w:id="27183" w:author="DuyNgo" w:date="2012-08-10T07:25:00Z"/>
                    <w:rFonts w:cstheme="minorHAnsi"/>
                    <w:lang w:eastAsia="ja-JP"/>
                  </w:rPr>
                </w:rPrChange>
              </w:rPr>
              <w:pPrChange w:id="27184"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7185"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7186"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7187" w:author="DuyNgo" w:date="2012-08-10T07:25:00Z"/>
                <w:rFonts w:cstheme="minorHAnsi"/>
                <w:b w:val="0"/>
                <w:sz w:val="24"/>
                <w:szCs w:val="24"/>
                <w:lang w:eastAsia="ja-JP"/>
                <w:rPrChange w:id="27188" w:author="DuyNgo" w:date="2012-08-10T08:15:00Z">
                  <w:rPr>
                    <w:ins w:id="27189" w:author="DuyNgo" w:date="2012-08-10T07:25:00Z"/>
                    <w:rFonts w:cstheme="minorHAnsi"/>
                    <w:b w:val="0"/>
                    <w:bCs w:val="0"/>
                    <w:lang w:eastAsia="ja-JP"/>
                  </w:rPr>
                </w:rPrChange>
              </w:rPr>
              <w:pPrChange w:id="27190"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7191" w:author="DuyNgo" w:date="2012-08-10T07:25:00Z">
              <w:r w:rsidRPr="00303364">
                <w:rPr>
                  <w:rFonts w:cstheme="minorHAnsi"/>
                  <w:sz w:val="24"/>
                  <w:szCs w:val="24"/>
                  <w:lang w:eastAsia="ja-JP"/>
                  <w:rPrChange w:id="27192" w:author="DuyNgo" w:date="2012-08-10T08:15:00Z">
                    <w:rPr>
                      <w:rFonts w:cstheme="minorHAnsi"/>
                      <w:lang w:eastAsia="ja-JP"/>
                    </w:rPr>
                  </w:rPrChange>
                </w:rPr>
                <w:t>6</w:t>
              </w:r>
            </w:ins>
          </w:p>
        </w:tc>
        <w:tc>
          <w:tcPr>
            <w:tcW w:w="5348" w:type="dxa"/>
            <w:vAlign w:val="bottom"/>
            <w:tcPrChange w:id="27193"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7194" w:author="DuyNgo" w:date="2012-08-10T07:25:00Z"/>
                <w:rFonts w:cstheme="minorHAnsi"/>
                <w:sz w:val="24"/>
                <w:szCs w:val="24"/>
                <w:lang w:eastAsia="ja-JP"/>
                <w:rPrChange w:id="27195" w:author="DuyNgo" w:date="2012-08-10T08:15:00Z">
                  <w:rPr>
                    <w:ins w:id="27196" w:author="DuyNgo" w:date="2012-08-10T07:25:00Z"/>
                    <w:rFonts w:ascii="Tahoma" w:hAnsi="Tahoma" w:cstheme="minorHAnsi"/>
                    <w:color w:val="000000"/>
                    <w:sz w:val="20"/>
                    <w:szCs w:val="20"/>
                    <w:lang w:eastAsia="ja-JP"/>
                  </w:rPr>
                </w:rPrChange>
              </w:rPr>
              <w:pPrChange w:id="27197"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7198" w:author="DuyNgo" w:date="2012-08-10T07:25:00Z">
              <w:r w:rsidRPr="00303364">
                <w:rPr>
                  <w:rFonts w:cstheme="minorHAnsi"/>
                  <w:sz w:val="24"/>
                  <w:szCs w:val="24"/>
                  <w:lang w:eastAsia="ja-JP"/>
                  <w:rPrChange w:id="27199" w:author="DuyNgo" w:date="2012-08-10T08:15:00Z">
                    <w:rPr>
                      <w:rFonts w:cstheme="minorHAnsi"/>
                      <w:lang w:eastAsia="ja-JP"/>
                    </w:rPr>
                  </w:rPrChange>
                </w:rPr>
                <w:t>Has the figure been prepared at a resolution sufficient to produce a high-quality image?</w:t>
              </w:r>
            </w:ins>
          </w:p>
        </w:tc>
        <w:tc>
          <w:tcPr>
            <w:tcW w:w="759" w:type="dxa"/>
            <w:vAlign w:val="bottom"/>
            <w:tcPrChange w:id="27200" w:author="DuyNgo" w:date="2012-08-10T07:29:00Z">
              <w:tcPr>
                <w:tcW w:w="759" w:type="dxa"/>
                <w:vAlign w:val="bottom"/>
              </w:tcPr>
            </w:tcPrChange>
          </w:tcPr>
          <w:p w:rsidR="009C0AD9" w:rsidRPr="00303364" w:rsidRDefault="00E524BC">
            <w:pPr>
              <w:cnfStyle w:val="000000100000" w:firstRow="0" w:lastRow="0" w:firstColumn="0" w:lastColumn="0" w:oddVBand="0" w:evenVBand="0" w:oddHBand="1" w:evenHBand="0" w:firstRowFirstColumn="0" w:firstRowLastColumn="0" w:lastRowFirstColumn="0" w:lastRowLastColumn="0"/>
              <w:rPr>
                <w:ins w:id="27201" w:author="DuyNgo" w:date="2012-08-10T07:25:00Z"/>
                <w:rFonts w:cstheme="minorHAnsi"/>
                <w:sz w:val="24"/>
                <w:szCs w:val="24"/>
                <w:lang w:eastAsia="ja-JP"/>
                <w:rPrChange w:id="27202" w:author="DuyNgo" w:date="2012-08-10T08:15:00Z">
                  <w:rPr>
                    <w:ins w:id="27203" w:author="DuyNgo" w:date="2012-08-10T07:25:00Z"/>
                    <w:rFonts w:ascii="Tahoma" w:hAnsi="Tahoma" w:cstheme="minorHAnsi"/>
                    <w:color w:val="000000"/>
                    <w:sz w:val="20"/>
                    <w:szCs w:val="20"/>
                    <w:lang w:eastAsia="ja-JP"/>
                  </w:rPr>
                </w:rPrChange>
              </w:rPr>
              <w:pPrChange w:id="27204"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7205"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7206" w:author="DuyNgo" w:date="2012-08-10T07:25:00Z"/>
                <w:rFonts w:cstheme="minorHAnsi"/>
                <w:sz w:val="24"/>
                <w:szCs w:val="24"/>
                <w:lang w:eastAsia="ja-JP"/>
                <w:rPrChange w:id="27207" w:author="DuyNgo" w:date="2012-08-10T08:15:00Z">
                  <w:rPr>
                    <w:ins w:id="27208" w:author="DuyNgo" w:date="2012-08-10T07:25:00Z"/>
                    <w:rFonts w:cstheme="minorHAnsi"/>
                    <w:lang w:eastAsia="ja-JP"/>
                  </w:rPr>
                </w:rPrChange>
              </w:rPr>
              <w:pPrChange w:id="27209"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7210"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7211" w:author="DuyNgo" w:date="2012-08-10T07:25:00Z"/>
                <w:rFonts w:cstheme="minorHAnsi"/>
                <w:sz w:val="24"/>
                <w:szCs w:val="24"/>
                <w:lang w:eastAsia="ja-JP"/>
                <w:rPrChange w:id="27212" w:author="DuyNgo" w:date="2012-08-10T08:15:00Z">
                  <w:rPr>
                    <w:ins w:id="27213" w:author="DuyNgo" w:date="2012-08-10T07:25:00Z"/>
                    <w:rFonts w:cstheme="minorHAnsi"/>
                    <w:lang w:eastAsia="ja-JP"/>
                  </w:rPr>
                </w:rPrChange>
              </w:rPr>
              <w:pPrChange w:id="27214"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303364" w:rsidTr="00BA0282">
        <w:trPr>
          <w:ins w:id="27215"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7216" w:author="DuyNgo" w:date="2012-08-10T07:29:00Z">
              <w:tcPr>
                <w:tcW w:w="850" w:type="dxa"/>
              </w:tcPr>
            </w:tcPrChange>
          </w:tcPr>
          <w:p w:rsidR="009C0AD9" w:rsidRPr="00303364" w:rsidRDefault="009C0AD9">
            <w:pPr>
              <w:jc w:val="center"/>
              <w:rPr>
                <w:ins w:id="27217" w:author="DuyNgo" w:date="2012-08-10T07:25:00Z"/>
                <w:rFonts w:cstheme="minorHAnsi"/>
                <w:b w:val="0"/>
                <w:sz w:val="24"/>
                <w:szCs w:val="24"/>
                <w:lang w:eastAsia="ja-JP"/>
                <w:rPrChange w:id="27218" w:author="DuyNgo" w:date="2012-08-10T08:15:00Z">
                  <w:rPr>
                    <w:ins w:id="27219" w:author="DuyNgo" w:date="2012-08-10T07:25:00Z"/>
                    <w:rFonts w:cstheme="minorHAnsi"/>
                    <w:b w:val="0"/>
                    <w:bCs w:val="0"/>
                    <w:lang w:eastAsia="ja-JP"/>
                  </w:rPr>
                </w:rPrChange>
              </w:rPr>
              <w:pPrChange w:id="27220" w:author="DuyNgo" w:date="2012-08-10T07:28:00Z">
                <w:pPr>
                  <w:spacing w:after="200" w:line="276" w:lineRule="auto"/>
                  <w:jc w:val="center"/>
                </w:pPr>
              </w:pPrChange>
            </w:pPr>
            <w:ins w:id="27221" w:author="DuyNgo" w:date="2012-08-10T07:25:00Z">
              <w:r w:rsidRPr="00303364">
                <w:rPr>
                  <w:rFonts w:cstheme="minorHAnsi"/>
                  <w:sz w:val="24"/>
                  <w:szCs w:val="24"/>
                  <w:lang w:eastAsia="ja-JP"/>
                  <w:rPrChange w:id="27222" w:author="DuyNgo" w:date="2012-08-10T08:15:00Z">
                    <w:rPr>
                      <w:rFonts w:cstheme="minorHAnsi"/>
                      <w:lang w:eastAsia="ja-JP"/>
                    </w:rPr>
                  </w:rPrChange>
                </w:rPr>
                <w:t>7</w:t>
              </w:r>
            </w:ins>
          </w:p>
        </w:tc>
        <w:tc>
          <w:tcPr>
            <w:tcW w:w="5348" w:type="dxa"/>
            <w:vAlign w:val="bottom"/>
            <w:tcPrChange w:id="27223"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7224" w:author="DuyNgo" w:date="2012-08-10T07:25:00Z"/>
                <w:rFonts w:cstheme="minorHAnsi"/>
                <w:sz w:val="24"/>
                <w:szCs w:val="24"/>
                <w:lang w:eastAsia="ja-JP"/>
                <w:rPrChange w:id="27225" w:author="DuyNgo" w:date="2012-08-10T08:15:00Z">
                  <w:rPr>
                    <w:ins w:id="27226" w:author="DuyNgo" w:date="2012-08-10T07:25:00Z"/>
                    <w:rFonts w:ascii="Tahoma" w:hAnsi="Tahoma" w:cstheme="minorHAnsi"/>
                    <w:color w:val="000000"/>
                    <w:sz w:val="20"/>
                    <w:szCs w:val="20"/>
                    <w:lang w:eastAsia="ja-JP"/>
                  </w:rPr>
                </w:rPrChange>
              </w:rPr>
              <w:pPrChange w:id="27227"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proofErr w:type="gramStart"/>
            <w:ins w:id="27228" w:author="DuyNgo" w:date="2012-08-10T07:25:00Z">
              <w:r w:rsidRPr="00303364">
                <w:rPr>
                  <w:rFonts w:cstheme="minorHAnsi"/>
                  <w:sz w:val="24"/>
                  <w:szCs w:val="24"/>
                  <w:lang w:eastAsia="ja-JP"/>
                  <w:rPrChange w:id="27229" w:author="DuyNgo" w:date="2012-08-10T08:15:00Z">
                    <w:rPr>
                      <w:rFonts w:cstheme="minorHAnsi"/>
                      <w:lang w:eastAsia="ja-JP"/>
                    </w:rPr>
                  </w:rPrChange>
                </w:rPr>
                <w:t>Are all figures numbered</w:t>
              </w:r>
              <w:proofErr w:type="gramEnd"/>
              <w:r w:rsidRPr="00303364">
                <w:rPr>
                  <w:rFonts w:cstheme="minorHAnsi"/>
                  <w:sz w:val="24"/>
                  <w:szCs w:val="24"/>
                  <w:lang w:eastAsia="ja-JP"/>
                  <w:rPrChange w:id="27230" w:author="DuyNgo" w:date="2012-08-10T08:15:00Z">
                    <w:rPr>
                      <w:rFonts w:cstheme="minorHAnsi"/>
                      <w:lang w:eastAsia="ja-JP"/>
                    </w:rPr>
                  </w:rPrChange>
                </w:rPr>
                <w:t xml:space="preserve"> consecutively with Arabic numerals?</w:t>
              </w:r>
            </w:ins>
          </w:p>
        </w:tc>
        <w:tc>
          <w:tcPr>
            <w:tcW w:w="759" w:type="dxa"/>
            <w:vAlign w:val="bottom"/>
            <w:tcPrChange w:id="27231" w:author="DuyNgo" w:date="2012-08-10T07:29:00Z">
              <w:tcPr>
                <w:tcW w:w="759" w:type="dxa"/>
                <w:vAlign w:val="bottom"/>
              </w:tcPr>
            </w:tcPrChange>
          </w:tcPr>
          <w:p w:rsidR="009C0AD9" w:rsidRPr="00303364" w:rsidRDefault="00E524BC">
            <w:pPr>
              <w:cnfStyle w:val="000000000000" w:firstRow="0" w:lastRow="0" w:firstColumn="0" w:lastColumn="0" w:oddVBand="0" w:evenVBand="0" w:oddHBand="0" w:evenHBand="0" w:firstRowFirstColumn="0" w:firstRowLastColumn="0" w:lastRowFirstColumn="0" w:lastRowLastColumn="0"/>
              <w:rPr>
                <w:ins w:id="27232" w:author="DuyNgo" w:date="2012-08-10T07:25:00Z"/>
                <w:rFonts w:cstheme="minorHAnsi"/>
                <w:sz w:val="24"/>
                <w:szCs w:val="24"/>
                <w:lang w:eastAsia="ja-JP"/>
                <w:rPrChange w:id="27233" w:author="DuyNgo" w:date="2012-08-10T08:15:00Z">
                  <w:rPr>
                    <w:ins w:id="27234" w:author="DuyNgo" w:date="2012-08-10T07:25:00Z"/>
                    <w:rFonts w:ascii="Tahoma" w:hAnsi="Tahoma" w:cstheme="minorHAnsi"/>
                    <w:color w:val="000000"/>
                    <w:sz w:val="20"/>
                    <w:szCs w:val="20"/>
                    <w:lang w:eastAsia="ja-JP"/>
                  </w:rPr>
                </w:rPrChange>
              </w:rPr>
              <w:pPrChange w:id="27235"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7236"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7237" w:author="DuyNgo" w:date="2012-08-10T07:25:00Z"/>
                <w:rFonts w:cstheme="minorHAnsi"/>
                <w:sz w:val="24"/>
                <w:szCs w:val="24"/>
                <w:lang w:eastAsia="ja-JP"/>
                <w:rPrChange w:id="27238" w:author="DuyNgo" w:date="2012-08-10T08:15:00Z">
                  <w:rPr>
                    <w:ins w:id="27239" w:author="DuyNgo" w:date="2012-08-10T07:25:00Z"/>
                    <w:rFonts w:cstheme="minorHAnsi"/>
                    <w:lang w:eastAsia="ja-JP"/>
                  </w:rPr>
                </w:rPrChange>
              </w:rPr>
              <w:pPrChange w:id="27240"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7241"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7242" w:author="DuyNgo" w:date="2012-08-10T07:25:00Z"/>
                <w:rFonts w:cstheme="minorHAnsi"/>
                <w:sz w:val="24"/>
                <w:szCs w:val="24"/>
                <w:lang w:eastAsia="ja-JP"/>
                <w:rPrChange w:id="27243" w:author="DuyNgo" w:date="2012-08-10T08:15:00Z">
                  <w:rPr>
                    <w:ins w:id="27244" w:author="DuyNgo" w:date="2012-08-10T07:25:00Z"/>
                    <w:rFonts w:cstheme="minorHAnsi"/>
                    <w:lang w:eastAsia="ja-JP"/>
                  </w:rPr>
                </w:rPrChange>
              </w:rPr>
              <w:pPrChange w:id="27245"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7246"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7247"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7248" w:author="DuyNgo" w:date="2012-08-10T07:25:00Z"/>
                <w:rFonts w:cstheme="minorHAnsi"/>
                <w:b w:val="0"/>
                <w:sz w:val="24"/>
                <w:szCs w:val="24"/>
                <w:lang w:eastAsia="ja-JP"/>
                <w:rPrChange w:id="27249" w:author="DuyNgo" w:date="2012-08-10T08:15:00Z">
                  <w:rPr>
                    <w:ins w:id="27250" w:author="DuyNgo" w:date="2012-08-10T07:25:00Z"/>
                    <w:rFonts w:cstheme="minorHAnsi"/>
                    <w:b w:val="0"/>
                    <w:bCs w:val="0"/>
                    <w:lang w:eastAsia="ja-JP"/>
                  </w:rPr>
                </w:rPrChange>
              </w:rPr>
              <w:pPrChange w:id="27251"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7252" w:author="DuyNgo" w:date="2012-08-10T07:25:00Z">
              <w:r w:rsidRPr="00303364">
                <w:rPr>
                  <w:rFonts w:cstheme="minorHAnsi"/>
                  <w:sz w:val="24"/>
                  <w:szCs w:val="24"/>
                  <w:lang w:eastAsia="ja-JP"/>
                  <w:rPrChange w:id="27253" w:author="DuyNgo" w:date="2012-08-10T08:15:00Z">
                    <w:rPr>
                      <w:rFonts w:cstheme="minorHAnsi"/>
                      <w:lang w:eastAsia="ja-JP"/>
                    </w:rPr>
                  </w:rPrChange>
                </w:rPr>
                <w:t>8</w:t>
              </w:r>
            </w:ins>
          </w:p>
        </w:tc>
        <w:tc>
          <w:tcPr>
            <w:tcW w:w="5348" w:type="dxa"/>
            <w:vAlign w:val="bottom"/>
            <w:tcPrChange w:id="27254"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7255" w:author="DuyNgo" w:date="2012-08-10T07:25:00Z"/>
                <w:rFonts w:cstheme="minorHAnsi"/>
                <w:sz w:val="24"/>
                <w:szCs w:val="24"/>
                <w:lang w:eastAsia="ja-JP"/>
                <w:rPrChange w:id="27256" w:author="DuyNgo" w:date="2012-08-10T08:15:00Z">
                  <w:rPr>
                    <w:ins w:id="27257" w:author="DuyNgo" w:date="2012-08-10T07:25:00Z"/>
                    <w:rFonts w:ascii="Tahoma" w:hAnsi="Tahoma" w:cstheme="minorHAnsi"/>
                    <w:color w:val="000000"/>
                    <w:sz w:val="20"/>
                    <w:szCs w:val="20"/>
                    <w:lang w:eastAsia="ja-JP"/>
                  </w:rPr>
                </w:rPrChange>
              </w:rPr>
              <w:pPrChange w:id="27258"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7259" w:author="DuyNgo" w:date="2012-08-10T07:25:00Z">
              <w:r w:rsidRPr="00303364">
                <w:rPr>
                  <w:rFonts w:cstheme="minorHAnsi"/>
                  <w:sz w:val="24"/>
                  <w:szCs w:val="24"/>
                  <w:lang w:eastAsia="ja-JP"/>
                  <w:rPrChange w:id="27260" w:author="DuyNgo" w:date="2012-08-10T08:15:00Z">
                    <w:rPr>
                      <w:rFonts w:cstheme="minorHAnsi"/>
                      <w:lang w:eastAsia="ja-JP"/>
                    </w:rPr>
                  </w:rPrChange>
                </w:rPr>
                <w:t xml:space="preserve">Are all figures and tables </w:t>
              </w:r>
              <w:proofErr w:type="gramStart"/>
              <w:r w:rsidRPr="00303364">
                <w:rPr>
                  <w:rFonts w:cstheme="minorHAnsi"/>
                  <w:sz w:val="24"/>
                  <w:szCs w:val="24"/>
                  <w:lang w:eastAsia="ja-JP"/>
                  <w:rPrChange w:id="27261" w:author="DuyNgo" w:date="2012-08-10T08:15:00Z">
                    <w:rPr>
                      <w:rFonts w:cstheme="minorHAnsi"/>
                      <w:lang w:eastAsia="ja-JP"/>
                    </w:rPr>
                  </w:rPrChange>
                </w:rPr>
                <w:t>mentioned</w:t>
              </w:r>
              <w:proofErr w:type="gramEnd"/>
              <w:r w:rsidRPr="00303364">
                <w:rPr>
                  <w:rFonts w:cstheme="minorHAnsi"/>
                  <w:sz w:val="24"/>
                  <w:szCs w:val="24"/>
                  <w:lang w:eastAsia="ja-JP"/>
                  <w:rPrChange w:id="27262" w:author="DuyNgo" w:date="2012-08-10T08:15:00Z">
                    <w:rPr>
                      <w:rFonts w:cstheme="minorHAnsi"/>
                      <w:lang w:eastAsia="ja-JP"/>
                    </w:rPr>
                  </w:rPrChange>
                </w:rPr>
                <w:t xml:space="preserve"> in the text and numbered in the order in which they are mentioned?</w:t>
              </w:r>
            </w:ins>
          </w:p>
        </w:tc>
        <w:tc>
          <w:tcPr>
            <w:tcW w:w="759" w:type="dxa"/>
            <w:vAlign w:val="bottom"/>
            <w:tcPrChange w:id="27263" w:author="DuyNgo" w:date="2012-08-10T07:29:00Z">
              <w:tcPr>
                <w:tcW w:w="759" w:type="dxa"/>
                <w:vAlign w:val="bottom"/>
              </w:tcPr>
            </w:tcPrChange>
          </w:tcPr>
          <w:p w:rsidR="009C0AD9" w:rsidRPr="00303364" w:rsidRDefault="00E524BC">
            <w:pPr>
              <w:cnfStyle w:val="000000100000" w:firstRow="0" w:lastRow="0" w:firstColumn="0" w:lastColumn="0" w:oddVBand="0" w:evenVBand="0" w:oddHBand="1" w:evenHBand="0" w:firstRowFirstColumn="0" w:firstRowLastColumn="0" w:lastRowFirstColumn="0" w:lastRowLastColumn="0"/>
              <w:rPr>
                <w:ins w:id="27264" w:author="DuyNgo" w:date="2012-08-10T07:25:00Z"/>
                <w:rFonts w:cstheme="minorHAnsi"/>
                <w:sz w:val="24"/>
                <w:szCs w:val="24"/>
                <w:lang w:eastAsia="ja-JP"/>
                <w:rPrChange w:id="27265" w:author="DuyNgo" w:date="2012-08-10T08:15:00Z">
                  <w:rPr>
                    <w:ins w:id="27266" w:author="DuyNgo" w:date="2012-08-10T07:25:00Z"/>
                    <w:rFonts w:ascii="Tahoma" w:hAnsi="Tahoma" w:cstheme="minorHAnsi"/>
                    <w:color w:val="000000"/>
                    <w:sz w:val="20"/>
                    <w:szCs w:val="20"/>
                    <w:lang w:eastAsia="ja-JP"/>
                  </w:rPr>
                </w:rPrChange>
              </w:rPr>
              <w:pPrChange w:id="27267"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7268"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7269" w:author="DuyNgo" w:date="2012-08-10T07:25:00Z"/>
                <w:rFonts w:cstheme="minorHAnsi"/>
                <w:sz w:val="24"/>
                <w:szCs w:val="24"/>
                <w:lang w:eastAsia="ja-JP"/>
                <w:rPrChange w:id="27270" w:author="DuyNgo" w:date="2012-08-10T08:15:00Z">
                  <w:rPr>
                    <w:ins w:id="27271" w:author="DuyNgo" w:date="2012-08-10T07:25:00Z"/>
                    <w:rFonts w:cstheme="minorHAnsi"/>
                    <w:lang w:eastAsia="ja-JP"/>
                  </w:rPr>
                </w:rPrChange>
              </w:rPr>
              <w:pPrChange w:id="27272"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7273"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7274" w:author="DuyNgo" w:date="2012-08-10T07:25:00Z"/>
                <w:rFonts w:cstheme="minorHAnsi"/>
                <w:sz w:val="24"/>
                <w:szCs w:val="24"/>
                <w:lang w:eastAsia="ja-JP"/>
                <w:rPrChange w:id="27275" w:author="DuyNgo" w:date="2012-08-10T08:15:00Z">
                  <w:rPr>
                    <w:ins w:id="27276" w:author="DuyNgo" w:date="2012-08-10T07:25:00Z"/>
                    <w:rFonts w:cstheme="minorHAnsi"/>
                    <w:lang w:eastAsia="ja-JP"/>
                  </w:rPr>
                </w:rPrChange>
              </w:rPr>
              <w:pPrChange w:id="27277"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303364" w:rsidTr="00BA0282">
        <w:trPr>
          <w:ins w:id="27278"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27279" w:author="DuyNgo" w:date="2012-08-10T07:29:00Z">
              <w:tcPr>
                <w:tcW w:w="8475" w:type="dxa"/>
                <w:gridSpan w:val="5"/>
              </w:tcPr>
            </w:tcPrChange>
          </w:tcPr>
          <w:p w:rsidR="009C0AD9" w:rsidRPr="00303364" w:rsidRDefault="009C0AD9">
            <w:pPr>
              <w:spacing w:before="120" w:line="276" w:lineRule="auto"/>
              <w:rPr>
                <w:ins w:id="27280" w:author="DuyNgo" w:date="2012-08-10T07:25:00Z"/>
                <w:rFonts w:cstheme="minorHAnsi"/>
                <w:sz w:val="24"/>
                <w:szCs w:val="24"/>
                <w:rPrChange w:id="27281" w:author="DuyNgo" w:date="2012-08-10T08:15:00Z">
                  <w:rPr>
                    <w:ins w:id="27282" w:author="DuyNgo" w:date="2012-08-10T07:25:00Z"/>
                    <w:b w:val="0"/>
                    <w:bCs w:val="0"/>
                  </w:rPr>
                </w:rPrChange>
              </w:rPr>
              <w:pPrChange w:id="27283" w:author="DuyNgo" w:date="2012-08-10T07:28:00Z">
                <w:pPr>
                  <w:spacing w:before="120" w:after="200" w:line="276" w:lineRule="auto"/>
                </w:pPr>
              </w:pPrChange>
            </w:pPr>
            <w:ins w:id="27284" w:author="DuyNgo" w:date="2012-08-10T07:25:00Z">
              <w:r w:rsidRPr="00303364">
                <w:rPr>
                  <w:rFonts w:cstheme="minorHAnsi"/>
                  <w:sz w:val="24"/>
                  <w:szCs w:val="24"/>
                  <w:rPrChange w:id="27285" w:author="DuyNgo" w:date="2012-08-10T08:15:00Z">
                    <w:rPr/>
                  </w:rPrChange>
                </w:rPr>
                <w:lastRenderedPageBreak/>
                <w:t>REFERENCES</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7286"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7287"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7288" w:author="DuyNgo" w:date="2012-08-10T07:25:00Z"/>
                <w:rFonts w:cstheme="minorHAnsi"/>
                <w:b w:val="0"/>
                <w:sz w:val="24"/>
                <w:szCs w:val="24"/>
                <w:lang w:eastAsia="ja-JP"/>
                <w:rPrChange w:id="27289" w:author="DuyNgo" w:date="2012-08-10T08:15:00Z">
                  <w:rPr>
                    <w:ins w:id="27290" w:author="DuyNgo" w:date="2012-08-10T07:25:00Z"/>
                    <w:rFonts w:cstheme="minorHAnsi"/>
                    <w:b w:val="0"/>
                    <w:bCs w:val="0"/>
                    <w:lang w:eastAsia="ja-JP"/>
                  </w:rPr>
                </w:rPrChange>
              </w:rPr>
              <w:pPrChange w:id="27291"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7292" w:author="DuyNgo" w:date="2012-08-10T07:25:00Z">
              <w:r w:rsidRPr="00303364">
                <w:rPr>
                  <w:rFonts w:cstheme="minorHAnsi"/>
                  <w:sz w:val="24"/>
                  <w:szCs w:val="24"/>
                  <w:lang w:eastAsia="ja-JP"/>
                  <w:rPrChange w:id="27293" w:author="DuyNgo" w:date="2012-08-10T08:15:00Z">
                    <w:rPr>
                      <w:rFonts w:cstheme="minorHAnsi"/>
                      <w:lang w:eastAsia="ja-JP"/>
                    </w:rPr>
                  </w:rPrChange>
                </w:rPr>
                <w:t>1</w:t>
              </w:r>
            </w:ins>
          </w:p>
        </w:tc>
        <w:tc>
          <w:tcPr>
            <w:tcW w:w="5348" w:type="dxa"/>
            <w:vAlign w:val="bottom"/>
            <w:tcPrChange w:id="27294"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7295" w:author="DuyNgo" w:date="2012-08-10T07:25:00Z"/>
                <w:rFonts w:cstheme="minorHAnsi"/>
                <w:sz w:val="24"/>
                <w:szCs w:val="24"/>
                <w:lang w:eastAsia="ja-JP"/>
                <w:rPrChange w:id="27296" w:author="DuyNgo" w:date="2012-08-10T08:15:00Z">
                  <w:rPr>
                    <w:ins w:id="27297" w:author="DuyNgo" w:date="2012-08-10T07:25:00Z"/>
                    <w:rFonts w:ascii="Tahoma" w:hAnsi="Tahoma" w:cstheme="minorHAnsi"/>
                    <w:color w:val="000000"/>
                    <w:sz w:val="20"/>
                    <w:szCs w:val="20"/>
                    <w:lang w:eastAsia="ja-JP"/>
                  </w:rPr>
                </w:rPrChange>
              </w:rPr>
              <w:pPrChange w:id="27298"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proofErr w:type="gramStart"/>
            <w:ins w:id="27299" w:author="DuyNgo" w:date="2012-08-10T07:25:00Z">
              <w:r w:rsidRPr="00303364">
                <w:rPr>
                  <w:rFonts w:cstheme="minorHAnsi"/>
                  <w:sz w:val="24"/>
                  <w:szCs w:val="24"/>
                  <w:lang w:eastAsia="ja-JP"/>
                  <w:rPrChange w:id="27300" w:author="DuyNgo" w:date="2012-08-10T08:15:00Z">
                    <w:rPr>
                      <w:rFonts w:cstheme="minorHAnsi"/>
                      <w:lang w:eastAsia="ja-JP"/>
                    </w:rPr>
                  </w:rPrChange>
                </w:rPr>
                <w:t>Are references cited</w:t>
              </w:r>
              <w:proofErr w:type="gramEnd"/>
              <w:r w:rsidRPr="00303364">
                <w:rPr>
                  <w:rFonts w:cstheme="minorHAnsi"/>
                  <w:sz w:val="24"/>
                  <w:szCs w:val="24"/>
                  <w:lang w:eastAsia="ja-JP"/>
                  <w:rPrChange w:id="27301" w:author="DuyNgo" w:date="2012-08-10T08:15:00Z">
                    <w:rPr>
                      <w:rFonts w:cstheme="minorHAnsi"/>
                      <w:lang w:eastAsia="ja-JP"/>
                    </w:rPr>
                  </w:rPrChange>
                </w:rPr>
                <w:t xml:space="preserve"> both in text and in the reference list?</w:t>
              </w:r>
            </w:ins>
          </w:p>
        </w:tc>
        <w:tc>
          <w:tcPr>
            <w:tcW w:w="759" w:type="dxa"/>
            <w:vAlign w:val="bottom"/>
            <w:tcPrChange w:id="27302"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7303" w:author="DuyNgo" w:date="2012-08-10T07:25:00Z"/>
                <w:rFonts w:cstheme="minorHAnsi"/>
                <w:sz w:val="24"/>
                <w:szCs w:val="24"/>
                <w:lang w:eastAsia="ja-JP"/>
                <w:rPrChange w:id="27304" w:author="DuyNgo" w:date="2012-08-10T08:15:00Z">
                  <w:rPr>
                    <w:ins w:id="27305" w:author="DuyNgo" w:date="2012-08-10T07:25:00Z"/>
                    <w:rFonts w:ascii="Tahoma" w:hAnsi="Tahoma" w:cstheme="minorHAnsi"/>
                    <w:color w:val="000000"/>
                    <w:sz w:val="20"/>
                    <w:szCs w:val="20"/>
                    <w:lang w:eastAsia="ja-JP"/>
                  </w:rPr>
                </w:rPrChange>
              </w:rPr>
              <w:pPrChange w:id="27306"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7307" w:author="DuyNgo" w:date="2012-08-10T07:25:00Z">
              <w:r w:rsidRPr="00303364">
                <w:rPr>
                  <w:rFonts w:cstheme="minorHAnsi"/>
                  <w:sz w:val="24"/>
                  <w:szCs w:val="24"/>
                  <w:lang w:eastAsia="ja-JP"/>
                  <w:rPrChange w:id="27308" w:author="DuyNgo" w:date="2012-08-10T08:15:00Z">
                    <w:rPr>
                      <w:rFonts w:cstheme="minorHAnsi"/>
                      <w:lang w:eastAsia="ja-JP"/>
                    </w:rPr>
                  </w:rPrChange>
                </w:rPr>
                <w:t> </w:t>
              </w:r>
            </w:ins>
          </w:p>
        </w:tc>
        <w:tc>
          <w:tcPr>
            <w:tcW w:w="759" w:type="dxa"/>
            <w:vAlign w:val="bottom"/>
            <w:tcPrChange w:id="27309"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7310" w:author="DuyNgo" w:date="2012-08-10T07:25:00Z"/>
                <w:rFonts w:cstheme="minorHAnsi"/>
                <w:sz w:val="24"/>
                <w:szCs w:val="24"/>
                <w:lang w:eastAsia="ja-JP"/>
                <w:rPrChange w:id="27311" w:author="DuyNgo" w:date="2012-08-10T08:15:00Z">
                  <w:rPr>
                    <w:ins w:id="27312" w:author="DuyNgo" w:date="2012-08-10T07:25:00Z"/>
                    <w:rFonts w:ascii="Tahoma" w:hAnsi="Tahoma" w:cstheme="minorHAnsi"/>
                    <w:color w:val="000000"/>
                    <w:sz w:val="20"/>
                    <w:szCs w:val="20"/>
                    <w:lang w:eastAsia="ja-JP"/>
                  </w:rPr>
                </w:rPrChange>
              </w:rPr>
              <w:pPrChange w:id="27313"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7314" w:author="DuyNgo" w:date="2012-08-10T07:25:00Z">
              <w:r w:rsidRPr="00303364">
                <w:rPr>
                  <w:rFonts w:cstheme="minorHAnsi"/>
                  <w:sz w:val="24"/>
                  <w:szCs w:val="24"/>
                  <w:lang w:eastAsia="ja-JP"/>
                  <w:rPrChange w:id="27315" w:author="DuyNgo" w:date="2012-08-10T08:15:00Z">
                    <w:rPr>
                      <w:rFonts w:cstheme="minorHAnsi"/>
                      <w:lang w:eastAsia="ja-JP"/>
                    </w:rPr>
                  </w:rPrChange>
                </w:rPr>
                <w:t> </w:t>
              </w:r>
            </w:ins>
          </w:p>
        </w:tc>
        <w:tc>
          <w:tcPr>
            <w:tcW w:w="759" w:type="dxa"/>
            <w:vAlign w:val="bottom"/>
            <w:tcPrChange w:id="27316"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7317" w:author="DuyNgo" w:date="2012-08-10T07:25:00Z"/>
                <w:rFonts w:cstheme="minorHAnsi"/>
                <w:sz w:val="24"/>
                <w:szCs w:val="24"/>
                <w:lang w:eastAsia="ja-JP"/>
                <w:rPrChange w:id="27318" w:author="DuyNgo" w:date="2012-08-10T08:15:00Z">
                  <w:rPr>
                    <w:ins w:id="27319" w:author="DuyNgo" w:date="2012-08-10T07:25:00Z"/>
                    <w:rFonts w:ascii="Tahoma" w:hAnsi="Tahoma" w:cstheme="minorHAnsi"/>
                    <w:color w:val="000000"/>
                    <w:sz w:val="20"/>
                    <w:szCs w:val="20"/>
                    <w:lang w:eastAsia="ja-JP"/>
                  </w:rPr>
                </w:rPrChange>
              </w:rPr>
              <w:pPrChange w:id="27320"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7321" w:author="DuyNgo" w:date="2012-08-10T07:25:00Z">
              <w:r w:rsidRPr="00303364">
                <w:rPr>
                  <w:rFonts w:cstheme="minorHAnsi"/>
                  <w:sz w:val="24"/>
                  <w:szCs w:val="24"/>
                  <w:lang w:eastAsia="ja-JP"/>
                  <w:rPrChange w:id="27322" w:author="DuyNgo" w:date="2012-08-10T08:15:00Z">
                    <w:rPr>
                      <w:rFonts w:cstheme="minorHAnsi"/>
                      <w:lang w:eastAsia="ja-JP"/>
                    </w:rPr>
                  </w:rPrChange>
                </w:rPr>
                <w:t>x</w:t>
              </w:r>
            </w:ins>
          </w:p>
        </w:tc>
      </w:tr>
      <w:tr w:rsidR="009C0AD9" w:rsidRPr="00303364" w:rsidTr="00BA0282">
        <w:trPr>
          <w:ins w:id="27323"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7324" w:author="DuyNgo" w:date="2012-08-10T07:29:00Z">
              <w:tcPr>
                <w:tcW w:w="850" w:type="dxa"/>
              </w:tcPr>
            </w:tcPrChange>
          </w:tcPr>
          <w:p w:rsidR="009C0AD9" w:rsidRPr="00303364" w:rsidRDefault="009C0AD9">
            <w:pPr>
              <w:jc w:val="center"/>
              <w:rPr>
                <w:ins w:id="27325" w:author="DuyNgo" w:date="2012-08-10T07:25:00Z"/>
                <w:rFonts w:cstheme="minorHAnsi"/>
                <w:b w:val="0"/>
                <w:sz w:val="24"/>
                <w:szCs w:val="24"/>
                <w:lang w:eastAsia="ja-JP"/>
                <w:rPrChange w:id="27326" w:author="DuyNgo" w:date="2012-08-10T08:15:00Z">
                  <w:rPr>
                    <w:ins w:id="27327" w:author="DuyNgo" w:date="2012-08-10T07:25:00Z"/>
                    <w:rFonts w:cstheme="minorHAnsi"/>
                    <w:b w:val="0"/>
                    <w:bCs w:val="0"/>
                    <w:lang w:eastAsia="ja-JP"/>
                  </w:rPr>
                </w:rPrChange>
              </w:rPr>
              <w:pPrChange w:id="27328" w:author="DuyNgo" w:date="2012-08-10T07:28:00Z">
                <w:pPr>
                  <w:spacing w:after="200" w:line="276" w:lineRule="auto"/>
                  <w:jc w:val="center"/>
                </w:pPr>
              </w:pPrChange>
            </w:pPr>
            <w:ins w:id="27329" w:author="DuyNgo" w:date="2012-08-10T07:25:00Z">
              <w:r w:rsidRPr="00303364">
                <w:rPr>
                  <w:rFonts w:cstheme="minorHAnsi"/>
                  <w:sz w:val="24"/>
                  <w:szCs w:val="24"/>
                  <w:lang w:eastAsia="ja-JP"/>
                  <w:rPrChange w:id="27330" w:author="DuyNgo" w:date="2012-08-10T08:15:00Z">
                    <w:rPr>
                      <w:rFonts w:cstheme="minorHAnsi"/>
                      <w:lang w:eastAsia="ja-JP"/>
                    </w:rPr>
                  </w:rPrChange>
                </w:rPr>
                <w:t>2</w:t>
              </w:r>
            </w:ins>
          </w:p>
        </w:tc>
        <w:tc>
          <w:tcPr>
            <w:tcW w:w="5348" w:type="dxa"/>
            <w:vAlign w:val="bottom"/>
            <w:tcPrChange w:id="27331"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7332" w:author="DuyNgo" w:date="2012-08-10T07:25:00Z"/>
                <w:rFonts w:cstheme="minorHAnsi"/>
                <w:sz w:val="24"/>
                <w:szCs w:val="24"/>
                <w:lang w:eastAsia="ja-JP"/>
                <w:rPrChange w:id="27333" w:author="DuyNgo" w:date="2012-08-10T08:15:00Z">
                  <w:rPr>
                    <w:ins w:id="27334" w:author="DuyNgo" w:date="2012-08-10T07:25:00Z"/>
                    <w:rFonts w:ascii="Tahoma" w:hAnsi="Tahoma" w:cstheme="minorHAnsi"/>
                    <w:color w:val="000000"/>
                    <w:sz w:val="20"/>
                    <w:szCs w:val="20"/>
                    <w:lang w:eastAsia="ja-JP"/>
                  </w:rPr>
                </w:rPrChange>
              </w:rPr>
              <w:pPrChange w:id="27335"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7336" w:author="DuyNgo" w:date="2012-08-10T07:25:00Z">
              <w:r w:rsidRPr="00303364">
                <w:rPr>
                  <w:rFonts w:cstheme="minorHAnsi"/>
                  <w:sz w:val="24"/>
                  <w:szCs w:val="24"/>
                  <w:lang w:eastAsia="ja-JP"/>
                  <w:rPrChange w:id="27337" w:author="DuyNgo" w:date="2012-08-10T08:15:00Z">
                    <w:rPr>
                      <w:rFonts w:cstheme="minorHAnsi"/>
                      <w:lang w:eastAsia="ja-JP"/>
                    </w:rPr>
                  </w:rPrChange>
                </w:rPr>
                <w:t>Do the text citations and reference list entries agree both in spelling and in date?</w:t>
              </w:r>
            </w:ins>
          </w:p>
        </w:tc>
        <w:tc>
          <w:tcPr>
            <w:tcW w:w="759" w:type="dxa"/>
            <w:vAlign w:val="bottom"/>
            <w:tcPrChange w:id="27338"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339" w:author="DuyNgo" w:date="2012-08-10T07:25:00Z"/>
                <w:rFonts w:cstheme="minorHAnsi"/>
                <w:sz w:val="24"/>
                <w:szCs w:val="24"/>
                <w:lang w:eastAsia="ja-JP"/>
                <w:rPrChange w:id="27340" w:author="DuyNgo" w:date="2012-08-10T08:15:00Z">
                  <w:rPr>
                    <w:ins w:id="27341" w:author="DuyNgo" w:date="2012-08-10T07:25:00Z"/>
                    <w:rFonts w:ascii="Tahoma" w:hAnsi="Tahoma" w:cstheme="minorHAnsi"/>
                    <w:color w:val="000000"/>
                    <w:sz w:val="20"/>
                    <w:szCs w:val="20"/>
                    <w:lang w:eastAsia="ja-JP"/>
                  </w:rPr>
                </w:rPrChange>
              </w:rPr>
              <w:pPrChange w:id="27342"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343" w:author="DuyNgo" w:date="2012-08-10T07:25:00Z">
              <w:r w:rsidRPr="00303364">
                <w:rPr>
                  <w:rFonts w:cstheme="minorHAnsi"/>
                  <w:sz w:val="24"/>
                  <w:szCs w:val="24"/>
                  <w:lang w:eastAsia="ja-JP"/>
                  <w:rPrChange w:id="27344" w:author="DuyNgo" w:date="2012-08-10T08:15:00Z">
                    <w:rPr>
                      <w:rFonts w:cstheme="minorHAnsi"/>
                      <w:lang w:eastAsia="ja-JP"/>
                    </w:rPr>
                  </w:rPrChange>
                </w:rPr>
                <w:t> </w:t>
              </w:r>
            </w:ins>
          </w:p>
        </w:tc>
        <w:tc>
          <w:tcPr>
            <w:tcW w:w="759" w:type="dxa"/>
            <w:vAlign w:val="bottom"/>
            <w:tcPrChange w:id="27345"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346" w:author="DuyNgo" w:date="2012-08-10T07:25:00Z"/>
                <w:rFonts w:cstheme="minorHAnsi"/>
                <w:sz w:val="24"/>
                <w:szCs w:val="24"/>
                <w:lang w:eastAsia="ja-JP"/>
                <w:rPrChange w:id="27347" w:author="DuyNgo" w:date="2012-08-10T08:15:00Z">
                  <w:rPr>
                    <w:ins w:id="27348" w:author="DuyNgo" w:date="2012-08-10T07:25:00Z"/>
                    <w:rFonts w:ascii="Tahoma" w:hAnsi="Tahoma" w:cstheme="minorHAnsi"/>
                    <w:color w:val="000000"/>
                    <w:sz w:val="20"/>
                    <w:szCs w:val="20"/>
                    <w:lang w:eastAsia="ja-JP"/>
                  </w:rPr>
                </w:rPrChange>
              </w:rPr>
              <w:pPrChange w:id="27349"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350" w:author="DuyNgo" w:date="2012-08-10T07:25:00Z">
              <w:r w:rsidRPr="00303364">
                <w:rPr>
                  <w:rFonts w:cstheme="minorHAnsi"/>
                  <w:sz w:val="24"/>
                  <w:szCs w:val="24"/>
                  <w:lang w:eastAsia="ja-JP"/>
                  <w:rPrChange w:id="27351" w:author="DuyNgo" w:date="2012-08-10T08:15:00Z">
                    <w:rPr>
                      <w:rFonts w:cstheme="minorHAnsi"/>
                      <w:lang w:eastAsia="ja-JP"/>
                    </w:rPr>
                  </w:rPrChange>
                </w:rPr>
                <w:t> </w:t>
              </w:r>
            </w:ins>
          </w:p>
        </w:tc>
        <w:tc>
          <w:tcPr>
            <w:tcW w:w="759" w:type="dxa"/>
            <w:vAlign w:val="bottom"/>
            <w:tcPrChange w:id="27352"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353" w:author="DuyNgo" w:date="2012-08-10T07:25:00Z"/>
                <w:rFonts w:cstheme="minorHAnsi"/>
                <w:sz w:val="24"/>
                <w:szCs w:val="24"/>
                <w:lang w:eastAsia="ja-JP"/>
                <w:rPrChange w:id="27354" w:author="DuyNgo" w:date="2012-08-10T08:15:00Z">
                  <w:rPr>
                    <w:ins w:id="27355" w:author="DuyNgo" w:date="2012-08-10T07:25:00Z"/>
                    <w:rFonts w:ascii="Tahoma" w:hAnsi="Tahoma" w:cstheme="minorHAnsi"/>
                    <w:color w:val="000000"/>
                    <w:sz w:val="20"/>
                    <w:szCs w:val="20"/>
                    <w:lang w:eastAsia="ja-JP"/>
                  </w:rPr>
                </w:rPrChange>
              </w:rPr>
              <w:pPrChange w:id="27356"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357" w:author="DuyNgo" w:date="2012-08-10T07:25:00Z">
              <w:r w:rsidRPr="00303364">
                <w:rPr>
                  <w:rFonts w:cstheme="minorHAnsi"/>
                  <w:sz w:val="24"/>
                  <w:szCs w:val="24"/>
                  <w:lang w:eastAsia="ja-JP"/>
                  <w:rPrChange w:id="27358" w:author="DuyNgo" w:date="2012-08-10T08:15:00Z">
                    <w:rPr>
                      <w:rFonts w:cstheme="minorHAnsi"/>
                      <w:lang w:eastAsia="ja-JP"/>
                    </w:rPr>
                  </w:rPrChange>
                </w:rPr>
                <w:t>x</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7359"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7360"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7361" w:author="DuyNgo" w:date="2012-08-10T07:25:00Z"/>
                <w:rFonts w:cstheme="minorHAnsi"/>
                <w:b w:val="0"/>
                <w:sz w:val="24"/>
                <w:szCs w:val="24"/>
                <w:lang w:eastAsia="ja-JP"/>
                <w:rPrChange w:id="27362" w:author="DuyNgo" w:date="2012-08-10T08:15:00Z">
                  <w:rPr>
                    <w:ins w:id="27363" w:author="DuyNgo" w:date="2012-08-10T07:25:00Z"/>
                    <w:rFonts w:cstheme="minorHAnsi"/>
                    <w:b w:val="0"/>
                    <w:bCs w:val="0"/>
                    <w:lang w:eastAsia="ja-JP"/>
                  </w:rPr>
                </w:rPrChange>
              </w:rPr>
              <w:pPrChange w:id="27364"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7365" w:author="DuyNgo" w:date="2012-08-10T07:25:00Z">
              <w:r w:rsidRPr="00303364">
                <w:rPr>
                  <w:rFonts w:cstheme="minorHAnsi"/>
                  <w:sz w:val="24"/>
                  <w:szCs w:val="24"/>
                  <w:lang w:eastAsia="ja-JP"/>
                  <w:rPrChange w:id="27366" w:author="DuyNgo" w:date="2012-08-10T08:15:00Z">
                    <w:rPr>
                      <w:rFonts w:cstheme="minorHAnsi"/>
                      <w:lang w:eastAsia="ja-JP"/>
                    </w:rPr>
                  </w:rPrChange>
                </w:rPr>
                <w:t>3</w:t>
              </w:r>
            </w:ins>
          </w:p>
        </w:tc>
        <w:tc>
          <w:tcPr>
            <w:tcW w:w="5348" w:type="dxa"/>
            <w:vAlign w:val="bottom"/>
            <w:tcPrChange w:id="27367"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7368" w:author="DuyNgo" w:date="2012-08-10T07:25:00Z"/>
                <w:rFonts w:cstheme="minorHAnsi"/>
                <w:sz w:val="24"/>
                <w:szCs w:val="24"/>
                <w:lang w:eastAsia="ja-JP"/>
                <w:rPrChange w:id="27369" w:author="DuyNgo" w:date="2012-08-10T08:15:00Z">
                  <w:rPr>
                    <w:ins w:id="27370" w:author="DuyNgo" w:date="2012-08-10T07:25:00Z"/>
                    <w:rFonts w:ascii="Tahoma" w:hAnsi="Tahoma" w:cstheme="minorHAnsi"/>
                    <w:color w:val="000000"/>
                    <w:sz w:val="20"/>
                    <w:szCs w:val="20"/>
                    <w:lang w:eastAsia="ja-JP"/>
                  </w:rPr>
                </w:rPrChange>
              </w:rPr>
              <w:pPrChange w:id="27371"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proofErr w:type="gramStart"/>
            <w:ins w:id="27372" w:author="DuyNgo" w:date="2012-08-10T07:25:00Z">
              <w:r w:rsidRPr="00303364">
                <w:rPr>
                  <w:rFonts w:cstheme="minorHAnsi"/>
                  <w:sz w:val="24"/>
                  <w:szCs w:val="24"/>
                  <w:lang w:eastAsia="ja-JP"/>
                  <w:rPrChange w:id="27373" w:author="DuyNgo" w:date="2012-08-10T08:15:00Z">
                    <w:rPr>
                      <w:rFonts w:cstheme="minorHAnsi"/>
                      <w:lang w:eastAsia="ja-JP"/>
                    </w:rPr>
                  </w:rPrChange>
                </w:rPr>
                <w:t>Are journal titles in the reference list spelled out</w:t>
              </w:r>
              <w:proofErr w:type="gramEnd"/>
              <w:r w:rsidRPr="00303364">
                <w:rPr>
                  <w:rFonts w:cstheme="minorHAnsi"/>
                  <w:sz w:val="24"/>
                  <w:szCs w:val="24"/>
                  <w:lang w:eastAsia="ja-JP"/>
                  <w:rPrChange w:id="27374" w:author="DuyNgo" w:date="2012-08-10T08:15:00Z">
                    <w:rPr>
                      <w:rFonts w:cstheme="minorHAnsi"/>
                      <w:lang w:eastAsia="ja-JP"/>
                    </w:rPr>
                  </w:rPrChange>
                </w:rPr>
                <w:t xml:space="preserve"> fully?</w:t>
              </w:r>
            </w:ins>
          </w:p>
        </w:tc>
        <w:tc>
          <w:tcPr>
            <w:tcW w:w="759" w:type="dxa"/>
            <w:vAlign w:val="bottom"/>
            <w:tcPrChange w:id="27375"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7376" w:author="DuyNgo" w:date="2012-08-10T07:25:00Z"/>
                <w:rFonts w:cstheme="minorHAnsi"/>
                <w:sz w:val="24"/>
                <w:szCs w:val="24"/>
                <w:lang w:eastAsia="ja-JP"/>
                <w:rPrChange w:id="27377" w:author="DuyNgo" w:date="2012-08-10T08:15:00Z">
                  <w:rPr>
                    <w:ins w:id="27378" w:author="DuyNgo" w:date="2012-08-10T07:25:00Z"/>
                    <w:rFonts w:ascii="Tahoma" w:hAnsi="Tahoma" w:cstheme="minorHAnsi"/>
                    <w:color w:val="000000"/>
                    <w:sz w:val="20"/>
                    <w:szCs w:val="20"/>
                    <w:lang w:eastAsia="ja-JP"/>
                  </w:rPr>
                </w:rPrChange>
              </w:rPr>
              <w:pPrChange w:id="27379"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7380" w:author="DuyNgo" w:date="2012-08-10T07:25:00Z">
              <w:r w:rsidRPr="00303364">
                <w:rPr>
                  <w:rFonts w:cstheme="minorHAnsi"/>
                  <w:sz w:val="24"/>
                  <w:szCs w:val="24"/>
                  <w:lang w:eastAsia="ja-JP"/>
                  <w:rPrChange w:id="27381" w:author="DuyNgo" w:date="2012-08-10T08:15:00Z">
                    <w:rPr>
                      <w:rFonts w:cstheme="minorHAnsi"/>
                      <w:lang w:eastAsia="ja-JP"/>
                    </w:rPr>
                  </w:rPrChange>
                </w:rPr>
                <w:t> </w:t>
              </w:r>
            </w:ins>
          </w:p>
        </w:tc>
        <w:tc>
          <w:tcPr>
            <w:tcW w:w="759" w:type="dxa"/>
            <w:vAlign w:val="bottom"/>
            <w:tcPrChange w:id="27382"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7383" w:author="DuyNgo" w:date="2012-08-10T07:25:00Z"/>
                <w:rFonts w:cstheme="minorHAnsi"/>
                <w:sz w:val="24"/>
                <w:szCs w:val="24"/>
                <w:lang w:eastAsia="ja-JP"/>
                <w:rPrChange w:id="27384" w:author="DuyNgo" w:date="2012-08-10T08:15:00Z">
                  <w:rPr>
                    <w:ins w:id="27385" w:author="DuyNgo" w:date="2012-08-10T07:25:00Z"/>
                    <w:rFonts w:ascii="Tahoma" w:hAnsi="Tahoma" w:cstheme="minorHAnsi"/>
                    <w:color w:val="000000"/>
                    <w:sz w:val="20"/>
                    <w:szCs w:val="20"/>
                    <w:lang w:eastAsia="ja-JP"/>
                  </w:rPr>
                </w:rPrChange>
              </w:rPr>
              <w:pPrChange w:id="27386"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7387" w:author="DuyNgo" w:date="2012-08-10T07:25:00Z">
              <w:r w:rsidRPr="00303364">
                <w:rPr>
                  <w:rFonts w:cstheme="minorHAnsi"/>
                  <w:sz w:val="24"/>
                  <w:szCs w:val="24"/>
                  <w:lang w:eastAsia="ja-JP"/>
                  <w:rPrChange w:id="27388" w:author="DuyNgo" w:date="2012-08-10T08:15:00Z">
                    <w:rPr>
                      <w:rFonts w:cstheme="minorHAnsi"/>
                      <w:lang w:eastAsia="ja-JP"/>
                    </w:rPr>
                  </w:rPrChange>
                </w:rPr>
                <w:t>x</w:t>
              </w:r>
            </w:ins>
          </w:p>
        </w:tc>
        <w:tc>
          <w:tcPr>
            <w:tcW w:w="759" w:type="dxa"/>
            <w:vAlign w:val="bottom"/>
            <w:tcPrChange w:id="27389"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7390" w:author="DuyNgo" w:date="2012-08-10T07:25:00Z"/>
                <w:rFonts w:cstheme="minorHAnsi"/>
                <w:sz w:val="24"/>
                <w:szCs w:val="24"/>
                <w:lang w:eastAsia="ja-JP"/>
                <w:rPrChange w:id="27391" w:author="DuyNgo" w:date="2012-08-10T08:15:00Z">
                  <w:rPr>
                    <w:ins w:id="27392" w:author="DuyNgo" w:date="2012-08-10T07:25:00Z"/>
                    <w:rFonts w:ascii="Tahoma" w:hAnsi="Tahoma" w:cstheme="minorHAnsi"/>
                    <w:color w:val="000000"/>
                    <w:sz w:val="20"/>
                    <w:szCs w:val="20"/>
                    <w:lang w:eastAsia="ja-JP"/>
                  </w:rPr>
                </w:rPrChange>
              </w:rPr>
              <w:pPrChange w:id="27393"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7394" w:author="DuyNgo" w:date="2012-08-10T07:25:00Z">
              <w:r w:rsidRPr="00303364">
                <w:rPr>
                  <w:rFonts w:cstheme="minorHAnsi"/>
                  <w:sz w:val="24"/>
                  <w:szCs w:val="24"/>
                  <w:lang w:eastAsia="ja-JP"/>
                  <w:rPrChange w:id="27395" w:author="DuyNgo" w:date="2012-08-10T08:15:00Z">
                    <w:rPr>
                      <w:rFonts w:cstheme="minorHAnsi"/>
                      <w:lang w:eastAsia="ja-JP"/>
                    </w:rPr>
                  </w:rPrChange>
                </w:rPr>
                <w:t> </w:t>
              </w:r>
            </w:ins>
          </w:p>
        </w:tc>
      </w:tr>
      <w:tr w:rsidR="009C0AD9" w:rsidRPr="00303364" w:rsidTr="00BA0282">
        <w:trPr>
          <w:ins w:id="27396"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7397" w:author="DuyNgo" w:date="2012-08-10T07:29:00Z">
              <w:tcPr>
                <w:tcW w:w="850" w:type="dxa"/>
              </w:tcPr>
            </w:tcPrChange>
          </w:tcPr>
          <w:p w:rsidR="009C0AD9" w:rsidRPr="00303364" w:rsidRDefault="009C0AD9">
            <w:pPr>
              <w:jc w:val="center"/>
              <w:rPr>
                <w:ins w:id="27398" w:author="DuyNgo" w:date="2012-08-10T07:25:00Z"/>
                <w:rFonts w:cstheme="minorHAnsi"/>
                <w:b w:val="0"/>
                <w:sz w:val="24"/>
                <w:szCs w:val="24"/>
                <w:lang w:eastAsia="ja-JP"/>
                <w:rPrChange w:id="27399" w:author="DuyNgo" w:date="2012-08-10T08:15:00Z">
                  <w:rPr>
                    <w:ins w:id="27400" w:author="DuyNgo" w:date="2012-08-10T07:25:00Z"/>
                    <w:rFonts w:cstheme="minorHAnsi"/>
                    <w:b w:val="0"/>
                    <w:bCs w:val="0"/>
                    <w:lang w:eastAsia="ja-JP"/>
                  </w:rPr>
                </w:rPrChange>
              </w:rPr>
              <w:pPrChange w:id="27401" w:author="DuyNgo" w:date="2012-08-10T07:28:00Z">
                <w:pPr>
                  <w:spacing w:after="200" w:line="276" w:lineRule="auto"/>
                  <w:jc w:val="center"/>
                </w:pPr>
              </w:pPrChange>
            </w:pPr>
            <w:ins w:id="27402" w:author="DuyNgo" w:date="2012-08-10T07:25:00Z">
              <w:r w:rsidRPr="00303364">
                <w:rPr>
                  <w:rFonts w:cstheme="minorHAnsi"/>
                  <w:sz w:val="24"/>
                  <w:szCs w:val="24"/>
                  <w:lang w:eastAsia="ja-JP"/>
                  <w:rPrChange w:id="27403" w:author="DuyNgo" w:date="2012-08-10T08:15:00Z">
                    <w:rPr>
                      <w:rFonts w:cstheme="minorHAnsi"/>
                      <w:lang w:eastAsia="ja-JP"/>
                    </w:rPr>
                  </w:rPrChange>
                </w:rPr>
                <w:t>4</w:t>
              </w:r>
            </w:ins>
          </w:p>
        </w:tc>
        <w:tc>
          <w:tcPr>
            <w:tcW w:w="5348" w:type="dxa"/>
            <w:vAlign w:val="bottom"/>
            <w:tcPrChange w:id="27404"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7405" w:author="DuyNgo" w:date="2012-08-10T07:25:00Z"/>
                <w:rFonts w:cstheme="minorHAnsi"/>
                <w:sz w:val="24"/>
                <w:szCs w:val="24"/>
                <w:lang w:eastAsia="ja-JP"/>
                <w:rPrChange w:id="27406" w:author="DuyNgo" w:date="2012-08-10T08:15:00Z">
                  <w:rPr>
                    <w:ins w:id="27407" w:author="DuyNgo" w:date="2012-08-10T07:25:00Z"/>
                    <w:rFonts w:ascii="Tahoma" w:hAnsi="Tahoma" w:cstheme="minorHAnsi"/>
                    <w:color w:val="000000"/>
                    <w:sz w:val="20"/>
                    <w:szCs w:val="20"/>
                    <w:lang w:eastAsia="ja-JP"/>
                  </w:rPr>
                </w:rPrChange>
              </w:rPr>
              <w:pPrChange w:id="27408"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proofErr w:type="gramStart"/>
            <w:ins w:id="27409" w:author="DuyNgo" w:date="2012-08-10T07:25:00Z">
              <w:r w:rsidRPr="00303364">
                <w:rPr>
                  <w:rFonts w:cstheme="minorHAnsi"/>
                  <w:sz w:val="24"/>
                  <w:szCs w:val="24"/>
                  <w:lang w:eastAsia="ja-JP"/>
                  <w:rPrChange w:id="27410" w:author="DuyNgo" w:date="2012-08-10T08:15:00Z">
                    <w:rPr>
                      <w:rFonts w:cstheme="minorHAnsi"/>
                      <w:lang w:eastAsia="ja-JP"/>
                    </w:rPr>
                  </w:rPrChange>
                </w:rPr>
                <w:t>Are the references (both in the parenthetical text citations and in the reference list) ordered</w:t>
              </w:r>
              <w:proofErr w:type="gramEnd"/>
              <w:r w:rsidRPr="00303364">
                <w:rPr>
                  <w:rFonts w:cstheme="minorHAnsi"/>
                  <w:sz w:val="24"/>
                  <w:szCs w:val="24"/>
                  <w:lang w:eastAsia="ja-JP"/>
                  <w:rPrChange w:id="27411" w:author="DuyNgo" w:date="2012-08-10T08:15:00Z">
                    <w:rPr>
                      <w:rFonts w:cstheme="minorHAnsi"/>
                      <w:lang w:eastAsia="ja-JP"/>
                    </w:rPr>
                  </w:rPrChange>
                </w:rPr>
                <w:t xml:space="preserve"> alphabetically by the authors’ surnames?</w:t>
              </w:r>
            </w:ins>
          </w:p>
        </w:tc>
        <w:tc>
          <w:tcPr>
            <w:tcW w:w="759" w:type="dxa"/>
            <w:vAlign w:val="bottom"/>
            <w:tcPrChange w:id="27412"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413" w:author="DuyNgo" w:date="2012-08-10T07:25:00Z"/>
                <w:rFonts w:cstheme="minorHAnsi"/>
                <w:sz w:val="24"/>
                <w:szCs w:val="24"/>
                <w:lang w:eastAsia="ja-JP"/>
                <w:rPrChange w:id="27414" w:author="DuyNgo" w:date="2012-08-10T08:15:00Z">
                  <w:rPr>
                    <w:ins w:id="27415" w:author="DuyNgo" w:date="2012-08-10T07:25:00Z"/>
                    <w:rFonts w:ascii="Tahoma" w:hAnsi="Tahoma" w:cstheme="minorHAnsi"/>
                    <w:color w:val="000000"/>
                    <w:sz w:val="20"/>
                    <w:szCs w:val="20"/>
                    <w:lang w:eastAsia="ja-JP"/>
                  </w:rPr>
                </w:rPrChange>
              </w:rPr>
              <w:pPrChange w:id="27416"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417" w:author="DuyNgo" w:date="2012-08-10T07:25:00Z">
              <w:r w:rsidRPr="00303364">
                <w:rPr>
                  <w:rFonts w:cstheme="minorHAnsi"/>
                  <w:sz w:val="24"/>
                  <w:szCs w:val="24"/>
                  <w:lang w:eastAsia="ja-JP"/>
                  <w:rPrChange w:id="27418" w:author="DuyNgo" w:date="2012-08-10T08:15:00Z">
                    <w:rPr>
                      <w:rFonts w:cstheme="minorHAnsi"/>
                      <w:lang w:eastAsia="ja-JP"/>
                    </w:rPr>
                  </w:rPrChange>
                </w:rPr>
                <w:t> </w:t>
              </w:r>
            </w:ins>
          </w:p>
        </w:tc>
        <w:tc>
          <w:tcPr>
            <w:tcW w:w="759" w:type="dxa"/>
            <w:vAlign w:val="bottom"/>
            <w:tcPrChange w:id="27419"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420" w:author="DuyNgo" w:date="2012-08-10T07:25:00Z"/>
                <w:rFonts w:cstheme="minorHAnsi"/>
                <w:sz w:val="24"/>
                <w:szCs w:val="24"/>
                <w:lang w:eastAsia="ja-JP"/>
                <w:rPrChange w:id="27421" w:author="DuyNgo" w:date="2012-08-10T08:15:00Z">
                  <w:rPr>
                    <w:ins w:id="27422" w:author="DuyNgo" w:date="2012-08-10T07:25:00Z"/>
                    <w:rFonts w:ascii="Tahoma" w:hAnsi="Tahoma" w:cstheme="minorHAnsi"/>
                    <w:color w:val="000000"/>
                    <w:sz w:val="20"/>
                    <w:szCs w:val="20"/>
                    <w:lang w:eastAsia="ja-JP"/>
                  </w:rPr>
                </w:rPrChange>
              </w:rPr>
              <w:pPrChange w:id="27423"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424" w:author="DuyNgo" w:date="2012-08-10T07:25:00Z">
              <w:r w:rsidRPr="00303364">
                <w:rPr>
                  <w:rFonts w:cstheme="minorHAnsi"/>
                  <w:sz w:val="24"/>
                  <w:szCs w:val="24"/>
                  <w:lang w:eastAsia="ja-JP"/>
                  <w:rPrChange w:id="27425" w:author="DuyNgo" w:date="2012-08-10T08:15:00Z">
                    <w:rPr>
                      <w:rFonts w:cstheme="minorHAnsi"/>
                      <w:lang w:eastAsia="ja-JP"/>
                    </w:rPr>
                  </w:rPrChange>
                </w:rPr>
                <w:t>x</w:t>
              </w:r>
            </w:ins>
          </w:p>
        </w:tc>
        <w:tc>
          <w:tcPr>
            <w:tcW w:w="759" w:type="dxa"/>
            <w:vAlign w:val="bottom"/>
            <w:tcPrChange w:id="27426"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427" w:author="DuyNgo" w:date="2012-08-10T07:25:00Z"/>
                <w:rFonts w:cstheme="minorHAnsi"/>
                <w:sz w:val="24"/>
                <w:szCs w:val="24"/>
                <w:lang w:eastAsia="ja-JP"/>
                <w:rPrChange w:id="27428" w:author="DuyNgo" w:date="2012-08-10T08:15:00Z">
                  <w:rPr>
                    <w:ins w:id="27429" w:author="DuyNgo" w:date="2012-08-10T07:25:00Z"/>
                    <w:rFonts w:ascii="Tahoma" w:hAnsi="Tahoma" w:cstheme="minorHAnsi"/>
                    <w:color w:val="000000"/>
                    <w:sz w:val="20"/>
                    <w:szCs w:val="20"/>
                    <w:lang w:eastAsia="ja-JP"/>
                  </w:rPr>
                </w:rPrChange>
              </w:rPr>
              <w:pPrChange w:id="27430"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431" w:author="DuyNgo" w:date="2012-08-10T07:25:00Z">
              <w:r w:rsidRPr="00303364">
                <w:rPr>
                  <w:rFonts w:cstheme="minorHAnsi"/>
                  <w:sz w:val="24"/>
                  <w:szCs w:val="24"/>
                  <w:lang w:eastAsia="ja-JP"/>
                  <w:rPrChange w:id="27432" w:author="DuyNgo" w:date="2012-08-10T08:15:00Z">
                    <w:rPr>
                      <w:rFonts w:cstheme="minorHAnsi"/>
                      <w:lang w:eastAsia="ja-JP"/>
                    </w:rPr>
                  </w:rPrChange>
                </w:rPr>
                <w:t> </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7433"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7434"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7435" w:author="DuyNgo" w:date="2012-08-10T07:25:00Z"/>
                <w:rFonts w:cstheme="minorHAnsi"/>
                <w:b w:val="0"/>
                <w:sz w:val="24"/>
                <w:szCs w:val="24"/>
                <w:lang w:eastAsia="ja-JP"/>
                <w:rPrChange w:id="27436" w:author="DuyNgo" w:date="2012-08-10T08:15:00Z">
                  <w:rPr>
                    <w:ins w:id="27437" w:author="DuyNgo" w:date="2012-08-10T07:25:00Z"/>
                    <w:rFonts w:cstheme="minorHAnsi"/>
                    <w:b w:val="0"/>
                    <w:bCs w:val="0"/>
                    <w:lang w:eastAsia="ja-JP"/>
                  </w:rPr>
                </w:rPrChange>
              </w:rPr>
              <w:pPrChange w:id="27438"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7439" w:author="DuyNgo" w:date="2012-08-10T07:25:00Z">
              <w:r w:rsidRPr="00303364">
                <w:rPr>
                  <w:rFonts w:cstheme="minorHAnsi"/>
                  <w:sz w:val="24"/>
                  <w:szCs w:val="24"/>
                  <w:lang w:eastAsia="ja-JP"/>
                  <w:rPrChange w:id="27440" w:author="DuyNgo" w:date="2012-08-10T08:15:00Z">
                    <w:rPr>
                      <w:rFonts w:cstheme="minorHAnsi"/>
                      <w:lang w:eastAsia="ja-JP"/>
                    </w:rPr>
                  </w:rPrChange>
                </w:rPr>
                <w:t>5</w:t>
              </w:r>
            </w:ins>
          </w:p>
        </w:tc>
        <w:tc>
          <w:tcPr>
            <w:tcW w:w="5348" w:type="dxa"/>
            <w:vAlign w:val="bottom"/>
            <w:tcPrChange w:id="27441"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7442" w:author="DuyNgo" w:date="2012-08-10T07:25:00Z"/>
                <w:rFonts w:cstheme="minorHAnsi"/>
                <w:sz w:val="24"/>
                <w:szCs w:val="24"/>
                <w:lang w:eastAsia="ja-JP"/>
                <w:rPrChange w:id="27443" w:author="DuyNgo" w:date="2012-08-10T08:15:00Z">
                  <w:rPr>
                    <w:ins w:id="27444" w:author="DuyNgo" w:date="2012-08-10T07:25:00Z"/>
                    <w:rFonts w:ascii="Tahoma" w:hAnsi="Tahoma" w:cstheme="minorHAnsi"/>
                    <w:color w:val="000000"/>
                    <w:sz w:val="20"/>
                    <w:szCs w:val="20"/>
                    <w:lang w:eastAsia="ja-JP"/>
                  </w:rPr>
                </w:rPrChange>
              </w:rPr>
              <w:pPrChange w:id="27445"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proofErr w:type="gramStart"/>
            <w:ins w:id="27446" w:author="DuyNgo" w:date="2012-08-10T07:25:00Z">
              <w:r w:rsidRPr="00303364">
                <w:rPr>
                  <w:rFonts w:cstheme="minorHAnsi"/>
                  <w:sz w:val="24"/>
                  <w:szCs w:val="24"/>
                  <w:lang w:eastAsia="ja-JP"/>
                  <w:rPrChange w:id="27447" w:author="DuyNgo" w:date="2012-08-10T08:15:00Z">
                    <w:rPr>
                      <w:rFonts w:cstheme="minorHAnsi"/>
                      <w:lang w:eastAsia="ja-JP"/>
                    </w:rPr>
                  </w:rPrChange>
                </w:rPr>
                <w:t>Are inclusive page numbers for all articles or chapters in books provided</w:t>
              </w:r>
              <w:proofErr w:type="gramEnd"/>
              <w:r w:rsidRPr="00303364">
                <w:rPr>
                  <w:rFonts w:cstheme="minorHAnsi"/>
                  <w:sz w:val="24"/>
                  <w:szCs w:val="24"/>
                  <w:lang w:eastAsia="ja-JP"/>
                  <w:rPrChange w:id="27448" w:author="DuyNgo" w:date="2012-08-10T08:15:00Z">
                    <w:rPr>
                      <w:rFonts w:cstheme="minorHAnsi"/>
                      <w:lang w:eastAsia="ja-JP"/>
                    </w:rPr>
                  </w:rPrChange>
                </w:rPr>
                <w:t xml:space="preserve"> in the reference list?</w:t>
              </w:r>
            </w:ins>
          </w:p>
        </w:tc>
        <w:tc>
          <w:tcPr>
            <w:tcW w:w="759" w:type="dxa"/>
            <w:vAlign w:val="bottom"/>
            <w:tcPrChange w:id="27449"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7450" w:author="DuyNgo" w:date="2012-08-10T07:25:00Z"/>
                <w:rFonts w:cstheme="minorHAnsi"/>
                <w:sz w:val="24"/>
                <w:szCs w:val="24"/>
                <w:lang w:eastAsia="ja-JP"/>
                <w:rPrChange w:id="27451" w:author="DuyNgo" w:date="2012-08-10T08:15:00Z">
                  <w:rPr>
                    <w:ins w:id="27452" w:author="DuyNgo" w:date="2012-08-10T07:25:00Z"/>
                    <w:rFonts w:ascii="Tahoma" w:hAnsi="Tahoma" w:cstheme="minorHAnsi"/>
                    <w:color w:val="000000"/>
                    <w:sz w:val="20"/>
                    <w:szCs w:val="20"/>
                    <w:lang w:eastAsia="ja-JP"/>
                  </w:rPr>
                </w:rPrChange>
              </w:rPr>
              <w:pPrChange w:id="27453"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7454" w:author="DuyNgo" w:date="2012-08-10T07:25:00Z">
              <w:r w:rsidRPr="00303364">
                <w:rPr>
                  <w:rFonts w:cstheme="minorHAnsi"/>
                  <w:sz w:val="24"/>
                  <w:szCs w:val="24"/>
                  <w:lang w:eastAsia="ja-JP"/>
                  <w:rPrChange w:id="27455" w:author="DuyNgo" w:date="2012-08-10T08:15:00Z">
                    <w:rPr>
                      <w:rFonts w:cstheme="minorHAnsi"/>
                      <w:lang w:eastAsia="ja-JP"/>
                    </w:rPr>
                  </w:rPrChange>
                </w:rPr>
                <w:t> </w:t>
              </w:r>
            </w:ins>
          </w:p>
        </w:tc>
        <w:tc>
          <w:tcPr>
            <w:tcW w:w="759" w:type="dxa"/>
            <w:vAlign w:val="bottom"/>
            <w:tcPrChange w:id="27456"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7457" w:author="DuyNgo" w:date="2012-08-10T07:25:00Z"/>
                <w:rFonts w:cstheme="minorHAnsi"/>
                <w:sz w:val="24"/>
                <w:szCs w:val="24"/>
                <w:lang w:eastAsia="ja-JP"/>
                <w:rPrChange w:id="27458" w:author="DuyNgo" w:date="2012-08-10T08:15:00Z">
                  <w:rPr>
                    <w:ins w:id="27459" w:author="DuyNgo" w:date="2012-08-10T07:25:00Z"/>
                    <w:rFonts w:ascii="Tahoma" w:hAnsi="Tahoma" w:cstheme="minorHAnsi"/>
                    <w:color w:val="000000"/>
                    <w:sz w:val="20"/>
                    <w:szCs w:val="20"/>
                    <w:lang w:eastAsia="ja-JP"/>
                  </w:rPr>
                </w:rPrChange>
              </w:rPr>
              <w:pPrChange w:id="27460"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7461" w:author="DuyNgo" w:date="2012-08-10T07:25:00Z">
              <w:r w:rsidRPr="00303364">
                <w:rPr>
                  <w:rFonts w:cstheme="minorHAnsi"/>
                  <w:sz w:val="24"/>
                  <w:szCs w:val="24"/>
                  <w:lang w:eastAsia="ja-JP"/>
                  <w:rPrChange w:id="27462" w:author="DuyNgo" w:date="2012-08-10T08:15:00Z">
                    <w:rPr>
                      <w:rFonts w:cstheme="minorHAnsi"/>
                      <w:lang w:eastAsia="ja-JP"/>
                    </w:rPr>
                  </w:rPrChange>
                </w:rPr>
                <w:t>x</w:t>
              </w:r>
            </w:ins>
          </w:p>
        </w:tc>
        <w:tc>
          <w:tcPr>
            <w:tcW w:w="759" w:type="dxa"/>
            <w:vAlign w:val="bottom"/>
            <w:tcPrChange w:id="27463"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7464" w:author="DuyNgo" w:date="2012-08-10T07:25:00Z"/>
                <w:rFonts w:cstheme="minorHAnsi"/>
                <w:sz w:val="24"/>
                <w:szCs w:val="24"/>
                <w:lang w:eastAsia="ja-JP"/>
                <w:rPrChange w:id="27465" w:author="DuyNgo" w:date="2012-08-10T08:15:00Z">
                  <w:rPr>
                    <w:ins w:id="27466" w:author="DuyNgo" w:date="2012-08-10T07:25:00Z"/>
                    <w:rFonts w:ascii="Tahoma" w:hAnsi="Tahoma" w:cstheme="minorHAnsi"/>
                    <w:color w:val="000000"/>
                    <w:sz w:val="20"/>
                    <w:szCs w:val="20"/>
                    <w:lang w:eastAsia="ja-JP"/>
                  </w:rPr>
                </w:rPrChange>
              </w:rPr>
              <w:pPrChange w:id="27467"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7468" w:author="DuyNgo" w:date="2012-08-10T07:25:00Z">
              <w:r w:rsidRPr="00303364">
                <w:rPr>
                  <w:rFonts w:cstheme="minorHAnsi"/>
                  <w:sz w:val="24"/>
                  <w:szCs w:val="24"/>
                  <w:lang w:eastAsia="ja-JP"/>
                  <w:rPrChange w:id="27469" w:author="DuyNgo" w:date="2012-08-10T08:15:00Z">
                    <w:rPr>
                      <w:rFonts w:cstheme="minorHAnsi"/>
                      <w:lang w:eastAsia="ja-JP"/>
                    </w:rPr>
                  </w:rPrChange>
                </w:rPr>
                <w:t> </w:t>
              </w:r>
            </w:ins>
          </w:p>
        </w:tc>
      </w:tr>
      <w:tr w:rsidR="009C0AD9" w:rsidRPr="00303364" w:rsidTr="00BA0282">
        <w:trPr>
          <w:ins w:id="27470"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7471" w:author="DuyNgo" w:date="2012-08-10T07:29:00Z">
              <w:tcPr>
                <w:tcW w:w="850" w:type="dxa"/>
              </w:tcPr>
            </w:tcPrChange>
          </w:tcPr>
          <w:p w:rsidR="009C0AD9" w:rsidRPr="00303364" w:rsidRDefault="009C0AD9">
            <w:pPr>
              <w:jc w:val="center"/>
              <w:rPr>
                <w:ins w:id="27472" w:author="DuyNgo" w:date="2012-08-10T07:25:00Z"/>
                <w:rFonts w:cstheme="minorHAnsi"/>
                <w:b w:val="0"/>
                <w:sz w:val="24"/>
                <w:szCs w:val="24"/>
                <w:lang w:eastAsia="ja-JP"/>
                <w:rPrChange w:id="27473" w:author="DuyNgo" w:date="2012-08-10T08:15:00Z">
                  <w:rPr>
                    <w:ins w:id="27474" w:author="DuyNgo" w:date="2012-08-10T07:25:00Z"/>
                    <w:rFonts w:cstheme="minorHAnsi"/>
                    <w:b w:val="0"/>
                    <w:bCs w:val="0"/>
                    <w:lang w:eastAsia="ja-JP"/>
                  </w:rPr>
                </w:rPrChange>
              </w:rPr>
              <w:pPrChange w:id="27475" w:author="DuyNgo" w:date="2012-08-10T07:28:00Z">
                <w:pPr>
                  <w:spacing w:after="200" w:line="276" w:lineRule="auto"/>
                  <w:jc w:val="center"/>
                </w:pPr>
              </w:pPrChange>
            </w:pPr>
            <w:ins w:id="27476" w:author="DuyNgo" w:date="2012-08-10T07:25:00Z">
              <w:r w:rsidRPr="00303364">
                <w:rPr>
                  <w:rFonts w:cstheme="minorHAnsi"/>
                  <w:sz w:val="24"/>
                  <w:szCs w:val="24"/>
                  <w:lang w:eastAsia="ja-JP"/>
                  <w:rPrChange w:id="27477" w:author="DuyNgo" w:date="2012-08-10T08:15:00Z">
                    <w:rPr>
                      <w:rFonts w:cstheme="minorHAnsi"/>
                      <w:lang w:eastAsia="ja-JP"/>
                    </w:rPr>
                  </w:rPrChange>
                </w:rPr>
                <w:t>6</w:t>
              </w:r>
            </w:ins>
          </w:p>
        </w:tc>
        <w:tc>
          <w:tcPr>
            <w:tcW w:w="5348" w:type="dxa"/>
            <w:vAlign w:val="bottom"/>
            <w:tcPrChange w:id="27478"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7479" w:author="DuyNgo" w:date="2012-08-10T07:25:00Z"/>
                <w:rFonts w:cstheme="minorHAnsi"/>
                <w:sz w:val="24"/>
                <w:szCs w:val="24"/>
                <w:lang w:eastAsia="ja-JP"/>
                <w:rPrChange w:id="27480" w:author="DuyNgo" w:date="2012-08-10T08:15:00Z">
                  <w:rPr>
                    <w:ins w:id="27481" w:author="DuyNgo" w:date="2012-08-10T07:25:00Z"/>
                    <w:rFonts w:ascii="Tahoma" w:hAnsi="Tahoma" w:cstheme="minorHAnsi"/>
                    <w:color w:val="000000"/>
                    <w:sz w:val="20"/>
                    <w:szCs w:val="20"/>
                    <w:lang w:eastAsia="ja-JP"/>
                  </w:rPr>
                </w:rPrChange>
              </w:rPr>
              <w:pPrChange w:id="27482"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7483" w:author="DuyNgo" w:date="2012-08-10T07:25:00Z">
              <w:r w:rsidRPr="00303364">
                <w:rPr>
                  <w:rFonts w:cstheme="minorHAnsi"/>
                  <w:sz w:val="24"/>
                  <w:szCs w:val="24"/>
                  <w:lang w:eastAsia="ja-JP"/>
                  <w:rPrChange w:id="27484" w:author="DuyNgo" w:date="2012-08-10T08:15:00Z">
                    <w:rPr>
                      <w:rFonts w:cstheme="minorHAnsi"/>
                      <w:lang w:eastAsia="ja-JP"/>
                    </w:rPr>
                  </w:rPrChange>
                </w:rPr>
                <w:t>Are references to studies included in your meta-analysis preceded by an asterisk?</w:t>
              </w:r>
            </w:ins>
          </w:p>
        </w:tc>
        <w:tc>
          <w:tcPr>
            <w:tcW w:w="759" w:type="dxa"/>
            <w:vAlign w:val="bottom"/>
            <w:tcPrChange w:id="27485"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486" w:author="DuyNgo" w:date="2012-08-10T07:25:00Z"/>
                <w:rFonts w:cstheme="minorHAnsi"/>
                <w:sz w:val="24"/>
                <w:szCs w:val="24"/>
                <w:lang w:eastAsia="ja-JP"/>
                <w:rPrChange w:id="27487" w:author="DuyNgo" w:date="2012-08-10T08:15:00Z">
                  <w:rPr>
                    <w:ins w:id="27488" w:author="DuyNgo" w:date="2012-08-10T07:25:00Z"/>
                    <w:rFonts w:ascii="Tahoma" w:hAnsi="Tahoma" w:cstheme="minorHAnsi"/>
                    <w:color w:val="000000"/>
                    <w:sz w:val="20"/>
                    <w:szCs w:val="20"/>
                    <w:lang w:eastAsia="ja-JP"/>
                  </w:rPr>
                </w:rPrChange>
              </w:rPr>
              <w:pPrChange w:id="27489"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490" w:author="DuyNgo" w:date="2012-08-10T07:25:00Z">
              <w:r w:rsidRPr="00303364">
                <w:rPr>
                  <w:rFonts w:cstheme="minorHAnsi"/>
                  <w:sz w:val="24"/>
                  <w:szCs w:val="24"/>
                  <w:lang w:eastAsia="ja-JP"/>
                  <w:rPrChange w:id="27491" w:author="DuyNgo" w:date="2012-08-10T08:15:00Z">
                    <w:rPr>
                      <w:rFonts w:cstheme="minorHAnsi"/>
                      <w:lang w:eastAsia="ja-JP"/>
                    </w:rPr>
                  </w:rPrChange>
                </w:rPr>
                <w:t> </w:t>
              </w:r>
            </w:ins>
          </w:p>
        </w:tc>
        <w:tc>
          <w:tcPr>
            <w:tcW w:w="759" w:type="dxa"/>
            <w:vAlign w:val="bottom"/>
            <w:tcPrChange w:id="27492"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493" w:author="DuyNgo" w:date="2012-08-10T07:25:00Z"/>
                <w:rFonts w:cstheme="minorHAnsi"/>
                <w:sz w:val="24"/>
                <w:szCs w:val="24"/>
                <w:lang w:eastAsia="ja-JP"/>
                <w:rPrChange w:id="27494" w:author="DuyNgo" w:date="2012-08-10T08:15:00Z">
                  <w:rPr>
                    <w:ins w:id="27495" w:author="DuyNgo" w:date="2012-08-10T07:25:00Z"/>
                    <w:rFonts w:ascii="Tahoma" w:hAnsi="Tahoma" w:cstheme="minorHAnsi"/>
                    <w:color w:val="000000"/>
                    <w:sz w:val="20"/>
                    <w:szCs w:val="20"/>
                    <w:lang w:eastAsia="ja-JP"/>
                  </w:rPr>
                </w:rPrChange>
              </w:rPr>
              <w:pPrChange w:id="27496"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497" w:author="DuyNgo" w:date="2012-08-10T07:25:00Z">
              <w:r w:rsidRPr="00303364">
                <w:rPr>
                  <w:rFonts w:cstheme="minorHAnsi"/>
                  <w:sz w:val="24"/>
                  <w:szCs w:val="24"/>
                  <w:lang w:eastAsia="ja-JP"/>
                  <w:rPrChange w:id="27498" w:author="DuyNgo" w:date="2012-08-10T08:15:00Z">
                    <w:rPr>
                      <w:rFonts w:cstheme="minorHAnsi"/>
                      <w:lang w:eastAsia="ja-JP"/>
                    </w:rPr>
                  </w:rPrChange>
                </w:rPr>
                <w:t>x</w:t>
              </w:r>
            </w:ins>
          </w:p>
        </w:tc>
        <w:tc>
          <w:tcPr>
            <w:tcW w:w="759" w:type="dxa"/>
            <w:vAlign w:val="bottom"/>
            <w:tcPrChange w:id="27499"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500" w:author="DuyNgo" w:date="2012-08-10T07:25:00Z"/>
                <w:rFonts w:cstheme="minorHAnsi"/>
                <w:sz w:val="24"/>
                <w:szCs w:val="24"/>
                <w:lang w:eastAsia="ja-JP"/>
                <w:rPrChange w:id="27501" w:author="DuyNgo" w:date="2012-08-10T08:15:00Z">
                  <w:rPr>
                    <w:ins w:id="27502" w:author="DuyNgo" w:date="2012-08-10T07:25:00Z"/>
                    <w:rFonts w:ascii="Tahoma" w:hAnsi="Tahoma" w:cstheme="minorHAnsi"/>
                    <w:color w:val="000000"/>
                    <w:sz w:val="20"/>
                    <w:szCs w:val="20"/>
                    <w:lang w:eastAsia="ja-JP"/>
                  </w:rPr>
                </w:rPrChange>
              </w:rPr>
              <w:pPrChange w:id="27503"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504" w:author="DuyNgo" w:date="2012-08-10T07:25:00Z">
              <w:r w:rsidRPr="00303364">
                <w:rPr>
                  <w:rFonts w:cstheme="minorHAnsi"/>
                  <w:sz w:val="24"/>
                  <w:szCs w:val="24"/>
                  <w:lang w:eastAsia="ja-JP"/>
                  <w:rPrChange w:id="27505" w:author="DuyNgo" w:date="2012-08-10T08:15:00Z">
                    <w:rPr>
                      <w:rFonts w:cstheme="minorHAnsi"/>
                      <w:lang w:eastAsia="ja-JP"/>
                    </w:rPr>
                  </w:rPrChange>
                </w:rPr>
                <w:t> </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7506"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27507" w:author="DuyNgo" w:date="2012-08-10T07:29:00Z">
              <w:tcPr>
                <w:tcW w:w="8475" w:type="dxa"/>
                <w:gridSpan w:val="5"/>
              </w:tcPr>
            </w:tcPrChange>
          </w:tcPr>
          <w:p w:rsidR="009C0AD9" w:rsidRPr="00303364" w:rsidRDefault="009C0AD9">
            <w:pPr>
              <w:spacing w:before="120" w:line="276" w:lineRule="auto"/>
              <w:cnfStyle w:val="001000100000" w:firstRow="0" w:lastRow="0" w:firstColumn="1" w:lastColumn="0" w:oddVBand="0" w:evenVBand="0" w:oddHBand="1" w:evenHBand="0" w:firstRowFirstColumn="0" w:firstRowLastColumn="0" w:lastRowFirstColumn="0" w:lastRowLastColumn="0"/>
              <w:rPr>
                <w:ins w:id="27508" w:author="DuyNgo" w:date="2012-08-10T07:25:00Z"/>
                <w:rFonts w:cstheme="minorHAnsi"/>
                <w:sz w:val="24"/>
                <w:szCs w:val="24"/>
                <w:rPrChange w:id="27509" w:author="DuyNgo" w:date="2012-08-10T08:15:00Z">
                  <w:rPr>
                    <w:ins w:id="27510" w:author="DuyNgo" w:date="2012-08-10T07:25:00Z"/>
                    <w:b w:val="0"/>
                    <w:bCs w:val="0"/>
                  </w:rPr>
                </w:rPrChange>
              </w:rPr>
              <w:pPrChange w:id="27511" w:author="DuyNgo" w:date="2012-08-10T07:28:00Z">
                <w:pPr>
                  <w:spacing w:before="120" w:after="200" w:line="276" w:lineRule="auto"/>
                  <w:cnfStyle w:val="001000100000" w:firstRow="0" w:lastRow="0" w:firstColumn="1" w:lastColumn="0" w:oddVBand="0" w:evenVBand="0" w:oddHBand="1" w:evenHBand="0" w:firstRowFirstColumn="0" w:firstRowLastColumn="0" w:lastRowFirstColumn="0" w:lastRowLastColumn="0"/>
                </w:pPr>
              </w:pPrChange>
            </w:pPr>
            <w:ins w:id="27512" w:author="DuyNgo" w:date="2012-08-10T07:25:00Z">
              <w:r w:rsidRPr="00303364">
                <w:rPr>
                  <w:rFonts w:cstheme="minorHAnsi"/>
                  <w:sz w:val="24"/>
                  <w:szCs w:val="24"/>
                  <w:rPrChange w:id="27513" w:author="DuyNgo" w:date="2012-08-10T08:15:00Z">
                    <w:rPr/>
                  </w:rPrChange>
                </w:rPr>
                <w:t>FORMAT</w:t>
              </w:r>
            </w:ins>
          </w:p>
        </w:tc>
      </w:tr>
      <w:tr w:rsidR="009C0AD9" w:rsidRPr="00303364" w:rsidTr="00BA0282">
        <w:trPr>
          <w:ins w:id="2751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7515" w:author="DuyNgo" w:date="2012-08-10T07:29:00Z">
              <w:tcPr>
                <w:tcW w:w="850" w:type="dxa"/>
              </w:tcPr>
            </w:tcPrChange>
          </w:tcPr>
          <w:p w:rsidR="009C0AD9" w:rsidRPr="00303364" w:rsidRDefault="009C0AD9">
            <w:pPr>
              <w:ind w:firstLineChars="100" w:firstLine="241"/>
              <w:rPr>
                <w:ins w:id="27516" w:author="DuyNgo" w:date="2012-08-10T07:25:00Z"/>
                <w:rFonts w:cstheme="minorHAnsi"/>
                <w:b w:val="0"/>
                <w:sz w:val="24"/>
                <w:szCs w:val="24"/>
                <w:lang w:eastAsia="ja-JP"/>
                <w:rPrChange w:id="27517" w:author="DuyNgo" w:date="2012-08-10T08:15:00Z">
                  <w:rPr>
                    <w:ins w:id="27518" w:author="DuyNgo" w:date="2012-08-10T07:25:00Z"/>
                    <w:rFonts w:cstheme="minorHAnsi"/>
                    <w:b w:val="0"/>
                    <w:bCs w:val="0"/>
                    <w:lang w:eastAsia="ja-JP"/>
                  </w:rPr>
                </w:rPrChange>
              </w:rPr>
              <w:pPrChange w:id="27519" w:author="DuyNgo" w:date="2012-08-10T07:41:00Z">
                <w:pPr>
                  <w:spacing w:after="200" w:line="276" w:lineRule="auto"/>
                  <w:ind w:firstLineChars="100" w:firstLine="221"/>
                </w:pPr>
              </w:pPrChange>
            </w:pPr>
            <w:ins w:id="27520" w:author="DuyNgo" w:date="2012-08-10T07:25:00Z">
              <w:r w:rsidRPr="00303364">
                <w:rPr>
                  <w:rFonts w:cstheme="minorHAnsi"/>
                  <w:sz w:val="24"/>
                  <w:szCs w:val="24"/>
                  <w:lang w:eastAsia="ja-JP"/>
                  <w:rPrChange w:id="27521" w:author="DuyNgo" w:date="2012-08-10T08:15:00Z">
                    <w:rPr>
                      <w:rFonts w:cstheme="minorHAnsi"/>
                      <w:lang w:eastAsia="ja-JP"/>
                    </w:rPr>
                  </w:rPrChange>
                </w:rPr>
                <w:t>1</w:t>
              </w:r>
            </w:ins>
          </w:p>
        </w:tc>
        <w:tc>
          <w:tcPr>
            <w:tcW w:w="5348" w:type="dxa"/>
            <w:vAlign w:val="bottom"/>
            <w:tcPrChange w:id="27522"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7523" w:author="DuyNgo" w:date="2012-08-10T07:25:00Z"/>
                <w:rFonts w:cstheme="minorHAnsi"/>
                <w:sz w:val="24"/>
                <w:szCs w:val="24"/>
                <w:lang w:eastAsia="ja-JP"/>
                <w:rPrChange w:id="27524" w:author="DuyNgo" w:date="2012-08-10T08:15:00Z">
                  <w:rPr>
                    <w:ins w:id="27525" w:author="DuyNgo" w:date="2012-08-10T07:25:00Z"/>
                    <w:rFonts w:ascii="Tahoma" w:hAnsi="Tahoma" w:cstheme="minorHAnsi"/>
                    <w:color w:val="000000"/>
                    <w:sz w:val="20"/>
                    <w:szCs w:val="20"/>
                    <w:lang w:eastAsia="ja-JP"/>
                  </w:rPr>
                </w:rPrChange>
              </w:rPr>
              <w:pPrChange w:id="27526"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7527" w:author="DuyNgo" w:date="2012-08-10T07:25:00Z">
              <w:r w:rsidRPr="00303364">
                <w:rPr>
                  <w:rFonts w:cstheme="minorHAnsi"/>
                  <w:sz w:val="24"/>
                  <w:szCs w:val="24"/>
                  <w:lang w:eastAsia="ja-JP"/>
                  <w:rPrChange w:id="27528" w:author="DuyNgo" w:date="2012-08-10T08:15:00Z">
                    <w:rPr>
                      <w:rFonts w:cstheme="minorHAnsi"/>
                      <w:lang w:eastAsia="ja-JP"/>
                    </w:rPr>
                  </w:rPrChange>
                </w:rPr>
                <w:t>Have you checked the journal’s website for instructions to authors regarding specific formatting requirements for submission?</w:t>
              </w:r>
            </w:ins>
          </w:p>
        </w:tc>
        <w:tc>
          <w:tcPr>
            <w:tcW w:w="759" w:type="dxa"/>
            <w:vAlign w:val="bottom"/>
            <w:tcPrChange w:id="27529"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530" w:author="DuyNgo" w:date="2012-08-10T07:25:00Z"/>
                <w:rFonts w:cstheme="minorHAnsi"/>
                <w:sz w:val="24"/>
                <w:szCs w:val="24"/>
                <w:lang w:eastAsia="ja-JP"/>
                <w:rPrChange w:id="27531" w:author="DuyNgo" w:date="2012-08-10T08:15:00Z">
                  <w:rPr>
                    <w:ins w:id="27532" w:author="DuyNgo" w:date="2012-08-10T07:25:00Z"/>
                    <w:rFonts w:ascii="Tahoma" w:hAnsi="Tahoma" w:cstheme="minorHAnsi"/>
                    <w:color w:val="000000"/>
                    <w:sz w:val="20"/>
                    <w:szCs w:val="20"/>
                    <w:lang w:eastAsia="ja-JP"/>
                  </w:rPr>
                </w:rPrChange>
              </w:rPr>
              <w:pPrChange w:id="27533"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534" w:author="DuyNgo" w:date="2012-08-10T07:25:00Z">
              <w:r w:rsidRPr="00303364">
                <w:rPr>
                  <w:rFonts w:cstheme="minorHAnsi"/>
                  <w:sz w:val="24"/>
                  <w:szCs w:val="24"/>
                  <w:lang w:eastAsia="ja-JP"/>
                  <w:rPrChange w:id="27535" w:author="DuyNgo" w:date="2012-08-10T08:15:00Z">
                    <w:rPr>
                      <w:rFonts w:cstheme="minorHAnsi"/>
                      <w:lang w:eastAsia="ja-JP"/>
                    </w:rPr>
                  </w:rPrChange>
                </w:rPr>
                <w:t> </w:t>
              </w:r>
            </w:ins>
          </w:p>
        </w:tc>
        <w:tc>
          <w:tcPr>
            <w:tcW w:w="759" w:type="dxa"/>
            <w:vAlign w:val="bottom"/>
            <w:tcPrChange w:id="27536"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537" w:author="DuyNgo" w:date="2012-08-10T07:25:00Z"/>
                <w:rFonts w:cstheme="minorHAnsi"/>
                <w:sz w:val="24"/>
                <w:szCs w:val="24"/>
                <w:lang w:eastAsia="ja-JP"/>
                <w:rPrChange w:id="27538" w:author="DuyNgo" w:date="2012-08-10T08:15:00Z">
                  <w:rPr>
                    <w:ins w:id="27539" w:author="DuyNgo" w:date="2012-08-10T07:25:00Z"/>
                    <w:rFonts w:ascii="Tahoma" w:hAnsi="Tahoma" w:cstheme="minorHAnsi"/>
                    <w:color w:val="000000"/>
                    <w:sz w:val="20"/>
                    <w:szCs w:val="20"/>
                    <w:lang w:eastAsia="ja-JP"/>
                  </w:rPr>
                </w:rPrChange>
              </w:rPr>
              <w:pPrChange w:id="27540"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541" w:author="DuyNgo" w:date="2012-08-10T07:25:00Z">
              <w:r w:rsidRPr="00303364">
                <w:rPr>
                  <w:rFonts w:cstheme="minorHAnsi"/>
                  <w:sz w:val="24"/>
                  <w:szCs w:val="24"/>
                  <w:lang w:eastAsia="ja-JP"/>
                  <w:rPrChange w:id="27542" w:author="DuyNgo" w:date="2012-08-10T08:15:00Z">
                    <w:rPr>
                      <w:rFonts w:cstheme="minorHAnsi"/>
                      <w:lang w:eastAsia="ja-JP"/>
                    </w:rPr>
                  </w:rPrChange>
                </w:rPr>
                <w:t>x</w:t>
              </w:r>
            </w:ins>
          </w:p>
        </w:tc>
        <w:tc>
          <w:tcPr>
            <w:tcW w:w="759" w:type="dxa"/>
            <w:vAlign w:val="bottom"/>
            <w:tcPrChange w:id="27543"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544" w:author="DuyNgo" w:date="2012-08-10T07:25:00Z"/>
                <w:rFonts w:cstheme="minorHAnsi"/>
                <w:sz w:val="24"/>
                <w:szCs w:val="24"/>
                <w:lang w:eastAsia="ja-JP"/>
                <w:rPrChange w:id="27545" w:author="DuyNgo" w:date="2012-08-10T08:15:00Z">
                  <w:rPr>
                    <w:ins w:id="27546" w:author="DuyNgo" w:date="2012-08-10T07:25:00Z"/>
                    <w:rFonts w:ascii="Tahoma" w:hAnsi="Tahoma" w:cstheme="minorHAnsi"/>
                    <w:color w:val="000000"/>
                    <w:sz w:val="20"/>
                    <w:szCs w:val="20"/>
                    <w:lang w:eastAsia="ja-JP"/>
                  </w:rPr>
                </w:rPrChange>
              </w:rPr>
              <w:pPrChange w:id="27547"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548" w:author="DuyNgo" w:date="2012-08-10T07:25:00Z">
              <w:r w:rsidRPr="00303364">
                <w:rPr>
                  <w:rFonts w:cstheme="minorHAnsi"/>
                  <w:sz w:val="24"/>
                  <w:szCs w:val="24"/>
                  <w:lang w:eastAsia="ja-JP"/>
                  <w:rPrChange w:id="27549" w:author="DuyNgo" w:date="2012-08-10T08:15:00Z">
                    <w:rPr>
                      <w:rFonts w:cstheme="minorHAnsi"/>
                      <w:lang w:eastAsia="ja-JP"/>
                    </w:rPr>
                  </w:rPrChange>
                </w:rPr>
                <w:t> </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7550"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7551" w:author="DuyNgo" w:date="2012-08-10T07:29:00Z">
              <w:tcPr>
                <w:tcW w:w="850" w:type="dxa"/>
              </w:tcPr>
            </w:tcPrChange>
          </w:tcPr>
          <w:p w:rsidR="009C0AD9" w:rsidRPr="00303364" w:rsidRDefault="009C0AD9">
            <w:pPr>
              <w:ind w:firstLineChars="100" w:firstLine="241"/>
              <w:cnfStyle w:val="001000100000" w:firstRow="0" w:lastRow="0" w:firstColumn="1" w:lastColumn="0" w:oddVBand="0" w:evenVBand="0" w:oddHBand="1" w:evenHBand="0" w:firstRowFirstColumn="0" w:firstRowLastColumn="0" w:lastRowFirstColumn="0" w:lastRowLastColumn="0"/>
              <w:rPr>
                <w:ins w:id="27552" w:author="DuyNgo" w:date="2012-08-10T07:25:00Z"/>
                <w:rFonts w:cstheme="minorHAnsi"/>
                <w:b w:val="0"/>
                <w:sz w:val="24"/>
                <w:szCs w:val="24"/>
                <w:lang w:eastAsia="ja-JP"/>
                <w:rPrChange w:id="27553" w:author="DuyNgo" w:date="2012-08-10T08:15:00Z">
                  <w:rPr>
                    <w:ins w:id="27554" w:author="DuyNgo" w:date="2012-08-10T07:25:00Z"/>
                    <w:rFonts w:cstheme="minorHAnsi"/>
                    <w:b w:val="0"/>
                    <w:bCs w:val="0"/>
                    <w:lang w:eastAsia="ja-JP"/>
                  </w:rPr>
                </w:rPrChange>
              </w:rPr>
              <w:pPrChange w:id="27555" w:author="DuyNgo" w:date="2012-08-10T07:41:00Z">
                <w:pPr>
                  <w:spacing w:after="200" w:line="276" w:lineRule="auto"/>
                  <w:ind w:firstLineChars="100" w:firstLine="221"/>
                  <w:cnfStyle w:val="001000100000" w:firstRow="0" w:lastRow="0" w:firstColumn="1" w:lastColumn="0" w:oddVBand="0" w:evenVBand="0" w:oddHBand="1" w:evenHBand="0" w:firstRowFirstColumn="0" w:firstRowLastColumn="0" w:lastRowFirstColumn="0" w:lastRowLastColumn="0"/>
                </w:pPr>
              </w:pPrChange>
            </w:pPr>
            <w:ins w:id="27556" w:author="DuyNgo" w:date="2012-08-10T07:25:00Z">
              <w:r w:rsidRPr="00303364">
                <w:rPr>
                  <w:rFonts w:cstheme="minorHAnsi"/>
                  <w:sz w:val="24"/>
                  <w:szCs w:val="24"/>
                  <w:lang w:eastAsia="ja-JP"/>
                  <w:rPrChange w:id="27557" w:author="DuyNgo" w:date="2012-08-10T08:15:00Z">
                    <w:rPr>
                      <w:rFonts w:cstheme="minorHAnsi"/>
                      <w:lang w:eastAsia="ja-JP"/>
                    </w:rPr>
                  </w:rPrChange>
                </w:rPr>
                <w:t>2</w:t>
              </w:r>
            </w:ins>
          </w:p>
        </w:tc>
        <w:tc>
          <w:tcPr>
            <w:tcW w:w="5348" w:type="dxa"/>
            <w:vAlign w:val="bottom"/>
            <w:tcPrChange w:id="27558"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7559" w:author="DuyNgo" w:date="2012-08-10T07:25:00Z"/>
                <w:rFonts w:cstheme="minorHAnsi"/>
                <w:sz w:val="24"/>
                <w:szCs w:val="24"/>
                <w:lang w:eastAsia="ja-JP"/>
                <w:rPrChange w:id="27560" w:author="DuyNgo" w:date="2012-08-10T08:15:00Z">
                  <w:rPr>
                    <w:ins w:id="27561" w:author="DuyNgo" w:date="2012-08-10T07:25:00Z"/>
                    <w:rFonts w:ascii="Tahoma" w:hAnsi="Tahoma" w:cstheme="minorHAnsi"/>
                    <w:color w:val="000000"/>
                    <w:sz w:val="20"/>
                    <w:szCs w:val="20"/>
                    <w:lang w:eastAsia="ja-JP"/>
                  </w:rPr>
                </w:rPrChange>
              </w:rPr>
              <w:pPrChange w:id="27562"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7563" w:author="DuyNgo" w:date="2012-08-10T07:25:00Z">
              <w:r w:rsidRPr="00303364">
                <w:rPr>
                  <w:rFonts w:cstheme="minorHAnsi"/>
                  <w:sz w:val="24"/>
                  <w:szCs w:val="24"/>
                  <w:lang w:eastAsia="ja-JP"/>
                  <w:rPrChange w:id="27564" w:author="DuyNgo" w:date="2012-08-10T08:15:00Z">
                    <w:rPr>
                      <w:rFonts w:cstheme="minorHAnsi"/>
                      <w:lang w:eastAsia="ja-JP"/>
                    </w:rPr>
                  </w:rPrChange>
                </w:rPr>
                <w:t>Is the entire manuscript—including quotations, references, author note, content footnotes, and figure captions—double-spaced? Is the manuscript neatly prepared?</w:t>
              </w:r>
            </w:ins>
          </w:p>
        </w:tc>
        <w:tc>
          <w:tcPr>
            <w:tcW w:w="759" w:type="dxa"/>
            <w:vAlign w:val="bottom"/>
            <w:tcPrChange w:id="27565"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7566" w:author="DuyNgo" w:date="2012-08-10T07:25:00Z"/>
                <w:rFonts w:cstheme="minorHAnsi"/>
                <w:sz w:val="24"/>
                <w:szCs w:val="24"/>
                <w:lang w:eastAsia="ja-JP"/>
                <w:rPrChange w:id="27567" w:author="DuyNgo" w:date="2012-08-10T08:15:00Z">
                  <w:rPr>
                    <w:ins w:id="27568" w:author="DuyNgo" w:date="2012-08-10T07:25:00Z"/>
                    <w:rFonts w:ascii="Tahoma" w:hAnsi="Tahoma" w:cstheme="minorHAnsi"/>
                    <w:color w:val="000000"/>
                    <w:sz w:val="20"/>
                    <w:szCs w:val="20"/>
                    <w:lang w:eastAsia="ja-JP"/>
                  </w:rPr>
                </w:rPrChange>
              </w:rPr>
              <w:pPrChange w:id="27569"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7570" w:author="DuyNgo" w:date="2012-08-10T07:25:00Z">
              <w:r w:rsidRPr="00303364">
                <w:rPr>
                  <w:rFonts w:cstheme="minorHAnsi"/>
                  <w:sz w:val="24"/>
                  <w:szCs w:val="24"/>
                  <w:lang w:eastAsia="ja-JP"/>
                  <w:rPrChange w:id="27571" w:author="DuyNgo" w:date="2012-08-10T08:15:00Z">
                    <w:rPr>
                      <w:rFonts w:cstheme="minorHAnsi"/>
                      <w:lang w:eastAsia="ja-JP"/>
                    </w:rPr>
                  </w:rPrChange>
                </w:rPr>
                <w:t> </w:t>
              </w:r>
            </w:ins>
          </w:p>
        </w:tc>
        <w:tc>
          <w:tcPr>
            <w:tcW w:w="759" w:type="dxa"/>
            <w:vAlign w:val="bottom"/>
            <w:tcPrChange w:id="27572"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7573" w:author="DuyNgo" w:date="2012-08-10T07:25:00Z"/>
                <w:rFonts w:cstheme="minorHAnsi"/>
                <w:sz w:val="24"/>
                <w:szCs w:val="24"/>
                <w:lang w:eastAsia="ja-JP"/>
                <w:rPrChange w:id="27574" w:author="DuyNgo" w:date="2012-08-10T08:15:00Z">
                  <w:rPr>
                    <w:ins w:id="27575" w:author="DuyNgo" w:date="2012-08-10T07:25:00Z"/>
                    <w:rFonts w:ascii="Tahoma" w:hAnsi="Tahoma" w:cstheme="minorHAnsi"/>
                    <w:color w:val="000000"/>
                    <w:sz w:val="20"/>
                    <w:szCs w:val="20"/>
                    <w:lang w:eastAsia="ja-JP"/>
                  </w:rPr>
                </w:rPrChange>
              </w:rPr>
              <w:pPrChange w:id="27576"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7577" w:author="DuyNgo" w:date="2012-08-10T07:25:00Z">
              <w:r w:rsidRPr="00303364">
                <w:rPr>
                  <w:rFonts w:cstheme="minorHAnsi"/>
                  <w:sz w:val="24"/>
                  <w:szCs w:val="24"/>
                  <w:lang w:eastAsia="ja-JP"/>
                  <w:rPrChange w:id="27578" w:author="DuyNgo" w:date="2012-08-10T08:15:00Z">
                    <w:rPr>
                      <w:rFonts w:cstheme="minorHAnsi"/>
                      <w:lang w:eastAsia="ja-JP"/>
                    </w:rPr>
                  </w:rPrChange>
                </w:rPr>
                <w:t>x</w:t>
              </w:r>
            </w:ins>
          </w:p>
        </w:tc>
        <w:tc>
          <w:tcPr>
            <w:tcW w:w="759" w:type="dxa"/>
            <w:vAlign w:val="bottom"/>
            <w:tcPrChange w:id="27579"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7580" w:author="DuyNgo" w:date="2012-08-10T07:25:00Z"/>
                <w:rFonts w:cstheme="minorHAnsi"/>
                <w:sz w:val="24"/>
                <w:szCs w:val="24"/>
                <w:lang w:eastAsia="ja-JP"/>
                <w:rPrChange w:id="27581" w:author="DuyNgo" w:date="2012-08-10T08:15:00Z">
                  <w:rPr>
                    <w:ins w:id="27582" w:author="DuyNgo" w:date="2012-08-10T07:25:00Z"/>
                    <w:rFonts w:ascii="Tahoma" w:hAnsi="Tahoma" w:cstheme="minorHAnsi"/>
                    <w:color w:val="000000"/>
                    <w:sz w:val="20"/>
                    <w:szCs w:val="20"/>
                    <w:lang w:eastAsia="ja-JP"/>
                  </w:rPr>
                </w:rPrChange>
              </w:rPr>
              <w:pPrChange w:id="27583"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7584" w:author="DuyNgo" w:date="2012-08-10T07:25:00Z">
              <w:r w:rsidRPr="00303364">
                <w:rPr>
                  <w:rFonts w:cstheme="minorHAnsi"/>
                  <w:sz w:val="24"/>
                  <w:szCs w:val="24"/>
                  <w:lang w:eastAsia="ja-JP"/>
                  <w:rPrChange w:id="27585" w:author="DuyNgo" w:date="2012-08-10T08:15:00Z">
                    <w:rPr>
                      <w:rFonts w:cstheme="minorHAnsi"/>
                      <w:lang w:eastAsia="ja-JP"/>
                    </w:rPr>
                  </w:rPrChange>
                </w:rPr>
                <w:t> </w:t>
              </w:r>
            </w:ins>
          </w:p>
        </w:tc>
      </w:tr>
      <w:tr w:rsidR="009C0AD9" w:rsidRPr="00303364" w:rsidTr="00BA0282">
        <w:trPr>
          <w:ins w:id="27586"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7587" w:author="DuyNgo" w:date="2012-08-10T07:29:00Z">
              <w:tcPr>
                <w:tcW w:w="850" w:type="dxa"/>
              </w:tcPr>
            </w:tcPrChange>
          </w:tcPr>
          <w:p w:rsidR="009C0AD9" w:rsidRPr="00303364" w:rsidRDefault="009C0AD9">
            <w:pPr>
              <w:ind w:firstLineChars="100" w:firstLine="241"/>
              <w:rPr>
                <w:ins w:id="27588" w:author="DuyNgo" w:date="2012-08-10T07:25:00Z"/>
                <w:rFonts w:cstheme="minorHAnsi"/>
                <w:b w:val="0"/>
                <w:sz w:val="24"/>
                <w:szCs w:val="24"/>
                <w:lang w:eastAsia="ja-JP"/>
                <w:rPrChange w:id="27589" w:author="DuyNgo" w:date="2012-08-10T08:15:00Z">
                  <w:rPr>
                    <w:ins w:id="27590" w:author="DuyNgo" w:date="2012-08-10T07:25:00Z"/>
                    <w:rFonts w:cstheme="minorHAnsi"/>
                    <w:b w:val="0"/>
                    <w:bCs w:val="0"/>
                    <w:lang w:eastAsia="ja-JP"/>
                  </w:rPr>
                </w:rPrChange>
              </w:rPr>
              <w:pPrChange w:id="27591" w:author="DuyNgo" w:date="2012-08-10T07:41:00Z">
                <w:pPr>
                  <w:spacing w:after="200" w:line="276" w:lineRule="auto"/>
                  <w:ind w:firstLineChars="100" w:firstLine="221"/>
                </w:pPr>
              </w:pPrChange>
            </w:pPr>
            <w:ins w:id="27592" w:author="DuyNgo" w:date="2012-08-10T07:25:00Z">
              <w:r w:rsidRPr="00303364">
                <w:rPr>
                  <w:rFonts w:cstheme="minorHAnsi"/>
                  <w:sz w:val="24"/>
                  <w:szCs w:val="24"/>
                  <w:lang w:eastAsia="ja-JP"/>
                  <w:rPrChange w:id="27593" w:author="DuyNgo" w:date="2012-08-10T08:15:00Z">
                    <w:rPr>
                      <w:rFonts w:cstheme="minorHAnsi"/>
                      <w:lang w:eastAsia="ja-JP"/>
                    </w:rPr>
                  </w:rPrChange>
                </w:rPr>
                <w:t>3</w:t>
              </w:r>
            </w:ins>
          </w:p>
        </w:tc>
        <w:tc>
          <w:tcPr>
            <w:tcW w:w="5348" w:type="dxa"/>
            <w:vAlign w:val="bottom"/>
            <w:tcPrChange w:id="27594"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7595" w:author="DuyNgo" w:date="2012-08-10T07:25:00Z"/>
                <w:rFonts w:cstheme="minorHAnsi"/>
                <w:sz w:val="24"/>
                <w:szCs w:val="24"/>
                <w:lang w:eastAsia="ja-JP"/>
                <w:rPrChange w:id="27596" w:author="DuyNgo" w:date="2012-08-10T08:15:00Z">
                  <w:rPr>
                    <w:ins w:id="27597" w:author="DuyNgo" w:date="2012-08-10T07:25:00Z"/>
                    <w:rFonts w:ascii="Tahoma" w:hAnsi="Tahoma" w:cstheme="minorHAnsi"/>
                    <w:color w:val="000000"/>
                    <w:sz w:val="20"/>
                    <w:szCs w:val="20"/>
                    <w:lang w:eastAsia="ja-JP"/>
                  </w:rPr>
                </w:rPrChange>
              </w:rPr>
              <w:pPrChange w:id="27598"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7599" w:author="DuyNgo" w:date="2012-08-10T07:25:00Z">
              <w:r w:rsidRPr="00303364">
                <w:rPr>
                  <w:rFonts w:cstheme="minorHAnsi"/>
                  <w:sz w:val="24"/>
                  <w:szCs w:val="24"/>
                  <w:lang w:eastAsia="ja-JP"/>
                  <w:rPrChange w:id="27600" w:author="DuyNgo" w:date="2012-08-10T08:15:00Z">
                    <w:rPr>
                      <w:rFonts w:cstheme="minorHAnsi"/>
                      <w:lang w:eastAsia="ja-JP"/>
                    </w:rPr>
                  </w:rPrChange>
                </w:rPr>
                <w:t>Are the margins at least 1 in. (2.54 cm)?</w:t>
              </w:r>
            </w:ins>
          </w:p>
        </w:tc>
        <w:tc>
          <w:tcPr>
            <w:tcW w:w="759" w:type="dxa"/>
            <w:vAlign w:val="bottom"/>
            <w:tcPrChange w:id="27601"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602" w:author="DuyNgo" w:date="2012-08-10T07:25:00Z"/>
                <w:rFonts w:cstheme="minorHAnsi"/>
                <w:sz w:val="24"/>
                <w:szCs w:val="24"/>
                <w:lang w:eastAsia="ja-JP"/>
                <w:rPrChange w:id="27603" w:author="DuyNgo" w:date="2012-08-10T08:15:00Z">
                  <w:rPr>
                    <w:ins w:id="27604" w:author="DuyNgo" w:date="2012-08-10T07:25:00Z"/>
                    <w:rFonts w:ascii="Tahoma" w:hAnsi="Tahoma" w:cstheme="minorHAnsi"/>
                    <w:color w:val="000000"/>
                    <w:sz w:val="20"/>
                    <w:szCs w:val="20"/>
                    <w:lang w:eastAsia="ja-JP"/>
                  </w:rPr>
                </w:rPrChange>
              </w:rPr>
              <w:pPrChange w:id="27605"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606" w:author="DuyNgo" w:date="2012-08-10T07:25:00Z">
              <w:r w:rsidRPr="00303364">
                <w:rPr>
                  <w:rFonts w:cstheme="minorHAnsi"/>
                  <w:sz w:val="24"/>
                  <w:szCs w:val="24"/>
                  <w:lang w:eastAsia="ja-JP"/>
                  <w:rPrChange w:id="27607" w:author="DuyNgo" w:date="2012-08-10T08:15:00Z">
                    <w:rPr>
                      <w:rFonts w:cstheme="minorHAnsi"/>
                      <w:lang w:eastAsia="ja-JP"/>
                    </w:rPr>
                  </w:rPrChange>
                </w:rPr>
                <w:t> </w:t>
              </w:r>
            </w:ins>
          </w:p>
        </w:tc>
        <w:tc>
          <w:tcPr>
            <w:tcW w:w="759" w:type="dxa"/>
            <w:vAlign w:val="bottom"/>
            <w:tcPrChange w:id="27608"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609" w:author="DuyNgo" w:date="2012-08-10T07:25:00Z"/>
                <w:rFonts w:cstheme="minorHAnsi"/>
                <w:sz w:val="24"/>
                <w:szCs w:val="24"/>
                <w:lang w:eastAsia="ja-JP"/>
                <w:rPrChange w:id="27610" w:author="DuyNgo" w:date="2012-08-10T08:15:00Z">
                  <w:rPr>
                    <w:ins w:id="27611" w:author="DuyNgo" w:date="2012-08-10T07:25:00Z"/>
                    <w:rFonts w:ascii="Tahoma" w:hAnsi="Tahoma" w:cstheme="minorHAnsi"/>
                    <w:color w:val="000000"/>
                    <w:sz w:val="20"/>
                    <w:szCs w:val="20"/>
                    <w:lang w:eastAsia="ja-JP"/>
                  </w:rPr>
                </w:rPrChange>
              </w:rPr>
              <w:pPrChange w:id="27612"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613" w:author="DuyNgo" w:date="2012-08-10T07:25:00Z">
              <w:r w:rsidRPr="00303364">
                <w:rPr>
                  <w:rFonts w:cstheme="minorHAnsi"/>
                  <w:sz w:val="24"/>
                  <w:szCs w:val="24"/>
                  <w:lang w:eastAsia="ja-JP"/>
                  <w:rPrChange w:id="27614" w:author="DuyNgo" w:date="2012-08-10T08:15:00Z">
                    <w:rPr>
                      <w:rFonts w:cstheme="minorHAnsi"/>
                      <w:lang w:eastAsia="ja-JP"/>
                    </w:rPr>
                  </w:rPrChange>
                </w:rPr>
                <w:t> </w:t>
              </w:r>
            </w:ins>
          </w:p>
        </w:tc>
        <w:tc>
          <w:tcPr>
            <w:tcW w:w="759" w:type="dxa"/>
            <w:vAlign w:val="bottom"/>
            <w:tcPrChange w:id="27615"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616" w:author="DuyNgo" w:date="2012-08-10T07:25:00Z"/>
                <w:rFonts w:cstheme="minorHAnsi"/>
                <w:sz w:val="24"/>
                <w:szCs w:val="24"/>
                <w:lang w:eastAsia="ja-JP"/>
                <w:rPrChange w:id="27617" w:author="DuyNgo" w:date="2012-08-10T08:15:00Z">
                  <w:rPr>
                    <w:ins w:id="27618" w:author="DuyNgo" w:date="2012-08-10T07:25:00Z"/>
                    <w:rFonts w:ascii="Tahoma" w:hAnsi="Tahoma" w:cstheme="minorHAnsi"/>
                    <w:color w:val="000000"/>
                    <w:sz w:val="20"/>
                    <w:szCs w:val="20"/>
                    <w:lang w:eastAsia="ja-JP"/>
                  </w:rPr>
                </w:rPrChange>
              </w:rPr>
              <w:pPrChange w:id="27619"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620" w:author="DuyNgo" w:date="2012-08-10T07:25:00Z">
              <w:r w:rsidRPr="00303364">
                <w:rPr>
                  <w:rFonts w:cstheme="minorHAnsi"/>
                  <w:sz w:val="24"/>
                  <w:szCs w:val="24"/>
                  <w:lang w:eastAsia="ja-JP"/>
                  <w:rPrChange w:id="27621" w:author="DuyNgo" w:date="2012-08-10T08:15:00Z">
                    <w:rPr>
                      <w:rFonts w:cstheme="minorHAnsi"/>
                      <w:lang w:eastAsia="ja-JP"/>
                    </w:rPr>
                  </w:rPrChange>
                </w:rPr>
                <w:t>x</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7622"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7623" w:author="DuyNgo" w:date="2012-08-10T07:29:00Z">
              <w:tcPr>
                <w:tcW w:w="850" w:type="dxa"/>
              </w:tcPr>
            </w:tcPrChange>
          </w:tcPr>
          <w:p w:rsidR="009C0AD9" w:rsidRPr="00303364" w:rsidRDefault="009C0AD9">
            <w:pPr>
              <w:ind w:firstLineChars="100" w:firstLine="241"/>
              <w:cnfStyle w:val="001000100000" w:firstRow="0" w:lastRow="0" w:firstColumn="1" w:lastColumn="0" w:oddVBand="0" w:evenVBand="0" w:oddHBand="1" w:evenHBand="0" w:firstRowFirstColumn="0" w:firstRowLastColumn="0" w:lastRowFirstColumn="0" w:lastRowLastColumn="0"/>
              <w:rPr>
                <w:ins w:id="27624" w:author="DuyNgo" w:date="2012-08-10T07:25:00Z"/>
                <w:rFonts w:cstheme="minorHAnsi"/>
                <w:b w:val="0"/>
                <w:sz w:val="24"/>
                <w:szCs w:val="24"/>
                <w:lang w:eastAsia="ja-JP"/>
                <w:rPrChange w:id="27625" w:author="DuyNgo" w:date="2012-08-10T08:15:00Z">
                  <w:rPr>
                    <w:ins w:id="27626" w:author="DuyNgo" w:date="2012-08-10T07:25:00Z"/>
                    <w:rFonts w:cstheme="minorHAnsi"/>
                    <w:b w:val="0"/>
                    <w:bCs w:val="0"/>
                    <w:lang w:eastAsia="ja-JP"/>
                  </w:rPr>
                </w:rPrChange>
              </w:rPr>
              <w:pPrChange w:id="27627" w:author="DuyNgo" w:date="2012-08-10T07:41:00Z">
                <w:pPr>
                  <w:spacing w:after="200" w:line="276" w:lineRule="auto"/>
                  <w:ind w:firstLineChars="100" w:firstLine="221"/>
                  <w:cnfStyle w:val="001000100000" w:firstRow="0" w:lastRow="0" w:firstColumn="1" w:lastColumn="0" w:oddVBand="0" w:evenVBand="0" w:oddHBand="1" w:evenHBand="0" w:firstRowFirstColumn="0" w:firstRowLastColumn="0" w:lastRowFirstColumn="0" w:lastRowLastColumn="0"/>
                </w:pPr>
              </w:pPrChange>
            </w:pPr>
            <w:ins w:id="27628" w:author="DuyNgo" w:date="2012-08-10T07:25:00Z">
              <w:r w:rsidRPr="00303364">
                <w:rPr>
                  <w:rFonts w:cstheme="minorHAnsi"/>
                  <w:sz w:val="24"/>
                  <w:szCs w:val="24"/>
                  <w:lang w:eastAsia="ja-JP"/>
                  <w:rPrChange w:id="27629" w:author="DuyNgo" w:date="2012-08-10T08:15:00Z">
                    <w:rPr>
                      <w:rFonts w:cstheme="minorHAnsi"/>
                      <w:lang w:eastAsia="ja-JP"/>
                    </w:rPr>
                  </w:rPrChange>
                </w:rPr>
                <w:t>4</w:t>
              </w:r>
            </w:ins>
          </w:p>
        </w:tc>
        <w:tc>
          <w:tcPr>
            <w:tcW w:w="5348" w:type="dxa"/>
            <w:vAlign w:val="bottom"/>
            <w:tcPrChange w:id="27630"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7631" w:author="DuyNgo" w:date="2012-08-10T07:25:00Z"/>
                <w:rFonts w:cstheme="minorHAnsi"/>
                <w:sz w:val="24"/>
                <w:szCs w:val="24"/>
                <w:lang w:eastAsia="ja-JP"/>
                <w:rPrChange w:id="27632" w:author="DuyNgo" w:date="2012-08-10T08:15:00Z">
                  <w:rPr>
                    <w:ins w:id="27633" w:author="DuyNgo" w:date="2012-08-10T07:25:00Z"/>
                    <w:rFonts w:ascii="Tahoma" w:hAnsi="Tahoma" w:cstheme="minorHAnsi"/>
                    <w:color w:val="000000"/>
                    <w:sz w:val="20"/>
                    <w:szCs w:val="20"/>
                    <w:lang w:eastAsia="ja-JP"/>
                  </w:rPr>
                </w:rPrChange>
              </w:rPr>
              <w:pPrChange w:id="27634"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7635" w:author="DuyNgo" w:date="2012-08-10T07:25:00Z">
              <w:r w:rsidRPr="00303364">
                <w:rPr>
                  <w:rFonts w:cstheme="minorHAnsi"/>
                  <w:sz w:val="24"/>
                  <w:szCs w:val="24"/>
                  <w:lang w:eastAsia="ja-JP"/>
                  <w:rPrChange w:id="27636" w:author="DuyNgo" w:date="2012-08-10T08:15:00Z">
                    <w:rPr>
                      <w:rFonts w:cstheme="minorHAnsi"/>
                      <w:lang w:eastAsia="ja-JP"/>
                    </w:rPr>
                  </w:rPrChange>
                </w:rPr>
                <w:t xml:space="preserve">Are the title pages, abstracts, references, appendices, content footnotes, tables, and figures on separate pages (with only one table or figure per page)? Are the figure captions on the same page as the figures? </w:t>
              </w:r>
              <w:proofErr w:type="gramStart"/>
              <w:r w:rsidRPr="00303364">
                <w:rPr>
                  <w:rFonts w:cstheme="minorHAnsi"/>
                  <w:sz w:val="24"/>
                  <w:szCs w:val="24"/>
                  <w:lang w:eastAsia="ja-JP"/>
                  <w:rPrChange w:id="27637" w:author="DuyNgo" w:date="2012-08-10T08:15:00Z">
                    <w:rPr>
                      <w:rFonts w:cstheme="minorHAnsi"/>
                      <w:lang w:eastAsia="ja-JP"/>
                    </w:rPr>
                  </w:rPrChange>
                </w:rPr>
                <w:t>Are manuscript elements ordered</w:t>
              </w:r>
              <w:proofErr w:type="gramEnd"/>
              <w:r w:rsidRPr="00303364">
                <w:rPr>
                  <w:rFonts w:cstheme="minorHAnsi"/>
                  <w:sz w:val="24"/>
                  <w:szCs w:val="24"/>
                  <w:lang w:eastAsia="ja-JP"/>
                  <w:rPrChange w:id="27638" w:author="DuyNgo" w:date="2012-08-10T08:15:00Z">
                    <w:rPr>
                      <w:rFonts w:cstheme="minorHAnsi"/>
                      <w:lang w:eastAsia="ja-JP"/>
                    </w:rPr>
                  </w:rPrChange>
                </w:rPr>
                <w:t xml:space="preserve"> in sequence, with the text pages between the abstract and the references?</w:t>
              </w:r>
            </w:ins>
          </w:p>
        </w:tc>
        <w:tc>
          <w:tcPr>
            <w:tcW w:w="759" w:type="dxa"/>
            <w:vAlign w:val="bottom"/>
            <w:tcPrChange w:id="27639"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7640" w:author="DuyNgo" w:date="2012-08-10T07:25:00Z"/>
                <w:rFonts w:cstheme="minorHAnsi"/>
                <w:sz w:val="24"/>
                <w:szCs w:val="24"/>
                <w:lang w:eastAsia="ja-JP"/>
                <w:rPrChange w:id="27641" w:author="DuyNgo" w:date="2012-08-10T08:15:00Z">
                  <w:rPr>
                    <w:ins w:id="27642" w:author="DuyNgo" w:date="2012-08-10T07:25:00Z"/>
                    <w:rFonts w:ascii="Tahoma" w:hAnsi="Tahoma" w:cstheme="minorHAnsi"/>
                    <w:color w:val="000000"/>
                    <w:sz w:val="20"/>
                    <w:szCs w:val="20"/>
                    <w:lang w:eastAsia="ja-JP"/>
                  </w:rPr>
                </w:rPrChange>
              </w:rPr>
              <w:pPrChange w:id="27643"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7644" w:author="DuyNgo" w:date="2012-08-10T07:25:00Z">
              <w:r w:rsidRPr="00303364">
                <w:rPr>
                  <w:rFonts w:cstheme="minorHAnsi"/>
                  <w:sz w:val="24"/>
                  <w:szCs w:val="24"/>
                  <w:lang w:eastAsia="ja-JP"/>
                  <w:rPrChange w:id="27645" w:author="DuyNgo" w:date="2012-08-10T08:15:00Z">
                    <w:rPr>
                      <w:rFonts w:cstheme="minorHAnsi"/>
                      <w:lang w:eastAsia="ja-JP"/>
                    </w:rPr>
                  </w:rPrChange>
                </w:rPr>
                <w:t> </w:t>
              </w:r>
            </w:ins>
          </w:p>
        </w:tc>
        <w:tc>
          <w:tcPr>
            <w:tcW w:w="759" w:type="dxa"/>
            <w:vAlign w:val="bottom"/>
            <w:tcPrChange w:id="27646"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7647" w:author="DuyNgo" w:date="2012-08-10T07:25:00Z"/>
                <w:rFonts w:cstheme="minorHAnsi"/>
                <w:sz w:val="24"/>
                <w:szCs w:val="24"/>
                <w:lang w:eastAsia="ja-JP"/>
                <w:rPrChange w:id="27648" w:author="DuyNgo" w:date="2012-08-10T08:15:00Z">
                  <w:rPr>
                    <w:ins w:id="27649" w:author="DuyNgo" w:date="2012-08-10T07:25:00Z"/>
                    <w:rFonts w:ascii="Tahoma" w:hAnsi="Tahoma" w:cstheme="minorHAnsi"/>
                    <w:color w:val="000000"/>
                    <w:sz w:val="20"/>
                    <w:szCs w:val="20"/>
                    <w:lang w:eastAsia="ja-JP"/>
                  </w:rPr>
                </w:rPrChange>
              </w:rPr>
              <w:pPrChange w:id="27650"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7651" w:author="DuyNgo" w:date="2012-08-10T07:25:00Z">
              <w:r w:rsidRPr="00303364">
                <w:rPr>
                  <w:rFonts w:cstheme="minorHAnsi"/>
                  <w:sz w:val="24"/>
                  <w:szCs w:val="24"/>
                  <w:lang w:eastAsia="ja-JP"/>
                  <w:rPrChange w:id="27652" w:author="DuyNgo" w:date="2012-08-10T08:15:00Z">
                    <w:rPr>
                      <w:rFonts w:cstheme="minorHAnsi"/>
                      <w:lang w:eastAsia="ja-JP"/>
                    </w:rPr>
                  </w:rPrChange>
                </w:rPr>
                <w:t> </w:t>
              </w:r>
            </w:ins>
          </w:p>
        </w:tc>
        <w:tc>
          <w:tcPr>
            <w:tcW w:w="759" w:type="dxa"/>
            <w:vAlign w:val="bottom"/>
            <w:tcPrChange w:id="27653"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7654" w:author="DuyNgo" w:date="2012-08-10T07:25:00Z"/>
                <w:rFonts w:cstheme="minorHAnsi"/>
                <w:sz w:val="24"/>
                <w:szCs w:val="24"/>
                <w:lang w:eastAsia="ja-JP"/>
                <w:rPrChange w:id="27655" w:author="DuyNgo" w:date="2012-08-10T08:15:00Z">
                  <w:rPr>
                    <w:ins w:id="27656" w:author="DuyNgo" w:date="2012-08-10T07:25:00Z"/>
                    <w:rFonts w:ascii="Tahoma" w:hAnsi="Tahoma" w:cstheme="minorHAnsi"/>
                    <w:color w:val="000000"/>
                    <w:sz w:val="20"/>
                    <w:szCs w:val="20"/>
                    <w:lang w:eastAsia="ja-JP"/>
                  </w:rPr>
                </w:rPrChange>
              </w:rPr>
              <w:pPrChange w:id="27657"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7658" w:author="DuyNgo" w:date="2012-08-10T07:25:00Z">
              <w:r w:rsidRPr="00303364">
                <w:rPr>
                  <w:rFonts w:cstheme="minorHAnsi"/>
                  <w:sz w:val="24"/>
                  <w:szCs w:val="24"/>
                  <w:lang w:eastAsia="ja-JP"/>
                  <w:rPrChange w:id="27659" w:author="DuyNgo" w:date="2012-08-10T08:15:00Z">
                    <w:rPr>
                      <w:rFonts w:cstheme="minorHAnsi"/>
                      <w:lang w:eastAsia="ja-JP"/>
                    </w:rPr>
                  </w:rPrChange>
                </w:rPr>
                <w:t>x</w:t>
              </w:r>
            </w:ins>
          </w:p>
        </w:tc>
      </w:tr>
      <w:tr w:rsidR="009C0AD9" w:rsidRPr="00303364" w:rsidTr="00BA0282">
        <w:trPr>
          <w:ins w:id="27660"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7661" w:author="DuyNgo" w:date="2012-08-10T07:29:00Z">
              <w:tcPr>
                <w:tcW w:w="850" w:type="dxa"/>
              </w:tcPr>
            </w:tcPrChange>
          </w:tcPr>
          <w:p w:rsidR="009C0AD9" w:rsidRPr="00303364" w:rsidRDefault="009C0AD9">
            <w:pPr>
              <w:ind w:firstLineChars="100" w:firstLine="241"/>
              <w:rPr>
                <w:ins w:id="27662" w:author="DuyNgo" w:date="2012-08-10T07:25:00Z"/>
                <w:rFonts w:cstheme="minorHAnsi"/>
                <w:b w:val="0"/>
                <w:sz w:val="24"/>
                <w:szCs w:val="24"/>
                <w:lang w:eastAsia="ja-JP"/>
                <w:rPrChange w:id="27663" w:author="DuyNgo" w:date="2012-08-10T08:15:00Z">
                  <w:rPr>
                    <w:ins w:id="27664" w:author="DuyNgo" w:date="2012-08-10T07:25:00Z"/>
                    <w:rFonts w:cstheme="minorHAnsi"/>
                    <w:b w:val="0"/>
                    <w:bCs w:val="0"/>
                    <w:lang w:eastAsia="ja-JP"/>
                  </w:rPr>
                </w:rPrChange>
              </w:rPr>
              <w:pPrChange w:id="27665" w:author="DuyNgo" w:date="2012-08-10T07:41:00Z">
                <w:pPr>
                  <w:spacing w:after="200" w:line="276" w:lineRule="auto"/>
                  <w:ind w:firstLineChars="100" w:firstLine="221"/>
                </w:pPr>
              </w:pPrChange>
            </w:pPr>
            <w:ins w:id="27666" w:author="DuyNgo" w:date="2012-08-10T07:25:00Z">
              <w:r w:rsidRPr="00303364">
                <w:rPr>
                  <w:rFonts w:cstheme="minorHAnsi"/>
                  <w:sz w:val="24"/>
                  <w:szCs w:val="24"/>
                  <w:lang w:eastAsia="ja-JP"/>
                  <w:rPrChange w:id="27667" w:author="DuyNgo" w:date="2012-08-10T08:15:00Z">
                    <w:rPr>
                      <w:rFonts w:cstheme="minorHAnsi"/>
                      <w:lang w:eastAsia="ja-JP"/>
                    </w:rPr>
                  </w:rPrChange>
                </w:rPr>
                <w:t>5</w:t>
              </w:r>
            </w:ins>
          </w:p>
        </w:tc>
        <w:tc>
          <w:tcPr>
            <w:tcW w:w="5348" w:type="dxa"/>
            <w:vAlign w:val="bottom"/>
            <w:tcPrChange w:id="27668"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7669" w:author="DuyNgo" w:date="2012-08-10T07:25:00Z"/>
                <w:rFonts w:cstheme="minorHAnsi"/>
                <w:sz w:val="24"/>
                <w:szCs w:val="24"/>
                <w:lang w:eastAsia="ja-JP"/>
                <w:rPrChange w:id="27670" w:author="DuyNgo" w:date="2012-08-10T08:15:00Z">
                  <w:rPr>
                    <w:ins w:id="27671" w:author="DuyNgo" w:date="2012-08-10T07:25:00Z"/>
                    <w:rFonts w:ascii="Tahoma" w:hAnsi="Tahoma" w:cstheme="minorHAnsi"/>
                    <w:color w:val="000000"/>
                    <w:sz w:val="20"/>
                    <w:szCs w:val="20"/>
                    <w:lang w:eastAsia="ja-JP"/>
                  </w:rPr>
                </w:rPrChange>
              </w:rPr>
              <w:pPrChange w:id="27672"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proofErr w:type="gramStart"/>
            <w:ins w:id="27673" w:author="DuyNgo" w:date="2012-08-10T07:25:00Z">
              <w:r w:rsidRPr="00303364">
                <w:rPr>
                  <w:rFonts w:cstheme="minorHAnsi"/>
                  <w:sz w:val="24"/>
                  <w:szCs w:val="24"/>
                  <w:lang w:eastAsia="ja-JP"/>
                  <w:rPrChange w:id="27674" w:author="DuyNgo" w:date="2012-08-10T08:15:00Z">
                    <w:rPr>
                      <w:rFonts w:cstheme="minorHAnsi"/>
                      <w:lang w:eastAsia="ja-JP"/>
                    </w:rPr>
                  </w:rPrChange>
                </w:rPr>
                <w:t>Are all pages numbered</w:t>
              </w:r>
              <w:proofErr w:type="gramEnd"/>
              <w:r w:rsidRPr="00303364">
                <w:rPr>
                  <w:rFonts w:cstheme="minorHAnsi"/>
                  <w:sz w:val="24"/>
                  <w:szCs w:val="24"/>
                  <w:lang w:eastAsia="ja-JP"/>
                  <w:rPrChange w:id="27675" w:author="DuyNgo" w:date="2012-08-10T08:15:00Z">
                    <w:rPr>
                      <w:rFonts w:cstheme="minorHAnsi"/>
                      <w:lang w:eastAsia="ja-JP"/>
                    </w:rPr>
                  </w:rPrChange>
                </w:rPr>
                <w:t xml:space="preserve"> in sequence, starting with the title page?</w:t>
              </w:r>
            </w:ins>
          </w:p>
        </w:tc>
        <w:tc>
          <w:tcPr>
            <w:tcW w:w="759" w:type="dxa"/>
            <w:vAlign w:val="bottom"/>
            <w:tcPrChange w:id="27676"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677" w:author="DuyNgo" w:date="2012-08-10T07:25:00Z"/>
                <w:rFonts w:cstheme="minorHAnsi"/>
                <w:sz w:val="24"/>
                <w:szCs w:val="24"/>
                <w:lang w:eastAsia="ja-JP"/>
                <w:rPrChange w:id="27678" w:author="DuyNgo" w:date="2012-08-10T08:15:00Z">
                  <w:rPr>
                    <w:ins w:id="27679" w:author="DuyNgo" w:date="2012-08-10T07:25:00Z"/>
                    <w:rFonts w:ascii="Tahoma" w:hAnsi="Tahoma" w:cstheme="minorHAnsi"/>
                    <w:color w:val="000000"/>
                    <w:sz w:val="20"/>
                    <w:szCs w:val="20"/>
                    <w:lang w:eastAsia="ja-JP"/>
                  </w:rPr>
                </w:rPrChange>
              </w:rPr>
              <w:pPrChange w:id="27680"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681" w:author="DuyNgo" w:date="2012-08-10T07:25:00Z">
              <w:r w:rsidRPr="00303364">
                <w:rPr>
                  <w:rFonts w:cstheme="minorHAnsi"/>
                  <w:sz w:val="24"/>
                  <w:szCs w:val="24"/>
                  <w:lang w:eastAsia="ja-JP"/>
                  <w:rPrChange w:id="27682" w:author="DuyNgo" w:date="2012-08-10T08:15:00Z">
                    <w:rPr>
                      <w:rFonts w:cstheme="minorHAnsi"/>
                      <w:lang w:eastAsia="ja-JP"/>
                    </w:rPr>
                  </w:rPrChange>
                </w:rPr>
                <w:t>x</w:t>
              </w:r>
            </w:ins>
          </w:p>
        </w:tc>
        <w:tc>
          <w:tcPr>
            <w:tcW w:w="759" w:type="dxa"/>
            <w:vAlign w:val="bottom"/>
            <w:tcPrChange w:id="27683"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684" w:author="DuyNgo" w:date="2012-08-10T07:25:00Z"/>
                <w:rFonts w:cstheme="minorHAnsi"/>
                <w:sz w:val="24"/>
                <w:szCs w:val="24"/>
                <w:lang w:eastAsia="ja-JP"/>
                <w:rPrChange w:id="27685" w:author="DuyNgo" w:date="2012-08-10T08:15:00Z">
                  <w:rPr>
                    <w:ins w:id="27686" w:author="DuyNgo" w:date="2012-08-10T07:25:00Z"/>
                    <w:rFonts w:ascii="Tahoma" w:hAnsi="Tahoma" w:cstheme="minorHAnsi"/>
                    <w:color w:val="000000"/>
                    <w:sz w:val="20"/>
                    <w:szCs w:val="20"/>
                    <w:lang w:eastAsia="ja-JP"/>
                  </w:rPr>
                </w:rPrChange>
              </w:rPr>
              <w:pPrChange w:id="27687"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688" w:author="DuyNgo" w:date="2012-08-10T07:25:00Z">
              <w:r w:rsidRPr="00303364">
                <w:rPr>
                  <w:rFonts w:cstheme="minorHAnsi"/>
                  <w:sz w:val="24"/>
                  <w:szCs w:val="24"/>
                  <w:lang w:eastAsia="ja-JP"/>
                  <w:rPrChange w:id="27689" w:author="DuyNgo" w:date="2012-08-10T08:15:00Z">
                    <w:rPr>
                      <w:rFonts w:cstheme="minorHAnsi"/>
                      <w:lang w:eastAsia="ja-JP"/>
                    </w:rPr>
                  </w:rPrChange>
                </w:rPr>
                <w:t> </w:t>
              </w:r>
            </w:ins>
          </w:p>
        </w:tc>
        <w:tc>
          <w:tcPr>
            <w:tcW w:w="759" w:type="dxa"/>
            <w:vAlign w:val="bottom"/>
            <w:tcPrChange w:id="27690"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691" w:author="DuyNgo" w:date="2012-08-10T07:25:00Z"/>
                <w:rFonts w:cstheme="minorHAnsi"/>
                <w:sz w:val="24"/>
                <w:szCs w:val="24"/>
                <w:lang w:eastAsia="ja-JP"/>
                <w:rPrChange w:id="27692" w:author="DuyNgo" w:date="2012-08-10T08:15:00Z">
                  <w:rPr>
                    <w:ins w:id="27693" w:author="DuyNgo" w:date="2012-08-10T07:25:00Z"/>
                    <w:rFonts w:ascii="Tahoma" w:hAnsi="Tahoma" w:cstheme="minorHAnsi"/>
                    <w:color w:val="000000"/>
                    <w:sz w:val="20"/>
                    <w:szCs w:val="20"/>
                    <w:lang w:eastAsia="ja-JP"/>
                  </w:rPr>
                </w:rPrChange>
              </w:rPr>
              <w:pPrChange w:id="27694"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695" w:author="DuyNgo" w:date="2012-08-10T07:25:00Z">
              <w:r w:rsidRPr="00303364">
                <w:rPr>
                  <w:rFonts w:cstheme="minorHAnsi"/>
                  <w:sz w:val="24"/>
                  <w:szCs w:val="24"/>
                  <w:lang w:eastAsia="ja-JP"/>
                  <w:rPrChange w:id="27696" w:author="DuyNgo" w:date="2012-08-10T08:15:00Z">
                    <w:rPr>
                      <w:rFonts w:cstheme="minorHAnsi"/>
                      <w:lang w:eastAsia="ja-JP"/>
                    </w:rPr>
                  </w:rPrChange>
                </w:rPr>
                <w:t> </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7697"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27698" w:author="DuyNgo" w:date="2012-08-10T07:29:00Z">
              <w:tcPr>
                <w:tcW w:w="8475" w:type="dxa"/>
                <w:gridSpan w:val="5"/>
              </w:tcPr>
            </w:tcPrChange>
          </w:tcPr>
          <w:p w:rsidR="009C0AD9" w:rsidRPr="00303364" w:rsidRDefault="009C0AD9">
            <w:pPr>
              <w:spacing w:before="120" w:line="276" w:lineRule="auto"/>
              <w:cnfStyle w:val="001000100000" w:firstRow="0" w:lastRow="0" w:firstColumn="1" w:lastColumn="0" w:oddVBand="0" w:evenVBand="0" w:oddHBand="1" w:evenHBand="0" w:firstRowFirstColumn="0" w:firstRowLastColumn="0" w:lastRowFirstColumn="0" w:lastRowLastColumn="0"/>
              <w:rPr>
                <w:ins w:id="27699" w:author="DuyNgo" w:date="2012-08-10T07:25:00Z"/>
                <w:rFonts w:cstheme="minorHAnsi"/>
                <w:sz w:val="24"/>
                <w:szCs w:val="24"/>
                <w:rPrChange w:id="27700" w:author="DuyNgo" w:date="2012-08-10T08:15:00Z">
                  <w:rPr>
                    <w:ins w:id="27701" w:author="DuyNgo" w:date="2012-08-10T07:25:00Z"/>
                    <w:b w:val="0"/>
                    <w:bCs w:val="0"/>
                  </w:rPr>
                </w:rPrChange>
              </w:rPr>
              <w:pPrChange w:id="27702" w:author="DuyNgo" w:date="2012-08-10T07:28:00Z">
                <w:pPr>
                  <w:spacing w:before="120" w:after="200" w:line="276" w:lineRule="auto"/>
                  <w:cnfStyle w:val="001000100000" w:firstRow="0" w:lastRow="0" w:firstColumn="1" w:lastColumn="0" w:oddVBand="0" w:evenVBand="0" w:oddHBand="1" w:evenHBand="0" w:firstRowFirstColumn="0" w:firstRowLastColumn="0" w:lastRowFirstColumn="0" w:lastRowLastColumn="0"/>
                </w:pPr>
              </w:pPrChange>
            </w:pPr>
            <w:ins w:id="27703" w:author="DuyNgo" w:date="2012-08-10T07:25:00Z">
              <w:r w:rsidRPr="00303364">
                <w:rPr>
                  <w:rFonts w:cstheme="minorHAnsi"/>
                  <w:sz w:val="24"/>
                  <w:szCs w:val="24"/>
                  <w:rPrChange w:id="27704" w:author="DuyNgo" w:date="2012-08-10T08:15:00Z">
                    <w:rPr/>
                  </w:rPrChange>
                </w:rPr>
                <w:t>PARAGRAPHS AND HEADINGS</w:t>
              </w:r>
            </w:ins>
          </w:p>
        </w:tc>
      </w:tr>
      <w:tr w:rsidR="009C0AD9" w:rsidRPr="00303364" w:rsidTr="00BA0282">
        <w:trPr>
          <w:ins w:id="27705"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7706" w:author="DuyNgo" w:date="2012-08-10T07:29:00Z">
              <w:tcPr>
                <w:tcW w:w="850" w:type="dxa"/>
              </w:tcPr>
            </w:tcPrChange>
          </w:tcPr>
          <w:p w:rsidR="009C0AD9" w:rsidRPr="00303364" w:rsidRDefault="009C0AD9">
            <w:pPr>
              <w:ind w:firstLineChars="100" w:firstLine="241"/>
              <w:rPr>
                <w:ins w:id="27707" w:author="DuyNgo" w:date="2012-08-10T07:25:00Z"/>
                <w:rFonts w:cstheme="minorHAnsi"/>
                <w:b w:val="0"/>
                <w:sz w:val="24"/>
                <w:szCs w:val="24"/>
                <w:lang w:eastAsia="ja-JP"/>
                <w:rPrChange w:id="27708" w:author="DuyNgo" w:date="2012-08-10T08:15:00Z">
                  <w:rPr>
                    <w:ins w:id="27709" w:author="DuyNgo" w:date="2012-08-10T07:25:00Z"/>
                    <w:rFonts w:cstheme="minorHAnsi"/>
                    <w:b w:val="0"/>
                    <w:bCs w:val="0"/>
                    <w:lang w:eastAsia="ja-JP"/>
                  </w:rPr>
                </w:rPrChange>
              </w:rPr>
              <w:pPrChange w:id="27710" w:author="DuyNgo" w:date="2012-08-10T07:41:00Z">
                <w:pPr>
                  <w:spacing w:after="200" w:line="276" w:lineRule="auto"/>
                  <w:ind w:firstLineChars="100" w:firstLine="221"/>
                </w:pPr>
              </w:pPrChange>
            </w:pPr>
            <w:ins w:id="27711" w:author="DuyNgo" w:date="2012-08-10T07:25:00Z">
              <w:r w:rsidRPr="00303364">
                <w:rPr>
                  <w:rFonts w:cstheme="minorHAnsi"/>
                  <w:sz w:val="24"/>
                  <w:szCs w:val="24"/>
                  <w:lang w:eastAsia="ja-JP"/>
                  <w:rPrChange w:id="27712" w:author="DuyNgo" w:date="2012-08-10T08:15:00Z">
                    <w:rPr>
                      <w:rFonts w:cstheme="minorHAnsi"/>
                      <w:lang w:eastAsia="ja-JP"/>
                    </w:rPr>
                  </w:rPrChange>
                </w:rPr>
                <w:t>1</w:t>
              </w:r>
            </w:ins>
          </w:p>
        </w:tc>
        <w:tc>
          <w:tcPr>
            <w:tcW w:w="5348" w:type="dxa"/>
            <w:vAlign w:val="bottom"/>
            <w:tcPrChange w:id="27713" w:author="DuyNgo" w:date="2012-08-10T07:29:00Z">
              <w:tcPr>
                <w:tcW w:w="5348" w:type="dxa"/>
                <w:vAlign w:val="bottom"/>
              </w:tcPr>
            </w:tcPrChange>
          </w:tcPr>
          <w:p w:rsidR="009C0AD9" w:rsidRPr="00303364" w:rsidRDefault="009C0AD9">
            <w:pPr>
              <w:ind w:leftChars="-49" w:left="-108"/>
              <w:cnfStyle w:val="000000000000" w:firstRow="0" w:lastRow="0" w:firstColumn="0" w:lastColumn="0" w:oddVBand="0" w:evenVBand="0" w:oddHBand="0" w:evenHBand="0" w:firstRowFirstColumn="0" w:firstRowLastColumn="0" w:lastRowFirstColumn="0" w:lastRowLastColumn="0"/>
              <w:rPr>
                <w:ins w:id="27714" w:author="DuyNgo" w:date="2012-08-10T07:25:00Z"/>
                <w:rFonts w:cstheme="minorHAnsi"/>
                <w:sz w:val="24"/>
                <w:szCs w:val="24"/>
                <w:lang w:eastAsia="ja-JP"/>
                <w:rPrChange w:id="27715" w:author="DuyNgo" w:date="2012-08-10T08:15:00Z">
                  <w:rPr>
                    <w:ins w:id="27716" w:author="DuyNgo" w:date="2012-08-10T07:25:00Z"/>
                    <w:rFonts w:ascii="Tahoma" w:hAnsi="Tahoma" w:cstheme="minorHAnsi"/>
                    <w:color w:val="000000"/>
                    <w:sz w:val="20"/>
                    <w:szCs w:val="20"/>
                    <w:lang w:eastAsia="ja-JP"/>
                  </w:rPr>
                </w:rPrChange>
              </w:rPr>
              <w:pPrChange w:id="27717" w:author="DuyNgo" w:date="2012-08-10T07:28:00Z">
                <w:pPr>
                  <w:shd w:val="clear" w:color="FFFFCC" w:fill="FFFFFF"/>
                  <w:spacing w:before="100" w:beforeAutospacing="1" w:after="100" w:afterAutospacing="1"/>
                  <w:ind w:leftChars="-49" w:left="-108"/>
                  <w:cnfStyle w:val="000000000000" w:firstRow="0" w:lastRow="0" w:firstColumn="0" w:lastColumn="0" w:oddVBand="0" w:evenVBand="0" w:oddHBand="0" w:evenHBand="0" w:firstRowFirstColumn="0" w:firstRowLastColumn="0" w:lastRowFirstColumn="0" w:lastRowLastColumn="0"/>
                </w:pPr>
              </w:pPrChange>
            </w:pPr>
            <w:proofErr w:type="gramStart"/>
            <w:ins w:id="27718" w:author="DuyNgo" w:date="2012-08-10T07:25:00Z">
              <w:r w:rsidRPr="00303364">
                <w:rPr>
                  <w:rFonts w:cstheme="minorHAnsi"/>
                  <w:sz w:val="24"/>
                  <w:szCs w:val="24"/>
                  <w:lang w:eastAsia="ja-JP"/>
                  <w:rPrChange w:id="27719" w:author="DuyNgo" w:date="2012-08-10T08:15:00Z">
                    <w:rPr>
                      <w:rFonts w:cstheme="minorHAnsi"/>
                      <w:lang w:eastAsia="ja-JP"/>
                    </w:rPr>
                  </w:rPrChange>
                </w:rPr>
                <w:t>Is each paragraph longer than a single sentence but not longer than one manuscript page?</w:t>
              </w:r>
              <w:proofErr w:type="gramEnd"/>
            </w:ins>
          </w:p>
        </w:tc>
        <w:tc>
          <w:tcPr>
            <w:tcW w:w="759" w:type="dxa"/>
            <w:vAlign w:val="bottom"/>
            <w:tcPrChange w:id="27720"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721" w:author="DuyNgo" w:date="2012-08-10T07:25:00Z"/>
                <w:rFonts w:cstheme="minorHAnsi"/>
                <w:sz w:val="24"/>
                <w:szCs w:val="24"/>
                <w:lang w:eastAsia="ja-JP"/>
                <w:rPrChange w:id="27722" w:author="DuyNgo" w:date="2012-08-10T08:15:00Z">
                  <w:rPr>
                    <w:ins w:id="27723" w:author="DuyNgo" w:date="2012-08-10T07:25:00Z"/>
                    <w:rFonts w:ascii="Tahoma" w:hAnsi="Tahoma" w:cstheme="minorHAnsi"/>
                    <w:color w:val="000000"/>
                    <w:sz w:val="20"/>
                    <w:szCs w:val="20"/>
                    <w:lang w:eastAsia="ja-JP"/>
                  </w:rPr>
                </w:rPrChange>
              </w:rPr>
              <w:pPrChange w:id="27724"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725" w:author="DuyNgo" w:date="2012-08-10T07:25:00Z">
              <w:r w:rsidRPr="00303364">
                <w:rPr>
                  <w:rFonts w:cstheme="minorHAnsi"/>
                  <w:sz w:val="24"/>
                  <w:szCs w:val="24"/>
                  <w:lang w:eastAsia="ja-JP"/>
                  <w:rPrChange w:id="27726" w:author="DuyNgo" w:date="2012-08-10T08:15:00Z">
                    <w:rPr>
                      <w:rFonts w:cstheme="minorHAnsi"/>
                      <w:lang w:eastAsia="ja-JP"/>
                    </w:rPr>
                  </w:rPrChange>
                </w:rPr>
                <w:t> </w:t>
              </w:r>
            </w:ins>
          </w:p>
        </w:tc>
        <w:tc>
          <w:tcPr>
            <w:tcW w:w="759" w:type="dxa"/>
            <w:vAlign w:val="bottom"/>
            <w:tcPrChange w:id="27727"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728" w:author="DuyNgo" w:date="2012-08-10T07:25:00Z"/>
                <w:rFonts w:cstheme="minorHAnsi"/>
                <w:sz w:val="24"/>
                <w:szCs w:val="24"/>
                <w:lang w:eastAsia="ja-JP"/>
                <w:rPrChange w:id="27729" w:author="DuyNgo" w:date="2012-08-10T08:15:00Z">
                  <w:rPr>
                    <w:ins w:id="27730" w:author="DuyNgo" w:date="2012-08-10T07:25:00Z"/>
                    <w:rFonts w:ascii="Tahoma" w:hAnsi="Tahoma" w:cstheme="minorHAnsi"/>
                    <w:color w:val="000000"/>
                    <w:sz w:val="20"/>
                    <w:szCs w:val="20"/>
                    <w:lang w:eastAsia="ja-JP"/>
                  </w:rPr>
                </w:rPrChange>
              </w:rPr>
              <w:pPrChange w:id="27731"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732" w:author="DuyNgo" w:date="2012-08-10T07:25:00Z">
              <w:r w:rsidRPr="00303364">
                <w:rPr>
                  <w:rFonts w:cstheme="minorHAnsi"/>
                  <w:sz w:val="24"/>
                  <w:szCs w:val="24"/>
                  <w:lang w:eastAsia="ja-JP"/>
                  <w:rPrChange w:id="27733" w:author="DuyNgo" w:date="2012-08-10T08:15:00Z">
                    <w:rPr>
                      <w:rFonts w:cstheme="minorHAnsi"/>
                      <w:lang w:eastAsia="ja-JP"/>
                    </w:rPr>
                  </w:rPrChange>
                </w:rPr>
                <w:t> </w:t>
              </w:r>
            </w:ins>
          </w:p>
        </w:tc>
        <w:tc>
          <w:tcPr>
            <w:tcW w:w="759" w:type="dxa"/>
            <w:vAlign w:val="bottom"/>
            <w:tcPrChange w:id="27734"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735" w:author="DuyNgo" w:date="2012-08-10T07:25:00Z"/>
                <w:rFonts w:cstheme="minorHAnsi"/>
                <w:sz w:val="24"/>
                <w:szCs w:val="24"/>
                <w:lang w:eastAsia="ja-JP"/>
                <w:rPrChange w:id="27736" w:author="DuyNgo" w:date="2012-08-10T08:15:00Z">
                  <w:rPr>
                    <w:ins w:id="27737" w:author="DuyNgo" w:date="2012-08-10T07:25:00Z"/>
                    <w:rFonts w:ascii="Tahoma" w:hAnsi="Tahoma" w:cstheme="minorHAnsi"/>
                    <w:color w:val="000000"/>
                    <w:sz w:val="20"/>
                    <w:szCs w:val="20"/>
                    <w:lang w:eastAsia="ja-JP"/>
                  </w:rPr>
                </w:rPrChange>
              </w:rPr>
              <w:pPrChange w:id="27738"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739" w:author="DuyNgo" w:date="2012-08-10T07:25:00Z">
              <w:r w:rsidRPr="00303364">
                <w:rPr>
                  <w:rFonts w:cstheme="minorHAnsi"/>
                  <w:sz w:val="24"/>
                  <w:szCs w:val="24"/>
                  <w:lang w:eastAsia="ja-JP"/>
                  <w:rPrChange w:id="27740" w:author="DuyNgo" w:date="2012-08-10T08:15:00Z">
                    <w:rPr>
                      <w:rFonts w:cstheme="minorHAnsi"/>
                      <w:lang w:eastAsia="ja-JP"/>
                    </w:rPr>
                  </w:rPrChange>
                </w:rPr>
                <w:t>x</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7741"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7742" w:author="DuyNgo" w:date="2012-08-10T07:29:00Z">
              <w:tcPr>
                <w:tcW w:w="850" w:type="dxa"/>
              </w:tcPr>
            </w:tcPrChange>
          </w:tcPr>
          <w:p w:rsidR="009C0AD9" w:rsidRPr="00303364" w:rsidRDefault="009C0AD9">
            <w:pPr>
              <w:ind w:firstLineChars="100" w:firstLine="241"/>
              <w:cnfStyle w:val="001000100000" w:firstRow="0" w:lastRow="0" w:firstColumn="1" w:lastColumn="0" w:oddVBand="0" w:evenVBand="0" w:oddHBand="1" w:evenHBand="0" w:firstRowFirstColumn="0" w:firstRowLastColumn="0" w:lastRowFirstColumn="0" w:lastRowLastColumn="0"/>
              <w:rPr>
                <w:ins w:id="27743" w:author="DuyNgo" w:date="2012-08-10T07:25:00Z"/>
                <w:rFonts w:cstheme="minorHAnsi"/>
                <w:b w:val="0"/>
                <w:sz w:val="24"/>
                <w:szCs w:val="24"/>
                <w:lang w:eastAsia="ja-JP"/>
                <w:rPrChange w:id="27744" w:author="DuyNgo" w:date="2012-08-10T08:15:00Z">
                  <w:rPr>
                    <w:ins w:id="27745" w:author="DuyNgo" w:date="2012-08-10T07:25:00Z"/>
                    <w:rFonts w:cstheme="minorHAnsi"/>
                    <w:b w:val="0"/>
                    <w:bCs w:val="0"/>
                    <w:lang w:eastAsia="ja-JP"/>
                  </w:rPr>
                </w:rPrChange>
              </w:rPr>
              <w:pPrChange w:id="27746" w:author="DuyNgo" w:date="2012-08-10T07:41:00Z">
                <w:pPr>
                  <w:spacing w:after="200" w:line="276" w:lineRule="auto"/>
                  <w:ind w:firstLineChars="100" w:firstLine="221"/>
                  <w:cnfStyle w:val="001000100000" w:firstRow="0" w:lastRow="0" w:firstColumn="1" w:lastColumn="0" w:oddVBand="0" w:evenVBand="0" w:oddHBand="1" w:evenHBand="0" w:firstRowFirstColumn="0" w:firstRowLastColumn="0" w:lastRowFirstColumn="0" w:lastRowLastColumn="0"/>
                </w:pPr>
              </w:pPrChange>
            </w:pPr>
            <w:ins w:id="27747" w:author="DuyNgo" w:date="2012-08-10T07:25:00Z">
              <w:r w:rsidRPr="00303364">
                <w:rPr>
                  <w:rFonts w:cstheme="minorHAnsi"/>
                  <w:sz w:val="24"/>
                  <w:szCs w:val="24"/>
                  <w:lang w:eastAsia="ja-JP"/>
                  <w:rPrChange w:id="27748" w:author="DuyNgo" w:date="2012-08-10T08:15:00Z">
                    <w:rPr>
                      <w:rFonts w:cstheme="minorHAnsi"/>
                      <w:lang w:eastAsia="ja-JP"/>
                    </w:rPr>
                  </w:rPrChange>
                </w:rPr>
                <w:t>2</w:t>
              </w:r>
            </w:ins>
          </w:p>
        </w:tc>
        <w:tc>
          <w:tcPr>
            <w:tcW w:w="5348" w:type="dxa"/>
            <w:vAlign w:val="bottom"/>
            <w:tcPrChange w:id="27749" w:author="DuyNgo" w:date="2012-08-10T07:29:00Z">
              <w:tcPr>
                <w:tcW w:w="5348" w:type="dxa"/>
                <w:vAlign w:val="bottom"/>
              </w:tcPr>
            </w:tcPrChange>
          </w:tcPr>
          <w:p w:rsidR="009C0AD9" w:rsidRPr="00303364" w:rsidRDefault="009C0AD9">
            <w:pPr>
              <w:ind w:leftChars="-49" w:left="-108"/>
              <w:cnfStyle w:val="000000100000" w:firstRow="0" w:lastRow="0" w:firstColumn="0" w:lastColumn="0" w:oddVBand="0" w:evenVBand="0" w:oddHBand="1" w:evenHBand="0" w:firstRowFirstColumn="0" w:firstRowLastColumn="0" w:lastRowFirstColumn="0" w:lastRowLastColumn="0"/>
              <w:rPr>
                <w:ins w:id="27750" w:author="DuyNgo" w:date="2012-08-10T07:25:00Z"/>
                <w:rFonts w:cstheme="minorHAnsi"/>
                <w:sz w:val="24"/>
                <w:szCs w:val="24"/>
                <w:lang w:eastAsia="ja-JP"/>
                <w:rPrChange w:id="27751" w:author="DuyNgo" w:date="2012-08-10T08:15:00Z">
                  <w:rPr>
                    <w:ins w:id="27752" w:author="DuyNgo" w:date="2012-08-10T07:25:00Z"/>
                    <w:rFonts w:ascii="Tahoma" w:hAnsi="Tahoma" w:cstheme="minorHAnsi"/>
                    <w:color w:val="000000"/>
                    <w:sz w:val="20"/>
                    <w:szCs w:val="20"/>
                    <w:lang w:eastAsia="ja-JP"/>
                  </w:rPr>
                </w:rPrChange>
              </w:rPr>
              <w:pPrChange w:id="27753" w:author="DuyNgo" w:date="2012-08-10T07:28:00Z">
                <w:pPr>
                  <w:shd w:val="clear" w:color="FFFFCC" w:fill="FFFFFF"/>
                  <w:spacing w:before="100" w:beforeAutospacing="1" w:after="100" w:afterAutospacing="1"/>
                  <w:ind w:leftChars="-49" w:left="-108"/>
                  <w:cnfStyle w:val="000000100000" w:firstRow="0" w:lastRow="0" w:firstColumn="0" w:lastColumn="0" w:oddVBand="0" w:evenVBand="0" w:oddHBand="1" w:evenHBand="0" w:firstRowFirstColumn="0" w:firstRowLastColumn="0" w:lastRowFirstColumn="0" w:lastRowLastColumn="0"/>
                </w:pPr>
              </w:pPrChange>
            </w:pPr>
            <w:ins w:id="27754" w:author="DuyNgo" w:date="2012-08-10T07:25:00Z">
              <w:r w:rsidRPr="00303364">
                <w:rPr>
                  <w:rFonts w:cstheme="minorHAnsi"/>
                  <w:sz w:val="24"/>
                  <w:szCs w:val="24"/>
                  <w:lang w:eastAsia="ja-JP"/>
                  <w:rPrChange w:id="27755" w:author="DuyNgo" w:date="2012-08-10T08:15:00Z">
                    <w:rPr>
                      <w:rFonts w:cstheme="minorHAnsi"/>
                      <w:lang w:eastAsia="ja-JP"/>
                    </w:rPr>
                  </w:rPrChange>
                </w:rPr>
                <w:t>Do the levels of headings accurately reflect the organization of the paper?</w:t>
              </w:r>
            </w:ins>
          </w:p>
        </w:tc>
        <w:tc>
          <w:tcPr>
            <w:tcW w:w="759" w:type="dxa"/>
            <w:vAlign w:val="bottom"/>
            <w:tcPrChange w:id="27756"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7757" w:author="DuyNgo" w:date="2012-08-10T07:25:00Z"/>
                <w:rFonts w:cstheme="minorHAnsi"/>
                <w:sz w:val="24"/>
                <w:szCs w:val="24"/>
                <w:lang w:eastAsia="ja-JP"/>
                <w:rPrChange w:id="27758" w:author="DuyNgo" w:date="2012-08-10T08:15:00Z">
                  <w:rPr>
                    <w:ins w:id="27759" w:author="DuyNgo" w:date="2012-08-10T07:25:00Z"/>
                    <w:rFonts w:ascii="Tahoma" w:hAnsi="Tahoma" w:cstheme="minorHAnsi"/>
                    <w:color w:val="000000"/>
                    <w:sz w:val="20"/>
                    <w:szCs w:val="20"/>
                    <w:lang w:eastAsia="ja-JP"/>
                  </w:rPr>
                </w:rPrChange>
              </w:rPr>
              <w:pPrChange w:id="27760"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7761" w:author="DuyNgo" w:date="2012-08-10T07:25:00Z">
              <w:r w:rsidRPr="00303364">
                <w:rPr>
                  <w:rFonts w:cstheme="minorHAnsi"/>
                  <w:sz w:val="24"/>
                  <w:szCs w:val="24"/>
                  <w:lang w:eastAsia="ja-JP"/>
                  <w:rPrChange w:id="27762" w:author="DuyNgo" w:date="2012-08-10T08:15:00Z">
                    <w:rPr>
                      <w:rFonts w:cstheme="minorHAnsi"/>
                      <w:lang w:eastAsia="ja-JP"/>
                    </w:rPr>
                  </w:rPrChange>
                </w:rPr>
                <w:t>x</w:t>
              </w:r>
            </w:ins>
          </w:p>
        </w:tc>
        <w:tc>
          <w:tcPr>
            <w:tcW w:w="759" w:type="dxa"/>
            <w:vAlign w:val="bottom"/>
            <w:tcPrChange w:id="27763"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7764" w:author="DuyNgo" w:date="2012-08-10T07:25:00Z"/>
                <w:rFonts w:cstheme="minorHAnsi"/>
                <w:color w:val="0000FF"/>
                <w:sz w:val="24"/>
                <w:szCs w:val="24"/>
                <w:lang w:eastAsia="ja-JP"/>
                <w:rPrChange w:id="27765" w:author="DuyNgo" w:date="2012-08-10T08:15:00Z">
                  <w:rPr>
                    <w:ins w:id="27766" w:author="DuyNgo" w:date="2012-08-10T07:25:00Z"/>
                    <w:rFonts w:ascii="Tahoma" w:hAnsi="Tahoma" w:cstheme="minorHAnsi"/>
                    <w:color w:val="0000FF"/>
                    <w:sz w:val="20"/>
                    <w:szCs w:val="20"/>
                    <w:lang w:eastAsia="ja-JP"/>
                  </w:rPr>
                </w:rPrChange>
              </w:rPr>
              <w:pPrChange w:id="27767"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7768" w:author="DuyNgo" w:date="2012-08-10T07:25:00Z">
              <w:r w:rsidRPr="00303364">
                <w:rPr>
                  <w:rFonts w:cstheme="minorHAnsi"/>
                  <w:color w:val="0000FF"/>
                  <w:sz w:val="24"/>
                  <w:szCs w:val="24"/>
                  <w:lang w:eastAsia="ja-JP"/>
                  <w:rPrChange w:id="27769" w:author="DuyNgo" w:date="2012-08-10T08:15:00Z">
                    <w:rPr>
                      <w:rFonts w:cstheme="minorHAnsi"/>
                      <w:color w:val="0000FF"/>
                      <w:lang w:eastAsia="ja-JP"/>
                    </w:rPr>
                  </w:rPrChange>
                </w:rPr>
                <w:t> </w:t>
              </w:r>
            </w:ins>
          </w:p>
        </w:tc>
        <w:tc>
          <w:tcPr>
            <w:tcW w:w="759" w:type="dxa"/>
            <w:vAlign w:val="bottom"/>
            <w:tcPrChange w:id="27770"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7771" w:author="DuyNgo" w:date="2012-08-10T07:25:00Z"/>
                <w:rFonts w:cstheme="minorHAnsi"/>
                <w:color w:val="0000FF"/>
                <w:sz w:val="24"/>
                <w:szCs w:val="24"/>
                <w:lang w:eastAsia="ja-JP"/>
                <w:rPrChange w:id="27772" w:author="DuyNgo" w:date="2012-08-10T08:15:00Z">
                  <w:rPr>
                    <w:ins w:id="27773" w:author="DuyNgo" w:date="2012-08-10T07:25:00Z"/>
                    <w:rFonts w:ascii="Tahoma" w:hAnsi="Tahoma" w:cstheme="minorHAnsi"/>
                    <w:color w:val="0000FF"/>
                    <w:sz w:val="20"/>
                    <w:szCs w:val="20"/>
                    <w:lang w:eastAsia="ja-JP"/>
                  </w:rPr>
                </w:rPrChange>
              </w:rPr>
              <w:pPrChange w:id="27774"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7775" w:author="DuyNgo" w:date="2012-08-10T07:25:00Z">
              <w:r w:rsidRPr="00303364">
                <w:rPr>
                  <w:rFonts w:cstheme="minorHAnsi"/>
                  <w:color w:val="0000FF"/>
                  <w:sz w:val="24"/>
                  <w:szCs w:val="24"/>
                  <w:lang w:eastAsia="ja-JP"/>
                  <w:rPrChange w:id="27776" w:author="DuyNgo" w:date="2012-08-10T08:15:00Z">
                    <w:rPr>
                      <w:rFonts w:cstheme="minorHAnsi"/>
                      <w:color w:val="0000FF"/>
                      <w:lang w:eastAsia="ja-JP"/>
                    </w:rPr>
                  </w:rPrChange>
                </w:rPr>
                <w:t> </w:t>
              </w:r>
            </w:ins>
          </w:p>
        </w:tc>
      </w:tr>
      <w:tr w:rsidR="009C0AD9" w:rsidRPr="00303364" w:rsidTr="00BA0282">
        <w:trPr>
          <w:ins w:id="27777"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7778" w:author="DuyNgo" w:date="2012-08-10T07:29:00Z">
              <w:tcPr>
                <w:tcW w:w="850" w:type="dxa"/>
              </w:tcPr>
            </w:tcPrChange>
          </w:tcPr>
          <w:p w:rsidR="009C0AD9" w:rsidRPr="00303364" w:rsidRDefault="009C0AD9">
            <w:pPr>
              <w:ind w:firstLineChars="100" w:firstLine="241"/>
              <w:rPr>
                <w:ins w:id="27779" w:author="DuyNgo" w:date="2012-08-10T07:25:00Z"/>
                <w:rFonts w:cstheme="minorHAnsi"/>
                <w:b w:val="0"/>
                <w:sz w:val="24"/>
                <w:szCs w:val="24"/>
                <w:lang w:eastAsia="ja-JP"/>
                <w:rPrChange w:id="27780" w:author="DuyNgo" w:date="2012-08-10T08:15:00Z">
                  <w:rPr>
                    <w:ins w:id="27781" w:author="DuyNgo" w:date="2012-08-10T07:25:00Z"/>
                    <w:rFonts w:cstheme="minorHAnsi"/>
                    <w:b w:val="0"/>
                    <w:bCs w:val="0"/>
                    <w:lang w:eastAsia="ja-JP"/>
                  </w:rPr>
                </w:rPrChange>
              </w:rPr>
              <w:pPrChange w:id="27782" w:author="DuyNgo" w:date="2012-08-10T07:41:00Z">
                <w:pPr>
                  <w:spacing w:after="200" w:line="276" w:lineRule="auto"/>
                  <w:ind w:firstLineChars="100" w:firstLine="221"/>
                </w:pPr>
              </w:pPrChange>
            </w:pPr>
            <w:ins w:id="27783" w:author="DuyNgo" w:date="2012-08-10T07:25:00Z">
              <w:r w:rsidRPr="00303364">
                <w:rPr>
                  <w:rFonts w:cstheme="minorHAnsi"/>
                  <w:sz w:val="24"/>
                  <w:szCs w:val="24"/>
                  <w:lang w:eastAsia="ja-JP"/>
                  <w:rPrChange w:id="27784" w:author="DuyNgo" w:date="2012-08-10T08:15:00Z">
                    <w:rPr>
                      <w:rFonts w:cstheme="minorHAnsi"/>
                      <w:lang w:eastAsia="ja-JP"/>
                    </w:rPr>
                  </w:rPrChange>
                </w:rPr>
                <w:t>3</w:t>
              </w:r>
            </w:ins>
          </w:p>
        </w:tc>
        <w:tc>
          <w:tcPr>
            <w:tcW w:w="5348" w:type="dxa"/>
            <w:vAlign w:val="bottom"/>
            <w:tcPrChange w:id="27785" w:author="DuyNgo" w:date="2012-08-10T07:29:00Z">
              <w:tcPr>
                <w:tcW w:w="5348" w:type="dxa"/>
                <w:vAlign w:val="bottom"/>
              </w:tcPr>
            </w:tcPrChange>
          </w:tcPr>
          <w:p w:rsidR="009C0AD9" w:rsidRPr="00303364" w:rsidRDefault="009C0AD9">
            <w:pPr>
              <w:ind w:leftChars="-49" w:left="-108"/>
              <w:cnfStyle w:val="000000000000" w:firstRow="0" w:lastRow="0" w:firstColumn="0" w:lastColumn="0" w:oddVBand="0" w:evenVBand="0" w:oddHBand="0" w:evenHBand="0" w:firstRowFirstColumn="0" w:firstRowLastColumn="0" w:lastRowFirstColumn="0" w:lastRowLastColumn="0"/>
              <w:rPr>
                <w:ins w:id="27786" w:author="DuyNgo" w:date="2012-08-10T07:25:00Z"/>
                <w:rFonts w:cstheme="minorHAnsi"/>
                <w:sz w:val="24"/>
                <w:szCs w:val="24"/>
                <w:lang w:eastAsia="ja-JP"/>
                <w:rPrChange w:id="27787" w:author="DuyNgo" w:date="2012-08-10T08:15:00Z">
                  <w:rPr>
                    <w:ins w:id="27788" w:author="DuyNgo" w:date="2012-08-10T07:25:00Z"/>
                    <w:rFonts w:ascii="Tahoma" w:hAnsi="Tahoma" w:cstheme="minorHAnsi"/>
                    <w:color w:val="000000"/>
                    <w:sz w:val="20"/>
                    <w:szCs w:val="20"/>
                    <w:lang w:eastAsia="ja-JP"/>
                  </w:rPr>
                </w:rPrChange>
              </w:rPr>
              <w:pPrChange w:id="27789" w:author="DuyNgo" w:date="2012-08-10T07:28:00Z">
                <w:pPr>
                  <w:shd w:val="clear" w:color="FFFFCC" w:fill="FFFFFF"/>
                  <w:spacing w:before="100" w:beforeAutospacing="1" w:after="100" w:afterAutospacing="1"/>
                  <w:ind w:leftChars="-49" w:left="-108"/>
                  <w:cnfStyle w:val="000000000000" w:firstRow="0" w:lastRow="0" w:firstColumn="0" w:lastColumn="0" w:oddVBand="0" w:evenVBand="0" w:oddHBand="0" w:evenHBand="0" w:firstRowFirstColumn="0" w:firstRowLastColumn="0" w:lastRowFirstColumn="0" w:lastRowLastColumn="0"/>
                </w:pPr>
              </w:pPrChange>
            </w:pPr>
            <w:ins w:id="27790" w:author="DuyNgo" w:date="2012-08-10T07:25:00Z">
              <w:r w:rsidRPr="00303364">
                <w:rPr>
                  <w:rFonts w:cstheme="minorHAnsi"/>
                  <w:sz w:val="24"/>
                  <w:szCs w:val="24"/>
                  <w:lang w:eastAsia="ja-JP"/>
                  <w:rPrChange w:id="27791" w:author="DuyNgo" w:date="2012-08-10T08:15:00Z">
                    <w:rPr>
                      <w:rFonts w:cstheme="minorHAnsi"/>
                      <w:lang w:eastAsia="ja-JP"/>
                    </w:rPr>
                  </w:rPrChange>
                </w:rPr>
                <w:t>Do all headings of the same level appear in the same format?</w:t>
              </w:r>
            </w:ins>
          </w:p>
        </w:tc>
        <w:tc>
          <w:tcPr>
            <w:tcW w:w="759" w:type="dxa"/>
            <w:vAlign w:val="bottom"/>
            <w:tcPrChange w:id="27792"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793" w:author="DuyNgo" w:date="2012-08-10T07:25:00Z"/>
                <w:rFonts w:cstheme="minorHAnsi"/>
                <w:sz w:val="24"/>
                <w:szCs w:val="24"/>
                <w:lang w:eastAsia="ja-JP"/>
                <w:rPrChange w:id="27794" w:author="DuyNgo" w:date="2012-08-10T08:15:00Z">
                  <w:rPr>
                    <w:ins w:id="27795" w:author="DuyNgo" w:date="2012-08-10T07:25:00Z"/>
                    <w:rFonts w:ascii="Tahoma" w:hAnsi="Tahoma" w:cstheme="minorHAnsi"/>
                    <w:color w:val="000000"/>
                    <w:sz w:val="20"/>
                    <w:szCs w:val="20"/>
                    <w:lang w:eastAsia="ja-JP"/>
                  </w:rPr>
                </w:rPrChange>
              </w:rPr>
              <w:pPrChange w:id="27796"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797" w:author="DuyNgo" w:date="2012-08-10T07:25:00Z">
              <w:r w:rsidRPr="00303364">
                <w:rPr>
                  <w:rFonts w:cstheme="minorHAnsi"/>
                  <w:sz w:val="24"/>
                  <w:szCs w:val="24"/>
                  <w:lang w:eastAsia="ja-JP"/>
                  <w:rPrChange w:id="27798" w:author="DuyNgo" w:date="2012-08-10T08:15:00Z">
                    <w:rPr>
                      <w:rFonts w:cstheme="minorHAnsi"/>
                      <w:lang w:eastAsia="ja-JP"/>
                    </w:rPr>
                  </w:rPrChange>
                </w:rPr>
                <w:t>x</w:t>
              </w:r>
            </w:ins>
          </w:p>
        </w:tc>
        <w:tc>
          <w:tcPr>
            <w:tcW w:w="759" w:type="dxa"/>
            <w:vAlign w:val="bottom"/>
            <w:tcPrChange w:id="27799"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800" w:author="DuyNgo" w:date="2012-08-10T07:25:00Z"/>
                <w:rFonts w:cstheme="minorHAnsi"/>
                <w:sz w:val="24"/>
                <w:szCs w:val="24"/>
                <w:lang w:eastAsia="ja-JP"/>
                <w:rPrChange w:id="27801" w:author="DuyNgo" w:date="2012-08-10T08:15:00Z">
                  <w:rPr>
                    <w:ins w:id="27802" w:author="DuyNgo" w:date="2012-08-10T07:25:00Z"/>
                    <w:rFonts w:ascii="Tahoma" w:hAnsi="Tahoma" w:cstheme="minorHAnsi"/>
                    <w:color w:val="000000"/>
                    <w:sz w:val="20"/>
                    <w:szCs w:val="20"/>
                    <w:lang w:eastAsia="ja-JP"/>
                  </w:rPr>
                </w:rPrChange>
              </w:rPr>
              <w:pPrChange w:id="27803"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804" w:author="DuyNgo" w:date="2012-08-10T07:25:00Z">
              <w:r w:rsidRPr="00303364">
                <w:rPr>
                  <w:rFonts w:cstheme="minorHAnsi"/>
                  <w:sz w:val="24"/>
                  <w:szCs w:val="24"/>
                  <w:lang w:eastAsia="ja-JP"/>
                  <w:rPrChange w:id="27805" w:author="DuyNgo" w:date="2012-08-10T08:15:00Z">
                    <w:rPr>
                      <w:rFonts w:cstheme="minorHAnsi"/>
                      <w:lang w:eastAsia="ja-JP"/>
                    </w:rPr>
                  </w:rPrChange>
                </w:rPr>
                <w:t> </w:t>
              </w:r>
            </w:ins>
          </w:p>
        </w:tc>
        <w:tc>
          <w:tcPr>
            <w:tcW w:w="759" w:type="dxa"/>
            <w:vAlign w:val="bottom"/>
            <w:tcPrChange w:id="27806"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7807" w:author="DuyNgo" w:date="2012-08-10T07:25:00Z"/>
                <w:rFonts w:cstheme="minorHAnsi"/>
                <w:sz w:val="24"/>
                <w:szCs w:val="24"/>
                <w:lang w:eastAsia="ja-JP"/>
                <w:rPrChange w:id="27808" w:author="DuyNgo" w:date="2012-08-10T08:15:00Z">
                  <w:rPr>
                    <w:ins w:id="27809" w:author="DuyNgo" w:date="2012-08-10T07:25:00Z"/>
                    <w:rFonts w:ascii="Tahoma" w:hAnsi="Tahoma" w:cstheme="minorHAnsi"/>
                    <w:color w:val="000000"/>
                    <w:sz w:val="20"/>
                    <w:szCs w:val="20"/>
                    <w:lang w:eastAsia="ja-JP"/>
                  </w:rPr>
                </w:rPrChange>
              </w:rPr>
              <w:pPrChange w:id="27810"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7811" w:author="DuyNgo" w:date="2012-08-10T07:25:00Z">
              <w:r w:rsidRPr="00303364">
                <w:rPr>
                  <w:rFonts w:cstheme="minorHAnsi"/>
                  <w:sz w:val="24"/>
                  <w:szCs w:val="24"/>
                  <w:lang w:eastAsia="ja-JP"/>
                  <w:rPrChange w:id="27812" w:author="DuyNgo" w:date="2012-08-10T08:15:00Z">
                    <w:rPr>
                      <w:rFonts w:cstheme="minorHAnsi"/>
                      <w:lang w:eastAsia="ja-JP"/>
                    </w:rPr>
                  </w:rPrChange>
                </w:rPr>
                <w:t> </w:t>
              </w:r>
            </w:ins>
          </w:p>
        </w:tc>
      </w:tr>
    </w:tbl>
    <w:p w:rsidR="00BB76A0" w:rsidRPr="00303364" w:rsidRDefault="00BB76A0">
      <w:pPr>
        <w:rPr>
          <w:ins w:id="27813" w:author="DuyNgo" w:date="2012-08-10T07:30:00Z"/>
          <w:rFonts w:cstheme="minorHAnsi"/>
          <w:sz w:val="24"/>
          <w:szCs w:val="24"/>
          <w:rPrChange w:id="27814" w:author="DuyNgo" w:date="2012-08-10T08:15:00Z">
            <w:rPr>
              <w:ins w:id="27815" w:author="DuyNgo" w:date="2012-08-10T07:30:00Z"/>
              <w:rFonts w:asciiTheme="minorHAnsi" w:hAnsiTheme="minorHAnsi" w:cstheme="minorHAnsi"/>
              <w:sz w:val="24"/>
              <w:szCs w:val="24"/>
            </w:rPr>
          </w:rPrChange>
        </w:rPr>
        <w:pPrChange w:id="27816" w:author="DuyNgo" w:date="2012-08-10T07:38:00Z">
          <w:pPr>
            <w:pStyle w:val="Heading1"/>
            <w:numPr>
              <w:numId w:val="2"/>
            </w:numPr>
            <w:tabs>
              <w:tab w:val="left" w:pos="709"/>
            </w:tabs>
            <w:ind w:left="720" w:firstLine="284"/>
            <w:jc w:val="both"/>
          </w:pPr>
        </w:pPrChange>
      </w:pPr>
    </w:p>
    <w:p w:rsidR="00D82B3B" w:rsidRPr="00303364" w:rsidRDefault="00CF19F8">
      <w:pPr>
        <w:pStyle w:val="Heading2"/>
        <w:rPr>
          <w:ins w:id="27817" w:author="DuyNgo" w:date="2012-08-10T07:30:00Z"/>
          <w:rFonts w:asciiTheme="minorHAnsi" w:hAnsiTheme="minorHAnsi" w:cstheme="minorHAnsi"/>
          <w:sz w:val="24"/>
          <w:szCs w:val="24"/>
          <w:rPrChange w:id="27818" w:author="DuyNgo" w:date="2012-08-10T08:15:00Z">
            <w:rPr>
              <w:ins w:id="27819" w:author="DuyNgo" w:date="2012-08-10T07:30:00Z"/>
              <w:rFonts w:asciiTheme="minorHAnsi" w:hAnsiTheme="minorHAnsi" w:cstheme="minorHAnsi"/>
              <w:sz w:val="24"/>
              <w:szCs w:val="24"/>
            </w:rPr>
          </w:rPrChange>
        </w:rPr>
        <w:pPrChange w:id="27820" w:author="DuyNgo" w:date="2012-08-10T07:29:00Z">
          <w:pPr>
            <w:pStyle w:val="Heading1"/>
            <w:numPr>
              <w:numId w:val="2"/>
            </w:numPr>
            <w:tabs>
              <w:tab w:val="left" w:pos="709"/>
            </w:tabs>
            <w:ind w:left="720" w:firstLine="284"/>
            <w:jc w:val="both"/>
          </w:pPr>
        </w:pPrChange>
      </w:pPr>
      <w:bookmarkStart w:id="27821" w:name="_Toc332351410"/>
      <w:ins w:id="27822" w:author="DuyNgo" w:date="2012-08-10T07:37:00Z">
        <w:r w:rsidRPr="00303364">
          <w:rPr>
            <w:rFonts w:asciiTheme="minorHAnsi" w:hAnsiTheme="minorHAnsi" w:cstheme="minorHAnsi"/>
            <w:sz w:val="24"/>
            <w:szCs w:val="24"/>
            <w:rPrChange w:id="27823" w:author="DuyNgo" w:date="2012-08-10T08:15:00Z">
              <w:rPr>
                <w:rFonts w:asciiTheme="minorHAnsi" w:hAnsiTheme="minorHAnsi" w:cstheme="minorHAnsi"/>
                <w:sz w:val="24"/>
                <w:szCs w:val="24"/>
              </w:rPr>
            </w:rPrChange>
          </w:rPr>
          <w:t xml:space="preserve">7. </w:t>
        </w:r>
      </w:ins>
      <w:ins w:id="27824" w:author="DuyNgo" w:date="2012-08-10T07:26:00Z">
        <w:r w:rsidR="00D82B3B" w:rsidRPr="00303364">
          <w:rPr>
            <w:rFonts w:asciiTheme="minorHAnsi" w:hAnsiTheme="minorHAnsi" w:cstheme="minorHAnsi"/>
            <w:sz w:val="24"/>
            <w:szCs w:val="24"/>
            <w:rPrChange w:id="27825" w:author="DuyNgo" w:date="2012-08-10T08:15:00Z">
              <w:rPr/>
            </w:rPrChange>
          </w:rPr>
          <w:t>Defect Log</w:t>
        </w:r>
      </w:ins>
      <w:bookmarkEnd w:id="27821"/>
    </w:p>
    <w:p w:rsidR="00E13723" w:rsidRPr="00303364" w:rsidRDefault="00E13723" w:rsidP="00E13723">
      <w:pPr>
        <w:spacing w:after="0"/>
        <w:ind w:left="360"/>
        <w:rPr>
          <w:ins w:id="27826" w:author="DuyNgo" w:date="2012-08-10T07:31:00Z"/>
          <w:rFonts w:cstheme="minorHAnsi"/>
          <w:sz w:val="24"/>
          <w:szCs w:val="24"/>
          <w:rPrChange w:id="27827" w:author="DuyNgo" w:date="2012-08-10T08:15:00Z">
            <w:rPr>
              <w:ins w:id="27828" w:author="DuyNgo" w:date="2012-08-10T07:31:00Z"/>
              <w:rFonts w:ascii="Calibri" w:hAnsi="Calibri" w:cs="Calibri"/>
              <w:sz w:val="24"/>
              <w:szCs w:val="24"/>
            </w:rPr>
          </w:rPrChange>
        </w:rPr>
      </w:pPr>
      <w:ins w:id="27829" w:author="DuyNgo" w:date="2012-08-10T07:31:00Z">
        <w:r w:rsidRPr="00303364">
          <w:rPr>
            <w:rFonts w:cstheme="minorHAnsi"/>
            <w:sz w:val="24"/>
            <w:szCs w:val="24"/>
            <w:rPrChange w:id="27830" w:author="DuyNgo" w:date="2012-08-10T08:15:00Z">
              <w:rPr>
                <w:rFonts w:ascii="Calibri" w:eastAsiaTheme="majorEastAsia" w:hAnsi="Calibri" w:cs="Calibri"/>
                <w:b/>
                <w:bCs/>
                <w:color w:val="365F91" w:themeColor="accent1" w:themeShade="BF"/>
                <w:sz w:val="24"/>
                <w:szCs w:val="24"/>
              </w:rPr>
            </w:rPrChange>
          </w:rPr>
          <w:t xml:space="preserve">Refer to </w:t>
        </w:r>
        <w:proofErr w:type="spellStart"/>
        <w:r w:rsidRPr="00303364">
          <w:rPr>
            <w:rFonts w:cstheme="minorHAnsi"/>
            <w:sz w:val="24"/>
            <w:szCs w:val="24"/>
            <w:rPrChange w:id="27831" w:author="DuyNgo" w:date="2012-08-10T08:15:00Z">
              <w:rPr>
                <w:rFonts w:ascii="Calibri" w:eastAsiaTheme="majorEastAsia" w:hAnsi="Calibri" w:cs="Calibri"/>
                <w:b/>
                <w:bCs/>
                <w:color w:val="365F91" w:themeColor="accent1" w:themeShade="BF"/>
                <w:sz w:val="28"/>
                <w:szCs w:val="28"/>
              </w:rPr>
            </w:rPrChange>
          </w:rPr>
          <w:t>OOPMS_Defects</w:t>
        </w:r>
        <w:proofErr w:type="spellEnd"/>
        <w:r w:rsidRPr="00303364">
          <w:rPr>
            <w:rFonts w:cstheme="minorHAnsi"/>
            <w:sz w:val="24"/>
            <w:szCs w:val="24"/>
            <w:rPrChange w:id="27832" w:author="DuyNgo" w:date="2012-08-10T08:15:00Z">
              <w:rPr>
                <w:rFonts w:ascii="Calibri" w:eastAsiaTheme="majorEastAsia" w:hAnsi="Calibri" w:cs="Calibri"/>
                <w:b/>
                <w:bCs/>
                <w:color w:val="365F91" w:themeColor="accent1" w:themeShade="BF"/>
                <w:sz w:val="24"/>
                <w:szCs w:val="24"/>
              </w:rPr>
            </w:rPrChange>
          </w:rPr>
          <w:t>.</w:t>
        </w:r>
      </w:ins>
    </w:p>
    <w:tbl>
      <w:tblPr>
        <w:tblW w:w="17731" w:type="dxa"/>
        <w:tblInd w:w="-522" w:type="dxa"/>
        <w:tblLook w:val="04A0" w:firstRow="1" w:lastRow="0" w:firstColumn="1" w:lastColumn="0" w:noHBand="0" w:noVBand="1"/>
        <w:tblPrChange w:id="27833" w:author="DuyNgo" w:date="2012-08-10T07:31:00Z">
          <w:tblPr>
            <w:tblW w:w="18016" w:type="dxa"/>
            <w:tblInd w:w="93" w:type="dxa"/>
            <w:tblLook w:val="04A0" w:firstRow="1" w:lastRow="0" w:firstColumn="1" w:lastColumn="0" w:noHBand="0" w:noVBand="1"/>
          </w:tblPr>
        </w:tblPrChange>
      </w:tblPr>
      <w:tblGrid>
        <w:gridCol w:w="630"/>
        <w:gridCol w:w="921"/>
        <w:gridCol w:w="1143"/>
        <w:gridCol w:w="1040"/>
        <w:gridCol w:w="2077"/>
        <w:gridCol w:w="12498"/>
        <w:tblGridChange w:id="27834">
          <w:tblGrid>
            <w:gridCol w:w="960"/>
            <w:gridCol w:w="862"/>
            <w:gridCol w:w="1066"/>
            <w:gridCol w:w="971"/>
            <w:gridCol w:w="1922"/>
            <w:gridCol w:w="12498"/>
          </w:tblGrid>
        </w:tblGridChange>
      </w:tblGrid>
      <w:tr w:rsidR="00E13723" w:rsidRPr="00303364" w:rsidTr="00E13723">
        <w:trPr>
          <w:trHeight w:val="300"/>
          <w:ins w:id="27835" w:author="DuyNgo" w:date="2012-08-10T07:31:00Z"/>
          <w:trPrChange w:id="2783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783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27838" w:author="DuyNgo" w:date="2012-08-10T07:31:00Z"/>
                <w:rFonts w:eastAsia="Times New Roman" w:cstheme="minorHAnsi"/>
                <w:color w:val="000000"/>
                <w:sz w:val="24"/>
                <w:szCs w:val="24"/>
                <w:lang w:eastAsia="ja-JP"/>
                <w:rPrChange w:id="27839" w:author="DuyNgo" w:date="2012-08-10T08:15:00Z">
                  <w:rPr>
                    <w:ins w:id="27840" w:author="DuyNgo" w:date="2012-08-10T07:31:00Z"/>
                    <w:rFonts w:ascii="Calibri" w:eastAsia="Times New Roman" w:hAnsi="Calibri" w:cs="Calibri"/>
                    <w:color w:val="000000"/>
                    <w:lang w:eastAsia="ja-JP"/>
                  </w:rPr>
                </w:rPrChange>
              </w:rPr>
            </w:pPr>
            <w:ins w:id="27841" w:author="DuyNgo" w:date="2012-08-10T07:31:00Z">
              <w:r w:rsidRPr="00303364">
                <w:rPr>
                  <w:rFonts w:eastAsia="Times New Roman" w:cstheme="minorHAnsi"/>
                  <w:color w:val="000000"/>
                  <w:sz w:val="24"/>
                  <w:szCs w:val="24"/>
                  <w:lang w:eastAsia="ja-JP"/>
                  <w:rPrChange w:id="27842" w:author="DuyNgo" w:date="2012-08-10T08:15:00Z">
                    <w:rPr>
                      <w:rFonts w:ascii="Calibri" w:eastAsia="Times New Roman" w:hAnsi="Calibri" w:cs="Calibri"/>
                      <w:b/>
                      <w:bCs/>
                      <w:color w:val="000000"/>
                      <w:sz w:val="28"/>
                      <w:szCs w:val="28"/>
                      <w:lang w:eastAsia="ja-JP"/>
                    </w:rPr>
                  </w:rPrChange>
                </w:rPr>
                <w:lastRenderedPageBreak/>
                <w:t>ID</w:t>
              </w:r>
            </w:ins>
          </w:p>
        </w:tc>
        <w:tc>
          <w:tcPr>
            <w:tcW w:w="862" w:type="dxa"/>
            <w:tcBorders>
              <w:top w:val="nil"/>
              <w:left w:val="nil"/>
              <w:bottom w:val="nil"/>
              <w:right w:val="nil"/>
            </w:tcBorders>
            <w:shd w:val="clear" w:color="auto" w:fill="auto"/>
            <w:noWrap/>
            <w:vAlign w:val="bottom"/>
            <w:hideMark/>
            <w:tcPrChange w:id="2784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27844" w:author="DuyNgo" w:date="2012-08-10T07:31:00Z"/>
                <w:rFonts w:eastAsia="Times New Roman" w:cstheme="minorHAnsi"/>
                <w:color w:val="000000"/>
                <w:sz w:val="24"/>
                <w:szCs w:val="24"/>
                <w:lang w:eastAsia="ja-JP"/>
                <w:rPrChange w:id="27845" w:author="DuyNgo" w:date="2012-08-10T08:15:00Z">
                  <w:rPr>
                    <w:ins w:id="27846" w:author="DuyNgo" w:date="2012-08-10T07:31:00Z"/>
                    <w:rFonts w:ascii="Calibri" w:eastAsia="Times New Roman" w:hAnsi="Calibri" w:cs="Calibri"/>
                    <w:color w:val="000000"/>
                    <w:lang w:eastAsia="ja-JP"/>
                  </w:rPr>
                </w:rPrChange>
              </w:rPr>
            </w:pPr>
            <w:ins w:id="27847" w:author="DuyNgo" w:date="2012-08-10T07:31:00Z">
              <w:r w:rsidRPr="00303364">
                <w:rPr>
                  <w:rFonts w:eastAsia="Times New Roman" w:cstheme="minorHAnsi"/>
                  <w:color w:val="000000"/>
                  <w:sz w:val="24"/>
                  <w:szCs w:val="24"/>
                  <w:lang w:eastAsia="ja-JP"/>
                  <w:rPrChange w:id="27848" w:author="DuyNgo" w:date="2012-08-10T08:15:00Z">
                    <w:rPr>
                      <w:rFonts w:ascii="Calibri" w:eastAsia="Times New Roman" w:hAnsi="Calibri" w:cs="Calibri"/>
                      <w:b/>
                      <w:bCs/>
                      <w:color w:val="000000"/>
                      <w:sz w:val="28"/>
                      <w:szCs w:val="28"/>
                      <w:lang w:eastAsia="ja-JP"/>
                    </w:rPr>
                  </w:rPrChange>
                </w:rPr>
                <w:t>Type</w:t>
              </w:r>
            </w:ins>
          </w:p>
        </w:tc>
        <w:tc>
          <w:tcPr>
            <w:tcW w:w="848" w:type="dxa"/>
            <w:tcBorders>
              <w:top w:val="nil"/>
              <w:left w:val="nil"/>
              <w:bottom w:val="nil"/>
              <w:right w:val="nil"/>
            </w:tcBorders>
            <w:shd w:val="clear" w:color="auto" w:fill="auto"/>
            <w:noWrap/>
            <w:vAlign w:val="bottom"/>
            <w:hideMark/>
            <w:tcPrChange w:id="2784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27850" w:author="DuyNgo" w:date="2012-08-10T07:31:00Z"/>
                <w:rFonts w:eastAsia="Times New Roman" w:cstheme="minorHAnsi"/>
                <w:color w:val="000000"/>
                <w:sz w:val="24"/>
                <w:szCs w:val="24"/>
                <w:lang w:eastAsia="ja-JP"/>
                <w:rPrChange w:id="27851" w:author="DuyNgo" w:date="2012-08-10T08:15:00Z">
                  <w:rPr>
                    <w:ins w:id="27852" w:author="DuyNgo" w:date="2012-08-10T07:31:00Z"/>
                    <w:rFonts w:ascii="Calibri" w:eastAsia="Times New Roman" w:hAnsi="Calibri" w:cs="Calibri"/>
                    <w:color w:val="000000"/>
                    <w:lang w:eastAsia="ja-JP"/>
                  </w:rPr>
                </w:rPrChange>
              </w:rPr>
            </w:pPr>
            <w:ins w:id="27853" w:author="DuyNgo" w:date="2012-08-10T07:31:00Z">
              <w:r w:rsidRPr="00303364">
                <w:rPr>
                  <w:rFonts w:eastAsia="Times New Roman" w:cstheme="minorHAnsi"/>
                  <w:color w:val="000000"/>
                  <w:sz w:val="24"/>
                  <w:szCs w:val="24"/>
                  <w:lang w:eastAsia="ja-JP"/>
                  <w:rPrChange w:id="27854" w:author="DuyNgo" w:date="2012-08-10T08:15:00Z">
                    <w:rPr>
                      <w:rFonts w:ascii="Calibri" w:eastAsia="Times New Roman" w:hAnsi="Calibri" w:cs="Calibri"/>
                      <w:b/>
                      <w:bCs/>
                      <w:color w:val="000000"/>
                      <w:sz w:val="28"/>
                      <w:szCs w:val="28"/>
                      <w:lang w:eastAsia="ja-JP"/>
                    </w:rPr>
                  </w:rPrChange>
                </w:rPr>
                <w:t>Status</w:t>
              </w:r>
            </w:ins>
          </w:p>
        </w:tc>
        <w:tc>
          <w:tcPr>
            <w:tcW w:w="971" w:type="dxa"/>
            <w:tcBorders>
              <w:top w:val="nil"/>
              <w:left w:val="nil"/>
              <w:bottom w:val="nil"/>
              <w:right w:val="nil"/>
            </w:tcBorders>
            <w:shd w:val="clear" w:color="auto" w:fill="auto"/>
            <w:noWrap/>
            <w:vAlign w:val="bottom"/>
            <w:hideMark/>
            <w:tcPrChange w:id="2785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27856" w:author="DuyNgo" w:date="2012-08-10T07:31:00Z"/>
                <w:rFonts w:eastAsia="Times New Roman" w:cstheme="minorHAnsi"/>
                <w:color w:val="000000"/>
                <w:sz w:val="24"/>
                <w:szCs w:val="24"/>
                <w:lang w:eastAsia="ja-JP"/>
                <w:rPrChange w:id="27857" w:author="DuyNgo" w:date="2012-08-10T08:15:00Z">
                  <w:rPr>
                    <w:ins w:id="27858" w:author="DuyNgo" w:date="2012-08-10T07:31:00Z"/>
                    <w:rFonts w:ascii="Calibri" w:eastAsia="Times New Roman" w:hAnsi="Calibri" w:cs="Calibri"/>
                    <w:color w:val="000000"/>
                    <w:lang w:eastAsia="ja-JP"/>
                  </w:rPr>
                </w:rPrChange>
              </w:rPr>
            </w:pPr>
            <w:ins w:id="27859" w:author="DuyNgo" w:date="2012-08-10T07:31:00Z">
              <w:r w:rsidRPr="00303364">
                <w:rPr>
                  <w:rFonts w:eastAsia="Times New Roman" w:cstheme="minorHAnsi"/>
                  <w:color w:val="000000"/>
                  <w:sz w:val="24"/>
                  <w:szCs w:val="24"/>
                  <w:lang w:eastAsia="ja-JP"/>
                  <w:rPrChange w:id="27860" w:author="DuyNgo" w:date="2012-08-10T08:15:00Z">
                    <w:rPr>
                      <w:rFonts w:ascii="Calibri" w:eastAsia="Times New Roman" w:hAnsi="Calibri" w:cs="Calibri"/>
                      <w:b/>
                      <w:bCs/>
                      <w:color w:val="000000"/>
                      <w:sz w:val="28"/>
                      <w:szCs w:val="28"/>
                      <w:lang w:eastAsia="ja-JP"/>
                    </w:rPr>
                  </w:rPrChange>
                </w:rPr>
                <w:t>Priority</w:t>
              </w:r>
            </w:ins>
          </w:p>
        </w:tc>
        <w:tc>
          <w:tcPr>
            <w:tcW w:w="1922" w:type="dxa"/>
            <w:tcBorders>
              <w:top w:val="nil"/>
              <w:left w:val="nil"/>
              <w:bottom w:val="nil"/>
              <w:right w:val="nil"/>
            </w:tcBorders>
            <w:shd w:val="clear" w:color="auto" w:fill="auto"/>
            <w:noWrap/>
            <w:vAlign w:val="bottom"/>
            <w:hideMark/>
            <w:tcPrChange w:id="2786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27862" w:author="DuyNgo" w:date="2012-08-10T07:31:00Z"/>
                <w:rFonts w:eastAsia="Times New Roman" w:cstheme="minorHAnsi"/>
                <w:color w:val="000000"/>
                <w:sz w:val="24"/>
                <w:szCs w:val="24"/>
                <w:lang w:eastAsia="ja-JP"/>
                <w:rPrChange w:id="27863" w:author="DuyNgo" w:date="2012-08-10T08:15:00Z">
                  <w:rPr>
                    <w:ins w:id="27864" w:author="DuyNgo" w:date="2012-08-10T07:31:00Z"/>
                    <w:rFonts w:ascii="Calibri" w:eastAsia="Times New Roman" w:hAnsi="Calibri" w:cs="Calibri"/>
                    <w:color w:val="000000"/>
                    <w:lang w:eastAsia="ja-JP"/>
                  </w:rPr>
                </w:rPrChange>
              </w:rPr>
            </w:pPr>
            <w:ins w:id="27865" w:author="DuyNgo" w:date="2012-08-10T07:31:00Z">
              <w:r w:rsidRPr="00303364">
                <w:rPr>
                  <w:rFonts w:eastAsia="Times New Roman" w:cstheme="minorHAnsi"/>
                  <w:color w:val="000000"/>
                  <w:sz w:val="24"/>
                  <w:szCs w:val="24"/>
                  <w:lang w:eastAsia="ja-JP"/>
                  <w:rPrChange w:id="27866" w:author="DuyNgo" w:date="2012-08-10T08:15:00Z">
                    <w:rPr>
                      <w:rFonts w:ascii="Calibri" w:eastAsia="Times New Roman" w:hAnsi="Calibri" w:cs="Calibri"/>
                      <w:b/>
                      <w:bCs/>
                      <w:color w:val="000000"/>
                      <w:sz w:val="28"/>
                      <w:szCs w:val="28"/>
                      <w:lang w:eastAsia="ja-JP"/>
                    </w:rPr>
                  </w:rPrChange>
                </w:rPr>
                <w:t>Owner</w:t>
              </w:r>
            </w:ins>
          </w:p>
        </w:tc>
        <w:tc>
          <w:tcPr>
            <w:tcW w:w="12498" w:type="dxa"/>
            <w:tcBorders>
              <w:top w:val="nil"/>
              <w:left w:val="nil"/>
              <w:bottom w:val="nil"/>
              <w:right w:val="nil"/>
            </w:tcBorders>
            <w:shd w:val="clear" w:color="auto" w:fill="auto"/>
            <w:noWrap/>
            <w:vAlign w:val="bottom"/>
            <w:hideMark/>
            <w:tcPrChange w:id="2786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27868" w:author="DuyNgo" w:date="2012-08-10T07:31:00Z"/>
                <w:rFonts w:eastAsia="Times New Roman" w:cstheme="minorHAnsi"/>
                <w:color w:val="000000"/>
                <w:sz w:val="24"/>
                <w:szCs w:val="24"/>
                <w:lang w:eastAsia="ja-JP"/>
                <w:rPrChange w:id="27869" w:author="DuyNgo" w:date="2012-08-10T08:15:00Z">
                  <w:rPr>
                    <w:ins w:id="27870" w:author="DuyNgo" w:date="2012-08-10T07:31:00Z"/>
                    <w:rFonts w:ascii="Calibri" w:eastAsia="Times New Roman" w:hAnsi="Calibri" w:cs="Calibri"/>
                    <w:color w:val="000000"/>
                    <w:lang w:eastAsia="ja-JP"/>
                  </w:rPr>
                </w:rPrChange>
              </w:rPr>
            </w:pPr>
            <w:ins w:id="27871" w:author="DuyNgo" w:date="2012-08-10T07:31:00Z">
              <w:r w:rsidRPr="00303364">
                <w:rPr>
                  <w:rFonts w:eastAsia="Times New Roman" w:cstheme="minorHAnsi"/>
                  <w:color w:val="000000"/>
                  <w:sz w:val="24"/>
                  <w:szCs w:val="24"/>
                  <w:lang w:eastAsia="ja-JP"/>
                  <w:rPrChange w:id="27872" w:author="DuyNgo" w:date="2012-08-10T08:15:00Z">
                    <w:rPr>
                      <w:rFonts w:ascii="Calibri" w:eastAsia="Times New Roman" w:hAnsi="Calibri" w:cs="Calibri"/>
                      <w:b/>
                      <w:bCs/>
                      <w:color w:val="000000"/>
                      <w:sz w:val="28"/>
                      <w:szCs w:val="28"/>
                      <w:lang w:eastAsia="ja-JP"/>
                    </w:rPr>
                  </w:rPrChange>
                </w:rPr>
                <w:t>Summary</w:t>
              </w:r>
            </w:ins>
          </w:p>
        </w:tc>
      </w:tr>
      <w:tr w:rsidR="00E13723" w:rsidRPr="00303364" w:rsidTr="00E13723">
        <w:trPr>
          <w:trHeight w:val="300"/>
          <w:ins w:id="27873" w:author="DuyNgo" w:date="2012-08-10T07:31:00Z"/>
          <w:trPrChange w:id="2787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787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7876" w:author="DuyNgo" w:date="2012-08-10T07:31:00Z"/>
                <w:rFonts w:eastAsia="Times New Roman" w:cstheme="minorHAnsi"/>
                <w:color w:val="000000"/>
                <w:sz w:val="24"/>
                <w:szCs w:val="24"/>
                <w:lang w:eastAsia="ja-JP"/>
                <w:rPrChange w:id="27877" w:author="DuyNgo" w:date="2012-08-10T08:15:00Z">
                  <w:rPr>
                    <w:ins w:id="27878" w:author="DuyNgo" w:date="2012-08-10T07:31:00Z"/>
                    <w:rFonts w:ascii="Calibri" w:eastAsia="Times New Roman" w:hAnsi="Calibri" w:cs="Calibri"/>
                    <w:color w:val="000000"/>
                    <w:lang w:eastAsia="ja-JP"/>
                  </w:rPr>
                </w:rPrChange>
              </w:rPr>
            </w:pPr>
            <w:ins w:id="27879" w:author="DuyNgo" w:date="2012-08-10T07:31:00Z">
              <w:r w:rsidRPr="00303364">
                <w:rPr>
                  <w:rFonts w:eastAsia="Times New Roman" w:cstheme="minorHAnsi"/>
                  <w:color w:val="000000"/>
                  <w:sz w:val="24"/>
                  <w:szCs w:val="24"/>
                  <w:lang w:eastAsia="ja-JP"/>
                  <w:rPrChange w:id="27880" w:author="DuyNgo" w:date="2012-08-10T08:15:00Z">
                    <w:rPr>
                      <w:rFonts w:ascii="Calibri" w:eastAsia="Times New Roman" w:hAnsi="Calibri" w:cs="Calibri"/>
                      <w:b/>
                      <w:bCs/>
                      <w:color w:val="000000"/>
                      <w:sz w:val="28"/>
                      <w:szCs w:val="28"/>
                      <w:lang w:eastAsia="ja-JP"/>
                    </w:rPr>
                  </w:rPrChange>
                </w:rPr>
                <w:t>1</w:t>
              </w:r>
            </w:ins>
          </w:p>
        </w:tc>
        <w:tc>
          <w:tcPr>
            <w:tcW w:w="862" w:type="dxa"/>
            <w:tcBorders>
              <w:top w:val="nil"/>
              <w:left w:val="nil"/>
              <w:bottom w:val="nil"/>
              <w:right w:val="nil"/>
            </w:tcBorders>
            <w:shd w:val="clear" w:color="auto" w:fill="auto"/>
            <w:noWrap/>
            <w:vAlign w:val="bottom"/>
            <w:hideMark/>
            <w:tcPrChange w:id="2788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7882" w:author="DuyNgo" w:date="2012-08-10T07:31:00Z"/>
                <w:rFonts w:eastAsia="Times New Roman" w:cstheme="minorHAnsi"/>
                <w:color w:val="000000"/>
                <w:sz w:val="24"/>
                <w:szCs w:val="24"/>
                <w:lang w:eastAsia="ja-JP"/>
                <w:rPrChange w:id="27883" w:author="DuyNgo" w:date="2012-08-10T08:15:00Z">
                  <w:rPr>
                    <w:ins w:id="27884" w:author="DuyNgo" w:date="2012-08-10T07:31:00Z"/>
                    <w:rFonts w:ascii="Calibri" w:eastAsia="Times New Roman" w:hAnsi="Calibri" w:cs="Calibri"/>
                    <w:color w:val="000000"/>
                    <w:sz w:val="20"/>
                    <w:szCs w:val="20"/>
                    <w:lang w:eastAsia="ja-JP"/>
                  </w:rPr>
                </w:rPrChange>
              </w:rPr>
            </w:pPr>
            <w:ins w:id="27885" w:author="DuyNgo" w:date="2012-08-10T07:31:00Z">
              <w:r w:rsidRPr="00303364">
                <w:rPr>
                  <w:rFonts w:eastAsia="Times New Roman" w:cstheme="minorHAnsi"/>
                  <w:color w:val="000000"/>
                  <w:sz w:val="24"/>
                  <w:szCs w:val="24"/>
                  <w:lang w:eastAsia="ja-JP"/>
                  <w:rPrChange w:id="2788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788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7888" w:author="DuyNgo" w:date="2012-08-10T07:31:00Z"/>
                <w:rFonts w:eastAsia="Times New Roman" w:cstheme="minorHAnsi"/>
                <w:color w:val="000000"/>
                <w:sz w:val="24"/>
                <w:szCs w:val="24"/>
                <w:lang w:eastAsia="ja-JP"/>
                <w:rPrChange w:id="27889" w:author="DuyNgo" w:date="2012-08-10T08:15:00Z">
                  <w:rPr>
                    <w:ins w:id="27890" w:author="DuyNgo" w:date="2012-08-10T07:31:00Z"/>
                    <w:rFonts w:ascii="Calibri" w:eastAsia="Times New Roman" w:hAnsi="Calibri" w:cs="Calibri"/>
                    <w:color w:val="000000"/>
                    <w:sz w:val="20"/>
                    <w:szCs w:val="20"/>
                    <w:lang w:eastAsia="ja-JP"/>
                  </w:rPr>
                </w:rPrChange>
              </w:rPr>
            </w:pPr>
            <w:ins w:id="27891" w:author="DuyNgo" w:date="2012-08-10T07:31:00Z">
              <w:r w:rsidRPr="00303364">
                <w:rPr>
                  <w:rFonts w:eastAsia="Times New Roman" w:cstheme="minorHAnsi"/>
                  <w:color w:val="000000"/>
                  <w:sz w:val="24"/>
                  <w:szCs w:val="24"/>
                  <w:lang w:eastAsia="ja-JP"/>
                  <w:rPrChange w:id="2789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789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7894" w:author="DuyNgo" w:date="2012-08-10T07:31:00Z"/>
                <w:rFonts w:eastAsia="Times New Roman" w:cstheme="minorHAnsi"/>
                <w:color w:val="000000"/>
                <w:sz w:val="24"/>
                <w:szCs w:val="24"/>
                <w:lang w:eastAsia="ja-JP"/>
                <w:rPrChange w:id="27895" w:author="DuyNgo" w:date="2012-08-10T08:15:00Z">
                  <w:rPr>
                    <w:ins w:id="27896" w:author="DuyNgo" w:date="2012-08-10T07:31:00Z"/>
                    <w:rFonts w:ascii="Calibri" w:eastAsia="Times New Roman" w:hAnsi="Calibri" w:cs="Calibri"/>
                    <w:color w:val="000000"/>
                    <w:sz w:val="20"/>
                    <w:szCs w:val="20"/>
                    <w:lang w:eastAsia="ja-JP"/>
                  </w:rPr>
                </w:rPrChange>
              </w:rPr>
            </w:pPr>
            <w:ins w:id="27897" w:author="DuyNgo" w:date="2012-08-10T07:31:00Z">
              <w:r w:rsidRPr="00303364">
                <w:rPr>
                  <w:rFonts w:eastAsia="Times New Roman" w:cstheme="minorHAnsi"/>
                  <w:color w:val="000000"/>
                  <w:sz w:val="24"/>
                  <w:szCs w:val="24"/>
                  <w:lang w:eastAsia="ja-JP"/>
                  <w:rPrChange w:id="27898"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789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7900" w:author="DuyNgo" w:date="2012-08-10T07:31:00Z"/>
                <w:rFonts w:eastAsia="Times New Roman" w:cstheme="minorHAnsi"/>
                <w:color w:val="000000"/>
                <w:sz w:val="24"/>
                <w:szCs w:val="24"/>
                <w:lang w:eastAsia="ja-JP"/>
                <w:rPrChange w:id="27901" w:author="DuyNgo" w:date="2012-08-10T08:15:00Z">
                  <w:rPr>
                    <w:ins w:id="27902" w:author="DuyNgo" w:date="2012-08-10T07:31:00Z"/>
                    <w:rFonts w:ascii="Calibri" w:eastAsia="Times New Roman" w:hAnsi="Calibri" w:cs="Calibri"/>
                    <w:color w:val="000000"/>
                    <w:sz w:val="20"/>
                    <w:szCs w:val="20"/>
                    <w:lang w:eastAsia="ja-JP"/>
                  </w:rPr>
                </w:rPrChange>
              </w:rPr>
            </w:pPr>
            <w:ins w:id="27903" w:author="DuyNgo" w:date="2012-08-10T07:31:00Z">
              <w:r w:rsidRPr="00303364">
                <w:rPr>
                  <w:rFonts w:eastAsia="Times New Roman" w:cstheme="minorHAnsi"/>
                  <w:color w:val="000000"/>
                  <w:sz w:val="24"/>
                  <w:szCs w:val="24"/>
                  <w:lang w:eastAsia="ja-JP"/>
                  <w:rPrChange w:id="27904"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2790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7906" w:author="DuyNgo" w:date="2012-08-10T07:31:00Z"/>
                <w:rFonts w:eastAsia="Times New Roman" w:cstheme="minorHAnsi"/>
                <w:color w:val="000000"/>
                <w:sz w:val="24"/>
                <w:szCs w:val="24"/>
                <w:lang w:eastAsia="ja-JP"/>
                <w:rPrChange w:id="27907" w:author="DuyNgo" w:date="2012-08-10T08:15:00Z">
                  <w:rPr>
                    <w:ins w:id="27908" w:author="DuyNgo" w:date="2012-08-10T07:31:00Z"/>
                    <w:rFonts w:ascii="Calibri" w:eastAsia="Times New Roman" w:hAnsi="Calibri" w:cs="Calibri"/>
                    <w:color w:val="000000"/>
                    <w:sz w:val="20"/>
                    <w:szCs w:val="20"/>
                    <w:lang w:eastAsia="ja-JP"/>
                  </w:rPr>
                </w:rPrChange>
              </w:rPr>
            </w:pPr>
            <w:ins w:id="27909" w:author="DuyNgo" w:date="2012-08-10T07:31:00Z">
              <w:r w:rsidRPr="00303364">
                <w:rPr>
                  <w:rFonts w:eastAsia="Times New Roman" w:cstheme="minorHAnsi"/>
                  <w:color w:val="000000"/>
                  <w:sz w:val="24"/>
                  <w:szCs w:val="24"/>
                  <w:lang w:eastAsia="ja-JP"/>
                  <w:rPrChange w:id="2791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7911"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27912" w:author="DuyNgo" w:date="2012-08-10T08:15:00Z">
                    <w:rPr>
                      <w:rFonts w:ascii="Calibri" w:eastAsia="Times New Roman" w:hAnsi="Calibri" w:cs="Calibri"/>
                      <w:b/>
                      <w:bCs/>
                      <w:color w:val="000000"/>
                      <w:sz w:val="28"/>
                      <w:szCs w:val="28"/>
                      <w:lang w:eastAsia="ja-JP"/>
                    </w:rPr>
                  </w:rPrChange>
                </w:rPr>
                <w:t>] Import is never used</w:t>
              </w:r>
            </w:ins>
          </w:p>
        </w:tc>
      </w:tr>
      <w:tr w:rsidR="00E13723" w:rsidRPr="00303364" w:rsidTr="00E13723">
        <w:trPr>
          <w:trHeight w:val="300"/>
          <w:ins w:id="27913" w:author="DuyNgo" w:date="2012-08-10T07:31:00Z"/>
          <w:trPrChange w:id="2791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791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7916" w:author="DuyNgo" w:date="2012-08-10T07:31:00Z"/>
                <w:rFonts w:eastAsia="Times New Roman" w:cstheme="minorHAnsi"/>
                <w:color w:val="000000"/>
                <w:sz w:val="24"/>
                <w:szCs w:val="24"/>
                <w:lang w:eastAsia="ja-JP"/>
                <w:rPrChange w:id="27917" w:author="DuyNgo" w:date="2012-08-10T08:15:00Z">
                  <w:rPr>
                    <w:ins w:id="27918" w:author="DuyNgo" w:date="2012-08-10T07:31:00Z"/>
                    <w:rFonts w:ascii="Calibri" w:eastAsia="Times New Roman" w:hAnsi="Calibri" w:cs="Calibri"/>
                    <w:color w:val="000000"/>
                    <w:lang w:eastAsia="ja-JP"/>
                  </w:rPr>
                </w:rPrChange>
              </w:rPr>
            </w:pPr>
            <w:ins w:id="27919" w:author="DuyNgo" w:date="2012-08-10T07:31:00Z">
              <w:r w:rsidRPr="00303364">
                <w:rPr>
                  <w:rFonts w:eastAsia="Times New Roman" w:cstheme="minorHAnsi"/>
                  <w:color w:val="000000"/>
                  <w:sz w:val="24"/>
                  <w:szCs w:val="24"/>
                  <w:lang w:eastAsia="ja-JP"/>
                  <w:rPrChange w:id="27920" w:author="DuyNgo" w:date="2012-08-10T08:15:00Z">
                    <w:rPr>
                      <w:rFonts w:ascii="Calibri" w:eastAsia="Times New Roman" w:hAnsi="Calibri" w:cs="Calibri"/>
                      <w:b/>
                      <w:bCs/>
                      <w:color w:val="000000"/>
                      <w:sz w:val="28"/>
                      <w:szCs w:val="28"/>
                      <w:lang w:eastAsia="ja-JP"/>
                    </w:rPr>
                  </w:rPrChange>
                </w:rPr>
                <w:t>2</w:t>
              </w:r>
            </w:ins>
          </w:p>
        </w:tc>
        <w:tc>
          <w:tcPr>
            <w:tcW w:w="862" w:type="dxa"/>
            <w:tcBorders>
              <w:top w:val="nil"/>
              <w:left w:val="nil"/>
              <w:bottom w:val="nil"/>
              <w:right w:val="nil"/>
            </w:tcBorders>
            <w:shd w:val="clear" w:color="auto" w:fill="auto"/>
            <w:noWrap/>
            <w:vAlign w:val="bottom"/>
            <w:hideMark/>
            <w:tcPrChange w:id="2792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7922" w:author="DuyNgo" w:date="2012-08-10T07:31:00Z"/>
                <w:rFonts w:eastAsia="Times New Roman" w:cstheme="minorHAnsi"/>
                <w:color w:val="000000"/>
                <w:sz w:val="24"/>
                <w:szCs w:val="24"/>
                <w:lang w:eastAsia="ja-JP"/>
                <w:rPrChange w:id="27923" w:author="DuyNgo" w:date="2012-08-10T08:15:00Z">
                  <w:rPr>
                    <w:ins w:id="27924" w:author="DuyNgo" w:date="2012-08-10T07:31:00Z"/>
                    <w:rFonts w:ascii="Calibri" w:eastAsia="Times New Roman" w:hAnsi="Calibri" w:cs="Calibri"/>
                    <w:color w:val="000000"/>
                    <w:sz w:val="20"/>
                    <w:szCs w:val="20"/>
                    <w:lang w:eastAsia="ja-JP"/>
                  </w:rPr>
                </w:rPrChange>
              </w:rPr>
            </w:pPr>
            <w:ins w:id="27925" w:author="DuyNgo" w:date="2012-08-10T07:31:00Z">
              <w:r w:rsidRPr="00303364">
                <w:rPr>
                  <w:rFonts w:eastAsia="Times New Roman" w:cstheme="minorHAnsi"/>
                  <w:color w:val="000000"/>
                  <w:sz w:val="24"/>
                  <w:szCs w:val="24"/>
                  <w:lang w:eastAsia="ja-JP"/>
                  <w:rPrChange w:id="2792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792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7928" w:author="DuyNgo" w:date="2012-08-10T07:31:00Z"/>
                <w:rFonts w:eastAsia="Times New Roman" w:cstheme="minorHAnsi"/>
                <w:color w:val="000000"/>
                <w:sz w:val="24"/>
                <w:szCs w:val="24"/>
                <w:lang w:eastAsia="ja-JP"/>
                <w:rPrChange w:id="27929" w:author="DuyNgo" w:date="2012-08-10T08:15:00Z">
                  <w:rPr>
                    <w:ins w:id="27930" w:author="DuyNgo" w:date="2012-08-10T07:31:00Z"/>
                    <w:rFonts w:ascii="Calibri" w:eastAsia="Times New Roman" w:hAnsi="Calibri" w:cs="Calibri"/>
                    <w:color w:val="000000"/>
                    <w:sz w:val="20"/>
                    <w:szCs w:val="20"/>
                    <w:lang w:eastAsia="ja-JP"/>
                  </w:rPr>
                </w:rPrChange>
              </w:rPr>
            </w:pPr>
            <w:ins w:id="27931" w:author="DuyNgo" w:date="2012-08-10T07:31:00Z">
              <w:r w:rsidRPr="00303364">
                <w:rPr>
                  <w:rFonts w:eastAsia="Times New Roman" w:cstheme="minorHAnsi"/>
                  <w:color w:val="000000"/>
                  <w:sz w:val="24"/>
                  <w:szCs w:val="24"/>
                  <w:lang w:eastAsia="ja-JP"/>
                  <w:rPrChange w:id="27932" w:author="DuyNgo" w:date="2012-08-10T08:15:00Z">
                    <w:rPr>
                      <w:rFonts w:ascii="Calibri" w:eastAsia="Times New Roman" w:hAnsi="Calibri" w:cs="Calibri"/>
                      <w:b/>
                      <w:bCs/>
                      <w:color w:val="000000"/>
                      <w:sz w:val="28"/>
                      <w:szCs w:val="28"/>
                      <w:lang w:eastAsia="ja-JP"/>
                    </w:rPr>
                  </w:rPrChange>
                </w:rPr>
                <w:t>Accepted</w:t>
              </w:r>
            </w:ins>
          </w:p>
        </w:tc>
        <w:tc>
          <w:tcPr>
            <w:tcW w:w="971" w:type="dxa"/>
            <w:tcBorders>
              <w:top w:val="nil"/>
              <w:left w:val="nil"/>
              <w:bottom w:val="nil"/>
              <w:right w:val="nil"/>
            </w:tcBorders>
            <w:shd w:val="clear" w:color="auto" w:fill="auto"/>
            <w:noWrap/>
            <w:vAlign w:val="bottom"/>
            <w:hideMark/>
            <w:tcPrChange w:id="2793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7934" w:author="DuyNgo" w:date="2012-08-10T07:31:00Z"/>
                <w:rFonts w:eastAsia="Times New Roman" w:cstheme="minorHAnsi"/>
                <w:color w:val="000000"/>
                <w:sz w:val="24"/>
                <w:szCs w:val="24"/>
                <w:lang w:eastAsia="ja-JP"/>
                <w:rPrChange w:id="27935" w:author="DuyNgo" w:date="2012-08-10T08:15:00Z">
                  <w:rPr>
                    <w:ins w:id="27936" w:author="DuyNgo" w:date="2012-08-10T07:31:00Z"/>
                    <w:rFonts w:ascii="Calibri" w:eastAsia="Times New Roman" w:hAnsi="Calibri" w:cs="Calibri"/>
                    <w:color w:val="000000"/>
                    <w:sz w:val="20"/>
                    <w:szCs w:val="20"/>
                    <w:lang w:eastAsia="ja-JP"/>
                  </w:rPr>
                </w:rPrChange>
              </w:rPr>
            </w:pPr>
            <w:ins w:id="27937" w:author="DuyNgo" w:date="2012-08-10T07:31:00Z">
              <w:r w:rsidRPr="00303364">
                <w:rPr>
                  <w:rFonts w:eastAsia="Times New Roman" w:cstheme="minorHAnsi"/>
                  <w:color w:val="000000"/>
                  <w:sz w:val="24"/>
                  <w:szCs w:val="24"/>
                  <w:lang w:eastAsia="ja-JP"/>
                  <w:rPrChange w:id="27938" w:author="DuyNgo" w:date="2012-08-10T08:15:00Z">
                    <w:rPr>
                      <w:rFonts w:ascii="Calibri" w:eastAsia="Times New Roman" w:hAnsi="Calibri" w:cs="Calibri"/>
                      <w:b/>
                      <w:bCs/>
                      <w:color w:val="000000"/>
                      <w:sz w:val="28"/>
                      <w:szCs w:val="28"/>
                      <w:lang w:eastAsia="ja-JP"/>
                    </w:rPr>
                  </w:rPrChange>
                </w:rPr>
                <w:t>Critical</w:t>
              </w:r>
            </w:ins>
          </w:p>
        </w:tc>
        <w:tc>
          <w:tcPr>
            <w:tcW w:w="1922" w:type="dxa"/>
            <w:tcBorders>
              <w:top w:val="nil"/>
              <w:left w:val="nil"/>
              <w:bottom w:val="nil"/>
              <w:right w:val="nil"/>
            </w:tcBorders>
            <w:shd w:val="clear" w:color="auto" w:fill="auto"/>
            <w:noWrap/>
            <w:vAlign w:val="bottom"/>
            <w:hideMark/>
            <w:tcPrChange w:id="2793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7940" w:author="DuyNgo" w:date="2012-08-10T07:31:00Z"/>
                <w:rFonts w:eastAsia="Times New Roman" w:cstheme="minorHAnsi"/>
                <w:color w:val="000000"/>
                <w:sz w:val="24"/>
                <w:szCs w:val="24"/>
                <w:lang w:eastAsia="ja-JP"/>
                <w:rPrChange w:id="27941" w:author="DuyNgo" w:date="2012-08-10T08:15:00Z">
                  <w:rPr>
                    <w:ins w:id="27942" w:author="DuyNgo" w:date="2012-08-10T07:31:00Z"/>
                    <w:rFonts w:ascii="Calibri" w:eastAsia="Times New Roman" w:hAnsi="Calibri" w:cs="Calibri"/>
                    <w:color w:val="000000"/>
                    <w:sz w:val="20"/>
                    <w:szCs w:val="20"/>
                    <w:lang w:eastAsia="ja-JP"/>
                  </w:rPr>
                </w:rPrChange>
              </w:rPr>
            </w:pPr>
            <w:ins w:id="27943" w:author="DuyNgo" w:date="2012-08-10T07:31:00Z">
              <w:r w:rsidRPr="00303364">
                <w:rPr>
                  <w:rFonts w:eastAsia="Times New Roman" w:cstheme="minorHAnsi"/>
                  <w:color w:val="000000"/>
                  <w:sz w:val="24"/>
                  <w:szCs w:val="24"/>
                  <w:lang w:eastAsia="ja-JP"/>
                  <w:rPrChange w:id="27944"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2794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7946" w:author="DuyNgo" w:date="2012-08-10T07:31:00Z"/>
                <w:rFonts w:eastAsia="Times New Roman" w:cstheme="minorHAnsi"/>
                <w:color w:val="000000"/>
                <w:sz w:val="24"/>
                <w:szCs w:val="24"/>
                <w:lang w:eastAsia="ja-JP"/>
                <w:rPrChange w:id="27947" w:author="DuyNgo" w:date="2012-08-10T08:15:00Z">
                  <w:rPr>
                    <w:ins w:id="27948" w:author="DuyNgo" w:date="2012-08-10T07:31:00Z"/>
                    <w:rFonts w:ascii="Calibri" w:eastAsia="Times New Roman" w:hAnsi="Calibri" w:cs="Calibri"/>
                    <w:color w:val="000000"/>
                    <w:sz w:val="20"/>
                    <w:szCs w:val="20"/>
                    <w:lang w:eastAsia="ja-JP"/>
                  </w:rPr>
                </w:rPrChange>
              </w:rPr>
            </w:pPr>
            <w:ins w:id="27949" w:author="DuyNgo" w:date="2012-08-10T07:31:00Z">
              <w:r w:rsidRPr="00303364">
                <w:rPr>
                  <w:rFonts w:eastAsia="Times New Roman" w:cstheme="minorHAnsi"/>
                  <w:color w:val="000000"/>
                  <w:sz w:val="24"/>
                  <w:szCs w:val="24"/>
                  <w:lang w:eastAsia="ja-JP"/>
                  <w:rPrChange w:id="2795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7951"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27952" w:author="DuyNgo" w:date="2012-08-10T08:15:00Z">
                    <w:rPr>
                      <w:rFonts w:ascii="Calibri" w:eastAsia="Times New Roman" w:hAnsi="Calibri" w:cs="Calibri"/>
                      <w:b/>
                      <w:bCs/>
                      <w:color w:val="000000"/>
                      <w:sz w:val="28"/>
                      <w:szCs w:val="28"/>
                      <w:lang w:eastAsia="ja-JP"/>
                    </w:rPr>
                  </w:rPrChange>
                </w:rPr>
                <w:t>] Missing important features</w:t>
              </w:r>
            </w:ins>
          </w:p>
        </w:tc>
      </w:tr>
      <w:tr w:rsidR="00E13723" w:rsidRPr="00303364" w:rsidTr="00E13723">
        <w:trPr>
          <w:trHeight w:val="300"/>
          <w:ins w:id="27953" w:author="DuyNgo" w:date="2012-08-10T07:31:00Z"/>
          <w:trPrChange w:id="2795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795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7956" w:author="DuyNgo" w:date="2012-08-10T07:31:00Z"/>
                <w:rFonts w:eastAsia="Times New Roman" w:cstheme="minorHAnsi"/>
                <w:color w:val="000000"/>
                <w:sz w:val="24"/>
                <w:szCs w:val="24"/>
                <w:lang w:eastAsia="ja-JP"/>
                <w:rPrChange w:id="27957" w:author="DuyNgo" w:date="2012-08-10T08:15:00Z">
                  <w:rPr>
                    <w:ins w:id="27958" w:author="DuyNgo" w:date="2012-08-10T07:31:00Z"/>
                    <w:rFonts w:ascii="Calibri" w:eastAsia="Times New Roman" w:hAnsi="Calibri" w:cs="Calibri"/>
                    <w:color w:val="000000"/>
                    <w:lang w:eastAsia="ja-JP"/>
                  </w:rPr>
                </w:rPrChange>
              </w:rPr>
            </w:pPr>
            <w:ins w:id="27959" w:author="DuyNgo" w:date="2012-08-10T07:31:00Z">
              <w:r w:rsidRPr="00303364">
                <w:rPr>
                  <w:rFonts w:eastAsia="Times New Roman" w:cstheme="minorHAnsi"/>
                  <w:color w:val="000000"/>
                  <w:sz w:val="24"/>
                  <w:szCs w:val="24"/>
                  <w:lang w:eastAsia="ja-JP"/>
                  <w:rPrChange w:id="27960" w:author="DuyNgo" w:date="2012-08-10T08:15:00Z">
                    <w:rPr>
                      <w:rFonts w:ascii="Calibri" w:eastAsia="Times New Roman" w:hAnsi="Calibri" w:cs="Calibri"/>
                      <w:b/>
                      <w:bCs/>
                      <w:color w:val="000000"/>
                      <w:sz w:val="28"/>
                      <w:szCs w:val="28"/>
                      <w:lang w:eastAsia="ja-JP"/>
                    </w:rPr>
                  </w:rPrChange>
                </w:rPr>
                <w:t>3</w:t>
              </w:r>
            </w:ins>
          </w:p>
        </w:tc>
        <w:tc>
          <w:tcPr>
            <w:tcW w:w="862" w:type="dxa"/>
            <w:tcBorders>
              <w:top w:val="nil"/>
              <w:left w:val="nil"/>
              <w:bottom w:val="nil"/>
              <w:right w:val="nil"/>
            </w:tcBorders>
            <w:shd w:val="clear" w:color="auto" w:fill="auto"/>
            <w:noWrap/>
            <w:vAlign w:val="bottom"/>
            <w:hideMark/>
            <w:tcPrChange w:id="2796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7962" w:author="DuyNgo" w:date="2012-08-10T07:31:00Z"/>
                <w:rFonts w:eastAsia="Times New Roman" w:cstheme="minorHAnsi"/>
                <w:color w:val="000000"/>
                <w:sz w:val="24"/>
                <w:szCs w:val="24"/>
                <w:lang w:eastAsia="ja-JP"/>
                <w:rPrChange w:id="27963" w:author="DuyNgo" w:date="2012-08-10T08:15:00Z">
                  <w:rPr>
                    <w:ins w:id="27964" w:author="DuyNgo" w:date="2012-08-10T07:31:00Z"/>
                    <w:rFonts w:ascii="Calibri" w:eastAsia="Times New Roman" w:hAnsi="Calibri" w:cs="Calibri"/>
                    <w:color w:val="000000"/>
                    <w:sz w:val="20"/>
                    <w:szCs w:val="20"/>
                    <w:lang w:eastAsia="ja-JP"/>
                  </w:rPr>
                </w:rPrChange>
              </w:rPr>
            </w:pPr>
            <w:ins w:id="27965" w:author="DuyNgo" w:date="2012-08-10T07:31:00Z">
              <w:r w:rsidRPr="00303364">
                <w:rPr>
                  <w:rFonts w:eastAsia="Times New Roman" w:cstheme="minorHAnsi"/>
                  <w:color w:val="000000"/>
                  <w:sz w:val="24"/>
                  <w:szCs w:val="24"/>
                  <w:lang w:eastAsia="ja-JP"/>
                  <w:rPrChange w:id="2796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796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7968" w:author="DuyNgo" w:date="2012-08-10T07:31:00Z"/>
                <w:rFonts w:eastAsia="Times New Roman" w:cstheme="minorHAnsi"/>
                <w:color w:val="000000"/>
                <w:sz w:val="24"/>
                <w:szCs w:val="24"/>
                <w:lang w:eastAsia="ja-JP"/>
                <w:rPrChange w:id="27969" w:author="DuyNgo" w:date="2012-08-10T08:15:00Z">
                  <w:rPr>
                    <w:ins w:id="27970" w:author="DuyNgo" w:date="2012-08-10T07:31:00Z"/>
                    <w:rFonts w:ascii="Calibri" w:eastAsia="Times New Roman" w:hAnsi="Calibri" w:cs="Calibri"/>
                    <w:color w:val="000000"/>
                    <w:sz w:val="20"/>
                    <w:szCs w:val="20"/>
                    <w:lang w:eastAsia="ja-JP"/>
                  </w:rPr>
                </w:rPrChange>
              </w:rPr>
            </w:pPr>
            <w:ins w:id="27971" w:author="DuyNgo" w:date="2012-08-10T07:31:00Z">
              <w:r w:rsidRPr="00303364">
                <w:rPr>
                  <w:rFonts w:eastAsia="Times New Roman" w:cstheme="minorHAnsi"/>
                  <w:color w:val="000000"/>
                  <w:sz w:val="24"/>
                  <w:szCs w:val="24"/>
                  <w:lang w:eastAsia="ja-JP"/>
                  <w:rPrChange w:id="27972"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2797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7974" w:author="DuyNgo" w:date="2012-08-10T07:31:00Z"/>
                <w:rFonts w:eastAsia="Times New Roman" w:cstheme="minorHAnsi"/>
                <w:color w:val="000000"/>
                <w:sz w:val="24"/>
                <w:szCs w:val="24"/>
                <w:lang w:eastAsia="ja-JP"/>
                <w:rPrChange w:id="27975" w:author="DuyNgo" w:date="2012-08-10T08:15:00Z">
                  <w:rPr>
                    <w:ins w:id="27976" w:author="DuyNgo" w:date="2012-08-10T07:31:00Z"/>
                    <w:rFonts w:ascii="Calibri" w:eastAsia="Times New Roman" w:hAnsi="Calibri" w:cs="Calibri"/>
                    <w:color w:val="000000"/>
                    <w:sz w:val="20"/>
                    <w:szCs w:val="20"/>
                    <w:lang w:eastAsia="ja-JP"/>
                  </w:rPr>
                </w:rPrChange>
              </w:rPr>
            </w:pPr>
            <w:ins w:id="27977" w:author="DuyNgo" w:date="2012-08-10T07:31:00Z">
              <w:r w:rsidRPr="00303364">
                <w:rPr>
                  <w:rFonts w:eastAsia="Times New Roman" w:cstheme="minorHAnsi"/>
                  <w:color w:val="000000"/>
                  <w:sz w:val="24"/>
                  <w:szCs w:val="24"/>
                  <w:lang w:eastAsia="ja-JP"/>
                  <w:rPrChange w:id="27978"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2797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7980" w:author="DuyNgo" w:date="2012-08-10T07:31:00Z"/>
                <w:rFonts w:eastAsia="Times New Roman" w:cstheme="minorHAnsi"/>
                <w:color w:val="000000"/>
                <w:sz w:val="24"/>
                <w:szCs w:val="24"/>
                <w:lang w:eastAsia="ja-JP"/>
                <w:rPrChange w:id="27981" w:author="DuyNgo" w:date="2012-08-10T08:15:00Z">
                  <w:rPr>
                    <w:ins w:id="27982" w:author="DuyNgo" w:date="2012-08-10T07:31:00Z"/>
                    <w:rFonts w:ascii="Calibri" w:eastAsia="Times New Roman" w:hAnsi="Calibri" w:cs="Calibri"/>
                    <w:color w:val="000000"/>
                    <w:sz w:val="20"/>
                    <w:szCs w:val="20"/>
                    <w:lang w:eastAsia="ja-JP"/>
                  </w:rPr>
                </w:rPrChange>
              </w:rPr>
            </w:pPr>
            <w:proofErr w:type="spellStart"/>
            <w:ins w:id="27983" w:author="DuyNgo" w:date="2012-08-10T07:31:00Z">
              <w:r w:rsidRPr="00303364">
                <w:rPr>
                  <w:rFonts w:eastAsia="Times New Roman" w:cstheme="minorHAnsi"/>
                  <w:color w:val="000000"/>
                  <w:sz w:val="24"/>
                  <w:szCs w:val="24"/>
                  <w:lang w:eastAsia="ja-JP"/>
                  <w:rPrChange w:id="27984" w:author="DuyNgo" w:date="2012-08-10T08:15:00Z">
                    <w:rPr>
                      <w:rFonts w:ascii="Calibri" w:eastAsia="Times New Roman" w:hAnsi="Calibri" w:cs="Calibri"/>
                      <w:b/>
                      <w:bCs/>
                      <w:color w:val="000000"/>
                      <w:sz w:val="28"/>
                      <w:szCs w:val="28"/>
                      <w:lang w:eastAsia="ja-JP"/>
                    </w:rPr>
                  </w:rPrChange>
                </w:rPr>
                <w:t>thachln</w:t>
              </w:r>
              <w:proofErr w:type="spellEnd"/>
            </w:ins>
          </w:p>
        </w:tc>
        <w:tc>
          <w:tcPr>
            <w:tcW w:w="12498" w:type="dxa"/>
            <w:tcBorders>
              <w:top w:val="nil"/>
              <w:left w:val="nil"/>
              <w:bottom w:val="nil"/>
              <w:right w:val="nil"/>
            </w:tcBorders>
            <w:shd w:val="clear" w:color="auto" w:fill="auto"/>
            <w:noWrap/>
            <w:vAlign w:val="bottom"/>
            <w:hideMark/>
            <w:tcPrChange w:id="2798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7986" w:author="DuyNgo" w:date="2012-08-10T07:31:00Z"/>
                <w:rFonts w:eastAsia="Times New Roman" w:cstheme="minorHAnsi"/>
                <w:color w:val="000000"/>
                <w:sz w:val="24"/>
                <w:szCs w:val="24"/>
                <w:lang w:eastAsia="ja-JP"/>
                <w:rPrChange w:id="27987" w:author="DuyNgo" w:date="2012-08-10T08:15:00Z">
                  <w:rPr>
                    <w:ins w:id="27988" w:author="DuyNgo" w:date="2012-08-10T07:31:00Z"/>
                    <w:rFonts w:ascii="Calibri" w:eastAsia="Times New Roman" w:hAnsi="Calibri" w:cs="Calibri"/>
                    <w:color w:val="000000"/>
                    <w:sz w:val="20"/>
                    <w:szCs w:val="20"/>
                    <w:lang w:eastAsia="ja-JP"/>
                  </w:rPr>
                </w:rPrChange>
              </w:rPr>
            </w:pPr>
            <w:ins w:id="27989" w:author="DuyNgo" w:date="2012-08-10T07:31:00Z">
              <w:r w:rsidRPr="00303364">
                <w:rPr>
                  <w:rFonts w:eastAsia="Times New Roman" w:cstheme="minorHAnsi"/>
                  <w:color w:val="000000"/>
                  <w:sz w:val="24"/>
                  <w:szCs w:val="24"/>
                  <w:lang w:eastAsia="ja-JP"/>
                  <w:rPrChange w:id="2799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7991"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27992" w:author="DuyNgo" w:date="2012-08-10T08:15:00Z">
                    <w:rPr>
                      <w:rFonts w:ascii="Calibri" w:eastAsia="Times New Roman" w:hAnsi="Calibri" w:cs="Calibri"/>
                      <w:b/>
                      <w:bCs/>
                      <w:color w:val="000000"/>
                      <w:sz w:val="28"/>
                      <w:szCs w:val="28"/>
                      <w:lang w:eastAsia="ja-JP"/>
                    </w:rPr>
                  </w:rPrChange>
                </w:rPr>
                <w:t>] Not re-use the logon user of the portal</w:t>
              </w:r>
            </w:ins>
          </w:p>
        </w:tc>
      </w:tr>
      <w:tr w:rsidR="00E13723" w:rsidRPr="00303364" w:rsidTr="00E13723">
        <w:trPr>
          <w:trHeight w:val="300"/>
          <w:ins w:id="27993" w:author="DuyNgo" w:date="2012-08-10T07:31:00Z"/>
          <w:trPrChange w:id="2799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799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7996" w:author="DuyNgo" w:date="2012-08-10T07:31:00Z"/>
                <w:rFonts w:eastAsia="Times New Roman" w:cstheme="minorHAnsi"/>
                <w:color w:val="000000"/>
                <w:sz w:val="24"/>
                <w:szCs w:val="24"/>
                <w:lang w:eastAsia="ja-JP"/>
                <w:rPrChange w:id="27997" w:author="DuyNgo" w:date="2012-08-10T08:15:00Z">
                  <w:rPr>
                    <w:ins w:id="27998" w:author="DuyNgo" w:date="2012-08-10T07:31:00Z"/>
                    <w:rFonts w:ascii="Calibri" w:eastAsia="Times New Roman" w:hAnsi="Calibri" w:cs="Calibri"/>
                    <w:color w:val="000000"/>
                    <w:lang w:eastAsia="ja-JP"/>
                  </w:rPr>
                </w:rPrChange>
              </w:rPr>
            </w:pPr>
            <w:ins w:id="27999" w:author="DuyNgo" w:date="2012-08-10T07:31:00Z">
              <w:r w:rsidRPr="00303364">
                <w:rPr>
                  <w:rFonts w:eastAsia="Times New Roman" w:cstheme="minorHAnsi"/>
                  <w:color w:val="000000"/>
                  <w:sz w:val="24"/>
                  <w:szCs w:val="24"/>
                  <w:lang w:eastAsia="ja-JP"/>
                  <w:rPrChange w:id="28000" w:author="DuyNgo" w:date="2012-08-10T08:15:00Z">
                    <w:rPr>
                      <w:rFonts w:ascii="Calibri" w:eastAsia="Times New Roman" w:hAnsi="Calibri" w:cs="Calibri"/>
                      <w:b/>
                      <w:bCs/>
                      <w:color w:val="000000"/>
                      <w:sz w:val="28"/>
                      <w:szCs w:val="28"/>
                      <w:lang w:eastAsia="ja-JP"/>
                    </w:rPr>
                  </w:rPrChange>
                </w:rPr>
                <w:t>4</w:t>
              </w:r>
            </w:ins>
          </w:p>
        </w:tc>
        <w:tc>
          <w:tcPr>
            <w:tcW w:w="862" w:type="dxa"/>
            <w:tcBorders>
              <w:top w:val="nil"/>
              <w:left w:val="nil"/>
              <w:bottom w:val="nil"/>
              <w:right w:val="nil"/>
            </w:tcBorders>
            <w:shd w:val="clear" w:color="auto" w:fill="auto"/>
            <w:noWrap/>
            <w:vAlign w:val="bottom"/>
            <w:hideMark/>
            <w:tcPrChange w:id="2800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002" w:author="DuyNgo" w:date="2012-08-10T07:31:00Z"/>
                <w:rFonts w:eastAsia="Times New Roman" w:cstheme="minorHAnsi"/>
                <w:color w:val="000000"/>
                <w:sz w:val="24"/>
                <w:szCs w:val="24"/>
                <w:lang w:eastAsia="ja-JP"/>
                <w:rPrChange w:id="28003" w:author="DuyNgo" w:date="2012-08-10T08:15:00Z">
                  <w:rPr>
                    <w:ins w:id="28004" w:author="DuyNgo" w:date="2012-08-10T07:31:00Z"/>
                    <w:rFonts w:ascii="Calibri" w:eastAsia="Times New Roman" w:hAnsi="Calibri" w:cs="Calibri"/>
                    <w:color w:val="000000"/>
                    <w:sz w:val="20"/>
                    <w:szCs w:val="20"/>
                    <w:lang w:eastAsia="ja-JP"/>
                  </w:rPr>
                </w:rPrChange>
              </w:rPr>
            </w:pPr>
            <w:ins w:id="28005" w:author="DuyNgo" w:date="2012-08-10T07:31:00Z">
              <w:r w:rsidRPr="00303364">
                <w:rPr>
                  <w:rFonts w:eastAsia="Times New Roman" w:cstheme="minorHAnsi"/>
                  <w:color w:val="000000"/>
                  <w:sz w:val="24"/>
                  <w:szCs w:val="24"/>
                  <w:lang w:eastAsia="ja-JP"/>
                  <w:rPrChange w:id="2800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00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008" w:author="DuyNgo" w:date="2012-08-10T07:31:00Z"/>
                <w:rFonts w:eastAsia="Times New Roman" w:cstheme="minorHAnsi"/>
                <w:color w:val="000000"/>
                <w:sz w:val="24"/>
                <w:szCs w:val="24"/>
                <w:lang w:eastAsia="ja-JP"/>
                <w:rPrChange w:id="28009" w:author="DuyNgo" w:date="2012-08-10T08:15:00Z">
                  <w:rPr>
                    <w:ins w:id="28010" w:author="DuyNgo" w:date="2012-08-10T07:31:00Z"/>
                    <w:rFonts w:ascii="Calibri" w:eastAsia="Times New Roman" w:hAnsi="Calibri" w:cs="Calibri"/>
                    <w:color w:val="000000"/>
                    <w:sz w:val="20"/>
                    <w:szCs w:val="20"/>
                    <w:lang w:eastAsia="ja-JP"/>
                  </w:rPr>
                </w:rPrChange>
              </w:rPr>
            </w:pPr>
            <w:ins w:id="28011" w:author="DuyNgo" w:date="2012-08-10T07:31:00Z">
              <w:r w:rsidRPr="00303364">
                <w:rPr>
                  <w:rFonts w:eastAsia="Times New Roman" w:cstheme="minorHAnsi"/>
                  <w:color w:val="000000"/>
                  <w:sz w:val="24"/>
                  <w:szCs w:val="24"/>
                  <w:lang w:eastAsia="ja-JP"/>
                  <w:rPrChange w:id="2801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801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014" w:author="DuyNgo" w:date="2012-08-10T07:31:00Z"/>
                <w:rFonts w:eastAsia="Times New Roman" w:cstheme="minorHAnsi"/>
                <w:color w:val="000000"/>
                <w:sz w:val="24"/>
                <w:szCs w:val="24"/>
                <w:lang w:eastAsia="ja-JP"/>
                <w:rPrChange w:id="28015" w:author="DuyNgo" w:date="2012-08-10T08:15:00Z">
                  <w:rPr>
                    <w:ins w:id="28016" w:author="DuyNgo" w:date="2012-08-10T07:31:00Z"/>
                    <w:rFonts w:ascii="Calibri" w:eastAsia="Times New Roman" w:hAnsi="Calibri" w:cs="Calibri"/>
                    <w:color w:val="000000"/>
                    <w:sz w:val="20"/>
                    <w:szCs w:val="20"/>
                    <w:lang w:eastAsia="ja-JP"/>
                  </w:rPr>
                </w:rPrChange>
              </w:rPr>
            </w:pPr>
            <w:ins w:id="28017" w:author="DuyNgo" w:date="2012-08-10T07:31:00Z">
              <w:r w:rsidRPr="00303364">
                <w:rPr>
                  <w:rFonts w:eastAsia="Times New Roman" w:cstheme="minorHAnsi"/>
                  <w:color w:val="000000"/>
                  <w:sz w:val="24"/>
                  <w:szCs w:val="24"/>
                  <w:lang w:eastAsia="ja-JP"/>
                  <w:rPrChange w:id="28018"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801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020" w:author="DuyNgo" w:date="2012-08-10T07:31:00Z"/>
                <w:rFonts w:eastAsia="Times New Roman" w:cstheme="minorHAnsi"/>
                <w:color w:val="000000"/>
                <w:sz w:val="24"/>
                <w:szCs w:val="24"/>
                <w:lang w:eastAsia="ja-JP"/>
                <w:rPrChange w:id="28021" w:author="DuyNgo" w:date="2012-08-10T08:15:00Z">
                  <w:rPr>
                    <w:ins w:id="28022" w:author="DuyNgo" w:date="2012-08-10T07:31:00Z"/>
                    <w:rFonts w:ascii="Calibri" w:eastAsia="Times New Roman" w:hAnsi="Calibri" w:cs="Calibri"/>
                    <w:color w:val="000000"/>
                    <w:sz w:val="20"/>
                    <w:szCs w:val="20"/>
                    <w:lang w:eastAsia="ja-JP"/>
                  </w:rPr>
                </w:rPrChange>
              </w:rPr>
            </w:pPr>
            <w:proofErr w:type="spellStart"/>
            <w:ins w:id="28023" w:author="DuyNgo" w:date="2012-08-10T07:31:00Z">
              <w:r w:rsidRPr="00303364">
                <w:rPr>
                  <w:rFonts w:eastAsia="Times New Roman" w:cstheme="minorHAnsi"/>
                  <w:color w:val="000000"/>
                  <w:sz w:val="24"/>
                  <w:szCs w:val="24"/>
                  <w:lang w:eastAsia="ja-JP"/>
                  <w:rPrChange w:id="2802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802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026" w:author="DuyNgo" w:date="2012-08-10T07:31:00Z"/>
                <w:rFonts w:eastAsia="Times New Roman" w:cstheme="minorHAnsi"/>
                <w:color w:val="000000"/>
                <w:sz w:val="24"/>
                <w:szCs w:val="24"/>
                <w:lang w:eastAsia="ja-JP"/>
                <w:rPrChange w:id="28027" w:author="DuyNgo" w:date="2012-08-10T08:15:00Z">
                  <w:rPr>
                    <w:ins w:id="28028" w:author="DuyNgo" w:date="2012-08-10T07:31:00Z"/>
                    <w:rFonts w:ascii="Calibri" w:eastAsia="Times New Roman" w:hAnsi="Calibri" w:cs="Calibri"/>
                    <w:color w:val="000000"/>
                    <w:sz w:val="20"/>
                    <w:szCs w:val="20"/>
                    <w:lang w:eastAsia="ja-JP"/>
                  </w:rPr>
                </w:rPrChange>
              </w:rPr>
            </w:pPr>
            <w:ins w:id="28029" w:author="DuyNgo" w:date="2012-08-10T07:31:00Z">
              <w:r w:rsidRPr="00303364">
                <w:rPr>
                  <w:rFonts w:eastAsia="Times New Roman" w:cstheme="minorHAnsi"/>
                  <w:color w:val="000000"/>
                  <w:sz w:val="24"/>
                  <w:szCs w:val="24"/>
                  <w:lang w:eastAsia="ja-JP"/>
                  <w:rPrChange w:id="2803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8031"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8032" w:author="DuyNgo" w:date="2012-08-10T08:15:00Z">
                    <w:rPr>
                      <w:rFonts w:ascii="Calibri" w:eastAsia="Times New Roman" w:hAnsi="Calibri" w:cs="Calibri"/>
                      <w:b/>
                      <w:bCs/>
                      <w:color w:val="000000"/>
                      <w:sz w:val="28"/>
                      <w:szCs w:val="28"/>
                      <w:lang w:eastAsia="ja-JP"/>
                    </w:rPr>
                  </w:rPrChange>
                </w:rPr>
                <w:t>]  Java build path of project is configured not well</w:t>
              </w:r>
            </w:ins>
          </w:p>
        </w:tc>
      </w:tr>
      <w:tr w:rsidR="00E13723" w:rsidRPr="00303364" w:rsidTr="00E13723">
        <w:trPr>
          <w:trHeight w:val="300"/>
          <w:ins w:id="28033" w:author="DuyNgo" w:date="2012-08-10T07:31:00Z"/>
          <w:trPrChange w:id="2803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03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036" w:author="DuyNgo" w:date="2012-08-10T07:31:00Z"/>
                <w:rFonts w:eastAsia="Times New Roman" w:cstheme="minorHAnsi"/>
                <w:color w:val="000000"/>
                <w:sz w:val="24"/>
                <w:szCs w:val="24"/>
                <w:lang w:eastAsia="ja-JP"/>
                <w:rPrChange w:id="28037" w:author="DuyNgo" w:date="2012-08-10T08:15:00Z">
                  <w:rPr>
                    <w:ins w:id="28038" w:author="DuyNgo" w:date="2012-08-10T07:31:00Z"/>
                    <w:rFonts w:ascii="Calibri" w:eastAsia="Times New Roman" w:hAnsi="Calibri" w:cs="Calibri"/>
                    <w:color w:val="000000"/>
                    <w:lang w:eastAsia="ja-JP"/>
                  </w:rPr>
                </w:rPrChange>
              </w:rPr>
            </w:pPr>
            <w:ins w:id="28039" w:author="DuyNgo" w:date="2012-08-10T07:31:00Z">
              <w:r w:rsidRPr="00303364">
                <w:rPr>
                  <w:rFonts w:eastAsia="Times New Roman" w:cstheme="minorHAnsi"/>
                  <w:color w:val="000000"/>
                  <w:sz w:val="24"/>
                  <w:szCs w:val="24"/>
                  <w:lang w:eastAsia="ja-JP"/>
                  <w:rPrChange w:id="28040" w:author="DuyNgo" w:date="2012-08-10T08:15:00Z">
                    <w:rPr>
                      <w:rFonts w:ascii="Calibri" w:eastAsia="Times New Roman" w:hAnsi="Calibri" w:cs="Calibri"/>
                      <w:b/>
                      <w:bCs/>
                      <w:color w:val="000000"/>
                      <w:sz w:val="28"/>
                      <w:szCs w:val="28"/>
                      <w:lang w:eastAsia="ja-JP"/>
                    </w:rPr>
                  </w:rPrChange>
                </w:rPr>
                <w:t>5</w:t>
              </w:r>
            </w:ins>
          </w:p>
        </w:tc>
        <w:tc>
          <w:tcPr>
            <w:tcW w:w="862" w:type="dxa"/>
            <w:tcBorders>
              <w:top w:val="nil"/>
              <w:left w:val="nil"/>
              <w:bottom w:val="nil"/>
              <w:right w:val="nil"/>
            </w:tcBorders>
            <w:shd w:val="clear" w:color="auto" w:fill="auto"/>
            <w:noWrap/>
            <w:vAlign w:val="bottom"/>
            <w:hideMark/>
            <w:tcPrChange w:id="2804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042" w:author="DuyNgo" w:date="2012-08-10T07:31:00Z"/>
                <w:rFonts w:eastAsia="Times New Roman" w:cstheme="minorHAnsi"/>
                <w:color w:val="000000"/>
                <w:sz w:val="24"/>
                <w:szCs w:val="24"/>
                <w:lang w:eastAsia="ja-JP"/>
                <w:rPrChange w:id="28043" w:author="DuyNgo" w:date="2012-08-10T08:15:00Z">
                  <w:rPr>
                    <w:ins w:id="28044" w:author="DuyNgo" w:date="2012-08-10T07:31:00Z"/>
                    <w:rFonts w:ascii="Calibri" w:eastAsia="Times New Roman" w:hAnsi="Calibri" w:cs="Calibri"/>
                    <w:color w:val="000000"/>
                    <w:sz w:val="20"/>
                    <w:szCs w:val="20"/>
                    <w:lang w:eastAsia="ja-JP"/>
                  </w:rPr>
                </w:rPrChange>
              </w:rPr>
            </w:pPr>
            <w:ins w:id="28045" w:author="DuyNgo" w:date="2012-08-10T07:31:00Z">
              <w:r w:rsidRPr="00303364">
                <w:rPr>
                  <w:rFonts w:eastAsia="Times New Roman" w:cstheme="minorHAnsi"/>
                  <w:color w:val="000000"/>
                  <w:sz w:val="24"/>
                  <w:szCs w:val="24"/>
                  <w:lang w:eastAsia="ja-JP"/>
                  <w:rPrChange w:id="2804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04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048" w:author="DuyNgo" w:date="2012-08-10T07:31:00Z"/>
                <w:rFonts w:eastAsia="Times New Roman" w:cstheme="minorHAnsi"/>
                <w:color w:val="000000"/>
                <w:sz w:val="24"/>
                <w:szCs w:val="24"/>
                <w:lang w:eastAsia="ja-JP"/>
                <w:rPrChange w:id="28049" w:author="DuyNgo" w:date="2012-08-10T08:15:00Z">
                  <w:rPr>
                    <w:ins w:id="28050" w:author="DuyNgo" w:date="2012-08-10T07:31:00Z"/>
                    <w:rFonts w:ascii="Calibri" w:eastAsia="Times New Roman" w:hAnsi="Calibri" w:cs="Calibri"/>
                    <w:color w:val="000000"/>
                    <w:sz w:val="20"/>
                    <w:szCs w:val="20"/>
                    <w:lang w:eastAsia="ja-JP"/>
                  </w:rPr>
                </w:rPrChange>
              </w:rPr>
            </w:pPr>
            <w:ins w:id="28051" w:author="DuyNgo" w:date="2012-08-10T07:31:00Z">
              <w:r w:rsidRPr="00303364">
                <w:rPr>
                  <w:rFonts w:eastAsia="Times New Roman" w:cstheme="minorHAnsi"/>
                  <w:color w:val="000000"/>
                  <w:sz w:val="24"/>
                  <w:szCs w:val="24"/>
                  <w:lang w:eastAsia="ja-JP"/>
                  <w:rPrChange w:id="28052"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2805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054" w:author="DuyNgo" w:date="2012-08-10T07:31:00Z"/>
                <w:rFonts w:eastAsia="Times New Roman" w:cstheme="minorHAnsi"/>
                <w:color w:val="000000"/>
                <w:sz w:val="24"/>
                <w:szCs w:val="24"/>
                <w:lang w:eastAsia="ja-JP"/>
                <w:rPrChange w:id="28055" w:author="DuyNgo" w:date="2012-08-10T08:15:00Z">
                  <w:rPr>
                    <w:ins w:id="28056" w:author="DuyNgo" w:date="2012-08-10T07:31:00Z"/>
                    <w:rFonts w:ascii="Calibri" w:eastAsia="Times New Roman" w:hAnsi="Calibri" w:cs="Calibri"/>
                    <w:color w:val="000000"/>
                    <w:sz w:val="20"/>
                    <w:szCs w:val="20"/>
                    <w:lang w:eastAsia="ja-JP"/>
                  </w:rPr>
                </w:rPrChange>
              </w:rPr>
            </w:pPr>
            <w:ins w:id="28057" w:author="DuyNgo" w:date="2012-08-10T07:31:00Z">
              <w:r w:rsidRPr="00303364">
                <w:rPr>
                  <w:rFonts w:eastAsia="Times New Roman" w:cstheme="minorHAnsi"/>
                  <w:color w:val="000000"/>
                  <w:sz w:val="24"/>
                  <w:szCs w:val="24"/>
                  <w:lang w:eastAsia="ja-JP"/>
                  <w:rPrChange w:id="28058"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2805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060" w:author="DuyNgo" w:date="2012-08-10T07:31:00Z"/>
                <w:rFonts w:eastAsia="Times New Roman" w:cstheme="minorHAnsi"/>
                <w:color w:val="000000"/>
                <w:sz w:val="24"/>
                <w:szCs w:val="24"/>
                <w:lang w:eastAsia="ja-JP"/>
                <w:rPrChange w:id="28061" w:author="DuyNgo" w:date="2012-08-10T08:15:00Z">
                  <w:rPr>
                    <w:ins w:id="28062" w:author="DuyNgo" w:date="2012-08-10T07:31:00Z"/>
                    <w:rFonts w:ascii="Calibri" w:eastAsia="Times New Roman" w:hAnsi="Calibri" w:cs="Calibri"/>
                    <w:color w:val="000000"/>
                    <w:sz w:val="20"/>
                    <w:szCs w:val="20"/>
                    <w:lang w:eastAsia="ja-JP"/>
                  </w:rPr>
                </w:rPrChange>
              </w:rPr>
            </w:pPr>
            <w:proofErr w:type="spellStart"/>
            <w:ins w:id="28063" w:author="DuyNgo" w:date="2012-08-10T07:31:00Z">
              <w:r w:rsidRPr="00303364">
                <w:rPr>
                  <w:rFonts w:eastAsia="Times New Roman" w:cstheme="minorHAnsi"/>
                  <w:color w:val="000000"/>
                  <w:sz w:val="24"/>
                  <w:szCs w:val="24"/>
                  <w:lang w:eastAsia="ja-JP"/>
                  <w:rPrChange w:id="2806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806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066" w:author="DuyNgo" w:date="2012-08-10T07:31:00Z"/>
                <w:rFonts w:eastAsia="Times New Roman" w:cstheme="minorHAnsi"/>
                <w:color w:val="000000"/>
                <w:sz w:val="24"/>
                <w:szCs w:val="24"/>
                <w:lang w:eastAsia="ja-JP"/>
                <w:rPrChange w:id="28067" w:author="DuyNgo" w:date="2012-08-10T08:15:00Z">
                  <w:rPr>
                    <w:ins w:id="28068" w:author="DuyNgo" w:date="2012-08-10T07:31:00Z"/>
                    <w:rFonts w:ascii="Calibri" w:eastAsia="Times New Roman" w:hAnsi="Calibri" w:cs="Calibri"/>
                    <w:color w:val="000000"/>
                    <w:sz w:val="20"/>
                    <w:szCs w:val="20"/>
                    <w:lang w:eastAsia="ja-JP"/>
                  </w:rPr>
                </w:rPrChange>
              </w:rPr>
            </w:pPr>
            <w:ins w:id="28069" w:author="DuyNgo" w:date="2012-08-10T07:31:00Z">
              <w:r w:rsidRPr="00303364">
                <w:rPr>
                  <w:rFonts w:eastAsia="Times New Roman" w:cstheme="minorHAnsi"/>
                  <w:color w:val="000000"/>
                  <w:sz w:val="24"/>
                  <w:szCs w:val="24"/>
                  <w:lang w:eastAsia="ja-JP"/>
                  <w:rPrChange w:id="2807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8071"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8072" w:author="DuyNgo" w:date="2012-08-10T08:15:00Z">
                    <w:rPr>
                      <w:rFonts w:ascii="Calibri" w:eastAsia="Times New Roman" w:hAnsi="Calibri" w:cs="Calibri"/>
                      <w:b/>
                      <w:bCs/>
                      <w:color w:val="000000"/>
                      <w:sz w:val="28"/>
                      <w:szCs w:val="28"/>
                      <w:lang w:eastAsia="ja-JP"/>
                    </w:rPr>
                  </w:rPrChange>
                </w:rPr>
                <w:t xml:space="preserve">] Done re-use DAO layer in </w:t>
              </w:r>
              <w:proofErr w:type="spellStart"/>
              <w:r w:rsidRPr="00303364">
                <w:rPr>
                  <w:rFonts w:eastAsia="Times New Roman" w:cstheme="minorHAnsi"/>
                  <w:color w:val="000000"/>
                  <w:sz w:val="24"/>
                  <w:szCs w:val="24"/>
                  <w:lang w:eastAsia="ja-JP"/>
                  <w:rPrChange w:id="28073" w:author="DuyNgo" w:date="2012-08-10T08:15:00Z">
                    <w:rPr>
                      <w:rFonts w:ascii="Calibri" w:eastAsia="Times New Roman" w:hAnsi="Calibri" w:cs="Calibri"/>
                      <w:b/>
                      <w:bCs/>
                      <w:color w:val="000000"/>
                      <w:sz w:val="28"/>
                      <w:szCs w:val="28"/>
                      <w:lang w:eastAsia="ja-JP"/>
                    </w:rPr>
                  </w:rPrChange>
                </w:rPr>
                <w:t>DaoCommon</w:t>
              </w:r>
              <w:proofErr w:type="spellEnd"/>
            </w:ins>
          </w:p>
        </w:tc>
      </w:tr>
      <w:tr w:rsidR="00E13723" w:rsidRPr="00303364" w:rsidTr="00E13723">
        <w:trPr>
          <w:trHeight w:val="300"/>
          <w:ins w:id="28074" w:author="DuyNgo" w:date="2012-08-10T07:31:00Z"/>
          <w:trPrChange w:id="2807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07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077" w:author="DuyNgo" w:date="2012-08-10T07:31:00Z"/>
                <w:rFonts w:eastAsia="Times New Roman" w:cstheme="minorHAnsi"/>
                <w:color w:val="000000"/>
                <w:sz w:val="24"/>
                <w:szCs w:val="24"/>
                <w:lang w:eastAsia="ja-JP"/>
                <w:rPrChange w:id="28078" w:author="DuyNgo" w:date="2012-08-10T08:15:00Z">
                  <w:rPr>
                    <w:ins w:id="28079" w:author="DuyNgo" w:date="2012-08-10T07:31:00Z"/>
                    <w:rFonts w:ascii="Calibri" w:eastAsia="Times New Roman" w:hAnsi="Calibri" w:cs="Calibri"/>
                    <w:color w:val="000000"/>
                    <w:lang w:eastAsia="ja-JP"/>
                  </w:rPr>
                </w:rPrChange>
              </w:rPr>
            </w:pPr>
            <w:ins w:id="28080" w:author="DuyNgo" w:date="2012-08-10T07:31:00Z">
              <w:r w:rsidRPr="00303364">
                <w:rPr>
                  <w:rFonts w:eastAsia="Times New Roman" w:cstheme="minorHAnsi"/>
                  <w:color w:val="000000"/>
                  <w:sz w:val="24"/>
                  <w:szCs w:val="24"/>
                  <w:lang w:eastAsia="ja-JP"/>
                  <w:rPrChange w:id="28081" w:author="DuyNgo" w:date="2012-08-10T08:15:00Z">
                    <w:rPr>
                      <w:rFonts w:ascii="Calibri" w:eastAsia="Times New Roman" w:hAnsi="Calibri" w:cs="Calibri"/>
                      <w:b/>
                      <w:bCs/>
                      <w:color w:val="000000"/>
                      <w:sz w:val="28"/>
                      <w:szCs w:val="28"/>
                      <w:lang w:eastAsia="ja-JP"/>
                    </w:rPr>
                  </w:rPrChange>
                </w:rPr>
                <w:t>6</w:t>
              </w:r>
            </w:ins>
          </w:p>
        </w:tc>
        <w:tc>
          <w:tcPr>
            <w:tcW w:w="862" w:type="dxa"/>
            <w:tcBorders>
              <w:top w:val="nil"/>
              <w:left w:val="nil"/>
              <w:bottom w:val="nil"/>
              <w:right w:val="nil"/>
            </w:tcBorders>
            <w:shd w:val="clear" w:color="auto" w:fill="auto"/>
            <w:noWrap/>
            <w:vAlign w:val="bottom"/>
            <w:hideMark/>
            <w:tcPrChange w:id="2808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083" w:author="DuyNgo" w:date="2012-08-10T07:31:00Z"/>
                <w:rFonts w:eastAsia="Times New Roman" w:cstheme="minorHAnsi"/>
                <w:color w:val="000000"/>
                <w:sz w:val="24"/>
                <w:szCs w:val="24"/>
                <w:lang w:eastAsia="ja-JP"/>
                <w:rPrChange w:id="28084" w:author="DuyNgo" w:date="2012-08-10T08:15:00Z">
                  <w:rPr>
                    <w:ins w:id="28085" w:author="DuyNgo" w:date="2012-08-10T07:31:00Z"/>
                    <w:rFonts w:ascii="Calibri" w:eastAsia="Times New Roman" w:hAnsi="Calibri" w:cs="Calibri"/>
                    <w:color w:val="000000"/>
                    <w:sz w:val="20"/>
                    <w:szCs w:val="20"/>
                    <w:lang w:eastAsia="ja-JP"/>
                  </w:rPr>
                </w:rPrChange>
              </w:rPr>
            </w:pPr>
            <w:ins w:id="28086" w:author="DuyNgo" w:date="2012-08-10T07:31:00Z">
              <w:r w:rsidRPr="00303364">
                <w:rPr>
                  <w:rFonts w:eastAsia="Times New Roman" w:cstheme="minorHAnsi"/>
                  <w:color w:val="000000"/>
                  <w:sz w:val="24"/>
                  <w:szCs w:val="24"/>
                  <w:lang w:eastAsia="ja-JP"/>
                  <w:rPrChange w:id="2808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08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089" w:author="DuyNgo" w:date="2012-08-10T07:31:00Z"/>
                <w:rFonts w:eastAsia="Times New Roman" w:cstheme="minorHAnsi"/>
                <w:color w:val="000000"/>
                <w:sz w:val="24"/>
                <w:szCs w:val="24"/>
                <w:lang w:eastAsia="ja-JP"/>
                <w:rPrChange w:id="28090" w:author="DuyNgo" w:date="2012-08-10T08:15:00Z">
                  <w:rPr>
                    <w:ins w:id="28091" w:author="DuyNgo" w:date="2012-08-10T07:31:00Z"/>
                    <w:rFonts w:ascii="Calibri" w:eastAsia="Times New Roman" w:hAnsi="Calibri" w:cs="Calibri"/>
                    <w:color w:val="000000"/>
                    <w:sz w:val="20"/>
                    <w:szCs w:val="20"/>
                    <w:lang w:eastAsia="ja-JP"/>
                  </w:rPr>
                </w:rPrChange>
              </w:rPr>
            </w:pPr>
            <w:ins w:id="28092" w:author="DuyNgo" w:date="2012-08-10T07:31:00Z">
              <w:r w:rsidRPr="00303364">
                <w:rPr>
                  <w:rFonts w:eastAsia="Times New Roman" w:cstheme="minorHAnsi"/>
                  <w:color w:val="000000"/>
                  <w:sz w:val="24"/>
                  <w:szCs w:val="24"/>
                  <w:lang w:eastAsia="ja-JP"/>
                  <w:rPrChange w:id="2809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809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095" w:author="DuyNgo" w:date="2012-08-10T07:31:00Z"/>
                <w:rFonts w:eastAsia="Times New Roman" w:cstheme="minorHAnsi"/>
                <w:color w:val="000000"/>
                <w:sz w:val="24"/>
                <w:szCs w:val="24"/>
                <w:lang w:eastAsia="ja-JP"/>
                <w:rPrChange w:id="28096" w:author="DuyNgo" w:date="2012-08-10T08:15:00Z">
                  <w:rPr>
                    <w:ins w:id="28097" w:author="DuyNgo" w:date="2012-08-10T07:31:00Z"/>
                    <w:rFonts w:ascii="Calibri" w:eastAsia="Times New Roman" w:hAnsi="Calibri" w:cs="Calibri"/>
                    <w:color w:val="000000"/>
                    <w:sz w:val="20"/>
                    <w:szCs w:val="20"/>
                    <w:lang w:eastAsia="ja-JP"/>
                  </w:rPr>
                </w:rPrChange>
              </w:rPr>
            </w:pPr>
            <w:ins w:id="28098" w:author="DuyNgo" w:date="2012-08-10T07:31:00Z">
              <w:r w:rsidRPr="00303364">
                <w:rPr>
                  <w:rFonts w:eastAsia="Times New Roman" w:cstheme="minorHAnsi"/>
                  <w:color w:val="000000"/>
                  <w:sz w:val="24"/>
                  <w:szCs w:val="24"/>
                  <w:lang w:eastAsia="ja-JP"/>
                  <w:rPrChange w:id="2809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810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101" w:author="DuyNgo" w:date="2012-08-10T07:31:00Z"/>
                <w:rFonts w:eastAsia="Times New Roman" w:cstheme="minorHAnsi"/>
                <w:color w:val="000000"/>
                <w:sz w:val="24"/>
                <w:szCs w:val="24"/>
                <w:lang w:eastAsia="ja-JP"/>
                <w:rPrChange w:id="28102" w:author="DuyNgo" w:date="2012-08-10T08:15:00Z">
                  <w:rPr>
                    <w:ins w:id="28103" w:author="DuyNgo" w:date="2012-08-10T07:31:00Z"/>
                    <w:rFonts w:ascii="Calibri" w:eastAsia="Times New Roman" w:hAnsi="Calibri" w:cs="Calibri"/>
                    <w:color w:val="000000"/>
                    <w:sz w:val="20"/>
                    <w:szCs w:val="20"/>
                    <w:lang w:eastAsia="ja-JP"/>
                  </w:rPr>
                </w:rPrChange>
              </w:rPr>
            </w:pPr>
            <w:proofErr w:type="spellStart"/>
            <w:ins w:id="28104" w:author="DuyNgo" w:date="2012-08-10T07:31:00Z">
              <w:r w:rsidRPr="00303364">
                <w:rPr>
                  <w:rFonts w:eastAsia="Times New Roman" w:cstheme="minorHAnsi"/>
                  <w:color w:val="000000"/>
                  <w:sz w:val="24"/>
                  <w:szCs w:val="24"/>
                  <w:lang w:eastAsia="ja-JP"/>
                  <w:rPrChange w:id="28105"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810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107" w:author="DuyNgo" w:date="2012-08-10T07:31:00Z"/>
                <w:rFonts w:eastAsia="Times New Roman" w:cstheme="minorHAnsi"/>
                <w:color w:val="000000"/>
                <w:sz w:val="24"/>
                <w:szCs w:val="24"/>
                <w:lang w:eastAsia="ja-JP"/>
                <w:rPrChange w:id="28108" w:author="DuyNgo" w:date="2012-08-10T08:15:00Z">
                  <w:rPr>
                    <w:ins w:id="28109" w:author="DuyNgo" w:date="2012-08-10T07:31:00Z"/>
                    <w:rFonts w:ascii="Calibri" w:eastAsia="Times New Roman" w:hAnsi="Calibri" w:cs="Calibri"/>
                    <w:color w:val="000000"/>
                    <w:sz w:val="20"/>
                    <w:szCs w:val="20"/>
                    <w:lang w:eastAsia="ja-JP"/>
                  </w:rPr>
                </w:rPrChange>
              </w:rPr>
            </w:pPr>
            <w:ins w:id="28110" w:author="DuyNgo" w:date="2012-08-10T07:31:00Z">
              <w:r w:rsidRPr="00303364">
                <w:rPr>
                  <w:rFonts w:eastAsia="Times New Roman" w:cstheme="minorHAnsi"/>
                  <w:color w:val="000000"/>
                  <w:sz w:val="24"/>
                  <w:szCs w:val="24"/>
                  <w:lang w:eastAsia="ja-JP"/>
                  <w:rPrChange w:id="2811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8112"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8113" w:author="DuyNgo" w:date="2012-08-10T08:15:00Z">
                    <w:rPr>
                      <w:rFonts w:ascii="Calibri" w:eastAsia="Times New Roman" w:hAnsi="Calibri" w:cs="Calibri"/>
                      <w:b/>
                      <w:bCs/>
                      <w:color w:val="000000"/>
                      <w:sz w:val="28"/>
                      <w:szCs w:val="28"/>
                      <w:lang w:eastAsia="ja-JP"/>
                    </w:rPr>
                  </w:rPrChange>
                </w:rPr>
                <w:t>] Output file of Log4j is configured not good</w:t>
              </w:r>
            </w:ins>
          </w:p>
        </w:tc>
      </w:tr>
      <w:tr w:rsidR="00E13723" w:rsidRPr="00303364" w:rsidTr="00E13723">
        <w:trPr>
          <w:trHeight w:val="300"/>
          <w:ins w:id="28114" w:author="DuyNgo" w:date="2012-08-10T07:31:00Z"/>
          <w:trPrChange w:id="2811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11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117" w:author="DuyNgo" w:date="2012-08-10T07:31:00Z"/>
                <w:rFonts w:eastAsia="Times New Roman" w:cstheme="minorHAnsi"/>
                <w:color w:val="000000"/>
                <w:sz w:val="24"/>
                <w:szCs w:val="24"/>
                <w:lang w:eastAsia="ja-JP"/>
                <w:rPrChange w:id="28118" w:author="DuyNgo" w:date="2012-08-10T08:15:00Z">
                  <w:rPr>
                    <w:ins w:id="28119" w:author="DuyNgo" w:date="2012-08-10T07:31:00Z"/>
                    <w:rFonts w:ascii="Calibri" w:eastAsia="Times New Roman" w:hAnsi="Calibri" w:cs="Calibri"/>
                    <w:color w:val="000000"/>
                    <w:lang w:eastAsia="ja-JP"/>
                  </w:rPr>
                </w:rPrChange>
              </w:rPr>
            </w:pPr>
            <w:ins w:id="28120" w:author="DuyNgo" w:date="2012-08-10T07:31:00Z">
              <w:r w:rsidRPr="00303364">
                <w:rPr>
                  <w:rFonts w:eastAsia="Times New Roman" w:cstheme="minorHAnsi"/>
                  <w:color w:val="000000"/>
                  <w:sz w:val="24"/>
                  <w:szCs w:val="24"/>
                  <w:lang w:eastAsia="ja-JP"/>
                  <w:rPrChange w:id="28121" w:author="DuyNgo" w:date="2012-08-10T08:15:00Z">
                    <w:rPr>
                      <w:rFonts w:ascii="Calibri" w:eastAsia="Times New Roman" w:hAnsi="Calibri" w:cs="Calibri"/>
                      <w:b/>
                      <w:bCs/>
                      <w:color w:val="000000"/>
                      <w:sz w:val="28"/>
                      <w:szCs w:val="28"/>
                      <w:lang w:eastAsia="ja-JP"/>
                    </w:rPr>
                  </w:rPrChange>
                </w:rPr>
                <w:t>7</w:t>
              </w:r>
            </w:ins>
          </w:p>
        </w:tc>
        <w:tc>
          <w:tcPr>
            <w:tcW w:w="862" w:type="dxa"/>
            <w:tcBorders>
              <w:top w:val="nil"/>
              <w:left w:val="nil"/>
              <w:bottom w:val="nil"/>
              <w:right w:val="nil"/>
            </w:tcBorders>
            <w:shd w:val="clear" w:color="auto" w:fill="auto"/>
            <w:noWrap/>
            <w:vAlign w:val="bottom"/>
            <w:hideMark/>
            <w:tcPrChange w:id="2812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123" w:author="DuyNgo" w:date="2012-08-10T07:31:00Z"/>
                <w:rFonts w:eastAsia="Times New Roman" w:cstheme="minorHAnsi"/>
                <w:color w:val="000000"/>
                <w:sz w:val="24"/>
                <w:szCs w:val="24"/>
                <w:lang w:eastAsia="ja-JP"/>
                <w:rPrChange w:id="28124" w:author="DuyNgo" w:date="2012-08-10T08:15:00Z">
                  <w:rPr>
                    <w:ins w:id="28125" w:author="DuyNgo" w:date="2012-08-10T07:31:00Z"/>
                    <w:rFonts w:ascii="Calibri" w:eastAsia="Times New Roman" w:hAnsi="Calibri" w:cs="Calibri"/>
                    <w:color w:val="000000"/>
                    <w:sz w:val="20"/>
                    <w:szCs w:val="20"/>
                    <w:lang w:eastAsia="ja-JP"/>
                  </w:rPr>
                </w:rPrChange>
              </w:rPr>
            </w:pPr>
            <w:ins w:id="28126" w:author="DuyNgo" w:date="2012-08-10T07:31:00Z">
              <w:r w:rsidRPr="00303364">
                <w:rPr>
                  <w:rFonts w:eastAsia="Times New Roman" w:cstheme="minorHAnsi"/>
                  <w:color w:val="000000"/>
                  <w:sz w:val="24"/>
                  <w:szCs w:val="24"/>
                  <w:lang w:eastAsia="ja-JP"/>
                  <w:rPrChange w:id="2812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12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129" w:author="DuyNgo" w:date="2012-08-10T07:31:00Z"/>
                <w:rFonts w:eastAsia="Times New Roman" w:cstheme="minorHAnsi"/>
                <w:color w:val="000000"/>
                <w:sz w:val="24"/>
                <w:szCs w:val="24"/>
                <w:lang w:eastAsia="ja-JP"/>
                <w:rPrChange w:id="28130" w:author="DuyNgo" w:date="2012-08-10T08:15:00Z">
                  <w:rPr>
                    <w:ins w:id="28131" w:author="DuyNgo" w:date="2012-08-10T07:31:00Z"/>
                    <w:rFonts w:ascii="Calibri" w:eastAsia="Times New Roman" w:hAnsi="Calibri" w:cs="Calibri"/>
                    <w:color w:val="000000"/>
                    <w:sz w:val="20"/>
                    <w:szCs w:val="20"/>
                    <w:lang w:eastAsia="ja-JP"/>
                  </w:rPr>
                </w:rPrChange>
              </w:rPr>
            </w:pPr>
            <w:ins w:id="28132" w:author="DuyNgo" w:date="2012-08-10T07:31:00Z">
              <w:r w:rsidRPr="00303364">
                <w:rPr>
                  <w:rFonts w:eastAsia="Times New Roman" w:cstheme="minorHAnsi"/>
                  <w:color w:val="000000"/>
                  <w:sz w:val="24"/>
                  <w:szCs w:val="24"/>
                  <w:lang w:eastAsia="ja-JP"/>
                  <w:rPrChange w:id="2813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813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135" w:author="DuyNgo" w:date="2012-08-10T07:31:00Z"/>
                <w:rFonts w:eastAsia="Times New Roman" w:cstheme="minorHAnsi"/>
                <w:color w:val="000000"/>
                <w:sz w:val="24"/>
                <w:szCs w:val="24"/>
                <w:lang w:eastAsia="ja-JP"/>
                <w:rPrChange w:id="28136" w:author="DuyNgo" w:date="2012-08-10T08:15:00Z">
                  <w:rPr>
                    <w:ins w:id="28137" w:author="DuyNgo" w:date="2012-08-10T07:31:00Z"/>
                    <w:rFonts w:ascii="Calibri" w:eastAsia="Times New Roman" w:hAnsi="Calibri" w:cs="Calibri"/>
                    <w:color w:val="000000"/>
                    <w:sz w:val="20"/>
                    <w:szCs w:val="20"/>
                    <w:lang w:eastAsia="ja-JP"/>
                  </w:rPr>
                </w:rPrChange>
              </w:rPr>
            </w:pPr>
            <w:ins w:id="28138" w:author="DuyNgo" w:date="2012-08-10T07:31:00Z">
              <w:r w:rsidRPr="00303364">
                <w:rPr>
                  <w:rFonts w:eastAsia="Times New Roman" w:cstheme="minorHAnsi"/>
                  <w:color w:val="000000"/>
                  <w:sz w:val="24"/>
                  <w:szCs w:val="24"/>
                  <w:lang w:eastAsia="ja-JP"/>
                  <w:rPrChange w:id="2813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814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141" w:author="DuyNgo" w:date="2012-08-10T07:31:00Z"/>
                <w:rFonts w:eastAsia="Times New Roman" w:cstheme="minorHAnsi"/>
                <w:color w:val="000000"/>
                <w:sz w:val="24"/>
                <w:szCs w:val="24"/>
                <w:lang w:eastAsia="ja-JP"/>
                <w:rPrChange w:id="28142" w:author="DuyNgo" w:date="2012-08-10T08:15:00Z">
                  <w:rPr>
                    <w:ins w:id="28143" w:author="DuyNgo" w:date="2012-08-10T07:31:00Z"/>
                    <w:rFonts w:ascii="Calibri" w:eastAsia="Times New Roman" w:hAnsi="Calibri" w:cs="Calibri"/>
                    <w:color w:val="000000"/>
                    <w:sz w:val="20"/>
                    <w:szCs w:val="20"/>
                    <w:lang w:eastAsia="ja-JP"/>
                  </w:rPr>
                </w:rPrChange>
              </w:rPr>
            </w:pPr>
            <w:proofErr w:type="spellStart"/>
            <w:ins w:id="28144" w:author="DuyNgo" w:date="2012-08-10T07:31:00Z">
              <w:r w:rsidRPr="00303364">
                <w:rPr>
                  <w:rFonts w:eastAsia="Times New Roman" w:cstheme="minorHAnsi"/>
                  <w:color w:val="000000"/>
                  <w:sz w:val="24"/>
                  <w:szCs w:val="24"/>
                  <w:lang w:eastAsia="ja-JP"/>
                  <w:rPrChange w:id="28145"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814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147" w:author="DuyNgo" w:date="2012-08-10T07:31:00Z"/>
                <w:rFonts w:eastAsia="Times New Roman" w:cstheme="minorHAnsi"/>
                <w:color w:val="000000"/>
                <w:sz w:val="24"/>
                <w:szCs w:val="24"/>
                <w:lang w:eastAsia="ja-JP"/>
                <w:rPrChange w:id="28148" w:author="DuyNgo" w:date="2012-08-10T08:15:00Z">
                  <w:rPr>
                    <w:ins w:id="28149" w:author="DuyNgo" w:date="2012-08-10T07:31:00Z"/>
                    <w:rFonts w:ascii="Calibri" w:eastAsia="Times New Roman" w:hAnsi="Calibri" w:cs="Calibri"/>
                    <w:color w:val="000000"/>
                    <w:sz w:val="20"/>
                    <w:szCs w:val="20"/>
                    <w:lang w:eastAsia="ja-JP"/>
                  </w:rPr>
                </w:rPrChange>
              </w:rPr>
            </w:pPr>
            <w:ins w:id="28150" w:author="DuyNgo" w:date="2012-08-10T07:31:00Z">
              <w:r w:rsidRPr="00303364">
                <w:rPr>
                  <w:rFonts w:eastAsia="Times New Roman" w:cstheme="minorHAnsi"/>
                  <w:color w:val="000000"/>
                  <w:sz w:val="24"/>
                  <w:szCs w:val="24"/>
                  <w:lang w:eastAsia="ja-JP"/>
                  <w:rPrChange w:id="2815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8152"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8153" w:author="DuyNgo" w:date="2012-08-10T08:15:00Z">
                    <w:rPr>
                      <w:rFonts w:ascii="Calibri" w:eastAsia="Times New Roman" w:hAnsi="Calibri" w:cs="Calibri"/>
                      <w:b/>
                      <w:bCs/>
                      <w:color w:val="000000"/>
                      <w:sz w:val="28"/>
                      <w:szCs w:val="28"/>
                      <w:lang w:eastAsia="ja-JP"/>
                    </w:rPr>
                  </w:rPrChange>
                </w:rPr>
                <w:t xml:space="preserve">] There is no use CSS of </w:t>
              </w:r>
              <w:proofErr w:type="spellStart"/>
              <w:r w:rsidRPr="00303364">
                <w:rPr>
                  <w:rFonts w:eastAsia="Times New Roman" w:cstheme="minorHAnsi"/>
                  <w:color w:val="000000"/>
                  <w:sz w:val="24"/>
                  <w:szCs w:val="24"/>
                  <w:lang w:eastAsia="ja-JP"/>
                  <w:rPrChange w:id="28154" w:author="DuyNgo" w:date="2012-08-10T08:15:00Z">
                    <w:rPr>
                      <w:rFonts w:ascii="Calibri" w:eastAsia="Times New Roman" w:hAnsi="Calibri" w:cs="Calibri"/>
                      <w:b/>
                      <w:bCs/>
                      <w:color w:val="000000"/>
                      <w:sz w:val="28"/>
                      <w:szCs w:val="28"/>
                      <w:lang w:eastAsia="ja-JP"/>
                    </w:rPr>
                  </w:rPrChange>
                </w:rPr>
                <w:t>uPortal</w:t>
              </w:r>
              <w:proofErr w:type="spellEnd"/>
            </w:ins>
          </w:p>
        </w:tc>
      </w:tr>
      <w:tr w:rsidR="00E13723" w:rsidRPr="00303364" w:rsidTr="00E13723">
        <w:trPr>
          <w:trHeight w:val="300"/>
          <w:ins w:id="28155" w:author="DuyNgo" w:date="2012-08-10T07:31:00Z"/>
          <w:trPrChange w:id="2815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15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158" w:author="DuyNgo" w:date="2012-08-10T07:31:00Z"/>
                <w:rFonts w:eastAsia="Times New Roman" w:cstheme="minorHAnsi"/>
                <w:color w:val="000000"/>
                <w:sz w:val="24"/>
                <w:szCs w:val="24"/>
                <w:lang w:eastAsia="ja-JP"/>
                <w:rPrChange w:id="28159" w:author="DuyNgo" w:date="2012-08-10T08:15:00Z">
                  <w:rPr>
                    <w:ins w:id="28160" w:author="DuyNgo" w:date="2012-08-10T07:31:00Z"/>
                    <w:rFonts w:ascii="Calibri" w:eastAsia="Times New Roman" w:hAnsi="Calibri" w:cs="Calibri"/>
                    <w:color w:val="000000"/>
                    <w:lang w:eastAsia="ja-JP"/>
                  </w:rPr>
                </w:rPrChange>
              </w:rPr>
            </w:pPr>
            <w:ins w:id="28161" w:author="DuyNgo" w:date="2012-08-10T07:31:00Z">
              <w:r w:rsidRPr="00303364">
                <w:rPr>
                  <w:rFonts w:eastAsia="Times New Roman" w:cstheme="minorHAnsi"/>
                  <w:color w:val="000000"/>
                  <w:sz w:val="24"/>
                  <w:szCs w:val="24"/>
                  <w:lang w:eastAsia="ja-JP"/>
                  <w:rPrChange w:id="28162" w:author="DuyNgo" w:date="2012-08-10T08:15:00Z">
                    <w:rPr>
                      <w:rFonts w:ascii="Calibri" w:eastAsia="Times New Roman" w:hAnsi="Calibri" w:cs="Calibri"/>
                      <w:b/>
                      <w:bCs/>
                      <w:color w:val="000000"/>
                      <w:sz w:val="28"/>
                      <w:szCs w:val="28"/>
                      <w:lang w:eastAsia="ja-JP"/>
                    </w:rPr>
                  </w:rPrChange>
                </w:rPr>
                <w:t>8</w:t>
              </w:r>
            </w:ins>
          </w:p>
        </w:tc>
        <w:tc>
          <w:tcPr>
            <w:tcW w:w="862" w:type="dxa"/>
            <w:tcBorders>
              <w:top w:val="nil"/>
              <w:left w:val="nil"/>
              <w:bottom w:val="nil"/>
              <w:right w:val="nil"/>
            </w:tcBorders>
            <w:shd w:val="clear" w:color="auto" w:fill="auto"/>
            <w:noWrap/>
            <w:vAlign w:val="bottom"/>
            <w:hideMark/>
            <w:tcPrChange w:id="2816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164" w:author="DuyNgo" w:date="2012-08-10T07:31:00Z"/>
                <w:rFonts w:eastAsia="Times New Roman" w:cstheme="minorHAnsi"/>
                <w:color w:val="000000"/>
                <w:sz w:val="24"/>
                <w:szCs w:val="24"/>
                <w:lang w:eastAsia="ja-JP"/>
                <w:rPrChange w:id="28165" w:author="DuyNgo" w:date="2012-08-10T08:15:00Z">
                  <w:rPr>
                    <w:ins w:id="28166" w:author="DuyNgo" w:date="2012-08-10T07:31:00Z"/>
                    <w:rFonts w:ascii="Calibri" w:eastAsia="Times New Roman" w:hAnsi="Calibri" w:cs="Calibri"/>
                    <w:color w:val="000000"/>
                    <w:sz w:val="20"/>
                    <w:szCs w:val="20"/>
                    <w:lang w:eastAsia="ja-JP"/>
                  </w:rPr>
                </w:rPrChange>
              </w:rPr>
            </w:pPr>
            <w:ins w:id="28167" w:author="DuyNgo" w:date="2012-08-10T07:31:00Z">
              <w:r w:rsidRPr="00303364">
                <w:rPr>
                  <w:rFonts w:eastAsia="Times New Roman" w:cstheme="minorHAnsi"/>
                  <w:color w:val="000000"/>
                  <w:sz w:val="24"/>
                  <w:szCs w:val="24"/>
                  <w:lang w:eastAsia="ja-JP"/>
                  <w:rPrChange w:id="2816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16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170" w:author="DuyNgo" w:date="2012-08-10T07:31:00Z"/>
                <w:rFonts w:eastAsia="Times New Roman" w:cstheme="minorHAnsi"/>
                <w:color w:val="000000"/>
                <w:sz w:val="24"/>
                <w:szCs w:val="24"/>
                <w:lang w:eastAsia="ja-JP"/>
                <w:rPrChange w:id="28171" w:author="DuyNgo" w:date="2012-08-10T08:15:00Z">
                  <w:rPr>
                    <w:ins w:id="28172" w:author="DuyNgo" w:date="2012-08-10T07:31:00Z"/>
                    <w:rFonts w:ascii="Calibri" w:eastAsia="Times New Roman" w:hAnsi="Calibri" w:cs="Calibri"/>
                    <w:color w:val="000000"/>
                    <w:sz w:val="20"/>
                    <w:szCs w:val="20"/>
                    <w:lang w:eastAsia="ja-JP"/>
                  </w:rPr>
                </w:rPrChange>
              </w:rPr>
            </w:pPr>
            <w:ins w:id="28173" w:author="DuyNgo" w:date="2012-08-10T07:31:00Z">
              <w:r w:rsidRPr="00303364">
                <w:rPr>
                  <w:rFonts w:eastAsia="Times New Roman" w:cstheme="minorHAnsi"/>
                  <w:color w:val="000000"/>
                  <w:sz w:val="24"/>
                  <w:szCs w:val="24"/>
                  <w:lang w:eastAsia="ja-JP"/>
                  <w:rPrChange w:id="2817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817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176" w:author="DuyNgo" w:date="2012-08-10T07:31:00Z"/>
                <w:rFonts w:eastAsia="Times New Roman" w:cstheme="minorHAnsi"/>
                <w:color w:val="000000"/>
                <w:sz w:val="24"/>
                <w:szCs w:val="24"/>
                <w:lang w:eastAsia="ja-JP"/>
                <w:rPrChange w:id="28177" w:author="DuyNgo" w:date="2012-08-10T08:15:00Z">
                  <w:rPr>
                    <w:ins w:id="28178" w:author="DuyNgo" w:date="2012-08-10T07:31:00Z"/>
                    <w:rFonts w:ascii="Calibri" w:eastAsia="Times New Roman" w:hAnsi="Calibri" w:cs="Calibri"/>
                    <w:color w:val="000000"/>
                    <w:sz w:val="20"/>
                    <w:szCs w:val="20"/>
                    <w:lang w:eastAsia="ja-JP"/>
                  </w:rPr>
                </w:rPrChange>
              </w:rPr>
            </w:pPr>
            <w:ins w:id="28179" w:author="DuyNgo" w:date="2012-08-10T07:31:00Z">
              <w:r w:rsidRPr="00303364">
                <w:rPr>
                  <w:rFonts w:eastAsia="Times New Roman" w:cstheme="minorHAnsi"/>
                  <w:color w:val="000000"/>
                  <w:sz w:val="24"/>
                  <w:szCs w:val="24"/>
                  <w:lang w:eastAsia="ja-JP"/>
                  <w:rPrChange w:id="28180"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818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182" w:author="DuyNgo" w:date="2012-08-10T07:31:00Z"/>
                <w:rFonts w:eastAsia="Times New Roman" w:cstheme="minorHAnsi"/>
                <w:color w:val="000000"/>
                <w:sz w:val="24"/>
                <w:szCs w:val="24"/>
                <w:lang w:eastAsia="ja-JP"/>
                <w:rPrChange w:id="28183" w:author="DuyNgo" w:date="2012-08-10T08:15:00Z">
                  <w:rPr>
                    <w:ins w:id="28184" w:author="DuyNgo" w:date="2012-08-10T07:31:00Z"/>
                    <w:rFonts w:ascii="Calibri" w:eastAsia="Times New Roman" w:hAnsi="Calibri" w:cs="Calibri"/>
                    <w:color w:val="000000"/>
                    <w:sz w:val="20"/>
                    <w:szCs w:val="20"/>
                    <w:lang w:eastAsia="ja-JP"/>
                  </w:rPr>
                </w:rPrChange>
              </w:rPr>
            </w:pPr>
            <w:proofErr w:type="spellStart"/>
            <w:ins w:id="28185" w:author="DuyNgo" w:date="2012-08-10T07:31:00Z">
              <w:r w:rsidRPr="00303364">
                <w:rPr>
                  <w:rFonts w:eastAsia="Times New Roman" w:cstheme="minorHAnsi"/>
                  <w:color w:val="000000"/>
                  <w:sz w:val="24"/>
                  <w:szCs w:val="24"/>
                  <w:lang w:eastAsia="ja-JP"/>
                  <w:rPrChange w:id="2818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818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188" w:author="DuyNgo" w:date="2012-08-10T07:31:00Z"/>
                <w:rFonts w:eastAsia="Times New Roman" w:cstheme="minorHAnsi"/>
                <w:color w:val="000000"/>
                <w:sz w:val="24"/>
                <w:szCs w:val="24"/>
                <w:lang w:eastAsia="ja-JP"/>
                <w:rPrChange w:id="28189" w:author="DuyNgo" w:date="2012-08-10T08:15:00Z">
                  <w:rPr>
                    <w:ins w:id="28190" w:author="DuyNgo" w:date="2012-08-10T07:31:00Z"/>
                    <w:rFonts w:ascii="Calibri" w:eastAsia="Times New Roman" w:hAnsi="Calibri" w:cs="Calibri"/>
                    <w:color w:val="000000"/>
                    <w:sz w:val="20"/>
                    <w:szCs w:val="20"/>
                    <w:lang w:eastAsia="ja-JP"/>
                  </w:rPr>
                </w:rPrChange>
              </w:rPr>
            </w:pPr>
            <w:ins w:id="28191" w:author="DuyNgo" w:date="2012-08-10T07:31:00Z">
              <w:r w:rsidRPr="00303364">
                <w:rPr>
                  <w:rFonts w:eastAsia="Times New Roman" w:cstheme="minorHAnsi"/>
                  <w:color w:val="000000"/>
                  <w:sz w:val="24"/>
                  <w:szCs w:val="24"/>
                  <w:lang w:eastAsia="ja-JP"/>
                  <w:rPrChange w:id="2819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8193"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8194" w:author="DuyNgo" w:date="2012-08-10T08:15:00Z">
                    <w:rPr>
                      <w:rFonts w:ascii="Calibri" w:eastAsia="Times New Roman" w:hAnsi="Calibri" w:cs="Calibri"/>
                      <w:b/>
                      <w:bCs/>
                      <w:color w:val="000000"/>
                      <w:sz w:val="28"/>
                      <w:szCs w:val="28"/>
                      <w:lang w:eastAsia="ja-JP"/>
                    </w:rPr>
                  </w:rPrChange>
                </w:rPr>
                <w:t>]  Could not make distribution by ANT tool</w:t>
              </w:r>
            </w:ins>
          </w:p>
        </w:tc>
      </w:tr>
      <w:tr w:rsidR="00E13723" w:rsidRPr="00303364" w:rsidTr="00E13723">
        <w:trPr>
          <w:trHeight w:val="300"/>
          <w:ins w:id="28195" w:author="DuyNgo" w:date="2012-08-10T07:31:00Z"/>
          <w:trPrChange w:id="2819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19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198" w:author="DuyNgo" w:date="2012-08-10T07:31:00Z"/>
                <w:rFonts w:eastAsia="Times New Roman" w:cstheme="minorHAnsi"/>
                <w:color w:val="000000"/>
                <w:sz w:val="24"/>
                <w:szCs w:val="24"/>
                <w:lang w:eastAsia="ja-JP"/>
                <w:rPrChange w:id="28199" w:author="DuyNgo" w:date="2012-08-10T08:15:00Z">
                  <w:rPr>
                    <w:ins w:id="28200" w:author="DuyNgo" w:date="2012-08-10T07:31:00Z"/>
                    <w:rFonts w:ascii="Calibri" w:eastAsia="Times New Roman" w:hAnsi="Calibri" w:cs="Calibri"/>
                    <w:color w:val="000000"/>
                    <w:lang w:eastAsia="ja-JP"/>
                  </w:rPr>
                </w:rPrChange>
              </w:rPr>
            </w:pPr>
            <w:ins w:id="28201" w:author="DuyNgo" w:date="2012-08-10T07:31:00Z">
              <w:r w:rsidRPr="00303364">
                <w:rPr>
                  <w:rFonts w:eastAsia="Times New Roman" w:cstheme="minorHAnsi"/>
                  <w:color w:val="000000"/>
                  <w:sz w:val="24"/>
                  <w:szCs w:val="24"/>
                  <w:lang w:eastAsia="ja-JP"/>
                  <w:rPrChange w:id="28202" w:author="DuyNgo" w:date="2012-08-10T08:15:00Z">
                    <w:rPr>
                      <w:rFonts w:ascii="Calibri" w:eastAsia="Times New Roman" w:hAnsi="Calibri" w:cs="Calibri"/>
                      <w:b/>
                      <w:bCs/>
                      <w:color w:val="000000"/>
                      <w:sz w:val="28"/>
                      <w:szCs w:val="28"/>
                      <w:lang w:eastAsia="ja-JP"/>
                    </w:rPr>
                  </w:rPrChange>
                </w:rPr>
                <w:t>9</w:t>
              </w:r>
            </w:ins>
          </w:p>
        </w:tc>
        <w:tc>
          <w:tcPr>
            <w:tcW w:w="862" w:type="dxa"/>
            <w:tcBorders>
              <w:top w:val="nil"/>
              <w:left w:val="nil"/>
              <w:bottom w:val="nil"/>
              <w:right w:val="nil"/>
            </w:tcBorders>
            <w:shd w:val="clear" w:color="auto" w:fill="auto"/>
            <w:noWrap/>
            <w:vAlign w:val="bottom"/>
            <w:hideMark/>
            <w:tcPrChange w:id="2820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204" w:author="DuyNgo" w:date="2012-08-10T07:31:00Z"/>
                <w:rFonts w:eastAsia="Times New Roman" w:cstheme="minorHAnsi"/>
                <w:color w:val="000000"/>
                <w:sz w:val="24"/>
                <w:szCs w:val="24"/>
                <w:lang w:eastAsia="ja-JP"/>
                <w:rPrChange w:id="28205" w:author="DuyNgo" w:date="2012-08-10T08:15:00Z">
                  <w:rPr>
                    <w:ins w:id="28206" w:author="DuyNgo" w:date="2012-08-10T07:31:00Z"/>
                    <w:rFonts w:ascii="Calibri" w:eastAsia="Times New Roman" w:hAnsi="Calibri" w:cs="Calibri"/>
                    <w:color w:val="000000"/>
                    <w:sz w:val="20"/>
                    <w:szCs w:val="20"/>
                    <w:lang w:eastAsia="ja-JP"/>
                  </w:rPr>
                </w:rPrChange>
              </w:rPr>
            </w:pPr>
            <w:ins w:id="28207" w:author="DuyNgo" w:date="2012-08-10T07:31:00Z">
              <w:r w:rsidRPr="00303364">
                <w:rPr>
                  <w:rFonts w:eastAsia="Times New Roman" w:cstheme="minorHAnsi"/>
                  <w:color w:val="000000"/>
                  <w:sz w:val="24"/>
                  <w:szCs w:val="24"/>
                  <w:lang w:eastAsia="ja-JP"/>
                  <w:rPrChange w:id="2820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20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210" w:author="DuyNgo" w:date="2012-08-10T07:31:00Z"/>
                <w:rFonts w:eastAsia="Times New Roman" w:cstheme="minorHAnsi"/>
                <w:color w:val="000000"/>
                <w:sz w:val="24"/>
                <w:szCs w:val="24"/>
                <w:lang w:eastAsia="ja-JP"/>
                <w:rPrChange w:id="28211" w:author="DuyNgo" w:date="2012-08-10T08:15:00Z">
                  <w:rPr>
                    <w:ins w:id="28212" w:author="DuyNgo" w:date="2012-08-10T07:31:00Z"/>
                    <w:rFonts w:ascii="Calibri" w:eastAsia="Times New Roman" w:hAnsi="Calibri" w:cs="Calibri"/>
                    <w:color w:val="000000"/>
                    <w:sz w:val="20"/>
                    <w:szCs w:val="20"/>
                    <w:lang w:eastAsia="ja-JP"/>
                  </w:rPr>
                </w:rPrChange>
              </w:rPr>
            </w:pPr>
            <w:ins w:id="28213" w:author="DuyNgo" w:date="2012-08-10T07:31:00Z">
              <w:r w:rsidRPr="00303364">
                <w:rPr>
                  <w:rFonts w:eastAsia="Times New Roman" w:cstheme="minorHAnsi"/>
                  <w:color w:val="000000"/>
                  <w:sz w:val="24"/>
                  <w:szCs w:val="24"/>
                  <w:lang w:eastAsia="ja-JP"/>
                  <w:rPrChange w:id="2821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821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216" w:author="DuyNgo" w:date="2012-08-10T07:31:00Z"/>
                <w:rFonts w:eastAsia="Times New Roman" w:cstheme="minorHAnsi"/>
                <w:color w:val="000000"/>
                <w:sz w:val="24"/>
                <w:szCs w:val="24"/>
                <w:lang w:eastAsia="ja-JP"/>
                <w:rPrChange w:id="28217" w:author="DuyNgo" w:date="2012-08-10T08:15:00Z">
                  <w:rPr>
                    <w:ins w:id="28218" w:author="DuyNgo" w:date="2012-08-10T07:31:00Z"/>
                    <w:rFonts w:ascii="Calibri" w:eastAsia="Times New Roman" w:hAnsi="Calibri" w:cs="Calibri"/>
                    <w:color w:val="000000"/>
                    <w:sz w:val="20"/>
                    <w:szCs w:val="20"/>
                    <w:lang w:eastAsia="ja-JP"/>
                  </w:rPr>
                </w:rPrChange>
              </w:rPr>
            </w:pPr>
            <w:ins w:id="28219" w:author="DuyNgo" w:date="2012-08-10T07:31:00Z">
              <w:r w:rsidRPr="00303364">
                <w:rPr>
                  <w:rFonts w:eastAsia="Times New Roman" w:cstheme="minorHAnsi"/>
                  <w:color w:val="000000"/>
                  <w:sz w:val="24"/>
                  <w:szCs w:val="24"/>
                  <w:lang w:eastAsia="ja-JP"/>
                  <w:rPrChange w:id="2822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822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222" w:author="DuyNgo" w:date="2012-08-10T07:31:00Z"/>
                <w:rFonts w:eastAsia="Times New Roman" w:cstheme="minorHAnsi"/>
                <w:color w:val="000000"/>
                <w:sz w:val="24"/>
                <w:szCs w:val="24"/>
                <w:lang w:eastAsia="ja-JP"/>
                <w:rPrChange w:id="28223" w:author="DuyNgo" w:date="2012-08-10T08:15:00Z">
                  <w:rPr>
                    <w:ins w:id="28224" w:author="DuyNgo" w:date="2012-08-10T07:31:00Z"/>
                    <w:rFonts w:ascii="Calibri" w:eastAsia="Times New Roman" w:hAnsi="Calibri" w:cs="Calibri"/>
                    <w:color w:val="000000"/>
                    <w:sz w:val="20"/>
                    <w:szCs w:val="20"/>
                    <w:lang w:eastAsia="ja-JP"/>
                  </w:rPr>
                </w:rPrChange>
              </w:rPr>
            </w:pPr>
            <w:proofErr w:type="spellStart"/>
            <w:ins w:id="28225" w:author="DuyNgo" w:date="2012-08-10T07:31:00Z">
              <w:r w:rsidRPr="00303364">
                <w:rPr>
                  <w:rFonts w:eastAsia="Times New Roman" w:cstheme="minorHAnsi"/>
                  <w:color w:val="000000"/>
                  <w:sz w:val="24"/>
                  <w:szCs w:val="24"/>
                  <w:lang w:eastAsia="ja-JP"/>
                  <w:rPrChange w:id="2822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822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228" w:author="DuyNgo" w:date="2012-08-10T07:31:00Z"/>
                <w:rFonts w:eastAsia="Times New Roman" w:cstheme="minorHAnsi"/>
                <w:color w:val="000000"/>
                <w:sz w:val="24"/>
                <w:szCs w:val="24"/>
                <w:lang w:eastAsia="ja-JP"/>
                <w:rPrChange w:id="28229" w:author="DuyNgo" w:date="2012-08-10T08:15:00Z">
                  <w:rPr>
                    <w:ins w:id="28230" w:author="DuyNgo" w:date="2012-08-10T07:31:00Z"/>
                    <w:rFonts w:ascii="Calibri" w:eastAsia="Times New Roman" w:hAnsi="Calibri" w:cs="Calibri"/>
                    <w:color w:val="000000"/>
                    <w:sz w:val="20"/>
                    <w:szCs w:val="20"/>
                    <w:lang w:eastAsia="ja-JP"/>
                  </w:rPr>
                </w:rPrChange>
              </w:rPr>
            </w:pPr>
            <w:ins w:id="28231" w:author="DuyNgo" w:date="2012-08-10T07:31:00Z">
              <w:r w:rsidRPr="00303364">
                <w:rPr>
                  <w:rFonts w:eastAsia="Times New Roman" w:cstheme="minorHAnsi"/>
                  <w:color w:val="000000"/>
                  <w:sz w:val="24"/>
                  <w:szCs w:val="24"/>
                  <w:lang w:eastAsia="ja-JP"/>
                  <w:rPrChange w:id="2823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8233"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8234" w:author="DuyNgo" w:date="2012-08-10T08:15:00Z">
                    <w:rPr>
                      <w:rFonts w:ascii="Calibri" w:eastAsia="Times New Roman" w:hAnsi="Calibri" w:cs="Calibri"/>
                      <w:b/>
                      <w:bCs/>
                      <w:color w:val="000000"/>
                      <w:sz w:val="28"/>
                      <w:szCs w:val="28"/>
                      <w:lang w:eastAsia="ja-JP"/>
                    </w:rPr>
                  </w:rPrChange>
                </w:rPr>
                <w:t>]  Unnecessary folder in SVN</w:t>
              </w:r>
            </w:ins>
          </w:p>
        </w:tc>
      </w:tr>
      <w:tr w:rsidR="00E13723" w:rsidRPr="00303364" w:rsidTr="00E13723">
        <w:trPr>
          <w:trHeight w:val="300"/>
          <w:ins w:id="28235" w:author="DuyNgo" w:date="2012-08-10T07:31:00Z"/>
          <w:trPrChange w:id="2823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23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238" w:author="DuyNgo" w:date="2012-08-10T07:31:00Z"/>
                <w:rFonts w:eastAsia="Times New Roman" w:cstheme="minorHAnsi"/>
                <w:color w:val="000000"/>
                <w:sz w:val="24"/>
                <w:szCs w:val="24"/>
                <w:lang w:eastAsia="ja-JP"/>
                <w:rPrChange w:id="28239" w:author="DuyNgo" w:date="2012-08-10T08:15:00Z">
                  <w:rPr>
                    <w:ins w:id="28240" w:author="DuyNgo" w:date="2012-08-10T07:31:00Z"/>
                    <w:rFonts w:ascii="Calibri" w:eastAsia="Times New Roman" w:hAnsi="Calibri" w:cs="Calibri"/>
                    <w:color w:val="000000"/>
                    <w:lang w:eastAsia="ja-JP"/>
                  </w:rPr>
                </w:rPrChange>
              </w:rPr>
            </w:pPr>
            <w:ins w:id="28241" w:author="DuyNgo" w:date="2012-08-10T07:31:00Z">
              <w:r w:rsidRPr="00303364">
                <w:rPr>
                  <w:rFonts w:eastAsia="Times New Roman" w:cstheme="minorHAnsi"/>
                  <w:color w:val="000000"/>
                  <w:sz w:val="24"/>
                  <w:szCs w:val="24"/>
                  <w:lang w:eastAsia="ja-JP"/>
                  <w:rPrChange w:id="28242" w:author="DuyNgo" w:date="2012-08-10T08:15:00Z">
                    <w:rPr>
                      <w:rFonts w:ascii="Calibri" w:eastAsia="Times New Roman" w:hAnsi="Calibri" w:cs="Calibri"/>
                      <w:b/>
                      <w:bCs/>
                      <w:color w:val="000000"/>
                      <w:sz w:val="28"/>
                      <w:szCs w:val="28"/>
                      <w:lang w:eastAsia="ja-JP"/>
                    </w:rPr>
                  </w:rPrChange>
                </w:rPr>
                <w:t>10</w:t>
              </w:r>
            </w:ins>
          </w:p>
        </w:tc>
        <w:tc>
          <w:tcPr>
            <w:tcW w:w="862" w:type="dxa"/>
            <w:tcBorders>
              <w:top w:val="nil"/>
              <w:left w:val="nil"/>
              <w:bottom w:val="nil"/>
              <w:right w:val="nil"/>
            </w:tcBorders>
            <w:shd w:val="clear" w:color="auto" w:fill="auto"/>
            <w:noWrap/>
            <w:vAlign w:val="bottom"/>
            <w:hideMark/>
            <w:tcPrChange w:id="2824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244" w:author="DuyNgo" w:date="2012-08-10T07:31:00Z"/>
                <w:rFonts w:eastAsia="Times New Roman" w:cstheme="minorHAnsi"/>
                <w:color w:val="000000"/>
                <w:sz w:val="24"/>
                <w:szCs w:val="24"/>
                <w:lang w:eastAsia="ja-JP"/>
                <w:rPrChange w:id="28245" w:author="DuyNgo" w:date="2012-08-10T08:15:00Z">
                  <w:rPr>
                    <w:ins w:id="28246" w:author="DuyNgo" w:date="2012-08-10T07:31:00Z"/>
                    <w:rFonts w:ascii="Calibri" w:eastAsia="Times New Roman" w:hAnsi="Calibri" w:cs="Calibri"/>
                    <w:color w:val="000000"/>
                    <w:sz w:val="20"/>
                    <w:szCs w:val="20"/>
                    <w:lang w:eastAsia="ja-JP"/>
                  </w:rPr>
                </w:rPrChange>
              </w:rPr>
            </w:pPr>
            <w:ins w:id="28247" w:author="DuyNgo" w:date="2012-08-10T07:31:00Z">
              <w:r w:rsidRPr="00303364">
                <w:rPr>
                  <w:rFonts w:eastAsia="Times New Roman" w:cstheme="minorHAnsi"/>
                  <w:color w:val="000000"/>
                  <w:sz w:val="24"/>
                  <w:szCs w:val="24"/>
                  <w:lang w:eastAsia="ja-JP"/>
                  <w:rPrChange w:id="2824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24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250" w:author="DuyNgo" w:date="2012-08-10T07:31:00Z"/>
                <w:rFonts w:eastAsia="Times New Roman" w:cstheme="minorHAnsi"/>
                <w:color w:val="000000"/>
                <w:sz w:val="24"/>
                <w:szCs w:val="24"/>
                <w:lang w:eastAsia="ja-JP"/>
                <w:rPrChange w:id="28251" w:author="DuyNgo" w:date="2012-08-10T08:15:00Z">
                  <w:rPr>
                    <w:ins w:id="28252" w:author="DuyNgo" w:date="2012-08-10T07:31:00Z"/>
                    <w:rFonts w:ascii="Calibri" w:eastAsia="Times New Roman" w:hAnsi="Calibri" w:cs="Calibri"/>
                    <w:color w:val="000000"/>
                    <w:sz w:val="20"/>
                    <w:szCs w:val="20"/>
                    <w:lang w:eastAsia="ja-JP"/>
                  </w:rPr>
                </w:rPrChange>
              </w:rPr>
            </w:pPr>
            <w:ins w:id="28253" w:author="DuyNgo" w:date="2012-08-10T07:31:00Z">
              <w:r w:rsidRPr="00303364">
                <w:rPr>
                  <w:rFonts w:eastAsia="Times New Roman" w:cstheme="minorHAnsi"/>
                  <w:color w:val="000000"/>
                  <w:sz w:val="24"/>
                  <w:szCs w:val="24"/>
                  <w:lang w:eastAsia="ja-JP"/>
                  <w:rPrChange w:id="2825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825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256" w:author="DuyNgo" w:date="2012-08-10T07:31:00Z"/>
                <w:rFonts w:eastAsia="Times New Roman" w:cstheme="minorHAnsi"/>
                <w:color w:val="000000"/>
                <w:sz w:val="24"/>
                <w:szCs w:val="24"/>
                <w:lang w:eastAsia="ja-JP"/>
                <w:rPrChange w:id="28257" w:author="DuyNgo" w:date="2012-08-10T08:15:00Z">
                  <w:rPr>
                    <w:ins w:id="28258" w:author="DuyNgo" w:date="2012-08-10T07:31:00Z"/>
                    <w:rFonts w:ascii="Calibri" w:eastAsia="Times New Roman" w:hAnsi="Calibri" w:cs="Calibri"/>
                    <w:color w:val="000000"/>
                    <w:sz w:val="20"/>
                    <w:szCs w:val="20"/>
                    <w:lang w:eastAsia="ja-JP"/>
                  </w:rPr>
                </w:rPrChange>
              </w:rPr>
            </w:pPr>
            <w:ins w:id="28259" w:author="DuyNgo" w:date="2012-08-10T07:31:00Z">
              <w:r w:rsidRPr="00303364">
                <w:rPr>
                  <w:rFonts w:eastAsia="Times New Roman" w:cstheme="minorHAnsi"/>
                  <w:color w:val="000000"/>
                  <w:sz w:val="24"/>
                  <w:szCs w:val="24"/>
                  <w:lang w:eastAsia="ja-JP"/>
                  <w:rPrChange w:id="2826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826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262" w:author="DuyNgo" w:date="2012-08-10T07:31:00Z"/>
                <w:rFonts w:eastAsia="Times New Roman" w:cstheme="minorHAnsi"/>
                <w:color w:val="000000"/>
                <w:sz w:val="24"/>
                <w:szCs w:val="24"/>
                <w:lang w:eastAsia="ja-JP"/>
                <w:rPrChange w:id="28263" w:author="DuyNgo" w:date="2012-08-10T08:15:00Z">
                  <w:rPr>
                    <w:ins w:id="28264" w:author="DuyNgo" w:date="2012-08-10T07:31:00Z"/>
                    <w:rFonts w:ascii="Calibri" w:eastAsia="Times New Roman" w:hAnsi="Calibri" w:cs="Calibri"/>
                    <w:color w:val="000000"/>
                    <w:sz w:val="20"/>
                    <w:szCs w:val="20"/>
                    <w:lang w:eastAsia="ja-JP"/>
                  </w:rPr>
                </w:rPrChange>
              </w:rPr>
            </w:pPr>
            <w:proofErr w:type="spellStart"/>
            <w:ins w:id="28265" w:author="DuyNgo" w:date="2012-08-10T07:31:00Z">
              <w:r w:rsidRPr="00303364">
                <w:rPr>
                  <w:rFonts w:eastAsia="Times New Roman" w:cstheme="minorHAnsi"/>
                  <w:color w:val="000000"/>
                  <w:sz w:val="24"/>
                  <w:szCs w:val="24"/>
                  <w:lang w:eastAsia="ja-JP"/>
                  <w:rPrChange w:id="2826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826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268" w:author="DuyNgo" w:date="2012-08-10T07:31:00Z"/>
                <w:rFonts w:eastAsia="Times New Roman" w:cstheme="minorHAnsi"/>
                <w:color w:val="000000"/>
                <w:sz w:val="24"/>
                <w:szCs w:val="24"/>
                <w:lang w:eastAsia="ja-JP"/>
                <w:rPrChange w:id="28269" w:author="DuyNgo" w:date="2012-08-10T08:15:00Z">
                  <w:rPr>
                    <w:ins w:id="28270" w:author="DuyNgo" w:date="2012-08-10T07:31:00Z"/>
                    <w:rFonts w:ascii="Calibri" w:eastAsia="Times New Roman" w:hAnsi="Calibri" w:cs="Calibri"/>
                    <w:color w:val="000000"/>
                    <w:sz w:val="20"/>
                    <w:szCs w:val="20"/>
                    <w:lang w:eastAsia="ja-JP"/>
                  </w:rPr>
                </w:rPrChange>
              </w:rPr>
            </w:pPr>
            <w:ins w:id="28271" w:author="DuyNgo" w:date="2012-08-10T07:31:00Z">
              <w:r w:rsidRPr="00303364">
                <w:rPr>
                  <w:rFonts w:eastAsia="Times New Roman" w:cstheme="minorHAnsi"/>
                  <w:color w:val="000000"/>
                  <w:sz w:val="24"/>
                  <w:szCs w:val="24"/>
                  <w:lang w:eastAsia="ja-JP"/>
                  <w:rPrChange w:id="2827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8273"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8274" w:author="DuyNgo" w:date="2012-08-10T08:15:00Z">
                    <w:rPr>
                      <w:rFonts w:ascii="Calibri" w:eastAsia="Times New Roman" w:hAnsi="Calibri" w:cs="Calibri"/>
                      <w:b/>
                      <w:bCs/>
                      <w:color w:val="000000"/>
                      <w:sz w:val="28"/>
                      <w:szCs w:val="28"/>
                      <w:lang w:eastAsia="ja-JP"/>
                    </w:rPr>
                  </w:rPrChange>
                </w:rPr>
                <w:t>]  Unclear error message</w:t>
              </w:r>
            </w:ins>
          </w:p>
        </w:tc>
      </w:tr>
      <w:tr w:rsidR="00E13723" w:rsidRPr="00303364" w:rsidTr="00E13723">
        <w:trPr>
          <w:trHeight w:val="300"/>
          <w:ins w:id="28275" w:author="DuyNgo" w:date="2012-08-10T07:31:00Z"/>
          <w:trPrChange w:id="2827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27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278" w:author="DuyNgo" w:date="2012-08-10T07:31:00Z"/>
                <w:rFonts w:eastAsia="Times New Roman" w:cstheme="minorHAnsi"/>
                <w:color w:val="000000"/>
                <w:sz w:val="24"/>
                <w:szCs w:val="24"/>
                <w:lang w:eastAsia="ja-JP"/>
                <w:rPrChange w:id="28279" w:author="DuyNgo" w:date="2012-08-10T08:15:00Z">
                  <w:rPr>
                    <w:ins w:id="28280" w:author="DuyNgo" w:date="2012-08-10T07:31:00Z"/>
                    <w:rFonts w:ascii="Calibri" w:eastAsia="Times New Roman" w:hAnsi="Calibri" w:cs="Calibri"/>
                    <w:color w:val="000000"/>
                    <w:lang w:eastAsia="ja-JP"/>
                  </w:rPr>
                </w:rPrChange>
              </w:rPr>
            </w:pPr>
            <w:ins w:id="28281" w:author="DuyNgo" w:date="2012-08-10T07:31:00Z">
              <w:r w:rsidRPr="00303364">
                <w:rPr>
                  <w:rFonts w:eastAsia="Times New Roman" w:cstheme="minorHAnsi"/>
                  <w:color w:val="000000"/>
                  <w:sz w:val="24"/>
                  <w:szCs w:val="24"/>
                  <w:lang w:eastAsia="ja-JP"/>
                  <w:rPrChange w:id="28282" w:author="DuyNgo" w:date="2012-08-10T08:15:00Z">
                    <w:rPr>
                      <w:rFonts w:ascii="Calibri" w:eastAsia="Times New Roman" w:hAnsi="Calibri" w:cs="Calibri"/>
                      <w:b/>
                      <w:bCs/>
                      <w:color w:val="000000"/>
                      <w:sz w:val="28"/>
                      <w:szCs w:val="28"/>
                      <w:lang w:eastAsia="ja-JP"/>
                    </w:rPr>
                  </w:rPrChange>
                </w:rPr>
                <w:t>11</w:t>
              </w:r>
            </w:ins>
          </w:p>
        </w:tc>
        <w:tc>
          <w:tcPr>
            <w:tcW w:w="862" w:type="dxa"/>
            <w:tcBorders>
              <w:top w:val="nil"/>
              <w:left w:val="nil"/>
              <w:bottom w:val="nil"/>
              <w:right w:val="nil"/>
            </w:tcBorders>
            <w:shd w:val="clear" w:color="auto" w:fill="auto"/>
            <w:noWrap/>
            <w:vAlign w:val="bottom"/>
            <w:hideMark/>
            <w:tcPrChange w:id="2828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284" w:author="DuyNgo" w:date="2012-08-10T07:31:00Z"/>
                <w:rFonts w:eastAsia="Times New Roman" w:cstheme="minorHAnsi"/>
                <w:color w:val="000000"/>
                <w:sz w:val="24"/>
                <w:szCs w:val="24"/>
                <w:lang w:eastAsia="ja-JP"/>
                <w:rPrChange w:id="28285" w:author="DuyNgo" w:date="2012-08-10T08:15:00Z">
                  <w:rPr>
                    <w:ins w:id="28286" w:author="DuyNgo" w:date="2012-08-10T07:31:00Z"/>
                    <w:rFonts w:ascii="Calibri" w:eastAsia="Times New Roman" w:hAnsi="Calibri" w:cs="Calibri"/>
                    <w:color w:val="000000"/>
                    <w:sz w:val="20"/>
                    <w:szCs w:val="20"/>
                    <w:lang w:eastAsia="ja-JP"/>
                  </w:rPr>
                </w:rPrChange>
              </w:rPr>
            </w:pPr>
            <w:ins w:id="28287" w:author="DuyNgo" w:date="2012-08-10T07:31:00Z">
              <w:r w:rsidRPr="00303364">
                <w:rPr>
                  <w:rFonts w:eastAsia="Times New Roman" w:cstheme="minorHAnsi"/>
                  <w:color w:val="000000"/>
                  <w:sz w:val="24"/>
                  <w:szCs w:val="24"/>
                  <w:lang w:eastAsia="ja-JP"/>
                  <w:rPrChange w:id="2828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28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290" w:author="DuyNgo" w:date="2012-08-10T07:31:00Z"/>
                <w:rFonts w:eastAsia="Times New Roman" w:cstheme="minorHAnsi"/>
                <w:color w:val="000000"/>
                <w:sz w:val="24"/>
                <w:szCs w:val="24"/>
                <w:lang w:eastAsia="ja-JP"/>
                <w:rPrChange w:id="28291" w:author="DuyNgo" w:date="2012-08-10T08:15:00Z">
                  <w:rPr>
                    <w:ins w:id="28292" w:author="DuyNgo" w:date="2012-08-10T07:31:00Z"/>
                    <w:rFonts w:ascii="Calibri" w:eastAsia="Times New Roman" w:hAnsi="Calibri" w:cs="Calibri"/>
                    <w:color w:val="000000"/>
                    <w:sz w:val="20"/>
                    <w:szCs w:val="20"/>
                    <w:lang w:eastAsia="ja-JP"/>
                  </w:rPr>
                </w:rPrChange>
              </w:rPr>
            </w:pPr>
            <w:ins w:id="28293" w:author="DuyNgo" w:date="2012-08-10T07:31:00Z">
              <w:r w:rsidRPr="00303364">
                <w:rPr>
                  <w:rFonts w:eastAsia="Times New Roman" w:cstheme="minorHAnsi"/>
                  <w:color w:val="000000"/>
                  <w:sz w:val="24"/>
                  <w:szCs w:val="24"/>
                  <w:lang w:eastAsia="ja-JP"/>
                  <w:rPrChange w:id="28294" w:author="DuyNgo" w:date="2012-08-10T08:15:00Z">
                    <w:rPr>
                      <w:rFonts w:ascii="Calibri" w:eastAsia="Times New Roman" w:hAnsi="Calibri" w:cs="Calibri"/>
                      <w:b/>
                      <w:bCs/>
                      <w:color w:val="000000"/>
                      <w:sz w:val="28"/>
                      <w:szCs w:val="28"/>
                      <w:lang w:eastAsia="ja-JP"/>
                    </w:rPr>
                  </w:rPrChange>
                </w:rPr>
                <w:t>Invalid</w:t>
              </w:r>
            </w:ins>
          </w:p>
        </w:tc>
        <w:tc>
          <w:tcPr>
            <w:tcW w:w="971" w:type="dxa"/>
            <w:tcBorders>
              <w:top w:val="nil"/>
              <w:left w:val="nil"/>
              <w:bottom w:val="nil"/>
              <w:right w:val="nil"/>
            </w:tcBorders>
            <w:shd w:val="clear" w:color="auto" w:fill="auto"/>
            <w:noWrap/>
            <w:vAlign w:val="bottom"/>
            <w:hideMark/>
            <w:tcPrChange w:id="2829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296" w:author="DuyNgo" w:date="2012-08-10T07:31:00Z"/>
                <w:rFonts w:eastAsia="Times New Roman" w:cstheme="minorHAnsi"/>
                <w:color w:val="000000"/>
                <w:sz w:val="24"/>
                <w:szCs w:val="24"/>
                <w:lang w:eastAsia="ja-JP"/>
                <w:rPrChange w:id="28297" w:author="DuyNgo" w:date="2012-08-10T08:15:00Z">
                  <w:rPr>
                    <w:ins w:id="28298" w:author="DuyNgo" w:date="2012-08-10T07:31:00Z"/>
                    <w:rFonts w:ascii="Calibri" w:eastAsia="Times New Roman" w:hAnsi="Calibri" w:cs="Calibri"/>
                    <w:color w:val="000000"/>
                    <w:sz w:val="20"/>
                    <w:szCs w:val="20"/>
                    <w:lang w:eastAsia="ja-JP"/>
                  </w:rPr>
                </w:rPrChange>
              </w:rPr>
            </w:pPr>
            <w:ins w:id="28299" w:author="DuyNgo" w:date="2012-08-10T07:31:00Z">
              <w:r w:rsidRPr="00303364">
                <w:rPr>
                  <w:rFonts w:eastAsia="Times New Roman" w:cstheme="minorHAnsi"/>
                  <w:color w:val="000000"/>
                  <w:sz w:val="24"/>
                  <w:szCs w:val="24"/>
                  <w:lang w:eastAsia="ja-JP"/>
                  <w:rPrChange w:id="2830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830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302" w:author="DuyNgo" w:date="2012-08-10T07:31:00Z"/>
                <w:rFonts w:eastAsia="Times New Roman" w:cstheme="minorHAnsi"/>
                <w:color w:val="000000"/>
                <w:sz w:val="24"/>
                <w:szCs w:val="24"/>
                <w:lang w:eastAsia="ja-JP"/>
                <w:rPrChange w:id="28303" w:author="DuyNgo" w:date="2012-08-10T08:15:00Z">
                  <w:rPr>
                    <w:ins w:id="28304" w:author="DuyNgo" w:date="2012-08-10T07:31:00Z"/>
                    <w:rFonts w:ascii="Calibri" w:eastAsia="Times New Roman" w:hAnsi="Calibri" w:cs="Calibri"/>
                    <w:color w:val="000000"/>
                    <w:sz w:val="20"/>
                    <w:szCs w:val="20"/>
                    <w:lang w:eastAsia="ja-JP"/>
                  </w:rPr>
                </w:rPrChange>
              </w:rPr>
            </w:pPr>
            <w:proofErr w:type="spellStart"/>
            <w:ins w:id="28305" w:author="DuyNgo" w:date="2012-08-10T07:31:00Z">
              <w:r w:rsidRPr="00303364">
                <w:rPr>
                  <w:rFonts w:eastAsia="Times New Roman" w:cstheme="minorHAnsi"/>
                  <w:color w:val="000000"/>
                  <w:sz w:val="24"/>
                  <w:szCs w:val="24"/>
                  <w:lang w:eastAsia="ja-JP"/>
                  <w:rPrChange w:id="2830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830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308" w:author="DuyNgo" w:date="2012-08-10T07:31:00Z"/>
                <w:rFonts w:eastAsia="Times New Roman" w:cstheme="minorHAnsi"/>
                <w:color w:val="000000"/>
                <w:sz w:val="24"/>
                <w:szCs w:val="24"/>
                <w:lang w:eastAsia="ja-JP"/>
                <w:rPrChange w:id="28309" w:author="DuyNgo" w:date="2012-08-10T08:15:00Z">
                  <w:rPr>
                    <w:ins w:id="28310" w:author="DuyNgo" w:date="2012-08-10T07:31:00Z"/>
                    <w:rFonts w:ascii="Calibri" w:eastAsia="Times New Roman" w:hAnsi="Calibri" w:cs="Calibri"/>
                    <w:color w:val="000000"/>
                    <w:sz w:val="20"/>
                    <w:szCs w:val="20"/>
                    <w:lang w:eastAsia="ja-JP"/>
                  </w:rPr>
                </w:rPrChange>
              </w:rPr>
            </w:pPr>
            <w:ins w:id="28311" w:author="DuyNgo" w:date="2012-08-10T07:31:00Z">
              <w:r w:rsidRPr="00303364">
                <w:rPr>
                  <w:rFonts w:eastAsia="Times New Roman" w:cstheme="minorHAnsi"/>
                  <w:color w:val="000000"/>
                  <w:sz w:val="24"/>
                  <w:szCs w:val="24"/>
                  <w:lang w:eastAsia="ja-JP"/>
                  <w:rPrChange w:id="2831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8313"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8314" w:author="DuyNgo" w:date="2012-08-10T08:15:00Z">
                    <w:rPr>
                      <w:rFonts w:ascii="Calibri" w:eastAsia="Times New Roman" w:hAnsi="Calibri" w:cs="Calibri"/>
                      <w:b/>
                      <w:bCs/>
                      <w:color w:val="000000"/>
                      <w:sz w:val="28"/>
                      <w:szCs w:val="28"/>
                      <w:lang w:eastAsia="ja-JP"/>
                    </w:rPr>
                  </w:rPrChange>
                </w:rPr>
                <w:t xml:space="preserve">] Encapsulate properties of Project into </w:t>
              </w:r>
              <w:proofErr w:type="spellStart"/>
              <w:r w:rsidRPr="00303364">
                <w:rPr>
                  <w:rFonts w:eastAsia="Times New Roman" w:cstheme="minorHAnsi"/>
                  <w:color w:val="000000"/>
                  <w:sz w:val="24"/>
                  <w:szCs w:val="24"/>
                  <w:lang w:eastAsia="ja-JP"/>
                  <w:rPrChange w:id="28315" w:author="DuyNgo" w:date="2012-08-10T08:15:00Z">
                    <w:rPr>
                      <w:rFonts w:ascii="Calibri" w:eastAsia="Times New Roman" w:hAnsi="Calibri" w:cs="Calibri"/>
                      <w:b/>
                      <w:bCs/>
                      <w:color w:val="000000"/>
                      <w:sz w:val="28"/>
                      <w:szCs w:val="28"/>
                      <w:lang w:eastAsia="ja-JP"/>
                    </w:rPr>
                  </w:rPrChange>
                </w:rPr>
                <w:t>a</w:t>
              </w:r>
              <w:proofErr w:type="spellEnd"/>
              <w:r w:rsidRPr="00303364">
                <w:rPr>
                  <w:rFonts w:eastAsia="Times New Roman" w:cstheme="minorHAnsi"/>
                  <w:color w:val="000000"/>
                  <w:sz w:val="24"/>
                  <w:szCs w:val="24"/>
                  <w:lang w:eastAsia="ja-JP"/>
                  <w:rPrChange w:id="28316" w:author="DuyNgo" w:date="2012-08-10T08:15:00Z">
                    <w:rPr>
                      <w:rFonts w:ascii="Calibri" w:eastAsia="Times New Roman" w:hAnsi="Calibri" w:cs="Calibri"/>
                      <w:b/>
                      <w:bCs/>
                      <w:color w:val="000000"/>
                      <w:sz w:val="28"/>
                      <w:szCs w:val="28"/>
                      <w:lang w:eastAsia="ja-JP"/>
                    </w:rPr>
                  </w:rPrChange>
                </w:rPr>
                <w:t xml:space="preserve"> object </w:t>
              </w:r>
            </w:ins>
          </w:p>
        </w:tc>
      </w:tr>
      <w:tr w:rsidR="00E13723" w:rsidRPr="00303364" w:rsidTr="00E13723">
        <w:trPr>
          <w:trHeight w:val="300"/>
          <w:ins w:id="28317" w:author="DuyNgo" w:date="2012-08-10T07:31:00Z"/>
          <w:trPrChange w:id="2831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319"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320" w:author="DuyNgo" w:date="2012-08-10T07:31:00Z"/>
                <w:rFonts w:eastAsia="Times New Roman" w:cstheme="minorHAnsi"/>
                <w:color w:val="000000"/>
                <w:sz w:val="24"/>
                <w:szCs w:val="24"/>
                <w:lang w:eastAsia="ja-JP"/>
                <w:rPrChange w:id="28321" w:author="DuyNgo" w:date="2012-08-10T08:15:00Z">
                  <w:rPr>
                    <w:ins w:id="28322" w:author="DuyNgo" w:date="2012-08-10T07:31:00Z"/>
                    <w:rFonts w:ascii="Calibri" w:eastAsia="Times New Roman" w:hAnsi="Calibri" w:cs="Calibri"/>
                    <w:color w:val="000000"/>
                    <w:lang w:eastAsia="ja-JP"/>
                  </w:rPr>
                </w:rPrChange>
              </w:rPr>
            </w:pPr>
            <w:ins w:id="28323" w:author="DuyNgo" w:date="2012-08-10T07:31:00Z">
              <w:r w:rsidRPr="00303364">
                <w:rPr>
                  <w:rFonts w:eastAsia="Times New Roman" w:cstheme="minorHAnsi"/>
                  <w:color w:val="000000"/>
                  <w:sz w:val="24"/>
                  <w:szCs w:val="24"/>
                  <w:lang w:eastAsia="ja-JP"/>
                  <w:rPrChange w:id="28324" w:author="DuyNgo" w:date="2012-08-10T08:15:00Z">
                    <w:rPr>
                      <w:rFonts w:ascii="Calibri" w:eastAsia="Times New Roman" w:hAnsi="Calibri" w:cs="Calibri"/>
                      <w:b/>
                      <w:bCs/>
                      <w:color w:val="000000"/>
                      <w:sz w:val="28"/>
                      <w:szCs w:val="28"/>
                      <w:lang w:eastAsia="ja-JP"/>
                    </w:rPr>
                  </w:rPrChange>
                </w:rPr>
                <w:t>12</w:t>
              </w:r>
            </w:ins>
          </w:p>
        </w:tc>
        <w:tc>
          <w:tcPr>
            <w:tcW w:w="862" w:type="dxa"/>
            <w:tcBorders>
              <w:top w:val="nil"/>
              <w:left w:val="nil"/>
              <w:bottom w:val="nil"/>
              <w:right w:val="nil"/>
            </w:tcBorders>
            <w:shd w:val="clear" w:color="auto" w:fill="auto"/>
            <w:noWrap/>
            <w:vAlign w:val="bottom"/>
            <w:hideMark/>
            <w:tcPrChange w:id="28325"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326" w:author="DuyNgo" w:date="2012-08-10T07:31:00Z"/>
                <w:rFonts w:eastAsia="Times New Roman" w:cstheme="minorHAnsi"/>
                <w:color w:val="000000"/>
                <w:sz w:val="24"/>
                <w:szCs w:val="24"/>
                <w:lang w:eastAsia="ja-JP"/>
                <w:rPrChange w:id="28327" w:author="DuyNgo" w:date="2012-08-10T08:15:00Z">
                  <w:rPr>
                    <w:ins w:id="28328" w:author="DuyNgo" w:date="2012-08-10T07:31:00Z"/>
                    <w:rFonts w:ascii="Calibri" w:eastAsia="Times New Roman" w:hAnsi="Calibri" w:cs="Calibri"/>
                    <w:color w:val="000000"/>
                    <w:sz w:val="20"/>
                    <w:szCs w:val="20"/>
                    <w:lang w:eastAsia="ja-JP"/>
                  </w:rPr>
                </w:rPrChange>
              </w:rPr>
            </w:pPr>
            <w:ins w:id="28329" w:author="DuyNgo" w:date="2012-08-10T07:31:00Z">
              <w:r w:rsidRPr="00303364">
                <w:rPr>
                  <w:rFonts w:eastAsia="Times New Roman" w:cstheme="minorHAnsi"/>
                  <w:color w:val="000000"/>
                  <w:sz w:val="24"/>
                  <w:szCs w:val="24"/>
                  <w:lang w:eastAsia="ja-JP"/>
                  <w:rPrChange w:id="28330"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331"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332" w:author="DuyNgo" w:date="2012-08-10T07:31:00Z"/>
                <w:rFonts w:eastAsia="Times New Roman" w:cstheme="minorHAnsi"/>
                <w:color w:val="000000"/>
                <w:sz w:val="24"/>
                <w:szCs w:val="24"/>
                <w:lang w:eastAsia="ja-JP"/>
                <w:rPrChange w:id="28333" w:author="DuyNgo" w:date="2012-08-10T08:15:00Z">
                  <w:rPr>
                    <w:ins w:id="28334" w:author="DuyNgo" w:date="2012-08-10T07:31:00Z"/>
                    <w:rFonts w:ascii="Calibri" w:eastAsia="Times New Roman" w:hAnsi="Calibri" w:cs="Calibri"/>
                    <w:color w:val="000000"/>
                    <w:sz w:val="20"/>
                    <w:szCs w:val="20"/>
                    <w:lang w:eastAsia="ja-JP"/>
                  </w:rPr>
                </w:rPrChange>
              </w:rPr>
            </w:pPr>
            <w:ins w:id="28335" w:author="DuyNgo" w:date="2012-08-10T07:31:00Z">
              <w:r w:rsidRPr="00303364">
                <w:rPr>
                  <w:rFonts w:eastAsia="Times New Roman" w:cstheme="minorHAnsi"/>
                  <w:color w:val="000000"/>
                  <w:sz w:val="24"/>
                  <w:szCs w:val="24"/>
                  <w:lang w:eastAsia="ja-JP"/>
                  <w:rPrChange w:id="28336"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8337"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338" w:author="DuyNgo" w:date="2012-08-10T07:31:00Z"/>
                <w:rFonts w:eastAsia="Times New Roman" w:cstheme="minorHAnsi"/>
                <w:color w:val="000000"/>
                <w:sz w:val="24"/>
                <w:szCs w:val="24"/>
                <w:lang w:eastAsia="ja-JP"/>
                <w:rPrChange w:id="28339" w:author="DuyNgo" w:date="2012-08-10T08:15:00Z">
                  <w:rPr>
                    <w:ins w:id="28340" w:author="DuyNgo" w:date="2012-08-10T07:31:00Z"/>
                    <w:rFonts w:ascii="Calibri" w:eastAsia="Times New Roman" w:hAnsi="Calibri" w:cs="Calibri"/>
                    <w:color w:val="000000"/>
                    <w:sz w:val="20"/>
                    <w:szCs w:val="20"/>
                    <w:lang w:eastAsia="ja-JP"/>
                  </w:rPr>
                </w:rPrChange>
              </w:rPr>
            </w:pPr>
            <w:ins w:id="28341" w:author="DuyNgo" w:date="2012-08-10T07:31:00Z">
              <w:r w:rsidRPr="00303364">
                <w:rPr>
                  <w:rFonts w:eastAsia="Times New Roman" w:cstheme="minorHAnsi"/>
                  <w:color w:val="000000"/>
                  <w:sz w:val="24"/>
                  <w:szCs w:val="24"/>
                  <w:lang w:eastAsia="ja-JP"/>
                  <w:rPrChange w:id="28342"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28343"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344" w:author="DuyNgo" w:date="2012-08-10T07:31:00Z"/>
                <w:rFonts w:eastAsia="Times New Roman" w:cstheme="minorHAnsi"/>
                <w:color w:val="000000"/>
                <w:sz w:val="24"/>
                <w:szCs w:val="24"/>
                <w:lang w:eastAsia="ja-JP"/>
                <w:rPrChange w:id="28345" w:author="DuyNgo" w:date="2012-08-10T08:15:00Z">
                  <w:rPr>
                    <w:ins w:id="28346" w:author="DuyNgo" w:date="2012-08-10T07:31:00Z"/>
                    <w:rFonts w:ascii="Calibri" w:eastAsia="Times New Roman" w:hAnsi="Calibri" w:cs="Calibri"/>
                    <w:color w:val="000000"/>
                    <w:sz w:val="20"/>
                    <w:szCs w:val="20"/>
                    <w:lang w:eastAsia="ja-JP"/>
                  </w:rPr>
                </w:rPrChange>
              </w:rPr>
            </w:pPr>
            <w:proofErr w:type="spellStart"/>
            <w:ins w:id="28347" w:author="DuyNgo" w:date="2012-08-10T07:31:00Z">
              <w:r w:rsidRPr="00303364">
                <w:rPr>
                  <w:rFonts w:eastAsia="Times New Roman" w:cstheme="minorHAnsi"/>
                  <w:color w:val="000000"/>
                  <w:sz w:val="24"/>
                  <w:szCs w:val="24"/>
                  <w:lang w:eastAsia="ja-JP"/>
                  <w:rPrChange w:id="28348"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8349"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350" w:author="DuyNgo" w:date="2012-08-10T07:31:00Z"/>
                <w:rFonts w:eastAsia="Times New Roman" w:cstheme="minorHAnsi"/>
                <w:color w:val="000000"/>
                <w:sz w:val="24"/>
                <w:szCs w:val="24"/>
                <w:lang w:eastAsia="ja-JP"/>
                <w:rPrChange w:id="28351" w:author="DuyNgo" w:date="2012-08-10T08:15:00Z">
                  <w:rPr>
                    <w:ins w:id="28352" w:author="DuyNgo" w:date="2012-08-10T07:31:00Z"/>
                    <w:rFonts w:ascii="Calibri" w:eastAsia="Times New Roman" w:hAnsi="Calibri" w:cs="Calibri"/>
                    <w:color w:val="000000"/>
                    <w:sz w:val="20"/>
                    <w:szCs w:val="20"/>
                    <w:lang w:eastAsia="ja-JP"/>
                  </w:rPr>
                </w:rPrChange>
              </w:rPr>
            </w:pPr>
            <w:ins w:id="28353" w:author="DuyNgo" w:date="2012-08-10T07:31:00Z">
              <w:r w:rsidRPr="00303364">
                <w:rPr>
                  <w:rFonts w:eastAsia="Times New Roman" w:cstheme="minorHAnsi"/>
                  <w:color w:val="000000"/>
                  <w:sz w:val="24"/>
                  <w:szCs w:val="24"/>
                  <w:lang w:eastAsia="ja-JP"/>
                  <w:rPrChange w:id="28354"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8355"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8356" w:author="DuyNgo" w:date="2012-08-10T08:15:00Z">
                    <w:rPr>
                      <w:rFonts w:ascii="Calibri" w:eastAsia="Times New Roman" w:hAnsi="Calibri" w:cs="Calibri"/>
                      <w:b/>
                      <w:bCs/>
                      <w:color w:val="000000"/>
                      <w:sz w:val="28"/>
                      <w:szCs w:val="28"/>
                      <w:lang w:eastAsia="ja-JP"/>
                    </w:rPr>
                  </w:rPrChange>
                </w:rPr>
                <w:t>] No data validation and display error in Create project screen</w:t>
              </w:r>
            </w:ins>
          </w:p>
        </w:tc>
      </w:tr>
      <w:tr w:rsidR="00E13723" w:rsidRPr="00303364" w:rsidTr="00E13723">
        <w:trPr>
          <w:trHeight w:val="300"/>
          <w:ins w:id="28357" w:author="DuyNgo" w:date="2012-08-10T07:31:00Z"/>
          <w:trPrChange w:id="2835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359"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360" w:author="DuyNgo" w:date="2012-08-10T07:31:00Z"/>
                <w:rFonts w:eastAsia="Times New Roman" w:cstheme="minorHAnsi"/>
                <w:color w:val="000000"/>
                <w:sz w:val="24"/>
                <w:szCs w:val="24"/>
                <w:lang w:eastAsia="ja-JP"/>
                <w:rPrChange w:id="28361" w:author="DuyNgo" w:date="2012-08-10T08:15:00Z">
                  <w:rPr>
                    <w:ins w:id="28362" w:author="DuyNgo" w:date="2012-08-10T07:31:00Z"/>
                    <w:rFonts w:ascii="Calibri" w:eastAsia="Times New Roman" w:hAnsi="Calibri" w:cs="Calibri"/>
                    <w:color w:val="000000"/>
                    <w:lang w:eastAsia="ja-JP"/>
                  </w:rPr>
                </w:rPrChange>
              </w:rPr>
            </w:pPr>
            <w:ins w:id="28363" w:author="DuyNgo" w:date="2012-08-10T07:31:00Z">
              <w:r w:rsidRPr="00303364">
                <w:rPr>
                  <w:rFonts w:eastAsia="Times New Roman" w:cstheme="minorHAnsi"/>
                  <w:color w:val="000000"/>
                  <w:sz w:val="24"/>
                  <w:szCs w:val="24"/>
                  <w:lang w:eastAsia="ja-JP"/>
                  <w:rPrChange w:id="28364" w:author="DuyNgo" w:date="2012-08-10T08:15:00Z">
                    <w:rPr>
                      <w:rFonts w:ascii="Calibri" w:eastAsia="Times New Roman" w:hAnsi="Calibri" w:cs="Calibri"/>
                      <w:b/>
                      <w:bCs/>
                      <w:color w:val="000000"/>
                      <w:sz w:val="28"/>
                      <w:szCs w:val="28"/>
                      <w:lang w:eastAsia="ja-JP"/>
                    </w:rPr>
                  </w:rPrChange>
                </w:rPr>
                <w:t>13</w:t>
              </w:r>
            </w:ins>
          </w:p>
        </w:tc>
        <w:tc>
          <w:tcPr>
            <w:tcW w:w="862" w:type="dxa"/>
            <w:tcBorders>
              <w:top w:val="nil"/>
              <w:left w:val="nil"/>
              <w:bottom w:val="nil"/>
              <w:right w:val="nil"/>
            </w:tcBorders>
            <w:shd w:val="clear" w:color="auto" w:fill="auto"/>
            <w:noWrap/>
            <w:vAlign w:val="bottom"/>
            <w:hideMark/>
            <w:tcPrChange w:id="28365"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366" w:author="DuyNgo" w:date="2012-08-10T07:31:00Z"/>
                <w:rFonts w:eastAsia="Times New Roman" w:cstheme="minorHAnsi"/>
                <w:color w:val="000000"/>
                <w:sz w:val="24"/>
                <w:szCs w:val="24"/>
                <w:lang w:eastAsia="ja-JP"/>
                <w:rPrChange w:id="28367" w:author="DuyNgo" w:date="2012-08-10T08:15:00Z">
                  <w:rPr>
                    <w:ins w:id="28368" w:author="DuyNgo" w:date="2012-08-10T07:31:00Z"/>
                    <w:rFonts w:ascii="Calibri" w:eastAsia="Times New Roman" w:hAnsi="Calibri" w:cs="Calibri"/>
                    <w:color w:val="000000"/>
                    <w:sz w:val="20"/>
                    <w:szCs w:val="20"/>
                    <w:lang w:eastAsia="ja-JP"/>
                  </w:rPr>
                </w:rPrChange>
              </w:rPr>
            </w:pPr>
            <w:ins w:id="28369" w:author="DuyNgo" w:date="2012-08-10T07:31:00Z">
              <w:r w:rsidRPr="00303364">
                <w:rPr>
                  <w:rFonts w:eastAsia="Times New Roman" w:cstheme="minorHAnsi"/>
                  <w:color w:val="000000"/>
                  <w:sz w:val="24"/>
                  <w:szCs w:val="24"/>
                  <w:lang w:eastAsia="ja-JP"/>
                  <w:rPrChange w:id="28370"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371"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372" w:author="DuyNgo" w:date="2012-08-10T07:31:00Z"/>
                <w:rFonts w:eastAsia="Times New Roman" w:cstheme="minorHAnsi"/>
                <w:color w:val="000000"/>
                <w:sz w:val="24"/>
                <w:szCs w:val="24"/>
                <w:lang w:eastAsia="ja-JP"/>
                <w:rPrChange w:id="28373" w:author="DuyNgo" w:date="2012-08-10T08:15:00Z">
                  <w:rPr>
                    <w:ins w:id="28374" w:author="DuyNgo" w:date="2012-08-10T07:31:00Z"/>
                    <w:rFonts w:ascii="Calibri" w:eastAsia="Times New Roman" w:hAnsi="Calibri" w:cs="Calibri"/>
                    <w:color w:val="000000"/>
                    <w:sz w:val="20"/>
                    <w:szCs w:val="20"/>
                    <w:lang w:eastAsia="ja-JP"/>
                  </w:rPr>
                </w:rPrChange>
              </w:rPr>
            </w:pPr>
            <w:ins w:id="28375" w:author="DuyNgo" w:date="2012-08-10T07:31:00Z">
              <w:r w:rsidRPr="00303364">
                <w:rPr>
                  <w:rFonts w:eastAsia="Times New Roman" w:cstheme="minorHAnsi"/>
                  <w:color w:val="000000"/>
                  <w:sz w:val="24"/>
                  <w:szCs w:val="24"/>
                  <w:lang w:eastAsia="ja-JP"/>
                  <w:rPrChange w:id="28376"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28377"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378" w:author="DuyNgo" w:date="2012-08-10T07:31:00Z"/>
                <w:rFonts w:eastAsia="Times New Roman" w:cstheme="minorHAnsi"/>
                <w:color w:val="000000"/>
                <w:sz w:val="24"/>
                <w:szCs w:val="24"/>
                <w:lang w:eastAsia="ja-JP"/>
                <w:rPrChange w:id="28379" w:author="DuyNgo" w:date="2012-08-10T08:15:00Z">
                  <w:rPr>
                    <w:ins w:id="28380" w:author="DuyNgo" w:date="2012-08-10T07:31:00Z"/>
                    <w:rFonts w:ascii="Calibri" w:eastAsia="Times New Roman" w:hAnsi="Calibri" w:cs="Calibri"/>
                    <w:color w:val="000000"/>
                    <w:sz w:val="20"/>
                    <w:szCs w:val="20"/>
                    <w:lang w:eastAsia="ja-JP"/>
                  </w:rPr>
                </w:rPrChange>
              </w:rPr>
            </w:pPr>
            <w:ins w:id="28381" w:author="DuyNgo" w:date="2012-08-10T07:31:00Z">
              <w:r w:rsidRPr="00303364">
                <w:rPr>
                  <w:rFonts w:eastAsia="Times New Roman" w:cstheme="minorHAnsi"/>
                  <w:color w:val="000000"/>
                  <w:sz w:val="24"/>
                  <w:szCs w:val="24"/>
                  <w:lang w:eastAsia="ja-JP"/>
                  <w:rPrChange w:id="28382"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8383"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384" w:author="DuyNgo" w:date="2012-08-10T07:31:00Z"/>
                <w:rFonts w:eastAsia="Times New Roman" w:cstheme="minorHAnsi"/>
                <w:color w:val="000000"/>
                <w:sz w:val="24"/>
                <w:szCs w:val="24"/>
                <w:lang w:eastAsia="ja-JP"/>
                <w:rPrChange w:id="28385" w:author="DuyNgo" w:date="2012-08-10T08:15:00Z">
                  <w:rPr>
                    <w:ins w:id="28386" w:author="DuyNgo" w:date="2012-08-10T07:31:00Z"/>
                    <w:rFonts w:ascii="Calibri" w:eastAsia="Times New Roman" w:hAnsi="Calibri" w:cs="Calibri"/>
                    <w:color w:val="000000"/>
                    <w:sz w:val="20"/>
                    <w:szCs w:val="20"/>
                    <w:lang w:eastAsia="ja-JP"/>
                  </w:rPr>
                </w:rPrChange>
              </w:rPr>
            </w:pPr>
            <w:proofErr w:type="spellStart"/>
            <w:ins w:id="28387" w:author="DuyNgo" w:date="2012-08-10T07:31:00Z">
              <w:r w:rsidRPr="00303364">
                <w:rPr>
                  <w:rFonts w:eastAsia="Times New Roman" w:cstheme="minorHAnsi"/>
                  <w:color w:val="000000"/>
                  <w:sz w:val="24"/>
                  <w:szCs w:val="24"/>
                  <w:lang w:eastAsia="ja-JP"/>
                  <w:rPrChange w:id="28388"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8389"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390" w:author="DuyNgo" w:date="2012-08-10T07:31:00Z"/>
                <w:rFonts w:eastAsia="Times New Roman" w:cstheme="minorHAnsi"/>
                <w:color w:val="000000"/>
                <w:sz w:val="24"/>
                <w:szCs w:val="24"/>
                <w:lang w:eastAsia="ja-JP"/>
                <w:rPrChange w:id="28391" w:author="DuyNgo" w:date="2012-08-10T08:15:00Z">
                  <w:rPr>
                    <w:ins w:id="28392" w:author="DuyNgo" w:date="2012-08-10T07:31:00Z"/>
                    <w:rFonts w:ascii="Calibri" w:eastAsia="Times New Roman" w:hAnsi="Calibri" w:cs="Calibri"/>
                    <w:color w:val="000000"/>
                    <w:sz w:val="20"/>
                    <w:szCs w:val="20"/>
                    <w:lang w:eastAsia="ja-JP"/>
                  </w:rPr>
                </w:rPrChange>
              </w:rPr>
            </w:pPr>
            <w:ins w:id="28393" w:author="DuyNgo" w:date="2012-08-10T07:31:00Z">
              <w:r w:rsidRPr="00303364">
                <w:rPr>
                  <w:rFonts w:eastAsia="Times New Roman" w:cstheme="minorHAnsi"/>
                  <w:color w:val="000000"/>
                  <w:sz w:val="24"/>
                  <w:szCs w:val="24"/>
                  <w:lang w:eastAsia="ja-JP"/>
                  <w:rPrChange w:id="28394"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8395"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8396" w:author="DuyNgo" w:date="2012-08-10T08:15:00Z">
                    <w:rPr>
                      <w:rFonts w:ascii="Calibri" w:eastAsia="Times New Roman" w:hAnsi="Calibri" w:cs="Calibri"/>
                      <w:b/>
                      <w:bCs/>
                      <w:color w:val="000000"/>
                      <w:sz w:val="28"/>
                      <w:szCs w:val="28"/>
                      <w:lang w:eastAsia="ja-JP"/>
                    </w:rPr>
                  </w:rPrChange>
                </w:rPr>
                <w:t>] Error when logon user has not existed in database</w:t>
              </w:r>
            </w:ins>
          </w:p>
        </w:tc>
      </w:tr>
      <w:tr w:rsidR="00E13723" w:rsidRPr="00303364" w:rsidTr="00E13723">
        <w:trPr>
          <w:trHeight w:val="300"/>
          <w:ins w:id="28397" w:author="DuyNgo" w:date="2012-08-10T07:31:00Z"/>
          <w:trPrChange w:id="2839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399"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400" w:author="DuyNgo" w:date="2012-08-10T07:31:00Z"/>
                <w:rFonts w:eastAsia="Times New Roman" w:cstheme="minorHAnsi"/>
                <w:color w:val="000000"/>
                <w:sz w:val="24"/>
                <w:szCs w:val="24"/>
                <w:lang w:eastAsia="ja-JP"/>
                <w:rPrChange w:id="28401" w:author="DuyNgo" w:date="2012-08-10T08:15:00Z">
                  <w:rPr>
                    <w:ins w:id="28402" w:author="DuyNgo" w:date="2012-08-10T07:31:00Z"/>
                    <w:rFonts w:ascii="Calibri" w:eastAsia="Times New Roman" w:hAnsi="Calibri" w:cs="Calibri"/>
                    <w:color w:val="000000"/>
                    <w:lang w:eastAsia="ja-JP"/>
                  </w:rPr>
                </w:rPrChange>
              </w:rPr>
            </w:pPr>
            <w:ins w:id="28403" w:author="DuyNgo" w:date="2012-08-10T07:31:00Z">
              <w:r w:rsidRPr="00303364">
                <w:rPr>
                  <w:rFonts w:eastAsia="Times New Roman" w:cstheme="minorHAnsi"/>
                  <w:color w:val="000000"/>
                  <w:sz w:val="24"/>
                  <w:szCs w:val="24"/>
                  <w:lang w:eastAsia="ja-JP"/>
                  <w:rPrChange w:id="28404" w:author="DuyNgo" w:date="2012-08-10T08:15:00Z">
                    <w:rPr>
                      <w:rFonts w:ascii="Calibri" w:eastAsia="Times New Roman" w:hAnsi="Calibri" w:cs="Calibri"/>
                      <w:b/>
                      <w:bCs/>
                      <w:color w:val="000000"/>
                      <w:sz w:val="28"/>
                      <w:szCs w:val="28"/>
                      <w:lang w:eastAsia="ja-JP"/>
                    </w:rPr>
                  </w:rPrChange>
                </w:rPr>
                <w:t>14</w:t>
              </w:r>
            </w:ins>
          </w:p>
        </w:tc>
        <w:tc>
          <w:tcPr>
            <w:tcW w:w="862" w:type="dxa"/>
            <w:tcBorders>
              <w:top w:val="nil"/>
              <w:left w:val="nil"/>
              <w:bottom w:val="nil"/>
              <w:right w:val="nil"/>
            </w:tcBorders>
            <w:shd w:val="clear" w:color="auto" w:fill="auto"/>
            <w:noWrap/>
            <w:vAlign w:val="bottom"/>
            <w:hideMark/>
            <w:tcPrChange w:id="28405"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406" w:author="DuyNgo" w:date="2012-08-10T07:31:00Z"/>
                <w:rFonts w:eastAsia="Times New Roman" w:cstheme="minorHAnsi"/>
                <w:color w:val="000000"/>
                <w:sz w:val="24"/>
                <w:szCs w:val="24"/>
                <w:lang w:eastAsia="ja-JP"/>
                <w:rPrChange w:id="28407" w:author="DuyNgo" w:date="2012-08-10T08:15:00Z">
                  <w:rPr>
                    <w:ins w:id="28408" w:author="DuyNgo" w:date="2012-08-10T07:31:00Z"/>
                    <w:rFonts w:ascii="Calibri" w:eastAsia="Times New Roman" w:hAnsi="Calibri" w:cs="Calibri"/>
                    <w:color w:val="000000"/>
                    <w:sz w:val="20"/>
                    <w:szCs w:val="20"/>
                    <w:lang w:eastAsia="ja-JP"/>
                  </w:rPr>
                </w:rPrChange>
              </w:rPr>
            </w:pPr>
            <w:ins w:id="28409" w:author="DuyNgo" w:date="2012-08-10T07:31:00Z">
              <w:r w:rsidRPr="00303364">
                <w:rPr>
                  <w:rFonts w:eastAsia="Times New Roman" w:cstheme="minorHAnsi"/>
                  <w:color w:val="000000"/>
                  <w:sz w:val="24"/>
                  <w:szCs w:val="24"/>
                  <w:lang w:eastAsia="ja-JP"/>
                  <w:rPrChange w:id="28410"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411"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412" w:author="DuyNgo" w:date="2012-08-10T07:31:00Z"/>
                <w:rFonts w:eastAsia="Times New Roman" w:cstheme="minorHAnsi"/>
                <w:color w:val="000000"/>
                <w:sz w:val="24"/>
                <w:szCs w:val="24"/>
                <w:lang w:eastAsia="ja-JP"/>
                <w:rPrChange w:id="28413" w:author="DuyNgo" w:date="2012-08-10T08:15:00Z">
                  <w:rPr>
                    <w:ins w:id="28414" w:author="DuyNgo" w:date="2012-08-10T07:31:00Z"/>
                    <w:rFonts w:ascii="Calibri" w:eastAsia="Times New Roman" w:hAnsi="Calibri" w:cs="Calibri"/>
                    <w:color w:val="000000"/>
                    <w:sz w:val="20"/>
                    <w:szCs w:val="20"/>
                    <w:lang w:eastAsia="ja-JP"/>
                  </w:rPr>
                </w:rPrChange>
              </w:rPr>
            </w:pPr>
            <w:ins w:id="28415" w:author="DuyNgo" w:date="2012-08-10T07:31:00Z">
              <w:r w:rsidRPr="00303364">
                <w:rPr>
                  <w:rFonts w:eastAsia="Times New Roman" w:cstheme="minorHAnsi"/>
                  <w:color w:val="000000"/>
                  <w:sz w:val="24"/>
                  <w:szCs w:val="24"/>
                  <w:lang w:eastAsia="ja-JP"/>
                  <w:rPrChange w:id="28416"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8417"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418" w:author="DuyNgo" w:date="2012-08-10T07:31:00Z"/>
                <w:rFonts w:eastAsia="Times New Roman" w:cstheme="minorHAnsi"/>
                <w:color w:val="000000"/>
                <w:sz w:val="24"/>
                <w:szCs w:val="24"/>
                <w:lang w:eastAsia="ja-JP"/>
                <w:rPrChange w:id="28419" w:author="DuyNgo" w:date="2012-08-10T08:15:00Z">
                  <w:rPr>
                    <w:ins w:id="28420" w:author="DuyNgo" w:date="2012-08-10T07:31:00Z"/>
                    <w:rFonts w:ascii="Calibri" w:eastAsia="Times New Roman" w:hAnsi="Calibri" w:cs="Calibri"/>
                    <w:color w:val="000000"/>
                    <w:sz w:val="20"/>
                    <w:szCs w:val="20"/>
                    <w:lang w:eastAsia="ja-JP"/>
                  </w:rPr>
                </w:rPrChange>
              </w:rPr>
            </w:pPr>
            <w:ins w:id="28421" w:author="DuyNgo" w:date="2012-08-10T07:31:00Z">
              <w:r w:rsidRPr="00303364">
                <w:rPr>
                  <w:rFonts w:eastAsia="Times New Roman" w:cstheme="minorHAnsi"/>
                  <w:color w:val="000000"/>
                  <w:sz w:val="24"/>
                  <w:szCs w:val="24"/>
                  <w:lang w:eastAsia="ja-JP"/>
                  <w:rPrChange w:id="28422"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8423"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424" w:author="DuyNgo" w:date="2012-08-10T07:31:00Z"/>
                <w:rFonts w:eastAsia="Times New Roman" w:cstheme="minorHAnsi"/>
                <w:color w:val="000000"/>
                <w:sz w:val="24"/>
                <w:szCs w:val="24"/>
                <w:lang w:eastAsia="ja-JP"/>
                <w:rPrChange w:id="28425" w:author="DuyNgo" w:date="2012-08-10T08:15:00Z">
                  <w:rPr>
                    <w:ins w:id="28426" w:author="DuyNgo" w:date="2012-08-10T07:31:00Z"/>
                    <w:rFonts w:ascii="Calibri" w:eastAsia="Times New Roman" w:hAnsi="Calibri" w:cs="Calibri"/>
                    <w:color w:val="000000"/>
                    <w:sz w:val="20"/>
                    <w:szCs w:val="20"/>
                    <w:lang w:eastAsia="ja-JP"/>
                  </w:rPr>
                </w:rPrChange>
              </w:rPr>
            </w:pPr>
            <w:proofErr w:type="spellStart"/>
            <w:ins w:id="28427" w:author="DuyNgo" w:date="2012-08-10T07:31:00Z">
              <w:r w:rsidRPr="00303364">
                <w:rPr>
                  <w:rFonts w:eastAsia="Times New Roman" w:cstheme="minorHAnsi"/>
                  <w:color w:val="000000"/>
                  <w:sz w:val="24"/>
                  <w:szCs w:val="24"/>
                  <w:lang w:eastAsia="ja-JP"/>
                  <w:rPrChange w:id="28428"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28429"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430" w:author="DuyNgo" w:date="2012-08-10T07:31:00Z"/>
                <w:rFonts w:eastAsia="Times New Roman" w:cstheme="minorHAnsi"/>
                <w:color w:val="000000"/>
                <w:sz w:val="24"/>
                <w:szCs w:val="24"/>
                <w:lang w:eastAsia="ja-JP"/>
                <w:rPrChange w:id="28431" w:author="DuyNgo" w:date="2012-08-10T08:15:00Z">
                  <w:rPr>
                    <w:ins w:id="28432" w:author="DuyNgo" w:date="2012-08-10T07:31:00Z"/>
                    <w:rFonts w:ascii="Calibri" w:eastAsia="Times New Roman" w:hAnsi="Calibri" w:cs="Calibri"/>
                    <w:color w:val="000000"/>
                    <w:sz w:val="20"/>
                    <w:szCs w:val="20"/>
                    <w:lang w:eastAsia="ja-JP"/>
                  </w:rPr>
                </w:rPrChange>
              </w:rPr>
            </w:pPr>
            <w:ins w:id="28433" w:author="DuyNgo" w:date="2012-08-10T07:31:00Z">
              <w:r w:rsidRPr="00303364">
                <w:rPr>
                  <w:rFonts w:eastAsia="Times New Roman" w:cstheme="minorHAnsi"/>
                  <w:color w:val="000000"/>
                  <w:sz w:val="24"/>
                  <w:szCs w:val="24"/>
                  <w:lang w:eastAsia="ja-JP"/>
                  <w:rPrChange w:id="28434" w:author="DuyNgo" w:date="2012-08-10T08:15:00Z">
                    <w:rPr>
                      <w:rFonts w:ascii="Calibri" w:eastAsia="Times New Roman" w:hAnsi="Calibri" w:cs="Calibri"/>
                      <w:b/>
                      <w:bCs/>
                      <w:color w:val="000000"/>
                      <w:sz w:val="28"/>
                      <w:szCs w:val="28"/>
                      <w:lang w:eastAsia="ja-JP"/>
                    </w:rPr>
                  </w:rPrChange>
                </w:rPr>
                <w:t>[Planner] Could not make distribution</w:t>
              </w:r>
            </w:ins>
          </w:p>
        </w:tc>
      </w:tr>
      <w:tr w:rsidR="00E13723" w:rsidRPr="00303364" w:rsidTr="00E13723">
        <w:trPr>
          <w:trHeight w:val="300"/>
          <w:ins w:id="28435" w:author="DuyNgo" w:date="2012-08-10T07:31:00Z"/>
          <w:trPrChange w:id="2843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43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438" w:author="DuyNgo" w:date="2012-08-10T07:31:00Z"/>
                <w:rFonts w:eastAsia="Times New Roman" w:cstheme="minorHAnsi"/>
                <w:color w:val="000000"/>
                <w:sz w:val="24"/>
                <w:szCs w:val="24"/>
                <w:lang w:eastAsia="ja-JP"/>
                <w:rPrChange w:id="28439" w:author="DuyNgo" w:date="2012-08-10T08:15:00Z">
                  <w:rPr>
                    <w:ins w:id="28440" w:author="DuyNgo" w:date="2012-08-10T07:31:00Z"/>
                    <w:rFonts w:ascii="Calibri" w:eastAsia="Times New Roman" w:hAnsi="Calibri" w:cs="Calibri"/>
                    <w:color w:val="000000"/>
                    <w:lang w:eastAsia="ja-JP"/>
                  </w:rPr>
                </w:rPrChange>
              </w:rPr>
            </w:pPr>
            <w:ins w:id="28441" w:author="DuyNgo" w:date="2012-08-10T07:31:00Z">
              <w:r w:rsidRPr="00303364">
                <w:rPr>
                  <w:rFonts w:eastAsia="Times New Roman" w:cstheme="minorHAnsi"/>
                  <w:color w:val="000000"/>
                  <w:sz w:val="24"/>
                  <w:szCs w:val="24"/>
                  <w:lang w:eastAsia="ja-JP"/>
                  <w:rPrChange w:id="28442" w:author="DuyNgo" w:date="2012-08-10T08:15:00Z">
                    <w:rPr>
                      <w:rFonts w:ascii="Calibri" w:eastAsia="Times New Roman" w:hAnsi="Calibri" w:cs="Calibri"/>
                      <w:b/>
                      <w:bCs/>
                      <w:color w:val="000000"/>
                      <w:sz w:val="28"/>
                      <w:szCs w:val="28"/>
                      <w:lang w:eastAsia="ja-JP"/>
                    </w:rPr>
                  </w:rPrChange>
                </w:rPr>
                <w:t>15</w:t>
              </w:r>
            </w:ins>
          </w:p>
        </w:tc>
        <w:tc>
          <w:tcPr>
            <w:tcW w:w="862" w:type="dxa"/>
            <w:tcBorders>
              <w:top w:val="nil"/>
              <w:left w:val="nil"/>
              <w:bottom w:val="nil"/>
              <w:right w:val="nil"/>
            </w:tcBorders>
            <w:shd w:val="clear" w:color="auto" w:fill="auto"/>
            <w:noWrap/>
            <w:vAlign w:val="bottom"/>
            <w:hideMark/>
            <w:tcPrChange w:id="2844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444" w:author="DuyNgo" w:date="2012-08-10T07:31:00Z"/>
                <w:rFonts w:eastAsia="Times New Roman" w:cstheme="minorHAnsi"/>
                <w:color w:val="000000"/>
                <w:sz w:val="24"/>
                <w:szCs w:val="24"/>
                <w:lang w:eastAsia="ja-JP"/>
                <w:rPrChange w:id="28445" w:author="DuyNgo" w:date="2012-08-10T08:15:00Z">
                  <w:rPr>
                    <w:ins w:id="28446" w:author="DuyNgo" w:date="2012-08-10T07:31:00Z"/>
                    <w:rFonts w:ascii="Calibri" w:eastAsia="Times New Roman" w:hAnsi="Calibri" w:cs="Calibri"/>
                    <w:color w:val="000000"/>
                    <w:sz w:val="20"/>
                    <w:szCs w:val="20"/>
                    <w:lang w:eastAsia="ja-JP"/>
                  </w:rPr>
                </w:rPrChange>
              </w:rPr>
            </w:pPr>
            <w:ins w:id="28447" w:author="DuyNgo" w:date="2012-08-10T07:31:00Z">
              <w:r w:rsidRPr="00303364">
                <w:rPr>
                  <w:rFonts w:eastAsia="Times New Roman" w:cstheme="minorHAnsi"/>
                  <w:color w:val="000000"/>
                  <w:sz w:val="24"/>
                  <w:szCs w:val="24"/>
                  <w:lang w:eastAsia="ja-JP"/>
                  <w:rPrChange w:id="2844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44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450" w:author="DuyNgo" w:date="2012-08-10T07:31:00Z"/>
                <w:rFonts w:eastAsia="Times New Roman" w:cstheme="minorHAnsi"/>
                <w:color w:val="000000"/>
                <w:sz w:val="24"/>
                <w:szCs w:val="24"/>
                <w:lang w:eastAsia="ja-JP"/>
                <w:rPrChange w:id="28451" w:author="DuyNgo" w:date="2012-08-10T08:15:00Z">
                  <w:rPr>
                    <w:ins w:id="28452" w:author="DuyNgo" w:date="2012-08-10T07:31:00Z"/>
                    <w:rFonts w:ascii="Calibri" w:eastAsia="Times New Roman" w:hAnsi="Calibri" w:cs="Calibri"/>
                    <w:color w:val="000000"/>
                    <w:sz w:val="20"/>
                    <w:szCs w:val="20"/>
                    <w:lang w:eastAsia="ja-JP"/>
                  </w:rPr>
                </w:rPrChange>
              </w:rPr>
            </w:pPr>
            <w:ins w:id="28453" w:author="DuyNgo" w:date="2012-08-10T07:31:00Z">
              <w:r w:rsidRPr="00303364">
                <w:rPr>
                  <w:rFonts w:eastAsia="Times New Roman" w:cstheme="minorHAnsi"/>
                  <w:color w:val="000000"/>
                  <w:sz w:val="24"/>
                  <w:szCs w:val="24"/>
                  <w:lang w:eastAsia="ja-JP"/>
                  <w:rPrChange w:id="2845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845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456" w:author="DuyNgo" w:date="2012-08-10T07:31:00Z"/>
                <w:rFonts w:eastAsia="Times New Roman" w:cstheme="minorHAnsi"/>
                <w:color w:val="000000"/>
                <w:sz w:val="24"/>
                <w:szCs w:val="24"/>
                <w:lang w:eastAsia="ja-JP"/>
                <w:rPrChange w:id="28457" w:author="DuyNgo" w:date="2012-08-10T08:15:00Z">
                  <w:rPr>
                    <w:ins w:id="28458" w:author="DuyNgo" w:date="2012-08-10T07:31:00Z"/>
                    <w:rFonts w:ascii="Calibri" w:eastAsia="Times New Roman" w:hAnsi="Calibri" w:cs="Calibri"/>
                    <w:color w:val="000000"/>
                    <w:sz w:val="20"/>
                    <w:szCs w:val="20"/>
                    <w:lang w:eastAsia="ja-JP"/>
                  </w:rPr>
                </w:rPrChange>
              </w:rPr>
            </w:pPr>
            <w:ins w:id="28459" w:author="DuyNgo" w:date="2012-08-10T07:31:00Z">
              <w:r w:rsidRPr="00303364">
                <w:rPr>
                  <w:rFonts w:eastAsia="Times New Roman" w:cstheme="minorHAnsi"/>
                  <w:color w:val="000000"/>
                  <w:sz w:val="24"/>
                  <w:szCs w:val="24"/>
                  <w:lang w:eastAsia="ja-JP"/>
                  <w:rPrChange w:id="2846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846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462" w:author="DuyNgo" w:date="2012-08-10T07:31:00Z"/>
                <w:rFonts w:eastAsia="Times New Roman" w:cstheme="minorHAnsi"/>
                <w:color w:val="000000"/>
                <w:sz w:val="24"/>
                <w:szCs w:val="24"/>
                <w:lang w:eastAsia="ja-JP"/>
                <w:rPrChange w:id="28463" w:author="DuyNgo" w:date="2012-08-10T08:15:00Z">
                  <w:rPr>
                    <w:ins w:id="28464" w:author="DuyNgo" w:date="2012-08-10T07:31:00Z"/>
                    <w:rFonts w:ascii="Calibri" w:eastAsia="Times New Roman" w:hAnsi="Calibri" w:cs="Calibri"/>
                    <w:color w:val="000000"/>
                    <w:sz w:val="20"/>
                    <w:szCs w:val="20"/>
                    <w:lang w:eastAsia="ja-JP"/>
                  </w:rPr>
                </w:rPrChange>
              </w:rPr>
            </w:pPr>
            <w:proofErr w:type="spellStart"/>
            <w:ins w:id="28465" w:author="DuyNgo" w:date="2012-08-10T07:31:00Z">
              <w:r w:rsidRPr="00303364">
                <w:rPr>
                  <w:rFonts w:eastAsia="Times New Roman" w:cstheme="minorHAnsi"/>
                  <w:color w:val="000000"/>
                  <w:sz w:val="24"/>
                  <w:szCs w:val="24"/>
                  <w:lang w:eastAsia="ja-JP"/>
                  <w:rPrChange w:id="28466"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2846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468" w:author="DuyNgo" w:date="2012-08-10T07:31:00Z"/>
                <w:rFonts w:eastAsia="Times New Roman" w:cstheme="minorHAnsi"/>
                <w:color w:val="000000"/>
                <w:sz w:val="24"/>
                <w:szCs w:val="24"/>
                <w:lang w:eastAsia="ja-JP"/>
                <w:rPrChange w:id="28469" w:author="DuyNgo" w:date="2012-08-10T08:15:00Z">
                  <w:rPr>
                    <w:ins w:id="28470" w:author="DuyNgo" w:date="2012-08-10T07:31:00Z"/>
                    <w:rFonts w:ascii="Calibri" w:eastAsia="Times New Roman" w:hAnsi="Calibri" w:cs="Calibri"/>
                    <w:color w:val="000000"/>
                    <w:sz w:val="20"/>
                    <w:szCs w:val="20"/>
                    <w:lang w:eastAsia="ja-JP"/>
                  </w:rPr>
                </w:rPrChange>
              </w:rPr>
            </w:pPr>
            <w:ins w:id="28471" w:author="DuyNgo" w:date="2012-08-10T07:31:00Z">
              <w:r w:rsidRPr="00303364">
                <w:rPr>
                  <w:rFonts w:eastAsia="Times New Roman" w:cstheme="minorHAnsi"/>
                  <w:color w:val="000000"/>
                  <w:sz w:val="24"/>
                  <w:szCs w:val="24"/>
                  <w:lang w:eastAsia="ja-JP"/>
                  <w:rPrChange w:id="28472" w:author="DuyNgo" w:date="2012-08-10T08:15:00Z">
                    <w:rPr>
                      <w:rFonts w:ascii="Calibri" w:eastAsia="Times New Roman" w:hAnsi="Calibri" w:cs="Calibri"/>
                      <w:b/>
                      <w:bCs/>
                      <w:color w:val="000000"/>
                      <w:sz w:val="28"/>
                      <w:szCs w:val="28"/>
                      <w:lang w:eastAsia="ja-JP"/>
                    </w:rPr>
                  </w:rPrChange>
                </w:rPr>
                <w:t>[Planner] Java build path of project is configured not well</w:t>
              </w:r>
            </w:ins>
          </w:p>
        </w:tc>
      </w:tr>
      <w:tr w:rsidR="00E13723" w:rsidRPr="00303364" w:rsidTr="00E13723">
        <w:trPr>
          <w:trHeight w:val="300"/>
          <w:ins w:id="28473" w:author="DuyNgo" w:date="2012-08-10T07:31:00Z"/>
          <w:trPrChange w:id="2847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47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476" w:author="DuyNgo" w:date="2012-08-10T07:31:00Z"/>
                <w:rFonts w:eastAsia="Times New Roman" w:cstheme="minorHAnsi"/>
                <w:color w:val="000000"/>
                <w:sz w:val="24"/>
                <w:szCs w:val="24"/>
                <w:lang w:eastAsia="ja-JP"/>
                <w:rPrChange w:id="28477" w:author="DuyNgo" w:date="2012-08-10T08:15:00Z">
                  <w:rPr>
                    <w:ins w:id="28478" w:author="DuyNgo" w:date="2012-08-10T07:31:00Z"/>
                    <w:rFonts w:ascii="Calibri" w:eastAsia="Times New Roman" w:hAnsi="Calibri" w:cs="Calibri"/>
                    <w:color w:val="000000"/>
                    <w:lang w:eastAsia="ja-JP"/>
                  </w:rPr>
                </w:rPrChange>
              </w:rPr>
            </w:pPr>
            <w:ins w:id="28479" w:author="DuyNgo" w:date="2012-08-10T07:31:00Z">
              <w:r w:rsidRPr="00303364">
                <w:rPr>
                  <w:rFonts w:eastAsia="Times New Roman" w:cstheme="minorHAnsi"/>
                  <w:color w:val="000000"/>
                  <w:sz w:val="24"/>
                  <w:szCs w:val="24"/>
                  <w:lang w:eastAsia="ja-JP"/>
                  <w:rPrChange w:id="28480" w:author="DuyNgo" w:date="2012-08-10T08:15:00Z">
                    <w:rPr>
                      <w:rFonts w:ascii="Calibri" w:eastAsia="Times New Roman" w:hAnsi="Calibri" w:cs="Calibri"/>
                      <w:b/>
                      <w:bCs/>
                      <w:color w:val="000000"/>
                      <w:sz w:val="28"/>
                      <w:szCs w:val="28"/>
                      <w:lang w:eastAsia="ja-JP"/>
                    </w:rPr>
                  </w:rPrChange>
                </w:rPr>
                <w:t>16</w:t>
              </w:r>
            </w:ins>
          </w:p>
        </w:tc>
        <w:tc>
          <w:tcPr>
            <w:tcW w:w="862" w:type="dxa"/>
            <w:tcBorders>
              <w:top w:val="nil"/>
              <w:left w:val="nil"/>
              <w:bottom w:val="nil"/>
              <w:right w:val="nil"/>
            </w:tcBorders>
            <w:shd w:val="clear" w:color="auto" w:fill="auto"/>
            <w:noWrap/>
            <w:vAlign w:val="bottom"/>
            <w:hideMark/>
            <w:tcPrChange w:id="2848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482" w:author="DuyNgo" w:date="2012-08-10T07:31:00Z"/>
                <w:rFonts w:eastAsia="Times New Roman" w:cstheme="minorHAnsi"/>
                <w:color w:val="000000"/>
                <w:sz w:val="24"/>
                <w:szCs w:val="24"/>
                <w:lang w:eastAsia="ja-JP"/>
                <w:rPrChange w:id="28483" w:author="DuyNgo" w:date="2012-08-10T08:15:00Z">
                  <w:rPr>
                    <w:ins w:id="28484" w:author="DuyNgo" w:date="2012-08-10T07:31:00Z"/>
                    <w:rFonts w:ascii="Calibri" w:eastAsia="Times New Roman" w:hAnsi="Calibri" w:cs="Calibri"/>
                    <w:color w:val="000000"/>
                    <w:sz w:val="20"/>
                    <w:szCs w:val="20"/>
                    <w:lang w:eastAsia="ja-JP"/>
                  </w:rPr>
                </w:rPrChange>
              </w:rPr>
            </w:pPr>
            <w:ins w:id="28485" w:author="DuyNgo" w:date="2012-08-10T07:31:00Z">
              <w:r w:rsidRPr="00303364">
                <w:rPr>
                  <w:rFonts w:eastAsia="Times New Roman" w:cstheme="minorHAnsi"/>
                  <w:color w:val="000000"/>
                  <w:sz w:val="24"/>
                  <w:szCs w:val="24"/>
                  <w:lang w:eastAsia="ja-JP"/>
                  <w:rPrChange w:id="2848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48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488" w:author="DuyNgo" w:date="2012-08-10T07:31:00Z"/>
                <w:rFonts w:eastAsia="Times New Roman" w:cstheme="minorHAnsi"/>
                <w:color w:val="000000"/>
                <w:sz w:val="24"/>
                <w:szCs w:val="24"/>
                <w:lang w:eastAsia="ja-JP"/>
                <w:rPrChange w:id="28489" w:author="DuyNgo" w:date="2012-08-10T08:15:00Z">
                  <w:rPr>
                    <w:ins w:id="28490" w:author="DuyNgo" w:date="2012-08-10T07:31:00Z"/>
                    <w:rFonts w:ascii="Calibri" w:eastAsia="Times New Roman" w:hAnsi="Calibri" w:cs="Calibri"/>
                    <w:color w:val="000000"/>
                    <w:sz w:val="20"/>
                    <w:szCs w:val="20"/>
                    <w:lang w:eastAsia="ja-JP"/>
                  </w:rPr>
                </w:rPrChange>
              </w:rPr>
            </w:pPr>
            <w:ins w:id="28491" w:author="DuyNgo" w:date="2012-08-10T07:31:00Z">
              <w:r w:rsidRPr="00303364">
                <w:rPr>
                  <w:rFonts w:eastAsia="Times New Roman" w:cstheme="minorHAnsi"/>
                  <w:color w:val="000000"/>
                  <w:sz w:val="24"/>
                  <w:szCs w:val="24"/>
                  <w:lang w:eastAsia="ja-JP"/>
                  <w:rPrChange w:id="2849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849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494" w:author="DuyNgo" w:date="2012-08-10T07:31:00Z"/>
                <w:rFonts w:eastAsia="Times New Roman" w:cstheme="minorHAnsi"/>
                <w:color w:val="000000"/>
                <w:sz w:val="24"/>
                <w:szCs w:val="24"/>
                <w:lang w:eastAsia="ja-JP"/>
                <w:rPrChange w:id="28495" w:author="DuyNgo" w:date="2012-08-10T08:15:00Z">
                  <w:rPr>
                    <w:ins w:id="28496" w:author="DuyNgo" w:date="2012-08-10T07:31:00Z"/>
                    <w:rFonts w:ascii="Calibri" w:eastAsia="Times New Roman" w:hAnsi="Calibri" w:cs="Calibri"/>
                    <w:color w:val="000000"/>
                    <w:sz w:val="20"/>
                    <w:szCs w:val="20"/>
                    <w:lang w:eastAsia="ja-JP"/>
                  </w:rPr>
                </w:rPrChange>
              </w:rPr>
            </w:pPr>
            <w:ins w:id="28497" w:author="DuyNgo" w:date="2012-08-10T07:31:00Z">
              <w:r w:rsidRPr="00303364">
                <w:rPr>
                  <w:rFonts w:eastAsia="Times New Roman" w:cstheme="minorHAnsi"/>
                  <w:color w:val="000000"/>
                  <w:sz w:val="24"/>
                  <w:szCs w:val="24"/>
                  <w:lang w:eastAsia="ja-JP"/>
                  <w:rPrChange w:id="28498"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849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500" w:author="DuyNgo" w:date="2012-08-10T07:31:00Z"/>
                <w:rFonts w:eastAsia="Times New Roman" w:cstheme="minorHAnsi"/>
                <w:color w:val="000000"/>
                <w:sz w:val="24"/>
                <w:szCs w:val="24"/>
                <w:lang w:eastAsia="ja-JP"/>
                <w:rPrChange w:id="28501" w:author="DuyNgo" w:date="2012-08-10T08:15:00Z">
                  <w:rPr>
                    <w:ins w:id="28502" w:author="DuyNgo" w:date="2012-08-10T07:31:00Z"/>
                    <w:rFonts w:ascii="Calibri" w:eastAsia="Times New Roman" w:hAnsi="Calibri" w:cs="Calibri"/>
                    <w:color w:val="000000"/>
                    <w:sz w:val="20"/>
                    <w:szCs w:val="20"/>
                    <w:lang w:eastAsia="ja-JP"/>
                  </w:rPr>
                </w:rPrChange>
              </w:rPr>
            </w:pPr>
            <w:proofErr w:type="spellStart"/>
            <w:ins w:id="28503" w:author="DuyNgo" w:date="2012-08-10T07:31:00Z">
              <w:r w:rsidRPr="00303364">
                <w:rPr>
                  <w:rFonts w:eastAsia="Times New Roman" w:cstheme="minorHAnsi"/>
                  <w:color w:val="000000"/>
                  <w:sz w:val="24"/>
                  <w:szCs w:val="24"/>
                  <w:lang w:eastAsia="ja-JP"/>
                  <w:rPrChange w:id="28504"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2850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506" w:author="DuyNgo" w:date="2012-08-10T07:31:00Z"/>
                <w:rFonts w:eastAsia="Times New Roman" w:cstheme="minorHAnsi"/>
                <w:color w:val="000000"/>
                <w:sz w:val="24"/>
                <w:szCs w:val="24"/>
                <w:lang w:eastAsia="ja-JP"/>
                <w:rPrChange w:id="28507" w:author="DuyNgo" w:date="2012-08-10T08:15:00Z">
                  <w:rPr>
                    <w:ins w:id="28508" w:author="DuyNgo" w:date="2012-08-10T07:31:00Z"/>
                    <w:rFonts w:ascii="Calibri" w:eastAsia="Times New Roman" w:hAnsi="Calibri" w:cs="Calibri"/>
                    <w:color w:val="000000"/>
                    <w:sz w:val="20"/>
                    <w:szCs w:val="20"/>
                    <w:lang w:eastAsia="ja-JP"/>
                  </w:rPr>
                </w:rPrChange>
              </w:rPr>
            </w:pPr>
            <w:ins w:id="28509" w:author="DuyNgo" w:date="2012-08-10T07:31:00Z">
              <w:r w:rsidRPr="00303364">
                <w:rPr>
                  <w:rFonts w:eastAsia="Times New Roman" w:cstheme="minorHAnsi"/>
                  <w:color w:val="000000"/>
                  <w:sz w:val="24"/>
                  <w:szCs w:val="24"/>
                  <w:lang w:eastAsia="ja-JP"/>
                  <w:rPrChange w:id="28510" w:author="DuyNgo" w:date="2012-08-10T08:15:00Z">
                    <w:rPr>
                      <w:rFonts w:ascii="Calibri" w:eastAsia="Times New Roman" w:hAnsi="Calibri" w:cs="Calibri"/>
                      <w:b/>
                      <w:bCs/>
                      <w:color w:val="000000"/>
                      <w:sz w:val="28"/>
                      <w:szCs w:val="28"/>
                      <w:lang w:eastAsia="ja-JP"/>
                    </w:rPr>
                  </w:rPrChange>
                </w:rPr>
                <w:t>[Planner] Project name/Project folder is not true</w:t>
              </w:r>
            </w:ins>
          </w:p>
        </w:tc>
      </w:tr>
      <w:tr w:rsidR="00E13723" w:rsidRPr="00303364" w:rsidTr="00E13723">
        <w:trPr>
          <w:trHeight w:val="300"/>
          <w:ins w:id="28511" w:author="DuyNgo" w:date="2012-08-10T07:31:00Z"/>
          <w:trPrChange w:id="2851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51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514" w:author="DuyNgo" w:date="2012-08-10T07:31:00Z"/>
                <w:rFonts w:eastAsia="Times New Roman" w:cstheme="minorHAnsi"/>
                <w:color w:val="000000"/>
                <w:sz w:val="24"/>
                <w:szCs w:val="24"/>
                <w:lang w:eastAsia="ja-JP"/>
                <w:rPrChange w:id="28515" w:author="DuyNgo" w:date="2012-08-10T08:15:00Z">
                  <w:rPr>
                    <w:ins w:id="28516" w:author="DuyNgo" w:date="2012-08-10T07:31:00Z"/>
                    <w:rFonts w:ascii="Calibri" w:eastAsia="Times New Roman" w:hAnsi="Calibri" w:cs="Calibri"/>
                    <w:color w:val="000000"/>
                    <w:lang w:eastAsia="ja-JP"/>
                  </w:rPr>
                </w:rPrChange>
              </w:rPr>
            </w:pPr>
            <w:ins w:id="28517" w:author="DuyNgo" w:date="2012-08-10T07:31:00Z">
              <w:r w:rsidRPr="00303364">
                <w:rPr>
                  <w:rFonts w:eastAsia="Times New Roman" w:cstheme="minorHAnsi"/>
                  <w:color w:val="000000"/>
                  <w:sz w:val="24"/>
                  <w:szCs w:val="24"/>
                  <w:lang w:eastAsia="ja-JP"/>
                  <w:rPrChange w:id="28518" w:author="DuyNgo" w:date="2012-08-10T08:15:00Z">
                    <w:rPr>
                      <w:rFonts w:ascii="Calibri" w:eastAsia="Times New Roman" w:hAnsi="Calibri" w:cs="Calibri"/>
                      <w:b/>
                      <w:bCs/>
                      <w:color w:val="000000"/>
                      <w:sz w:val="28"/>
                      <w:szCs w:val="28"/>
                      <w:lang w:eastAsia="ja-JP"/>
                    </w:rPr>
                  </w:rPrChange>
                </w:rPr>
                <w:t>17</w:t>
              </w:r>
            </w:ins>
          </w:p>
        </w:tc>
        <w:tc>
          <w:tcPr>
            <w:tcW w:w="862" w:type="dxa"/>
            <w:tcBorders>
              <w:top w:val="nil"/>
              <w:left w:val="nil"/>
              <w:bottom w:val="nil"/>
              <w:right w:val="nil"/>
            </w:tcBorders>
            <w:shd w:val="clear" w:color="auto" w:fill="auto"/>
            <w:noWrap/>
            <w:vAlign w:val="bottom"/>
            <w:hideMark/>
            <w:tcPrChange w:id="2851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520" w:author="DuyNgo" w:date="2012-08-10T07:31:00Z"/>
                <w:rFonts w:eastAsia="Times New Roman" w:cstheme="minorHAnsi"/>
                <w:color w:val="000000"/>
                <w:sz w:val="24"/>
                <w:szCs w:val="24"/>
                <w:lang w:eastAsia="ja-JP"/>
                <w:rPrChange w:id="28521" w:author="DuyNgo" w:date="2012-08-10T08:15:00Z">
                  <w:rPr>
                    <w:ins w:id="28522" w:author="DuyNgo" w:date="2012-08-10T07:31:00Z"/>
                    <w:rFonts w:ascii="Calibri" w:eastAsia="Times New Roman" w:hAnsi="Calibri" w:cs="Calibri"/>
                    <w:color w:val="000000"/>
                    <w:sz w:val="20"/>
                    <w:szCs w:val="20"/>
                    <w:lang w:eastAsia="ja-JP"/>
                  </w:rPr>
                </w:rPrChange>
              </w:rPr>
            </w:pPr>
            <w:ins w:id="28523" w:author="DuyNgo" w:date="2012-08-10T07:31:00Z">
              <w:r w:rsidRPr="00303364">
                <w:rPr>
                  <w:rFonts w:eastAsia="Times New Roman" w:cstheme="minorHAnsi"/>
                  <w:color w:val="000000"/>
                  <w:sz w:val="24"/>
                  <w:szCs w:val="24"/>
                  <w:lang w:eastAsia="ja-JP"/>
                  <w:rPrChange w:id="2852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52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526" w:author="DuyNgo" w:date="2012-08-10T07:31:00Z"/>
                <w:rFonts w:eastAsia="Times New Roman" w:cstheme="minorHAnsi"/>
                <w:color w:val="000000"/>
                <w:sz w:val="24"/>
                <w:szCs w:val="24"/>
                <w:lang w:eastAsia="ja-JP"/>
                <w:rPrChange w:id="28527" w:author="DuyNgo" w:date="2012-08-10T08:15:00Z">
                  <w:rPr>
                    <w:ins w:id="28528" w:author="DuyNgo" w:date="2012-08-10T07:31:00Z"/>
                    <w:rFonts w:ascii="Calibri" w:eastAsia="Times New Roman" w:hAnsi="Calibri" w:cs="Calibri"/>
                    <w:color w:val="000000"/>
                    <w:sz w:val="20"/>
                    <w:szCs w:val="20"/>
                    <w:lang w:eastAsia="ja-JP"/>
                  </w:rPr>
                </w:rPrChange>
              </w:rPr>
            </w:pPr>
            <w:ins w:id="28529" w:author="DuyNgo" w:date="2012-08-10T07:31:00Z">
              <w:r w:rsidRPr="00303364">
                <w:rPr>
                  <w:rFonts w:eastAsia="Times New Roman" w:cstheme="minorHAnsi"/>
                  <w:color w:val="000000"/>
                  <w:sz w:val="24"/>
                  <w:szCs w:val="24"/>
                  <w:lang w:eastAsia="ja-JP"/>
                  <w:rPrChange w:id="2853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853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532" w:author="DuyNgo" w:date="2012-08-10T07:31:00Z"/>
                <w:rFonts w:eastAsia="Times New Roman" w:cstheme="minorHAnsi"/>
                <w:color w:val="000000"/>
                <w:sz w:val="24"/>
                <w:szCs w:val="24"/>
                <w:lang w:eastAsia="ja-JP"/>
                <w:rPrChange w:id="28533" w:author="DuyNgo" w:date="2012-08-10T08:15:00Z">
                  <w:rPr>
                    <w:ins w:id="28534" w:author="DuyNgo" w:date="2012-08-10T07:31:00Z"/>
                    <w:rFonts w:ascii="Calibri" w:eastAsia="Times New Roman" w:hAnsi="Calibri" w:cs="Calibri"/>
                    <w:color w:val="000000"/>
                    <w:sz w:val="20"/>
                    <w:szCs w:val="20"/>
                    <w:lang w:eastAsia="ja-JP"/>
                  </w:rPr>
                </w:rPrChange>
              </w:rPr>
            </w:pPr>
            <w:ins w:id="28535" w:author="DuyNgo" w:date="2012-08-10T07:31:00Z">
              <w:r w:rsidRPr="00303364">
                <w:rPr>
                  <w:rFonts w:eastAsia="Times New Roman" w:cstheme="minorHAnsi"/>
                  <w:color w:val="000000"/>
                  <w:sz w:val="24"/>
                  <w:szCs w:val="24"/>
                  <w:lang w:eastAsia="ja-JP"/>
                  <w:rPrChange w:id="28536"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853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538" w:author="DuyNgo" w:date="2012-08-10T07:31:00Z"/>
                <w:rFonts w:eastAsia="Times New Roman" w:cstheme="minorHAnsi"/>
                <w:color w:val="000000"/>
                <w:sz w:val="24"/>
                <w:szCs w:val="24"/>
                <w:lang w:eastAsia="ja-JP"/>
                <w:rPrChange w:id="28539" w:author="DuyNgo" w:date="2012-08-10T08:15:00Z">
                  <w:rPr>
                    <w:ins w:id="28540" w:author="DuyNgo" w:date="2012-08-10T07:31:00Z"/>
                    <w:rFonts w:ascii="Calibri" w:eastAsia="Times New Roman" w:hAnsi="Calibri" w:cs="Calibri"/>
                    <w:color w:val="000000"/>
                    <w:sz w:val="20"/>
                    <w:szCs w:val="20"/>
                    <w:lang w:eastAsia="ja-JP"/>
                  </w:rPr>
                </w:rPrChange>
              </w:rPr>
            </w:pPr>
            <w:proofErr w:type="spellStart"/>
            <w:ins w:id="28541" w:author="DuyNgo" w:date="2012-08-10T07:31:00Z">
              <w:r w:rsidRPr="00303364">
                <w:rPr>
                  <w:rFonts w:eastAsia="Times New Roman" w:cstheme="minorHAnsi"/>
                  <w:color w:val="000000"/>
                  <w:sz w:val="24"/>
                  <w:szCs w:val="24"/>
                  <w:lang w:eastAsia="ja-JP"/>
                  <w:rPrChange w:id="28542"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2854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544" w:author="DuyNgo" w:date="2012-08-10T07:31:00Z"/>
                <w:rFonts w:eastAsia="Times New Roman" w:cstheme="minorHAnsi"/>
                <w:color w:val="000000"/>
                <w:sz w:val="24"/>
                <w:szCs w:val="24"/>
                <w:lang w:eastAsia="ja-JP"/>
                <w:rPrChange w:id="28545" w:author="DuyNgo" w:date="2012-08-10T08:15:00Z">
                  <w:rPr>
                    <w:ins w:id="28546" w:author="DuyNgo" w:date="2012-08-10T07:31:00Z"/>
                    <w:rFonts w:ascii="Calibri" w:eastAsia="Times New Roman" w:hAnsi="Calibri" w:cs="Calibri"/>
                    <w:color w:val="000000"/>
                    <w:sz w:val="20"/>
                    <w:szCs w:val="20"/>
                    <w:lang w:eastAsia="ja-JP"/>
                  </w:rPr>
                </w:rPrChange>
              </w:rPr>
            </w:pPr>
            <w:ins w:id="28547" w:author="DuyNgo" w:date="2012-08-10T07:31:00Z">
              <w:r w:rsidRPr="00303364">
                <w:rPr>
                  <w:rFonts w:eastAsia="Times New Roman" w:cstheme="minorHAnsi"/>
                  <w:color w:val="000000"/>
                  <w:sz w:val="24"/>
                  <w:szCs w:val="24"/>
                  <w:lang w:eastAsia="ja-JP"/>
                  <w:rPrChange w:id="28548" w:author="DuyNgo" w:date="2012-08-10T08:15:00Z">
                    <w:rPr>
                      <w:rFonts w:ascii="Calibri" w:eastAsia="Times New Roman" w:hAnsi="Calibri" w:cs="Calibri"/>
                      <w:b/>
                      <w:bCs/>
                      <w:color w:val="000000"/>
                      <w:sz w:val="28"/>
                      <w:szCs w:val="28"/>
                      <w:lang w:eastAsia="ja-JP"/>
                    </w:rPr>
                  </w:rPrChange>
                </w:rPr>
                <w:t xml:space="preserve">[Planner] Home page of the Planner </w:t>
              </w:r>
              <w:proofErr w:type="spellStart"/>
              <w:r w:rsidRPr="00303364">
                <w:rPr>
                  <w:rFonts w:eastAsia="Times New Roman" w:cstheme="minorHAnsi"/>
                  <w:color w:val="000000"/>
                  <w:sz w:val="24"/>
                  <w:szCs w:val="24"/>
                  <w:lang w:eastAsia="ja-JP"/>
                  <w:rPrChange w:id="28549" w:author="DuyNgo" w:date="2012-08-10T08:15:00Z">
                    <w:rPr>
                      <w:rFonts w:ascii="Calibri" w:eastAsia="Times New Roman" w:hAnsi="Calibri" w:cs="Calibri"/>
                      <w:b/>
                      <w:bCs/>
                      <w:color w:val="000000"/>
                      <w:sz w:val="28"/>
                      <w:szCs w:val="28"/>
                      <w:lang w:eastAsia="ja-JP"/>
                    </w:rPr>
                  </w:rPrChange>
                </w:rPr>
                <w:t>Portlet</w:t>
              </w:r>
              <w:proofErr w:type="spellEnd"/>
              <w:r w:rsidRPr="00303364">
                <w:rPr>
                  <w:rFonts w:eastAsia="Times New Roman" w:cstheme="minorHAnsi"/>
                  <w:color w:val="000000"/>
                  <w:sz w:val="24"/>
                  <w:szCs w:val="24"/>
                  <w:lang w:eastAsia="ja-JP"/>
                  <w:rPrChange w:id="28550" w:author="DuyNgo" w:date="2012-08-10T08:15:00Z">
                    <w:rPr>
                      <w:rFonts w:ascii="Calibri" w:eastAsia="Times New Roman" w:hAnsi="Calibri" w:cs="Calibri"/>
                      <w:b/>
                      <w:bCs/>
                      <w:color w:val="000000"/>
                      <w:sz w:val="28"/>
                      <w:szCs w:val="28"/>
                      <w:lang w:eastAsia="ja-JP"/>
                    </w:rPr>
                  </w:rPrChange>
                </w:rPr>
                <w:t xml:space="preserve"> is not good</w:t>
              </w:r>
            </w:ins>
          </w:p>
        </w:tc>
      </w:tr>
      <w:tr w:rsidR="00E13723" w:rsidRPr="00303364" w:rsidTr="00E13723">
        <w:trPr>
          <w:trHeight w:val="300"/>
          <w:ins w:id="28551" w:author="DuyNgo" w:date="2012-08-10T07:31:00Z"/>
          <w:trPrChange w:id="2855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55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554" w:author="DuyNgo" w:date="2012-08-10T07:31:00Z"/>
                <w:rFonts w:eastAsia="Times New Roman" w:cstheme="minorHAnsi"/>
                <w:color w:val="000000"/>
                <w:sz w:val="24"/>
                <w:szCs w:val="24"/>
                <w:lang w:eastAsia="ja-JP"/>
                <w:rPrChange w:id="28555" w:author="DuyNgo" w:date="2012-08-10T08:15:00Z">
                  <w:rPr>
                    <w:ins w:id="28556" w:author="DuyNgo" w:date="2012-08-10T07:31:00Z"/>
                    <w:rFonts w:ascii="Calibri" w:eastAsia="Times New Roman" w:hAnsi="Calibri" w:cs="Calibri"/>
                    <w:color w:val="000000"/>
                    <w:lang w:eastAsia="ja-JP"/>
                  </w:rPr>
                </w:rPrChange>
              </w:rPr>
            </w:pPr>
            <w:ins w:id="28557" w:author="DuyNgo" w:date="2012-08-10T07:31:00Z">
              <w:r w:rsidRPr="00303364">
                <w:rPr>
                  <w:rFonts w:eastAsia="Times New Roman" w:cstheme="minorHAnsi"/>
                  <w:color w:val="000000"/>
                  <w:sz w:val="24"/>
                  <w:szCs w:val="24"/>
                  <w:lang w:eastAsia="ja-JP"/>
                  <w:rPrChange w:id="28558" w:author="DuyNgo" w:date="2012-08-10T08:15:00Z">
                    <w:rPr>
                      <w:rFonts w:ascii="Calibri" w:eastAsia="Times New Roman" w:hAnsi="Calibri" w:cs="Calibri"/>
                      <w:b/>
                      <w:bCs/>
                      <w:color w:val="000000"/>
                      <w:sz w:val="28"/>
                      <w:szCs w:val="28"/>
                      <w:lang w:eastAsia="ja-JP"/>
                    </w:rPr>
                  </w:rPrChange>
                </w:rPr>
                <w:t>18</w:t>
              </w:r>
            </w:ins>
          </w:p>
        </w:tc>
        <w:tc>
          <w:tcPr>
            <w:tcW w:w="862" w:type="dxa"/>
            <w:tcBorders>
              <w:top w:val="nil"/>
              <w:left w:val="nil"/>
              <w:bottom w:val="nil"/>
              <w:right w:val="nil"/>
            </w:tcBorders>
            <w:shd w:val="clear" w:color="auto" w:fill="auto"/>
            <w:noWrap/>
            <w:vAlign w:val="bottom"/>
            <w:hideMark/>
            <w:tcPrChange w:id="2855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560" w:author="DuyNgo" w:date="2012-08-10T07:31:00Z"/>
                <w:rFonts w:eastAsia="Times New Roman" w:cstheme="minorHAnsi"/>
                <w:color w:val="000000"/>
                <w:sz w:val="24"/>
                <w:szCs w:val="24"/>
                <w:lang w:eastAsia="ja-JP"/>
                <w:rPrChange w:id="28561" w:author="DuyNgo" w:date="2012-08-10T08:15:00Z">
                  <w:rPr>
                    <w:ins w:id="28562" w:author="DuyNgo" w:date="2012-08-10T07:31:00Z"/>
                    <w:rFonts w:ascii="Calibri" w:eastAsia="Times New Roman" w:hAnsi="Calibri" w:cs="Calibri"/>
                    <w:color w:val="000000"/>
                    <w:sz w:val="20"/>
                    <w:szCs w:val="20"/>
                    <w:lang w:eastAsia="ja-JP"/>
                  </w:rPr>
                </w:rPrChange>
              </w:rPr>
            </w:pPr>
            <w:ins w:id="28563" w:author="DuyNgo" w:date="2012-08-10T07:31:00Z">
              <w:r w:rsidRPr="00303364">
                <w:rPr>
                  <w:rFonts w:eastAsia="Times New Roman" w:cstheme="minorHAnsi"/>
                  <w:color w:val="000000"/>
                  <w:sz w:val="24"/>
                  <w:szCs w:val="24"/>
                  <w:lang w:eastAsia="ja-JP"/>
                  <w:rPrChange w:id="2856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56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566" w:author="DuyNgo" w:date="2012-08-10T07:31:00Z"/>
                <w:rFonts w:eastAsia="Times New Roman" w:cstheme="minorHAnsi"/>
                <w:color w:val="000000"/>
                <w:sz w:val="24"/>
                <w:szCs w:val="24"/>
                <w:lang w:eastAsia="ja-JP"/>
                <w:rPrChange w:id="28567" w:author="DuyNgo" w:date="2012-08-10T08:15:00Z">
                  <w:rPr>
                    <w:ins w:id="28568" w:author="DuyNgo" w:date="2012-08-10T07:31:00Z"/>
                    <w:rFonts w:ascii="Calibri" w:eastAsia="Times New Roman" w:hAnsi="Calibri" w:cs="Calibri"/>
                    <w:color w:val="000000"/>
                    <w:sz w:val="20"/>
                    <w:szCs w:val="20"/>
                    <w:lang w:eastAsia="ja-JP"/>
                  </w:rPr>
                </w:rPrChange>
              </w:rPr>
            </w:pPr>
            <w:ins w:id="28569" w:author="DuyNgo" w:date="2012-08-10T07:31:00Z">
              <w:r w:rsidRPr="00303364">
                <w:rPr>
                  <w:rFonts w:eastAsia="Times New Roman" w:cstheme="minorHAnsi"/>
                  <w:color w:val="000000"/>
                  <w:sz w:val="24"/>
                  <w:szCs w:val="24"/>
                  <w:lang w:eastAsia="ja-JP"/>
                  <w:rPrChange w:id="2857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857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572" w:author="DuyNgo" w:date="2012-08-10T07:31:00Z"/>
                <w:rFonts w:eastAsia="Times New Roman" w:cstheme="minorHAnsi"/>
                <w:color w:val="000000"/>
                <w:sz w:val="24"/>
                <w:szCs w:val="24"/>
                <w:lang w:eastAsia="ja-JP"/>
                <w:rPrChange w:id="28573" w:author="DuyNgo" w:date="2012-08-10T08:15:00Z">
                  <w:rPr>
                    <w:ins w:id="28574" w:author="DuyNgo" w:date="2012-08-10T07:31:00Z"/>
                    <w:rFonts w:ascii="Calibri" w:eastAsia="Times New Roman" w:hAnsi="Calibri" w:cs="Calibri"/>
                    <w:color w:val="000000"/>
                    <w:sz w:val="20"/>
                    <w:szCs w:val="20"/>
                    <w:lang w:eastAsia="ja-JP"/>
                  </w:rPr>
                </w:rPrChange>
              </w:rPr>
            </w:pPr>
            <w:ins w:id="28575" w:author="DuyNgo" w:date="2012-08-10T07:31:00Z">
              <w:r w:rsidRPr="00303364">
                <w:rPr>
                  <w:rFonts w:eastAsia="Times New Roman" w:cstheme="minorHAnsi"/>
                  <w:color w:val="000000"/>
                  <w:sz w:val="24"/>
                  <w:szCs w:val="24"/>
                  <w:lang w:eastAsia="ja-JP"/>
                  <w:rPrChange w:id="28576"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857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578" w:author="DuyNgo" w:date="2012-08-10T07:31:00Z"/>
                <w:rFonts w:eastAsia="Times New Roman" w:cstheme="minorHAnsi"/>
                <w:color w:val="000000"/>
                <w:sz w:val="24"/>
                <w:szCs w:val="24"/>
                <w:lang w:eastAsia="ja-JP"/>
                <w:rPrChange w:id="28579" w:author="DuyNgo" w:date="2012-08-10T08:15:00Z">
                  <w:rPr>
                    <w:ins w:id="28580" w:author="DuyNgo" w:date="2012-08-10T07:31:00Z"/>
                    <w:rFonts w:ascii="Calibri" w:eastAsia="Times New Roman" w:hAnsi="Calibri" w:cs="Calibri"/>
                    <w:color w:val="000000"/>
                    <w:sz w:val="20"/>
                    <w:szCs w:val="20"/>
                    <w:lang w:eastAsia="ja-JP"/>
                  </w:rPr>
                </w:rPrChange>
              </w:rPr>
            </w:pPr>
            <w:proofErr w:type="spellStart"/>
            <w:ins w:id="28581" w:author="DuyNgo" w:date="2012-08-10T07:31:00Z">
              <w:r w:rsidRPr="00303364">
                <w:rPr>
                  <w:rFonts w:eastAsia="Times New Roman" w:cstheme="minorHAnsi"/>
                  <w:color w:val="000000"/>
                  <w:sz w:val="24"/>
                  <w:szCs w:val="24"/>
                  <w:lang w:eastAsia="ja-JP"/>
                  <w:rPrChange w:id="28582"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2858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584" w:author="DuyNgo" w:date="2012-08-10T07:31:00Z"/>
                <w:rFonts w:eastAsia="Times New Roman" w:cstheme="minorHAnsi"/>
                <w:color w:val="000000"/>
                <w:sz w:val="24"/>
                <w:szCs w:val="24"/>
                <w:lang w:eastAsia="ja-JP"/>
                <w:rPrChange w:id="28585" w:author="DuyNgo" w:date="2012-08-10T08:15:00Z">
                  <w:rPr>
                    <w:ins w:id="28586" w:author="DuyNgo" w:date="2012-08-10T07:31:00Z"/>
                    <w:rFonts w:ascii="Calibri" w:eastAsia="Times New Roman" w:hAnsi="Calibri" w:cs="Calibri"/>
                    <w:color w:val="000000"/>
                    <w:sz w:val="20"/>
                    <w:szCs w:val="20"/>
                    <w:lang w:eastAsia="ja-JP"/>
                  </w:rPr>
                </w:rPrChange>
              </w:rPr>
            </w:pPr>
            <w:ins w:id="28587" w:author="DuyNgo" w:date="2012-08-10T07:31:00Z">
              <w:r w:rsidRPr="00303364">
                <w:rPr>
                  <w:rFonts w:eastAsia="Times New Roman" w:cstheme="minorHAnsi"/>
                  <w:color w:val="000000"/>
                  <w:sz w:val="24"/>
                  <w:szCs w:val="24"/>
                  <w:lang w:eastAsia="ja-JP"/>
                  <w:rPrChange w:id="28588" w:author="DuyNgo" w:date="2012-08-10T08:15:00Z">
                    <w:rPr>
                      <w:rFonts w:ascii="Calibri" w:eastAsia="Times New Roman" w:hAnsi="Calibri" w:cs="Calibri"/>
                      <w:b/>
                      <w:bCs/>
                      <w:color w:val="000000"/>
                      <w:sz w:val="28"/>
                      <w:szCs w:val="28"/>
                      <w:lang w:eastAsia="ja-JP"/>
                    </w:rPr>
                  </w:rPrChange>
                </w:rPr>
                <w:t>[Planner] Unclear error message</w:t>
              </w:r>
            </w:ins>
          </w:p>
        </w:tc>
      </w:tr>
      <w:tr w:rsidR="00E13723" w:rsidRPr="00303364" w:rsidTr="00E13723">
        <w:trPr>
          <w:trHeight w:val="300"/>
          <w:ins w:id="28589" w:author="DuyNgo" w:date="2012-08-10T07:31:00Z"/>
          <w:trPrChange w:id="28590"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591"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592" w:author="DuyNgo" w:date="2012-08-10T07:31:00Z"/>
                <w:rFonts w:eastAsia="Times New Roman" w:cstheme="minorHAnsi"/>
                <w:color w:val="000000"/>
                <w:sz w:val="24"/>
                <w:szCs w:val="24"/>
                <w:lang w:eastAsia="ja-JP"/>
                <w:rPrChange w:id="28593" w:author="DuyNgo" w:date="2012-08-10T08:15:00Z">
                  <w:rPr>
                    <w:ins w:id="28594" w:author="DuyNgo" w:date="2012-08-10T07:31:00Z"/>
                    <w:rFonts w:ascii="Calibri" w:eastAsia="Times New Roman" w:hAnsi="Calibri" w:cs="Calibri"/>
                    <w:color w:val="000000"/>
                    <w:lang w:eastAsia="ja-JP"/>
                  </w:rPr>
                </w:rPrChange>
              </w:rPr>
            </w:pPr>
            <w:ins w:id="28595" w:author="DuyNgo" w:date="2012-08-10T07:31:00Z">
              <w:r w:rsidRPr="00303364">
                <w:rPr>
                  <w:rFonts w:eastAsia="Times New Roman" w:cstheme="minorHAnsi"/>
                  <w:color w:val="000000"/>
                  <w:sz w:val="24"/>
                  <w:szCs w:val="24"/>
                  <w:lang w:eastAsia="ja-JP"/>
                  <w:rPrChange w:id="28596" w:author="DuyNgo" w:date="2012-08-10T08:15:00Z">
                    <w:rPr>
                      <w:rFonts w:ascii="Calibri" w:eastAsia="Times New Roman" w:hAnsi="Calibri" w:cs="Calibri"/>
                      <w:b/>
                      <w:bCs/>
                      <w:color w:val="000000"/>
                      <w:sz w:val="28"/>
                      <w:szCs w:val="28"/>
                      <w:lang w:eastAsia="ja-JP"/>
                    </w:rPr>
                  </w:rPrChange>
                </w:rPr>
                <w:t>19</w:t>
              </w:r>
            </w:ins>
          </w:p>
        </w:tc>
        <w:tc>
          <w:tcPr>
            <w:tcW w:w="862" w:type="dxa"/>
            <w:tcBorders>
              <w:top w:val="nil"/>
              <w:left w:val="nil"/>
              <w:bottom w:val="nil"/>
              <w:right w:val="nil"/>
            </w:tcBorders>
            <w:shd w:val="clear" w:color="auto" w:fill="auto"/>
            <w:noWrap/>
            <w:vAlign w:val="bottom"/>
            <w:hideMark/>
            <w:tcPrChange w:id="28597"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598" w:author="DuyNgo" w:date="2012-08-10T07:31:00Z"/>
                <w:rFonts w:eastAsia="Times New Roman" w:cstheme="minorHAnsi"/>
                <w:color w:val="000000"/>
                <w:sz w:val="24"/>
                <w:szCs w:val="24"/>
                <w:lang w:eastAsia="ja-JP"/>
                <w:rPrChange w:id="28599" w:author="DuyNgo" w:date="2012-08-10T08:15:00Z">
                  <w:rPr>
                    <w:ins w:id="28600" w:author="DuyNgo" w:date="2012-08-10T07:31:00Z"/>
                    <w:rFonts w:ascii="Calibri" w:eastAsia="Times New Roman" w:hAnsi="Calibri" w:cs="Calibri"/>
                    <w:color w:val="000000"/>
                    <w:sz w:val="20"/>
                    <w:szCs w:val="20"/>
                    <w:lang w:eastAsia="ja-JP"/>
                  </w:rPr>
                </w:rPrChange>
              </w:rPr>
            </w:pPr>
            <w:ins w:id="28601" w:author="DuyNgo" w:date="2012-08-10T07:31:00Z">
              <w:r w:rsidRPr="00303364">
                <w:rPr>
                  <w:rFonts w:eastAsia="Times New Roman" w:cstheme="minorHAnsi"/>
                  <w:color w:val="000000"/>
                  <w:sz w:val="24"/>
                  <w:szCs w:val="24"/>
                  <w:lang w:eastAsia="ja-JP"/>
                  <w:rPrChange w:id="28602"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603"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604" w:author="DuyNgo" w:date="2012-08-10T07:31:00Z"/>
                <w:rFonts w:eastAsia="Times New Roman" w:cstheme="minorHAnsi"/>
                <w:color w:val="000000"/>
                <w:sz w:val="24"/>
                <w:szCs w:val="24"/>
                <w:lang w:eastAsia="ja-JP"/>
                <w:rPrChange w:id="28605" w:author="DuyNgo" w:date="2012-08-10T08:15:00Z">
                  <w:rPr>
                    <w:ins w:id="28606" w:author="DuyNgo" w:date="2012-08-10T07:31:00Z"/>
                    <w:rFonts w:ascii="Calibri" w:eastAsia="Times New Roman" w:hAnsi="Calibri" w:cs="Calibri"/>
                    <w:color w:val="000000"/>
                    <w:sz w:val="20"/>
                    <w:szCs w:val="20"/>
                    <w:lang w:eastAsia="ja-JP"/>
                  </w:rPr>
                </w:rPrChange>
              </w:rPr>
            </w:pPr>
            <w:ins w:id="28607" w:author="DuyNgo" w:date="2012-08-10T07:31:00Z">
              <w:r w:rsidRPr="00303364">
                <w:rPr>
                  <w:rFonts w:eastAsia="Times New Roman" w:cstheme="minorHAnsi"/>
                  <w:color w:val="000000"/>
                  <w:sz w:val="24"/>
                  <w:szCs w:val="24"/>
                  <w:lang w:eastAsia="ja-JP"/>
                  <w:rPrChange w:id="28608"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8609"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610" w:author="DuyNgo" w:date="2012-08-10T07:31:00Z"/>
                <w:rFonts w:eastAsia="Times New Roman" w:cstheme="minorHAnsi"/>
                <w:color w:val="000000"/>
                <w:sz w:val="24"/>
                <w:szCs w:val="24"/>
                <w:lang w:eastAsia="ja-JP"/>
                <w:rPrChange w:id="28611" w:author="DuyNgo" w:date="2012-08-10T08:15:00Z">
                  <w:rPr>
                    <w:ins w:id="28612" w:author="DuyNgo" w:date="2012-08-10T07:31:00Z"/>
                    <w:rFonts w:ascii="Calibri" w:eastAsia="Times New Roman" w:hAnsi="Calibri" w:cs="Calibri"/>
                    <w:color w:val="000000"/>
                    <w:sz w:val="20"/>
                    <w:szCs w:val="20"/>
                    <w:lang w:eastAsia="ja-JP"/>
                  </w:rPr>
                </w:rPrChange>
              </w:rPr>
            </w:pPr>
            <w:ins w:id="28613" w:author="DuyNgo" w:date="2012-08-10T07:31:00Z">
              <w:r w:rsidRPr="00303364">
                <w:rPr>
                  <w:rFonts w:eastAsia="Times New Roman" w:cstheme="minorHAnsi"/>
                  <w:color w:val="000000"/>
                  <w:sz w:val="24"/>
                  <w:szCs w:val="24"/>
                  <w:lang w:eastAsia="ja-JP"/>
                  <w:rPrChange w:id="28614" w:author="DuyNgo" w:date="2012-08-10T08:15:00Z">
                    <w:rPr>
                      <w:rFonts w:ascii="Calibri" w:eastAsia="Times New Roman" w:hAnsi="Calibri" w:cs="Calibri"/>
                      <w:b/>
                      <w:bCs/>
                      <w:color w:val="000000"/>
                      <w:sz w:val="28"/>
                      <w:szCs w:val="28"/>
                      <w:lang w:eastAsia="ja-JP"/>
                    </w:rPr>
                  </w:rPrChange>
                </w:rPr>
                <w:t>Critical</w:t>
              </w:r>
            </w:ins>
          </w:p>
        </w:tc>
        <w:tc>
          <w:tcPr>
            <w:tcW w:w="1922" w:type="dxa"/>
            <w:tcBorders>
              <w:top w:val="nil"/>
              <w:left w:val="nil"/>
              <w:bottom w:val="nil"/>
              <w:right w:val="nil"/>
            </w:tcBorders>
            <w:shd w:val="clear" w:color="auto" w:fill="auto"/>
            <w:noWrap/>
            <w:vAlign w:val="bottom"/>
            <w:hideMark/>
            <w:tcPrChange w:id="28615"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616" w:author="DuyNgo" w:date="2012-08-10T07:31:00Z"/>
                <w:rFonts w:eastAsia="Times New Roman" w:cstheme="minorHAnsi"/>
                <w:color w:val="000000"/>
                <w:sz w:val="24"/>
                <w:szCs w:val="24"/>
                <w:lang w:eastAsia="ja-JP"/>
                <w:rPrChange w:id="28617" w:author="DuyNgo" w:date="2012-08-10T08:15:00Z">
                  <w:rPr>
                    <w:ins w:id="28618" w:author="DuyNgo" w:date="2012-08-10T07:31:00Z"/>
                    <w:rFonts w:ascii="Calibri" w:eastAsia="Times New Roman" w:hAnsi="Calibri" w:cs="Calibri"/>
                    <w:color w:val="000000"/>
                    <w:sz w:val="20"/>
                    <w:szCs w:val="20"/>
                    <w:lang w:eastAsia="ja-JP"/>
                  </w:rPr>
                </w:rPrChange>
              </w:rPr>
            </w:pPr>
            <w:ins w:id="28619" w:author="DuyNgo" w:date="2012-08-10T07:31:00Z">
              <w:r w:rsidRPr="00303364">
                <w:rPr>
                  <w:rFonts w:eastAsia="Times New Roman" w:cstheme="minorHAnsi"/>
                  <w:color w:val="000000"/>
                  <w:sz w:val="24"/>
                  <w:szCs w:val="24"/>
                  <w:lang w:eastAsia="ja-JP"/>
                  <w:rPrChange w:id="28620"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28621"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622" w:author="DuyNgo" w:date="2012-08-10T07:31:00Z"/>
                <w:rFonts w:eastAsia="Times New Roman" w:cstheme="minorHAnsi"/>
                <w:color w:val="000000"/>
                <w:sz w:val="24"/>
                <w:szCs w:val="24"/>
                <w:lang w:eastAsia="ja-JP"/>
                <w:rPrChange w:id="28623" w:author="DuyNgo" w:date="2012-08-10T08:15:00Z">
                  <w:rPr>
                    <w:ins w:id="28624" w:author="DuyNgo" w:date="2012-08-10T07:31:00Z"/>
                    <w:rFonts w:ascii="Calibri" w:eastAsia="Times New Roman" w:hAnsi="Calibri" w:cs="Calibri"/>
                    <w:color w:val="000000"/>
                    <w:sz w:val="20"/>
                    <w:szCs w:val="20"/>
                    <w:lang w:eastAsia="ja-JP"/>
                  </w:rPr>
                </w:rPrChange>
              </w:rPr>
            </w:pPr>
            <w:ins w:id="28625" w:author="DuyNgo" w:date="2012-08-10T07:31:00Z">
              <w:r w:rsidRPr="00303364">
                <w:rPr>
                  <w:rFonts w:eastAsia="Times New Roman" w:cstheme="minorHAnsi"/>
                  <w:color w:val="000000"/>
                  <w:sz w:val="24"/>
                  <w:szCs w:val="24"/>
                  <w:lang w:eastAsia="ja-JP"/>
                  <w:rPrChange w:id="28626"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8627"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28628" w:author="DuyNgo" w:date="2012-08-10T08:15:00Z">
                    <w:rPr>
                      <w:rFonts w:ascii="Calibri" w:eastAsia="Times New Roman" w:hAnsi="Calibri" w:cs="Calibri"/>
                      <w:b/>
                      <w:bCs/>
                      <w:color w:val="000000"/>
                      <w:sz w:val="28"/>
                      <w:szCs w:val="28"/>
                      <w:lang w:eastAsia="ja-JP"/>
                    </w:rPr>
                  </w:rPrChange>
                </w:rPr>
                <w:t xml:space="preserve">] Add button </w:t>
              </w:r>
              <w:proofErr w:type="spellStart"/>
              <w:r w:rsidRPr="00303364">
                <w:rPr>
                  <w:rFonts w:eastAsia="Times New Roman" w:cstheme="minorHAnsi"/>
                  <w:color w:val="000000"/>
                  <w:sz w:val="24"/>
                  <w:szCs w:val="24"/>
                  <w:lang w:eastAsia="ja-JP"/>
                  <w:rPrChange w:id="28629" w:author="DuyNgo" w:date="2012-08-10T08:15:00Z">
                    <w:rPr>
                      <w:rFonts w:ascii="Calibri" w:eastAsia="Times New Roman" w:hAnsi="Calibri" w:cs="Calibri"/>
                      <w:b/>
                      <w:bCs/>
                      <w:color w:val="000000"/>
                      <w:sz w:val="28"/>
                      <w:szCs w:val="28"/>
                      <w:lang w:eastAsia="ja-JP"/>
                    </w:rPr>
                  </w:rPrChange>
                </w:rPr>
                <w:t>doesnot</w:t>
              </w:r>
              <w:proofErr w:type="spellEnd"/>
              <w:r w:rsidRPr="00303364">
                <w:rPr>
                  <w:rFonts w:eastAsia="Times New Roman" w:cstheme="minorHAnsi"/>
                  <w:color w:val="000000"/>
                  <w:sz w:val="24"/>
                  <w:szCs w:val="24"/>
                  <w:lang w:eastAsia="ja-JP"/>
                  <w:rPrChange w:id="28630" w:author="DuyNgo" w:date="2012-08-10T08:15:00Z">
                    <w:rPr>
                      <w:rFonts w:ascii="Calibri" w:eastAsia="Times New Roman" w:hAnsi="Calibri" w:cs="Calibri"/>
                      <w:b/>
                      <w:bCs/>
                      <w:color w:val="000000"/>
                      <w:sz w:val="28"/>
                      <w:szCs w:val="28"/>
                      <w:lang w:eastAsia="ja-JP"/>
                    </w:rPr>
                  </w:rPrChange>
                </w:rPr>
                <w:t xml:space="preserve"> work properly</w:t>
              </w:r>
            </w:ins>
          </w:p>
        </w:tc>
      </w:tr>
      <w:tr w:rsidR="00E13723" w:rsidRPr="00303364" w:rsidTr="00E13723">
        <w:trPr>
          <w:trHeight w:val="300"/>
          <w:ins w:id="28631" w:author="DuyNgo" w:date="2012-08-10T07:31:00Z"/>
          <w:trPrChange w:id="2863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63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634" w:author="DuyNgo" w:date="2012-08-10T07:31:00Z"/>
                <w:rFonts w:eastAsia="Times New Roman" w:cstheme="minorHAnsi"/>
                <w:color w:val="000000"/>
                <w:sz w:val="24"/>
                <w:szCs w:val="24"/>
                <w:lang w:eastAsia="ja-JP"/>
                <w:rPrChange w:id="28635" w:author="DuyNgo" w:date="2012-08-10T08:15:00Z">
                  <w:rPr>
                    <w:ins w:id="28636" w:author="DuyNgo" w:date="2012-08-10T07:31:00Z"/>
                    <w:rFonts w:ascii="Calibri" w:eastAsia="Times New Roman" w:hAnsi="Calibri" w:cs="Calibri"/>
                    <w:color w:val="000000"/>
                    <w:lang w:eastAsia="ja-JP"/>
                  </w:rPr>
                </w:rPrChange>
              </w:rPr>
            </w:pPr>
            <w:ins w:id="28637" w:author="DuyNgo" w:date="2012-08-10T07:31:00Z">
              <w:r w:rsidRPr="00303364">
                <w:rPr>
                  <w:rFonts w:eastAsia="Times New Roman" w:cstheme="minorHAnsi"/>
                  <w:color w:val="000000"/>
                  <w:sz w:val="24"/>
                  <w:szCs w:val="24"/>
                  <w:lang w:eastAsia="ja-JP"/>
                  <w:rPrChange w:id="28638" w:author="DuyNgo" w:date="2012-08-10T08:15:00Z">
                    <w:rPr>
                      <w:rFonts w:ascii="Calibri" w:eastAsia="Times New Roman" w:hAnsi="Calibri" w:cs="Calibri"/>
                      <w:b/>
                      <w:bCs/>
                      <w:color w:val="000000"/>
                      <w:sz w:val="28"/>
                      <w:szCs w:val="28"/>
                      <w:lang w:eastAsia="ja-JP"/>
                    </w:rPr>
                  </w:rPrChange>
                </w:rPr>
                <w:t>20</w:t>
              </w:r>
            </w:ins>
          </w:p>
        </w:tc>
        <w:tc>
          <w:tcPr>
            <w:tcW w:w="862" w:type="dxa"/>
            <w:tcBorders>
              <w:top w:val="nil"/>
              <w:left w:val="nil"/>
              <w:bottom w:val="nil"/>
              <w:right w:val="nil"/>
            </w:tcBorders>
            <w:shd w:val="clear" w:color="auto" w:fill="auto"/>
            <w:noWrap/>
            <w:vAlign w:val="bottom"/>
            <w:hideMark/>
            <w:tcPrChange w:id="2863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640" w:author="DuyNgo" w:date="2012-08-10T07:31:00Z"/>
                <w:rFonts w:eastAsia="Times New Roman" w:cstheme="minorHAnsi"/>
                <w:color w:val="000000"/>
                <w:sz w:val="24"/>
                <w:szCs w:val="24"/>
                <w:lang w:eastAsia="ja-JP"/>
                <w:rPrChange w:id="28641" w:author="DuyNgo" w:date="2012-08-10T08:15:00Z">
                  <w:rPr>
                    <w:ins w:id="28642" w:author="DuyNgo" w:date="2012-08-10T07:31:00Z"/>
                    <w:rFonts w:ascii="Calibri" w:eastAsia="Times New Roman" w:hAnsi="Calibri" w:cs="Calibri"/>
                    <w:color w:val="000000"/>
                    <w:sz w:val="20"/>
                    <w:szCs w:val="20"/>
                    <w:lang w:eastAsia="ja-JP"/>
                  </w:rPr>
                </w:rPrChange>
              </w:rPr>
            </w:pPr>
            <w:ins w:id="28643" w:author="DuyNgo" w:date="2012-08-10T07:31:00Z">
              <w:r w:rsidRPr="00303364">
                <w:rPr>
                  <w:rFonts w:eastAsia="Times New Roman" w:cstheme="minorHAnsi"/>
                  <w:color w:val="000000"/>
                  <w:sz w:val="24"/>
                  <w:szCs w:val="24"/>
                  <w:lang w:eastAsia="ja-JP"/>
                  <w:rPrChange w:id="2864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64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646" w:author="DuyNgo" w:date="2012-08-10T07:31:00Z"/>
                <w:rFonts w:eastAsia="Times New Roman" w:cstheme="minorHAnsi"/>
                <w:color w:val="000000"/>
                <w:sz w:val="24"/>
                <w:szCs w:val="24"/>
                <w:lang w:eastAsia="ja-JP"/>
                <w:rPrChange w:id="28647" w:author="DuyNgo" w:date="2012-08-10T08:15:00Z">
                  <w:rPr>
                    <w:ins w:id="28648" w:author="DuyNgo" w:date="2012-08-10T07:31:00Z"/>
                    <w:rFonts w:ascii="Calibri" w:eastAsia="Times New Roman" w:hAnsi="Calibri" w:cs="Calibri"/>
                    <w:color w:val="000000"/>
                    <w:sz w:val="20"/>
                    <w:szCs w:val="20"/>
                    <w:lang w:eastAsia="ja-JP"/>
                  </w:rPr>
                </w:rPrChange>
              </w:rPr>
            </w:pPr>
            <w:ins w:id="28649" w:author="DuyNgo" w:date="2012-08-10T07:31:00Z">
              <w:r w:rsidRPr="00303364">
                <w:rPr>
                  <w:rFonts w:eastAsia="Times New Roman" w:cstheme="minorHAnsi"/>
                  <w:color w:val="000000"/>
                  <w:sz w:val="24"/>
                  <w:szCs w:val="24"/>
                  <w:lang w:eastAsia="ja-JP"/>
                  <w:rPrChange w:id="2865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865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652" w:author="DuyNgo" w:date="2012-08-10T07:31:00Z"/>
                <w:rFonts w:eastAsia="Times New Roman" w:cstheme="minorHAnsi"/>
                <w:color w:val="000000"/>
                <w:sz w:val="24"/>
                <w:szCs w:val="24"/>
                <w:lang w:eastAsia="ja-JP"/>
                <w:rPrChange w:id="28653" w:author="DuyNgo" w:date="2012-08-10T08:15:00Z">
                  <w:rPr>
                    <w:ins w:id="28654" w:author="DuyNgo" w:date="2012-08-10T07:31:00Z"/>
                    <w:rFonts w:ascii="Calibri" w:eastAsia="Times New Roman" w:hAnsi="Calibri" w:cs="Calibri"/>
                    <w:color w:val="000000"/>
                    <w:sz w:val="20"/>
                    <w:szCs w:val="20"/>
                    <w:lang w:eastAsia="ja-JP"/>
                  </w:rPr>
                </w:rPrChange>
              </w:rPr>
            </w:pPr>
            <w:ins w:id="28655" w:author="DuyNgo" w:date="2012-08-10T07:31:00Z">
              <w:r w:rsidRPr="00303364">
                <w:rPr>
                  <w:rFonts w:eastAsia="Times New Roman" w:cstheme="minorHAnsi"/>
                  <w:color w:val="000000"/>
                  <w:sz w:val="24"/>
                  <w:szCs w:val="24"/>
                  <w:lang w:eastAsia="ja-JP"/>
                  <w:rPrChange w:id="28656"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865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658" w:author="DuyNgo" w:date="2012-08-10T07:31:00Z"/>
                <w:rFonts w:eastAsia="Times New Roman" w:cstheme="minorHAnsi"/>
                <w:color w:val="000000"/>
                <w:sz w:val="24"/>
                <w:szCs w:val="24"/>
                <w:lang w:eastAsia="ja-JP"/>
                <w:rPrChange w:id="28659" w:author="DuyNgo" w:date="2012-08-10T08:15:00Z">
                  <w:rPr>
                    <w:ins w:id="28660" w:author="DuyNgo" w:date="2012-08-10T07:31:00Z"/>
                    <w:rFonts w:ascii="Calibri" w:eastAsia="Times New Roman" w:hAnsi="Calibri" w:cs="Calibri"/>
                    <w:color w:val="000000"/>
                    <w:sz w:val="20"/>
                    <w:szCs w:val="20"/>
                    <w:lang w:eastAsia="ja-JP"/>
                  </w:rPr>
                </w:rPrChange>
              </w:rPr>
            </w:pPr>
            <w:ins w:id="28661" w:author="DuyNgo" w:date="2012-08-10T07:31:00Z">
              <w:r w:rsidRPr="00303364">
                <w:rPr>
                  <w:rFonts w:eastAsia="Times New Roman" w:cstheme="minorHAnsi"/>
                  <w:color w:val="000000"/>
                  <w:sz w:val="24"/>
                  <w:szCs w:val="24"/>
                  <w:lang w:eastAsia="ja-JP"/>
                  <w:rPrChange w:id="28662"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2866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664" w:author="DuyNgo" w:date="2012-08-10T07:31:00Z"/>
                <w:rFonts w:eastAsia="Times New Roman" w:cstheme="minorHAnsi"/>
                <w:color w:val="000000"/>
                <w:sz w:val="24"/>
                <w:szCs w:val="24"/>
                <w:lang w:eastAsia="ja-JP"/>
                <w:rPrChange w:id="28665" w:author="DuyNgo" w:date="2012-08-10T08:15:00Z">
                  <w:rPr>
                    <w:ins w:id="28666" w:author="DuyNgo" w:date="2012-08-10T07:31:00Z"/>
                    <w:rFonts w:ascii="Calibri" w:eastAsia="Times New Roman" w:hAnsi="Calibri" w:cs="Calibri"/>
                    <w:color w:val="000000"/>
                    <w:sz w:val="20"/>
                    <w:szCs w:val="20"/>
                    <w:lang w:eastAsia="ja-JP"/>
                  </w:rPr>
                </w:rPrChange>
              </w:rPr>
            </w:pPr>
            <w:ins w:id="28667" w:author="DuyNgo" w:date="2012-08-10T07:31:00Z">
              <w:r w:rsidRPr="00303364">
                <w:rPr>
                  <w:rFonts w:eastAsia="Times New Roman" w:cstheme="minorHAnsi"/>
                  <w:color w:val="000000"/>
                  <w:sz w:val="24"/>
                  <w:szCs w:val="24"/>
                  <w:lang w:eastAsia="ja-JP"/>
                  <w:rPrChange w:id="2866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8669"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28670" w:author="DuyNgo" w:date="2012-08-10T08:15:00Z">
                    <w:rPr>
                      <w:rFonts w:ascii="Calibri" w:eastAsia="Times New Roman" w:hAnsi="Calibri" w:cs="Calibri"/>
                      <w:b/>
                      <w:bCs/>
                      <w:color w:val="000000"/>
                      <w:sz w:val="28"/>
                      <w:szCs w:val="28"/>
                      <w:lang w:eastAsia="ja-JP"/>
                    </w:rPr>
                  </w:rPrChange>
                </w:rPr>
                <w:t>] Have not apply validation</w:t>
              </w:r>
            </w:ins>
          </w:p>
        </w:tc>
      </w:tr>
      <w:tr w:rsidR="00E13723" w:rsidRPr="00303364" w:rsidTr="00E13723">
        <w:trPr>
          <w:trHeight w:val="300"/>
          <w:ins w:id="28671" w:author="DuyNgo" w:date="2012-08-10T07:31:00Z"/>
          <w:trPrChange w:id="2867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67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674" w:author="DuyNgo" w:date="2012-08-10T07:31:00Z"/>
                <w:rFonts w:eastAsia="Times New Roman" w:cstheme="minorHAnsi"/>
                <w:color w:val="000000"/>
                <w:sz w:val="24"/>
                <w:szCs w:val="24"/>
                <w:lang w:eastAsia="ja-JP"/>
                <w:rPrChange w:id="28675" w:author="DuyNgo" w:date="2012-08-10T08:15:00Z">
                  <w:rPr>
                    <w:ins w:id="28676" w:author="DuyNgo" w:date="2012-08-10T07:31:00Z"/>
                    <w:rFonts w:ascii="Calibri" w:eastAsia="Times New Roman" w:hAnsi="Calibri" w:cs="Calibri"/>
                    <w:color w:val="000000"/>
                    <w:lang w:eastAsia="ja-JP"/>
                  </w:rPr>
                </w:rPrChange>
              </w:rPr>
            </w:pPr>
            <w:ins w:id="28677" w:author="DuyNgo" w:date="2012-08-10T07:31:00Z">
              <w:r w:rsidRPr="00303364">
                <w:rPr>
                  <w:rFonts w:eastAsia="Times New Roman" w:cstheme="minorHAnsi"/>
                  <w:color w:val="000000"/>
                  <w:sz w:val="24"/>
                  <w:szCs w:val="24"/>
                  <w:lang w:eastAsia="ja-JP"/>
                  <w:rPrChange w:id="28678" w:author="DuyNgo" w:date="2012-08-10T08:15:00Z">
                    <w:rPr>
                      <w:rFonts w:ascii="Calibri" w:eastAsia="Times New Roman" w:hAnsi="Calibri" w:cs="Calibri"/>
                      <w:b/>
                      <w:bCs/>
                      <w:color w:val="000000"/>
                      <w:sz w:val="28"/>
                      <w:szCs w:val="28"/>
                      <w:lang w:eastAsia="ja-JP"/>
                    </w:rPr>
                  </w:rPrChange>
                </w:rPr>
                <w:t>21</w:t>
              </w:r>
            </w:ins>
          </w:p>
        </w:tc>
        <w:tc>
          <w:tcPr>
            <w:tcW w:w="862" w:type="dxa"/>
            <w:tcBorders>
              <w:top w:val="nil"/>
              <w:left w:val="nil"/>
              <w:bottom w:val="nil"/>
              <w:right w:val="nil"/>
            </w:tcBorders>
            <w:shd w:val="clear" w:color="auto" w:fill="auto"/>
            <w:noWrap/>
            <w:vAlign w:val="bottom"/>
            <w:hideMark/>
            <w:tcPrChange w:id="2867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680" w:author="DuyNgo" w:date="2012-08-10T07:31:00Z"/>
                <w:rFonts w:eastAsia="Times New Roman" w:cstheme="minorHAnsi"/>
                <w:color w:val="000000"/>
                <w:sz w:val="24"/>
                <w:szCs w:val="24"/>
                <w:lang w:eastAsia="ja-JP"/>
                <w:rPrChange w:id="28681" w:author="DuyNgo" w:date="2012-08-10T08:15:00Z">
                  <w:rPr>
                    <w:ins w:id="28682" w:author="DuyNgo" w:date="2012-08-10T07:31:00Z"/>
                    <w:rFonts w:ascii="Calibri" w:eastAsia="Times New Roman" w:hAnsi="Calibri" w:cs="Calibri"/>
                    <w:color w:val="000000"/>
                    <w:sz w:val="20"/>
                    <w:szCs w:val="20"/>
                    <w:lang w:eastAsia="ja-JP"/>
                  </w:rPr>
                </w:rPrChange>
              </w:rPr>
            </w:pPr>
            <w:ins w:id="28683" w:author="DuyNgo" w:date="2012-08-10T07:31:00Z">
              <w:r w:rsidRPr="00303364">
                <w:rPr>
                  <w:rFonts w:eastAsia="Times New Roman" w:cstheme="minorHAnsi"/>
                  <w:color w:val="000000"/>
                  <w:sz w:val="24"/>
                  <w:szCs w:val="24"/>
                  <w:lang w:eastAsia="ja-JP"/>
                  <w:rPrChange w:id="2868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68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686" w:author="DuyNgo" w:date="2012-08-10T07:31:00Z"/>
                <w:rFonts w:eastAsia="Times New Roman" w:cstheme="minorHAnsi"/>
                <w:color w:val="000000"/>
                <w:sz w:val="24"/>
                <w:szCs w:val="24"/>
                <w:lang w:eastAsia="ja-JP"/>
                <w:rPrChange w:id="28687" w:author="DuyNgo" w:date="2012-08-10T08:15:00Z">
                  <w:rPr>
                    <w:ins w:id="28688" w:author="DuyNgo" w:date="2012-08-10T07:31:00Z"/>
                    <w:rFonts w:ascii="Calibri" w:eastAsia="Times New Roman" w:hAnsi="Calibri" w:cs="Calibri"/>
                    <w:color w:val="000000"/>
                    <w:sz w:val="20"/>
                    <w:szCs w:val="20"/>
                    <w:lang w:eastAsia="ja-JP"/>
                  </w:rPr>
                </w:rPrChange>
              </w:rPr>
            </w:pPr>
            <w:ins w:id="28689" w:author="DuyNgo" w:date="2012-08-10T07:31:00Z">
              <w:r w:rsidRPr="00303364">
                <w:rPr>
                  <w:rFonts w:eastAsia="Times New Roman" w:cstheme="minorHAnsi"/>
                  <w:color w:val="000000"/>
                  <w:sz w:val="24"/>
                  <w:szCs w:val="24"/>
                  <w:lang w:eastAsia="ja-JP"/>
                  <w:rPrChange w:id="2869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869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692" w:author="DuyNgo" w:date="2012-08-10T07:31:00Z"/>
                <w:rFonts w:eastAsia="Times New Roman" w:cstheme="minorHAnsi"/>
                <w:color w:val="000000"/>
                <w:sz w:val="24"/>
                <w:szCs w:val="24"/>
                <w:lang w:eastAsia="ja-JP"/>
                <w:rPrChange w:id="28693" w:author="DuyNgo" w:date="2012-08-10T08:15:00Z">
                  <w:rPr>
                    <w:ins w:id="28694" w:author="DuyNgo" w:date="2012-08-10T07:31:00Z"/>
                    <w:rFonts w:ascii="Calibri" w:eastAsia="Times New Roman" w:hAnsi="Calibri" w:cs="Calibri"/>
                    <w:color w:val="000000"/>
                    <w:sz w:val="20"/>
                    <w:szCs w:val="20"/>
                    <w:lang w:eastAsia="ja-JP"/>
                  </w:rPr>
                </w:rPrChange>
              </w:rPr>
            </w:pPr>
            <w:ins w:id="28695" w:author="DuyNgo" w:date="2012-08-10T07:31:00Z">
              <w:r w:rsidRPr="00303364">
                <w:rPr>
                  <w:rFonts w:eastAsia="Times New Roman" w:cstheme="minorHAnsi"/>
                  <w:color w:val="000000"/>
                  <w:sz w:val="24"/>
                  <w:szCs w:val="24"/>
                  <w:lang w:eastAsia="ja-JP"/>
                  <w:rPrChange w:id="28696"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869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698" w:author="DuyNgo" w:date="2012-08-10T07:31:00Z"/>
                <w:rFonts w:eastAsia="Times New Roman" w:cstheme="minorHAnsi"/>
                <w:color w:val="000000"/>
                <w:sz w:val="24"/>
                <w:szCs w:val="24"/>
                <w:lang w:eastAsia="ja-JP"/>
                <w:rPrChange w:id="28699" w:author="DuyNgo" w:date="2012-08-10T08:15:00Z">
                  <w:rPr>
                    <w:ins w:id="28700" w:author="DuyNgo" w:date="2012-08-10T07:31:00Z"/>
                    <w:rFonts w:ascii="Calibri" w:eastAsia="Times New Roman" w:hAnsi="Calibri" w:cs="Calibri"/>
                    <w:color w:val="000000"/>
                    <w:sz w:val="20"/>
                    <w:szCs w:val="20"/>
                    <w:lang w:eastAsia="ja-JP"/>
                  </w:rPr>
                </w:rPrChange>
              </w:rPr>
            </w:pPr>
            <w:ins w:id="28701" w:author="DuyNgo" w:date="2012-08-10T07:31:00Z">
              <w:r w:rsidRPr="00303364">
                <w:rPr>
                  <w:rFonts w:eastAsia="Times New Roman" w:cstheme="minorHAnsi"/>
                  <w:color w:val="000000"/>
                  <w:sz w:val="24"/>
                  <w:szCs w:val="24"/>
                  <w:lang w:eastAsia="ja-JP"/>
                  <w:rPrChange w:id="28702"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2870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704" w:author="DuyNgo" w:date="2012-08-10T07:31:00Z"/>
                <w:rFonts w:eastAsia="Times New Roman" w:cstheme="minorHAnsi"/>
                <w:color w:val="000000"/>
                <w:sz w:val="24"/>
                <w:szCs w:val="24"/>
                <w:lang w:eastAsia="ja-JP"/>
                <w:rPrChange w:id="28705" w:author="DuyNgo" w:date="2012-08-10T08:15:00Z">
                  <w:rPr>
                    <w:ins w:id="28706" w:author="DuyNgo" w:date="2012-08-10T07:31:00Z"/>
                    <w:rFonts w:ascii="Calibri" w:eastAsia="Times New Roman" w:hAnsi="Calibri" w:cs="Calibri"/>
                    <w:color w:val="000000"/>
                    <w:sz w:val="20"/>
                    <w:szCs w:val="20"/>
                    <w:lang w:eastAsia="ja-JP"/>
                  </w:rPr>
                </w:rPrChange>
              </w:rPr>
            </w:pPr>
            <w:ins w:id="28707" w:author="DuyNgo" w:date="2012-08-10T07:31:00Z">
              <w:r w:rsidRPr="00303364">
                <w:rPr>
                  <w:rFonts w:eastAsia="Times New Roman" w:cstheme="minorHAnsi"/>
                  <w:color w:val="000000"/>
                  <w:sz w:val="24"/>
                  <w:szCs w:val="24"/>
                  <w:lang w:eastAsia="ja-JP"/>
                  <w:rPrChange w:id="2870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8709"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28710" w:author="DuyNgo" w:date="2012-08-10T08:15:00Z">
                    <w:rPr>
                      <w:rFonts w:ascii="Calibri" w:eastAsia="Times New Roman" w:hAnsi="Calibri" w:cs="Calibri"/>
                      <w:b/>
                      <w:bCs/>
                      <w:color w:val="000000"/>
                      <w:sz w:val="28"/>
                      <w:szCs w:val="28"/>
                      <w:lang w:eastAsia="ja-JP"/>
                    </w:rPr>
                  </w:rPrChange>
                </w:rPr>
                <w:t>] CSS problem</w:t>
              </w:r>
            </w:ins>
          </w:p>
        </w:tc>
      </w:tr>
      <w:tr w:rsidR="00E13723" w:rsidRPr="00303364" w:rsidTr="00E13723">
        <w:trPr>
          <w:trHeight w:val="300"/>
          <w:ins w:id="28711" w:author="DuyNgo" w:date="2012-08-10T07:31:00Z"/>
          <w:trPrChange w:id="2871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71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714" w:author="DuyNgo" w:date="2012-08-10T07:31:00Z"/>
                <w:rFonts w:eastAsia="Times New Roman" w:cstheme="minorHAnsi"/>
                <w:color w:val="000000"/>
                <w:sz w:val="24"/>
                <w:szCs w:val="24"/>
                <w:lang w:eastAsia="ja-JP"/>
                <w:rPrChange w:id="28715" w:author="DuyNgo" w:date="2012-08-10T08:15:00Z">
                  <w:rPr>
                    <w:ins w:id="28716" w:author="DuyNgo" w:date="2012-08-10T07:31:00Z"/>
                    <w:rFonts w:ascii="Calibri" w:eastAsia="Times New Roman" w:hAnsi="Calibri" w:cs="Calibri"/>
                    <w:color w:val="000000"/>
                    <w:lang w:eastAsia="ja-JP"/>
                  </w:rPr>
                </w:rPrChange>
              </w:rPr>
            </w:pPr>
            <w:ins w:id="28717" w:author="DuyNgo" w:date="2012-08-10T07:31:00Z">
              <w:r w:rsidRPr="00303364">
                <w:rPr>
                  <w:rFonts w:eastAsia="Times New Roman" w:cstheme="minorHAnsi"/>
                  <w:color w:val="000000"/>
                  <w:sz w:val="24"/>
                  <w:szCs w:val="24"/>
                  <w:lang w:eastAsia="ja-JP"/>
                  <w:rPrChange w:id="28718" w:author="DuyNgo" w:date="2012-08-10T08:15:00Z">
                    <w:rPr>
                      <w:rFonts w:ascii="Calibri" w:eastAsia="Times New Roman" w:hAnsi="Calibri" w:cs="Calibri"/>
                      <w:b/>
                      <w:bCs/>
                      <w:color w:val="000000"/>
                      <w:sz w:val="28"/>
                      <w:szCs w:val="28"/>
                      <w:lang w:eastAsia="ja-JP"/>
                    </w:rPr>
                  </w:rPrChange>
                </w:rPr>
                <w:t>22</w:t>
              </w:r>
            </w:ins>
          </w:p>
        </w:tc>
        <w:tc>
          <w:tcPr>
            <w:tcW w:w="862" w:type="dxa"/>
            <w:tcBorders>
              <w:top w:val="nil"/>
              <w:left w:val="nil"/>
              <w:bottom w:val="nil"/>
              <w:right w:val="nil"/>
            </w:tcBorders>
            <w:shd w:val="clear" w:color="auto" w:fill="auto"/>
            <w:noWrap/>
            <w:vAlign w:val="bottom"/>
            <w:hideMark/>
            <w:tcPrChange w:id="2871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720" w:author="DuyNgo" w:date="2012-08-10T07:31:00Z"/>
                <w:rFonts w:eastAsia="Times New Roman" w:cstheme="minorHAnsi"/>
                <w:color w:val="000000"/>
                <w:sz w:val="24"/>
                <w:szCs w:val="24"/>
                <w:lang w:eastAsia="ja-JP"/>
                <w:rPrChange w:id="28721" w:author="DuyNgo" w:date="2012-08-10T08:15:00Z">
                  <w:rPr>
                    <w:ins w:id="28722" w:author="DuyNgo" w:date="2012-08-10T07:31:00Z"/>
                    <w:rFonts w:ascii="Calibri" w:eastAsia="Times New Roman" w:hAnsi="Calibri" w:cs="Calibri"/>
                    <w:color w:val="000000"/>
                    <w:sz w:val="20"/>
                    <w:szCs w:val="20"/>
                    <w:lang w:eastAsia="ja-JP"/>
                  </w:rPr>
                </w:rPrChange>
              </w:rPr>
            </w:pPr>
            <w:ins w:id="28723" w:author="DuyNgo" w:date="2012-08-10T07:31:00Z">
              <w:r w:rsidRPr="00303364">
                <w:rPr>
                  <w:rFonts w:eastAsia="Times New Roman" w:cstheme="minorHAnsi"/>
                  <w:color w:val="000000"/>
                  <w:sz w:val="24"/>
                  <w:szCs w:val="24"/>
                  <w:lang w:eastAsia="ja-JP"/>
                  <w:rPrChange w:id="2872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72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726" w:author="DuyNgo" w:date="2012-08-10T07:31:00Z"/>
                <w:rFonts w:eastAsia="Times New Roman" w:cstheme="minorHAnsi"/>
                <w:color w:val="000000"/>
                <w:sz w:val="24"/>
                <w:szCs w:val="24"/>
                <w:lang w:eastAsia="ja-JP"/>
                <w:rPrChange w:id="28727" w:author="DuyNgo" w:date="2012-08-10T08:15:00Z">
                  <w:rPr>
                    <w:ins w:id="28728" w:author="DuyNgo" w:date="2012-08-10T07:31:00Z"/>
                    <w:rFonts w:ascii="Calibri" w:eastAsia="Times New Roman" w:hAnsi="Calibri" w:cs="Calibri"/>
                    <w:color w:val="000000"/>
                    <w:sz w:val="20"/>
                    <w:szCs w:val="20"/>
                    <w:lang w:eastAsia="ja-JP"/>
                  </w:rPr>
                </w:rPrChange>
              </w:rPr>
            </w:pPr>
            <w:ins w:id="28729" w:author="DuyNgo" w:date="2012-08-10T07:31:00Z">
              <w:r w:rsidRPr="00303364">
                <w:rPr>
                  <w:rFonts w:eastAsia="Times New Roman" w:cstheme="minorHAnsi"/>
                  <w:color w:val="000000"/>
                  <w:sz w:val="24"/>
                  <w:szCs w:val="24"/>
                  <w:lang w:eastAsia="ja-JP"/>
                  <w:rPrChange w:id="2873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873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732" w:author="DuyNgo" w:date="2012-08-10T07:31:00Z"/>
                <w:rFonts w:eastAsia="Times New Roman" w:cstheme="minorHAnsi"/>
                <w:color w:val="000000"/>
                <w:sz w:val="24"/>
                <w:szCs w:val="24"/>
                <w:lang w:eastAsia="ja-JP"/>
                <w:rPrChange w:id="28733" w:author="DuyNgo" w:date="2012-08-10T08:15:00Z">
                  <w:rPr>
                    <w:ins w:id="28734" w:author="DuyNgo" w:date="2012-08-10T07:31:00Z"/>
                    <w:rFonts w:ascii="Calibri" w:eastAsia="Times New Roman" w:hAnsi="Calibri" w:cs="Calibri"/>
                    <w:color w:val="000000"/>
                    <w:sz w:val="20"/>
                    <w:szCs w:val="20"/>
                    <w:lang w:eastAsia="ja-JP"/>
                  </w:rPr>
                </w:rPrChange>
              </w:rPr>
            </w:pPr>
            <w:ins w:id="28735" w:author="DuyNgo" w:date="2012-08-10T07:31:00Z">
              <w:r w:rsidRPr="00303364">
                <w:rPr>
                  <w:rFonts w:eastAsia="Times New Roman" w:cstheme="minorHAnsi"/>
                  <w:color w:val="000000"/>
                  <w:sz w:val="24"/>
                  <w:szCs w:val="24"/>
                  <w:lang w:eastAsia="ja-JP"/>
                  <w:rPrChange w:id="28736"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873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738" w:author="DuyNgo" w:date="2012-08-10T07:31:00Z"/>
                <w:rFonts w:eastAsia="Times New Roman" w:cstheme="minorHAnsi"/>
                <w:color w:val="000000"/>
                <w:sz w:val="24"/>
                <w:szCs w:val="24"/>
                <w:lang w:eastAsia="ja-JP"/>
                <w:rPrChange w:id="28739" w:author="DuyNgo" w:date="2012-08-10T08:15:00Z">
                  <w:rPr>
                    <w:ins w:id="28740" w:author="DuyNgo" w:date="2012-08-10T07:31:00Z"/>
                    <w:rFonts w:ascii="Calibri" w:eastAsia="Times New Roman" w:hAnsi="Calibri" w:cs="Calibri"/>
                    <w:color w:val="000000"/>
                    <w:sz w:val="20"/>
                    <w:szCs w:val="20"/>
                    <w:lang w:eastAsia="ja-JP"/>
                  </w:rPr>
                </w:rPrChange>
              </w:rPr>
            </w:pPr>
            <w:ins w:id="28741" w:author="DuyNgo" w:date="2012-08-10T07:31:00Z">
              <w:r w:rsidRPr="00303364">
                <w:rPr>
                  <w:rFonts w:eastAsia="Times New Roman" w:cstheme="minorHAnsi"/>
                  <w:color w:val="000000"/>
                  <w:sz w:val="24"/>
                  <w:szCs w:val="24"/>
                  <w:lang w:eastAsia="ja-JP"/>
                  <w:rPrChange w:id="28742"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2874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744" w:author="DuyNgo" w:date="2012-08-10T07:31:00Z"/>
                <w:rFonts w:eastAsia="Times New Roman" w:cstheme="minorHAnsi"/>
                <w:color w:val="000000"/>
                <w:sz w:val="24"/>
                <w:szCs w:val="24"/>
                <w:lang w:eastAsia="ja-JP"/>
                <w:rPrChange w:id="28745" w:author="DuyNgo" w:date="2012-08-10T08:15:00Z">
                  <w:rPr>
                    <w:ins w:id="28746" w:author="DuyNgo" w:date="2012-08-10T07:31:00Z"/>
                    <w:rFonts w:ascii="Calibri" w:eastAsia="Times New Roman" w:hAnsi="Calibri" w:cs="Calibri"/>
                    <w:color w:val="000000"/>
                    <w:sz w:val="20"/>
                    <w:szCs w:val="20"/>
                    <w:lang w:eastAsia="ja-JP"/>
                  </w:rPr>
                </w:rPrChange>
              </w:rPr>
            </w:pPr>
            <w:ins w:id="28747" w:author="DuyNgo" w:date="2012-08-10T07:31:00Z">
              <w:r w:rsidRPr="00303364">
                <w:rPr>
                  <w:rFonts w:eastAsia="Times New Roman" w:cstheme="minorHAnsi"/>
                  <w:color w:val="000000"/>
                  <w:sz w:val="24"/>
                  <w:szCs w:val="24"/>
                  <w:lang w:eastAsia="ja-JP"/>
                  <w:rPrChange w:id="2874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8749"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28750" w:author="DuyNgo" w:date="2012-08-10T08:15:00Z">
                    <w:rPr>
                      <w:rFonts w:ascii="Calibri" w:eastAsia="Times New Roman" w:hAnsi="Calibri" w:cs="Calibri"/>
                      <w:b/>
                      <w:bCs/>
                      <w:color w:val="000000"/>
                      <w:sz w:val="28"/>
                      <w:szCs w:val="28"/>
                      <w:lang w:eastAsia="ja-JP"/>
                    </w:rPr>
                  </w:rPrChange>
                </w:rPr>
                <w:t>] There are still test button, for test purpose</w:t>
              </w:r>
            </w:ins>
          </w:p>
        </w:tc>
      </w:tr>
      <w:tr w:rsidR="00E13723" w:rsidRPr="00303364" w:rsidTr="00E13723">
        <w:trPr>
          <w:trHeight w:val="300"/>
          <w:ins w:id="28751" w:author="DuyNgo" w:date="2012-08-10T07:31:00Z"/>
          <w:trPrChange w:id="2875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75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754" w:author="DuyNgo" w:date="2012-08-10T07:31:00Z"/>
                <w:rFonts w:eastAsia="Times New Roman" w:cstheme="minorHAnsi"/>
                <w:color w:val="000000"/>
                <w:sz w:val="24"/>
                <w:szCs w:val="24"/>
                <w:lang w:eastAsia="ja-JP"/>
                <w:rPrChange w:id="28755" w:author="DuyNgo" w:date="2012-08-10T08:15:00Z">
                  <w:rPr>
                    <w:ins w:id="28756" w:author="DuyNgo" w:date="2012-08-10T07:31:00Z"/>
                    <w:rFonts w:ascii="Calibri" w:eastAsia="Times New Roman" w:hAnsi="Calibri" w:cs="Calibri"/>
                    <w:color w:val="000000"/>
                    <w:lang w:eastAsia="ja-JP"/>
                  </w:rPr>
                </w:rPrChange>
              </w:rPr>
            </w:pPr>
            <w:ins w:id="28757" w:author="DuyNgo" w:date="2012-08-10T07:31:00Z">
              <w:r w:rsidRPr="00303364">
                <w:rPr>
                  <w:rFonts w:eastAsia="Times New Roman" w:cstheme="minorHAnsi"/>
                  <w:color w:val="000000"/>
                  <w:sz w:val="24"/>
                  <w:szCs w:val="24"/>
                  <w:lang w:eastAsia="ja-JP"/>
                  <w:rPrChange w:id="28758" w:author="DuyNgo" w:date="2012-08-10T08:15:00Z">
                    <w:rPr>
                      <w:rFonts w:ascii="Calibri" w:eastAsia="Times New Roman" w:hAnsi="Calibri" w:cs="Calibri"/>
                      <w:b/>
                      <w:bCs/>
                      <w:color w:val="000000"/>
                      <w:sz w:val="28"/>
                      <w:szCs w:val="28"/>
                      <w:lang w:eastAsia="ja-JP"/>
                    </w:rPr>
                  </w:rPrChange>
                </w:rPr>
                <w:t>23</w:t>
              </w:r>
            </w:ins>
          </w:p>
        </w:tc>
        <w:tc>
          <w:tcPr>
            <w:tcW w:w="862" w:type="dxa"/>
            <w:tcBorders>
              <w:top w:val="nil"/>
              <w:left w:val="nil"/>
              <w:bottom w:val="nil"/>
              <w:right w:val="nil"/>
            </w:tcBorders>
            <w:shd w:val="clear" w:color="auto" w:fill="auto"/>
            <w:noWrap/>
            <w:vAlign w:val="bottom"/>
            <w:hideMark/>
            <w:tcPrChange w:id="2875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760" w:author="DuyNgo" w:date="2012-08-10T07:31:00Z"/>
                <w:rFonts w:eastAsia="Times New Roman" w:cstheme="minorHAnsi"/>
                <w:color w:val="000000"/>
                <w:sz w:val="24"/>
                <w:szCs w:val="24"/>
                <w:lang w:eastAsia="ja-JP"/>
                <w:rPrChange w:id="28761" w:author="DuyNgo" w:date="2012-08-10T08:15:00Z">
                  <w:rPr>
                    <w:ins w:id="28762" w:author="DuyNgo" w:date="2012-08-10T07:31:00Z"/>
                    <w:rFonts w:ascii="Calibri" w:eastAsia="Times New Roman" w:hAnsi="Calibri" w:cs="Calibri"/>
                    <w:color w:val="000000"/>
                    <w:sz w:val="20"/>
                    <w:szCs w:val="20"/>
                    <w:lang w:eastAsia="ja-JP"/>
                  </w:rPr>
                </w:rPrChange>
              </w:rPr>
            </w:pPr>
            <w:ins w:id="28763" w:author="DuyNgo" w:date="2012-08-10T07:31:00Z">
              <w:r w:rsidRPr="00303364">
                <w:rPr>
                  <w:rFonts w:eastAsia="Times New Roman" w:cstheme="minorHAnsi"/>
                  <w:color w:val="000000"/>
                  <w:sz w:val="24"/>
                  <w:szCs w:val="24"/>
                  <w:lang w:eastAsia="ja-JP"/>
                  <w:rPrChange w:id="2876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76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766" w:author="DuyNgo" w:date="2012-08-10T07:31:00Z"/>
                <w:rFonts w:eastAsia="Times New Roman" w:cstheme="minorHAnsi"/>
                <w:color w:val="000000"/>
                <w:sz w:val="24"/>
                <w:szCs w:val="24"/>
                <w:lang w:eastAsia="ja-JP"/>
                <w:rPrChange w:id="28767" w:author="DuyNgo" w:date="2012-08-10T08:15:00Z">
                  <w:rPr>
                    <w:ins w:id="28768" w:author="DuyNgo" w:date="2012-08-10T07:31:00Z"/>
                    <w:rFonts w:ascii="Calibri" w:eastAsia="Times New Roman" w:hAnsi="Calibri" w:cs="Calibri"/>
                    <w:color w:val="000000"/>
                    <w:sz w:val="20"/>
                    <w:szCs w:val="20"/>
                    <w:lang w:eastAsia="ja-JP"/>
                  </w:rPr>
                </w:rPrChange>
              </w:rPr>
            </w:pPr>
            <w:ins w:id="28769" w:author="DuyNgo" w:date="2012-08-10T07:31:00Z">
              <w:r w:rsidRPr="00303364">
                <w:rPr>
                  <w:rFonts w:eastAsia="Times New Roman" w:cstheme="minorHAnsi"/>
                  <w:color w:val="000000"/>
                  <w:sz w:val="24"/>
                  <w:szCs w:val="24"/>
                  <w:lang w:eastAsia="ja-JP"/>
                  <w:rPrChange w:id="2877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877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772" w:author="DuyNgo" w:date="2012-08-10T07:31:00Z"/>
                <w:rFonts w:eastAsia="Times New Roman" w:cstheme="minorHAnsi"/>
                <w:color w:val="000000"/>
                <w:sz w:val="24"/>
                <w:szCs w:val="24"/>
                <w:lang w:eastAsia="ja-JP"/>
                <w:rPrChange w:id="28773" w:author="DuyNgo" w:date="2012-08-10T08:15:00Z">
                  <w:rPr>
                    <w:ins w:id="28774" w:author="DuyNgo" w:date="2012-08-10T07:31:00Z"/>
                    <w:rFonts w:ascii="Calibri" w:eastAsia="Times New Roman" w:hAnsi="Calibri" w:cs="Calibri"/>
                    <w:color w:val="000000"/>
                    <w:sz w:val="20"/>
                    <w:szCs w:val="20"/>
                    <w:lang w:eastAsia="ja-JP"/>
                  </w:rPr>
                </w:rPrChange>
              </w:rPr>
            </w:pPr>
            <w:ins w:id="28775" w:author="DuyNgo" w:date="2012-08-10T07:31:00Z">
              <w:r w:rsidRPr="00303364">
                <w:rPr>
                  <w:rFonts w:eastAsia="Times New Roman" w:cstheme="minorHAnsi"/>
                  <w:color w:val="000000"/>
                  <w:sz w:val="24"/>
                  <w:szCs w:val="24"/>
                  <w:lang w:eastAsia="ja-JP"/>
                  <w:rPrChange w:id="28776"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877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778" w:author="DuyNgo" w:date="2012-08-10T07:31:00Z"/>
                <w:rFonts w:eastAsia="Times New Roman" w:cstheme="minorHAnsi"/>
                <w:color w:val="000000"/>
                <w:sz w:val="24"/>
                <w:szCs w:val="24"/>
                <w:lang w:eastAsia="ja-JP"/>
                <w:rPrChange w:id="28779" w:author="DuyNgo" w:date="2012-08-10T08:15:00Z">
                  <w:rPr>
                    <w:ins w:id="28780" w:author="DuyNgo" w:date="2012-08-10T07:31:00Z"/>
                    <w:rFonts w:ascii="Calibri" w:eastAsia="Times New Roman" w:hAnsi="Calibri" w:cs="Calibri"/>
                    <w:color w:val="000000"/>
                    <w:sz w:val="20"/>
                    <w:szCs w:val="20"/>
                    <w:lang w:eastAsia="ja-JP"/>
                  </w:rPr>
                </w:rPrChange>
              </w:rPr>
            </w:pPr>
            <w:proofErr w:type="spellStart"/>
            <w:ins w:id="28781" w:author="DuyNgo" w:date="2012-08-10T07:31:00Z">
              <w:r w:rsidRPr="00303364">
                <w:rPr>
                  <w:rFonts w:eastAsia="Times New Roman" w:cstheme="minorHAnsi"/>
                  <w:color w:val="000000"/>
                  <w:sz w:val="24"/>
                  <w:szCs w:val="24"/>
                  <w:lang w:eastAsia="ja-JP"/>
                  <w:rPrChange w:id="28782"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878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784" w:author="DuyNgo" w:date="2012-08-10T07:31:00Z"/>
                <w:rFonts w:eastAsia="Times New Roman" w:cstheme="minorHAnsi"/>
                <w:color w:val="000000"/>
                <w:sz w:val="24"/>
                <w:szCs w:val="24"/>
                <w:lang w:eastAsia="ja-JP"/>
                <w:rPrChange w:id="28785" w:author="DuyNgo" w:date="2012-08-10T08:15:00Z">
                  <w:rPr>
                    <w:ins w:id="28786" w:author="DuyNgo" w:date="2012-08-10T07:31:00Z"/>
                    <w:rFonts w:ascii="Calibri" w:eastAsia="Times New Roman" w:hAnsi="Calibri" w:cs="Calibri"/>
                    <w:color w:val="000000"/>
                    <w:sz w:val="20"/>
                    <w:szCs w:val="20"/>
                    <w:lang w:eastAsia="ja-JP"/>
                  </w:rPr>
                </w:rPrChange>
              </w:rPr>
            </w:pPr>
            <w:ins w:id="28787" w:author="DuyNgo" w:date="2012-08-10T07:31:00Z">
              <w:r w:rsidRPr="00303364">
                <w:rPr>
                  <w:rFonts w:eastAsia="Times New Roman" w:cstheme="minorHAnsi"/>
                  <w:color w:val="000000"/>
                  <w:sz w:val="24"/>
                  <w:szCs w:val="24"/>
                  <w:lang w:eastAsia="ja-JP"/>
                  <w:rPrChange w:id="2878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8789"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8790" w:author="DuyNgo" w:date="2012-08-10T08:15:00Z">
                    <w:rPr>
                      <w:rFonts w:ascii="Calibri" w:eastAsia="Times New Roman" w:hAnsi="Calibri" w:cs="Calibri"/>
                      <w:b/>
                      <w:bCs/>
                      <w:color w:val="000000"/>
                      <w:sz w:val="28"/>
                      <w:szCs w:val="28"/>
                      <w:lang w:eastAsia="ja-JP"/>
                    </w:rPr>
                  </w:rPrChange>
                </w:rPr>
                <w:t>] Have not validate create project</w:t>
              </w:r>
            </w:ins>
          </w:p>
        </w:tc>
      </w:tr>
      <w:tr w:rsidR="00E13723" w:rsidRPr="00303364" w:rsidTr="00E13723">
        <w:trPr>
          <w:trHeight w:val="300"/>
          <w:ins w:id="28791" w:author="DuyNgo" w:date="2012-08-10T07:31:00Z"/>
          <w:trPrChange w:id="2879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79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794" w:author="DuyNgo" w:date="2012-08-10T07:31:00Z"/>
                <w:rFonts w:eastAsia="Times New Roman" w:cstheme="minorHAnsi"/>
                <w:color w:val="000000"/>
                <w:sz w:val="24"/>
                <w:szCs w:val="24"/>
                <w:lang w:eastAsia="ja-JP"/>
                <w:rPrChange w:id="28795" w:author="DuyNgo" w:date="2012-08-10T08:15:00Z">
                  <w:rPr>
                    <w:ins w:id="28796" w:author="DuyNgo" w:date="2012-08-10T07:31:00Z"/>
                    <w:rFonts w:ascii="Calibri" w:eastAsia="Times New Roman" w:hAnsi="Calibri" w:cs="Calibri"/>
                    <w:color w:val="000000"/>
                    <w:lang w:eastAsia="ja-JP"/>
                  </w:rPr>
                </w:rPrChange>
              </w:rPr>
            </w:pPr>
            <w:ins w:id="28797" w:author="DuyNgo" w:date="2012-08-10T07:31:00Z">
              <w:r w:rsidRPr="00303364">
                <w:rPr>
                  <w:rFonts w:eastAsia="Times New Roman" w:cstheme="minorHAnsi"/>
                  <w:color w:val="000000"/>
                  <w:sz w:val="24"/>
                  <w:szCs w:val="24"/>
                  <w:lang w:eastAsia="ja-JP"/>
                  <w:rPrChange w:id="28798" w:author="DuyNgo" w:date="2012-08-10T08:15:00Z">
                    <w:rPr>
                      <w:rFonts w:ascii="Calibri" w:eastAsia="Times New Roman" w:hAnsi="Calibri" w:cs="Calibri"/>
                      <w:b/>
                      <w:bCs/>
                      <w:color w:val="000000"/>
                      <w:sz w:val="28"/>
                      <w:szCs w:val="28"/>
                      <w:lang w:eastAsia="ja-JP"/>
                    </w:rPr>
                  </w:rPrChange>
                </w:rPr>
                <w:t>24</w:t>
              </w:r>
            </w:ins>
          </w:p>
        </w:tc>
        <w:tc>
          <w:tcPr>
            <w:tcW w:w="862" w:type="dxa"/>
            <w:tcBorders>
              <w:top w:val="nil"/>
              <w:left w:val="nil"/>
              <w:bottom w:val="nil"/>
              <w:right w:val="nil"/>
            </w:tcBorders>
            <w:shd w:val="clear" w:color="auto" w:fill="auto"/>
            <w:noWrap/>
            <w:vAlign w:val="bottom"/>
            <w:hideMark/>
            <w:tcPrChange w:id="2879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800" w:author="DuyNgo" w:date="2012-08-10T07:31:00Z"/>
                <w:rFonts w:eastAsia="Times New Roman" w:cstheme="minorHAnsi"/>
                <w:color w:val="000000"/>
                <w:sz w:val="24"/>
                <w:szCs w:val="24"/>
                <w:lang w:eastAsia="ja-JP"/>
                <w:rPrChange w:id="28801" w:author="DuyNgo" w:date="2012-08-10T08:15:00Z">
                  <w:rPr>
                    <w:ins w:id="28802" w:author="DuyNgo" w:date="2012-08-10T07:31:00Z"/>
                    <w:rFonts w:ascii="Calibri" w:eastAsia="Times New Roman" w:hAnsi="Calibri" w:cs="Calibri"/>
                    <w:color w:val="000000"/>
                    <w:sz w:val="20"/>
                    <w:szCs w:val="20"/>
                    <w:lang w:eastAsia="ja-JP"/>
                  </w:rPr>
                </w:rPrChange>
              </w:rPr>
            </w:pPr>
            <w:ins w:id="28803" w:author="DuyNgo" w:date="2012-08-10T07:31:00Z">
              <w:r w:rsidRPr="00303364">
                <w:rPr>
                  <w:rFonts w:eastAsia="Times New Roman" w:cstheme="minorHAnsi"/>
                  <w:color w:val="000000"/>
                  <w:sz w:val="24"/>
                  <w:szCs w:val="24"/>
                  <w:lang w:eastAsia="ja-JP"/>
                  <w:rPrChange w:id="2880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80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806" w:author="DuyNgo" w:date="2012-08-10T07:31:00Z"/>
                <w:rFonts w:eastAsia="Times New Roman" w:cstheme="minorHAnsi"/>
                <w:color w:val="000000"/>
                <w:sz w:val="24"/>
                <w:szCs w:val="24"/>
                <w:lang w:eastAsia="ja-JP"/>
                <w:rPrChange w:id="28807" w:author="DuyNgo" w:date="2012-08-10T08:15:00Z">
                  <w:rPr>
                    <w:ins w:id="28808" w:author="DuyNgo" w:date="2012-08-10T07:31:00Z"/>
                    <w:rFonts w:ascii="Calibri" w:eastAsia="Times New Roman" w:hAnsi="Calibri" w:cs="Calibri"/>
                    <w:color w:val="000000"/>
                    <w:sz w:val="20"/>
                    <w:szCs w:val="20"/>
                    <w:lang w:eastAsia="ja-JP"/>
                  </w:rPr>
                </w:rPrChange>
              </w:rPr>
            </w:pPr>
            <w:ins w:id="28809" w:author="DuyNgo" w:date="2012-08-10T07:31:00Z">
              <w:r w:rsidRPr="00303364">
                <w:rPr>
                  <w:rFonts w:eastAsia="Times New Roman" w:cstheme="minorHAnsi"/>
                  <w:color w:val="000000"/>
                  <w:sz w:val="24"/>
                  <w:szCs w:val="24"/>
                  <w:lang w:eastAsia="ja-JP"/>
                  <w:rPrChange w:id="28810" w:author="DuyNgo" w:date="2012-08-10T08:15:00Z">
                    <w:rPr>
                      <w:rFonts w:ascii="Calibri" w:eastAsia="Times New Roman" w:hAnsi="Calibri" w:cs="Calibri"/>
                      <w:b/>
                      <w:bCs/>
                      <w:color w:val="000000"/>
                      <w:sz w:val="28"/>
                      <w:szCs w:val="28"/>
                      <w:lang w:eastAsia="ja-JP"/>
                    </w:rPr>
                  </w:rPrChange>
                </w:rPr>
                <w:t>Accepted</w:t>
              </w:r>
            </w:ins>
          </w:p>
        </w:tc>
        <w:tc>
          <w:tcPr>
            <w:tcW w:w="971" w:type="dxa"/>
            <w:tcBorders>
              <w:top w:val="nil"/>
              <w:left w:val="nil"/>
              <w:bottom w:val="nil"/>
              <w:right w:val="nil"/>
            </w:tcBorders>
            <w:shd w:val="clear" w:color="auto" w:fill="auto"/>
            <w:noWrap/>
            <w:vAlign w:val="bottom"/>
            <w:hideMark/>
            <w:tcPrChange w:id="2881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812" w:author="DuyNgo" w:date="2012-08-10T07:31:00Z"/>
                <w:rFonts w:eastAsia="Times New Roman" w:cstheme="minorHAnsi"/>
                <w:color w:val="000000"/>
                <w:sz w:val="24"/>
                <w:szCs w:val="24"/>
                <w:lang w:eastAsia="ja-JP"/>
                <w:rPrChange w:id="28813" w:author="DuyNgo" w:date="2012-08-10T08:15:00Z">
                  <w:rPr>
                    <w:ins w:id="28814" w:author="DuyNgo" w:date="2012-08-10T07:31:00Z"/>
                    <w:rFonts w:ascii="Calibri" w:eastAsia="Times New Roman" w:hAnsi="Calibri" w:cs="Calibri"/>
                    <w:color w:val="000000"/>
                    <w:sz w:val="20"/>
                    <w:szCs w:val="20"/>
                    <w:lang w:eastAsia="ja-JP"/>
                  </w:rPr>
                </w:rPrChange>
              </w:rPr>
            </w:pPr>
            <w:ins w:id="28815" w:author="DuyNgo" w:date="2012-08-10T07:31:00Z">
              <w:r w:rsidRPr="00303364">
                <w:rPr>
                  <w:rFonts w:eastAsia="Times New Roman" w:cstheme="minorHAnsi"/>
                  <w:color w:val="000000"/>
                  <w:sz w:val="24"/>
                  <w:szCs w:val="24"/>
                  <w:lang w:eastAsia="ja-JP"/>
                  <w:rPrChange w:id="28816"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2881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818" w:author="DuyNgo" w:date="2012-08-10T07:31:00Z"/>
                <w:rFonts w:eastAsia="Times New Roman" w:cstheme="minorHAnsi"/>
                <w:color w:val="000000"/>
                <w:sz w:val="24"/>
                <w:szCs w:val="24"/>
                <w:lang w:eastAsia="ja-JP"/>
                <w:rPrChange w:id="28819" w:author="DuyNgo" w:date="2012-08-10T08:15:00Z">
                  <w:rPr>
                    <w:ins w:id="28820" w:author="DuyNgo" w:date="2012-08-10T07:31:00Z"/>
                    <w:rFonts w:ascii="Calibri" w:eastAsia="Times New Roman" w:hAnsi="Calibri" w:cs="Calibri"/>
                    <w:color w:val="000000"/>
                    <w:sz w:val="20"/>
                    <w:szCs w:val="20"/>
                    <w:lang w:eastAsia="ja-JP"/>
                  </w:rPr>
                </w:rPrChange>
              </w:rPr>
            </w:pPr>
            <w:ins w:id="28821" w:author="DuyNgo" w:date="2012-08-10T07:31:00Z">
              <w:r w:rsidRPr="00303364">
                <w:rPr>
                  <w:rFonts w:eastAsia="Times New Roman" w:cstheme="minorHAnsi"/>
                  <w:color w:val="000000"/>
                  <w:sz w:val="24"/>
                  <w:szCs w:val="24"/>
                  <w:lang w:eastAsia="ja-JP"/>
                  <w:rPrChange w:id="28822"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2882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824" w:author="DuyNgo" w:date="2012-08-10T07:31:00Z"/>
                <w:rFonts w:eastAsia="Times New Roman" w:cstheme="minorHAnsi"/>
                <w:color w:val="000000"/>
                <w:sz w:val="24"/>
                <w:szCs w:val="24"/>
                <w:lang w:eastAsia="ja-JP"/>
                <w:rPrChange w:id="28825" w:author="DuyNgo" w:date="2012-08-10T08:15:00Z">
                  <w:rPr>
                    <w:ins w:id="28826" w:author="DuyNgo" w:date="2012-08-10T07:31:00Z"/>
                    <w:rFonts w:ascii="Calibri" w:eastAsia="Times New Roman" w:hAnsi="Calibri" w:cs="Calibri"/>
                    <w:color w:val="000000"/>
                    <w:sz w:val="20"/>
                    <w:szCs w:val="20"/>
                    <w:lang w:eastAsia="ja-JP"/>
                  </w:rPr>
                </w:rPrChange>
              </w:rPr>
            </w:pPr>
            <w:ins w:id="28827" w:author="DuyNgo" w:date="2012-08-10T07:31:00Z">
              <w:r w:rsidRPr="00303364">
                <w:rPr>
                  <w:rFonts w:eastAsia="Times New Roman" w:cstheme="minorHAnsi"/>
                  <w:color w:val="000000"/>
                  <w:sz w:val="24"/>
                  <w:szCs w:val="24"/>
                  <w:lang w:eastAsia="ja-JP"/>
                  <w:rPrChange w:id="2882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8829"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28830" w:author="DuyNgo" w:date="2012-08-10T08:15:00Z">
                    <w:rPr>
                      <w:rFonts w:ascii="Calibri" w:eastAsia="Times New Roman" w:hAnsi="Calibri" w:cs="Calibri"/>
                      <w:b/>
                      <w:bCs/>
                      <w:color w:val="000000"/>
                      <w:sz w:val="28"/>
                      <w:szCs w:val="28"/>
                      <w:lang w:eastAsia="ja-JP"/>
                    </w:rPr>
                  </w:rPrChange>
                </w:rPr>
                <w:t xml:space="preserve">] Have not use </w:t>
              </w:r>
              <w:proofErr w:type="spellStart"/>
              <w:r w:rsidRPr="00303364">
                <w:rPr>
                  <w:rFonts w:eastAsia="Times New Roman" w:cstheme="minorHAnsi"/>
                  <w:color w:val="000000"/>
                  <w:sz w:val="24"/>
                  <w:szCs w:val="24"/>
                  <w:lang w:eastAsia="ja-JP"/>
                  <w:rPrChange w:id="28831" w:author="DuyNgo" w:date="2012-08-10T08:15:00Z">
                    <w:rPr>
                      <w:rFonts w:ascii="Calibri" w:eastAsia="Times New Roman" w:hAnsi="Calibri" w:cs="Calibri"/>
                      <w:b/>
                      <w:bCs/>
                      <w:color w:val="000000"/>
                      <w:sz w:val="28"/>
                      <w:szCs w:val="28"/>
                      <w:lang w:eastAsia="ja-JP"/>
                    </w:rPr>
                  </w:rPrChange>
                </w:rPr>
                <w:t>Daocommon</w:t>
              </w:r>
              <w:proofErr w:type="spellEnd"/>
            </w:ins>
          </w:p>
        </w:tc>
      </w:tr>
      <w:tr w:rsidR="00E13723" w:rsidRPr="00303364" w:rsidTr="00E13723">
        <w:trPr>
          <w:trHeight w:val="300"/>
          <w:ins w:id="28832" w:author="DuyNgo" w:date="2012-08-10T07:31:00Z"/>
          <w:trPrChange w:id="2883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83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835" w:author="DuyNgo" w:date="2012-08-10T07:31:00Z"/>
                <w:rFonts w:eastAsia="Times New Roman" w:cstheme="minorHAnsi"/>
                <w:color w:val="000000"/>
                <w:sz w:val="24"/>
                <w:szCs w:val="24"/>
                <w:lang w:eastAsia="ja-JP"/>
                <w:rPrChange w:id="28836" w:author="DuyNgo" w:date="2012-08-10T08:15:00Z">
                  <w:rPr>
                    <w:ins w:id="28837" w:author="DuyNgo" w:date="2012-08-10T07:31:00Z"/>
                    <w:rFonts w:ascii="Calibri" w:eastAsia="Times New Roman" w:hAnsi="Calibri" w:cs="Calibri"/>
                    <w:color w:val="000000"/>
                    <w:lang w:eastAsia="ja-JP"/>
                  </w:rPr>
                </w:rPrChange>
              </w:rPr>
            </w:pPr>
            <w:ins w:id="28838" w:author="DuyNgo" w:date="2012-08-10T07:31:00Z">
              <w:r w:rsidRPr="00303364">
                <w:rPr>
                  <w:rFonts w:eastAsia="Times New Roman" w:cstheme="minorHAnsi"/>
                  <w:color w:val="000000"/>
                  <w:sz w:val="24"/>
                  <w:szCs w:val="24"/>
                  <w:lang w:eastAsia="ja-JP"/>
                  <w:rPrChange w:id="28839" w:author="DuyNgo" w:date="2012-08-10T08:15:00Z">
                    <w:rPr>
                      <w:rFonts w:ascii="Calibri" w:eastAsia="Times New Roman" w:hAnsi="Calibri" w:cs="Calibri"/>
                      <w:b/>
                      <w:bCs/>
                      <w:color w:val="000000"/>
                      <w:sz w:val="28"/>
                      <w:szCs w:val="28"/>
                      <w:lang w:eastAsia="ja-JP"/>
                    </w:rPr>
                  </w:rPrChange>
                </w:rPr>
                <w:t>25</w:t>
              </w:r>
            </w:ins>
          </w:p>
        </w:tc>
        <w:tc>
          <w:tcPr>
            <w:tcW w:w="862" w:type="dxa"/>
            <w:tcBorders>
              <w:top w:val="nil"/>
              <w:left w:val="nil"/>
              <w:bottom w:val="nil"/>
              <w:right w:val="nil"/>
            </w:tcBorders>
            <w:shd w:val="clear" w:color="auto" w:fill="auto"/>
            <w:noWrap/>
            <w:vAlign w:val="bottom"/>
            <w:hideMark/>
            <w:tcPrChange w:id="2884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841" w:author="DuyNgo" w:date="2012-08-10T07:31:00Z"/>
                <w:rFonts w:eastAsia="Times New Roman" w:cstheme="minorHAnsi"/>
                <w:color w:val="000000"/>
                <w:sz w:val="24"/>
                <w:szCs w:val="24"/>
                <w:lang w:eastAsia="ja-JP"/>
                <w:rPrChange w:id="28842" w:author="DuyNgo" w:date="2012-08-10T08:15:00Z">
                  <w:rPr>
                    <w:ins w:id="28843" w:author="DuyNgo" w:date="2012-08-10T07:31:00Z"/>
                    <w:rFonts w:ascii="Calibri" w:eastAsia="Times New Roman" w:hAnsi="Calibri" w:cs="Calibri"/>
                    <w:color w:val="000000"/>
                    <w:sz w:val="20"/>
                    <w:szCs w:val="20"/>
                    <w:lang w:eastAsia="ja-JP"/>
                  </w:rPr>
                </w:rPrChange>
              </w:rPr>
            </w:pPr>
            <w:ins w:id="28844" w:author="DuyNgo" w:date="2012-08-10T07:31:00Z">
              <w:r w:rsidRPr="00303364">
                <w:rPr>
                  <w:rFonts w:eastAsia="Times New Roman" w:cstheme="minorHAnsi"/>
                  <w:color w:val="000000"/>
                  <w:sz w:val="24"/>
                  <w:szCs w:val="24"/>
                  <w:lang w:eastAsia="ja-JP"/>
                  <w:rPrChange w:id="2884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84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847" w:author="DuyNgo" w:date="2012-08-10T07:31:00Z"/>
                <w:rFonts w:eastAsia="Times New Roman" w:cstheme="minorHAnsi"/>
                <w:color w:val="000000"/>
                <w:sz w:val="24"/>
                <w:szCs w:val="24"/>
                <w:lang w:eastAsia="ja-JP"/>
                <w:rPrChange w:id="28848" w:author="DuyNgo" w:date="2012-08-10T08:15:00Z">
                  <w:rPr>
                    <w:ins w:id="28849" w:author="DuyNgo" w:date="2012-08-10T07:31:00Z"/>
                    <w:rFonts w:ascii="Calibri" w:eastAsia="Times New Roman" w:hAnsi="Calibri" w:cs="Calibri"/>
                    <w:color w:val="000000"/>
                    <w:sz w:val="20"/>
                    <w:szCs w:val="20"/>
                    <w:lang w:eastAsia="ja-JP"/>
                  </w:rPr>
                </w:rPrChange>
              </w:rPr>
            </w:pPr>
            <w:ins w:id="28850" w:author="DuyNgo" w:date="2012-08-10T07:31:00Z">
              <w:r w:rsidRPr="00303364">
                <w:rPr>
                  <w:rFonts w:eastAsia="Times New Roman" w:cstheme="minorHAnsi"/>
                  <w:color w:val="000000"/>
                  <w:sz w:val="24"/>
                  <w:szCs w:val="24"/>
                  <w:lang w:eastAsia="ja-JP"/>
                  <w:rPrChange w:id="2885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885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853" w:author="DuyNgo" w:date="2012-08-10T07:31:00Z"/>
                <w:rFonts w:eastAsia="Times New Roman" w:cstheme="minorHAnsi"/>
                <w:color w:val="000000"/>
                <w:sz w:val="24"/>
                <w:szCs w:val="24"/>
                <w:lang w:eastAsia="ja-JP"/>
                <w:rPrChange w:id="28854" w:author="DuyNgo" w:date="2012-08-10T08:15:00Z">
                  <w:rPr>
                    <w:ins w:id="28855" w:author="DuyNgo" w:date="2012-08-10T07:31:00Z"/>
                    <w:rFonts w:ascii="Calibri" w:eastAsia="Times New Roman" w:hAnsi="Calibri" w:cs="Calibri"/>
                    <w:color w:val="000000"/>
                    <w:sz w:val="20"/>
                    <w:szCs w:val="20"/>
                    <w:lang w:eastAsia="ja-JP"/>
                  </w:rPr>
                </w:rPrChange>
              </w:rPr>
            </w:pPr>
            <w:ins w:id="28856" w:author="DuyNgo" w:date="2012-08-10T07:31:00Z">
              <w:r w:rsidRPr="00303364">
                <w:rPr>
                  <w:rFonts w:eastAsia="Times New Roman" w:cstheme="minorHAnsi"/>
                  <w:color w:val="000000"/>
                  <w:sz w:val="24"/>
                  <w:szCs w:val="24"/>
                  <w:lang w:eastAsia="ja-JP"/>
                  <w:rPrChange w:id="2885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885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859" w:author="DuyNgo" w:date="2012-08-10T07:31:00Z"/>
                <w:rFonts w:eastAsia="Times New Roman" w:cstheme="minorHAnsi"/>
                <w:color w:val="000000"/>
                <w:sz w:val="24"/>
                <w:szCs w:val="24"/>
                <w:lang w:eastAsia="ja-JP"/>
                <w:rPrChange w:id="28860" w:author="DuyNgo" w:date="2012-08-10T08:15:00Z">
                  <w:rPr>
                    <w:ins w:id="28861" w:author="DuyNgo" w:date="2012-08-10T07:31:00Z"/>
                    <w:rFonts w:ascii="Calibri" w:eastAsia="Times New Roman" w:hAnsi="Calibri" w:cs="Calibri"/>
                    <w:color w:val="000000"/>
                    <w:sz w:val="20"/>
                    <w:szCs w:val="20"/>
                    <w:lang w:eastAsia="ja-JP"/>
                  </w:rPr>
                </w:rPrChange>
              </w:rPr>
            </w:pPr>
            <w:proofErr w:type="spellStart"/>
            <w:ins w:id="28862" w:author="DuyNgo" w:date="2012-08-10T07:31:00Z">
              <w:r w:rsidRPr="00303364">
                <w:rPr>
                  <w:rFonts w:eastAsia="Times New Roman" w:cstheme="minorHAnsi"/>
                  <w:color w:val="000000"/>
                  <w:sz w:val="24"/>
                  <w:szCs w:val="24"/>
                  <w:lang w:eastAsia="ja-JP"/>
                  <w:rPrChange w:id="28863"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886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865" w:author="DuyNgo" w:date="2012-08-10T07:31:00Z"/>
                <w:rFonts w:eastAsia="Times New Roman" w:cstheme="minorHAnsi"/>
                <w:color w:val="000000"/>
                <w:sz w:val="24"/>
                <w:szCs w:val="24"/>
                <w:lang w:eastAsia="ja-JP"/>
                <w:rPrChange w:id="28866" w:author="DuyNgo" w:date="2012-08-10T08:15:00Z">
                  <w:rPr>
                    <w:ins w:id="28867" w:author="DuyNgo" w:date="2012-08-10T07:31:00Z"/>
                    <w:rFonts w:ascii="Calibri" w:eastAsia="Times New Roman" w:hAnsi="Calibri" w:cs="Calibri"/>
                    <w:color w:val="000000"/>
                    <w:sz w:val="20"/>
                    <w:szCs w:val="20"/>
                    <w:lang w:eastAsia="ja-JP"/>
                  </w:rPr>
                </w:rPrChange>
              </w:rPr>
            </w:pPr>
            <w:ins w:id="28868" w:author="DuyNgo" w:date="2012-08-10T07:31:00Z">
              <w:r w:rsidRPr="00303364">
                <w:rPr>
                  <w:rFonts w:eastAsia="Times New Roman" w:cstheme="minorHAnsi"/>
                  <w:color w:val="000000"/>
                  <w:sz w:val="24"/>
                  <w:szCs w:val="24"/>
                  <w:lang w:eastAsia="ja-JP"/>
                  <w:rPrChange w:id="2886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8870"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8871" w:author="DuyNgo" w:date="2012-08-10T08:15:00Z">
                    <w:rPr>
                      <w:rFonts w:ascii="Calibri" w:eastAsia="Times New Roman" w:hAnsi="Calibri" w:cs="Calibri"/>
                      <w:b/>
                      <w:bCs/>
                      <w:color w:val="000000"/>
                      <w:sz w:val="28"/>
                      <w:szCs w:val="28"/>
                      <w:lang w:eastAsia="ja-JP"/>
                    </w:rPr>
                  </w:rPrChange>
                </w:rPr>
                <w:t>] Unable to update project detail</w:t>
              </w:r>
            </w:ins>
          </w:p>
        </w:tc>
      </w:tr>
      <w:tr w:rsidR="00E13723" w:rsidRPr="00303364" w:rsidTr="00E13723">
        <w:trPr>
          <w:trHeight w:val="300"/>
          <w:ins w:id="28872" w:author="DuyNgo" w:date="2012-08-10T07:31:00Z"/>
          <w:trPrChange w:id="2887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87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875" w:author="DuyNgo" w:date="2012-08-10T07:31:00Z"/>
                <w:rFonts w:eastAsia="Times New Roman" w:cstheme="minorHAnsi"/>
                <w:color w:val="000000"/>
                <w:sz w:val="24"/>
                <w:szCs w:val="24"/>
                <w:lang w:eastAsia="ja-JP"/>
                <w:rPrChange w:id="28876" w:author="DuyNgo" w:date="2012-08-10T08:15:00Z">
                  <w:rPr>
                    <w:ins w:id="28877" w:author="DuyNgo" w:date="2012-08-10T07:31:00Z"/>
                    <w:rFonts w:ascii="Calibri" w:eastAsia="Times New Roman" w:hAnsi="Calibri" w:cs="Calibri"/>
                    <w:color w:val="000000"/>
                    <w:lang w:eastAsia="ja-JP"/>
                  </w:rPr>
                </w:rPrChange>
              </w:rPr>
            </w:pPr>
            <w:ins w:id="28878" w:author="DuyNgo" w:date="2012-08-10T07:31:00Z">
              <w:r w:rsidRPr="00303364">
                <w:rPr>
                  <w:rFonts w:eastAsia="Times New Roman" w:cstheme="minorHAnsi"/>
                  <w:color w:val="000000"/>
                  <w:sz w:val="24"/>
                  <w:szCs w:val="24"/>
                  <w:lang w:eastAsia="ja-JP"/>
                  <w:rPrChange w:id="28879" w:author="DuyNgo" w:date="2012-08-10T08:15:00Z">
                    <w:rPr>
                      <w:rFonts w:ascii="Calibri" w:eastAsia="Times New Roman" w:hAnsi="Calibri" w:cs="Calibri"/>
                      <w:b/>
                      <w:bCs/>
                      <w:color w:val="000000"/>
                      <w:sz w:val="28"/>
                      <w:szCs w:val="28"/>
                      <w:lang w:eastAsia="ja-JP"/>
                    </w:rPr>
                  </w:rPrChange>
                </w:rPr>
                <w:t>26</w:t>
              </w:r>
            </w:ins>
          </w:p>
        </w:tc>
        <w:tc>
          <w:tcPr>
            <w:tcW w:w="862" w:type="dxa"/>
            <w:tcBorders>
              <w:top w:val="nil"/>
              <w:left w:val="nil"/>
              <w:bottom w:val="nil"/>
              <w:right w:val="nil"/>
            </w:tcBorders>
            <w:shd w:val="clear" w:color="auto" w:fill="auto"/>
            <w:noWrap/>
            <w:vAlign w:val="bottom"/>
            <w:hideMark/>
            <w:tcPrChange w:id="2888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881" w:author="DuyNgo" w:date="2012-08-10T07:31:00Z"/>
                <w:rFonts w:eastAsia="Times New Roman" w:cstheme="minorHAnsi"/>
                <w:color w:val="000000"/>
                <w:sz w:val="24"/>
                <w:szCs w:val="24"/>
                <w:lang w:eastAsia="ja-JP"/>
                <w:rPrChange w:id="28882" w:author="DuyNgo" w:date="2012-08-10T08:15:00Z">
                  <w:rPr>
                    <w:ins w:id="28883" w:author="DuyNgo" w:date="2012-08-10T07:31:00Z"/>
                    <w:rFonts w:ascii="Calibri" w:eastAsia="Times New Roman" w:hAnsi="Calibri" w:cs="Calibri"/>
                    <w:color w:val="000000"/>
                    <w:sz w:val="20"/>
                    <w:szCs w:val="20"/>
                    <w:lang w:eastAsia="ja-JP"/>
                  </w:rPr>
                </w:rPrChange>
              </w:rPr>
            </w:pPr>
            <w:ins w:id="28884" w:author="DuyNgo" w:date="2012-08-10T07:31:00Z">
              <w:r w:rsidRPr="00303364">
                <w:rPr>
                  <w:rFonts w:eastAsia="Times New Roman" w:cstheme="minorHAnsi"/>
                  <w:color w:val="000000"/>
                  <w:sz w:val="24"/>
                  <w:szCs w:val="24"/>
                  <w:lang w:eastAsia="ja-JP"/>
                  <w:rPrChange w:id="2888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88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887" w:author="DuyNgo" w:date="2012-08-10T07:31:00Z"/>
                <w:rFonts w:eastAsia="Times New Roman" w:cstheme="minorHAnsi"/>
                <w:color w:val="000000"/>
                <w:sz w:val="24"/>
                <w:szCs w:val="24"/>
                <w:lang w:eastAsia="ja-JP"/>
                <w:rPrChange w:id="28888" w:author="DuyNgo" w:date="2012-08-10T08:15:00Z">
                  <w:rPr>
                    <w:ins w:id="28889" w:author="DuyNgo" w:date="2012-08-10T07:31:00Z"/>
                    <w:rFonts w:ascii="Calibri" w:eastAsia="Times New Roman" w:hAnsi="Calibri" w:cs="Calibri"/>
                    <w:color w:val="000000"/>
                    <w:sz w:val="20"/>
                    <w:szCs w:val="20"/>
                    <w:lang w:eastAsia="ja-JP"/>
                  </w:rPr>
                </w:rPrChange>
              </w:rPr>
            </w:pPr>
            <w:ins w:id="28890" w:author="DuyNgo" w:date="2012-08-10T07:31:00Z">
              <w:r w:rsidRPr="00303364">
                <w:rPr>
                  <w:rFonts w:eastAsia="Times New Roman" w:cstheme="minorHAnsi"/>
                  <w:color w:val="000000"/>
                  <w:sz w:val="24"/>
                  <w:szCs w:val="24"/>
                  <w:lang w:eastAsia="ja-JP"/>
                  <w:rPrChange w:id="2889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889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893" w:author="DuyNgo" w:date="2012-08-10T07:31:00Z"/>
                <w:rFonts w:eastAsia="Times New Roman" w:cstheme="minorHAnsi"/>
                <w:color w:val="000000"/>
                <w:sz w:val="24"/>
                <w:szCs w:val="24"/>
                <w:lang w:eastAsia="ja-JP"/>
                <w:rPrChange w:id="28894" w:author="DuyNgo" w:date="2012-08-10T08:15:00Z">
                  <w:rPr>
                    <w:ins w:id="28895" w:author="DuyNgo" w:date="2012-08-10T07:31:00Z"/>
                    <w:rFonts w:ascii="Calibri" w:eastAsia="Times New Roman" w:hAnsi="Calibri" w:cs="Calibri"/>
                    <w:color w:val="000000"/>
                    <w:sz w:val="20"/>
                    <w:szCs w:val="20"/>
                    <w:lang w:eastAsia="ja-JP"/>
                  </w:rPr>
                </w:rPrChange>
              </w:rPr>
            </w:pPr>
            <w:ins w:id="28896" w:author="DuyNgo" w:date="2012-08-10T07:31:00Z">
              <w:r w:rsidRPr="00303364">
                <w:rPr>
                  <w:rFonts w:eastAsia="Times New Roman" w:cstheme="minorHAnsi"/>
                  <w:color w:val="000000"/>
                  <w:sz w:val="24"/>
                  <w:szCs w:val="24"/>
                  <w:lang w:eastAsia="ja-JP"/>
                  <w:rPrChange w:id="28897"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2889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899" w:author="DuyNgo" w:date="2012-08-10T07:31:00Z"/>
                <w:rFonts w:eastAsia="Times New Roman" w:cstheme="minorHAnsi"/>
                <w:color w:val="000000"/>
                <w:sz w:val="24"/>
                <w:szCs w:val="24"/>
                <w:lang w:eastAsia="ja-JP"/>
                <w:rPrChange w:id="28900" w:author="DuyNgo" w:date="2012-08-10T08:15:00Z">
                  <w:rPr>
                    <w:ins w:id="28901" w:author="DuyNgo" w:date="2012-08-10T07:31:00Z"/>
                    <w:rFonts w:ascii="Calibri" w:eastAsia="Times New Roman" w:hAnsi="Calibri" w:cs="Calibri"/>
                    <w:color w:val="000000"/>
                    <w:sz w:val="20"/>
                    <w:szCs w:val="20"/>
                    <w:lang w:eastAsia="ja-JP"/>
                  </w:rPr>
                </w:rPrChange>
              </w:rPr>
            </w:pPr>
            <w:ins w:id="28902" w:author="DuyNgo" w:date="2012-08-10T07:31:00Z">
              <w:r w:rsidRPr="00303364">
                <w:rPr>
                  <w:rFonts w:eastAsia="Times New Roman" w:cstheme="minorHAnsi"/>
                  <w:color w:val="000000"/>
                  <w:sz w:val="24"/>
                  <w:szCs w:val="24"/>
                  <w:lang w:eastAsia="ja-JP"/>
                  <w:rPrChange w:id="28903"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2890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905" w:author="DuyNgo" w:date="2012-08-10T07:31:00Z"/>
                <w:rFonts w:eastAsia="Times New Roman" w:cstheme="minorHAnsi"/>
                <w:color w:val="000000"/>
                <w:sz w:val="24"/>
                <w:szCs w:val="24"/>
                <w:lang w:eastAsia="ja-JP"/>
                <w:rPrChange w:id="28906" w:author="DuyNgo" w:date="2012-08-10T08:15:00Z">
                  <w:rPr>
                    <w:ins w:id="28907" w:author="DuyNgo" w:date="2012-08-10T07:31:00Z"/>
                    <w:rFonts w:ascii="Calibri" w:eastAsia="Times New Roman" w:hAnsi="Calibri" w:cs="Calibri"/>
                    <w:color w:val="000000"/>
                    <w:sz w:val="20"/>
                    <w:szCs w:val="20"/>
                    <w:lang w:eastAsia="ja-JP"/>
                  </w:rPr>
                </w:rPrChange>
              </w:rPr>
            </w:pPr>
            <w:ins w:id="28908" w:author="DuyNgo" w:date="2012-08-10T07:31:00Z">
              <w:r w:rsidRPr="00303364">
                <w:rPr>
                  <w:rFonts w:eastAsia="Times New Roman" w:cstheme="minorHAnsi"/>
                  <w:color w:val="000000"/>
                  <w:sz w:val="24"/>
                  <w:szCs w:val="24"/>
                  <w:lang w:eastAsia="ja-JP"/>
                  <w:rPrChange w:id="2890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8910"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28911" w:author="DuyNgo" w:date="2012-08-10T08:15:00Z">
                    <w:rPr>
                      <w:rFonts w:ascii="Calibri" w:eastAsia="Times New Roman" w:hAnsi="Calibri" w:cs="Calibri"/>
                      <w:b/>
                      <w:bCs/>
                      <w:color w:val="000000"/>
                      <w:sz w:val="28"/>
                      <w:szCs w:val="28"/>
                      <w:lang w:eastAsia="ja-JP"/>
                    </w:rPr>
                  </w:rPrChange>
                </w:rPr>
                <w:t xml:space="preserve">] </w:t>
              </w:r>
              <w:proofErr w:type="spellStart"/>
              <w:r w:rsidRPr="00303364">
                <w:rPr>
                  <w:rFonts w:eastAsia="Times New Roman" w:cstheme="minorHAnsi"/>
                  <w:color w:val="000000"/>
                  <w:sz w:val="24"/>
                  <w:szCs w:val="24"/>
                  <w:lang w:eastAsia="ja-JP"/>
                  <w:rPrChange w:id="28912" w:author="DuyNgo" w:date="2012-08-10T08:15:00Z">
                    <w:rPr>
                      <w:rFonts w:ascii="Calibri" w:eastAsia="Times New Roman" w:hAnsi="Calibri" w:cs="Calibri"/>
                      <w:b/>
                      <w:bCs/>
                      <w:color w:val="000000"/>
                      <w:sz w:val="28"/>
                      <w:szCs w:val="28"/>
                      <w:lang w:eastAsia="ja-JP"/>
                    </w:rPr>
                  </w:rPrChange>
                </w:rPr>
                <w:t>Init</w:t>
              </w:r>
              <w:proofErr w:type="spellEnd"/>
              <w:r w:rsidRPr="00303364">
                <w:rPr>
                  <w:rFonts w:eastAsia="Times New Roman" w:cstheme="minorHAnsi"/>
                  <w:color w:val="000000"/>
                  <w:sz w:val="24"/>
                  <w:szCs w:val="24"/>
                  <w:lang w:eastAsia="ja-JP"/>
                  <w:rPrChange w:id="28913" w:author="DuyNgo" w:date="2012-08-10T08:15:00Z">
                    <w:rPr>
                      <w:rFonts w:ascii="Calibri" w:eastAsia="Times New Roman" w:hAnsi="Calibri" w:cs="Calibri"/>
                      <w:b/>
                      <w:bCs/>
                      <w:color w:val="000000"/>
                      <w:sz w:val="28"/>
                      <w:szCs w:val="28"/>
                      <w:lang w:eastAsia="ja-JP"/>
                    </w:rPr>
                  </w:rPrChange>
                </w:rPr>
                <w:t xml:space="preserve"> screen is not right</w:t>
              </w:r>
            </w:ins>
          </w:p>
        </w:tc>
      </w:tr>
      <w:tr w:rsidR="00E13723" w:rsidRPr="00303364" w:rsidTr="00E13723">
        <w:trPr>
          <w:trHeight w:val="300"/>
          <w:ins w:id="28914" w:author="DuyNgo" w:date="2012-08-10T07:31:00Z"/>
          <w:trPrChange w:id="2891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91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917" w:author="DuyNgo" w:date="2012-08-10T07:31:00Z"/>
                <w:rFonts w:eastAsia="Times New Roman" w:cstheme="minorHAnsi"/>
                <w:color w:val="000000"/>
                <w:sz w:val="24"/>
                <w:szCs w:val="24"/>
                <w:lang w:eastAsia="ja-JP"/>
                <w:rPrChange w:id="28918" w:author="DuyNgo" w:date="2012-08-10T08:15:00Z">
                  <w:rPr>
                    <w:ins w:id="28919" w:author="DuyNgo" w:date="2012-08-10T07:31:00Z"/>
                    <w:rFonts w:ascii="Calibri" w:eastAsia="Times New Roman" w:hAnsi="Calibri" w:cs="Calibri"/>
                    <w:color w:val="000000"/>
                    <w:lang w:eastAsia="ja-JP"/>
                  </w:rPr>
                </w:rPrChange>
              </w:rPr>
            </w:pPr>
            <w:ins w:id="28920" w:author="DuyNgo" w:date="2012-08-10T07:31:00Z">
              <w:r w:rsidRPr="00303364">
                <w:rPr>
                  <w:rFonts w:eastAsia="Times New Roman" w:cstheme="minorHAnsi"/>
                  <w:color w:val="000000"/>
                  <w:sz w:val="24"/>
                  <w:szCs w:val="24"/>
                  <w:lang w:eastAsia="ja-JP"/>
                  <w:rPrChange w:id="28921" w:author="DuyNgo" w:date="2012-08-10T08:15:00Z">
                    <w:rPr>
                      <w:rFonts w:ascii="Calibri" w:eastAsia="Times New Roman" w:hAnsi="Calibri" w:cs="Calibri"/>
                      <w:b/>
                      <w:bCs/>
                      <w:color w:val="000000"/>
                      <w:sz w:val="28"/>
                      <w:szCs w:val="28"/>
                      <w:lang w:eastAsia="ja-JP"/>
                    </w:rPr>
                  </w:rPrChange>
                </w:rPr>
                <w:t>27</w:t>
              </w:r>
            </w:ins>
          </w:p>
        </w:tc>
        <w:tc>
          <w:tcPr>
            <w:tcW w:w="862" w:type="dxa"/>
            <w:tcBorders>
              <w:top w:val="nil"/>
              <w:left w:val="nil"/>
              <w:bottom w:val="nil"/>
              <w:right w:val="nil"/>
            </w:tcBorders>
            <w:shd w:val="clear" w:color="auto" w:fill="auto"/>
            <w:noWrap/>
            <w:vAlign w:val="bottom"/>
            <w:hideMark/>
            <w:tcPrChange w:id="2892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923" w:author="DuyNgo" w:date="2012-08-10T07:31:00Z"/>
                <w:rFonts w:eastAsia="Times New Roman" w:cstheme="minorHAnsi"/>
                <w:color w:val="000000"/>
                <w:sz w:val="24"/>
                <w:szCs w:val="24"/>
                <w:lang w:eastAsia="ja-JP"/>
                <w:rPrChange w:id="28924" w:author="DuyNgo" w:date="2012-08-10T08:15:00Z">
                  <w:rPr>
                    <w:ins w:id="28925" w:author="DuyNgo" w:date="2012-08-10T07:31:00Z"/>
                    <w:rFonts w:ascii="Calibri" w:eastAsia="Times New Roman" w:hAnsi="Calibri" w:cs="Calibri"/>
                    <w:color w:val="000000"/>
                    <w:sz w:val="20"/>
                    <w:szCs w:val="20"/>
                    <w:lang w:eastAsia="ja-JP"/>
                  </w:rPr>
                </w:rPrChange>
              </w:rPr>
            </w:pPr>
            <w:ins w:id="28926" w:author="DuyNgo" w:date="2012-08-10T07:31:00Z">
              <w:r w:rsidRPr="00303364">
                <w:rPr>
                  <w:rFonts w:eastAsia="Times New Roman" w:cstheme="minorHAnsi"/>
                  <w:color w:val="000000"/>
                  <w:sz w:val="24"/>
                  <w:szCs w:val="24"/>
                  <w:lang w:eastAsia="ja-JP"/>
                  <w:rPrChange w:id="2892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92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929" w:author="DuyNgo" w:date="2012-08-10T07:31:00Z"/>
                <w:rFonts w:eastAsia="Times New Roman" w:cstheme="minorHAnsi"/>
                <w:color w:val="000000"/>
                <w:sz w:val="24"/>
                <w:szCs w:val="24"/>
                <w:lang w:eastAsia="ja-JP"/>
                <w:rPrChange w:id="28930" w:author="DuyNgo" w:date="2012-08-10T08:15:00Z">
                  <w:rPr>
                    <w:ins w:id="28931" w:author="DuyNgo" w:date="2012-08-10T07:31:00Z"/>
                    <w:rFonts w:ascii="Calibri" w:eastAsia="Times New Roman" w:hAnsi="Calibri" w:cs="Calibri"/>
                    <w:color w:val="000000"/>
                    <w:sz w:val="20"/>
                    <w:szCs w:val="20"/>
                    <w:lang w:eastAsia="ja-JP"/>
                  </w:rPr>
                </w:rPrChange>
              </w:rPr>
            </w:pPr>
            <w:ins w:id="28932" w:author="DuyNgo" w:date="2012-08-10T07:31:00Z">
              <w:r w:rsidRPr="00303364">
                <w:rPr>
                  <w:rFonts w:eastAsia="Times New Roman" w:cstheme="minorHAnsi"/>
                  <w:color w:val="000000"/>
                  <w:sz w:val="24"/>
                  <w:szCs w:val="24"/>
                  <w:lang w:eastAsia="ja-JP"/>
                  <w:rPrChange w:id="2893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893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935" w:author="DuyNgo" w:date="2012-08-10T07:31:00Z"/>
                <w:rFonts w:eastAsia="Times New Roman" w:cstheme="minorHAnsi"/>
                <w:color w:val="000000"/>
                <w:sz w:val="24"/>
                <w:szCs w:val="24"/>
                <w:lang w:eastAsia="ja-JP"/>
                <w:rPrChange w:id="28936" w:author="DuyNgo" w:date="2012-08-10T08:15:00Z">
                  <w:rPr>
                    <w:ins w:id="28937" w:author="DuyNgo" w:date="2012-08-10T07:31:00Z"/>
                    <w:rFonts w:ascii="Calibri" w:eastAsia="Times New Roman" w:hAnsi="Calibri" w:cs="Calibri"/>
                    <w:color w:val="000000"/>
                    <w:sz w:val="20"/>
                    <w:szCs w:val="20"/>
                    <w:lang w:eastAsia="ja-JP"/>
                  </w:rPr>
                </w:rPrChange>
              </w:rPr>
            </w:pPr>
            <w:ins w:id="28938" w:author="DuyNgo" w:date="2012-08-10T07:31:00Z">
              <w:r w:rsidRPr="00303364">
                <w:rPr>
                  <w:rFonts w:eastAsia="Times New Roman" w:cstheme="minorHAnsi"/>
                  <w:color w:val="000000"/>
                  <w:sz w:val="24"/>
                  <w:szCs w:val="24"/>
                  <w:lang w:eastAsia="ja-JP"/>
                  <w:rPrChange w:id="2893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894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941" w:author="DuyNgo" w:date="2012-08-10T07:31:00Z"/>
                <w:rFonts w:eastAsia="Times New Roman" w:cstheme="minorHAnsi"/>
                <w:color w:val="000000"/>
                <w:sz w:val="24"/>
                <w:szCs w:val="24"/>
                <w:lang w:eastAsia="ja-JP"/>
                <w:rPrChange w:id="28942" w:author="DuyNgo" w:date="2012-08-10T08:15:00Z">
                  <w:rPr>
                    <w:ins w:id="28943" w:author="DuyNgo" w:date="2012-08-10T07:31:00Z"/>
                    <w:rFonts w:ascii="Calibri" w:eastAsia="Times New Roman" w:hAnsi="Calibri" w:cs="Calibri"/>
                    <w:color w:val="000000"/>
                    <w:sz w:val="20"/>
                    <w:szCs w:val="20"/>
                    <w:lang w:eastAsia="ja-JP"/>
                  </w:rPr>
                </w:rPrChange>
              </w:rPr>
            </w:pPr>
            <w:proofErr w:type="spellStart"/>
            <w:ins w:id="28944" w:author="DuyNgo" w:date="2012-08-10T07:31:00Z">
              <w:r w:rsidRPr="00303364">
                <w:rPr>
                  <w:rFonts w:eastAsia="Times New Roman" w:cstheme="minorHAnsi"/>
                  <w:color w:val="000000"/>
                  <w:sz w:val="24"/>
                  <w:szCs w:val="24"/>
                  <w:lang w:eastAsia="ja-JP"/>
                  <w:rPrChange w:id="28945"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2894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947" w:author="DuyNgo" w:date="2012-08-10T07:31:00Z"/>
                <w:rFonts w:eastAsia="Times New Roman" w:cstheme="minorHAnsi"/>
                <w:color w:val="000000"/>
                <w:sz w:val="24"/>
                <w:szCs w:val="24"/>
                <w:lang w:eastAsia="ja-JP"/>
                <w:rPrChange w:id="28948" w:author="DuyNgo" w:date="2012-08-10T08:15:00Z">
                  <w:rPr>
                    <w:ins w:id="28949" w:author="DuyNgo" w:date="2012-08-10T07:31:00Z"/>
                    <w:rFonts w:ascii="Calibri" w:eastAsia="Times New Roman" w:hAnsi="Calibri" w:cs="Calibri"/>
                    <w:color w:val="000000"/>
                    <w:sz w:val="20"/>
                    <w:szCs w:val="20"/>
                    <w:lang w:eastAsia="ja-JP"/>
                  </w:rPr>
                </w:rPrChange>
              </w:rPr>
            </w:pPr>
            <w:ins w:id="28950" w:author="DuyNgo" w:date="2012-08-10T07:31:00Z">
              <w:r w:rsidRPr="00303364">
                <w:rPr>
                  <w:rFonts w:eastAsia="Times New Roman" w:cstheme="minorHAnsi"/>
                  <w:color w:val="000000"/>
                  <w:sz w:val="24"/>
                  <w:szCs w:val="24"/>
                  <w:lang w:eastAsia="ja-JP"/>
                  <w:rPrChange w:id="28951" w:author="DuyNgo" w:date="2012-08-10T08:15:00Z">
                    <w:rPr>
                      <w:rFonts w:ascii="Calibri" w:eastAsia="Times New Roman" w:hAnsi="Calibri" w:cs="Calibri"/>
                      <w:b/>
                      <w:bCs/>
                      <w:color w:val="000000"/>
                      <w:sz w:val="28"/>
                      <w:szCs w:val="28"/>
                      <w:lang w:eastAsia="ja-JP"/>
                    </w:rPr>
                  </w:rPrChange>
                </w:rPr>
                <w:t xml:space="preserve">[Planner] Do not reuse table Tasks of FMS </w:t>
              </w:r>
            </w:ins>
          </w:p>
        </w:tc>
      </w:tr>
      <w:tr w:rsidR="00E13723" w:rsidRPr="00303364" w:rsidTr="00E13723">
        <w:trPr>
          <w:trHeight w:val="300"/>
          <w:ins w:id="28952" w:author="DuyNgo" w:date="2012-08-10T07:31:00Z"/>
          <w:trPrChange w:id="2895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95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955" w:author="DuyNgo" w:date="2012-08-10T07:31:00Z"/>
                <w:rFonts w:eastAsia="Times New Roman" w:cstheme="minorHAnsi"/>
                <w:color w:val="000000"/>
                <w:sz w:val="24"/>
                <w:szCs w:val="24"/>
                <w:lang w:eastAsia="ja-JP"/>
                <w:rPrChange w:id="28956" w:author="DuyNgo" w:date="2012-08-10T08:15:00Z">
                  <w:rPr>
                    <w:ins w:id="28957" w:author="DuyNgo" w:date="2012-08-10T07:31:00Z"/>
                    <w:rFonts w:ascii="Calibri" w:eastAsia="Times New Roman" w:hAnsi="Calibri" w:cs="Calibri"/>
                    <w:color w:val="000000"/>
                    <w:lang w:eastAsia="ja-JP"/>
                  </w:rPr>
                </w:rPrChange>
              </w:rPr>
            </w:pPr>
            <w:ins w:id="28958" w:author="DuyNgo" w:date="2012-08-10T07:31:00Z">
              <w:r w:rsidRPr="00303364">
                <w:rPr>
                  <w:rFonts w:eastAsia="Times New Roman" w:cstheme="minorHAnsi"/>
                  <w:color w:val="000000"/>
                  <w:sz w:val="24"/>
                  <w:szCs w:val="24"/>
                  <w:lang w:eastAsia="ja-JP"/>
                  <w:rPrChange w:id="28959" w:author="DuyNgo" w:date="2012-08-10T08:15:00Z">
                    <w:rPr>
                      <w:rFonts w:ascii="Calibri" w:eastAsia="Times New Roman" w:hAnsi="Calibri" w:cs="Calibri"/>
                      <w:b/>
                      <w:bCs/>
                      <w:color w:val="000000"/>
                      <w:sz w:val="28"/>
                      <w:szCs w:val="28"/>
                      <w:lang w:eastAsia="ja-JP"/>
                    </w:rPr>
                  </w:rPrChange>
                </w:rPr>
                <w:t>28</w:t>
              </w:r>
            </w:ins>
          </w:p>
        </w:tc>
        <w:tc>
          <w:tcPr>
            <w:tcW w:w="862" w:type="dxa"/>
            <w:tcBorders>
              <w:top w:val="nil"/>
              <w:left w:val="nil"/>
              <w:bottom w:val="nil"/>
              <w:right w:val="nil"/>
            </w:tcBorders>
            <w:shd w:val="clear" w:color="auto" w:fill="auto"/>
            <w:noWrap/>
            <w:vAlign w:val="bottom"/>
            <w:hideMark/>
            <w:tcPrChange w:id="2896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961" w:author="DuyNgo" w:date="2012-08-10T07:31:00Z"/>
                <w:rFonts w:eastAsia="Times New Roman" w:cstheme="minorHAnsi"/>
                <w:color w:val="000000"/>
                <w:sz w:val="24"/>
                <w:szCs w:val="24"/>
                <w:lang w:eastAsia="ja-JP"/>
                <w:rPrChange w:id="28962" w:author="DuyNgo" w:date="2012-08-10T08:15:00Z">
                  <w:rPr>
                    <w:ins w:id="28963" w:author="DuyNgo" w:date="2012-08-10T07:31:00Z"/>
                    <w:rFonts w:ascii="Calibri" w:eastAsia="Times New Roman" w:hAnsi="Calibri" w:cs="Calibri"/>
                    <w:color w:val="000000"/>
                    <w:sz w:val="20"/>
                    <w:szCs w:val="20"/>
                    <w:lang w:eastAsia="ja-JP"/>
                  </w:rPr>
                </w:rPrChange>
              </w:rPr>
            </w:pPr>
            <w:ins w:id="28964" w:author="DuyNgo" w:date="2012-08-10T07:31:00Z">
              <w:r w:rsidRPr="00303364">
                <w:rPr>
                  <w:rFonts w:eastAsia="Times New Roman" w:cstheme="minorHAnsi"/>
                  <w:color w:val="000000"/>
                  <w:sz w:val="24"/>
                  <w:szCs w:val="24"/>
                  <w:lang w:eastAsia="ja-JP"/>
                  <w:rPrChange w:id="2896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896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967" w:author="DuyNgo" w:date="2012-08-10T07:31:00Z"/>
                <w:rFonts w:eastAsia="Times New Roman" w:cstheme="minorHAnsi"/>
                <w:color w:val="000000"/>
                <w:sz w:val="24"/>
                <w:szCs w:val="24"/>
                <w:lang w:eastAsia="ja-JP"/>
                <w:rPrChange w:id="28968" w:author="DuyNgo" w:date="2012-08-10T08:15:00Z">
                  <w:rPr>
                    <w:ins w:id="28969" w:author="DuyNgo" w:date="2012-08-10T07:31:00Z"/>
                    <w:rFonts w:ascii="Calibri" w:eastAsia="Times New Roman" w:hAnsi="Calibri" w:cs="Calibri"/>
                    <w:color w:val="000000"/>
                    <w:sz w:val="20"/>
                    <w:szCs w:val="20"/>
                    <w:lang w:eastAsia="ja-JP"/>
                  </w:rPr>
                </w:rPrChange>
              </w:rPr>
            </w:pPr>
            <w:ins w:id="28970" w:author="DuyNgo" w:date="2012-08-10T07:31:00Z">
              <w:r w:rsidRPr="00303364">
                <w:rPr>
                  <w:rFonts w:eastAsia="Times New Roman" w:cstheme="minorHAnsi"/>
                  <w:color w:val="000000"/>
                  <w:sz w:val="24"/>
                  <w:szCs w:val="24"/>
                  <w:lang w:eastAsia="ja-JP"/>
                  <w:rPrChange w:id="2897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2897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973" w:author="DuyNgo" w:date="2012-08-10T07:31:00Z"/>
                <w:rFonts w:eastAsia="Times New Roman" w:cstheme="minorHAnsi"/>
                <w:color w:val="000000"/>
                <w:sz w:val="24"/>
                <w:szCs w:val="24"/>
                <w:lang w:eastAsia="ja-JP"/>
                <w:rPrChange w:id="28974" w:author="DuyNgo" w:date="2012-08-10T08:15:00Z">
                  <w:rPr>
                    <w:ins w:id="28975" w:author="DuyNgo" w:date="2012-08-10T07:31:00Z"/>
                    <w:rFonts w:ascii="Calibri" w:eastAsia="Times New Roman" w:hAnsi="Calibri" w:cs="Calibri"/>
                    <w:color w:val="000000"/>
                    <w:sz w:val="20"/>
                    <w:szCs w:val="20"/>
                    <w:lang w:eastAsia="ja-JP"/>
                  </w:rPr>
                </w:rPrChange>
              </w:rPr>
            </w:pPr>
            <w:ins w:id="28976" w:author="DuyNgo" w:date="2012-08-10T07:31:00Z">
              <w:r w:rsidRPr="00303364">
                <w:rPr>
                  <w:rFonts w:eastAsia="Times New Roman" w:cstheme="minorHAnsi"/>
                  <w:color w:val="000000"/>
                  <w:sz w:val="24"/>
                  <w:szCs w:val="24"/>
                  <w:lang w:eastAsia="ja-JP"/>
                  <w:rPrChange w:id="2897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897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979" w:author="DuyNgo" w:date="2012-08-10T07:31:00Z"/>
                <w:rFonts w:eastAsia="Times New Roman" w:cstheme="minorHAnsi"/>
                <w:color w:val="000000"/>
                <w:sz w:val="24"/>
                <w:szCs w:val="24"/>
                <w:lang w:eastAsia="ja-JP"/>
                <w:rPrChange w:id="28980" w:author="DuyNgo" w:date="2012-08-10T08:15:00Z">
                  <w:rPr>
                    <w:ins w:id="28981" w:author="DuyNgo" w:date="2012-08-10T07:31:00Z"/>
                    <w:rFonts w:ascii="Calibri" w:eastAsia="Times New Roman" w:hAnsi="Calibri" w:cs="Calibri"/>
                    <w:color w:val="000000"/>
                    <w:sz w:val="20"/>
                    <w:szCs w:val="20"/>
                    <w:lang w:eastAsia="ja-JP"/>
                  </w:rPr>
                </w:rPrChange>
              </w:rPr>
            </w:pPr>
            <w:proofErr w:type="spellStart"/>
            <w:ins w:id="28982" w:author="DuyNgo" w:date="2012-08-10T07:31:00Z">
              <w:r w:rsidRPr="00303364">
                <w:rPr>
                  <w:rFonts w:eastAsia="Times New Roman" w:cstheme="minorHAnsi"/>
                  <w:color w:val="000000"/>
                  <w:sz w:val="24"/>
                  <w:szCs w:val="24"/>
                  <w:lang w:eastAsia="ja-JP"/>
                  <w:rPrChange w:id="28983"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2898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8985" w:author="DuyNgo" w:date="2012-08-10T07:31:00Z"/>
                <w:rFonts w:eastAsia="Times New Roman" w:cstheme="minorHAnsi"/>
                <w:color w:val="000000"/>
                <w:sz w:val="24"/>
                <w:szCs w:val="24"/>
                <w:lang w:eastAsia="ja-JP"/>
                <w:rPrChange w:id="28986" w:author="DuyNgo" w:date="2012-08-10T08:15:00Z">
                  <w:rPr>
                    <w:ins w:id="28987" w:author="DuyNgo" w:date="2012-08-10T07:31:00Z"/>
                    <w:rFonts w:ascii="Calibri" w:eastAsia="Times New Roman" w:hAnsi="Calibri" w:cs="Calibri"/>
                    <w:color w:val="000000"/>
                    <w:sz w:val="20"/>
                    <w:szCs w:val="20"/>
                    <w:lang w:eastAsia="ja-JP"/>
                  </w:rPr>
                </w:rPrChange>
              </w:rPr>
            </w:pPr>
            <w:ins w:id="28988" w:author="DuyNgo" w:date="2012-08-10T07:31:00Z">
              <w:r w:rsidRPr="00303364">
                <w:rPr>
                  <w:rFonts w:eastAsia="Times New Roman" w:cstheme="minorHAnsi"/>
                  <w:color w:val="000000"/>
                  <w:sz w:val="24"/>
                  <w:szCs w:val="24"/>
                  <w:lang w:eastAsia="ja-JP"/>
                  <w:rPrChange w:id="28989" w:author="DuyNgo" w:date="2012-08-10T08:15:00Z">
                    <w:rPr>
                      <w:rFonts w:ascii="Calibri" w:eastAsia="Times New Roman" w:hAnsi="Calibri" w:cs="Calibri"/>
                      <w:b/>
                      <w:bCs/>
                      <w:color w:val="000000"/>
                      <w:sz w:val="28"/>
                      <w:szCs w:val="28"/>
                      <w:lang w:eastAsia="ja-JP"/>
                    </w:rPr>
                  </w:rPrChange>
                </w:rPr>
                <w:t xml:space="preserve">[Planner] Do not use </w:t>
              </w:r>
              <w:proofErr w:type="spellStart"/>
              <w:r w:rsidRPr="00303364">
                <w:rPr>
                  <w:rFonts w:eastAsia="Times New Roman" w:cstheme="minorHAnsi"/>
                  <w:color w:val="000000"/>
                  <w:sz w:val="24"/>
                  <w:szCs w:val="24"/>
                  <w:lang w:eastAsia="ja-JP"/>
                  <w:rPrChange w:id="28990" w:author="DuyNgo" w:date="2012-08-10T08:15:00Z">
                    <w:rPr>
                      <w:rFonts w:ascii="Calibri" w:eastAsia="Times New Roman" w:hAnsi="Calibri" w:cs="Calibri"/>
                      <w:b/>
                      <w:bCs/>
                      <w:color w:val="000000"/>
                      <w:sz w:val="28"/>
                      <w:szCs w:val="28"/>
                      <w:lang w:eastAsia="ja-JP"/>
                    </w:rPr>
                  </w:rPrChange>
                </w:rPr>
                <w:t>DaoCommon</w:t>
              </w:r>
              <w:proofErr w:type="spellEnd"/>
            </w:ins>
          </w:p>
        </w:tc>
      </w:tr>
      <w:tr w:rsidR="00E13723" w:rsidRPr="00303364" w:rsidTr="00E13723">
        <w:trPr>
          <w:trHeight w:val="300"/>
          <w:ins w:id="28991" w:author="DuyNgo" w:date="2012-08-10T07:31:00Z"/>
          <w:trPrChange w:id="2899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899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8994" w:author="DuyNgo" w:date="2012-08-10T07:31:00Z"/>
                <w:rFonts w:eastAsia="Times New Roman" w:cstheme="minorHAnsi"/>
                <w:color w:val="000000"/>
                <w:sz w:val="24"/>
                <w:szCs w:val="24"/>
                <w:lang w:eastAsia="ja-JP"/>
                <w:rPrChange w:id="28995" w:author="DuyNgo" w:date="2012-08-10T08:15:00Z">
                  <w:rPr>
                    <w:ins w:id="28996" w:author="DuyNgo" w:date="2012-08-10T07:31:00Z"/>
                    <w:rFonts w:ascii="Calibri" w:eastAsia="Times New Roman" w:hAnsi="Calibri" w:cs="Calibri"/>
                    <w:color w:val="000000"/>
                    <w:lang w:eastAsia="ja-JP"/>
                  </w:rPr>
                </w:rPrChange>
              </w:rPr>
            </w:pPr>
            <w:ins w:id="28997" w:author="DuyNgo" w:date="2012-08-10T07:31:00Z">
              <w:r w:rsidRPr="00303364">
                <w:rPr>
                  <w:rFonts w:eastAsia="Times New Roman" w:cstheme="minorHAnsi"/>
                  <w:color w:val="000000"/>
                  <w:sz w:val="24"/>
                  <w:szCs w:val="24"/>
                  <w:lang w:eastAsia="ja-JP"/>
                  <w:rPrChange w:id="28998" w:author="DuyNgo" w:date="2012-08-10T08:15:00Z">
                    <w:rPr>
                      <w:rFonts w:ascii="Calibri" w:eastAsia="Times New Roman" w:hAnsi="Calibri" w:cs="Calibri"/>
                      <w:b/>
                      <w:bCs/>
                      <w:color w:val="000000"/>
                      <w:sz w:val="28"/>
                      <w:szCs w:val="28"/>
                      <w:lang w:eastAsia="ja-JP"/>
                    </w:rPr>
                  </w:rPrChange>
                </w:rPr>
                <w:t>29</w:t>
              </w:r>
            </w:ins>
          </w:p>
        </w:tc>
        <w:tc>
          <w:tcPr>
            <w:tcW w:w="862" w:type="dxa"/>
            <w:tcBorders>
              <w:top w:val="nil"/>
              <w:left w:val="nil"/>
              <w:bottom w:val="nil"/>
              <w:right w:val="nil"/>
            </w:tcBorders>
            <w:shd w:val="clear" w:color="auto" w:fill="auto"/>
            <w:noWrap/>
            <w:vAlign w:val="bottom"/>
            <w:hideMark/>
            <w:tcPrChange w:id="2899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000" w:author="DuyNgo" w:date="2012-08-10T07:31:00Z"/>
                <w:rFonts w:eastAsia="Times New Roman" w:cstheme="minorHAnsi"/>
                <w:color w:val="000000"/>
                <w:sz w:val="24"/>
                <w:szCs w:val="24"/>
                <w:lang w:eastAsia="ja-JP"/>
                <w:rPrChange w:id="29001" w:author="DuyNgo" w:date="2012-08-10T08:15:00Z">
                  <w:rPr>
                    <w:ins w:id="29002" w:author="DuyNgo" w:date="2012-08-10T07:31:00Z"/>
                    <w:rFonts w:ascii="Calibri" w:eastAsia="Times New Roman" w:hAnsi="Calibri" w:cs="Calibri"/>
                    <w:color w:val="000000"/>
                    <w:sz w:val="20"/>
                    <w:szCs w:val="20"/>
                    <w:lang w:eastAsia="ja-JP"/>
                  </w:rPr>
                </w:rPrChange>
              </w:rPr>
            </w:pPr>
            <w:ins w:id="29003" w:author="DuyNgo" w:date="2012-08-10T07:31:00Z">
              <w:r w:rsidRPr="00303364">
                <w:rPr>
                  <w:rFonts w:eastAsia="Times New Roman" w:cstheme="minorHAnsi"/>
                  <w:color w:val="000000"/>
                  <w:sz w:val="24"/>
                  <w:szCs w:val="24"/>
                  <w:lang w:eastAsia="ja-JP"/>
                  <w:rPrChange w:id="2900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00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006" w:author="DuyNgo" w:date="2012-08-10T07:31:00Z"/>
                <w:rFonts w:eastAsia="Times New Roman" w:cstheme="minorHAnsi"/>
                <w:color w:val="000000"/>
                <w:sz w:val="24"/>
                <w:szCs w:val="24"/>
                <w:lang w:eastAsia="ja-JP"/>
                <w:rPrChange w:id="29007" w:author="DuyNgo" w:date="2012-08-10T08:15:00Z">
                  <w:rPr>
                    <w:ins w:id="29008" w:author="DuyNgo" w:date="2012-08-10T07:31:00Z"/>
                    <w:rFonts w:ascii="Calibri" w:eastAsia="Times New Roman" w:hAnsi="Calibri" w:cs="Calibri"/>
                    <w:color w:val="000000"/>
                    <w:sz w:val="20"/>
                    <w:szCs w:val="20"/>
                    <w:lang w:eastAsia="ja-JP"/>
                  </w:rPr>
                </w:rPrChange>
              </w:rPr>
            </w:pPr>
            <w:ins w:id="29009" w:author="DuyNgo" w:date="2012-08-10T07:31:00Z">
              <w:r w:rsidRPr="00303364">
                <w:rPr>
                  <w:rFonts w:eastAsia="Times New Roman" w:cstheme="minorHAnsi"/>
                  <w:color w:val="000000"/>
                  <w:sz w:val="24"/>
                  <w:szCs w:val="24"/>
                  <w:lang w:eastAsia="ja-JP"/>
                  <w:rPrChange w:id="2901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01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012" w:author="DuyNgo" w:date="2012-08-10T07:31:00Z"/>
                <w:rFonts w:eastAsia="Times New Roman" w:cstheme="minorHAnsi"/>
                <w:color w:val="000000"/>
                <w:sz w:val="24"/>
                <w:szCs w:val="24"/>
                <w:lang w:eastAsia="ja-JP"/>
                <w:rPrChange w:id="29013" w:author="DuyNgo" w:date="2012-08-10T08:15:00Z">
                  <w:rPr>
                    <w:ins w:id="29014" w:author="DuyNgo" w:date="2012-08-10T07:31:00Z"/>
                    <w:rFonts w:ascii="Calibri" w:eastAsia="Times New Roman" w:hAnsi="Calibri" w:cs="Calibri"/>
                    <w:color w:val="000000"/>
                    <w:sz w:val="20"/>
                    <w:szCs w:val="20"/>
                    <w:lang w:eastAsia="ja-JP"/>
                  </w:rPr>
                </w:rPrChange>
              </w:rPr>
            </w:pPr>
            <w:ins w:id="29015" w:author="DuyNgo" w:date="2012-08-10T07:31:00Z">
              <w:r w:rsidRPr="00303364">
                <w:rPr>
                  <w:rFonts w:eastAsia="Times New Roman" w:cstheme="minorHAnsi"/>
                  <w:color w:val="000000"/>
                  <w:sz w:val="24"/>
                  <w:szCs w:val="24"/>
                  <w:lang w:eastAsia="ja-JP"/>
                  <w:rPrChange w:id="29016"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901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018" w:author="DuyNgo" w:date="2012-08-10T07:31:00Z"/>
                <w:rFonts w:eastAsia="Times New Roman" w:cstheme="minorHAnsi"/>
                <w:color w:val="000000"/>
                <w:sz w:val="24"/>
                <w:szCs w:val="24"/>
                <w:lang w:eastAsia="ja-JP"/>
                <w:rPrChange w:id="29019" w:author="DuyNgo" w:date="2012-08-10T08:15:00Z">
                  <w:rPr>
                    <w:ins w:id="29020" w:author="DuyNgo" w:date="2012-08-10T07:31:00Z"/>
                    <w:rFonts w:ascii="Calibri" w:eastAsia="Times New Roman" w:hAnsi="Calibri" w:cs="Calibri"/>
                    <w:color w:val="000000"/>
                    <w:sz w:val="20"/>
                    <w:szCs w:val="20"/>
                    <w:lang w:eastAsia="ja-JP"/>
                  </w:rPr>
                </w:rPrChange>
              </w:rPr>
            </w:pPr>
            <w:proofErr w:type="spellStart"/>
            <w:ins w:id="29021" w:author="DuyNgo" w:date="2012-08-10T07:31:00Z">
              <w:r w:rsidRPr="00303364">
                <w:rPr>
                  <w:rFonts w:eastAsia="Times New Roman" w:cstheme="minorHAnsi"/>
                  <w:color w:val="000000"/>
                  <w:sz w:val="24"/>
                  <w:szCs w:val="24"/>
                  <w:lang w:eastAsia="ja-JP"/>
                  <w:rPrChange w:id="29022"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02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024" w:author="DuyNgo" w:date="2012-08-10T07:31:00Z"/>
                <w:rFonts w:eastAsia="Times New Roman" w:cstheme="minorHAnsi"/>
                <w:color w:val="000000"/>
                <w:sz w:val="24"/>
                <w:szCs w:val="24"/>
                <w:lang w:eastAsia="ja-JP"/>
                <w:rPrChange w:id="29025" w:author="DuyNgo" w:date="2012-08-10T08:15:00Z">
                  <w:rPr>
                    <w:ins w:id="29026" w:author="DuyNgo" w:date="2012-08-10T07:31:00Z"/>
                    <w:rFonts w:ascii="Calibri" w:eastAsia="Times New Roman" w:hAnsi="Calibri" w:cs="Calibri"/>
                    <w:color w:val="000000"/>
                    <w:sz w:val="20"/>
                    <w:szCs w:val="20"/>
                    <w:lang w:eastAsia="ja-JP"/>
                  </w:rPr>
                </w:rPrChange>
              </w:rPr>
            </w:pPr>
            <w:ins w:id="29027" w:author="DuyNgo" w:date="2012-08-10T07:31:00Z">
              <w:r w:rsidRPr="00303364">
                <w:rPr>
                  <w:rFonts w:eastAsia="Times New Roman" w:cstheme="minorHAnsi"/>
                  <w:color w:val="000000"/>
                  <w:sz w:val="24"/>
                  <w:szCs w:val="24"/>
                  <w:lang w:eastAsia="ja-JP"/>
                  <w:rPrChange w:id="29028" w:author="DuyNgo" w:date="2012-08-10T08:15:00Z">
                    <w:rPr>
                      <w:rFonts w:ascii="Calibri" w:eastAsia="Times New Roman" w:hAnsi="Calibri" w:cs="Calibri"/>
                      <w:b/>
                      <w:bCs/>
                      <w:color w:val="000000"/>
                      <w:sz w:val="28"/>
                      <w:szCs w:val="28"/>
                      <w:lang w:eastAsia="ja-JP"/>
                    </w:rPr>
                  </w:rPrChange>
                </w:rPr>
                <w:t xml:space="preserve"> [</w:t>
              </w:r>
              <w:proofErr w:type="spellStart"/>
              <w:r w:rsidRPr="00303364">
                <w:rPr>
                  <w:rFonts w:eastAsia="Times New Roman" w:cstheme="minorHAnsi"/>
                  <w:color w:val="000000"/>
                  <w:sz w:val="24"/>
                  <w:szCs w:val="24"/>
                  <w:lang w:eastAsia="ja-JP"/>
                  <w:rPrChange w:id="29029"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9030" w:author="DuyNgo" w:date="2012-08-10T08:15:00Z">
                    <w:rPr>
                      <w:rFonts w:ascii="Calibri" w:eastAsia="Times New Roman" w:hAnsi="Calibri" w:cs="Calibri"/>
                      <w:b/>
                      <w:bCs/>
                      <w:color w:val="000000"/>
                      <w:sz w:val="28"/>
                      <w:szCs w:val="28"/>
                      <w:lang w:eastAsia="ja-JP"/>
                    </w:rPr>
                  </w:rPrChange>
                </w:rPr>
                <w:t>] Initial data for screen "Create project" is not good</w:t>
              </w:r>
            </w:ins>
          </w:p>
        </w:tc>
      </w:tr>
      <w:tr w:rsidR="00E13723" w:rsidRPr="00303364" w:rsidTr="00E13723">
        <w:trPr>
          <w:trHeight w:val="300"/>
          <w:ins w:id="29031" w:author="DuyNgo" w:date="2012-08-10T07:31:00Z"/>
          <w:trPrChange w:id="2903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03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034" w:author="DuyNgo" w:date="2012-08-10T07:31:00Z"/>
                <w:rFonts w:eastAsia="Times New Roman" w:cstheme="minorHAnsi"/>
                <w:color w:val="000000"/>
                <w:sz w:val="24"/>
                <w:szCs w:val="24"/>
                <w:lang w:eastAsia="ja-JP"/>
                <w:rPrChange w:id="29035" w:author="DuyNgo" w:date="2012-08-10T08:15:00Z">
                  <w:rPr>
                    <w:ins w:id="29036" w:author="DuyNgo" w:date="2012-08-10T07:31:00Z"/>
                    <w:rFonts w:ascii="Calibri" w:eastAsia="Times New Roman" w:hAnsi="Calibri" w:cs="Calibri"/>
                    <w:color w:val="000000"/>
                    <w:lang w:eastAsia="ja-JP"/>
                  </w:rPr>
                </w:rPrChange>
              </w:rPr>
            </w:pPr>
            <w:ins w:id="29037" w:author="DuyNgo" w:date="2012-08-10T07:31:00Z">
              <w:r w:rsidRPr="00303364">
                <w:rPr>
                  <w:rFonts w:eastAsia="Times New Roman" w:cstheme="minorHAnsi"/>
                  <w:color w:val="000000"/>
                  <w:sz w:val="24"/>
                  <w:szCs w:val="24"/>
                  <w:lang w:eastAsia="ja-JP"/>
                  <w:rPrChange w:id="29038" w:author="DuyNgo" w:date="2012-08-10T08:15:00Z">
                    <w:rPr>
                      <w:rFonts w:ascii="Calibri" w:eastAsia="Times New Roman" w:hAnsi="Calibri" w:cs="Calibri"/>
                      <w:b/>
                      <w:bCs/>
                      <w:color w:val="000000"/>
                      <w:sz w:val="28"/>
                      <w:szCs w:val="28"/>
                      <w:lang w:eastAsia="ja-JP"/>
                    </w:rPr>
                  </w:rPrChange>
                </w:rPr>
                <w:t>30</w:t>
              </w:r>
            </w:ins>
          </w:p>
        </w:tc>
        <w:tc>
          <w:tcPr>
            <w:tcW w:w="862" w:type="dxa"/>
            <w:tcBorders>
              <w:top w:val="nil"/>
              <w:left w:val="nil"/>
              <w:bottom w:val="nil"/>
              <w:right w:val="nil"/>
            </w:tcBorders>
            <w:shd w:val="clear" w:color="auto" w:fill="auto"/>
            <w:noWrap/>
            <w:vAlign w:val="bottom"/>
            <w:hideMark/>
            <w:tcPrChange w:id="2903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040" w:author="DuyNgo" w:date="2012-08-10T07:31:00Z"/>
                <w:rFonts w:eastAsia="Times New Roman" w:cstheme="minorHAnsi"/>
                <w:color w:val="000000"/>
                <w:sz w:val="24"/>
                <w:szCs w:val="24"/>
                <w:lang w:eastAsia="ja-JP"/>
                <w:rPrChange w:id="29041" w:author="DuyNgo" w:date="2012-08-10T08:15:00Z">
                  <w:rPr>
                    <w:ins w:id="29042" w:author="DuyNgo" w:date="2012-08-10T07:31:00Z"/>
                    <w:rFonts w:ascii="Calibri" w:eastAsia="Times New Roman" w:hAnsi="Calibri" w:cs="Calibri"/>
                    <w:color w:val="000000"/>
                    <w:sz w:val="20"/>
                    <w:szCs w:val="20"/>
                    <w:lang w:eastAsia="ja-JP"/>
                  </w:rPr>
                </w:rPrChange>
              </w:rPr>
            </w:pPr>
            <w:ins w:id="29043" w:author="DuyNgo" w:date="2012-08-10T07:31:00Z">
              <w:r w:rsidRPr="00303364">
                <w:rPr>
                  <w:rFonts w:eastAsia="Times New Roman" w:cstheme="minorHAnsi"/>
                  <w:color w:val="000000"/>
                  <w:sz w:val="24"/>
                  <w:szCs w:val="24"/>
                  <w:lang w:eastAsia="ja-JP"/>
                  <w:rPrChange w:id="2904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04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046" w:author="DuyNgo" w:date="2012-08-10T07:31:00Z"/>
                <w:rFonts w:eastAsia="Times New Roman" w:cstheme="minorHAnsi"/>
                <w:color w:val="000000"/>
                <w:sz w:val="24"/>
                <w:szCs w:val="24"/>
                <w:lang w:eastAsia="ja-JP"/>
                <w:rPrChange w:id="29047" w:author="DuyNgo" w:date="2012-08-10T08:15:00Z">
                  <w:rPr>
                    <w:ins w:id="29048" w:author="DuyNgo" w:date="2012-08-10T07:31:00Z"/>
                    <w:rFonts w:ascii="Calibri" w:eastAsia="Times New Roman" w:hAnsi="Calibri" w:cs="Calibri"/>
                    <w:color w:val="000000"/>
                    <w:sz w:val="20"/>
                    <w:szCs w:val="20"/>
                    <w:lang w:eastAsia="ja-JP"/>
                  </w:rPr>
                </w:rPrChange>
              </w:rPr>
            </w:pPr>
            <w:ins w:id="29049" w:author="DuyNgo" w:date="2012-08-10T07:31:00Z">
              <w:r w:rsidRPr="00303364">
                <w:rPr>
                  <w:rFonts w:eastAsia="Times New Roman" w:cstheme="minorHAnsi"/>
                  <w:color w:val="000000"/>
                  <w:sz w:val="24"/>
                  <w:szCs w:val="24"/>
                  <w:lang w:eastAsia="ja-JP"/>
                  <w:rPrChange w:id="2905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05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052" w:author="DuyNgo" w:date="2012-08-10T07:31:00Z"/>
                <w:rFonts w:eastAsia="Times New Roman" w:cstheme="minorHAnsi"/>
                <w:color w:val="000000"/>
                <w:sz w:val="24"/>
                <w:szCs w:val="24"/>
                <w:lang w:eastAsia="ja-JP"/>
                <w:rPrChange w:id="29053" w:author="DuyNgo" w:date="2012-08-10T08:15:00Z">
                  <w:rPr>
                    <w:ins w:id="29054" w:author="DuyNgo" w:date="2012-08-10T07:31:00Z"/>
                    <w:rFonts w:ascii="Calibri" w:eastAsia="Times New Roman" w:hAnsi="Calibri" w:cs="Calibri"/>
                    <w:color w:val="000000"/>
                    <w:sz w:val="20"/>
                    <w:szCs w:val="20"/>
                    <w:lang w:eastAsia="ja-JP"/>
                  </w:rPr>
                </w:rPrChange>
              </w:rPr>
            </w:pPr>
            <w:ins w:id="29055" w:author="DuyNgo" w:date="2012-08-10T07:31:00Z">
              <w:r w:rsidRPr="00303364">
                <w:rPr>
                  <w:rFonts w:eastAsia="Times New Roman" w:cstheme="minorHAnsi"/>
                  <w:color w:val="000000"/>
                  <w:sz w:val="24"/>
                  <w:szCs w:val="24"/>
                  <w:lang w:eastAsia="ja-JP"/>
                  <w:rPrChange w:id="29056"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905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058" w:author="DuyNgo" w:date="2012-08-10T07:31:00Z"/>
                <w:rFonts w:eastAsia="Times New Roman" w:cstheme="minorHAnsi"/>
                <w:color w:val="000000"/>
                <w:sz w:val="24"/>
                <w:szCs w:val="24"/>
                <w:lang w:eastAsia="ja-JP"/>
                <w:rPrChange w:id="29059" w:author="DuyNgo" w:date="2012-08-10T08:15:00Z">
                  <w:rPr>
                    <w:ins w:id="29060" w:author="DuyNgo" w:date="2012-08-10T07:31:00Z"/>
                    <w:rFonts w:ascii="Calibri" w:eastAsia="Times New Roman" w:hAnsi="Calibri" w:cs="Calibri"/>
                    <w:color w:val="000000"/>
                    <w:sz w:val="20"/>
                    <w:szCs w:val="20"/>
                    <w:lang w:eastAsia="ja-JP"/>
                  </w:rPr>
                </w:rPrChange>
              </w:rPr>
            </w:pPr>
            <w:ins w:id="29061" w:author="DuyNgo" w:date="2012-08-10T07:31:00Z">
              <w:r w:rsidRPr="00303364">
                <w:rPr>
                  <w:rFonts w:eastAsia="Times New Roman" w:cstheme="minorHAnsi"/>
                  <w:color w:val="000000"/>
                  <w:sz w:val="24"/>
                  <w:szCs w:val="24"/>
                  <w:lang w:eastAsia="ja-JP"/>
                  <w:rPrChange w:id="29062"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2906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064" w:author="DuyNgo" w:date="2012-08-10T07:31:00Z"/>
                <w:rFonts w:eastAsia="Times New Roman" w:cstheme="minorHAnsi"/>
                <w:color w:val="000000"/>
                <w:sz w:val="24"/>
                <w:szCs w:val="24"/>
                <w:lang w:eastAsia="ja-JP"/>
                <w:rPrChange w:id="29065" w:author="DuyNgo" w:date="2012-08-10T08:15:00Z">
                  <w:rPr>
                    <w:ins w:id="29066" w:author="DuyNgo" w:date="2012-08-10T07:31:00Z"/>
                    <w:rFonts w:ascii="Calibri" w:eastAsia="Times New Roman" w:hAnsi="Calibri" w:cs="Calibri"/>
                    <w:color w:val="000000"/>
                    <w:sz w:val="20"/>
                    <w:szCs w:val="20"/>
                    <w:lang w:eastAsia="ja-JP"/>
                  </w:rPr>
                </w:rPrChange>
              </w:rPr>
            </w:pPr>
            <w:ins w:id="29067" w:author="DuyNgo" w:date="2012-08-10T07:31:00Z">
              <w:r w:rsidRPr="00303364">
                <w:rPr>
                  <w:rFonts w:eastAsia="Times New Roman" w:cstheme="minorHAnsi"/>
                  <w:color w:val="000000"/>
                  <w:sz w:val="24"/>
                  <w:szCs w:val="24"/>
                  <w:lang w:eastAsia="ja-JP"/>
                  <w:rPrChange w:id="2906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069"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29070" w:author="DuyNgo" w:date="2012-08-10T08:15:00Z">
                    <w:rPr>
                      <w:rFonts w:ascii="Calibri" w:eastAsia="Times New Roman" w:hAnsi="Calibri" w:cs="Calibri"/>
                      <w:b/>
                      <w:bCs/>
                      <w:color w:val="000000"/>
                      <w:sz w:val="28"/>
                      <w:szCs w:val="28"/>
                      <w:lang w:eastAsia="ja-JP"/>
                    </w:rPr>
                  </w:rPrChange>
                </w:rPr>
                <w:t>] Java build path of project is configured not well</w:t>
              </w:r>
            </w:ins>
          </w:p>
        </w:tc>
      </w:tr>
      <w:tr w:rsidR="00E13723" w:rsidRPr="00303364" w:rsidTr="00E13723">
        <w:trPr>
          <w:trHeight w:val="300"/>
          <w:ins w:id="29071" w:author="DuyNgo" w:date="2012-08-10T07:31:00Z"/>
          <w:trPrChange w:id="2907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07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074" w:author="DuyNgo" w:date="2012-08-10T07:31:00Z"/>
                <w:rFonts w:eastAsia="Times New Roman" w:cstheme="minorHAnsi"/>
                <w:color w:val="000000"/>
                <w:sz w:val="24"/>
                <w:szCs w:val="24"/>
                <w:lang w:eastAsia="ja-JP"/>
                <w:rPrChange w:id="29075" w:author="DuyNgo" w:date="2012-08-10T08:15:00Z">
                  <w:rPr>
                    <w:ins w:id="29076" w:author="DuyNgo" w:date="2012-08-10T07:31:00Z"/>
                    <w:rFonts w:ascii="Calibri" w:eastAsia="Times New Roman" w:hAnsi="Calibri" w:cs="Calibri"/>
                    <w:color w:val="000000"/>
                    <w:lang w:eastAsia="ja-JP"/>
                  </w:rPr>
                </w:rPrChange>
              </w:rPr>
            </w:pPr>
            <w:ins w:id="29077" w:author="DuyNgo" w:date="2012-08-10T07:31:00Z">
              <w:r w:rsidRPr="00303364">
                <w:rPr>
                  <w:rFonts w:eastAsia="Times New Roman" w:cstheme="minorHAnsi"/>
                  <w:color w:val="000000"/>
                  <w:sz w:val="24"/>
                  <w:szCs w:val="24"/>
                  <w:lang w:eastAsia="ja-JP"/>
                  <w:rPrChange w:id="29078" w:author="DuyNgo" w:date="2012-08-10T08:15:00Z">
                    <w:rPr>
                      <w:rFonts w:ascii="Calibri" w:eastAsia="Times New Roman" w:hAnsi="Calibri" w:cs="Calibri"/>
                      <w:b/>
                      <w:bCs/>
                      <w:color w:val="000000"/>
                      <w:sz w:val="28"/>
                      <w:szCs w:val="28"/>
                      <w:lang w:eastAsia="ja-JP"/>
                    </w:rPr>
                  </w:rPrChange>
                </w:rPr>
                <w:t>31</w:t>
              </w:r>
            </w:ins>
          </w:p>
        </w:tc>
        <w:tc>
          <w:tcPr>
            <w:tcW w:w="862" w:type="dxa"/>
            <w:tcBorders>
              <w:top w:val="nil"/>
              <w:left w:val="nil"/>
              <w:bottom w:val="nil"/>
              <w:right w:val="nil"/>
            </w:tcBorders>
            <w:shd w:val="clear" w:color="auto" w:fill="auto"/>
            <w:noWrap/>
            <w:vAlign w:val="bottom"/>
            <w:hideMark/>
            <w:tcPrChange w:id="2907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080" w:author="DuyNgo" w:date="2012-08-10T07:31:00Z"/>
                <w:rFonts w:eastAsia="Times New Roman" w:cstheme="minorHAnsi"/>
                <w:color w:val="000000"/>
                <w:sz w:val="24"/>
                <w:szCs w:val="24"/>
                <w:lang w:eastAsia="ja-JP"/>
                <w:rPrChange w:id="29081" w:author="DuyNgo" w:date="2012-08-10T08:15:00Z">
                  <w:rPr>
                    <w:ins w:id="29082" w:author="DuyNgo" w:date="2012-08-10T07:31:00Z"/>
                    <w:rFonts w:ascii="Calibri" w:eastAsia="Times New Roman" w:hAnsi="Calibri" w:cs="Calibri"/>
                    <w:color w:val="000000"/>
                    <w:sz w:val="20"/>
                    <w:szCs w:val="20"/>
                    <w:lang w:eastAsia="ja-JP"/>
                  </w:rPr>
                </w:rPrChange>
              </w:rPr>
            </w:pPr>
            <w:ins w:id="29083" w:author="DuyNgo" w:date="2012-08-10T07:31:00Z">
              <w:r w:rsidRPr="00303364">
                <w:rPr>
                  <w:rFonts w:eastAsia="Times New Roman" w:cstheme="minorHAnsi"/>
                  <w:color w:val="000000"/>
                  <w:sz w:val="24"/>
                  <w:szCs w:val="24"/>
                  <w:lang w:eastAsia="ja-JP"/>
                  <w:rPrChange w:id="2908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08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086" w:author="DuyNgo" w:date="2012-08-10T07:31:00Z"/>
                <w:rFonts w:eastAsia="Times New Roman" w:cstheme="minorHAnsi"/>
                <w:color w:val="000000"/>
                <w:sz w:val="24"/>
                <w:szCs w:val="24"/>
                <w:lang w:eastAsia="ja-JP"/>
                <w:rPrChange w:id="29087" w:author="DuyNgo" w:date="2012-08-10T08:15:00Z">
                  <w:rPr>
                    <w:ins w:id="29088" w:author="DuyNgo" w:date="2012-08-10T07:31:00Z"/>
                    <w:rFonts w:ascii="Calibri" w:eastAsia="Times New Roman" w:hAnsi="Calibri" w:cs="Calibri"/>
                    <w:color w:val="000000"/>
                    <w:sz w:val="20"/>
                    <w:szCs w:val="20"/>
                    <w:lang w:eastAsia="ja-JP"/>
                  </w:rPr>
                </w:rPrChange>
              </w:rPr>
            </w:pPr>
            <w:ins w:id="29089" w:author="DuyNgo" w:date="2012-08-10T07:31:00Z">
              <w:r w:rsidRPr="00303364">
                <w:rPr>
                  <w:rFonts w:eastAsia="Times New Roman" w:cstheme="minorHAnsi"/>
                  <w:color w:val="000000"/>
                  <w:sz w:val="24"/>
                  <w:szCs w:val="24"/>
                  <w:lang w:eastAsia="ja-JP"/>
                  <w:rPrChange w:id="2909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09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092" w:author="DuyNgo" w:date="2012-08-10T07:31:00Z"/>
                <w:rFonts w:eastAsia="Times New Roman" w:cstheme="minorHAnsi"/>
                <w:color w:val="000000"/>
                <w:sz w:val="24"/>
                <w:szCs w:val="24"/>
                <w:lang w:eastAsia="ja-JP"/>
                <w:rPrChange w:id="29093" w:author="DuyNgo" w:date="2012-08-10T08:15:00Z">
                  <w:rPr>
                    <w:ins w:id="29094" w:author="DuyNgo" w:date="2012-08-10T07:31:00Z"/>
                    <w:rFonts w:ascii="Calibri" w:eastAsia="Times New Roman" w:hAnsi="Calibri" w:cs="Calibri"/>
                    <w:color w:val="000000"/>
                    <w:sz w:val="20"/>
                    <w:szCs w:val="20"/>
                    <w:lang w:eastAsia="ja-JP"/>
                  </w:rPr>
                </w:rPrChange>
              </w:rPr>
            </w:pPr>
            <w:ins w:id="29095" w:author="DuyNgo" w:date="2012-08-10T07:31:00Z">
              <w:r w:rsidRPr="00303364">
                <w:rPr>
                  <w:rFonts w:eastAsia="Times New Roman" w:cstheme="minorHAnsi"/>
                  <w:color w:val="000000"/>
                  <w:sz w:val="24"/>
                  <w:szCs w:val="24"/>
                  <w:lang w:eastAsia="ja-JP"/>
                  <w:rPrChange w:id="29096"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909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098" w:author="DuyNgo" w:date="2012-08-10T07:31:00Z"/>
                <w:rFonts w:eastAsia="Times New Roman" w:cstheme="minorHAnsi"/>
                <w:color w:val="000000"/>
                <w:sz w:val="24"/>
                <w:szCs w:val="24"/>
                <w:lang w:eastAsia="ja-JP"/>
                <w:rPrChange w:id="29099" w:author="DuyNgo" w:date="2012-08-10T08:15:00Z">
                  <w:rPr>
                    <w:ins w:id="29100" w:author="DuyNgo" w:date="2012-08-10T07:31:00Z"/>
                    <w:rFonts w:ascii="Calibri" w:eastAsia="Times New Roman" w:hAnsi="Calibri" w:cs="Calibri"/>
                    <w:color w:val="000000"/>
                    <w:sz w:val="20"/>
                    <w:szCs w:val="20"/>
                    <w:lang w:eastAsia="ja-JP"/>
                  </w:rPr>
                </w:rPrChange>
              </w:rPr>
            </w:pPr>
            <w:ins w:id="29101" w:author="DuyNgo" w:date="2012-08-10T07:31:00Z">
              <w:r w:rsidRPr="00303364">
                <w:rPr>
                  <w:rFonts w:eastAsia="Times New Roman" w:cstheme="minorHAnsi"/>
                  <w:color w:val="000000"/>
                  <w:sz w:val="24"/>
                  <w:szCs w:val="24"/>
                  <w:lang w:eastAsia="ja-JP"/>
                  <w:rPrChange w:id="29102"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2910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104" w:author="DuyNgo" w:date="2012-08-10T07:31:00Z"/>
                <w:rFonts w:eastAsia="Times New Roman" w:cstheme="minorHAnsi"/>
                <w:color w:val="000000"/>
                <w:sz w:val="24"/>
                <w:szCs w:val="24"/>
                <w:lang w:eastAsia="ja-JP"/>
                <w:rPrChange w:id="29105" w:author="DuyNgo" w:date="2012-08-10T08:15:00Z">
                  <w:rPr>
                    <w:ins w:id="29106" w:author="DuyNgo" w:date="2012-08-10T07:31:00Z"/>
                    <w:rFonts w:ascii="Calibri" w:eastAsia="Times New Roman" w:hAnsi="Calibri" w:cs="Calibri"/>
                    <w:color w:val="000000"/>
                    <w:sz w:val="20"/>
                    <w:szCs w:val="20"/>
                    <w:lang w:eastAsia="ja-JP"/>
                  </w:rPr>
                </w:rPrChange>
              </w:rPr>
            </w:pPr>
            <w:ins w:id="29107" w:author="DuyNgo" w:date="2012-08-10T07:31:00Z">
              <w:r w:rsidRPr="00303364">
                <w:rPr>
                  <w:rFonts w:eastAsia="Times New Roman" w:cstheme="minorHAnsi"/>
                  <w:color w:val="000000"/>
                  <w:sz w:val="24"/>
                  <w:szCs w:val="24"/>
                  <w:lang w:eastAsia="ja-JP"/>
                  <w:rPrChange w:id="2910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109"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29110" w:author="DuyNgo" w:date="2012-08-10T08:15:00Z">
                    <w:rPr>
                      <w:rFonts w:ascii="Calibri" w:eastAsia="Times New Roman" w:hAnsi="Calibri" w:cs="Calibri"/>
                      <w:b/>
                      <w:bCs/>
                      <w:color w:val="000000"/>
                      <w:sz w:val="28"/>
                      <w:szCs w:val="28"/>
                      <w:lang w:eastAsia="ja-JP"/>
                    </w:rPr>
                  </w:rPrChange>
                </w:rPr>
                <w:t>] Folder '</w:t>
              </w:r>
              <w:proofErr w:type="spellStart"/>
              <w:r w:rsidRPr="00303364">
                <w:rPr>
                  <w:rFonts w:eastAsia="Times New Roman" w:cstheme="minorHAnsi"/>
                  <w:color w:val="000000"/>
                  <w:sz w:val="24"/>
                  <w:szCs w:val="24"/>
                  <w:lang w:eastAsia="ja-JP"/>
                  <w:rPrChange w:id="29111" w:author="DuyNgo" w:date="2012-08-10T08:15:00Z">
                    <w:rPr>
                      <w:rFonts w:ascii="Calibri" w:eastAsia="Times New Roman" w:hAnsi="Calibri" w:cs="Calibri"/>
                      <w:b/>
                      <w:bCs/>
                      <w:color w:val="000000"/>
                      <w:sz w:val="28"/>
                      <w:szCs w:val="28"/>
                      <w:lang w:eastAsia="ja-JP"/>
                    </w:rPr>
                  </w:rPrChange>
                </w:rPr>
                <w:t>resouce</w:t>
              </w:r>
              <w:proofErr w:type="spellEnd"/>
              <w:r w:rsidRPr="00303364">
                <w:rPr>
                  <w:rFonts w:eastAsia="Times New Roman" w:cstheme="minorHAnsi"/>
                  <w:color w:val="000000"/>
                  <w:sz w:val="24"/>
                  <w:szCs w:val="24"/>
                  <w:lang w:eastAsia="ja-JP"/>
                  <w:rPrChange w:id="29112" w:author="DuyNgo" w:date="2012-08-10T08:15:00Z">
                    <w:rPr>
                      <w:rFonts w:ascii="Calibri" w:eastAsia="Times New Roman" w:hAnsi="Calibri" w:cs="Calibri"/>
                      <w:b/>
                      <w:bCs/>
                      <w:color w:val="000000"/>
                      <w:sz w:val="28"/>
                      <w:szCs w:val="28"/>
                      <w:lang w:eastAsia="ja-JP"/>
                    </w:rPr>
                  </w:rPrChange>
                </w:rPr>
                <w:t>' is placed not correctly</w:t>
              </w:r>
            </w:ins>
          </w:p>
        </w:tc>
      </w:tr>
      <w:tr w:rsidR="00E13723" w:rsidRPr="00303364" w:rsidTr="00E13723">
        <w:trPr>
          <w:trHeight w:val="300"/>
          <w:ins w:id="29113" w:author="DuyNgo" w:date="2012-08-10T07:31:00Z"/>
          <w:trPrChange w:id="2911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11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116" w:author="DuyNgo" w:date="2012-08-10T07:31:00Z"/>
                <w:rFonts w:eastAsia="Times New Roman" w:cstheme="minorHAnsi"/>
                <w:color w:val="000000"/>
                <w:sz w:val="24"/>
                <w:szCs w:val="24"/>
                <w:lang w:eastAsia="ja-JP"/>
                <w:rPrChange w:id="29117" w:author="DuyNgo" w:date="2012-08-10T08:15:00Z">
                  <w:rPr>
                    <w:ins w:id="29118" w:author="DuyNgo" w:date="2012-08-10T07:31:00Z"/>
                    <w:rFonts w:ascii="Calibri" w:eastAsia="Times New Roman" w:hAnsi="Calibri" w:cs="Calibri"/>
                    <w:color w:val="000000"/>
                    <w:lang w:eastAsia="ja-JP"/>
                  </w:rPr>
                </w:rPrChange>
              </w:rPr>
            </w:pPr>
            <w:ins w:id="29119" w:author="DuyNgo" w:date="2012-08-10T07:31:00Z">
              <w:r w:rsidRPr="00303364">
                <w:rPr>
                  <w:rFonts w:eastAsia="Times New Roman" w:cstheme="minorHAnsi"/>
                  <w:color w:val="000000"/>
                  <w:sz w:val="24"/>
                  <w:szCs w:val="24"/>
                  <w:lang w:eastAsia="ja-JP"/>
                  <w:rPrChange w:id="29120" w:author="DuyNgo" w:date="2012-08-10T08:15:00Z">
                    <w:rPr>
                      <w:rFonts w:ascii="Calibri" w:eastAsia="Times New Roman" w:hAnsi="Calibri" w:cs="Calibri"/>
                      <w:b/>
                      <w:bCs/>
                      <w:color w:val="000000"/>
                      <w:sz w:val="28"/>
                      <w:szCs w:val="28"/>
                      <w:lang w:eastAsia="ja-JP"/>
                    </w:rPr>
                  </w:rPrChange>
                </w:rPr>
                <w:t>32</w:t>
              </w:r>
            </w:ins>
          </w:p>
        </w:tc>
        <w:tc>
          <w:tcPr>
            <w:tcW w:w="862" w:type="dxa"/>
            <w:tcBorders>
              <w:top w:val="nil"/>
              <w:left w:val="nil"/>
              <w:bottom w:val="nil"/>
              <w:right w:val="nil"/>
            </w:tcBorders>
            <w:shd w:val="clear" w:color="auto" w:fill="auto"/>
            <w:noWrap/>
            <w:vAlign w:val="bottom"/>
            <w:hideMark/>
            <w:tcPrChange w:id="2912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122" w:author="DuyNgo" w:date="2012-08-10T07:31:00Z"/>
                <w:rFonts w:eastAsia="Times New Roman" w:cstheme="minorHAnsi"/>
                <w:color w:val="000000"/>
                <w:sz w:val="24"/>
                <w:szCs w:val="24"/>
                <w:lang w:eastAsia="ja-JP"/>
                <w:rPrChange w:id="29123" w:author="DuyNgo" w:date="2012-08-10T08:15:00Z">
                  <w:rPr>
                    <w:ins w:id="29124" w:author="DuyNgo" w:date="2012-08-10T07:31:00Z"/>
                    <w:rFonts w:ascii="Calibri" w:eastAsia="Times New Roman" w:hAnsi="Calibri" w:cs="Calibri"/>
                    <w:color w:val="000000"/>
                    <w:sz w:val="20"/>
                    <w:szCs w:val="20"/>
                    <w:lang w:eastAsia="ja-JP"/>
                  </w:rPr>
                </w:rPrChange>
              </w:rPr>
            </w:pPr>
            <w:ins w:id="29125" w:author="DuyNgo" w:date="2012-08-10T07:31:00Z">
              <w:r w:rsidRPr="00303364">
                <w:rPr>
                  <w:rFonts w:eastAsia="Times New Roman" w:cstheme="minorHAnsi"/>
                  <w:color w:val="000000"/>
                  <w:sz w:val="24"/>
                  <w:szCs w:val="24"/>
                  <w:lang w:eastAsia="ja-JP"/>
                  <w:rPrChange w:id="2912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12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128" w:author="DuyNgo" w:date="2012-08-10T07:31:00Z"/>
                <w:rFonts w:eastAsia="Times New Roman" w:cstheme="minorHAnsi"/>
                <w:color w:val="000000"/>
                <w:sz w:val="24"/>
                <w:szCs w:val="24"/>
                <w:lang w:eastAsia="ja-JP"/>
                <w:rPrChange w:id="29129" w:author="DuyNgo" w:date="2012-08-10T08:15:00Z">
                  <w:rPr>
                    <w:ins w:id="29130" w:author="DuyNgo" w:date="2012-08-10T07:31:00Z"/>
                    <w:rFonts w:ascii="Calibri" w:eastAsia="Times New Roman" w:hAnsi="Calibri" w:cs="Calibri"/>
                    <w:color w:val="000000"/>
                    <w:sz w:val="20"/>
                    <w:szCs w:val="20"/>
                    <w:lang w:eastAsia="ja-JP"/>
                  </w:rPr>
                </w:rPrChange>
              </w:rPr>
            </w:pPr>
            <w:ins w:id="29131" w:author="DuyNgo" w:date="2012-08-10T07:31:00Z">
              <w:r w:rsidRPr="00303364">
                <w:rPr>
                  <w:rFonts w:eastAsia="Times New Roman" w:cstheme="minorHAnsi"/>
                  <w:color w:val="000000"/>
                  <w:sz w:val="24"/>
                  <w:szCs w:val="24"/>
                  <w:lang w:eastAsia="ja-JP"/>
                  <w:rPrChange w:id="2913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13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134" w:author="DuyNgo" w:date="2012-08-10T07:31:00Z"/>
                <w:rFonts w:eastAsia="Times New Roman" w:cstheme="minorHAnsi"/>
                <w:color w:val="000000"/>
                <w:sz w:val="24"/>
                <w:szCs w:val="24"/>
                <w:lang w:eastAsia="ja-JP"/>
                <w:rPrChange w:id="29135" w:author="DuyNgo" w:date="2012-08-10T08:15:00Z">
                  <w:rPr>
                    <w:ins w:id="29136" w:author="DuyNgo" w:date="2012-08-10T07:31:00Z"/>
                    <w:rFonts w:ascii="Calibri" w:eastAsia="Times New Roman" w:hAnsi="Calibri" w:cs="Calibri"/>
                    <w:color w:val="000000"/>
                    <w:sz w:val="20"/>
                    <w:szCs w:val="20"/>
                    <w:lang w:eastAsia="ja-JP"/>
                  </w:rPr>
                </w:rPrChange>
              </w:rPr>
            </w:pPr>
            <w:ins w:id="29137" w:author="DuyNgo" w:date="2012-08-10T07:31:00Z">
              <w:r w:rsidRPr="00303364">
                <w:rPr>
                  <w:rFonts w:eastAsia="Times New Roman" w:cstheme="minorHAnsi"/>
                  <w:color w:val="000000"/>
                  <w:sz w:val="24"/>
                  <w:szCs w:val="24"/>
                  <w:lang w:eastAsia="ja-JP"/>
                  <w:rPrChange w:id="29138"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913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140" w:author="DuyNgo" w:date="2012-08-10T07:31:00Z"/>
                <w:rFonts w:eastAsia="Times New Roman" w:cstheme="minorHAnsi"/>
                <w:color w:val="000000"/>
                <w:sz w:val="24"/>
                <w:szCs w:val="24"/>
                <w:lang w:eastAsia="ja-JP"/>
                <w:rPrChange w:id="29141" w:author="DuyNgo" w:date="2012-08-10T08:15:00Z">
                  <w:rPr>
                    <w:ins w:id="29142" w:author="DuyNgo" w:date="2012-08-10T07:31:00Z"/>
                    <w:rFonts w:ascii="Calibri" w:eastAsia="Times New Roman" w:hAnsi="Calibri" w:cs="Calibri"/>
                    <w:color w:val="000000"/>
                    <w:sz w:val="20"/>
                    <w:szCs w:val="20"/>
                    <w:lang w:eastAsia="ja-JP"/>
                  </w:rPr>
                </w:rPrChange>
              </w:rPr>
            </w:pPr>
            <w:ins w:id="29143" w:author="DuyNgo" w:date="2012-08-10T07:31:00Z">
              <w:r w:rsidRPr="00303364">
                <w:rPr>
                  <w:rFonts w:eastAsia="Times New Roman" w:cstheme="minorHAnsi"/>
                  <w:color w:val="000000"/>
                  <w:sz w:val="24"/>
                  <w:szCs w:val="24"/>
                  <w:lang w:eastAsia="ja-JP"/>
                  <w:rPrChange w:id="29144"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2914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146" w:author="DuyNgo" w:date="2012-08-10T07:31:00Z"/>
                <w:rFonts w:eastAsia="Times New Roman" w:cstheme="minorHAnsi"/>
                <w:color w:val="000000"/>
                <w:sz w:val="24"/>
                <w:szCs w:val="24"/>
                <w:lang w:eastAsia="ja-JP"/>
                <w:rPrChange w:id="29147" w:author="DuyNgo" w:date="2012-08-10T08:15:00Z">
                  <w:rPr>
                    <w:ins w:id="29148" w:author="DuyNgo" w:date="2012-08-10T07:31:00Z"/>
                    <w:rFonts w:ascii="Calibri" w:eastAsia="Times New Roman" w:hAnsi="Calibri" w:cs="Calibri"/>
                    <w:color w:val="000000"/>
                    <w:sz w:val="20"/>
                    <w:szCs w:val="20"/>
                    <w:lang w:eastAsia="ja-JP"/>
                  </w:rPr>
                </w:rPrChange>
              </w:rPr>
            </w:pPr>
            <w:ins w:id="29149" w:author="DuyNgo" w:date="2012-08-10T07:31:00Z">
              <w:r w:rsidRPr="00303364">
                <w:rPr>
                  <w:rFonts w:eastAsia="Times New Roman" w:cstheme="minorHAnsi"/>
                  <w:color w:val="000000"/>
                  <w:sz w:val="24"/>
                  <w:szCs w:val="24"/>
                  <w:lang w:eastAsia="ja-JP"/>
                  <w:rPrChange w:id="2915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151"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29152" w:author="DuyNgo" w:date="2012-08-10T08:15:00Z">
                    <w:rPr>
                      <w:rFonts w:ascii="Calibri" w:eastAsia="Times New Roman" w:hAnsi="Calibri" w:cs="Calibri"/>
                      <w:b/>
                      <w:bCs/>
                      <w:color w:val="000000"/>
                      <w:sz w:val="28"/>
                      <w:szCs w:val="28"/>
                      <w:lang w:eastAsia="ja-JP"/>
                    </w:rPr>
                  </w:rPrChange>
                </w:rPr>
                <w:t>] Error occurred but no log file</w:t>
              </w:r>
            </w:ins>
          </w:p>
        </w:tc>
      </w:tr>
      <w:tr w:rsidR="00E13723" w:rsidRPr="00303364" w:rsidTr="00E13723">
        <w:trPr>
          <w:trHeight w:val="300"/>
          <w:ins w:id="29153" w:author="DuyNgo" w:date="2012-08-10T07:31:00Z"/>
          <w:trPrChange w:id="2915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15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156" w:author="DuyNgo" w:date="2012-08-10T07:31:00Z"/>
                <w:rFonts w:eastAsia="Times New Roman" w:cstheme="minorHAnsi"/>
                <w:color w:val="000000"/>
                <w:sz w:val="24"/>
                <w:szCs w:val="24"/>
                <w:lang w:eastAsia="ja-JP"/>
                <w:rPrChange w:id="29157" w:author="DuyNgo" w:date="2012-08-10T08:15:00Z">
                  <w:rPr>
                    <w:ins w:id="29158" w:author="DuyNgo" w:date="2012-08-10T07:31:00Z"/>
                    <w:rFonts w:ascii="Calibri" w:eastAsia="Times New Roman" w:hAnsi="Calibri" w:cs="Calibri"/>
                    <w:color w:val="000000"/>
                    <w:lang w:eastAsia="ja-JP"/>
                  </w:rPr>
                </w:rPrChange>
              </w:rPr>
            </w:pPr>
            <w:ins w:id="29159" w:author="DuyNgo" w:date="2012-08-10T07:31:00Z">
              <w:r w:rsidRPr="00303364">
                <w:rPr>
                  <w:rFonts w:eastAsia="Times New Roman" w:cstheme="minorHAnsi"/>
                  <w:color w:val="000000"/>
                  <w:sz w:val="24"/>
                  <w:szCs w:val="24"/>
                  <w:lang w:eastAsia="ja-JP"/>
                  <w:rPrChange w:id="29160" w:author="DuyNgo" w:date="2012-08-10T08:15:00Z">
                    <w:rPr>
                      <w:rFonts w:ascii="Calibri" w:eastAsia="Times New Roman" w:hAnsi="Calibri" w:cs="Calibri"/>
                      <w:b/>
                      <w:bCs/>
                      <w:color w:val="000000"/>
                      <w:sz w:val="28"/>
                      <w:szCs w:val="28"/>
                      <w:lang w:eastAsia="ja-JP"/>
                    </w:rPr>
                  </w:rPrChange>
                </w:rPr>
                <w:t>33</w:t>
              </w:r>
            </w:ins>
          </w:p>
        </w:tc>
        <w:tc>
          <w:tcPr>
            <w:tcW w:w="862" w:type="dxa"/>
            <w:tcBorders>
              <w:top w:val="nil"/>
              <w:left w:val="nil"/>
              <w:bottom w:val="nil"/>
              <w:right w:val="nil"/>
            </w:tcBorders>
            <w:shd w:val="clear" w:color="auto" w:fill="auto"/>
            <w:noWrap/>
            <w:vAlign w:val="bottom"/>
            <w:hideMark/>
            <w:tcPrChange w:id="2916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162" w:author="DuyNgo" w:date="2012-08-10T07:31:00Z"/>
                <w:rFonts w:eastAsia="Times New Roman" w:cstheme="minorHAnsi"/>
                <w:color w:val="000000"/>
                <w:sz w:val="24"/>
                <w:szCs w:val="24"/>
                <w:lang w:eastAsia="ja-JP"/>
                <w:rPrChange w:id="29163" w:author="DuyNgo" w:date="2012-08-10T08:15:00Z">
                  <w:rPr>
                    <w:ins w:id="29164" w:author="DuyNgo" w:date="2012-08-10T07:31:00Z"/>
                    <w:rFonts w:ascii="Calibri" w:eastAsia="Times New Roman" w:hAnsi="Calibri" w:cs="Calibri"/>
                    <w:color w:val="000000"/>
                    <w:sz w:val="20"/>
                    <w:szCs w:val="20"/>
                    <w:lang w:eastAsia="ja-JP"/>
                  </w:rPr>
                </w:rPrChange>
              </w:rPr>
            </w:pPr>
            <w:ins w:id="29165" w:author="DuyNgo" w:date="2012-08-10T07:31:00Z">
              <w:r w:rsidRPr="00303364">
                <w:rPr>
                  <w:rFonts w:eastAsia="Times New Roman" w:cstheme="minorHAnsi"/>
                  <w:color w:val="000000"/>
                  <w:sz w:val="24"/>
                  <w:szCs w:val="24"/>
                  <w:lang w:eastAsia="ja-JP"/>
                  <w:rPrChange w:id="2916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16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168" w:author="DuyNgo" w:date="2012-08-10T07:31:00Z"/>
                <w:rFonts w:eastAsia="Times New Roman" w:cstheme="minorHAnsi"/>
                <w:color w:val="000000"/>
                <w:sz w:val="24"/>
                <w:szCs w:val="24"/>
                <w:lang w:eastAsia="ja-JP"/>
                <w:rPrChange w:id="29169" w:author="DuyNgo" w:date="2012-08-10T08:15:00Z">
                  <w:rPr>
                    <w:ins w:id="29170" w:author="DuyNgo" w:date="2012-08-10T07:31:00Z"/>
                    <w:rFonts w:ascii="Calibri" w:eastAsia="Times New Roman" w:hAnsi="Calibri" w:cs="Calibri"/>
                    <w:color w:val="000000"/>
                    <w:sz w:val="20"/>
                    <w:szCs w:val="20"/>
                    <w:lang w:eastAsia="ja-JP"/>
                  </w:rPr>
                </w:rPrChange>
              </w:rPr>
            </w:pPr>
            <w:ins w:id="29171" w:author="DuyNgo" w:date="2012-08-10T07:31:00Z">
              <w:r w:rsidRPr="00303364">
                <w:rPr>
                  <w:rFonts w:eastAsia="Times New Roman" w:cstheme="minorHAnsi"/>
                  <w:color w:val="000000"/>
                  <w:sz w:val="24"/>
                  <w:szCs w:val="24"/>
                  <w:lang w:eastAsia="ja-JP"/>
                  <w:rPrChange w:id="29172" w:author="DuyNgo" w:date="2012-08-10T08:15:00Z">
                    <w:rPr>
                      <w:rFonts w:ascii="Calibri" w:eastAsia="Times New Roman" w:hAnsi="Calibri" w:cs="Calibri"/>
                      <w:b/>
                      <w:bCs/>
                      <w:color w:val="000000"/>
                      <w:sz w:val="28"/>
                      <w:szCs w:val="28"/>
                      <w:lang w:eastAsia="ja-JP"/>
                    </w:rPr>
                  </w:rPrChange>
                </w:rPr>
                <w:t>Duplicate</w:t>
              </w:r>
            </w:ins>
          </w:p>
        </w:tc>
        <w:tc>
          <w:tcPr>
            <w:tcW w:w="971" w:type="dxa"/>
            <w:tcBorders>
              <w:top w:val="nil"/>
              <w:left w:val="nil"/>
              <w:bottom w:val="nil"/>
              <w:right w:val="nil"/>
            </w:tcBorders>
            <w:shd w:val="clear" w:color="auto" w:fill="auto"/>
            <w:noWrap/>
            <w:vAlign w:val="bottom"/>
            <w:hideMark/>
            <w:tcPrChange w:id="2917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174" w:author="DuyNgo" w:date="2012-08-10T07:31:00Z"/>
                <w:rFonts w:eastAsia="Times New Roman" w:cstheme="minorHAnsi"/>
                <w:color w:val="000000"/>
                <w:sz w:val="24"/>
                <w:szCs w:val="24"/>
                <w:lang w:eastAsia="ja-JP"/>
                <w:rPrChange w:id="29175" w:author="DuyNgo" w:date="2012-08-10T08:15:00Z">
                  <w:rPr>
                    <w:ins w:id="29176" w:author="DuyNgo" w:date="2012-08-10T07:31:00Z"/>
                    <w:rFonts w:ascii="Calibri" w:eastAsia="Times New Roman" w:hAnsi="Calibri" w:cs="Calibri"/>
                    <w:color w:val="000000"/>
                    <w:sz w:val="20"/>
                    <w:szCs w:val="20"/>
                    <w:lang w:eastAsia="ja-JP"/>
                  </w:rPr>
                </w:rPrChange>
              </w:rPr>
            </w:pPr>
            <w:ins w:id="29177" w:author="DuyNgo" w:date="2012-08-10T07:31:00Z">
              <w:r w:rsidRPr="00303364">
                <w:rPr>
                  <w:rFonts w:eastAsia="Times New Roman" w:cstheme="minorHAnsi"/>
                  <w:color w:val="000000"/>
                  <w:sz w:val="24"/>
                  <w:szCs w:val="24"/>
                  <w:lang w:eastAsia="ja-JP"/>
                  <w:rPrChange w:id="29178"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917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180" w:author="DuyNgo" w:date="2012-08-10T07:31:00Z"/>
                <w:rFonts w:eastAsia="Times New Roman" w:cstheme="minorHAnsi"/>
                <w:color w:val="000000"/>
                <w:sz w:val="24"/>
                <w:szCs w:val="24"/>
                <w:lang w:eastAsia="ja-JP"/>
                <w:rPrChange w:id="29181" w:author="DuyNgo" w:date="2012-08-10T08:15:00Z">
                  <w:rPr>
                    <w:ins w:id="29182" w:author="DuyNgo" w:date="2012-08-10T07:31:00Z"/>
                    <w:rFonts w:ascii="Calibri" w:eastAsia="Times New Roman" w:hAnsi="Calibri" w:cs="Calibri"/>
                    <w:color w:val="000000"/>
                    <w:sz w:val="20"/>
                    <w:szCs w:val="20"/>
                    <w:lang w:eastAsia="ja-JP"/>
                  </w:rPr>
                </w:rPrChange>
              </w:rPr>
            </w:pPr>
            <w:ins w:id="29183" w:author="DuyNgo" w:date="2012-08-10T07:31:00Z">
              <w:r w:rsidRPr="00303364">
                <w:rPr>
                  <w:rFonts w:eastAsia="Times New Roman" w:cstheme="minorHAnsi"/>
                  <w:color w:val="000000"/>
                  <w:sz w:val="24"/>
                  <w:szCs w:val="24"/>
                  <w:lang w:eastAsia="ja-JP"/>
                  <w:rPrChange w:id="29184"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2918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186" w:author="DuyNgo" w:date="2012-08-10T07:31:00Z"/>
                <w:rFonts w:eastAsia="Times New Roman" w:cstheme="minorHAnsi"/>
                <w:color w:val="000000"/>
                <w:sz w:val="24"/>
                <w:szCs w:val="24"/>
                <w:lang w:eastAsia="ja-JP"/>
                <w:rPrChange w:id="29187" w:author="DuyNgo" w:date="2012-08-10T08:15:00Z">
                  <w:rPr>
                    <w:ins w:id="29188" w:author="DuyNgo" w:date="2012-08-10T07:31:00Z"/>
                    <w:rFonts w:ascii="Calibri" w:eastAsia="Times New Roman" w:hAnsi="Calibri" w:cs="Calibri"/>
                    <w:color w:val="000000"/>
                    <w:sz w:val="20"/>
                    <w:szCs w:val="20"/>
                    <w:lang w:eastAsia="ja-JP"/>
                  </w:rPr>
                </w:rPrChange>
              </w:rPr>
            </w:pPr>
            <w:ins w:id="29189" w:author="DuyNgo" w:date="2012-08-10T07:31:00Z">
              <w:r w:rsidRPr="00303364">
                <w:rPr>
                  <w:rFonts w:eastAsia="Times New Roman" w:cstheme="minorHAnsi"/>
                  <w:color w:val="000000"/>
                  <w:sz w:val="24"/>
                  <w:szCs w:val="24"/>
                  <w:lang w:eastAsia="ja-JP"/>
                  <w:rPrChange w:id="2919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191"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9192" w:author="DuyNgo" w:date="2012-08-10T08:15:00Z">
                    <w:rPr>
                      <w:rFonts w:ascii="Calibri" w:eastAsia="Times New Roman" w:hAnsi="Calibri" w:cs="Calibri"/>
                      <w:b/>
                      <w:bCs/>
                      <w:color w:val="000000"/>
                      <w:sz w:val="28"/>
                      <w:szCs w:val="28"/>
                      <w:lang w:eastAsia="ja-JP"/>
                    </w:rPr>
                  </w:rPrChange>
                </w:rPr>
                <w:t>] Homepage is not good.</w:t>
              </w:r>
            </w:ins>
          </w:p>
        </w:tc>
      </w:tr>
      <w:tr w:rsidR="00E13723" w:rsidRPr="00303364" w:rsidTr="00E13723">
        <w:trPr>
          <w:trHeight w:val="300"/>
          <w:ins w:id="29193" w:author="DuyNgo" w:date="2012-08-10T07:31:00Z"/>
          <w:trPrChange w:id="2919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19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196" w:author="DuyNgo" w:date="2012-08-10T07:31:00Z"/>
                <w:rFonts w:eastAsia="Times New Roman" w:cstheme="minorHAnsi"/>
                <w:color w:val="000000"/>
                <w:sz w:val="24"/>
                <w:szCs w:val="24"/>
                <w:lang w:eastAsia="ja-JP"/>
                <w:rPrChange w:id="29197" w:author="DuyNgo" w:date="2012-08-10T08:15:00Z">
                  <w:rPr>
                    <w:ins w:id="29198" w:author="DuyNgo" w:date="2012-08-10T07:31:00Z"/>
                    <w:rFonts w:ascii="Calibri" w:eastAsia="Times New Roman" w:hAnsi="Calibri" w:cs="Calibri"/>
                    <w:color w:val="000000"/>
                    <w:lang w:eastAsia="ja-JP"/>
                  </w:rPr>
                </w:rPrChange>
              </w:rPr>
            </w:pPr>
            <w:ins w:id="29199" w:author="DuyNgo" w:date="2012-08-10T07:31:00Z">
              <w:r w:rsidRPr="00303364">
                <w:rPr>
                  <w:rFonts w:eastAsia="Times New Roman" w:cstheme="minorHAnsi"/>
                  <w:color w:val="000000"/>
                  <w:sz w:val="24"/>
                  <w:szCs w:val="24"/>
                  <w:lang w:eastAsia="ja-JP"/>
                  <w:rPrChange w:id="29200" w:author="DuyNgo" w:date="2012-08-10T08:15:00Z">
                    <w:rPr>
                      <w:rFonts w:ascii="Calibri" w:eastAsia="Times New Roman" w:hAnsi="Calibri" w:cs="Calibri"/>
                      <w:b/>
                      <w:bCs/>
                      <w:color w:val="000000"/>
                      <w:sz w:val="28"/>
                      <w:szCs w:val="28"/>
                      <w:lang w:eastAsia="ja-JP"/>
                    </w:rPr>
                  </w:rPrChange>
                </w:rPr>
                <w:t>34</w:t>
              </w:r>
            </w:ins>
          </w:p>
        </w:tc>
        <w:tc>
          <w:tcPr>
            <w:tcW w:w="862" w:type="dxa"/>
            <w:tcBorders>
              <w:top w:val="nil"/>
              <w:left w:val="nil"/>
              <w:bottom w:val="nil"/>
              <w:right w:val="nil"/>
            </w:tcBorders>
            <w:shd w:val="clear" w:color="auto" w:fill="auto"/>
            <w:noWrap/>
            <w:vAlign w:val="bottom"/>
            <w:hideMark/>
            <w:tcPrChange w:id="2920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202" w:author="DuyNgo" w:date="2012-08-10T07:31:00Z"/>
                <w:rFonts w:eastAsia="Times New Roman" w:cstheme="minorHAnsi"/>
                <w:color w:val="000000"/>
                <w:sz w:val="24"/>
                <w:szCs w:val="24"/>
                <w:lang w:eastAsia="ja-JP"/>
                <w:rPrChange w:id="29203" w:author="DuyNgo" w:date="2012-08-10T08:15:00Z">
                  <w:rPr>
                    <w:ins w:id="29204" w:author="DuyNgo" w:date="2012-08-10T07:31:00Z"/>
                    <w:rFonts w:ascii="Calibri" w:eastAsia="Times New Roman" w:hAnsi="Calibri" w:cs="Calibri"/>
                    <w:color w:val="000000"/>
                    <w:sz w:val="20"/>
                    <w:szCs w:val="20"/>
                    <w:lang w:eastAsia="ja-JP"/>
                  </w:rPr>
                </w:rPrChange>
              </w:rPr>
            </w:pPr>
            <w:ins w:id="29205" w:author="DuyNgo" w:date="2012-08-10T07:31:00Z">
              <w:r w:rsidRPr="00303364">
                <w:rPr>
                  <w:rFonts w:eastAsia="Times New Roman" w:cstheme="minorHAnsi"/>
                  <w:color w:val="000000"/>
                  <w:sz w:val="24"/>
                  <w:szCs w:val="24"/>
                  <w:lang w:eastAsia="ja-JP"/>
                  <w:rPrChange w:id="2920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20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208" w:author="DuyNgo" w:date="2012-08-10T07:31:00Z"/>
                <w:rFonts w:eastAsia="Times New Roman" w:cstheme="minorHAnsi"/>
                <w:color w:val="000000"/>
                <w:sz w:val="24"/>
                <w:szCs w:val="24"/>
                <w:lang w:eastAsia="ja-JP"/>
                <w:rPrChange w:id="29209" w:author="DuyNgo" w:date="2012-08-10T08:15:00Z">
                  <w:rPr>
                    <w:ins w:id="29210" w:author="DuyNgo" w:date="2012-08-10T07:31:00Z"/>
                    <w:rFonts w:ascii="Calibri" w:eastAsia="Times New Roman" w:hAnsi="Calibri" w:cs="Calibri"/>
                    <w:color w:val="000000"/>
                    <w:sz w:val="20"/>
                    <w:szCs w:val="20"/>
                    <w:lang w:eastAsia="ja-JP"/>
                  </w:rPr>
                </w:rPrChange>
              </w:rPr>
            </w:pPr>
            <w:ins w:id="29211" w:author="DuyNgo" w:date="2012-08-10T07:31:00Z">
              <w:r w:rsidRPr="00303364">
                <w:rPr>
                  <w:rFonts w:eastAsia="Times New Roman" w:cstheme="minorHAnsi"/>
                  <w:color w:val="000000"/>
                  <w:sz w:val="24"/>
                  <w:szCs w:val="24"/>
                  <w:lang w:eastAsia="ja-JP"/>
                  <w:rPrChange w:id="2921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21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214" w:author="DuyNgo" w:date="2012-08-10T07:31:00Z"/>
                <w:rFonts w:eastAsia="Times New Roman" w:cstheme="minorHAnsi"/>
                <w:color w:val="000000"/>
                <w:sz w:val="24"/>
                <w:szCs w:val="24"/>
                <w:lang w:eastAsia="ja-JP"/>
                <w:rPrChange w:id="29215" w:author="DuyNgo" w:date="2012-08-10T08:15:00Z">
                  <w:rPr>
                    <w:ins w:id="29216" w:author="DuyNgo" w:date="2012-08-10T07:31:00Z"/>
                    <w:rFonts w:ascii="Calibri" w:eastAsia="Times New Roman" w:hAnsi="Calibri" w:cs="Calibri"/>
                    <w:color w:val="000000"/>
                    <w:sz w:val="20"/>
                    <w:szCs w:val="20"/>
                    <w:lang w:eastAsia="ja-JP"/>
                  </w:rPr>
                </w:rPrChange>
              </w:rPr>
            </w:pPr>
            <w:ins w:id="29217" w:author="DuyNgo" w:date="2012-08-10T07:31:00Z">
              <w:r w:rsidRPr="00303364">
                <w:rPr>
                  <w:rFonts w:eastAsia="Times New Roman" w:cstheme="minorHAnsi"/>
                  <w:color w:val="000000"/>
                  <w:sz w:val="24"/>
                  <w:szCs w:val="24"/>
                  <w:lang w:eastAsia="ja-JP"/>
                  <w:rPrChange w:id="29218"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921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220" w:author="DuyNgo" w:date="2012-08-10T07:31:00Z"/>
                <w:rFonts w:eastAsia="Times New Roman" w:cstheme="minorHAnsi"/>
                <w:color w:val="000000"/>
                <w:sz w:val="24"/>
                <w:szCs w:val="24"/>
                <w:lang w:eastAsia="ja-JP"/>
                <w:rPrChange w:id="29221" w:author="DuyNgo" w:date="2012-08-10T08:15:00Z">
                  <w:rPr>
                    <w:ins w:id="29222" w:author="DuyNgo" w:date="2012-08-10T07:31:00Z"/>
                    <w:rFonts w:ascii="Calibri" w:eastAsia="Times New Roman" w:hAnsi="Calibri" w:cs="Calibri"/>
                    <w:color w:val="000000"/>
                    <w:sz w:val="20"/>
                    <w:szCs w:val="20"/>
                    <w:lang w:eastAsia="ja-JP"/>
                  </w:rPr>
                </w:rPrChange>
              </w:rPr>
            </w:pPr>
            <w:proofErr w:type="spellStart"/>
            <w:ins w:id="29223" w:author="DuyNgo" w:date="2012-08-10T07:31:00Z">
              <w:r w:rsidRPr="00303364">
                <w:rPr>
                  <w:rFonts w:eastAsia="Times New Roman" w:cstheme="minorHAnsi"/>
                  <w:color w:val="000000"/>
                  <w:sz w:val="24"/>
                  <w:szCs w:val="24"/>
                  <w:lang w:eastAsia="ja-JP"/>
                  <w:rPrChange w:id="2922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22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226" w:author="DuyNgo" w:date="2012-08-10T07:31:00Z"/>
                <w:rFonts w:eastAsia="Times New Roman" w:cstheme="minorHAnsi"/>
                <w:color w:val="000000"/>
                <w:sz w:val="24"/>
                <w:szCs w:val="24"/>
                <w:lang w:eastAsia="ja-JP"/>
                <w:rPrChange w:id="29227" w:author="DuyNgo" w:date="2012-08-10T08:15:00Z">
                  <w:rPr>
                    <w:ins w:id="29228" w:author="DuyNgo" w:date="2012-08-10T07:31:00Z"/>
                    <w:rFonts w:ascii="Calibri" w:eastAsia="Times New Roman" w:hAnsi="Calibri" w:cs="Calibri"/>
                    <w:color w:val="000000"/>
                    <w:sz w:val="20"/>
                    <w:szCs w:val="20"/>
                    <w:lang w:eastAsia="ja-JP"/>
                  </w:rPr>
                </w:rPrChange>
              </w:rPr>
            </w:pPr>
            <w:ins w:id="29229" w:author="DuyNgo" w:date="2012-08-10T07:31:00Z">
              <w:r w:rsidRPr="00303364">
                <w:rPr>
                  <w:rFonts w:eastAsia="Times New Roman" w:cstheme="minorHAnsi"/>
                  <w:color w:val="000000"/>
                  <w:sz w:val="24"/>
                  <w:szCs w:val="24"/>
                  <w:lang w:eastAsia="ja-JP"/>
                  <w:rPrChange w:id="2923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231"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9232" w:author="DuyNgo" w:date="2012-08-10T08:15:00Z">
                    <w:rPr>
                      <w:rFonts w:ascii="Calibri" w:eastAsia="Times New Roman" w:hAnsi="Calibri" w:cs="Calibri"/>
                      <w:b/>
                      <w:bCs/>
                      <w:color w:val="000000"/>
                      <w:sz w:val="28"/>
                      <w:szCs w:val="28"/>
                      <w:lang w:eastAsia="ja-JP"/>
                    </w:rPr>
                  </w:rPrChange>
                </w:rPr>
                <w:t>] Validation messages are not friendly</w:t>
              </w:r>
            </w:ins>
          </w:p>
        </w:tc>
      </w:tr>
      <w:tr w:rsidR="00E13723" w:rsidRPr="00303364" w:rsidTr="00E13723">
        <w:trPr>
          <w:trHeight w:val="300"/>
          <w:ins w:id="29233" w:author="DuyNgo" w:date="2012-08-10T07:31:00Z"/>
          <w:trPrChange w:id="2923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23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236" w:author="DuyNgo" w:date="2012-08-10T07:31:00Z"/>
                <w:rFonts w:eastAsia="Times New Roman" w:cstheme="minorHAnsi"/>
                <w:color w:val="000000"/>
                <w:sz w:val="24"/>
                <w:szCs w:val="24"/>
                <w:lang w:eastAsia="ja-JP"/>
                <w:rPrChange w:id="29237" w:author="DuyNgo" w:date="2012-08-10T08:15:00Z">
                  <w:rPr>
                    <w:ins w:id="29238" w:author="DuyNgo" w:date="2012-08-10T07:31:00Z"/>
                    <w:rFonts w:ascii="Calibri" w:eastAsia="Times New Roman" w:hAnsi="Calibri" w:cs="Calibri"/>
                    <w:color w:val="000000"/>
                    <w:lang w:eastAsia="ja-JP"/>
                  </w:rPr>
                </w:rPrChange>
              </w:rPr>
            </w:pPr>
            <w:ins w:id="29239" w:author="DuyNgo" w:date="2012-08-10T07:31:00Z">
              <w:r w:rsidRPr="00303364">
                <w:rPr>
                  <w:rFonts w:eastAsia="Times New Roman" w:cstheme="minorHAnsi"/>
                  <w:color w:val="000000"/>
                  <w:sz w:val="24"/>
                  <w:szCs w:val="24"/>
                  <w:lang w:eastAsia="ja-JP"/>
                  <w:rPrChange w:id="29240" w:author="DuyNgo" w:date="2012-08-10T08:15:00Z">
                    <w:rPr>
                      <w:rFonts w:ascii="Calibri" w:eastAsia="Times New Roman" w:hAnsi="Calibri" w:cs="Calibri"/>
                      <w:b/>
                      <w:bCs/>
                      <w:color w:val="000000"/>
                      <w:sz w:val="28"/>
                      <w:szCs w:val="28"/>
                      <w:lang w:eastAsia="ja-JP"/>
                    </w:rPr>
                  </w:rPrChange>
                </w:rPr>
                <w:t>35</w:t>
              </w:r>
            </w:ins>
          </w:p>
        </w:tc>
        <w:tc>
          <w:tcPr>
            <w:tcW w:w="862" w:type="dxa"/>
            <w:tcBorders>
              <w:top w:val="nil"/>
              <w:left w:val="nil"/>
              <w:bottom w:val="nil"/>
              <w:right w:val="nil"/>
            </w:tcBorders>
            <w:shd w:val="clear" w:color="auto" w:fill="auto"/>
            <w:noWrap/>
            <w:vAlign w:val="bottom"/>
            <w:hideMark/>
            <w:tcPrChange w:id="2924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242" w:author="DuyNgo" w:date="2012-08-10T07:31:00Z"/>
                <w:rFonts w:eastAsia="Times New Roman" w:cstheme="minorHAnsi"/>
                <w:color w:val="000000"/>
                <w:sz w:val="24"/>
                <w:szCs w:val="24"/>
                <w:lang w:eastAsia="ja-JP"/>
                <w:rPrChange w:id="29243" w:author="DuyNgo" w:date="2012-08-10T08:15:00Z">
                  <w:rPr>
                    <w:ins w:id="29244" w:author="DuyNgo" w:date="2012-08-10T07:31:00Z"/>
                    <w:rFonts w:ascii="Calibri" w:eastAsia="Times New Roman" w:hAnsi="Calibri" w:cs="Calibri"/>
                    <w:color w:val="000000"/>
                    <w:sz w:val="20"/>
                    <w:szCs w:val="20"/>
                    <w:lang w:eastAsia="ja-JP"/>
                  </w:rPr>
                </w:rPrChange>
              </w:rPr>
            </w:pPr>
            <w:ins w:id="29245" w:author="DuyNgo" w:date="2012-08-10T07:31:00Z">
              <w:r w:rsidRPr="00303364">
                <w:rPr>
                  <w:rFonts w:eastAsia="Times New Roman" w:cstheme="minorHAnsi"/>
                  <w:color w:val="000000"/>
                  <w:sz w:val="24"/>
                  <w:szCs w:val="24"/>
                  <w:lang w:eastAsia="ja-JP"/>
                  <w:rPrChange w:id="2924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24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248" w:author="DuyNgo" w:date="2012-08-10T07:31:00Z"/>
                <w:rFonts w:eastAsia="Times New Roman" w:cstheme="minorHAnsi"/>
                <w:color w:val="000000"/>
                <w:sz w:val="24"/>
                <w:szCs w:val="24"/>
                <w:lang w:eastAsia="ja-JP"/>
                <w:rPrChange w:id="29249" w:author="DuyNgo" w:date="2012-08-10T08:15:00Z">
                  <w:rPr>
                    <w:ins w:id="29250" w:author="DuyNgo" w:date="2012-08-10T07:31:00Z"/>
                    <w:rFonts w:ascii="Calibri" w:eastAsia="Times New Roman" w:hAnsi="Calibri" w:cs="Calibri"/>
                    <w:color w:val="000000"/>
                    <w:sz w:val="20"/>
                    <w:szCs w:val="20"/>
                    <w:lang w:eastAsia="ja-JP"/>
                  </w:rPr>
                </w:rPrChange>
              </w:rPr>
            </w:pPr>
            <w:ins w:id="29251" w:author="DuyNgo" w:date="2012-08-10T07:31:00Z">
              <w:r w:rsidRPr="00303364">
                <w:rPr>
                  <w:rFonts w:eastAsia="Times New Roman" w:cstheme="minorHAnsi"/>
                  <w:color w:val="000000"/>
                  <w:sz w:val="24"/>
                  <w:szCs w:val="24"/>
                  <w:lang w:eastAsia="ja-JP"/>
                  <w:rPrChange w:id="29252"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2925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254" w:author="DuyNgo" w:date="2012-08-10T07:31:00Z"/>
                <w:rFonts w:eastAsia="Times New Roman" w:cstheme="minorHAnsi"/>
                <w:color w:val="000000"/>
                <w:sz w:val="24"/>
                <w:szCs w:val="24"/>
                <w:lang w:eastAsia="ja-JP"/>
                <w:rPrChange w:id="29255" w:author="DuyNgo" w:date="2012-08-10T08:15:00Z">
                  <w:rPr>
                    <w:ins w:id="29256" w:author="DuyNgo" w:date="2012-08-10T07:31:00Z"/>
                    <w:rFonts w:ascii="Calibri" w:eastAsia="Times New Roman" w:hAnsi="Calibri" w:cs="Calibri"/>
                    <w:color w:val="000000"/>
                    <w:sz w:val="20"/>
                    <w:szCs w:val="20"/>
                    <w:lang w:eastAsia="ja-JP"/>
                  </w:rPr>
                </w:rPrChange>
              </w:rPr>
            </w:pPr>
            <w:ins w:id="29257" w:author="DuyNgo" w:date="2012-08-10T07:31:00Z">
              <w:r w:rsidRPr="00303364">
                <w:rPr>
                  <w:rFonts w:eastAsia="Times New Roman" w:cstheme="minorHAnsi"/>
                  <w:color w:val="000000"/>
                  <w:sz w:val="24"/>
                  <w:szCs w:val="24"/>
                  <w:lang w:eastAsia="ja-JP"/>
                  <w:rPrChange w:id="29258"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925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260" w:author="DuyNgo" w:date="2012-08-10T07:31:00Z"/>
                <w:rFonts w:eastAsia="Times New Roman" w:cstheme="minorHAnsi"/>
                <w:color w:val="000000"/>
                <w:sz w:val="24"/>
                <w:szCs w:val="24"/>
                <w:lang w:eastAsia="ja-JP"/>
                <w:rPrChange w:id="29261" w:author="DuyNgo" w:date="2012-08-10T08:15:00Z">
                  <w:rPr>
                    <w:ins w:id="29262" w:author="DuyNgo" w:date="2012-08-10T07:31:00Z"/>
                    <w:rFonts w:ascii="Calibri" w:eastAsia="Times New Roman" w:hAnsi="Calibri" w:cs="Calibri"/>
                    <w:color w:val="000000"/>
                    <w:sz w:val="20"/>
                    <w:szCs w:val="20"/>
                    <w:lang w:eastAsia="ja-JP"/>
                  </w:rPr>
                </w:rPrChange>
              </w:rPr>
            </w:pPr>
            <w:proofErr w:type="spellStart"/>
            <w:ins w:id="29263" w:author="DuyNgo" w:date="2012-08-10T07:31:00Z">
              <w:r w:rsidRPr="00303364">
                <w:rPr>
                  <w:rFonts w:eastAsia="Times New Roman" w:cstheme="minorHAnsi"/>
                  <w:color w:val="000000"/>
                  <w:sz w:val="24"/>
                  <w:szCs w:val="24"/>
                  <w:lang w:eastAsia="ja-JP"/>
                  <w:rPrChange w:id="2926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26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266" w:author="DuyNgo" w:date="2012-08-10T07:31:00Z"/>
                <w:rFonts w:eastAsia="Times New Roman" w:cstheme="minorHAnsi"/>
                <w:color w:val="000000"/>
                <w:sz w:val="24"/>
                <w:szCs w:val="24"/>
                <w:lang w:eastAsia="ja-JP"/>
                <w:rPrChange w:id="29267" w:author="DuyNgo" w:date="2012-08-10T08:15:00Z">
                  <w:rPr>
                    <w:ins w:id="29268" w:author="DuyNgo" w:date="2012-08-10T07:31:00Z"/>
                    <w:rFonts w:ascii="Calibri" w:eastAsia="Times New Roman" w:hAnsi="Calibri" w:cs="Calibri"/>
                    <w:color w:val="000000"/>
                    <w:sz w:val="20"/>
                    <w:szCs w:val="20"/>
                    <w:lang w:eastAsia="ja-JP"/>
                  </w:rPr>
                </w:rPrChange>
              </w:rPr>
            </w:pPr>
            <w:ins w:id="29269" w:author="DuyNgo" w:date="2012-08-10T07:31:00Z">
              <w:r w:rsidRPr="00303364">
                <w:rPr>
                  <w:rFonts w:eastAsia="Times New Roman" w:cstheme="minorHAnsi"/>
                  <w:color w:val="000000"/>
                  <w:sz w:val="24"/>
                  <w:szCs w:val="24"/>
                  <w:lang w:eastAsia="ja-JP"/>
                  <w:rPrChange w:id="2927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271"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9272" w:author="DuyNgo" w:date="2012-08-10T08:15:00Z">
                    <w:rPr>
                      <w:rFonts w:ascii="Calibri" w:eastAsia="Times New Roman" w:hAnsi="Calibri" w:cs="Calibri"/>
                      <w:b/>
                      <w:bCs/>
                      <w:color w:val="000000"/>
                      <w:sz w:val="28"/>
                      <w:szCs w:val="28"/>
                      <w:lang w:eastAsia="ja-JP"/>
                    </w:rPr>
                  </w:rPrChange>
                </w:rPr>
                <w:t>] Project detail page is not good</w:t>
              </w:r>
            </w:ins>
          </w:p>
        </w:tc>
      </w:tr>
      <w:tr w:rsidR="00E13723" w:rsidRPr="00303364" w:rsidTr="00E13723">
        <w:trPr>
          <w:trHeight w:val="300"/>
          <w:ins w:id="29273" w:author="DuyNgo" w:date="2012-08-10T07:31:00Z"/>
          <w:trPrChange w:id="2927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27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276" w:author="DuyNgo" w:date="2012-08-10T07:31:00Z"/>
                <w:rFonts w:eastAsia="Times New Roman" w:cstheme="minorHAnsi"/>
                <w:color w:val="000000"/>
                <w:sz w:val="24"/>
                <w:szCs w:val="24"/>
                <w:lang w:eastAsia="ja-JP"/>
                <w:rPrChange w:id="29277" w:author="DuyNgo" w:date="2012-08-10T08:15:00Z">
                  <w:rPr>
                    <w:ins w:id="29278" w:author="DuyNgo" w:date="2012-08-10T07:31:00Z"/>
                    <w:rFonts w:ascii="Calibri" w:eastAsia="Times New Roman" w:hAnsi="Calibri" w:cs="Calibri"/>
                    <w:color w:val="000000"/>
                    <w:lang w:eastAsia="ja-JP"/>
                  </w:rPr>
                </w:rPrChange>
              </w:rPr>
            </w:pPr>
            <w:ins w:id="29279" w:author="DuyNgo" w:date="2012-08-10T07:31:00Z">
              <w:r w:rsidRPr="00303364">
                <w:rPr>
                  <w:rFonts w:eastAsia="Times New Roman" w:cstheme="minorHAnsi"/>
                  <w:color w:val="000000"/>
                  <w:sz w:val="24"/>
                  <w:szCs w:val="24"/>
                  <w:lang w:eastAsia="ja-JP"/>
                  <w:rPrChange w:id="29280" w:author="DuyNgo" w:date="2012-08-10T08:15:00Z">
                    <w:rPr>
                      <w:rFonts w:ascii="Calibri" w:eastAsia="Times New Roman" w:hAnsi="Calibri" w:cs="Calibri"/>
                      <w:b/>
                      <w:bCs/>
                      <w:color w:val="000000"/>
                      <w:sz w:val="28"/>
                      <w:szCs w:val="28"/>
                      <w:lang w:eastAsia="ja-JP"/>
                    </w:rPr>
                  </w:rPrChange>
                </w:rPr>
                <w:t>36</w:t>
              </w:r>
            </w:ins>
          </w:p>
        </w:tc>
        <w:tc>
          <w:tcPr>
            <w:tcW w:w="862" w:type="dxa"/>
            <w:tcBorders>
              <w:top w:val="nil"/>
              <w:left w:val="nil"/>
              <w:bottom w:val="nil"/>
              <w:right w:val="nil"/>
            </w:tcBorders>
            <w:shd w:val="clear" w:color="auto" w:fill="auto"/>
            <w:noWrap/>
            <w:vAlign w:val="bottom"/>
            <w:hideMark/>
            <w:tcPrChange w:id="2928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282" w:author="DuyNgo" w:date="2012-08-10T07:31:00Z"/>
                <w:rFonts w:eastAsia="Times New Roman" w:cstheme="minorHAnsi"/>
                <w:color w:val="000000"/>
                <w:sz w:val="24"/>
                <w:szCs w:val="24"/>
                <w:lang w:eastAsia="ja-JP"/>
                <w:rPrChange w:id="29283" w:author="DuyNgo" w:date="2012-08-10T08:15:00Z">
                  <w:rPr>
                    <w:ins w:id="29284" w:author="DuyNgo" w:date="2012-08-10T07:31:00Z"/>
                    <w:rFonts w:ascii="Calibri" w:eastAsia="Times New Roman" w:hAnsi="Calibri" w:cs="Calibri"/>
                    <w:color w:val="000000"/>
                    <w:sz w:val="20"/>
                    <w:szCs w:val="20"/>
                    <w:lang w:eastAsia="ja-JP"/>
                  </w:rPr>
                </w:rPrChange>
              </w:rPr>
            </w:pPr>
            <w:ins w:id="29285" w:author="DuyNgo" w:date="2012-08-10T07:31:00Z">
              <w:r w:rsidRPr="00303364">
                <w:rPr>
                  <w:rFonts w:eastAsia="Times New Roman" w:cstheme="minorHAnsi"/>
                  <w:color w:val="000000"/>
                  <w:sz w:val="24"/>
                  <w:szCs w:val="24"/>
                  <w:lang w:eastAsia="ja-JP"/>
                  <w:rPrChange w:id="2928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28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288" w:author="DuyNgo" w:date="2012-08-10T07:31:00Z"/>
                <w:rFonts w:eastAsia="Times New Roman" w:cstheme="minorHAnsi"/>
                <w:color w:val="000000"/>
                <w:sz w:val="24"/>
                <w:szCs w:val="24"/>
                <w:lang w:eastAsia="ja-JP"/>
                <w:rPrChange w:id="29289" w:author="DuyNgo" w:date="2012-08-10T08:15:00Z">
                  <w:rPr>
                    <w:ins w:id="29290" w:author="DuyNgo" w:date="2012-08-10T07:31:00Z"/>
                    <w:rFonts w:ascii="Calibri" w:eastAsia="Times New Roman" w:hAnsi="Calibri" w:cs="Calibri"/>
                    <w:color w:val="000000"/>
                    <w:sz w:val="20"/>
                    <w:szCs w:val="20"/>
                    <w:lang w:eastAsia="ja-JP"/>
                  </w:rPr>
                </w:rPrChange>
              </w:rPr>
            </w:pPr>
            <w:ins w:id="29291" w:author="DuyNgo" w:date="2012-08-10T07:31:00Z">
              <w:r w:rsidRPr="00303364">
                <w:rPr>
                  <w:rFonts w:eastAsia="Times New Roman" w:cstheme="minorHAnsi"/>
                  <w:color w:val="000000"/>
                  <w:sz w:val="24"/>
                  <w:szCs w:val="24"/>
                  <w:lang w:eastAsia="ja-JP"/>
                  <w:rPrChange w:id="2929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29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294" w:author="DuyNgo" w:date="2012-08-10T07:31:00Z"/>
                <w:rFonts w:eastAsia="Times New Roman" w:cstheme="minorHAnsi"/>
                <w:color w:val="000000"/>
                <w:sz w:val="24"/>
                <w:szCs w:val="24"/>
                <w:lang w:eastAsia="ja-JP"/>
                <w:rPrChange w:id="29295" w:author="DuyNgo" w:date="2012-08-10T08:15:00Z">
                  <w:rPr>
                    <w:ins w:id="29296" w:author="DuyNgo" w:date="2012-08-10T07:31:00Z"/>
                    <w:rFonts w:ascii="Calibri" w:eastAsia="Times New Roman" w:hAnsi="Calibri" w:cs="Calibri"/>
                    <w:color w:val="000000"/>
                    <w:sz w:val="20"/>
                    <w:szCs w:val="20"/>
                    <w:lang w:eastAsia="ja-JP"/>
                  </w:rPr>
                </w:rPrChange>
              </w:rPr>
            </w:pPr>
            <w:ins w:id="29297" w:author="DuyNgo" w:date="2012-08-10T07:31:00Z">
              <w:r w:rsidRPr="00303364">
                <w:rPr>
                  <w:rFonts w:eastAsia="Times New Roman" w:cstheme="minorHAnsi"/>
                  <w:color w:val="000000"/>
                  <w:sz w:val="24"/>
                  <w:szCs w:val="24"/>
                  <w:lang w:eastAsia="ja-JP"/>
                  <w:rPrChange w:id="29298"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929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300" w:author="DuyNgo" w:date="2012-08-10T07:31:00Z"/>
                <w:rFonts w:eastAsia="Times New Roman" w:cstheme="minorHAnsi"/>
                <w:color w:val="000000"/>
                <w:sz w:val="24"/>
                <w:szCs w:val="24"/>
                <w:lang w:eastAsia="ja-JP"/>
                <w:rPrChange w:id="29301" w:author="DuyNgo" w:date="2012-08-10T08:15:00Z">
                  <w:rPr>
                    <w:ins w:id="29302" w:author="DuyNgo" w:date="2012-08-10T07:31:00Z"/>
                    <w:rFonts w:ascii="Calibri" w:eastAsia="Times New Roman" w:hAnsi="Calibri" w:cs="Calibri"/>
                    <w:color w:val="000000"/>
                    <w:sz w:val="20"/>
                    <w:szCs w:val="20"/>
                    <w:lang w:eastAsia="ja-JP"/>
                  </w:rPr>
                </w:rPrChange>
              </w:rPr>
            </w:pPr>
            <w:proofErr w:type="spellStart"/>
            <w:ins w:id="29303" w:author="DuyNgo" w:date="2012-08-10T07:31:00Z">
              <w:r w:rsidRPr="00303364">
                <w:rPr>
                  <w:rFonts w:eastAsia="Times New Roman" w:cstheme="minorHAnsi"/>
                  <w:color w:val="000000"/>
                  <w:sz w:val="24"/>
                  <w:szCs w:val="24"/>
                  <w:lang w:eastAsia="ja-JP"/>
                  <w:rPrChange w:id="2930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30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306" w:author="DuyNgo" w:date="2012-08-10T07:31:00Z"/>
                <w:rFonts w:eastAsia="Times New Roman" w:cstheme="minorHAnsi"/>
                <w:color w:val="000000"/>
                <w:sz w:val="24"/>
                <w:szCs w:val="24"/>
                <w:lang w:eastAsia="ja-JP"/>
                <w:rPrChange w:id="29307" w:author="DuyNgo" w:date="2012-08-10T08:15:00Z">
                  <w:rPr>
                    <w:ins w:id="29308" w:author="DuyNgo" w:date="2012-08-10T07:31:00Z"/>
                    <w:rFonts w:ascii="Calibri" w:eastAsia="Times New Roman" w:hAnsi="Calibri" w:cs="Calibri"/>
                    <w:color w:val="000000"/>
                    <w:sz w:val="20"/>
                    <w:szCs w:val="20"/>
                    <w:lang w:eastAsia="ja-JP"/>
                  </w:rPr>
                </w:rPrChange>
              </w:rPr>
            </w:pPr>
            <w:ins w:id="29309" w:author="DuyNgo" w:date="2012-08-10T07:31:00Z">
              <w:r w:rsidRPr="00303364">
                <w:rPr>
                  <w:rFonts w:eastAsia="Times New Roman" w:cstheme="minorHAnsi"/>
                  <w:color w:val="000000"/>
                  <w:sz w:val="24"/>
                  <w:szCs w:val="24"/>
                  <w:lang w:eastAsia="ja-JP"/>
                  <w:rPrChange w:id="2931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311"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9312" w:author="DuyNgo" w:date="2012-08-10T08:15:00Z">
                    <w:rPr>
                      <w:rFonts w:ascii="Calibri" w:eastAsia="Times New Roman" w:hAnsi="Calibri" w:cs="Calibri"/>
                      <w:b/>
                      <w:bCs/>
                      <w:color w:val="000000"/>
                      <w:sz w:val="28"/>
                      <w:szCs w:val="28"/>
                      <w:lang w:eastAsia="ja-JP"/>
                    </w:rPr>
                  </w:rPrChange>
                </w:rPr>
                <w:t>] In screen "Create Project", Cancel button is no applied</w:t>
              </w:r>
            </w:ins>
          </w:p>
        </w:tc>
      </w:tr>
      <w:tr w:rsidR="00E13723" w:rsidRPr="00303364" w:rsidTr="00E13723">
        <w:trPr>
          <w:trHeight w:val="300"/>
          <w:ins w:id="29313" w:author="DuyNgo" w:date="2012-08-10T07:31:00Z"/>
          <w:trPrChange w:id="2931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31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316" w:author="DuyNgo" w:date="2012-08-10T07:31:00Z"/>
                <w:rFonts w:eastAsia="Times New Roman" w:cstheme="minorHAnsi"/>
                <w:color w:val="000000"/>
                <w:sz w:val="24"/>
                <w:szCs w:val="24"/>
                <w:lang w:eastAsia="ja-JP"/>
                <w:rPrChange w:id="29317" w:author="DuyNgo" w:date="2012-08-10T08:15:00Z">
                  <w:rPr>
                    <w:ins w:id="29318" w:author="DuyNgo" w:date="2012-08-10T07:31:00Z"/>
                    <w:rFonts w:ascii="Calibri" w:eastAsia="Times New Roman" w:hAnsi="Calibri" w:cs="Calibri"/>
                    <w:color w:val="000000"/>
                    <w:lang w:eastAsia="ja-JP"/>
                  </w:rPr>
                </w:rPrChange>
              </w:rPr>
            </w:pPr>
            <w:ins w:id="29319" w:author="DuyNgo" w:date="2012-08-10T07:31:00Z">
              <w:r w:rsidRPr="00303364">
                <w:rPr>
                  <w:rFonts w:eastAsia="Times New Roman" w:cstheme="minorHAnsi"/>
                  <w:color w:val="000000"/>
                  <w:sz w:val="24"/>
                  <w:szCs w:val="24"/>
                  <w:lang w:eastAsia="ja-JP"/>
                  <w:rPrChange w:id="29320" w:author="DuyNgo" w:date="2012-08-10T08:15:00Z">
                    <w:rPr>
                      <w:rFonts w:ascii="Calibri" w:eastAsia="Times New Roman" w:hAnsi="Calibri" w:cs="Calibri"/>
                      <w:b/>
                      <w:bCs/>
                      <w:color w:val="000000"/>
                      <w:sz w:val="28"/>
                      <w:szCs w:val="28"/>
                      <w:lang w:eastAsia="ja-JP"/>
                    </w:rPr>
                  </w:rPrChange>
                </w:rPr>
                <w:t>37</w:t>
              </w:r>
            </w:ins>
          </w:p>
        </w:tc>
        <w:tc>
          <w:tcPr>
            <w:tcW w:w="862" w:type="dxa"/>
            <w:tcBorders>
              <w:top w:val="nil"/>
              <w:left w:val="nil"/>
              <w:bottom w:val="nil"/>
              <w:right w:val="nil"/>
            </w:tcBorders>
            <w:shd w:val="clear" w:color="auto" w:fill="auto"/>
            <w:noWrap/>
            <w:vAlign w:val="bottom"/>
            <w:hideMark/>
            <w:tcPrChange w:id="2932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322" w:author="DuyNgo" w:date="2012-08-10T07:31:00Z"/>
                <w:rFonts w:eastAsia="Times New Roman" w:cstheme="minorHAnsi"/>
                <w:color w:val="000000"/>
                <w:sz w:val="24"/>
                <w:szCs w:val="24"/>
                <w:lang w:eastAsia="ja-JP"/>
                <w:rPrChange w:id="29323" w:author="DuyNgo" w:date="2012-08-10T08:15:00Z">
                  <w:rPr>
                    <w:ins w:id="29324" w:author="DuyNgo" w:date="2012-08-10T07:31:00Z"/>
                    <w:rFonts w:ascii="Calibri" w:eastAsia="Times New Roman" w:hAnsi="Calibri" w:cs="Calibri"/>
                    <w:color w:val="000000"/>
                    <w:sz w:val="20"/>
                    <w:szCs w:val="20"/>
                    <w:lang w:eastAsia="ja-JP"/>
                  </w:rPr>
                </w:rPrChange>
              </w:rPr>
            </w:pPr>
            <w:ins w:id="29325" w:author="DuyNgo" w:date="2012-08-10T07:31:00Z">
              <w:r w:rsidRPr="00303364">
                <w:rPr>
                  <w:rFonts w:eastAsia="Times New Roman" w:cstheme="minorHAnsi"/>
                  <w:color w:val="000000"/>
                  <w:sz w:val="24"/>
                  <w:szCs w:val="24"/>
                  <w:lang w:eastAsia="ja-JP"/>
                  <w:rPrChange w:id="2932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32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328" w:author="DuyNgo" w:date="2012-08-10T07:31:00Z"/>
                <w:rFonts w:eastAsia="Times New Roman" w:cstheme="minorHAnsi"/>
                <w:color w:val="000000"/>
                <w:sz w:val="24"/>
                <w:szCs w:val="24"/>
                <w:lang w:eastAsia="ja-JP"/>
                <w:rPrChange w:id="29329" w:author="DuyNgo" w:date="2012-08-10T08:15:00Z">
                  <w:rPr>
                    <w:ins w:id="29330" w:author="DuyNgo" w:date="2012-08-10T07:31:00Z"/>
                    <w:rFonts w:ascii="Calibri" w:eastAsia="Times New Roman" w:hAnsi="Calibri" w:cs="Calibri"/>
                    <w:color w:val="000000"/>
                    <w:sz w:val="20"/>
                    <w:szCs w:val="20"/>
                    <w:lang w:eastAsia="ja-JP"/>
                  </w:rPr>
                </w:rPrChange>
              </w:rPr>
            </w:pPr>
            <w:ins w:id="29331" w:author="DuyNgo" w:date="2012-08-10T07:31:00Z">
              <w:r w:rsidRPr="00303364">
                <w:rPr>
                  <w:rFonts w:eastAsia="Times New Roman" w:cstheme="minorHAnsi"/>
                  <w:color w:val="000000"/>
                  <w:sz w:val="24"/>
                  <w:szCs w:val="24"/>
                  <w:lang w:eastAsia="ja-JP"/>
                  <w:rPrChange w:id="2933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33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334" w:author="DuyNgo" w:date="2012-08-10T07:31:00Z"/>
                <w:rFonts w:eastAsia="Times New Roman" w:cstheme="minorHAnsi"/>
                <w:color w:val="000000"/>
                <w:sz w:val="24"/>
                <w:szCs w:val="24"/>
                <w:lang w:eastAsia="ja-JP"/>
                <w:rPrChange w:id="29335" w:author="DuyNgo" w:date="2012-08-10T08:15:00Z">
                  <w:rPr>
                    <w:ins w:id="29336" w:author="DuyNgo" w:date="2012-08-10T07:31:00Z"/>
                    <w:rFonts w:ascii="Calibri" w:eastAsia="Times New Roman" w:hAnsi="Calibri" w:cs="Calibri"/>
                    <w:color w:val="000000"/>
                    <w:sz w:val="20"/>
                    <w:szCs w:val="20"/>
                    <w:lang w:eastAsia="ja-JP"/>
                  </w:rPr>
                </w:rPrChange>
              </w:rPr>
            </w:pPr>
            <w:ins w:id="29337" w:author="DuyNgo" w:date="2012-08-10T07:31:00Z">
              <w:r w:rsidRPr="00303364">
                <w:rPr>
                  <w:rFonts w:eastAsia="Times New Roman" w:cstheme="minorHAnsi"/>
                  <w:color w:val="000000"/>
                  <w:sz w:val="24"/>
                  <w:szCs w:val="24"/>
                  <w:lang w:eastAsia="ja-JP"/>
                  <w:rPrChange w:id="29338"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933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340" w:author="DuyNgo" w:date="2012-08-10T07:31:00Z"/>
                <w:rFonts w:eastAsia="Times New Roman" w:cstheme="minorHAnsi"/>
                <w:color w:val="000000"/>
                <w:sz w:val="24"/>
                <w:szCs w:val="24"/>
                <w:lang w:eastAsia="ja-JP"/>
                <w:rPrChange w:id="29341" w:author="DuyNgo" w:date="2012-08-10T08:15:00Z">
                  <w:rPr>
                    <w:ins w:id="29342" w:author="DuyNgo" w:date="2012-08-10T07:31:00Z"/>
                    <w:rFonts w:ascii="Calibri" w:eastAsia="Times New Roman" w:hAnsi="Calibri" w:cs="Calibri"/>
                    <w:color w:val="000000"/>
                    <w:sz w:val="20"/>
                    <w:szCs w:val="20"/>
                    <w:lang w:eastAsia="ja-JP"/>
                  </w:rPr>
                </w:rPrChange>
              </w:rPr>
            </w:pPr>
            <w:proofErr w:type="spellStart"/>
            <w:ins w:id="29343" w:author="DuyNgo" w:date="2012-08-10T07:31:00Z">
              <w:r w:rsidRPr="00303364">
                <w:rPr>
                  <w:rFonts w:eastAsia="Times New Roman" w:cstheme="minorHAnsi"/>
                  <w:color w:val="000000"/>
                  <w:sz w:val="24"/>
                  <w:szCs w:val="24"/>
                  <w:lang w:eastAsia="ja-JP"/>
                  <w:rPrChange w:id="2934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34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346" w:author="DuyNgo" w:date="2012-08-10T07:31:00Z"/>
                <w:rFonts w:eastAsia="Times New Roman" w:cstheme="minorHAnsi"/>
                <w:color w:val="000000"/>
                <w:sz w:val="24"/>
                <w:szCs w:val="24"/>
                <w:lang w:eastAsia="ja-JP"/>
                <w:rPrChange w:id="29347" w:author="DuyNgo" w:date="2012-08-10T08:15:00Z">
                  <w:rPr>
                    <w:ins w:id="29348" w:author="DuyNgo" w:date="2012-08-10T07:31:00Z"/>
                    <w:rFonts w:ascii="Calibri" w:eastAsia="Times New Roman" w:hAnsi="Calibri" w:cs="Calibri"/>
                    <w:color w:val="000000"/>
                    <w:sz w:val="20"/>
                    <w:szCs w:val="20"/>
                    <w:lang w:eastAsia="ja-JP"/>
                  </w:rPr>
                </w:rPrChange>
              </w:rPr>
            </w:pPr>
            <w:ins w:id="29349" w:author="DuyNgo" w:date="2012-08-10T07:31:00Z">
              <w:r w:rsidRPr="00303364">
                <w:rPr>
                  <w:rFonts w:eastAsia="Times New Roman" w:cstheme="minorHAnsi"/>
                  <w:color w:val="000000"/>
                  <w:sz w:val="24"/>
                  <w:szCs w:val="24"/>
                  <w:lang w:eastAsia="ja-JP"/>
                  <w:rPrChange w:id="2935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351"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9352" w:author="DuyNgo" w:date="2012-08-10T08:15:00Z">
                    <w:rPr>
                      <w:rFonts w:ascii="Calibri" w:eastAsia="Times New Roman" w:hAnsi="Calibri" w:cs="Calibri"/>
                      <w:b/>
                      <w:bCs/>
                      <w:color w:val="000000"/>
                      <w:sz w:val="28"/>
                      <w:szCs w:val="28"/>
                      <w:lang w:eastAsia="ja-JP"/>
                    </w:rPr>
                  </w:rPrChange>
                </w:rPr>
                <w:t>] In screen "Create Project", could not type the Planned End Date completely</w:t>
              </w:r>
            </w:ins>
          </w:p>
        </w:tc>
      </w:tr>
      <w:tr w:rsidR="00E13723" w:rsidRPr="00303364" w:rsidTr="00E13723">
        <w:trPr>
          <w:trHeight w:val="300"/>
          <w:ins w:id="29353" w:author="DuyNgo" w:date="2012-08-10T07:31:00Z"/>
          <w:trPrChange w:id="2935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35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356" w:author="DuyNgo" w:date="2012-08-10T07:31:00Z"/>
                <w:rFonts w:eastAsia="Times New Roman" w:cstheme="minorHAnsi"/>
                <w:color w:val="000000"/>
                <w:sz w:val="24"/>
                <w:szCs w:val="24"/>
                <w:lang w:eastAsia="ja-JP"/>
                <w:rPrChange w:id="29357" w:author="DuyNgo" w:date="2012-08-10T08:15:00Z">
                  <w:rPr>
                    <w:ins w:id="29358" w:author="DuyNgo" w:date="2012-08-10T07:31:00Z"/>
                    <w:rFonts w:ascii="Calibri" w:eastAsia="Times New Roman" w:hAnsi="Calibri" w:cs="Calibri"/>
                    <w:color w:val="000000"/>
                    <w:lang w:eastAsia="ja-JP"/>
                  </w:rPr>
                </w:rPrChange>
              </w:rPr>
            </w:pPr>
            <w:ins w:id="29359" w:author="DuyNgo" w:date="2012-08-10T07:31:00Z">
              <w:r w:rsidRPr="00303364">
                <w:rPr>
                  <w:rFonts w:eastAsia="Times New Roman" w:cstheme="minorHAnsi"/>
                  <w:color w:val="000000"/>
                  <w:sz w:val="24"/>
                  <w:szCs w:val="24"/>
                  <w:lang w:eastAsia="ja-JP"/>
                  <w:rPrChange w:id="29360" w:author="DuyNgo" w:date="2012-08-10T08:15:00Z">
                    <w:rPr>
                      <w:rFonts w:ascii="Calibri" w:eastAsia="Times New Roman" w:hAnsi="Calibri" w:cs="Calibri"/>
                      <w:b/>
                      <w:bCs/>
                      <w:color w:val="000000"/>
                      <w:sz w:val="28"/>
                      <w:szCs w:val="28"/>
                      <w:lang w:eastAsia="ja-JP"/>
                    </w:rPr>
                  </w:rPrChange>
                </w:rPr>
                <w:t>38</w:t>
              </w:r>
            </w:ins>
          </w:p>
        </w:tc>
        <w:tc>
          <w:tcPr>
            <w:tcW w:w="862" w:type="dxa"/>
            <w:tcBorders>
              <w:top w:val="nil"/>
              <w:left w:val="nil"/>
              <w:bottom w:val="nil"/>
              <w:right w:val="nil"/>
            </w:tcBorders>
            <w:shd w:val="clear" w:color="auto" w:fill="auto"/>
            <w:noWrap/>
            <w:vAlign w:val="bottom"/>
            <w:hideMark/>
            <w:tcPrChange w:id="2936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362" w:author="DuyNgo" w:date="2012-08-10T07:31:00Z"/>
                <w:rFonts w:eastAsia="Times New Roman" w:cstheme="minorHAnsi"/>
                <w:color w:val="000000"/>
                <w:sz w:val="24"/>
                <w:szCs w:val="24"/>
                <w:lang w:eastAsia="ja-JP"/>
                <w:rPrChange w:id="29363" w:author="DuyNgo" w:date="2012-08-10T08:15:00Z">
                  <w:rPr>
                    <w:ins w:id="29364" w:author="DuyNgo" w:date="2012-08-10T07:31:00Z"/>
                    <w:rFonts w:ascii="Calibri" w:eastAsia="Times New Roman" w:hAnsi="Calibri" w:cs="Calibri"/>
                    <w:color w:val="000000"/>
                    <w:sz w:val="20"/>
                    <w:szCs w:val="20"/>
                    <w:lang w:eastAsia="ja-JP"/>
                  </w:rPr>
                </w:rPrChange>
              </w:rPr>
            </w:pPr>
            <w:ins w:id="29365" w:author="DuyNgo" w:date="2012-08-10T07:31:00Z">
              <w:r w:rsidRPr="00303364">
                <w:rPr>
                  <w:rFonts w:eastAsia="Times New Roman" w:cstheme="minorHAnsi"/>
                  <w:color w:val="000000"/>
                  <w:sz w:val="24"/>
                  <w:szCs w:val="24"/>
                  <w:lang w:eastAsia="ja-JP"/>
                  <w:rPrChange w:id="2936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36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368" w:author="DuyNgo" w:date="2012-08-10T07:31:00Z"/>
                <w:rFonts w:eastAsia="Times New Roman" w:cstheme="minorHAnsi"/>
                <w:color w:val="000000"/>
                <w:sz w:val="24"/>
                <w:szCs w:val="24"/>
                <w:lang w:eastAsia="ja-JP"/>
                <w:rPrChange w:id="29369" w:author="DuyNgo" w:date="2012-08-10T08:15:00Z">
                  <w:rPr>
                    <w:ins w:id="29370" w:author="DuyNgo" w:date="2012-08-10T07:31:00Z"/>
                    <w:rFonts w:ascii="Calibri" w:eastAsia="Times New Roman" w:hAnsi="Calibri" w:cs="Calibri"/>
                    <w:color w:val="000000"/>
                    <w:sz w:val="20"/>
                    <w:szCs w:val="20"/>
                    <w:lang w:eastAsia="ja-JP"/>
                  </w:rPr>
                </w:rPrChange>
              </w:rPr>
            </w:pPr>
            <w:ins w:id="29371" w:author="DuyNgo" w:date="2012-08-10T07:31:00Z">
              <w:r w:rsidRPr="00303364">
                <w:rPr>
                  <w:rFonts w:eastAsia="Times New Roman" w:cstheme="minorHAnsi"/>
                  <w:color w:val="000000"/>
                  <w:sz w:val="24"/>
                  <w:szCs w:val="24"/>
                  <w:lang w:eastAsia="ja-JP"/>
                  <w:rPrChange w:id="2937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37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374" w:author="DuyNgo" w:date="2012-08-10T07:31:00Z"/>
                <w:rFonts w:eastAsia="Times New Roman" w:cstheme="minorHAnsi"/>
                <w:color w:val="000000"/>
                <w:sz w:val="24"/>
                <w:szCs w:val="24"/>
                <w:lang w:eastAsia="ja-JP"/>
                <w:rPrChange w:id="29375" w:author="DuyNgo" w:date="2012-08-10T08:15:00Z">
                  <w:rPr>
                    <w:ins w:id="29376" w:author="DuyNgo" w:date="2012-08-10T07:31:00Z"/>
                    <w:rFonts w:ascii="Calibri" w:eastAsia="Times New Roman" w:hAnsi="Calibri" w:cs="Calibri"/>
                    <w:color w:val="000000"/>
                    <w:sz w:val="20"/>
                    <w:szCs w:val="20"/>
                    <w:lang w:eastAsia="ja-JP"/>
                  </w:rPr>
                </w:rPrChange>
              </w:rPr>
            </w:pPr>
            <w:ins w:id="29377" w:author="DuyNgo" w:date="2012-08-10T07:31:00Z">
              <w:r w:rsidRPr="00303364">
                <w:rPr>
                  <w:rFonts w:eastAsia="Times New Roman" w:cstheme="minorHAnsi"/>
                  <w:color w:val="000000"/>
                  <w:sz w:val="24"/>
                  <w:szCs w:val="24"/>
                  <w:lang w:eastAsia="ja-JP"/>
                  <w:rPrChange w:id="29378"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937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380" w:author="DuyNgo" w:date="2012-08-10T07:31:00Z"/>
                <w:rFonts w:eastAsia="Times New Roman" w:cstheme="minorHAnsi"/>
                <w:color w:val="000000"/>
                <w:sz w:val="24"/>
                <w:szCs w:val="24"/>
                <w:lang w:eastAsia="ja-JP"/>
                <w:rPrChange w:id="29381" w:author="DuyNgo" w:date="2012-08-10T08:15:00Z">
                  <w:rPr>
                    <w:ins w:id="29382" w:author="DuyNgo" w:date="2012-08-10T07:31:00Z"/>
                    <w:rFonts w:ascii="Calibri" w:eastAsia="Times New Roman" w:hAnsi="Calibri" w:cs="Calibri"/>
                    <w:color w:val="000000"/>
                    <w:sz w:val="20"/>
                    <w:szCs w:val="20"/>
                    <w:lang w:eastAsia="ja-JP"/>
                  </w:rPr>
                </w:rPrChange>
              </w:rPr>
            </w:pPr>
            <w:proofErr w:type="spellStart"/>
            <w:ins w:id="29383" w:author="DuyNgo" w:date="2012-08-10T07:31:00Z">
              <w:r w:rsidRPr="00303364">
                <w:rPr>
                  <w:rFonts w:eastAsia="Times New Roman" w:cstheme="minorHAnsi"/>
                  <w:color w:val="000000"/>
                  <w:sz w:val="24"/>
                  <w:szCs w:val="24"/>
                  <w:lang w:eastAsia="ja-JP"/>
                  <w:rPrChange w:id="2938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38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386" w:author="DuyNgo" w:date="2012-08-10T07:31:00Z"/>
                <w:rFonts w:eastAsia="Times New Roman" w:cstheme="minorHAnsi"/>
                <w:color w:val="000000"/>
                <w:sz w:val="24"/>
                <w:szCs w:val="24"/>
                <w:lang w:eastAsia="ja-JP"/>
                <w:rPrChange w:id="29387" w:author="DuyNgo" w:date="2012-08-10T08:15:00Z">
                  <w:rPr>
                    <w:ins w:id="29388" w:author="DuyNgo" w:date="2012-08-10T07:31:00Z"/>
                    <w:rFonts w:ascii="Calibri" w:eastAsia="Times New Roman" w:hAnsi="Calibri" w:cs="Calibri"/>
                    <w:color w:val="000000"/>
                    <w:sz w:val="20"/>
                    <w:szCs w:val="20"/>
                    <w:lang w:eastAsia="ja-JP"/>
                  </w:rPr>
                </w:rPrChange>
              </w:rPr>
            </w:pPr>
            <w:ins w:id="29389" w:author="DuyNgo" w:date="2012-08-10T07:31:00Z">
              <w:r w:rsidRPr="00303364">
                <w:rPr>
                  <w:rFonts w:eastAsia="Times New Roman" w:cstheme="minorHAnsi"/>
                  <w:color w:val="000000"/>
                  <w:sz w:val="24"/>
                  <w:szCs w:val="24"/>
                  <w:lang w:eastAsia="ja-JP"/>
                  <w:rPrChange w:id="2939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391"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9392" w:author="DuyNgo" w:date="2012-08-10T08:15:00Z">
                    <w:rPr>
                      <w:rFonts w:ascii="Calibri" w:eastAsia="Times New Roman" w:hAnsi="Calibri" w:cs="Calibri"/>
                      <w:b/>
                      <w:bCs/>
                      <w:color w:val="000000"/>
                      <w:sz w:val="28"/>
                      <w:szCs w:val="28"/>
                      <w:lang w:eastAsia="ja-JP"/>
                    </w:rPr>
                  </w:rPrChange>
                </w:rPr>
                <w:t xml:space="preserve">] In screen "Create Project", no process </w:t>
              </w:r>
              <w:proofErr w:type="spellStart"/>
              <w:r w:rsidRPr="00303364">
                <w:rPr>
                  <w:rFonts w:eastAsia="Times New Roman" w:cstheme="minorHAnsi"/>
                  <w:color w:val="000000"/>
                  <w:sz w:val="24"/>
                  <w:szCs w:val="24"/>
                  <w:lang w:eastAsia="ja-JP"/>
                  <w:rPrChange w:id="29393" w:author="DuyNgo" w:date="2012-08-10T08:15:00Z">
                    <w:rPr>
                      <w:rFonts w:ascii="Calibri" w:eastAsia="Times New Roman" w:hAnsi="Calibri" w:cs="Calibri"/>
                      <w:b/>
                      <w:bCs/>
                      <w:color w:val="000000"/>
                      <w:sz w:val="28"/>
                      <w:szCs w:val="28"/>
                      <w:lang w:eastAsia="ja-JP"/>
                    </w:rPr>
                  </w:rPrChange>
                </w:rPr>
                <w:t>escapse</w:t>
              </w:r>
              <w:proofErr w:type="spellEnd"/>
              <w:r w:rsidRPr="00303364">
                <w:rPr>
                  <w:rFonts w:eastAsia="Times New Roman" w:cstheme="minorHAnsi"/>
                  <w:color w:val="000000"/>
                  <w:sz w:val="24"/>
                  <w:szCs w:val="24"/>
                  <w:lang w:eastAsia="ja-JP"/>
                  <w:rPrChange w:id="29394" w:author="DuyNgo" w:date="2012-08-10T08:15:00Z">
                    <w:rPr>
                      <w:rFonts w:ascii="Calibri" w:eastAsia="Times New Roman" w:hAnsi="Calibri" w:cs="Calibri"/>
                      <w:b/>
                      <w:bCs/>
                      <w:color w:val="000000"/>
                      <w:sz w:val="28"/>
                      <w:szCs w:val="28"/>
                      <w:lang w:eastAsia="ja-JP"/>
                    </w:rPr>
                  </w:rPrChange>
                </w:rPr>
                <w:t xml:space="preserve"> HTML character</w:t>
              </w:r>
            </w:ins>
          </w:p>
        </w:tc>
      </w:tr>
      <w:tr w:rsidR="00E13723" w:rsidRPr="00303364" w:rsidTr="00E13723">
        <w:trPr>
          <w:trHeight w:val="300"/>
          <w:ins w:id="29395" w:author="DuyNgo" w:date="2012-08-10T07:31:00Z"/>
          <w:trPrChange w:id="2939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39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398" w:author="DuyNgo" w:date="2012-08-10T07:31:00Z"/>
                <w:rFonts w:eastAsia="Times New Roman" w:cstheme="minorHAnsi"/>
                <w:color w:val="000000"/>
                <w:sz w:val="24"/>
                <w:szCs w:val="24"/>
                <w:lang w:eastAsia="ja-JP"/>
                <w:rPrChange w:id="29399" w:author="DuyNgo" w:date="2012-08-10T08:15:00Z">
                  <w:rPr>
                    <w:ins w:id="29400" w:author="DuyNgo" w:date="2012-08-10T07:31:00Z"/>
                    <w:rFonts w:ascii="Calibri" w:eastAsia="Times New Roman" w:hAnsi="Calibri" w:cs="Calibri"/>
                    <w:color w:val="000000"/>
                    <w:lang w:eastAsia="ja-JP"/>
                  </w:rPr>
                </w:rPrChange>
              </w:rPr>
            </w:pPr>
            <w:ins w:id="29401" w:author="DuyNgo" w:date="2012-08-10T07:31:00Z">
              <w:r w:rsidRPr="00303364">
                <w:rPr>
                  <w:rFonts w:eastAsia="Times New Roman" w:cstheme="minorHAnsi"/>
                  <w:color w:val="000000"/>
                  <w:sz w:val="24"/>
                  <w:szCs w:val="24"/>
                  <w:lang w:eastAsia="ja-JP"/>
                  <w:rPrChange w:id="29402" w:author="DuyNgo" w:date="2012-08-10T08:15:00Z">
                    <w:rPr>
                      <w:rFonts w:ascii="Calibri" w:eastAsia="Times New Roman" w:hAnsi="Calibri" w:cs="Calibri"/>
                      <w:b/>
                      <w:bCs/>
                      <w:color w:val="000000"/>
                      <w:sz w:val="28"/>
                      <w:szCs w:val="28"/>
                      <w:lang w:eastAsia="ja-JP"/>
                    </w:rPr>
                  </w:rPrChange>
                </w:rPr>
                <w:t>39</w:t>
              </w:r>
            </w:ins>
          </w:p>
        </w:tc>
        <w:tc>
          <w:tcPr>
            <w:tcW w:w="862" w:type="dxa"/>
            <w:tcBorders>
              <w:top w:val="nil"/>
              <w:left w:val="nil"/>
              <w:bottom w:val="nil"/>
              <w:right w:val="nil"/>
            </w:tcBorders>
            <w:shd w:val="clear" w:color="auto" w:fill="auto"/>
            <w:noWrap/>
            <w:vAlign w:val="bottom"/>
            <w:hideMark/>
            <w:tcPrChange w:id="2940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404" w:author="DuyNgo" w:date="2012-08-10T07:31:00Z"/>
                <w:rFonts w:eastAsia="Times New Roman" w:cstheme="minorHAnsi"/>
                <w:color w:val="000000"/>
                <w:sz w:val="24"/>
                <w:szCs w:val="24"/>
                <w:lang w:eastAsia="ja-JP"/>
                <w:rPrChange w:id="29405" w:author="DuyNgo" w:date="2012-08-10T08:15:00Z">
                  <w:rPr>
                    <w:ins w:id="29406" w:author="DuyNgo" w:date="2012-08-10T07:31:00Z"/>
                    <w:rFonts w:ascii="Calibri" w:eastAsia="Times New Roman" w:hAnsi="Calibri" w:cs="Calibri"/>
                    <w:color w:val="000000"/>
                    <w:sz w:val="20"/>
                    <w:szCs w:val="20"/>
                    <w:lang w:eastAsia="ja-JP"/>
                  </w:rPr>
                </w:rPrChange>
              </w:rPr>
            </w:pPr>
            <w:ins w:id="29407" w:author="DuyNgo" w:date="2012-08-10T07:31:00Z">
              <w:r w:rsidRPr="00303364">
                <w:rPr>
                  <w:rFonts w:eastAsia="Times New Roman" w:cstheme="minorHAnsi"/>
                  <w:color w:val="000000"/>
                  <w:sz w:val="24"/>
                  <w:szCs w:val="24"/>
                  <w:lang w:eastAsia="ja-JP"/>
                  <w:rPrChange w:id="2940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40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410" w:author="DuyNgo" w:date="2012-08-10T07:31:00Z"/>
                <w:rFonts w:eastAsia="Times New Roman" w:cstheme="minorHAnsi"/>
                <w:color w:val="000000"/>
                <w:sz w:val="24"/>
                <w:szCs w:val="24"/>
                <w:lang w:eastAsia="ja-JP"/>
                <w:rPrChange w:id="29411" w:author="DuyNgo" w:date="2012-08-10T08:15:00Z">
                  <w:rPr>
                    <w:ins w:id="29412" w:author="DuyNgo" w:date="2012-08-10T07:31:00Z"/>
                    <w:rFonts w:ascii="Calibri" w:eastAsia="Times New Roman" w:hAnsi="Calibri" w:cs="Calibri"/>
                    <w:color w:val="000000"/>
                    <w:sz w:val="20"/>
                    <w:szCs w:val="20"/>
                    <w:lang w:eastAsia="ja-JP"/>
                  </w:rPr>
                </w:rPrChange>
              </w:rPr>
            </w:pPr>
            <w:ins w:id="29413" w:author="DuyNgo" w:date="2012-08-10T07:31:00Z">
              <w:r w:rsidRPr="00303364">
                <w:rPr>
                  <w:rFonts w:eastAsia="Times New Roman" w:cstheme="minorHAnsi"/>
                  <w:color w:val="000000"/>
                  <w:sz w:val="24"/>
                  <w:szCs w:val="24"/>
                  <w:lang w:eastAsia="ja-JP"/>
                  <w:rPrChange w:id="29414"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2941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416" w:author="DuyNgo" w:date="2012-08-10T07:31:00Z"/>
                <w:rFonts w:eastAsia="Times New Roman" w:cstheme="minorHAnsi"/>
                <w:color w:val="000000"/>
                <w:sz w:val="24"/>
                <w:szCs w:val="24"/>
                <w:lang w:eastAsia="ja-JP"/>
                <w:rPrChange w:id="29417" w:author="DuyNgo" w:date="2012-08-10T08:15:00Z">
                  <w:rPr>
                    <w:ins w:id="29418" w:author="DuyNgo" w:date="2012-08-10T07:31:00Z"/>
                    <w:rFonts w:ascii="Calibri" w:eastAsia="Times New Roman" w:hAnsi="Calibri" w:cs="Calibri"/>
                    <w:color w:val="000000"/>
                    <w:sz w:val="20"/>
                    <w:szCs w:val="20"/>
                    <w:lang w:eastAsia="ja-JP"/>
                  </w:rPr>
                </w:rPrChange>
              </w:rPr>
            </w:pPr>
            <w:ins w:id="29419" w:author="DuyNgo" w:date="2012-08-10T07:31:00Z">
              <w:r w:rsidRPr="00303364">
                <w:rPr>
                  <w:rFonts w:eastAsia="Times New Roman" w:cstheme="minorHAnsi"/>
                  <w:color w:val="000000"/>
                  <w:sz w:val="24"/>
                  <w:szCs w:val="24"/>
                  <w:lang w:eastAsia="ja-JP"/>
                  <w:rPrChange w:id="2942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942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422" w:author="DuyNgo" w:date="2012-08-10T07:31:00Z"/>
                <w:rFonts w:eastAsia="Times New Roman" w:cstheme="minorHAnsi"/>
                <w:color w:val="000000"/>
                <w:sz w:val="24"/>
                <w:szCs w:val="24"/>
                <w:lang w:eastAsia="ja-JP"/>
                <w:rPrChange w:id="29423" w:author="DuyNgo" w:date="2012-08-10T08:15:00Z">
                  <w:rPr>
                    <w:ins w:id="29424" w:author="DuyNgo" w:date="2012-08-10T07:31:00Z"/>
                    <w:rFonts w:ascii="Calibri" w:eastAsia="Times New Roman" w:hAnsi="Calibri" w:cs="Calibri"/>
                    <w:color w:val="000000"/>
                    <w:sz w:val="20"/>
                    <w:szCs w:val="20"/>
                    <w:lang w:eastAsia="ja-JP"/>
                  </w:rPr>
                </w:rPrChange>
              </w:rPr>
            </w:pPr>
            <w:proofErr w:type="spellStart"/>
            <w:ins w:id="29425" w:author="DuyNgo" w:date="2012-08-10T07:31:00Z">
              <w:r w:rsidRPr="00303364">
                <w:rPr>
                  <w:rFonts w:eastAsia="Times New Roman" w:cstheme="minorHAnsi"/>
                  <w:color w:val="000000"/>
                  <w:sz w:val="24"/>
                  <w:szCs w:val="24"/>
                  <w:lang w:eastAsia="ja-JP"/>
                  <w:rPrChange w:id="2942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42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428" w:author="DuyNgo" w:date="2012-08-10T07:31:00Z"/>
                <w:rFonts w:eastAsia="Times New Roman" w:cstheme="minorHAnsi"/>
                <w:color w:val="000000"/>
                <w:sz w:val="24"/>
                <w:szCs w:val="24"/>
                <w:lang w:eastAsia="ja-JP"/>
                <w:rPrChange w:id="29429" w:author="DuyNgo" w:date="2012-08-10T08:15:00Z">
                  <w:rPr>
                    <w:ins w:id="29430" w:author="DuyNgo" w:date="2012-08-10T07:31:00Z"/>
                    <w:rFonts w:ascii="Calibri" w:eastAsia="Times New Roman" w:hAnsi="Calibri" w:cs="Calibri"/>
                    <w:color w:val="000000"/>
                    <w:sz w:val="20"/>
                    <w:szCs w:val="20"/>
                    <w:lang w:eastAsia="ja-JP"/>
                  </w:rPr>
                </w:rPrChange>
              </w:rPr>
            </w:pPr>
            <w:ins w:id="29431" w:author="DuyNgo" w:date="2012-08-10T07:31:00Z">
              <w:r w:rsidRPr="00303364">
                <w:rPr>
                  <w:rFonts w:eastAsia="Times New Roman" w:cstheme="minorHAnsi"/>
                  <w:color w:val="000000"/>
                  <w:sz w:val="24"/>
                  <w:szCs w:val="24"/>
                  <w:lang w:eastAsia="ja-JP"/>
                  <w:rPrChange w:id="2943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433"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9434" w:author="DuyNgo" w:date="2012-08-10T08:15:00Z">
                    <w:rPr>
                      <w:rFonts w:ascii="Calibri" w:eastAsia="Times New Roman" w:hAnsi="Calibri" w:cs="Calibri"/>
                      <w:b/>
                      <w:bCs/>
                      <w:color w:val="000000"/>
                      <w:sz w:val="28"/>
                      <w:szCs w:val="28"/>
                      <w:lang w:eastAsia="ja-JP"/>
                    </w:rPr>
                  </w:rPrChange>
                </w:rPr>
                <w:t>] Existing projects are not displayed in the Home screen</w:t>
              </w:r>
            </w:ins>
          </w:p>
        </w:tc>
      </w:tr>
      <w:tr w:rsidR="00E13723" w:rsidRPr="00303364" w:rsidTr="00E13723">
        <w:trPr>
          <w:trHeight w:val="300"/>
          <w:ins w:id="29435" w:author="DuyNgo" w:date="2012-08-10T07:31:00Z"/>
          <w:trPrChange w:id="2943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43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438" w:author="DuyNgo" w:date="2012-08-10T07:31:00Z"/>
                <w:rFonts w:eastAsia="Times New Roman" w:cstheme="minorHAnsi"/>
                <w:color w:val="000000"/>
                <w:sz w:val="24"/>
                <w:szCs w:val="24"/>
                <w:lang w:eastAsia="ja-JP"/>
                <w:rPrChange w:id="29439" w:author="DuyNgo" w:date="2012-08-10T08:15:00Z">
                  <w:rPr>
                    <w:ins w:id="29440" w:author="DuyNgo" w:date="2012-08-10T07:31:00Z"/>
                    <w:rFonts w:ascii="Calibri" w:eastAsia="Times New Roman" w:hAnsi="Calibri" w:cs="Calibri"/>
                    <w:color w:val="000000"/>
                    <w:lang w:eastAsia="ja-JP"/>
                  </w:rPr>
                </w:rPrChange>
              </w:rPr>
            </w:pPr>
            <w:ins w:id="29441" w:author="DuyNgo" w:date="2012-08-10T07:31:00Z">
              <w:r w:rsidRPr="00303364">
                <w:rPr>
                  <w:rFonts w:eastAsia="Times New Roman" w:cstheme="minorHAnsi"/>
                  <w:color w:val="000000"/>
                  <w:sz w:val="24"/>
                  <w:szCs w:val="24"/>
                  <w:lang w:eastAsia="ja-JP"/>
                  <w:rPrChange w:id="29442" w:author="DuyNgo" w:date="2012-08-10T08:15:00Z">
                    <w:rPr>
                      <w:rFonts w:ascii="Calibri" w:eastAsia="Times New Roman" w:hAnsi="Calibri" w:cs="Calibri"/>
                      <w:b/>
                      <w:bCs/>
                      <w:color w:val="000000"/>
                      <w:sz w:val="28"/>
                      <w:szCs w:val="28"/>
                      <w:lang w:eastAsia="ja-JP"/>
                    </w:rPr>
                  </w:rPrChange>
                </w:rPr>
                <w:t>40</w:t>
              </w:r>
            </w:ins>
          </w:p>
        </w:tc>
        <w:tc>
          <w:tcPr>
            <w:tcW w:w="862" w:type="dxa"/>
            <w:tcBorders>
              <w:top w:val="nil"/>
              <w:left w:val="nil"/>
              <w:bottom w:val="nil"/>
              <w:right w:val="nil"/>
            </w:tcBorders>
            <w:shd w:val="clear" w:color="auto" w:fill="auto"/>
            <w:noWrap/>
            <w:vAlign w:val="bottom"/>
            <w:hideMark/>
            <w:tcPrChange w:id="2944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444" w:author="DuyNgo" w:date="2012-08-10T07:31:00Z"/>
                <w:rFonts w:eastAsia="Times New Roman" w:cstheme="minorHAnsi"/>
                <w:color w:val="000000"/>
                <w:sz w:val="24"/>
                <w:szCs w:val="24"/>
                <w:lang w:eastAsia="ja-JP"/>
                <w:rPrChange w:id="29445" w:author="DuyNgo" w:date="2012-08-10T08:15:00Z">
                  <w:rPr>
                    <w:ins w:id="29446" w:author="DuyNgo" w:date="2012-08-10T07:31:00Z"/>
                    <w:rFonts w:ascii="Calibri" w:eastAsia="Times New Roman" w:hAnsi="Calibri" w:cs="Calibri"/>
                    <w:color w:val="000000"/>
                    <w:sz w:val="20"/>
                    <w:szCs w:val="20"/>
                    <w:lang w:eastAsia="ja-JP"/>
                  </w:rPr>
                </w:rPrChange>
              </w:rPr>
            </w:pPr>
            <w:ins w:id="29447" w:author="DuyNgo" w:date="2012-08-10T07:31:00Z">
              <w:r w:rsidRPr="00303364">
                <w:rPr>
                  <w:rFonts w:eastAsia="Times New Roman" w:cstheme="minorHAnsi"/>
                  <w:color w:val="000000"/>
                  <w:sz w:val="24"/>
                  <w:szCs w:val="24"/>
                  <w:lang w:eastAsia="ja-JP"/>
                  <w:rPrChange w:id="2944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44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450" w:author="DuyNgo" w:date="2012-08-10T07:31:00Z"/>
                <w:rFonts w:eastAsia="Times New Roman" w:cstheme="minorHAnsi"/>
                <w:color w:val="000000"/>
                <w:sz w:val="24"/>
                <w:szCs w:val="24"/>
                <w:lang w:eastAsia="ja-JP"/>
                <w:rPrChange w:id="29451" w:author="DuyNgo" w:date="2012-08-10T08:15:00Z">
                  <w:rPr>
                    <w:ins w:id="29452" w:author="DuyNgo" w:date="2012-08-10T07:31:00Z"/>
                    <w:rFonts w:ascii="Calibri" w:eastAsia="Times New Roman" w:hAnsi="Calibri" w:cs="Calibri"/>
                    <w:color w:val="000000"/>
                    <w:sz w:val="20"/>
                    <w:szCs w:val="20"/>
                    <w:lang w:eastAsia="ja-JP"/>
                  </w:rPr>
                </w:rPrChange>
              </w:rPr>
            </w:pPr>
            <w:ins w:id="29453" w:author="DuyNgo" w:date="2012-08-10T07:31:00Z">
              <w:r w:rsidRPr="00303364">
                <w:rPr>
                  <w:rFonts w:eastAsia="Times New Roman" w:cstheme="minorHAnsi"/>
                  <w:color w:val="000000"/>
                  <w:sz w:val="24"/>
                  <w:szCs w:val="24"/>
                  <w:lang w:eastAsia="ja-JP"/>
                  <w:rPrChange w:id="2945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45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456" w:author="DuyNgo" w:date="2012-08-10T07:31:00Z"/>
                <w:rFonts w:eastAsia="Times New Roman" w:cstheme="minorHAnsi"/>
                <w:color w:val="000000"/>
                <w:sz w:val="24"/>
                <w:szCs w:val="24"/>
                <w:lang w:eastAsia="ja-JP"/>
                <w:rPrChange w:id="29457" w:author="DuyNgo" w:date="2012-08-10T08:15:00Z">
                  <w:rPr>
                    <w:ins w:id="29458" w:author="DuyNgo" w:date="2012-08-10T07:31:00Z"/>
                    <w:rFonts w:ascii="Calibri" w:eastAsia="Times New Roman" w:hAnsi="Calibri" w:cs="Calibri"/>
                    <w:color w:val="000000"/>
                    <w:sz w:val="20"/>
                    <w:szCs w:val="20"/>
                    <w:lang w:eastAsia="ja-JP"/>
                  </w:rPr>
                </w:rPrChange>
              </w:rPr>
            </w:pPr>
            <w:ins w:id="29459" w:author="DuyNgo" w:date="2012-08-10T07:31:00Z">
              <w:r w:rsidRPr="00303364">
                <w:rPr>
                  <w:rFonts w:eastAsia="Times New Roman" w:cstheme="minorHAnsi"/>
                  <w:color w:val="000000"/>
                  <w:sz w:val="24"/>
                  <w:szCs w:val="24"/>
                  <w:lang w:eastAsia="ja-JP"/>
                  <w:rPrChange w:id="2946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946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462" w:author="DuyNgo" w:date="2012-08-10T07:31:00Z"/>
                <w:rFonts w:eastAsia="Times New Roman" w:cstheme="minorHAnsi"/>
                <w:color w:val="000000"/>
                <w:sz w:val="24"/>
                <w:szCs w:val="24"/>
                <w:lang w:eastAsia="ja-JP"/>
                <w:rPrChange w:id="29463" w:author="DuyNgo" w:date="2012-08-10T08:15:00Z">
                  <w:rPr>
                    <w:ins w:id="29464" w:author="DuyNgo" w:date="2012-08-10T07:31:00Z"/>
                    <w:rFonts w:ascii="Calibri" w:eastAsia="Times New Roman" w:hAnsi="Calibri" w:cs="Calibri"/>
                    <w:color w:val="000000"/>
                    <w:sz w:val="20"/>
                    <w:szCs w:val="20"/>
                    <w:lang w:eastAsia="ja-JP"/>
                  </w:rPr>
                </w:rPrChange>
              </w:rPr>
            </w:pPr>
            <w:ins w:id="29465" w:author="DuyNgo" w:date="2012-08-10T07:31:00Z">
              <w:r w:rsidRPr="00303364">
                <w:rPr>
                  <w:rFonts w:eastAsia="Times New Roman" w:cstheme="minorHAnsi"/>
                  <w:color w:val="000000"/>
                  <w:sz w:val="24"/>
                  <w:szCs w:val="24"/>
                  <w:lang w:eastAsia="ja-JP"/>
                  <w:rPrChange w:id="29466"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2946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468" w:author="DuyNgo" w:date="2012-08-10T07:31:00Z"/>
                <w:rFonts w:eastAsia="Times New Roman" w:cstheme="minorHAnsi"/>
                <w:color w:val="000000"/>
                <w:sz w:val="24"/>
                <w:szCs w:val="24"/>
                <w:lang w:eastAsia="ja-JP"/>
                <w:rPrChange w:id="29469" w:author="DuyNgo" w:date="2012-08-10T08:15:00Z">
                  <w:rPr>
                    <w:ins w:id="29470" w:author="DuyNgo" w:date="2012-08-10T07:31:00Z"/>
                    <w:rFonts w:ascii="Calibri" w:eastAsia="Times New Roman" w:hAnsi="Calibri" w:cs="Calibri"/>
                    <w:color w:val="000000"/>
                    <w:sz w:val="20"/>
                    <w:szCs w:val="20"/>
                    <w:lang w:eastAsia="ja-JP"/>
                  </w:rPr>
                </w:rPrChange>
              </w:rPr>
            </w:pPr>
            <w:ins w:id="29471" w:author="DuyNgo" w:date="2012-08-10T07:31:00Z">
              <w:r w:rsidRPr="00303364">
                <w:rPr>
                  <w:rFonts w:eastAsia="Times New Roman" w:cstheme="minorHAnsi"/>
                  <w:color w:val="000000"/>
                  <w:sz w:val="24"/>
                  <w:szCs w:val="24"/>
                  <w:lang w:eastAsia="ja-JP"/>
                  <w:rPrChange w:id="2947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473"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29474" w:author="DuyNgo" w:date="2012-08-10T08:15:00Z">
                    <w:rPr>
                      <w:rFonts w:ascii="Calibri" w:eastAsia="Times New Roman" w:hAnsi="Calibri" w:cs="Calibri"/>
                      <w:b/>
                      <w:bCs/>
                      <w:color w:val="000000"/>
                      <w:sz w:val="28"/>
                      <w:szCs w:val="28"/>
                      <w:lang w:eastAsia="ja-JP"/>
                    </w:rPr>
                  </w:rPrChange>
                </w:rPr>
                <w:t xml:space="preserve">] CSS does not fit when deploy to </w:t>
              </w:r>
              <w:proofErr w:type="spellStart"/>
              <w:r w:rsidRPr="00303364">
                <w:rPr>
                  <w:rFonts w:eastAsia="Times New Roman" w:cstheme="minorHAnsi"/>
                  <w:color w:val="000000"/>
                  <w:sz w:val="24"/>
                  <w:szCs w:val="24"/>
                  <w:lang w:eastAsia="ja-JP"/>
                  <w:rPrChange w:id="29475" w:author="DuyNgo" w:date="2012-08-10T08:15:00Z">
                    <w:rPr>
                      <w:rFonts w:ascii="Calibri" w:eastAsia="Times New Roman" w:hAnsi="Calibri" w:cs="Calibri"/>
                      <w:b/>
                      <w:bCs/>
                      <w:color w:val="000000"/>
                      <w:sz w:val="28"/>
                      <w:szCs w:val="28"/>
                      <w:lang w:eastAsia="ja-JP"/>
                    </w:rPr>
                  </w:rPrChange>
                </w:rPr>
                <w:t>uPortal</w:t>
              </w:r>
              <w:proofErr w:type="spellEnd"/>
            </w:ins>
          </w:p>
        </w:tc>
      </w:tr>
      <w:tr w:rsidR="00E13723" w:rsidRPr="00303364" w:rsidTr="00E13723">
        <w:trPr>
          <w:trHeight w:val="300"/>
          <w:ins w:id="29476" w:author="DuyNgo" w:date="2012-08-10T07:31:00Z"/>
          <w:trPrChange w:id="2947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47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479" w:author="DuyNgo" w:date="2012-08-10T07:31:00Z"/>
                <w:rFonts w:eastAsia="Times New Roman" w:cstheme="minorHAnsi"/>
                <w:color w:val="000000"/>
                <w:sz w:val="24"/>
                <w:szCs w:val="24"/>
                <w:lang w:eastAsia="ja-JP"/>
                <w:rPrChange w:id="29480" w:author="DuyNgo" w:date="2012-08-10T08:15:00Z">
                  <w:rPr>
                    <w:ins w:id="29481" w:author="DuyNgo" w:date="2012-08-10T07:31:00Z"/>
                    <w:rFonts w:ascii="Calibri" w:eastAsia="Times New Roman" w:hAnsi="Calibri" w:cs="Calibri"/>
                    <w:color w:val="000000"/>
                    <w:lang w:eastAsia="ja-JP"/>
                  </w:rPr>
                </w:rPrChange>
              </w:rPr>
            </w:pPr>
            <w:ins w:id="29482" w:author="DuyNgo" w:date="2012-08-10T07:31:00Z">
              <w:r w:rsidRPr="00303364">
                <w:rPr>
                  <w:rFonts w:eastAsia="Times New Roman" w:cstheme="minorHAnsi"/>
                  <w:color w:val="000000"/>
                  <w:sz w:val="24"/>
                  <w:szCs w:val="24"/>
                  <w:lang w:eastAsia="ja-JP"/>
                  <w:rPrChange w:id="29483" w:author="DuyNgo" w:date="2012-08-10T08:15:00Z">
                    <w:rPr>
                      <w:rFonts w:ascii="Calibri" w:eastAsia="Times New Roman" w:hAnsi="Calibri" w:cs="Calibri"/>
                      <w:b/>
                      <w:bCs/>
                      <w:color w:val="000000"/>
                      <w:sz w:val="28"/>
                      <w:szCs w:val="28"/>
                      <w:lang w:eastAsia="ja-JP"/>
                    </w:rPr>
                  </w:rPrChange>
                </w:rPr>
                <w:t>41</w:t>
              </w:r>
            </w:ins>
          </w:p>
        </w:tc>
        <w:tc>
          <w:tcPr>
            <w:tcW w:w="862" w:type="dxa"/>
            <w:tcBorders>
              <w:top w:val="nil"/>
              <w:left w:val="nil"/>
              <w:bottom w:val="nil"/>
              <w:right w:val="nil"/>
            </w:tcBorders>
            <w:shd w:val="clear" w:color="auto" w:fill="auto"/>
            <w:noWrap/>
            <w:vAlign w:val="bottom"/>
            <w:hideMark/>
            <w:tcPrChange w:id="2948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485" w:author="DuyNgo" w:date="2012-08-10T07:31:00Z"/>
                <w:rFonts w:eastAsia="Times New Roman" w:cstheme="minorHAnsi"/>
                <w:color w:val="000000"/>
                <w:sz w:val="24"/>
                <w:szCs w:val="24"/>
                <w:lang w:eastAsia="ja-JP"/>
                <w:rPrChange w:id="29486" w:author="DuyNgo" w:date="2012-08-10T08:15:00Z">
                  <w:rPr>
                    <w:ins w:id="29487" w:author="DuyNgo" w:date="2012-08-10T07:31:00Z"/>
                    <w:rFonts w:ascii="Calibri" w:eastAsia="Times New Roman" w:hAnsi="Calibri" w:cs="Calibri"/>
                    <w:color w:val="000000"/>
                    <w:sz w:val="20"/>
                    <w:szCs w:val="20"/>
                    <w:lang w:eastAsia="ja-JP"/>
                  </w:rPr>
                </w:rPrChange>
              </w:rPr>
            </w:pPr>
            <w:ins w:id="29488" w:author="DuyNgo" w:date="2012-08-10T07:31:00Z">
              <w:r w:rsidRPr="00303364">
                <w:rPr>
                  <w:rFonts w:eastAsia="Times New Roman" w:cstheme="minorHAnsi"/>
                  <w:color w:val="000000"/>
                  <w:sz w:val="24"/>
                  <w:szCs w:val="24"/>
                  <w:lang w:eastAsia="ja-JP"/>
                  <w:rPrChange w:id="2948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49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491" w:author="DuyNgo" w:date="2012-08-10T07:31:00Z"/>
                <w:rFonts w:eastAsia="Times New Roman" w:cstheme="minorHAnsi"/>
                <w:color w:val="000000"/>
                <w:sz w:val="24"/>
                <w:szCs w:val="24"/>
                <w:lang w:eastAsia="ja-JP"/>
                <w:rPrChange w:id="29492" w:author="DuyNgo" w:date="2012-08-10T08:15:00Z">
                  <w:rPr>
                    <w:ins w:id="29493" w:author="DuyNgo" w:date="2012-08-10T07:31:00Z"/>
                    <w:rFonts w:ascii="Calibri" w:eastAsia="Times New Roman" w:hAnsi="Calibri" w:cs="Calibri"/>
                    <w:color w:val="000000"/>
                    <w:sz w:val="20"/>
                    <w:szCs w:val="20"/>
                    <w:lang w:eastAsia="ja-JP"/>
                  </w:rPr>
                </w:rPrChange>
              </w:rPr>
            </w:pPr>
            <w:ins w:id="29494" w:author="DuyNgo" w:date="2012-08-10T07:31:00Z">
              <w:r w:rsidRPr="00303364">
                <w:rPr>
                  <w:rFonts w:eastAsia="Times New Roman" w:cstheme="minorHAnsi"/>
                  <w:color w:val="000000"/>
                  <w:sz w:val="24"/>
                  <w:szCs w:val="24"/>
                  <w:lang w:eastAsia="ja-JP"/>
                  <w:rPrChange w:id="2949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49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497" w:author="DuyNgo" w:date="2012-08-10T07:31:00Z"/>
                <w:rFonts w:eastAsia="Times New Roman" w:cstheme="minorHAnsi"/>
                <w:color w:val="000000"/>
                <w:sz w:val="24"/>
                <w:szCs w:val="24"/>
                <w:lang w:eastAsia="ja-JP"/>
                <w:rPrChange w:id="29498" w:author="DuyNgo" w:date="2012-08-10T08:15:00Z">
                  <w:rPr>
                    <w:ins w:id="29499" w:author="DuyNgo" w:date="2012-08-10T07:31:00Z"/>
                    <w:rFonts w:ascii="Calibri" w:eastAsia="Times New Roman" w:hAnsi="Calibri" w:cs="Calibri"/>
                    <w:color w:val="000000"/>
                    <w:sz w:val="20"/>
                    <w:szCs w:val="20"/>
                    <w:lang w:eastAsia="ja-JP"/>
                  </w:rPr>
                </w:rPrChange>
              </w:rPr>
            </w:pPr>
            <w:ins w:id="29500" w:author="DuyNgo" w:date="2012-08-10T07:31:00Z">
              <w:r w:rsidRPr="00303364">
                <w:rPr>
                  <w:rFonts w:eastAsia="Times New Roman" w:cstheme="minorHAnsi"/>
                  <w:color w:val="000000"/>
                  <w:sz w:val="24"/>
                  <w:szCs w:val="24"/>
                  <w:lang w:eastAsia="ja-JP"/>
                  <w:rPrChange w:id="2950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950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503" w:author="DuyNgo" w:date="2012-08-10T07:31:00Z"/>
                <w:rFonts w:eastAsia="Times New Roman" w:cstheme="minorHAnsi"/>
                <w:color w:val="000000"/>
                <w:sz w:val="24"/>
                <w:szCs w:val="24"/>
                <w:lang w:eastAsia="ja-JP"/>
                <w:rPrChange w:id="29504" w:author="DuyNgo" w:date="2012-08-10T08:15:00Z">
                  <w:rPr>
                    <w:ins w:id="29505" w:author="DuyNgo" w:date="2012-08-10T07:31:00Z"/>
                    <w:rFonts w:ascii="Calibri" w:eastAsia="Times New Roman" w:hAnsi="Calibri" w:cs="Calibri"/>
                    <w:color w:val="000000"/>
                    <w:sz w:val="20"/>
                    <w:szCs w:val="20"/>
                    <w:lang w:eastAsia="ja-JP"/>
                  </w:rPr>
                </w:rPrChange>
              </w:rPr>
            </w:pPr>
            <w:ins w:id="29506" w:author="DuyNgo" w:date="2012-08-10T07:31:00Z">
              <w:r w:rsidRPr="00303364">
                <w:rPr>
                  <w:rFonts w:eastAsia="Times New Roman" w:cstheme="minorHAnsi"/>
                  <w:color w:val="000000"/>
                  <w:sz w:val="24"/>
                  <w:szCs w:val="24"/>
                  <w:lang w:eastAsia="ja-JP"/>
                  <w:rPrChange w:id="29507"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2950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509" w:author="DuyNgo" w:date="2012-08-10T07:31:00Z"/>
                <w:rFonts w:eastAsia="Times New Roman" w:cstheme="minorHAnsi"/>
                <w:color w:val="000000"/>
                <w:sz w:val="24"/>
                <w:szCs w:val="24"/>
                <w:lang w:eastAsia="ja-JP"/>
                <w:rPrChange w:id="29510" w:author="DuyNgo" w:date="2012-08-10T08:15:00Z">
                  <w:rPr>
                    <w:ins w:id="29511" w:author="DuyNgo" w:date="2012-08-10T07:31:00Z"/>
                    <w:rFonts w:ascii="Calibri" w:eastAsia="Times New Roman" w:hAnsi="Calibri" w:cs="Calibri"/>
                    <w:color w:val="000000"/>
                    <w:sz w:val="20"/>
                    <w:szCs w:val="20"/>
                    <w:lang w:eastAsia="ja-JP"/>
                  </w:rPr>
                </w:rPrChange>
              </w:rPr>
            </w:pPr>
            <w:ins w:id="29512" w:author="DuyNgo" w:date="2012-08-10T07:31:00Z">
              <w:r w:rsidRPr="00303364">
                <w:rPr>
                  <w:rFonts w:eastAsia="Times New Roman" w:cstheme="minorHAnsi"/>
                  <w:color w:val="000000"/>
                  <w:sz w:val="24"/>
                  <w:szCs w:val="24"/>
                  <w:lang w:eastAsia="ja-JP"/>
                  <w:rPrChange w:id="2951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514"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29515" w:author="DuyNgo" w:date="2012-08-10T08:15:00Z">
                    <w:rPr>
                      <w:rFonts w:ascii="Calibri" w:eastAsia="Times New Roman" w:hAnsi="Calibri" w:cs="Calibri"/>
                      <w:b/>
                      <w:bCs/>
                      <w:color w:val="000000"/>
                      <w:sz w:val="28"/>
                      <w:szCs w:val="28"/>
                      <w:lang w:eastAsia="ja-JP"/>
                    </w:rPr>
                  </w:rPrChange>
                </w:rPr>
                <w:t>] Not proper default date when add timesheet</w:t>
              </w:r>
            </w:ins>
          </w:p>
        </w:tc>
      </w:tr>
      <w:tr w:rsidR="00E13723" w:rsidRPr="00303364" w:rsidTr="00E13723">
        <w:trPr>
          <w:trHeight w:val="300"/>
          <w:ins w:id="29516" w:author="DuyNgo" w:date="2012-08-10T07:31:00Z"/>
          <w:trPrChange w:id="2951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51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519" w:author="DuyNgo" w:date="2012-08-10T07:31:00Z"/>
                <w:rFonts w:eastAsia="Times New Roman" w:cstheme="minorHAnsi"/>
                <w:color w:val="000000"/>
                <w:sz w:val="24"/>
                <w:szCs w:val="24"/>
                <w:lang w:eastAsia="ja-JP"/>
                <w:rPrChange w:id="29520" w:author="DuyNgo" w:date="2012-08-10T08:15:00Z">
                  <w:rPr>
                    <w:ins w:id="29521" w:author="DuyNgo" w:date="2012-08-10T07:31:00Z"/>
                    <w:rFonts w:ascii="Calibri" w:eastAsia="Times New Roman" w:hAnsi="Calibri" w:cs="Calibri"/>
                    <w:color w:val="000000"/>
                    <w:lang w:eastAsia="ja-JP"/>
                  </w:rPr>
                </w:rPrChange>
              </w:rPr>
            </w:pPr>
            <w:ins w:id="29522" w:author="DuyNgo" w:date="2012-08-10T07:31:00Z">
              <w:r w:rsidRPr="00303364">
                <w:rPr>
                  <w:rFonts w:eastAsia="Times New Roman" w:cstheme="minorHAnsi"/>
                  <w:color w:val="000000"/>
                  <w:sz w:val="24"/>
                  <w:szCs w:val="24"/>
                  <w:lang w:eastAsia="ja-JP"/>
                  <w:rPrChange w:id="29523" w:author="DuyNgo" w:date="2012-08-10T08:15:00Z">
                    <w:rPr>
                      <w:rFonts w:ascii="Calibri" w:eastAsia="Times New Roman" w:hAnsi="Calibri" w:cs="Calibri"/>
                      <w:b/>
                      <w:bCs/>
                      <w:color w:val="000000"/>
                      <w:sz w:val="28"/>
                      <w:szCs w:val="28"/>
                      <w:lang w:eastAsia="ja-JP"/>
                    </w:rPr>
                  </w:rPrChange>
                </w:rPr>
                <w:t>42</w:t>
              </w:r>
            </w:ins>
          </w:p>
        </w:tc>
        <w:tc>
          <w:tcPr>
            <w:tcW w:w="862" w:type="dxa"/>
            <w:tcBorders>
              <w:top w:val="nil"/>
              <w:left w:val="nil"/>
              <w:bottom w:val="nil"/>
              <w:right w:val="nil"/>
            </w:tcBorders>
            <w:shd w:val="clear" w:color="auto" w:fill="auto"/>
            <w:noWrap/>
            <w:vAlign w:val="bottom"/>
            <w:hideMark/>
            <w:tcPrChange w:id="2952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525" w:author="DuyNgo" w:date="2012-08-10T07:31:00Z"/>
                <w:rFonts w:eastAsia="Times New Roman" w:cstheme="minorHAnsi"/>
                <w:color w:val="000000"/>
                <w:sz w:val="24"/>
                <w:szCs w:val="24"/>
                <w:lang w:eastAsia="ja-JP"/>
                <w:rPrChange w:id="29526" w:author="DuyNgo" w:date="2012-08-10T08:15:00Z">
                  <w:rPr>
                    <w:ins w:id="29527" w:author="DuyNgo" w:date="2012-08-10T07:31:00Z"/>
                    <w:rFonts w:ascii="Calibri" w:eastAsia="Times New Roman" w:hAnsi="Calibri" w:cs="Calibri"/>
                    <w:color w:val="000000"/>
                    <w:sz w:val="20"/>
                    <w:szCs w:val="20"/>
                    <w:lang w:eastAsia="ja-JP"/>
                  </w:rPr>
                </w:rPrChange>
              </w:rPr>
            </w:pPr>
            <w:ins w:id="29528" w:author="DuyNgo" w:date="2012-08-10T07:31:00Z">
              <w:r w:rsidRPr="00303364">
                <w:rPr>
                  <w:rFonts w:eastAsia="Times New Roman" w:cstheme="minorHAnsi"/>
                  <w:color w:val="000000"/>
                  <w:sz w:val="24"/>
                  <w:szCs w:val="24"/>
                  <w:lang w:eastAsia="ja-JP"/>
                  <w:rPrChange w:id="2952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53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531" w:author="DuyNgo" w:date="2012-08-10T07:31:00Z"/>
                <w:rFonts w:eastAsia="Times New Roman" w:cstheme="minorHAnsi"/>
                <w:color w:val="000000"/>
                <w:sz w:val="24"/>
                <w:szCs w:val="24"/>
                <w:lang w:eastAsia="ja-JP"/>
                <w:rPrChange w:id="29532" w:author="DuyNgo" w:date="2012-08-10T08:15:00Z">
                  <w:rPr>
                    <w:ins w:id="29533" w:author="DuyNgo" w:date="2012-08-10T07:31:00Z"/>
                    <w:rFonts w:ascii="Calibri" w:eastAsia="Times New Roman" w:hAnsi="Calibri" w:cs="Calibri"/>
                    <w:color w:val="000000"/>
                    <w:sz w:val="20"/>
                    <w:szCs w:val="20"/>
                    <w:lang w:eastAsia="ja-JP"/>
                  </w:rPr>
                </w:rPrChange>
              </w:rPr>
            </w:pPr>
            <w:ins w:id="29534" w:author="DuyNgo" w:date="2012-08-10T07:31:00Z">
              <w:r w:rsidRPr="00303364">
                <w:rPr>
                  <w:rFonts w:eastAsia="Times New Roman" w:cstheme="minorHAnsi"/>
                  <w:color w:val="000000"/>
                  <w:sz w:val="24"/>
                  <w:szCs w:val="24"/>
                  <w:lang w:eastAsia="ja-JP"/>
                  <w:rPrChange w:id="2953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53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537" w:author="DuyNgo" w:date="2012-08-10T07:31:00Z"/>
                <w:rFonts w:eastAsia="Times New Roman" w:cstheme="minorHAnsi"/>
                <w:color w:val="000000"/>
                <w:sz w:val="24"/>
                <w:szCs w:val="24"/>
                <w:lang w:eastAsia="ja-JP"/>
                <w:rPrChange w:id="29538" w:author="DuyNgo" w:date="2012-08-10T08:15:00Z">
                  <w:rPr>
                    <w:ins w:id="29539" w:author="DuyNgo" w:date="2012-08-10T07:31:00Z"/>
                    <w:rFonts w:ascii="Calibri" w:eastAsia="Times New Roman" w:hAnsi="Calibri" w:cs="Calibri"/>
                    <w:color w:val="000000"/>
                    <w:sz w:val="20"/>
                    <w:szCs w:val="20"/>
                    <w:lang w:eastAsia="ja-JP"/>
                  </w:rPr>
                </w:rPrChange>
              </w:rPr>
            </w:pPr>
            <w:ins w:id="29540" w:author="DuyNgo" w:date="2012-08-10T07:31:00Z">
              <w:r w:rsidRPr="00303364">
                <w:rPr>
                  <w:rFonts w:eastAsia="Times New Roman" w:cstheme="minorHAnsi"/>
                  <w:color w:val="000000"/>
                  <w:sz w:val="24"/>
                  <w:szCs w:val="24"/>
                  <w:lang w:eastAsia="ja-JP"/>
                  <w:rPrChange w:id="2954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954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543" w:author="DuyNgo" w:date="2012-08-10T07:31:00Z"/>
                <w:rFonts w:eastAsia="Times New Roman" w:cstheme="minorHAnsi"/>
                <w:color w:val="000000"/>
                <w:sz w:val="24"/>
                <w:szCs w:val="24"/>
                <w:lang w:eastAsia="ja-JP"/>
                <w:rPrChange w:id="29544" w:author="DuyNgo" w:date="2012-08-10T08:15:00Z">
                  <w:rPr>
                    <w:ins w:id="29545" w:author="DuyNgo" w:date="2012-08-10T07:31:00Z"/>
                    <w:rFonts w:ascii="Calibri" w:eastAsia="Times New Roman" w:hAnsi="Calibri" w:cs="Calibri"/>
                    <w:color w:val="000000"/>
                    <w:sz w:val="20"/>
                    <w:szCs w:val="20"/>
                    <w:lang w:eastAsia="ja-JP"/>
                  </w:rPr>
                </w:rPrChange>
              </w:rPr>
            </w:pPr>
            <w:ins w:id="29546" w:author="DuyNgo" w:date="2012-08-10T07:31:00Z">
              <w:r w:rsidRPr="00303364">
                <w:rPr>
                  <w:rFonts w:eastAsia="Times New Roman" w:cstheme="minorHAnsi"/>
                  <w:color w:val="000000"/>
                  <w:sz w:val="24"/>
                  <w:szCs w:val="24"/>
                  <w:lang w:eastAsia="ja-JP"/>
                  <w:rPrChange w:id="29547"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2954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549" w:author="DuyNgo" w:date="2012-08-10T07:31:00Z"/>
                <w:rFonts w:eastAsia="Times New Roman" w:cstheme="minorHAnsi"/>
                <w:color w:val="000000"/>
                <w:sz w:val="24"/>
                <w:szCs w:val="24"/>
                <w:lang w:eastAsia="ja-JP"/>
                <w:rPrChange w:id="29550" w:author="DuyNgo" w:date="2012-08-10T08:15:00Z">
                  <w:rPr>
                    <w:ins w:id="29551" w:author="DuyNgo" w:date="2012-08-10T07:31:00Z"/>
                    <w:rFonts w:ascii="Calibri" w:eastAsia="Times New Roman" w:hAnsi="Calibri" w:cs="Calibri"/>
                    <w:color w:val="000000"/>
                    <w:sz w:val="20"/>
                    <w:szCs w:val="20"/>
                    <w:lang w:eastAsia="ja-JP"/>
                  </w:rPr>
                </w:rPrChange>
              </w:rPr>
            </w:pPr>
            <w:ins w:id="29552" w:author="DuyNgo" w:date="2012-08-10T07:31:00Z">
              <w:r w:rsidRPr="00303364">
                <w:rPr>
                  <w:rFonts w:eastAsia="Times New Roman" w:cstheme="minorHAnsi"/>
                  <w:color w:val="000000"/>
                  <w:sz w:val="24"/>
                  <w:szCs w:val="24"/>
                  <w:lang w:eastAsia="ja-JP"/>
                  <w:rPrChange w:id="2955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554"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29555" w:author="DuyNgo" w:date="2012-08-10T08:15:00Z">
                    <w:rPr>
                      <w:rFonts w:ascii="Calibri" w:eastAsia="Times New Roman" w:hAnsi="Calibri" w:cs="Calibri"/>
                      <w:b/>
                      <w:bCs/>
                      <w:color w:val="000000"/>
                      <w:sz w:val="28"/>
                      <w:szCs w:val="28"/>
                      <w:lang w:eastAsia="ja-JP"/>
                    </w:rPr>
                  </w:rPrChange>
                </w:rPr>
                <w:t>] Unable to update Date, Project</w:t>
              </w:r>
            </w:ins>
          </w:p>
        </w:tc>
      </w:tr>
      <w:tr w:rsidR="00E13723" w:rsidRPr="00303364" w:rsidTr="00E13723">
        <w:trPr>
          <w:trHeight w:val="300"/>
          <w:ins w:id="29556" w:author="DuyNgo" w:date="2012-08-10T07:31:00Z"/>
          <w:trPrChange w:id="2955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55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559" w:author="DuyNgo" w:date="2012-08-10T07:31:00Z"/>
                <w:rFonts w:eastAsia="Times New Roman" w:cstheme="minorHAnsi"/>
                <w:color w:val="000000"/>
                <w:sz w:val="24"/>
                <w:szCs w:val="24"/>
                <w:lang w:eastAsia="ja-JP"/>
                <w:rPrChange w:id="29560" w:author="DuyNgo" w:date="2012-08-10T08:15:00Z">
                  <w:rPr>
                    <w:ins w:id="29561" w:author="DuyNgo" w:date="2012-08-10T07:31:00Z"/>
                    <w:rFonts w:ascii="Calibri" w:eastAsia="Times New Roman" w:hAnsi="Calibri" w:cs="Calibri"/>
                    <w:color w:val="000000"/>
                    <w:lang w:eastAsia="ja-JP"/>
                  </w:rPr>
                </w:rPrChange>
              </w:rPr>
            </w:pPr>
            <w:ins w:id="29562" w:author="DuyNgo" w:date="2012-08-10T07:31:00Z">
              <w:r w:rsidRPr="00303364">
                <w:rPr>
                  <w:rFonts w:eastAsia="Times New Roman" w:cstheme="minorHAnsi"/>
                  <w:color w:val="000000"/>
                  <w:sz w:val="24"/>
                  <w:szCs w:val="24"/>
                  <w:lang w:eastAsia="ja-JP"/>
                  <w:rPrChange w:id="29563" w:author="DuyNgo" w:date="2012-08-10T08:15:00Z">
                    <w:rPr>
                      <w:rFonts w:ascii="Calibri" w:eastAsia="Times New Roman" w:hAnsi="Calibri" w:cs="Calibri"/>
                      <w:b/>
                      <w:bCs/>
                      <w:color w:val="000000"/>
                      <w:sz w:val="28"/>
                      <w:szCs w:val="28"/>
                      <w:lang w:eastAsia="ja-JP"/>
                    </w:rPr>
                  </w:rPrChange>
                </w:rPr>
                <w:t>43</w:t>
              </w:r>
            </w:ins>
          </w:p>
        </w:tc>
        <w:tc>
          <w:tcPr>
            <w:tcW w:w="862" w:type="dxa"/>
            <w:tcBorders>
              <w:top w:val="nil"/>
              <w:left w:val="nil"/>
              <w:bottom w:val="nil"/>
              <w:right w:val="nil"/>
            </w:tcBorders>
            <w:shd w:val="clear" w:color="auto" w:fill="auto"/>
            <w:noWrap/>
            <w:vAlign w:val="bottom"/>
            <w:hideMark/>
            <w:tcPrChange w:id="2956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565" w:author="DuyNgo" w:date="2012-08-10T07:31:00Z"/>
                <w:rFonts w:eastAsia="Times New Roman" w:cstheme="minorHAnsi"/>
                <w:color w:val="000000"/>
                <w:sz w:val="24"/>
                <w:szCs w:val="24"/>
                <w:lang w:eastAsia="ja-JP"/>
                <w:rPrChange w:id="29566" w:author="DuyNgo" w:date="2012-08-10T08:15:00Z">
                  <w:rPr>
                    <w:ins w:id="29567" w:author="DuyNgo" w:date="2012-08-10T07:31:00Z"/>
                    <w:rFonts w:ascii="Calibri" w:eastAsia="Times New Roman" w:hAnsi="Calibri" w:cs="Calibri"/>
                    <w:color w:val="000000"/>
                    <w:sz w:val="20"/>
                    <w:szCs w:val="20"/>
                    <w:lang w:eastAsia="ja-JP"/>
                  </w:rPr>
                </w:rPrChange>
              </w:rPr>
            </w:pPr>
            <w:ins w:id="29568" w:author="DuyNgo" w:date="2012-08-10T07:31:00Z">
              <w:r w:rsidRPr="00303364">
                <w:rPr>
                  <w:rFonts w:eastAsia="Times New Roman" w:cstheme="minorHAnsi"/>
                  <w:color w:val="000000"/>
                  <w:sz w:val="24"/>
                  <w:szCs w:val="24"/>
                  <w:lang w:eastAsia="ja-JP"/>
                  <w:rPrChange w:id="2956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57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571" w:author="DuyNgo" w:date="2012-08-10T07:31:00Z"/>
                <w:rFonts w:eastAsia="Times New Roman" w:cstheme="minorHAnsi"/>
                <w:color w:val="000000"/>
                <w:sz w:val="24"/>
                <w:szCs w:val="24"/>
                <w:lang w:eastAsia="ja-JP"/>
                <w:rPrChange w:id="29572" w:author="DuyNgo" w:date="2012-08-10T08:15:00Z">
                  <w:rPr>
                    <w:ins w:id="29573" w:author="DuyNgo" w:date="2012-08-10T07:31:00Z"/>
                    <w:rFonts w:ascii="Calibri" w:eastAsia="Times New Roman" w:hAnsi="Calibri" w:cs="Calibri"/>
                    <w:color w:val="000000"/>
                    <w:sz w:val="20"/>
                    <w:szCs w:val="20"/>
                    <w:lang w:eastAsia="ja-JP"/>
                  </w:rPr>
                </w:rPrChange>
              </w:rPr>
            </w:pPr>
            <w:ins w:id="29574" w:author="DuyNgo" w:date="2012-08-10T07:31:00Z">
              <w:r w:rsidRPr="00303364">
                <w:rPr>
                  <w:rFonts w:eastAsia="Times New Roman" w:cstheme="minorHAnsi"/>
                  <w:color w:val="000000"/>
                  <w:sz w:val="24"/>
                  <w:szCs w:val="24"/>
                  <w:lang w:eastAsia="ja-JP"/>
                  <w:rPrChange w:id="2957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57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577" w:author="DuyNgo" w:date="2012-08-10T07:31:00Z"/>
                <w:rFonts w:eastAsia="Times New Roman" w:cstheme="minorHAnsi"/>
                <w:color w:val="000000"/>
                <w:sz w:val="24"/>
                <w:szCs w:val="24"/>
                <w:lang w:eastAsia="ja-JP"/>
                <w:rPrChange w:id="29578" w:author="DuyNgo" w:date="2012-08-10T08:15:00Z">
                  <w:rPr>
                    <w:ins w:id="29579" w:author="DuyNgo" w:date="2012-08-10T07:31:00Z"/>
                    <w:rFonts w:ascii="Calibri" w:eastAsia="Times New Roman" w:hAnsi="Calibri" w:cs="Calibri"/>
                    <w:color w:val="000000"/>
                    <w:sz w:val="20"/>
                    <w:szCs w:val="20"/>
                    <w:lang w:eastAsia="ja-JP"/>
                  </w:rPr>
                </w:rPrChange>
              </w:rPr>
            </w:pPr>
            <w:ins w:id="29580" w:author="DuyNgo" w:date="2012-08-10T07:31:00Z">
              <w:r w:rsidRPr="00303364">
                <w:rPr>
                  <w:rFonts w:eastAsia="Times New Roman" w:cstheme="minorHAnsi"/>
                  <w:color w:val="000000"/>
                  <w:sz w:val="24"/>
                  <w:szCs w:val="24"/>
                  <w:lang w:eastAsia="ja-JP"/>
                  <w:rPrChange w:id="29581"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2958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583" w:author="DuyNgo" w:date="2012-08-10T07:31:00Z"/>
                <w:rFonts w:eastAsia="Times New Roman" w:cstheme="minorHAnsi"/>
                <w:color w:val="000000"/>
                <w:sz w:val="24"/>
                <w:szCs w:val="24"/>
                <w:lang w:eastAsia="ja-JP"/>
                <w:rPrChange w:id="29584" w:author="DuyNgo" w:date="2012-08-10T08:15:00Z">
                  <w:rPr>
                    <w:ins w:id="29585" w:author="DuyNgo" w:date="2012-08-10T07:31:00Z"/>
                    <w:rFonts w:ascii="Calibri" w:eastAsia="Times New Roman" w:hAnsi="Calibri" w:cs="Calibri"/>
                    <w:color w:val="000000"/>
                    <w:sz w:val="20"/>
                    <w:szCs w:val="20"/>
                    <w:lang w:eastAsia="ja-JP"/>
                  </w:rPr>
                </w:rPrChange>
              </w:rPr>
            </w:pPr>
            <w:ins w:id="29586" w:author="DuyNgo" w:date="2012-08-10T07:31:00Z">
              <w:r w:rsidRPr="00303364">
                <w:rPr>
                  <w:rFonts w:eastAsia="Times New Roman" w:cstheme="minorHAnsi"/>
                  <w:color w:val="000000"/>
                  <w:sz w:val="24"/>
                  <w:szCs w:val="24"/>
                  <w:lang w:eastAsia="ja-JP"/>
                  <w:rPrChange w:id="29587"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2958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589" w:author="DuyNgo" w:date="2012-08-10T07:31:00Z"/>
                <w:rFonts w:eastAsia="Times New Roman" w:cstheme="minorHAnsi"/>
                <w:color w:val="000000"/>
                <w:sz w:val="24"/>
                <w:szCs w:val="24"/>
                <w:lang w:eastAsia="ja-JP"/>
                <w:rPrChange w:id="29590" w:author="DuyNgo" w:date="2012-08-10T08:15:00Z">
                  <w:rPr>
                    <w:ins w:id="29591" w:author="DuyNgo" w:date="2012-08-10T07:31:00Z"/>
                    <w:rFonts w:ascii="Calibri" w:eastAsia="Times New Roman" w:hAnsi="Calibri" w:cs="Calibri"/>
                    <w:color w:val="000000"/>
                    <w:sz w:val="20"/>
                    <w:szCs w:val="20"/>
                    <w:lang w:eastAsia="ja-JP"/>
                  </w:rPr>
                </w:rPrChange>
              </w:rPr>
            </w:pPr>
            <w:ins w:id="29592" w:author="DuyNgo" w:date="2012-08-10T07:31:00Z">
              <w:r w:rsidRPr="00303364">
                <w:rPr>
                  <w:rFonts w:eastAsia="Times New Roman" w:cstheme="minorHAnsi"/>
                  <w:color w:val="000000"/>
                  <w:sz w:val="24"/>
                  <w:szCs w:val="24"/>
                  <w:lang w:eastAsia="ja-JP"/>
                  <w:rPrChange w:id="2959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594"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29595" w:author="DuyNgo" w:date="2012-08-10T08:15:00Z">
                    <w:rPr>
                      <w:rFonts w:ascii="Calibri" w:eastAsia="Times New Roman" w:hAnsi="Calibri" w:cs="Calibri"/>
                      <w:b/>
                      <w:bCs/>
                      <w:color w:val="000000"/>
                      <w:sz w:val="28"/>
                      <w:szCs w:val="28"/>
                      <w:lang w:eastAsia="ja-JP"/>
                    </w:rPr>
                  </w:rPrChange>
                </w:rPr>
                <w:t>] Add timesheet problem - Unable to add timesheet for old date (yesterday), able to add timesheet for future (tomorrow)</w:t>
              </w:r>
            </w:ins>
          </w:p>
        </w:tc>
      </w:tr>
      <w:tr w:rsidR="00E13723" w:rsidRPr="00303364" w:rsidTr="00E13723">
        <w:trPr>
          <w:trHeight w:val="300"/>
          <w:ins w:id="29596" w:author="DuyNgo" w:date="2012-08-10T07:31:00Z"/>
          <w:trPrChange w:id="2959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59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599" w:author="DuyNgo" w:date="2012-08-10T07:31:00Z"/>
                <w:rFonts w:eastAsia="Times New Roman" w:cstheme="minorHAnsi"/>
                <w:color w:val="000000"/>
                <w:sz w:val="24"/>
                <w:szCs w:val="24"/>
                <w:lang w:eastAsia="ja-JP"/>
                <w:rPrChange w:id="29600" w:author="DuyNgo" w:date="2012-08-10T08:15:00Z">
                  <w:rPr>
                    <w:ins w:id="29601" w:author="DuyNgo" w:date="2012-08-10T07:31:00Z"/>
                    <w:rFonts w:ascii="Calibri" w:eastAsia="Times New Roman" w:hAnsi="Calibri" w:cs="Calibri"/>
                    <w:color w:val="000000"/>
                    <w:lang w:eastAsia="ja-JP"/>
                  </w:rPr>
                </w:rPrChange>
              </w:rPr>
            </w:pPr>
            <w:ins w:id="29602" w:author="DuyNgo" w:date="2012-08-10T07:31:00Z">
              <w:r w:rsidRPr="00303364">
                <w:rPr>
                  <w:rFonts w:eastAsia="Times New Roman" w:cstheme="minorHAnsi"/>
                  <w:color w:val="000000"/>
                  <w:sz w:val="24"/>
                  <w:szCs w:val="24"/>
                  <w:lang w:eastAsia="ja-JP"/>
                  <w:rPrChange w:id="29603" w:author="DuyNgo" w:date="2012-08-10T08:15:00Z">
                    <w:rPr>
                      <w:rFonts w:ascii="Calibri" w:eastAsia="Times New Roman" w:hAnsi="Calibri" w:cs="Calibri"/>
                      <w:b/>
                      <w:bCs/>
                      <w:color w:val="000000"/>
                      <w:sz w:val="28"/>
                      <w:szCs w:val="28"/>
                      <w:lang w:eastAsia="ja-JP"/>
                    </w:rPr>
                  </w:rPrChange>
                </w:rPr>
                <w:lastRenderedPageBreak/>
                <w:t>44</w:t>
              </w:r>
            </w:ins>
          </w:p>
        </w:tc>
        <w:tc>
          <w:tcPr>
            <w:tcW w:w="862" w:type="dxa"/>
            <w:tcBorders>
              <w:top w:val="nil"/>
              <w:left w:val="nil"/>
              <w:bottom w:val="nil"/>
              <w:right w:val="nil"/>
            </w:tcBorders>
            <w:shd w:val="clear" w:color="auto" w:fill="auto"/>
            <w:noWrap/>
            <w:vAlign w:val="bottom"/>
            <w:hideMark/>
            <w:tcPrChange w:id="2960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05" w:author="DuyNgo" w:date="2012-08-10T07:31:00Z"/>
                <w:rFonts w:eastAsia="Times New Roman" w:cstheme="minorHAnsi"/>
                <w:color w:val="000000"/>
                <w:sz w:val="24"/>
                <w:szCs w:val="24"/>
                <w:lang w:eastAsia="ja-JP"/>
                <w:rPrChange w:id="29606" w:author="DuyNgo" w:date="2012-08-10T08:15:00Z">
                  <w:rPr>
                    <w:ins w:id="29607" w:author="DuyNgo" w:date="2012-08-10T07:31:00Z"/>
                    <w:rFonts w:ascii="Calibri" w:eastAsia="Times New Roman" w:hAnsi="Calibri" w:cs="Calibri"/>
                    <w:color w:val="000000"/>
                    <w:sz w:val="20"/>
                    <w:szCs w:val="20"/>
                    <w:lang w:eastAsia="ja-JP"/>
                  </w:rPr>
                </w:rPrChange>
              </w:rPr>
            </w:pPr>
            <w:ins w:id="29608" w:author="DuyNgo" w:date="2012-08-10T07:31:00Z">
              <w:r w:rsidRPr="00303364">
                <w:rPr>
                  <w:rFonts w:eastAsia="Times New Roman" w:cstheme="minorHAnsi"/>
                  <w:color w:val="000000"/>
                  <w:sz w:val="24"/>
                  <w:szCs w:val="24"/>
                  <w:lang w:eastAsia="ja-JP"/>
                  <w:rPrChange w:id="2960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61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11" w:author="DuyNgo" w:date="2012-08-10T07:31:00Z"/>
                <w:rFonts w:eastAsia="Times New Roman" w:cstheme="minorHAnsi"/>
                <w:color w:val="000000"/>
                <w:sz w:val="24"/>
                <w:szCs w:val="24"/>
                <w:lang w:eastAsia="ja-JP"/>
                <w:rPrChange w:id="29612" w:author="DuyNgo" w:date="2012-08-10T08:15:00Z">
                  <w:rPr>
                    <w:ins w:id="29613" w:author="DuyNgo" w:date="2012-08-10T07:31:00Z"/>
                    <w:rFonts w:ascii="Calibri" w:eastAsia="Times New Roman" w:hAnsi="Calibri" w:cs="Calibri"/>
                    <w:color w:val="000000"/>
                    <w:sz w:val="20"/>
                    <w:szCs w:val="20"/>
                    <w:lang w:eastAsia="ja-JP"/>
                  </w:rPr>
                </w:rPrChange>
              </w:rPr>
            </w:pPr>
            <w:ins w:id="29614" w:author="DuyNgo" w:date="2012-08-10T07:31:00Z">
              <w:r w:rsidRPr="00303364">
                <w:rPr>
                  <w:rFonts w:eastAsia="Times New Roman" w:cstheme="minorHAnsi"/>
                  <w:color w:val="000000"/>
                  <w:sz w:val="24"/>
                  <w:szCs w:val="24"/>
                  <w:lang w:eastAsia="ja-JP"/>
                  <w:rPrChange w:id="2961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61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17" w:author="DuyNgo" w:date="2012-08-10T07:31:00Z"/>
                <w:rFonts w:eastAsia="Times New Roman" w:cstheme="minorHAnsi"/>
                <w:color w:val="000000"/>
                <w:sz w:val="24"/>
                <w:szCs w:val="24"/>
                <w:lang w:eastAsia="ja-JP"/>
                <w:rPrChange w:id="29618" w:author="DuyNgo" w:date="2012-08-10T08:15:00Z">
                  <w:rPr>
                    <w:ins w:id="29619" w:author="DuyNgo" w:date="2012-08-10T07:31:00Z"/>
                    <w:rFonts w:ascii="Calibri" w:eastAsia="Times New Roman" w:hAnsi="Calibri" w:cs="Calibri"/>
                    <w:color w:val="000000"/>
                    <w:sz w:val="20"/>
                    <w:szCs w:val="20"/>
                    <w:lang w:eastAsia="ja-JP"/>
                  </w:rPr>
                </w:rPrChange>
              </w:rPr>
            </w:pPr>
            <w:ins w:id="29620" w:author="DuyNgo" w:date="2012-08-10T07:31:00Z">
              <w:r w:rsidRPr="00303364">
                <w:rPr>
                  <w:rFonts w:eastAsia="Times New Roman" w:cstheme="minorHAnsi"/>
                  <w:color w:val="000000"/>
                  <w:sz w:val="24"/>
                  <w:szCs w:val="24"/>
                  <w:lang w:eastAsia="ja-JP"/>
                  <w:rPrChange w:id="2962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962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23" w:author="DuyNgo" w:date="2012-08-10T07:31:00Z"/>
                <w:rFonts w:eastAsia="Times New Roman" w:cstheme="minorHAnsi"/>
                <w:color w:val="000000"/>
                <w:sz w:val="24"/>
                <w:szCs w:val="24"/>
                <w:lang w:eastAsia="ja-JP"/>
                <w:rPrChange w:id="29624" w:author="DuyNgo" w:date="2012-08-10T08:15:00Z">
                  <w:rPr>
                    <w:ins w:id="29625" w:author="DuyNgo" w:date="2012-08-10T07:31:00Z"/>
                    <w:rFonts w:ascii="Calibri" w:eastAsia="Times New Roman" w:hAnsi="Calibri" w:cs="Calibri"/>
                    <w:color w:val="000000"/>
                    <w:sz w:val="20"/>
                    <w:szCs w:val="20"/>
                    <w:lang w:eastAsia="ja-JP"/>
                  </w:rPr>
                </w:rPrChange>
              </w:rPr>
            </w:pPr>
            <w:ins w:id="29626" w:author="DuyNgo" w:date="2012-08-10T07:31:00Z">
              <w:r w:rsidRPr="00303364">
                <w:rPr>
                  <w:rFonts w:eastAsia="Times New Roman" w:cstheme="minorHAnsi"/>
                  <w:color w:val="000000"/>
                  <w:sz w:val="24"/>
                  <w:szCs w:val="24"/>
                  <w:lang w:eastAsia="ja-JP"/>
                  <w:rPrChange w:id="29627"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2962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29" w:author="DuyNgo" w:date="2012-08-10T07:31:00Z"/>
                <w:rFonts w:eastAsia="Times New Roman" w:cstheme="minorHAnsi"/>
                <w:color w:val="000000"/>
                <w:sz w:val="24"/>
                <w:szCs w:val="24"/>
                <w:lang w:eastAsia="ja-JP"/>
                <w:rPrChange w:id="29630" w:author="DuyNgo" w:date="2012-08-10T08:15:00Z">
                  <w:rPr>
                    <w:ins w:id="29631" w:author="DuyNgo" w:date="2012-08-10T07:31:00Z"/>
                    <w:rFonts w:ascii="Calibri" w:eastAsia="Times New Roman" w:hAnsi="Calibri" w:cs="Calibri"/>
                    <w:color w:val="000000"/>
                    <w:sz w:val="20"/>
                    <w:szCs w:val="20"/>
                    <w:lang w:eastAsia="ja-JP"/>
                  </w:rPr>
                </w:rPrChange>
              </w:rPr>
            </w:pPr>
            <w:ins w:id="29632" w:author="DuyNgo" w:date="2012-08-10T07:31:00Z">
              <w:r w:rsidRPr="00303364">
                <w:rPr>
                  <w:rFonts w:eastAsia="Times New Roman" w:cstheme="minorHAnsi"/>
                  <w:color w:val="000000"/>
                  <w:sz w:val="24"/>
                  <w:szCs w:val="24"/>
                  <w:lang w:eastAsia="ja-JP"/>
                  <w:rPrChange w:id="2963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634"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29635" w:author="DuyNgo" w:date="2012-08-10T08:15:00Z">
                    <w:rPr>
                      <w:rFonts w:ascii="Calibri" w:eastAsia="Times New Roman" w:hAnsi="Calibri" w:cs="Calibri"/>
                      <w:b/>
                      <w:bCs/>
                      <w:color w:val="000000"/>
                      <w:sz w:val="28"/>
                      <w:szCs w:val="28"/>
                      <w:lang w:eastAsia="ja-JP"/>
                    </w:rPr>
                  </w:rPrChange>
                </w:rPr>
                <w:t>] Able to update approved timesheet</w:t>
              </w:r>
            </w:ins>
          </w:p>
        </w:tc>
      </w:tr>
      <w:tr w:rsidR="00E13723" w:rsidRPr="00303364" w:rsidTr="00E13723">
        <w:trPr>
          <w:trHeight w:val="300"/>
          <w:ins w:id="29636" w:author="DuyNgo" w:date="2012-08-10T07:31:00Z"/>
          <w:trPrChange w:id="2963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63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639" w:author="DuyNgo" w:date="2012-08-10T07:31:00Z"/>
                <w:rFonts w:eastAsia="Times New Roman" w:cstheme="minorHAnsi"/>
                <w:color w:val="000000"/>
                <w:sz w:val="24"/>
                <w:szCs w:val="24"/>
                <w:lang w:eastAsia="ja-JP"/>
                <w:rPrChange w:id="29640" w:author="DuyNgo" w:date="2012-08-10T08:15:00Z">
                  <w:rPr>
                    <w:ins w:id="29641" w:author="DuyNgo" w:date="2012-08-10T07:31:00Z"/>
                    <w:rFonts w:ascii="Calibri" w:eastAsia="Times New Roman" w:hAnsi="Calibri" w:cs="Calibri"/>
                    <w:color w:val="000000"/>
                    <w:lang w:eastAsia="ja-JP"/>
                  </w:rPr>
                </w:rPrChange>
              </w:rPr>
            </w:pPr>
            <w:ins w:id="29642" w:author="DuyNgo" w:date="2012-08-10T07:31:00Z">
              <w:r w:rsidRPr="00303364">
                <w:rPr>
                  <w:rFonts w:eastAsia="Times New Roman" w:cstheme="minorHAnsi"/>
                  <w:color w:val="000000"/>
                  <w:sz w:val="24"/>
                  <w:szCs w:val="24"/>
                  <w:lang w:eastAsia="ja-JP"/>
                  <w:rPrChange w:id="29643" w:author="DuyNgo" w:date="2012-08-10T08:15:00Z">
                    <w:rPr>
                      <w:rFonts w:ascii="Calibri" w:eastAsia="Times New Roman" w:hAnsi="Calibri" w:cs="Calibri"/>
                      <w:b/>
                      <w:bCs/>
                      <w:color w:val="000000"/>
                      <w:sz w:val="28"/>
                      <w:szCs w:val="28"/>
                      <w:lang w:eastAsia="ja-JP"/>
                    </w:rPr>
                  </w:rPrChange>
                </w:rPr>
                <w:t>45</w:t>
              </w:r>
            </w:ins>
          </w:p>
        </w:tc>
        <w:tc>
          <w:tcPr>
            <w:tcW w:w="862" w:type="dxa"/>
            <w:tcBorders>
              <w:top w:val="nil"/>
              <w:left w:val="nil"/>
              <w:bottom w:val="nil"/>
              <w:right w:val="nil"/>
            </w:tcBorders>
            <w:shd w:val="clear" w:color="auto" w:fill="auto"/>
            <w:noWrap/>
            <w:vAlign w:val="bottom"/>
            <w:hideMark/>
            <w:tcPrChange w:id="2964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45" w:author="DuyNgo" w:date="2012-08-10T07:31:00Z"/>
                <w:rFonts w:eastAsia="Times New Roman" w:cstheme="minorHAnsi"/>
                <w:color w:val="000000"/>
                <w:sz w:val="24"/>
                <w:szCs w:val="24"/>
                <w:lang w:eastAsia="ja-JP"/>
                <w:rPrChange w:id="29646" w:author="DuyNgo" w:date="2012-08-10T08:15:00Z">
                  <w:rPr>
                    <w:ins w:id="29647" w:author="DuyNgo" w:date="2012-08-10T07:31:00Z"/>
                    <w:rFonts w:ascii="Calibri" w:eastAsia="Times New Roman" w:hAnsi="Calibri" w:cs="Calibri"/>
                    <w:color w:val="000000"/>
                    <w:sz w:val="20"/>
                    <w:szCs w:val="20"/>
                    <w:lang w:eastAsia="ja-JP"/>
                  </w:rPr>
                </w:rPrChange>
              </w:rPr>
            </w:pPr>
            <w:ins w:id="29648" w:author="DuyNgo" w:date="2012-08-10T07:31:00Z">
              <w:r w:rsidRPr="00303364">
                <w:rPr>
                  <w:rFonts w:eastAsia="Times New Roman" w:cstheme="minorHAnsi"/>
                  <w:color w:val="000000"/>
                  <w:sz w:val="24"/>
                  <w:szCs w:val="24"/>
                  <w:lang w:eastAsia="ja-JP"/>
                  <w:rPrChange w:id="2964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65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51" w:author="DuyNgo" w:date="2012-08-10T07:31:00Z"/>
                <w:rFonts w:eastAsia="Times New Roman" w:cstheme="minorHAnsi"/>
                <w:color w:val="000000"/>
                <w:sz w:val="24"/>
                <w:szCs w:val="24"/>
                <w:lang w:eastAsia="ja-JP"/>
                <w:rPrChange w:id="29652" w:author="DuyNgo" w:date="2012-08-10T08:15:00Z">
                  <w:rPr>
                    <w:ins w:id="29653" w:author="DuyNgo" w:date="2012-08-10T07:31:00Z"/>
                    <w:rFonts w:ascii="Calibri" w:eastAsia="Times New Roman" w:hAnsi="Calibri" w:cs="Calibri"/>
                    <w:color w:val="000000"/>
                    <w:sz w:val="20"/>
                    <w:szCs w:val="20"/>
                    <w:lang w:eastAsia="ja-JP"/>
                  </w:rPr>
                </w:rPrChange>
              </w:rPr>
            </w:pPr>
            <w:ins w:id="29654" w:author="DuyNgo" w:date="2012-08-10T07:31:00Z">
              <w:r w:rsidRPr="00303364">
                <w:rPr>
                  <w:rFonts w:eastAsia="Times New Roman" w:cstheme="minorHAnsi"/>
                  <w:color w:val="000000"/>
                  <w:sz w:val="24"/>
                  <w:szCs w:val="24"/>
                  <w:lang w:eastAsia="ja-JP"/>
                  <w:rPrChange w:id="2965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65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57" w:author="DuyNgo" w:date="2012-08-10T07:31:00Z"/>
                <w:rFonts w:eastAsia="Times New Roman" w:cstheme="minorHAnsi"/>
                <w:color w:val="000000"/>
                <w:sz w:val="24"/>
                <w:szCs w:val="24"/>
                <w:lang w:eastAsia="ja-JP"/>
                <w:rPrChange w:id="29658" w:author="DuyNgo" w:date="2012-08-10T08:15:00Z">
                  <w:rPr>
                    <w:ins w:id="29659" w:author="DuyNgo" w:date="2012-08-10T07:31:00Z"/>
                    <w:rFonts w:ascii="Calibri" w:eastAsia="Times New Roman" w:hAnsi="Calibri" w:cs="Calibri"/>
                    <w:color w:val="000000"/>
                    <w:sz w:val="20"/>
                    <w:szCs w:val="20"/>
                    <w:lang w:eastAsia="ja-JP"/>
                  </w:rPr>
                </w:rPrChange>
              </w:rPr>
            </w:pPr>
            <w:ins w:id="29660" w:author="DuyNgo" w:date="2012-08-10T07:31:00Z">
              <w:r w:rsidRPr="00303364">
                <w:rPr>
                  <w:rFonts w:eastAsia="Times New Roman" w:cstheme="minorHAnsi"/>
                  <w:color w:val="000000"/>
                  <w:sz w:val="24"/>
                  <w:szCs w:val="24"/>
                  <w:lang w:eastAsia="ja-JP"/>
                  <w:rPrChange w:id="2966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966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63" w:author="DuyNgo" w:date="2012-08-10T07:31:00Z"/>
                <w:rFonts w:eastAsia="Times New Roman" w:cstheme="minorHAnsi"/>
                <w:color w:val="000000"/>
                <w:sz w:val="24"/>
                <w:szCs w:val="24"/>
                <w:lang w:eastAsia="ja-JP"/>
                <w:rPrChange w:id="29664" w:author="DuyNgo" w:date="2012-08-10T08:15:00Z">
                  <w:rPr>
                    <w:ins w:id="29665" w:author="DuyNgo" w:date="2012-08-10T07:31:00Z"/>
                    <w:rFonts w:ascii="Calibri" w:eastAsia="Times New Roman" w:hAnsi="Calibri" w:cs="Calibri"/>
                    <w:color w:val="000000"/>
                    <w:sz w:val="20"/>
                    <w:szCs w:val="20"/>
                    <w:lang w:eastAsia="ja-JP"/>
                  </w:rPr>
                </w:rPrChange>
              </w:rPr>
            </w:pPr>
            <w:ins w:id="29666" w:author="DuyNgo" w:date="2012-08-10T07:31:00Z">
              <w:r w:rsidRPr="00303364">
                <w:rPr>
                  <w:rFonts w:eastAsia="Times New Roman" w:cstheme="minorHAnsi"/>
                  <w:color w:val="000000"/>
                  <w:sz w:val="24"/>
                  <w:szCs w:val="24"/>
                  <w:lang w:eastAsia="ja-JP"/>
                  <w:rPrChange w:id="29667"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2966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69" w:author="DuyNgo" w:date="2012-08-10T07:31:00Z"/>
                <w:rFonts w:eastAsia="Times New Roman" w:cstheme="minorHAnsi"/>
                <w:color w:val="000000"/>
                <w:sz w:val="24"/>
                <w:szCs w:val="24"/>
                <w:lang w:eastAsia="ja-JP"/>
                <w:rPrChange w:id="29670" w:author="DuyNgo" w:date="2012-08-10T08:15:00Z">
                  <w:rPr>
                    <w:ins w:id="29671" w:author="DuyNgo" w:date="2012-08-10T07:31:00Z"/>
                    <w:rFonts w:ascii="Calibri" w:eastAsia="Times New Roman" w:hAnsi="Calibri" w:cs="Calibri"/>
                    <w:color w:val="000000"/>
                    <w:sz w:val="20"/>
                    <w:szCs w:val="20"/>
                    <w:lang w:eastAsia="ja-JP"/>
                  </w:rPr>
                </w:rPrChange>
              </w:rPr>
            </w:pPr>
            <w:ins w:id="29672" w:author="DuyNgo" w:date="2012-08-10T07:31:00Z">
              <w:r w:rsidRPr="00303364">
                <w:rPr>
                  <w:rFonts w:eastAsia="Times New Roman" w:cstheme="minorHAnsi"/>
                  <w:color w:val="000000"/>
                  <w:sz w:val="24"/>
                  <w:szCs w:val="24"/>
                  <w:lang w:eastAsia="ja-JP"/>
                  <w:rPrChange w:id="2967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674"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29675" w:author="DuyNgo" w:date="2012-08-10T08:15:00Z">
                    <w:rPr>
                      <w:rFonts w:ascii="Calibri" w:eastAsia="Times New Roman" w:hAnsi="Calibri" w:cs="Calibri"/>
                      <w:b/>
                      <w:bCs/>
                      <w:color w:val="000000"/>
                      <w:sz w:val="28"/>
                      <w:szCs w:val="28"/>
                      <w:lang w:eastAsia="ja-JP"/>
                    </w:rPr>
                  </w:rPrChange>
                </w:rPr>
                <w:t>] Unable to view all timesheet of all project from search feature</w:t>
              </w:r>
            </w:ins>
          </w:p>
        </w:tc>
      </w:tr>
      <w:tr w:rsidR="00E13723" w:rsidRPr="00303364" w:rsidTr="00E13723">
        <w:trPr>
          <w:trHeight w:val="300"/>
          <w:ins w:id="29676" w:author="DuyNgo" w:date="2012-08-10T07:31:00Z"/>
          <w:trPrChange w:id="2967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67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679" w:author="DuyNgo" w:date="2012-08-10T07:31:00Z"/>
                <w:rFonts w:eastAsia="Times New Roman" w:cstheme="minorHAnsi"/>
                <w:color w:val="000000"/>
                <w:sz w:val="24"/>
                <w:szCs w:val="24"/>
                <w:lang w:eastAsia="ja-JP"/>
                <w:rPrChange w:id="29680" w:author="DuyNgo" w:date="2012-08-10T08:15:00Z">
                  <w:rPr>
                    <w:ins w:id="29681" w:author="DuyNgo" w:date="2012-08-10T07:31:00Z"/>
                    <w:rFonts w:ascii="Calibri" w:eastAsia="Times New Roman" w:hAnsi="Calibri" w:cs="Calibri"/>
                    <w:color w:val="000000"/>
                    <w:lang w:eastAsia="ja-JP"/>
                  </w:rPr>
                </w:rPrChange>
              </w:rPr>
            </w:pPr>
            <w:ins w:id="29682" w:author="DuyNgo" w:date="2012-08-10T07:31:00Z">
              <w:r w:rsidRPr="00303364">
                <w:rPr>
                  <w:rFonts w:eastAsia="Times New Roman" w:cstheme="minorHAnsi"/>
                  <w:color w:val="000000"/>
                  <w:sz w:val="24"/>
                  <w:szCs w:val="24"/>
                  <w:lang w:eastAsia="ja-JP"/>
                  <w:rPrChange w:id="29683" w:author="DuyNgo" w:date="2012-08-10T08:15:00Z">
                    <w:rPr>
                      <w:rFonts w:ascii="Calibri" w:eastAsia="Times New Roman" w:hAnsi="Calibri" w:cs="Calibri"/>
                      <w:b/>
                      <w:bCs/>
                      <w:color w:val="000000"/>
                      <w:sz w:val="28"/>
                      <w:szCs w:val="28"/>
                      <w:lang w:eastAsia="ja-JP"/>
                    </w:rPr>
                  </w:rPrChange>
                </w:rPr>
                <w:t>46</w:t>
              </w:r>
            </w:ins>
          </w:p>
        </w:tc>
        <w:tc>
          <w:tcPr>
            <w:tcW w:w="862" w:type="dxa"/>
            <w:tcBorders>
              <w:top w:val="nil"/>
              <w:left w:val="nil"/>
              <w:bottom w:val="nil"/>
              <w:right w:val="nil"/>
            </w:tcBorders>
            <w:shd w:val="clear" w:color="auto" w:fill="auto"/>
            <w:noWrap/>
            <w:vAlign w:val="bottom"/>
            <w:hideMark/>
            <w:tcPrChange w:id="2968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85" w:author="DuyNgo" w:date="2012-08-10T07:31:00Z"/>
                <w:rFonts w:eastAsia="Times New Roman" w:cstheme="minorHAnsi"/>
                <w:color w:val="000000"/>
                <w:sz w:val="24"/>
                <w:szCs w:val="24"/>
                <w:lang w:eastAsia="ja-JP"/>
                <w:rPrChange w:id="29686" w:author="DuyNgo" w:date="2012-08-10T08:15:00Z">
                  <w:rPr>
                    <w:ins w:id="29687" w:author="DuyNgo" w:date="2012-08-10T07:31:00Z"/>
                    <w:rFonts w:ascii="Calibri" w:eastAsia="Times New Roman" w:hAnsi="Calibri" w:cs="Calibri"/>
                    <w:color w:val="000000"/>
                    <w:sz w:val="20"/>
                    <w:szCs w:val="20"/>
                    <w:lang w:eastAsia="ja-JP"/>
                  </w:rPr>
                </w:rPrChange>
              </w:rPr>
            </w:pPr>
            <w:ins w:id="29688" w:author="DuyNgo" w:date="2012-08-10T07:31:00Z">
              <w:r w:rsidRPr="00303364">
                <w:rPr>
                  <w:rFonts w:eastAsia="Times New Roman" w:cstheme="minorHAnsi"/>
                  <w:color w:val="000000"/>
                  <w:sz w:val="24"/>
                  <w:szCs w:val="24"/>
                  <w:lang w:eastAsia="ja-JP"/>
                  <w:rPrChange w:id="2968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69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91" w:author="DuyNgo" w:date="2012-08-10T07:31:00Z"/>
                <w:rFonts w:eastAsia="Times New Roman" w:cstheme="minorHAnsi"/>
                <w:color w:val="000000"/>
                <w:sz w:val="24"/>
                <w:szCs w:val="24"/>
                <w:lang w:eastAsia="ja-JP"/>
                <w:rPrChange w:id="29692" w:author="DuyNgo" w:date="2012-08-10T08:15:00Z">
                  <w:rPr>
                    <w:ins w:id="29693" w:author="DuyNgo" w:date="2012-08-10T07:31:00Z"/>
                    <w:rFonts w:ascii="Calibri" w:eastAsia="Times New Roman" w:hAnsi="Calibri" w:cs="Calibri"/>
                    <w:color w:val="000000"/>
                    <w:sz w:val="20"/>
                    <w:szCs w:val="20"/>
                    <w:lang w:eastAsia="ja-JP"/>
                  </w:rPr>
                </w:rPrChange>
              </w:rPr>
            </w:pPr>
            <w:ins w:id="29694" w:author="DuyNgo" w:date="2012-08-10T07:31:00Z">
              <w:r w:rsidRPr="00303364">
                <w:rPr>
                  <w:rFonts w:eastAsia="Times New Roman" w:cstheme="minorHAnsi"/>
                  <w:color w:val="000000"/>
                  <w:sz w:val="24"/>
                  <w:szCs w:val="24"/>
                  <w:lang w:eastAsia="ja-JP"/>
                  <w:rPrChange w:id="2969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69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97" w:author="DuyNgo" w:date="2012-08-10T07:31:00Z"/>
                <w:rFonts w:eastAsia="Times New Roman" w:cstheme="minorHAnsi"/>
                <w:color w:val="000000"/>
                <w:sz w:val="24"/>
                <w:szCs w:val="24"/>
                <w:lang w:eastAsia="ja-JP"/>
                <w:rPrChange w:id="29698" w:author="DuyNgo" w:date="2012-08-10T08:15:00Z">
                  <w:rPr>
                    <w:ins w:id="29699" w:author="DuyNgo" w:date="2012-08-10T07:31:00Z"/>
                    <w:rFonts w:ascii="Calibri" w:eastAsia="Times New Roman" w:hAnsi="Calibri" w:cs="Calibri"/>
                    <w:color w:val="000000"/>
                    <w:sz w:val="20"/>
                    <w:szCs w:val="20"/>
                    <w:lang w:eastAsia="ja-JP"/>
                  </w:rPr>
                </w:rPrChange>
              </w:rPr>
            </w:pPr>
            <w:ins w:id="29700" w:author="DuyNgo" w:date="2012-08-10T07:31:00Z">
              <w:r w:rsidRPr="00303364">
                <w:rPr>
                  <w:rFonts w:eastAsia="Times New Roman" w:cstheme="minorHAnsi"/>
                  <w:color w:val="000000"/>
                  <w:sz w:val="24"/>
                  <w:szCs w:val="24"/>
                  <w:lang w:eastAsia="ja-JP"/>
                  <w:rPrChange w:id="2970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970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03" w:author="DuyNgo" w:date="2012-08-10T07:31:00Z"/>
                <w:rFonts w:eastAsia="Times New Roman" w:cstheme="minorHAnsi"/>
                <w:color w:val="000000"/>
                <w:sz w:val="24"/>
                <w:szCs w:val="24"/>
                <w:lang w:eastAsia="ja-JP"/>
                <w:rPrChange w:id="29704" w:author="DuyNgo" w:date="2012-08-10T08:15:00Z">
                  <w:rPr>
                    <w:ins w:id="29705" w:author="DuyNgo" w:date="2012-08-10T07:31:00Z"/>
                    <w:rFonts w:ascii="Calibri" w:eastAsia="Times New Roman" w:hAnsi="Calibri" w:cs="Calibri"/>
                    <w:color w:val="000000"/>
                    <w:sz w:val="20"/>
                    <w:szCs w:val="20"/>
                    <w:lang w:eastAsia="ja-JP"/>
                  </w:rPr>
                </w:rPrChange>
              </w:rPr>
            </w:pPr>
            <w:ins w:id="29706" w:author="DuyNgo" w:date="2012-08-10T07:31:00Z">
              <w:r w:rsidRPr="00303364">
                <w:rPr>
                  <w:rFonts w:eastAsia="Times New Roman" w:cstheme="minorHAnsi"/>
                  <w:color w:val="000000"/>
                  <w:sz w:val="24"/>
                  <w:szCs w:val="24"/>
                  <w:lang w:eastAsia="ja-JP"/>
                  <w:rPrChange w:id="29707"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2970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09" w:author="DuyNgo" w:date="2012-08-10T07:31:00Z"/>
                <w:rFonts w:eastAsia="Times New Roman" w:cstheme="minorHAnsi"/>
                <w:color w:val="000000"/>
                <w:sz w:val="24"/>
                <w:szCs w:val="24"/>
                <w:lang w:eastAsia="ja-JP"/>
                <w:rPrChange w:id="29710" w:author="DuyNgo" w:date="2012-08-10T08:15:00Z">
                  <w:rPr>
                    <w:ins w:id="29711" w:author="DuyNgo" w:date="2012-08-10T07:31:00Z"/>
                    <w:rFonts w:ascii="Calibri" w:eastAsia="Times New Roman" w:hAnsi="Calibri" w:cs="Calibri"/>
                    <w:color w:val="000000"/>
                    <w:sz w:val="20"/>
                    <w:szCs w:val="20"/>
                    <w:lang w:eastAsia="ja-JP"/>
                  </w:rPr>
                </w:rPrChange>
              </w:rPr>
            </w:pPr>
            <w:ins w:id="29712" w:author="DuyNgo" w:date="2012-08-10T07:31:00Z">
              <w:r w:rsidRPr="00303364">
                <w:rPr>
                  <w:rFonts w:eastAsia="Times New Roman" w:cstheme="minorHAnsi"/>
                  <w:color w:val="000000"/>
                  <w:sz w:val="24"/>
                  <w:szCs w:val="24"/>
                  <w:lang w:eastAsia="ja-JP"/>
                  <w:rPrChange w:id="2971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714"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29715" w:author="DuyNgo" w:date="2012-08-10T08:15:00Z">
                    <w:rPr>
                      <w:rFonts w:ascii="Calibri" w:eastAsia="Times New Roman" w:hAnsi="Calibri" w:cs="Calibri"/>
                      <w:b/>
                      <w:bCs/>
                      <w:color w:val="000000"/>
                      <w:sz w:val="28"/>
                      <w:szCs w:val="28"/>
                      <w:lang w:eastAsia="ja-JP"/>
                    </w:rPr>
                  </w:rPrChange>
                </w:rPr>
                <w:t>] Java build path of project is configured not well</w:t>
              </w:r>
            </w:ins>
          </w:p>
        </w:tc>
      </w:tr>
      <w:tr w:rsidR="00E13723" w:rsidRPr="00303364" w:rsidTr="00E13723">
        <w:trPr>
          <w:trHeight w:val="300"/>
          <w:ins w:id="29716" w:author="DuyNgo" w:date="2012-08-10T07:31:00Z"/>
          <w:trPrChange w:id="2971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71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719" w:author="DuyNgo" w:date="2012-08-10T07:31:00Z"/>
                <w:rFonts w:eastAsia="Times New Roman" w:cstheme="minorHAnsi"/>
                <w:color w:val="000000"/>
                <w:sz w:val="24"/>
                <w:szCs w:val="24"/>
                <w:lang w:eastAsia="ja-JP"/>
                <w:rPrChange w:id="29720" w:author="DuyNgo" w:date="2012-08-10T08:15:00Z">
                  <w:rPr>
                    <w:ins w:id="29721" w:author="DuyNgo" w:date="2012-08-10T07:31:00Z"/>
                    <w:rFonts w:ascii="Calibri" w:eastAsia="Times New Roman" w:hAnsi="Calibri" w:cs="Calibri"/>
                    <w:color w:val="000000"/>
                    <w:lang w:eastAsia="ja-JP"/>
                  </w:rPr>
                </w:rPrChange>
              </w:rPr>
            </w:pPr>
            <w:ins w:id="29722" w:author="DuyNgo" w:date="2012-08-10T07:31:00Z">
              <w:r w:rsidRPr="00303364">
                <w:rPr>
                  <w:rFonts w:eastAsia="Times New Roman" w:cstheme="minorHAnsi"/>
                  <w:color w:val="000000"/>
                  <w:sz w:val="24"/>
                  <w:szCs w:val="24"/>
                  <w:lang w:eastAsia="ja-JP"/>
                  <w:rPrChange w:id="29723" w:author="DuyNgo" w:date="2012-08-10T08:15:00Z">
                    <w:rPr>
                      <w:rFonts w:ascii="Calibri" w:eastAsia="Times New Roman" w:hAnsi="Calibri" w:cs="Calibri"/>
                      <w:b/>
                      <w:bCs/>
                      <w:color w:val="000000"/>
                      <w:sz w:val="28"/>
                      <w:szCs w:val="28"/>
                      <w:lang w:eastAsia="ja-JP"/>
                    </w:rPr>
                  </w:rPrChange>
                </w:rPr>
                <w:t>47</w:t>
              </w:r>
            </w:ins>
          </w:p>
        </w:tc>
        <w:tc>
          <w:tcPr>
            <w:tcW w:w="862" w:type="dxa"/>
            <w:tcBorders>
              <w:top w:val="nil"/>
              <w:left w:val="nil"/>
              <w:bottom w:val="nil"/>
              <w:right w:val="nil"/>
            </w:tcBorders>
            <w:shd w:val="clear" w:color="auto" w:fill="auto"/>
            <w:noWrap/>
            <w:vAlign w:val="bottom"/>
            <w:hideMark/>
            <w:tcPrChange w:id="2972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25" w:author="DuyNgo" w:date="2012-08-10T07:31:00Z"/>
                <w:rFonts w:eastAsia="Times New Roman" w:cstheme="minorHAnsi"/>
                <w:color w:val="000000"/>
                <w:sz w:val="24"/>
                <w:szCs w:val="24"/>
                <w:lang w:eastAsia="ja-JP"/>
                <w:rPrChange w:id="29726" w:author="DuyNgo" w:date="2012-08-10T08:15:00Z">
                  <w:rPr>
                    <w:ins w:id="29727" w:author="DuyNgo" w:date="2012-08-10T07:31:00Z"/>
                    <w:rFonts w:ascii="Calibri" w:eastAsia="Times New Roman" w:hAnsi="Calibri" w:cs="Calibri"/>
                    <w:color w:val="000000"/>
                    <w:sz w:val="20"/>
                    <w:szCs w:val="20"/>
                    <w:lang w:eastAsia="ja-JP"/>
                  </w:rPr>
                </w:rPrChange>
              </w:rPr>
            </w:pPr>
            <w:ins w:id="29728" w:author="DuyNgo" w:date="2012-08-10T07:31:00Z">
              <w:r w:rsidRPr="00303364">
                <w:rPr>
                  <w:rFonts w:eastAsia="Times New Roman" w:cstheme="minorHAnsi"/>
                  <w:color w:val="000000"/>
                  <w:sz w:val="24"/>
                  <w:szCs w:val="24"/>
                  <w:lang w:eastAsia="ja-JP"/>
                  <w:rPrChange w:id="29729" w:author="DuyNgo" w:date="2012-08-10T08:15:00Z">
                    <w:rPr>
                      <w:rFonts w:ascii="Calibri" w:eastAsia="Times New Roman" w:hAnsi="Calibri" w:cs="Calibri"/>
                      <w:b/>
                      <w:bCs/>
                      <w:color w:val="000000"/>
                      <w:sz w:val="28"/>
                      <w:szCs w:val="28"/>
                      <w:lang w:eastAsia="ja-JP"/>
                    </w:rPr>
                  </w:rPrChange>
                </w:rPr>
                <w:t>Review</w:t>
              </w:r>
            </w:ins>
          </w:p>
        </w:tc>
        <w:tc>
          <w:tcPr>
            <w:tcW w:w="848" w:type="dxa"/>
            <w:tcBorders>
              <w:top w:val="nil"/>
              <w:left w:val="nil"/>
              <w:bottom w:val="nil"/>
              <w:right w:val="nil"/>
            </w:tcBorders>
            <w:shd w:val="clear" w:color="auto" w:fill="auto"/>
            <w:noWrap/>
            <w:vAlign w:val="bottom"/>
            <w:hideMark/>
            <w:tcPrChange w:id="2973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31" w:author="DuyNgo" w:date="2012-08-10T07:31:00Z"/>
                <w:rFonts w:eastAsia="Times New Roman" w:cstheme="minorHAnsi"/>
                <w:color w:val="000000"/>
                <w:sz w:val="24"/>
                <w:szCs w:val="24"/>
                <w:lang w:eastAsia="ja-JP"/>
                <w:rPrChange w:id="29732" w:author="DuyNgo" w:date="2012-08-10T08:15:00Z">
                  <w:rPr>
                    <w:ins w:id="29733" w:author="DuyNgo" w:date="2012-08-10T07:31:00Z"/>
                    <w:rFonts w:ascii="Calibri" w:eastAsia="Times New Roman" w:hAnsi="Calibri" w:cs="Calibri"/>
                    <w:color w:val="000000"/>
                    <w:sz w:val="20"/>
                    <w:szCs w:val="20"/>
                    <w:lang w:eastAsia="ja-JP"/>
                  </w:rPr>
                </w:rPrChange>
              </w:rPr>
            </w:pPr>
            <w:ins w:id="29734" w:author="DuyNgo" w:date="2012-08-10T07:31:00Z">
              <w:r w:rsidRPr="00303364">
                <w:rPr>
                  <w:rFonts w:eastAsia="Times New Roman" w:cstheme="minorHAnsi"/>
                  <w:color w:val="000000"/>
                  <w:sz w:val="24"/>
                  <w:szCs w:val="24"/>
                  <w:lang w:eastAsia="ja-JP"/>
                  <w:rPrChange w:id="2973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2973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37" w:author="DuyNgo" w:date="2012-08-10T07:31:00Z"/>
                <w:rFonts w:eastAsia="Times New Roman" w:cstheme="minorHAnsi"/>
                <w:color w:val="000000"/>
                <w:sz w:val="24"/>
                <w:szCs w:val="24"/>
                <w:lang w:eastAsia="ja-JP"/>
                <w:rPrChange w:id="29738" w:author="DuyNgo" w:date="2012-08-10T08:15:00Z">
                  <w:rPr>
                    <w:ins w:id="29739" w:author="DuyNgo" w:date="2012-08-10T07:31:00Z"/>
                    <w:rFonts w:ascii="Calibri" w:eastAsia="Times New Roman" w:hAnsi="Calibri" w:cs="Calibri"/>
                    <w:color w:val="000000"/>
                    <w:sz w:val="20"/>
                    <w:szCs w:val="20"/>
                    <w:lang w:eastAsia="ja-JP"/>
                  </w:rPr>
                </w:rPrChange>
              </w:rPr>
            </w:pPr>
            <w:ins w:id="29740" w:author="DuyNgo" w:date="2012-08-10T07:31:00Z">
              <w:r w:rsidRPr="00303364">
                <w:rPr>
                  <w:rFonts w:eastAsia="Times New Roman" w:cstheme="minorHAnsi"/>
                  <w:color w:val="000000"/>
                  <w:sz w:val="24"/>
                  <w:szCs w:val="24"/>
                  <w:lang w:eastAsia="ja-JP"/>
                  <w:rPrChange w:id="2974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974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43" w:author="DuyNgo" w:date="2012-08-10T07:31:00Z"/>
                <w:rFonts w:eastAsia="Times New Roman" w:cstheme="minorHAnsi"/>
                <w:color w:val="000000"/>
                <w:sz w:val="24"/>
                <w:szCs w:val="24"/>
                <w:lang w:eastAsia="ja-JP"/>
                <w:rPrChange w:id="29744" w:author="DuyNgo" w:date="2012-08-10T08:15:00Z">
                  <w:rPr>
                    <w:ins w:id="29745" w:author="DuyNgo" w:date="2012-08-10T07:31:00Z"/>
                    <w:rFonts w:ascii="Calibri" w:eastAsia="Times New Roman" w:hAnsi="Calibri" w:cs="Calibri"/>
                    <w:color w:val="000000"/>
                    <w:sz w:val="20"/>
                    <w:szCs w:val="20"/>
                    <w:lang w:eastAsia="ja-JP"/>
                  </w:rPr>
                </w:rPrChange>
              </w:rPr>
            </w:pPr>
            <w:ins w:id="29746" w:author="DuyNgo" w:date="2012-08-10T07:31:00Z">
              <w:r w:rsidRPr="00303364">
                <w:rPr>
                  <w:rFonts w:eastAsia="Times New Roman" w:cstheme="minorHAnsi"/>
                  <w:color w:val="000000"/>
                  <w:sz w:val="24"/>
                  <w:szCs w:val="24"/>
                  <w:lang w:eastAsia="ja-JP"/>
                  <w:rPrChange w:id="29747"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2974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49" w:author="DuyNgo" w:date="2012-08-10T07:31:00Z"/>
                <w:rFonts w:eastAsia="Times New Roman" w:cstheme="minorHAnsi"/>
                <w:color w:val="000000"/>
                <w:sz w:val="24"/>
                <w:szCs w:val="24"/>
                <w:lang w:eastAsia="ja-JP"/>
                <w:rPrChange w:id="29750" w:author="DuyNgo" w:date="2012-08-10T08:15:00Z">
                  <w:rPr>
                    <w:ins w:id="29751" w:author="DuyNgo" w:date="2012-08-10T07:31:00Z"/>
                    <w:rFonts w:ascii="Calibri" w:eastAsia="Times New Roman" w:hAnsi="Calibri" w:cs="Calibri"/>
                    <w:color w:val="000000"/>
                    <w:sz w:val="20"/>
                    <w:szCs w:val="20"/>
                    <w:lang w:eastAsia="ja-JP"/>
                  </w:rPr>
                </w:rPrChange>
              </w:rPr>
            </w:pPr>
            <w:ins w:id="29752" w:author="DuyNgo" w:date="2012-08-10T07:31:00Z">
              <w:r w:rsidRPr="00303364">
                <w:rPr>
                  <w:rFonts w:eastAsia="Times New Roman" w:cstheme="minorHAnsi"/>
                  <w:color w:val="000000"/>
                  <w:sz w:val="24"/>
                  <w:szCs w:val="24"/>
                  <w:lang w:eastAsia="ja-JP"/>
                  <w:rPrChange w:id="2975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754"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29755" w:author="DuyNgo" w:date="2012-08-10T08:15:00Z">
                    <w:rPr>
                      <w:rFonts w:ascii="Calibri" w:eastAsia="Times New Roman" w:hAnsi="Calibri" w:cs="Calibri"/>
                      <w:b/>
                      <w:bCs/>
                      <w:color w:val="000000"/>
                      <w:sz w:val="28"/>
                      <w:szCs w:val="28"/>
                      <w:lang w:eastAsia="ja-JP"/>
                    </w:rPr>
                  </w:rPrChange>
                </w:rPr>
                <w:t>] Folder '</w:t>
              </w:r>
              <w:proofErr w:type="spellStart"/>
              <w:r w:rsidRPr="00303364">
                <w:rPr>
                  <w:rFonts w:eastAsia="Times New Roman" w:cstheme="minorHAnsi"/>
                  <w:color w:val="000000"/>
                  <w:sz w:val="24"/>
                  <w:szCs w:val="24"/>
                  <w:lang w:eastAsia="ja-JP"/>
                  <w:rPrChange w:id="29756" w:author="DuyNgo" w:date="2012-08-10T08:15:00Z">
                    <w:rPr>
                      <w:rFonts w:ascii="Calibri" w:eastAsia="Times New Roman" w:hAnsi="Calibri" w:cs="Calibri"/>
                      <w:b/>
                      <w:bCs/>
                      <w:color w:val="000000"/>
                      <w:sz w:val="28"/>
                      <w:szCs w:val="28"/>
                      <w:lang w:eastAsia="ja-JP"/>
                    </w:rPr>
                  </w:rPrChange>
                </w:rPr>
                <w:t>resouce</w:t>
              </w:r>
              <w:proofErr w:type="spellEnd"/>
              <w:r w:rsidRPr="00303364">
                <w:rPr>
                  <w:rFonts w:eastAsia="Times New Roman" w:cstheme="minorHAnsi"/>
                  <w:color w:val="000000"/>
                  <w:sz w:val="24"/>
                  <w:szCs w:val="24"/>
                  <w:lang w:eastAsia="ja-JP"/>
                  <w:rPrChange w:id="29757" w:author="DuyNgo" w:date="2012-08-10T08:15:00Z">
                    <w:rPr>
                      <w:rFonts w:ascii="Calibri" w:eastAsia="Times New Roman" w:hAnsi="Calibri" w:cs="Calibri"/>
                      <w:b/>
                      <w:bCs/>
                      <w:color w:val="000000"/>
                      <w:sz w:val="28"/>
                      <w:szCs w:val="28"/>
                      <w:lang w:eastAsia="ja-JP"/>
                    </w:rPr>
                  </w:rPrChange>
                </w:rPr>
                <w:t>' is placed not correctly</w:t>
              </w:r>
            </w:ins>
          </w:p>
        </w:tc>
      </w:tr>
      <w:tr w:rsidR="00E13723" w:rsidRPr="00303364" w:rsidTr="00E13723">
        <w:trPr>
          <w:trHeight w:val="300"/>
          <w:ins w:id="29758" w:author="DuyNgo" w:date="2012-08-10T07:31:00Z"/>
          <w:trPrChange w:id="2975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760"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761" w:author="DuyNgo" w:date="2012-08-10T07:31:00Z"/>
                <w:rFonts w:eastAsia="Times New Roman" w:cstheme="minorHAnsi"/>
                <w:color w:val="000000"/>
                <w:sz w:val="24"/>
                <w:szCs w:val="24"/>
                <w:lang w:eastAsia="ja-JP"/>
                <w:rPrChange w:id="29762" w:author="DuyNgo" w:date="2012-08-10T08:15:00Z">
                  <w:rPr>
                    <w:ins w:id="29763" w:author="DuyNgo" w:date="2012-08-10T07:31:00Z"/>
                    <w:rFonts w:ascii="Calibri" w:eastAsia="Times New Roman" w:hAnsi="Calibri" w:cs="Calibri"/>
                    <w:color w:val="000000"/>
                    <w:lang w:eastAsia="ja-JP"/>
                  </w:rPr>
                </w:rPrChange>
              </w:rPr>
            </w:pPr>
            <w:ins w:id="29764" w:author="DuyNgo" w:date="2012-08-10T07:31:00Z">
              <w:r w:rsidRPr="00303364">
                <w:rPr>
                  <w:rFonts w:eastAsia="Times New Roman" w:cstheme="minorHAnsi"/>
                  <w:color w:val="000000"/>
                  <w:sz w:val="24"/>
                  <w:szCs w:val="24"/>
                  <w:lang w:eastAsia="ja-JP"/>
                  <w:rPrChange w:id="29765" w:author="DuyNgo" w:date="2012-08-10T08:15:00Z">
                    <w:rPr>
                      <w:rFonts w:ascii="Calibri" w:eastAsia="Times New Roman" w:hAnsi="Calibri" w:cs="Calibri"/>
                      <w:b/>
                      <w:bCs/>
                      <w:color w:val="000000"/>
                      <w:sz w:val="28"/>
                      <w:szCs w:val="28"/>
                      <w:lang w:eastAsia="ja-JP"/>
                    </w:rPr>
                  </w:rPrChange>
                </w:rPr>
                <w:t>48</w:t>
              </w:r>
            </w:ins>
          </w:p>
        </w:tc>
        <w:tc>
          <w:tcPr>
            <w:tcW w:w="862" w:type="dxa"/>
            <w:tcBorders>
              <w:top w:val="nil"/>
              <w:left w:val="nil"/>
              <w:bottom w:val="nil"/>
              <w:right w:val="nil"/>
            </w:tcBorders>
            <w:shd w:val="clear" w:color="auto" w:fill="auto"/>
            <w:noWrap/>
            <w:vAlign w:val="bottom"/>
            <w:hideMark/>
            <w:tcPrChange w:id="29766"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67" w:author="DuyNgo" w:date="2012-08-10T07:31:00Z"/>
                <w:rFonts w:eastAsia="Times New Roman" w:cstheme="minorHAnsi"/>
                <w:color w:val="000000"/>
                <w:sz w:val="24"/>
                <w:szCs w:val="24"/>
                <w:lang w:eastAsia="ja-JP"/>
                <w:rPrChange w:id="29768" w:author="DuyNgo" w:date="2012-08-10T08:15:00Z">
                  <w:rPr>
                    <w:ins w:id="29769" w:author="DuyNgo" w:date="2012-08-10T07:31:00Z"/>
                    <w:rFonts w:ascii="Calibri" w:eastAsia="Times New Roman" w:hAnsi="Calibri" w:cs="Calibri"/>
                    <w:color w:val="000000"/>
                    <w:sz w:val="20"/>
                    <w:szCs w:val="20"/>
                    <w:lang w:eastAsia="ja-JP"/>
                  </w:rPr>
                </w:rPrChange>
              </w:rPr>
            </w:pPr>
            <w:ins w:id="29770" w:author="DuyNgo" w:date="2012-08-10T07:31:00Z">
              <w:r w:rsidRPr="00303364">
                <w:rPr>
                  <w:rFonts w:eastAsia="Times New Roman" w:cstheme="minorHAnsi"/>
                  <w:color w:val="000000"/>
                  <w:sz w:val="24"/>
                  <w:szCs w:val="24"/>
                  <w:lang w:eastAsia="ja-JP"/>
                  <w:rPrChange w:id="2977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772"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73" w:author="DuyNgo" w:date="2012-08-10T07:31:00Z"/>
                <w:rFonts w:eastAsia="Times New Roman" w:cstheme="minorHAnsi"/>
                <w:color w:val="000000"/>
                <w:sz w:val="24"/>
                <w:szCs w:val="24"/>
                <w:lang w:eastAsia="ja-JP"/>
                <w:rPrChange w:id="29774" w:author="DuyNgo" w:date="2012-08-10T08:15:00Z">
                  <w:rPr>
                    <w:ins w:id="29775" w:author="DuyNgo" w:date="2012-08-10T07:31:00Z"/>
                    <w:rFonts w:ascii="Calibri" w:eastAsia="Times New Roman" w:hAnsi="Calibri" w:cs="Calibri"/>
                    <w:color w:val="000000"/>
                    <w:sz w:val="20"/>
                    <w:szCs w:val="20"/>
                    <w:lang w:eastAsia="ja-JP"/>
                  </w:rPr>
                </w:rPrChange>
              </w:rPr>
            </w:pPr>
            <w:ins w:id="29776" w:author="DuyNgo" w:date="2012-08-10T07:31:00Z">
              <w:r w:rsidRPr="00303364">
                <w:rPr>
                  <w:rFonts w:eastAsia="Times New Roman" w:cstheme="minorHAnsi"/>
                  <w:color w:val="000000"/>
                  <w:sz w:val="24"/>
                  <w:szCs w:val="24"/>
                  <w:lang w:eastAsia="ja-JP"/>
                  <w:rPrChange w:id="2977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778"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79" w:author="DuyNgo" w:date="2012-08-10T07:31:00Z"/>
                <w:rFonts w:eastAsia="Times New Roman" w:cstheme="minorHAnsi"/>
                <w:color w:val="000000"/>
                <w:sz w:val="24"/>
                <w:szCs w:val="24"/>
                <w:lang w:eastAsia="ja-JP"/>
                <w:rPrChange w:id="29780" w:author="DuyNgo" w:date="2012-08-10T08:15:00Z">
                  <w:rPr>
                    <w:ins w:id="29781" w:author="DuyNgo" w:date="2012-08-10T07:31:00Z"/>
                    <w:rFonts w:ascii="Calibri" w:eastAsia="Times New Roman" w:hAnsi="Calibri" w:cs="Calibri"/>
                    <w:color w:val="000000"/>
                    <w:sz w:val="20"/>
                    <w:szCs w:val="20"/>
                    <w:lang w:eastAsia="ja-JP"/>
                  </w:rPr>
                </w:rPrChange>
              </w:rPr>
            </w:pPr>
            <w:ins w:id="29782" w:author="DuyNgo" w:date="2012-08-10T07:31:00Z">
              <w:r w:rsidRPr="00303364">
                <w:rPr>
                  <w:rFonts w:eastAsia="Times New Roman" w:cstheme="minorHAnsi"/>
                  <w:color w:val="000000"/>
                  <w:sz w:val="24"/>
                  <w:szCs w:val="24"/>
                  <w:lang w:eastAsia="ja-JP"/>
                  <w:rPrChange w:id="2978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9784"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85" w:author="DuyNgo" w:date="2012-08-10T07:31:00Z"/>
                <w:rFonts w:eastAsia="Times New Roman" w:cstheme="minorHAnsi"/>
                <w:color w:val="000000"/>
                <w:sz w:val="24"/>
                <w:szCs w:val="24"/>
                <w:lang w:eastAsia="ja-JP"/>
                <w:rPrChange w:id="29786" w:author="DuyNgo" w:date="2012-08-10T08:15:00Z">
                  <w:rPr>
                    <w:ins w:id="29787" w:author="DuyNgo" w:date="2012-08-10T07:31:00Z"/>
                    <w:rFonts w:ascii="Calibri" w:eastAsia="Times New Roman" w:hAnsi="Calibri" w:cs="Calibri"/>
                    <w:color w:val="000000"/>
                    <w:sz w:val="20"/>
                    <w:szCs w:val="20"/>
                    <w:lang w:eastAsia="ja-JP"/>
                  </w:rPr>
                </w:rPrChange>
              </w:rPr>
            </w:pPr>
            <w:ins w:id="29788" w:author="DuyNgo" w:date="2012-08-10T07:31:00Z">
              <w:r w:rsidRPr="00303364">
                <w:rPr>
                  <w:rFonts w:eastAsia="Times New Roman" w:cstheme="minorHAnsi"/>
                  <w:color w:val="000000"/>
                  <w:sz w:val="24"/>
                  <w:szCs w:val="24"/>
                  <w:lang w:eastAsia="ja-JP"/>
                  <w:rPrChange w:id="29789"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29790"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91" w:author="DuyNgo" w:date="2012-08-10T07:31:00Z"/>
                <w:rFonts w:eastAsia="Times New Roman" w:cstheme="minorHAnsi"/>
                <w:color w:val="000000"/>
                <w:sz w:val="24"/>
                <w:szCs w:val="24"/>
                <w:lang w:eastAsia="ja-JP"/>
                <w:rPrChange w:id="29792" w:author="DuyNgo" w:date="2012-08-10T08:15:00Z">
                  <w:rPr>
                    <w:ins w:id="29793" w:author="DuyNgo" w:date="2012-08-10T07:31:00Z"/>
                    <w:rFonts w:ascii="Calibri" w:eastAsia="Times New Roman" w:hAnsi="Calibri" w:cs="Calibri"/>
                    <w:color w:val="000000"/>
                    <w:sz w:val="20"/>
                    <w:szCs w:val="20"/>
                    <w:lang w:eastAsia="ja-JP"/>
                  </w:rPr>
                </w:rPrChange>
              </w:rPr>
            </w:pPr>
            <w:ins w:id="29794" w:author="DuyNgo" w:date="2012-08-10T07:31:00Z">
              <w:r w:rsidRPr="00303364">
                <w:rPr>
                  <w:rFonts w:eastAsia="Times New Roman" w:cstheme="minorHAnsi"/>
                  <w:color w:val="000000"/>
                  <w:sz w:val="24"/>
                  <w:szCs w:val="24"/>
                  <w:lang w:eastAsia="ja-JP"/>
                  <w:rPrChange w:id="29795"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796"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29797" w:author="DuyNgo" w:date="2012-08-10T08:15:00Z">
                    <w:rPr>
                      <w:rFonts w:ascii="Calibri" w:eastAsia="Times New Roman" w:hAnsi="Calibri" w:cs="Calibri"/>
                      <w:b/>
                      <w:bCs/>
                      <w:color w:val="000000"/>
                      <w:sz w:val="28"/>
                      <w:szCs w:val="28"/>
                      <w:lang w:eastAsia="ja-JP"/>
                    </w:rPr>
                  </w:rPrChange>
                </w:rPr>
                <w:t>] Use menu bar</w:t>
              </w:r>
            </w:ins>
          </w:p>
        </w:tc>
      </w:tr>
      <w:tr w:rsidR="00E13723" w:rsidRPr="00303364" w:rsidTr="00E13723">
        <w:trPr>
          <w:trHeight w:val="300"/>
          <w:ins w:id="29798" w:author="DuyNgo" w:date="2012-08-10T07:31:00Z"/>
          <w:trPrChange w:id="2979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800"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801" w:author="DuyNgo" w:date="2012-08-10T07:31:00Z"/>
                <w:rFonts w:eastAsia="Times New Roman" w:cstheme="minorHAnsi"/>
                <w:color w:val="000000"/>
                <w:sz w:val="24"/>
                <w:szCs w:val="24"/>
                <w:lang w:eastAsia="ja-JP"/>
                <w:rPrChange w:id="29802" w:author="DuyNgo" w:date="2012-08-10T08:15:00Z">
                  <w:rPr>
                    <w:ins w:id="29803" w:author="DuyNgo" w:date="2012-08-10T07:31:00Z"/>
                    <w:rFonts w:ascii="Calibri" w:eastAsia="Times New Roman" w:hAnsi="Calibri" w:cs="Calibri"/>
                    <w:color w:val="000000"/>
                    <w:lang w:eastAsia="ja-JP"/>
                  </w:rPr>
                </w:rPrChange>
              </w:rPr>
            </w:pPr>
            <w:ins w:id="29804" w:author="DuyNgo" w:date="2012-08-10T07:31:00Z">
              <w:r w:rsidRPr="00303364">
                <w:rPr>
                  <w:rFonts w:eastAsia="Times New Roman" w:cstheme="minorHAnsi"/>
                  <w:color w:val="000000"/>
                  <w:sz w:val="24"/>
                  <w:szCs w:val="24"/>
                  <w:lang w:eastAsia="ja-JP"/>
                  <w:rPrChange w:id="29805" w:author="DuyNgo" w:date="2012-08-10T08:15:00Z">
                    <w:rPr>
                      <w:rFonts w:ascii="Calibri" w:eastAsia="Times New Roman" w:hAnsi="Calibri" w:cs="Calibri"/>
                      <w:b/>
                      <w:bCs/>
                      <w:color w:val="000000"/>
                      <w:sz w:val="28"/>
                      <w:szCs w:val="28"/>
                      <w:lang w:eastAsia="ja-JP"/>
                    </w:rPr>
                  </w:rPrChange>
                </w:rPr>
                <w:t>49</w:t>
              </w:r>
            </w:ins>
          </w:p>
        </w:tc>
        <w:tc>
          <w:tcPr>
            <w:tcW w:w="862" w:type="dxa"/>
            <w:tcBorders>
              <w:top w:val="nil"/>
              <w:left w:val="nil"/>
              <w:bottom w:val="nil"/>
              <w:right w:val="nil"/>
            </w:tcBorders>
            <w:shd w:val="clear" w:color="auto" w:fill="auto"/>
            <w:noWrap/>
            <w:vAlign w:val="bottom"/>
            <w:hideMark/>
            <w:tcPrChange w:id="29806"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07" w:author="DuyNgo" w:date="2012-08-10T07:31:00Z"/>
                <w:rFonts w:eastAsia="Times New Roman" w:cstheme="minorHAnsi"/>
                <w:color w:val="000000"/>
                <w:sz w:val="24"/>
                <w:szCs w:val="24"/>
                <w:lang w:eastAsia="ja-JP"/>
                <w:rPrChange w:id="29808" w:author="DuyNgo" w:date="2012-08-10T08:15:00Z">
                  <w:rPr>
                    <w:ins w:id="29809" w:author="DuyNgo" w:date="2012-08-10T07:31:00Z"/>
                    <w:rFonts w:ascii="Calibri" w:eastAsia="Times New Roman" w:hAnsi="Calibri" w:cs="Calibri"/>
                    <w:color w:val="000000"/>
                    <w:sz w:val="20"/>
                    <w:szCs w:val="20"/>
                    <w:lang w:eastAsia="ja-JP"/>
                  </w:rPr>
                </w:rPrChange>
              </w:rPr>
            </w:pPr>
            <w:ins w:id="29810" w:author="DuyNgo" w:date="2012-08-10T07:31:00Z">
              <w:r w:rsidRPr="00303364">
                <w:rPr>
                  <w:rFonts w:eastAsia="Times New Roman" w:cstheme="minorHAnsi"/>
                  <w:color w:val="000000"/>
                  <w:sz w:val="24"/>
                  <w:szCs w:val="24"/>
                  <w:lang w:eastAsia="ja-JP"/>
                  <w:rPrChange w:id="2981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812"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13" w:author="DuyNgo" w:date="2012-08-10T07:31:00Z"/>
                <w:rFonts w:eastAsia="Times New Roman" w:cstheme="minorHAnsi"/>
                <w:color w:val="000000"/>
                <w:sz w:val="24"/>
                <w:szCs w:val="24"/>
                <w:lang w:eastAsia="ja-JP"/>
                <w:rPrChange w:id="29814" w:author="DuyNgo" w:date="2012-08-10T08:15:00Z">
                  <w:rPr>
                    <w:ins w:id="29815" w:author="DuyNgo" w:date="2012-08-10T07:31:00Z"/>
                    <w:rFonts w:ascii="Calibri" w:eastAsia="Times New Roman" w:hAnsi="Calibri" w:cs="Calibri"/>
                    <w:color w:val="000000"/>
                    <w:sz w:val="20"/>
                    <w:szCs w:val="20"/>
                    <w:lang w:eastAsia="ja-JP"/>
                  </w:rPr>
                </w:rPrChange>
              </w:rPr>
            </w:pPr>
            <w:ins w:id="29816" w:author="DuyNgo" w:date="2012-08-10T07:31:00Z">
              <w:r w:rsidRPr="00303364">
                <w:rPr>
                  <w:rFonts w:eastAsia="Times New Roman" w:cstheme="minorHAnsi"/>
                  <w:color w:val="000000"/>
                  <w:sz w:val="24"/>
                  <w:szCs w:val="24"/>
                  <w:lang w:eastAsia="ja-JP"/>
                  <w:rPrChange w:id="2981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818"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19" w:author="DuyNgo" w:date="2012-08-10T07:31:00Z"/>
                <w:rFonts w:eastAsia="Times New Roman" w:cstheme="minorHAnsi"/>
                <w:color w:val="000000"/>
                <w:sz w:val="24"/>
                <w:szCs w:val="24"/>
                <w:lang w:eastAsia="ja-JP"/>
                <w:rPrChange w:id="29820" w:author="DuyNgo" w:date="2012-08-10T08:15:00Z">
                  <w:rPr>
                    <w:ins w:id="29821" w:author="DuyNgo" w:date="2012-08-10T07:31:00Z"/>
                    <w:rFonts w:ascii="Calibri" w:eastAsia="Times New Roman" w:hAnsi="Calibri" w:cs="Calibri"/>
                    <w:color w:val="000000"/>
                    <w:sz w:val="20"/>
                    <w:szCs w:val="20"/>
                    <w:lang w:eastAsia="ja-JP"/>
                  </w:rPr>
                </w:rPrChange>
              </w:rPr>
            </w:pPr>
            <w:ins w:id="29822" w:author="DuyNgo" w:date="2012-08-10T07:31:00Z">
              <w:r w:rsidRPr="00303364">
                <w:rPr>
                  <w:rFonts w:eastAsia="Times New Roman" w:cstheme="minorHAnsi"/>
                  <w:color w:val="000000"/>
                  <w:sz w:val="24"/>
                  <w:szCs w:val="24"/>
                  <w:lang w:eastAsia="ja-JP"/>
                  <w:rPrChange w:id="2982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9824"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25" w:author="DuyNgo" w:date="2012-08-10T07:31:00Z"/>
                <w:rFonts w:eastAsia="Times New Roman" w:cstheme="minorHAnsi"/>
                <w:color w:val="000000"/>
                <w:sz w:val="24"/>
                <w:szCs w:val="24"/>
                <w:lang w:eastAsia="ja-JP"/>
                <w:rPrChange w:id="29826" w:author="DuyNgo" w:date="2012-08-10T08:15:00Z">
                  <w:rPr>
                    <w:ins w:id="29827" w:author="DuyNgo" w:date="2012-08-10T07:31:00Z"/>
                    <w:rFonts w:ascii="Calibri" w:eastAsia="Times New Roman" w:hAnsi="Calibri" w:cs="Calibri"/>
                    <w:color w:val="000000"/>
                    <w:sz w:val="20"/>
                    <w:szCs w:val="20"/>
                    <w:lang w:eastAsia="ja-JP"/>
                  </w:rPr>
                </w:rPrChange>
              </w:rPr>
            </w:pPr>
            <w:ins w:id="29828" w:author="DuyNgo" w:date="2012-08-10T07:31:00Z">
              <w:r w:rsidRPr="00303364">
                <w:rPr>
                  <w:rFonts w:eastAsia="Times New Roman" w:cstheme="minorHAnsi"/>
                  <w:color w:val="000000"/>
                  <w:sz w:val="24"/>
                  <w:szCs w:val="24"/>
                  <w:lang w:eastAsia="ja-JP"/>
                  <w:rPrChange w:id="29829"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29830"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31" w:author="DuyNgo" w:date="2012-08-10T07:31:00Z"/>
                <w:rFonts w:eastAsia="Times New Roman" w:cstheme="minorHAnsi"/>
                <w:color w:val="000000"/>
                <w:sz w:val="24"/>
                <w:szCs w:val="24"/>
                <w:lang w:eastAsia="ja-JP"/>
                <w:rPrChange w:id="29832" w:author="DuyNgo" w:date="2012-08-10T08:15:00Z">
                  <w:rPr>
                    <w:ins w:id="29833" w:author="DuyNgo" w:date="2012-08-10T07:31:00Z"/>
                    <w:rFonts w:ascii="Calibri" w:eastAsia="Times New Roman" w:hAnsi="Calibri" w:cs="Calibri"/>
                    <w:color w:val="000000"/>
                    <w:sz w:val="20"/>
                    <w:szCs w:val="20"/>
                    <w:lang w:eastAsia="ja-JP"/>
                  </w:rPr>
                </w:rPrChange>
              </w:rPr>
            </w:pPr>
            <w:ins w:id="29834" w:author="DuyNgo" w:date="2012-08-10T07:31:00Z">
              <w:r w:rsidRPr="00303364">
                <w:rPr>
                  <w:rFonts w:eastAsia="Times New Roman" w:cstheme="minorHAnsi"/>
                  <w:color w:val="000000"/>
                  <w:sz w:val="24"/>
                  <w:szCs w:val="24"/>
                  <w:lang w:eastAsia="ja-JP"/>
                  <w:rPrChange w:id="29835"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836"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29837" w:author="DuyNgo" w:date="2012-08-10T08:15:00Z">
                    <w:rPr>
                      <w:rFonts w:ascii="Calibri" w:eastAsia="Times New Roman" w:hAnsi="Calibri" w:cs="Calibri"/>
                      <w:b/>
                      <w:bCs/>
                      <w:color w:val="000000"/>
                      <w:sz w:val="28"/>
                      <w:szCs w:val="28"/>
                      <w:lang w:eastAsia="ja-JP"/>
                    </w:rPr>
                  </w:rPrChange>
                </w:rPr>
                <w:t>] Layout of screen "Add requirement" is very bad</w:t>
              </w:r>
            </w:ins>
          </w:p>
        </w:tc>
      </w:tr>
      <w:tr w:rsidR="00E13723" w:rsidRPr="00303364" w:rsidTr="00E13723">
        <w:trPr>
          <w:trHeight w:val="300"/>
          <w:ins w:id="29838" w:author="DuyNgo" w:date="2012-08-10T07:31:00Z"/>
          <w:trPrChange w:id="2983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840"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841" w:author="DuyNgo" w:date="2012-08-10T07:31:00Z"/>
                <w:rFonts w:eastAsia="Times New Roman" w:cstheme="minorHAnsi"/>
                <w:color w:val="000000"/>
                <w:sz w:val="24"/>
                <w:szCs w:val="24"/>
                <w:lang w:eastAsia="ja-JP"/>
                <w:rPrChange w:id="29842" w:author="DuyNgo" w:date="2012-08-10T08:15:00Z">
                  <w:rPr>
                    <w:ins w:id="29843" w:author="DuyNgo" w:date="2012-08-10T07:31:00Z"/>
                    <w:rFonts w:ascii="Calibri" w:eastAsia="Times New Roman" w:hAnsi="Calibri" w:cs="Calibri"/>
                    <w:color w:val="000000"/>
                    <w:lang w:eastAsia="ja-JP"/>
                  </w:rPr>
                </w:rPrChange>
              </w:rPr>
            </w:pPr>
            <w:ins w:id="29844" w:author="DuyNgo" w:date="2012-08-10T07:31:00Z">
              <w:r w:rsidRPr="00303364">
                <w:rPr>
                  <w:rFonts w:eastAsia="Times New Roman" w:cstheme="minorHAnsi"/>
                  <w:color w:val="000000"/>
                  <w:sz w:val="24"/>
                  <w:szCs w:val="24"/>
                  <w:lang w:eastAsia="ja-JP"/>
                  <w:rPrChange w:id="29845" w:author="DuyNgo" w:date="2012-08-10T08:15:00Z">
                    <w:rPr>
                      <w:rFonts w:ascii="Calibri" w:eastAsia="Times New Roman" w:hAnsi="Calibri" w:cs="Calibri"/>
                      <w:b/>
                      <w:bCs/>
                      <w:color w:val="000000"/>
                      <w:sz w:val="28"/>
                      <w:szCs w:val="28"/>
                      <w:lang w:eastAsia="ja-JP"/>
                    </w:rPr>
                  </w:rPrChange>
                </w:rPr>
                <w:t>50</w:t>
              </w:r>
            </w:ins>
          </w:p>
        </w:tc>
        <w:tc>
          <w:tcPr>
            <w:tcW w:w="862" w:type="dxa"/>
            <w:tcBorders>
              <w:top w:val="nil"/>
              <w:left w:val="nil"/>
              <w:bottom w:val="nil"/>
              <w:right w:val="nil"/>
            </w:tcBorders>
            <w:shd w:val="clear" w:color="auto" w:fill="auto"/>
            <w:noWrap/>
            <w:vAlign w:val="bottom"/>
            <w:hideMark/>
            <w:tcPrChange w:id="29846"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47" w:author="DuyNgo" w:date="2012-08-10T07:31:00Z"/>
                <w:rFonts w:eastAsia="Times New Roman" w:cstheme="minorHAnsi"/>
                <w:color w:val="000000"/>
                <w:sz w:val="24"/>
                <w:szCs w:val="24"/>
                <w:lang w:eastAsia="ja-JP"/>
                <w:rPrChange w:id="29848" w:author="DuyNgo" w:date="2012-08-10T08:15:00Z">
                  <w:rPr>
                    <w:ins w:id="29849" w:author="DuyNgo" w:date="2012-08-10T07:31:00Z"/>
                    <w:rFonts w:ascii="Calibri" w:eastAsia="Times New Roman" w:hAnsi="Calibri" w:cs="Calibri"/>
                    <w:color w:val="000000"/>
                    <w:sz w:val="20"/>
                    <w:szCs w:val="20"/>
                    <w:lang w:eastAsia="ja-JP"/>
                  </w:rPr>
                </w:rPrChange>
              </w:rPr>
            </w:pPr>
            <w:ins w:id="29850" w:author="DuyNgo" w:date="2012-08-10T07:31:00Z">
              <w:r w:rsidRPr="00303364">
                <w:rPr>
                  <w:rFonts w:eastAsia="Times New Roman" w:cstheme="minorHAnsi"/>
                  <w:color w:val="000000"/>
                  <w:sz w:val="24"/>
                  <w:szCs w:val="24"/>
                  <w:lang w:eastAsia="ja-JP"/>
                  <w:rPrChange w:id="29851" w:author="DuyNgo" w:date="2012-08-10T08:15:00Z">
                    <w:rPr>
                      <w:rFonts w:ascii="Calibri" w:eastAsia="Times New Roman" w:hAnsi="Calibri" w:cs="Calibri"/>
                      <w:b/>
                      <w:bCs/>
                      <w:color w:val="000000"/>
                      <w:sz w:val="28"/>
                      <w:szCs w:val="28"/>
                      <w:lang w:eastAsia="ja-JP"/>
                    </w:rPr>
                  </w:rPrChange>
                </w:rPr>
                <w:t>Review</w:t>
              </w:r>
            </w:ins>
          </w:p>
        </w:tc>
        <w:tc>
          <w:tcPr>
            <w:tcW w:w="848" w:type="dxa"/>
            <w:tcBorders>
              <w:top w:val="nil"/>
              <w:left w:val="nil"/>
              <w:bottom w:val="nil"/>
              <w:right w:val="nil"/>
            </w:tcBorders>
            <w:shd w:val="clear" w:color="auto" w:fill="auto"/>
            <w:noWrap/>
            <w:vAlign w:val="bottom"/>
            <w:hideMark/>
            <w:tcPrChange w:id="29852"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53" w:author="DuyNgo" w:date="2012-08-10T07:31:00Z"/>
                <w:rFonts w:eastAsia="Times New Roman" w:cstheme="minorHAnsi"/>
                <w:color w:val="000000"/>
                <w:sz w:val="24"/>
                <w:szCs w:val="24"/>
                <w:lang w:eastAsia="ja-JP"/>
                <w:rPrChange w:id="29854" w:author="DuyNgo" w:date="2012-08-10T08:15:00Z">
                  <w:rPr>
                    <w:ins w:id="29855" w:author="DuyNgo" w:date="2012-08-10T07:31:00Z"/>
                    <w:rFonts w:ascii="Calibri" w:eastAsia="Times New Roman" w:hAnsi="Calibri" w:cs="Calibri"/>
                    <w:color w:val="000000"/>
                    <w:sz w:val="20"/>
                    <w:szCs w:val="20"/>
                    <w:lang w:eastAsia="ja-JP"/>
                  </w:rPr>
                </w:rPrChange>
              </w:rPr>
            </w:pPr>
            <w:ins w:id="29856" w:author="DuyNgo" w:date="2012-08-10T07:31:00Z">
              <w:r w:rsidRPr="00303364">
                <w:rPr>
                  <w:rFonts w:eastAsia="Times New Roman" w:cstheme="minorHAnsi"/>
                  <w:color w:val="000000"/>
                  <w:sz w:val="24"/>
                  <w:szCs w:val="24"/>
                  <w:lang w:eastAsia="ja-JP"/>
                  <w:rPrChange w:id="2985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858"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59" w:author="DuyNgo" w:date="2012-08-10T07:31:00Z"/>
                <w:rFonts w:eastAsia="Times New Roman" w:cstheme="minorHAnsi"/>
                <w:color w:val="000000"/>
                <w:sz w:val="24"/>
                <w:szCs w:val="24"/>
                <w:lang w:eastAsia="ja-JP"/>
                <w:rPrChange w:id="29860" w:author="DuyNgo" w:date="2012-08-10T08:15:00Z">
                  <w:rPr>
                    <w:ins w:id="29861" w:author="DuyNgo" w:date="2012-08-10T07:31:00Z"/>
                    <w:rFonts w:ascii="Calibri" w:eastAsia="Times New Roman" w:hAnsi="Calibri" w:cs="Calibri"/>
                    <w:color w:val="000000"/>
                    <w:sz w:val="20"/>
                    <w:szCs w:val="20"/>
                    <w:lang w:eastAsia="ja-JP"/>
                  </w:rPr>
                </w:rPrChange>
              </w:rPr>
            </w:pPr>
            <w:ins w:id="29862" w:author="DuyNgo" w:date="2012-08-10T07:31:00Z">
              <w:r w:rsidRPr="00303364">
                <w:rPr>
                  <w:rFonts w:eastAsia="Times New Roman" w:cstheme="minorHAnsi"/>
                  <w:color w:val="000000"/>
                  <w:sz w:val="24"/>
                  <w:szCs w:val="24"/>
                  <w:lang w:eastAsia="ja-JP"/>
                  <w:rPrChange w:id="2986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9864"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65" w:author="DuyNgo" w:date="2012-08-10T07:31:00Z"/>
                <w:rFonts w:eastAsia="Times New Roman" w:cstheme="minorHAnsi"/>
                <w:color w:val="000000"/>
                <w:sz w:val="24"/>
                <w:szCs w:val="24"/>
                <w:lang w:eastAsia="ja-JP"/>
                <w:rPrChange w:id="29866" w:author="DuyNgo" w:date="2012-08-10T08:15:00Z">
                  <w:rPr>
                    <w:ins w:id="29867" w:author="DuyNgo" w:date="2012-08-10T07:31:00Z"/>
                    <w:rFonts w:ascii="Calibri" w:eastAsia="Times New Roman" w:hAnsi="Calibri" w:cs="Calibri"/>
                    <w:color w:val="000000"/>
                    <w:sz w:val="20"/>
                    <w:szCs w:val="20"/>
                    <w:lang w:eastAsia="ja-JP"/>
                  </w:rPr>
                </w:rPrChange>
              </w:rPr>
            </w:pPr>
            <w:proofErr w:type="spellStart"/>
            <w:ins w:id="29868" w:author="DuyNgo" w:date="2012-08-10T07:31:00Z">
              <w:r w:rsidRPr="00303364">
                <w:rPr>
                  <w:rFonts w:eastAsia="Times New Roman" w:cstheme="minorHAnsi"/>
                  <w:color w:val="000000"/>
                  <w:sz w:val="24"/>
                  <w:szCs w:val="24"/>
                  <w:lang w:eastAsia="ja-JP"/>
                  <w:rPrChange w:id="29869"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29870"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71" w:author="DuyNgo" w:date="2012-08-10T07:31:00Z"/>
                <w:rFonts w:eastAsia="Times New Roman" w:cstheme="minorHAnsi"/>
                <w:color w:val="000000"/>
                <w:sz w:val="24"/>
                <w:szCs w:val="24"/>
                <w:lang w:eastAsia="ja-JP"/>
                <w:rPrChange w:id="29872" w:author="DuyNgo" w:date="2012-08-10T08:15:00Z">
                  <w:rPr>
                    <w:ins w:id="29873" w:author="DuyNgo" w:date="2012-08-10T07:31:00Z"/>
                    <w:rFonts w:ascii="Calibri" w:eastAsia="Times New Roman" w:hAnsi="Calibri" w:cs="Calibri"/>
                    <w:color w:val="000000"/>
                    <w:sz w:val="20"/>
                    <w:szCs w:val="20"/>
                    <w:lang w:eastAsia="ja-JP"/>
                  </w:rPr>
                </w:rPrChange>
              </w:rPr>
            </w:pPr>
            <w:ins w:id="29874" w:author="DuyNgo" w:date="2012-08-10T07:31:00Z">
              <w:r w:rsidRPr="00303364">
                <w:rPr>
                  <w:rFonts w:eastAsia="Times New Roman" w:cstheme="minorHAnsi"/>
                  <w:color w:val="000000"/>
                  <w:sz w:val="24"/>
                  <w:szCs w:val="24"/>
                  <w:lang w:eastAsia="ja-JP"/>
                  <w:rPrChange w:id="29875" w:author="DuyNgo" w:date="2012-08-10T08:15:00Z">
                    <w:rPr>
                      <w:rFonts w:ascii="Calibri" w:eastAsia="Times New Roman" w:hAnsi="Calibri" w:cs="Calibri"/>
                      <w:b/>
                      <w:bCs/>
                      <w:color w:val="000000"/>
                      <w:sz w:val="28"/>
                      <w:szCs w:val="28"/>
                      <w:lang w:eastAsia="ja-JP"/>
                    </w:rPr>
                  </w:rPrChange>
                </w:rPr>
                <w:t>[Planner] Could not click on links of projects</w:t>
              </w:r>
            </w:ins>
          </w:p>
        </w:tc>
      </w:tr>
      <w:tr w:rsidR="00E13723" w:rsidRPr="00303364" w:rsidTr="00E13723">
        <w:trPr>
          <w:trHeight w:val="300"/>
          <w:ins w:id="29876" w:author="DuyNgo" w:date="2012-08-10T07:31:00Z"/>
          <w:trPrChange w:id="2987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87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879" w:author="DuyNgo" w:date="2012-08-10T07:31:00Z"/>
                <w:rFonts w:eastAsia="Times New Roman" w:cstheme="minorHAnsi"/>
                <w:color w:val="000000"/>
                <w:sz w:val="24"/>
                <w:szCs w:val="24"/>
                <w:lang w:eastAsia="ja-JP"/>
                <w:rPrChange w:id="29880" w:author="DuyNgo" w:date="2012-08-10T08:15:00Z">
                  <w:rPr>
                    <w:ins w:id="29881" w:author="DuyNgo" w:date="2012-08-10T07:31:00Z"/>
                    <w:rFonts w:ascii="Calibri" w:eastAsia="Times New Roman" w:hAnsi="Calibri" w:cs="Calibri"/>
                    <w:color w:val="000000"/>
                    <w:lang w:eastAsia="ja-JP"/>
                  </w:rPr>
                </w:rPrChange>
              </w:rPr>
            </w:pPr>
            <w:ins w:id="29882" w:author="DuyNgo" w:date="2012-08-10T07:31:00Z">
              <w:r w:rsidRPr="00303364">
                <w:rPr>
                  <w:rFonts w:eastAsia="Times New Roman" w:cstheme="minorHAnsi"/>
                  <w:color w:val="000000"/>
                  <w:sz w:val="24"/>
                  <w:szCs w:val="24"/>
                  <w:lang w:eastAsia="ja-JP"/>
                  <w:rPrChange w:id="29883" w:author="DuyNgo" w:date="2012-08-10T08:15:00Z">
                    <w:rPr>
                      <w:rFonts w:ascii="Calibri" w:eastAsia="Times New Roman" w:hAnsi="Calibri" w:cs="Calibri"/>
                      <w:b/>
                      <w:bCs/>
                      <w:color w:val="000000"/>
                      <w:sz w:val="28"/>
                      <w:szCs w:val="28"/>
                      <w:lang w:eastAsia="ja-JP"/>
                    </w:rPr>
                  </w:rPrChange>
                </w:rPr>
                <w:t>51</w:t>
              </w:r>
            </w:ins>
          </w:p>
        </w:tc>
        <w:tc>
          <w:tcPr>
            <w:tcW w:w="862" w:type="dxa"/>
            <w:tcBorders>
              <w:top w:val="nil"/>
              <w:left w:val="nil"/>
              <w:bottom w:val="nil"/>
              <w:right w:val="nil"/>
            </w:tcBorders>
            <w:shd w:val="clear" w:color="auto" w:fill="auto"/>
            <w:noWrap/>
            <w:vAlign w:val="bottom"/>
            <w:hideMark/>
            <w:tcPrChange w:id="2988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85" w:author="DuyNgo" w:date="2012-08-10T07:31:00Z"/>
                <w:rFonts w:eastAsia="Times New Roman" w:cstheme="minorHAnsi"/>
                <w:color w:val="000000"/>
                <w:sz w:val="24"/>
                <w:szCs w:val="24"/>
                <w:lang w:eastAsia="ja-JP"/>
                <w:rPrChange w:id="29886" w:author="DuyNgo" w:date="2012-08-10T08:15:00Z">
                  <w:rPr>
                    <w:ins w:id="29887" w:author="DuyNgo" w:date="2012-08-10T07:31:00Z"/>
                    <w:rFonts w:ascii="Calibri" w:eastAsia="Times New Roman" w:hAnsi="Calibri" w:cs="Calibri"/>
                    <w:color w:val="000000"/>
                    <w:sz w:val="20"/>
                    <w:szCs w:val="20"/>
                    <w:lang w:eastAsia="ja-JP"/>
                  </w:rPr>
                </w:rPrChange>
              </w:rPr>
            </w:pPr>
            <w:ins w:id="29888" w:author="DuyNgo" w:date="2012-08-10T07:31:00Z">
              <w:r w:rsidRPr="00303364">
                <w:rPr>
                  <w:rFonts w:eastAsia="Times New Roman" w:cstheme="minorHAnsi"/>
                  <w:color w:val="000000"/>
                  <w:sz w:val="24"/>
                  <w:szCs w:val="24"/>
                  <w:lang w:eastAsia="ja-JP"/>
                  <w:rPrChange w:id="2988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89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91" w:author="DuyNgo" w:date="2012-08-10T07:31:00Z"/>
                <w:rFonts w:eastAsia="Times New Roman" w:cstheme="minorHAnsi"/>
                <w:color w:val="000000"/>
                <w:sz w:val="24"/>
                <w:szCs w:val="24"/>
                <w:lang w:eastAsia="ja-JP"/>
                <w:rPrChange w:id="29892" w:author="DuyNgo" w:date="2012-08-10T08:15:00Z">
                  <w:rPr>
                    <w:ins w:id="29893" w:author="DuyNgo" w:date="2012-08-10T07:31:00Z"/>
                    <w:rFonts w:ascii="Calibri" w:eastAsia="Times New Roman" w:hAnsi="Calibri" w:cs="Calibri"/>
                    <w:color w:val="000000"/>
                    <w:sz w:val="20"/>
                    <w:szCs w:val="20"/>
                    <w:lang w:eastAsia="ja-JP"/>
                  </w:rPr>
                </w:rPrChange>
              </w:rPr>
            </w:pPr>
            <w:ins w:id="29894" w:author="DuyNgo" w:date="2012-08-10T07:31:00Z">
              <w:r w:rsidRPr="00303364">
                <w:rPr>
                  <w:rFonts w:eastAsia="Times New Roman" w:cstheme="minorHAnsi"/>
                  <w:color w:val="000000"/>
                  <w:sz w:val="24"/>
                  <w:szCs w:val="24"/>
                  <w:lang w:eastAsia="ja-JP"/>
                  <w:rPrChange w:id="2989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89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97" w:author="DuyNgo" w:date="2012-08-10T07:31:00Z"/>
                <w:rFonts w:eastAsia="Times New Roman" w:cstheme="minorHAnsi"/>
                <w:color w:val="000000"/>
                <w:sz w:val="24"/>
                <w:szCs w:val="24"/>
                <w:lang w:eastAsia="ja-JP"/>
                <w:rPrChange w:id="29898" w:author="DuyNgo" w:date="2012-08-10T08:15:00Z">
                  <w:rPr>
                    <w:ins w:id="29899" w:author="DuyNgo" w:date="2012-08-10T07:31:00Z"/>
                    <w:rFonts w:ascii="Calibri" w:eastAsia="Times New Roman" w:hAnsi="Calibri" w:cs="Calibri"/>
                    <w:color w:val="000000"/>
                    <w:sz w:val="20"/>
                    <w:szCs w:val="20"/>
                    <w:lang w:eastAsia="ja-JP"/>
                  </w:rPr>
                </w:rPrChange>
              </w:rPr>
            </w:pPr>
            <w:ins w:id="29900" w:author="DuyNgo" w:date="2012-08-10T07:31:00Z">
              <w:r w:rsidRPr="00303364">
                <w:rPr>
                  <w:rFonts w:eastAsia="Times New Roman" w:cstheme="minorHAnsi"/>
                  <w:color w:val="000000"/>
                  <w:sz w:val="24"/>
                  <w:szCs w:val="24"/>
                  <w:lang w:eastAsia="ja-JP"/>
                  <w:rPrChange w:id="2990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990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03" w:author="DuyNgo" w:date="2012-08-10T07:31:00Z"/>
                <w:rFonts w:eastAsia="Times New Roman" w:cstheme="minorHAnsi"/>
                <w:color w:val="000000"/>
                <w:sz w:val="24"/>
                <w:szCs w:val="24"/>
                <w:lang w:eastAsia="ja-JP"/>
                <w:rPrChange w:id="29904" w:author="DuyNgo" w:date="2012-08-10T08:15:00Z">
                  <w:rPr>
                    <w:ins w:id="29905" w:author="DuyNgo" w:date="2012-08-10T07:31:00Z"/>
                    <w:rFonts w:ascii="Calibri" w:eastAsia="Times New Roman" w:hAnsi="Calibri" w:cs="Calibri"/>
                    <w:color w:val="000000"/>
                    <w:sz w:val="20"/>
                    <w:szCs w:val="20"/>
                    <w:lang w:eastAsia="ja-JP"/>
                  </w:rPr>
                </w:rPrChange>
              </w:rPr>
            </w:pPr>
            <w:ins w:id="29906" w:author="DuyNgo" w:date="2012-08-10T07:31:00Z">
              <w:r w:rsidRPr="00303364">
                <w:rPr>
                  <w:rFonts w:eastAsia="Times New Roman" w:cstheme="minorHAnsi"/>
                  <w:color w:val="000000"/>
                  <w:sz w:val="24"/>
                  <w:szCs w:val="24"/>
                  <w:lang w:eastAsia="ja-JP"/>
                  <w:rPrChange w:id="29907"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2990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09" w:author="DuyNgo" w:date="2012-08-10T07:31:00Z"/>
                <w:rFonts w:eastAsia="Times New Roman" w:cstheme="minorHAnsi"/>
                <w:color w:val="000000"/>
                <w:sz w:val="24"/>
                <w:szCs w:val="24"/>
                <w:lang w:eastAsia="ja-JP"/>
                <w:rPrChange w:id="29910" w:author="DuyNgo" w:date="2012-08-10T08:15:00Z">
                  <w:rPr>
                    <w:ins w:id="29911" w:author="DuyNgo" w:date="2012-08-10T07:31:00Z"/>
                    <w:rFonts w:ascii="Calibri" w:eastAsia="Times New Roman" w:hAnsi="Calibri" w:cs="Calibri"/>
                    <w:color w:val="000000"/>
                    <w:sz w:val="20"/>
                    <w:szCs w:val="20"/>
                    <w:lang w:eastAsia="ja-JP"/>
                  </w:rPr>
                </w:rPrChange>
              </w:rPr>
            </w:pPr>
            <w:ins w:id="29912" w:author="DuyNgo" w:date="2012-08-10T07:31:00Z">
              <w:r w:rsidRPr="00303364">
                <w:rPr>
                  <w:rFonts w:eastAsia="Times New Roman" w:cstheme="minorHAnsi"/>
                  <w:color w:val="000000"/>
                  <w:sz w:val="24"/>
                  <w:szCs w:val="24"/>
                  <w:lang w:eastAsia="ja-JP"/>
                  <w:rPrChange w:id="2991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914"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29915" w:author="DuyNgo" w:date="2012-08-10T08:15:00Z">
                    <w:rPr>
                      <w:rFonts w:ascii="Calibri" w:eastAsia="Times New Roman" w:hAnsi="Calibri" w:cs="Calibri"/>
                      <w:b/>
                      <w:bCs/>
                      <w:color w:val="000000"/>
                      <w:sz w:val="28"/>
                      <w:szCs w:val="28"/>
                      <w:lang w:eastAsia="ja-JP"/>
                    </w:rPr>
                  </w:rPrChange>
                </w:rPr>
                <w:t>] User can see non-unauthorized projects</w:t>
              </w:r>
            </w:ins>
          </w:p>
        </w:tc>
      </w:tr>
      <w:tr w:rsidR="00E13723" w:rsidRPr="00303364" w:rsidTr="00E13723">
        <w:trPr>
          <w:trHeight w:val="300"/>
          <w:ins w:id="29916" w:author="DuyNgo" w:date="2012-08-10T07:31:00Z"/>
          <w:trPrChange w:id="2991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91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919" w:author="DuyNgo" w:date="2012-08-10T07:31:00Z"/>
                <w:rFonts w:eastAsia="Times New Roman" w:cstheme="minorHAnsi"/>
                <w:color w:val="000000"/>
                <w:sz w:val="24"/>
                <w:szCs w:val="24"/>
                <w:lang w:eastAsia="ja-JP"/>
                <w:rPrChange w:id="29920" w:author="DuyNgo" w:date="2012-08-10T08:15:00Z">
                  <w:rPr>
                    <w:ins w:id="29921" w:author="DuyNgo" w:date="2012-08-10T07:31:00Z"/>
                    <w:rFonts w:ascii="Calibri" w:eastAsia="Times New Roman" w:hAnsi="Calibri" w:cs="Calibri"/>
                    <w:color w:val="000000"/>
                    <w:lang w:eastAsia="ja-JP"/>
                  </w:rPr>
                </w:rPrChange>
              </w:rPr>
            </w:pPr>
            <w:ins w:id="29922" w:author="DuyNgo" w:date="2012-08-10T07:31:00Z">
              <w:r w:rsidRPr="00303364">
                <w:rPr>
                  <w:rFonts w:eastAsia="Times New Roman" w:cstheme="minorHAnsi"/>
                  <w:color w:val="000000"/>
                  <w:sz w:val="24"/>
                  <w:szCs w:val="24"/>
                  <w:lang w:eastAsia="ja-JP"/>
                  <w:rPrChange w:id="29923" w:author="DuyNgo" w:date="2012-08-10T08:15:00Z">
                    <w:rPr>
                      <w:rFonts w:ascii="Calibri" w:eastAsia="Times New Roman" w:hAnsi="Calibri" w:cs="Calibri"/>
                      <w:b/>
                      <w:bCs/>
                      <w:color w:val="000000"/>
                      <w:sz w:val="28"/>
                      <w:szCs w:val="28"/>
                      <w:lang w:eastAsia="ja-JP"/>
                    </w:rPr>
                  </w:rPrChange>
                </w:rPr>
                <w:t>52</w:t>
              </w:r>
            </w:ins>
          </w:p>
        </w:tc>
        <w:tc>
          <w:tcPr>
            <w:tcW w:w="862" w:type="dxa"/>
            <w:tcBorders>
              <w:top w:val="nil"/>
              <w:left w:val="nil"/>
              <w:bottom w:val="nil"/>
              <w:right w:val="nil"/>
            </w:tcBorders>
            <w:shd w:val="clear" w:color="auto" w:fill="auto"/>
            <w:noWrap/>
            <w:vAlign w:val="bottom"/>
            <w:hideMark/>
            <w:tcPrChange w:id="2992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25" w:author="DuyNgo" w:date="2012-08-10T07:31:00Z"/>
                <w:rFonts w:eastAsia="Times New Roman" w:cstheme="minorHAnsi"/>
                <w:color w:val="000000"/>
                <w:sz w:val="24"/>
                <w:szCs w:val="24"/>
                <w:lang w:eastAsia="ja-JP"/>
                <w:rPrChange w:id="29926" w:author="DuyNgo" w:date="2012-08-10T08:15:00Z">
                  <w:rPr>
                    <w:ins w:id="29927" w:author="DuyNgo" w:date="2012-08-10T07:31:00Z"/>
                    <w:rFonts w:ascii="Calibri" w:eastAsia="Times New Roman" w:hAnsi="Calibri" w:cs="Calibri"/>
                    <w:color w:val="000000"/>
                    <w:sz w:val="20"/>
                    <w:szCs w:val="20"/>
                    <w:lang w:eastAsia="ja-JP"/>
                  </w:rPr>
                </w:rPrChange>
              </w:rPr>
            </w:pPr>
            <w:ins w:id="29928" w:author="DuyNgo" w:date="2012-08-10T07:31:00Z">
              <w:r w:rsidRPr="00303364">
                <w:rPr>
                  <w:rFonts w:eastAsia="Times New Roman" w:cstheme="minorHAnsi"/>
                  <w:color w:val="000000"/>
                  <w:sz w:val="24"/>
                  <w:szCs w:val="24"/>
                  <w:lang w:eastAsia="ja-JP"/>
                  <w:rPrChange w:id="2992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93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31" w:author="DuyNgo" w:date="2012-08-10T07:31:00Z"/>
                <w:rFonts w:eastAsia="Times New Roman" w:cstheme="minorHAnsi"/>
                <w:color w:val="000000"/>
                <w:sz w:val="24"/>
                <w:szCs w:val="24"/>
                <w:lang w:eastAsia="ja-JP"/>
                <w:rPrChange w:id="29932" w:author="DuyNgo" w:date="2012-08-10T08:15:00Z">
                  <w:rPr>
                    <w:ins w:id="29933" w:author="DuyNgo" w:date="2012-08-10T07:31:00Z"/>
                    <w:rFonts w:ascii="Calibri" w:eastAsia="Times New Roman" w:hAnsi="Calibri" w:cs="Calibri"/>
                    <w:color w:val="000000"/>
                    <w:sz w:val="20"/>
                    <w:szCs w:val="20"/>
                    <w:lang w:eastAsia="ja-JP"/>
                  </w:rPr>
                </w:rPrChange>
              </w:rPr>
            </w:pPr>
            <w:ins w:id="29934" w:author="DuyNgo" w:date="2012-08-10T07:31:00Z">
              <w:r w:rsidRPr="00303364">
                <w:rPr>
                  <w:rFonts w:eastAsia="Times New Roman" w:cstheme="minorHAnsi"/>
                  <w:color w:val="000000"/>
                  <w:sz w:val="24"/>
                  <w:szCs w:val="24"/>
                  <w:lang w:eastAsia="ja-JP"/>
                  <w:rPrChange w:id="2993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93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37" w:author="DuyNgo" w:date="2012-08-10T07:31:00Z"/>
                <w:rFonts w:eastAsia="Times New Roman" w:cstheme="minorHAnsi"/>
                <w:color w:val="000000"/>
                <w:sz w:val="24"/>
                <w:szCs w:val="24"/>
                <w:lang w:eastAsia="ja-JP"/>
                <w:rPrChange w:id="29938" w:author="DuyNgo" w:date="2012-08-10T08:15:00Z">
                  <w:rPr>
                    <w:ins w:id="29939" w:author="DuyNgo" w:date="2012-08-10T07:31:00Z"/>
                    <w:rFonts w:ascii="Calibri" w:eastAsia="Times New Roman" w:hAnsi="Calibri" w:cs="Calibri"/>
                    <w:color w:val="000000"/>
                    <w:sz w:val="20"/>
                    <w:szCs w:val="20"/>
                    <w:lang w:eastAsia="ja-JP"/>
                  </w:rPr>
                </w:rPrChange>
              </w:rPr>
            </w:pPr>
            <w:ins w:id="29940" w:author="DuyNgo" w:date="2012-08-10T07:31:00Z">
              <w:r w:rsidRPr="00303364">
                <w:rPr>
                  <w:rFonts w:eastAsia="Times New Roman" w:cstheme="minorHAnsi"/>
                  <w:color w:val="000000"/>
                  <w:sz w:val="24"/>
                  <w:szCs w:val="24"/>
                  <w:lang w:eastAsia="ja-JP"/>
                  <w:rPrChange w:id="2994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994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43" w:author="DuyNgo" w:date="2012-08-10T07:31:00Z"/>
                <w:rFonts w:eastAsia="Times New Roman" w:cstheme="minorHAnsi"/>
                <w:color w:val="000000"/>
                <w:sz w:val="24"/>
                <w:szCs w:val="24"/>
                <w:lang w:eastAsia="ja-JP"/>
                <w:rPrChange w:id="29944" w:author="DuyNgo" w:date="2012-08-10T08:15:00Z">
                  <w:rPr>
                    <w:ins w:id="29945" w:author="DuyNgo" w:date="2012-08-10T07:31:00Z"/>
                    <w:rFonts w:ascii="Calibri" w:eastAsia="Times New Roman" w:hAnsi="Calibri" w:cs="Calibri"/>
                    <w:color w:val="000000"/>
                    <w:sz w:val="20"/>
                    <w:szCs w:val="20"/>
                    <w:lang w:eastAsia="ja-JP"/>
                  </w:rPr>
                </w:rPrChange>
              </w:rPr>
            </w:pPr>
            <w:ins w:id="29946" w:author="DuyNgo" w:date="2012-08-10T07:31:00Z">
              <w:r w:rsidRPr="00303364">
                <w:rPr>
                  <w:rFonts w:eastAsia="Times New Roman" w:cstheme="minorHAnsi"/>
                  <w:color w:val="000000"/>
                  <w:sz w:val="24"/>
                  <w:szCs w:val="24"/>
                  <w:lang w:eastAsia="ja-JP"/>
                  <w:rPrChange w:id="29947"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2994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49" w:author="DuyNgo" w:date="2012-08-10T07:31:00Z"/>
                <w:rFonts w:eastAsia="Times New Roman" w:cstheme="minorHAnsi"/>
                <w:color w:val="000000"/>
                <w:sz w:val="24"/>
                <w:szCs w:val="24"/>
                <w:lang w:eastAsia="ja-JP"/>
                <w:rPrChange w:id="29950" w:author="DuyNgo" w:date="2012-08-10T08:15:00Z">
                  <w:rPr>
                    <w:ins w:id="29951" w:author="DuyNgo" w:date="2012-08-10T07:31:00Z"/>
                    <w:rFonts w:ascii="Calibri" w:eastAsia="Times New Roman" w:hAnsi="Calibri" w:cs="Calibri"/>
                    <w:color w:val="000000"/>
                    <w:sz w:val="20"/>
                    <w:szCs w:val="20"/>
                    <w:lang w:eastAsia="ja-JP"/>
                  </w:rPr>
                </w:rPrChange>
              </w:rPr>
            </w:pPr>
            <w:ins w:id="29952" w:author="DuyNgo" w:date="2012-08-10T07:31:00Z">
              <w:r w:rsidRPr="00303364">
                <w:rPr>
                  <w:rFonts w:eastAsia="Times New Roman" w:cstheme="minorHAnsi"/>
                  <w:color w:val="000000"/>
                  <w:sz w:val="24"/>
                  <w:szCs w:val="24"/>
                  <w:lang w:eastAsia="ja-JP"/>
                  <w:rPrChange w:id="2995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954"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29955" w:author="DuyNgo" w:date="2012-08-10T08:15:00Z">
                    <w:rPr>
                      <w:rFonts w:ascii="Calibri" w:eastAsia="Times New Roman" w:hAnsi="Calibri" w:cs="Calibri"/>
                      <w:b/>
                      <w:bCs/>
                      <w:color w:val="000000"/>
                      <w:sz w:val="28"/>
                      <w:szCs w:val="28"/>
                      <w:lang w:eastAsia="ja-JP"/>
                    </w:rPr>
                  </w:rPrChange>
                </w:rPr>
                <w:t>] Could not go back the first screen</w:t>
              </w:r>
            </w:ins>
          </w:p>
        </w:tc>
      </w:tr>
      <w:tr w:rsidR="00E13723" w:rsidRPr="00303364" w:rsidTr="00E13723">
        <w:trPr>
          <w:trHeight w:val="300"/>
          <w:ins w:id="29956" w:author="DuyNgo" w:date="2012-08-10T07:31:00Z"/>
          <w:trPrChange w:id="2995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95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959" w:author="DuyNgo" w:date="2012-08-10T07:31:00Z"/>
                <w:rFonts w:eastAsia="Times New Roman" w:cstheme="minorHAnsi"/>
                <w:color w:val="000000"/>
                <w:sz w:val="24"/>
                <w:szCs w:val="24"/>
                <w:lang w:eastAsia="ja-JP"/>
                <w:rPrChange w:id="29960" w:author="DuyNgo" w:date="2012-08-10T08:15:00Z">
                  <w:rPr>
                    <w:ins w:id="29961" w:author="DuyNgo" w:date="2012-08-10T07:31:00Z"/>
                    <w:rFonts w:ascii="Calibri" w:eastAsia="Times New Roman" w:hAnsi="Calibri" w:cs="Calibri"/>
                    <w:color w:val="000000"/>
                    <w:lang w:eastAsia="ja-JP"/>
                  </w:rPr>
                </w:rPrChange>
              </w:rPr>
            </w:pPr>
            <w:ins w:id="29962" w:author="DuyNgo" w:date="2012-08-10T07:31:00Z">
              <w:r w:rsidRPr="00303364">
                <w:rPr>
                  <w:rFonts w:eastAsia="Times New Roman" w:cstheme="minorHAnsi"/>
                  <w:color w:val="000000"/>
                  <w:sz w:val="24"/>
                  <w:szCs w:val="24"/>
                  <w:lang w:eastAsia="ja-JP"/>
                  <w:rPrChange w:id="29963" w:author="DuyNgo" w:date="2012-08-10T08:15:00Z">
                    <w:rPr>
                      <w:rFonts w:ascii="Calibri" w:eastAsia="Times New Roman" w:hAnsi="Calibri" w:cs="Calibri"/>
                      <w:b/>
                      <w:bCs/>
                      <w:color w:val="000000"/>
                      <w:sz w:val="28"/>
                      <w:szCs w:val="28"/>
                      <w:lang w:eastAsia="ja-JP"/>
                    </w:rPr>
                  </w:rPrChange>
                </w:rPr>
                <w:t>53</w:t>
              </w:r>
            </w:ins>
          </w:p>
        </w:tc>
        <w:tc>
          <w:tcPr>
            <w:tcW w:w="862" w:type="dxa"/>
            <w:tcBorders>
              <w:top w:val="nil"/>
              <w:left w:val="nil"/>
              <w:bottom w:val="nil"/>
              <w:right w:val="nil"/>
            </w:tcBorders>
            <w:shd w:val="clear" w:color="auto" w:fill="auto"/>
            <w:noWrap/>
            <w:vAlign w:val="bottom"/>
            <w:hideMark/>
            <w:tcPrChange w:id="2996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65" w:author="DuyNgo" w:date="2012-08-10T07:31:00Z"/>
                <w:rFonts w:eastAsia="Times New Roman" w:cstheme="minorHAnsi"/>
                <w:color w:val="000000"/>
                <w:sz w:val="24"/>
                <w:szCs w:val="24"/>
                <w:lang w:eastAsia="ja-JP"/>
                <w:rPrChange w:id="29966" w:author="DuyNgo" w:date="2012-08-10T08:15:00Z">
                  <w:rPr>
                    <w:ins w:id="29967" w:author="DuyNgo" w:date="2012-08-10T07:31:00Z"/>
                    <w:rFonts w:ascii="Calibri" w:eastAsia="Times New Roman" w:hAnsi="Calibri" w:cs="Calibri"/>
                    <w:color w:val="000000"/>
                    <w:sz w:val="20"/>
                    <w:szCs w:val="20"/>
                    <w:lang w:eastAsia="ja-JP"/>
                  </w:rPr>
                </w:rPrChange>
              </w:rPr>
            </w:pPr>
            <w:ins w:id="29968" w:author="DuyNgo" w:date="2012-08-10T07:31:00Z">
              <w:r w:rsidRPr="00303364">
                <w:rPr>
                  <w:rFonts w:eastAsia="Times New Roman" w:cstheme="minorHAnsi"/>
                  <w:color w:val="000000"/>
                  <w:sz w:val="24"/>
                  <w:szCs w:val="24"/>
                  <w:lang w:eastAsia="ja-JP"/>
                  <w:rPrChange w:id="2996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97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71" w:author="DuyNgo" w:date="2012-08-10T07:31:00Z"/>
                <w:rFonts w:eastAsia="Times New Roman" w:cstheme="minorHAnsi"/>
                <w:color w:val="000000"/>
                <w:sz w:val="24"/>
                <w:szCs w:val="24"/>
                <w:lang w:eastAsia="ja-JP"/>
                <w:rPrChange w:id="29972" w:author="DuyNgo" w:date="2012-08-10T08:15:00Z">
                  <w:rPr>
                    <w:ins w:id="29973" w:author="DuyNgo" w:date="2012-08-10T07:31:00Z"/>
                    <w:rFonts w:ascii="Calibri" w:eastAsia="Times New Roman" w:hAnsi="Calibri" w:cs="Calibri"/>
                    <w:color w:val="000000"/>
                    <w:sz w:val="20"/>
                    <w:szCs w:val="20"/>
                    <w:lang w:eastAsia="ja-JP"/>
                  </w:rPr>
                </w:rPrChange>
              </w:rPr>
            </w:pPr>
            <w:ins w:id="29974" w:author="DuyNgo" w:date="2012-08-10T07:31:00Z">
              <w:r w:rsidRPr="00303364">
                <w:rPr>
                  <w:rFonts w:eastAsia="Times New Roman" w:cstheme="minorHAnsi"/>
                  <w:color w:val="000000"/>
                  <w:sz w:val="24"/>
                  <w:szCs w:val="24"/>
                  <w:lang w:eastAsia="ja-JP"/>
                  <w:rPrChange w:id="2997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97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77" w:author="DuyNgo" w:date="2012-08-10T07:31:00Z"/>
                <w:rFonts w:eastAsia="Times New Roman" w:cstheme="minorHAnsi"/>
                <w:color w:val="000000"/>
                <w:sz w:val="24"/>
                <w:szCs w:val="24"/>
                <w:lang w:eastAsia="ja-JP"/>
                <w:rPrChange w:id="29978" w:author="DuyNgo" w:date="2012-08-10T08:15:00Z">
                  <w:rPr>
                    <w:ins w:id="29979" w:author="DuyNgo" w:date="2012-08-10T07:31:00Z"/>
                    <w:rFonts w:ascii="Calibri" w:eastAsia="Times New Roman" w:hAnsi="Calibri" w:cs="Calibri"/>
                    <w:color w:val="000000"/>
                    <w:sz w:val="20"/>
                    <w:szCs w:val="20"/>
                    <w:lang w:eastAsia="ja-JP"/>
                  </w:rPr>
                </w:rPrChange>
              </w:rPr>
            </w:pPr>
            <w:ins w:id="29980" w:author="DuyNgo" w:date="2012-08-10T07:31:00Z">
              <w:r w:rsidRPr="00303364">
                <w:rPr>
                  <w:rFonts w:eastAsia="Times New Roman" w:cstheme="minorHAnsi"/>
                  <w:color w:val="000000"/>
                  <w:sz w:val="24"/>
                  <w:szCs w:val="24"/>
                  <w:lang w:eastAsia="ja-JP"/>
                  <w:rPrChange w:id="2998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998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83" w:author="DuyNgo" w:date="2012-08-10T07:31:00Z"/>
                <w:rFonts w:eastAsia="Times New Roman" w:cstheme="minorHAnsi"/>
                <w:color w:val="000000"/>
                <w:sz w:val="24"/>
                <w:szCs w:val="24"/>
                <w:lang w:eastAsia="ja-JP"/>
                <w:rPrChange w:id="29984" w:author="DuyNgo" w:date="2012-08-10T08:15:00Z">
                  <w:rPr>
                    <w:ins w:id="29985" w:author="DuyNgo" w:date="2012-08-10T07:31:00Z"/>
                    <w:rFonts w:ascii="Calibri" w:eastAsia="Times New Roman" w:hAnsi="Calibri" w:cs="Calibri"/>
                    <w:color w:val="000000"/>
                    <w:sz w:val="20"/>
                    <w:szCs w:val="20"/>
                    <w:lang w:eastAsia="ja-JP"/>
                  </w:rPr>
                </w:rPrChange>
              </w:rPr>
            </w:pPr>
            <w:proofErr w:type="spellStart"/>
            <w:ins w:id="29986" w:author="DuyNgo" w:date="2012-08-10T07:31:00Z">
              <w:r w:rsidRPr="00303364">
                <w:rPr>
                  <w:rFonts w:eastAsia="Times New Roman" w:cstheme="minorHAnsi"/>
                  <w:color w:val="000000"/>
                  <w:sz w:val="24"/>
                  <w:szCs w:val="24"/>
                  <w:lang w:eastAsia="ja-JP"/>
                  <w:rPrChange w:id="29987"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98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89" w:author="DuyNgo" w:date="2012-08-10T07:31:00Z"/>
                <w:rFonts w:eastAsia="Times New Roman" w:cstheme="minorHAnsi"/>
                <w:color w:val="000000"/>
                <w:sz w:val="24"/>
                <w:szCs w:val="24"/>
                <w:lang w:eastAsia="ja-JP"/>
                <w:rPrChange w:id="29990" w:author="DuyNgo" w:date="2012-08-10T08:15:00Z">
                  <w:rPr>
                    <w:ins w:id="29991" w:author="DuyNgo" w:date="2012-08-10T07:31:00Z"/>
                    <w:rFonts w:ascii="Calibri" w:eastAsia="Times New Roman" w:hAnsi="Calibri" w:cs="Calibri"/>
                    <w:color w:val="000000"/>
                    <w:sz w:val="20"/>
                    <w:szCs w:val="20"/>
                    <w:lang w:eastAsia="ja-JP"/>
                  </w:rPr>
                </w:rPrChange>
              </w:rPr>
            </w:pPr>
            <w:ins w:id="29992" w:author="DuyNgo" w:date="2012-08-10T07:31:00Z">
              <w:r w:rsidRPr="00303364">
                <w:rPr>
                  <w:rFonts w:eastAsia="Times New Roman" w:cstheme="minorHAnsi"/>
                  <w:color w:val="000000"/>
                  <w:sz w:val="24"/>
                  <w:szCs w:val="24"/>
                  <w:lang w:eastAsia="ja-JP"/>
                  <w:rPrChange w:id="2999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994"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9995" w:author="DuyNgo" w:date="2012-08-10T08:15:00Z">
                    <w:rPr>
                      <w:rFonts w:ascii="Calibri" w:eastAsia="Times New Roman" w:hAnsi="Calibri" w:cs="Calibri"/>
                      <w:b/>
                      <w:bCs/>
                      <w:color w:val="000000"/>
                      <w:sz w:val="28"/>
                      <w:szCs w:val="28"/>
                      <w:lang w:eastAsia="ja-JP"/>
                    </w:rPr>
                  </w:rPrChange>
                </w:rPr>
                <w:t>] Could not compile source code</w:t>
              </w:r>
            </w:ins>
          </w:p>
        </w:tc>
      </w:tr>
      <w:tr w:rsidR="00E13723" w:rsidRPr="00303364" w:rsidTr="00E13723">
        <w:trPr>
          <w:trHeight w:val="300"/>
          <w:ins w:id="29996" w:author="DuyNgo" w:date="2012-08-10T07:31:00Z"/>
          <w:trPrChange w:id="2999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99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999" w:author="DuyNgo" w:date="2012-08-10T07:31:00Z"/>
                <w:rFonts w:eastAsia="Times New Roman" w:cstheme="minorHAnsi"/>
                <w:color w:val="000000"/>
                <w:sz w:val="24"/>
                <w:szCs w:val="24"/>
                <w:lang w:eastAsia="ja-JP"/>
                <w:rPrChange w:id="30000" w:author="DuyNgo" w:date="2012-08-10T08:15:00Z">
                  <w:rPr>
                    <w:ins w:id="30001" w:author="DuyNgo" w:date="2012-08-10T07:31:00Z"/>
                    <w:rFonts w:ascii="Calibri" w:eastAsia="Times New Roman" w:hAnsi="Calibri" w:cs="Calibri"/>
                    <w:color w:val="000000"/>
                    <w:lang w:eastAsia="ja-JP"/>
                  </w:rPr>
                </w:rPrChange>
              </w:rPr>
            </w:pPr>
            <w:ins w:id="30002" w:author="DuyNgo" w:date="2012-08-10T07:31:00Z">
              <w:r w:rsidRPr="00303364">
                <w:rPr>
                  <w:rFonts w:eastAsia="Times New Roman" w:cstheme="minorHAnsi"/>
                  <w:color w:val="000000"/>
                  <w:sz w:val="24"/>
                  <w:szCs w:val="24"/>
                  <w:lang w:eastAsia="ja-JP"/>
                  <w:rPrChange w:id="30003" w:author="DuyNgo" w:date="2012-08-10T08:15:00Z">
                    <w:rPr>
                      <w:rFonts w:ascii="Calibri" w:eastAsia="Times New Roman" w:hAnsi="Calibri" w:cs="Calibri"/>
                      <w:b/>
                      <w:bCs/>
                      <w:color w:val="000000"/>
                      <w:sz w:val="28"/>
                      <w:szCs w:val="28"/>
                      <w:lang w:eastAsia="ja-JP"/>
                    </w:rPr>
                  </w:rPrChange>
                </w:rPr>
                <w:t>54</w:t>
              </w:r>
            </w:ins>
          </w:p>
        </w:tc>
        <w:tc>
          <w:tcPr>
            <w:tcW w:w="862" w:type="dxa"/>
            <w:tcBorders>
              <w:top w:val="nil"/>
              <w:left w:val="nil"/>
              <w:bottom w:val="nil"/>
              <w:right w:val="nil"/>
            </w:tcBorders>
            <w:shd w:val="clear" w:color="auto" w:fill="auto"/>
            <w:noWrap/>
            <w:vAlign w:val="bottom"/>
            <w:hideMark/>
            <w:tcPrChange w:id="3000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05" w:author="DuyNgo" w:date="2012-08-10T07:31:00Z"/>
                <w:rFonts w:eastAsia="Times New Roman" w:cstheme="minorHAnsi"/>
                <w:color w:val="000000"/>
                <w:sz w:val="24"/>
                <w:szCs w:val="24"/>
                <w:lang w:eastAsia="ja-JP"/>
                <w:rPrChange w:id="30006" w:author="DuyNgo" w:date="2012-08-10T08:15:00Z">
                  <w:rPr>
                    <w:ins w:id="30007" w:author="DuyNgo" w:date="2012-08-10T07:31:00Z"/>
                    <w:rFonts w:ascii="Calibri" w:eastAsia="Times New Roman" w:hAnsi="Calibri" w:cs="Calibri"/>
                    <w:color w:val="000000"/>
                    <w:sz w:val="20"/>
                    <w:szCs w:val="20"/>
                    <w:lang w:eastAsia="ja-JP"/>
                  </w:rPr>
                </w:rPrChange>
              </w:rPr>
            </w:pPr>
            <w:ins w:id="30008" w:author="DuyNgo" w:date="2012-08-10T07:31:00Z">
              <w:r w:rsidRPr="00303364">
                <w:rPr>
                  <w:rFonts w:eastAsia="Times New Roman" w:cstheme="minorHAnsi"/>
                  <w:color w:val="000000"/>
                  <w:sz w:val="24"/>
                  <w:szCs w:val="24"/>
                  <w:lang w:eastAsia="ja-JP"/>
                  <w:rPrChange w:id="3000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01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11" w:author="DuyNgo" w:date="2012-08-10T07:31:00Z"/>
                <w:rFonts w:eastAsia="Times New Roman" w:cstheme="minorHAnsi"/>
                <w:color w:val="000000"/>
                <w:sz w:val="24"/>
                <w:szCs w:val="24"/>
                <w:lang w:eastAsia="ja-JP"/>
                <w:rPrChange w:id="30012" w:author="DuyNgo" w:date="2012-08-10T08:15:00Z">
                  <w:rPr>
                    <w:ins w:id="30013" w:author="DuyNgo" w:date="2012-08-10T07:31:00Z"/>
                    <w:rFonts w:ascii="Calibri" w:eastAsia="Times New Roman" w:hAnsi="Calibri" w:cs="Calibri"/>
                    <w:color w:val="000000"/>
                    <w:sz w:val="20"/>
                    <w:szCs w:val="20"/>
                    <w:lang w:eastAsia="ja-JP"/>
                  </w:rPr>
                </w:rPrChange>
              </w:rPr>
            </w:pPr>
            <w:ins w:id="30014" w:author="DuyNgo" w:date="2012-08-10T07:31:00Z">
              <w:r w:rsidRPr="00303364">
                <w:rPr>
                  <w:rFonts w:eastAsia="Times New Roman" w:cstheme="minorHAnsi"/>
                  <w:color w:val="000000"/>
                  <w:sz w:val="24"/>
                  <w:szCs w:val="24"/>
                  <w:lang w:eastAsia="ja-JP"/>
                  <w:rPrChange w:id="3001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01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17" w:author="DuyNgo" w:date="2012-08-10T07:31:00Z"/>
                <w:rFonts w:eastAsia="Times New Roman" w:cstheme="minorHAnsi"/>
                <w:color w:val="000000"/>
                <w:sz w:val="24"/>
                <w:szCs w:val="24"/>
                <w:lang w:eastAsia="ja-JP"/>
                <w:rPrChange w:id="30018" w:author="DuyNgo" w:date="2012-08-10T08:15:00Z">
                  <w:rPr>
                    <w:ins w:id="30019" w:author="DuyNgo" w:date="2012-08-10T07:31:00Z"/>
                    <w:rFonts w:ascii="Calibri" w:eastAsia="Times New Roman" w:hAnsi="Calibri" w:cs="Calibri"/>
                    <w:color w:val="000000"/>
                    <w:sz w:val="20"/>
                    <w:szCs w:val="20"/>
                    <w:lang w:eastAsia="ja-JP"/>
                  </w:rPr>
                </w:rPrChange>
              </w:rPr>
            </w:pPr>
            <w:ins w:id="30020" w:author="DuyNgo" w:date="2012-08-10T07:31:00Z">
              <w:r w:rsidRPr="00303364">
                <w:rPr>
                  <w:rFonts w:eastAsia="Times New Roman" w:cstheme="minorHAnsi"/>
                  <w:color w:val="000000"/>
                  <w:sz w:val="24"/>
                  <w:szCs w:val="24"/>
                  <w:lang w:eastAsia="ja-JP"/>
                  <w:rPrChange w:id="3002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02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23" w:author="DuyNgo" w:date="2012-08-10T07:31:00Z"/>
                <w:rFonts w:eastAsia="Times New Roman" w:cstheme="minorHAnsi"/>
                <w:color w:val="000000"/>
                <w:sz w:val="24"/>
                <w:szCs w:val="24"/>
                <w:lang w:eastAsia="ja-JP"/>
                <w:rPrChange w:id="30024" w:author="DuyNgo" w:date="2012-08-10T08:15:00Z">
                  <w:rPr>
                    <w:ins w:id="30025" w:author="DuyNgo" w:date="2012-08-10T07:31:00Z"/>
                    <w:rFonts w:ascii="Calibri" w:eastAsia="Times New Roman" w:hAnsi="Calibri" w:cs="Calibri"/>
                    <w:color w:val="000000"/>
                    <w:sz w:val="20"/>
                    <w:szCs w:val="20"/>
                    <w:lang w:eastAsia="ja-JP"/>
                  </w:rPr>
                </w:rPrChange>
              </w:rPr>
            </w:pPr>
            <w:ins w:id="30026" w:author="DuyNgo" w:date="2012-08-10T07:31:00Z">
              <w:r w:rsidRPr="00303364">
                <w:rPr>
                  <w:rFonts w:eastAsia="Times New Roman" w:cstheme="minorHAnsi"/>
                  <w:color w:val="000000"/>
                  <w:sz w:val="24"/>
                  <w:szCs w:val="24"/>
                  <w:lang w:eastAsia="ja-JP"/>
                  <w:rPrChange w:id="30027"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02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29" w:author="DuyNgo" w:date="2012-08-10T07:31:00Z"/>
                <w:rFonts w:eastAsia="Times New Roman" w:cstheme="minorHAnsi"/>
                <w:color w:val="000000"/>
                <w:sz w:val="24"/>
                <w:szCs w:val="24"/>
                <w:lang w:eastAsia="ja-JP"/>
                <w:rPrChange w:id="30030" w:author="DuyNgo" w:date="2012-08-10T08:15:00Z">
                  <w:rPr>
                    <w:ins w:id="30031" w:author="DuyNgo" w:date="2012-08-10T07:31:00Z"/>
                    <w:rFonts w:ascii="Calibri" w:eastAsia="Times New Roman" w:hAnsi="Calibri" w:cs="Calibri"/>
                    <w:color w:val="000000"/>
                    <w:sz w:val="20"/>
                    <w:szCs w:val="20"/>
                    <w:lang w:eastAsia="ja-JP"/>
                  </w:rPr>
                </w:rPrChange>
              </w:rPr>
            </w:pPr>
            <w:ins w:id="30032" w:author="DuyNgo" w:date="2012-08-10T07:31:00Z">
              <w:r w:rsidRPr="00303364">
                <w:rPr>
                  <w:rFonts w:eastAsia="Times New Roman" w:cstheme="minorHAnsi"/>
                  <w:color w:val="000000"/>
                  <w:sz w:val="24"/>
                  <w:szCs w:val="24"/>
                  <w:lang w:eastAsia="ja-JP"/>
                  <w:rPrChange w:id="3003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034"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035" w:author="DuyNgo" w:date="2012-08-10T08:15:00Z">
                    <w:rPr>
                      <w:rFonts w:ascii="Calibri" w:eastAsia="Times New Roman" w:hAnsi="Calibri" w:cs="Calibri"/>
                      <w:b/>
                      <w:bCs/>
                      <w:color w:val="000000"/>
                      <w:sz w:val="28"/>
                      <w:szCs w:val="28"/>
                      <w:lang w:eastAsia="ja-JP"/>
                    </w:rPr>
                  </w:rPrChange>
                </w:rPr>
                <w:t>] List of requirements of project is incorrect</w:t>
              </w:r>
            </w:ins>
          </w:p>
        </w:tc>
      </w:tr>
      <w:tr w:rsidR="00E13723" w:rsidRPr="00303364" w:rsidTr="00E13723">
        <w:trPr>
          <w:trHeight w:val="300"/>
          <w:ins w:id="30036" w:author="DuyNgo" w:date="2012-08-10T07:31:00Z"/>
          <w:trPrChange w:id="3003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03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039" w:author="DuyNgo" w:date="2012-08-10T07:31:00Z"/>
                <w:rFonts w:eastAsia="Times New Roman" w:cstheme="minorHAnsi"/>
                <w:color w:val="000000"/>
                <w:sz w:val="24"/>
                <w:szCs w:val="24"/>
                <w:lang w:eastAsia="ja-JP"/>
                <w:rPrChange w:id="30040" w:author="DuyNgo" w:date="2012-08-10T08:15:00Z">
                  <w:rPr>
                    <w:ins w:id="30041" w:author="DuyNgo" w:date="2012-08-10T07:31:00Z"/>
                    <w:rFonts w:ascii="Calibri" w:eastAsia="Times New Roman" w:hAnsi="Calibri" w:cs="Calibri"/>
                    <w:color w:val="000000"/>
                    <w:lang w:eastAsia="ja-JP"/>
                  </w:rPr>
                </w:rPrChange>
              </w:rPr>
            </w:pPr>
            <w:ins w:id="30042" w:author="DuyNgo" w:date="2012-08-10T07:31:00Z">
              <w:r w:rsidRPr="00303364">
                <w:rPr>
                  <w:rFonts w:eastAsia="Times New Roman" w:cstheme="minorHAnsi"/>
                  <w:color w:val="000000"/>
                  <w:sz w:val="24"/>
                  <w:szCs w:val="24"/>
                  <w:lang w:eastAsia="ja-JP"/>
                  <w:rPrChange w:id="30043" w:author="DuyNgo" w:date="2012-08-10T08:15:00Z">
                    <w:rPr>
                      <w:rFonts w:ascii="Calibri" w:eastAsia="Times New Roman" w:hAnsi="Calibri" w:cs="Calibri"/>
                      <w:b/>
                      <w:bCs/>
                      <w:color w:val="000000"/>
                      <w:sz w:val="28"/>
                      <w:szCs w:val="28"/>
                      <w:lang w:eastAsia="ja-JP"/>
                    </w:rPr>
                  </w:rPrChange>
                </w:rPr>
                <w:t>55</w:t>
              </w:r>
            </w:ins>
          </w:p>
        </w:tc>
        <w:tc>
          <w:tcPr>
            <w:tcW w:w="862" w:type="dxa"/>
            <w:tcBorders>
              <w:top w:val="nil"/>
              <w:left w:val="nil"/>
              <w:bottom w:val="nil"/>
              <w:right w:val="nil"/>
            </w:tcBorders>
            <w:shd w:val="clear" w:color="auto" w:fill="auto"/>
            <w:noWrap/>
            <w:vAlign w:val="bottom"/>
            <w:hideMark/>
            <w:tcPrChange w:id="3004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45" w:author="DuyNgo" w:date="2012-08-10T07:31:00Z"/>
                <w:rFonts w:eastAsia="Times New Roman" w:cstheme="minorHAnsi"/>
                <w:color w:val="000000"/>
                <w:sz w:val="24"/>
                <w:szCs w:val="24"/>
                <w:lang w:eastAsia="ja-JP"/>
                <w:rPrChange w:id="30046" w:author="DuyNgo" w:date="2012-08-10T08:15:00Z">
                  <w:rPr>
                    <w:ins w:id="30047" w:author="DuyNgo" w:date="2012-08-10T07:31:00Z"/>
                    <w:rFonts w:ascii="Calibri" w:eastAsia="Times New Roman" w:hAnsi="Calibri" w:cs="Calibri"/>
                    <w:color w:val="000000"/>
                    <w:sz w:val="20"/>
                    <w:szCs w:val="20"/>
                    <w:lang w:eastAsia="ja-JP"/>
                  </w:rPr>
                </w:rPrChange>
              </w:rPr>
            </w:pPr>
            <w:ins w:id="30048" w:author="DuyNgo" w:date="2012-08-10T07:31:00Z">
              <w:r w:rsidRPr="00303364">
                <w:rPr>
                  <w:rFonts w:eastAsia="Times New Roman" w:cstheme="minorHAnsi"/>
                  <w:color w:val="000000"/>
                  <w:sz w:val="24"/>
                  <w:szCs w:val="24"/>
                  <w:lang w:eastAsia="ja-JP"/>
                  <w:rPrChange w:id="3004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05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51" w:author="DuyNgo" w:date="2012-08-10T07:31:00Z"/>
                <w:rFonts w:eastAsia="Times New Roman" w:cstheme="minorHAnsi"/>
                <w:color w:val="000000"/>
                <w:sz w:val="24"/>
                <w:szCs w:val="24"/>
                <w:lang w:eastAsia="ja-JP"/>
                <w:rPrChange w:id="30052" w:author="DuyNgo" w:date="2012-08-10T08:15:00Z">
                  <w:rPr>
                    <w:ins w:id="30053" w:author="DuyNgo" w:date="2012-08-10T07:31:00Z"/>
                    <w:rFonts w:ascii="Calibri" w:eastAsia="Times New Roman" w:hAnsi="Calibri" w:cs="Calibri"/>
                    <w:color w:val="000000"/>
                    <w:sz w:val="20"/>
                    <w:szCs w:val="20"/>
                    <w:lang w:eastAsia="ja-JP"/>
                  </w:rPr>
                </w:rPrChange>
              </w:rPr>
            </w:pPr>
            <w:ins w:id="30054" w:author="DuyNgo" w:date="2012-08-10T07:31:00Z">
              <w:r w:rsidRPr="00303364">
                <w:rPr>
                  <w:rFonts w:eastAsia="Times New Roman" w:cstheme="minorHAnsi"/>
                  <w:color w:val="000000"/>
                  <w:sz w:val="24"/>
                  <w:szCs w:val="24"/>
                  <w:lang w:eastAsia="ja-JP"/>
                  <w:rPrChange w:id="3005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05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57" w:author="DuyNgo" w:date="2012-08-10T07:31:00Z"/>
                <w:rFonts w:eastAsia="Times New Roman" w:cstheme="minorHAnsi"/>
                <w:color w:val="000000"/>
                <w:sz w:val="24"/>
                <w:szCs w:val="24"/>
                <w:lang w:eastAsia="ja-JP"/>
                <w:rPrChange w:id="30058" w:author="DuyNgo" w:date="2012-08-10T08:15:00Z">
                  <w:rPr>
                    <w:ins w:id="30059" w:author="DuyNgo" w:date="2012-08-10T07:31:00Z"/>
                    <w:rFonts w:ascii="Calibri" w:eastAsia="Times New Roman" w:hAnsi="Calibri" w:cs="Calibri"/>
                    <w:color w:val="000000"/>
                    <w:sz w:val="20"/>
                    <w:szCs w:val="20"/>
                    <w:lang w:eastAsia="ja-JP"/>
                  </w:rPr>
                </w:rPrChange>
              </w:rPr>
            </w:pPr>
            <w:ins w:id="30060" w:author="DuyNgo" w:date="2012-08-10T07:31:00Z">
              <w:r w:rsidRPr="00303364">
                <w:rPr>
                  <w:rFonts w:eastAsia="Times New Roman" w:cstheme="minorHAnsi"/>
                  <w:color w:val="000000"/>
                  <w:sz w:val="24"/>
                  <w:szCs w:val="24"/>
                  <w:lang w:eastAsia="ja-JP"/>
                  <w:rPrChange w:id="3006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06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63" w:author="DuyNgo" w:date="2012-08-10T07:31:00Z"/>
                <w:rFonts w:eastAsia="Times New Roman" w:cstheme="minorHAnsi"/>
                <w:color w:val="000000"/>
                <w:sz w:val="24"/>
                <w:szCs w:val="24"/>
                <w:lang w:eastAsia="ja-JP"/>
                <w:rPrChange w:id="30064" w:author="DuyNgo" w:date="2012-08-10T08:15:00Z">
                  <w:rPr>
                    <w:ins w:id="30065" w:author="DuyNgo" w:date="2012-08-10T07:31:00Z"/>
                    <w:rFonts w:ascii="Calibri" w:eastAsia="Times New Roman" w:hAnsi="Calibri" w:cs="Calibri"/>
                    <w:color w:val="000000"/>
                    <w:sz w:val="20"/>
                    <w:szCs w:val="20"/>
                    <w:lang w:eastAsia="ja-JP"/>
                  </w:rPr>
                </w:rPrChange>
              </w:rPr>
            </w:pPr>
            <w:proofErr w:type="spellStart"/>
            <w:ins w:id="30066" w:author="DuyNgo" w:date="2012-08-10T07:31:00Z">
              <w:r w:rsidRPr="00303364">
                <w:rPr>
                  <w:rFonts w:eastAsia="Times New Roman" w:cstheme="minorHAnsi"/>
                  <w:color w:val="000000"/>
                  <w:sz w:val="24"/>
                  <w:szCs w:val="24"/>
                  <w:lang w:eastAsia="ja-JP"/>
                  <w:rPrChange w:id="30067" w:author="DuyNgo" w:date="2012-08-10T08:15:00Z">
                    <w:rPr>
                      <w:rFonts w:ascii="Calibri" w:eastAsia="Times New Roman" w:hAnsi="Calibri" w:cs="Calibri"/>
                      <w:b/>
                      <w:bCs/>
                      <w:color w:val="000000"/>
                      <w:sz w:val="28"/>
                      <w:szCs w:val="28"/>
                      <w:lang w:eastAsia="ja-JP"/>
                    </w:rPr>
                  </w:rPrChange>
                </w:rPr>
                <w:t>thachln</w:t>
              </w:r>
              <w:proofErr w:type="spellEnd"/>
            </w:ins>
          </w:p>
        </w:tc>
        <w:tc>
          <w:tcPr>
            <w:tcW w:w="12498" w:type="dxa"/>
            <w:tcBorders>
              <w:top w:val="nil"/>
              <w:left w:val="nil"/>
              <w:bottom w:val="nil"/>
              <w:right w:val="nil"/>
            </w:tcBorders>
            <w:shd w:val="clear" w:color="auto" w:fill="auto"/>
            <w:noWrap/>
            <w:vAlign w:val="bottom"/>
            <w:hideMark/>
            <w:tcPrChange w:id="3006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69" w:author="DuyNgo" w:date="2012-08-10T07:31:00Z"/>
                <w:rFonts w:eastAsia="Times New Roman" w:cstheme="minorHAnsi"/>
                <w:color w:val="000000"/>
                <w:sz w:val="24"/>
                <w:szCs w:val="24"/>
                <w:lang w:eastAsia="ja-JP"/>
                <w:rPrChange w:id="30070" w:author="DuyNgo" w:date="2012-08-10T08:15:00Z">
                  <w:rPr>
                    <w:ins w:id="30071" w:author="DuyNgo" w:date="2012-08-10T07:31:00Z"/>
                    <w:rFonts w:ascii="Calibri" w:eastAsia="Times New Roman" w:hAnsi="Calibri" w:cs="Calibri"/>
                    <w:color w:val="000000"/>
                    <w:sz w:val="20"/>
                    <w:szCs w:val="20"/>
                    <w:lang w:eastAsia="ja-JP"/>
                  </w:rPr>
                </w:rPrChange>
              </w:rPr>
            </w:pPr>
            <w:ins w:id="30072" w:author="DuyNgo" w:date="2012-08-10T07:31:00Z">
              <w:r w:rsidRPr="00303364">
                <w:rPr>
                  <w:rFonts w:eastAsia="Times New Roman" w:cstheme="minorHAnsi"/>
                  <w:color w:val="000000"/>
                  <w:sz w:val="24"/>
                  <w:szCs w:val="24"/>
                  <w:lang w:eastAsia="ja-JP"/>
                  <w:rPrChange w:id="3007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074"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075" w:author="DuyNgo" w:date="2012-08-10T08:15:00Z">
                    <w:rPr>
                      <w:rFonts w:ascii="Calibri" w:eastAsia="Times New Roman" w:hAnsi="Calibri" w:cs="Calibri"/>
                      <w:b/>
                      <w:bCs/>
                      <w:color w:val="000000"/>
                      <w:sz w:val="28"/>
                      <w:szCs w:val="28"/>
                      <w:lang w:eastAsia="ja-JP"/>
                    </w:rPr>
                  </w:rPrChange>
                </w:rPr>
                <w:t>] Click on the item with HAND CURSOR but no action</w:t>
              </w:r>
            </w:ins>
          </w:p>
        </w:tc>
      </w:tr>
      <w:tr w:rsidR="00E13723" w:rsidRPr="00303364" w:rsidTr="00E13723">
        <w:trPr>
          <w:trHeight w:val="300"/>
          <w:ins w:id="30076" w:author="DuyNgo" w:date="2012-08-10T07:31:00Z"/>
          <w:trPrChange w:id="3007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07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079" w:author="DuyNgo" w:date="2012-08-10T07:31:00Z"/>
                <w:rFonts w:eastAsia="Times New Roman" w:cstheme="minorHAnsi"/>
                <w:color w:val="000000"/>
                <w:sz w:val="24"/>
                <w:szCs w:val="24"/>
                <w:lang w:eastAsia="ja-JP"/>
                <w:rPrChange w:id="30080" w:author="DuyNgo" w:date="2012-08-10T08:15:00Z">
                  <w:rPr>
                    <w:ins w:id="30081" w:author="DuyNgo" w:date="2012-08-10T07:31:00Z"/>
                    <w:rFonts w:ascii="Calibri" w:eastAsia="Times New Roman" w:hAnsi="Calibri" w:cs="Calibri"/>
                    <w:color w:val="000000"/>
                    <w:lang w:eastAsia="ja-JP"/>
                  </w:rPr>
                </w:rPrChange>
              </w:rPr>
            </w:pPr>
            <w:ins w:id="30082" w:author="DuyNgo" w:date="2012-08-10T07:31:00Z">
              <w:r w:rsidRPr="00303364">
                <w:rPr>
                  <w:rFonts w:eastAsia="Times New Roman" w:cstheme="minorHAnsi"/>
                  <w:color w:val="000000"/>
                  <w:sz w:val="24"/>
                  <w:szCs w:val="24"/>
                  <w:lang w:eastAsia="ja-JP"/>
                  <w:rPrChange w:id="30083" w:author="DuyNgo" w:date="2012-08-10T08:15:00Z">
                    <w:rPr>
                      <w:rFonts w:ascii="Calibri" w:eastAsia="Times New Roman" w:hAnsi="Calibri" w:cs="Calibri"/>
                      <w:b/>
                      <w:bCs/>
                      <w:color w:val="000000"/>
                      <w:sz w:val="28"/>
                      <w:szCs w:val="28"/>
                      <w:lang w:eastAsia="ja-JP"/>
                    </w:rPr>
                  </w:rPrChange>
                </w:rPr>
                <w:t>56</w:t>
              </w:r>
            </w:ins>
          </w:p>
        </w:tc>
        <w:tc>
          <w:tcPr>
            <w:tcW w:w="862" w:type="dxa"/>
            <w:tcBorders>
              <w:top w:val="nil"/>
              <w:left w:val="nil"/>
              <w:bottom w:val="nil"/>
              <w:right w:val="nil"/>
            </w:tcBorders>
            <w:shd w:val="clear" w:color="auto" w:fill="auto"/>
            <w:noWrap/>
            <w:vAlign w:val="bottom"/>
            <w:hideMark/>
            <w:tcPrChange w:id="3008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85" w:author="DuyNgo" w:date="2012-08-10T07:31:00Z"/>
                <w:rFonts w:eastAsia="Times New Roman" w:cstheme="minorHAnsi"/>
                <w:color w:val="000000"/>
                <w:sz w:val="24"/>
                <w:szCs w:val="24"/>
                <w:lang w:eastAsia="ja-JP"/>
                <w:rPrChange w:id="30086" w:author="DuyNgo" w:date="2012-08-10T08:15:00Z">
                  <w:rPr>
                    <w:ins w:id="30087" w:author="DuyNgo" w:date="2012-08-10T07:31:00Z"/>
                    <w:rFonts w:ascii="Calibri" w:eastAsia="Times New Roman" w:hAnsi="Calibri" w:cs="Calibri"/>
                    <w:color w:val="000000"/>
                    <w:sz w:val="20"/>
                    <w:szCs w:val="20"/>
                    <w:lang w:eastAsia="ja-JP"/>
                  </w:rPr>
                </w:rPrChange>
              </w:rPr>
            </w:pPr>
            <w:ins w:id="30088" w:author="DuyNgo" w:date="2012-08-10T07:31:00Z">
              <w:r w:rsidRPr="00303364">
                <w:rPr>
                  <w:rFonts w:eastAsia="Times New Roman" w:cstheme="minorHAnsi"/>
                  <w:color w:val="000000"/>
                  <w:sz w:val="24"/>
                  <w:szCs w:val="24"/>
                  <w:lang w:eastAsia="ja-JP"/>
                  <w:rPrChange w:id="3008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09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91" w:author="DuyNgo" w:date="2012-08-10T07:31:00Z"/>
                <w:rFonts w:eastAsia="Times New Roman" w:cstheme="minorHAnsi"/>
                <w:color w:val="000000"/>
                <w:sz w:val="24"/>
                <w:szCs w:val="24"/>
                <w:lang w:eastAsia="ja-JP"/>
                <w:rPrChange w:id="30092" w:author="DuyNgo" w:date="2012-08-10T08:15:00Z">
                  <w:rPr>
                    <w:ins w:id="30093" w:author="DuyNgo" w:date="2012-08-10T07:31:00Z"/>
                    <w:rFonts w:ascii="Calibri" w:eastAsia="Times New Roman" w:hAnsi="Calibri" w:cs="Calibri"/>
                    <w:color w:val="000000"/>
                    <w:sz w:val="20"/>
                    <w:szCs w:val="20"/>
                    <w:lang w:eastAsia="ja-JP"/>
                  </w:rPr>
                </w:rPrChange>
              </w:rPr>
            </w:pPr>
            <w:ins w:id="30094" w:author="DuyNgo" w:date="2012-08-10T07:31:00Z">
              <w:r w:rsidRPr="00303364">
                <w:rPr>
                  <w:rFonts w:eastAsia="Times New Roman" w:cstheme="minorHAnsi"/>
                  <w:color w:val="000000"/>
                  <w:sz w:val="24"/>
                  <w:szCs w:val="24"/>
                  <w:lang w:eastAsia="ja-JP"/>
                  <w:rPrChange w:id="3009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09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97" w:author="DuyNgo" w:date="2012-08-10T07:31:00Z"/>
                <w:rFonts w:eastAsia="Times New Roman" w:cstheme="minorHAnsi"/>
                <w:color w:val="000000"/>
                <w:sz w:val="24"/>
                <w:szCs w:val="24"/>
                <w:lang w:eastAsia="ja-JP"/>
                <w:rPrChange w:id="30098" w:author="DuyNgo" w:date="2012-08-10T08:15:00Z">
                  <w:rPr>
                    <w:ins w:id="30099" w:author="DuyNgo" w:date="2012-08-10T07:31:00Z"/>
                    <w:rFonts w:ascii="Calibri" w:eastAsia="Times New Roman" w:hAnsi="Calibri" w:cs="Calibri"/>
                    <w:color w:val="000000"/>
                    <w:sz w:val="20"/>
                    <w:szCs w:val="20"/>
                    <w:lang w:eastAsia="ja-JP"/>
                  </w:rPr>
                </w:rPrChange>
              </w:rPr>
            </w:pPr>
            <w:ins w:id="30100" w:author="DuyNgo" w:date="2012-08-10T07:31:00Z">
              <w:r w:rsidRPr="00303364">
                <w:rPr>
                  <w:rFonts w:eastAsia="Times New Roman" w:cstheme="minorHAnsi"/>
                  <w:color w:val="000000"/>
                  <w:sz w:val="24"/>
                  <w:szCs w:val="24"/>
                  <w:lang w:eastAsia="ja-JP"/>
                  <w:rPrChange w:id="3010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10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03" w:author="DuyNgo" w:date="2012-08-10T07:31:00Z"/>
                <w:rFonts w:eastAsia="Times New Roman" w:cstheme="minorHAnsi"/>
                <w:color w:val="000000"/>
                <w:sz w:val="24"/>
                <w:szCs w:val="24"/>
                <w:lang w:eastAsia="ja-JP"/>
                <w:rPrChange w:id="30104" w:author="DuyNgo" w:date="2012-08-10T08:15:00Z">
                  <w:rPr>
                    <w:ins w:id="30105" w:author="DuyNgo" w:date="2012-08-10T07:31:00Z"/>
                    <w:rFonts w:ascii="Calibri" w:eastAsia="Times New Roman" w:hAnsi="Calibri" w:cs="Calibri"/>
                    <w:color w:val="000000"/>
                    <w:sz w:val="20"/>
                    <w:szCs w:val="20"/>
                    <w:lang w:eastAsia="ja-JP"/>
                  </w:rPr>
                </w:rPrChange>
              </w:rPr>
            </w:pPr>
            <w:proofErr w:type="spellStart"/>
            <w:ins w:id="30106" w:author="DuyNgo" w:date="2012-08-10T07:31:00Z">
              <w:r w:rsidRPr="00303364">
                <w:rPr>
                  <w:rFonts w:eastAsia="Times New Roman" w:cstheme="minorHAnsi"/>
                  <w:color w:val="000000"/>
                  <w:sz w:val="24"/>
                  <w:szCs w:val="24"/>
                  <w:lang w:eastAsia="ja-JP"/>
                  <w:rPrChange w:id="30107"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10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09" w:author="DuyNgo" w:date="2012-08-10T07:31:00Z"/>
                <w:rFonts w:eastAsia="Times New Roman" w:cstheme="minorHAnsi"/>
                <w:color w:val="000000"/>
                <w:sz w:val="24"/>
                <w:szCs w:val="24"/>
                <w:lang w:eastAsia="ja-JP"/>
                <w:rPrChange w:id="30110" w:author="DuyNgo" w:date="2012-08-10T08:15:00Z">
                  <w:rPr>
                    <w:ins w:id="30111" w:author="DuyNgo" w:date="2012-08-10T07:31:00Z"/>
                    <w:rFonts w:ascii="Calibri" w:eastAsia="Times New Roman" w:hAnsi="Calibri" w:cs="Calibri"/>
                    <w:color w:val="000000"/>
                    <w:sz w:val="20"/>
                    <w:szCs w:val="20"/>
                    <w:lang w:eastAsia="ja-JP"/>
                  </w:rPr>
                </w:rPrChange>
              </w:rPr>
            </w:pPr>
            <w:ins w:id="30112" w:author="DuyNgo" w:date="2012-08-10T07:31:00Z">
              <w:r w:rsidRPr="00303364">
                <w:rPr>
                  <w:rFonts w:eastAsia="Times New Roman" w:cstheme="minorHAnsi"/>
                  <w:color w:val="000000"/>
                  <w:sz w:val="24"/>
                  <w:szCs w:val="24"/>
                  <w:lang w:eastAsia="ja-JP"/>
                  <w:rPrChange w:id="3011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114"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115" w:author="DuyNgo" w:date="2012-08-10T08:15:00Z">
                    <w:rPr>
                      <w:rFonts w:ascii="Calibri" w:eastAsia="Times New Roman" w:hAnsi="Calibri" w:cs="Calibri"/>
                      <w:b/>
                      <w:bCs/>
                      <w:color w:val="000000"/>
                      <w:sz w:val="28"/>
                      <w:szCs w:val="28"/>
                      <w:lang w:eastAsia="ja-JP"/>
                    </w:rPr>
                  </w:rPrChange>
                </w:rPr>
                <w:t>] There is no confirmation screen before delete</w:t>
              </w:r>
            </w:ins>
          </w:p>
        </w:tc>
      </w:tr>
      <w:tr w:rsidR="00E13723" w:rsidRPr="00303364" w:rsidTr="00E13723">
        <w:trPr>
          <w:trHeight w:val="300"/>
          <w:ins w:id="30116" w:author="DuyNgo" w:date="2012-08-10T07:31:00Z"/>
          <w:trPrChange w:id="3011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11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119" w:author="DuyNgo" w:date="2012-08-10T07:31:00Z"/>
                <w:rFonts w:eastAsia="Times New Roman" w:cstheme="minorHAnsi"/>
                <w:color w:val="000000"/>
                <w:sz w:val="24"/>
                <w:szCs w:val="24"/>
                <w:lang w:eastAsia="ja-JP"/>
                <w:rPrChange w:id="30120" w:author="DuyNgo" w:date="2012-08-10T08:15:00Z">
                  <w:rPr>
                    <w:ins w:id="30121" w:author="DuyNgo" w:date="2012-08-10T07:31:00Z"/>
                    <w:rFonts w:ascii="Calibri" w:eastAsia="Times New Roman" w:hAnsi="Calibri" w:cs="Calibri"/>
                    <w:color w:val="000000"/>
                    <w:lang w:eastAsia="ja-JP"/>
                  </w:rPr>
                </w:rPrChange>
              </w:rPr>
            </w:pPr>
            <w:ins w:id="30122" w:author="DuyNgo" w:date="2012-08-10T07:31:00Z">
              <w:r w:rsidRPr="00303364">
                <w:rPr>
                  <w:rFonts w:eastAsia="Times New Roman" w:cstheme="minorHAnsi"/>
                  <w:color w:val="000000"/>
                  <w:sz w:val="24"/>
                  <w:szCs w:val="24"/>
                  <w:lang w:eastAsia="ja-JP"/>
                  <w:rPrChange w:id="30123" w:author="DuyNgo" w:date="2012-08-10T08:15:00Z">
                    <w:rPr>
                      <w:rFonts w:ascii="Calibri" w:eastAsia="Times New Roman" w:hAnsi="Calibri" w:cs="Calibri"/>
                      <w:b/>
                      <w:bCs/>
                      <w:color w:val="000000"/>
                      <w:sz w:val="28"/>
                      <w:szCs w:val="28"/>
                      <w:lang w:eastAsia="ja-JP"/>
                    </w:rPr>
                  </w:rPrChange>
                </w:rPr>
                <w:t>57</w:t>
              </w:r>
            </w:ins>
          </w:p>
        </w:tc>
        <w:tc>
          <w:tcPr>
            <w:tcW w:w="862" w:type="dxa"/>
            <w:tcBorders>
              <w:top w:val="nil"/>
              <w:left w:val="nil"/>
              <w:bottom w:val="nil"/>
              <w:right w:val="nil"/>
            </w:tcBorders>
            <w:shd w:val="clear" w:color="auto" w:fill="auto"/>
            <w:noWrap/>
            <w:vAlign w:val="bottom"/>
            <w:hideMark/>
            <w:tcPrChange w:id="3012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25" w:author="DuyNgo" w:date="2012-08-10T07:31:00Z"/>
                <w:rFonts w:eastAsia="Times New Roman" w:cstheme="minorHAnsi"/>
                <w:color w:val="000000"/>
                <w:sz w:val="24"/>
                <w:szCs w:val="24"/>
                <w:lang w:eastAsia="ja-JP"/>
                <w:rPrChange w:id="30126" w:author="DuyNgo" w:date="2012-08-10T08:15:00Z">
                  <w:rPr>
                    <w:ins w:id="30127" w:author="DuyNgo" w:date="2012-08-10T07:31:00Z"/>
                    <w:rFonts w:ascii="Calibri" w:eastAsia="Times New Roman" w:hAnsi="Calibri" w:cs="Calibri"/>
                    <w:color w:val="000000"/>
                    <w:sz w:val="20"/>
                    <w:szCs w:val="20"/>
                    <w:lang w:eastAsia="ja-JP"/>
                  </w:rPr>
                </w:rPrChange>
              </w:rPr>
            </w:pPr>
            <w:ins w:id="30128" w:author="DuyNgo" w:date="2012-08-10T07:31:00Z">
              <w:r w:rsidRPr="00303364">
                <w:rPr>
                  <w:rFonts w:eastAsia="Times New Roman" w:cstheme="minorHAnsi"/>
                  <w:color w:val="000000"/>
                  <w:sz w:val="24"/>
                  <w:szCs w:val="24"/>
                  <w:lang w:eastAsia="ja-JP"/>
                  <w:rPrChange w:id="3012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13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31" w:author="DuyNgo" w:date="2012-08-10T07:31:00Z"/>
                <w:rFonts w:eastAsia="Times New Roman" w:cstheme="minorHAnsi"/>
                <w:color w:val="000000"/>
                <w:sz w:val="24"/>
                <w:szCs w:val="24"/>
                <w:lang w:eastAsia="ja-JP"/>
                <w:rPrChange w:id="30132" w:author="DuyNgo" w:date="2012-08-10T08:15:00Z">
                  <w:rPr>
                    <w:ins w:id="30133" w:author="DuyNgo" w:date="2012-08-10T07:31:00Z"/>
                    <w:rFonts w:ascii="Calibri" w:eastAsia="Times New Roman" w:hAnsi="Calibri" w:cs="Calibri"/>
                    <w:color w:val="000000"/>
                    <w:sz w:val="20"/>
                    <w:szCs w:val="20"/>
                    <w:lang w:eastAsia="ja-JP"/>
                  </w:rPr>
                </w:rPrChange>
              </w:rPr>
            </w:pPr>
            <w:ins w:id="30134" w:author="DuyNgo" w:date="2012-08-10T07:31:00Z">
              <w:r w:rsidRPr="00303364">
                <w:rPr>
                  <w:rFonts w:eastAsia="Times New Roman" w:cstheme="minorHAnsi"/>
                  <w:color w:val="000000"/>
                  <w:sz w:val="24"/>
                  <w:szCs w:val="24"/>
                  <w:lang w:eastAsia="ja-JP"/>
                  <w:rPrChange w:id="3013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13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37" w:author="DuyNgo" w:date="2012-08-10T07:31:00Z"/>
                <w:rFonts w:eastAsia="Times New Roman" w:cstheme="minorHAnsi"/>
                <w:color w:val="000000"/>
                <w:sz w:val="24"/>
                <w:szCs w:val="24"/>
                <w:lang w:eastAsia="ja-JP"/>
                <w:rPrChange w:id="30138" w:author="DuyNgo" w:date="2012-08-10T08:15:00Z">
                  <w:rPr>
                    <w:ins w:id="30139" w:author="DuyNgo" w:date="2012-08-10T07:31:00Z"/>
                    <w:rFonts w:ascii="Calibri" w:eastAsia="Times New Roman" w:hAnsi="Calibri" w:cs="Calibri"/>
                    <w:color w:val="000000"/>
                    <w:sz w:val="20"/>
                    <w:szCs w:val="20"/>
                    <w:lang w:eastAsia="ja-JP"/>
                  </w:rPr>
                </w:rPrChange>
              </w:rPr>
            </w:pPr>
            <w:ins w:id="30140" w:author="DuyNgo" w:date="2012-08-10T07:31:00Z">
              <w:r w:rsidRPr="00303364">
                <w:rPr>
                  <w:rFonts w:eastAsia="Times New Roman" w:cstheme="minorHAnsi"/>
                  <w:color w:val="000000"/>
                  <w:sz w:val="24"/>
                  <w:szCs w:val="24"/>
                  <w:lang w:eastAsia="ja-JP"/>
                  <w:rPrChange w:id="3014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14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43" w:author="DuyNgo" w:date="2012-08-10T07:31:00Z"/>
                <w:rFonts w:eastAsia="Times New Roman" w:cstheme="minorHAnsi"/>
                <w:color w:val="000000"/>
                <w:sz w:val="24"/>
                <w:szCs w:val="24"/>
                <w:lang w:eastAsia="ja-JP"/>
                <w:rPrChange w:id="30144" w:author="DuyNgo" w:date="2012-08-10T08:15:00Z">
                  <w:rPr>
                    <w:ins w:id="30145" w:author="DuyNgo" w:date="2012-08-10T07:31:00Z"/>
                    <w:rFonts w:ascii="Calibri" w:eastAsia="Times New Roman" w:hAnsi="Calibri" w:cs="Calibri"/>
                    <w:color w:val="000000"/>
                    <w:sz w:val="20"/>
                    <w:szCs w:val="20"/>
                    <w:lang w:eastAsia="ja-JP"/>
                  </w:rPr>
                </w:rPrChange>
              </w:rPr>
            </w:pPr>
            <w:proofErr w:type="spellStart"/>
            <w:ins w:id="30146" w:author="DuyNgo" w:date="2012-08-10T07:31:00Z">
              <w:r w:rsidRPr="00303364">
                <w:rPr>
                  <w:rFonts w:eastAsia="Times New Roman" w:cstheme="minorHAnsi"/>
                  <w:color w:val="000000"/>
                  <w:sz w:val="24"/>
                  <w:szCs w:val="24"/>
                  <w:lang w:eastAsia="ja-JP"/>
                  <w:rPrChange w:id="30147"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14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49" w:author="DuyNgo" w:date="2012-08-10T07:31:00Z"/>
                <w:rFonts w:eastAsia="Times New Roman" w:cstheme="minorHAnsi"/>
                <w:color w:val="000000"/>
                <w:sz w:val="24"/>
                <w:szCs w:val="24"/>
                <w:lang w:eastAsia="ja-JP"/>
                <w:rPrChange w:id="30150" w:author="DuyNgo" w:date="2012-08-10T08:15:00Z">
                  <w:rPr>
                    <w:ins w:id="30151" w:author="DuyNgo" w:date="2012-08-10T07:31:00Z"/>
                    <w:rFonts w:ascii="Calibri" w:eastAsia="Times New Roman" w:hAnsi="Calibri" w:cs="Calibri"/>
                    <w:color w:val="000000"/>
                    <w:sz w:val="20"/>
                    <w:szCs w:val="20"/>
                    <w:lang w:eastAsia="ja-JP"/>
                  </w:rPr>
                </w:rPrChange>
              </w:rPr>
            </w:pPr>
            <w:ins w:id="30152" w:author="DuyNgo" w:date="2012-08-10T07:31:00Z">
              <w:r w:rsidRPr="00303364">
                <w:rPr>
                  <w:rFonts w:eastAsia="Times New Roman" w:cstheme="minorHAnsi"/>
                  <w:color w:val="000000"/>
                  <w:sz w:val="24"/>
                  <w:szCs w:val="24"/>
                  <w:lang w:eastAsia="ja-JP"/>
                  <w:rPrChange w:id="3015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154"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155" w:author="DuyNgo" w:date="2012-08-10T08:15:00Z">
                    <w:rPr>
                      <w:rFonts w:ascii="Calibri" w:eastAsia="Times New Roman" w:hAnsi="Calibri" w:cs="Calibri"/>
                      <w:b/>
                      <w:bCs/>
                      <w:color w:val="000000"/>
                      <w:sz w:val="28"/>
                      <w:szCs w:val="28"/>
                      <w:lang w:eastAsia="ja-JP"/>
                    </w:rPr>
                  </w:rPrChange>
                </w:rPr>
                <w:t>] Size of Project Code is not matched with size of field in database</w:t>
              </w:r>
            </w:ins>
          </w:p>
        </w:tc>
      </w:tr>
      <w:tr w:rsidR="00E13723" w:rsidRPr="00303364" w:rsidTr="00E13723">
        <w:trPr>
          <w:trHeight w:val="300"/>
          <w:ins w:id="30156" w:author="DuyNgo" w:date="2012-08-10T07:31:00Z"/>
          <w:trPrChange w:id="3015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15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159" w:author="DuyNgo" w:date="2012-08-10T07:31:00Z"/>
                <w:rFonts w:eastAsia="Times New Roman" w:cstheme="minorHAnsi"/>
                <w:color w:val="000000"/>
                <w:sz w:val="24"/>
                <w:szCs w:val="24"/>
                <w:lang w:eastAsia="ja-JP"/>
                <w:rPrChange w:id="30160" w:author="DuyNgo" w:date="2012-08-10T08:15:00Z">
                  <w:rPr>
                    <w:ins w:id="30161" w:author="DuyNgo" w:date="2012-08-10T07:31:00Z"/>
                    <w:rFonts w:ascii="Calibri" w:eastAsia="Times New Roman" w:hAnsi="Calibri" w:cs="Calibri"/>
                    <w:color w:val="000000"/>
                    <w:lang w:eastAsia="ja-JP"/>
                  </w:rPr>
                </w:rPrChange>
              </w:rPr>
            </w:pPr>
            <w:ins w:id="30162" w:author="DuyNgo" w:date="2012-08-10T07:31:00Z">
              <w:r w:rsidRPr="00303364">
                <w:rPr>
                  <w:rFonts w:eastAsia="Times New Roman" w:cstheme="minorHAnsi"/>
                  <w:color w:val="000000"/>
                  <w:sz w:val="24"/>
                  <w:szCs w:val="24"/>
                  <w:lang w:eastAsia="ja-JP"/>
                  <w:rPrChange w:id="30163" w:author="DuyNgo" w:date="2012-08-10T08:15:00Z">
                    <w:rPr>
                      <w:rFonts w:ascii="Calibri" w:eastAsia="Times New Roman" w:hAnsi="Calibri" w:cs="Calibri"/>
                      <w:b/>
                      <w:bCs/>
                      <w:color w:val="000000"/>
                      <w:sz w:val="28"/>
                      <w:szCs w:val="28"/>
                      <w:lang w:eastAsia="ja-JP"/>
                    </w:rPr>
                  </w:rPrChange>
                </w:rPr>
                <w:t>58</w:t>
              </w:r>
            </w:ins>
          </w:p>
        </w:tc>
        <w:tc>
          <w:tcPr>
            <w:tcW w:w="862" w:type="dxa"/>
            <w:tcBorders>
              <w:top w:val="nil"/>
              <w:left w:val="nil"/>
              <w:bottom w:val="nil"/>
              <w:right w:val="nil"/>
            </w:tcBorders>
            <w:shd w:val="clear" w:color="auto" w:fill="auto"/>
            <w:noWrap/>
            <w:vAlign w:val="bottom"/>
            <w:hideMark/>
            <w:tcPrChange w:id="3016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65" w:author="DuyNgo" w:date="2012-08-10T07:31:00Z"/>
                <w:rFonts w:eastAsia="Times New Roman" w:cstheme="minorHAnsi"/>
                <w:color w:val="000000"/>
                <w:sz w:val="24"/>
                <w:szCs w:val="24"/>
                <w:lang w:eastAsia="ja-JP"/>
                <w:rPrChange w:id="30166" w:author="DuyNgo" w:date="2012-08-10T08:15:00Z">
                  <w:rPr>
                    <w:ins w:id="30167" w:author="DuyNgo" w:date="2012-08-10T07:31:00Z"/>
                    <w:rFonts w:ascii="Calibri" w:eastAsia="Times New Roman" w:hAnsi="Calibri" w:cs="Calibri"/>
                    <w:color w:val="000000"/>
                    <w:sz w:val="20"/>
                    <w:szCs w:val="20"/>
                    <w:lang w:eastAsia="ja-JP"/>
                  </w:rPr>
                </w:rPrChange>
              </w:rPr>
            </w:pPr>
            <w:ins w:id="30168" w:author="DuyNgo" w:date="2012-08-10T07:31:00Z">
              <w:r w:rsidRPr="00303364">
                <w:rPr>
                  <w:rFonts w:eastAsia="Times New Roman" w:cstheme="minorHAnsi"/>
                  <w:color w:val="000000"/>
                  <w:sz w:val="24"/>
                  <w:szCs w:val="24"/>
                  <w:lang w:eastAsia="ja-JP"/>
                  <w:rPrChange w:id="3016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17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71" w:author="DuyNgo" w:date="2012-08-10T07:31:00Z"/>
                <w:rFonts w:eastAsia="Times New Roman" w:cstheme="minorHAnsi"/>
                <w:color w:val="000000"/>
                <w:sz w:val="24"/>
                <w:szCs w:val="24"/>
                <w:lang w:eastAsia="ja-JP"/>
                <w:rPrChange w:id="30172" w:author="DuyNgo" w:date="2012-08-10T08:15:00Z">
                  <w:rPr>
                    <w:ins w:id="30173" w:author="DuyNgo" w:date="2012-08-10T07:31:00Z"/>
                    <w:rFonts w:ascii="Calibri" w:eastAsia="Times New Roman" w:hAnsi="Calibri" w:cs="Calibri"/>
                    <w:color w:val="000000"/>
                    <w:sz w:val="20"/>
                    <w:szCs w:val="20"/>
                    <w:lang w:eastAsia="ja-JP"/>
                  </w:rPr>
                </w:rPrChange>
              </w:rPr>
            </w:pPr>
            <w:ins w:id="30174" w:author="DuyNgo" w:date="2012-08-10T07:31:00Z">
              <w:r w:rsidRPr="00303364">
                <w:rPr>
                  <w:rFonts w:eastAsia="Times New Roman" w:cstheme="minorHAnsi"/>
                  <w:color w:val="000000"/>
                  <w:sz w:val="24"/>
                  <w:szCs w:val="24"/>
                  <w:lang w:eastAsia="ja-JP"/>
                  <w:rPrChange w:id="3017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17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77" w:author="DuyNgo" w:date="2012-08-10T07:31:00Z"/>
                <w:rFonts w:eastAsia="Times New Roman" w:cstheme="minorHAnsi"/>
                <w:color w:val="000000"/>
                <w:sz w:val="24"/>
                <w:szCs w:val="24"/>
                <w:lang w:eastAsia="ja-JP"/>
                <w:rPrChange w:id="30178" w:author="DuyNgo" w:date="2012-08-10T08:15:00Z">
                  <w:rPr>
                    <w:ins w:id="30179" w:author="DuyNgo" w:date="2012-08-10T07:31:00Z"/>
                    <w:rFonts w:ascii="Calibri" w:eastAsia="Times New Roman" w:hAnsi="Calibri" w:cs="Calibri"/>
                    <w:color w:val="000000"/>
                    <w:sz w:val="20"/>
                    <w:szCs w:val="20"/>
                    <w:lang w:eastAsia="ja-JP"/>
                  </w:rPr>
                </w:rPrChange>
              </w:rPr>
            </w:pPr>
            <w:ins w:id="30180" w:author="DuyNgo" w:date="2012-08-10T07:31:00Z">
              <w:r w:rsidRPr="00303364">
                <w:rPr>
                  <w:rFonts w:eastAsia="Times New Roman" w:cstheme="minorHAnsi"/>
                  <w:color w:val="000000"/>
                  <w:sz w:val="24"/>
                  <w:szCs w:val="24"/>
                  <w:lang w:eastAsia="ja-JP"/>
                  <w:rPrChange w:id="3018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18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83" w:author="DuyNgo" w:date="2012-08-10T07:31:00Z"/>
                <w:rFonts w:eastAsia="Times New Roman" w:cstheme="minorHAnsi"/>
                <w:color w:val="000000"/>
                <w:sz w:val="24"/>
                <w:szCs w:val="24"/>
                <w:lang w:eastAsia="ja-JP"/>
                <w:rPrChange w:id="30184" w:author="DuyNgo" w:date="2012-08-10T08:15:00Z">
                  <w:rPr>
                    <w:ins w:id="30185" w:author="DuyNgo" w:date="2012-08-10T07:31:00Z"/>
                    <w:rFonts w:ascii="Calibri" w:eastAsia="Times New Roman" w:hAnsi="Calibri" w:cs="Calibri"/>
                    <w:color w:val="000000"/>
                    <w:sz w:val="20"/>
                    <w:szCs w:val="20"/>
                    <w:lang w:eastAsia="ja-JP"/>
                  </w:rPr>
                </w:rPrChange>
              </w:rPr>
            </w:pPr>
            <w:ins w:id="30186" w:author="DuyNgo" w:date="2012-08-10T07:31:00Z">
              <w:r w:rsidRPr="00303364">
                <w:rPr>
                  <w:rFonts w:eastAsia="Times New Roman" w:cstheme="minorHAnsi"/>
                  <w:color w:val="000000"/>
                  <w:sz w:val="24"/>
                  <w:szCs w:val="24"/>
                  <w:lang w:eastAsia="ja-JP"/>
                  <w:rPrChange w:id="30187"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018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89" w:author="DuyNgo" w:date="2012-08-10T07:31:00Z"/>
                <w:rFonts w:eastAsia="Times New Roman" w:cstheme="minorHAnsi"/>
                <w:color w:val="000000"/>
                <w:sz w:val="24"/>
                <w:szCs w:val="24"/>
                <w:lang w:eastAsia="ja-JP"/>
                <w:rPrChange w:id="30190" w:author="DuyNgo" w:date="2012-08-10T08:15:00Z">
                  <w:rPr>
                    <w:ins w:id="30191" w:author="DuyNgo" w:date="2012-08-10T07:31:00Z"/>
                    <w:rFonts w:ascii="Calibri" w:eastAsia="Times New Roman" w:hAnsi="Calibri" w:cs="Calibri"/>
                    <w:color w:val="000000"/>
                    <w:sz w:val="20"/>
                    <w:szCs w:val="20"/>
                    <w:lang w:eastAsia="ja-JP"/>
                  </w:rPr>
                </w:rPrChange>
              </w:rPr>
            </w:pPr>
            <w:ins w:id="30192" w:author="DuyNgo" w:date="2012-08-10T07:31:00Z">
              <w:r w:rsidRPr="00303364">
                <w:rPr>
                  <w:rFonts w:eastAsia="Times New Roman" w:cstheme="minorHAnsi"/>
                  <w:color w:val="000000"/>
                  <w:sz w:val="24"/>
                  <w:szCs w:val="24"/>
                  <w:lang w:eastAsia="ja-JP"/>
                  <w:rPrChange w:id="3019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194"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0195" w:author="DuyNgo" w:date="2012-08-10T08:15:00Z">
                    <w:rPr>
                      <w:rFonts w:ascii="Calibri" w:eastAsia="Times New Roman" w:hAnsi="Calibri" w:cs="Calibri"/>
                      <w:b/>
                      <w:bCs/>
                      <w:color w:val="000000"/>
                      <w:sz w:val="28"/>
                      <w:szCs w:val="28"/>
                      <w:lang w:eastAsia="ja-JP"/>
                    </w:rPr>
                  </w:rPrChange>
                </w:rPr>
                <w:t>] The error occurred but no logging file</w:t>
              </w:r>
            </w:ins>
          </w:p>
        </w:tc>
      </w:tr>
      <w:tr w:rsidR="00E13723" w:rsidRPr="00303364" w:rsidTr="00E13723">
        <w:trPr>
          <w:trHeight w:val="300"/>
          <w:ins w:id="30196" w:author="DuyNgo" w:date="2012-08-10T07:31:00Z"/>
          <w:trPrChange w:id="3019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19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199" w:author="DuyNgo" w:date="2012-08-10T07:31:00Z"/>
                <w:rFonts w:eastAsia="Times New Roman" w:cstheme="minorHAnsi"/>
                <w:color w:val="000000"/>
                <w:sz w:val="24"/>
                <w:szCs w:val="24"/>
                <w:lang w:eastAsia="ja-JP"/>
                <w:rPrChange w:id="30200" w:author="DuyNgo" w:date="2012-08-10T08:15:00Z">
                  <w:rPr>
                    <w:ins w:id="30201" w:author="DuyNgo" w:date="2012-08-10T07:31:00Z"/>
                    <w:rFonts w:ascii="Calibri" w:eastAsia="Times New Roman" w:hAnsi="Calibri" w:cs="Calibri"/>
                    <w:color w:val="000000"/>
                    <w:lang w:eastAsia="ja-JP"/>
                  </w:rPr>
                </w:rPrChange>
              </w:rPr>
            </w:pPr>
            <w:ins w:id="30202" w:author="DuyNgo" w:date="2012-08-10T07:31:00Z">
              <w:r w:rsidRPr="00303364">
                <w:rPr>
                  <w:rFonts w:eastAsia="Times New Roman" w:cstheme="minorHAnsi"/>
                  <w:color w:val="000000"/>
                  <w:sz w:val="24"/>
                  <w:szCs w:val="24"/>
                  <w:lang w:eastAsia="ja-JP"/>
                  <w:rPrChange w:id="30203" w:author="DuyNgo" w:date="2012-08-10T08:15:00Z">
                    <w:rPr>
                      <w:rFonts w:ascii="Calibri" w:eastAsia="Times New Roman" w:hAnsi="Calibri" w:cs="Calibri"/>
                      <w:b/>
                      <w:bCs/>
                      <w:color w:val="000000"/>
                      <w:sz w:val="28"/>
                      <w:szCs w:val="28"/>
                      <w:lang w:eastAsia="ja-JP"/>
                    </w:rPr>
                  </w:rPrChange>
                </w:rPr>
                <w:t>59</w:t>
              </w:r>
            </w:ins>
          </w:p>
        </w:tc>
        <w:tc>
          <w:tcPr>
            <w:tcW w:w="862" w:type="dxa"/>
            <w:tcBorders>
              <w:top w:val="nil"/>
              <w:left w:val="nil"/>
              <w:bottom w:val="nil"/>
              <w:right w:val="nil"/>
            </w:tcBorders>
            <w:shd w:val="clear" w:color="auto" w:fill="auto"/>
            <w:noWrap/>
            <w:vAlign w:val="bottom"/>
            <w:hideMark/>
            <w:tcPrChange w:id="3020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05" w:author="DuyNgo" w:date="2012-08-10T07:31:00Z"/>
                <w:rFonts w:eastAsia="Times New Roman" w:cstheme="minorHAnsi"/>
                <w:color w:val="000000"/>
                <w:sz w:val="24"/>
                <w:szCs w:val="24"/>
                <w:lang w:eastAsia="ja-JP"/>
                <w:rPrChange w:id="30206" w:author="DuyNgo" w:date="2012-08-10T08:15:00Z">
                  <w:rPr>
                    <w:ins w:id="30207" w:author="DuyNgo" w:date="2012-08-10T07:31:00Z"/>
                    <w:rFonts w:ascii="Calibri" w:eastAsia="Times New Roman" w:hAnsi="Calibri" w:cs="Calibri"/>
                    <w:color w:val="000000"/>
                    <w:sz w:val="20"/>
                    <w:szCs w:val="20"/>
                    <w:lang w:eastAsia="ja-JP"/>
                  </w:rPr>
                </w:rPrChange>
              </w:rPr>
            </w:pPr>
            <w:ins w:id="30208" w:author="DuyNgo" w:date="2012-08-10T07:31:00Z">
              <w:r w:rsidRPr="00303364">
                <w:rPr>
                  <w:rFonts w:eastAsia="Times New Roman" w:cstheme="minorHAnsi"/>
                  <w:color w:val="000000"/>
                  <w:sz w:val="24"/>
                  <w:szCs w:val="24"/>
                  <w:lang w:eastAsia="ja-JP"/>
                  <w:rPrChange w:id="3020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21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11" w:author="DuyNgo" w:date="2012-08-10T07:31:00Z"/>
                <w:rFonts w:eastAsia="Times New Roman" w:cstheme="minorHAnsi"/>
                <w:color w:val="000000"/>
                <w:sz w:val="24"/>
                <w:szCs w:val="24"/>
                <w:lang w:eastAsia="ja-JP"/>
                <w:rPrChange w:id="30212" w:author="DuyNgo" w:date="2012-08-10T08:15:00Z">
                  <w:rPr>
                    <w:ins w:id="30213" w:author="DuyNgo" w:date="2012-08-10T07:31:00Z"/>
                    <w:rFonts w:ascii="Calibri" w:eastAsia="Times New Roman" w:hAnsi="Calibri" w:cs="Calibri"/>
                    <w:color w:val="000000"/>
                    <w:sz w:val="20"/>
                    <w:szCs w:val="20"/>
                    <w:lang w:eastAsia="ja-JP"/>
                  </w:rPr>
                </w:rPrChange>
              </w:rPr>
            </w:pPr>
            <w:ins w:id="30214" w:author="DuyNgo" w:date="2012-08-10T07:31:00Z">
              <w:r w:rsidRPr="00303364">
                <w:rPr>
                  <w:rFonts w:eastAsia="Times New Roman" w:cstheme="minorHAnsi"/>
                  <w:color w:val="000000"/>
                  <w:sz w:val="24"/>
                  <w:szCs w:val="24"/>
                  <w:lang w:eastAsia="ja-JP"/>
                  <w:rPrChange w:id="3021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21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17" w:author="DuyNgo" w:date="2012-08-10T07:31:00Z"/>
                <w:rFonts w:eastAsia="Times New Roman" w:cstheme="minorHAnsi"/>
                <w:color w:val="000000"/>
                <w:sz w:val="24"/>
                <w:szCs w:val="24"/>
                <w:lang w:eastAsia="ja-JP"/>
                <w:rPrChange w:id="30218" w:author="DuyNgo" w:date="2012-08-10T08:15:00Z">
                  <w:rPr>
                    <w:ins w:id="30219" w:author="DuyNgo" w:date="2012-08-10T07:31:00Z"/>
                    <w:rFonts w:ascii="Calibri" w:eastAsia="Times New Roman" w:hAnsi="Calibri" w:cs="Calibri"/>
                    <w:color w:val="000000"/>
                    <w:sz w:val="20"/>
                    <w:szCs w:val="20"/>
                    <w:lang w:eastAsia="ja-JP"/>
                  </w:rPr>
                </w:rPrChange>
              </w:rPr>
            </w:pPr>
            <w:ins w:id="30220" w:author="DuyNgo" w:date="2012-08-10T07:31:00Z">
              <w:r w:rsidRPr="00303364">
                <w:rPr>
                  <w:rFonts w:eastAsia="Times New Roman" w:cstheme="minorHAnsi"/>
                  <w:color w:val="000000"/>
                  <w:sz w:val="24"/>
                  <w:szCs w:val="24"/>
                  <w:lang w:eastAsia="ja-JP"/>
                  <w:rPrChange w:id="3022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22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23" w:author="DuyNgo" w:date="2012-08-10T07:31:00Z"/>
                <w:rFonts w:eastAsia="Times New Roman" w:cstheme="minorHAnsi"/>
                <w:color w:val="000000"/>
                <w:sz w:val="24"/>
                <w:szCs w:val="24"/>
                <w:lang w:eastAsia="ja-JP"/>
                <w:rPrChange w:id="30224" w:author="DuyNgo" w:date="2012-08-10T08:15:00Z">
                  <w:rPr>
                    <w:ins w:id="30225" w:author="DuyNgo" w:date="2012-08-10T07:31:00Z"/>
                    <w:rFonts w:ascii="Calibri" w:eastAsia="Times New Roman" w:hAnsi="Calibri" w:cs="Calibri"/>
                    <w:color w:val="000000"/>
                    <w:sz w:val="20"/>
                    <w:szCs w:val="20"/>
                    <w:lang w:eastAsia="ja-JP"/>
                  </w:rPr>
                </w:rPrChange>
              </w:rPr>
            </w:pPr>
            <w:proofErr w:type="spellStart"/>
            <w:ins w:id="30226" w:author="DuyNgo" w:date="2012-08-10T07:31:00Z">
              <w:r w:rsidRPr="00303364">
                <w:rPr>
                  <w:rFonts w:eastAsia="Times New Roman" w:cstheme="minorHAnsi"/>
                  <w:color w:val="000000"/>
                  <w:sz w:val="24"/>
                  <w:szCs w:val="24"/>
                  <w:lang w:eastAsia="ja-JP"/>
                  <w:rPrChange w:id="30227"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22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29" w:author="DuyNgo" w:date="2012-08-10T07:31:00Z"/>
                <w:rFonts w:eastAsia="Times New Roman" w:cstheme="minorHAnsi"/>
                <w:color w:val="000000"/>
                <w:sz w:val="24"/>
                <w:szCs w:val="24"/>
                <w:lang w:eastAsia="ja-JP"/>
                <w:rPrChange w:id="30230" w:author="DuyNgo" w:date="2012-08-10T08:15:00Z">
                  <w:rPr>
                    <w:ins w:id="30231" w:author="DuyNgo" w:date="2012-08-10T07:31:00Z"/>
                    <w:rFonts w:ascii="Calibri" w:eastAsia="Times New Roman" w:hAnsi="Calibri" w:cs="Calibri"/>
                    <w:color w:val="000000"/>
                    <w:sz w:val="20"/>
                    <w:szCs w:val="20"/>
                    <w:lang w:eastAsia="ja-JP"/>
                  </w:rPr>
                </w:rPrChange>
              </w:rPr>
            </w:pPr>
            <w:ins w:id="30232" w:author="DuyNgo" w:date="2012-08-10T07:31:00Z">
              <w:r w:rsidRPr="00303364">
                <w:rPr>
                  <w:rFonts w:eastAsia="Times New Roman" w:cstheme="minorHAnsi"/>
                  <w:color w:val="000000"/>
                  <w:sz w:val="24"/>
                  <w:szCs w:val="24"/>
                  <w:lang w:eastAsia="ja-JP"/>
                  <w:rPrChange w:id="3023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234"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235" w:author="DuyNgo" w:date="2012-08-10T08:15:00Z">
                    <w:rPr>
                      <w:rFonts w:ascii="Calibri" w:eastAsia="Times New Roman" w:hAnsi="Calibri" w:cs="Calibri"/>
                      <w:b/>
                      <w:bCs/>
                      <w:color w:val="000000"/>
                      <w:sz w:val="28"/>
                      <w:szCs w:val="28"/>
                      <w:lang w:eastAsia="ja-JP"/>
                    </w:rPr>
                  </w:rPrChange>
                </w:rPr>
                <w:t xml:space="preserve">] Could not perform "Create New Project" in </w:t>
              </w:r>
              <w:proofErr w:type="spellStart"/>
              <w:r w:rsidRPr="00303364">
                <w:rPr>
                  <w:rFonts w:eastAsia="Times New Roman" w:cstheme="minorHAnsi"/>
                  <w:color w:val="000000"/>
                  <w:sz w:val="24"/>
                  <w:szCs w:val="24"/>
                  <w:lang w:eastAsia="ja-JP"/>
                  <w:rPrChange w:id="30236" w:author="DuyNgo" w:date="2012-08-10T08:15:00Z">
                    <w:rPr>
                      <w:rFonts w:ascii="Calibri" w:eastAsia="Times New Roman" w:hAnsi="Calibri" w:cs="Calibri"/>
                      <w:b/>
                      <w:bCs/>
                      <w:color w:val="000000"/>
                      <w:sz w:val="28"/>
                      <w:szCs w:val="28"/>
                      <w:lang w:eastAsia="ja-JP"/>
                    </w:rPr>
                  </w:rPrChange>
                </w:rPr>
                <w:t>uPortal</w:t>
              </w:r>
              <w:proofErr w:type="spellEnd"/>
            </w:ins>
          </w:p>
        </w:tc>
      </w:tr>
      <w:tr w:rsidR="00E13723" w:rsidRPr="00303364" w:rsidTr="00E13723">
        <w:trPr>
          <w:trHeight w:val="300"/>
          <w:ins w:id="30237" w:author="DuyNgo" w:date="2012-08-10T07:31:00Z"/>
          <w:trPrChange w:id="3023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239"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240" w:author="DuyNgo" w:date="2012-08-10T07:31:00Z"/>
                <w:rFonts w:eastAsia="Times New Roman" w:cstheme="minorHAnsi"/>
                <w:color w:val="000000"/>
                <w:sz w:val="24"/>
                <w:szCs w:val="24"/>
                <w:lang w:eastAsia="ja-JP"/>
                <w:rPrChange w:id="30241" w:author="DuyNgo" w:date="2012-08-10T08:15:00Z">
                  <w:rPr>
                    <w:ins w:id="30242" w:author="DuyNgo" w:date="2012-08-10T07:31:00Z"/>
                    <w:rFonts w:ascii="Calibri" w:eastAsia="Times New Roman" w:hAnsi="Calibri" w:cs="Calibri"/>
                    <w:color w:val="000000"/>
                    <w:lang w:eastAsia="ja-JP"/>
                  </w:rPr>
                </w:rPrChange>
              </w:rPr>
            </w:pPr>
            <w:ins w:id="30243" w:author="DuyNgo" w:date="2012-08-10T07:31:00Z">
              <w:r w:rsidRPr="00303364">
                <w:rPr>
                  <w:rFonts w:eastAsia="Times New Roman" w:cstheme="minorHAnsi"/>
                  <w:color w:val="000000"/>
                  <w:sz w:val="24"/>
                  <w:szCs w:val="24"/>
                  <w:lang w:eastAsia="ja-JP"/>
                  <w:rPrChange w:id="30244" w:author="DuyNgo" w:date="2012-08-10T08:15:00Z">
                    <w:rPr>
                      <w:rFonts w:ascii="Calibri" w:eastAsia="Times New Roman" w:hAnsi="Calibri" w:cs="Calibri"/>
                      <w:b/>
                      <w:bCs/>
                      <w:color w:val="000000"/>
                      <w:sz w:val="28"/>
                      <w:szCs w:val="28"/>
                      <w:lang w:eastAsia="ja-JP"/>
                    </w:rPr>
                  </w:rPrChange>
                </w:rPr>
                <w:t>60</w:t>
              </w:r>
            </w:ins>
          </w:p>
        </w:tc>
        <w:tc>
          <w:tcPr>
            <w:tcW w:w="862" w:type="dxa"/>
            <w:tcBorders>
              <w:top w:val="nil"/>
              <w:left w:val="nil"/>
              <w:bottom w:val="nil"/>
              <w:right w:val="nil"/>
            </w:tcBorders>
            <w:shd w:val="clear" w:color="auto" w:fill="auto"/>
            <w:noWrap/>
            <w:vAlign w:val="bottom"/>
            <w:hideMark/>
            <w:tcPrChange w:id="30245"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46" w:author="DuyNgo" w:date="2012-08-10T07:31:00Z"/>
                <w:rFonts w:eastAsia="Times New Roman" w:cstheme="minorHAnsi"/>
                <w:color w:val="000000"/>
                <w:sz w:val="24"/>
                <w:szCs w:val="24"/>
                <w:lang w:eastAsia="ja-JP"/>
                <w:rPrChange w:id="30247" w:author="DuyNgo" w:date="2012-08-10T08:15:00Z">
                  <w:rPr>
                    <w:ins w:id="30248" w:author="DuyNgo" w:date="2012-08-10T07:31:00Z"/>
                    <w:rFonts w:ascii="Calibri" w:eastAsia="Times New Roman" w:hAnsi="Calibri" w:cs="Calibri"/>
                    <w:color w:val="000000"/>
                    <w:sz w:val="20"/>
                    <w:szCs w:val="20"/>
                    <w:lang w:eastAsia="ja-JP"/>
                  </w:rPr>
                </w:rPrChange>
              </w:rPr>
            </w:pPr>
            <w:ins w:id="30249" w:author="DuyNgo" w:date="2012-08-10T07:31:00Z">
              <w:r w:rsidRPr="00303364">
                <w:rPr>
                  <w:rFonts w:eastAsia="Times New Roman" w:cstheme="minorHAnsi"/>
                  <w:color w:val="000000"/>
                  <w:sz w:val="24"/>
                  <w:szCs w:val="24"/>
                  <w:lang w:eastAsia="ja-JP"/>
                  <w:rPrChange w:id="30250"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251"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52" w:author="DuyNgo" w:date="2012-08-10T07:31:00Z"/>
                <w:rFonts w:eastAsia="Times New Roman" w:cstheme="minorHAnsi"/>
                <w:color w:val="000000"/>
                <w:sz w:val="24"/>
                <w:szCs w:val="24"/>
                <w:lang w:eastAsia="ja-JP"/>
                <w:rPrChange w:id="30253" w:author="DuyNgo" w:date="2012-08-10T08:15:00Z">
                  <w:rPr>
                    <w:ins w:id="30254" w:author="DuyNgo" w:date="2012-08-10T07:31:00Z"/>
                    <w:rFonts w:ascii="Calibri" w:eastAsia="Times New Roman" w:hAnsi="Calibri" w:cs="Calibri"/>
                    <w:color w:val="000000"/>
                    <w:sz w:val="20"/>
                    <w:szCs w:val="20"/>
                    <w:lang w:eastAsia="ja-JP"/>
                  </w:rPr>
                </w:rPrChange>
              </w:rPr>
            </w:pPr>
            <w:ins w:id="30255" w:author="DuyNgo" w:date="2012-08-10T07:31:00Z">
              <w:r w:rsidRPr="00303364">
                <w:rPr>
                  <w:rFonts w:eastAsia="Times New Roman" w:cstheme="minorHAnsi"/>
                  <w:color w:val="000000"/>
                  <w:sz w:val="24"/>
                  <w:szCs w:val="24"/>
                  <w:lang w:eastAsia="ja-JP"/>
                  <w:rPrChange w:id="30256"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257"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58" w:author="DuyNgo" w:date="2012-08-10T07:31:00Z"/>
                <w:rFonts w:eastAsia="Times New Roman" w:cstheme="minorHAnsi"/>
                <w:color w:val="000000"/>
                <w:sz w:val="24"/>
                <w:szCs w:val="24"/>
                <w:lang w:eastAsia="ja-JP"/>
                <w:rPrChange w:id="30259" w:author="DuyNgo" w:date="2012-08-10T08:15:00Z">
                  <w:rPr>
                    <w:ins w:id="30260" w:author="DuyNgo" w:date="2012-08-10T07:31:00Z"/>
                    <w:rFonts w:ascii="Calibri" w:eastAsia="Times New Roman" w:hAnsi="Calibri" w:cs="Calibri"/>
                    <w:color w:val="000000"/>
                    <w:sz w:val="20"/>
                    <w:szCs w:val="20"/>
                    <w:lang w:eastAsia="ja-JP"/>
                  </w:rPr>
                </w:rPrChange>
              </w:rPr>
            </w:pPr>
            <w:ins w:id="30261" w:author="DuyNgo" w:date="2012-08-10T07:31:00Z">
              <w:r w:rsidRPr="00303364">
                <w:rPr>
                  <w:rFonts w:eastAsia="Times New Roman" w:cstheme="minorHAnsi"/>
                  <w:color w:val="000000"/>
                  <w:sz w:val="24"/>
                  <w:szCs w:val="24"/>
                  <w:lang w:eastAsia="ja-JP"/>
                  <w:rPrChange w:id="30262"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263"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64" w:author="DuyNgo" w:date="2012-08-10T07:31:00Z"/>
                <w:rFonts w:eastAsia="Times New Roman" w:cstheme="minorHAnsi"/>
                <w:color w:val="000000"/>
                <w:sz w:val="24"/>
                <w:szCs w:val="24"/>
                <w:lang w:eastAsia="ja-JP"/>
                <w:rPrChange w:id="30265" w:author="DuyNgo" w:date="2012-08-10T08:15:00Z">
                  <w:rPr>
                    <w:ins w:id="30266" w:author="DuyNgo" w:date="2012-08-10T07:31:00Z"/>
                    <w:rFonts w:ascii="Calibri" w:eastAsia="Times New Roman" w:hAnsi="Calibri" w:cs="Calibri"/>
                    <w:color w:val="000000"/>
                    <w:sz w:val="20"/>
                    <w:szCs w:val="20"/>
                    <w:lang w:eastAsia="ja-JP"/>
                  </w:rPr>
                </w:rPrChange>
              </w:rPr>
            </w:pPr>
            <w:proofErr w:type="spellStart"/>
            <w:ins w:id="30267" w:author="DuyNgo" w:date="2012-08-10T07:31:00Z">
              <w:r w:rsidRPr="00303364">
                <w:rPr>
                  <w:rFonts w:eastAsia="Times New Roman" w:cstheme="minorHAnsi"/>
                  <w:color w:val="000000"/>
                  <w:sz w:val="24"/>
                  <w:szCs w:val="24"/>
                  <w:lang w:eastAsia="ja-JP"/>
                  <w:rPrChange w:id="30268"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269"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70" w:author="DuyNgo" w:date="2012-08-10T07:31:00Z"/>
                <w:rFonts w:eastAsia="Times New Roman" w:cstheme="minorHAnsi"/>
                <w:color w:val="000000"/>
                <w:sz w:val="24"/>
                <w:szCs w:val="24"/>
                <w:lang w:eastAsia="ja-JP"/>
                <w:rPrChange w:id="30271" w:author="DuyNgo" w:date="2012-08-10T08:15:00Z">
                  <w:rPr>
                    <w:ins w:id="30272" w:author="DuyNgo" w:date="2012-08-10T07:31:00Z"/>
                    <w:rFonts w:ascii="Calibri" w:eastAsia="Times New Roman" w:hAnsi="Calibri" w:cs="Calibri"/>
                    <w:color w:val="000000"/>
                    <w:sz w:val="20"/>
                    <w:szCs w:val="20"/>
                    <w:lang w:eastAsia="ja-JP"/>
                  </w:rPr>
                </w:rPrChange>
              </w:rPr>
            </w:pPr>
            <w:ins w:id="30273" w:author="DuyNgo" w:date="2012-08-10T07:31:00Z">
              <w:r w:rsidRPr="00303364">
                <w:rPr>
                  <w:rFonts w:eastAsia="Times New Roman" w:cstheme="minorHAnsi"/>
                  <w:color w:val="000000"/>
                  <w:sz w:val="24"/>
                  <w:szCs w:val="24"/>
                  <w:lang w:eastAsia="ja-JP"/>
                  <w:rPrChange w:id="30274"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275"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276" w:author="DuyNgo" w:date="2012-08-10T08:15:00Z">
                    <w:rPr>
                      <w:rFonts w:ascii="Calibri" w:eastAsia="Times New Roman" w:hAnsi="Calibri" w:cs="Calibri"/>
                      <w:b/>
                      <w:bCs/>
                      <w:color w:val="000000"/>
                      <w:sz w:val="28"/>
                      <w:szCs w:val="28"/>
                      <w:lang w:eastAsia="ja-JP"/>
                    </w:rPr>
                  </w:rPrChange>
                </w:rPr>
                <w:t>] Layout of screen Create Project is not good</w:t>
              </w:r>
            </w:ins>
          </w:p>
        </w:tc>
      </w:tr>
      <w:tr w:rsidR="00E13723" w:rsidRPr="00303364" w:rsidTr="00E13723">
        <w:trPr>
          <w:trHeight w:val="300"/>
          <w:ins w:id="30277" w:author="DuyNgo" w:date="2012-08-10T07:31:00Z"/>
          <w:trPrChange w:id="3027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279"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280" w:author="DuyNgo" w:date="2012-08-10T07:31:00Z"/>
                <w:rFonts w:eastAsia="Times New Roman" w:cstheme="minorHAnsi"/>
                <w:color w:val="000000"/>
                <w:sz w:val="24"/>
                <w:szCs w:val="24"/>
                <w:lang w:eastAsia="ja-JP"/>
                <w:rPrChange w:id="30281" w:author="DuyNgo" w:date="2012-08-10T08:15:00Z">
                  <w:rPr>
                    <w:ins w:id="30282" w:author="DuyNgo" w:date="2012-08-10T07:31:00Z"/>
                    <w:rFonts w:ascii="Calibri" w:eastAsia="Times New Roman" w:hAnsi="Calibri" w:cs="Calibri"/>
                    <w:color w:val="000000"/>
                    <w:lang w:eastAsia="ja-JP"/>
                  </w:rPr>
                </w:rPrChange>
              </w:rPr>
            </w:pPr>
            <w:ins w:id="30283" w:author="DuyNgo" w:date="2012-08-10T07:31:00Z">
              <w:r w:rsidRPr="00303364">
                <w:rPr>
                  <w:rFonts w:eastAsia="Times New Roman" w:cstheme="minorHAnsi"/>
                  <w:color w:val="000000"/>
                  <w:sz w:val="24"/>
                  <w:szCs w:val="24"/>
                  <w:lang w:eastAsia="ja-JP"/>
                  <w:rPrChange w:id="30284" w:author="DuyNgo" w:date="2012-08-10T08:15:00Z">
                    <w:rPr>
                      <w:rFonts w:ascii="Calibri" w:eastAsia="Times New Roman" w:hAnsi="Calibri" w:cs="Calibri"/>
                      <w:b/>
                      <w:bCs/>
                      <w:color w:val="000000"/>
                      <w:sz w:val="28"/>
                      <w:szCs w:val="28"/>
                      <w:lang w:eastAsia="ja-JP"/>
                    </w:rPr>
                  </w:rPrChange>
                </w:rPr>
                <w:t>61</w:t>
              </w:r>
            </w:ins>
          </w:p>
        </w:tc>
        <w:tc>
          <w:tcPr>
            <w:tcW w:w="862" w:type="dxa"/>
            <w:tcBorders>
              <w:top w:val="nil"/>
              <w:left w:val="nil"/>
              <w:bottom w:val="nil"/>
              <w:right w:val="nil"/>
            </w:tcBorders>
            <w:shd w:val="clear" w:color="auto" w:fill="auto"/>
            <w:noWrap/>
            <w:vAlign w:val="bottom"/>
            <w:hideMark/>
            <w:tcPrChange w:id="30285"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86" w:author="DuyNgo" w:date="2012-08-10T07:31:00Z"/>
                <w:rFonts w:eastAsia="Times New Roman" w:cstheme="minorHAnsi"/>
                <w:color w:val="000000"/>
                <w:sz w:val="24"/>
                <w:szCs w:val="24"/>
                <w:lang w:eastAsia="ja-JP"/>
                <w:rPrChange w:id="30287" w:author="DuyNgo" w:date="2012-08-10T08:15:00Z">
                  <w:rPr>
                    <w:ins w:id="30288" w:author="DuyNgo" w:date="2012-08-10T07:31:00Z"/>
                    <w:rFonts w:ascii="Calibri" w:eastAsia="Times New Roman" w:hAnsi="Calibri" w:cs="Calibri"/>
                    <w:color w:val="000000"/>
                    <w:sz w:val="20"/>
                    <w:szCs w:val="20"/>
                    <w:lang w:eastAsia="ja-JP"/>
                  </w:rPr>
                </w:rPrChange>
              </w:rPr>
            </w:pPr>
            <w:ins w:id="30289" w:author="DuyNgo" w:date="2012-08-10T07:31:00Z">
              <w:r w:rsidRPr="00303364">
                <w:rPr>
                  <w:rFonts w:eastAsia="Times New Roman" w:cstheme="minorHAnsi"/>
                  <w:color w:val="000000"/>
                  <w:sz w:val="24"/>
                  <w:szCs w:val="24"/>
                  <w:lang w:eastAsia="ja-JP"/>
                  <w:rPrChange w:id="30290"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291"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92" w:author="DuyNgo" w:date="2012-08-10T07:31:00Z"/>
                <w:rFonts w:eastAsia="Times New Roman" w:cstheme="minorHAnsi"/>
                <w:color w:val="000000"/>
                <w:sz w:val="24"/>
                <w:szCs w:val="24"/>
                <w:lang w:eastAsia="ja-JP"/>
                <w:rPrChange w:id="30293" w:author="DuyNgo" w:date="2012-08-10T08:15:00Z">
                  <w:rPr>
                    <w:ins w:id="30294" w:author="DuyNgo" w:date="2012-08-10T07:31:00Z"/>
                    <w:rFonts w:ascii="Calibri" w:eastAsia="Times New Roman" w:hAnsi="Calibri" w:cs="Calibri"/>
                    <w:color w:val="000000"/>
                    <w:sz w:val="20"/>
                    <w:szCs w:val="20"/>
                    <w:lang w:eastAsia="ja-JP"/>
                  </w:rPr>
                </w:rPrChange>
              </w:rPr>
            </w:pPr>
            <w:ins w:id="30295" w:author="DuyNgo" w:date="2012-08-10T07:31:00Z">
              <w:r w:rsidRPr="00303364">
                <w:rPr>
                  <w:rFonts w:eastAsia="Times New Roman" w:cstheme="minorHAnsi"/>
                  <w:color w:val="000000"/>
                  <w:sz w:val="24"/>
                  <w:szCs w:val="24"/>
                  <w:lang w:eastAsia="ja-JP"/>
                  <w:rPrChange w:id="30296"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297"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98" w:author="DuyNgo" w:date="2012-08-10T07:31:00Z"/>
                <w:rFonts w:eastAsia="Times New Roman" w:cstheme="minorHAnsi"/>
                <w:color w:val="000000"/>
                <w:sz w:val="24"/>
                <w:szCs w:val="24"/>
                <w:lang w:eastAsia="ja-JP"/>
                <w:rPrChange w:id="30299" w:author="DuyNgo" w:date="2012-08-10T08:15:00Z">
                  <w:rPr>
                    <w:ins w:id="30300" w:author="DuyNgo" w:date="2012-08-10T07:31:00Z"/>
                    <w:rFonts w:ascii="Calibri" w:eastAsia="Times New Roman" w:hAnsi="Calibri" w:cs="Calibri"/>
                    <w:color w:val="000000"/>
                    <w:sz w:val="20"/>
                    <w:szCs w:val="20"/>
                    <w:lang w:eastAsia="ja-JP"/>
                  </w:rPr>
                </w:rPrChange>
              </w:rPr>
            </w:pPr>
            <w:ins w:id="30301" w:author="DuyNgo" w:date="2012-08-10T07:31:00Z">
              <w:r w:rsidRPr="00303364">
                <w:rPr>
                  <w:rFonts w:eastAsia="Times New Roman" w:cstheme="minorHAnsi"/>
                  <w:color w:val="000000"/>
                  <w:sz w:val="24"/>
                  <w:szCs w:val="24"/>
                  <w:lang w:eastAsia="ja-JP"/>
                  <w:rPrChange w:id="30302"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303"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04" w:author="DuyNgo" w:date="2012-08-10T07:31:00Z"/>
                <w:rFonts w:eastAsia="Times New Roman" w:cstheme="minorHAnsi"/>
                <w:color w:val="000000"/>
                <w:sz w:val="24"/>
                <w:szCs w:val="24"/>
                <w:lang w:eastAsia="ja-JP"/>
                <w:rPrChange w:id="30305" w:author="DuyNgo" w:date="2012-08-10T08:15:00Z">
                  <w:rPr>
                    <w:ins w:id="30306" w:author="DuyNgo" w:date="2012-08-10T07:31:00Z"/>
                    <w:rFonts w:ascii="Calibri" w:eastAsia="Times New Roman" w:hAnsi="Calibri" w:cs="Calibri"/>
                    <w:color w:val="000000"/>
                    <w:sz w:val="20"/>
                    <w:szCs w:val="20"/>
                    <w:lang w:eastAsia="ja-JP"/>
                  </w:rPr>
                </w:rPrChange>
              </w:rPr>
            </w:pPr>
            <w:proofErr w:type="spellStart"/>
            <w:ins w:id="30307" w:author="DuyNgo" w:date="2012-08-10T07:31:00Z">
              <w:r w:rsidRPr="00303364">
                <w:rPr>
                  <w:rFonts w:eastAsia="Times New Roman" w:cstheme="minorHAnsi"/>
                  <w:color w:val="000000"/>
                  <w:sz w:val="24"/>
                  <w:szCs w:val="24"/>
                  <w:lang w:eastAsia="ja-JP"/>
                  <w:rPrChange w:id="30308"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309"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10" w:author="DuyNgo" w:date="2012-08-10T07:31:00Z"/>
                <w:rFonts w:eastAsia="Times New Roman" w:cstheme="minorHAnsi"/>
                <w:color w:val="000000"/>
                <w:sz w:val="24"/>
                <w:szCs w:val="24"/>
                <w:lang w:eastAsia="ja-JP"/>
                <w:rPrChange w:id="30311" w:author="DuyNgo" w:date="2012-08-10T08:15:00Z">
                  <w:rPr>
                    <w:ins w:id="30312" w:author="DuyNgo" w:date="2012-08-10T07:31:00Z"/>
                    <w:rFonts w:ascii="Calibri" w:eastAsia="Times New Roman" w:hAnsi="Calibri" w:cs="Calibri"/>
                    <w:color w:val="000000"/>
                    <w:sz w:val="20"/>
                    <w:szCs w:val="20"/>
                    <w:lang w:eastAsia="ja-JP"/>
                  </w:rPr>
                </w:rPrChange>
              </w:rPr>
            </w:pPr>
            <w:ins w:id="30313" w:author="DuyNgo" w:date="2012-08-10T07:31:00Z">
              <w:r w:rsidRPr="00303364">
                <w:rPr>
                  <w:rFonts w:eastAsia="Times New Roman" w:cstheme="minorHAnsi"/>
                  <w:color w:val="000000"/>
                  <w:sz w:val="24"/>
                  <w:szCs w:val="24"/>
                  <w:lang w:eastAsia="ja-JP"/>
                  <w:rPrChange w:id="30314"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315"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316" w:author="DuyNgo" w:date="2012-08-10T08:15:00Z">
                    <w:rPr>
                      <w:rFonts w:ascii="Calibri" w:eastAsia="Times New Roman" w:hAnsi="Calibri" w:cs="Calibri"/>
                      <w:b/>
                      <w:bCs/>
                      <w:color w:val="000000"/>
                      <w:sz w:val="28"/>
                      <w:szCs w:val="28"/>
                      <w:lang w:eastAsia="ja-JP"/>
                    </w:rPr>
                  </w:rPrChange>
                </w:rPr>
                <w:t>] Developer of the project but could not view the project</w:t>
              </w:r>
            </w:ins>
          </w:p>
        </w:tc>
      </w:tr>
      <w:tr w:rsidR="00E13723" w:rsidRPr="00303364" w:rsidTr="00E13723">
        <w:trPr>
          <w:trHeight w:val="300"/>
          <w:ins w:id="30317" w:author="DuyNgo" w:date="2012-08-10T07:31:00Z"/>
          <w:trPrChange w:id="3031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319"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320" w:author="DuyNgo" w:date="2012-08-10T07:31:00Z"/>
                <w:rFonts w:eastAsia="Times New Roman" w:cstheme="minorHAnsi"/>
                <w:color w:val="000000"/>
                <w:sz w:val="24"/>
                <w:szCs w:val="24"/>
                <w:lang w:eastAsia="ja-JP"/>
                <w:rPrChange w:id="30321" w:author="DuyNgo" w:date="2012-08-10T08:15:00Z">
                  <w:rPr>
                    <w:ins w:id="30322" w:author="DuyNgo" w:date="2012-08-10T07:31:00Z"/>
                    <w:rFonts w:ascii="Calibri" w:eastAsia="Times New Roman" w:hAnsi="Calibri" w:cs="Calibri"/>
                    <w:color w:val="000000"/>
                    <w:lang w:eastAsia="ja-JP"/>
                  </w:rPr>
                </w:rPrChange>
              </w:rPr>
            </w:pPr>
            <w:ins w:id="30323" w:author="DuyNgo" w:date="2012-08-10T07:31:00Z">
              <w:r w:rsidRPr="00303364">
                <w:rPr>
                  <w:rFonts w:eastAsia="Times New Roman" w:cstheme="minorHAnsi"/>
                  <w:color w:val="000000"/>
                  <w:sz w:val="24"/>
                  <w:szCs w:val="24"/>
                  <w:lang w:eastAsia="ja-JP"/>
                  <w:rPrChange w:id="30324" w:author="DuyNgo" w:date="2012-08-10T08:15:00Z">
                    <w:rPr>
                      <w:rFonts w:ascii="Calibri" w:eastAsia="Times New Roman" w:hAnsi="Calibri" w:cs="Calibri"/>
                      <w:b/>
                      <w:bCs/>
                      <w:color w:val="000000"/>
                      <w:sz w:val="28"/>
                      <w:szCs w:val="28"/>
                      <w:lang w:eastAsia="ja-JP"/>
                    </w:rPr>
                  </w:rPrChange>
                </w:rPr>
                <w:t>62</w:t>
              </w:r>
            </w:ins>
          </w:p>
        </w:tc>
        <w:tc>
          <w:tcPr>
            <w:tcW w:w="862" w:type="dxa"/>
            <w:tcBorders>
              <w:top w:val="nil"/>
              <w:left w:val="nil"/>
              <w:bottom w:val="nil"/>
              <w:right w:val="nil"/>
            </w:tcBorders>
            <w:shd w:val="clear" w:color="auto" w:fill="auto"/>
            <w:noWrap/>
            <w:vAlign w:val="bottom"/>
            <w:hideMark/>
            <w:tcPrChange w:id="30325"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26" w:author="DuyNgo" w:date="2012-08-10T07:31:00Z"/>
                <w:rFonts w:eastAsia="Times New Roman" w:cstheme="minorHAnsi"/>
                <w:color w:val="000000"/>
                <w:sz w:val="24"/>
                <w:szCs w:val="24"/>
                <w:lang w:eastAsia="ja-JP"/>
                <w:rPrChange w:id="30327" w:author="DuyNgo" w:date="2012-08-10T08:15:00Z">
                  <w:rPr>
                    <w:ins w:id="30328" w:author="DuyNgo" w:date="2012-08-10T07:31:00Z"/>
                    <w:rFonts w:ascii="Calibri" w:eastAsia="Times New Roman" w:hAnsi="Calibri" w:cs="Calibri"/>
                    <w:color w:val="000000"/>
                    <w:sz w:val="20"/>
                    <w:szCs w:val="20"/>
                    <w:lang w:eastAsia="ja-JP"/>
                  </w:rPr>
                </w:rPrChange>
              </w:rPr>
            </w:pPr>
            <w:ins w:id="30329" w:author="DuyNgo" w:date="2012-08-10T07:31:00Z">
              <w:r w:rsidRPr="00303364">
                <w:rPr>
                  <w:rFonts w:eastAsia="Times New Roman" w:cstheme="minorHAnsi"/>
                  <w:color w:val="000000"/>
                  <w:sz w:val="24"/>
                  <w:szCs w:val="24"/>
                  <w:lang w:eastAsia="ja-JP"/>
                  <w:rPrChange w:id="30330"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331"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32" w:author="DuyNgo" w:date="2012-08-10T07:31:00Z"/>
                <w:rFonts w:eastAsia="Times New Roman" w:cstheme="minorHAnsi"/>
                <w:color w:val="000000"/>
                <w:sz w:val="24"/>
                <w:szCs w:val="24"/>
                <w:lang w:eastAsia="ja-JP"/>
                <w:rPrChange w:id="30333" w:author="DuyNgo" w:date="2012-08-10T08:15:00Z">
                  <w:rPr>
                    <w:ins w:id="30334" w:author="DuyNgo" w:date="2012-08-10T07:31:00Z"/>
                    <w:rFonts w:ascii="Calibri" w:eastAsia="Times New Roman" w:hAnsi="Calibri" w:cs="Calibri"/>
                    <w:color w:val="000000"/>
                    <w:sz w:val="20"/>
                    <w:szCs w:val="20"/>
                    <w:lang w:eastAsia="ja-JP"/>
                  </w:rPr>
                </w:rPrChange>
              </w:rPr>
            </w:pPr>
            <w:ins w:id="30335" w:author="DuyNgo" w:date="2012-08-10T07:31:00Z">
              <w:r w:rsidRPr="00303364">
                <w:rPr>
                  <w:rFonts w:eastAsia="Times New Roman" w:cstheme="minorHAnsi"/>
                  <w:color w:val="000000"/>
                  <w:sz w:val="24"/>
                  <w:szCs w:val="24"/>
                  <w:lang w:eastAsia="ja-JP"/>
                  <w:rPrChange w:id="30336"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337"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38" w:author="DuyNgo" w:date="2012-08-10T07:31:00Z"/>
                <w:rFonts w:eastAsia="Times New Roman" w:cstheme="minorHAnsi"/>
                <w:color w:val="000000"/>
                <w:sz w:val="24"/>
                <w:szCs w:val="24"/>
                <w:lang w:eastAsia="ja-JP"/>
                <w:rPrChange w:id="30339" w:author="DuyNgo" w:date="2012-08-10T08:15:00Z">
                  <w:rPr>
                    <w:ins w:id="30340" w:author="DuyNgo" w:date="2012-08-10T07:31:00Z"/>
                    <w:rFonts w:ascii="Calibri" w:eastAsia="Times New Roman" w:hAnsi="Calibri" w:cs="Calibri"/>
                    <w:color w:val="000000"/>
                    <w:sz w:val="20"/>
                    <w:szCs w:val="20"/>
                    <w:lang w:eastAsia="ja-JP"/>
                  </w:rPr>
                </w:rPrChange>
              </w:rPr>
            </w:pPr>
            <w:ins w:id="30341" w:author="DuyNgo" w:date="2012-08-10T07:31:00Z">
              <w:r w:rsidRPr="00303364">
                <w:rPr>
                  <w:rFonts w:eastAsia="Times New Roman" w:cstheme="minorHAnsi"/>
                  <w:color w:val="000000"/>
                  <w:sz w:val="24"/>
                  <w:szCs w:val="24"/>
                  <w:lang w:eastAsia="ja-JP"/>
                  <w:rPrChange w:id="30342"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343"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44" w:author="DuyNgo" w:date="2012-08-10T07:31:00Z"/>
                <w:rFonts w:eastAsia="Times New Roman" w:cstheme="minorHAnsi"/>
                <w:color w:val="000000"/>
                <w:sz w:val="24"/>
                <w:szCs w:val="24"/>
                <w:lang w:eastAsia="ja-JP"/>
                <w:rPrChange w:id="30345" w:author="DuyNgo" w:date="2012-08-10T08:15:00Z">
                  <w:rPr>
                    <w:ins w:id="30346" w:author="DuyNgo" w:date="2012-08-10T07:31:00Z"/>
                    <w:rFonts w:ascii="Calibri" w:eastAsia="Times New Roman" w:hAnsi="Calibri" w:cs="Calibri"/>
                    <w:color w:val="000000"/>
                    <w:sz w:val="20"/>
                    <w:szCs w:val="20"/>
                    <w:lang w:eastAsia="ja-JP"/>
                  </w:rPr>
                </w:rPrChange>
              </w:rPr>
            </w:pPr>
            <w:proofErr w:type="spellStart"/>
            <w:ins w:id="30347" w:author="DuyNgo" w:date="2012-08-10T07:31:00Z">
              <w:r w:rsidRPr="00303364">
                <w:rPr>
                  <w:rFonts w:eastAsia="Times New Roman" w:cstheme="minorHAnsi"/>
                  <w:color w:val="000000"/>
                  <w:sz w:val="24"/>
                  <w:szCs w:val="24"/>
                  <w:lang w:eastAsia="ja-JP"/>
                  <w:rPrChange w:id="30348"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349"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50" w:author="DuyNgo" w:date="2012-08-10T07:31:00Z"/>
                <w:rFonts w:eastAsia="Times New Roman" w:cstheme="minorHAnsi"/>
                <w:color w:val="000000"/>
                <w:sz w:val="24"/>
                <w:szCs w:val="24"/>
                <w:lang w:eastAsia="ja-JP"/>
                <w:rPrChange w:id="30351" w:author="DuyNgo" w:date="2012-08-10T08:15:00Z">
                  <w:rPr>
                    <w:ins w:id="30352" w:author="DuyNgo" w:date="2012-08-10T07:31:00Z"/>
                    <w:rFonts w:ascii="Calibri" w:eastAsia="Times New Roman" w:hAnsi="Calibri" w:cs="Calibri"/>
                    <w:color w:val="000000"/>
                    <w:sz w:val="20"/>
                    <w:szCs w:val="20"/>
                    <w:lang w:eastAsia="ja-JP"/>
                  </w:rPr>
                </w:rPrChange>
              </w:rPr>
            </w:pPr>
            <w:ins w:id="30353" w:author="DuyNgo" w:date="2012-08-10T07:31:00Z">
              <w:r w:rsidRPr="00303364">
                <w:rPr>
                  <w:rFonts w:eastAsia="Times New Roman" w:cstheme="minorHAnsi"/>
                  <w:color w:val="000000"/>
                  <w:sz w:val="24"/>
                  <w:szCs w:val="24"/>
                  <w:lang w:eastAsia="ja-JP"/>
                  <w:rPrChange w:id="30354" w:author="DuyNgo" w:date="2012-08-10T08:15:00Z">
                    <w:rPr>
                      <w:rFonts w:ascii="Calibri" w:eastAsia="Times New Roman" w:hAnsi="Calibri" w:cs="Calibri"/>
                      <w:b/>
                      <w:bCs/>
                      <w:color w:val="000000"/>
                      <w:sz w:val="28"/>
                      <w:szCs w:val="28"/>
                      <w:lang w:eastAsia="ja-JP"/>
                    </w:rPr>
                  </w:rPrChange>
                </w:rPr>
                <w:t>[Planner] Properties in /</w:t>
              </w:r>
              <w:proofErr w:type="spellStart"/>
              <w:r w:rsidRPr="00303364">
                <w:rPr>
                  <w:rFonts w:eastAsia="Times New Roman" w:cstheme="minorHAnsi"/>
                  <w:color w:val="000000"/>
                  <w:sz w:val="24"/>
                  <w:szCs w:val="24"/>
                  <w:lang w:eastAsia="ja-JP"/>
                  <w:rPrChange w:id="30355" w:author="DuyNgo" w:date="2012-08-10T08:15:00Z">
                    <w:rPr>
                      <w:rFonts w:ascii="Calibri" w:eastAsia="Times New Roman" w:hAnsi="Calibri" w:cs="Calibri"/>
                      <w:b/>
                      <w:bCs/>
                      <w:color w:val="000000"/>
                      <w:sz w:val="28"/>
                      <w:szCs w:val="28"/>
                      <w:lang w:eastAsia="ja-JP"/>
                    </w:rPr>
                  </w:rPrChange>
                </w:rPr>
                <w:t>PlannerPortlet</w:t>
              </w:r>
              <w:proofErr w:type="spellEnd"/>
              <w:r w:rsidRPr="00303364">
                <w:rPr>
                  <w:rFonts w:eastAsia="Times New Roman" w:cstheme="minorHAnsi"/>
                  <w:color w:val="000000"/>
                  <w:sz w:val="24"/>
                  <w:szCs w:val="24"/>
                  <w:lang w:eastAsia="ja-JP"/>
                  <w:rPrChange w:id="30356" w:author="DuyNgo" w:date="2012-08-10T08:15:00Z">
                    <w:rPr>
                      <w:rFonts w:ascii="Calibri" w:eastAsia="Times New Roman" w:hAnsi="Calibri" w:cs="Calibri"/>
                      <w:b/>
                      <w:bCs/>
                      <w:color w:val="000000"/>
                      <w:sz w:val="28"/>
                      <w:szCs w:val="28"/>
                      <w:lang w:eastAsia="ja-JP"/>
                    </w:rPr>
                  </w:rPrChange>
                </w:rPr>
                <w:t>/resource/</w:t>
              </w:r>
              <w:proofErr w:type="spellStart"/>
              <w:r w:rsidRPr="00303364">
                <w:rPr>
                  <w:rFonts w:eastAsia="Times New Roman" w:cstheme="minorHAnsi"/>
                  <w:color w:val="000000"/>
                  <w:sz w:val="24"/>
                  <w:szCs w:val="24"/>
                  <w:lang w:eastAsia="ja-JP"/>
                  <w:rPrChange w:id="30357" w:author="DuyNgo" w:date="2012-08-10T08:15:00Z">
                    <w:rPr>
                      <w:rFonts w:ascii="Calibri" w:eastAsia="Times New Roman" w:hAnsi="Calibri" w:cs="Calibri"/>
                      <w:b/>
                      <w:bCs/>
                      <w:color w:val="000000"/>
                      <w:sz w:val="28"/>
                      <w:szCs w:val="28"/>
                      <w:lang w:eastAsia="ja-JP"/>
                    </w:rPr>
                  </w:rPrChange>
                </w:rPr>
                <w:t>messages.properties</w:t>
              </w:r>
              <w:proofErr w:type="spellEnd"/>
              <w:r w:rsidRPr="00303364">
                <w:rPr>
                  <w:rFonts w:eastAsia="Times New Roman" w:cstheme="minorHAnsi"/>
                  <w:color w:val="000000"/>
                  <w:sz w:val="24"/>
                  <w:szCs w:val="24"/>
                  <w:lang w:eastAsia="ja-JP"/>
                  <w:rPrChange w:id="30358" w:author="DuyNgo" w:date="2012-08-10T08:15:00Z">
                    <w:rPr>
                      <w:rFonts w:ascii="Calibri" w:eastAsia="Times New Roman" w:hAnsi="Calibri" w:cs="Calibri"/>
                      <w:b/>
                      <w:bCs/>
                      <w:color w:val="000000"/>
                      <w:sz w:val="28"/>
                      <w:szCs w:val="28"/>
                      <w:lang w:eastAsia="ja-JP"/>
                    </w:rPr>
                  </w:rPrChange>
                </w:rPr>
                <w:t xml:space="preserve"> are used or not?</w:t>
              </w:r>
            </w:ins>
          </w:p>
        </w:tc>
      </w:tr>
      <w:tr w:rsidR="00E13723" w:rsidRPr="00303364" w:rsidTr="00E13723">
        <w:trPr>
          <w:trHeight w:val="300"/>
          <w:ins w:id="30359" w:author="DuyNgo" w:date="2012-08-10T07:31:00Z"/>
          <w:trPrChange w:id="30360"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361"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362" w:author="DuyNgo" w:date="2012-08-10T07:31:00Z"/>
                <w:rFonts w:eastAsia="Times New Roman" w:cstheme="minorHAnsi"/>
                <w:color w:val="000000"/>
                <w:sz w:val="24"/>
                <w:szCs w:val="24"/>
                <w:lang w:eastAsia="ja-JP"/>
                <w:rPrChange w:id="30363" w:author="DuyNgo" w:date="2012-08-10T08:15:00Z">
                  <w:rPr>
                    <w:ins w:id="30364" w:author="DuyNgo" w:date="2012-08-10T07:31:00Z"/>
                    <w:rFonts w:ascii="Calibri" w:eastAsia="Times New Roman" w:hAnsi="Calibri" w:cs="Calibri"/>
                    <w:color w:val="000000"/>
                    <w:lang w:eastAsia="ja-JP"/>
                  </w:rPr>
                </w:rPrChange>
              </w:rPr>
            </w:pPr>
            <w:ins w:id="30365" w:author="DuyNgo" w:date="2012-08-10T07:31:00Z">
              <w:r w:rsidRPr="00303364">
                <w:rPr>
                  <w:rFonts w:eastAsia="Times New Roman" w:cstheme="minorHAnsi"/>
                  <w:color w:val="000000"/>
                  <w:sz w:val="24"/>
                  <w:szCs w:val="24"/>
                  <w:lang w:eastAsia="ja-JP"/>
                  <w:rPrChange w:id="30366" w:author="DuyNgo" w:date="2012-08-10T08:15:00Z">
                    <w:rPr>
                      <w:rFonts w:ascii="Calibri" w:eastAsia="Times New Roman" w:hAnsi="Calibri" w:cs="Calibri"/>
                      <w:b/>
                      <w:bCs/>
                      <w:color w:val="000000"/>
                      <w:sz w:val="28"/>
                      <w:szCs w:val="28"/>
                      <w:lang w:eastAsia="ja-JP"/>
                    </w:rPr>
                  </w:rPrChange>
                </w:rPr>
                <w:t>63</w:t>
              </w:r>
            </w:ins>
          </w:p>
        </w:tc>
        <w:tc>
          <w:tcPr>
            <w:tcW w:w="862" w:type="dxa"/>
            <w:tcBorders>
              <w:top w:val="nil"/>
              <w:left w:val="nil"/>
              <w:bottom w:val="nil"/>
              <w:right w:val="nil"/>
            </w:tcBorders>
            <w:shd w:val="clear" w:color="auto" w:fill="auto"/>
            <w:noWrap/>
            <w:vAlign w:val="bottom"/>
            <w:hideMark/>
            <w:tcPrChange w:id="30367"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68" w:author="DuyNgo" w:date="2012-08-10T07:31:00Z"/>
                <w:rFonts w:eastAsia="Times New Roman" w:cstheme="minorHAnsi"/>
                <w:color w:val="000000"/>
                <w:sz w:val="24"/>
                <w:szCs w:val="24"/>
                <w:lang w:eastAsia="ja-JP"/>
                <w:rPrChange w:id="30369" w:author="DuyNgo" w:date="2012-08-10T08:15:00Z">
                  <w:rPr>
                    <w:ins w:id="30370" w:author="DuyNgo" w:date="2012-08-10T07:31:00Z"/>
                    <w:rFonts w:ascii="Calibri" w:eastAsia="Times New Roman" w:hAnsi="Calibri" w:cs="Calibri"/>
                    <w:color w:val="000000"/>
                    <w:sz w:val="20"/>
                    <w:szCs w:val="20"/>
                    <w:lang w:eastAsia="ja-JP"/>
                  </w:rPr>
                </w:rPrChange>
              </w:rPr>
            </w:pPr>
            <w:ins w:id="30371" w:author="DuyNgo" w:date="2012-08-10T07:31:00Z">
              <w:r w:rsidRPr="00303364">
                <w:rPr>
                  <w:rFonts w:eastAsia="Times New Roman" w:cstheme="minorHAnsi"/>
                  <w:color w:val="000000"/>
                  <w:sz w:val="24"/>
                  <w:szCs w:val="24"/>
                  <w:lang w:eastAsia="ja-JP"/>
                  <w:rPrChange w:id="30372"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373"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74" w:author="DuyNgo" w:date="2012-08-10T07:31:00Z"/>
                <w:rFonts w:eastAsia="Times New Roman" w:cstheme="minorHAnsi"/>
                <w:color w:val="000000"/>
                <w:sz w:val="24"/>
                <w:szCs w:val="24"/>
                <w:lang w:eastAsia="ja-JP"/>
                <w:rPrChange w:id="30375" w:author="DuyNgo" w:date="2012-08-10T08:15:00Z">
                  <w:rPr>
                    <w:ins w:id="30376" w:author="DuyNgo" w:date="2012-08-10T07:31:00Z"/>
                    <w:rFonts w:ascii="Calibri" w:eastAsia="Times New Roman" w:hAnsi="Calibri" w:cs="Calibri"/>
                    <w:color w:val="000000"/>
                    <w:sz w:val="20"/>
                    <w:szCs w:val="20"/>
                    <w:lang w:eastAsia="ja-JP"/>
                  </w:rPr>
                </w:rPrChange>
              </w:rPr>
            </w:pPr>
            <w:ins w:id="30377" w:author="DuyNgo" w:date="2012-08-10T07:31:00Z">
              <w:r w:rsidRPr="00303364">
                <w:rPr>
                  <w:rFonts w:eastAsia="Times New Roman" w:cstheme="minorHAnsi"/>
                  <w:color w:val="000000"/>
                  <w:sz w:val="24"/>
                  <w:szCs w:val="24"/>
                  <w:lang w:eastAsia="ja-JP"/>
                  <w:rPrChange w:id="30378"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379"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80" w:author="DuyNgo" w:date="2012-08-10T07:31:00Z"/>
                <w:rFonts w:eastAsia="Times New Roman" w:cstheme="minorHAnsi"/>
                <w:color w:val="000000"/>
                <w:sz w:val="24"/>
                <w:szCs w:val="24"/>
                <w:lang w:eastAsia="ja-JP"/>
                <w:rPrChange w:id="30381" w:author="DuyNgo" w:date="2012-08-10T08:15:00Z">
                  <w:rPr>
                    <w:ins w:id="30382" w:author="DuyNgo" w:date="2012-08-10T07:31:00Z"/>
                    <w:rFonts w:ascii="Calibri" w:eastAsia="Times New Roman" w:hAnsi="Calibri" w:cs="Calibri"/>
                    <w:color w:val="000000"/>
                    <w:sz w:val="20"/>
                    <w:szCs w:val="20"/>
                    <w:lang w:eastAsia="ja-JP"/>
                  </w:rPr>
                </w:rPrChange>
              </w:rPr>
            </w:pPr>
            <w:ins w:id="30383" w:author="DuyNgo" w:date="2012-08-10T07:31:00Z">
              <w:r w:rsidRPr="00303364">
                <w:rPr>
                  <w:rFonts w:eastAsia="Times New Roman" w:cstheme="minorHAnsi"/>
                  <w:color w:val="000000"/>
                  <w:sz w:val="24"/>
                  <w:szCs w:val="24"/>
                  <w:lang w:eastAsia="ja-JP"/>
                  <w:rPrChange w:id="30384"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385"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86" w:author="DuyNgo" w:date="2012-08-10T07:31:00Z"/>
                <w:rFonts w:eastAsia="Times New Roman" w:cstheme="minorHAnsi"/>
                <w:color w:val="000000"/>
                <w:sz w:val="24"/>
                <w:szCs w:val="24"/>
                <w:lang w:eastAsia="ja-JP"/>
                <w:rPrChange w:id="30387" w:author="DuyNgo" w:date="2012-08-10T08:15:00Z">
                  <w:rPr>
                    <w:ins w:id="30388" w:author="DuyNgo" w:date="2012-08-10T07:31:00Z"/>
                    <w:rFonts w:ascii="Calibri" w:eastAsia="Times New Roman" w:hAnsi="Calibri" w:cs="Calibri"/>
                    <w:color w:val="000000"/>
                    <w:sz w:val="20"/>
                    <w:szCs w:val="20"/>
                    <w:lang w:eastAsia="ja-JP"/>
                  </w:rPr>
                </w:rPrChange>
              </w:rPr>
            </w:pPr>
            <w:proofErr w:type="spellStart"/>
            <w:ins w:id="30389" w:author="DuyNgo" w:date="2012-08-10T07:31:00Z">
              <w:r w:rsidRPr="00303364">
                <w:rPr>
                  <w:rFonts w:eastAsia="Times New Roman" w:cstheme="minorHAnsi"/>
                  <w:color w:val="000000"/>
                  <w:sz w:val="24"/>
                  <w:szCs w:val="24"/>
                  <w:lang w:eastAsia="ja-JP"/>
                  <w:rPrChange w:id="30390"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391"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92" w:author="DuyNgo" w:date="2012-08-10T07:31:00Z"/>
                <w:rFonts w:eastAsia="Times New Roman" w:cstheme="minorHAnsi"/>
                <w:color w:val="000000"/>
                <w:sz w:val="24"/>
                <w:szCs w:val="24"/>
                <w:lang w:eastAsia="ja-JP"/>
                <w:rPrChange w:id="30393" w:author="DuyNgo" w:date="2012-08-10T08:15:00Z">
                  <w:rPr>
                    <w:ins w:id="30394" w:author="DuyNgo" w:date="2012-08-10T07:31:00Z"/>
                    <w:rFonts w:ascii="Calibri" w:eastAsia="Times New Roman" w:hAnsi="Calibri" w:cs="Calibri"/>
                    <w:color w:val="000000"/>
                    <w:sz w:val="20"/>
                    <w:szCs w:val="20"/>
                    <w:lang w:eastAsia="ja-JP"/>
                  </w:rPr>
                </w:rPrChange>
              </w:rPr>
            </w:pPr>
            <w:ins w:id="30395" w:author="DuyNgo" w:date="2012-08-10T07:31:00Z">
              <w:r w:rsidRPr="00303364">
                <w:rPr>
                  <w:rFonts w:eastAsia="Times New Roman" w:cstheme="minorHAnsi"/>
                  <w:color w:val="000000"/>
                  <w:sz w:val="24"/>
                  <w:szCs w:val="24"/>
                  <w:lang w:eastAsia="ja-JP"/>
                  <w:rPrChange w:id="30396" w:author="DuyNgo" w:date="2012-08-10T08:15:00Z">
                    <w:rPr>
                      <w:rFonts w:ascii="Calibri" w:eastAsia="Times New Roman" w:hAnsi="Calibri" w:cs="Calibri"/>
                      <w:b/>
                      <w:bCs/>
                      <w:color w:val="000000"/>
                      <w:sz w:val="28"/>
                      <w:szCs w:val="28"/>
                      <w:lang w:eastAsia="ja-JP"/>
                    </w:rPr>
                  </w:rPrChange>
                </w:rPr>
                <w:t>[Planner] Non-unauthenticated projects are displayed for user</w:t>
              </w:r>
            </w:ins>
          </w:p>
        </w:tc>
      </w:tr>
      <w:tr w:rsidR="00E13723" w:rsidRPr="00303364" w:rsidTr="00E13723">
        <w:trPr>
          <w:trHeight w:val="300"/>
          <w:ins w:id="30397" w:author="DuyNgo" w:date="2012-08-10T07:31:00Z"/>
          <w:trPrChange w:id="3039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399"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400" w:author="DuyNgo" w:date="2012-08-10T07:31:00Z"/>
                <w:rFonts w:eastAsia="Times New Roman" w:cstheme="minorHAnsi"/>
                <w:color w:val="000000"/>
                <w:sz w:val="24"/>
                <w:szCs w:val="24"/>
                <w:lang w:eastAsia="ja-JP"/>
                <w:rPrChange w:id="30401" w:author="DuyNgo" w:date="2012-08-10T08:15:00Z">
                  <w:rPr>
                    <w:ins w:id="30402" w:author="DuyNgo" w:date="2012-08-10T07:31:00Z"/>
                    <w:rFonts w:ascii="Calibri" w:eastAsia="Times New Roman" w:hAnsi="Calibri" w:cs="Calibri"/>
                    <w:color w:val="000000"/>
                    <w:lang w:eastAsia="ja-JP"/>
                  </w:rPr>
                </w:rPrChange>
              </w:rPr>
            </w:pPr>
            <w:ins w:id="30403" w:author="DuyNgo" w:date="2012-08-10T07:31:00Z">
              <w:r w:rsidRPr="00303364">
                <w:rPr>
                  <w:rFonts w:eastAsia="Times New Roman" w:cstheme="minorHAnsi"/>
                  <w:color w:val="000000"/>
                  <w:sz w:val="24"/>
                  <w:szCs w:val="24"/>
                  <w:lang w:eastAsia="ja-JP"/>
                  <w:rPrChange w:id="30404" w:author="DuyNgo" w:date="2012-08-10T08:15:00Z">
                    <w:rPr>
                      <w:rFonts w:ascii="Calibri" w:eastAsia="Times New Roman" w:hAnsi="Calibri" w:cs="Calibri"/>
                      <w:b/>
                      <w:bCs/>
                      <w:color w:val="000000"/>
                      <w:sz w:val="28"/>
                      <w:szCs w:val="28"/>
                      <w:lang w:eastAsia="ja-JP"/>
                    </w:rPr>
                  </w:rPrChange>
                </w:rPr>
                <w:t>64</w:t>
              </w:r>
            </w:ins>
          </w:p>
        </w:tc>
        <w:tc>
          <w:tcPr>
            <w:tcW w:w="862" w:type="dxa"/>
            <w:tcBorders>
              <w:top w:val="nil"/>
              <w:left w:val="nil"/>
              <w:bottom w:val="nil"/>
              <w:right w:val="nil"/>
            </w:tcBorders>
            <w:shd w:val="clear" w:color="auto" w:fill="auto"/>
            <w:noWrap/>
            <w:vAlign w:val="bottom"/>
            <w:hideMark/>
            <w:tcPrChange w:id="30405"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06" w:author="DuyNgo" w:date="2012-08-10T07:31:00Z"/>
                <w:rFonts w:eastAsia="Times New Roman" w:cstheme="minorHAnsi"/>
                <w:color w:val="000000"/>
                <w:sz w:val="24"/>
                <w:szCs w:val="24"/>
                <w:lang w:eastAsia="ja-JP"/>
                <w:rPrChange w:id="30407" w:author="DuyNgo" w:date="2012-08-10T08:15:00Z">
                  <w:rPr>
                    <w:ins w:id="30408" w:author="DuyNgo" w:date="2012-08-10T07:31:00Z"/>
                    <w:rFonts w:ascii="Calibri" w:eastAsia="Times New Roman" w:hAnsi="Calibri" w:cs="Calibri"/>
                    <w:color w:val="000000"/>
                    <w:sz w:val="20"/>
                    <w:szCs w:val="20"/>
                    <w:lang w:eastAsia="ja-JP"/>
                  </w:rPr>
                </w:rPrChange>
              </w:rPr>
            </w:pPr>
            <w:ins w:id="30409" w:author="DuyNgo" w:date="2012-08-10T07:31:00Z">
              <w:r w:rsidRPr="00303364">
                <w:rPr>
                  <w:rFonts w:eastAsia="Times New Roman" w:cstheme="minorHAnsi"/>
                  <w:color w:val="000000"/>
                  <w:sz w:val="24"/>
                  <w:szCs w:val="24"/>
                  <w:lang w:eastAsia="ja-JP"/>
                  <w:rPrChange w:id="30410"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411"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12" w:author="DuyNgo" w:date="2012-08-10T07:31:00Z"/>
                <w:rFonts w:eastAsia="Times New Roman" w:cstheme="minorHAnsi"/>
                <w:color w:val="000000"/>
                <w:sz w:val="24"/>
                <w:szCs w:val="24"/>
                <w:lang w:eastAsia="ja-JP"/>
                <w:rPrChange w:id="30413" w:author="DuyNgo" w:date="2012-08-10T08:15:00Z">
                  <w:rPr>
                    <w:ins w:id="30414" w:author="DuyNgo" w:date="2012-08-10T07:31:00Z"/>
                    <w:rFonts w:ascii="Calibri" w:eastAsia="Times New Roman" w:hAnsi="Calibri" w:cs="Calibri"/>
                    <w:color w:val="000000"/>
                    <w:sz w:val="20"/>
                    <w:szCs w:val="20"/>
                    <w:lang w:eastAsia="ja-JP"/>
                  </w:rPr>
                </w:rPrChange>
              </w:rPr>
            </w:pPr>
            <w:ins w:id="30415" w:author="DuyNgo" w:date="2012-08-10T07:31:00Z">
              <w:r w:rsidRPr="00303364">
                <w:rPr>
                  <w:rFonts w:eastAsia="Times New Roman" w:cstheme="minorHAnsi"/>
                  <w:color w:val="000000"/>
                  <w:sz w:val="24"/>
                  <w:szCs w:val="24"/>
                  <w:lang w:eastAsia="ja-JP"/>
                  <w:rPrChange w:id="30416"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417"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18" w:author="DuyNgo" w:date="2012-08-10T07:31:00Z"/>
                <w:rFonts w:eastAsia="Times New Roman" w:cstheme="minorHAnsi"/>
                <w:color w:val="000000"/>
                <w:sz w:val="24"/>
                <w:szCs w:val="24"/>
                <w:lang w:eastAsia="ja-JP"/>
                <w:rPrChange w:id="30419" w:author="DuyNgo" w:date="2012-08-10T08:15:00Z">
                  <w:rPr>
                    <w:ins w:id="30420" w:author="DuyNgo" w:date="2012-08-10T07:31:00Z"/>
                    <w:rFonts w:ascii="Calibri" w:eastAsia="Times New Roman" w:hAnsi="Calibri" w:cs="Calibri"/>
                    <w:color w:val="000000"/>
                    <w:sz w:val="20"/>
                    <w:szCs w:val="20"/>
                    <w:lang w:eastAsia="ja-JP"/>
                  </w:rPr>
                </w:rPrChange>
              </w:rPr>
            </w:pPr>
            <w:ins w:id="30421" w:author="DuyNgo" w:date="2012-08-10T07:31:00Z">
              <w:r w:rsidRPr="00303364">
                <w:rPr>
                  <w:rFonts w:eastAsia="Times New Roman" w:cstheme="minorHAnsi"/>
                  <w:color w:val="000000"/>
                  <w:sz w:val="24"/>
                  <w:szCs w:val="24"/>
                  <w:lang w:eastAsia="ja-JP"/>
                  <w:rPrChange w:id="30422"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423"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24" w:author="DuyNgo" w:date="2012-08-10T07:31:00Z"/>
                <w:rFonts w:eastAsia="Times New Roman" w:cstheme="minorHAnsi"/>
                <w:color w:val="000000"/>
                <w:sz w:val="24"/>
                <w:szCs w:val="24"/>
                <w:lang w:eastAsia="ja-JP"/>
                <w:rPrChange w:id="30425" w:author="DuyNgo" w:date="2012-08-10T08:15:00Z">
                  <w:rPr>
                    <w:ins w:id="30426" w:author="DuyNgo" w:date="2012-08-10T07:31:00Z"/>
                    <w:rFonts w:ascii="Calibri" w:eastAsia="Times New Roman" w:hAnsi="Calibri" w:cs="Calibri"/>
                    <w:color w:val="000000"/>
                    <w:sz w:val="20"/>
                    <w:szCs w:val="20"/>
                    <w:lang w:eastAsia="ja-JP"/>
                  </w:rPr>
                </w:rPrChange>
              </w:rPr>
            </w:pPr>
            <w:proofErr w:type="spellStart"/>
            <w:ins w:id="30427" w:author="DuyNgo" w:date="2012-08-10T07:31:00Z">
              <w:r w:rsidRPr="00303364">
                <w:rPr>
                  <w:rFonts w:eastAsia="Times New Roman" w:cstheme="minorHAnsi"/>
                  <w:color w:val="000000"/>
                  <w:sz w:val="24"/>
                  <w:szCs w:val="24"/>
                  <w:lang w:eastAsia="ja-JP"/>
                  <w:rPrChange w:id="30428"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429"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30" w:author="DuyNgo" w:date="2012-08-10T07:31:00Z"/>
                <w:rFonts w:eastAsia="Times New Roman" w:cstheme="minorHAnsi"/>
                <w:color w:val="000000"/>
                <w:sz w:val="24"/>
                <w:szCs w:val="24"/>
                <w:lang w:eastAsia="ja-JP"/>
                <w:rPrChange w:id="30431" w:author="DuyNgo" w:date="2012-08-10T08:15:00Z">
                  <w:rPr>
                    <w:ins w:id="30432" w:author="DuyNgo" w:date="2012-08-10T07:31:00Z"/>
                    <w:rFonts w:ascii="Calibri" w:eastAsia="Times New Roman" w:hAnsi="Calibri" w:cs="Calibri"/>
                    <w:color w:val="000000"/>
                    <w:sz w:val="20"/>
                    <w:szCs w:val="20"/>
                    <w:lang w:eastAsia="ja-JP"/>
                  </w:rPr>
                </w:rPrChange>
              </w:rPr>
            </w:pPr>
            <w:ins w:id="30433" w:author="DuyNgo" w:date="2012-08-10T07:31:00Z">
              <w:r w:rsidRPr="00303364">
                <w:rPr>
                  <w:rFonts w:eastAsia="Times New Roman" w:cstheme="minorHAnsi"/>
                  <w:color w:val="000000"/>
                  <w:sz w:val="24"/>
                  <w:szCs w:val="24"/>
                  <w:lang w:eastAsia="ja-JP"/>
                  <w:rPrChange w:id="30434" w:author="DuyNgo" w:date="2012-08-10T08:15:00Z">
                    <w:rPr>
                      <w:rFonts w:ascii="Calibri" w:eastAsia="Times New Roman" w:hAnsi="Calibri" w:cs="Calibri"/>
                      <w:b/>
                      <w:bCs/>
                      <w:color w:val="000000"/>
                      <w:sz w:val="28"/>
                      <w:szCs w:val="28"/>
                      <w:lang w:eastAsia="ja-JP"/>
                    </w:rPr>
                  </w:rPrChange>
                </w:rPr>
                <w:t>[Planner] Naming Controller is not good</w:t>
              </w:r>
            </w:ins>
          </w:p>
        </w:tc>
      </w:tr>
      <w:tr w:rsidR="00E13723" w:rsidRPr="00303364" w:rsidTr="00E13723">
        <w:trPr>
          <w:trHeight w:val="300"/>
          <w:ins w:id="30435" w:author="DuyNgo" w:date="2012-08-10T07:31:00Z"/>
          <w:trPrChange w:id="3043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43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438" w:author="DuyNgo" w:date="2012-08-10T07:31:00Z"/>
                <w:rFonts w:eastAsia="Times New Roman" w:cstheme="minorHAnsi"/>
                <w:color w:val="000000"/>
                <w:sz w:val="24"/>
                <w:szCs w:val="24"/>
                <w:lang w:eastAsia="ja-JP"/>
                <w:rPrChange w:id="30439" w:author="DuyNgo" w:date="2012-08-10T08:15:00Z">
                  <w:rPr>
                    <w:ins w:id="30440" w:author="DuyNgo" w:date="2012-08-10T07:31:00Z"/>
                    <w:rFonts w:ascii="Calibri" w:eastAsia="Times New Roman" w:hAnsi="Calibri" w:cs="Calibri"/>
                    <w:color w:val="000000"/>
                    <w:lang w:eastAsia="ja-JP"/>
                  </w:rPr>
                </w:rPrChange>
              </w:rPr>
            </w:pPr>
            <w:ins w:id="30441" w:author="DuyNgo" w:date="2012-08-10T07:31:00Z">
              <w:r w:rsidRPr="00303364">
                <w:rPr>
                  <w:rFonts w:eastAsia="Times New Roman" w:cstheme="minorHAnsi"/>
                  <w:color w:val="000000"/>
                  <w:sz w:val="24"/>
                  <w:szCs w:val="24"/>
                  <w:lang w:eastAsia="ja-JP"/>
                  <w:rPrChange w:id="30442" w:author="DuyNgo" w:date="2012-08-10T08:15:00Z">
                    <w:rPr>
                      <w:rFonts w:ascii="Calibri" w:eastAsia="Times New Roman" w:hAnsi="Calibri" w:cs="Calibri"/>
                      <w:b/>
                      <w:bCs/>
                      <w:color w:val="000000"/>
                      <w:sz w:val="28"/>
                      <w:szCs w:val="28"/>
                      <w:lang w:eastAsia="ja-JP"/>
                    </w:rPr>
                  </w:rPrChange>
                </w:rPr>
                <w:t>65</w:t>
              </w:r>
            </w:ins>
          </w:p>
        </w:tc>
        <w:tc>
          <w:tcPr>
            <w:tcW w:w="862" w:type="dxa"/>
            <w:tcBorders>
              <w:top w:val="nil"/>
              <w:left w:val="nil"/>
              <w:bottom w:val="nil"/>
              <w:right w:val="nil"/>
            </w:tcBorders>
            <w:shd w:val="clear" w:color="auto" w:fill="auto"/>
            <w:noWrap/>
            <w:vAlign w:val="bottom"/>
            <w:hideMark/>
            <w:tcPrChange w:id="3044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44" w:author="DuyNgo" w:date="2012-08-10T07:31:00Z"/>
                <w:rFonts w:eastAsia="Times New Roman" w:cstheme="minorHAnsi"/>
                <w:color w:val="000000"/>
                <w:sz w:val="24"/>
                <w:szCs w:val="24"/>
                <w:lang w:eastAsia="ja-JP"/>
                <w:rPrChange w:id="30445" w:author="DuyNgo" w:date="2012-08-10T08:15:00Z">
                  <w:rPr>
                    <w:ins w:id="30446" w:author="DuyNgo" w:date="2012-08-10T07:31:00Z"/>
                    <w:rFonts w:ascii="Calibri" w:eastAsia="Times New Roman" w:hAnsi="Calibri" w:cs="Calibri"/>
                    <w:color w:val="000000"/>
                    <w:sz w:val="20"/>
                    <w:szCs w:val="20"/>
                    <w:lang w:eastAsia="ja-JP"/>
                  </w:rPr>
                </w:rPrChange>
              </w:rPr>
            </w:pPr>
            <w:ins w:id="30447" w:author="DuyNgo" w:date="2012-08-10T07:31:00Z">
              <w:r w:rsidRPr="00303364">
                <w:rPr>
                  <w:rFonts w:eastAsia="Times New Roman" w:cstheme="minorHAnsi"/>
                  <w:color w:val="000000"/>
                  <w:sz w:val="24"/>
                  <w:szCs w:val="24"/>
                  <w:lang w:eastAsia="ja-JP"/>
                  <w:rPrChange w:id="3044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44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50" w:author="DuyNgo" w:date="2012-08-10T07:31:00Z"/>
                <w:rFonts w:eastAsia="Times New Roman" w:cstheme="minorHAnsi"/>
                <w:color w:val="000000"/>
                <w:sz w:val="24"/>
                <w:szCs w:val="24"/>
                <w:lang w:eastAsia="ja-JP"/>
                <w:rPrChange w:id="30451" w:author="DuyNgo" w:date="2012-08-10T08:15:00Z">
                  <w:rPr>
                    <w:ins w:id="30452" w:author="DuyNgo" w:date="2012-08-10T07:31:00Z"/>
                    <w:rFonts w:ascii="Calibri" w:eastAsia="Times New Roman" w:hAnsi="Calibri" w:cs="Calibri"/>
                    <w:color w:val="000000"/>
                    <w:sz w:val="20"/>
                    <w:szCs w:val="20"/>
                    <w:lang w:eastAsia="ja-JP"/>
                  </w:rPr>
                </w:rPrChange>
              </w:rPr>
            </w:pPr>
            <w:ins w:id="30453" w:author="DuyNgo" w:date="2012-08-10T07:31:00Z">
              <w:r w:rsidRPr="00303364">
                <w:rPr>
                  <w:rFonts w:eastAsia="Times New Roman" w:cstheme="minorHAnsi"/>
                  <w:color w:val="000000"/>
                  <w:sz w:val="24"/>
                  <w:szCs w:val="24"/>
                  <w:lang w:eastAsia="ja-JP"/>
                  <w:rPrChange w:id="30454"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45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56" w:author="DuyNgo" w:date="2012-08-10T07:31:00Z"/>
                <w:rFonts w:eastAsia="Times New Roman" w:cstheme="minorHAnsi"/>
                <w:color w:val="000000"/>
                <w:sz w:val="24"/>
                <w:szCs w:val="24"/>
                <w:lang w:eastAsia="ja-JP"/>
                <w:rPrChange w:id="30457" w:author="DuyNgo" w:date="2012-08-10T08:15:00Z">
                  <w:rPr>
                    <w:ins w:id="30458" w:author="DuyNgo" w:date="2012-08-10T07:31:00Z"/>
                    <w:rFonts w:ascii="Calibri" w:eastAsia="Times New Roman" w:hAnsi="Calibri" w:cs="Calibri"/>
                    <w:color w:val="000000"/>
                    <w:sz w:val="20"/>
                    <w:szCs w:val="20"/>
                    <w:lang w:eastAsia="ja-JP"/>
                  </w:rPr>
                </w:rPrChange>
              </w:rPr>
            </w:pPr>
            <w:ins w:id="30459" w:author="DuyNgo" w:date="2012-08-10T07:31:00Z">
              <w:r w:rsidRPr="00303364">
                <w:rPr>
                  <w:rFonts w:eastAsia="Times New Roman" w:cstheme="minorHAnsi"/>
                  <w:color w:val="000000"/>
                  <w:sz w:val="24"/>
                  <w:szCs w:val="24"/>
                  <w:lang w:eastAsia="ja-JP"/>
                  <w:rPrChange w:id="30460"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46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62" w:author="DuyNgo" w:date="2012-08-10T07:31:00Z"/>
                <w:rFonts w:eastAsia="Times New Roman" w:cstheme="minorHAnsi"/>
                <w:color w:val="000000"/>
                <w:sz w:val="24"/>
                <w:szCs w:val="24"/>
                <w:lang w:eastAsia="ja-JP"/>
                <w:rPrChange w:id="30463" w:author="DuyNgo" w:date="2012-08-10T08:15:00Z">
                  <w:rPr>
                    <w:ins w:id="30464" w:author="DuyNgo" w:date="2012-08-10T07:31:00Z"/>
                    <w:rFonts w:ascii="Calibri" w:eastAsia="Times New Roman" w:hAnsi="Calibri" w:cs="Calibri"/>
                    <w:color w:val="000000"/>
                    <w:sz w:val="20"/>
                    <w:szCs w:val="20"/>
                    <w:lang w:eastAsia="ja-JP"/>
                  </w:rPr>
                </w:rPrChange>
              </w:rPr>
            </w:pPr>
            <w:ins w:id="30465" w:author="DuyNgo" w:date="2012-08-10T07:31:00Z">
              <w:r w:rsidRPr="00303364">
                <w:rPr>
                  <w:rFonts w:eastAsia="Times New Roman" w:cstheme="minorHAnsi"/>
                  <w:color w:val="000000"/>
                  <w:sz w:val="24"/>
                  <w:szCs w:val="24"/>
                  <w:lang w:eastAsia="ja-JP"/>
                  <w:rPrChange w:id="30466"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046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68" w:author="DuyNgo" w:date="2012-08-10T07:31:00Z"/>
                <w:rFonts w:eastAsia="Times New Roman" w:cstheme="minorHAnsi"/>
                <w:color w:val="000000"/>
                <w:sz w:val="24"/>
                <w:szCs w:val="24"/>
                <w:lang w:eastAsia="ja-JP"/>
                <w:rPrChange w:id="30469" w:author="DuyNgo" w:date="2012-08-10T08:15:00Z">
                  <w:rPr>
                    <w:ins w:id="30470" w:author="DuyNgo" w:date="2012-08-10T07:31:00Z"/>
                    <w:rFonts w:ascii="Calibri" w:eastAsia="Times New Roman" w:hAnsi="Calibri" w:cs="Calibri"/>
                    <w:color w:val="000000"/>
                    <w:sz w:val="20"/>
                    <w:szCs w:val="20"/>
                    <w:lang w:eastAsia="ja-JP"/>
                  </w:rPr>
                </w:rPrChange>
              </w:rPr>
            </w:pPr>
            <w:ins w:id="30471" w:author="DuyNgo" w:date="2012-08-10T07:31:00Z">
              <w:r w:rsidRPr="00303364">
                <w:rPr>
                  <w:rFonts w:eastAsia="Times New Roman" w:cstheme="minorHAnsi"/>
                  <w:color w:val="000000"/>
                  <w:sz w:val="24"/>
                  <w:szCs w:val="24"/>
                  <w:lang w:eastAsia="ja-JP"/>
                  <w:rPrChange w:id="3047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473"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474" w:author="DuyNgo" w:date="2012-08-10T08:15:00Z">
                    <w:rPr>
                      <w:rFonts w:ascii="Calibri" w:eastAsia="Times New Roman" w:hAnsi="Calibri" w:cs="Calibri"/>
                      <w:b/>
                      <w:bCs/>
                      <w:color w:val="000000"/>
                      <w:sz w:val="28"/>
                      <w:szCs w:val="28"/>
                      <w:lang w:eastAsia="ja-JP"/>
                    </w:rPr>
                  </w:rPrChange>
                </w:rPr>
                <w:t>] There are two resource messages</w:t>
              </w:r>
            </w:ins>
          </w:p>
        </w:tc>
      </w:tr>
      <w:tr w:rsidR="00E13723" w:rsidRPr="00303364" w:rsidTr="00E13723">
        <w:trPr>
          <w:trHeight w:val="300"/>
          <w:ins w:id="30475" w:author="DuyNgo" w:date="2012-08-10T07:31:00Z"/>
          <w:trPrChange w:id="3047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47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478" w:author="DuyNgo" w:date="2012-08-10T07:31:00Z"/>
                <w:rFonts w:eastAsia="Times New Roman" w:cstheme="minorHAnsi"/>
                <w:color w:val="000000"/>
                <w:sz w:val="24"/>
                <w:szCs w:val="24"/>
                <w:lang w:eastAsia="ja-JP"/>
                <w:rPrChange w:id="30479" w:author="DuyNgo" w:date="2012-08-10T08:15:00Z">
                  <w:rPr>
                    <w:ins w:id="30480" w:author="DuyNgo" w:date="2012-08-10T07:31:00Z"/>
                    <w:rFonts w:ascii="Calibri" w:eastAsia="Times New Roman" w:hAnsi="Calibri" w:cs="Calibri"/>
                    <w:color w:val="000000"/>
                    <w:lang w:eastAsia="ja-JP"/>
                  </w:rPr>
                </w:rPrChange>
              </w:rPr>
            </w:pPr>
            <w:ins w:id="30481" w:author="DuyNgo" w:date="2012-08-10T07:31:00Z">
              <w:r w:rsidRPr="00303364">
                <w:rPr>
                  <w:rFonts w:eastAsia="Times New Roman" w:cstheme="minorHAnsi"/>
                  <w:color w:val="000000"/>
                  <w:sz w:val="24"/>
                  <w:szCs w:val="24"/>
                  <w:lang w:eastAsia="ja-JP"/>
                  <w:rPrChange w:id="30482" w:author="DuyNgo" w:date="2012-08-10T08:15:00Z">
                    <w:rPr>
                      <w:rFonts w:ascii="Calibri" w:eastAsia="Times New Roman" w:hAnsi="Calibri" w:cs="Calibri"/>
                      <w:b/>
                      <w:bCs/>
                      <w:color w:val="000000"/>
                      <w:sz w:val="28"/>
                      <w:szCs w:val="28"/>
                      <w:lang w:eastAsia="ja-JP"/>
                    </w:rPr>
                  </w:rPrChange>
                </w:rPr>
                <w:t>66</w:t>
              </w:r>
            </w:ins>
          </w:p>
        </w:tc>
        <w:tc>
          <w:tcPr>
            <w:tcW w:w="862" w:type="dxa"/>
            <w:tcBorders>
              <w:top w:val="nil"/>
              <w:left w:val="nil"/>
              <w:bottom w:val="nil"/>
              <w:right w:val="nil"/>
            </w:tcBorders>
            <w:shd w:val="clear" w:color="auto" w:fill="auto"/>
            <w:noWrap/>
            <w:vAlign w:val="bottom"/>
            <w:hideMark/>
            <w:tcPrChange w:id="3048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84" w:author="DuyNgo" w:date="2012-08-10T07:31:00Z"/>
                <w:rFonts w:eastAsia="Times New Roman" w:cstheme="minorHAnsi"/>
                <w:color w:val="000000"/>
                <w:sz w:val="24"/>
                <w:szCs w:val="24"/>
                <w:lang w:eastAsia="ja-JP"/>
                <w:rPrChange w:id="30485" w:author="DuyNgo" w:date="2012-08-10T08:15:00Z">
                  <w:rPr>
                    <w:ins w:id="30486" w:author="DuyNgo" w:date="2012-08-10T07:31:00Z"/>
                    <w:rFonts w:ascii="Calibri" w:eastAsia="Times New Roman" w:hAnsi="Calibri" w:cs="Calibri"/>
                    <w:color w:val="000000"/>
                    <w:sz w:val="20"/>
                    <w:szCs w:val="20"/>
                    <w:lang w:eastAsia="ja-JP"/>
                  </w:rPr>
                </w:rPrChange>
              </w:rPr>
            </w:pPr>
            <w:ins w:id="30487" w:author="DuyNgo" w:date="2012-08-10T07:31:00Z">
              <w:r w:rsidRPr="00303364">
                <w:rPr>
                  <w:rFonts w:eastAsia="Times New Roman" w:cstheme="minorHAnsi"/>
                  <w:color w:val="000000"/>
                  <w:sz w:val="24"/>
                  <w:szCs w:val="24"/>
                  <w:lang w:eastAsia="ja-JP"/>
                  <w:rPrChange w:id="3048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48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90" w:author="DuyNgo" w:date="2012-08-10T07:31:00Z"/>
                <w:rFonts w:eastAsia="Times New Roman" w:cstheme="minorHAnsi"/>
                <w:color w:val="000000"/>
                <w:sz w:val="24"/>
                <w:szCs w:val="24"/>
                <w:lang w:eastAsia="ja-JP"/>
                <w:rPrChange w:id="30491" w:author="DuyNgo" w:date="2012-08-10T08:15:00Z">
                  <w:rPr>
                    <w:ins w:id="30492" w:author="DuyNgo" w:date="2012-08-10T07:31:00Z"/>
                    <w:rFonts w:ascii="Calibri" w:eastAsia="Times New Roman" w:hAnsi="Calibri" w:cs="Calibri"/>
                    <w:color w:val="000000"/>
                    <w:sz w:val="20"/>
                    <w:szCs w:val="20"/>
                    <w:lang w:eastAsia="ja-JP"/>
                  </w:rPr>
                </w:rPrChange>
              </w:rPr>
            </w:pPr>
            <w:ins w:id="30493" w:author="DuyNgo" w:date="2012-08-10T07:31:00Z">
              <w:r w:rsidRPr="00303364">
                <w:rPr>
                  <w:rFonts w:eastAsia="Times New Roman" w:cstheme="minorHAnsi"/>
                  <w:color w:val="000000"/>
                  <w:sz w:val="24"/>
                  <w:szCs w:val="24"/>
                  <w:lang w:eastAsia="ja-JP"/>
                  <w:rPrChange w:id="3049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49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96" w:author="DuyNgo" w:date="2012-08-10T07:31:00Z"/>
                <w:rFonts w:eastAsia="Times New Roman" w:cstheme="minorHAnsi"/>
                <w:color w:val="000000"/>
                <w:sz w:val="24"/>
                <w:szCs w:val="24"/>
                <w:lang w:eastAsia="ja-JP"/>
                <w:rPrChange w:id="30497" w:author="DuyNgo" w:date="2012-08-10T08:15:00Z">
                  <w:rPr>
                    <w:ins w:id="30498" w:author="DuyNgo" w:date="2012-08-10T07:31:00Z"/>
                    <w:rFonts w:ascii="Calibri" w:eastAsia="Times New Roman" w:hAnsi="Calibri" w:cs="Calibri"/>
                    <w:color w:val="000000"/>
                    <w:sz w:val="20"/>
                    <w:szCs w:val="20"/>
                    <w:lang w:eastAsia="ja-JP"/>
                  </w:rPr>
                </w:rPrChange>
              </w:rPr>
            </w:pPr>
            <w:ins w:id="30499" w:author="DuyNgo" w:date="2012-08-10T07:31:00Z">
              <w:r w:rsidRPr="00303364">
                <w:rPr>
                  <w:rFonts w:eastAsia="Times New Roman" w:cstheme="minorHAnsi"/>
                  <w:color w:val="000000"/>
                  <w:sz w:val="24"/>
                  <w:szCs w:val="24"/>
                  <w:lang w:eastAsia="ja-JP"/>
                  <w:rPrChange w:id="30500"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50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02" w:author="DuyNgo" w:date="2012-08-10T07:31:00Z"/>
                <w:rFonts w:eastAsia="Times New Roman" w:cstheme="minorHAnsi"/>
                <w:color w:val="000000"/>
                <w:sz w:val="24"/>
                <w:szCs w:val="24"/>
                <w:lang w:eastAsia="ja-JP"/>
                <w:rPrChange w:id="30503" w:author="DuyNgo" w:date="2012-08-10T08:15:00Z">
                  <w:rPr>
                    <w:ins w:id="30504" w:author="DuyNgo" w:date="2012-08-10T07:31:00Z"/>
                    <w:rFonts w:ascii="Calibri" w:eastAsia="Times New Roman" w:hAnsi="Calibri" w:cs="Calibri"/>
                    <w:color w:val="000000"/>
                    <w:sz w:val="20"/>
                    <w:szCs w:val="20"/>
                    <w:lang w:eastAsia="ja-JP"/>
                  </w:rPr>
                </w:rPrChange>
              </w:rPr>
            </w:pPr>
            <w:ins w:id="30505" w:author="DuyNgo" w:date="2012-08-10T07:31:00Z">
              <w:r w:rsidRPr="00303364">
                <w:rPr>
                  <w:rFonts w:eastAsia="Times New Roman" w:cstheme="minorHAnsi"/>
                  <w:color w:val="000000"/>
                  <w:sz w:val="24"/>
                  <w:szCs w:val="24"/>
                  <w:lang w:eastAsia="ja-JP"/>
                  <w:rPrChange w:id="30506"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50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08" w:author="DuyNgo" w:date="2012-08-10T07:31:00Z"/>
                <w:rFonts w:eastAsia="Times New Roman" w:cstheme="minorHAnsi"/>
                <w:color w:val="000000"/>
                <w:sz w:val="24"/>
                <w:szCs w:val="24"/>
                <w:lang w:eastAsia="ja-JP"/>
                <w:rPrChange w:id="30509" w:author="DuyNgo" w:date="2012-08-10T08:15:00Z">
                  <w:rPr>
                    <w:ins w:id="30510" w:author="DuyNgo" w:date="2012-08-10T07:31:00Z"/>
                    <w:rFonts w:ascii="Calibri" w:eastAsia="Times New Roman" w:hAnsi="Calibri" w:cs="Calibri"/>
                    <w:color w:val="000000"/>
                    <w:sz w:val="20"/>
                    <w:szCs w:val="20"/>
                    <w:lang w:eastAsia="ja-JP"/>
                  </w:rPr>
                </w:rPrChange>
              </w:rPr>
            </w:pPr>
            <w:ins w:id="30511" w:author="DuyNgo" w:date="2012-08-10T07:31:00Z">
              <w:r w:rsidRPr="00303364">
                <w:rPr>
                  <w:rFonts w:eastAsia="Times New Roman" w:cstheme="minorHAnsi"/>
                  <w:color w:val="000000"/>
                  <w:sz w:val="24"/>
                  <w:szCs w:val="24"/>
                  <w:lang w:eastAsia="ja-JP"/>
                  <w:rPrChange w:id="3051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513"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514" w:author="DuyNgo" w:date="2012-08-10T08:15:00Z">
                    <w:rPr>
                      <w:rFonts w:ascii="Calibri" w:eastAsia="Times New Roman" w:hAnsi="Calibri" w:cs="Calibri"/>
                      <w:b/>
                      <w:bCs/>
                      <w:color w:val="000000"/>
                      <w:sz w:val="28"/>
                      <w:szCs w:val="28"/>
                      <w:lang w:eastAsia="ja-JP"/>
                    </w:rPr>
                  </w:rPrChange>
                </w:rPr>
                <w:t>] Error in JSP</w:t>
              </w:r>
            </w:ins>
          </w:p>
        </w:tc>
      </w:tr>
      <w:tr w:rsidR="00E13723" w:rsidRPr="00303364" w:rsidTr="00E13723">
        <w:trPr>
          <w:trHeight w:val="300"/>
          <w:ins w:id="30515" w:author="DuyNgo" w:date="2012-08-10T07:31:00Z"/>
          <w:trPrChange w:id="3051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51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518" w:author="DuyNgo" w:date="2012-08-10T07:31:00Z"/>
                <w:rFonts w:eastAsia="Times New Roman" w:cstheme="minorHAnsi"/>
                <w:color w:val="000000"/>
                <w:sz w:val="24"/>
                <w:szCs w:val="24"/>
                <w:lang w:eastAsia="ja-JP"/>
                <w:rPrChange w:id="30519" w:author="DuyNgo" w:date="2012-08-10T08:15:00Z">
                  <w:rPr>
                    <w:ins w:id="30520" w:author="DuyNgo" w:date="2012-08-10T07:31:00Z"/>
                    <w:rFonts w:ascii="Calibri" w:eastAsia="Times New Roman" w:hAnsi="Calibri" w:cs="Calibri"/>
                    <w:color w:val="000000"/>
                    <w:lang w:eastAsia="ja-JP"/>
                  </w:rPr>
                </w:rPrChange>
              </w:rPr>
            </w:pPr>
            <w:ins w:id="30521" w:author="DuyNgo" w:date="2012-08-10T07:31:00Z">
              <w:r w:rsidRPr="00303364">
                <w:rPr>
                  <w:rFonts w:eastAsia="Times New Roman" w:cstheme="minorHAnsi"/>
                  <w:color w:val="000000"/>
                  <w:sz w:val="24"/>
                  <w:szCs w:val="24"/>
                  <w:lang w:eastAsia="ja-JP"/>
                  <w:rPrChange w:id="30522" w:author="DuyNgo" w:date="2012-08-10T08:15:00Z">
                    <w:rPr>
                      <w:rFonts w:ascii="Calibri" w:eastAsia="Times New Roman" w:hAnsi="Calibri" w:cs="Calibri"/>
                      <w:b/>
                      <w:bCs/>
                      <w:color w:val="000000"/>
                      <w:sz w:val="28"/>
                      <w:szCs w:val="28"/>
                      <w:lang w:eastAsia="ja-JP"/>
                    </w:rPr>
                  </w:rPrChange>
                </w:rPr>
                <w:t>67</w:t>
              </w:r>
            </w:ins>
          </w:p>
        </w:tc>
        <w:tc>
          <w:tcPr>
            <w:tcW w:w="862" w:type="dxa"/>
            <w:tcBorders>
              <w:top w:val="nil"/>
              <w:left w:val="nil"/>
              <w:bottom w:val="nil"/>
              <w:right w:val="nil"/>
            </w:tcBorders>
            <w:shd w:val="clear" w:color="auto" w:fill="auto"/>
            <w:noWrap/>
            <w:vAlign w:val="bottom"/>
            <w:hideMark/>
            <w:tcPrChange w:id="3052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24" w:author="DuyNgo" w:date="2012-08-10T07:31:00Z"/>
                <w:rFonts w:eastAsia="Times New Roman" w:cstheme="minorHAnsi"/>
                <w:color w:val="000000"/>
                <w:sz w:val="24"/>
                <w:szCs w:val="24"/>
                <w:lang w:eastAsia="ja-JP"/>
                <w:rPrChange w:id="30525" w:author="DuyNgo" w:date="2012-08-10T08:15:00Z">
                  <w:rPr>
                    <w:ins w:id="30526" w:author="DuyNgo" w:date="2012-08-10T07:31:00Z"/>
                    <w:rFonts w:ascii="Calibri" w:eastAsia="Times New Roman" w:hAnsi="Calibri" w:cs="Calibri"/>
                    <w:color w:val="000000"/>
                    <w:sz w:val="20"/>
                    <w:szCs w:val="20"/>
                    <w:lang w:eastAsia="ja-JP"/>
                  </w:rPr>
                </w:rPrChange>
              </w:rPr>
            </w:pPr>
            <w:ins w:id="30527" w:author="DuyNgo" w:date="2012-08-10T07:31:00Z">
              <w:r w:rsidRPr="00303364">
                <w:rPr>
                  <w:rFonts w:eastAsia="Times New Roman" w:cstheme="minorHAnsi"/>
                  <w:color w:val="000000"/>
                  <w:sz w:val="24"/>
                  <w:szCs w:val="24"/>
                  <w:lang w:eastAsia="ja-JP"/>
                  <w:rPrChange w:id="3052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52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30" w:author="DuyNgo" w:date="2012-08-10T07:31:00Z"/>
                <w:rFonts w:eastAsia="Times New Roman" w:cstheme="minorHAnsi"/>
                <w:color w:val="000000"/>
                <w:sz w:val="24"/>
                <w:szCs w:val="24"/>
                <w:lang w:eastAsia="ja-JP"/>
                <w:rPrChange w:id="30531" w:author="DuyNgo" w:date="2012-08-10T08:15:00Z">
                  <w:rPr>
                    <w:ins w:id="30532" w:author="DuyNgo" w:date="2012-08-10T07:31:00Z"/>
                    <w:rFonts w:ascii="Calibri" w:eastAsia="Times New Roman" w:hAnsi="Calibri" w:cs="Calibri"/>
                    <w:color w:val="000000"/>
                    <w:sz w:val="20"/>
                    <w:szCs w:val="20"/>
                    <w:lang w:eastAsia="ja-JP"/>
                  </w:rPr>
                </w:rPrChange>
              </w:rPr>
            </w:pPr>
            <w:ins w:id="30533" w:author="DuyNgo" w:date="2012-08-10T07:31:00Z">
              <w:r w:rsidRPr="00303364">
                <w:rPr>
                  <w:rFonts w:eastAsia="Times New Roman" w:cstheme="minorHAnsi"/>
                  <w:color w:val="000000"/>
                  <w:sz w:val="24"/>
                  <w:szCs w:val="24"/>
                  <w:lang w:eastAsia="ja-JP"/>
                  <w:rPrChange w:id="30534"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53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36" w:author="DuyNgo" w:date="2012-08-10T07:31:00Z"/>
                <w:rFonts w:eastAsia="Times New Roman" w:cstheme="minorHAnsi"/>
                <w:color w:val="000000"/>
                <w:sz w:val="24"/>
                <w:szCs w:val="24"/>
                <w:lang w:eastAsia="ja-JP"/>
                <w:rPrChange w:id="30537" w:author="DuyNgo" w:date="2012-08-10T08:15:00Z">
                  <w:rPr>
                    <w:ins w:id="30538" w:author="DuyNgo" w:date="2012-08-10T07:31:00Z"/>
                    <w:rFonts w:ascii="Calibri" w:eastAsia="Times New Roman" w:hAnsi="Calibri" w:cs="Calibri"/>
                    <w:color w:val="000000"/>
                    <w:sz w:val="20"/>
                    <w:szCs w:val="20"/>
                    <w:lang w:eastAsia="ja-JP"/>
                  </w:rPr>
                </w:rPrChange>
              </w:rPr>
            </w:pPr>
            <w:ins w:id="30539" w:author="DuyNgo" w:date="2012-08-10T07:31:00Z">
              <w:r w:rsidRPr="00303364">
                <w:rPr>
                  <w:rFonts w:eastAsia="Times New Roman" w:cstheme="minorHAnsi"/>
                  <w:color w:val="000000"/>
                  <w:sz w:val="24"/>
                  <w:szCs w:val="24"/>
                  <w:lang w:eastAsia="ja-JP"/>
                  <w:rPrChange w:id="3054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54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42" w:author="DuyNgo" w:date="2012-08-10T07:31:00Z"/>
                <w:rFonts w:eastAsia="Times New Roman" w:cstheme="minorHAnsi"/>
                <w:color w:val="000000"/>
                <w:sz w:val="24"/>
                <w:szCs w:val="24"/>
                <w:lang w:eastAsia="ja-JP"/>
                <w:rPrChange w:id="30543" w:author="DuyNgo" w:date="2012-08-10T08:15:00Z">
                  <w:rPr>
                    <w:ins w:id="30544" w:author="DuyNgo" w:date="2012-08-10T07:31:00Z"/>
                    <w:rFonts w:ascii="Calibri" w:eastAsia="Times New Roman" w:hAnsi="Calibri" w:cs="Calibri"/>
                    <w:color w:val="000000"/>
                    <w:sz w:val="20"/>
                    <w:szCs w:val="20"/>
                    <w:lang w:eastAsia="ja-JP"/>
                  </w:rPr>
                </w:rPrChange>
              </w:rPr>
            </w:pPr>
            <w:ins w:id="30545" w:author="DuyNgo" w:date="2012-08-10T07:31:00Z">
              <w:r w:rsidRPr="00303364">
                <w:rPr>
                  <w:rFonts w:eastAsia="Times New Roman" w:cstheme="minorHAnsi"/>
                  <w:color w:val="000000"/>
                  <w:sz w:val="24"/>
                  <w:szCs w:val="24"/>
                  <w:lang w:eastAsia="ja-JP"/>
                  <w:rPrChange w:id="30546"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054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48" w:author="DuyNgo" w:date="2012-08-10T07:31:00Z"/>
                <w:rFonts w:eastAsia="Times New Roman" w:cstheme="minorHAnsi"/>
                <w:color w:val="000000"/>
                <w:sz w:val="24"/>
                <w:szCs w:val="24"/>
                <w:lang w:eastAsia="ja-JP"/>
                <w:rPrChange w:id="30549" w:author="DuyNgo" w:date="2012-08-10T08:15:00Z">
                  <w:rPr>
                    <w:ins w:id="30550" w:author="DuyNgo" w:date="2012-08-10T07:31:00Z"/>
                    <w:rFonts w:ascii="Calibri" w:eastAsia="Times New Roman" w:hAnsi="Calibri" w:cs="Calibri"/>
                    <w:color w:val="000000"/>
                    <w:sz w:val="20"/>
                    <w:szCs w:val="20"/>
                    <w:lang w:eastAsia="ja-JP"/>
                  </w:rPr>
                </w:rPrChange>
              </w:rPr>
            </w:pPr>
            <w:ins w:id="30551" w:author="DuyNgo" w:date="2012-08-10T07:31:00Z">
              <w:r w:rsidRPr="00303364">
                <w:rPr>
                  <w:rFonts w:eastAsia="Times New Roman" w:cstheme="minorHAnsi"/>
                  <w:color w:val="000000"/>
                  <w:sz w:val="24"/>
                  <w:szCs w:val="24"/>
                  <w:lang w:eastAsia="ja-JP"/>
                  <w:rPrChange w:id="3055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553"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0554" w:author="DuyNgo" w:date="2012-08-10T08:15:00Z">
                    <w:rPr>
                      <w:rFonts w:ascii="Calibri" w:eastAsia="Times New Roman" w:hAnsi="Calibri" w:cs="Calibri"/>
                      <w:b/>
                      <w:bCs/>
                      <w:color w:val="000000"/>
                      <w:sz w:val="28"/>
                      <w:szCs w:val="28"/>
                      <w:lang w:eastAsia="ja-JP"/>
                    </w:rPr>
                  </w:rPrChange>
                </w:rPr>
                <w:t>] Could not compile source code</w:t>
              </w:r>
            </w:ins>
          </w:p>
        </w:tc>
      </w:tr>
      <w:tr w:rsidR="00E13723" w:rsidRPr="00303364" w:rsidTr="00E13723">
        <w:trPr>
          <w:trHeight w:val="300"/>
          <w:ins w:id="30555" w:author="DuyNgo" w:date="2012-08-10T07:31:00Z"/>
          <w:trPrChange w:id="3055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55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558" w:author="DuyNgo" w:date="2012-08-10T07:31:00Z"/>
                <w:rFonts w:eastAsia="Times New Roman" w:cstheme="minorHAnsi"/>
                <w:color w:val="000000"/>
                <w:sz w:val="24"/>
                <w:szCs w:val="24"/>
                <w:lang w:eastAsia="ja-JP"/>
                <w:rPrChange w:id="30559" w:author="DuyNgo" w:date="2012-08-10T08:15:00Z">
                  <w:rPr>
                    <w:ins w:id="30560" w:author="DuyNgo" w:date="2012-08-10T07:31:00Z"/>
                    <w:rFonts w:ascii="Calibri" w:eastAsia="Times New Roman" w:hAnsi="Calibri" w:cs="Calibri"/>
                    <w:color w:val="000000"/>
                    <w:lang w:eastAsia="ja-JP"/>
                  </w:rPr>
                </w:rPrChange>
              </w:rPr>
            </w:pPr>
            <w:ins w:id="30561" w:author="DuyNgo" w:date="2012-08-10T07:31:00Z">
              <w:r w:rsidRPr="00303364">
                <w:rPr>
                  <w:rFonts w:eastAsia="Times New Roman" w:cstheme="minorHAnsi"/>
                  <w:color w:val="000000"/>
                  <w:sz w:val="24"/>
                  <w:szCs w:val="24"/>
                  <w:lang w:eastAsia="ja-JP"/>
                  <w:rPrChange w:id="30562" w:author="DuyNgo" w:date="2012-08-10T08:15:00Z">
                    <w:rPr>
                      <w:rFonts w:ascii="Calibri" w:eastAsia="Times New Roman" w:hAnsi="Calibri" w:cs="Calibri"/>
                      <w:b/>
                      <w:bCs/>
                      <w:color w:val="000000"/>
                      <w:sz w:val="28"/>
                      <w:szCs w:val="28"/>
                      <w:lang w:eastAsia="ja-JP"/>
                    </w:rPr>
                  </w:rPrChange>
                </w:rPr>
                <w:t>68</w:t>
              </w:r>
            </w:ins>
          </w:p>
        </w:tc>
        <w:tc>
          <w:tcPr>
            <w:tcW w:w="862" w:type="dxa"/>
            <w:tcBorders>
              <w:top w:val="nil"/>
              <w:left w:val="nil"/>
              <w:bottom w:val="nil"/>
              <w:right w:val="nil"/>
            </w:tcBorders>
            <w:shd w:val="clear" w:color="auto" w:fill="auto"/>
            <w:noWrap/>
            <w:vAlign w:val="bottom"/>
            <w:hideMark/>
            <w:tcPrChange w:id="3056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64" w:author="DuyNgo" w:date="2012-08-10T07:31:00Z"/>
                <w:rFonts w:eastAsia="Times New Roman" w:cstheme="minorHAnsi"/>
                <w:color w:val="000000"/>
                <w:sz w:val="24"/>
                <w:szCs w:val="24"/>
                <w:lang w:eastAsia="ja-JP"/>
                <w:rPrChange w:id="30565" w:author="DuyNgo" w:date="2012-08-10T08:15:00Z">
                  <w:rPr>
                    <w:ins w:id="30566" w:author="DuyNgo" w:date="2012-08-10T07:31:00Z"/>
                    <w:rFonts w:ascii="Calibri" w:eastAsia="Times New Roman" w:hAnsi="Calibri" w:cs="Calibri"/>
                    <w:color w:val="000000"/>
                    <w:sz w:val="20"/>
                    <w:szCs w:val="20"/>
                    <w:lang w:eastAsia="ja-JP"/>
                  </w:rPr>
                </w:rPrChange>
              </w:rPr>
            </w:pPr>
            <w:ins w:id="30567" w:author="DuyNgo" w:date="2012-08-10T07:31:00Z">
              <w:r w:rsidRPr="00303364">
                <w:rPr>
                  <w:rFonts w:eastAsia="Times New Roman" w:cstheme="minorHAnsi"/>
                  <w:color w:val="000000"/>
                  <w:sz w:val="24"/>
                  <w:szCs w:val="24"/>
                  <w:lang w:eastAsia="ja-JP"/>
                  <w:rPrChange w:id="3056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56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70" w:author="DuyNgo" w:date="2012-08-10T07:31:00Z"/>
                <w:rFonts w:eastAsia="Times New Roman" w:cstheme="minorHAnsi"/>
                <w:color w:val="000000"/>
                <w:sz w:val="24"/>
                <w:szCs w:val="24"/>
                <w:lang w:eastAsia="ja-JP"/>
                <w:rPrChange w:id="30571" w:author="DuyNgo" w:date="2012-08-10T08:15:00Z">
                  <w:rPr>
                    <w:ins w:id="30572" w:author="DuyNgo" w:date="2012-08-10T07:31:00Z"/>
                    <w:rFonts w:ascii="Calibri" w:eastAsia="Times New Roman" w:hAnsi="Calibri" w:cs="Calibri"/>
                    <w:color w:val="000000"/>
                    <w:sz w:val="20"/>
                    <w:szCs w:val="20"/>
                    <w:lang w:eastAsia="ja-JP"/>
                  </w:rPr>
                </w:rPrChange>
              </w:rPr>
            </w:pPr>
            <w:ins w:id="30573" w:author="DuyNgo" w:date="2012-08-10T07:31:00Z">
              <w:r w:rsidRPr="00303364">
                <w:rPr>
                  <w:rFonts w:eastAsia="Times New Roman" w:cstheme="minorHAnsi"/>
                  <w:color w:val="000000"/>
                  <w:sz w:val="24"/>
                  <w:szCs w:val="24"/>
                  <w:lang w:eastAsia="ja-JP"/>
                  <w:rPrChange w:id="3057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57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76" w:author="DuyNgo" w:date="2012-08-10T07:31:00Z"/>
                <w:rFonts w:eastAsia="Times New Roman" w:cstheme="minorHAnsi"/>
                <w:color w:val="000000"/>
                <w:sz w:val="24"/>
                <w:szCs w:val="24"/>
                <w:lang w:eastAsia="ja-JP"/>
                <w:rPrChange w:id="30577" w:author="DuyNgo" w:date="2012-08-10T08:15:00Z">
                  <w:rPr>
                    <w:ins w:id="30578" w:author="DuyNgo" w:date="2012-08-10T07:31:00Z"/>
                    <w:rFonts w:ascii="Calibri" w:eastAsia="Times New Roman" w:hAnsi="Calibri" w:cs="Calibri"/>
                    <w:color w:val="000000"/>
                    <w:sz w:val="20"/>
                    <w:szCs w:val="20"/>
                    <w:lang w:eastAsia="ja-JP"/>
                  </w:rPr>
                </w:rPrChange>
              </w:rPr>
            </w:pPr>
            <w:ins w:id="30579" w:author="DuyNgo" w:date="2012-08-10T07:31:00Z">
              <w:r w:rsidRPr="00303364">
                <w:rPr>
                  <w:rFonts w:eastAsia="Times New Roman" w:cstheme="minorHAnsi"/>
                  <w:color w:val="000000"/>
                  <w:sz w:val="24"/>
                  <w:szCs w:val="24"/>
                  <w:lang w:eastAsia="ja-JP"/>
                  <w:rPrChange w:id="3058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58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82" w:author="DuyNgo" w:date="2012-08-10T07:31:00Z"/>
                <w:rFonts w:eastAsia="Times New Roman" w:cstheme="minorHAnsi"/>
                <w:color w:val="000000"/>
                <w:sz w:val="24"/>
                <w:szCs w:val="24"/>
                <w:lang w:eastAsia="ja-JP"/>
                <w:rPrChange w:id="30583" w:author="DuyNgo" w:date="2012-08-10T08:15:00Z">
                  <w:rPr>
                    <w:ins w:id="30584" w:author="DuyNgo" w:date="2012-08-10T07:31:00Z"/>
                    <w:rFonts w:ascii="Calibri" w:eastAsia="Times New Roman" w:hAnsi="Calibri" w:cs="Calibri"/>
                    <w:color w:val="000000"/>
                    <w:sz w:val="20"/>
                    <w:szCs w:val="20"/>
                    <w:lang w:eastAsia="ja-JP"/>
                  </w:rPr>
                </w:rPrChange>
              </w:rPr>
            </w:pPr>
            <w:proofErr w:type="spellStart"/>
            <w:ins w:id="30585" w:author="DuyNgo" w:date="2012-08-10T07:31:00Z">
              <w:r w:rsidRPr="00303364">
                <w:rPr>
                  <w:rFonts w:eastAsia="Times New Roman" w:cstheme="minorHAnsi"/>
                  <w:color w:val="000000"/>
                  <w:sz w:val="24"/>
                  <w:szCs w:val="24"/>
                  <w:lang w:eastAsia="ja-JP"/>
                  <w:rPrChange w:id="3058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58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88" w:author="DuyNgo" w:date="2012-08-10T07:31:00Z"/>
                <w:rFonts w:eastAsia="Times New Roman" w:cstheme="minorHAnsi"/>
                <w:color w:val="000000"/>
                <w:sz w:val="24"/>
                <w:szCs w:val="24"/>
                <w:lang w:eastAsia="ja-JP"/>
                <w:rPrChange w:id="30589" w:author="DuyNgo" w:date="2012-08-10T08:15:00Z">
                  <w:rPr>
                    <w:ins w:id="30590" w:author="DuyNgo" w:date="2012-08-10T07:31:00Z"/>
                    <w:rFonts w:ascii="Calibri" w:eastAsia="Times New Roman" w:hAnsi="Calibri" w:cs="Calibri"/>
                    <w:color w:val="000000"/>
                    <w:sz w:val="20"/>
                    <w:szCs w:val="20"/>
                    <w:lang w:eastAsia="ja-JP"/>
                  </w:rPr>
                </w:rPrChange>
              </w:rPr>
            </w:pPr>
            <w:ins w:id="30591" w:author="DuyNgo" w:date="2012-08-10T07:31:00Z">
              <w:r w:rsidRPr="00303364">
                <w:rPr>
                  <w:rFonts w:eastAsia="Times New Roman" w:cstheme="minorHAnsi"/>
                  <w:color w:val="000000"/>
                  <w:sz w:val="24"/>
                  <w:szCs w:val="24"/>
                  <w:lang w:eastAsia="ja-JP"/>
                  <w:rPrChange w:id="30592" w:author="DuyNgo" w:date="2012-08-10T08:15:00Z">
                    <w:rPr>
                      <w:rFonts w:ascii="Calibri" w:eastAsia="Times New Roman" w:hAnsi="Calibri" w:cs="Calibri"/>
                      <w:b/>
                      <w:bCs/>
                      <w:color w:val="000000"/>
                      <w:sz w:val="28"/>
                      <w:szCs w:val="28"/>
                      <w:lang w:eastAsia="ja-JP"/>
                    </w:rPr>
                  </w:rPrChange>
                </w:rPr>
                <w:t xml:space="preserve"> [</w:t>
              </w:r>
              <w:proofErr w:type="spellStart"/>
              <w:r w:rsidRPr="00303364">
                <w:rPr>
                  <w:rFonts w:eastAsia="Times New Roman" w:cstheme="minorHAnsi"/>
                  <w:color w:val="000000"/>
                  <w:sz w:val="24"/>
                  <w:szCs w:val="24"/>
                  <w:lang w:eastAsia="ja-JP"/>
                  <w:rPrChange w:id="30593"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594" w:author="DuyNgo" w:date="2012-08-10T08:15:00Z">
                    <w:rPr>
                      <w:rFonts w:ascii="Calibri" w:eastAsia="Times New Roman" w:hAnsi="Calibri" w:cs="Calibri"/>
                      <w:b/>
                      <w:bCs/>
                      <w:color w:val="000000"/>
                      <w:sz w:val="28"/>
                      <w:szCs w:val="28"/>
                      <w:lang w:eastAsia="ja-JP"/>
                    </w:rPr>
                  </w:rPrChange>
                </w:rPr>
                <w:t xml:space="preserve">] Paging in </w:t>
              </w:r>
              <w:proofErr w:type="spellStart"/>
              <w:r w:rsidRPr="00303364">
                <w:rPr>
                  <w:rFonts w:eastAsia="Times New Roman" w:cstheme="minorHAnsi"/>
                  <w:color w:val="000000"/>
                  <w:sz w:val="24"/>
                  <w:szCs w:val="24"/>
                  <w:lang w:eastAsia="ja-JP"/>
                  <w:rPrChange w:id="30595" w:author="DuyNgo" w:date="2012-08-10T08:15:00Z">
                    <w:rPr>
                      <w:rFonts w:ascii="Calibri" w:eastAsia="Times New Roman" w:hAnsi="Calibri" w:cs="Calibri"/>
                      <w:b/>
                      <w:bCs/>
                      <w:color w:val="000000"/>
                      <w:sz w:val="28"/>
                      <w:szCs w:val="28"/>
                      <w:lang w:eastAsia="ja-JP"/>
                    </w:rPr>
                  </w:rPrChange>
                </w:rPr>
                <w:t>workOrder</w:t>
              </w:r>
              <w:proofErr w:type="spellEnd"/>
              <w:r w:rsidRPr="00303364">
                <w:rPr>
                  <w:rFonts w:eastAsia="Times New Roman" w:cstheme="minorHAnsi"/>
                  <w:color w:val="000000"/>
                  <w:sz w:val="24"/>
                  <w:szCs w:val="24"/>
                  <w:lang w:eastAsia="ja-JP"/>
                  <w:rPrChange w:id="30596" w:author="DuyNgo" w:date="2012-08-10T08:15:00Z">
                    <w:rPr>
                      <w:rFonts w:ascii="Calibri" w:eastAsia="Times New Roman" w:hAnsi="Calibri" w:cs="Calibri"/>
                      <w:b/>
                      <w:bCs/>
                      <w:color w:val="000000"/>
                      <w:sz w:val="28"/>
                      <w:szCs w:val="28"/>
                      <w:lang w:eastAsia="ja-JP"/>
                    </w:rPr>
                  </w:rPrChange>
                </w:rPr>
                <w:t>, Product</w:t>
              </w:r>
            </w:ins>
          </w:p>
        </w:tc>
      </w:tr>
      <w:tr w:rsidR="00E13723" w:rsidRPr="00303364" w:rsidTr="00E13723">
        <w:trPr>
          <w:trHeight w:val="300"/>
          <w:ins w:id="30597" w:author="DuyNgo" w:date="2012-08-10T07:31:00Z"/>
          <w:trPrChange w:id="3059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599"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600" w:author="DuyNgo" w:date="2012-08-10T07:31:00Z"/>
                <w:rFonts w:eastAsia="Times New Roman" w:cstheme="minorHAnsi"/>
                <w:color w:val="000000"/>
                <w:sz w:val="24"/>
                <w:szCs w:val="24"/>
                <w:lang w:eastAsia="ja-JP"/>
                <w:rPrChange w:id="30601" w:author="DuyNgo" w:date="2012-08-10T08:15:00Z">
                  <w:rPr>
                    <w:ins w:id="30602" w:author="DuyNgo" w:date="2012-08-10T07:31:00Z"/>
                    <w:rFonts w:ascii="Calibri" w:eastAsia="Times New Roman" w:hAnsi="Calibri" w:cs="Calibri"/>
                    <w:color w:val="000000"/>
                    <w:lang w:eastAsia="ja-JP"/>
                  </w:rPr>
                </w:rPrChange>
              </w:rPr>
            </w:pPr>
            <w:ins w:id="30603" w:author="DuyNgo" w:date="2012-08-10T07:31:00Z">
              <w:r w:rsidRPr="00303364">
                <w:rPr>
                  <w:rFonts w:eastAsia="Times New Roman" w:cstheme="minorHAnsi"/>
                  <w:color w:val="000000"/>
                  <w:sz w:val="24"/>
                  <w:szCs w:val="24"/>
                  <w:lang w:eastAsia="ja-JP"/>
                  <w:rPrChange w:id="30604" w:author="DuyNgo" w:date="2012-08-10T08:15:00Z">
                    <w:rPr>
                      <w:rFonts w:ascii="Calibri" w:eastAsia="Times New Roman" w:hAnsi="Calibri" w:cs="Calibri"/>
                      <w:b/>
                      <w:bCs/>
                      <w:color w:val="000000"/>
                      <w:sz w:val="28"/>
                      <w:szCs w:val="28"/>
                      <w:lang w:eastAsia="ja-JP"/>
                    </w:rPr>
                  </w:rPrChange>
                </w:rPr>
                <w:t>69</w:t>
              </w:r>
            </w:ins>
          </w:p>
        </w:tc>
        <w:tc>
          <w:tcPr>
            <w:tcW w:w="862" w:type="dxa"/>
            <w:tcBorders>
              <w:top w:val="nil"/>
              <w:left w:val="nil"/>
              <w:bottom w:val="nil"/>
              <w:right w:val="nil"/>
            </w:tcBorders>
            <w:shd w:val="clear" w:color="auto" w:fill="auto"/>
            <w:noWrap/>
            <w:vAlign w:val="bottom"/>
            <w:hideMark/>
            <w:tcPrChange w:id="30605"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06" w:author="DuyNgo" w:date="2012-08-10T07:31:00Z"/>
                <w:rFonts w:eastAsia="Times New Roman" w:cstheme="minorHAnsi"/>
                <w:color w:val="000000"/>
                <w:sz w:val="24"/>
                <w:szCs w:val="24"/>
                <w:lang w:eastAsia="ja-JP"/>
                <w:rPrChange w:id="30607" w:author="DuyNgo" w:date="2012-08-10T08:15:00Z">
                  <w:rPr>
                    <w:ins w:id="30608" w:author="DuyNgo" w:date="2012-08-10T07:31:00Z"/>
                    <w:rFonts w:ascii="Calibri" w:eastAsia="Times New Roman" w:hAnsi="Calibri" w:cs="Calibri"/>
                    <w:color w:val="000000"/>
                    <w:sz w:val="20"/>
                    <w:szCs w:val="20"/>
                    <w:lang w:eastAsia="ja-JP"/>
                  </w:rPr>
                </w:rPrChange>
              </w:rPr>
            </w:pPr>
            <w:ins w:id="30609" w:author="DuyNgo" w:date="2012-08-10T07:31:00Z">
              <w:r w:rsidRPr="00303364">
                <w:rPr>
                  <w:rFonts w:eastAsia="Times New Roman" w:cstheme="minorHAnsi"/>
                  <w:color w:val="000000"/>
                  <w:sz w:val="24"/>
                  <w:szCs w:val="24"/>
                  <w:lang w:eastAsia="ja-JP"/>
                  <w:rPrChange w:id="30610"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611"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12" w:author="DuyNgo" w:date="2012-08-10T07:31:00Z"/>
                <w:rFonts w:eastAsia="Times New Roman" w:cstheme="minorHAnsi"/>
                <w:color w:val="000000"/>
                <w:sz w:val="24"/>
                <w:szCs w:val="24"/>
                <w:lang w:eastAsia="ja-JP"/>
                <w:rPrChange w:id="30613" w:author="DuyNgo" w:date="2012-08-10T08:15:00Z">
                  <w:rPr>
                    <w:ins w:id="30614" w:author="DuyNgo" w:date="2012-08-10T07:31:00Z"/>
                    <w:rFonts w:ascii="Calibri" w:eastAsia="Times New Roman" w:hAnsi="Calibri" w:cs="Calibri"/>
                    <w:color w:val="000000"/>
                    <w:sz w:val="20"/>
                    <w:szCs w:val="20"/>
                    <w:lang w:eastAsia="ja-JP"/>
                  </w:rPr>
                </w:rPrChange>
              </w:rPr>
            </w:pPr>
            <w:ins w:id="30615" w:author="DuyNgo" w:date="2012-08-10T07:31:00Z">
              <w:r w:rsidRPr="00303364">
                <w:rPr>
                  <w:rFonts w:eastAsia="Times New Roman" w:cstheme="minorHAnsi"/>
                  <w:color w:val="000000"/>
                  <w:sz w:val="24"/>
                  <w:szCs w:val="24"/>
                  <w:lang w:eastAsia="ja-JP"/>
                  <w:rPrChange w:id="30616" w:author="DuyNgo" w:date="2012-08-10T08:15:00Z">
                    <w:rPr>
                      <w:rFonts w:ascii="Calibri" w:eastAsia="Times New Roman" w:hAnsi="Calibri" w:cs="Calibri"/>
                      <w:b/>
                      <w:bCs/>
                      <w:color w:val="000000"/>
                      <w:sz w:val="28"/>
                      <w:szCs w:val="28"/>
                      <w:lang w:eastAsia="ja-JP"/>
                    </w:rPr>
                  </w:rPrChange>
                </w:rPr>
                <w:t>Started</w:t>
              </w:r>
            </w:ins>
          </w:p>
        </w:tc>
        <w:tc>
          <w:tcPr>
            <w:tcW w:w="971" w:type="dxa"/>
            <w:tcBorders>
              <w:top w:val="nil"/>
              <w:left w:val="nil"/>
              <w:bottom w:val="nil"/>
              <w:right w:val="nil"/>
            </w:tcBorders>
            <w:shd w:val="clear" w:color="auto" w:fill="auto"/>
            <w:noWrap/>
            <w:vAlign w:val="bottom"/>
            <w:hideMark/>
            <w:tcPrChange w:id="30617"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18" w:author="DuyNgo" w:date="2012-08-10T07:31:00Z"/>
                <w:rFonts w:eastAsia="Times New Roman" w:cstheme="minorHAnsi"/>
                <w:color w:val="000000"/>
                <w:sz w:val="24"/>
                <w:szCs w:val="24"/>
                <w:lang w:eastAsia="ja-JP"/>
                <w:rPrChange w:id="30619" w:author="DuyNgo" w:date="2012-08-10T08:15:00Z">
                  <w:rPr>
                    <w:ins w:id="30620" w:author="DuyNgo" w:date="2012-08-10T07:31:00Z"/>
                    <w:rFonts w:ascii="Calibri" w:eastAsia="Times New Roman" w:hAnsi="Calibri" w:cs="Calibri"/>
                    <w:color w:val="000000"/>
                    <w:sz w:val="20"/>
                    <w:szCs w:val="20"/>
                    <w:lang w:eastAsia="ja-JP"/>
                  </w:rPr>
                </w:rPrChange>
              </w:rPr>
            </w:pPr>
            <w:ins w:id="30621" w:author="DuyNgo" w:date="2012-08-10T07:31:00Z">
              <w:r w:rsidRPr="00303364">
                <w:rPr>
                  <w:rFonts w:eastAsia="Times New Roman" w:cstheme="minorHAnsi"/>
                  <w:color w:val="000000"/>
                  <w:sz w:val="24"/>
                  <w:szCs w:val="24"/>
                  <w:lang w:eastAsia="ja-JP"/>
                  <w:rPrChange w:id="30622"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623"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24" w:author="DuyNgo" w:date="2012-08-10T07:31:00Z"/>
                <w:rFonts w:eastAsia="Times New Roman" w:cstheme="minorHAnsi"/>
                <w:color w:val="000000"/>
                <w:sz w:val="24"/>
                <w:szCs w:val="24"/>
                <w:lang w:eastAsia="ja-JP"/>
                <w:rPrChange w:id="30625" w:author="DuyNgo" w:date="2012-08-10T08:15:00Z">
                  <w:rPr>
                    <w:ins w:id="30626" w:author="DuyNgo" w:date="2012-08-10T07:31:00Z"/>
                    <w:rFonts w:ascii="Calibri" w:eastAsia="Times New Roman" w:hAnsi="Calibri" w:cs="Calibri"/>
                    <w:color w:val="000000"/>
                    <w:sz w:val="20"/>
                    <w:szCs w:val="20"/>
                    <w:lang w:eastAsia="ja-JP"/>
                  </w:rPr>
                </w:rPrChange>
              </w:rPr>
            </w:pPr>
            <w:ins w:id="30627" w:author="DuyNgo" w:date="2012-08-10T07:31:00Z">
              <w:r w:rsidRPr="00303364">
                <w:rPr>
                  <w:rFonts w:eastAsia="Times New Roman" w:cstheme="minorHAnsi"/>
                  <w:color w:val="000000"/>
                  <w:sz w:val="24"/>
                  <w:szCs w:val="24"/>
                  <w:lang w:eastAsia="ja-JP"/>
                  <w:rPrChange w:id="30628"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629"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30" w:author="DuyNgo" w:date="2012-08-10T07:31:00Z"/>
                <w:rFonts w:eastAsia="Times New Roman" w:cstheme="minorHAnsi"/>
                <w:color w:val="000000"/>
                <w:sz w:val="24"/>
                <w:szCs w:val="24"/>
                <w:lang w:eastAsia="ja-JP"/>
                <w:rPrChange w:id="30631" w:author="DuyNgo" w:date="2012-08-10T08:15:00Z">
                  <w:rPr>
                    <w:ins w:id="30632" w:author="DuyNgo" w:date="2012-08-10T07:31:00Z"/>
                    <w:rFonts w:ascii="Calibri" w:eastAsia="Times New Roman" w:hAnsi="Calibri" w:cs="Calibri"/>
                    <w:color w:val="000000"/>
                    <w:sz w:val="20"/>
                    <w:szCs w:val="20"/>
                    <w:lang w:eastAsia="ja-JP"/>
                  </w:rPr>
                </w:rPrChange>
              </w:rPr>
            </w:pPr>
            <w:ins w:id="30633" w:author="DuyNgo" w:date="2012-08-10T07:31:00Z">
              <w:r w:rsidRPr="00303364">
                <w:rPr>
                  <w:rFonts w:eastAsia="Times New Roman" w:cstheme="minorHAnsi"/>
                  <w:color w:val="000000"/>
                  <w:sz w:val="24"/>
                  <w:szCs w:val="24"/>
                  <w:lang w:eastAsia="ja-JP"/>
                  <w:rPrChange w:id="30634"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635"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636" w:author="DuyNgo" w:date="2012-08-10T08:15:00Z">
                    <w:rPr>
                      <w:rFonts w:ascii="Calibri" w:eastAsia="Times New Roman" w:hAnsi="Calibri" w:cs="Calibri"/>
                      <w:b/>
                      <w:bCs/>
                      <w:color w:val="000000"/>
                      <w:sz w:val="28"/>
                      <w:szCs w:val="28"/>
                      <w:lang w:eastAsia="ja-JP"/>
                    </w:rPr>
                  </w:rPrChange>
                </w:rPr>
                <w:t xml:space="preserve">] </w:t>
              </w:r>
              <w:proofErr w:type="spellStart"/>
              <w:r w:rsidRPr="00303364">
                <w:rPr>
                  <w:rFonts w:eastAsia="Times New Roman" w:cstheme="minorHAnsi"/>
                  <w:color w:val="000000"/>
                  <w:sz w:val="24"/>
                  <w:szCs w:val="24"/>
                  <w:lang w:eastAsia="ja-JP"/>
                  <w:rPrChange w:id="30637" w:author="DuyNgo" w:date="2012-08-10T08:15:00Z">
                    <w:rPr>
                      <w:rFonts w:ascii="Calibri" w:eastAsia="Times New Roman" w:hAnsi="Calibri" w:cs="Calibri"/>
                      <w:b/>
                      <w:bCs/>
                      <w:color w:val="000000"/>
                      <w:sz w:val="28"/>
                      <w:szCs w:val="28"/>
                      <w:lang w:eastAsia="ja-JP"/>
                    </w:rPr>
                  </w:rPrChange>
                </w:rPr>
                <w:t>Portlet</w:t>
              </w:r>
              <w:proofErr w:type="spellEnd"/>
              <w:r w:rsidRPr="00303364">
                <w:rPr>
                  <w:rFonts w:eastAsia="Times New Roman" w:cstheme="minorHAnsi"/>
                  <w:color w:val="000000"/>
                  <w:sz w:val="24"/>
                  <w:szCs w:val="24"/>
                  <w:lang w:eastAsia="ja-JP"/>
                  <w:rPrChange w:id="30638" w:author="DuyNgo" w:date="2012-08-10T08:15:00Z">
                    <w:rPr>
                      <w:rFonts w:ascii="Calibri" w:eastAsia="Times New Roman" w:hAnsi="Calibri" w:cs="Calibri"/>
                      <w:b/>
                      <w:bCs/>
                      <w:color w:val="000000"/>
                      <w:sz w:val="28"/>
                      <w:szCs w:val="28"/>
                      <w:lang w:eastAsia="ja-JP"/>
                    </w:rPr>
                  </w:rPrChange>
                </w:rPr>
                <w:t xml:space="preserve"> is displayed badly on </w:t>
              </w:r>
              <w:proofErr w:type="spellStart"/>
              <w:r w:rsidRPr="00303364">
                <w:rPr>
                  <w:rFonts w:eastAsia="Times New Roman" w:cstheme="minorHAnsi"/>
                  <w:color w:val="000000"/>
                  <w:sz w:val="24"/>
                  <w:szCs w:val="24"/>
                  <w:lang w:eastAsia="ja-JP"/>
                  <w:rPrChange w:id="30639" w:author="DuyNgo" w:date="2012-08-10T08:15:00Z">
                    <w:rPr>
                      <w:rFonts w:ascii="Calibri" w:eastAsia="Times New Roman" w:hAnsi="Calibri" w:cs="Calibri"/>
                      <w:b/>
                      <w:bCs/>
                      <w:color w:val="000000"/>
                      <w:sz w:val="28"/>
                      <w:szCs w:val="28"/>
                      <w:lang w:eastAsia="ja-JP"/>
                    </w:rPr>
                  </w:rPrChange>
                </w:rPr>
                <w:t>uPortal</w:t>
              </w:r>
              <w:proofErr w:type="spellEnd"/>
            </w:ins>
          </w:p>
        </w:tc>
      </w:tr>
      <w:tr w:rsidR="00E13723" w:rsidRPr="00303364" w:rsidTr="00E13723">
        <w:trPr>
          <w:trHeight w:val="300"/>
          <w:ins w:id="30640" w:author="DuyNgo" w:date="2012-08-10T07:31:00Z"/>
          <w:trPrChange w:id="3064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64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643" w:author="DuyNgo" w:date="2012-08-10T07:31:00Z"/>
                <w:rFonts w:eastAsia="Times New Roman" w:cstheme="minorHAnsi"/>
                <w:color w:val="000000"/>
                <w:sz w:val="24"/>
                <w:szCs w:val="24"/>
                <w:lang w:eastAsia="ja-JP"/>
                <w:rPrChange w:id="30644" w:author="DuyNgo" w:date="2012-08-10T08:15:00Z">
                  <w:rPr>
                    <w:ins w:id="30645" w:author="DuyNgo" w:date="2012-08-10T07:31:00Z"/>
                    <w:rFonts w:ascii="Calibri" w:eastAsia="Times New Roman" w:hAnsi="Calibri" w:cs="Calibri"/>
                    <w:color w:val="000000"/>
                    <w:lang w:eastAsia="ja-JP"/>
                  </w:rPr>
                </w:rPrChange>
              </w:rPr>
            </w:pPr>
            <w:ins w:id="30646" w:author="DuyNgo" w:date="2012-08-10T07:31:00Z">
              <w:r w:rsidRPr="00303364">
                <w:rPr>
                  <w:rFonts w:eastAsia="Times New Roman" w:cstheme="minorHAnsi"/>
                  <w:color w:val="000000"/>
                  <w:sz w:val="24"/>
                  <w:szCs w:val="24"/>
                  <w:lang w:eastAsia="ja-JP"/>
                  <w:rPrChange w:id="30647" w:author="DuyNgo" w:date="2012-08-10T08:15:00Z">
                    <w:rPr>
                      <w:rFonts w:ascii="Calibri" w:eastAsia="Times New Roman" w:hAnsi="Calibri" w:cs="Calibri"/>
                      <w:b/>
                      <w:bCs/>
                      <w:color w:val="000000"/>
                      <w:sz w:val="28"/>
                      <w:szCs w:val="28"/>
                      <w:lang w:eastAsia="ja-JP"/>
                    </w:rPr>
                  </w:rPrChange>
                </w:rPr>
                <w:t>70</w:t>
              </w:r>
            </w:ins>
          </w:p>
        </w:tc>
        <w:tc>
          <w:tcPr>
            <w:tcW w:w="862" w:type="dxa"/>
            <w:tcBorders>
              <w:top w:val="nil"/>
              <w:left w:val="nil"/>
              <w:bottom w:val="nil"/>
              <w:right w:val="nil"/>
            </w:tcBorders>
            <w:shd w:val="clear" w:color="auto" w:fill="auto"/>
            <w:noWrap/>
            <w:vAlign w:val="bottom"/>
            <w:hideMark/>
            <w:tcPrChange w:id="3064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49" w:author="DuyNgo" w:date="2012-08-10T07:31:00Z"/>
                <w:rFonts w:eastAsia="Times New Roman" w:cstheme="minorHAnsi"/>
                <w:color w:val="000000"/>
                <w:sz w:val="24"/>
                <w:szCs w:val="24"/>
                <w:lang w:eastAsia="ja-JP"/>
                <w:rPrChange w:id="30650" w:author="DuyNgo" w:date="2012-08-10T08:15:00Z">
                  <w:rPr>
                    <w:ins w:id="30651" w:author="DuyNgo" w:date="2012-08-10T07:31:00Z"/>
                    <w:rFonts w:ascii="Calibri" w:eastAsia="Times New Roman" w:hAnsi="Calibri" w:cs="Calibri"/>
                    <w:color w:val="000000"/>
                    <w:sz w:val="20"/>
                    <w:szCs w:val="20"/>
                    <w:lang w:eastAsia="ja-JP"/>
                  </w:rPr>
                </w:rPrChange>
              </w:rPr>
            </w:pPr>
            <w:ins w:id="30652" w:author="DuyNgo" w:date="2012-08-10T07:31:00Z">
              <w:r w:rsidRPr="00303364">
                <w:rPr>
                  <w:rFonts w:eastAsia="Times New Roman" w:cstheme="minorHAnsi"/>
                  <w:color w:val="000000"/>
                  <w:sz w:val="24"/>
                  <w:szCs w:val="24"/>
                  <w:lang w:eastAsia="ja-JP"/>
                  <w:rPrChange w:id="3065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65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55" w:author="DuyNgo" w:date="2012-08-10T07:31:00Z"/>
                <w:rFonts w:eastAsia="Times New Roman" w:cstheme="minorHAnsi"/>
                <w:color w:val="000000"/>
                <w:sz w:val="24"/>
                <w:szCs w:val="24"/>
                <w:lang w:eastAsia="ja-JP"/>
                <w:rPrChange w:id="30656" w:author="DuyNgo" w:date="2012-08-10T08:15:00Z">
                  <w:rPr>
                    <w:ins w:id="30657" w:author="DuyNgo" w:date="2012-08-10T07:31:00Z"/>
                    <w:rFonts w:ascii="Calibri" w:eastAsia="Times New Roman" w:hAnsi="Calibri" w:cs="Calibri"/>
                    <w:color w:val="000000"/>
                    <w:sz w:val="20"/>
                    <w:szCs w:val="20"/>
                    <w:lang w:eastAsia="ja-JP"/>
                  </w:rPr>
                </w:rPrChange>
              </w:rPr>
            </w:pPr>
            <w:ins w:id="30658" w:author="DuyNgo" w:date="2012-08-10T07:31:00Z">
              <w:r w:rsidRPr="00303364">
                <w:rPr>
                  <w:rFonts w:eastAsia="Times New Roman" w:cstheme="minorHAnsi"/>
                  <w:color w:val="000000"/>
                  <w:sz w:val="24"/>
                  <w:szCs w:val="24"/>
                  <w:lang w:eastAsia="ja-JP"/>
                  <w:rPrChange w:id="30659" w:author="DuyNgo" w:date="2012-08-10T08:15:00Z">
                    <w:rPr>
                      <w:rFonts w:ascii="Calibri" w:eastAsia="Times New Roman" w:hAnsi="Calibri" w:cs="Calibri"/>
                      <w:b/>
                      <w:bCs/>
                      <w:color w:val="000000"/>
                      <w:sz w:val="28"/>
                      <w:szCs w:val="28"/>
                      <w:lang w:eastAsia="ja-JP"/>
                    </w:rPr>
                  </w:rPrChange>
                </w:rPr>
                <w:t>Accepted</w:t>
              </w:r>
            </w:ins>
          </w:p>
        </w:tc>
        <w:tc>
          <w:tcPr>
            <w:tcW w:w="971" w:type="dxa"/>
            <w:tcBorders>
              <w:top w:val="nil"/>
              <w:left w:val="nil"/>
              <w:bottom w:val="nil"/>
              <w:right w:val="nil"/>
            </w:tcBorders>
            <w:shd w:val="clear" w:color="auto" w:fill="auto"/>
            <w:noWrap/>
            <w:vAlign w:val="bottom"/>
            <w:hideMark/>
            <w:tcPrChange w:id="3066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61" w:author="DuyNgo" w:date="2012-08-10T07:31:00Z"/>
                <w:rFonts w:eastAsia="Times New Roman" w:cstheme="minorHAnsi"/>
                <w:color w:val="000000"/>
                <w:sz w:val="24"/>
                <w:szCs w:val="24"/>
                <w:lang w:eastAsia="ja-JP"/>
                <w:rPrChange w:id="30662" w:author="DuyNgo" w:date="2012-08-10T08:15:00Z">
                  <w:rPr>
                    <w:ins w:id="30663" w:author="DuyNgo" w:date="2012-08-10T07:31:00Z"/>
                    <w:rFonts w:ascii="Calibri" w:eastAsia="Times New Roman" w:hAnsi="Calibri" w:cs="Calibri"/>
                    <w:color w:val="000000"/>
                    <w:sz w:val="20"/>
                    <w:szCs w:val="20"/>
                    <w:lang w:eastAsia="ja-JP"/>
                  </w:rPr>
                </w:rPrChange>
              </w:rPr>
            </w:pPr>
            <w:ins w:id="30664" w:author="DuyNgo" w:date="2012-08-10T07:31:00Z">
              <w:r w:rsidRPr="00303364">
                <w:rPr>
                  <w:rFonts w:eastAsia="Times New Roman" w:cstheme="minorHAnsi"/>
                  <w:color w:val="000000"/>
                  <w:sz w:val="24"/>
                  <w:szCs w:val="24"/>
                  <w:lang w:eastAsia="ja-JP"/>
                  <w:rPrChange w:id="3066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66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67" w:author="DuyNgo" w:date="2012-08-10T07:31:00Z"/>
                <w:rFonts w:eastAsia="Times New Roman" w:cstheme="minorHAnsi"/>
                <w:color w:val="000000"/>
                <w:sz w:val="24"/>
                <w:szCs w:val="24"/>
                <w:lang w:eastAsia="ja-JP"/>
                <w:rPrChange w:id="30668" w:author="DuyNgo" w:date="2012-08-10T08:15:00Z">
                  <w:rPr>
                    <w:ins w:id="30669" w:author="DuyNgo" w:date="2012-08-10T07:31:00Z"/>
                    <w:rFonts w:ascii="Calibri" w:eastAsia="Times New Roman" w:hAnsi="Calibri" w:cs="Calibri"/>
                    <w:color w:val="000000"/>
                    <w:sz w:val="20"/>
                    <w:szCs w:val="20"/>
                    <w:lang w:eastAsia="ja-JP"/>
                  </w:rPr>
                </w:rPrChange>
              </w:rPr>
            </w:pPr>
            <w:ins w:id="30670" w:author="DuyNgo" w:date="2012-08-10T07:31:00Z">
              <w:r w:rsidRPr="00303364">
                <w:rPr>
                  <w:rFonts w:eastAsia="Times New Roman" w:cstheme="minorHAnsi"/>
                  <w:color w:val="000000"/>
                  <w:sz w:val="24"/>
                  <w:szCs w:val="24"/>
                  <w:lang w:eastAsia="ja-JP"/>
                  <w:rPrChange w:id="30671"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67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73" w:author="DuyNgo" w:date="2012-08-10T07:31:00Z"/>
                <w:rFonts w:eastAsia="Times New Roman" w:cstheme="minorHAnsi"/>
                <w:color w:val="000000"/>
                <w:sz w:val="24"/>
                <w:szCs w:val="24"/>
                <w:lang w:eastAsia="ja-JP"/>
                <w:rPrChange w:id="30674" w:author="DuyNgo" w:date="2012-08-10T08:15:00Z">
                  <w:rPr>
                    <w:ins w:id="30675" w:author="DuyNgo" w:date="2012-08-10T07:31:00Z"/>
                    <w:rFonts w:ascii="Calibri" w:eastAsia="Times New Roman" w:hAnsi="Calibri" w:cs="Calibri"/>
                    <w:color w:val="000000"/>
                    <w:sz w:val="20"/>
                    <w:szCs w:val="20"/>
                    <w:lang w:eastAsia="ja-JP"/>
                  </w:rPr>
                </w:rPrChange>
              </w:rPr>
            </w:pPr>
            <w:ins w:id="30676" w:author="DuyNgo" w:date="2012-08-10T07:31:00Z">
              <w:r w:rsidRPr="00303364">
                <w:rPr>
                  <w:rFonts w:eastAsia="Times New Roman" w:cstheme="minorHAnsi"/>
                  <w:color w:val="000000"/>
                  <w:sz w:val="24"/>
                  <w:szCs w:val="24"/>
                  <w:lang w:eastAsia="ja-JP"/>
                  <w:rPrChange w:id="30677"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678"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679" w:author="DuyNgo" w:date="2012-08-10T08:15:00Z">
                    <w:rPr>
                      <w:rFonts w:ascii="Calibri" w:eastAsia="Times New Roman" w:hAnsi="Calibri" w:cs="Calibri"/>
                      <w:b/>
                      <w:bCs/>
                      <w:color w:val="000000"/>
                      <w:sz w:val="28"/>
                      <w:szCs w:val="28"/>
                      <w:lang w:eastAsia="ja-JP"/>
                    </w:rPr>
                  </w:rPrChange>
                </w:rPr>
                <w:t xml:space="preserve">] Only PM of a project can view Add button but when click add, he/she is able to add </w:t>
              </w:r>
              <w:proofErr w:type="spellStart"/>
              <w:r w:rsidRPr="00303364">
                <w:rPr>
                  <w:rFonts w:eastAsia="Times New Roman" w:cstheme="minorHAnsi"/>
                  <w:color w:val="000000"/>
                  <w:sz w:val="24"/>
                  <w:szCs w:val="24"/>
                  <w:lang w:eastAsia="ja-JP"/>
                  <w:rPrChange w:id="30680" w:author="DuyNgo" w:date="2012-08-10T08:15:00Z">
                    <w:rPr>
                      <w:rFonts w:ascii="Calibri" w:eastAsia="Times New Roman" w:hAnsi="Calibri" w:cs="Calibri"/>
                      <w:b/>
                      <w:bCs/>
                      <w:color w:val="000000"/>
                      <w:sz w:val="28"/>
                      <w:szCs w:val="28"/>
                      <w:lang w:eastAsia="ja-JP"/>
                    </w:rPr>
                  </w:rPrChange>
                </w:rPr>
                <w:t>req</w:t>
              </w:r>
              <w:proofErr w:type="spellEnd"/>
              <w:r w:rsidRPr="00303364">
                <w:rPr>
                  <w:rFonts w:eastAsia="Times New Roman" w:cstheme="minorHAnsi"/>
                  <w:color w:val="000000"/>
                  <w:sz w:val="24"/>
                  <w:szCs w:val="24"/>
                  <w:lang w:eastAsia="ja-JP"/>
                  <w:rPrChange w:id="30681" w:author="DuyNgo" w:date="2012-08-10T08:15:00Z">
                    <w:rPr>
                      <w:rFonts w:ascii="Calibri" w:eastAsia="Times New Roman" w:hAnsi="Calibri" w:cs="Calibri"/>
                      <w:b/>
                      <w:bCs/>
                      <w:color w:val="000000"/>
                      <w:sz w:val="28"/>
                      <w:szCs w:val="28"/>
                      <w:lang w:eastAsia="ja-JP"/>
                    </w:rPr>
                  </w:rPrChange>
                </w:rPr>
                <w:t xml:space="preserve"> to other project</w:t>
              </w:r>
            </w:ins>
          </w:p>
        </w:tc>
      </w:tr>
      <w:tr w:rsidR="00E13723" w:rsidRPr="00303364" w:rsidTr="00E13723">
        <w:trPr>
          <w:trHeight w:val="300"/>
          <w:ins w:id="30682" w:author="DuyNgo" w:date="2012-08-10T07:31:00Z"/>
          <w:trPrChange w:id="3068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68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685" w:author="DuyNgo" w:date="2012-08-10T07:31:00Z"/>
                <w:rFonts w:eastAsia="Times New Roman" w:cstheme="minorHAnsi"/>
                <w:color w:val="000000"/>
                <w:sz w:val="24"/>
                <w:szCs w:val="24"/>
                <w:lang w:eastAsia="ja-JP"/>
                <w:rPrChange w:id="30686" w:author="DuyNgo" w:date="2012-08-10T08:15:00Z">
                  <w:rPr>
                    <w:ins w:id="30687" w:author="DuyNgo" w:date="2012-08-10T07:31:00Z"/>
                    <w:rFonts w:ascii="Calibri" w:eastAsia="Times New Roman" w:hAnsi="Calibri" w:cs="Calibri"/>
                    <w:color w:val="000000"/>
                    <w:lang w:eastAsia="ja-JP"/>
                  </w:rPr>
                </w:rPrChange>
              </w:rPr>
            </w:pPr>
            <w:ins w:id="30688" w:author="DuyNgo" w:date="2012-08-10T07:31:00Z">
              <w:r w:rsidRPr="00303364">
                <w:rPr>
                  <w:rFonts w:eastAsia="Times New Roman" w:cstheme="minorHAnsi"/>
                  <w:color w:val="000000"/>
                  <w:sz w:val="24"/>
                  <w:szCs w:val="24"/>
                  <w:lang w:eastAsia="ja-JP"/>
                  <w:rPrChange w:id="30689" w:author="DuyNgo" w:date="2012-08-10T08:15:00Z">
                    <w:rPr>
                      <w:rFonts w:ascii="Calibri" w:eastAsia="Times New Roman" w:hAnsi="Calibri" w:cs="Calibri"/>
                      <w:b/>
                      <w:bCs/>
                      <w:color w:val="000000"/>
                      <w:sz w:val="28"/>
                      <w:szCs w:val="28"/>
                      <w:lang w:eastAsia="ja-JP"/>
                    </w:rPr>
                  </w:rPrChange>
                </w:rPr>
                <w:t>71</w:t>
              </w:r>
            </w:ins>
          </w:p>
        </w:tc>
        <w:tc>
          <w:tcPr>
            <w:tcW w:w="862" w:type="dxa"/>
            <w:tcBorders>
              <w:top w:val="nil"/>
              <w:left w:val="nil"/>
              <w:bottom w:val="nil"/>
              <w:right w:val="nil"/>
            </w:tcBorders>
            <w:shd w:val="clear" w:color="auto" w:fill="auto"/>
            <w:noWrap/>
            <w:vAlign w:val="bottom"/>
            <w:hideMark/>
            <w:tcPrChange w:id="3069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91" w:author="DuyNgo" w:date="2012-08-10T07:31:00Z"/>
                <w:rFonts w:eastAsia="Times New Roman" w:cstheme="minorHAnsi"/>
                <w:color w:val="000000"/>
                <w:sz w:val="24"/>
                <w:szCs w:val="24"/>
                <w:lang w:eastAsia="ja-JP"/>
                <w:rPrChange w:id="30692" w:author="DuyNgo" w:date="2012-08-10T08:15:00Z">
                  <w:rPr>
                    <w:ins w:id="30693" w:author="DuyNgo" w:date="2012-08-10T07:31:00Z"/>
                    <w:rFonts w:ascii="Calibri" w:eastAsia="Times New Roman" w:hAnsi="Calibri" w:cs="Calibri"/>
                    <w:color w:val="000000"/>
                    <w:sz w:val="20"/>
                    <w:szCs w:val="20"/>
                    <w:lang w:eastAsia="ja-JP"/>
                  </w:rPr>
                </w:rPrChange>
              </w:rPr>
            </w:pPr>
            <w:ins w:id="30694" w:author="DuyNgo" w:date="2012-08-10T07:31:00Z">
              <w:r w:rsidRPr="00303364">
                <w:rPr>
                  <w:rFonts w:eastAsia="Times New Roman" w:cstheme="minorHAnsi"/>
                  <w:color w:val="000000"/>
                  <w:sz w:val="24"/>
                  <w:szCs w:val="24"/>
                  <w:lang w:eastAsia="ja-JP"/>
                  <w:rPrChange w:id="3069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69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97" w:author="DuyNgo" w:date="2012-08-10T07:31:00Z"/>
                <w:rFonts w:eastAsia="Times New Roman" w:cstheme="minorHAnsi"/>
                <w:color w:val="000000"/>
                <w:sz w:val="24"/>
                <w:szCs w:val="24"/>
                <w:lang w:eastAsia="ja-JP"/>
                <w:rPrChange w:id="30698" w:author="DuyNgo" w:date="2012-08-10T08:15:00Z">
                  <w:rPr>
                    <w:ins w:id="30699" w:author="DuyNgo" w:date="2012-08-10T07:31:00Z"/>
                    <w:rFonts w:ascii="Calibri" w:eastAsia="Times New Roman" w:hAnsi="Calibri" w:cs="Calibri"/>
                    <w:color w:val="000000"/>
                    <w:sz w:val="20"/>
                    <w:szCs w:val="20"/>
                    <w:lang w:eastAsia="ja-JP"/>
                  </w:rPr>
                </w:rPrChange>
              </w:rPr>
            </w:pPr>
            <w:ins w:id="30700" w:author="DuyNgo" w:date="2012-08-10T07:31:00Z">
              <w:r w:rsidRPr="00303364">
                <w:rPr>
                  <w:rFonts w:eastAsia="Times New Roman" w:cstheme="minorHAnsi"/>
                  <w:color w:val="000000"/>
                  <w:sz w:val="24"/>
                  <w:szCs w:val="24"/>
                  <w:lang w:eastAsia="ja-JP"/>
                  <w:rPrChange w:id="3070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70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03" w:author="DuyNgo" w:date="2012-08-10T07:31:00Z"/>
                <w:rFonts w:eastAsia="Times New Roman" w:cstheme="minorHAnsi"/>
                <w:color w:val="000000"/>
                <w:sz w:val="24"/>
                <w:szCs w:val="24"/>
                <w:lang w:eastAsia="ja-JP"/>
                <w:rPrChange w:id="30704" w:author="DuyNgo" w:date="2012-08-10T08:15:00Z">
                  <w:rPr>
                    <w:ins w:id="30705" w:author="DuyNgo" w:date="2012-08-10T07:31:00Z"/>
                    <w:rFonts w:ascii="Calibri" w:eastAsia="Times New Roman" w:hAnsi="Calibri" w:cs="Calibri"/>
                    <w:color w:val="000000"/>
                    <w:sz w:val="20"/>
                    <w:szCs w:val="20"/>
                    <w:lang w:eastAsia="ja-JP"/>
                  </w:rPr>
                </w:rPrChange>
              </w:rPr>
            </w:pPr>
            <w:ins w:id="30706" w:author="DuyNgo" w:date="2012-08-10T07:31:00Z">
              <w:r w:rsidRPr="00303364">
                <w:rPr>
                  <w:rFonts w:eastAsia="Times New Roman" w:cstheme="minorHAnsi"/>
                  <w:color w:val="000000"/>
                  <w:sz w:val="24"/>
                  <w:szCs w:val="24"/>
                  <w:lang w:eastAsia="ja-JP"/>
                  <w:rPrChange w:id="3070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70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09" w:author="DuyNgo" w:date="2012-08-10T07:31:00Z"/>
                <w:rFonts w:eastAsia="Times New Roman" w:cstheme="minorHAnsi"/>
                <w:color w:val="000000"/>
                <w:sz w:val="24"/>
                <w:szCs w:val="24"/>
                <w:lang w:eastAsia="ja-JP"/>
                <w:rPrChange w:id="30710" w:author="DuyNgo" w:date="2012-08-10T08:15:00Z">
                  <w:rPr>
                    <w:ins w:id="30711" w:author="DuyNgo" w:date="2012-08-10T07:31:00Z"/>
                    <w:rFonts w:ascii="Calibri" w:eastAsia="Times New Roman" w:hAnsi="Calibri" w:cs="Calibri"/>
                    <w:color w:val="000000"/>
                    <w:sz w:val="20"/>
                    <w:szCs w:val="20"/>
                    <w:lang w:eastAsia="ja-JP"/>
                  </w:rPr>
                </w:rPrChange>
              </w:rPr>
            </w:pPr>
            <w:ins w:id="30712" w:author="DuyNgo" w:date="2012-08-10T07:31:00Z">
              <w:r w:rsidRPr="00303364">
                <w:rPr>
                  <w:rFonts w:eastAsia="Times New Roman" w:cstheme="minorHAnsi"/>
                  <w:color w:val="000000"/>
                  <w:sz w:val="24"/>
                  <w:szCs w:val="24"/>
                  <w:lang w:eastAsia="ja-JP"/>
                  <w:rPrChange w:id="30713"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071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15" w:author="DuyNgo" w:date="2012-08-10T07:31:00Z"/>
                <w:rFonts w:eastAsia="Times New Roman" w:cstheme="minorHAnsi"/>
                <w:color w:val="000000"/>
                <w:sz w:val="24"/>
                <w:szCs w:val="24"/>
                <w:lang w:eastAsia="ja-JP"/>
                <w:rPrChange w:id="30716" w:author="DuyNgo" w:date="2012-08-10T08:15:00Z">
                  <w:rPr>
                    <w:ins w:id="30717" w:author="DuyNgo" w:date="2012-08-10T07:31:00Z"/>
                    <w:rFonts w:ascii="Calibri" w:eastAsia="Times New Roman" w:hAnsi="Calibri" w:cs="Calibri"/>
                    <w:color w:val="000000"/>
                    <w:sz w:val="20"/>
                    <w:szCs w:val="20"/>
                    <w:lang w:eastAsia="ja-JP"/>
                  </w:rPr>
                </w:rPrChange>
              </w:rPr>
            </w:pPr>
            <w:ins w:id="30718" w:author="DuyNgo" w:date="2012-08-10T07:31:00Z">
              <w:r w:rsidRPr="00303364">
                <w:rPr>
                  <w:rFonts w:eastAsia="Times New Roman" w:cstheme="minorHAnsi"/>
                  <w:color w:val="000000"/>
                  <w:sz w:val="24"/>
                  <w:szCs w:val="24"/>
                  <w:lang w:eastAsia="ja-JP"/>
                  <w:rPrChange w:id="3071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720"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0721" w:author="DuyNgo" w:date="2012-08-10T08:15:00Z">
                    <w:rPr>
                      <w:rFonts w:ascii="Calibri" w:eastAsia="Times New Roman" w:hAnsi="Calibri" w:cs="Calibri"/>
                      <w:b/>
                      <w:bCs/>
                      <w:color w:val="000000"/>
                      <w:sz w:val="28"/>
                      <w:szCs w:val="28"/>
                      <w:lang w:eastAsia="ja-JP"/>
                    </w:rPr>
                  </w:rPrChange>
                </w:rPr>
                <w:t>] Duplicated libraries</w:t>
              </w:r>
            </w:ins>
          </w:p>
        </w:tc>
      </w:tr>
      <w:tr w:rsidR="00E13723" w:rsidRPr="00303364" w:rsidTr="00E13723">
        <w:trPr>
          <w:trHeight w:val="300"/>
          <w:ins w:id="30722" w:author="DuyNgo" w:date="2012-08-10T07:31:00Z"/>
          <w:trPrChange w:id="3072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72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725" w:author="DuyNgo" w:date="2012-08-10T07:31:00Z"/>
                <w:rFonts w:eastAsia="Times New Roman" w:cstheme="minorHAnsi"/>
                <w:color w:val="000000"/>
                <w:sz w:val="24"/>
                <w:szCs w:val="24"/>
                <w:lang w:eastAsia="ja-JP"/>
                <w:rPrChange w:id="30726" w:author="DuyNgo" w:date="2012-08-10T08:15:00Z">
                  <w:rPr>
                    <w:ins w:id="30727" w:author="DuyNgo" w:date="2012-08-10T07:31:00Z"/>
                    <w:rFonts w:ascii="Calibri" w:eastAsia="Times New Roman" w:hAnsi="Calibri" w:cs="Calibri"/>
                    <w:color w:val="000000"/>
                    <w:lang w:eastAsia="ja-JP"/>
                  </w:rPr>
                </w:rPrChange>
              </w:rPr>
            </w:pPr>
            <w:ins w:id="30728" w:author="DuyNgo" w:date="2012-08-10T07:31:00Z">
              <w:r w:rsidRPr="00303364">
                <w:rPr>
                  <w:rFonts w:eastAsia="Times New Roman" w:cstheme="minorHAnsi"/>
                  <w:color w:val="000000"/>
                  <w:sz w:val="24"/>
                  <w:szCs w:val="24"/>
                  <w:lang w:eastAsia="ja-JP"/>
                  <w:rPrChange w:id="30729" w:author="DuyNgo" w:date="2012-08-10T08:15:00Z">
                    <w:rPr>
                      <w:rFonts w:ascii="Calibri" w:eastAsia="Times New Roman" w:hAnsi="Calibri" w:cs="Calibri"/>
                      <w:b/>
                      <w:bCs/>
                      <w:color w:val="000000"/>
                      <w:sz w:val="28"/>
                      <w:szCs w:val="28"/>
                      <w:lang w:eastAsia="ja-JP"/>
                    </w:rPr>
                  </w:rPrChange>
                </w:rPr>
                <w:t>72</w:t>
              </w:r>
            </w:ins>
          </w:p>
        </w:tc>
        <w:tc>
          <w:tcPr>
            <w:tcW w:w="862" w:type="dxa"/>
            <w:tcBorders>
              <w:top w:val="nil"/>
              <w:left w:val="nil"/>
              <w:bottom w:val="nil"/>
              <w:right w:val="nil"/>
            </w:tcBorders>
            <w:shd w:val="clear" w:color="auto" w:fill="auto"/>
            <w:noWrap/>
            <w:vAlign w:val="bottom"/>
            <w:hideMark/>
            <w:tcPrChange w:id="3073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31" w:author="DuyNgo" w:date="2012-08-10T07:31:00Z"/>
                <w:rFonts w:eastAsia="Times New Roman" w:cstheme="minorHAnsi"/>
                <w:color w:val="000000"/>
                <w:sz w:val="24"/>
                <w:szCs w:val="24"/>
                <w:lang w:eastAsia="ja-JP"/>
                <w:rPrChange w:id="30732" w:author="DuyNgo" w:date="2012-08-10T08:15:00Z">
                  <w:rPr>
                    <w:ins w:id="30733" w:author="DuyNgo" w:date="2012-08-10T07:31:00Z"/>
                    <w:rFonts w:ascii="Calibri" w:eastAsia="Times New Roman" w:hAnsi="Calibri" w:cs="Calibri"/>
                    <w:color w:val="000000"/>
                    <w:sz w:val="20"/>
                    <w:szCs w:val="20"/>
                    <w:lang w:eastAsia="ja-JP"/>
                  </w:rPr>
                </w:rPrChange>
              </w:rPr>
            </w:pPr>
            <w:ins w:id="30734" w:author="DuyNgo" w:date="2012-08-10T07:31:00Z">
              <w:r w:rsidRPr="00303364">
                <w:rPr>
                  <w:rFonts w:eastAsia="Times New Roman" w:cstheme="minorHAnsi"/>
                  <w:color w:val="000000"/>
                  <w:sz w:val="24"/>
                  <w:szCs w:val="24"/>
                  <w:lang w:eastAsia="ja-JP"/>
                  <w:rPrChange w:id="3073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73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37" w:author="DuyNgo" w:date="2012-08-10T07:31:00Z"/>
                <w:rFonts w:eastAsia="Times New Roman" w:cstheme="minorHAnsi"/>
                <w:color w:val="000000"/>
                <w:sz w:val="24"/>
                <w:szCs w:val="24"/>
                <w:lang w:eastAsia="ja-JP"/>
                <w:rPrChange w:id="30738" w:author="DuyNgo" w:date="2012-08-10T08:15:00Z">
                  <w:rPr>
                    <w:ins w:id="30739" w:author="DuyNgo" w:date="2012-08-10T07:31:00Z"/>
                    <w:rFonts w:ascii="Calibri" w:eastAsia="Times New Roman" w:hAnsi="Calibri" w:cs="Calibri"/>
                    <w:color w:val="000000"/>
                    <w:sz w:val="20"/>
                    <w:szCs w:val="20"/>
                    <w:lang w:eastAsia="ja-JP"/>
                  </w:rPr>
                </w:rPrChange>
              </w:rPr>
            </w:pPr>
            <w:ins w:id="30740" w:author="DuyNgo" w:date="2012-08-10T07:31:00Z">
              <w:r w:rsidRPr="00303364">
                <w:rPr>
                  <w:rFonts w:eastAsia="Times New Roman" w:cstheme="minorHAnsi"/>
                  <w:color w:val="000000"/>
                  <w:sz w:val="24"/>
                  <w:szCs w:val="24"/>
                  <w:lang w:eastAsia="ja-JP"/>
                  <w:rPrChange w:id="3074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74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43" w:author="DuyNgo" w:date="2012-08-10T07:31:00Z"/>
                <w:rFonts w:eastAsia="Times New Roman" w:cstheme="minorHAnsi"/>
                <w:color w:val="000000"/>
                <w:sz w:val="24"/>
                <w:szCs w:val="24"/>
                <w:lang w:eastAsia="ja-JP"/>
                <w:rPrChange w:id="30744" w:author="DuyNgo" w:date="2012-08-10T08:15:00Z">
                  <w:rPr>
                    <w:ins w:id="30745" w:author="DuyNgo" w:date="2012-08-10T07:31:00Z"/>
                    <w:rFonts w:ascii="Calibri" w:eastAsia="Times New Roman" w:hAnsi="Calibri" w:cs="Calibri"/>
                    <w:color w:val="000000"/>
                    <w:sz w:val="20"/>
                    <w:szCs w:val="20"/>
                    <w:lang w:eastAsia="ja-JP"/>
                  </w:rPr>
                </w:rPrChange>
              </w:rPr>
            </w:pPr>
            <w:ins w:id="30746" w:author="DuyNgo" w:date="2012-08-10T07:31:00Z">
              <w:r w:rsidRPr="00303364">
                <w:rPr>
                  <w:rFonts w:eastAsia="Times New Roman" w:cstheme="minorHAnsi"/>
                  <w:color w:val="000000"/>
                  <w:sz w:val="24"/>
                  <w:szCs w:val="24"/>
                  <w:lang w:eastAsia="ja-JP"/>
                  <w:rPrChange w:id="30747"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074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49" w:author="DuyNgo" w:date="2012-08-10T07:31:00Z"/>
                <w:rFonts w:eastAsia="Times New Roman" w:cstheme="minorHAnsi"/>
                <w:color w:val="000000"/>
                <w:sz w:val="24"/>
                <w:szCs w:val="24"/>
                <w:lang w:eastAsia="ja-JP"/>
                <w:rPrChange w:id="30750" w:author="DuyNgo" w:date="2012-08-10T08:15:00Z">
                  <w:rPr>
                    <w:ins w:id="30751" w:author="DuyNgo" w:date="2012-08-10T07:31:00Z"/>
                    <w:rFonts w:ascii="Calibri" w:eastAsia="Times New Roman" w:hAnsi="Calibri" w:cs="Calibri"/>
                    <w:color w:val="000000"/>
                    <w:sz w:val="20"/>
                    <w:szCs w:val="20"/>
                    <w:lang w:eastAsia="ja-JP"/>
                  </w:rPr>
                </w:rPrChange>
              </w:rPr>
            </w:pPr>
            <w:ins w:id="30752" w:author="DuyNgo" w:date="2012-08-10T07:31:00Z">
              <w:r w:rsidRPr="00303364">
                <w:rPr>
                  <w:rFonts w:eastAsia="Times New Roman" w:cstheme="minorHAnsi"/>
                  <w:color w:val="000000"/>
                  <w:sz w:val="24"/>
                  <w:szCs w:val="24"/>
                  <w:lang w:eastAsia="ja-JP"/>
                  <w:rPrChange w:id="30753"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075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55" w:author="DuyNgo" w:date="2012-08-10T07:31:00Z"/>
                <w:rFonts w:eastAsia="Times New Roman" w:cstheme="minorHAnsi"/>
                <w:color w:val="000000"/>
                <w:sz w:val="24"/>
                <w:szCs w:val="24"/>
                <w:lang w:eastAsia="ja-JP"/>
                <w:rPrChange w:id="30756" w:author="DuyNgo" w:date="2012-08-10T08:15:00Z">
                  <w:rPr>
                    <w:ins w:id="30757" w:author="DuyNgo" w:date="2012-08-10T07:31:00Z"/>
                    <w:rFonts w:ascii="Calibri" w:eastAsia="Times New Roman" w:hAnsi="Calibri" w:cs="Calibri"/>
                    <w:color w:val="000000"/>
                    <w:sz w:val="20"/>
                    <w:szCs w:val="20"/>
                    <w:lang w:eastAsia="ja-JP"/>
                  </w:rPr>
                </w:rPrChange>
              </w:rPr>
            </w:pPr>
            <w:ins w:id="30758" w:author="DuyNgo" w:date="2012-08-10T07:31:00Z">
              <w:r w:rsidRPr="00303364">
                <w:rPr>
                  <w:rFonts w:eastAsia="Times New Roman" w:cstheme="minorHAnsi"/>
                  <w:color w:val="000000"/>
                  <w:sz w:val="24"/>
                  <w:szCs w:val="24"/>
                  <w:lang w:eastAsia="ja-JP"/>
                  <w:rPrChange w:id="3075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760"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0761" w:author="DuyNgo" w:date="2012-08-10T08:15:00Z">
                    <w:rPr>
                      <w:rFonts w:ascii="Calibri" w:eastAsia="Times New Roman" w:hAnsi="Calibri" w:cs="Calibri"/>
                      <w:b/>
                      <w:bCs/>
                      <w:color w:val="000000"/>
                      <w:sz w:val="28"/>
                      <w:szCs w:val="28"/>
                      <w:lang w:eastAsia="ja-JP"/>
                    </w:rPr>
                  </w:rPrChange>
                </w:rPr>
                <w:t xml:space="preserve">] </w:t>
              </w:r>
              <w:proofErr w:type="gramStart"/>
              <w:r w:rsidRPr="00303364">
                <w:rPr>
                  <w:rFonts w:eastAsia="Times New Roman" w:cstheme="minorHAnsi"/>
                  <w:color w:val="000000"/>
                  <w:sz w:val="24"/>
                  <w:szCs w:val="24"/>
                  <w:lang w:eastAsia="ja-JP"/>
                  <w:rPrChange w:id="30762" w:author="DuyNgo" w:date="2012-08-10T08:15:00Z">
                    <w:rPr>
                      <w:rFonts w:ascii="Calibri" w:eastAsia="Times New Roman" w:hAnsi="Calibri" w:cs="Calibri"/>
                      <w:b/>
                      <w:bCs/>
                      <w:color w:val="000000"/>
                      <w:sz w:val="28"/>
                      <w:szCs w:val="28"/>
                      <w:lang w:eastAsia="ja-JP"/>
                    </w:rPr>
                  </w:rPrChange>
                </w:rPr>
                <w:t>Error in the first screen.</w:t>
              </w:r>
              <w:proofErr w:type="gramEnd"/>
            </w:ins>
          </w:p>
        </w:tc>
      </w:tr>
      <w:tr w:rsidR="00E13723" w:rsidRPr="00303364" w:rsidTr="00E13723">
        <w:trPr>
          <w:trHeight w:val="300"/>
          <w:ins w:id="30763" w:author="DuyNgo" w:date="2012-08-10T07:31:00Z"/>
          <w:trPrChange w:id="3076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76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766" w:author="DuyNgo" w:date="2012-08-10T07:31:00Z"/>
                <w:rFonts w:eastAsia="Times New Roman" w:cstheme="minorHAnsi"/>
                <w:color w:val="000000"/>
                <w:sz w:val="24"/>
                <w:szCs w:val="24"/>
                <w:lang w:eastAsia="ja-JP"/>
                <w:rPrChange w:id="30767" w:author="DuyNgo" w:date="2012-08-10T08:15:00Z">
                  <w:rPr>
                    <w:ins w:id="30768" w:author="DuyNgo" w:date="2012-08-10T07:31:00Z"/>
                    <w:rFonts w:ascii="Calibri" w:eastAsia="Times New Roman" w:hAnsi="Calibri" w:cs="Calibri"/>
                    <w:color w:val="000000"/>
                    <w:lang w:eastAsia="ja-JP"/>
                  </w:rPr>
                </w:rPrChange>
              </w:rPr>
            </w:pPr>
            <w:ins w:id="30769" w:author="DuyNgo" w:date="2012-08-10T07:31:00Z">
              <w:r w:rsidRPr="00303364">
                <w:rPr>
                  <w:rFonts w:eastAsia="Times New Roman" w:cstheme="minorHAnsi"/>
                  <w:color w:val="000000"/>
                  <w:sz w:val="24"/>
                  <w:szCs w:val="24"/>
                  <w:lang w:eastAsia="ja-JP"/>
                  <w:rPrChange w:id="30770" w:author="DuyNgo" w:date="2012-08-10T08:15:00Z">
                    <w:rPr>
                      <w:rFonts w:ascii="Calibri" w:eastAsia="Times New Roman" w:hAnsi="Calibri" w:cs="Calibri"/>
                      <w:b/>
                      <w:bCs/>
                      <w:color w:val="000000"/>
                      <w:sz w:val="28"/>
                      <w:szCs w:val="28"/>
                      <w:lang w:eastAsia="ja-JP"/>
                    </w:rPr>
                  </w:rPrChange>
                </w:rPr>
                <w:t>73</w:t>
              </w:r>
            </w:ins>
          </w:p>
        </w:tc>
        <w:tc>
          <w:tcPr>
            <w:tcW w:w="862" w:type="dxa"/>
            <w:tcBorders>
              <w:top w:val="nil"/>
              <w:left w:val="nil"/>
              <w:bottom w:val="nil"/>
              <w:right w:val="nil"/>
            </w:tcBorders>
            <w:shd w:val="clear" w:color="auto" w:fill="auto"/>
            <w:noWrap/>
            <w:vAlign w:val="bottom"/>
            <w:hideMark/>
            <w:tcPrChange w:id="3077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72" w:author="DuyNgo" w:date="2012-08-10T07:31:00Z"/>
                <w:rFonts w:eastAsia="Times New Roman" w:cstheme="minorHAnsi"/>
                <w:color w:val="000000"/>
                <w:sz w:val="24"/>
                <w:szCs w:val="24"/>
                <w:lang w:eastAsia="ja-JP"/>
                <w:rPrChange w:id="30773" w:author="DuyNgo" w:date="2012-08-10T08:15:00Z">
                  <w:rPr>
                    <w:ins w:id="30774" w:author="DuyNgo" w:date="2012-08-10T07:31:00Z"/>
                    <w:rFonts w:ascii="Calibri" w:eastAsia="Times New Roman" w:hAnsi="Calibri" w:cs="Calibri"/>
                    <w:color w:val="000000"/>
                    <w:sz w:val="20"/>
                    <w:szCs w:val="20"/>
                    <w:lang w:eastAsia="ja-JP"/>
                  </w:rPr>
                </w:rPrChange>
              </w:rPr>
            </w:pPr>
            <w:ins w:id="30775" w:author="DuyNgo" w:date="2012-08-10T07:31:00Z">
              <w:r w:rsidRPr="00303364">
                <w:rPr>
                  <w:rFonts w:eastAsia="Times New Roman" w:cstheme="minorHAnsi"/>
                  <w:color w:val="000000"/>
                  <w:sz w:val="24"/>
                  <w:szCs w:val="24"/>
                  <w:lang w:eastAsia="ja-JP"/>
                  <w:rPrChange w:id="3077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77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78" w:author="DuyNgo" w:date="2012-08-10T07:31:00Z"/>
                <w:rFonts w:eastAsia="Times New Roman" w:cstheme="minorHAnsi"/>
                <w:color w:val="000000"/>
                <w:sz w:val="24"/>
                <w:szCs w:val="24"/>
                <w:lang w:eastAsia="ja-JP"/>
                <w:rPrChange w:id="30779" w:author="DuyNgo" w:date="2012-08-10T08:15:00Z">
                  <w:rPr>
                    <w:ins w:id="30780" w:author="DuyNgo" w:date="2012-08-10T07:31:00Z"/>
                    <w:rFonts w:ascii="Calibri" w:eastAsia="Times New Roman" w:hAnsi="Calibri" w:cs="Calibri"/>
                    <w:color w:val="000000"/>
                    <w:sz w:val="20"/>
                    <w:szCs w:val="20"/>
                    <w:lang w:eastAsia="ja-JP"/>
                  </w:rPr>
                </w:rPrChange>
              </w:rPr>
            </w:pPr>
            <w:ins w:id="30781" w:author="DuyNgo" w:date="2012-08-10T07:31:00Z">
              <w:r w:rsidRPr="00303364">
                <w:rPr>
                  <w:rFonts w:eastAsia="Times New Roman" w:cstheme="minorHAnsi"/>
                  <w:color w:val="000000"/>
                  <w:sz w:val="24"/>
                  <w:szCs w:val="24"/>
                  <w:lang w:eastAsia="ja-JP"/>
                  <w:rPrChange w:id="30782"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78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84" w:author="DuyNgo" w:date="2012-08-10T07:31:00Z"/>
                <w:rFonts w:eastAsia="Times New Roman" w:cstheme="minorHAnsi"/>
                <w:color w:val="000000"/>
                <w:sz w:val="24"/>
                <w:szCs w:val="24"/>
                <w:lang w:eastAsia="ja-JP"/>
                <w:rPrChange w:id="30785" w:author="DuyNgo" w:date="2012-08-10T08:15:00Z">
                  <w:rPr>
                    <w:ins w:id="30786" w:author="DuyNgo" w:date="2012-08-10T07:31:00Z"/>
                    <w:rFonts w:ascii="Calibri" w:eastAsia="Times New Roman" w:hAnsi="Calibri" w:cs="Calibri"/>
                    <w:color w:val="000000"/>
                    <w:sz w:val="20"/>
                    <w:szCs w:val="20"/>
                    <w:lang w:eastAsia="ja-JP"/>
                  </w:rPr>
                </w:rPrChange>
              </w:rPr>
            </w:pPr>
            <w:ins w:id="30787" w:author="DuyNgo" w:date="2012-08-10T07:31:00Z">
              <w:r w:rsidRPr="00303364">
                <w:rPr>
                  <w:rFonts w:eastAsia="Times New Roman" w:cstheme="minorHAnsi"/>
                  <w:color w:val="000000"/>
                  <w:sz w:val="24"/>
                  <w:szCs w:val="24"/>
                  <w:lang w:eastAsia="ja-JP"/>
                  <w:rPrChange w:id="30788"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078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90" w:author="DuyNgo" w:date="2012-08-10T07:31:00Z"/>
                <w:rFonts w:eastAsia="Times New Roman" w:cstheme="minorHAnsi"/>
                <w:color w:val="000000"/>
                <w:sz w:val="24"/>
                <w:szCs w:val="24"/>
                <w:lang w:eastAsia="ja-JP"/>
                <w:rPrChange w:id="30791" w:author="DuyNgo" w:date="2012-08-10T08:15:00Z">
                  <w:rPr>
                    <w:ins w:id="30792" w:author="DuyNgo" w:date="2012-08-10T07:31:00Z"/>
                    <w:rFonts w:ascii="Calibri" w:eastAsia="Times New Roman" w:hAnsi="Calibri" w:cs="Calibri"/>
                    <w:color w:val="000000"/>
                    <w:sz w:val="20"/>
                    <w:szCs w:val="20"/>
                    <w:lang w:eastAsia="ja-JP"/>
                  </w:rPr>
                </w:rPrChange>
              </w:rPr>
            </w:pPr>
            <w:ins w:id="30793" w:author="DuyNgo" w:date="2012-08-10T07:31:00Z">
              <w:r w:rsidRPr="00303364">
                <w:rPr>
                  <w:rFonts w:eastAsia="Times New Roman" w:cstheme="minorHAnsi"/>
                  <w:color w:val="000000"/>
                  <w:sz w:val="24"/>
                  <w:szCs w:val="24"/>
                  <w:lang w:eastAsia="ja-JP"/>
                  <w:rPrChange w:id="30794"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079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96" w:author="DuyNgo" w:date="2012-08-10T07:31:00Z"/>
                <w:rFonts w:eastAsia="Times New Roman" w:cstheme="minorHAnsi"/>
                <w:color w:val="000000"/>
                <w:sz w:val="24"/>
                <w:szCs w:val="24"/>
                <w:lang w:eastAsia="ja-JP"/>
                <w:rPrChange w:id="30797" w:author="DuyNgo" w:date="2012-08-10T08:15:00Z">
                  <w:rPr>
                    <w:ins w:id="30798" w:author="DuyNgo" w:date="2012-08-10T07:31:00Z"/>
                    <w:rFonts w:ascii="Calibri" w:eastAsia="Times New Roman" w:hAnsi="Calibri" w:cs="Calibri"/>
                    <w:color w:val="000000"/>
                    <w:sz w:val="20"/>
                    <w:szCs w:val="20"/>
                    <w:lang w:eastAsia="ja-JP"/>
                  </w:rPr>
                </w:rPrChange>
              </w:rPr>
            </w:pPr>
            <w:ins w:id="30799" w:author="DuyNgo" w:date="2012-08-10T07:31:00Z">
              <w:r w:rsidRPr="00303364">
                <w:rPr>
                  <w:rFonts w:eastAsia="Times New Roman" w:cstheme="minorHAnsi"/>
                  <w:color w:val="000000"/>
                  <w:sz w:val="24"/>
                  <w:szCs w:val="24"/>
                  <w:lang w:eastAsia="ja-JP"/>
                  <w:rPrChange w:id="3080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801"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0802" w:author="DuyNgo" w:date="2012-08-10T08:15:00Z">
                    <w:rPr>
                      <w:rFonts w:ascii="Calibri" w:eastAsia="Times New Roman" w:hAnsi="Calibri" w:cs="Calibri"/>
                      <w:b/>
                      <w:bCs/>
                      <w:color w:val="000000"/>
                      <w:sz w:val="28"/>
                      <w:szCs w:val="28"/>
                      <w:lang w:eastAsia="ja-JP"/>
                    </w:rPr>
                  </w:rPrChange>
                </w:rPr>
                <w:t xml:space="preserve">] Duplicate models with entities </w:t>
              </w:r>
              <w:proofErr w:type="spellStart"/>
              <w:r w:rsidRPr="00303364">
                <w:rPr>
                  <w:rFonts w:eastAsia="Times New Roman" w:cstheme="minorHAnsi"/>
                  <w:color w:val="000000"/>
                  <w:sz w:val="24"/>
                  <w:szCs w:val="24"/>
                  <w:lang w:eastAsia="ja-JP"/>
                  <w:rPrChange w:id="30803" w:author="DuyNgo" w:date="2012-08-10T08:15:00Z">
                    <w:rPr>
                      <w:rFonts w:ascii="Calibri" w:eastAsia="Times New Roman" w:hAnsi="Calibri" w:cs="Calibri"/>
                      <w:b/>
                      <w:bCs/>
                      <w:color w:val="000000"/>
                      <w:sz w:val="28"/>
                      <w:szCs w:val="28"/>
                      <w:lang w:eastAsia="ja-JP"/>
                    </w:rPr>
                  </w:rPrChange>
                </w:rPr>
                <w:t>DaoCommon</w:t>
              </w:r>
              <w:proofErr w:type="spellEnd"/>
            </w:ins>
          </w:p>
        </w:tc>
      </w:tr>
      <w:tr w:rsidR="00E13723" w:rsidRPr="00303364" w:rsidTr="00E13723">
        <w:trPr>
          <w:trHeight w:val="300"/>
          <w:ins w:id="30804" w:author="DuyNgo" w:date="2012-08-10T07:31:00Z"/>
          <w:trPrChange w:id="3080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80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807" w:author="DuyNgo" w:date="2012-08-10T07:31:00Z"/>
                <w:rFonts w:eastAsia="Times New Roman" w:cstheme="minorHAnsi"/>
                <w:color w:val="000000"/>
                <w:sz w:val="24"/>
                <w:szCs w:val="24"/>
                <w:lang w:eastAsia="ja-JP"/>
                <w:rPrChange w:id="30808" w:author="DuyNgo" w:date="2012-08-10T08:15:00Z">
                  <w:rPr>
                    <w:ins w:id="30809" w:author="DuyNgo" w:date="2012-08-10T07:31:00Z"/>
                    <w:rFonts w:ascii="Calibri" w:eastAsia="Times New Roman" w:hAnsi="Calibri" w:cs="Calibri"/>
                    <w:color w:val="000000"/>
                    <w:lang w:eastAsia="ja-JP"/>
                  </w:rPr>
                </w:rPrChange>
              </w:rPr>
            </w:pPr>
            <w:ins w:id="30810" w:author="DuyNgo" w:date="2012-08-10T07:31:00Z">
              <w:r w:rsidRPr="00303364">
                <w:rPr>
                  <w:rFonts w:eastAsia="Times New Roman" w:cstheme="minorHAnsi"/>
                  <w:color w:val="000000"/>
                  <w:sz w:val="24"/>
                  <w:szCs w:val="24"/>
                  <w:lang w:eastAsia="ja-JP"/>
                  <w:rPrChange w:id="30811" w:author="DuyNgo" w:date="2012-08-10T08:15:00Z">
                    <w:rPr>
                      <w:rFonts w:ascii="Calibri" w:eastAsia="Times New Roman" w:hAnsi="Calibri" w:cs="Calibri"/>
                      <w:b/>
                      <w:bCs/>
                      <w:color w:val="000000"/>
                      <w:sz w:val="28"/>
                      <w:szCs w:val="28"/>
                      <w:lang w:eastAsia="ja-JP"/>
                    </w:rPr>
                  </w:rPrChange>
                </w:rPr>
                <w:t>74</w:t>
              </w:r>
            </w:ins>
          </w:p>
        </w:tc>
        <w:tc>
          <w:tcPr>
            <w:tcW w:w="862" w:type="dxa"/>
            <w:tcBorders>
              <w:top w:val="nil"/>
              <w:left w:val="nil"/>
              <w:bottom w:val="nil"/>
              <w:right w:val="nil"/>
            </w:tcBorders>
            <w:shd w:val="clear" w:color="auto" w:fill="auto"/>
            <w:noWrap/>
            <w:vAlign w:val="bottom"/>
            <w:hideMark/>
            <w:tcPrChange w:id="3081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13" w:author="DuyNgo" w:date="2012-08-10T07:31:00Z"/>
                <w:rFonts w:eastAsia="Times New Roman" w:cstheme="minorHAnsi"/>
                <w:color w:val="000000"/>
                <w:sz w:val="24"/>
                <w:szCs w:val="24"/>
                <w:lang w:eastAsia="ja-JP"/>
                <w:rPrChange w:id="30814" w:author="DuyNgo" w:date="2012-08-10T08:15:00Z">
                  <w:rPr>
                    <w:ins w:id="30815" w:author="DuyNgo" w:date="2012-08-10T07:31:00Z"/>
                    <w:rFonts w:ascii="Calibri" w:eastAsia="Times New Roman" w:hAnsi="Calibri" w:cs="Calibri"/>
                    <w:color w:val="000000"/>
                    <w:sz w:val="20"/>
                    <w:szCs w:val="20"/>
                    <w:lang w:eastAsia="ja-JP"/>
                  </w:rPr>
                </w:rPrChange>
              </w:rPr>
            </w:pPr>
            <w:ins w:id="30816" w:author="DuyNgo" w:date="2012-08-10T07:31:00Z">
              <w:r w:rsidRPr="00303364">
                <w:rPr>
                  <w:rFonts w:eastAsia="Times New Roman" w:cstheme="minorHAnsi"/>
                  <w:color w:val="000000"/>
                  <w:sz w:val="24"/>
                  <w:szCs w:val="24"/>
                  <w:lang w:eastAsia="ja-JP"/>
                  <w:rPrChange w:id="3081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81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19" w:author="DuyNgo" w:date="2012-08-10T07:31:00Z"/>
                <w:rFonts w:eastAsia="Times New Roman" w:cstheme="minorHAnsi"/>
                <w:color w:val="000000"/>
                <w:sz w:val="24"/>
                <w:szCs w:val="24"/>
                <w:lang w:eastAsia="ja-JP"/>
                <w:rPrChange w:id="30820" w:author="DuyNgo" w:date="2012-08-10T08:15:00Z">
                  <w:rPr>
                    <w:ins w:id="30821" w:author="DuyNgo" w:date="2012-08-10T07:31:00Z"/>
                    <w:rFonts w:ascii="Calibri" w:eastAsia="Times New Roman" w:hAnsi="Calibri" w:cs="Calibri"/>
                    <w:color w:val="000000"/>
                    <w:sz w:val="20"/>
                    <w:szCs w:val="20"/>
                    <w:lang w:eastAsia="ja-JP"/>
                  </w:rPr>
                </w:rPrChange>
              </w:rPr>
            </w:pPr>
            <w:ins w:id="30822" w:author="DuyNgo" w:date="2012-08-10T07:31:00Z">
              <w:r w:rsidRPr="00303364">
                <w:rPr>
                  <w:rFonts w:eastAsia="Times New Roman" w:cstheme="minorHAnsi"/>
                  <w:color w:val="000000"/>
                  <w:sz w:val="24"/>
                  <w:szCs w:val="24"/>
                  <w:lang w:eastAsia="ja-JP"/>
                  <w:rPrChange w:id="30823"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82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25" w:author="DuyNgo" w:date="2012-08-10T07:31:00Z"/>
                <w:rFonts w:eastAsia="Times New Roman" w:cstheme="minorHAnsi"/>
                <w:color w:val="000000"/>
                <w:sz w:val="24"/>
                <w:szCs w:val="24"/>
                <w:lang w:eastAsia="ja-JP"/>
                <w:rPrChange w:id="30826" w:author="DuyNgo" w:date="2012-08-10T08:15:00Z">
                  <w:rPr>
                    <w:ins w:id="30827" w:author="DuyNgo" w:date="2012-08-10T07:31:00Z"/>
                    <w:rFonts w:ascii="Calibri" w:eastAsia="Times New Roman" w:hAnsi="Calibri" w:cs="Calibri"/>
                    <w:color w:val="000000"/>
                    <w:sz w:val="20"/>
                    <w:szCs w:val="20"/>
                    <w:lang w:eastAsia="ja-JP"/>
                  </w:rPr>
                </w:rPrChange>
              </w:rPr>
            </w:pPr>
            <w:ins w:id="30828" w:author="DuyNgo" w:date="2012-08-10T07:31:00Z">
              <w:r w:rsidRPr="00303364">
                <w:rPr>
                  <w:rFonts w:eastAsia="Times New Roman" w:cstheme="minorHAnsi"/>
                  <w:color w:val="000000"/>
                  <w:sz w:val="24"/>
                  <w:szCs w:val="24"/>
                  <w:lang w:eastAsia="ja-JP"/>
                  <w:rPrChange w:id="3082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83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31" w:author="DuyNgo" w:date="2012-08-10T07:31:00Z"/>
                <w:rFonts w:eastAsia="Times New Roman" w:cstheme="minorHAnsi"/>
                <w:color w:val="000000"/>
                <w:sz w:val="24"/>
                <w:szCs w:val="24"/>
                <w:lang w:eastAsia="ja-JP"/>
                <w:rPrChange w:id="30832" w:author="DuyNgo" w:date="2012-08-10T08:15:00Z">
                  <w:rPr>
                    <w:ins w:id="30833" w:author="DuyNgo" w:date="2012-08-10T07:31:00Z"/>
                    <w:rFonts w:ascii="Calibri" w:eastAsia="Times New Roman" w:hAnsi="Calibri" w:cs="Calibri"/>
                    <w:color w:val="000000"/>
                    <w:sz w:val="20"/>
                    <w:szCs w:val="20"/>
                    <w:lang w:eastAsia="ja-JP"/>
                  </w:rPr>
                </w:rPrChange>
              </w:rPr>
            </w:pPr>
            <w:proofErr w:type="spellStart"/>
            <w:ins w:id="30834" w:author="DuyNgo" w:date="2012-08-10T07:31:00Z">
              <w:r w:rsidRPr="00303364">
                <w:rPr>
                  <w:rFonts w:eastAsia="Times New Roman" w:cstheme="minorHAnsi"/>
                  <w:color w:val="000000"/>
                  <w:sz w:val="24"/>
                  <w:szCs w:val="24"/>
                  <w:lang w:eastAsia="ja-JP"/>
                  <w:rPrChange w:id="30835"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83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37" w:author="DuyNgo" w:date="2012-08-10T07:31:00Z"/>
                <w:rFonts w:eastAsia="Times New Roman" w:cstheme="minorHAnsi"/>
                <w:color w:val="000000"/>
                <w:sz w:val="24"/>
                <w:szCs w:val="24"/>
                <w:lang w:eastAsia="ja-JP"/>
                <w:rPrChange w:id="30838" w:author="DuyNgo" w:date="2012-08-10T08:15:00Z">
                  <w:rPr>
                    <w:ins w:id="30839" w:author="DuyNgo" w:date="2012-08-10T07:31:00Z"/>
                    <w:rFonts w:ascii="Calibri" w:eastAsia="Times New Roman" w:hAnsi="Calibri" w:cs="Calibri"/>
                    <w:color w:val="000000"/>
                    <w:sz w:val="20"/>
                    <w:szCs w:val="20"/>
                    <w:lang w:eastAsia="ja-JP"/>
                  </w:rPr>
                </w:rPrChange>
              </w:rPr>
            </w:pPr>
            <w:ins w:id="30840" w:author="DuyNgo" w:date="2012-08-10T07:31:00Z">
              <w:r w:rsidRPr="00303364">
                <w:rPr>
                  <w:rFonts w:eastAsia="Times New Roman" w:cstheme="minorHAnsi"/>
                  <w:color w:val="000000"/>
                  <w:sz w:val="24"/>
                  <w:szCs w:val="24"/>
                  <w:lang w:eastAsia="ja-JP"/>
                  <w:rPrChange w:id="3084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842" w:author="DuyNgo" w:date="2012-08-10T08:15:00Z">
                    <w:rPr>
                      <w:rFonts w:ascii="Calibri" w:eastAsia="Times New Roman" w:hAnsi="Calibri" w:cs="Calibri"/>
                      <w:b/>
                      <w:bCs/>
                      <w:color w:val="000000"/>
                      <w:sz w:val="28"/>
                      <w:szCs w:val="28"/>
                      <w:lang w:eastAsia="ja-JP"/>
                    </w:rPr>
                  </w:rPrChange>
                </w:rPr>
                <w:t>PlannerPortlet</w:t>
              </w:r>
              <w:proofErr w:type="spellEnd"/>
              <w:r w:rsidRPr="00303364">
                <w:rPr>
                  <w:rFonts w:eastAsia="Times New Roman" w:cstheme="minorHAnsi"/>
                  <w:color w:val="000000"/>
                  <w:sz w:val="24"/>
                  <w:szCs w:val="24"/>
                  <w:lang w:eastAsia="ja-JP"/>
                  <w:rPrChange w:id="30843" w:author="DuyNgo" w:date="2012-08-10T08:15:00Z">
                    <w:rPr>
                      <w:rFonts w:ascii="Calibri" w:eastAsia="Times New Roman" w:hAnsi="Calibri" w:cs="Calibri"/>
                      <w:b/>
                      <w:bCs/>
                      <w:color w:val="000000"/>
                      <w:sz w:val="28"/>
                      <w:szCs w:val="28"/>
                      <w:lang w:eastAsia="ja-JP"/>
                    </w:rPr>
                  </w:rPrChange>
                </w:rPr>
                <w:t>] Dialog box with unfriendly message</w:t>
              </w:r>
            </w:ins>
          </w:p>
        </w:tc>
      </w:tr>
    </w:tbl>
    <w:p w:rsidR="00E13723" w:rsidRPr="00303364" w:rsidRDefault="00E13723">
      <w:pPr>
        <w:rPr>
          <w:ins w:id="30844" w:author="DuyNgo" w:date="2012-08-10T07:29:00Z"/>
          <w:rFonts w:cstheme="minorHAnsi"/>
          <w:b/>
          <w:bCs/>
          <w:sz w:val="24"/>
          <w:szCs w:val="24"/>
          <w:rPrChange w:id="30845" w:author="DuyNgo" w:date="2012-08-10T08:15:00Z">
            <w:rPr>
              <w:ins w:id="30846" w:author="DuyNgo" w:date="2012-08-10T07:29:00Z"/>
              <w:rFonts w:asciiTheme="minorHAnsi" w:eastAsiaTheme="minorHAnsi" w:hAnsiTheme="minorHAnsi" w:cstheme="minorBidi"/>
              <w:b w:val="0"/>
              <w:bCs w:val="0"/>
              <w:color w:val="auto"/>
              <w:sz w:val="22"/>
              <w:szCs w:val="22"/>
            </w:rPr>
          </w:rPrChange>
        </w:rPr>
        <w:pPrChange w:id="30847" w:author="DuyNgo" w:date="2012-08-10T07:30:00Z">
          <w:pPr>
            <w:pStyle w:val="Heading1"/>
            <w:numPr>
              <w:numId w:val="2"/>
            </w:numPr>
            <w:tabs>
              <w:tab w:val="left" w:pos="709"/>
            </w:tabs>
            <w:ind w:left="720" w:firstLine="284"/>
            <w:jc w:val="both"/>
          </w:pPr>
        </w:pPrChange>
      </w:pPr>
    </w:p>
    <w:p w:rsidR="00FE525B" w:rsidRPr="00303364" w:rsidRDefault="00894029">
      <w:pPr>
        <w:pStyle w:val="Heading2"/>
        <w:numPr>
          <w:ilvl w:val="0"/>
          <w:numId w:val="19"/>
        </w:numPr>
        <w:ind w:left="360"/>
        <w:rPr>
          <w:ins w:id="30848" w:author="DuyNgo" w:date="2012-08-10T07:33:00Z"/>
          <w:rFonts w:asciiTheme="minorHAnsi" w:hAnsiTheme="minorHAnsi" w:cstheme="minorHAnsi"/>
          <w:sz w:val="24"/>
          <w:szCs w:val="24"/>
          <w:rPrChange w:id="30849" w:author="DuyNgo" w:date="2012-08-10T08:15:00Z">
            <w:rPr>
              <w:ins w:id="30850" w:author="DuyNgo" w:date="2012-08-10T07:33:00Z"/>
            </w:rPr>
          </w:rPrChange>
        </w:rPr>
        <w:pPrChange w:id="30851" w:author="DuyNgo" w:date="2012-08-10T07:37:00Z">
          <w:pPr>
            <w:pStyle w:val="Heading1"/>
            <w:numPr>
              <w:numId w:val="2"/>
            </w:numPr>
            <w:tabs>
              <w:tab w:val="left" w:pos="709"/>
            </w:tabs>
            <w:ind w:left="720" w:firstLine="284"/>
            <w:jc w:val="both"/>
          </w:pPr>
        </w:pPrChange>
      </w:pPr>
      <w:bookmarkStart w:id="30852" w:name="_Toc332351411"/>
      <w:ins w:id="30853" w:author="DuyNgo" w:date="2012-08-10T07:32:00Z">
        <w:r w:rsidRPr="00303364">
          <w:rPr>
            <w:rFonts w:asciiTheme="minorHAnsi" w:hAnsiTheme="minorHAnsi" w:cstheme="minorHAnsi"/>
            <w:sz w:val="24"/>
            <w:szCs w:val="24"/>
            <w:rPrChange w:id="30854" w:author="DuyNgo" w:date="2012-08-10T08:15:00Z">
              <w:rPr/>
            </w:rPrChange>
          </w:rPr>
          <w:t>Test Log</w:t>
        </w:r>
      </w:ins>
      <w:bookmarkEnd w:id="30852"/>
    </w:p>
    <w:tbl>
      <w:tblPr>
        <w:tblStyle w:val="MediumShading2-Accent1"/>
        <w:tblW w:w="9666" w:type="dxa"/>
        <w:tblInd w:w="-342" w:type="dxa"/>
        <w:tblLook w:val="04A0" w:firstRow="1" w:lastRow="0" w:firstColumn="1" w:lastColumn="0" w:noHBand="0" w:noVBand="1"/>
        <w:tblPrChange w:id="30855" w:author="DuyNgo" w:date="2012-08-10T07:33:00Z">
          <w:tblPr>
            <w:tblStyle w:val="MediumShading2-Accent1"/>
            <w:tblW w:w="9666" w:type="dxa"/>
            <w:tblLook w:val="04A0" w:firstRow="1" w:lastRow="0" w:firstColumn="1" w:lastColumn="0" w:noHBand="0" w:noVBand="1"/>
          </w:tblPr>
        </w:tblPrChange>
      </w:tblPr>
      <w:tblGrid>
        <w:gridCol w:w="2358"/>
        <w:gridCol w:w="90"/>
        <w:gridCol w:w="460"/>
        <w:gridCol w:w="288"/>
        <w:gridCol w:w="577"/>
        <w:gridCol w:w="288"/>
        <w:gridCol w:w="1190"/>
        <w:gridCol w:w="288"/>
        <w:gridCol w:w="577"/>
        <w:gridCol w:w="288"/>
        <w:gridCol w:w="3138"/>
        <w:gridCol w:w="124"/>
        <w:tblGridChange w:id="30856">
          <w:tblGrid>
            <w:gridCol w:w="1710"/>
            <w:gridCol w:w="738"/>
            <w:gridCol w:w="460"/>
            <w:gridCol w:w="865"/>
            <w:gridCol w:w="295"/>
            <w:gridCol w:w="90"/>
            <w:gridCol w:w="296"/>
            <w:gridCol w:w="288"/>
            <w:gridCol w:w="509"/>
            <w:gridCol w:w="68"/>
            <w:gridCol w:w="288"/>
            <w:gridCol w:w="509"/>
            <w:gridCol w:w="681"/>
            <w:gridCol w:w="288"/>
            <w:gridCol w:w="577"/>
            <w:gridCol w:w="288"/>
            <w:gridCol w:w="1592"/>
            <w:gridCol w:w="1546"/>
            <w:gridCol w:w="288"/>
          </w:tblGrid>
        </w:tblGridChange>
      </w:tblGrid>
      <w:tr w:rsidR="00FE525B" w:rsidRPr="00303364" w:rsidTr="00FE525B">
        <w:trPr>
          <w:cnfStyle w:val="100000000000" w:firstRow="1" w:lastRow="0" w:firstColumn="0" w:lastColumn="0" w:oddVBand="0" w:evenVBand="0" w:oddHBand="0" w:evenHBand="0" w:firstRowFirstColumn="0" w:firstRowLastColumn="0" w:lastRowFirstColumn="0" w:lastRowLastColumn="0"/>
          <w:trHeight w:val="399"/>
          <w:ins w:id="30857" w:author="DuyNgo" w:date="2012-08-10T07:33:00Z"/>
          <w:trPrChange w:id="30858" w:author="DuyNgo" w:date="2012-08-10T07:33:00Z">
            <w:trPr>
              <w:gridBefore w:val="1"/>
              <w:trHeight w:val="399"/>
            </w:trPr>
          </w:trPrChange>
        </w:trPr>
        <w:tc>
          <w:tcPr>
            <w:cnfStyle w:val="001000000100" w:firstRow="0" w:lastRow="0" w:firstColumn="1" w:lastColumn="0" w:oddVBand="0" w:evenVBand="0" w:oddHBand="0" w:evenHBand="0" w:firstRowFirstColumn="1" w:firstRowLastColumn="0" w:lastRowFirstColumn="0" w:lastRowLastColumn="0"/>
            <w:tcW w:w="2358" w:type="dxa"/>
            <w:noWrap/>
            <w:hideMark/>
            <w:tcPrChange w:id="30859" w:author="DuyNgo" w:date="2012-08-10T07:33:00Z">
              <w:tcPr>
                <w:tcW w:w="2358" w:type="dxa"/>
                <w:gridSpan w:val="4"/>
                <w:noWrap/>
                <w:hideMark/>
              </w:tcPr>
            </w:tcPrChange>
          </w:tcPr>
          <w:p w:rsidR="00FE525B" w:rsidRPr="00303364" w:rsidRDefault="00FE525B" w:rsidP="00227BA2">
            <w:pPr>
              <w:spacing w:after="200" w:line="360" w:lineRule="auto"/>
              <w:jc w:val="center"/>
              <w:cnfStyle w:val="101000000100" w:firstRow="1" w:lastRow="0" w:firstColumn="1" w:lastColumn="0" w:oddVBand="0" w:evenVBand="0" w:oddHBand="0" w:evenHBand="0" w:firstRowFirstColumn="1" w:firstRowLastColumn="0" w:lastRowFirstColumn="0" w:lastRowLastColumn="0"/>
              <w:rPr>
                <w:ins w:id="30860" w:author="DuyNgo" w:date="2012-08-10T07:33:00Z"/>
                <w:rFonts w:eastAsia="MS PGothic" w:cstheme="minorHAnsi"/>
                <w:b w:val="0"/>
                <w:bCs w:val="0"/>
                <w:color w:val="FFFFFF"/>
                <w:sz w:val="24"/>
                <w:szCs w:val="24"/>
                <w:lang w:eastAsia="ja-JP"/>
                <w:rPrChange w:id="30861" w:author="DuyNgo" w:date="2012-08-10T08:15:00Z">
                  <w:rPr>
                    <w:ins w:id="30862" w:author="DuyNgo" w:date="2012-08-10T07:33:00Z"/>
                    <w:rFonts w:ascii="Tahoma" w:eastAsia="MS PGothic" w:hAnsi="Tahoma" w:cs="Tahoma"/>
                    <w:b w:val="0"/>
                    <w:bCs w:val="0"/>
                    <w:color w:val="FFFFFF"/>
                    <w:sz w:val="20"/>
                    <w:szCs w:val="20"/>
                    <w:lang w:eastAsia="ja-JP"/>
                  </w:rPr>
                </w:rPrChange>
              </w:rPr>
            </w:pPr>
            <w:ins w:id="30863" w:author="DuyNgo" w:date="2012-08-10T07:33:00Z">
              <w:r w:rsidRPr="00303364">
                <w:rPr>
                  <w:rFonts w:eastAsia="MS PGothic" w:cstheme="minorHAnsi"/>
                  <w:color w:val="FFFFFF"/>
                  <w:sz w:val="24"/>
                  <w:szCs w:val="24"/>
                  <w:lang w:eastAsia="ja-JP"/>
                  <w:rPrChange w:id="30864" w:author="DuyNgo" w:date="2012-08-10T08:15:00Z">
                    <w:rPr>
                      <w:rFonts w:ascii="Tahoma" w:eastAsia="MS PGothic" w:hAnsi="Tahoma" w:cs="Tahoma"/>
                      <w:color w:val="FFFFFF"/>
                      <w:sz w:val="20"/>
                      <w:szCs w:val="20"/>
                      <w:lang w:eastAsia="ja-JP"/>
                    </w:rPr>
                  </w:rPrChange>
                </w:rPr>
                <w:t>Module code</w:t>
              </w:r>
            </w:ins>
          </w:p>
        </w:tc>
        <w:tc>
          <w:tcPr>
            <w:tcW w:w="674" w:type="dxa"/>
            <w:gridSpan w:val="3"/>
            <w:hideMark/>
            <w:tcPrChange w:id="30865" w:author="DuyNgo" w:date="2012-08-10T07:33:00Z">
              <w:tcPr>
                <w:tcW w:w="674" w:type="dxa"/>
                <w:gridSpan w:val="3"/>
                <w:hideMark/>
              </w:tcPr>
            </w:tcPrChange>
          </w:tcPr>
          <w:p w:rsidR="00FE525B" w:rsidRPr="00303364"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0866" w:author="DuyNgo" w:date="2012-08-10T07:33:00Z"/>
                <w:rFonts w:eastAsia="MS PGothic" w:cstheme="minorHAnsi"/>
                <w:b w:val="0"/>
                <w:bCs w:val="0"/>
                <w:color w:val="FFFFFF"/>
                <w:sz w:val="24"/>
                <w:szCs w:val="24"/>
                <w:lang w:eastAsia="ja-JP"/>
                <w:rPrChange w:id="30867" w:author="DuyNgo" w:date="2012-08-10T08:15:00Z">
                  <w:rPr>
                    <w:ins w:id="30868" w:author="DuyNgo" w:date="2012-08-10T07:33:00Z"/>
                    <w:rFonts w:ascii="Tahoma" w:eastAsia="MS PGothic" w:hAnsi="Tahoma" w:cs="Tahoma"/>
                    <w:b w:val="0"/>
                    <w:bCs w:val="0"/>
                    <w:color w:val="FFFFFF"/>
                    <w:sz w:val="20"/>
                    <w:szCs w:val="20"/>
                    <w:lang w:eastAsia="ja-JP"/>
                  </w:rPr>
                </w:rPrChange>
              </w:rPr>
            </w:pPr>
            <w:ins w:id="30869" w:author="DuyNgo" w:date="2012-08-10T07:33:00Z">
              <w:r w:rsidRPr="00303364">
                <w:rPr>
                  <w:rFonts w:eastAsia="MS PGothic" w:cstheme="minorHAnsi"/>
                  <w:color w:val="FFFFFF"/>
                  <w:sz w:val="24"/>
                  <w:szCs w:val="24"/>
                  <w:lang w:eastAsia="ja-JP"/>
                  <w:rPrChange w:id="30870" w:author="DuyNgo" w:date="2012-08-10T08:15:00Z">
                    <w:rPr>
                      <w:rFonts w:ascii="Tahoma" w:eastAsia="MS PGothic" w:hAnsi="Tahoma" w:cs="Tahoma"/>
                      <w:color w:val="FFFFFF"/>
                      <w:sz w:val="20"/>
                      <w:szCs w:val="20"/>
                      <w:lang w:eastAsia="ja-JP"/>
                    </w:rPr>
                  </w:rPrChange>
                </w:rPr>
                <w:t>Pass</w:t>
              </w:r>
            </w:ins>
          </w:p>
        </w:tc>
        <w:tc>
          <w:tcPr>
            <w:tcW w:w="865" w:type="dxa"/>
            <w:gridSpan w:val="2"/>
            <w:noWrap/>
            <w:hideMark/>
            <w:tcPrChange w:id="30871" w:author="DuyNgo" w:date="2012-08-10T07:33:00Z">
              <w:tcPr>
                <w:tcW w:w="865" w:type="dxa"/>
                <w:gridSpan w:val="3"/>
                <w:noWrap/>
                <w:hideMark/>
              </w:tcPr>
            </w:tcPrChange>
          </w:tcPr>
          <w:p w:rsidR="00FE525B" w:rsidRPr="00303364"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0872" w:author="DuyNgo" w:date="2012-08-10T07:33:00Z"/>
                <w:rFonts w:eastAsia="MS PGothic" w:cstheme="minorHAnsi"/>
                <w:b w:val="0"/>
                <w:bCs w:val="0"/>
                <w:color w:val="FFFFFF"/>
                <w:sz w:val="24"/>
                <w:szCs w:val="24"/>
                <w:lang w:eastAsia="ja-JP"/>
                <w:rPrChange w:id="30873" w:author="DuyNgo" w:date="2012-08-10T08:15:00Z">
                  <w:rPr>
                    <w:ins w:id="30874" w:author="DuyNgo" w:date="2012-08-10T07:33:00Z"/>
                    <w:rFonts w:ascii="Tahoma" w:eastAsia="MS PGothic" w:hAnsi="Tahoma" w:cs="Tahoma"/>
                    <w:b w:val="0"/>
                    <w:bCs w:val="0"/>
                    <w:color w:val="FFFFFF"/>
                    <w:sz w:val="20"/>
                    <w:szCs w:val="20"/>
                    <w:lang w:eastAsia="ja-JP"/>
                  </w:rPr>
                </w:rPrChange>
              </w:rPr>
            </w:pPr>
            <w:ins w:id="30875" w:author="DuyNgo" w:date="2012-08-10T07:33:00Z">
              <w:r w:rsidRPr="00303364">
                <w:rPr>
                  <w:rFonts w:eastAsia="MS PGothic" w:cstheme="minorHAnsi"/>
                  <w:color w:val="FFFFFF"/>
                  <w:sz w:val="24"/>
                  <w:szCs w:val="24"/>
                  <w:lang w:eastAsia="ja-JP"/>
                  <w:rPrChange w:id="30876" w:author="DuyNgo" w:date="2012-08-10T08:15:00Z">
                    <w:rPr>
                      <w:rFonts w:ascii="Tahoma" w:eastAsia="MS PGothic" w:hAnsi="Tahoma" w:cs="Tahoma"/>
                      <w:color w:val="FFFFFF"/>
                      <w:sz w:val="20"/>
                      <w:szCs w:val="20"/>
                      <w:lang w:eastAsia="ja-JP"/>
                    </w:rPr>
                  </w:rPrChange>
                </w:rPr>
                <w:t>Fail</w:t>
              </w:r>
            </w:ins>
          </w:p>
        </w:tc>
        <w:tc>
          <w:tcPr>
            <w:tcW w:w="1478" w:type="dxa"/>
            <w:gridSpan w:val="2"/>
            <w:noWrap/>
            <w:hideMark/>
            <w:tcPrChange w:id="30877" w:author="DuyNgo" w:date="2012-08-10T07:33:00Z">
              <w:tcPr>
                <w:tcW w:w="1478" w:type="dxa"/>
                <w:gridSpan w:val="3"/>
                <w:noWrap/>
                <w:hideMark/>
              </w:tcPr>
            </w:tcPrChange>
          </w:tcPr>
          <w:p w:rsidR="00FE525B" w:rsidRPr="00303364"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0878" w:author="DuyNgo" w:date="2012-08-10T07:33:00Z"/>
                <w:rFonts w:eastAsia="MS PGothic" w:cstheme="minorHAnsi"/>
                <w:b w:val="0"/>
                <w:bCs w:val="0"/>
                <w:color w:val="FFFFFF"/>
                <w:sz w:val="24"/>
                <w:szCs w:val="24"/>
                <w:lang w:eastAsia="ja-JP"/>
                <w:rPrChange w:id="30879" w:author="DuyNgo" w:date="2012-08-10T08:15:00Z">
                  <w:rPr>
                    <w:ins w:id="30880" w:author="DuyNgo" w:date="2012-08-10T07:33:00Z"/>
                    <w:rFonts w:ascii="Tahoma" w:eastAsia="MS PGothic" w:hAnsi="Tahoma" w:cs="Tahoma"/>
                    <w:b w:val="0"/>
                    <w:bCs w:val="0"/>
                    <w:color w:val="FFFFFF"/>
                    <w:sz w:val="20"/>
                    <w:szCs w:val="20"/>
                    <w:lang w:eastAsia="ja-JP"/>
                  </w:rPr>
                </w:rPrChange>
              </w:rPr>
            </w:pPr>
            <w:ins w:id="30881" w:author="DuyNgo" w:date="2012-08-10T07:33:00Z">
              <w:r w:rsidRPr="00303364">
                <w:rPr>
                  <w:rFonts w:eastAsia="MS PGothic" w:cstheme="minorHAnsi"/>
                  <w:color w:val="FFFFFF"/>
                  <w:sz w:val="24"/>
                  <w:szCs w:val="24"/>
                  <w:lang w:eastAsia="ja-JP"/>
                  <w:rPrChange w:id="30882" w:author="DuyNgo" w:date="2012-08-10T08:15:00Z">
                    <w:rPr>
                      <w:rFonts w:ascii="Tahoma" w:eastAsia="MS PGothic" w:hAnsi="Tahoma" w:cs="Tahoma"/>
                      <w:color w:val="FFFFFF"/>
                      <w:sz w:val="20"/>
                      <w:szCs w:val="20"/>
                      <w:lang w:eastAsia="ja-JP"/>
                    </w:rPr>
                  </w:rPrChange>
                </w:rPr>
                <w:t>Untested</w:t>
              </w:r>
            </w:ins>
          </w:p>
        </w:tc>
        <w:tc>
          <w:tcPr>
            <w:tcW w:w="865" w:type="dxa"/>
            <w:gridSpan w:val="2"/>
            <w:noWrap/>
            <w:hideMark/>
            <w:tcPrChange w:id="30883" w:author="DuyNgo" w:date="2012-08-10T07:33:00Z">
              <w:tcPr>
                <w:tcW w:w="865" w:type="dxa"/>
                <w:gridSpan w:val="2"/>
                <w:noWrap/>
                <w:hideMark/>
              </w:tcPr>
            </w:tcPrChange>
          </w:tcPr>
          <w:p w:rsidR="00FE525B" w:rsidRPr="00303364"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0884" w:author="DuyNgo" w:date="2012-08-10T07:33:00Z"/>
                <w:rFonts w:eastAsia="MS PGothic" w:cstheme="minorHAnsi"/>
                <w:b w:val="0"/>
                <w:bCs w:val="0"/>
                <w:color w:val="FFFFFF"/>
                <w:sz w:val="24"/>
                <w:szCs w:val="24"/>
                <w:lang w:eastAsia="ja-JP"/>
                <w:rPrChange w:id="30885" w:author="DuyNgo" w:date="2012-08-10T08:15:00Z">
                  <w:rPr>
                    <w:ins w:id="30886" w:author="DuyNgo" w:date="2012-08-10T07:33:00Z"/>
                    <w:rFonts w:ascii="Tahoma" w:eastAsia="MS PGothic" w:hAnsi="Tahoma" w:cs="Tahoma"/>
                    <w:b w:val="0"/>
                    <w:bCs w:val="0"/>
                    <w:color w:val="FFFFFF"/>
                    <w:sz w:val="20"/>
                    <w:szCs w:val="20"/>
                    <w:lang w:eastAsia="ja-JP"/>
                  </w:rPr>
                </w:rPrChange>
              </w:rPr>
            </w:pPr>
            <w:ins w:id="30887" w:author="DuyNgo" w:date="2012-08-10T07:33:00Z">
              <w:r w:rsidRPr="00303364">
                <w:rPr>
                  <w:rFonts w:eastAsia="MS PGothic" w:cstheme="minorHAnsi"/>
                  <w:color w:val="FFFFFF"/>
                  <w:sz w:val="24"/>
                  <w:szCs w:val="24"/>
                  <w:lang w:eastAsia="ja-JP"/>
                  <w:rPrChange w:id="30888" w:author="DuyNgo" w:date="2012-08-10T08:15:00Z">
                    <w:rPr>
                      <w:rFonts w:ascii="Tahoma" w:eastAsia="MS PGothic" w:hAnsi="Tahoma" w:cs="Tahoma"/>
                      <w:color w:val="FFFFFF"/>
                      <w:sz w:val="20"/>
                      <w:szCs w:val="20"/>
                      <w:lang w:eastAsia="ja-JP"/>
                    </w:rPr>
                  </w:rPrChange>
                </w:rPr>
                <w:t>N/A</w:t>
              </w:r>
            </w:ins>
          </w:p>
        </w:tc>
        <w:tc>
          <w:tcPr>
            <w:tcW w:w="3426" w:type="dxa"/>
            <w:gridSpan w:val="2"/>
            <w:hideMark/>
            <w:tcPrChange w:id="30889" w:author="DuyNgo" w:date="2012-08-10T07:33:00Z">
              <w:tcPr>
                <w:tcW w:w="3426" w:type="dxa"/>
                <w:gridSpan w:val="3"/>
                <w:hideMark/>
              </w:tcPr>
            </w:tcPrChange>
          </w:tcPr>
          <w:p w:rsidR="00FE525B" w:rsidRPr="00303364"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0890" w:author="DuyNgo" w:date="2012-08-10T07:33:00Z"/>
                <w:rFonts w:eastAsia="MS PGothic" w:cstheme="minorHAnsi"/>
                <w:b w:val="0"/>
                <w:bCs w:val="0"/>
                <w:color w:val="FFFFFF"/>
                <w:sz w:val="24"/>
                <w:szCs w:val="24"/>
                <w:lang w:eastAsia="ja-JP"/>
                <w:rPrChange w:id="30891" w:author="DuyNgo" w:date="2012-08-10T08:15:00Z">
                  <w:rPr>
                    <w:ins w:id="30892" w:author="DuyNgo" w:date="2012-08-10T07:33:00Z"/>
                    <w:rFonts w:ascii="Tahoma" w:eastAsia="MS PGothic" w:hAnsi="Tahoma" w:cs="Tahoma"/>
                    <w:b w:val="0"/>
                    <w:bCs w:val="0"/>
                    <w:color w:val="FFFFFF"/>
                    <w:sz w:val="20"/>
                    <w:szCs w:val="20"/>
                    <w:lang w:eastAsia="ja-JP"/>
                  </w:rPr>
                </w:rPrChange>
              </w:rPr>
            </w:pPr>
            <w:ins w:id="30893" w:author="DuyNgo" w:date="2012-08-10T07:33:00Z">
              <w:r w:rsidRPr="00303364">
                <w:rPr>
                  <w:rFonts w:eastAsia="MS PGothic" w:cstheme="minorHAnsi"/>
                  <w:color w:val="FFFFFF"/>
                  <w:sz w:val="24"/>
                  <w:szCs w:val="24"/>
                  <w:lang w:eastAsia="ja-JP"/>
                  <w:rPrChange w:id="30894" w:author="DuyNgo" w:date="2012-08-10T08:15:00Z">
                    <w:rPr>
                      <w:rFonts w:ascii="Tahoma" w:eastAsia="MS PGothic" w:hAnsi="Tahoma" w:cs="Tahoma"/>
                      <w:color w:val="FFFFFF"/>
                      <w:sz w:val="20"/>
                      <w:szCs w:val="20"/>
                      <w:lang w:eastAsia="ja-JP"/>
                    </w:rPr>
                  </w:rPrChange>
                </w:rPr>
                <w:t>Number of  test cases</w:t>
              </w:r>
            </w:ins>
          </w:p>
        </w:tc>
      </w:tr>
      <w:tr w:rsidR="00FE525B" w:rsidRPr="00303364"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0895" w:author="DuyNgo" w:date="2012-08-10T07:33:00Z"/>
          <w:trPrChange w:id="30896" w:author="DuyNgo" w:date="2012-08-10T07:33:00Z">
            <w:trPr>
              <w:gridBefore w:val="1"/>
              <w:gridAfter w:val="1"/>
              <w:wAfter w:w="288" w:type="dxa"/>
              <w:trHeight w:val="399"/>
            </w:trPr>
          </w:trPrChange>
        </w:trPr>
        <w:tc>
          <w:tcPr>
            <w:cnfStyle w:val="001000000000" w:firstRow="0" w:lastRow="0" w:firstColumn="1" w:lastColumn="0" w:oddVBand="0" w:evenVBand="0" w:oddHBand="0" w:evenHBand="0" w:firstRowFirstColumn="0" w:firstRowLastColumn="0" w:lastRowFirstColumn="0" w:lastRowLastColumn="0"/>
            <w:tcW w:w="2448" w:type="dxa"/>
            <w:gridSpan w:val="2"/>
            <w:noWrap/>
            <w:hideMark/>
            <w:tcPrChange w:id="30897" w:author="DuyNgo" w:date="2012-08-10T07:33:00Z">
              <w:tcPr>
                <w:tcW w:w="2448" w:type="dxa"/>
                <w:gridSpan w:val="5"/>
                <w:noWrap/>
                <w:hideMark/>
              </w:tcPr>
            </w:tcPrChange>
          </w:tcPr>
          <w:p w:rsidR="00FE525B" w:rsidRPr="00303364" w:rsidRDefault="00FE525B"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30898" w:author="DuyNgo" w:date="2012-08-10T07:33:00Z"/>
                <w:rFonts w:eastAsia="MS PGothic" w:cstheme="minorHAnsi"/>
                <w:sz w:val="24"/>
                <w:szCs w:val="24"/>
                <w:lang w:eastAsia="ja-JP"/>
                <w:rPrChange w:id="30899" w:author="DuyNgo" w:date="2012-08-10T08:15:00Z">
                  <w:rPr>
                    <w:ins w:id="30900" w:author="DuyNgo" w:date="2012-08-10T07:33:00Z"/>
                    <w:rFonts w:ascii="Tahoma" w:eastAsia="MS PGothic" w:hAnsi="Tahoma" w:cs="Tahoma"/>
                    <w:b w:val="0"/>
                    <w:bCs w:val="0"/>
                    <w:color w:val="auto"/>
                    <w:sz w:val="20"/>
                    <w:szCs w:val="20"/>
                    <w:lang w:eastAsia="ja-JP"/>
                  </w:rPr>
                </w:rPrChange>
              </w:rPr>
            </w:pPr>
            <w:ins w:id="30901" w:author="DuyNgo" w:date="2012-08-10T07:33:00Z">
              <w:r w:rsidRPr="00303364">
                <w:rPr>
                  <w:rFonts w:eastAsia="MS PGothic" w:cstheme="minorHAnsi"/>
                  <w:color w:val="auto"/>
                  <w:sz w:val="24"/>
                  <w:szCs w:val="24"/>
                  <w:lang w:eastAsia="ja-JP"/>
                  <w:rPrChange w:id="30902" w:author="DuyNgo" w:date="2012-08-10T08:15:00Z">
                    <w:rPr>
                      <w:rFonts w:ascii="Tahoma" w:eastAsia="MS PGothic" w:hAnsi="Tahoma" w:cs="Tahoma"/>
                      <w:color w:val="365F91" w:themeColor="accent1" w:themeShade="BF"/>
                      <w:sz w:val="20"/>
                      <w:szCs w:val="20"/>
                      <w:lang w:eastAsia="ja-JP"/>
                    </w:rPr>
                  </w:rPrChange>
                </w:rPr>
                <w:t>Total</w:t>
              </w:r>
            </w:ins>
          </w:p>
        </w:tc>
        <w:tc>
          <w:tcPr>
            <w:tcW w:w="296" w:type="dxa"/>
            <w:noWrap/>
            <w:tcPrChange w:id="30903" w:author="DuyNgo" w:date="2012-08-10T07:33:00Z">
              <w:tcPr>
                <w:tcW w:w="296" w:type="dxa"/>
                <w:noWrap/>
              </w:tcPr>
            </w:tcPrChange>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0904" w:author="DuyNgo" w:date="2012-08-10T07:33:00Z"/>
                <w:rFonts w:eastAsia="MS PGothic" w:cstheme="minorHAnsi"/>
                <w:sz w:val="24"/>
                <w:szCs w:val="24"/>
                <w:lang w:eastAsia="ja-JP"/>
                <w:rPrChange w:id="30905" w:author="DuyNgo" w:date="2012-08-10T08:15:00Z">
                  <w:rPr>
                    <w:ins w:id="30906" w:author="DuyNgo" w:date="2012-08-10T07:33:00Z"/>
                    <w:rFonts w:ascii="Tahoma" w:eastAsia="MS PGothic" w:hAnsi="Tahoma" w:cs="Tahoma"/>
                    <w:sz w:val="20"/>
                    <w:szCs w:val="20"/>
                    <w:lang w:eastAsia="ja-JP"/>
                  </w:rPr>
                </w:rPrChange>
              </w:rPr>
            </w:pPr>
          </w:p>
        </w:tc>
        <w:tc>
          <w:tcPr>
            <w:tcW w:w="865" w:type="dxa"/>
            <w:gridSpan w:val="2"/>
            <w:noWrap/>
            <w:tcPrChange w:id="30907" w:author="DuyNgo" w:date="2012-08-10T07:33:00Z">
              <w:tcPr>
                <w:tcW w:w="865" w:type="dxa"/>
                <w:gridSpan w:val="3"/>
                <w:noWrap/>
              </w:tcPr>
            </w:tcPrChange>
          </w:tcPr>
          <w:p w:rsidR="00FE525B" w:rsidRPr="00E21D83"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0908" w:author="DuyNgo" w:date="2012-08-10T07:33:00Z"/>
                <w:rFonts w:eastAsia="MS PGothic" w:cstheme="minorHAnsi"/>
                <w:sz w:val="24"/>
                <w:szCs w:val="24"/>
                <w:lang w:eastAsia="ja-JP"/>
                <w:rPrChange w:id="30909" w:author="DuyNgo" w:date="2012-08-10T08:16:00Z">
                  <w:rPr>
                    <w:ins w:id="30910" w:author="DuyNgo" w:date="2012-08-10T07:33:00Z"/>
                    <w:rFonts w:ascii="Tahoma" w:eastAsia="MS PGothic" w:hAnsi="Tahoma" w:cs="Tahoma"/>
                    <w:sz w:val="20"/>
                    <w:szCs w:val="20"/>
                    <w:lang w:eastAsia="ja-JP"/>
                  </w:rPr>
                </w:rPrChange>
              </w:rPr>
            </w:pPr>
          </w:p>
        </w:tc>
        <w:tc>
          <w:tcPr>
            <w:tcW w:w="1478" w:type="dxa"/>
            <w:gridSpan w:val="2"/>
            <w:noWrap/>
            <w:tcPrChange w:id="30911" w:author="DuyNgo" w:date="2012-08-10T07:33:00Z">
              <w:tcPr>
                <w:tcW w:w="1478" w:type="dxa"/>
                <w:gridSpan w:val="3"/>
                <w:noWrap/>
              </w:tcPr>
            </w:tcPrChange>
          </w:tcPr>
          <w:p w:rsidR="00FE525B" w:rsidRPr="00E21D83"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0912" w:author="DuyNgo" w:date="2012-08-10T07:33:00Z"/>
                <w:rFonts w:eastAsia="MS PGothic" w:cstheme="minorHAnsi"/>
                <w:sz w:val="24"/>
                <w:szCs w:val="24"/>
                <w:lang w:eastAsia="ja-JP"/>
                <w:rPrChange w:id="30913" w:author="DuyNgo" w:date="2012-08-10T08:16:00Z">
                  <w:rPr>
                    <w:ins w:id="30914" w:author="DuyNgo" w:date="2012-08-10T07:33:00Z"/>
                    <w:rFonts w:ascii="Tahoma" w:eastAsia="MS PGothic" w:hAnsi="Tahoma" w:cs="Tahoma"/>
                    <w:sz w:val="20"/>
                    <w:szCs w:val="20"/>
                    <w:lang w:eastAsia="ja-JP"/>
                  </w:rPr>
                </w:rPrChange>
              </w:rPr>
            </w:pPr>
          </w:p>
        </w:tc>
        <w:tc>
          <w:tcPr>
            <w:tcW w:w="865" w:type="dxa"/>
            <w:gridSpan w:val="2"/>
            <w:noWrap/>
            <w:tcPrChange w:id="30915" w:author="DuyNgo" w:date="2012-08-10T07:33:00Z">
              <w:tcPr>
                <w:tcW w:w="865" w:type="dxa"/>
                <w:gridSpan w:val="2"/>
                <w:noWrap/>
              </w:tcPr>
            </w:tcPrChange>
          </w:tcPr>
          <w:p w:rsidR="00FE525B" w:rsidRPr="00E21D83"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0916" w:author="DuyNgo" w:date="2012-08-10T07:33:00Z"/>
                <w:rFonts w:eastAsia="MS PGothic" w:cstheme="minorHAnsi"/>
                <w:sz w:val="24"/>
                <w:szCs w:val="24"/>
                <w:lang w:eastAsia="ja-JP"/>
                <w:rPrChange w:id="30917" w:author="DuyNgo" w:date="2012-08-10T08:16:00Z">
                  <w:rPr>
                    <w:ins w:id="30918" w:author="DuyNgo" w:date="2012-08-10T07:33:00Z"/>
                    <w:rFonts w:ascii="Tahoma" w:eastAsia="MS PGothic" w:hAnsi="Tahoma" w:cs="Tahoma"/>
                    <w:sz w:val="20"/>
                    <w:szCs w:val="20"/>
                    <w:lang w:eastAsia="ja-JP"/>
                  </w:rPr>
                </w:rPrChange>
              </w:rPr>
            </w:pPr>
          </w:p>
        </w:tc>
        <w:tc>
          <w:tcPr>
            <w:tcW w:w="3426" w:type="dxa"/>
            <w:gridSpan w:val="2"/>
            <w:noWrap/>
            <w:tcPrChange w:id="30919" w:author="DuyNgo" w:date="2012-08-10T07:33:00Z">
              <w:tcPr>
                <w:tcW w:w="3426" w:type="dxa"/>
                <w:gridSpan w:val="3"/>
                <w:noWrap/>
              </w:tcPr>
            </w:tcPrChange>
          </w:tcPr>
          <w:p w:rsidR="00FE525B" w:rsidRPr="00E21D83" w:rsidRDefault="00011F54"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0920" w:author="DuyNgo" w:date="2012-08-10T07:33:00Z"/>
                <w:rFonts w:eastAsia="MS PGothic" w:cstheme="minorHAnsi"/>
                <w:sz w:val="24"/>
                <w:szCs w:val="24"/>
                <w:lang w:eastAsia="ja-JP"/>
                <w:rPrChange w:id="30921" w:author="DuyNgo" w:date="2012-08-10T08:16:00Z">
                  <w:rPr>
                    <w:ins w:id="30922" w:author="DuyNgo" w:date="2012-08-10T07:33:00Z"/>
                    <w:rFonts w:ascii="Tahoma" w:eastAsia="MS PGothic" w:hAnsi="Tahoma" w:cs="Tahoma"/>
                    <w:color w:val="000000"/>
                    <w:sz w:val="20"/>
                    <w:szCs w:val="20"/>
                    <w:lang w:eastAsia="ja-JP"/>
                  </w:rPr>
                </w:rPrChange>
              </w:rPr>
            </w:pPr>
            <w:ins w:id="30923" w:author="DuyNgo" w:date="2012-08-10T07:35:00Z">
              <w:r w:rsidRPr="00E21D83">
                <w:rPr>
                  <w:rFonts w:eastAsia="MS PGothic" w:cstheme="minorHAnsi"/>
                  <w:sz w:val="24"/>
                  <w:szCs w:val="24"/>
                  <w:lang w:eastAsia="ja-JP"/>
                  <w:rPrChange w:id="30924" w:author="DuyNgo" w:date="2012-08-10T08:16:00Z">
                    <w:rPr>
                      <w:rFonts w:ascii="Tahoma" w:eastAsia="MS PGothic" w:hAnsi="Tahoma" w:cs="Tahoma"/>
                      <w:b/>
                      <w:bCs/>
                      <w:color w:val="365F91" w:themeColor="accent1" w:themeShade="BF"/>
                      <w:sz w:val="20"/>
                      <w:szCs w:val="20"/>
                      <w:lang w:eastAsia="ja-JP"/>
                    </w:rPr>
                  </w:rPrChange>
                </w:rPr>
                <w:t>76</w:t>
              </w:r>
            </w:ins>
          </w:p>
        </w:tc>
      </w:tr>
      <w:tr w:rsidR="00FE525B" w:rsidRPr="00303364" w:rsidTr="00FE525B">
        <w:trPr>
          <w:gridAfter w:val="1"/>
          <w:wAfter w:w="288" w:type="dxa"/>
          <w:trHeight w:val="399"/>
          <w:ins w:id="30925" w:author="DuyNgo" w:date="2012-08-10T07:33:00Z"/>
          <w:trPrChange w:id="30926" w:author="DuyNgo" w:date="2012-08-10T07:33:00Z">
            <w:trPr>
              <w:gridBefore w:val="1"/>
              <w:gridAfter w:val="1"/>
              <w:wAfter w:w="288" w:type="dxa"/>
              <w:trHeight w:val="399"/>
            </w:trPr>
          </w:trPrChange>
        </w:trPr>
        <w:tc>
          <w:tcPr>
            <w:cnfStyle w:val="001000000000" w:firstRow="0" w:lastRow="0" w:firstColumn="1" w:lastColumn="0" w:oddVBand="0" w:evenVBand="0" w:oddHBand="0" w:evenHBand="0" w:firstRowFirstColumn="0" w:firstRowLastColumn="0" w:lastRowFirstColumn="0" w:lastRowLastColumn="0"/>
            <w:tcW w:w="2448" w:type="dxa"/>
            <w:gridSpan w:val="2"/>
            <w:noWrap/>
            <w:hideMark/>
            <w:tcPrChange w:id="30927" w:author="DuyNgo" w:date="2012-08-10T07:33:00Z">
              <w:tcPr>
                <w:tcW w:w="2448" w:type="dxa"/>
                <w:gridSpan w:val="5"/>
                <w:noWrap/>
                <w:hideMark/>
              </w:tcPr>
            </w:tcPrChange>
          </w:tcPr>
          <w:p w:rsidR="00FE525B" w:rsidRPr="00303364" w:rsidRDefault="00FE525B" w:rsidP="00227BA2">
            <w:pPr>
              <w:spacing w:after="200" w:line="276" w:lineRule="auto"/>
              <w:rPr>
                <w:ins w:id="30928" w:author="DuyNgo" w:date="2012-08-10T07:33:00Z"/>
                <w:rFonts w:eastAsia="MS PGothic" w:cstheme="minorHAnsi"/>
                <w:sz w:val="24"/>
                <w:szCs w:val="24"/>
                <w:lang w:eastAsia="ja-JP"/>
                <w:rPrChange w:id="30929" w:author="DuyNgo" w:date="2012-08-10T08:15:00Z">
                  <w:rPr>
                    <w:ins w:id="30930" w:author="DuyNgo" w:date="2012-08-10T07:33:00Z"/>
                    <w:rFonts w:ascii="Tahoma" w:eastAsia="MS PGothic" w:hAnsi="Tahoma" w:cs="Tahoma"/>
                    <w:b w:val="0"/>
                    <w:bCs w:val="0"/>
                    <w:color w:val="auto"/>
                    <w:sz w:val="20"/>
                    <w:szCs w:val="20"/>
                    <w:lang w:eastAsia="ja-JP"/>
                  </w:rPr>
                </w:rPrChange>
              </w:rPr>
            </w:pPr>
            <w:ins w:id="30931" w:author="DuyNgo" w:date="2012-08-10T07:33:00Z">
              <w:r w:rsidRPr="00303364">
                <w:rPr>
                  <w:rFonts w:eastAsia="MS PGothic" w:cstheme="minorHAnsi"/>
                  <w:color w:val="auto"/>
                  <w:sz w:val="24"/>
                  <w:szCs w:val="24"/>
                  <w:lang w:eastAsia="ja-JP"/>
                  <w:rPrChange w:id="30932" w:author="DuyNgo" w:date="2012-08-10T08:15:00Z">
                    <w:rPr>
                      <w:rFonts w:ascii="Calibri" w:eastAsia="MS PGothic" w:hAnsi="Calibri" w:cs="Calibri"/>
                      <w:color w:val="365F91" w:themeColor="accent1" w:themeShade="BF"/>
                      <w:sz w:val="24"/>
                      <w:szCs w:val="24"/>
                      <w:lang w:eastAsia="ja-JP"/>
                    </w:rPr>
                  </w:rPrChange>
                </w:rPr>
                <w:t>Project Eye</w:t>
              </w:r>
            </w:ins>
          </w:p>
        </w:tc>
        <w:tc>
          <w:tcPr>
            <w:tcW w:w="296" w:type="dxa"/>
            <w:noWrap/>
            <w:tcPrChange w:id="30933" w:author="DuyNgo" w:date="2012-08-10T07:33:00Z">
              <w:tcPr>
                <w:tcW w:w="296" w:type="dxa"/>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0934" w:author="DuyNgo" w:date="2012-08-10T07:33:00Z"/>
                <w:rFonts w:eastAsia="MS PGothic" w:cstheme="minorHAnsi"/>
                <w:sz w:val="24"/>
                <w:szCs w:val="24"/>
                <w:lang w:eastAsia="ja-JP"/>
                <w:rPrChange w:id="30935" w:author="DuyNgo" w:date="2012-08-10T08:15:00Z">
                  <w:rPr>
                    <w:ins w:id="30936" w:author="DuyNgo" w:date="2012-08-10T07:33:00Z"/>
                    <w:rFonts w:ascii="Tahoma" w:eastAsia="MS PGothic" w:hAnsi="Tahoma" w:cs="Tahoma"/>
                    <w:sz w:val="20"/>
                    <w:szCs w:val="20"/>
                    <w:lang w:eastAsia="ja-JP"/>
                  </w:rPr>
                </w:rPrChange>
              </w:rPr>
            </w:pPr>
          </w:p>
        </w:tc>
        <w:tc>
          <w:tcPr>
            <w:tcW w:w="865" w:type="dxa"/>
            <w:gridSpan w:val="2"/>
            <w:noWrap/>
            <w:tcPrChange w:id="30937" w:author="DuyNgo" w:date="2012-08-10T07:33:00Z">
              <w:tcPr>
                <w:tcW w:w="865" w:type="dxa"/>
                <w:gridSpan w:val="3"/>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0938" w:author="DuyNgo" w:date="2012-08-10T07:33:00Z"/>
                <w:rFonts w:eastAsia="MS PGothic" w:cstheme="minorHAnsi"/>
                <w:sz w:val="24"/>
                <w:szCs w:val="24"/>
                <w:lang w:eastAsia="ja-JP"/>
                <w:rPrChange w:id="30939" w:author="DuyNgo" w:date="2012-08-10T08:15:00Z">
                  <w:rPr>
                    <w:ins w:id="30940" w:author="DuyNgo" w:date="2012-08-10T07:33:00Z"/>
                    <w:rFonts w:ascii="Tahoma" w:eastAsia="MS PGothic" w:hAnsi="Tahoma" w:cs="Tahoma"/>
                    <w:sz w:val="20"/>
                    <w:szCs w:val="20"/>
                    <w:lang w:eastAsia="ja-JP"/>
                  </w:rPr>
                </w:rPrChange>
              </w:rPr>
            </w:pPr>
          </w:p>
        </w:tc>
        <w:tc>
          <w:tcPr>
            <w:tcW w:w="1478" w:type="dxa"/>
            <w:gridSpan w:val="2"/>
            <w:noWrap/>
            <w:tcPrChange w:id="30941" w:author="DuyNgo" w:date="2012-08-10T07:33:00Z">
              <w:tcPr>
                <w:tcW w:w="1478" w:type="dxa"/>
                <w:gridSpan w:val="3"/>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0942" w:author="DuyNgo" w:date="2012-08-10T07:33:00Z"/>
                <w:rFonts w:eastAsia="MS PGothic" w:cstheme="minorHAnsi"/>
                <w:sz w:val="24"/>
                <w:szCs w:val="24"/>
                <w:lang w:eastAsia="ja-JP"/>
                <w:rPrChange w:id="30943" w:author="DuyNgo" w:date="2012-08-10T08:15:00Z">
                  <w:rPr>
                    <w:ins w:id="30944" w:author="DuyNgo" w:date="2012-08-10T07:33:00Z"/>
                    <w:rFonts w:ascii="Tahoma" w:eastAsia="MS PGothic" w:hAnsi="Tahoma" w:cs="Tahoma"/>
                    <w:sz w:val="20"/>
                    <w:szCs w:val="20"/>
                    <w:lang w:eastAsia="ja-JP"/>
                  </w:rPr>
                </w:rPrChange>
              </w:rPr>
            </w:pPr>
          </w:p>
        </w:tc>
        <w:tc>
          <w:tcPr>
            <w:tcW w:w="865" w:type="dxa"/>
            <w:gridSpan w:val="2"/>
            <w:noWrap/>
            <w:tcPrChange w:id="30945" w:author="DuyNgo" w:date="2012-08-10T07:33:00Z">
              <w:tcPr>
                <w:tcW w:w="865" w:type="dxa"/>
                <w:gridSpan w:val="2"/>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0946" w:author="DuyNgo" w:date="2012-08-10T07:33:00Z"/>
                <w:rFonts w:eastAsia="MS PGothic" w:cstheme="minorHAnsi"/>
                <w:sz w:val="24"/>
                <w:szCs w:val="24"/>
                <w:lang w:eastAsia="ja-JP"/>
                <w:rPrChange w:id="30947" w:author="DuyNgo" w:date="2012-08-10T08:15:00Z">
                  <w:rPr>
                    <w:ins w:id="30948" w:author="DuyNgo" w:date="2012-08-10T07:33:00Z"/>
                    <w:rFonts w:ascii="Tahoma" w:eastAsia="MS PGothic" w:hAnsi="Tahoma" w:cs="Tahoma"/>
                    <w:sz w:val="20"/>
                    <w:szCs w:val="20"/>
                    <w:lang w:eastAsia="ja-JP"/>
                  </w:rPr>
                </w:rPrChange>
              </w:rPr>
            </w:pPr>
          </w:p>
        </w:tc>
        <w:tc>
          <w:tcPr>
            <w:tcW w:w="3426" w:type="dxa"/>
            <w:gridSpan w:val="2"/>
            <w:noWrap/>
            <w:tcPrChange w:id="30949" w:author="DuyNgo" w:date="2012-08-10T07:33:00Z">
              <w:tcPr>
                <w:tcW w:w="3426" w:type="dxa"/>
                <w:gridSpan w:val="3"/>
                <w:noWrap/>
              </w:tcPr>
            </w:tcPrChange>
          </w:tcPr>
          <w:p w:rsidR="00FE525B" w:rsidRPr="00303364"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0950" w:author="DuyNgo" w:date="2012-08-10T07:33:00Z"/>
                <w:rFonts w:eastAsia="MS PGothic" w:cstheme="minorHAnsi"/>
                <w:sz w:val="24"/>
                <w:szCs w:val="24"/>
                <w:lang w:eastAsia="ja-JP"/>
                <w:rPrChange w:id="30951" w:author="DuyNgo" w:date="2012-08-10T08:15:00Z">
                  <w:rPr>
                    <w:ins w:id="30952" w:author="DuyNgo" w:date="2012-08-10T07:33:00Z"/>
                    <w:rFonts w:ascii="Tahoma" w:eastAsia="MS PGothic" w:hAnsi="Tahoma" w:cs="Tahoma"/>
                    <w:color w:val="000000"/>
                    <w:sz w:val="20"/>
                    <w:szCs w:val="20"/>
                    <w:lang w:eastAsia="ja-JP"/>
                  </w:rPr>
                </w:rPrChange>
              </w:rPr>
            </w:pPr>
            <w:ins w:id="30953" w:author="DuyNgo" w:date="2012-08-10T07:35:00Z">
              <w:r w:rsidRPr="00303364">
                <w:rPr>
                  <w:rFonts w:eastAsia="MS PGothic" w:cstheme="minorHAnsi"/>
                  <w:sz w:val="24"/>
                  <w:szCs w:val="24"/>
                  <w:lang w:eastAsia="ja-JP"/>
                  <w:rPrChange w:id="30954" w:author="DuyNgo" w:date="2012-08-10T08:15:00Z">
                    <w:rPr>
                      <w:rFonts w:ascii="Tahoma" w:eastAsia="MS PGothic" w:hAnsi="Tahoma" w:cs="Tahoma"/>
                      <w:b/>
                      <w:bCs/>
                      <w:color w:val="365F91" w:themeColor="accent1" w:themeShade="BF"/>
                      <w:sz w:val="20"/>
                      <w:szCs w:val="20"/>
                      <w:lang w:eastAsia="ja-JP"/>
                    </w:rPr>
                  </w:rPrChange>
                </w:rPr>
                <w:t>28</w:t>
              </w:r>
            </w:ins>
          </w:p>
        </w:tc>
      </w:tr>
      <w:tr w:rsidR="00FE525B" w:rsidRPr="00303364"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0955" w:author="DuyNgo" w:date="2012-08-10T07:33:00Z"/>
          <w:trPrChange w:id="30956" w:author="DuyNgo" w:date="2012-08-10T07:33:00Z">
            <w:trPr>
              <w:gridBefore w:val="1"/>
              <w:gridAfter w:val="1"/>
              <w:wAfter w:w="288" w:type="dxa"/>
              <w:trHeight w:val="399"/>
            </w:trPr>
          </w:trPrChange>
        </w:trPr>
        <w:tc>
          <w:tcPr>
            <w:cnfStyle w:val="001000000000" w:firstRow="0" w:lastRow="0" w:firstColumn="1" w:lastColumn="0" w:oddVBand="0" w:evenVBand="0" w:oddHBand="0" w:evenHBand="0" w:firstRowFirstColumn="0" w:firstRowLastColumn="0" w:lastRowFirstColumn="0" w:lastRowLastColumn="0"/>
            <w:tcW w:w="2448" w:type="dxa"/>
            <w:gridSpan w:val="2"/>
            <w:noWrap/>
            <w:tcPrChange w:id="30957" w:author="DuyNgo" w:date="2012-08-10T07:33:00Z">
              <w:tcPr>
                <w:tcW w:w="2448" w:type="dxa"/>
                <w:gridSpan w:val="5"/>
                <w:noWrap/>
              </w:tcPr>
            </w:tcPrChange>
          </w:tcPr>
          <w:p w:rsidR="00FE525B" w:rsidRPr="00303364" w:rsidRDefault="00FE525B"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30958" w:author="DuyNgo" w:date="2012-08-10T07:33:00Z"/>
                <w:rFonts w:eastAsia="MS PGothic" w:cstheme="minorHAnsi"/>
                <w:sz w:val="24"/>
                <w:szCs w:val="24"/>
                <w:lang w:eastAsia="ja-JP"/>
                <w:rPrChange w:id="30959" w:author="DuyNgo" w:date="2012-08-10T08:15:00Z">
                  <w:rPr>
                    <w:ins w:id="30960" w:author="DuyNgo" w:date="2012-08-10T07:33:00Z"/>
                    <w:rFonts w:ascii="Tahoma" w:eastAsia="MS PGothic" w:hAnsi="Tahoma" w:cs="Tahoma"/>
                    <w:b w:val="0"/>
                    <w:bCs w:val="0"/>
                    <w:color w:val="auto"/>
                    <w:sz w:val="20"/>
                    <w:szCs w:val="20"/>
                    <w:lang w:eastAsia="ja-JP"/>
                  </w:rPr>
                </w:rPrChange>
              </w:rPr>
            </w:pPr>
            <w:ins w:id="30961" w:author="DuyNgo" w:date="2012-08-10T07:34:00Z">
              <w:r w:rsidRPr="00303364">
                <w:rPr>
                  <w:rFonts w:eastAsia="MS PGothic" w:cstheme="minorHAnsi"/>
                  <w:color w:val="auto"/>
                  <w:sz w:val="24"/>
                  <w:szCs w:val="24"/>
                  <w:lang w:eastAsia="ja-JP"/>
                  <w:rPrChange w:id="30962" w:author="DuyNgo" w:date="2012-08-10T08:15:00Z">
                    <w:rPr>
                      <w:rFonts w:ascii="Calibri" w:eastAsia="MS PGothic" w:hAnsi="Calibri" w:cs="Calibri"/>
                      <w:color w:val="365F91" w:themeColor="accent1" w:themeShade="BF"/>
                      <w:sz w:val="24"/>
                      <w:szCs w:val="24"/>
                      <w:lang w:eastAsia="ja-JP"/>
                    </w:rPr>
                  </w:rPrChange>
                </w:rPr>
                <w:t>Planner</w:t>
              </w:r>
            </w:ins>
          </w:p>
        </w:tc>
        <w:tc>
          <w:tcPr>
            <w:tcW w:w="296" w:type="dxa"/>
            <w:noWrap/>
            <w:tcPrChange w:id="30963" w:author="DuyNgo" w:date="2012-08-10T07:33:00Z">
              <w:tcPr>
                <w:tcW w:w="296" w:type="dxa"/>
                <w:noWrap/>
              </w:tcPr>
            </w:tcPrChange>
          </w:tcPr>
          <w:p w:rsidR="00FE525B" w:rsidRPr="00303364" w:rsidRDefault="00A3415B"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0964" w:author="DuyNgo" w:date="2012-08-10T07:33:00Z"/>
                <w:rFonts w:eastAsia="MS PGothic" w:cstheme="minorHAnsi"/>
                <w:sz w:val="24"/>
                <w:szCs w:val="24"/>
                <w:lang w:eastAsia="ja-JP"/>
                <w:rPrChange w:id="30965" w:author="DuyNgo" w:date="2012-08-10T08:15:00Z">
                  <w:rPr>
                    <w:ins w:id="30966" w:author="DuyNgo" w:date="2012-08-10T07:33:00Z"/>
                    <w:rFonts w:ascii="Tahoma" w:eastAsia="MS PGothic" w:hAnsi="Tahoma" w:cs="Tahoma"/>
                    <w:color w:val="000000"/>
                    <w:sz w:val="20"/>
                    <w:szCs w:val="20"/>
                    <w:lang w:eastAsia="ja-JP"/>
                  </w:rPr>
                </w:rPrChange>
              </w:rPr>
            </w:pPr>
            <w:ins w:id="30967" w:author="DuyNgo" w:date="2012-08-10T07:36:00Z">
              <w:r w:rsidRPr="00303364">
                <w:rPr>
                  <w:rFonts w:eastAsia="MS PGothic" w:cstheme="minorHAnsi"/>
                  <w:sz w:val="24"/>
                  <w:szCs w:val="24"/>
                  <w:lang w:eastAsia="ja-JP"/>
                  <w:rPrChange w:id="30968" w:author="DuyNgo" w:date="2012-08-10T08:15:00Z">
                    <w:rPr>
                      <w:rFonts w:ascii="Tahoma" w:eastAsia="MS PGothic" w:hAnsi="Tahoma" w:cs="Tahoma"/>
                      <w:b/>
                      <w:bCs/>
                      <w:color w:val="365F91" w:themeColor="accent1" w:themeShade="BF"/>
                      <w:sz w:val="20"/>
                      <w:szCs w:val="20"/>
                      <w:lang w:eastAsia="ja-JP"/>
                    </w:rPr>
                  </w:rPrChange>
                </w:rPr>
                <w:t>28</w:t>
              </w:r>
            </w:ins>
          </w:p>
        </w:tc>
        <w:tc>
          <w:tcPr>
            <w:tcW w:w="865" w:type="dxa"/>
            <w:gridSpan w:val="2"/>
            <w:noWrap/>
            <w:tcPrChange w:id="30969" w:author="DuyNgo" w:date="2012-08-10T07:33:00Z">
              <w:tcPr>
                <w:tcW w:w="865" w:type="dxa"/>
                <w:gridSpan w:val="3"/>
                <w:noWrap/>
              </w:tcPr>
            </w:tcPrChange>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0970" w:author="DuyNgo" w:date="2012-08-10T07:33:00Z"/>
                <w:rFonts w:eastAsia="MS PGothic" w:cstheme="minorHAnsi"/>
                <w:sz w:val="24"/>
                <w:szCs w:val="24"/>
                <w:lang w:eastAsia="ja-JP"/>
                <w:rPrChange w:id="30971" w:author="DuyNgo" w:date="2012-08-10T08:15:00Z">
                  <w:rPr>
                    <w:ins w:id="30972" w:author="DuyNgo" w:date="2012-08-10T07:33:00Z"/>
                    <w:rFonts w:ascii="Tahoma" w:eastAsia="MS PGothic" w:hAnsi="Tahoma" w:cs="Tahoma"/>
                    <w:sz w:val="20"/>
                    <w:szCs w:val="20"/>
                    <w:lang w:eastAsia="ja-JP"/>
                  </w:rPr>
                </w:rPrChange>
              </w:rPr>
            </w:pPr>
          </w:p>
        </w:tc>
        <w:tc>
          <w:tcPr>
            <w:tcW w:w="1478" w:type="dxa"/>
            <w:gridSpan w:val="2"/>
            <w:noWrap/>
            <w:tcPrChange w:id="30973" w:author="DuyNgo" w:date="2012-08-10T07:33:00Z">
              <w:tcPr>
                <w:tcW w:w="1478" w:type="dxa"/>
                <w:gridSpan w:val="3"/>
                <w:noWrap/>
              </w:tcPr>
            </w:tcPrChange>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0974" w:author="DuyNgo" w:date="2012-08-10T07:33:00Z"/>
                <w:rFonts w:eastAsia="MS PGothic" w:cstheme="minorHAnsi"/>
                <w:sz w:val="24"/>
                <w:szCs w:val="24"/>
                <w:lang w:eastAsia="ja-JP"/>
                <w:rPrChange w:id="30975" w:author="DuyNgo" w:date="2012-08-10T08:15:00Z">
                  <w:rPr>
                    <w:ins w:id="30976" w:author="DuyNgo" w:date="2012-08-10T07:33:00Z"/>
                    <w:rFonts w:ascii="Tahoma" w:eastAsia="MS PGothic" w:hAnsi="Tahoma" w:cs="Tahoma"/>
                    <w:sz w:val="20"/>
                    <w:szCs w:val="20"/>
                    <w:lang w:eastAsia="ja-JP"/>
                  </w:rPr>
                </w:rPrChange>
              </w:rPr>
            </w:pPr>
          </w:p>
        </w:tc>
        <w:tc>
          <w:tcPr>
            <w:tcW w:w="865" w:type="dxa"/>
            <w:gridSpan w:val="2"/>
            <w:noWrap/>
            <w:tcPrChange w:id="30977" w:author="DuyNgo" w:date="2012-08-10T07:33:00Z">
              <w:tcPr>
                <w:tcW w:w="865" w:type="dxa"/>
                <w:gridSpan w:val="2"/>
                <w:noWrap/>
              </w:tcPr>
            </w:tcPrChange>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0978" w:author="DuyNgo" w:date="2012-08-10T07:33:00Z"/>
                <w:rFonts w:eastAsia="MS PGothic" w:cstheme="minorHAnsi"/>
                <w:sz w:val="24"/>
                <w:szCs w:val="24"/>
                <w:lang w:eastAsia="ja-JP"/>
                <w:rPrChange w:id="30979" w:author="DuyNgo" w:date="2012-08-10T08:15:00Z">
                  <w:rPr>
                    <w:ins w:id="30980" w:author="DuyNgo" w:date="2012-08-10T07:33:00Z"/>
                    <w:rFonts w:ascii="Tahoma" w:eastAsia="MS PGothic" w:hAnsi="Tahoma" w:cs="Tahoma"/>
                    <w:sz w:val="20"/>
                    <w:szCs w:val="20"/>
                    <w:lang w:eastAsia="ja-JP"/>
                  </w:rPr>
                </w:rPrChange>
              </w:rPr>
            </w:pPr>
          </w:p>
        </w:tc>
        <w:tc>
          <w:tcPr>
            <w:tcW w:w="3426" w:type="dxa"/>
            <w:gridSpan w:val="2"/>
            <w:noWrap/>
            <w:tcPrChange w:id="30981" w:author="DuyNgo" w:date="2012-08-10T07:33:00Z">
              <w:tcPr>
                <w:tcW w:w="3426" w:type="dxa"/>
                <w:gridSpan w:val="3"/>
                <w:noWrap/>
              </w:tcPr>
            </w:tcPrChange>
          </w:tcPr>
          <w:p w:rsidR="00FE525B" w:rsidRPr="00303364" w:rsidRDefault="00E90298"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0982" w:author="DuyNgo" w:date="2012-08-10T07:33:00Z"/>
                <w:rFonts w:eastAsia="MS PGothic" w:cstheme="minorHAnsi"/>
                <w:sz w:val="24"/>
                <w:szCs w:val="24"/>
                <w:lang w:eastAsia="ja-JP"/>
                <w:rPrChange w:id="30983" w:author="DuyNgo" w:date="2012-08-10T08:15:00Z">
                  <w:rPr>
                    <w:ins w:id="30984" w:author="DuyNgo" w:date="2012-08-10T07:33:00Z"/>
                    <w:rFonts w:ascii="Tahoma" w:eastAsia="MS PGothic" w:hAnsi="Tahoma" w:cs="Tahoma"/>
                    <w:color w:val="000000"/>
                    <w:sz w:val="20"/>
                    <w:szCs w:val="20"/>
                    <w:lang w:eastAsia="ja-JP"/>
                  </w:rPr>
                </w:rPrChange>
              </w:rPr>
            </w:pPr>
            <w:ins w:id="30985" w:author="DuyNgo" w:date="2012-08-10T07:35:00Z">
              <w:r w:rsidRPr="00303364">
                <w:rPr>
                  <w:rFonts w:eastAsia="MS PGothic" w:cstheme="minorHAnsi"/>
                  <w:sz w:val="24"/>
                  <w:szCs w:val="24"/>
                  <w:lang w:eastAsia="ja-JP"/>
                  <w:rPrChange w:id="30986" w:author="DuyNgo" w:date="2012-08-10T08:15:00Z">
                    <w:rPr>
                      <w:rFonts w:ascii="Tahoma" w:eastAsia="MS PGothic" w:hAnsi="Tahoma" w:cs="Tahoma"/>
                      <w:b/>
                      <w:bCs/>
                      <w:color w:val="365F91" w:themeColor="accent1" w:themeShade="BF"/>
                      <w:sz w:val="20"/>
                      <w:szCs w:val="20"/>
                      <w:lang w:eastAsia="ja-JP"/>
                    </w:rPr>
                  </w:rPrChange>
                </w:rPr>
                <w:t>10</w:t>
              </w:r>
            </w:ins>
          </w:p>
        </w:tc>
      </w:tr>
      <w:tr w:rsidR="00FE525B" w:rsidRPr="00303364" w:rsidTr="00FE525B">
        <w:trPr>
          <w:gridAfter w:val="1"/>
          <w:wAfter w:w="288" w:type="dxa"/>
          <w:trHeight w:val="399"/>
          <w:ins w:id="30987" w:author="DuyNgo" w:date="2012-08-10T07:33:00Z"/>
          <w:trPrChange w:id="30988" w:author="DuyNgo" w:date="2012-08-10T07:33:00Z">
            <w:trPr>
              <w:gridBefore w:val="1"/>
              <w:gridAfter w:val="1"/>
              <w:wAfter w:w="288" w:type="dxa"/>
              <w:trHeight w:val="399"/>
            </w:trPr>
          </w:trPrChange>
        </w:trPr>
        <w:tc>
          <w:tcPr>
            <w:cnfStyle w:val="001000000000" w:firstRow="0" w:lastRow="0" w:firstColumn="1" w:lastColumn="0" w:oddVBand="0" w:evenVBand="0" w:oddHBand="0" w:evenHBand="0" w:firstRowFirstColumn="0" w:firstRowLastColumn="0" w:lastRowFirstColumn="0" w:lastRowLastColumn="0"/>
            <w:tcW w:w="2448" w:type="dxa"/>
            <w:gridSpan w:val="2"/>
            <w:noWrap/>
            <w:tcPrChange w:id="30989" w:author="DuyNgo" w:date="2012-08-10T07:33:00Z">
              <w:tcPr>
                <w:tcW w:w="2448" w:type="dxa"/>
                <w:gridSpan w:val="5"/>
                <w:noWrap/>
              </w:tcPr>
            </w:tcPrChange>
          </w:tcPr>
          <w:p w:rsidR="00FE525B" w:rsidRPr="00303364" w:rsidRDefault="00FE525B" w:rsidP="00227BA2">
            <w:pPr>
              <w:spacing w:after="200" w:line="276" w:lineRule="auto"/>
              <w:rPr>
                <w:ins w:id="30990" w:author="DuyNgo" w:date="2012-08-10T07:33:00Z"/>
                <w:rFonts w:eastAsia="MS PGothic" w:cstheme="minorHAnsi"/>
                <w:sz w:val="24"/>
                <w:szCs w:val="24"/>
                <w:lang w:eastAsia="ja-JP"/>
                <w:rPrChange w:id="30991" w:author="DuyNgo" w:date="2012-08-10T08:15:00Z">
                  <w:rPr>
                    <w:ins w:id="30992" w:author="DuyNgo" w:date="2012-08-10T07:33:00Z"/>
                    <w:rFonts w:ascii="Tahoma" w:eastAsia="MS PGothic" w:hAnsi="Tahoma" w:cs="Tahoma"/>
                    <w:b w:val="0"/>
                    <w:bCs w:val="0"/>
                    <w:color w:val="auto"/>
                    <w:sz w:val="20"/>
                    <w:szCs w:val="20"/>
                    <w:lang w:eastAsia="ja-JP"/>
                  </w:rPr>
                </w:rPrChange>
              </w:rPr>
            </w:pPr>
            <w:ins w:id="30993" w:author="DuyNgo" w:date="2012-08-10T07:34:00Z">
              <w:r w:rsidRPr="00303364">
                <w:rPr>
                  <w:rFonts w:eastAsia="MS PGothic" w:cstheme="minorHAnsi"/>
                  <w:b w:val="0"/>
                  <w:bCs w:val="0"/>
                  <w:color w:val="auto"/>
                  <w:sz w:val="24"/>
                  <w:szCs w:val="24"/>
                  <w:lang w:eastAsia="ja-JP"/>
                  <w:rPrChange w:id="30994" w:author="DuyNgo" w:date="2012-08-10T08:15:00Z">
                    <w:rPr>
                      <w:rFonts w:ascii="Tahoma" w:eastAsia="MS PGothic" w:hAnsi="Tahoma" w:cs="Tahoma"/>
                      <w:b w:val="0"/>
                      <w:bCs w:val="0"/>
                      <w:color w:val="365F91" w:themeColor="accent1" w:themeShade="BF"/>
                      <w:sz w:val="20"/>
                      <w:szCs w:val="20"/>
                      <w:lang w:eastAsia="ja-JP"/>
                    </w:rPr>
                  </w:rPrChange>
                </w:rPr>
                <w:t>Requirement</w:t>
              </w:r>
            </w:ins>
          </w:p>
        </w:tc>
        <w:tc>
          <w:tcPr>
            <w:tcW w:w="296" w:type="dxa"/>
            <w:noWrap/>
            <w:tcPrChange w:id="30995" w:author="DuyNgo" w:date="2012-08-10T07:33:00Z">
              <w:tcPr>
                <w:tcW w:w="296" w:type="dxa"/>
                <w:noWrap/>
              </w:tcPr>
            </w:tcPrChange>
          </w:tcPr>
          <w:p w:rsidR="00FE525B" w:rsidRPr="00303364" w:rsidRDefault="00A3415B"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0996" w:author="DuyNgo" w:date="2012-08-10T07:33:00Z"/>
                <w:rFonts w:eastAsia="MS PGothic" w:cstheme="minorHAnsi"/>
                <w:sz w:val="24"/>
                <w:szCs w:val="24"/>
                <w:lang w:eastAsia="ja-JP"/>
                <w:rPrChange w:id="30997" w:author="DuyNgo" w:date="2012-08-10T08:15:00Z">
                  <w:rPr>
                    <w:ins w:id="30998" w:author="DuyNgo" w:date="2012-08-10T07:33:00Z"/>
                    <w:rFonts w:ascii="Tahoma" w:eastAsia="MS PGothic" w:hAnsi="Tahoma" w:cs="Tahoma"/>
                    <w:color w:val="000000"/>
                    <w:sz w:val="20"/>
                    <w:szCs w:val="20"/>
                    <w:lang w:eastAsia="ja-JP"/>
                  </w:rPr>
                </w:rPrChange>
              </w:rPr>
            </w:pPr>
            <w:ins w:id="30999" w:author="DuyNgo" w:date="2012-08-10T07:36:00Z">
              <w:r w:rsidRPr="00303364">
                <w:rPr>
                  <w:rFonts w:eastAsia="MS PGothic" w:cstheme="minorHAnsi"/>
                  <w:sz w:val="24"/>
                  <w:szCs w:val="24"/>
                  <w:lang w:eastAsia="ja-JP"/>
                  <w:rPrChange w:id="31000" w:author="DuyNgo" w:date="2012-08-10T08:15:00Z">
                    <w:rPr>
                      <w:rFonts w:ascii="Tahoma" w:eastAsia="MS PGothic" w:hAnsi="Tahoma" w:cs="Tahoma"/>
                      <w:b/>
                      <w:bCs/>
                      <w:color w:val="365F91" w:themeColor="accent1" w:themeShade="BF"/>
                      <w:sz w:val="20"/>
                      <w:szCs w:val="20"/>
                      <w:lang w:eastAsia="ja-JP"/>
                    </w:rPr>
                  </w:rPrChange>
                </w:rPr>
                <w:t>8</w:t>
              </w:r>
            </w:ins>
          </w:p>
        </w:tc>
        <w:tc>
          <w:tcPr>
            <w:tcW w:w="865" w:type="dxa"/>
            <w:gridSpan w:val="2"/>
            <w:noWrap/>
            <w:tcPrChange w:id="31001" w:author="DuyNgo" w:date="2012-08-10T07:33:00Z">
              <w:tcPr>
                <w:tcW w:w="865" w:type="dxa"/>
                <w:gridSpan w:val="3"/>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1002" w:author="DuyNgo" w:date="2012-08-10T07:33:00Z"/>
                <w:rFonts w:eastAsia="MS PGothic" w:cstheme="minorHAnsi"/>
                <w:sz w:val="24"/>
                <w:szCs w:val="24"/>
                <w:lang w:eastAsia="ja-JP"/>
                <w:rPrChange w:id="31003" w:author="DuyNgo" w:date="2012-08-10T08:15:00Z">
                  <w:rPr>
                    <w:ins w:id="31004" w:author="DuyNgo" w:date="2012-08-10T07:33:00Z"/>
                    <w:rFonts w:ascii="Tahoma" w:eastAsia="MS PGothic" w:hAnsi="Tahoma" w:cs="Tahoma"/>
                    <w:sz w:val="20"/>
                    <w:szCs w:val="20"/>
                    <w:lang w:eastAsia="ja-JP"/>
                  </w:rPr>
                </w:rPrChange>
              </w:rPr>
            </w:pPr>
          </w:p>
        </w:tc>
        <w:tc>
          <w:tcPr>
            <w:tcW w:w="1478" w:type="dxa"/>
            <w:gridSpan w:val="2"/>
            <w:noWrap/>
            <w:tcPrChange w:id="31005" w:author="DuyNgo" w:date="2012-08-10T07:33:00Z">
              <w:tcPr>
                <w:tcW w:w="1478" w:type="dxa"/>
                <w:gridSpan w:val="3"/>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1006" w:author="DuyNgo" w:date="2012-08-10T07:33:00Z"/>
                <w:rFonts w:eastAsia="MS PGothic" w:cstheme="minorHAnsi"/>
                <w:sz w:val="24"/>
                <w:szCs w:val="24"/>
                <w:lang w:eastAsia="ja-JP"/>
                <w:rPrChange w:id="31007" w:author="DuyNgo" w:date="2012-08-10T08:15:00Z">
                  <w:rPr>
                    <w:ins w:id="31008" w:author="DuyNgo" w:date="2012-08-10T07:33:00Z"/>
                    <w:rFonts w:ascii="Tahoma" w:eastAsia="MS PGothic" w:hAnsi="Tahoma" w:cs="Tahoma"/>
                    <w:sz w:val="20"/>
                    <w:szCs w:val="20"/>
                    <w:lang w:eastAsia="ja-JP"/>
                  </w:rPr>
                </w:rPrChange>
              </w:rPr>
            </w:pPr>
          </w:p>
        </w:tc>
        <w:tc>
          <w:tcPr>
            <w:tcW w:w="865" w:type="dxa"/>
            <w:gridSpan w:val="2"/>
            <w:noWrap/>
            <w:tcPrChange w:id="31009" w:author="DuyNgo" w:date="2012-08-10T07:33:00Z">
              <w:tcPr>
                <w:tcW w:w="865" w:type="dxa"/>
                <w:gridSpan w:val="2"/>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1010" w:author="DuyNgo" w:date="2012-08-10T07:33:00Z"/>
                <w:rFonts w:eastAsia="MS PGothic" w:cstheme="minorHAnsi"/>
                <w:sz w:val="24"/>
                <w:szCs w:val="24"/>
                <w:lang w:eastAsia="ja-JP"/>
                <w:rPrChange w:id="31011" w:author="DuyNgo" w:date="2012-08-10T08:15:00Z">
                  <w:rPr>
                    <w:ins w:id="31012" w:author="DuyNgo" w:date="2012-08-10T07:33:00Z"/>
                    <w:rFonts w:ascii="Tahoma" w:eastAsia="MS PGothic" w:hAnsi="Tahoma" w:cs="Tahoma"/>
                    <w:sz w:val="20"/>
                    <w:szCs w:val="20"/>
                    <w:lang w:eastAsia="ja-JP"/>
                  </w:rPr>
                </w:rPrChange>
              </w:rPr>
            </w:pPr>
          </w:p>
        </w:tc>
        <w:tc>
          <w:tcPr>
            <w:tcW w:w="3426" w:type="dxa"/>
            <w:gridSpan w:val="2"/>
            <w:noWrap/>
            <w:tcPrChange w:id="31013" w:author="DuyNgo" w:date="2012-08-10T07:33:00Z">
              <w:tcPr>
                <w:tcW w:w="3426" w:type="dxa"/>
                <w:gridSpan w:val="3"/>
                <w:noWrap/>
              </w:tcPr>
            </w:tcPrChange>
          </w:tcPr>
          <w:p w:rsidR="00FE525B" w:rsidRPr="00303364"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1014" w:author="DuyNgo" w:date="2012-08-10T07:33:00Z"/>
                <w:rFonts w:eastAsia="MS PGothic" w:cstheme="minorHAnsi"/>
                <w:sz w:val="24"/>
                <w:szCs w:val="24"/>
                <w:lang w:eastAsia="ja-JP"/>
                <w:rPrChange w:id="31015" w:author="DuyNgo" w:date="2012-08-10T08:15:00Z">
                  <w:rPr>
                    <w:ins w:id="31016" w:author="DuyNgo" w:date="2012-08-10T07:33:00Z"/>
                    <w:rFonts w:ascii="Tahoma" w:eastAsia="MS PGothic" w:hAnsi="Tahoma" w:cs="Tahoma"/>
                    <w:color w:val="000000"/>
                    <w:sz w:val="20"/>
                    <w:szCs w:val="20"/>
                    <w:lang w:eastAsia="ja-JP"/>
                  </w:rPr>
                </w:rPrChange>
              </w:rPr>
            </w:pPr>
            <w:ins w:id="31017" w:author="DuyNgo" w:date="2012-08-10T07:35:00Z">
              <w:r w:rsidRPr="00303364">
                <w:rPr>
                  <w:rFonts w:eastAsia="MS PGothic" w:cstheme="minorHAnsi"/>
                  <w:sz w:val="24"/>
                  <w:szCs w:val="24"/>
                  <w:lang w:eastAsia="ja-JP"/>
                  <w:rPrChange w:id="31018" w:author="DuyNgo" w:date="2012-08-10T08:15:00Z">
                    <w:rPr>
                      <w:rFonts w:ascii="Tahoma" w:eastAsia="MS PGothic" w:hAnsi="Tahoma" w:cs="Tahoma"/>
                      <w:b/>
                      <w:bCs/>
                      <w:color w:val="365F91" w:themeColor="accent1" w:themeShade="BF"/>
                      <w:sz w:val="20"/>
                      <w:szCs w:val="20"/>
                      <w:lang w:eastAsia="ja-JP"/>
                    </w:rPr>
                  </w:rPrChange>
                </w:rPr>
                <w:t>8</w:t>
              </w:r>
            </w:ins>
          </w:p>
        </w:tc>
      </w:tr>
      <w:tr w:rsidR="00FE525B" w:rsidRPr="00303364"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1019"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pacing w:after="200" w:line="276" w:lineRule="auto"/>
              <w:rPr>
                <w:ins w:id="31020" w:author="DuyNgo" w:date="2012-08-10T07:34:00Z"/>
                <w:rFonts w:eastAsia="MS PGothic" w:cstheme="minorHAnsi"/>
                <w:sz w:val="24"/>
                <w:szCs w:val="24"/>
                <w:lang w:eastAsia="ja-JP"/>
                <w:rPrChange w:id="31021" w:author="DuyNgo" w:date="2012-08-10T08:15:00Z">
                  <w:rPr>
                    <w:ins w:id="31022" w:author="DuyNgo" w:date="2012-08-10T07:34:00Z"/>
                    <w:rFonts w:ascii="Tahoma" w:eastAsia="MS PGothic" w:hAnsi="Tahoma" w:cs="Tahoma"/>
                    <w:b w:val="0"/>
                    <w:bCs w:val="0"/>
                    <w:color w:val="auto"/>
                    <w:sz w:val="20"/>
                    <w:szCs w:val="20"/>
                    <w:lang w:eastAsia="ja-JP"/>
                  </w:rPr>
                </w:rPrChange>
              </w:rPr>
            </w:pPr>
            <w:ins w:id="31023" w:author="DuyNgo" w:date="2012-08-10T07:34:00Z">
              <w:r w:rsidRPr="00303364">
                <w:rPr>
                  <w:rFonts w:eastAsia="MS PGothic" w:cstheme="minorHAnsi"/>
                  <w:b w:val="0"/>
                  <w:bCs w:val="0"/>
                  <w:color w:val="auto"/>
                  <w:sz w:val="24"/>
                  <w:szCs w:val="24"/>
                  <w:lang w:eastAsia="ja-JP"/>
                  <w:rPrChange w:id="31024" w:author="DuyNgo" w:date="2012-08-10T08:15:00Z">
                    <w:rPr>
                      <w:rFonts w:ascii="Tahoma" w:eastAsia="MS PGothic" w:hAnsi="Tahoma" w:cs="Tahoma"/>
                      <w:b w:val="0"/>
                      <w:bCs w:val="0"/>
                      <w:color w:val="365F91" w:themeColor="accent1" w:themeShade="BF"/>
                      <w:sz w:val="20"/>
                      <w:szCs w:val="20"/>
                      <w:lang w:eastAsia="ja-JP"/>
                    </w:rPr>
                  </w:rPrChange>
                </w:rPr>
                <w:lastRenderedPageBreak/>
                <w:t>Timesheet</w:t>
              </w:r>
            </w:ins>
          </w:p>
        </w:tc>
        <w:tc>
          <w:tcPr>
            <w:tcW w:w="296" w:type="dxa"/>
            <w:noWrap/>
          </w:tcPr>
          <w:p w:rsidR="00FE525B" w:rsidRPr="00303364" w:rsidRDefault="00A3415B"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1025" w:author="DuyNgo" w:date="2012-08-10T07:34:00Z"/>
                <w:rFonts w:eastAsia="MS PGothic" w:cstheme="minorHAnsi"/>
                <w:sz w:val="24"/>
                <w:szCs w:val="24"/>
                <w:lang w:eastAsia="ja-JP"/>
                <w:rPrChange w:id="31026" w:author="DuyNgo" w:date="2012-08-10T08:15:00Z">
                  <w:rPr>
                    <w:ins w:id="31027" w:author="DuyNgo" w:date="2012-08-10T07:34:00Z"/>
                    <w:rFonts w:ascii="Tahoma" w:eastAsia="MS PGothic" w:hAnsi="Tahoma" w:cs="Tahoma"/>
                    <w:color w:val="000000"/>
                    <w:sz w:val="20"/>
                    <w:szCs w:val="20"/>
                    <w:lang w:eastAsia="ja-JP"/>
                  </w:rPr>
                </w:rPrChange>
              </w:rPr>
            </w:pPr>
            <w:ins w:id="31028" w:author="DuyNgo" w:date="2012-08-10T07:36:00Z">
              <w:r w:rsidRPr="00303364">
                <w:rPr>
                  <w:rFonts w:eastAsia="MS PGothic" w:cstheme="minorHAnsi"/>
                  <w:sz w:val="24"/>
                  <w:szCs w:val="24"/>
                  <w:lang w:eastAsia="ja-JP"/>
                  <w:rPrChange w:id="31029" w:author="DuyNgo" w:date="2012-08-10T08:15:00Z">
                    <w:rPr>
                      <w:rFonts w:ascii="Tahoma" w:eastAsia="MS PGothic" w:hAnsi="Tahoma" w:cs="Tahoma"/>
                      <w:b/>
                      <w:bCs/>
                      <w:color w:val="365F91" w:themeColor="accent1" w:themeShade="BF"/>
                      <w:sz w:val="20"/>
                      <w:szCs w:val="20"/>
                      <w:lang w:eastAsia="ja-JP"/>
                    </w:rPr>
                  </w:rPrChange>
                </w:rPr>
                <w:t>12</w:t>
              </w:r>
            </w:ins>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1030" w:author="DuyNgo" w:date="2012-08-10T07:34:00Z"/>
                <w:rFonts w:eastAsia="MS PGothic" w:cstheme="minorHAnsi"/>
                <w:sz w:val="24"/>
                <w:szCs w:val="24"/>
                <w:lang w:eastAsia="ja-JP"/>
                <w:rPrChange w:id="31031" w:author="DuyNgo" w:date="2012-08-10T08:15:00Z">
                  <w:rPr>
                    <w:ins w:id="31032"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1033" w:author="DuyNgo" w:date="2012-08-10T07:34:00Z"/>
                <w:rFonts w:eastAsia="MS PGothic" w:cstheme="minorHAnsi"/>
                <w:sz w:val="24"/>
                <w:szCs w:val="24"/>
                <w:lang w:eastAsia="ja-JP"/>
                <w:rPrChange w:id="31034" w:author="DuyNgo" w:date="2012-08-10T08:15:00Z">
                  <w:rPr>
                    <w:ins w:id="31035"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1036" w:author="DuyNgo" w:date="2012-08-10T07:34:00Z"/>
                <w:rFonts w:eastAsia="MS PGothic" w:cstheme="minorHAnsi"/>
                <w:sz w:val="24"/>
                <w:szCs w:val="24"/>
                <w:lang w:eastAsia="ja-JP"/>
                <w:rPrChange w:id="31037" w:author="DuyNgo" w:date="2012-08-10T08:15:00Z">
                  <w:rPr>
                    <w:ins w:id="31038"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1039" w:author="DuyNgo" w:date="2012-08-10T07:34:00Z"/>
                <w:rFonts w:eastAsia="MS PGothic" w:cstheme="minorHAnsi"/>
                <w:sz w:val="24"/>
                <w:szCs w:val="24"/>
                <w:lang w:eastAsia="ja-JP"/>
                <w:rPrChange w:id="31040" w:author="DuyNgo" w:date="2012-08-10T08:15:00Z">
                  <w:rPr>
                    <w:ins w:id="31041" w:author="DuyNgo" w:date="2012-08-10T07:34:00Z"/>
                    <w:rFonts w:ascii="Tahoma" w:eastAsia="MS PGothic" w:hAnsi="Tahoma" w:cs="Tahoma"/>
                    <w:color w:val="000000"/>
                    <w:sz w:val="20"/>
                    <w:szCs w:val="20"/>
                    <w:lang w:eastAsia="ja-JP"/>
                  </w:rPr>
                </w:rPrChange>
              </w:rPr>
            </w:pPr>
            <w:ins w:id="31042" w:author="DuyNgo" w:date="2012-08-10T07:35:00Z">
              <w:r w:rsidRPr="00303364">
                <w:rPr>
                  <w:rFonts w:eastAsia="MS PGothic" w:cstheme="minorHAnsi"/>
                  <w:sz w:val="24"/>
                  <w:szCs w:val="24"/>
                  <w:lang w:eastAsia="ja-JP"/>
                  <w:rPrChange w:id="31043" w:author="DuyNgo" w:date="2012-08-10T08:15:00Z">
                    <w:rPr>
                      <w:rFonts w:ascii="Tahoma" w:eastAsia="MS PGothic" w:hAnsi="Tahoma" w:cs="Tahoma"/>
                      <w:b/>
                      <w:bCs/>
                      <w:color w:val="365F91" w:themeColor="accent1" w:themeShade="BF"/>
                      <w:sz w:val="20"/>
                      <w:szCs w:val="20"/>
                      <w:lang w:eastAsia="ja-JP"/>
                    </w:rPr>
                  </w:rPrChange>
                </w:rPr>
                <w:t>12</w:t>
              </w:r>
            </w:ins>
          </w:p>
        </w:tc>
      </w:tr>
      <w:tr w:rsidR="00FE525B" w:rsidRPr="00303364" w:rsidTr="00FE525B">
        <w:trPr>
          <w:gridAfter w:val="1"/>
          <w:wAfter w:w="288" w:type="dxa"/>
          <w:trHeight w:val="399"/>
          <w:ins w:id="31044"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hd w:val="clear" w:color="FFFFCC" w:fill="FFFFFF"/>
              <w:spacing w:before="100" w:beforeAutospacing="1" w:after="100" w:afterAutospacing="1"/>
              <w:rPr>
                <w:ins w:id="31045" w:author="DuyNgo" w:date="2012-08-10T07:34:00Z"/>
                <w:rFonts w:eastAsia="MS PGothic" w:cstheme="minorHAnsi"/>
                <w:sz w:val="24"/>
                <w:szCs w:val="24"/>
                <w:lang w:eastAsia="ja-JP"/>
                <w:rPrChange w:id="31046" w:author="DuyNgo" w:date="2012-08-10T08:15:00Z">
                  <w:rPr>
                    <w:ins w:id="31047" w:author="DuyNgo" w:date="2012-08-10T07:34:00Z"/>
                    <w:rFonts w:ascii="Tahoma" w:eastAsia="MS PGothic" w:hAnsi="Tahoma" w:cs="Tahoma"/>
                    <w:b w:val="0"/>
                    <w:bCs w:val="0"/>
                    <w:color w:val="000000"/>
                    <w:sz w:val="20"/>
                    <w:szCs w:val="20"/>
                    <w:lang w:eastAsia="ja-JP"/>
                  </w:rPr>
                </w:rPrChange>
              </w:rPr>
            </w:pPr>
            <w:ins w:id="31048" w:author="DuyNgo" w:date="2012-08-10T07:34:00Z">
              <w:r w:rsidRPr="00303364">
                <w:rPr>
                  <w:rFonts w:eastAsia="MS PGothic" w:cstheme="minorHAnsi"/>
                  <w:b w:val="0"/>
                  <w:bCs w:val="0"/>
                  <w:color w:val="auto"/>
                  <w:sz w:val="24"/>
                  <w:szCs w:val="24"/>
                  <w:lang w:eastAsia="ja-JP"/>
                  <w:rPrChange w:id="31049" w:author="DuyNgo" w:date="2012-08-10T08:15:00Z">
                    <w:rPr>
                      <w:rFonts w:ascii="Tahoma" w:eastAsia="MS PGothic" w:hAnsi="Tahoma" w:cs="Tahoma"/>
                      <w:b w:val="0"/>
                      <w:bCs w:val="0"/>
                      <w:color w:val="365F91" w:themeColor="accent1" w:themeShade="BF"/>
                      <w:sz w:val="20"/>
                      <w:szCs w:val="20"/>
                      <w:lang w:eastAsia="ja-JP"/>
                    </w:rPr>
                  </w:rPrChange>
                </w:rPr>
                <w:t>DMS</w:t>
              </w:r>
            </w:ins>
          </w:p>
        </w:tc>
        <w:tc>
          <w:tcPr>
            <w:tcW w:w="296" w:type="dxa"/>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1050" w:author="DuyNgo" w:date="2012-08-10T07:34:00Z"/>
                <w:rFonts w:eastAsia="MS PGothic" w:cstheme="minorHAnsi"/>
                <w:sz w:val="24"/>
                <w:szCs w:val="24"/>
                <w:lang w:eastAsia="ja-JP"/>
                <w:rPrChange w:id="31051" w:author="DuyNgo" w:date="2012-08-10T08:15:00Z">
                  <w:rPr>
                    <w:ins w:id="31052"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1053" w:author="DuyNgo" w:date="2012-08-10T07:34:00Z"/>
                <w:rFonts w:eastAsia="MS PGothic" w:cstheme="minorHAnsi"/>
                <w:sz w:val="24"/>
                <w:szCs w:val="24"/>
                <w:lang w:eastAsia="ja-JP"/>
                <w:rPrChange w:id="31054" w:author="DuyNgo" w:date="2012-08-10T08:15:00Z">
                  <w:rPr>
                    <w:ins w:id="31055"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1056" w:author="DuyNgo" w:date="2012-08-10T07:34:00Z"/>
                <w:rFonts w:eastAsia="MS PGothic" w:cstheme="minorHAnsi"/>
                <w:sz w:val="24"/>
                <w:szCs w:val="24"/>
                <w:lang w:eastAsia="ja-JP"/>
                <w:rPrChange w:id="31057" w:author="DuyNgo" w:date="2012-08-10T08:15:00Z">
                  <w:rPr>
                    <w:ins w:id="31058"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1059" w:author="DuyNgo" w:date="2012-08-10T07:34:00Z"/>
                <w:rFonts w:eastAsia="MS PGothic" w:cstheme="minorHAnsi"/>
                <w:sz w:val="24"/>
                <w:szCs w:val="24"/>
                <w:lang w:eastAsia="ja-JP"/>
                <w:rPrChange w:id="31060" w:author="DuyNgo" w:date="2012-08-10T08:15:00Z">
                  <w:rPr>
                    <w:ins w:id="31061"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1062" w:author="DuyNgo" w:date="2012-08-10T07:34:00Z"/>
                <w:rFonts w:eastAsia="MS PGothic" w:cstheme="minorHAnsi"/>
                <w:sz w:val="24"/>
                <w:szCs w:val="24"/>
                <w:lang w:eastAsia="ja-JP"/>
                <w:rPrChange w:id="31063" w:author="DuyNgo" w:date="2012-08-10T08:15:00Z">
                  <w:rPr>
                    <w:ins w:id="31064" w:author="DuyNgo" w:date="2012-08-10T07:34:00Z"/>
                    <w:rFonts w:ascii="Tahoma" w:eastAsia="MS PGothic" w:hAnsi="Tahoma" w:cs="Tahoma"/>
                    <w:color w:val="000000"/>
                    <w:sz w:val="20"/>
                    <w:szCs w:val="20"/>
                    <w:lang w:eastAsia="ja-JP"/>
                  </w:rPr>
                </w:rPrChange>
              </w:rPr>
            </w:pPr>
            <w:ins w:id="31065" w:author="DuyNgo" w:date="2012-08-10T07:35:00Z">
              <w:r w:rsidRPr="00303364">
                <w:rPr>
                  <w:rFonts w:eastAsia="MS PGothic" w:cstheme="minorHAnsi"/>
                  <w:sz w:val="24"/>
                  <w:szCs w:val="24"/>
                  <w:lang w:eastAsia="ja-JP"/>
                  <w:rPrChange w:id="31066" w:author="DuyNgo" w:date="2012-08-10T08:15:00Z">
                    <w:rPr>
                      <w:rFonts w:ascii="Tahoma" w:eastAsia="MS PGothic" w:hAnsi="Tahoma" w:cs="Tahoma"/>
                      <w:b/>
                      <w:bCs/>
                      <w:color w:val="365F91" w:themeColor="accent1" w:themeShade="BF"/>
                      <w:sz w:val="20"/>
                      <w:szCs w:val="20"/>
                      <w:lang w:eastAsia="ja-JP"/>
                    </w:rPr>
                  </w:rPrChange>
                </w:rPr>
                <w:t>6</w:t>
              </w:r>
            </w:ins>
          </w:p>
        </w:tc>
      </w:tr>
      <w:tr w:rsidR="00FE525B" w:rsidRPr="00303364"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1067"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hd w:val="clear" w:color="FFFFCC" w:fill="FFFFFF"/>
              <w:spacing w:before="100" w:beforeAutospacing="1" w:after="100" w:afterAutospacing="1"/>
              <w:rPr>
                <w:ins w:id="31068" w:author="DuyNgo" w:date="2012-08-10T07:34:00Z"/>
                <w:rFonts w:eastAsia="MS PGothic" w:cstheme="minorHAnsi"/>
                <w:sz w:val="24"/>
                <w:szCs w:val="24"/>
                <w:lang w:eastAsia="ja-JP"/>
                <w:rPrChange w:id="31069" w:author="DuyNgo" w:date="2012-08-10T08:15:00Z">
                  <w:rPr>
                    <w:ins w:id="31070" w:author="DuyNgo" w:date="2012-08-10T07:34:00Z"/>
                    <w:rFonts w:ascii="Tahoma" w:eastAsia="MS PGothic" w:hAnsi="Tahoma" w:cs="Tahoma"/>
                    <w:b w:val="0"/>
                    <w:bCs w:val="0"/>
                    <w:color w:val="000000"/>
                    <w:sz w:val="20"/>
                    <w:szCs w:val="20"/>
                    <w:lang w:eastAsia="ja-JP"/>
                  </w:rPr>
                </w:rPrChange>
              </w:rPr>
            </w:pPr>
            <w:ins w:id="31071" w:author="DuyNgo" w:date="2012-08-10T07:34:00Z">
              <w:r w:rsidRPr="00303364">
                <w:rPr>
                  <w:rFonts w:eastAsia="MS PGothic" w:cstheme="minorHAnsi"/>
                  <w:b w:val="0"/>
                  <w:bCs w:val="0"/>
                  <w:color w:val="auto"/>
                  <w:sz w:val="24"/>
                  <w:szCs w:val="24"/>
                  <w:lang w:eastAsia="ja-JP"/>
                  <w:rPrChange w:id="31072" w:author="DuyNgo" w:date="2012-08-10T08:15:00Z">
                    <w:rPr>
                      <w:rFonts w:ascii="Tahoma" w:eastAsia="MS PGothic" w:hAnsi="Tahoma" w:cs="Tahoma"/>
                      <w:b w:val="0"/>
                      <w:bCs w:val="0"/>
                      <w:color w:val="365F91" w:themeColor="accent1" w:themeShade="BF"/>
                      <w:sz w:val="20"/>
                      <w:szCs w:val="20"/>
                      <w:lang w:eastAsia="ja-JP"/>
                    </w:rPr>
                  </w:rPrChange>
                </w:rPr>
                <w:t>Dashboard</w:t>
              </w:r>
            </w:ins>
          </w:p>
        </w:tc>
        <w:tc>
          <w:tcPr>
            <w:tcW w:w="296" w:type="dxa"/>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1073" w:author="DuyNgo" w:date="2012-08-10T07:34:00Z"/>
                <w:rFonts w:eastAsia="MS PGothic" w:cstheme="minorHAnsi"/>
                <w:sz w:val="24"/>
                <w:szCs w:val="24"/>
                <w:lang w:eastAsia="ja-JP"/>
                <w:rPrChange w:id="31074" w:author="DuyNgo" w:date="2012-08-10T08:15:00Z">
                  <w:rPr>
                    <w:ins w:id="31075"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1076" w:author="DuyNgo" w:date="2012-08-10T07:34:00Z"/>
                <w:rFonts w:eastAsia="MS PGothic" w:cstheme="minorHAnsi"/>
                <w:sz w:val="24"/>
                <w:szCs w:val="24"/>
                <w:lang w:eastAsia="ja-JP"/>
                <w:rPrChange w:id="31077" w:author="DuyNgo" w:date="2012-08-10T08:15:00Z">
                  <w:rPr>
                    <w:ins w:id="31078"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1079" w:author="DuyNgo" w:date="2012-08-10T07:34:00Z"/>
                <w:rFonts w:eastAsia="MS PGothic" w:cstheme="minorHAnsi"/>
                <w:sz w:val="24"/>
                <w:szCs w:val="24"/>
                <w:lang w:eastAsia="ja-JP"/>
                <w:rPrChange w:id="31080" w:author="DuyNgo" w:date="2012-08-10T08:15:00Z">
                  <w:rPr>
                    <w:ins w:id="31081"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1082" w:author="DuyNgo" w:date="2012-08-10T07:34:00Z"/>
                <w:rFonts w:eastAsia="MS PGothic" w:cstheme="minorHAnsi"/>
                <w:sz w:val="24"/>
                <w:szCs w:val="24"/>
                <w:lang w:eastAsia="ja-JP"/>
                <w:rPrChange w:id="31083" w:author="DuyNgo" w:date="2012-08-10T08:15:00Z">
                  <w:rPr>
                    <w:ins w:id="31084"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1085" w:author="DuyNgo" w:date="2012-08-10T07:34:00Z"/>
                <w:rFonts w:eastAsia="MS PGothic" w:cstheme="minorHAnsi"/>
                <w:sz w:val="24"/>
                <w:szCs w:val="24"/>
                <w:lang w:eastAsia="ja-JP"/>
                <w:rPrChange w:id="31086" w:author="DuyNgo" w:date="2012-08-10T08:15:00Z">
                  <w:rPr>
                    <w:ins w:id="31087" w:author="DuyNgo" w:date="2012-08-10T07:34:00Z"/>
                    <w:rFonts w:ascii="Tahoma" w:eastAsia="MS PGothic" w:hAnsi="Tahoma" w:cs="Tahoma"/>
                    <w:color w:val="000000"/>
                    <w:sz w:val="20"/>
                    <w:szCs w:val="20"/>
                    <w:lang w:eastAsia="ja-JP"/>
                  </w:rPr>
                </w:rPrChange>
              </w:rPr>
            </w:pPr>
            <w:ins w:id="31088" w:author="DuyNgo" w:date="2012-08-10T07:35:00Z">
              <w:r w:rsidRPr="00303364">
                <w:rPr>
                  <w:rFonts w:eastAsia="MS PGothic" w:cstheme="minorHAnsi"/>
                  <w:sz w:val="24"/>
                  <w:szCs w:val="24"/>
                  <w:lang w:eastAsia="ja-JP"/>
                  <w:rPrChange w:id="31089" w:author="DuyNgo" w:date="2012-08-10T08:15:00Z">
                    <w:rPr>
                      <w:rFonts w:ascii="Tahoma" w:eastAsia="MS PGothic" w:hAnsi="Tahoma" w:cs="Tahoma"/>
                      <w:b/>
                      <w:bCs/>
                      <w:color w:val="365F91" w:themeColor="accent1" w:themeShade="BF"/>
                      <w:sz w:val="20"/>
                      <w:szCs w:val="20"/>
                      <w:lang w:eastAsia="ja-JP"/>
                    </w:rPr>
                  </w:rPrChange>
                </w:rPr>
                <w:t>2</w:t>
              </w:r>
            </w:ins>
          </w:p>
        </w:tc>
      </w:tr>
      <w:tr w:rsidR="00FE525B" w:rsidRPr="00303364" w:rsidTr="00FE525B">
        <w:trPr>
          <w:gridAfter w:val="1"/>
          <w:wAfter w:w="288" w:type="dxa"/>
          <w:trHeight w:val="399"/>
          <w:ins w:id="31090"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hd w:val="clear" w:color="FFFFCC" w:fill="FFFFFF"/>
              <w:spacing w:before="100" w:beforeAutospacing="1" w:after="100" w:afterAutospacing="1"/>
              <w:rPr>
                <w:ins w:id="31091" w:author="DuyNgo" w:date="2012-08-10T07:34:00Z"/>
                <w:rFonts w:eastAsia="MS PGothic" w:cstheme="minorHAnsi"/>
                <w:sz w:val="24"/>
                <w:szCs w:val="24"/>
                <w:lang w:eastAsia="ja-JP"/>
                <w:rPrChange w:id="31092" w:author="DuyNgo" w:date="2012-08-10T08:15:00Z">
                  <w:rPr>
                    <w:ins w:id="31093" w:author="DuyNgo" w:date="2012-08-10T07:34:00Z"/>
                    <w:rFonts w:ascii="Tahoma" w:eastAsia="MS PGothic" w:hAnsi="Tahoma" w:cs="Tahoma"/>
                    <w:b w:val="0"/>
                    <w:bCs w:val="0"/>
                    <w:color w:val="000000"/>
                    <w:sz w:val="20"/>
                    <w:szCs w:val="20"/>
                    <w:lang w:eastAsia="ja-JP"/>
                  </w:rPr>
                </w:rPrChange>
              </w:rPr>
            </w:pPr>
            <w:ins w:id="31094" w:author="DuyNgo" w:date="2012-08-10T07:34:00Z">
              <w:r w:rsidRPr="00303364">
                <w:rPr>
                  <w:rFonts w:eastAsia="MS PGothic" w:cstheme="minorHAnsi"/>
                  <w:b w:val="0"/>
                  <w:bCs w:val="0"/>
                  <w:color w:val="auto"/>
                  <w:sz w:val="24"/>
                  <w:szCs w:val="24"/>
                  <w:lang w:eastAsia="ja-JP"/>
                  <w:rPrChange w:id="31095" w:author="DuyNgo" w:date="2012-08-10T08:15:00Z">
                    <w:rPr>
                      <w:rFonts w:ascii="Tahoma" w:eastAsia="MS PGothic" w:hAnsi="Tahoma" w:cs="Tahoma"/>
                      <w:b w:val="0"/>
                      <w:bCs w:val="0"/>
                      <w:color w:val="365F91" w:themeColor="accent1" w:themeShade="BF"/>
                      <w:sz w:val="20"/>
                      <w:szCs w:val="20"/>
                      <w:lang w:eastAsia="ja-JP"/>
                    </w:rPr>
                  </w:rPrChange>
                </w:rPr>
                <w:t>Admin</w:t>
              </w:r>
            </w:ins>
          </w:p>
        </w:tc>
        <w:tc>
          <w:tcPr>
            <w:tcW w:w="296" w:type="dxa"/>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1096" w:author="DuyNgo" w:date="2012-08-10T07:34:00Z"/>
                <w:rFonts w:eastAsia="MS PGothic" w:cstheme="minorHAnsi"/>
                <w:sz w:val="24"/>
                <w:szCs w:val="24"/>
                <w:lang w:eastAsia="ja-JP"/>
                <w:rPrChange w:id="31097" w:author="DuyNgo" w:date="2012-08-10T08:15:00Z">
                  <w:rPr>
                    <w:ins w:id="31098"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1099" w:author="DuyNgo" w:date="2012-08-10T07:34:00Z"/>
                <w:rFonts w:eastAsia="MS PGothic" w:cstheme="minorHAnsi"/>
                <w:sz w:val="24"/>
                <w:szCs w:val="24"/>
                <w:lang w:eastAsia="ja-JP"/>
                <w:rPrChange w:id="31100" w:author="DuyNgo" w:date="2012-08-10T08:15:00Z">
                  <w:rPr>
                    <w:ins w:id="31101"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1102" w:author="DuyNgo" w:date="2012-08-10T07:34:00Z"/>
                <w:rFonts w:eastAsia="MS PGothic" w:cstheme="minorHAnsi"/>
                <w:sz w:val="24"/>
                <w:szCs w:val="24"/>
                <w:lang w:eastAsia="ja-JP"/>
                <w:rPrChange w:id="31103" w:author="DuyNgo" w:date="2012-08-10T08:15:00Z">
                  <w:rPr>
                    <w:ins w:id="31104"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1105" w:author="DuyNgo" w:date="2012-08-10T07:34:00Z"/>
                <w:rFonts w:eastAsia="MS PGothic" w:cstheme="minorHAnsi"/>
                <w:sz w:val="24"/>
                <w:szCs w:val="24"/>
                <w:lang w:eastAsia="ja-JP"/>
                <w:rPrChange w:id="31106" w:author="DuyNgo" w:date="2012-08-10T08:15:00Z">
                  <w:rPr>
                    <w:ins w:id="31107"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1108" w:author="DuyNgo" w:date="2012-08-10T07:34:00Z"/>
                <w:rFonts w:eastAsia="MS PGothic" w:cstheme="minorHAnsi"/>
                <w:sz w:val="24"/>
                <w:szCs w:val="24"/>
                <w:lang w:eastAsia="ja-JP"/>
                <w:rPrChange w:id="31109" w:author="DuyNgo" w:date="2012-08-10T08:15:00Z">
                  <w:rPr>
                    <w:ins w:id="31110" w:author="DuyNgo" w:date="2012-08-10T07:34:00Z"/>
                    <w:rFonts w:ascii="Tahoma" w:eastAsia="MS PGothic" w:hAnsi="Tahoma" w:cs="Tahoma"/>
                    <w:color w:val="000000"/>
                    <w:sz w:val="20"/>
                    <w:szCs w:val="20"/>
                    <w:lang w:eastAsia="ja-JP"/>
                  </w:rPr>
                </w:rPrChange>
              </w:rPr>
            </w:pPr>
            <w:ins w:id="31111" w:author="DuyNgo" w:date="2012-08-10T07:35:00Z">
              <w:r w:rsidRPr="00303364">
                <w:rPr>
                  <w:rFonts w:eastAsia="MS PGothic" w:cstheme="minorHAnsi"/>
                  <w:sz w:val="24"/>
                  <w:szCs w:val="24"/>
                  <w:lang w:eastAsia="ja-JP"/>
                  <w:rPrChange w:id="31112" w:author="DuyNgo" w:date="2012-08-10T08:15:00Z">
                    <w:rPr>
                      <w:rFonts w:ascii="Tahoma" w:eastAsia="MS PGothic" w:hAnsi="Tahoma" w:cs="Tahoma"/>
                      <w:b/>
                      <w:bCs/>
                      <w:color w:val="365F91" w:themeColor="accent1" w:themeShade="BF"/>
                      <w:sz w:val="20"/>
                      <w:szCs w:val="20"/>
                      <w:lang w:eastAsia="ja-JP"/>
                    </w:rPr>
                  </w:rPrChange>
                </w:rPr>
                <w:t>3</w:t>
              </w:r>
            </w:ins>
          </w:p>
        </w:tc>
      </w:tr>
      <w:tr w:rsidR="00FE525B" w:rsidRPr="00303364"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1113"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hd w:val="clear" w:color="FFFFCC" w:fill="FFFFFF"/>
              <w:spacing w:before="100" w:beforeAutospacing="1" w:after="100" w:afterAutospacing="1"/>
              <w:rPr>
                <w:ins w:id="31114" w:author="DuyNgo" w:date="2012-08-10T07:34:00Z"/>
                <w:rFonts w:eastAsia="MS PGothic" w:cstheme="minorHAnsi"/>
                <w:sz w:val="24"/>
                <w:szCs w:val="24"/>
                <w:lang w:eastAsia="ja-JP"/>
                <w:rPrChange w:id="31115" w:author="DuyNgo" w:date="2012-08-10T08:15:00Z">
                  <w:rPr>
                    <w:ins w:id="31116" w:author="DuyNgo" w:date="2012-08-10T07:34:00Z"/>
                    <w:rFonts w:ascii="Tahoma" w:eastAsia="MS PGothic" w:hAnsi="Tahoma" w:cs="Tahoma"/>
                    <w:b w:val="0"/>
                    <w:bCs w:val="0"/>
                    <w:color w:val="000000"/>
                    <w:sz w:val="20"/>
                    <w:szCs w:val="20"/>
                    <w:lang w:eastAsia="ja-JP"/>
                  </w:rPr>
                </w:rPrChange>
              </w:rPr>
            </w:pPr>
            <w:ins w:id="31117" w:author="DuyNgo" w:date="2012-08-10T07:34:00Z">
              <w:r w:rsidRPr="00303364">
                <w:rPr>
                  <w:rFonts w:eastAsia="MS PGothic" w:cstheme="minorHAnsi"/>
                  <w:b w:val="0"/>
                  <w:bCs w:val="0"/>
                  <w:color w:val="auto"/>
                  <w:sz w:val="24"/>
                  <w:szCs w:val="24"/>
                  <w:lang w:eastAsia="ja-JP"/>
                  <w:rPrChange w:id="31118" w:author="DuyNgo" w:date="2012-08-10T08:15:00Z">
                    <w:rPr>
                      <w:rFonts w:ascii="Tahoma" w:eastAsia="MS PGothic" w:hAnsi="Tahoma" w:cs="Tahoma"/>
                      <w:b w:val="0"/>
                      <w:bCs w:val="0"/>
                      <w:color w:val="365F91" w:themeColor="accent1" w:themeShade="BF"/>
                      <w:sz w:val="20"/>
                      <w:szCs w:val="20"/>
                      <w:lang w:eastAsia="ja-JP"/>
                    </w:rPr>
                  </w:rPrChange>
                </w:rPr>
                <w:t>Report</w:t>
              </w:r>
            </w:ins>
          </w:p>
        </w:tc>
        <w:tc>
          <w:tcPr>
            <w:tcW w:w="296" w:type="dxa"/>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1119" w:author="DuyNgo" w:date="2012-08-10T07:34:00Z"/>
                <w:rFonts w:eastAsia="MS PGothic" w:cstheme="minorHAnsi"/>
                <w:sz w:val="24"/>
                <w:szCs w:val="24"/>
                <w:lang w:eastAsia="ja-JP"/>
                <w:rPrChange w:id="31120" w:author="DuyNgo" w:date="2012-08-10T08:15:00Z">
                  <w:rPr>
                    <w:ins w:id="31121"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1122" w:author="DuyNgo" w:date="2012-08-10T07:34:00Z"/>
                <w:rFonts w:eastAsia="MS PGothic" w:cstheme="minorHAnsi"/>
                <w:sz w:val="24"/>
                <w:szCs w:val="24"/>
                <w:lang w:eastAsia="ja-JP"/>
                <w:rPrChange w:id="31123" w:author="DuyNgo" w:date="2012-08-10T08:15:00Z">
                  <w:rPr>
                    <w:ins w:id="31124"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1125" w:author="DuyNgo" w:date="2012-08-10T07:34:00Z"/>
                <w:rFonts w:eastAsia="MS PGothic" w:cstheme="minorHAnsi"/>
                <w:sz w:val="24"/>
                <w:szCs w:val="24"/>
                <w:lang w:eastAsia="ja-JP"/>
                <w:rPrChange w:id="31126" w:author="DuyNgo" w:date="2012-08-10T08:15:00Z">
                  <w:rPr>
                    <w:ins w:id="31127"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1128" w:author="DuyNgo" w:date="2012-08-10T07:34:00Z"/>
                <w:rFonts w:eastAsia="MS PGothic" w:cstheme="minorHAnsi"/>
                <w:sz w:val="24"/>
                <w:szCs w:val="24"/>
                <w:lang w:eastAsia="ja-JP"/>
                <w:rPrChange w:id="31129" w:author="DuyNgo" w:date="2012-08-10T08:15:00Z">
                  <w:rPr>
                    <w:ins w:id="31130"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1131" w:author="DuyNgo" w:date="2012-08-10T07:34:00Z"/>
                <w:rFonts w:eastAsia="MS PGothic" w:cstheme="minorHAnsi"/>
                <w:sz w:val="24"/>
                <w:szCs w:val="24"/>
                <w:lang w:eastAsia="ja-JP"/>
                <w:rPrChange w:id="31132" w:author="DuyNgo" w:date="2012-08-10T08:15:00Z">
                  <w:rPr>
                    <w:ins w:id="31133" w:author="DuyNgo" w:date="2012-08-10T07:34:00Z"/>
                    <w:rFonts w:ascii="Tahoma" w:eastAsia="MS PGothic" w:hAnsi="Tahoma" w:cs="Tahoma"/>
                    <w:color w:val="000000"/>
                    <w:sz w:val="20"/>
                    <w:szCs w:val="20"/>
                    <w:lang w:eastAsia="ja-JP"/>
                  </w:rPr>
                </w:rPrChange>
              </w:rPr>
            </w:pPr>
            <w:ins w:id="31134" w:author="DuyNgo" w:date="2012-08-10T07:35:00Z">
              <w:r w:rsidRPr="00303364">
                <w:rPr>
                  <w:rFonts w:eastAsia="MS PGothic" w:cstheme="minorHAnsi"/>
                  <w:sz w:val="24"/>
                  <w:szCs w:val="24"/>
                  <w:lang w:eastAsia="ja-JP"/>
                  <w:rPrChange w:id="31135" w:author="DuyNgo" w:date="2012-08-10T08:15:00Z">
                    <w:rPr>
                      <w:rFonts w:ascii="Tahoma" w:eastAsia="MS PGothic" w:hAnsi="Tahoma" w:cs="Tahoma"/>
                      <w:b/>
                      <w:bCs/>
                      <w:color w:val="365F91" w:themeColor="accent1" w:themeShade="BF"/>
                      <w:sz w:val="20"/>
                      <w:szCs w:val="20"/>
                      <w:lang w:eastAsia="ja-JP"/>
                    </w:rPr>
                  </w:rPrChange>
                </w:rPr>
                <w:t>5</w:t>
              </w:r>
            </w:ins>
          </w:p>
        </w:tc>
      </w:tr>
      <w:tr w:rsidR="00FE525B" w:rsidRPr="00303364" w:rsidTr="00FE525B">
        <w:trPr>
          <w:gridAfter w:val="1"/>
          <w:wAfter w:w="288" w:type="dxa"/>
          <w:trHeight w:val="399"/>
          <w:ins w:id="31136"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hd w:val="clear" w:color="FFFFCC" w:fill="FFFFFF"/>
              <w:spacing w:before="100" w:beforeAutospacing="1" w:after="100" w:afterAutospacing="1"/>
              <w:rPr>
                <w:ins w:id="31137" w:author="DuyNgo" w:date="2012-08-10T07:34:00Z"/>
                <w:rFonts w:eastAsia="MS PGothic" w:cstheme="minorHAnsi"/>
                <w:sz w:val="24"/>
                <w:szCs w:val="24"/>
                <w:lang w:eastAsia="ja-JP"/>
                <w:rPrChange w:id="31138" w:author="DuyNgo" w:date="2012-08-10T08:15:00Z">
                  <w:rPr>
                    <w:ins w:id="31139" w:author="DuyNgo" w:date="2012-08-10T07:34:00Z"/>
                    <w:rFonts w:ascii="Tahoma" w:eastAsia="MS PGothic" w:hAnsi="Tahoma" w:cs="Tahoma"/>
                    <w:b w:val="0"/>
                    <w:bCs w:val="0"/>
                    <w:color w:val="000000"/>
                    <w:sz w:val="20"/>
                    <w:szCs w:val="20"/>
                    <w:lang w:eastAsia="ja-JP"/>
                  </w:rPr>
                </w:rPrChange>
              </w:rPr>
            </w:pPr>
            <w:ins w:id="31140" w:author="DuyNgo" w:date="2012-08-10T07:35:00Z">
              <w:r w:rsidRPr="00303364">
                <w:rPr>
                  <w:rFonts w:eastAsia="MS PGothic" w:cstheme="minorHAnsi"/>
                  <w:b w:val="0"/>
                  <w:bCs w:val="0"/>
                  <w:color w:val="auto"/>
                  <w:sz w:val="24"/>
                  <w:szCs w:val="24"/>
                  <w:lang w:eastAsia="ja-JP"/>
                  <w:rPrChange w:id="31141" w:author="DuyNgo" w:date="2012-08-10T08:15:00Z">
                    <w:rPr>
                      <w:rFonts w:ascii="Tahoma" w:eastAsia="MS PGothic" w:hAnsi="Tahoma" w:cs="Tahoma"/>
                      <w:b w:val="0"/>
                      <w:bCs w:val="0"/>
                      <w:color w:val="365F91" w:themeColor="accent1" w:themeShade="BF"/>
                      <w:sz w:val="20"/>
                      <w:szCs w:val="20"/>
                      <w:lang w:eastAsia="ja-JP"/>
                    </w:rPr>
                  </w:rPrChange>
                </w:rPr>
                <w:t>Android</w:t>
              </w:r>
            </w:ins>
          </w:p>
        </w:tc>
        <w:tc>
          <w:tcPr>
            <w:tcW w:w="296" w:type="dxa"/>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1142" w:author="DuyNgo" w:date="2012-08-10T07:34:00Z"/>
                <w:rFonts w:eastAsia="MS PGothic" w:cstheme="minorHAnsi"/>
                <w:sz w:val="24"/>
                <w:szCs w:val="24"/>
                <w:lang w:eastAsia="ja-JP"/>
                <w:rPrChange w:id="31143" w:author="DuyNgo" w:date="2012-08-10T08:15:00Z">
                  <w:rPr>
                    <w:ins w:id="31144"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1145" w:author="DuyNgo" w:date="2012-08-10T07:34:00Z"/>
                <w:rFonts w:eastAsia="MS PGothic" w:cstheme="minorHAnsi"/>
                <w:sz w:val="24"/>
                <w:szCs w:val="24"/>
                <w:lang w:eastAsia="ja-JP"/>
                <w:rPrChange w:id="31146" w:author="DuyNgo" w:date="2012-08-10T08:15:00Z">
                  <w:rPr>
                    <w:ins w:id="31147"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1148" w:author="DuyNgo" w:date="2012-08-10T07:34:00Z"/>
                <w:rFonts w:eastAsia="MS PGothic" w:cstheme="minorHAnsi"/>
                <w:sz w:val="24"/>
                <w:szCs w:val="24"/>
                <w:lang w:eastAsia="ja-JP"/>
                <w:rPrChange w:id="31149" w:author="DuyNgo" w:date="2012-08-10T08:15:00Z">
                  <w:rPr>
                    <w:ins w:id="31150"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1151" w:author="DuyNgo" w:date="2012-08-10T07:34:00Z"/>
                <w:rFonts w:eastAsia="MS PGothic" w:cstheme="minorHAnsi"/>
                <w:sz w:val="24"/>
                <w:szCs w:val="24"/>
                <w:lang w:eastAsia="ja-JP"/>
                <w:rPrChange w:id="31152" w:author="DuyNgo" w:date="2012-08-10T08:15:00Z">
                  <w:rPr>
                    <w:ins w:id="31153"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1154" w:author="DuyNgo" w:date="2012-08-10T07:34:00Z"/>
                <w:rFonts w:eastAsia="MS PGothic" w:cstheme="minorHAnsi"/>
                <w:sz w:val="24"/>
                <w:szCs w:val="24"/>
                <w:lang w:eastAsia="ja-JP"/>
                <w:rPrChange w:id="31155" w:author="DuyNgo" w:date="2012-08-10T08:15:00Z">
                  <w:rPr>
                    <w:ins w:id="31156" w:author="DuyNgo" w:date="2012-08-10T07:34:00Z"/>
                    <w:rFonts w:ascii="Tahoma" w:eastAsia="MS PGothic" w:hAnsi="Tahoma" w:cs="Tahoma"/>
                    <w:color w:val="000000"/>
                    <w:sz w:val="20"/>
                    <w:szCs w:val="20"/>
                    <w:lang w:eastAsia="ja-JP"/>
                  </w:rPr>
                </w:rPrChange>
              </w:rPr>
            </w:pPr>
            <w:ins w:id="31157" w:author="DuyNgo" w:date="2012-08-10T07:35:00Z">
              <w:r w:rsidRPr="00303364">
                <w:rPr>
                  <w:rFonts w:eastAsia="MS PGothic" w:cstheme="minorHAnsi"/>
                  <w:sz w:val="24"/>
                  <w:szCs w:val="24"/>
                  <w:lang w:eastAsia="ja-JP"/>
                  <w:rPrChange w:id="31158" w:author="DuyNgo" w:date="2012-08-10T08:15:00Z">
                    <w:rPr>
                      <w:rFonts w:ascii="Tahoma" w:eastAsia="MS PGothic" w:hAnsi="Tahoma" w:cs="Tahoma"/>
                      <w:b/>
                      <w:bCs/>
                      <w:color w:val="365F91" w:themeColor="accent1" w:themeShade="BF"/>
                      <w:sz w:val="20"/>
                      <w:szCs w:val="20"/>
                      <w:lang w:eastAsia="ja-JP"/>
                    </w:rPr>
                  </w:rPrChange>
                </w:rPr>
                <w:t>2</w:t>
              </w:r>
            </w:ins>
          </w:p>
        </w:tc>
      </w:tr>
    </w:tbl>
    <w:p w:rsidR="00FE525B" w:rsidRPr="00303364" w:rsidRDefault="00FE525B">
      <w:pPr>
        <w:rPr>
          <w:rFonts w:cstheme="minorHAnsi"/>
          <w:sz w:val="24"/>
          <w:szCs w:val="24"/>
          <w:rPrChange w:id="31159" w:author="DuyNgo" w:date="2012-08-10T08:15:00Z">
            <w:rPr>
              <w:rFonts w:asciiTheme="minorHAnsi" w:hAnsiTheme="minorHAnsi" w:cstheme="minorHAnsi"/>
              <w:sz w:val="24"/>
              <w:szCs w:val="24"/>
            </w:rPr>
          </w:rPrChange>
        </w:rPr>
        <w:pPrChange w:id="31160" w:author="DuyNgo" w:date="2012-08-10T07:33:00Z">
          <w:pPr>
            <w:pStyle w:val="Heading1"/>
            <w:numPr>
              <w:numId w:val="2"/>
            </w:numPr>
            <w:tabs>
              <w:tab w:val="left" w:pos="709"/>
            </w:tabs>
            <w:ind w:left="720" w:firstLine="284"/>
            <w:jc w:val="both"/>
          </w:pPr>
        </w:pPrChange>
      </w:pPr>
    </w:p>
    <w:p w:rsidR="00245C61" w:rsidRPr="00303364" w:rsidRDefault="00245C61">
      <w:pPr>
        <w:pStyle w:val="Heading1"/>
        <w:numPr>
          <w:ilvl w:val="0"/>
          <w:numId w:val="2"/>
        </w:numPr>
        <w:tabs>
          <w:tab w:val="left" w:pos="709"/>
        </w:tabs>
        <w:jc w:val="both"/>
        <w:rPr>
          <w:rFonts w:asciiTheme="minorHAnsi" w:hAnsiTheme="minorHAnsi" w:cstheme="minorHAnsi"/>
          <w:sz w:val="24"/>
          <w:szCs w:val="24"/>
        </w:rPr>
        <w:pPrChange w:id="31161" w:author="DuyNgo" w:date="2012-08-10T08:01:00Z">
          <w:pPr>
            <w:pStyle w:val="Heading1"/>
            <w:numPr>
              <w:numId w:val="2"/>
            </w:numPr>
            <w:tabs>
              <w:tab w:val="left" w:pos="709"/>
            </w:tabs>
            <w:ind w:left="720" w:firstLine="284"/>
            <w:jc w:val="both"/>
          </w:pPr>
        </w:pPrChange>
      </w:pPr>
      <w:bookmarkStart w:id="31162" w:name="_Toc332351412"/>
      <w:bookmarkStart w:id="31163" w:name="_Toc321558833"/>
      <w:r w:rsidRPr="00303364">
        <w:rPr>
          <w:rFonts w:asciiTheme="minorHAnsi" w:hAnsiTheme="minorHAnsi" w:cstheme="minorHAnsi"/>
          <w:sz w:val="24"/>
          <w:szCs w:val="24"/>
        </w:rPr>
        <w:t>User Manual</w:t>
      </w:r>
      <w:bookmarkEnd w:id="31162"/>
    </w:p>
    <w:p w:rsidR="00245C61" w:rsidRPr="00303364" w:rsidRDefault="00245C61" w:rsidP="0054575D">
      <w:pPr>
        <w:pStyle w:val="Heading2"/>
        <w:numPr>
          <w:ilvl w:val="0"/>
          <w:numId w:val="14"/>
        </w:numPr>
        <w:ind w:left="900" w:hanging="540"/>
        <w:jc w:val="both"/>
        <w:rPr>
          <w:rFonts w:asciiTheme="minorHAnsi" w:hAnsiTheme="minorHAnsi" w:cstheme="minorHAnsi"/>
          <w:sz w:val="24"/>
          <w:szCs w:val="24"/>
        </w:rPr>
      </w:pPr>
      <w:bookmarkStart w:id="31164" w:name="_Toc332351413"/>
      <w:r w:rsidRPr="00303364">
        <w:rPr>
          <w:rFonts w:asciiTheme="minorHAnsi" w:hAnsiTheme="minorHAnsi" w:cstheme="minorHAnsi"/>
          <w:sz w:val="24"/>
          <w:szCs w:val="24"/>
          <w:rPrChange w:id="31165" w:author="DuyNgo" w:date="2012-08-10T08:15:00Z">
            <w:rPr>
              <w:rFonts w:asciiTheme="minorHAnsi" w:hAnsiTheme="minorHAnsi" w:cstheme="minorHAnsi"/>
              <w:color w:val="365F91" w:themeColor="accent1" w:themeShade="BF"/>
              <w:sz w:val="24"/>
              <w:szCs w:val="24"/>
            </w:rPr>
          </w:rPrChange>
        </w:rPr>
        <w:t>Installation Guide</w:t>
      </w:r>
      <w:bookmarkEnd w:id="31163"/>
      <w:bookmarkEnd w:id="31164"/>
    </w:p>
    <w:p w:rsidR="00245C61" w:rsidRPr="0054575D" w:rsidDel="00350B34" w:rsidRDefault="00245C61" w:rsidP="0054575D">
      <w:pPr>
        <w:ind w:firstLine="720"/>
        <w:rPr>
          <w:del w:id="31166" w:author="DuyNgo" w:date="2012-08-10T08:04:00Z"/>
          <w:rFonts w:cstheme="minorHAnsi"/>
          <w:sz w:val="24"/>
          <w:szCs w:val="24"/>
        </w:rPr>
      </w:pPr>
      <w:r w:rsidRPr="0054575D">
        <w:rPr>
          <w:rFonts w:cstheme="minorHAnsi"/>
          <w:sz w:val="24"/>
          <w:szCs w:val="24"/>
          <w:rPrChange w:id="31167" w:author="DuyNgo" w:date="2012-08-10T08:15:00Z">
            <w:rPr>
              <w:rFonts w:asciiTheme="majorHAnsi" w:eastAsiaTheme="majorEastAsia" w:hAnsiTheme="majorHAnsi" w:cstheme="minorHAnsi"/>
              <w:b/>
              <w:bCs/>
              <w:color w:val="365F91" w:themeColor="accent1" w:themeShade="BF"/>
              <w:sz w:val="24"/>
              <w:szCs w:val="24"/>
            </w:rPr>
          </w:rPrChange>
        </w:rPr>
        <w:t>Refer Installation Guide Document</w:t>
      </w:r>
      <w:del w:id="31168" w:author="DuyNgo" w:date="2012-08-10T08:04:00Z">
        <w:r w:rsidRPr="0054575D" w:rsidDel="00350B34">
          <w:rPr>
            <w:rFonts w:cstheme="minorHAnsi"/>
            <w:sz w:val="24"/>
            <w:szCs w:val="24"/>
            <w:rPrChange w:id="31169" w:author="DuyNgo" w:date="2012-08-10T08:15:00Z">
              <w:rPr>
                <w:rFonts w:asciiTheme="majorHAnsi" w:eastAsiaTheme="majorEastAsia" w:hAnsiTheme="majorHAnsi" w:cstheme="minorHAnsi"/>
                <w:b/>
                <w:bCs/>
                <w:color w:val="365F91" w:themeColor="accent1" w:themeShade="BF"/>
                <w:sz w:val="24"/>
                <w:szCs w:val="24"/>
              </w:rPr>
            </w:rPrChange>
          </w:rPr>
          <w:delText>.</w:delText>
        </w:r>
      </w:del>
    </w:p>
    <w:p w:rsidR="00245C61" w:rsidRPr="00303364" w:rsidDel="00350B34" w:rsidRDefault="00245C61" w:rsidP="0054575D">
      <w:pPr>
        <w:ind w:firstLine="720"/>
        <w:rPr>
          <w:del w:id="31170" w:author="DuyNgo" w:date="2012-08-10T08:04:00Z"/>
        </w:rPr>
      </w:pPr>
    </w:p>
    <w:p w:rsidR="00245C61" w:rsidRPr="00303364" w:rsidDel="00350B34" w:rsidRDefault="00245C61" w:rsidP="0054575D">
      <w:pPr>
        <w:ind w:firstLine="720"/>
        <w:rPr>
          <w:del w:id="31171" w:author="DuyNgo" w:date="2012-08-10T08:04:00Z"/>
        </w:rPr>
      </w:pPr>
    </w:p>
    <w:p w:rsidR="00245C61" w:rsidRPr="00303364" w:rsidDel="00350B34" w:rsidRDefault="00245C61" w:rsidP="0054575D">
      <w:pPr>
        <w:ind w:firstLine="720"/>
        <w:rPr>
          <w:del w:id="31172" w:author="DuyNgo" w:date="2012-08-10T08:04:00Z"/>
        </w:rPr>
      </w:pPr>
    </w:p>
    <w:p w:rsidR="00245C61" w:rsidRPr="00303364" w:rsidDel="00350B34" w:rsidRDefault="00245C61" w:rsidP="0054575D">
      <w:pPr>
        <w:ind w:firstLine="720"/>
        <w:rPr>
          <w:del w:id="31173" w:author="DuyNgo" w:date="2012-08-10T08:04:00Z"/>
        </w:rPr>
      </w:pPr>
    </w:p>
    <w:p w:rsidR="00245C61" w:rsidRPr="00303364" w:rsidDel="00350B34" w:rsidRDefault="00245C61" w:rsidP="0054575D">
      <w:pPr>
        <w:ind w:firstLine="720"/>
        <w:rPr>
          <w:del w:id="31174" w:author="DuyNgo" w:date="2012-08-10T08:04:00Z"/>
        </w:rPr>
      </w:pPr>
    </w:p>
    <w:p w:rsidR="00245C61" w:rsidRPr="00303364" w:rsidDel="00350B34" w:rsidRDefault="00245C61" w:rsidP="0054575D">
      <w:pPr>
        <w:ind w:firstLine="720"/>
        <w:rPr>
          <w:del w:id="31175" w:author="DuyNgo" w:date="2012-08-10T08:04:00Z"/>
        </w:rPr>
      </w:pPr>
    </w:p>
    <w:p w:rsidR="00245C61" w:rsidRPr="00303364" w:rsidDel="00350B34" w:rsidRDefault="00245C61" w:rsidP="0054575D">
      <w:pPr>
        <w:ind w:firstLine="720"/>
        <w:rPr>
          <w:del w:id="31176" w:author="DuyNgo" w:date="2012-08-10T08:04:00Z"/>
        </w:rPr>
      </w:pPr>
    </w:p>
    <w:p w:rsidR="00245C61" w:rsidRPr="00303364" w:rsidDel="00350B34" w:rsidRDefault="00245C61" w:rsidP="0054575D">
      <w:pPr>
        <w:ind w:firstLine="720"/>
        <w:rPr>
          <w:del w:id="31177" w:author="DuyNgo" w:date="2012-08-10T08:04:00Z"/>
        </w:rPr>
      </w:pPr>
    </w:p>
    <w:p w:rsidR="00245C61" w:rsidRPr="00303364" w:rsidDel="00350B34" w:rsidRDefault="00245C61" w:rsidP="0054575D">
      <w:pPr>
        <w:ind w:firstLine="720"/>
        <w:rPr>
          <w:del w:id="31178" w:author="DuyNgo" w:date="2012-08-10T08:04:00Z"/>
        </w:rPr>
      </w:pPr>
    </w:p>
    <w:p w:rsidR="00245C61" w:rsidRPr="00303364" w:rsidDel="00350B34" w:rsidRDefault="00245C61" w:rsidP="0054575D">
      <w:pPr>
        <w:ind w:firstLine="720"/>
        <w:rPr>
          <w:del w:id="31179" w:author="DuyNgo" w:date="2012-08-10T08:04:00Z"/>
        </w:rPr>
      </w:pPr>
    </w:p>
    <w:p w:rsidR="00245C61" w:rsidRPr="00303364" w:rsidDel="00350B34" w:rsidRDefault="00245C61" w:rsidP="0054575D">
      <w:pPr>
        <w:ind w:firstLine="720"/>
        <w:rPr>
          <w:del w:id="31180" w:author="DuyNgo" w:date="2012-08-10T08:04:00Z"/>
        </w:rPr>
      </w:pPr>
    </w:p>
    <w:p w:rsidR="00245C61" w:rsidRPr="00303364" w:rsidDel="00350B34" w:rsidRDefault="00245C61" w:rsidP="0054575D">
      <w:pPr>
        <w:ind w:firstLine="720"/>
        <w:rPr>
          <w:del w:id="31181" w:author="DuyNgo" w:date="2012-08-10T08:04:00Z"/>
        </w:rPr>
      </w:pPr>
    </w:p>
    <w:p w:rsidR="00245C61" w:rsidRPr="00303364" w:rsidDel="00350B34" w:rsidRDefault="00245C61" w:rsidP="0054575D">
      <w:pPr>
        <w:ind w:firstLine="720"/>
        <w:rPr>
          <w:del w:id="31182" w:author="DuyNgo" w:date="2012-08-10T08:04:00Z"/>
        </w:rPr>
      </w:pPr>
    </w:p>
    <w:p w:rsidR="00245C61" w:rsidRPr="00303364" w:rsidDel="00350B34" w:rsidRDefault="00245C61" w:rsidP="0054575D">
      <w:pPr>
        <w:ind w:firstLine="720"/>
        <w:rPr>
          <w:del w:id="31183" w:author="DuyNgo" w:date="2012-08-10T08:04:00Z"/>
        </w:rPr>
      </w:pPr>
    </w:p>
    <w:p w:rsidR="00245C61" w:rsidRPr="00303364" w:rsidDel="00350B34" w:rsidRDefault="00245C61" w:rsidP="0054575D">
      <w:pPr>
        <w:ind w:firstLine="720"/>
        <w:rPr>
          <w:del w:id="31184" w:author="DuyNgo" w:date="2012-08-10T08:04:00Z"/>
        </w:rPr>
      </w:pPr>
    </w:p>
    <w:p w:rsidR="005C5F6C" w:rsidRPr="00303364" w:rsidDel="00350B34" w:rsidRDefault="005C5F6C" w:rsidP="0054575D">
      <w:pPr>
        <w:ind w:firstLine="720"/>
        <w:rPr>
          <w:del w:id="31185" w:author="DuyNgo" w:date="2012-08-10T08:04:00Z"/>
        </w:rPr>
      </w:pPr>
    </w:p>
    <w:p w:rsidR="005C5F6C" w:rsidRPr="00303364" w:rsidDel="00350B34" w:rsidRDefault="005C5F6C" w:rsidP="0054575D">
      <w:pPr>
        <w:ind w:firstLine="720"/>
        <w:rPr>
          <w:del w:id="31186" w:author="DuyNgo" w:date="2012-08-10T08:04:00Z"/>
        </w:rPr>
      </w:pPr>
    </w:p>
    <w:p w:rsidR="005C5F6C" w:rsidRPr="00303364" w:rsidDel="00350B34" w:rsidRDefault="005C5F6C" w:rsidP="0054575D">
      <w:pPr>
        <w:ind w:firstLine="720"/>
        <w:rPr>
          <w:del w:id="31187" w:author="DuyNgo" w:date="2012-08-10T08:04:00Z"/>
        </w:rPr>
      </w:pPr>
    </w:p>
    <w:p w:rsidR="005C5F6C" w:rsidRPr="00303364" w:rsidDel="00350B34" w:rsidRDefault="005C5F6C" w:rsidP="0054575D">
      <w:pPr>
        <w:ind w:firstLine="720"/>
        <w:rPr>
          <w:del w:id="31188" w:author="DuyNgo" w:date="2012-08-10T08:04:00Z"/>
        </w:rPr>
      </w:pPr>
    </w:p>
    <w:p w:rsidR="005C5F6C" w:rsidRPr="00303364" w:rsidDel="00350B34" w:rsidRDefault="005C5F6C" w:rsidP="0054575D">
      <w:pPr>
        <w:ind w:firstLine="720"/>
        <w:rPr>
          <w:del w:id="31189" w:author="DuyNgo" w:date="2012-08-10T08:04:00Z"/>
        </w:rPr>
      </w:pPr>
    </w:p>
    <w:p w:rsidR="005C5F6C" w:rsidRPr="00303364" w:rsidDel="00350B34" w:rsidRDefault="005C5F6C" w:rsidP="0054575D">
      <w:pPr>
        <w:ind w:firstLine="720"/>
        <w:rPr>
          <w:del w:id="31190" w:author="DuyNgo" w:date="2012-08-10T08:04:00Z"/>
        </w:rPr>
      </w:pPr>
    </w:p>
    <w:p w:rsidR="005C5F6C" w:rsidRPr="00303364" w:rsidDel="00350B34" w:rsidRDefault="005C5F6C" w:rsidP="0054575D">
      <w:pPr>
        <w:ind w:firstLine="720"/>
        <w:rPr>
          <w:del w:id="31191" w:author="DuyNgo" w:date="2012-08-10T08:04:00Z"/>
        </w:rPr>
      </w:pPr>
    </w:p>
    <w:p w:rsidR="005C5F6C" w:rsidRPr="00303364" w:rsidDel="00350B34" w:rsidRDefault="005C5F6C" w:rsidP="0054575D">
      <w:pPr>
        <w:ind w:firstLine="720"/>
        <w:rPr>
          <w:del w:id="31192" w:author="DuyNgo" w:date="2012-08-10T08:04:00Z"/>
        </w:rPr>
      </w:pPr>
    </w:p>
    <w:p w:rsidR="005C5F6C" w:rsidRPr="00303364" w:rsidDel="00350B34" w:rsidRDefault="005C5F6C" w:rsidP="0054575D">
      <w:pPr>
        <w:ind w:firstLine="720"/>
        <w:rPr>
          <w:del w:id="31193" w:author="DuyNgo" w:date="2012-08-10T08:04:00Z"/>
        </w:rPr>
      </w:pPr>
    </w:p>
    <w:p w:rsidR="005C5F6C" w:rsidRPr="00303364" w:rsidDel="00350B34" w:rsidRDefault="005C5F6C" w:rsidP="0054575D">
      <w:pPr>
        <w:ind w:firstLine="720"/>
        <w:rPr>
          <w:del w:id="31194" w:author="DuyNgo" w:date="2012-08-10T08:04:00Z"/>
        </w:rPr>
      </w:pPr>
    </w:p>
    <w:p w:rsidR="005C5F6C" w:rsidRPr="00303364" w:rsidDel="00350B34" w:rsidRDefault="005C5F6C" w:rsidP="0054575D">
      <w:pPr>
        <w:ind w:firstLine="720"/>
        <w:rPr>
          <w:del w:id="31195" w:author="DuyNgo" w:date="2012-08-10T08:04:00Z"/>
        </w:rPr>
      </w:pPr>
    </w:p>
    <w:p w:rsidR="005C5F6C" w:rsidRPr="00303364" w:rsidDel="00350B34" w:rsidRDefault="005C5F6C" w:rsidP="0054575D">
      <w:pPr>
        <w:ind w:firstLine="720"/>
        <w:rPr>
          <w:del w:id="31196" w:author="DuyNgo" w:date="2012-08-10T08:04:00Z"/>
        </w:rPr>
      </w:pPr>
    </w:p>
    <w:p w:rsidR="005C5F6C" w:rsidRPr="00303364" w:rsidDel="00350B34" w:rsidRDefault="005C5F6C" w:rsidP="0054575D">
      <w:pPr>
        <w:ind w:firstLine="720"/>
        <w:rPr>
          <w:del w:id="31197" w:author="DuyNgo" w:date="2012-08-10T08:04:00Z"/>
        </w:rPr>
      </w:pPr>
    </w:p>
    <w:p w:rsidR="005C5F6C" w:rsidRPr="00303364" w:rsidRDefault="005C5F6C" w:rsidP="0054575D">
      <w:pPr>
        <w:ind w:firstLine="720"/>
      </w:pPr>
    </w:p>
    <w:p w:rsidR="0054575D" w:rsidRDefault="0054575D" w:rsidP="0054575D">
      <w:pPr>
        <w:pStyle w:val="Heading2"/>
        <w:numPr>
          <w:ilvl w:val="0"/>
          <w:numId w:val="14"/>
        </w:numPr>
        <w:tabs>
          <w:tab w:val="left" w:pos="900"/>
        </w:tabs>
      </w:pPr>
      <w:bookmarkStart w:id="31198" w:name="_Toc332349655"/>
      <w:bookmarkStart w:id="31199" w:name="_Toc332350010"/>
      <w:bookmarkStart w:id="31200" w:name="_Toc332350363"/>
      <w:bookmarkStart w:id="31201" w:name="_Toc332350714"/>
      <w:bookmarkStart w:id="31202" w:name="_Toc332351064"/>
      <w:bookmarkStart w:id="31203" w:name="_Toc332351415"/>
      <w:bookmarkEnd w:id="31198"/>
      <w:bookmarkEnd w:id="31199"/>
      <w:bookmarkEnd w:id="31200"/>
      <w:bookmarkEnd w:id="31201"/>
      <w:bookmarkEnd w:id="31202"/>
      <w:bookmarkEnd w:id="31203"/>
      <w:r>
        <w:t>Users’ Guide</w:t>
      </w:r>
    </w:p>
    <w:p w:rsidR="0054575D" w:rsidRPr="0054575D" w:rsidDel="00350B34" w:rsidRDefault="0054575D" w:rsidP="0054575D">
      <w:pPr>
        <w:ind w:left="360" w:firstLine="360"/>
        <w:rPr>
          <w:del w:id="31204" w:author="DuyNgo" w:date="2012-08-10T08:04:00Z"/>
          <w:rFonts w:cstheme="minorHAnsi"/>
          <w:sz w:val="24"/>
          <w:szCs w:val="24"/>
        </w:rPr>
      </w:pPr>
      <w:r w:rsidRPr="0054575D">
        <w:rPr>
          <w:rFonts w:cstheme="minorHAnsi"/>
          <w:sz w:val="24"/>
          <w:szCs w:val="24"/>
          <w:rPrChange w:id="31205" w:author="DuyNgo" w:date="2012-08-10T08:15:00Z">
            <w:rPr>
              <w:rFonts w:asciiTheme="majorHAnsi" w:eastAsiaTheme="majorEastAsia" w:hAnsiTheme="majorHAnsi" w:cstheme="minorHAnsi"/>
              <w:b/>
              <w:bCs/>
              <w:color w:val="365F91" w:themeColor="accent1" w:themeShade="BF"/>
              <w:sz w:val="24"/>
              <w:szCs w:val="24"/>
            </w:rPr>
          </w:rPrChange>
        </w:rPr>
        <w:t xml:space="preserve">Refer </w:t>
      </w:r>
      <w:r>
        <w:rPr>
          <w:rFonts w:cstheme="minorHAnsi"/>
          <w:sz w:val="24"/>
          <w:szCs w:val="24"/>
        </w:rPr>
        <w:t>Users’</w:t>
      </w:r>
      <w:r w:rsidRPr="0054575D">
        <w:rPr>
          <w:rFonts w:cstheme="minorHAnsi"/>
          <w:sz w:val="24"/>
          <w:szCs w:val="24"/>
          <w:rPrChange w:id="31206" w:author="DuyNgo" w:date="2012-08-10T08:15:00Z">
            <w:rPr>
              <w:rFonts w:asciiTheme="majorHAnsi" w:eastAsiaTheme="majorEastAsia" w:hAnsiTheme="majorHAnsi" w:cstheme="minorHAnsi"/>
              <w:b/>
              <w:bCs/>
              <w:color w:val="365F91" w:themeColor="accent1" w:themeShade="BF"/>
              <w:sz w:val="24"/>
              <w:szCs w:val="24"/>
            </w:rPr>
          </w:rPrChange>
        </w:rPr>
        <w:t xml:space="preserve"> Guide Document</w:t>
      </w:r>
      <w:del w:id="31207" w:author="DuyNgo" w:date="2012-08-10T08:04:00Z">
        <w:r w:rsidRPr="0054575D" w:rsidDel="00350B34">
          <w:rPr>
            <w:rFonts w:cstheme="minorHAnsi"/>
            <w:sz w:val="24"/>
            <w:szCs w:val="24"/>
            <w:rPrChange w:id="31208" w:author="DuyNgo" w:date="2012-08-10T08:15:00Z">
              <w:rPr>
                <w:rFonts w:asciiTheme="majorHAnsi" w:eastAsiaTheme="majorEastAsia" w:hAnsiTheme="majorHAnsi" w:cstheme="minorHAnsi"/>
                <w:b/>
                <w:bCs/>
                <w:color w:val="365F91" w:themeColor="accent1" w:themeShade="BF"/>
                <w:sz w:val="24"/>
                <w:szCs w:val="24"/>
              </w:rPr>
            </w:rPrChange>
          </w:rPr>
          <w:delText>.</w:delText>
        </w:r>
      </w:del>
    </w:p>
    <w:p w:rsidR="0054575D" w:rsidRPr="00303364" w:rsidDel="00350B34" w:rsidRDefault="0054575D" w:rsidP="0054575D">
      <w:pPr>
        <w:ind w:left="360" w:firstLine="360"/>
        <w:rPr>
          <w:del w:id="31209" w:author="DuyNgo" w:date="2012-08-10T08:04:00Z"/>
        </w:rPr>
      </w:pPr>
    </w:p>
    <w:p w:rsidR="0054575D" w:rsidRPr="00303364" w:rsidDel="00350B34" w:rsidRDefault="0054575D" w:rsidP="0054575D">
      <w:pPr>
        <w:ind w:left="360" w:firstLine="360"/>
        <w:rPr>
          <w:del w:id="31210" w:author="DuyNgo" w:date="2012-08-10T08:04:00Z"/>
        </w:rPr>
      </w:pPr>
    </w:p>
    <w:p w:rsidR="0054575D" w:rsidRPr="00303364" w:rsidDel="00350B34" w:rsidRDefault="0054575D" w:rsidP="0054575D">
      <w:pPr>
        <w:ind w:left="360" w:firstLine="360"/>
        <w:rPr>
          <w:del w:id="31211" w:author="DuyNgo" w:date="2012-08-10T08:04:00Z"/>
        </w:rPr>
      </w:pPr>
    </w:p>
    <w:p w:rsidR="0054575D" w:rsidRPr="00303364" w:rsidDel="00350B34" w:rsidRDefault="0054575D" w:rsidP="0054575D">
      <w:pPr>
        <w:ind w:left="360" w:firstLine="360"/>
        <w:rPr>
          <w:del w:id="31212" w:author="DuyNgo" w:date="2012-08-10T08:04:00Z"/>
        </w:rPr>
      </w:pPr>
    </w:p>
    <w:p w:rsidR="0054575D" w:rsidRPr="00303364" w:rsidDel="00350B34" w:rsidRDefault="0054575D" w:rsidP="0054575D">
      <w:pPr>
        <w:ind w:left="360" w:firstLine="360"/>
        <w:rPr>
          <w:del w:id="31213" w:author="DuyNgo" w:date="2012-08-10T08:04:00Z"/>
        </w:rPr>
      </w:pPr>
    </w:p>
    <w:p w:rsidR="0054575D" w:rsidRPr="00303364" w:rsidDel="00350B34" w:rsidRDefault="0054575D" w:rsidP="0054575D">
      <w:pPr>
        <w:ind w:left="360" w:firstLine="360"/>
        <w:rPr>
          <w:del w:id="31214" w:author="DuyNgo" w:date="2012-08-10T08:04:00Z"/>
        </w:rPr>
      </w:pPr>
    </w:p>
    <w:p w:rsidR="0054575D" w:rsidRPr="00303364" w:rsidDel="00350B34" w:rsidRDefault="0054575D" w:rsidP="0054575D">
      <w:pPr>
        <w:ind w:left="360" w:firstLine="360"/>
        <w:rPr>
          <w:del w:id="31215" w:author="DuyNgo" w:date="2012-08-10T08:04:00Z"/>
        </w:rPr>
      </w:pPr>
    </w:p>
    <w:p w:rsidR="0054575D" w:rsidRPr="00303364" w:rsidDel="00350B34" w:rsidRDefault="0054575D" w:rsidP="0054575D">
      <w:pPr>
        <w:ind w:left="360" w:firstLine="360"/>
        <w:rPr>
          <w:del w:id="31216" w:author="DuyNgo" w:date="2012-08-10T08:04:00Z"/>
        </w:rPr>
      </w:pPr>
    </w:p>
    <w:p w:rsidR="0054575D" w:rsidRPr="00303364" w:rsidDel="00350B34" w:rsidRDefault="0054575D" w:rsidP="0054575D">
      <w:pPr>
        <w:ind w:left="360" w:firstLine="360"/>
        <w:rPr>
          <w:del w:id="31217" w:author="DuyNgo" w:date="2012-08-10T08:04:00Z"/>
        </w:rPr>
      </w:pPr>
    </w:p>
    <w:p w:rsidR="0054575D" w:rsidRPr="00303364" w:rsidDel="00350B34" w:rsidRDefault="0054575D" w:rsidP="0054575D">
      <w:pPr>
        <w:ind w:left="360" w:firstLine="360"/>
        <w:rPr>
          <w:del w:id="31218" w:author="DuyNgo" w:date="2012-08-10T08:04:00Z"/>
        </w:rPr>
      </w:pPr>
    </w:p>
    <w:p w:rsidR="0054575D" w:rsidRPr="00303364" w:rsidDel="00350B34" w:rsidRDefault="0054575D" w:rsidP="0054575D">
      <w:pPr>
        <w:ind w:left="360" w:firstLine="360"/>
        <w:rPr>
          <w:del w:id="31219" w:author="DuyNgo" w:date="2012-08-10T08:04:00Z"/>
        </w:rPr>
      </w:pPr>
    </w:p>
    <w:p w:rsidR="0054575D" w:rsidRPr="00303364" w:rsidDel="00350B34" w:rsidRDefault="0054575D" w:rsidP="0054575D">
      <w:pPr>
        <w:ind w:left="360" w:firstLine="360"/>
        <w:rPr>
          <w:del w:id="31220" w:author="DuyNgo" w:date="2012-08-10T08:04:00Z"/>
        </w:rPr>
      </w:pPr>
    </w:p>
    <w:p w:rsidR="0054575D" w:rsidRPr="00303364" w:rsidDel="00350B34" w:rsidRDefault="0054575D" w:rsidP="0054575D">
      <w:pPr>
        <w:ind w:left="360" w:firstLine="360"/>
        <w:rPr>
          <w:del w:id="31221" w:author="DuyNgo" w:date="2012-08-10T08:04:00Z"/>
        </w:rPr>
      </w:pPr>
    </w:p>
    <w:p w:rsidR="0054575D" w:rsidRPr="00303364" w:rsidDel="00350B34" w:rsidRDefault="0054575D" w:rsidP="0054575D">
      <w:pPr>
        <w:ind w:left="360" w:firstLine="360"/>
        <w:rPr>
          <w:del w:id="31222" w:author="DuyNgo" w:date="2012-08-10T08:04:00Z"/>
        </w:rPr>
      </w:pPr>
    </w:p>
    <w:p w:rsidR="0054575D" w:rsidRPr="00303364" w:rsidDel="00350B34" w:rsidRDefault="0054575D" w:rsidP="0054575D">
      <w:pPr>
        <w:ind w:left="360" w:firstLine="360"/>
        <w:rPr>
          <w:del w:id="31223" w:author="DuyNgo" w:date="2012-08-10T08:04:00Z"/>
        </w:rPr>
      </w:pPr>
    </w:p>
    <w:p w:rsidR="0054575D" w:rsidRPr="00303364" w:rsidDel="00350B34" w:rsidRDefault="0054575D" w:rsidP="0054575D">
      <w:pPr>
        <w:ind w:left="360" w:firstLine="360"/>
        <w:rPr>
          <w:del w:id="31224" w:author="DuyNgo" w:date="2012-08-10T08:04:00Z"/>
        </w:rPr>
      </w:pPr>
    </w:p>
    <w:p w:rsidR="0054575D" w:rsidRPr="00303364" w:rsidDel="00350B34" w:rsidRDefault="0054575D" w:rsidP="0054575D">
      <w:pPr>
        <w:ind w:left="360" w:firstLine="360"/>
        <w:rPr>
          <w:del w:id="31225" w:author="DuyNgo" w:date="2012-08-10T08:04:00Z"/>
        </w:rPr>
      </w:pPr>
    </w:p>
    <w:p w:rsidR="0054575D" w:rsidRPr="00303364" w:rsidDel="00350B34" w:rsidRDefault="0054575D" w:rsidP="0054575D">
      <w:pPr>
        <w:ind w:left="360" w:firstLine="360"/>
        <w:rPr>
          <w:del w:id="31226" w:author="DuyNgo" w:date="2012-08-10T08:04:00Z"/>
        </w:rPr>
      </w:pPr>
    </w:p>
    <w:p w:rsidR="0054575D" w:rsidRPr="00303364" w:rsidDel="00350B34" w:rsidRDefault="0054575D" w:rsidP="0054575D">
      <w:pPr>
        <w:ind w:left="360" w:firstLine="360"/>
        <w:rPr>
          <w:del w:id="31227" w:author="DuyNgo" w:date="2012-08-10T08:04:00Z"/>
        </w:rPr>
      </w:pPr>
    </w:p>
    <w:p w:rsidR="0054575D" w:rsidRPr="00303364" w:rsidDel="00350B34" w:rsidRDefault="0054575D" w:rsidP="0054575D">
      <w:pPr>
        <w:ind w:left="360" w:firstLine="360"/>
        <w:rPr>
          <w:del w:id="31228" w:author="DuyNgo" w:date="2012-08-10T08:04:00Z"/>
        </w:rPr>
      </w:pPr>
    </w:p>
    <w:p w:rsidR="0054575D" w:rsidRPr="00303364" w:rsidDel="00350B34" w:rsidRDefault="0054575D" w:rsidP="0054575D">
      <w:pPr>
        <w:ind w:left="360" w:firstLine="360"/>
        <w:rPr>
          <w:del w:id="31229" w:author="DuyNgo" w:date="2012-08-10T08:04:00Z"/>
        </w:rPr>
      </w:pPr>
    </w:p>
    <w:p w:rsidR="0054575D" w:rsidRPr="00303364" w:rsidDel="00350B34" w:rsidRDefault="0054575D" w:rsidP="0054575D">
      <w:pPr>
        <w:ind w:left="360" w:firstLine="360"/>
        <w:rPr>
          <w:del w:id="31230" w:author="DuyNgo" w:date="2012-08-10T08:04:00Z"/>
        </w:rPr>
      </w:pPr>
    </w:p>
    <w:p w:rsidR="0054575D" w:rsidRPr="00303364" w:rsidDel="00350B34" w:rsidRDefault="0054575D" w:rsidP="0054575D">
      <w:pPr>
        <w:ind w:left="360" w:firstLine="360"/>
        <w:rPr>
          <w:del w:id="31231" w:author="DuyNgo" w:date="2012-08-10T08:04:00Z"/>
        </w:rPr>
      </w:pPr>
    </w:p>
    <w:p w:rsidR="0054575D" w:rsidRPr="00303364" w:rsidDel="00350B34" w:rsidRDefault="0054575D" w:rsidP="0054575D">
      <w:pPr>
        <w:ind w:left="360" w:firstLine="360"/>
        <w:rPr>
          <w:del w:id="31232" w:author="DuyNgo" w:date="2012-08-10T08:04:00Z"/>
        </w:rPr>
      </w:pPr>
    </w:p>
    <w:p w:rsidR="0054575D" w:rsidRPr="00303364" w:rsidDel="00350B34" w:rsidRDefault="0054575D" w:rsidP="0054575D">
      <w:pPr>
        <w:ind w:left="360" w:firstLine="360"/>
        <w:rPr>
          <w:del w:id="31233" w:author="DuyNgo" w:date="2012-08-10T08:04:00Z"/>
        </w:rPr>
      </w:pPr>
    </w:p>
    <w:p w:rsidR="0054575D" w:rsidRPr="00303364" w:rsidDel="00350B34" w:rsidRDefault="0054575D" w:rsidP="0054575D">
      <w:pPr>
        <w:ind w:left="360" w:firstLine="360"/>
        <w:rPr>
          <w:del w:id="31234" w:author="DuyNgo" w:date="2012-08-10T08:04:00Z"/>
        </w:rPr>
      </w:pPr>
    </w:p>
    <w:p w:rsidR="0054575D" w:rsidRPr="00303364" w:rsidDel="00350B34" w:rsidRDefault="0054575D" w:rsidP="0054575D">
      <w:pPr>
        <w:ind w:left="360" w:firstLine="360"/>
        <w:rPr>
          <w:del w:id="31235" w:author="DuyNgo" w:date="2012-08-10T08:04:00Z"/>
        </w:rPr>
      </w:pPr>
    </w:p>
    <w:p w:rsidR="0054575D" w:rsidRPr="00303364" w:rsidDel="00350B34" w:rsidRDefault="0054575D" w:rsidP="0054575D">
      <w:pPr>
        <w:ind w:left="360" w:firstLine="360"/>
        <w:rPr>
          <w:del w:id="31236" w:author="DuyNgo" w:date="2012-08-10T08:04:00Z"/>
        </w:rPr>
      </w:pPr>
    </w:p>
    <w:p w:rsidR="0054575D" w:rsidRPr="00303364" w:rsidRDefault="0054575D" w:rsidP="0054575D">
      <w:pPr>
        <w:ind w:left="360" w:firstLine="360"/>
      </w:pPr>
    </w:p>
    <w:p w:rsidR="0054575D" w:rsidRPr="0054575D" w:rsidRDefault="0054575D" w:rsidP="0054575D"/>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sectPr w:rsidR="0086141A" w:rsidRPr="00303364" w:rsidSect="00394E57">
      <w:headerReference w:type="default" r:id="rId330"/>
      <w:footerReference w:type="default" r:id="rId331"/>
      <w:footerReference w:type="first" r:id="rId332"/>
      <w:pgSz w:w="11907" w:h="16840" w:code="9"/>
      <w:pgMar w:top="1418" w:right="1134" w:bottom="1418" w:left="1985" w:header="720" w:footer="720" w:gutter="0"/>
      <w:pgNumType w:start="168"/>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299" w:author="DuyNgo" w:date="2012-08-08T15:08:00Z" w:initials="D">
    <w:p w:rsidR="00227BA2" w:rsidRDefault="00227BA2" w:rsidP="005E0E76">
      <w:pPr>
        <w:pStyle w:val="CommentText"/>
      </w:pPr>
      <w:r>
        <w:rPr>
          <w:rStyle w:val="CommentReference"/>
        </w:rPr>
        <w:annotationRef/>
      </w:r>
      <w:r>
        <w:t>Listing all</w:t>
      </w:r>
    </w:p>
  </w:comment>
  <w:comment w:id="8462" w:author="DuyNgo" w:date="2012-08-08T15:08:00Z" w:initials="D">
    <w:p w:rsidR="00227BA2" w:rsidRDefault="00227BA2" w:rsidP="005E0E76">
      <w:pPr>
        <w:pStyle w:val="CommentText"/>
      </w:pPr>
      <w:r>
        <w:rPr>
          <w:rStyle w:val="CommentReference"/>
        </w:rPr>
        <w:annotationRef/>
      </w:r>
      <w:r>
        <w:t>Allows manager</w:t>
      </w:r>
    </w:p>
  </w:comment>
  <w:comment w:id="8467" w:author="DuyNgo" w:date="2012-08-08T15:08:00Z" w:initials="D">
    <w:p w:rsidR="00227BA2" w:rsidRDefault="00227BA2" w:rsidP="005E0E76">
      <w:pPr>
        <w:pStyle w:val="CommentText"/>
      </w:pPr>
      <w:r>
        <w:rPr>
          <w:rStyle w:val="CommentReference"/>
        </w:rPr>
        <w:annotationRef/>
      </w:r>
      <w:r>
        <w:t>Monitor timework</w:t>
      </w:r>
    </w:p>
  </w:comment>
  <w:comment w:id="8480" w:author="DuyNgo" w:date="2012-08-08T15:08:00Z" w:initials="D">
    <w:p w:rsidR="00227BA2" w:rsidRDefault="00227BA2" w:rsidP="005E0E76">
      <w:pPr>
        <w:pStyle w:val="CommentText"/>
      </w:pPr>
      <w:r>
        <w:rPr>
          <w:rStyle w:val="CommentReference"/>
        </w:rPr>
        <w:annotationRef/>
      </w:r>
      <w:r>
        <w:t>Allows manager</w:t>
      </w:r>
    </w:p>
  </w:comment>
  <w:comment w:id="8485" w:author="DuyNgo" w:date="2012-08-08T15:08:00Z" w:initials="D">
    <w:p w:rsidR="00227BA2" w:rsidRDefault="00227BA2" w:rsidP="005E0E76">
      <w:pPr>
        <w:pStyle w:val="CommentText"/>
      </w:pPr>
      <w:r>
        <w:rPr>
          <w:rStyle w:val="CommentReference"/>
        </w:rPr>
        <w:annotationRef/>
      </w:r>
      <w:r>
        <w:t>Monitor defect</w:t>
      </w:r>
    </w:p>
  </w:comment>
  <w:comment w:id="8541" w:author="DuyNgo" w:date="2012-08-08T15:08:00Z" w:initials="D">
    <w:p w:rsidR="00227BA2" w:rsidRDefault="00227BA2" w:rsidP="005E0E76">
      <w:pPr>
        <w:pStyle w:val="CommentText"/>
      </w:pPr>
      <w:r>
        <w:rPr>
          <w:rStyle w:val="CommentReference"/>
        </w:rPr>
        <w:annotationRef/>
      </w:r>
      <w:r>
        <w:t>Its variations</w:t>
      </w:r>
    </w:p>
  </w:comment>
  <w:comment w:id="8543" w:author="DuyNgo" w:date="2012-08-08T15:08:00Z" w:initials="D">
    <w:p w:rsidR="00227BA2" w:rsidRDefault="00227BA2" w:rsidP="005E0E76">
      <w:pPr>
        <w:pStyle w:val="CommentText"/>
      </w:pPr>
      <w:r>
        <w:rPr>
          <w:rStyle w:val="CommentReference"/>
        </w:rPr>
        <w:annotationRef/>
      </w:r>
      <w:r>
        <w:t>For an</w:t>
      </w:r>
    </w:p>
  </w:comment>
  <w:comment w:id="12596" w:author="DuyNgo" w:date="2012-08-08T15:08:00Z" w:initials="D">
    <w:p w:rsidR="00227BA2" w:rsidRDefault="00227BA2" w:rsidP="005E0E76">
      <w:pPr>
        <w:pStyle w:val="CommentText"/>
      </w:pPr>
      <w:r>
        <w:rPr>
          <w:rStyle w:val="CommentReference"/>
        </w:rPr>
        <w:annotationRef/>
      </w:r>
      <w:r>
        <w:t>Need to modify</w:t>
      </w:r>
    </w:p>
  </w:comment>
  <w:comment w:id="24888" w:author="user" w:date="2012-08-09T22:35:00Z" w:initials="u">
    <w:p w:rsidR="00227BA2" w:rsidRDefault="00227BA2" w:rsidP="009B75F9">
      <w:pPr>
        <w:pStyle w:val="CommentText"/>
      </w:pPr>
      <w:r>
        <w:rPr>
          <w:rStyle w:val="CommentReference"/>
        </w:rPr>
        <w:annotationRef/>
      </w:r>
      <w:r>
        <w:t xml:space="preserve"> I remember that admin can also create, update, delete project? Team management.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32FE" w:rsidRDefault="00F832FE">
      <w:pPr>
        <w:spacing w:after="0" w:line="240" w:lineRule="auto"/>
      </w:pPr>
      <w:r>
        <w:separator/>
      </w:r>
    </w:p>
  </w:endnote>
  <w:endnote w:type="continuationSeparator" w:id="0">
    <w:p w:rsidR="00F832FE" w:rsidRDefault="00F832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w:altName w:val="Arial"/>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Condensed">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VnTime">
    <w:panose1 w:val="020B7200000000000000"/>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PMingLiU">
    <w:altName w:val="新細明體"/>
    <w:panose1 w:val="02020500000000000000"/>
    <w:charset w:val="88"/>
    <w:family w:val="roman"/>
    <w:pitch w:val="variable"/>
    <w:sig w:usb0="A00002FF" w:usb1="28CFFCFA" w:usb2="00000016" w:usb3="00000000" w:csb0="00100001" w:csb1="00000000"/>
  </w:font>
  <w:font w:name="MS PGothic">
    <w:panose1 w:val="020B0600070205080204"/>
    <w:charset w:val="80"/>
    <w:family w:val="swiss"/>
    <w:pitch w:val="variable"/>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116"/>
      <w:gridCol w:w="902"/>
    </w:tblGrid>
    <w:tr w:rsidR="00227BA2">
      <w:tc>
        <w:tcPr>
          <w:tcW w:w="4500" w:type="pct"/>
          <w:tcBorders>
            <w:top w:val="single" w:sz="4" w:space="0" w:color="000000" w:themeColor="text1"/>
          </w:tcBorders>
        </w:tcPr>
        <w:p w:rsidR="00227BA2" w:rsidRDefault="00227BA2" w:rsidP="00057BF2">
          <w:pPr>
            <w:pStyle w:val="Footer"/>
            <w:jc w:val="right"/>
          </w:pPr>
          <w:sdt>
            <w:sdtPr>
              <w:alias w:val="Company"/>
              <w:id w:val="75971759"/>
              <w:dataBinding w:prefixMappings="xmlns:ns0='http://schemas.openxmlformats.org/officeDocument/2006/extended-properties'" w:xpath="/ns0:Properties[1]/ns0:Company[1]" w:storeItemID="{6668398D-A668-4E3E-A5EB-62B293D839F1}"/>
              <w:text/>
            </w:sdtPr>
            <w:sdtContent>
              <w:r>
                <w:t>OOPMS Team</w:t>
              </w:r>
            </w:sdtContent>
          </w:sdt>
          <w:r>
            <w:t xml:space="preserve"> | </w:t>
          </w:r>
          <w:r>
            <w:rPr>
              <w:rFonts w:ascii="Calibri" w:eastAsia="MS Gothic" w:hAnsi="Calibri" w:cs="Calibri"/>
              <w:sz w:val="24"/>
              <w:szCs w:val="24"/>
            </w:rPr>
            <w:t>Final Report</w:t>
          </w:r>
        </w:p>
      </w:tc>
      <w:tc>
        <w:tcPr>
          <w:tcW w:w="500" w:type="pct"/>
          <w:tcBorders>
            <w:top w:val="single" w:sz="4" w:space="0" w:color="C0504D" w:themeColor="accent2"/>
          </w:tcBorders>
          <w:shd w:val="clear" w:color="auto" w:fill="943634" w:themeFill="accent2" w:themeFillShade="BF"/>
        </w:tcPr>
        <w:p w:rsidR="00227BA2" w:rsidRDefault="00227BA2">
          <w:pPr>
            <w:pStyle w:val="Header"/>
            <w:rPr>
              <w:color w:val="FFFFFF" w:themeColor="background1"/>
            </w:rPr>
          </w:pPr>
          <w:r>
            <w:t>1</w:t>
          </w:r>
        </w:p>
      </w:tc>
    </w:tr>
  </w:tbl>
  <w:p w:rsidR="00227BA2" w:rsidRDefault="00227BA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5173756"/>
      <w:docPartObj>
        <w:docPartGallery w:val="Page Numbers (Bottom of Page)"/>
        <w:docPartUnique/>
      </w:docPartObj>
    </w:sdtPr>
    <w:sdtEndPr>
      <w:rPr>
        <w:color w:val="808080" w:themeColor="background1" w:themeShade="80"/>
        <w:spacing w:val="60"/>
      </w:rPr>
    </w:sdtEndPr>
    <w:sdtContent>
      <w:p w:rsidR="00227BA2" w:rsidRDefault="00227BA2" w:rsidP="00D13050">
        <w:pPr>
          <w:pStyle w:val="Footer"/>
          <w:pBdr>
            <w:top w:val="single" w:sz="4" w:space="1" w:color="D9D9D9" w:themeColor="background1" w:themeShade="D9"/>
          </w:pBdr>
          <w:jc w:val="right"/>
        </w:pPr>
        <w:r>
          <w:t xml:space="preserve">525 | </w:t>
        </w:r>
        <w:r>
          <w:rPr>
            <w:color w:val="808080" w:themeColor="background1" w:themeShade="80"/>
            <w:spacing w:val="60"/>
          </w:rPr>
          <w:t>Page</w:t>
        </w:r>
      </w:p>
    </w:sdtContent>
  </w:sdt>
  <w:p w:rsidR="00227BA2" w:rsidRDefault="00227BA2" w:rsidP="00D13050">
    <w:pPr>
      <w:pStyle w:val="Footer"/>
      <w:pBdr>
        <w:top w:val="single" w:sz="4" w:space="0" w:color="D9D9D9" w:themeColor="background1" w:themeShade="D9"/>
      </w:pBd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32FE" w:rsidRDefault="00F832FE">
      <w:pPr>
        <w:spacing w:after="0" w:line="240" w:lineRule="auto"/>
      </w:pPr>
      <w:r>
        <w:separator/>
      </w:r>
    </w:p>
  </w:footnote>
  <w:footnote w:type="continuationSeparator" w:id="0">
    <w:p w:rsidR="00F832FE" w:rsidRDefault="00F832F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BA2" w:rsidRDefault="00227BA2" w:rsidP="00C73CB1">
    <w:pPr>
      <w:spacing w:after="160" w:line="264" w:lineRule="auto"/>
    </w:pPr>
    <w:r>
      <w:rPr>
        <w:noProof/>
        <w:lang w:eastAsia="ja-JP"/>
      </w:rPr>
      <mc:AlternateContent>
        <mc:Choice Requires="wps">
          <w:drawing>
            <wp:anchor distT="0" distB="0" distL="114300" distR="114300" simplePos="0" relativeHeight="251658240" behindDoc="0" locked="0" layoutInCell="1" allowOverlap="1" wp14:anchorId="1BD1A3C0" wp14:editId="5483B35F">
              <wp:simplePos x="0" y="0"/>
              <wp:positionH relativeFrom="page">
                <wp:align>center</wp:align>
              </wp:positionH>
              <wp:positionV relativeFrom="page">
                <wp:align>center</wp:align>
              </wp:positionV>
              <wp:extent cx="7349490" cy="9519285"/>
              <wp:effectExtent l="0" t="0" r="17780" b="1397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49490" cy="9519285"/>
                      </a:xfrm>
                      <a:prstGeom prst="rect">
                        <a:avLst/>
                      </a:prstGeom>
                      <a:noFill/>
                      <a:ln w="25400" cap="flat" cmpd="sng" algn="ctr">
                        <a:solidFill>
                          <a:srgbClr val="EEECE1">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1" o:spid="_x0000_s1026" style="position:absolute;margin-left:0;margin-top:0;width:578.7pt;height:749.55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" filled="f" strokecolor="#948a54" strokeweight="2pt">
              <v:path arrowok="t"/>
              <w10:wrap anchorx="page" anchory="page"/>
            </v:rect>
          </w:pict>
        </mc:Fallback>
      </mc:AlternateContent>
    </w:r>
    <w:r>
      <w:rPr>
        <w:sz w:val="20"/>
      </w:rPr>
      <w:t>Software Project Management Plan</w:t>
    </w:r>
  </w:p>
  <w:p w:rsidR="00227BA2" w:rsidRDefault="00227BA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50B0C"/>
    <w:multiLevelType w:val="hybridMultilevel"/>
    <w:tmpl w:val="171AB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5828EA"/>
    <w:multiLevelType w:val="hybridMultilevel"/>
    <w:tmpl w:val="AD5E93D0"/>
    <w:lvl w:ilvl="0" w:tplc="04090001">
      <w:start w:val="1"/>
      <w:numFmt w:val="bullet"/>
      <w:pStyle w:val="Bullet1"/>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
    <w:nsid w:val="02BD412D"/>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3">
    <w:nsid w:val="030F7636"/>
    <w:multiLevelType w:val="hybridMultilevel"/>
    <w:tmpl w:val="1EFAA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B1339D"/>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1C354F"/>
    <w:multiLevelType w:val="hybridMultilevel"/>
    <w:tmpl w:val="E6108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56D4CE6"/>
    <w:multiLevelType w:val="hybridMultilevel"/>
    <w:tmpl w:val="D734727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59E2EED"/>
    <w:multiLevelType w:val="hybridMultilevel"/>
    <w:tmpl w:val="22E615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7B3C5D"/>
    <w:multiLevelType w:val="multilevel"/>
    <w:tmpl w:val="87C64D5E"/>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079B6B07"/>
    <w:multiLevelType w:val="hybridMultilevel"/>
    <w:tmpl w:val="5F7EF44E"/>
    <w:lvl w:ilvl="0" w:tplc="8DF43FAE">
      <w:start w:val="1"/>
      <w:numFmt w:val="bullet"/>
      <w:pStyle w:val="MyBullet1"/>
      <w:lvlText w:val=""/>
      <w:lvlJc w:val="left"/>
      <w:pPr>
        <w:tabs>
          <w:tab w:val="num" w:pos="360"/>
        </w:tabs>
        <w:ind w:left="1080" w:hanging="1080"/>
      </w:pPr>
      <w:rPr>
        <w:rFonts w:ascii="Symbol" w:hAnsi="Symbol" w:hint="default"/>
        <w:color w:val="000080"/>
      </w:rPr>
    </w:lvl>
    <w:lvl w:ilvl="1" w:tplc="CAA8453C">
      <w:start w:val="1"/>
      <w:numFmt w:val="bullet"/>
      <w:pStyle w:val="MyBullet2"/>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0A27363B"/>
    <w:multiLevelType w:val="hybridMultilevel"/>
    <w:tmpl w:val="775686D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AB32012"/>
    <w:multiLevelType w:val="hybridMultilevel"/>
    <w:tmpl w:val="E682862A"/>
    <w:lvl w:ilvl="0" w:tplc="83281D2E">
      <w:numFmt w:val="bullet"/>
      <w:lvlText w:val="-"/>
      <w:lvlJc w:val="left"/>
      <w:pPr>
        <w:ind w:left="675" w:hanging="360"/>
      </w:pPr>
      <w:rPr>
        <w:rFonts w:ascii="Arial" w:eastAsia="Calibri" w:hAnsi="Arial" w:cs="Arial" w:hint="default"/>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12">
    <w:nsid w:val="0D577FD9"/>
    <w:multiLevelType w:val="hybridMultilevel"/>
    <w:tmpl w:val="DF56935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0D56849"/>
    <w:multiLevelType w:val="multilevel"/>
    <w:tmpl w:val="C684661E"/>
    <w:lvl w:ilvl="0">
      <w:start w:val="1"/>
      <w:numFmt w:val="bullet"/>
      <w:pStyle w:val="BulletList1"/>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nsid w:val="1203416D"/>
    <w:multiLevelType w:val="multilevel"/>
    <w:tmpl w:val="54FEE438"/>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120A3713"/>
    <w:multiLevelType w:val="multilevel"/>
    <w:tmpl w:val="7638A1F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14913708"/>
    <w:multiLevelType w:val="hybridMultilevel"/>
    <w:tmpl w:val="09624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4DB54C8"/>
    <w:multiLevelType w:val="hybridMultilevel"/>
    <w:tmpl w:val="049C19F0"/>
    <w:lvl w:ilvl="0" w:tplc="478C15F6">
      <w:numFmt w:val="bullet"/>
      <w:lvlText w:val="-"/>
      <w:lvlJc w:val="left"/>
      <w:pPr>
        <w:ind w:left="1350" w:hanging="360"/>
      </w:pPr>
      <w:rPr>
        <w:rFonts w:ascii="Calibri" w:eastAsiaTheme="minorHAnsi" w:hAnsi="Calibri" w:cs="Calibri"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nsid w:val="174B600E"/>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186C1CE6"/>
    <w:multiLevelType w:val="hybridMultilevel"/>
    <w:tmpl w:val="B59E264E"/>
    <w:lvl w:ilvl="0" w:tplc="E2C8AA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8801500"/>
    <w:multiLevelType w:val="hybridMultilevel"/>
    <w:tmpl w:val="547C8A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A4341FE"/>
    <w:multiLevelType w:val="hybridMultilevel"/>
    <w:tmpl w:val="F3CA4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B757C8C"/>
    <w:multiLevelType w:val="hybridMultilevel"/>
    <w:tmpl w:val="B5AAB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BFE22A5"/>
    <w:multiLevelType w:val="hybridMultilevel"/>
    <w:tmpl w:val="59E4FB2A"/>
    <w:lvl w:ilvl="0" w:tplc="5F1072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1CCA2ED0"/>
    <w:multiLevelType w:val="hybridMultilevel"/>
    <w:tmpl w:val="348C43B8"/>
    <w:lvl w:ilvl="0" w:tplc="49686E76">
      <w:numFmt w:val="bullet"/>
      <w:lvlText w:val="-"/>
      <w:lvlJc w:val="left"/>
      <w:pPr>
        <w:ind w:left="720" w:hanging="360"/>
      </w:pPr>
      <w:rPr>
        <w:rFonts w:ascii="Calibri" w:eastAsia="Arial" w:hAnsi="Calibri" w:cs="Sego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D713FA3"/>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EB40DAD"/>
    <w:multiLevelType w:val="hybridMultilevel"/>
    <w:tmpl w:val="09D69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0C445E1"/>
    <w:multiLevelType w:val="hybridMultilevel"/>
    <w:tmpl w:val="692ADD7C"/>
    <w:lvl w:ilvl="0" w:tplc="88CA173A">
      <w:start w:val="1"/>
      <w:numFmt w:val="bullet"/>
      <w:lvlText w:val="-"/>
      <w:lvlJc w:val="left"/>
      <w:pPr>
        <w:ind w:left="1080" w:hanging="360"/>
      </w:pPr>
      <w:rPr>
        <w:rFonts w:ascii="Arial" w:eastAsia="MS Mincho" w:hAnsi="Arial" w:cs="Aria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8">
    <w:nsid w:val="212E16FA"/>
    <w:multiLevelType w:val="hybridMultilevel"/>
    <w:tmpl w:val="F8186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2880206"/>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59C7C3A"/>
    <w:multiLevelType w:val="hybridMultilevel"/>
    <w:tmpl w:val="C67C26EC"/>
    <w:lvl w:ilvl="0" w:tplc="F79CC2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64B3FBC"/>
    <w:multiLevelType w:val="hybridMultilevel"/>
    <w:tmpl w:val="6A6E6E06"/>
    <w:lvl w:ilvl="0" w:tplc="B27A91C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6955ACD"/>
    <w:multiLevelType w:val="hybridMultilevel"/>
    <w:tmpl w:val="3E186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69D0078"/>
    <w:multiLevelType w:val="hybridMultilevel"/>
    <w:tmpl w:val="DD92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6C34AE4"/>
    <w:multiLevelType w:val="hybridMultilevel"/>
    <w:tmpl w:val="4B625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6C64475"/>
    <w:multiLevelType w:val="hybridMultilevel"/>
    <w:tmpl w:val="E794B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28864B3D"/>
    <w:multiLevelType w:val="hybridMultilevel"/>
    <w:tmpl w:val="E54AC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BD53519"/>
    <w:multiLevelType w:val="hybridMultilevel"/>
    <w:tmpl w:val="8862881A"/>
    <w:lvl w:ilvl="0" w:tplc="5120AAAE">
      <w:start w:val="1"/>
      <w:numFmt w:val="bullet"/>
      <w:lvlText w:val="-"/>
      <w:lvlJc w:val="left"/>
      <w:pPr>
        <w:ind w:left="720" w:hanging="360"/>
      </w:pPr>
      <w:rPr>
        <w:rFonts w:ascii="Arial" w:eastAsia="MS Mincho"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2FF453AC"/>
    <w:multiLevelType w:val="multilevel"/>
    <w:tmpl w:val="665673F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nsid w:val="32AA72B0"/>
    <w:multiLevelType w:val="hybridMultilevel"/>
    <w:tmpl w:val="865864E8"/>
    <w:lvl w:ilvl="0" w:tplc="B43A82CE">
      <w:start w:val="7"/>
      <w:numFmt w:val="decimal"/>
      <w:lvlText w:val="%1"/>
      <w:lvlJc w:val="left"/>
      <w:pPr>
        <w:ind w:left="720" w:hanging="360"/>
      </w:pPr>
      <w:rPr>
        <w:rFonts w:asciiTheme="majorHAnsi" w:eastAsiaTheme="majorEastAsia" w:hAnsiTheme="majorHAnsi" w:cstheme="majorBidi" w:hint="default"/>
        <w:color w:val="4F81BD" w:themeColor="accen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3BB3FE3"/>
    <w:multiLevelType w:val="multilevel"/>
    <w:tmpl w:val="2550D31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34376065"/>
    <w:multiLevelType w:val="hybridMultilevel"/>
    <w:tmpl w:val="38B006D8"/>
    <w:lvl w:ilvl="0" w:tplc="6C9ADEF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5500860"/>
    <w:multiLevelType w:val="hybridMultilevel"/>
    <w:tmpl w:val="CE96C980"/>
    <w:lvl w:ilvl="0" w:tplc="8AF8B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5CF09B3"/>
    <w:multiLevelType w:val="multilevel"/>
    <w:tmpl w:val="F41094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nsid w:val="384862CB"/>
    <w:multiLevelType w:val="hybridMultilevel"/>
    <w:tmpl w:val="A726C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8B83936"/>
    <w:multiLevelType w:val="multilevel"/>
    <w:tmpl w:val="76064FCA"/>
    <w:lvl w:ilvl="0">
      <w:start w:val="2"/>
      <w:numFmt w:val="decimal"/>
      <w:lvlText w:val="%1."/>
      <w:lvlJc w:val="left"/>
      <w:pPr>
        <w:ind w:left="360" w:hanging="360"/>
      </w:pPr>
      <w:rPr>
        <w:rFonts w:hint="default"/>
      </w:rPr>
    </w:lvl>
    <w:lvl w:ilvl="1">
      <w:start w:val="1"/>
      <w:numFmt w:val="decimal"/>
      <w:lvlText w:val="49.%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nsid w:val="392D20A7"/>
    <w:multiLevelType w:val="hybridMultilevel"/>
    <w:tmpl w:val="DD825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C570314"/>
    <w:multiLevelType w:val="multilevel"/>
    <w:tmpl w:val="478C235A"/>
    <w:lvl w:ilvl="0">
      <w:start w:val="1"/>
      <w:numFmt w:val="decimal"/>
      <w:lvlText w:val="%1."/>
      <w:lvlJc w:val="left"/>
      <w:pPr>
        <w:ind w:left="1080" w:hanging="360"/>
      </w:pPr>
      <w:rPr>
        <w:rFonts w:hint="default"/>
      </w:rPr>
    </w:lvl>
    <w:lvl w:ilvl="1">
      <w:start w:val="7"/>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8">
    <w:nsid w:val="3CC10133"/>
    <w:multiLevelType w:val="multilevel"/>
    <w:tmpl w:val="88EC4D5E"/>
    <w:lvl w:ilvl="0">
      <w:start w:val="2"/>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50">
    <w:nsid w:val="3D2206A0"/>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E5463FD"/>
    <w:multiLevelType w:val="hybridMultilevel"/>
    <w:tmpl w:val="73726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ED251F3"/>
    <w:multiLevelType w:val="hybridMultilevel"/>
    <w:tmpl w:val="C7349846"/>
    <w:lvl w:ilvl="0" w:tplc="39A845A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05840C2"/>
    <w:multiLevelType w:val="hybridMultilevel"/>
    <w:tmpl w:val="389E9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092649B"/>
    <w:multiLevelType w:val="multilevel"/>
    <w:tmpl w:val="181A142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nsid w:val="41632211"/>
    <w:multiLevelType w:val="multilevel"/>
    <w:tmpl w:val="3BE42040"/>
    <w:lvl w:ilvl="0">
      <w:start w:val="1"/>
      <w:numFmt w:val="upperRoman"/>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nsid w:val="416E66AA"/>
    <w:multiLevelType w:val="hybridMultilevel"/>
    <w:tmpl w:val="B2608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28B0401"/>
    <w:multiLevelType w:val="hybridMultilevel"/>
    <w:tmpl w:val="201E8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3752095"/>
    <w:multiLevelType w:val="hybridMultilevel"/>
    <w:tmpl w:val="78DE8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393336D"/>
    <w:multiLevelType w:val="hybridMultilevel"/>
    <w:tmpl w:val="40DA6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3CF2142"/>
    <w:multiLevelType w:val="hybridMultilevel"/>
    <w:tmpl w:val="119E3AE8"/>
    <w:lvl w:ilvl="0" w:tplc="76FC06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46D3B70"/>
    <w:multiLevelType w:val="hybridMultilevel"/>
    <w:tmpl w:val="819EF9B4"/>
    <w:lvl w:ilvl="0" w:tplc="792616DA">
      <w:numFmt w:val="bullet"/>
      <w:lvlText w:val="-"/>
      <w:lvlJc w:val="left"/>
      <w:pPr>
        <w:ind w:left="720" w:hanging="360"/>
      </w:pPr>
      <w:rPr>
        <w:rFonts w:ascii="Calibri" w:eastAsia="Arial" w:hAnsi="Calibri" w:cs="Segoe" w:hint="default"/>
      </w:rPr>
    </w:lvl>
    <w:lvl w:ilvl="1" w:tplc="294E1770" w:tentative="1">
      <w:start w:val="1"/>
      <w:numFmt w:val="bullet"/>
      <w:lvlText w:val="o"/>
      <w:lvlJc w:val="left"/>
      <w:pPr>
        <w:ind w:left="1440" w:hanging="360"/>
      </w:pPr>
      <w:rPr>
        <w:rFonts w:ascii="Courier New" w:hAnsi="Courier New" w:cs="Courier New" w:hint="default"/>
      </w:rPr>
    </w:lvl>
    <w:lvl w:ilvl="2" w:tplc="A0B6EB9C" w:tentative="1">
      <w:start w:val="1"/>
      <w:numFmt w:val="bullet"/>
      <w:lvlText w:val=""/>
      <w:lvlJc w:val="left"/>
      <w:pPr>
        <w:ind w:left="2160" w:hanging="360"/>
      </w:pPr>
      <w:rPr>
        <w:rFonts w:ascii="Wingdings" w:hAnsi="Wingdings" w:hint="default"/>
      </w:rPr>
    </w:lvl>
    <w:lvl w:ilvl="3" w:tplc="5E986B76" w:tentative="1">
      <w:start w:val="1"/>
      <w:numFmt w:val="bullet"/>
      <w:lvlText w:val=""/>
      <w:lvlJc w:val="left"/>
      <w:pPr>
        <w:ind w:left="2880" w:hanging="360"/>
      </w:pPr>
      <w:rPr>
        <w:rFonts w:ascii="Symbol" w:hAnsi="Symbol" w:hint="default"/>
      </w:rPr>
    </w:lvl>
    <w:lvl w:ilvl="4" w:tplc="1EF04AF6" w:tentative="1">
      <w:start w:val="1"/>
      <w:numFmt w:val="bullet"/>
      <w:lvlText w:val="o"/>
      <w:lvlJc w:val="left"/>
      <w:pPr>
        <w:ind w:left="3600" w:hanging="360"/>
      </w:pPr>
      <w:rPr>
        <w:rFonts w:ascii="Courier New" w:hAnsi="Courier New" w:cs="Courier New" w:hint="default"/>
      </w:rPr>
    </w:lvl>
    <w:lvl w:ilvl="5" w:tplc="1B841EB4" w:tentative="1">
      <w:start w:val="1"/>
      <w:numFmt w:val="bullet"/>
      <w:lvlText w:val=""/>
      <w:lvlJc w:val="left"/>
      <w:pPr>
        <w:ind w:left="4320" w:hanging="360"/>
      </w:pPr>
      <w:rPr>
        <w:rFonts w:ascii="Wingdings" w:hAnsi="Wingdings" w:hint="default"/>
      </w:rPr>
    </w:lvl>
    <w:lvl w:ilvl="6" w:tplc="3FFC187A" w:tentative="1">
      <w:start w:val="1"/>
      <w:numFmt w:val="bullet"/>
      <w:lvlText w:val=""/>
      <w:lvlJc w:val="left"/>
      <w:pPr>
        <w:ind w:left="5040" w:hanging="360"/>
      </w:pPr>
      <w:rPr>
        <w:rFonts w:ascii="Symbol" w:hAnsi="Symbol" w:hint="default"/>
      </w:rPr>
    </w:lvl>
    <w:lvl w:ilvl="7" w:tplc="6C626CA2" w:tentative="1">
      <w:start w:val="1"/>
      <w:numFmt w:val="bullet"/>
      <w:lvlText w:val="o"/>
      <w:lvlJc w:val="left"/>
      <w:pPr>
        <w:ind w:left="5760" w:hanging="360"/>
      </w:pPr>
      <w:rPr>
        <w:rFonts w:ascii="Courier New" w:hAnsi="Courier New" w:cs="Courier New" w:hint="default"/>
      </w:rPr>
    </w:lvl>
    <w:lvl w:ilvl="8" w:tplc="20B87CB2" w:tentative="1">
      <w:start w:val="1"/>
      <w:numFmt w:val="bullet"/>
      <w:lvlText w:val=""/>
      <w:lvlJc w:val="left"/>
      <w:pPr>
        <w:ind w:left="6480" w:hanging="360"/>
      </w:pPr>
      <w:rPr>
        <w:rFonts w:ascii="Wingdings" w:hAnsi="Wingdings" w:hint="default"/>
      </w:rPr>
    </w:lvl>
  </w:abstractNum>
  <w:abstractNum w:abstractNumId="62">
    <w:nsid w:val="453C4078"/>
    <w:multiLevelType w:val="hybridMultilevel"/>
    <w:tmpl w:val="8370D3AC"/>
    <w:lvl w:ilvl="0" w:tplc="6A76A996">
      <w:numFmt w:val="bullet"/>
      <w:lvlText w:val="-"/>
      <w:lvlJc w:val="left"/>
      <w:pPr>
        <w:ind w:left="1080" w:hanging="360"/>
      </w:pPr>
      <w:rPr>
        <w:rFonts w:ascii="Arial" w:eastAsia="MS Mincho"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45F871AB"/>
    <w:multiLevelType w:val="hybridMultilevel"/>
    <w:tmpl w:val="47865FB6"/>
    <w:lvl w:ilvl="0" w:tplc="AE30FF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63A568E"/>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6A85479"/>
    <w:multiLevelType w:val="hybridMultilevel"/>
    <w:tmpl w:val="6AEAF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6C235C9"/>
    <w:multiLevelType w:val="hybridMultilevel"/>
    <w:tmpl w:val="3058E9AA"/>
    <w:lvl w:ilvl="0" w:tplc="3E84C072">
      <w:numFmt w:val="bullet"/>
      <w:lvlText w:val="-"/>
      <w:lvlJc w:val="left"/>
      <w:pPr>
        <w:ind w:left="1125" w:hanging="360"/>
      </w:pPr>
      <w:rPr>
        <w:rFonts w:ascii="Arial" w:eastAsia="MS Gothic" w:hAnsi="Arial" w:hint="default"/>
      </w:rPr>
    </w:lvl>
    <w:lvl w:ilvl="1" w:tplc="04090003">
      <w:start w:val="1"/>
      <w:numFmt w:val="bullet"/>
      <w:lvlText w:val="o"/>
      <w:lvlJc w:val="left"/>
      <w:pPr>
        <w:ind w:left="1845" w:hanging="360"/>
      </w:pPr>
      <w:rPr>
        <w:rFonts w:ascii="Courier New" w:hAnsi="Courier New" w:cs="Courier New" w:hint="default"/>
      </w:rPr>
    </w:lvl>
    <w:lvl w:ilvl="2" w:tplc="04090005">
      <w:start w:val="1"/>
      <w:numFmt w:val="bullet"/>
      <w:lvlText w:val=""/>
      <w:lvlJc w:val="left"/>
      <w:pPr>
        <w:ind w:left="2565" w:hanging="360"/>
      </w:pPr>
      <w:rPr>
        <w:rFonts w:ascii="Wingdings" w:hAnsi="Wingdings" w:cs="Wingdings" w:hint="default"/>
      </w:rPr>
    </w:lvl>
    <w:lvl w:ilvl="3" w:tplc="04090001">
      <w:start w:val="1"/>
      <w:numFmt w:val="bullet"/>
      <w:lvlText w:val=""/>
      <w:lvlJc w:val="left"/>
      <w:pPr>
        <w:ind w:left="3285" w:hanging="360"/>
      </w:pPr>
      <w:rPr>
        <w:rFonts w:ascii="Symbol" w:hAnsi="Symbol" w:cs="Symbol" w:hint="default"/>
      </w:rPr>
    </w:lvl>
    <w:lvl w:ilvl="4" w:tplc="04090003">
      <w:start w:val="1"/>
      <w:numFmt w:val="bullet"/>
      <w:lvlText w:val="o"/>
      <w:lvlJc w:val="left"/>
      <w:pPr>
        <w:ind w:left="4005" w:hanging="360"/>
      </w:pPr>
      <w:rPr>
        <w:rFonts w:ascii="Courier New" w:hAnsi="Courier New" w:cs="Courier New" w:hint="default"/>
      </w:rPr>
    </w:lvl>
    <w:lvl w:ilvl="5" w:tplc="04090005">
      <w:start w:val="1"/>
      <w:numFmt w:val="bullet"/>
      <w:lvlText w:val=""/>
      <w:lvlJc w:val="left"/>
      <w:pPr>
        <w:ind w:left="4725" w:hanging="360"/>
      </w:pPr>
      <w:rPr>
        <w:rFonts w:ascii="Wingdings" w:hAnsi="Wingdings" w:cs="Wingdings" w:hint="default"/>
      </w:rPr>
    </w:lvl>
    <w:lvl w:ilvl="6" w:tplc="04090001">
      <w:start w:val="1"/>
      <w:numFmt w:val="bullet"/>
      <w:lvlText w:val=""/>
      <w:lvlJc w:val="left"/>
      <w:pPr>
        <w:ind w:left="5445" w:hanging="360"/>
      </w:pPr>
      <w:rPr>
        <w:rFonts w:ascii="Symbol" w:hAnsi="Symbol" w:cs="Symbol" w:hint="default"/>
      </w:rPr>
    </w:lvl>
    <w:lvl w:ilvl="7" w:tplc="04090003">
      <w:start w:val="1"/>
      <w:numFmt w:val="bullet"/>
      <w:lvlText w:val="o"/>
      <w:lvlJc w:val="left"/>
      <w:pPr>
        <w:ind w:left="6165" w:hanging="360"/>
      </w:pPr>
      <w:rPr>
        <w:rFonts w:ascii="Courier New" w:hAnsi="Courier New" w:cs="Courier New" w:hint="default"/>
      </w:rPr>
    </w:lvl>
    <w:lvl w:ilvl="8" w:tplc="04090005">
      <w:start w:val="1"/>
      <w:numFmt w:val="bullet"/>
      <w:lvlText w:val=""/>
      <w:lvlJc w:val="left"/>
      <w:pPr>
        <w:ind w:left="6885" w:hanging="360"/>
      </w:pPr>
      <w:rPr>
        <w:rFonts w:ascii="Wingdings" w:hAnsi="Wingdings" w:cs="Wingdings" w:hint="default"/>
      </w:rPr>
    </w:lvl>
  </w:abstractNum>
  <w:abstractNum w:abstractNumId="67">
    <w:nsid w:val="472A672B"/>
    <w:multiLevelType w:val="multilevel"/>
    <w:tmpl w:val="2DE87E1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8">
    <w:nsid w:val="47F00759"/>
    <w:multiLevelType w:val="hybridMultilevel"/>
    <w:tmpl w:val="D9BC7E6E"/>
    <w:lvl w:ilvl="0" w:tplc="0409000F">
      <w:start w:val="1"/>
      <w:numFmt w:val="decimal"/>
      <w:lvlText w:val="%1."/>
      <w:lvlJc w:val="left"/>
      <w:pPr>
        <w:ind w:left="1080" w:hanging="360"/>
      </w:pPr>
      <w:rPr>
        <w:rFonts w:hint="default"/>
      </w:rPr>
    </w:lvl>
    <w:lvl w:ilvl="1" w:tplc="04090019">
      <w:start w:val="1"/>
      <w:numFmt w:val="lowerLetter"/>
      <w:lvlText w:val="%2."/>
      <w:lvlJc w:val="left"/>
      <w:pPr>
        <w:ind w:left="1876" w:hanging="360"/>
      </w:pPr>
    </w:lvl>
    <w:lvl w:ilvl="2" w:tplc="0409001B">
      <w:start w:val="1"/>
      <w:numFmt w:val="lowerRoman"/>
      <w:lvlText w:val="%3."/>
      <w:lvlJc w:val="right"/>
      <w:pPr>
        <w:ind w:left="2596" w:hanging="180"/>
      </w:pPr>
    </w:lvl>
    <w:lvl w:ilvl="3" w:tplc="0409000F">
      <w:start w:val="1"/>
      <w:numFmt w:val="decimal"/>
      <w:lvlText w:val="%4."/>
      <w:lvlJc w:val="left"/>
      <w:pPr>
        <w:ind w:left="3316" w:hanging="360"/>
      </w:pPr>
    </w:lvl>
    <w:lvl w:ilvl="4" w:tplc="04090019">
      <w:start w:val="1"/>
      <w:numFmt w:val="lowerLetter"/>
      <w:lvlText w:val="%5."/>
      <w:lvlJc w:val="left"/>
      <w:pPr>
        <w:ind w:left="4036" w:hanging="360"/>
      </w:pPr>
    </w:lvl>
    <w:lvl w:ilvl="5" w:tplc="0409001B">
      <w:start w:val="1"/>
      <w:numFmt w:val="lowerRoman"/>
      <w:lvlText w:val="%6."/>
      <w:lvlJc w:val="right"/>
      <w:pPr>
        <w:ind w:left="4756" w:hanging="180"/>
      </w:pPr>
    </w:lvl>
    <w:lvl w:ilvl="6" w:tplc="0409000F">
      <w:start w:val="1"/>
      <w:numFmt w:val="decimal"/>
      <w:lvlText w:val="%7."/>
      <w:lvlJc w:val="left"/>
      <w:pPr>
        <w:ind w:left="5476" w:hanging="360"/>
      </w:pPr>
    </w:lvl>
    <w:lvl w:ilvl="7" w:tplc="04090019">
      <w:start w:val="1"/>
      <w:numFmt w:val="lowerLetter"/>
      <w:lvlText w:val="%8."/>
      <w:lvlJc w:val="left"/>
      <w:pPr>
        <w:ind w:left="6196" w:hanging="360"/>
      </w:pPr>
    </w:lvl>
    <w:lvl w:ilvl="8" w:tplc="0409001B">
      <w:start w:val="1"/>
      <w:numFmt w:val="lowerRoman"/>
      <w:lvlText w:val="%9."/>
      <w:lvlJc w:val="right"/>
      <w:pPr>
        <w:ind w:left="6916" w:hanging="180"/>
      </w:pPr>
    </w:lvl>
  </w:abstractNum>
  <w:abstractNum w:abstractNumId="69">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70">
    <w:nsid w:val="48E37407"/>
    <w:multiLevelType w:val="hybridMultilevel"/>
    <w:tmpl w:val="49F22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9F33201"/>
    <w:multiLevelType w:val="hybridMultilevel"/>
    <w:tmpl w:val="C372A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B622B18"/>
    <w:multiLevelType w:val="hybridMultilevel"/>
    <w:tmpl w:val="10F29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D824727"/>
    <w:multiLevelType w:val="hybridMultilevel"/>
    <w:tmpl w:val="F300D452"/>
    <w:lvl w:ilvl="0" w:tplc="C5A6FD3E">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4">
    <w:nsid w:val="4ED2070B"/>
    <w:multiLevelType w:val="hybridMultilevel"/>
    <w:tmpl w:val="B85E911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76">
    <w:nsid w:val="514931BA"/>
    <w:multiLevelType w:val="hybridMultilevel"/>
    <w:tmpl w:val="7DF45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22D4A4B"/>
    <w:multiLevelType w:val="hybridMultilevel"/>
    <w:tmpl w:val="AA144D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29608B7"/>
    <w:multiLevelType w:val="multilevel"/>
    <w:tmpl w:val="B9D48F1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nsid w:val="548A683E"/>
    <w:multiLevelType w:val="hybridMultilevel"/>
    <w:tmpl w:val="561E3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54C16E6"/>
    <w:multiLevelType w:val="multilevel"/>
    <w:tmpl w:val="4D087CA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1">
    <w:nsid w:val="56153062"/>
    <w:multiLevelType w:val="hybridMultilevel"/>
    <w:tmpl w:val="004EFA26"/>
    <w:lvl w:ilvl="0" w:tplc="14DE04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56F25C2A"/>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3">
    <w:nsid w:val="58922C08"/>
    <w:multiLevelType w:val="hybridMultilevel"/>
    <w:tmpl w:val="2C7C1BBE"/>
    <w:lvl w:ilvl="0" w:tplc="E69CB4B8">
      <w:start w:val="1"/>
      <w:numFmt w:val="bullet"/>
      <w:lvlText w:val="-"/>
      <w:lvlJc w:val="left"/>
      <w:pPr>
        <w:ind w:left="720" w:hanging="360"/>
      </w:pPr>
      <w:rPr>
        <w:rFonts w:ascii="Arial" w:eastAsia="MS Mincho" w:hAnsi="Arial" w:cs="Arial" w:hint="default"/>
      </w:rPr>
    </w:lvl>
    <w:lvl w:ilvl="1" w:tplc="AABA1692" w:tentative="1">
      <w:start w:val="1"/>
      <w:numFmt w:val="bullet"/>
      <w:lvlText w:val="o"/>
      <w:lvlJc w:val="left"/>
      <w:pPr>
        <w:ind w:left="1440" w:hanging="360"/>
      </w:pPr>
      <w:rPr>
        <w:rFonts w:ascii="Courier New" w:hAnsi="Courier New" w:cs="Courier New" w:hint="default"/>
      </w:rPr>
    </w:lvl>
    <w:lvl w:ilvl="2" w:tplc="48CAF6EA" w:tentative="1">
      <w:start w:val="1"/>
      <w:numFmt w:val="bullet"/>
      <w:lvlText w:val=""/>
      <w:lvlJc w:val="left"/>
      <w:pPr>
        <w:ind w:left="2160" w:hanging="360"/>
      </w:pPr>
      <w:rPr>
        <w:rFonts w:ascii="Wingdings" w:hAnsi="Wingdings" w:hint="default"/>
      </w:rPr>
    </w:lvl>
    <w:lvl w:ilvl="3" w:tplc="393E6F46" w:tentative="1">
      <w:start w:val="1"/>
      <w:numFmt w:val="bullet"/>
      <w:lvlText w:val=""/>
      <w:lvlJc w:val="left"/>
      <w:pPr>
        <w:ind w:left="2880" w:hanging="360"/>
      </w:pPr>
      <w:rPr>
        <w:rFonts w:ascii="Symbol" w:hAnsi="Symbol" w:hint="default"/>
      </w:rPr>
    </w:lvl>
    <w:lvl w:ilvl="4" w:tplc="640CC110" w:tentative="1">
      <w:start w:val="1"/>
      <w:numFmt w:val="bullet"/>
      <w:lvlText w:val="o"/>
      <w:lvlJc w:val="left"/>
      <w:pPr>
        <w:ind w:left="3600" w:hanging="360"/>
      </w:pPr>
      <w:rPr>
        <w:rFonts w:ascii="Courier New" w:hAnsi="Courier New" w:cs="Courier New" w:hint="default"/>
      </w:rPr>
    </w:lvl>
    <w:lvl w:ilvl="5" w:tplc="397A47BA" w:tentative="1">
      <w:start w:val="1"/>
      <w:numFmt w:val="bullet"/>
      <w:lvlText w:val=""/>
      <w:lvlJc w:val="left"/>
      <w:pPr>
        <w:ind w:left="4320" w:hanging="360"/>
      </w:pPr>
      <w:rPr>
        <w:rFonts w:ascii="Wingdings" w:hAnsi="Wingdings" w:hint="default"/>
      </w:rPr>
    </w:lvl>
    <w:lvl w:ilvl="6" w:tplc="0B087EE0" w:tentative="1">
      <w:start w:val="1"/>
      <w:numFmt w:val="bullet"/>
      <w:lvlText w:val=""/>
      <w:lvlJc w:val="left"/>
      <w:pPr>
        <w:ind w:left="5040" w:hanging="360"/>
      </w:pPr>
      <w:rPr>
        <w:rFonts w:ascii="Symbol" w:hAnsi="Symbol" w:hint="default"/>
      </w:rPr>
    </w:lvl>
    <w:lvl w:ilvl="7" w:tplc="D0BC5AD8" w:tentative="1">
      <w:start w:val="1"/>
      <w:numFmt w:val="bullet"/>
      <w:lvlText w:val="o"/>
      <w:lvlJc w:val="left"/>
      <w:pPr>
        <w:ind w:left="5760" w:hanging="360"/>
      </w:pPr>
      <w:rPr>
        <w:rFonts w:ascii="Courier New" w:hAnsi="Courier New" w:cs="Courier New" w:hint="default"/>
      </w:rPr>
    </w:lvl>
    <w:lvl w:ilvl="8" w:tplc="96B4F894" w:tentative="1">
      <w:start w:val="1"/>
      <w:numFmt w:val="bullet"/>
      <w:lvlText w:val=""/>
      <w:lvlJc w:val="left"/>
      <w:pPr>
        <w:ind w:left="6480" w:hanging="360"/>
      </w:pPr>
      <w:rPr>
        <w:rFonts w:ascii="Wingdings" w:hAnsi="Wingdings" w:hint="default"/>
      </w:rPr>
    </w:lvl>
  </w:abstractNum>
  <w:abstractNum w:abstractNumId="84">
    <w:nsid w:val="5A745ED1"/>
    <w:multiLevelType w:val="multilevel"/>
    <w:tmpl w:val="704C8FB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026"/>
        </w:tabs>
        <w:ind w:left="102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5">
    <w:nsid w:val="5A9E2049"/>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AD9005E"/>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B505496"/>
    <w:multiLevelType w:val="hybridMultilevel"/>
    <w:tmpl w:val="65DAF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B7A2E97"/>
    <w:multiLevelType w:val="hybridMultilevel"/>
    <w:tmpl w:val="1B448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D874E3B"/>
    <w:multiLevelType w:val="hybridMultilevel"/>
    <w:tmpl w:val="A934B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5D94404E"/>
    <w:multiLevelType w:val="hybridMultilevel"/>
    <w:tmpl w:val="C342390C"/>
    <w:lvl w:ilvl="0" w:tplc="CCB243B4">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nsid w:val="5F405D36"/>
    <w:multiLevelType w:val="hybridMultilevel"/>
    <w:tmpl w:val="6136A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5F5B6ADE"/>
    <w:multiLevelType w:val="multilevel"/>
    <w:tmpl w:val="E71A7BF4"/>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nsid w:val="5F9A5CB5"/>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94">
    <w:nsid w:val="5FC145D6"/>
    <w:multiLevelType w:val="hybridMultilevel"/>
    <w:tmpl w:val="84508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1287630"/>
    <w:multiLevelType w:val="hybridMultilevel"/>
    <w:tmpl w:val="E20CA7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6303247C"/>
    <w:multiLevelType w:val="hybridMultilevel"/>
    <w:tmpl w:val="C6FC5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4445786"/>
    <w:multiLevelType w:val="hybridMultilevel"/>
    <w:tmpl w:val="69C2C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667032CD"/>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9">
    <w:nsid w:val="67FF5DA2"/>
    <w:multiLevelType w:val="multilevel"/>
    <w:tmpl w:val="C7C0AB3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0">
    <w:nsid w:val="68A313F1"/>
    <w:multiLevelType w:val="hybridMultilevel"/>
    <w:tmpl w:val="9AF64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68BA00B6"/>
    <w:multiLevelType w:val="hybridMultilevel"/>
    <w:tmpl w:val="59D0E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92C12F2"/>
    <w:multiLevelType w:val="hybridMultilevel"/>
    <w:tmpl w:val="2AE63E44"/>
    <w:lvl w:ilvl="0" w:tplc="D71E326E">
      <w:start w:val="7"/>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9886657"/>
    <w:multiLevelType w:val="hybridMultilevel"/>
    <w:tmpl w:val="B0AC4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AAB7EA3"/>
    <w:multiLevelType w:val="hybridMultilevel"/>
    <w:tmpl w:val="2A767A8C"/>
    <w:lvl w:ilvl="0" w:tplc="6CAC682A">
      <w:start w:val="1"/>
      <w:numFmt w:val="bullet"/>
      <w:lvlText w:val="-"/>
      <w:lvlJc w:val="left"/>
      <w:pPr>
        <w:ind w:left="420" w:hanging="420"/>
      </w:pPr>
      <w:rPr>
        <w:rFonts w:ascii="Calibri" w:eastAsiaTheme="minorHAnsi"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5">
    <w:nsid w:val="6CAF375C"/>
    <w:multiLevelType w:val="multilevel"/>
    <w:tmpl w:val="6C16E1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6">
    <w:nsid w:val="6DF050DA"/>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107">
    <w:nsid w:val="6DFC3280"/>
    <w:multiLevelType w:val="hybridMultilevel"/>
    <w:tmpl w:val="DCB2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6E921EA2"/>
    <w:multiLevelType w:val="hybridMultilevel"/>
    <w:tmpl w:val="41EA1DDA"/>
    <w:lvl w:ilvl="0" w:tplc="04090019">
      <w:start w:val="1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1691968"/>
    <w:multiLevelType w:val="hybridMultilevel"/>
    <w:tmpl w:val="EA3CB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738C1491"/>
    <w:multiLevelType w:val="hybridMultilevel"/>
    <w:tmpl w:val="DACA11B2"/>
    <w:lvl w:ilvl="0" w:tplc="0409000F">
      <w:start w:val="1"/>
      <w:numFmt w:val="decimal"/>
      <w:lvlText w:val="%1."/>
      <w:lvlJc w:val="left"/>
      <w:pPr>
        <w:ind w:left="1080" w:hanging="360"/>
      </w:pPr>
    </w:lvl>
    <w:lvl w:ilvl="1" w:tplc="04090019">
      <w:start w:val="1"/>
      <w:numFmt w:val="lowerLetter"/>
      <w:lvlText w:val="%2."/>
      <w:lvlJc w:val="left"/>
      <w:pPr>
        <w:ind w:left="1876" w:hanging="360"/>
      </w:pPr>
    </w:lvl>
    <w:lvl w:ilvl="2" w:tplc="0409001B">
      <w:start w:val="1"/>
      <w:numFmt w:val="lowerRoman"/>
      <w:lvlText w:val="%3."/>
      <w:lvlJc w:val="right"/>
      <w:pPr>
        <w:ind w:left="2596" w:hanging="180"/>
      </w:pPr>
    </w:lvl>
    <w:lvl w:ilvl="3" w:tplc="0409000F">
      <w:start w:val="1"/>
      <w:numFmt w:val="decimal"/>
      <w:lvlText w:val="%4."/>
      <w:lvlJc w:val="left"/>
      <w:pPr>
        <w:ind w:left="3316" w:hanging="360"/>
      </w:pPr>
    </w:lvl>
    <w:lvl w:ilvl="4" w:tplc="04090019">
      <w:start w:val="1"/>
      <w:numFmt w:val="lowerLetter"/>
      <w:lvlText w:val="%5."/>
      <w:lvlJc w:val="left"/>
      <w:pPr>
        <w:ind w:left="4036" w:hanging="360"/>
      </w:pPr>
    </w:lvl>
    <w:lvl w:ilvl="5" w:tplc="0409001B">
      <w:start w:val="1"/>
      <w:numFmt w:val="lowerRoman"/>
      <w:lvlText w:val="%6."/>
      <w:lvlJc w:val="right"/>
      <w:pPr>
        <w:ind w:left="4756" w:hanging="180"/>
      </w:pPr>
    </w:lvl>
    <w:lvl w:ilvl="6" w:tplc="0409000F">
      <w:start w:val="1"/>
      <w:numFmt w:val="decimal"/>
      <w:lvlText w:val="%7."/>
      <w:lvlJc w:val="left"/>
      <w:pPr>
        <w:ind w:left="5476" w:hanging="360"/>
      </w:pPr>
    </w:lvl>
    <w:lvl w:ilvl="7" w:tplc="04090019">
      <w:start w:val="1"/>
      <w:numFmt w:val="lowerLetter"/>
      <w:lvlText w:val="%8."/>
      <w:lvlJc w:val="left"/>
      <w:pPr>
        <w:ind w:left="6196" w:hanging="360"/>
      </w:pPr>
    </w:lvl>
    <w:lvl w:ilvl="8" w:tplc="0409001B">
      <w:start w:val="1"/>
      <w:numFmt w:val="lowerRoman"/>
      <w:lvlText w:val="%9."/>
      <w:lvlJc w:val="right"/>
      <w:pPr>
        <w:ind w:left="6916" w:hanging="180"/>
      </w:pPr>
    </w:lvl>
  </w:abstractNum>
  <w:abstractNum w:abstractNumId="111">
    <w:nsid w:val="75337FEE"/>
    <w:multiLevelType w:val="hybridMultilevel"/>
    <w:tmpl w:val="F19ED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755767A5"/>
    <w:multiLevelType w:val="hybridMultilevel"/>
    <w:tmpl w:val="F9164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6E16F9D"/>
    <w:multiLevelType w:val="multilevel"/>
    <w:tmpl w:val="34505000"/>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nsid w:val="77467AC4"/>
    <w:multiLevelType w:val="hybridMultilevel"/>
    <w:tmpl w:val="EC7CFB5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nsid w:val="78714DAC"/>
    <w:multiLevelType w:val="hybridMultilevel"/>
    <w:tmpl w:val="25DE1352"/>
    <w:lvl w:ilvl="0" w:tplc="912010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7A027C1D"/>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7A090318"/>
    <w:multiLevelType w:val="multilevel"/>
    <w:tmpl w:val="DACA11B2"/>
    <w:lvl w:ilvl="0">
      <w:start w:val="1"/>
      <w:numFmt w:val="decimal"/>
      <w:lvlText w:val="%1."/>
      <w:lvlJc w:val="left"/>
      <w:pPr>
        <w:ind w:left="1080" w:hanging="360"/>
      </w:pPr>
    </w:lvl>
    <w:lvl w:ilvl="1">
      <w:start w:val="1"/>
      <w:numFmt w:val="lowerLetter"/>
      <w:lvlText w:val="%2."/>
      <w:lvlJc w:val="left"/>
      <w:pPr>
        <w:ind w:left="1876" w:hanging="360"/>
      </w:pPr>
    </w:lvl>
    <w:lvl w:ilvl="2">
      <w:start w:val="1"/>
      <w:numFmt w:val="lowerRoman"/>
      <w:lvlText w:val="%3."/>
      <w:lvlJc w:val="right"/>
      <w:pPr>
        <w:ind w:left="2596" w:hanging="180"/>
      </w:pPr>
    </w:lvl>
    <w:lvl w:ilvl="3">
      <w:start w:val="1"/>
      <w:numFmt w:val="decimal"/>
      <w:lvlText w:val="%4."/>
      <w:lvlJc w:val="left"/>
      <w:pPr>
        <w:ind w:left="3316" w:hanging="360"/>
      </w:pPr>
    </w:lvl>
    <w:lvl w:ilvl="4">
      <w:start w:val="1"/>
      <w:numFmt w:val="lowerLetter"/>
      <w:lvlText w:val="%5."/>
      <w:lvlJc w:val="left"/>
      <w:pPr>
        <w:ind w:left="4036" w:hanging="360"/>
      </w:pPr>
    </w:lvl>
    <w:lvl w:ilvl="5">
      <w:start w:val="1"/>
      <w:numFmt w:val="lowerRoman"/>
      <w:lvlText w:val="%6."/>
      <w:lvlJc w:val="right"/>
      <w:pPr>
        <w:ind w:left="4756" w:hanging="180"/>
      </w:pPr>
    </w:lvl>
    <w:lvl w:ilvl="6">
      <w:start w:val="1"/>
      <w:numFmt w:val="decimal"/>
      <w:lvlText w:val="%7."/>
      <w:lvlJc w:val="left"/>
      <w:pPr>
        <w:ind w:left="5476" w:hanging="360"/>
      </w:pPr>
    </w:lvl>
    <w:lvl w:ilvl="7">
      <w:start w:val="1"/>
      <w:numFmt w:val="lowerLetter"/>
      <w:lvlText w:val="%8."/>
      <w:lvlJc w:val="left"/>
      <w:pPr>
        <w:ind w:left="6196" w:hanging="360"/>
      </w:pPr>
    </w:lvl>
    <w:lvl w:ilvl="8">
      <w:start w:val="1"/>
      <w:numFmt w:val="lowerRoman"/>
      <w:lvlText w:val="%9."/>
      <w:lvlJc w:val="right"/>
      <w:pPr>
        <w:ind w:left="6916" w:hanging="180"/>
      </w:pPr>
    </w:lvl>
  </w:abstractNum>
  <w:abstractNum w:abstractNumId="118">
    <w:nsid w:val="7A6B2061"/>
    <w:multiLevelType w:val="multilevel"/>
    <w:tmpl w:val="8CF88CB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9">
    <w:nsid w:val="7AB40CBC"/>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7B2101CE"/>
    <w:multiLevelType w:val="hybridMultilevel"/>
    <w:tmpl w:val="C0EE02C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7BA70991"/>
    <w:multiLevelType w:val="hybridMultilevel"/>
    <w:tmpl w:val="323A360C"/>
    <w:lvl w:ilvl="0" w:tplc="B016BD22">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nsid w:val="7BE24EF8"/>
    <w:multiLevelType w:val="hybridMultilevel"/>
    <w:tmpl w:val="AD0E86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nsid w:val="7C077073"/>
    <w:multiLevelType w:val="hybridMultilevel"/>
    <w:tmpl w:val="03008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D1D1533"/>
    <w:multiLevelType w:val="hybridMultilevel"/>
    <w:tmpl w:val="426805FE"/>
    <w:lvl w:ilvl="0" w:tplc="78B4F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7E816A13"/>
    <w:multiLevelType w:val="multilevel"/>
    <w:tmpl w:val="19646B40"/>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1"/>
  </w:num>
  <w:num w:numId="2">
    <w:abstractNumId w:val="77"/>
  </w:num>
  <w:num w:numId="3">
    <w:abstractNumId w:val="41"/>
  </w:num>
  <w:num w:numId="4">
    <w:abstractNumId w:val="99"/>
  </w:num>
  <w:num w:numId="5">
    <w:abstractNumId w:val="75"/>
  </w:num>
  <w:num w:numId="6">
    <w:abstractNumId w:val="80"/>
  </w:num>
  <w:num w:numId="7">
    <w:abstractNumId w:val="1"/>
  </w:num>
  <w:num w:numId="8">
    <w:abstractNumId w:val="45"/>
  </w:num>
  <w:num w:numId="9">
    <w:abstractNumId w:val="43"/>
    <w:lvlOverride w:ilvl="0">
      <w:lvl w:ilvl="0">
        <w:start w:val="1"/>
        <w:numFmt w:val="decimal"/>
        <w:lvlText w:val="%1."/>
        <w:lvlJc w:val="left"/>
        <w:pPr>
          <w:ind w:left="360" w:hanging="360"/>
        </w:pPr>
        <w:rPr>
          <w:rFonts w:hint="default"/>
        </w:rPr>
      </w:lvl>
    </w:lvlOverride>
    <w:lvlOverride w:ilvl="1">
      <w:lvl w:ilvl="1">
        <w:start w:val="1"/>
        <w:numFmt w:val="decimal"/>
        <w:lvlText w:val="3.%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abstractNumId w:val="55"/>
  </w:num>
  <w:num w:numId="11">
    <w:abstractNumId w:val="125"/>
  </w:num>
  <w:num w:numId="12">
    <w:abstractNumId w:val="118"/>
  </w:num>
  <w:num w:numId="13">
    <w:abstractNumId w:val="98"/>
  </w:num>
  <w:num w:numId="14">
    <w:abstractNumId w:val="14"/>
  </w:num>
  <w:num w:numId="15">
    <w:abstractNumId w:val="40"/>
  </w:num>
  <w:num w:numId="16">
    <w:abstractNumId w:val="54"/>
  </w:num>
  <w:num w:numId="17">
    <w:abstractNumId w:val="48"/>
  </w:num>
  <w:num w:numId="18">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104"/>
  </w:num>
  <w:num w:numId="21">
    <w:abstractNumId w:val="68"/>
  </w:num>
  <w:num w:numId="22">
    <w:abstractNumId w:val="59"/>
  </w:num>
  <w:num w:numId="23">
    <w:abstractNumId w:val="90"/>
  </w:num>
  <w:num w:numId="24">
    <w:abstractNumId w:val="87"/>
  </w:num>
  <w:num w:numId="25">
    <w:abstractNumId w:val="92"/>
  </w:num>
  <w:num w:numId="26">
    <w:abstractNumId w:val="78"/>
  </w:num>
  <w:num w:numId="27">
    <w:abstractNumId w:val="67"/>
  </w:num>
  <w:num w:numId="28">
    <w:abstractNumId w:val="38"/>
  </w:num>
  <w:num w:numId="29">
    <w:abstractNumId w:val="96"/>
  </w:num>
  <w:num w:numId="30">
    <w:abstractNumId w:val="66"/>
  </w:num>
  <w:num w:numId="31">
    <w:abstractNumId w:val="112"/>
  </w:num>
  <w:num w:numId="32">
    <w:abstractNumId w:val="53"/>
  </w:num>
  <w:num w:numId="33">
    <w:abstractNumId w:val="122"/>
  </w:num>
  <w:num w:numId="34">
    <w:abstractNumId w:val="0"/>
  </w:num>
  <w:num w:numId="35">
    <w:abstractNumId w:val="35"/>
  </w:num>
  <w:num w:numId="36">
    <w:abstractNumId w:val="121"/>
  </w:num>
  <w:num w:numId="37">
    <w:abstractNumId w:val="73"/>
  </w:num>
  <w:num w:numId="38">
    <w:abstractNumId w:val="12"/>
  </w:num>
  <w:num w:numId="39">
    <w:abstractNumId w:val="117"/>
  </w:num>
  <w:num w:numId="40">
    <w:abstractNumId w:val="95"/>
  </w:num>
  <w:num w:numId="41">
    <w:abstractNumId w:val="18"/>
  </w:num>
  <w:num w:numId="42">
    <w:abstractNumId w:val="82"/>
  </w:num>
  <w:num w:numId="43">
    <w:abstractNumId w:val="17"/>
  </w:num>
  <w:num w:numId="44">
    <w:abstractNumId w:val="64"/>
  </w:num>
  <w:num w:numId="45">
    <w:abstractNumId w:val="50"/>
  </w:num>
  <w:num w:numId="46">
    <w:abstractNumId w:val="15"/>
  </w:num>
  <w:num w:numId="47">
    <w:abstractNumId w:val="22"/>
  </w:num>
  <w:num w:numId="48">
    <w:abstractNumId w:val="115"/>
  </w:num>
  <w:num w:numId="49">
    <w:abstractNumId w:val="4"/>
  </w:num>
  <w:num w:numId="50">
    <w:abstractNumId w:val="86"/>
  </w:num>
  <w:num w:numId="51">
    <w:abstractNumId w:val="58"/>
  </w:num>
  <w:num w:numId="52">
    <w:abstractNumId w:val="44"/>
  </w:num>
  <w:num w:numId="53">
    <w:abstractNumId w:val="25"/>
  </w:num>
  <w:num w:numId="54">
    <w:abstractNumId w:val="109"/>
  </w:num>
  <w:num w:numId="55">
    <w:abstractNumId w:val="30"/>
  </w:num>
  <w:num w:numId="56">
    <w:abstractNumId w:val="42"/>
  </w:num>
  <w:num w:numId="57">
    <w:abstractNumId w:val="63"/>
  </w:num>
  <w:num w:numId="58">
    <w:abstractNumId w:val="70"/>
  </w:num>
  <w:num w:numId="59">
    <w:abstractNumId w:val="79"/>
  </w:num>
  <w:num w:numId="60">
    <w:abstractNumId w:val="113"/>
  </w:num>
  <w:num w:numId="61">
    <w:abstractNumId w:val="72"/>
  </w:num>
  <w:num w:numId="62">
    <w:abstractNumId w:val="20"/>
  </w:num>
  <w:num w:numId="63">
    <w:abstractNumId w:val="107"/>
  </w:num>
  <w:num w:numId="64">
    <w:abstractNumId w:val="108"/>
  </w:num>
  <w:num w:numId="65">
    <w:abstractNumId w:val="34"/>
  </w:num>
  <w:num w:numId="66">
    <w:abstractNumId w:val="3"/>
  </w:num>
  <w:num w:numId="67">
    <w:abstractNumId w:val="123"/>
  </w:num>
  <w:num w:numId="68">
    <w:abstractNumId w:val="91"/>
  </w:num>
  <w:num w:numId="69">
    <w:abstractNumId w:val="7"/>
  </w:num>
  <w:num w:numId="70">
    <w:abstractNumId w:val="88"/>
  </w:num>
  <w:num w:numId="71">
    <w:abstractNumId w:val="56"/>
  </w:num>
  <w:num w:numId="72">
    <w:abstractNumId w:val="89"/>
  </w:num>
  <w:num w:numId="73">
    <w:abstractNumId w:val="111"/>
  </w:num>
  <w:num w:numId="74">
    <w:abstractNumId w:val="65"/>
  </w:num>
  <w:num w:numId="75">
    <w:abstractNumId w:val="5"/>
  </w:num>
  <w:num w:numId="76">
    <w:abstractNumId w:val="32"/>
  </w:num>
  <w:num w:numId="77">
    <w:abstractNumId w:val="101"/>
  </w:num>
  <w:num w:numId="78">
    <w:abstractNumId w:val="57"/>
  </w:num>
  <w:num w:numId="79">
    <w:abstractNumId w:val="76"/>
  </w:num>
  <w:num w:numId="80">
    <w:abstractNumId w:val="16"/>
  </w:num>
  <w:num w:numId="81">
    <w:abstractNumId w:val="33"/>
  </w:num>
  <w:num w:numId="82">
    <w:abstractNumId w:val="119"/>
  </w:num>
  <w:num w:numId="83">
    <w:abstractNumId w:val="29"/>
  </w:num>
  <w:num w:numId="84">
    <w:abstractNumId w:val="71"/>
  </w:num>
  <w:num w:numId="85">
    <w:abstractNumId w:val="97"/>
  </w:num>
  <w:num w:numId="86">
    <w:abstractNumId w:val="116"/>
  </w:num>
  <w:num w:numId="87">
    <w:abstractNumId w:val="85"/>
  </w:num>
  <w:num w:numId="88">
    <w:abstractNumId w:val="81"/>
  </w:num>
  <w:num w:numId="89">
    <w:abstractNumId w:val="60"/>
  </w:num>
  <w:num w:numId="90">
    <w:abstractNumId w:val="102"/>
  </w:num>
  <w:num w:numId="91">
    <w:abstractNumId w:val="39"/>
  </w:num>
  <w:num w:numId="92">
    <w:abstractNumId w:val="84"/>
  </w:num>
  <w:num w:numId="93">
    <w:abstractNumId w:val="9"/>
  </w:num>
  <w:num w:numId="94">
    <w:abstractNumId w:val="105"/>
  </w:num>
  <w:num w:numId="95">
    <w:abstractNumId w:val="13"/>
  </w:num>
  <w:num w:numId="96">
    <w:abstractNumId w:val="27"/>
  </w:num>
  <w:num w:numId="97">
    <w:abstractNumId w:val="69"/>
  </w:num>
  <w:num w:numId="98">
    <w:abstractNumId w:val="62"/>
  </w:num>
  <w:num w:numId="99">
    <w:abstractNumId w:val="24"/>
  </w:num>
  <w:num w:numId="100">
    <w:abstractNumId w:val="61"/>
  </w:num>
  <w:num w:numId="101">
    <w:abstractNumId w:val="37"/>
  </w:num>
  <w:num w:numId="102">
    <w:abstractNumId w:val="11"/>
  </w:num>
  <w:num w:numId="103">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2"/>
  </w:num>
  <w:num w:numId="105">
    <w:abstractNumId w:val="93"/>
  </w:num>
  <w:num w:numId="106">
    <w:abstractNumId w:val="106"/>
  </w:num>
  <w:num w:numId="107">
    <w:abstractNumId w:val="83"/>
  </w:num>
  <w:num w:numId="108">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49"/>
  </w:num>
  <w:num w:numId="111">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03"/>
  </w:num>
  <w:num w:numId="113">
    <w:abstractNumId w:val="6"/>
  </w:num>
  <w:num w:numId="114">
    <w:abstractNumId w:val="47"/>
  </w:num>
  <w:num w:numId="115">
    <w:abstractNumId w:val="46"/>
  </w:num>
  <w:num w:numId="116">
    <w:abstractNumId w:val="21"/>
  </w:num>
  <w:num w:numId="117">
    <w:abstractNumId w:val="114"/>
  </w:num>
  <w:num w:numId="118">
    <w:abstractNumId w:val="74"/>
  </w:num>
  <w:num w:numId="119">
    <w:abstractNumId w:val="10"/>
  </w:num>
  <w:num w:numId="120">
    <w:abstractNumId w:val="120"/>
  </w:num>
  <w:num w:numId="121">
    <w:abstractNumId w:val="52"/>
  </w:num>
  <w:num w:numId="122">
    <w:abstractNumId w:val="51"/>
  </w:num>
  <w:num w:numId="123">
    <w:abstractNumId w:val="94"/>
  </w:num>
  <w:num w:numId="124">
    <w:abstractNumId w:val="23"/>
  </w:num>
  <w:num w:numId="125">
    <w:abstractNumId w:val="36"/>
  </w:num>
  <w:num w:numId="126">
    <w:abstractNumId w:val="26"/>
  </w:num>
  <w:num w:numId="127">
    <w:abstractNumId w:val="100"/>
  </w:num>
  <w:num w:numId="128">
    <w:abstractNumId w:val="28"/>
  </w:num>
  <w:num w:numId="129">
    <w:abstractNumId w:val="19"/>
  </w:num>
  <w:num w:numId="130">
    <w:abstractNumId w:val="124"/>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2754"/>
    <w:rsid w:val="0000053D"/>
    <w:rsid w:val="00011F54"/>
    <w:rsid w:val="00012218"/>
    <w:rsid w:val="0003647B"/>
    <w:rsid w:val="00037F14"/>
    <w:rsid w:val="00057BF2"/>
    <w:rsid w:val="000629C7"/>
    <w:rsid w:val="00063EEE"/>
    <w:rsid w:val="000653F8"/>
    <w:rsid w:val="000743E7"/>
    <w:rsid w:val="00074E37"/>
    <w:rsid w:val="00093F74"/>
    <w:rsid w:val="00097E05"/>
    <w:rsid w:val="000C2822"/>
    <w:rsid w:val="000C4115"/>
    <w:rsid w:val="000D1C53"/>
    <w:rsid w:val="000E5CE8"/>
    <w:rsid w:val="000E65FB"/>
    <w:rsid w:val="000E6F25"/>
    <w:rsid w:val="000F28C2"/>
    <w:rsid w:val="000F5919"/>
    <w:rsid w:val="000F7196"/>
    <w:rsid w:val="00100AAD"/>
    <w:rsid w:val="00101C00"/>
    <w:rsid w:val="001024E9"/>
    <w:rsid w:val="0011149E"/>
    <w:rsid w:val="0013416D"/>
    <w:rsid w:val="001409C1"/>
    <w:rsid w:val="00141CCE"/>
    <w:rsid w:val="001441F6"/>
    <w:rsid w:val="00151432"/>
    <w:rsid w:val="00152D04"/>
    <w:rsid w:val="00171FFE"/>
    <w:rsid w:val="001858DE"/>
    <w:rsid w:val="00187125"/>
    <w:rsid w:val="001910C6"/>
    <w:rsid w:val="00191C5A"/>
    <w:rsid w:val="00195EF2"/>
    <w:rsid w:val="001A0372"/>
    <w:rsid w:val="001A42BB"/>
    <w:rsid w:val="001A5A74"/>
    <w:rsid w:val="001A5D0C"/>
    <w:rsid w:val="001B4E0B"/>
    <w:rsid w:val="001B554B"/>
    <w:rsid w:val="001C056D"/>
    <w:rsid w:val="001D229F"/>
    <w:rsid w:val="001D6F99"/>
    <w:rsid w:val="001E0388"/>
    <w:rsid w:val="001E1E06"/>
    <w:rsid w:val="001E32A1"/>
    <w:rsid w:val="001E3ECE"/>
    <w:rsid w:val="001E44A5"/>
    <w:rsid w:val="001E5A08"/>
    <w:rsid w:val="001F2048"/>
    <w:rsid w:val="001F2328"/>
    <w:rsid w:val="002045D6"/>
    <w:rsid w:val="00210754"/>
    <w:rsid w:val="00213591"/>
    <w:rsid w:val="002144FA"/>
    <w:rsid w:val="00217B6E"/>
    <w:rsid w:val="00217DBF"/>
    <w:rsid w:val="00221941"/>
    <w:rsid w:val="00222589"/>
    <w:rsid w:val="002226D9"/>
    <w:rsid w:val="00224487"/>
    <w:rsid w:val="002269AB"/>
    <w:rsid w:val="002271C2"/>
    <w:rsid w:val="00227BA2"/>
    <w:rsid w:val="00233E78"/>
    <w:rsid w:val="00237BE8"/>
    <w:rsid w:val="00241C90"/>
    <w:rsid w:val="00245C61"/>
    <w:rsid w:val="00246DD9"/>
    <w:rsid w:val="00251492"/>
    <w:rsid w:val="00252A26"/>
    <w:rsid w:val="00260A2C"/>
    <w:rsid w:val="00261EAA"/>
    <w:rsid w:val="00262943"/>
    <w:rsid w:val="002742A9"/>
    <w:rsid w:val="002743EB"/>
    <w:rsid w:val="00285701"/>
    <w:rsid w:val="00294341"/>
    <w:rsid w:val="002A5349"/>
    <w:rsid w:val="002A6AC7"/>
    <w:rsid w:val="002B1030"/>
    <w:rsid w:val="002B656E"/>
    <w:rsid w:val="002C19E0"/>
    <w:rsid w:val="002C35CB"/>
    <w:rsid w:val="002C77A1"/>
    <w:rsid w:val="002D471F"/>
    <w:rsid w:val="002D4FDE"/>
    <w:rsid w:val="002D7E9D"/>
    <w:rsid w:val="002E14D5"/>
    <w:rsid w:val="002F54E1"/>
    <w:rsid w:val="002F608C"/>
    <w:rsid w:val="002F7CB5"/>
    <w:rsid w:val="00300B15"/>
    <w:rsid w:val="00303364"/>
    <w:rsid w:val="00303BFF"/>
    <w:rsid w:val="00314775"/>
    <w:rsid w:val="00331774"/>
    <w:rsid w:val="0033275C"/>
    <w:rsid w:val="00350AAD"/>
    <w:rsid w:val="00350B34"/>
    <w:rsid w:val="003610C1"/>
    <w:rsid w:val="00376881"/>
    <w:rsid w:val="00381D4C"/>
    <w:rsid w:val="00386015"/>
    <w:rsid w:val="00394E57"/>
    <w:rsid w:val="003B3E40"/>
    <w:rsid w:val="003C0BB2"/>
    <w:rsid w:val="003C7A3B"/>
    <w:rsid w:val="003D4964"/>
    <w:rsid w:val="003D5B36"/>
    <w:rsid w:val="003E3B4B"/>
    <w:rsid w:val="003E5CFF"/>
    <w:rsid w:val="003E7593"/>
    <w:rsid w:val="00400021"/>
    <w:rsid w:val="00403B4B"/>
    <w:rsid w:val="00410AF7"/>
    <w:rsid w:val="004115CB"/>
    <w:rsid w:val="004132BA"/>
    <w:rsid w:val="00416F70"/>
    <w:rsid w:val="00424035"/>
    <w:rsid w:val="004255CE"/>
    <w:rsid w:val="004409F4"/>
    <w:rsid w:val="00447B2E"/>
    <w:rsid w:val="00463174"/>
    <w:rsid w:val="00467AD8"/>
    <w:rsid w:val="00470810"/>
    <w:rsid w:val="004772EF"/>
    <w:rsid w:val="00482587"/>
    <w:rsid w:val="00492101"/>
    <w:rsid w:val="0049428D"/>
    <w:rsid w:val="0049433F"/>
    <w:rsid w:val="004971A9"/>
    <w:rsid w:val="004B08DF"/>
    <w:rsid w:val="004B2B9A"/>
    <w:rsid w:val="004B5C5D"/>
    <w:rsid w:val="004C0C0C"/>
    <w:rsid w:val="004C1B73"/>
    <w:rsid w:val="004D0C5E"/>
    <w:rsid w:val="004D2CE2"/>
    <w:rsid w:val="004E01AF"/>
    <w:rsid w:val="004E034C"/>
    <w:rsid w:val="004E6874"/>
    <w:rsid w:val="004E772E"/>
    <w:rsid w:val="004F07BF"/>
    <w:rsid w:val="004F564D"/>
    <w:rsid w:val="005010FE"/>
    <w:rsid w:val="005101B3"/>
    <w:rsid w:val="00521C8E"/>
    <w:rsid w:val="00523D08"/>
    <w:rsid w:val="00524AAF"/>
    <w:rsid w:val="00535411"/>
    <w:rsid w:val="0053614B"/>
    <w:rsid w:val="00540938"/>
    <w:rsid w:val="005437DB"/>
    <w:rsid w:val="0054575D"/>
    <w:rsid w:val="0056131D"/>
    <w:rsid w:val="00594BFD"/>
    <w:rsid w:val="005957C5"/>
    <w:rsid w:val="005A21C2"/>
    <w:rsid w:val="005A2980"/>
    <w:rsid w:val="005A2D6B"/>
    <w:rsid w:val="005A72BE"/>
    <w:rsid w:val="005B55E3"/>
    <w:rsid w:val="005B5B9B"/>
    <w:rsid w:val="005B7CD1"/>
    <w:rsid w:val="005C0DF1"/>
    <w:rsid w:val="005C5F6C"/>
    <w:rsid w:val="005D1E45"/>
    <w:rsid w:val="005E0E76"/>
    <w:rsid w:val="005E2064"/>
    <w:rsid w:val="005E7058"/>
    <w:rsid w:val="005F4BA3"/>
    <w:rsid w:val="005F5AB1"/>
    <w:rsid w:val="006003AC"/>
    <w:rsid w:val="00605139"/>
    <w:rsid w:val="00607639"/>
    <w:rsid w:val="00613595"/>
    <w:rsid w:val="00621482"/>
    <w:rsid w:val="006241E1"/>
    <w:rsid w:val="00630AA2"/>
    <w:rsid w:val="00633B1B"/>
    <w:rsid w:val="00635036"/>
    <w:rsid w:val="00642C16"/>
    <w:rsid w:val="00652A8E"/>
    <w:rsid w:val="0065696D"/>
    <w:rsid w:val="00667102"/>
    <w:rsid w:val="006671E9"/>
    <w:rsid w:val="00677917"/>
    <w:rsid w:val="00681633"/>
    <w:rsid w:val="00682754"/>
    <w:rsid w:val="0068710D"/>
    <w:rsid w:val="006A7D42"/>
    <w:rsid w:val="006B5FAF"/>
    <w:rsid w:val="006C05A3"/>
    <w:rsid w:val="006C3F08"/>
    <w:rsid w:val="006C6BA9"/>
    <w:rsid w:val="006C7325"/>
    <w:rsid w:val="006D00F2"/>
    <w:rsid w:val="006D17DD"/>
    <w:rsid w:val="006D3DE3"/>
    <w:rsid w:val="006D63A9"/>
    <w:rsid w:val="006E1264"/>
    <w:rsid w:val="006E7F0F"/>
    <w:rsid w:val="006F659A"/>
    <w:rsid w:val="006F74D8"/>
    <w:rsid w:val="00715FD7"/>
    <w:rsid w:val="007163E3"/>
    <w:rsid w:val="00731F70"/>
    <w:rsid w:val="007443AD"/>
    <w:rsid w:val="00746A99"/>
    <w:rsid w:val="00771246"/>
    <w:rsid w:val="00772402"/>
    <w:rsid w:val="00775090"/>
    <w:rsid w:val="00786252"/>
    <w:rsid w:val="00790355"/>
    <w:rsid w:val="00793122"/>
    <w:rsid w:val="0079404F"/>
    <w:rsid w:val="00796983"/>
    <w:rsid w:val="007B20E1"/>
    <w:rsid w:val="007C4A5E"/>
    <w:rsid w:val="007D0036"/>
    <w:rsid w:val="007D79FE"/>
    <w:rsid w:val="007E4670"/>
    <w:rsid w:val="007E59AB"/>
    <w:rsid w:val="007E6EB6"/>
    <w:rsid w:val="007F2881"/>
    <w:rsid w:val="007F2AD8"/>
    <w:rsid w:val="007F33AA"/>
    <w:rsid w:val="007F3D79"/>
    <w:rsid w:val="007F4106"/>
    <w:rsid w:val="0080424D"/>
    <w:rsid w:val="00807668"/>
    <w:rsid w:val="008137AE"/>
    <w:rsid w:val="00831EBE"/>
    <w:rsid w:val="00834A70"/>
    <w:rsid w:val="008407C3"/>
    <w:rsid w:val="008502F5"/>
    <w:rsid w:val="00850DCF"/>
    <w:rsid w:val="00853D2E"/>
    <w:rsid w:val="0086141A"/>
    <w:rsid w:val="00863788"/>
    <w:rsid w:val="0086429F"/>
    <w:rsid w:val="0087055E"/>
    <w:rsid w:val="008731C3"/>
    <w:rsid w:val="0088102C"/>
    <w:rsid w:val="00881674"/>
    <w:rsid w:val="00881D40"/>
    <w:rsid w:val="00884FF1"/>
    <w:rsid w:val="00885274"/>
    <w:rsid w:val="008878F7"/>
    <w:rsid w:val="0088793D"/>
    <w:rsid w:val="00893257"/>
    <w:rsid w:val="00894029"/>
    <w:rsid w:val="00896FE0"/>
    <w:rsid w:val="008A3CA9"/>
    <w:rsid w:val="008A4507"/>
    <w:rsid w:val="008A629B"/>
    <w:rsid w:val="008B0176"/>
    <w:rsid w:val="008B0FB4"/>
    <w:rsid w:val="008B20BF"/>
    <w:rsid w:val="008B4607"/>
    <w:rsid w:val="008C300D"/>
    <w:rsid w:val="008C3CFA"/>
    <w:rsid w:val="008D216C"/>
    <w:rsid w:val="008E36EA"/>
    <w:rsid w:val="008F73DF"/>
    <w:rsid w:val="0090355F"/>
    <w:rsid w:val="00920DE4"/>
    <w:rsid w:val="00932C40"/>
    <w:rsid w:val="0094065A"/>
    <w:rsid w:val="00942BFF"/>
    <w:rsid w:val="00946F40"/>
    <w:rsid w:val="009520D6"/>
    <w:rsid w:val="00954CC6"/>
    <w:rsid w:val="009626E3"/>
    <w:rsid w:val="00970381"/>
    <w:rsid w:val="00985400"/>
    <w:rsid w:val="00986122"/>
    <w:rsid w:val="00987C78"/>
    <w:rsid w:val="009908ED"/>
    <w:rsid w:val="009A527F"/>
    <w:rsid w:val="009A610C"/>
    <w:rsid w:val="009A65E1"/>
    <w:rsid w:val="009B1B4C"/>
    <w:rsid w:val="009B75F9"/>
    <w:rsid w:val="009C0AD9"/>
    <w:rsid w:val="009C199C"/>
    <w:rsid w:val="009C63C1"/>
    <w:rsid w:val="009D67B5"/>
    <w:rsid w:val="009E05A0"/>
    <w:rsid w:val="009E174F"/>
    <w:rsid w:val="009F47EF"/>
    <w:rsid w:val="00A0402B"/>
    <w:rsid w:val="00A110AC"/>
    <w:rsid w:val="00A200DE"/>
    <w:rsid w:val="00A2114E"/>
    <w:rsid w:val="00A23125"/>
    <w:rsid w:val="00A25094"/>
    <w:rsid w:val="00A260F7"/>
    <w:rsid w:val="00A3415B"/>
    <w:rsid w:val="00A4553F"/>
    <w:rsid w:val="00A519D1"/>
    <w:rsid w:val="00A52EEA"/>
    <w:rsid w:val="00A62765"/>
    <w:rsid w:val="00A6536E"/>
    <w:rsid w:val="00A67A07"/>
    <w:rsid w:val="00A70351"/>
    <w:rsid w:val="00A7526A"/>
    <w:rsid w:val="00A764A6"/>
    <w:rsid w:val="00A838EE"/>
    <w:rsid w:val="00A85109"/>
    <w:rsid w:val="00A87FB7"/>
    <w:rsid w:val="00A944F9"/>
    <w:rsid w:val="00AA0A1B"/>
    <w:rsid w:val="00AA7E02"/>
    <w:rsid w:val="00AC075A"/>
    <w:rsid w:val="00AC1DA1"/>
    <w:rsid w:val="00AD3480"/>
    <w:rsid w:val="00AF541B"/>
    <w:rsid w:val="00AF6AE6"/>
    <w:rsid w:val="00B047C6"/>
    <w:rsid w:val="00B1762C"/>
    <w:rsid w:val="00B17FEC"/>
    <w:rsid w:val="00B21492"/>
    <w:rsid w:val="00B36B3A"/>
    <w:rsid w:val="00B529B8"/>
    <w:rsid w:val="00B57868"/>
    <w:rsid w:val="00B61ACB"/>
    <w:rsid w:val="00B66807"/>
    <w:rsid w:val="00B70761"/>
    <w:rsid w:val="00B76B98"/>
    <w:rsid w:val="00B770DE"/>
    <w:rsid w:val="00B80794"/>
    <w:rsid w:val="00B94918"/>
    <w:rsid w:val="00BA0282"/>
    <w:rsid w:val="00BA233A"/>
    <w:rsid w:val="00BA5328"/>
    <w:rsid w:val="00BA69A7"/>
    <w:rsid w:val="00BB29CB"/>
    <w:rsid w:val="00BB32B2"/>
    <w:rsid w:val="00BB4CCE"/>
    <w:rsid w:val="00BB723C"/>
    <w:rsid w:val="00BB76A0"/>
    <w:rsid w:val="00BC06CF"/>
    <w:rsid w:val="00BC2DEA"/>
    <w:rsid w:val="00BC3777"/>
    <w:rsid w:val="00BD7A9A"/>
    <w:rsid w:val="00BE00E2"/>
    <w:rsid w:val="00BF6328"/>
    <w:rsid w:val="00BF7A10"/>
    <w:rsid w:val="00BF7EF7"/>
    <w:rsid w:val="00C04204"/>
    <w:rsid w:val="00C106BC"/>
    <w:rsid w:val="00C124CF"/>
    <w:rsid w:val="00C12D2C"/>
    <w:rsid w:val="00C20E9C"/>
    <w:rsid w:val="00C21A2A"/>
    <w:rsid w:val="00C351CF"/>
    <w:rsid w:val="00C36F10"/>
    <w:rsid w:val="00C41ED8"/>
    <w:rsid w:val="00C5295B"/>
    <w:rsid w:val="00C63692"/>
    <w:rsid w:val="00C73CB1"/>
    <w:rsid w:val="00C82F4F"/>
    <w:rsid w:val="00C85919"/>
    <w:rsid w:val="00C86435"/>
    <w:rsid w:val="00C9431E"/>
    <w:rsid w:val="00CA78F4"/>
    <w:rsid w:val="00CB6D4D"/>
    <w:rsid w:val="00CC3CF1"/>
    <w:rsid w:val="00CC441C"/>
    <w:rsid w:val="00CC6463"/>
    <w:rsid w:val="00CC6C81"/>
    <w:rsid w:val="00CD0BA1"/>
    <w:rsid w:val="00CE2099"/>
    <w:rsid w:val="00CE697E"/>
    <w:rsid w:val="00CE7D08"/>
    <w:rsid w:val="00CF1197"/>
    <w:rsid w:val="00CF19F8"/>
    <w:rsid w:val="00CF4C87"/>
    <w:rsid w:val="00CF778C"/>
    <w:rsid w:val="00D002AF"/>
    <w:rsid w:val="00D10731"/>
    <w:rsid w:val="00D114F0"/>
    <w:rsid w:val="00D13050"/>
    <w:rsid w:val="00D1492A"/>
    <w:rsid w:val="00D276A0"/>
    <w:rsid w:val="00D323EF"/>
    <w:rsid w:val="00D34CE6"/>
    <w:rsid w:val="00D63197"/>
    <w:rsid w:val="00D6365B"/>
    <w:rsid w:val="00D6460C"/>
    <w:rsid w:val="00D71AE9"/>
    <w:rsid w:val="00D80EF7"/>
    <w:rsid w:val="00D82B3B"/>
    <w:rsid w:val="00D91F49"/>
    <w:rsid w:val="00D94EF1"/>
    <w:rsid w:val="00D97FA2"/>
    <w:rsid w:val="00DC1C4F"/>
    <w:rsid w:val="00DC3CE0"/>
    <w:rsid w:val="00DC5F1F"/>
    <w:rsid w:val="00DC771B"/>
    <w:rsid w:val="00DE23AB"/>
    <w:rsid w:val="00DF390A"/>
    <w:rsid w:val="00DF77E3"/>
    <w:rsid w:val="00E104E0"/>
    <w:rsid w:val="00E109C7"/>
    <w:rsid w:val="00E13723"/>
    <w:rsid w:val="00E21D83"/>
    <w:rsid w:val="00E22B4B"/>
    <w:rsid w:val="00E26716"/>
    <w:rsid w:val="00E33658"/>
    <w:rsid w:val="00E40C2A"/>
    <w:rsid w:val="00E4189D"/>
    <w:rsid w:val="00E5198D"/>
    <w:rsid w:val="00E524BC"/>
    <w:rsid w:val="00E90298"/>
    <w:rsid w:val="00E936E3"/>
    <w:rsid w:val="00EA09AA"/>
    <w:rsid w:val="00EB7DCD"/>
    <w:rsid w:val="00EC0CB0"/>
    <w:rsid w:val="00EC1F51"/>
    <w:rsid w:val="00ED2774"/>
    <w:rsid w:val="00ED4DF0"/>
    <w:rsid w:val="00ED5060"/>
    <w:rsid w:val="00EE1EA7"/>
    <w:rsid w:val="00F02A1E"/>
    <w:rsid w:val="00F03553"/>
    <w:rsid w:val="00F07191"/>
    <w:rsid w:val="00F11228"/>
    <w:rsid w:val="00F1567C"/>
    <w:rsid w:val="00F20525"/>
    <w:rsid w:val="00F20CA4"/>
    <w:rsid w:val="00F2743C"/>
    <w:rsid w:val="00F30DC9"/>
    <w:rsid w:val="00F33025"/>
    <w:rsid w:val="00F35A18"/>
    <w:rsid w:val="00F378C8"/>
    <w:rsid w:val="00F44FDC"/>
    <w:rsid w:val="00F50E55"/>
    <w:rsid w:val="00F6457C"/>
    <w:rsid w:val="00F667E9"/>
    <w:rsid w:val="00F706CC"/>
    <w:rsid w:val="00F7285F"/>
    <w:rsid w:val="00F832FE"/>
    <w:rsid w:val="00F85585"/>
    <w:rsid w:val="00F91D3C"/>
    <w:rsid w:val="00F94124"/>
    <w:rsid w:val="00FA0F89"/>
    <w:rsid w:val="00FA1AFF"/>
    <w:rsid w:val="00FB4227"/>
    <w:rsid w:val="00FB4DCF"/>
    <w:rsid w:val="00FD0793"/>
    <w:rsid w:val="00FD55F8"/>
    <w:rsid w:val="00FE138F"/>
    <w:rsid w:val="00FE525B"/>
    <w:rsid w:val="00FF15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0"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Classic 1"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754"/>
    <w:rPr>
      <w:rFonts w:eastAsiaTheme="minorHAnsi"/>
      <w:lang w:eastAsia="en-US"/>
    </w:rPr>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link w:val="Heading1Char"/>
    <w:qFormat/>
    <w:rsid w:val="006827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link w:val="Heading2Char"/>
    <w:unhideWhenUsed/>
    <w:qFormat/>
    <w:rsid w:val="006827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link w:val="Heading3Char"/>
    <w:unhideWhenUsed/>
    <w:qFormat/>
    <w:rsid w:val="006827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Te,h4,Map Title,3rd Level Head,4,APAC-4-Heading,Sub-Minor,Numbered - 4"/>
    <w:basedOn w:val="Normal"/>
    <w:next w:val="Normal"/>
    <w:link w:val="Heading4Char"/>
    <w:uiPriority w:val="9"/>
    <w:unhideWhenUsed/>
    <w:qFormat/>
    <w:rsid w:val="0068275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68275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8275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68275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68275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68275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A Char,Chapter Char,H1sara Char,Part Char,1 Char,section Char,heading 1.1 Char,h1 Char,L1 Char,dd heading 1 Char,dh1 Char,SITA Char,chaptertext Char,Proposal Chapter Heading Char,APAC-1-Heading Char,Head1 Char,ct Char,style1 Char"/>
    <w:basedOn w:val="DefaultParagraphFont"/>
    <w:link w:val="Heading1"/>
    <w:uiPriority w:val="9"/>
    <w:rsid w:val="00682754"/>
    <w:rPr>
      <w:rFonts w:asciiTheme="majorHAnsi" w:eastAsiaTheme="majorEastAsia" w:hAnsiTheme="majorHAnsi" w:cstheme="majorBidi"/>
      <w:b/>
      <w:bCs/>
      <w:color w:val="365F91" w:themeColor="accent1" w:themeShade="BF"/>
      <w:sz w:val="28"/>
      <w:szCs w:val="28"/>
      <w:lang w:eastAsia="en-US"/>
    </w:rPr>
  </w:style>
  <w:style w:type="character" w:customStyle="1" w:styleId="Heading2Char">
    <w:name w:val="Heading 2 Char"/>
    <w:aliases w:val="l2 Char,H2 Char,Logica LevelSeas.com Char C Char Char,Logica LevelSeas.com Char C Char1,Chapter Title Char,style2 Char,見出し 2 Char,Header 2 Char,Func Header Char,Header 21 Char,Func Header1 Char,Header 22 Char,Func Header2 Char,L2 Char"/>
    <w:basedOn w:val="DefaultParagraphFont"/>
    <w:link w:val="Heading2"/>
    <w:uiPriority w:val="9"/>
    <w:rsid w:val="00682754"/>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aliases w:val="heading 3 Char,h3 Char,Section Char,2nd Level Head Char,H3 Char,見出し 3 Char,??? 3 Char,L3 Char,dd heading 3 Char,dh3 Char,3 Char,sub-sub Char,3 bullet Char,b Char,H31 Char,Table Attribute Heading Char,subhead Char,1.2.3. Char,Head3 Char"/>
    <w:basedOn w:val="DefaultParagraphFont"/>
    <w:link w:val="Heading3"/>
    <w:uiPriority w:val="9"/>
    <w:rsid w:val="00682754"/>
    <w:rPr>
      <w:rFonts w:asciiTheme="majorHAnsi" w:eastAsiaTheme="majorEastAsia" w:hAnsiTheme="majorHAnsi" w:cstheme="majorBidi"/>
      <w:b/>
      <w:bCs/>
      <w:color w:val="4F81BD" w:themeColor="accent1"/>
      <w:lang w:eastAsia="en-US"/>
    </w:rPr>
  </w:style>
  <w:style w:type="character" w:customStyle="1" w:styleId="Heading4Char">
    <w:name w:val="Heading 4 Char"/>
    <w:aliases w:val="H4 Char,Te Char,h4 Char,Map Title Char,3rd Level Head Char,4 Char,APAC-4-Heading Char,Sub-Minor Char,Numbered - 4 Char"/>
    <w:basedOn w:val="DefaultParagraphFont"/>
    <w:link w:val="Heading4"/>
    <w:uiPriority w:val="9"/>
    <w:rsid w:val="00682754"/>
    <w:rPr>
      <w:rFonts w:asciiTheme="majorHAnsi" w:eastAsiaTheme="majorEastAsia" w:hAnsiTheme="majorHAnsi" w:cstheme="majorBidi"/>
      <w:b/>
      <w:bCs/>
      <w:i/>
      <w:iCs/>
      <w:color w:val="4F81BD" w:themeColor="accent1"/>
      <w:lang w:eastAsia="en-US"/>
    </w:rPr>
  </w:style>
  <w:style w:type="character" w:customStyle="1" w:styleId="Heading5Char">
    <w:name w:val="Heading 5 Char"/>
    <w:basedOn w:val="DefaultParagraphFont"/>
    <w:link w:val="Heading5"/>
    <w:rsid w:val="00682754"/>
    <w:rPr>
      <w:rFonts w:asciiTheme="majorHAnsi" w:eastAsiaTheme="majorEastAsia" w:hAnsiTheme="majorHAnsi" w:cstheme="majorBidi"/>
      <w:color w:val="243F60" w:themeColor="accent1" w:themeShade="7F"/>
      <w:lang w:eastAsia="en-US"/>
    </w:rPr>
  </w:style>
  <w:style w:type="character" w:customStyle="1" w:styleId="Heading6Char">
    <w:name w:val="Heading 6 Char"/>
    <w:basedOn w:val="DefaultParagraphFont"/>
    <w:link w:val="Heading6"/>
    <w:rsid w:val="00682754"/>
    <w:rPr>
      <w:rFonts w:asciiTheme="majorHAnsi" w:eastAsiaTheme="majorEastAsia" w:hAnsiTheme="majorHAnsi" w:cstheme="majorBidi"/>
      <w:i/>
      <w:iCs/>
      <w:color w:val="243F60" w:themeColor="accent1" w:themeShade="7F"/>
      <w:lang w:eastAsia="en-US"/>
    </w:rPr>
  </w:style>
  <w:style w:type="character" w:customStyle="1" w:styleId="Heading7Char">
    <w:name w:val="Heading 7 Char"/>
    <w:basedOn w:val="DefaultParagraphFont"/>
    <w:link w:val="Heading7"/>
    <w:rsid w:val="00682754"/>
    <w:rPr>
      <w:rFonts w:asciiTheme="majorHAnsi" w:eastAsiaTheme="majorEastAsia" w:hAnsiTheme="majorHAnsi" w:cstheme="majorBidi"/>
      <w:i/>
      <w:iCs/>
      <w:color w:val="404040" w:themeColor="text1" w:themeTint="BF"/>
      <w:lang w:eastAsia="en-US"/>
    </w:rPr>
  </w:style>
  <w:style w:type="character" w:customStyle="1" w:styleId="Heading8Char">
    <w:name w:val="Heading 8 Char"/>
    <w:basedOn w:val="DefaultParagraphFont"/>
    <w:link w:val="Heading8"/>
    <w:rsid w:val="00682754"/>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rsid w:val="00682754"/>
    <w:rPr>
      <w:rFonts w:asciiTheme="majorHAnsi" w:eastAsiaTheme="majorEastAsia" w:hAnsiTheme="majorHAnsi" w:cstheme="majorBidi"/>
      <w:i/>
      <w:iCs/>
      <w:color w:val="404040" w:themeColor="text1" w:themeTint="BF"/>
      <w:sz w:val="20"/>
      <w:szCs w:val="20"/>
      <w:lang w:eastAsia="en-US"/>
    </w:rPr>
  </w:style>
  <w:style w:type="paragraph" w:styleId="ListParagraph">
    <w:name w:val="List Paragraph"/>
    <w:basedOn w:val="Normal"/>
    <w:uiPriority w:val="34"/>
    <w:qFormat/>
    <w:rsid w:val="00682754"/>
    <w:pPr>
      <w:ind w:left="720"/>
      <w:contextualSpacing/>
    </w:pPr>
  </w:style>
  <w:style w:type="character" w:styleId="Hyperlink">
    <w:name w:val="Hyperlink"/>
    <w:uiPriority w:val="99"/>
    <w:unhideWhenUsed/>
    <w:rsid w:val="00682754"/>
    <w:rPr>
      <w:color w:val="0000FF"/>
      <w:u w:val="single"/>
    </w:rPr>
  </w:style>
  <w:style w:type="paragraph" w:styleId="TOCHeading">
    <w:name w:val="TOC Heading"/>
    <w:basedOn w:val="Heading1"/>
    <w:next w:val="Normal"/>
    <w:uiPriority w:val="39"/>
    <w:unhideWhenUsed/>
    <w:qFormat/>
    <w:rsid w:val="00682754"/>
    <w:pPr>
      <w:outlineLvl w:val="9"/>
    </w:pPr>
    <w:rPr>
      <w:lang w:eastAsia="ja-JP"/>
    </w:rPr>
  </w:style>
  <w:style w:type="paragraph" w:styleId="TOC1">
    <w:name w:val="toc 1"/>
    <w:basedOn w:val="Normal"/>
    <w:next w:val="Normal"/>
    <w:autoRedefine/>
    <w:uiPriority w:val="39"/>
    <w:unhideWhenUsed/>
    <w:rsid w:val="00682754"/>
    <w:pPr>
      <w:spacing w:after="100"/>
    </w:pPr>
  </w:style>
  <w:style w:type="paragraph" w:styleId="TOC2">
    <w:name w:val="toc 2"/>
    <w:basedOn w:val="Normal"/>
    <w:next w:val="Normal"/>
    <w:autoRedefine/>
    <w:uiPriority w:val="39"/>
    <w:unhideWhenUsed/>
    <w:rsid w:val="00682754"/>
    <w:pPr>
      <w:spacing w:after="100"/>
      <w:ind w:left="220"/>
    </w:pPr>
  </w:style>
  <w:style w:type="paragraph" w:styleId="BalloonText">
    <w:name w:val="Balloon Text"/>
    <w:basedOn w:val="Normal"/>
    <w:link w:val="BalloonTextChar"/>
    <w:semiHidden/>
    <w:unhideWhenUsed/>
    <w:rsid w:val="00682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2754"/>
    <w:rPr>
      <w:rFonts w:ascii="Tahoma" w:eastAsiaTheme="minorHAnsi" w:hAnsi="Tahoma" w:cs="Tahoma"/>
      <w:sz w:val="16"/>
      <w:szCs w:val="16"/>
      <w:lang w:eastAsia="en-US"/>
    </w:rPr>
  </w:style>
  <w:style w:type="paragraph" w:styleId="NoSpacing">
    <w:name w:val="No Spacing"/>
    <w:link w:val="NoSpacingChar"/>
    <w:uiPriority w:val="1"/>
    <w:qFormat/>
    <w:rsid w:val="00682754"/>
    <w:pPr>
      <w:spacing w:after="0" w:line="240" w:lineRule="auto"/>
    </w:pPr>
  </w:style>
  <w:style w:type="character" w:customStyle="1" w:styleId="NoSpacingChar">
    <w:name w:val="No Spacing Char"/>
    <w:basedOn w:val="DefaultParagraphFont"/>
    <w:link w:val="NoSpacing"/>
    <w:uiPriority w:val="1"/>
    <w:rsid w:val="00682754"/>
  </w:style>
  <w:style w:type="table" w:styleId="TableGrid">
    <w:name w:val="Table Grid"/>
    <w:basedOn w:val="TableNormal"/>
    <w:uiPriority w:val="59"/>
    <w:rsid w:val="0068275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8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2754"/>
    <w:rPr>
      <w:rFonts w:eastAsiaTheme="minorHAnsi"/>
      <w:lang w:eastAsia="en-US"/>
    </w:rPr>
  </w:style>
  <w:style w:type="paragraph" w:styleId="Footer">
    <w:name w:val="footer"/>
    <w:basedOn w:val="Normal"/>
    <w:link w:val="FooterChar"/>
    <w:uiPriority w:val="99"/>
    <w:unhideWhenUsed/>
    <w:rsid w:val="0068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2754"/>
    <w:rPr>
      <w:rFonts w:eastAsiaTheme="minorHAnsi"/>
      <w:lang w:eastAsia="en-US"/>
    </w:rPr>
  </w:style>
  <w:style w:type="character" w:customStyle="1" w:styleId="apple-style-span">
    <w:name w:val="apple-style-span"/>
    <w:basedOn w:val="DefaultParagraphFont"/>
    <w:rsid w:val="00682754"/>
  </w:style>
  <w:style w:type="paragraph" w:styleId="TOC3">
    <w:name w:val="toc 3"/>
    <w:basedOn w:val="Normal"/>
    <w:next w:val="Normal"/>
    <w:autoRedefine/>
    <w:uiPriority w:val="39"/>
    <w:unhideWhenUsed/>
    <w:rsid w:val="00682754"/>
    <w:pPr>
      <w:spacing w:after="100"/>
      <w:ind w:left="440"/>
    </w:pPr>
  </w:style>
  <w:style w:type="paragraph" w:styleId="TOC4">
    <w:name w:val="toc 4"/>
    <w:basedOn w:val="Normal"/>
    <w:next w:val="Normal"/>
    <w:autoRedefine/>
    <w:uiPriority w:val="39"/>
    <w:unhideWhenUsed/>
    <w:rsid w:val="00682754"/>
    <w:pPr>
      <w:spacing w:after="100"/>
      <w:ind w:left="660"/>
    </w:pPr>
    <w:rPr>
      <w:rFonts w:eastAsiaTheme="minorEastAsia"/>
    </w:rPr>
  </w:style>
  <w:style w:type="paragraph" w:styleId="TOC5">
    <w:name w:val="toc 5"/>
    <w:basedOn w:val="Normal"/>
    <w:next w:val="Normal"/>
    <w:autoRedefine/>
    <w:uiPriority w:val="39"/>
    <w:unhideWhenUsed/>
    <w:rsid w:val="00682754"/>
    <w:pPr>
      <w:spacing w:after="100"/>
      <w:ind w:left="880"/>
    </w:pPr>
    <w:rPr>
      <w:rFonts w:eastAsiaTheme="minorEastAsia"/>
    </w:rPr>
  </w:style>
  <w:style w:type="paragraph" w:styleId="TOC6">
    <w:name w:val="toc 6"/>
    <w:basedOn w:val="Normal"/>
    <w:next w:val="Normal"/>
    <w:autoRedefine/>
    <w:uiPriority w:val="39"/>
    <w:unhideWhenUsed/>
    <w:rsid w:val="00682754"/>
    <w:pPr>
      <w:spacing w:after="100"/>
      <w:ind w:left="1100"/>
    </w:pPr>
    <w:rPr>
      <w:rFonts w:eastAsiaTheme="minorEastAsia"/>
    </w:rPr>
  </w:style>
  <w:style w:type="paragraph" w:styleId="TOC7">
    <w:name w:val="toc 7"/>
    <w:basedOn w:val="Normal"/>
    <w:next w:val="Normal"/>
    <w:autoRedefine/>
    <w:uiPriority w:val="39"/>
    <w:unhideWhenUsed/>
    <w:rsid w:val="00682754"/>
    <w:pPr>
      <w:spacing w:after="100"/>
      <w:ind w:left="1320"/>
    </w:pPr>
    <w:rPr>
      <w:rFonts w:eastAsiaTheme="minorEastAsia"/>
    </w:rPr>
  </w:style>
  <w:style w:type="paragraph" w:styleId="TOC8">
    <w:name w:val="toc 8"/>
    <w:basedOn w:val="Normal"/>
    <w:next w:val="Normal"/>
    <w:autoRedefine/>
    <w:uiPriority w:val="39"/>
    <w:unhideWhenUsed/>
    <w:rsid w:val="00682754"/>
    <w:pPr>
      <w:spacing w:after="100"/>
      <w:ind w:left="1540"/>
    </w:pPr>
    <w:rPr>
      <w:rFonts w:eastAsiaTheme="minorEastAsia"/>
    </w:rPr>
  </w:style>
  <w:style w:type="paragraph" w:styleId="TOC9">
    <w:name w:val="toc 9"/>
    <w:basedOn w:val="Normal"/>
    <w:next w:val="Normal"/>
    <w:autoRedefine/>
    <w:uiPriority w:val="39"/>
    <w:unhideWhenUsed/>
    <w:rsid w:val="00682754"/>
    <w:pPr>
      <w:spacing w:after="100"/>
      <w:ind w:left="1760"/>
    </w:pPr>
    <w:rPr>
      <w:rFonts w:eastAsiaTheme="minorEastAsia"/>
    </w:rPr>
  </w:style>
  <w:style w:type="character" w:styleId="IntenseEmphasis">
    <w:name w:val="Intense Emphasis"/>
    <w:basedOn w:val="DefaultParagraphFont"/>
    <w:uiPriority w:val="21"/>
    <w:qFormat/>
    <w:rsid w:val="00682754"/>
    <w:rPr>
      <w:b/>
      <w:bCs/>
      <w:i/>
      <w:iCs/>
      <w:color w:val="4F81BD" w:themeColor="accent1"/>
    </w:rPr>
  </w:style>
  <w:style w:type="character" w:customStyle="1" w:styleId="apple-converted-space">
    <w:name w:val="apple-converted-space"/>
    <w:basedOn w:val="DefaultParagraphFont"/>
    <w:rsid w:val="00682754"/>
  </w:style>
  <w:style w:type="paragraph" w:styleId="NormalWeb">
    <w:name w:val="Normal (Web)"/>
    <w:basedOn w:val="Normal"/>
    <w:uiPriority w:val="99"/>
    <w:unhideWhenUsed/>
    <w:rsid w:val="006827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682754"/>
  </w:style>
  <w:style w:type="character" w:customStyle="1" w:styleId="label">
    <w:name w:val="label"/>
    <w:basedOn w:val="DefaultParagraphFont"/>
    <w:rsid w:val="00682754"/>
  </w:style>
  <w:style w:type="character" w:styleId="Strong">
    <w:name w:val="Strong"/>
    <w:basedOn w:val="DefaultParagraphFont"/>
    <w:uiPriority w:val="22"/>
    <w:qFormat/>
    <w:rsid w:val="00682754"/>
    <w:rPr>
      <w:b/>
      <w:bCs/>
    </w:rPr>
  </w:style>
  <w:style w:type="table" w:styleId="LightList-Accent5">
    <w:name w:val="Light List Accent 5"/>
    <w:basedOn w:val="TableNormal"/>
    <w:uiPriority w:val="61"/>
    <w:rsid w:val="00682754"/>
    <w:pPr>
      <w:spacing w:after="0" w:line="240" w:lineRule="auto"/>
    </w:pPr>
    <w:rPr>
      <w:rFonts w:eastAsiaTheme="minorHAnsi"/>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Table-Default">
    <w:name w:val="Table - Default"/>
    <w:uiPriority w:val="99"/>
    <w:rsid w:val="00682754"/>
    <w:rPr>
      <w:b w:val="0"/>
      <w:sz w:val="16"/>
    </w:rPr>
  </w:style>
  <w:style w:type="character" w:styleId="FollowedHyperlink">
    <w:name w:val="FollowedHyperlink"/>
    <w:basedOn w:val="DefaultParagraphFont"/>
    <w:unhideWhenUsed/>
    <w:rsid w:val="00682754"/>
    <w:rPr>
      <w:color w:val="800080" w:themeColor="followedHyperlink"/>
      <w:u w:val="single"/>
    </w:rPr>
  </w:style>
  <w:style w:type="paragraph" w:customStyle="1" w:styleId="SourceCode">
    <w:name w:val="$Source Code"/>
    <w:basedOn w:val="Normal"/>
    <w:link w:val="SourceCodeChar"/>
    <w:rsid w:val="00682754"/>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682754"/>
    <w:rPr>
      <w:rFonts w:ascii="Courier New" w:eastAsia="Times New Roman" w:hAnsi="Courier New" w:cs="Courier New"/>
      <w:color w:val="0000FF"/>
      <w:sz w:val="18"/>
      <w:szCs w:val="18"/>
      <w:lang w:eastAsia="en-US"/>
    </w:rPr>
  </w:style>
  <w:style w:type="paragraph" w:customStyle="1" w:styleId="SourceCode-Good">
    <w:name w:val="$Source Code - Good"/>
    <w:basedOn w:val="Normal"/>
    <w:link w:val="SourceCode-GoodChar"/>
    <w:rsid w:val="00682754"/>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682754"/>
    <w:rPr>
      <w:rFonts w:ascii="Courier New" w:eastAsia="Times New Roman" w:hAnsi="Courier New" w:cs="Courier New"/>
      <w:color w:val="008000"/>
      <w:sz w:val="18"/>
      <w:szCs w:val="18"/>
      <w:lang w:eastAsia="en-US"/>
    </w:rPr>
  </w:style>
  <w:style w:type="paragraph" w:styleId="BodyText">
    <w:name w:val="Body Text"/>
    <w:basedOn w:val="Normal"/>
    <w:link w:val="BodyTextChar"/>
    <w:unhideWhenUsed/>
    <w:rsid w:val="00682754"/>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rsid w:val="00682754"/>
    <w:rPr>
      <w:rFonts w:ascii="Arial" w:eastAsia="MS Mincho" w:hAnsi="Arial" w:cs="Times New Roman"/>
    </w:rPr>
  </w:style>
  <w:style w:type="paragraph" w:customStyle="1" w:styleId="InfoBlue">
    <w:name w:val="InfoBlue"/>
    <w:basedOn w:val="Normal"/>
    <w:next w:val="BodyText"/>
    <w:autoRedefine/>
    <w:rsid w:val="00682754"/>
    <w:pPr>
      <w:widowControl w:val="0"/>
      <w:numPr>
        <w:numId w:val="5"/>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682754"/>
    <w:pPr>
      <w:ind w:left="720"/>
      <w:contextualSpacing/>
    </w:pPr>
    <w:rPr>
      <w:rFonts w:ascii="Calibri" w:eastAsia="Calibri" w:hAnsi="Calibri" w:cs="Times New Roman"/>
    </w:rPr>
  </w:style>
  <w:style w:type="character" w:customStyle="1" w:styleId="mw-headline">
    <w:name w:val="mw-headline"/>
    <w:basedOn w:val="DefaultParagraphFont"/>
    <w:rsid w:val="00682754"/>
  </w:style>
  <w:style w:type="paragraph" w:styleId="EndnoteText">
    <w:name w:val="endnote text"/>
    <w:basedOn w:val="Normal"/>
    <w:link w:val="EndnoteTextChar"/>
    <w:uiPriority w:val="99"/>
    <w:semiHidden/>
    <w:unhideWhenUsed/>
    <w:rsid w:val="006827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2754"/>
    <w:rPr>
      <w:rFonts w:eastAsiaTheme="minorHAnsi"/>
      <w:sz w:val="20"/>
      <w:szCs w:val="20"/>
      <w:lang w:eastAsia="en-US"/>
    </w:rPr>
  </w:style>
  <w:style w:type="character" w:styleId="EndnoteReference">
    <w:name w:val="endnote reference"/>
    <w:basedOn w:val="DefaultParagraphFont"/>
    <w:uiPriority w:val="99"/>
    <w:semiHidden/>
    <w:unhideWhenUsed/>
    <w:rsid w:val="00682754"/>
    <w:rPr>
      <w:vertAlign w:val="superscript"/>
    </w:rPr>
  </w:style>
  <w:style w:type="character" w:styleId="Emphasis">
    <w:name w:val="Emphasis"/>
    <w:basedOn w:val="DefaultParagraphFont"/>
    <w:uiPriority w:val="20"/>
    <w:qFormat/>
    <w:rsid w:val="00682754"/>
    <w:rPr>
      <w:i/>
      <w:iCs/>
    </w:rPr>
  </w:style>
  <w:style w:type="character" w:styleId="CommentReference">
    <w:name w:val="annotation reference"/>
    <w:basedOn w:val="DefaultParagraphFont"/>
    <w:unhideWhenUsed/>
    <w:rsid w:val="00682754"/>
    <w:rPr>
      <w:sz w:val="16"/>
      <w:szCs w:val="16"/>
    </w:rPr>
  </w:style>
  <w:style w:type="paragraph" w:styleId="CommentText">
    <w:name w:val="annotation text"/>
    <w:basedOn w:val="Normal"/>
    <w:link w:val="CommentTextChar"/>
    <w:unhideWhenUsed/>
    <w:rsid w:val="00682754"/>
    <w:pPr>
      <w:spacing w:line="240" w:lineRule="auto"/>
    </w:pPr>
    <w:rPr>
      <w:sz w:val="20"/>
      <w:szCs w:val="20"/>
    </w:rPr>
  </w:style>
  <w:style w:type="character" w:customStyle="1" w:styleId="CommentTextChar">
    <w:name w:val="Comment Text Char"/>
    <w:basedOn w:val="DefaultParagraphFont"/>
    <w:link w:val="CommentText"/>
    <w:rsid w:val="00682754"/>
    <w:rPr>
      <w:rFonts w:eastAsiaTheme="minorHAnsi"/>
      <w:sz w:val="20"/>
      <w:szCs w:val="20"/>
      <w:lang w:eastAsia="en-US"/>
    </w:rPr>
  </w:style>
  <w:style w:type="paragraph" w:styleId="CommentSubject">
    <w:name w:val="annotation subject"/>
    <w:basedOn w:val="CommentText"/>
    <w:next w:val="CommentText"/>
    <w:link w:val="CommentSubjectChar"/>
    <w:unhideWhenUsed/>
    <w:rsid w:val="00682754"/>
    <w:rPr>
      <w:b/>
      <w:bCs/>
    </w:rPr>
  </w:style>
  <w:style w:type="character" w:customStyle="1" w:styleId="CommentSubjectChar">
    <w:name w:val="Comment Subject Char"/>
    <w:basedOn w:val="CommentTextChar"/>
    <w:link w:val="CommentSubject"/>
    <w:rsid w:val="00682754"/>
    <w:rPr>
      <w:rFonts w:eastAsiaTheme="minorHAnsi"/>
      <w:b/>
      <w:bCs/>
      <w:sz w:val="20"/>
      <w:szCs w:val="20"/>
      <w:lang w:eastAsia="en-US"/>
    </w:rPr>
  </w:style>
  <w:style w:type="character" w:customStyle="1" w:styleId="field-validation-error">
    <w:name w:val="field-validation-error"/>
    <w:basedOn w:val="DefaultParagraphFont"/>
    <w:rsid w:val="00682754"/>
  </w:style>
  <w:style w:type="paragraph" w:styleId="PlainText">
    <w:name w:val="Plain Text"/>
    <w:basedOn w:val="Normal"/>
    <w:link w:val="PlainTextChar"/>
    <w:uiPriority w:val="99"/>
    <w:unhideWhenUsed/>
    <w:rsid w:val="00682754"/>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682754"/>
    <w:rPr>
      <w:rFonts w:ascii="Consolas" w:hAnsi="Consolas"/>
      <w:sz w:val="21"/>
      <w:szCs w:val="21"/>
    </w:rPr>
  </w:style>
  <w:style w:type="paragraph" w:customStyle="1" w:styleId="font5">
    <w:name w:val="font5"/>
    <w:basedOn w:val="Normal"/>
    <w:rsid w:val="00682754"/>
    <w:pPr>
      <w:spacing w:before="100" w:beforeAutospacing="1" w:after="100" w:afterAutospacing="1" w:line="240" w:lineRule="auto"/>
    </w:pPr>
    <w:rPr>
      <w:rFonts w:ascii="Tahoma" w:eastAsia="Times New Roman" w:hAnsi="Tahoma" w:cs="Tahoma"/>
      <w:sz w:val="20"/>
      <w:szCs w:val="20"/>
      <w:lang w:eastAsia="ja-JP"/>
    </w:rPr>
  </w:style>
  <w:style w:type="paragraph" w:customStyle="1" w:styleId="font6">
    <w:name w:val="font6"/>
    <w:basedOn w:val="Normal"/>
    <w:rsid w:val="00682754"/>
    <w:pPr>
      <w:spacing w:before="100" w:beforeAutospacing="1" w:after="100" w:afterAutospacing="1" w:line="240" w:lineRule="auto"/>
    </w:pPr>
    <w:rPr>
      <w:rFonts w:ascii="Tahoma" w:eastAsia="Times New Roman" w:hAnsi="Tahoma" w:cs="Tahoma"/>
      <w:b/>
      <w:bCs/>
      <w:sz w:val="20"/>
      <w:szCs w:val="20"/>
      <w:lang w:eastAsia="ja-JP"/>
    </w:rPr>
  </w:style>
  <w:style w:type="paragraph" w:customStyle="1" w:styleId="font7">
    <w:name w:val="font7"/>
    <w:basedOn w:val="Normal"/>
    <w:rsid w:val="00682754"/>
    <w:pPr>
      <w:spacing w:before="100" w:beforeAutospacing="1" w:after="100" w:afterAutospacing="1" w:line="240" w:lineRule="auto"/>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682754"/>
    <w:pPr>
      <w:shd w:val="clear" w:color="FFFFCC" w:fill="FFFFFF"/>
      <w:spacing w:before="100" w:beforeAutospacing="1" w:after="100" w:afterAutospacing="1" w:line="240" w:lineRule="auto"/>
    </w:pPr>
    <w:rPr>
      <w:rFonts w:ascii="Tahoma" w:eastAsia="Times New Roman" w:hAnsi="Tahoma" w:cs="Tahoma"/>
      <w:sz w:val="20"/>
      <w:szCs w:val="20"/>
      <w:lang w:eastAsia="ja-JP"/>
    </w:rPr>
  </w:style>
  <w:style w:type="paragraph" w:customStyle="1" w:styleId="xl69">
    <w:name w:val="xl69"/>
    <w:basedOn w:val="Normal"/>
    <w:rsid w:val="00682754"/>
    <w:pPr>
      <w:shd w:val="clear" w:color="FFFFCC" w:fill="FFFFFF"/>
      <w:spacing w:before="100" w:beforeAutospacing="1" w:after="100" w:afterAutospacing="1" w:line="240" w:lineRule="auto"/>
    </w:pPr>
    <w:rPr>
      <w:rFonts w:ascii="Tahoma" w:eastAsia="Times New Roman" w:hAnsi="Tahoma" w:cs="Tahoma"/>
      <w:color w:val="000000"/>
      <w:sz w:val="20"/>
      <w:szCs w:val="20"/>
      <w:lang w:eastAsia="ja-JP"/>
    </w:rPr>
  </w:style>
  <w:style w:type="paragraph" w:customStyle="1" w:styleId="xl70">
    <w:name w:val="xl70"/>
    <w:basedOn w:val="Normal"/>
    <w:rsid w:val="00682754"/>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682754"/>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682754"/>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3">
    <w:name w:val="xl73"/>
    <w:basedOn w:val="Normal"/>
    <w:rsid w:val="00682754"/>
    <w:pPr>
      <w:pBdr>
        <w:top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4">
    <w:name w:val="xl74"/>
    <w:basedOn w:val="Normal"/>
    <w:rsid w:val="00682754"/>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5">
    <w:name w:val="xl75"/>
    <w:basedOn w:val="Normal"/>
    <w:rsid w:val="00682754"/>
    <w:pPr>
      <w:shd w:val="clear" w:color="FFFFCC" w:fill="FFFFFF"/>
      <w:spacing w:before="100" w:beforeAutospacing="1" w:after="100" w:afterAutospacing="1" w:line="240" w:lineRule="auto"/>
      <w:textAlignment w:val="top"/>
    </w:pPr>
    <w:rPr>
      <w:rFonts w:ascii="Tahoma" w:eastAsia="Times New Roman" w:hAnsi="Tahoma" w:cs="Tahoma"/>
      <w:color w:val="000000"/>
      <w:sz w:val="20"/>
      <w:szCs w:val="20"/>
      <w:lang w:eastAsia="ja-JP"/>
    </w:rPr>
  </w:style>
  <w:style w:type="paragraph" w:customStyle="1" w:styleId="xl76">
    <w:name w:val="xl76"/>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7">
    <w:name w:val="xl77"/>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8">
    <w:name w:val="xl78"/>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color w:val="000000"/>
      <w:sz w:val="20"/>
      <w:szCs w:val="20"/>
      <w:lang w:eastAsia="ja-JP"/>
    </w:rPr>
  </w:style>
  <w:style w:type="paragraph" w:customStyle="1" w:styleId="xl79">
    <w:name w:val="xl79"/>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0">
    <w:name w:val="xl80"/>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1">
    <w:name w:val="xl81"/>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2">
    <w:name w:val="xl82"/>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3">
    <w:name w:val="xl83"/>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4">
    <w:name w:val="xl84"/>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5">
    <w:name w:val="xl85"/>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6">
    <w:name w:val="xl86"/>
    <w:basedOn w:val="Normal"/>
    <w:rsid w:val="00682754"/>
    <w:pPr>
      <w:pBdr>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87">
    <w:name w:val="xl87"/>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8">
    <w:name w:val="xl88"/>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9">
    <w:name w:val="xl89"/>
    <w:basedOn w:val="Normal"/>
    <w:rsid w:val="00682754"/>
    <w:pPr>
      <w:pBdr>
        <w:top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0">
    <w:name w:val="xl90"/>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1">
    <w:name w:val="xl91"/>
    <w:basedOn w:val="Normal"/>
    <w:rsid w:val="00682754"/>
    <w:pPr>
      <w:pBdr>
        <w:top w:val="single" w:sz="4" w:space="0" w:color="auto"/>
        <w:left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2">
    <w:name w:val="xl92"/>
    <w:basedOn w:val="Normal"/>
    <w:rsid w:val="00682754"/>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3">
    <w:name w:val="xl93"/>
    <w:basedOn w:val="Normal"/>
    <w:rsid w:val="00682754"/>
    <w:pPr>
      <w:pBdr>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4">
    <w:name w:val="xl94"/>
    <w:basedOn w:val="Normal"/>
    <w:rsid w:val="00682754"/>
    <w:pPr>
      <w:pBdr>
        <w:left w:val="single" w:sz="4" w:space="0" w:color="000000"/>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5">
    <w:name w:val="xl95"/>
    <w:basedOn w:val="Normal"/>
    <w:rsid w:val="00682754"/>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6">
    <w:name w:val="xl96"/>
    <w:basedOn w:val="Normal"/>
    <w:rsid w:val="00682754"/>
    <w:pPr>
      <w:pBdr>
        <w:top w:val="single" w:sz="4" w:space="0" w:color="auto"/>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7">
    <w:name w:val="xl97"/>
    <w:basedOn w:val="Normal"/>
    <w:rsid w:val="00682754"/>
    <w:pPr>
      <w:pBdr>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8">
    <w:name w:val="xl98"/>
    <w:basedOn w:val="Normal"/>
    <w:rsid w:val="00682754"/>
    <w:pPr>
      <w:pBdr>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9">
    <w:name w:val="xl99"/>
    <w:basedOn w:val="Normal"/>
    <w:rsid w:val="00682754"/>
    <w:pPr>
      <w:pBdr>
        <w:top w:val="single" w:sz="4" w:space="0" w:color="auto"/>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0">
    <w:name w:val="xl100"/>
    <w:basedOn w:val="Normal"/>
    <w:rsid w:val="00682754"/>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1">
    <w:name w:val="xl101"/>
    <w:basedOn w:val="Normal"/>
    <w:rsid w:val="00682754"/>
    <w:pPr>
      <w:pBdr>
        <w:top w:val="single" w:sz="4" w:space="0" w:color="000000"/>
        <w:lef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character" w:styleId="PlaceholderText">
    <w:name w:val="Placeholder Text"/>
    <w:basedOn w:val="DefaultParagraphFont"/>
    <w:uiPriority w:val="99"/>
    <w:semiHidden/>
    <w:rsid w:val="00682754"/>
    <w:rPr>
      <w:color w:val="808080"/>
    </w:rPr>
  </w:style>
  <w:style w:type="table" w:styleId="MediumShading2-Accent1">
    <w:name w:val="Medium Shading 2 Accent 1"/>
    <w:basedOn w:val="TableNormal"/>
    <w:uiPriority w:val="64"/>
    <w:rsid w:val="00682754"/>
    <w:pPr>
      <w:spacing w:after="0" w:line="240" w:lineRule="auto"/>
    </w:pPr>
    <w:rPr>
      <w:rFonts w:eastAsiaTheme="minorHAnsi"/>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noindent">
    <w:name w:val="Body-no indent"/>
    <w:link w:val="Body-noindentChar"/>
    <w:rsid w:val="00682754"/>
    <w:pPr>
      <w:widowControl w:val="0"/>
      <w:tabs>
        <w:tab w:val="left" w:pos="7920"/>
      </w:tabs>
      <w:spacing w:after="120" w:line="280" w:lineRule="exact"/>
      <w:ind w:right="-14"/>
    </w:pPr>
    <w:rPr>
      <w:rFonts w:ascii="Arial" w:eastAsia="Times New Roman" w:hAnsi="Arial" w:cs="Times New Roman"/>
      <w:sz w:val="19"/>
      <w:szCs w:val="20"/>
      <w:lang w:eastAsia="en-US"/>
    </w:rPr>
  </w:style>
  <w:style w:type="paragraph" w:customStyle="1" w:styleId="Bullet1">
    <w:name w:val="Bullet 1"/>
    <w:basedOn w:val="Normal"/>
    <w:link w:val="Bullet1Char"/>
    <w:rsid w:val="00682754"/>
    <w:pPr>
      <w:widowControl w:val="0"/>
      <w:numPr>
        <w:numId w:val="7"/>
      </w:numPr>
      <w:tabs>
        <w:tab w:val="left" w:pos="7920"/>
      </w:tabs>
      <w:spacing w:after="0" w:line="280" w:lineRule="exact"/>
    </w:pPr>
    <w:rPr>
      <w:rFonts w:ascii="Arial" w:eastAsia="Times New Roman" w:hAnsi="Arial" w:cs="Times New Roman"/>
      <w:sz w:val="19"/>
      <w:szCs w:val="20"/>
    </w:rPr>
  </w:style>
  <w:style w:type="paragraph" w:customStyle="1" w:styleId="Code0">
    <w:name w:val="Code"/>
    <w:basedOn w:val="Normal"/>
    <w:link w:val="CodeChar"/>
    <w:rsid w:val="00682754"/>
    <w:pPr>
      <w:spacing w:after="0" w:line="180" w:lineRule="exact"/>
    </w:pPr>
    <w:rPr>
      <w:rFonts w:ascii="Lucida Console" w:eastAsia="Times New Roman" w:hAnsi="Lucida Console" w:cs="Times New Roman"/>
      <w:sz w:val="18"/>
      <w:szCs w:val="20"/>
    </w:rPr>
  </w:style>
  <w:style w:type="character" w:customStyle="1" w:styleId="Bullet1Char">
    <w:name w:val="Bullet 1 Char"/>
    <w:basedOn w:val="DefaultParagraphFont"/>
    <w:link w:val="Bullet1"/>
    <w:rsid w:val="00682754"/>
    <w:rPr>
      <w:rFonts w:ascii="Arial" w:eastAsia="Times New Roman" w:hAnsi="Arial" w:cs="Times New Roman"/>
      <w:sz w:val="19"/>
      <w:szCs w:val="20"/>
      <w:lang w:eastAsia="en-US"/>
    </w:rPr>
  </w:style>
  <w:style w:type="character" w:customStyle="1" w:styleId="CodeChar">
    <w:name w:val="Code Char"/>
    <w:basedOn w:val="DefaultParagraphFont"/>
    <w:link w:val="Code0"/>
    <w:rsid w:val="00682754"/>
    <w:rPr>
      <w:rFonts w:ascii="Lucida Console" w:eastAsia="Times New Roman" w:hAnsi="Lucida Console" w:cs="Times New Roman"/>
      <w:sz w:val="18"/>
      <w:szCs w:val="20"/>
      <w:lang w:eastAsia="en-US"/>
    </w:rPr>
  </w:style>
  <w:style w:type="character" w:customStyle="1" w:styleId="Body-noindentChar">
    <w:name w:val="Body-no indent Char"/>
    <w:basedOn w:val="DefaultParagraphFont"/>
    <w:link w:val="Body-noindent"/>
    <w:rsid w:val="00682754"/>
    <w:rPr>
      <w:rFonts w:ascii="Arial" w:eastAsia="Times New Roman" w:hAnsi="Arial" w:cs="Times New Roman"/>
      <w:sz w:val="19"/>
      <w:szCs w:val="20"/>
      <w:lang w:eastAsia="en-US"/>
    </w:rPr>
  </w:style>
  <w:style w:type="paragraph" w:customStyle="1" w:styleId="TableBody2">
    <w:name w:val="Table Body 2"/>
    <w:basedOn w:val="Normal"/>
    <w:rsid w:val="00682754"/>
    <w:pPr>
      <w:spacing w:before="40" w:after="40" w:line="240" w:lineRule="auto"/>
      <w:ind w:right="115"/>
    </w:pPr>
    <w:rPr>
      <w:rFonts w:ascii="Arial" w:eastAsia="Times New Roman" w:hAnsi="Arial" w:cs="Times New Roman"/>
      <w:sz w:val="16"/>
      <w:szCs w:val="20"/>
    </w:rPr>
  </w:style>
  <w:style w:type="paragraph" w:customStyle="1" w:styleId="TableBody">
    <w:name w:val="Table Body"/>
    <w:basedOn w:val="Normal"/>
    <w:rsid w:val="00682754"/>
    <w:pPr>
      <w:spacing w:before="40" w:after="40" w:line="250" w:lineRule="exact"/>
      <w:ind w:right="115"/>
    </w:pPr>
    <w:rPr>
      <w:rFonts w:ascii="Arial" w:eastAsia="Times New Roman" w:hAnsi="Arial" w:cs="Times New Roman"/>
      <w:b/>
      <w:sz w:val="16"/>
      <w:szCs w:val="20"/>
    </w:rPr>
  </w:style>
  <w:style w:type="paragraph" w:customStyle="1" w:styleId="Body-NoIndent0">
    <w:name w:val="Body-No Indent"/>
    <w:next w:val="Normal"/>
    <w:rsid w:val="00682754"/>
    <w:pPr>
      <w:widowControl w:val="0"/>
      <w:tabs>
        <w:tab w:val="left" w:pos="7920"/>
      </w:tabs>
      <w:spacing w:after="0" w:line="280" w:lineRule="exact"/>
      <w:ind w:right="-19"/>
    </w:pPr>
    <w:rPr>
      <w:rFonts w:ascii="Arial" w:eastAsia="Times New Roman" w:hAnsi="Arial" w:cs="Times New Roman"/>
      <w:sz w:val="19"/>
      <w:szCs w:val="20"/>
      <w:lang w:eastAsia="en-US"/>
    </w:rPr>
  </w:style>
  <w:style w:type="paragraph" w:customStyle="1" w:styleId="Body-indent">
    <w:name w:val="Body-indent"/>
    <w:basedOn w:val="Normal"/>
    <w:link w:val="Body-indentChar"/>
    <w:rsid w:val="00682754"/>
    <w:pPr>
      <w:widowControl w:val="0"/>
      <w:spacing w:after="0" w:line="240" w:lineRule="auto"/>
      <w:ind w:right="-19" w:firstLine="240"/>
    </w:pPr>
    <w:rPr>
      <w:rFonts w:ascii="Arial" w:eastAsia="Times New Roman" w:hAnsi="Arial" w:cs="Times New Roman"/>
      <w:sz w:val="19"/>
      <w:szCs w:val="20"/>
    </w:rPr>
  </w:style>
  <w:style w:type="paragraph" w:customStyle="1" w:styleId="NormalWeb2">
    <w:name w:val="Normal (Web)2"/>
    <w:basedOn w:val="Normal"/>
    <w:rsid w:val="00682754"/>
    <w:pPr>
      <w:spacing w:before="48" w:after="100" w:afterAutospacing="1" w:line="300" w:lineRule="atLeast"/>
    </w:pPr>
    <w:rPr>
      <w:rFonts w:ascii="Times New Roman" w:eastAsia="Times New Roman" w:hAnsi="Times New Roman" w:cs="Times New Roman"/>
      <w:sz w:val="24"/>
      <w:szCs w:val="24"/>
    </w:rPr>
  </w:style>
  <w:style w:type="character" w:customStyle="1" w:styleId="Body-indentChar">
    <w:name w:val="Body-indent Char"/>
    <w:basedOn w:val="DefaultParagraphFont"/>
    <w:link w:val="Body-indent"/>
    <w:rsid w:val="00682754"/>
    <w:rPr>
      <w:rFonts w:ascii="Arial" w:eastAsia="Times New Roman" w:hAnsi="Arial" w:cs="Times New Roman"/>
      <w:sz w:val="19"/>
      <w:szCs w:val="20"/>
      <w:lang w:eastAsia="en-US"/>
    </w:rPr>
  </w:style>
  <w:style w:type="character" w:customStyle="1" w:styleId="hps">
    <w:name w:val="hps"/>
    <w:basedOn w:val="DefaultParagraphFont"/>
    <w:rsid w:val="00682754"/>
  </w:style>
  <w:style w:type="paragraph" w:styleId="Caption">
    <w:name w:val="caption"/>
    <w:basedOn w:val="Normal"/>
    <w:next w:val="Normal"/>
    <w:link w:val="CaptionChar"/>
    <w:unhideWhenUsed/>
    <w:qFormat/>
    <w:rsid w:val="00A4553F"/>
    <w:pPr>
      <w:spacing w:line="240" w:lineRule="auto"/>
    </w:pPr>
    <w:rPr>
      <w:rFonts w:ascii="Arial" w:hAnsi="Arial"/>
      <w:bCs/>
      <w:i/>
      <w:color w:val="000000" w:themeColor="text1"/>
      <w:szCs w:val="18"/>
    </w:rPr>
  </w:style>
  <w:style w:type="paragraph" w:styleId="TableofFigures">
    <w:name w:val="table of figures"/>
    <w:basedOn w:val="Normal"/>
    <w:next w:val="Normal"/>
    <w:uiPriority w:val="99"/>
    <w:unhideWhenUsed/>
    <w:rsid w:val="00D63197"/>
    <w:pPr>
      <w:spacing w:after="0"/>
    </w:pPr>
  </w:style>
  <w:style w:type="paragraph" w:customStyle="1" w:styleId="NormalTB">
    <w:name w:val="NormalTB"/>
    <w:rsid w:val="005E0E76"/>
    <w:pPr>
      <w:spacing w:after="0" w:line="240" w:lineRule="auto"/>
      <w:jc w:val="center"/>
    </w:pPr>
    <w:rPr>
      <w:rFonts w:ascii=".VnTime" w:eastAsia="Times New Roman" w:hAnsi=".VnTime" w:cs="Times New Roman"/>
      <w:sz w:val="20"/>
      <w:szCs w:val="20"/>
      <w:lang w:val="en-GB" w:eastAsia="en-US"/>
    </w:rPr>
  </w:style>
  <w:style w:type="paragraph" w:customStyle="1" w:styleId="NormalH">
    <w:name w:val="NormalH"/>
    <w:basedOn w:val="Normal"/>
    <w:autoRedefine/>
    <w:rsid w:val="005E0E76"/>
    <w:pPr>
      <w:pageBreakBefore/>
      <w:tabs>
        <w:tab w:val="left" w:pos="180"/>
        <w:tab w:val="left" w:pos="2160"/>
        <w:tab w:val="right" w:pos="5040"/>
        <w:tab w:val="left" w:pos="5760"/>
        <w:tab w:val="right" w:pos="8640"/>
      </w:tabs>
      <w:spacing w:before="360" w:after="240" w:line="264" w:lineRule="auto"/>
    </w:pPr>
    <w:rPr>
      <w:rFonts w:ascii="Verdana" w:eastAsia="Times New Roman" w:hAnsi="Verdana" w:cs="Times New Roman"/>
      <w:b/>
      <w:caps/>
      <w:color w:val="033103"/>
      <w:sz w:val="20"/>
      <w:szCs w:val="32"/>
      <w:lang w:val="en-GB"/>
    </w:rPr>
  </w:style>
  <w:style w:type="character" w:styleId="PageNumber">
    <w:name w:val="page number"/>
    <w:basedOn w:val="DefaultParagraphFont"/>
    <w:rsid w:val="005E0E76"/>
  </w:style>
  <w:style w:type="paragraph" w:customStyle="1" w:styleId="Bang">
    <w:name w:val="Bang"/>
    <w:basedOn w:val="Normal"/>
    <w:autoRedefine/>
    <w:rsid w:val="005E0E76"/>
    <w:pPr>
      <w:tabs>
        <w:tab w:val="left" w:pos="180"/>
      </w:tabs>
      <w:spacing w:before="80" w:after="80" w:line="264" w:lineRule="auto"/>
    </w:pPr>
    <w:rPr>
      <w:rFonts w:ascii="Times New Roman" w:eastAsia="Times New Roman" w:hAnsi="Times New Roman" w:cs="Tahoma"/>
      <w:sz w:val="18"/>
      <w:szCs w:val="18"/>
      <w:lang w:val="en-AU"/>
    </w:rPr>
  </w:style>
  <w:style w:type="paragraph" w:customStyle="1" w:styleId="HeadingBig">
    <w:name w:val="Heading Big"/>
    <w:basedOn w:val="NormalTB"/>
    <w:autoRedefine/>
    <w:rsid w:val="005E0E76"/>
    <w:pPr>
      <w:widowControl w:val="0"/>
      <w:spacing w:before="120"/>
    </w:pPr>
    <w:rPr>
      <w:rFonts w:ascii="Times New Roman" w:hAnsi="Times New Roman"/>
      <w:b/>
      <w:snapToGrid w:val="0"/>
      <w:sz w:val="24"/>
      <w:szCs w:val="24"/>
      <w:lang w:val="en-US"/>
    </w:rPr>
  </w:style>
  <w:style w:type="paragraph" w:customStyle="1" w:styleId="HeadingLv1">
    <w:name w:val="Heading Lv1"/>
    <w:basedOn w:val="Normal"/>
    <w:autoRedefine/>
    <w:rsid w:val="005E0E76"/>
    <w:pPr>
      <w:widowControl w:val="0"/>
      <w:tabs>
        <w:tab w:val="left" w:pos="180"/>
      </w:tabs>
      <w:spacing w:after="160" w:line="264" w:lineRule="auto"/>
      <w:jc w:val="center"/>
    </w:pPr>
    <w:rPr>
      <w:rFonts w:ascii="Times New Roman" w:eastAsia="Times New Roman" w:hAnsi="Times New Roman" w:cs="Tahoma"/>
      <w:b/>
      <w:snapToGrid w:val="0"/>
      <w:color w:val="6E2500"/>
      <w:sz w:val="20"/>
      <w:szCs w:val="24"/>
      <w:lang w:val="en-AU"/>
    </w:rPr>
  </w:style>
  <w:style w:type="paragraph" w:customStyle="1" w:styleId="NormalT">
    <w:name w:val="NormalT"/>
    <w:basedOn w:val="Normal"/>
    <w:rsid w:val="005E0E76"/>
    <w:pPr>
      <w:tabs>
        <w:tab w:val="left" w:pos="180"/>
      </w:tabs>
      <w:spacing w:after="160" w:line="264" w:lineRule="auto"/>
      <w:ind w:left="90"/>
    </w:pPr>
    <w:rPr>
      <w:rFonts w:ascii="Times New Roman" w:eastAsia="Times New Roman" w:hAnsi="Times New Roman" w:cs="Times New Roman"/>
      <w:sz w:val="20"/>
      <w:szCs w:val="24"/>
      <w:lang w:val="en-AU"/>
    </w:rPr>
  </w:style>
  <w:style w:type="paragraph" w:styleId="DocumentMap">
    <w:name w:val="Document Map"/>
    <w:basedOn w:val="Normal"/>
    <w:link w:val="DocumentMapChar"/>
    <w:semiHidden/>
    <w:unhideWhenUsed/>
    <w:rsid w:val="005E0E76"/>
    <w:pPr>
      <w:tabs>
        <w:tab w:val="left" w:pos="180"/>
      </w:tabs>
      <w:spacing w:after="160" w:line="264" w:lineRule="auto"/>
      <w:ind w:left="90"/>
    </w:pPr>
    <w:rPr>
      <w:rFonts w:ascii="Times New Roman" w:eastAsia="Times New Roman" w:hAnsi="Times New Roman" w:cs="Tahoma"/>
      <w:sz w:val="16"/>
      <w:szCs w:val="16"/>
      <w:lang w:val="en-AU"/>
    </w:rPr>
  </w:style>
  <w:style w:type="character" w:customStyle="1" w:styleId="DocumentMapChar">
    <w:name w:val="Document Map Char"/>
    <w:basedOn w:val="DefaultParagraphFont"/>
    <w:link w:val="DocumentMap"/>
    <w:uiPriority w:val="99"/>
    <w:semiHidden/>
    <w:rsid w:val="005E0E76"/>
    <w:rPr>
      <w:rFonts w:ascii="Times New Roman" w:eastAsia="Times New Roman" w:hAnsi="Times New Roman" w:cs="Tahoma"/>
      <w:sz w:val="16"/>
      <w:szCs w:val="16"/>
      <w:lang w:val="en-AU" w:eastAsia="en-US"/>
    </w:rPr>
  </w:style>
  <w:style w:type="character" w:styleId="LineNumber">
    <w:name w:val="line number"/>
    <w:basedOn w:val="DefaultParagraphFont"/>
    <w:uiPriority w:val="99"/>
    <w:semiHidden/>
    <w:unhideWhenUsed/>
    <w:rsid w:val="005E0E76"/>
  </w:style>
  <w:style w:type="paragraph" w:customStyle="1" w:styleId="TableContents">
    <w:name w:val="Table Contents"/>
    <w:basedOn w:val="Normal"/>
    <w:rsid w:val="005E0E76"/>
    <w:pPr>
      <w:widowControl w:val="0"/>
      <w:suppressLineNumbers/>
      <w:tabs>
        <w:tab w:val="left" w:pos="180"/>
      </w:tabs>
      <w:suppressAutoHyphens/>
      <w:snapToGrid w:val="0"/>
      <w:spacing w:after="160" w:line="264" w:lineRule="auto"/>
      <w:ind w:left="144"/>
    </w:pPr>
    <w:rPr>
      <w:rFonts w:ascii="Arial" w:eastAsia="Times New Roman" w:hAnsi="Arial" w:cs="Times New Roman"/>
      <w:sz w:val="20"/>
      <w:szCs w:val="20"/>
      <w:lang w:val="en-AU" w:eastAsia="ar-SA"/>
    </w:rPr>
  </w:style>
  <w:style w:type="character" w:customStyle="1" w:styleId="EmailStyle16">
    <w:name w:val="EmailStyle16"/>
    <w:basedOn w:val="DefaultParagraphFont"/>
    <w:semiHidden/>
    <w:rsid w:val="00771246"/>
    <w:rPr>
      <w:rFonts w:ascii="Arial" w:hAnsi="Arial" w:cs="Arial" w:hint="default"/>
      <w:color w:val="000080"/>
      <w:sz w:val="20"/>
      <w:szCs w:val="20"/>
    </w:rPr>
  </w:style>
  <w:style w:type="paragraph" w:customStyle="1" w:styleId="Figure1">
    <w:name w:val="Figure 1"/>
    <w:basedOn w:val="Normal"/>
    <w:rsid w:val="00771246"/>
    <w:pPr>
      <w:spacing w:after="0" w:line="260" w:lineRule="atLeast"/>
      <w:jc w:val="center"/>
    </w:pPr>
    <w:rPr>
      <w:rFonts w:ascii="Arial" w:eastAsia="MS Mincho" w:hAnsi="Arial" w:cs="Times New Roman"/>
      <w:b/>
      <w:color w:val="000080"/>
      <w:sz w:val="18"/>
      <w:szCs w:val="24"/>
      <w:lang w:eastAsia="ja-JP"/>
    </w:rPr>
  </w:style>
  <w:style w:type="paragraph" w:customStyle="1" w:styleId="Normal13pt">
    <w:name w:val="Normal + 13 pt"/>
    <w:aliases w:val="Bold,Green,Left:  2.5&quot; + 11 pt + 12 pt + 12.5 pt,Left:  2.25&quot;"/>
    <w:basedOn w:val="Normal"/>
    <w:rsid w:val="00771246"/>
    <w:pPr>
      <w:spacing w:after="0" w:line="260" w:lineRule="atLeast"/>
      <w:ind w:left="3600"/>
    </w:pPr>
    <w:rPr>
      <w:rFonts w:ascii="Arial" w:eastAsia="MS Mincho" w:hAnsi="Arial" w:cs="Times New Roman"/>
      <w:b/>
      <w:color w:val="008000"/>
      <w:sz w:val="26"/>
      <w:szCs w:val="26"/>
      <w:lang w:eastAsia="ja-JP"/>
    </w:rPr>
  </w:style>
  <w:style w:type="paragraph" w:customStyle="1" w:styleId="Normal8">
    <w:name w:val="Normal+8"/>
    <w:basedOn w:val="Normal"/>
    <w:rsid w:val="00771246"/>
    <w:pPr>
      <w:spacing w:before="60" w:after="60" w:line="260" w:lineRule="atLeast"/>
    </w:pPr>
    <w:rPr>
      <w:rFonts w:ascii="Arial" w:eastAsia="MS Mincho" w:hAnsi="Arial" w:cs="Arial"/>
      <w:sz w:val="16"/>
      <w:szCs w:val="16"/>
      <w:lang w:eastAsia="ja-JP"/>
    </w:rPr>
  </w:style>
  <w:style w:type="paragraph" w:customStyle="1" w:styleId="NormalBold">
    <w:name w:val="NormalBold"/>
    <w:basedOn w:val="Normal"/>
    <w:next w:val="Normal"/>
    <w:rsid w:val="00771246"/>
    <w:pPr>
      <w:spacing w:before="160" w:after="0" w:line="260" w:lineRule="atLeast"/>
    </w:pPr>
    <w:rPr>
      <w:rFonts w:ascii="Arial" w:eastAsia="MS Mincho" w:hAnsi="Arial" w:cs="Times New Roman"/>
      <w:b/>
      <w:color w:val="008000"/>
      <w:sz w:val="18"/>
      <w:szCs w:val="20"/>
      <w:lang w:eastAsia="ja-JP"/>
    </w:rPr>
  </w:style>
  <w:style w:type="paragraph" w:customStyle="1" w:styleId="NormalBI">
    <w:name w:val="NormalBI"/>
    <w:basedOn w:val="NormalBold"/>
    <w:rsid w:val="00771246"/>
    <w:rPr>
      <w:i/>
      <w:sz w:val="16"/>
      <w:szCs w:val="18"/>
    </w:rPr>
  </w:style>
  <w:style w:type="paragraph" w:customStyle="1" w:styleId="TableText">
    <w:name w:val="TableText"/>
    <w:basedOn w:val="Normal"/>
    <w:rsid w:val="00771246"/>
    <w:pPr>
      <w:spacing w:before="40" w:after="40" w:line="240" w:lineRule="auto"/>
    </w:pPr>
    <w:rPr>
      <w:rFonts w:ascii="Arial" w:eastAsia="Times New Roman" w:hAnsi="Arial" w:cs="Times New Roman"/>
      <w:sz w:val="20"/>
      <w:szCs w:val="20"/>
    </w:rPr>
  </w:style>
  <w:style w:type="paragraph" w:customStyle="1" w:styleId="NormalIndent">
    <w:name w:val="NormalIndent"/>
    <w:basedOn w:val="Normal"/>
    <w:rsid w:val="00771246"/>
    <w:pPr>
      <w:tabs>
        <w:tab w:val="left" w:pos="10080"/>
      </w:tabs>
      <w:spacing w:after="0" w:line="260" w:lineRule="atLeast"/>
      <w:ind w:left="200"/>
    </w:pPr>
    <w:rPr>
      <w:rFonts w:ascii="Arial" w:eastAsia="MS Mincho" w:hAnsi="Arial" w:cs="Arial"/>
      <w:sz w:val="20"/>
      <w:szCs w:val="20"/>
      <w:lang w:eastAsia="ja-JP"/>
    </w:rPr>
  </w:style>
  <w:style w:type="paragraph" w:customStyle="1" w:styleId="NormalBigBold">
    <w:name w:val="NormalBigBold"/>
    <w:basedOn w:val="Normal"/>
    <w:rsid w:val="00771246"/>
    <w:pPr>
      <w:spacing w:after="0" w:line="260" w:lineRule="atLeast"/>
      <w:jc w:val="center"/>
    </w:pPr>
    <w:rPr>
      <w:rFonts w:ascii="Arial" w:eastAsia="MS Mincho" w:hAnsi="Arial" w:cs="Times New Roman"/>
      <w:b/>
      <w:color w:val="008000"/>
      <w:sz w:val="20"/>
      <w:szCs w:val="20"/>
      <w:lang w:eastAsia="ja-JP"/>
    </w:rPr>
  </w:style>
  <w:style w:type="paragraph" w:customStyle="1" w:styleId="MyTitle">
    <w:name w:val="My Title"/>
    <w:basedOn w:val="Title"/>
    <w:rsid w:val="00771246"/>
    <w:pPr>
      <w:pBdr>
        <w:bottom w:val="single" w:sz="12" w:space="1" w:color="003366"/>
      </w:pBdr>
      <w:spacing w:line="240" w:lineRule="atLeast"/>
      <w:ind w:left="3600"/>
      <w:jc w:val="left"/>
    </w:pPr>
    <w:rPr>
      <w:rFonts w:ascii="Verdana" w:hAnsi="Verdana"/>
      <w:snapToGrid w:val="0"/>
      <w:color w:val="FF6600"/>
      <w:kern w:val="0"/>
      <w:lang w:val="en-GB" w:eastAsia="en-US"/>
    </w:rPr>
  </w:style>
  <w:style w:type="paragraph" w:styleId="Title">
    <w:name w:val="Title"/>
    <w:basedOn w:val="Normal"/>
    <w:link w:val="TitleChar"/>
    <w:qFormat/>
    <w:rsid w:val="00771246"/>
    <w:pPr>
      <w:spacing w:before="240" w:after="60" w:line="260" w:lineRule="atLeast"/>
      <w:jc w:val="center"/>
      <w:outlineLvl w:val="0"/>
    </w:pPr>
    <w:rPr>
      <w:rFonts w:ascii="Arial" w:eastAsia="MS Mincho" w:hAnsi="Arial" w:cs="Times New Roman"/>
      <w:b/>
      <w:bCs/>
      <w:kern w:val="28"/>
      <w:sz w:val="32"/>
      <w:szCs w:val="32"/>
      <w:lang w:eastAsia="ja-JP"/>
    </w:rPr>
  </w:style>
  <w:style w:type="character" w:customStyle="1" w:styleId="TitleChar">
    <w:name w:val="Title Char"/>
    <w:basedOn w:val="DefaultParagraphFont"/>
    <w:link w:val="Title"/>
    <w:rsid w:val="00771246"/>
    <w:rPr>
      <w:rFonts w:ascii="Arial" w:eastAsia="MS Mincho" w:hAnsi="Arial" w:cs="Times New Roman"/>
      <w:b/>
      <w:bCs/>
      <w:kern w:val="28"/>
      <w:sz w:val="32"/>
      <w:szCs w:val="32"/>
    </w:rPr>
  </w:style>
  <w:style w:type="paragraph" w:customStyle="1" w:styleId="MySubTitle">
    <w:name w:val="My SubTitle"/>
    <w:basedOn w:val="Normal"/>
    <w:rsid w:val="00771246"/>
    <w:pPr>
      <w:tabs>
        <w:tab w:val="left" w:pos="5040"/>
        <w:tab w:val="left" w:leader="dot" w:pos="9000"/>
      </w:tabs>
      <w:spacing w:after="0" w:line="300" w:lineRule="atLeast"/>
      <w:ind w:left="3600"/>
    </w:pPr>
    <w:rPr>
      <w:rFonts w:ascii="Arial" w:eastAsia="MS Mincho" w:hAnsi="Arial" w:cs="Times New Roman"/>
      <w:sz w:val="20"/>
      <w:szCs w:val="24"/>
      <w:lang w:val="en-GB"/>
    </w:rPr>
  </w:style>
  <w:style w:type="paragraph" w:customStyle="1" w:styleId="ADTitle">
    <w:name w:val="AD Title"/>
    <w:basedOn w:val="MyTitle"/>
    <w:rsid w:val="00771246"/>
    <w:pPr>
      <w:ind w:left="3240"/>
    </w:pPr>
    <w:rPr>
      <w:sz w:val="30"/>
      <w:szCs w:val="28"/>
    </w:rPr>
  </w:style>
  <w:style w:type="paragraph" w:customStyle="1" w:styleId="ADSubTitle">
    <w:name w:val="AD SubTitle"/>
    <w:basedOn w:val="MySubTitle"/>
    <w:rsid w:val="00771246"/>
    <w:pPr>
      <w:tabs>
        <w:tab w:val="clear" w:pos="5040"/>
        <w:tab w:val="left" w:pos="4500"/>
      </w:tabs>
      <w:ind w:left="3240"/>
    </w:pPr>
  </w:style>
  <w:style w:type="paragraph" w:styleId="FootnoteText">
    <w:name w:val="footnote text"/>
    <w:basedOn w:val="Normal"/>
    <w:link w:val="FootnoteTextChar"/>
    <w:semiHidden/>
    <w:rsid w:val="00771246"/>
    <w:pPr>
      <w:spacing w:after="0" w:line="300" w:lineRule="atLeast"/>
    </w:pPr>
    <w:rPr>
      <w:rFonts w:ascii="Arial" w:eastAsia="MS Mincho" w:hAnsi="Arial" w:cs="Times New Roman"/>
      <w:sz w:val="20"/>
      <w:szCs w:val="20"/>
      <w:lang w:val="en-GB"/>
    </w:rPr>
  </w:style>
  <w:style w:type="character" w:customStyle="1" w:styleId="FootnoteTextChar">
    <w:name w:val="Footnote Text Char"/>
    <w:basedOn w:val="DefaultParagraphFont"/>
    <w:link w:val="FootnoteText"/>
    <w:semiHidden/>
    <w:rsid w:val="00771246"/>
    <w:rPr>
      <w:rFonts w:ascii="Arial" w:eastAsia="MS Mincho" w:hAnsi="Arial" w:cs="Times New Roman"/>
      <w:sz w:val="20"/>
      <w:szCs w:val="20"/>
      <w:lang w:val="en-GB" w:eastAsia="en-US"/>
    </w:rPr>
  </w:style>
  <w:style w:type="character" w:styleId="FootnoteReference">
    <w:name w:val="footnote reference"/>
    <w:basedOn w:val="DefaultParagraphFont"/>
    <w:semiHidden/>
    <w:rsid w:val="00771246"/>
    <w:rPr>
      <w:vertAlign w:val="superscript"/>
    </w:rPr>
  </w:style>
  <w:style w:type="paragraph" w:customStyle="1" w:styleId="ADTable">
    <w:name w:val="AD Table"/>
    <w:basedOn w:val="Normal"/>
    <w:rsid w:val="00771246"/>
    <w:pPr>
      <w:spacing w:after="0" w:line="260" w:lineRule="atLeast"/>
    </w:pPr>
    <w:rPr>
      <w:rFonts w:ascii="Arial" w:eastAsia="Arial Unicode MS" w:hAnsi="Arial" w:cs="Arial"/>
      <w:sz w:val="20"/>
      <w:szCs w:val="20"/>
      <w:lang w:eastAsia="ja-JP"/>
    </w:rPr>
  </w:style>
  <w:style w:type="paragraph" w:customStyle="1" w:styleId="ADTableHeader">
    <w:name w:val="AD TableHeader"/>
    <w:basedOn w:val="Normal"/>
    <w:rsid w:val="00771246"/>
    <w:pPr>
      <w:spacing w:after="60" w:line="260" w:lineRule="atLeast"/>
      <w:jc w:val="center"/>
    </w:pPr>
    <w:rPr>
      <w:rFonts w:ascii="Arial" w:eastAsia="MS Mincho" w:hAnsi="Arial" w:cs="Arial"/>
      <w:b/>
      <w:color w:val="008000"/>
      <w:sz w:val="18"/>
      <w:szCs w:val="20"/>
      <w:lang w:eastAsia="ja-JP"/>
    </w:rPr>
  </w:style>
  <w:style w:type="paragraph" w:customStyle="1" w:styleId="Heading0">
    <w:name w:val="Heading 0"/>
    <w:basedOn w:val="Normal"/>
    <w:rsid w:val="00771246"/>
    <w:pPr>
      <w:spacing w:after="0" w:line="260" w:lineRule="atLeast"/>
      <w:jc w:val="center"/>
    </w:pPr>
    <w:rPr>
      <w:rFonts w:ascii="Arial" w:eastAsia="MS Mincho" w:hAnsi="Arial" w:cs="Times New Roman"/>
      <w:b/>
      <w:bCs/>
      <w:color w:val="000080"/>
      <w:sz w:val="28"/>
      <w:szCs w:val="28"/>
      <w:lang w:eastAsia="ja-JP"/>
    </w:rPr>
  </w:style>
  <w:style w:type="paragraph" w:customStyle="1" w:styleId="Explanatory">
    <w:name w:val="Explanatory"/>
    <w:basedOn w:val="Normal"/>
    <w:rsid w:val="00771246"/>
    <w:pPr>
      <w:spacing w:after="0" w:line="260" w:lineRule="atLeast"/>
    </w:pPr>
    <w:rPr>
      <w:rFonts w:ascii="Times New Roman" w:eastAsia="MS Mincho" w:hAnsi="Times New Roman" w:cs="Times New Roman"/>
      <w:color w:val="0000FF"/>
      <w:sz w:val="20"/>
      <w:szCs w:val="20"/>
      <w:lang w:eastAsia="ja-JP"/>
    </w:rPr>
  </w:style>
  <w:style w:type="paragraph" w:customStyle="1" w:styleId="Indent-2">
    <w:name w:val="Indent-2"/>
    <w:basedOn w:val="Normal"/>
    <w:rsid w:val="00771246"/>
    <w:pPr>
      <w:spacing w:after="0" w:line="260" w:lineRule="atLeast"/>
    </w:pPr>
    <w:rPr>
      <w:rFonts w:ascii="Arial" w:eastAsia="MS Mincho" w:hAnsi="Arial" w:cs="Times New Roman"/>
      <w:sz w:val="20"/>
      <w:szCs w:val="24"/>
      <w:lang w:eastAsia="ja-JP"/>
    </w:rPr>
  </w:style>
  <w:style w:type="paragraph" w:customStyle="1" w:styleId="MyBullet1">
    <w:name w:val="My Bullet 1"/>
    <w:basedOn w:val="Indent-2"/>
    <w:rsid w:val="00771246"/>
    <w:pPr>
      <w:numPr>
        <w:numId w:val="93"/>
      </w:numPr>
    </w:pPr>
  </w:style>
  <w:style w:type="paragraph" w:customStyle="1" w:styleId="MyBullet2">
    <w:name w:val="My Bullet 2"/>
    <w:basedOn w:val="MyBullet1"/>
    <w:rsid w:val="00771246"/>
    <w:pPr>
      <w:numPr>
        <w:ilvl w:val="1"/>
      </w:numPr>
    </w:pPr>
  </w:style>
  <w:style w:type="paragraph" w:customStyle="1" w:styleId="Body">
    <w:name w:val="Body"/>
    <w:basedOn w:val="Normal"/>
    <w:link w:val="BodyChar"/>
    <w:autoRedefine/>
    <w:qFormat/>
    <w:rsid w:val="00771246"/>
    <w:pPr>
      <w:spacing w:before="120" w:after="120"/>
      <w:ind w:right="27"/>
    </w:pPr>
    <w:rPr>
      <w:rFonts w:ascii="Arial" w:eastAsia="Calibri" w:hAnsi="Arial" w:cs="Arial"/>
      <w:sz w:val="20"/>
    </w:rPr>
  </w:style>
  <w:style w:type="paragraph" w:customStyle="1" w:styleId="CoverHeading1">
    <w:name w:val="Cover Heading 1"/>
    <w:basedOn w:val="Normal"/>
    <w:next w:val="Normal"/>
    <w:uiPriority w:val="99"/>
    <w:rsid w:val="00771246"/>
    <w:pPr>
      <w:spacing w:after="120"/>
      <w:ind w:left="-357"/>
    </w:pPr>
    <w:rPr>
      <w:rFonts w:ascii="Calibri" w:eastAsia="Calibri" w:hAnsi="Calibri" w:cs="Calibri"/>
      <w:b/>
      <w:bCs/>
      <w:color w:val="4F81BD"/>
      <w:sz w:val="32"/>
      <w:szCs w:val="32"/>
      <w:lang w:val="en-AU" w:eastAsia="ja-JP"/>
    </w:rPr>
  </w:style>
  <w:style w:type="table" w:customStyle="1" w:styleId="LightList-Accent11">
    <w:name w:val="Light List - Accent 11"/>
    <w:basedOn w:val="TableNormal"/>
    <w:uiPriority w:val="61"/>
    <w:rsid w:val="00771246"/>
    <w:pPr>
      <w:spacing w:after="0"/>
      <w:contextualSpacing/>
    </w:pPr>
    <w:rPr>
      <w:rFonts w:ascii="Arial" w:eastAsia="Calibri" w:hAnsi="Arial" w:cs="Arial"/>
      <w:sz w:val="20"/>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CoverHeading2">
    <w:name w:val="Cover Heading 2"/>
    <w:basedOn w:val="Normal"/>
    <w:uiPriority w:val="99"/>
    <w:rsid w:val="00771246"/>
    <w:pPr>
      <w:spacing w:before="360" w:after="120"/>
      <w:ind w:left="-357"/>
    </w:pPr>
    <w:rPr>
      <w:rFonts w:ascii="Calibri" w:eastAsia="Calibri" w:hAnsi="Calibri" w:cs="Calibri"/>
      <w:b/>
      <w:bCs/>
      <w:color w:val="4F81BD"/>
      <w:sz w:val="28"/>
      <w:szCs w:val="28"/>
      <w:lang w:val="en-AU" w:eastAsia="ja-JP"/>
    </w:rPr>
  </w:style>
  <w:style w:type="paragraph" w:customStyle="1" w:styleId="MinLaw-Body">
    <w:name w:val="MinLaw-Body"/>
    <w:basedOn w:val="Normal"/>
    <w:link w:val="MinLaw-BodyChar"/>
    <w:qFormat/>
    <w:rsid w:val="00771246"/>
    <w:pPr>
      <w:spacing w:before="120" w:after="120"/>
    </w:pPr>
    <w:rPr>
      <w:rFonts w:ascii="Arial" w:eastAsia="MS Mincho" w:hAnsi="Arial" w:cs="Times New Roman"/>
      <w:sz w:val="20"/>
      <w:szCs w:val="24"/>
      <w:lang w:eastAsia="ja-JP"/>
    </w:rPr>
  </w:style>
  <w:style w:type="character" w:customStyle="1" w:styleId="MinLaw-BodyChar">
    <w:name w:val="MinLaw-Body Char"/>
    <w:basedOn w:val="DefaultParagraphFont"/>
    <w:link w:val="MinLaw-Body"/>
    <w:rsid w:val="00771246"/>
    <w:rPr>
      <w:rFonts w:ascii="Arial" w:eastAsia="MS Mincho" w:hAnsi="Arial" w:cs="Times New Roman"/>
      <w:sz w:val="20"/>
      <w:szCs w:val="24"/>
    </w:rPr>
  </w:style>
  <w:style w:type="paragraph" w:customStyle="1" w:styleId="VisibleGuidance">
    <w:name w:val="Visible Guidance"/>
    <w:basedOn w:val="Normal"/>
    <w:link w:val="VisibleGuidanceChar"/>
    <w:qFormat/>
    <w:rsid w:val="00771246"/>
    <w:pPr>
      <w:shd w:val="clear" w:color="auto" w:fill="FDE9D9" w:themeFill="accent6" w:themeFillTint="33"/>
      <w:spacing w:before="120" w:after="0"/>
    </w:pPr>
    <w:rPr>
      <w:rFonts w:ascii="Arial" w:eastAsia="Calibri" w:hAnsi="Arial" w:cs="Arial"/>
      <w:color w:val="0000FF"/>
      <w:sz w:val="20"/>
    </w:rPr>
  </w:style>
  <w:style w:type="paragraph" w:customStyle="1" w:styleId="BulletList1">
    <w:name w:val="Bullet List 1"/>
    <w:basedOn w:val="Body"/>
    <w:link w:val="BulletList1Char"/>
    <w:qFormat/>
    <w:rsid w:val="00771246"/>
    <w:pPr>
      <w:numPr>
        <w:numId w:val="95"/>
      </w:numPr>
    </w:pPr>
  </w:style>
  <w:style w:type="character" w:customStyle="1" w:styleId="VisibleGuidanceChar">
    <w:name w:val="Visible Guidance Char"/>
    <w:basedOn w:val="DefaultParagraphFont"/>
    <w:link w:val="VisibleGuidance"/>
    <w:rsid w:val="00771246"/>
    <w:rPr>
      <w:rFonts w:ascii="Arial" w:eastAsia="Calibri" w:hAnsi="Arial" w:cs="Arial"/>
      <w:color w:val="0000FF"/>
      <w:sz w:val="20"/>
      <w:shd w:val="clear" w:color="auto" w:fill="FDE9D9" w:themeFill="accent6" w:themeFillTint="33"/>
      <w:lang w:eastAsia="en-US"/>
    </w:rPr>
  </w:style>
  <w:style w:type="paragraph" w:customStyle="1" w:styleId="TableFigureCaption">
    <w:name w:val="Table/Figure Caption"/>
    <w:basedOn w:val="Caption"/>
    <w:link w:val="TableFigureCaptionChar"/>
    <w:qFormat/>
    <w:rsid w:val="00771246"/>
    <w:pPr>
      <w:spacing w:before="40" w:after="0" w:line="260" w:lineRule="atLeast"/>
      <w:jc w:val="center"/>
    </w:pPr>
    <w:rPr>
      <w:rFonts w:eastAsia="MS Mincho" w:cs="Times New Roman"/>
      <w:sz w:val="20"/>
      <w:szCs w:val="20"/>
    </w:rPr>
  </w:style>
  <w:style w:type="character" w:customStyle="1" w:styleId="BodyChar">
    <w:name w:val="Body Char"/>
    <w:basedOn w:val="DefaultParagraphFont"/>
    <w:link w:val="Body"/>
    <w:rsid w:val="00771246"/>
    <w:rPr>
      <w:rFonts w:ascii="Arial" w:eastAsia="Calibri" w:hAnsi="Arial" w:cs="Arial"/>
      <w:sz w:val="20"/>
      <w:lang w:eastAsia="en-US"/>
    </w:rPr>
  </w:style>
  <w:style w:type="character" w:customStyle="1" w:styleId="BulletList1Char">
    <w:name w:val="Bullet List 1 Char"/>
    <w:basedOn w:val="BodyChar"/>
    <w:link w:val="BulletList1"/>
    <w:rsid w:val="00771246"/>
    <w:rPr>
      <w:rFonts w:ascii="Arial" w:eastAsia="Calibri" w:hAnsi="Arial" w:cs="Arial"/>
      <w:sz w:val="20"/>
      <w:lang w:eastAsia="en-US"/>
    </w:rPr>
  </w:style>
  <w:style w:type="paragraph" w:customStyle="1" w:styleId="DiagramFigure">
    <w:name w:val="Diagram/Figure"/>
    <w:basedOn w:val="Body"/>
    <w:link w:val="DiagramFigureChar"/>
    <w:qFormat/>
    <w:rsid w:val="00771246"/>
    <w:pPr>
      <w:jc w:val="center"/>
    </w:pPr>
  </w:style>
  <w:style w:type="character" w:customStyle="1" w:styleId="CaptionChar">
    <w:name w:val="Caption Char"/>
    <w:basedOn w:val="DefaultParagraphFont"/>
    <w:link w:val="Caption"/>
    <w:rsid w:val="00771246"/>
    <w:rPr>
      <w:rFonts w:ascii="Arial" w:eastAsiaTheme="minorHAnsi" w:hAnsi="Arial"/>
      <w:bCs/>
      <w:i/>
      <w:color w:val="000000" w:themeColor="text1"/>
      <w:szCs w:val="18"/>
      <w:lang w:eastAsia="en-US"/>
    </w:rPr>
  </w:style>
  <w:style w:type="character" w:customStyle="1" w:styleId="TableFigureCaptionChar">
    <w:name w:val="Table/Figure Caption Char"/>
    <w:basedOn w:val="CaptionChar"/>
    <w:link w:val="TableFigureCaption"/>
    <w:rsid w:val="00771246"/>
    <w:rPr>
      <w:rFonts w:ascii="Arial" w:eastAsia="MS Mincho" w:hAnsi="Arial" w:cs="Times New Roman"/>
      <w:bCs/>
      <w:i/>
      <w:color w:val="000000" w:themeColor="text1"/>
      <w:sz w:val="20"/>
      <w:szCs w:val="20"/>
      <w:lang w:eastAsia="en-US"/>
    </w:rPr>
  </w:style>
  <w:style w:type="paragraph" w:customStyle="1" w:styleId="BRTitle">
    <w:name w:val="BR Title"/>
    <w:basedOn w:val="Body"/>
    <w:link w:val="BRTitleChar"/>
    <w:qFormat/>
    <w:rsid w:val="00771246"/>
    <w:pPr>
      <w:contextualSpacing/>
    </w:pPr>
    <w:rPr>
      <w:b/>
    </w:rPr>
  </w:style>
  <w:style w:type="character" w:customStyle="1" w:styleId="DiagramFigureChar">
    <w:name w:val="Diagram/Figure Char"/>
    <w:basedOn w:val="BodyChar"/>
    <w:link w:val="DiagramFigure"/>
    <w:rsid w:val="00771246"/>
    <w:rPr>
      <w:rFonts w:ascii="Arial" w:eastAsia="Calibri" w:hAnsi="Arial" w:cs="Arial"/>
      <w:sz w:val="20"/>
      <w:lang w:eastAsia="en-US"/>
    </w:rPr>
  </w:style>
  <w:style w:type="paragraph" w:customStyle="1" w:styleId="template">
    <w:name w:val="template"/>
    <w:basedOn w:val="Normal"/>
    <w:rsid w:val="00771246"/>
    <w:pPr>
      <w:spacing w:after="0" w:line="240" w:lineRule="exact"/>
    </w:pPr>
    <w:rPr>
      <w:rFonts w:ascii="Arial" w:eastAsia="Times New Roman" w:hAnsi="Arial" w:cs="Times New Roman"/>
      <w:i/>
      <w:szCs w:val="20"/>
    </w:rPr>
  </w:style>
  <w:style w:type="character" w:customStyle="1" w:styleId="BRTitleChar">
    <w:name w:val="BR Title Char"/>
    <w:basedOn w:val="BodyChar"/>
    <w:link w:val="BRTitle"/>
    <w:rsid w:val="00771246"/>
    <w:rPr>
      <w:rFonts w:ascii="Arial" w:eastAsia="Calibri" w:hAnsi="Arial" w:cs="Arial"/>
      <w:b/>
      <w:sz w:val="20"/>
      <w:lang w:eastAsia="en-US"/>
    </w:rPr>
  </w:style>
  <w:style w:type="numbering" w:customStyle="1" w:styleId="NumberedListTable">
    <w:name w:val="Numbered List Table"/>
    <w:basedOn w:val="NoList"/>
    <w:rsid w:val="00771246"/>
    <w:pPr>
      <w:numPr>
        <w:numId w:val="97"/>
      </w:numPr>
    </w:pPr>
  </w:style>
  <w:style w:type="table" w:styleId="TableClassic1">
    <w:name w:val="Table Classic 1"/>
    <w:basedOn w:val="TableNormal"/>
    <w:rsid w:val="00771246"/>
    <w:rPr>
      <w:rFonts w:ascii="Calibri" w:eastAsia="MS Mincho" w:hAnsi="Calibri" w:cs="Arial"/>
      <w:lang w:val="en-AU" w:eastAsia="en-AU"/>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1">
    <w:name w:val="Light Grid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List-Accent12">
    <w:name w:val="Light List - Accent 12"/>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CustomStyle">
    <w:name w:val="Custom Style"/>
    <w:basedOn w:val="TableNormal"/>
    <w:uiPriority w:val="99"/>
    <w:qFormat/>
    <w:rsid w:val="00771246"/>
    <w:pPr>
      <w:spacing w:after="0" w:line="240" w:lineRule="auto"/>
    </w:pPr>
    <w:rPr>
      <w:rFonts w:ascii="Times New Roman" w:eastAsia="MS Mincho" w:hAnsi="Times New Roman" w:cs="Times New Roman"/>
      <w:sz w:val="20"/>
      <w:szCs w:val="20"/>
      <w:lang w:eastAsia="en-US"/>
    </w:rPr>
    <w:tblPr>
      <w:tblInd w:w="0" w:type="dxa"/>
      <w:tblCellMar>
        <w:top w:w="0" w:type="dxa"/>
        <w:left w:w="108" w:type="dxa"/>
        <w:bottom w:w="0" w:type="dxa"/>
        <w:right w:w="108" w:type="dxa"/>
      </w:tblCellMar>
    </w:tblPr>
  </w:style>
  <w:style w:type="paragraph" w:styleId="BodyText2">
    <w:name w:val="Body Text 2"/>
    <w:basedOn w:val="Normal"/>
    <w:link w:val="BodyText2Char"/>
    <w:uiPriority w:val="99"/>
    <w:rsid w:val="00771246"/>
    <w:pPr>
      <w:numPr>
        <w:numId w:val="110"/>
      </w:numPr>
      <w:spacing w:after="120" w:line="480" w:lineRule="auto"/>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771246"/>
    <w:rPr>
      <w:rFonts w:ascii="Arial" w:eastAsia="Times New Roman" w:hAnsi="Arial" w:cs="Times New Roman"/>
      <w:sz w:val="20"/>
      <w:szCs w:val="20"/>
      <w:lang w:eastAsia="en-US"/>
    </w:rPr>
  </w:style>
  <w:style w:type="paragraph" w:customStyle="1" w:styleId="CharChar1Char">
    <w:name w:val="Char Char1 Char"/>
    <w:basedOn w:val="Normal"/>
    <w:rsid w:val="00771246"/>
    <w:pPr>
      <w:spacing w:after="160" w:line="240" w:lineRule="exact"/>
    </w:pPr>
    <w:rPr>
      <w:rFonts w:ascii="Verdana" w:eastAsia="MS Mincho" w:hAnsi="Verdana" w:cs="Times New Roman"/>
      <w:sz w:val="20"/>
      <w:szCs w:val="20"/>
      <w:lang w:val="en-GB"/>
    </w:rPr>
  </w:style>
  <w:style w:type="paragraph" w:customStyle="1" w:styleId="Items">
    <w:name w:val="Items"/>
    <w:basedOn w:val="Normal"/>
    <w:rsid w:val="00771246"/>
    <w:pPr>
      <w:tabs>
        <w:tab w:val="num" w:pos="795"/>
        <w:tab w:val="left" w:pos="851"/>
      </w:tabs>
      <w:spacing w:before="60" w:after="60" w:line="312" w:lineRule="auto"/>
      <w:ind w:left="795" w:hanging="360"/>
    </w:pPr>
    <w:rPr>
      <w:rFonts w:ascii="Tahoma" w:eastAsia="PMingLiU" w:hAnsi="Tahoma" w:cs="Times New Roman"/>
      <w:sz w:val="20"/>
      <w:szCs w:val="24"/>
      <w:lang w:eastAsia="zh-TW"/>
    </w:rPr>
  </w:style>
  <w:style w:type="character" w:customStyle="1" w:styleId="emph1">
    <w:name w:val="emph1"/>
    <w:basedOn w:val="DefaultParagraphFont"/>
    <w:rsid w:val="00771246"/>
    <w:rPr>
      <w:b/>
      <w:bCs/>
      <w:i/>
      <w:iCs/>
    </w:rPr>
  </w:style>
  <w:style w:type="character" w:customStyle="1" w:styleId="postbody">
    <w:name w:val="postbody"/>
    <w:basedOn w:val="DefaultParagraphFont"/>
    <w:rsid w:val="00771246"/>
  </w:style>
  <w:style w:type="paragraph" w:styleId="Revision">
    <w:name w:val="Revision"/>
    <w:hidden/>
    <w:uiPriority w:val="99"/>
    <w:semiHidden/>
    <w:rsid w:val="00771246"/>
    <w:pPr>
      <w:spacing w:after="0" w:line="240" w:lineRule="auto"/>
    </w:pPr>
    <w:rPr>
      <w:rFonts w:ascii="Arial" w:eastAsia="MS Mincho" w:hAnsi="Arial" w:cs="Times New Roman"/>
      <w:sz w:val="2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0"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Classic 1"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754"/>
    <w:rPr>
      <w:rFonts w:eastAsiaTheme="minorHAnsi"/>
      <w:lang w:eastAsia="en-US"/>
    </w:rPr>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link w:val="Heading1Char"/>
    <w:qFormat/>
    <w:rsid w:val="006827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link w:val="Heading2Char"/>
    <w:unhideWhenUsed/>
    <w:qFormat/>
    <w:rsid w:val="006827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link w:val="Heading3Char"/>
    <w:unhideWhenUsed/>
    <w:qFormat/>
    <w:rsid w:val="006827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Te,h4,Map Title,3rd Level Head,4,APAC-4-Heading,Sub-Minor,Numbered - 4"/>
    <w:basedOn w:val="Normal"/>
    <w:next w:val="Normal"/>
    <w:link w:val="Heading4Char"/>
    <w:uiPriority w:val="9"/>
    <w:unhideWhenUsed/>
    <w:qFormat/>
    <w:rsid w:val="0068275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68275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8275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68275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68275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68275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A Char,Chapter Char,H1sara Char,Part Char,1 Char,section Char,heading 1.1 Char,h1 Char,L1 Char,dd heading 1 Char,dh1 Char,SITA Char,chaptertext Char,Proposal Chapter Heading Char,APAC-1-Heading Char,Head1 Char,ct Char,style1 Char"/>
    <w:basedOn w:val="DefaultParagraphFont"/>
    <w:link w:val="Heading1"/>
    <w:uiPriority w:val="9"/>
    <w:rsid w:val="00682754"/>
    <w:rPr>
      <w:rFonts w:asciiTheme="majorHAnsi" w:eastAsiaTheme="majorEastAsia" w:hAnsiTheme="majorHAnsi" w:cstheme="majorBidi"/>
      <w:b/>
      <w:bCs/>
      <w:color w:val="365F91" w:themeColor="accent1" w:themeShade="BF"/>
      <w:sz w:val="28"/>
      <w:szCs w:val="28"/>
      <w:lang w:eastAsia="en-US"/>
    </w:rPr>
  </w:style>
  <w:style w:type="character" w:customStyle="1" w:styleId="Heading2Char">
    <w:name w:val="Heading 2 Char"/>
    <w:aliases w:val="l2 Char,H2 Char,Logica LevelSeas.com Char C Char Char,Logica LevelSeas.com Char C Char1,Chapter Title Char,style2 Char,見出し 2 Char,Header 2 Char,Func Header Char,Header 21 Char,Func Header1 Char,Header 22 Char,Func Header2 Char,L2 Char"/>
    <w:basedOn w:val="DefaultParagraphFont"/>
    <w:link w:val="Heading2"/>
    <w:uiPriority w:val="9"/>
    <w:rsid w:val="00682754"/>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aliases w:val="heading 3 Char,h3 Char,Section Char,2nd Level Head Char,H3 Char,見出し 3 Char,??? 3 Char,L3 Char,dd heading 3 Char,dh3 Char,3 Char,sub-sub Char,3 bullet Char,b Char,H31 Char,Table Attribute Heading Char,subhead Char,1.2.3. Char,Head3 Char"/>
    <w:basedOn w:val="DefaultParagraphFont"/>
    <w:link w:val="Heading3"/>
    <w:uiPriority w:val="9"/>
    <w:rsid w:val="00682754"/>
    <w:rPr>
      <w:rFonts w:asciiTheme="majorHAnsi" w:eastAsiaTheme="majorEastAsia" w:hAnsiTheme="majorHAnsi" w:cstheme="majorBidi"/>
      <w:b/>
      <w:bCs/>
      <w:color w:val="4F81BD" w:themeColor="accent1"/>
      <w:lang w:eastAsia="en-US"/>
    </w:rPr>
  </w:style>
  <w:style w:type="character" w:customStyle="1" w:styleId="Heading4Char">
    <w:name w:val="Heading 4 Char"/>
    <w:aliases w:val="H4 Char,Te Char,h4 Char,Map Title Char,3rd Level Head Char,4 Char,APAC-4-Heading Char,Sub-Minor Char,Numbered - 4 Char"/>
    <w:basedOn w:val="DefaultParagraphFont"/>
    <w:link w:val="Heading4"/>
    <w:uiPriority w:val="9"/>
    <w:rsid w:val="00682754"/>
    <w:rPr>
      <w:rFonts w:asciiTheme="majorHAnsi" w:eastAsiaTheme="majorEastAsia" w:hAnsiTheme="majorHAnsi" w:cstheme="majorBidi"/>
      <w:b/>
      <w:bCs/>
      <w:i/>
      <w:iCs/>
      <w:color w:val="4F81BD" w:themeColor="accent1"/>
      <w:lang w:eastAsia="en-US"/>
    </w:rPr>
  </w:style>
  <w:style w:type="character" w:customStyle="1" w:styleId="Heading5Char">
    <w:name w:val="Heading 5 Char"/>
    <w:basedOn w:val="DefaultParagraphFont"/>
    <w:link w:val="Heading5"/>
    <w:rsid w:val="00682754"/>
    <w:rPr>
      <w:rFonts w:asciiTheme="majorHAnsi" w:eastAsiaTheme="majorEastAsia" w:hAnsiTheme="majorHAnsi" w:cstheme="majorBidi"/>
      <w:color w:val="243F60" w:themeColor="accent1" w:themeShade="7F"/>
      <w:lang w:eastAsia="en-US"/>
    </w:rPr>
  </w:style>
  <w:style w:type="character" w:customStyle="1" w:styleId="Heading6Char">
    <w:name w:val="Heading 6 Char"/>
    <w:basedOn w:val="DefaultParagraphFont"/>
    <w:link w:val="Heading6"/>
    <w:rsid w:val="00682754"/>
    <w:rPr>
      <w:rFonts w:asciiTheme="majorHAnsi" w:eastAsiaTheme="majorEastAsia" w:hAnsiTheme="majorHAnsi" w:cstheme="majorBidi"/>
      <w:i/>
      <w:iCs/>
      <w:color w:val="243F60" w:themeColor="accent1" w:themeShade="7F"/>
      <w:lang w:eastAsia="en-US"/>
    </w:rPr>
  </w:style>
  <w:style w:type="character" w:customStyle="1" w:styleId="Heading7Char">
    <w:name w:val="Heading 7 Char"/>
    <w:basedOn w:val="DefaultParagraphFont"/>
    <w:link w:val="Heading7"/>
    <w:rsid w:val="00682754"/>
    <w:rPr>
      <w:rFonts w:asciiTheme="majorHAnsi" w:eastAsiaTheme="majorEastAsia" w:hAnsiTheme="majorHAnsi" w:cstheme="majorBidi"/>
      <w:i/>
      <w:iCs/>
      <w:color w:val="404040" w:themeColor="text1" w:themeTint="BF"/>
      <w:lang w:eastAsia="en-US"/>
    </w:rPr>
  </w:style>
  <w:style w:type="character" w:customStyle="1" w:styleId="Heading8Char">
    <w:name w:val="Heading 8 Char"/>
    <w:basedOn w:val="DefaultParagraphFont"/>
    <w:link w:val="Heading8"/>
    <w:rsid w:val="00682754"/>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rsid w:val="00682754"/>
    <w:rPr>
      <w:rFonts w:asciiTheme="majorHAnsi" w:eastAsiaTheme="majorEastAsia" w:hAnsiTheme="majorHAnsi" w:cstheme="majorBidi"/>
      <w:i/>
      <w:iCs/>
      <w:color w:val="404040" w:themeColor="text1" w:themeTint="BF"/>
      <w:sz w:val="20"/>
      <w:szCs w:val="20"/>
      <w:lang w:eastAsia="en-US"/>
    </w:rPr>
  </w:style>
  <w:style w:type="paragraph" w:styleId="ListParagraph">
    <w:name w:val="List Paragraph"/>
    <w:basedOn w:val="Normal"/>
    <w:uiPriority w:val="34"/>
    <w:qFormat/>
    <w:rsid w:val="00682754"/>
    <w:pPr>
      <w:ind w:left="720"/>
      <w:contextualSpacing/>
    </w:pPr>
  </w:style>
  <w:style w:type="character" w:styleId="Hyperlink">
    <w:name w:val="Hyperlink"/>
    <w:uiPriority w:val="99"/>
    <w:unhideWhenUsed/>
    <w:rsid w:val="00682754"/>
    <w:rPr>
      <w:color w:val="0000FF"/>
      <w:u w:val="single"/>
    </w:rPr>
  </w:style>
  <w:style w:type="paragraph" w:styleId="TOCHeading">
    <w:name w:val="TOC Heading"/>
    <w:basedOn w:val="Heading1"/>
    <w:next w:val="Normal"/>
    <w:uiPriority w:val="39"/>
    <w:unhideWhenUsed/>
    <w:qFormat/>
    <w:rsid w:val="00682754"/>
    <w:pPr>
      <w:outlineLvl w:val="9"/>
    </w:pPr>
    <w:rPr>
      <w:lang w:eastAsia="ja-JP"/>
    </w:rPr>
  </w:style>
  <w:style w:type="paragraph" w:styleId="TOC1">
    <w:name w:val="toc 1"/>
    <w:basedOn w:val="Normal"/>
    <w:next w:val="Normal"/>
    <w:autoRedefine/>
    <w:uiPriority w:val="39"/>
    <w:unhideWhenUsed/>
    <w:rsid w:val="00682754"/>
    <w:pPr>
      <w:spacing w:after="100"/>
    </w:pPr>
  </w:style>
  <w:style w:type="paragraph" w:styleId="TOC2">
    <w:name w:val="toc 2"/>
    <w:basedOn w:val="Normal"/>
    <w:next w:val="Normal"/>
    <w:autoRedefine/>
    <w:uiPriority w:val="39"/>
    <w:unhideWhenUsed/>
    <w:rsid w:val="00682754"/>
    <w:pPr>
      <w:spacing w:after="100"/>
      <w:ind w:left="220"/>
    </w:pPr>
  </w:style>
  <w:style w:type="paragraph" w:styleId="BalloonText">
    <w:name w:val="Balloon Text"/>
    <w:basedOn w:val="Normal"/>
    <w:link w:val="BalloonTextChar"/>
    <w:semiHidden/>
    <w:unhideWhenUsed/>
    <w:rsid w:val="00682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2754"/>
    <w:rPr>
      <w:rFonts w:ascii="Tahoma" w:eastAsiaTheme="minorHAnsi" w:hAnsi="Tahoma" w:cs="Tahoma"/>
      <w:sz w:val="16"/>
      <w:szCs w:val="16"/>
      <w:lang w:eastAsia="en-US"/>
    </w:rPr>
  </w:style>
  <w:style w:type="paragraph" w:styleId="NoSpacing">
    <w:name w:val="No Spacing"/>
    <w:link w:val="NoSpacingChar"/>
    <w:uiPriority w:val="1"/>
    <w:qFormat/>
    <w:rsid w:val="00682754"/>
    <w:pPr>
      <w:spacing w:after="0" w:line="240" w:lineRule="auto"/>
    </w:pPr>
  </w:style>
  <w:style w:type="character" w:customStyle="1" w:styleId="NoSpacingChar">
    <w:name w:val="No Spacing Char"/>
    <w:basedOn w:val="DefaultParagraphFont"/>
    <w:link w:val="NoSpacing"/>
    <w:uiPriority w:val="1"/>
    <w:rsid w:val="00682754"/>
  </w:style>
  <w:style w:type="table" w:styleId="TableGrid">
    <w:name w:val="Table Grid"/>
    <w:basedOn w:val="TableNormal"/>
    <w:uiPriority w:val="59"/>
    <w:rsid w:val="0068275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8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2754"/>
    <w:rPr>
      <w:rFonts w:eastAsiaTheme="minorHAnsi"/>
      <w:lang w:eastAsia="en-US"/>
    </w:rPr>
  </w:style>
  <w:style w:type="paragraph" w:styleId="Footer">
    <w:name w:val="footer"/>
    <w:basedOn w:val="Normal"/>
    <w:link w:val="FooterChar"/>
    <w:uiPriority w:val="99"/>
    <w:unhideWhenUsed/>
    <w:rsid w:val="0068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2754"/>
    <w:rPr>
      <w:rFonts w:eastAsiaTheme="minorHAnsi"/>
      <w:lang w:eastAsia="en-US"/>
    </w:rPr>
  </w:style>
  <w:style w:type="character" w:customStyle="1" w:styleId="apple-style-span">
    <w:name w:val="apple-style-span"/>
    <w:basedOn w:val="DefaultParagraphFont"/>
    <w:rsid w:val="00682754"/>
  </w:style>
  <w:style w:type="paragraph" w:styleId="TOC3">
    <w:name w:val="toc 3"/>
    <w:basedOn w:val="Normal"/>
    <w:next w:val="Normal"/>
    <w:autoRedefine/>
    <w:uiPriority w:val="39"/>
    <w:unhideWhenUsed/>
    <w:rsid w:val="00682754"/>
    <w:pPr>
      <w:spacing w:after="100"/>
      <w:ind w:left="440"/>
    </w:pPr>
  </w:style>
  <w:style w:type="paragraph" w:styleId="TOC4">
    <w:name w:val="toc 4"/>
    <w:basedOn w:val="Normal"/>
    <w:next w:val="Normal"/>
    <w:autoRedefine/>
    <w:uiPriority w:val="39"/>
    <w:unhideWhenUsed/>
    <w:rsid w:val="00682754"/>
    <w:pPr>
      <w:spacing w:after="100"/>
      <w:ind w:left="660"/>
    </w:pPr>
    <w:rPr>
      <w:rFonts w:eastAsiaTheme="minorEastAsia"/>
    </w:rPr>
  </w:style>
  <w:style w:type="paragraph" w:styleId="TOC5">
    <w:name w:val="toc 5"/>
    <w:basedOn w:val="Normal"/>
    <w:next w:val="Normal"/>
    <w:autoRedefine/>
    <w:uiPriority w:val="39"/>
    <w:unhideWhenUsed/>
    <w:rsid w:val="00682754"/>
    <w:pPr>
      <w:spacing w:after="100"/>
      <w:ind w:left="880"/>
    </w:pPr>
    <w:rPr>
      <w:rFonts w:eastAsiaTheme="minorEastAsia"/>
    </w:rPr>
  </w:style>
  <w:style w:type="paragraph" w:styleId="TOC6">
    <w:name w:val="toc 6"/>
    <w:basedOn w:val="Normal"/>
    <w:next w:val="Normal"/>
    <w:autoRedefine/>
    <w:uiPriority w:val="39"/>
    <w:unhideWhenUsed/>
    <w:rsid w:val="00682754"/>
    <w:pPr>
      <w:spacing w:after="100"/>
      <w:ind w:left="1100"/>
    </w:pPr>
    <w:rPr>
      <w:rFonts w:eastAsiaTheme="minorEastAsia"/>
    </w:rPr>
  </w:style>
  <w:style w:type="paragraph" w:styleId="TOC7">
    <w:name w:val="toc 7"/>
    <w:basedOn w:val="Normal"/>
    <w:next w:val="Normal"/>
    <w:autoRedefine/>
    <w:uiPriority w:val="39"/>
    <w:unhideWhenUsed/>
    <w:rsid w:val="00682754"/>
    <w:pPr>
      <w:spacing w:after="100"/>
      <w:ind w:left="1320"/>
    </w:pPr>
    <w:rPr>
      <w:rFonts w:eastAsiaTheme="minorEastAsia"/>
    </w:rPr>
  </w:style>
  <w:style w:type="paragraph" w:styleId="TOC8">
    <w:name w:val="toc 8"/>
    <w:basedOn w:val="Normal"/>
    <w:next w:val="Normal"/>
    <w:autoRedefine/>
    <w:uiPriority w:val="39"/>
    <w:unhideWhenUsed/>
    <w:rsid w:val="00682754"/>
    <w:pPr>
      <w:spacing w:after="100"/>
      <w:ind w:left="1540"/>
    </w:pPr>
    <w:rPr>
      <w:rFonts w:eastAsiaTheme="minorEastAsia"/>
    </w:rPr>
  </w:style>
  <w:style w:type="paragraph" w:styleId="TOC9">
    <w:name w:val="toc 9"/>
    <w:basedOn w:val="Normal"/>
    <w:next w:val="Normal"/>
    <w:autoRedefine/>
    <w:uiPriority w:val="39"/>
    <w:unhideWhenUsed/>
    <w:rsid w:val="00682754"/>
    <w:pPr>
      <w:spacing w:after="100"/>
      <w:ind w:left="1760"/>
    </w:pPr>
    <w:rPr>
      <w:rFonts w:eastAsiaTheme="minorEastAsia"/>
    </w:rPr>
  </w:style>
  <w:style w:type="character" w:styleId="IntenseEmphasis">
    <w:name w:val="Intense Emphasis"/>
    <w:basedOn w:val="DefaultParagraphFont"/>
    <w:uiPriority w:val="21"/>
    <w:qFormat/>
    <w:rsid w:val="00682754"/>
    <w:rPr>
      <w:b/>
      <w:bCs/>
      <w:i/>
      <w:iCs/>
      <w:color w:val="4F81BD" w:themeColor="accent1"/>
    </w:rPr>
  </w:style>
  <w:style w:type="character" w:customStyle="1" w:styleId="apple-converted-space">
    <w:name w:val="apple-converted-space"/>
    <w:basedOn w:val="DefaultParagraphFont"/>
    <w:rsid w:val="00682754"/>
  </w:style>
  <w:style w:type="paragraph" w:styleId="NormalWeb">
    <w:name w:val="Normal (Web)"/>
    <w:basedOn w:val="Normal"/>
    <w:uiPriority w:val="99"/>
    <w:unhideWhenUsed/>
    <w:rsid w:val="006827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682754"/>
  </w:style>
  <w:style w:type="character" w:customStyle="1" w:styleId="label">
    <w:name w:val="label"/>
    <w:basedOn w:val="DefaultParagraphFont"/>
    <w:rsid w:val="00682754"/>
  </w:style>
  <w:style w:type="character" w:styleId="Strong">
    <w:name w:val="Strong"/>
    <w:basedOn w:val="DefaultParagraphFont"/>
    <w:uiPriority w:val="22"/>
    <w:qFormat/>
    <w:rsid w:val="00682754"/>
    <w:rPr>
      <w:b/>
      <w:bCs/>
    </w:rPr>
  </w:style>
  <w:style w:type="table" w:styleId="LightList-Accent5">
    <w:name w:val="Light List Accent 5"/>
    <w:basedOn w:val="TableNormal"/>
    <w:uiPriority w:val="61"/>
    <w:rsid w:val="00682754"/>
    <w:pPr>
      <w:spacing w:after="0" w:line="240" w:lineRule="auto"/>
    </w:pPr>
    <w:rPr>
      <w:rFonts w:eastAsiaTheme="minorHAnsi"/>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Table-Default">
    <w:name w:val="Table - Default"/>
    <w:uiPriority w:val="99"/>
    <w:rsid w:val="00682754"/>
    <w:rPr>
      <w:b w:val="0"/>
      <w:sz w:val="16"/>
    </w:rPr>
  </w:style>
  <w:style w:type="character" w:styleId="FollowedHyperlink">
    <w:name w:val="FollowedHyperlink"/>
    <w:basedOn w:val="DefaultParagraphFont"/>
    <w:unhideWhenUsed/>
    <w:rsid w:val="00682754"/>
    <w:rPr>
      <w:color w:val="800080" w:themeColor="followedHyperlink"/>
      <w:u w:val="single"/>
    </w:rPr>
  </w:style>
  <w:style w:type="paragraph" w:customStyle="1" w:styleId="SourceCode">
    <w:name w:val="$Source Code"/>
    <w:basedOn w:val="Normal"/>
    <w:link w:val="SourceCodeChar"/>
    <w:rsid w:val="00682754"/>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682754"/>
    <w:rPr>
      <w:rFonts w:ascii="Courier New" w:eastAsia="Times New Roman" w:hAnsi="Courier New" w:cs="Courier New"/>
      <w:color w:val="0000FF"/>
      <w:sz w:val="18"/>
      <w:szCs w:val="18"/>
      <w:lang w:eastAsia="en-US"/>
    </w:rPr>
  </w:style>
  <w:style w:type="paragraph" w:customStyle="1" w:styleId="SourceCode-Good">
    <w:name w:val="$Source Code - Good"/>
    <w:basedOn w:val="Normal"/>
    <w:link w:val="SourceCode-GoodChar"/>
    <w:rsid w:val="00682754"/>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682754"/>
    <w:rPr>
      <w:rFonts w:ascii="Courier New" w:eastAsia="Times New Roman" w:hAnsi="Courier New" w:cs="Courier New"/>
      <w:color w:val="008000"/>
      <w:sz w:val="18"/>
      <w:szCs w:val="18"/>
      <w:lang w:eastAsia="en-US"/>
    </w:rPr>
  </w:style>
  <w:style w:type="paragraph" w:styleId="BodyText">
    <w:name w:val="Body Text"/>
    <w:basedOn w:val="Normal"/>
    <w:link w:val="BodyTextChar"/>
    <w:unhideWhenUsed/>
    <w:rsid w:val="00682754"/>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rsid w:val="00682754"/>
    <w:rPr>
      <w:rFonts w:ascii="Arial" w:eastAsia="MS Mincho" w:hAnsi="Arial" w:cs="Times New Roman"/>
    </w:rPr>
  </w:style>
  <w:style w:type="paragraph" w:customStyle="1" w:styleId="InfoBlue">
    <w:name w:val="InfoBlue"/>
    <w:basedOn w:val="Normal"/>
    <w:next w:val="BodyText"/>
    <w:autoRedefine/>
    <w:rsid w:val="00682754"/>
    <w:pPr>
      <w:widowControl w:val="0"/>
      <w:numPr>
        <w:numId w:val="5"/>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682754"/>
    <w:pPr>
      <w:ind w:left="720"/>
      <w:contextualSpacing/>
    </w:pPr>
    <w:rPr>
      <w:rFonts w:ascii="Calibri" w:eastAsia="Calibri" w:hAnsi="Calibri" w:cs="Times New Roman"/>
    </w:rPr>
  </w:style>
  <w:style w:type="character" w:customStyle="1" w:styleId="mw-headline">
    <w:name w:val="mw-headline"/>
    <w:basedOn w:val="DefaultParagraphFont"/>
    <w:rsid w:val="00682754"/>
  </w:style>
  <w:style w:type="paragraph" w:styleId="EndnoteText">
    <w:name w:val="endnote text"/>
    <w:basedOn w:val="Normal"/>
    <w:link w:val="EndnoteTextChar"/>
    <w:uiPriority w:val="99"/>
    <w:semiHidden/>
    <w:unhideWhenUsed/>
    <w:rsid w:val="006827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2754"/>
    <w:rPr>
      <w:rFonts w:eastAsiaTheme="minorHAnsi"/>
      <w:sz w:val="20"/>
      <w:szCs w:val="20"/>
      <w:lang w:eastAsia="en-US"/>
    </w:rPr>
  </w:style>
  <w:style w:type="character" w:styleId="EndnoteReference">
    <w:name w:val="endnote reference"/>
    <w:basedOn w:val="DefaultParagraphFont"/>
    <w:uiPriority w:val="99"/>
    <w:semiHidden/>
    <w:unhideWhenUsed/>
    <w:rsid w:val="00682754"/>
    <w:rPr>
      <w:vertAlign w:val="superscript"/>
    </w:rPr>
  </w:style>
  <w:style w:type="character" w:styleId="Emphasis">
    <w:name w:val="Emphasis"/>
    <w:basedOn w:val="DefaultParagraphFont"/>
    <w:uiPriority w:val="20"/>
    <w:qFormat/>
    <w:rsid w:val="00682754"/>
    <w:rPr>
      <w:i/>
      <w:iCs/>
    </w:rPr>
  </w:style>
  <w:style w:type="character" w:styleId="CommentReference">
    <w:name w:val="annotation reference"/>
    <w:basedOn w:val="DefaultParagraphFont"/>
    <w:unhideWhenUsed/>
    <w:rsid w:val="00682754"/>
    <w:rPr>
      <w:sz w:val="16"/>
      <w:szCs w:val="16"/>
    </w:rPr>
  </w:style>
  <w:style w:type="paragraph" w:styleId="CommentText">
    <w:name w:val="annotation text"/>
    <w:basedOn w:val="Normal"/>
    <w:link w:val="CommentTextChar"/>
    <w:unhideWhenUsed/>
    <w:rsid w:val="00682754"/>
    <w:pPr>
      <w:spacing w:line="240" w:lineRule="auto"/>
    </w:pPr>
    <w:rPr>
      <w:sz w:val="20"/>
      <w:szCs w:val="20"/>
    </w:rPr>
  </w:style>
  <w:style w:type="character" w:customStyle="1" w:styleId="CommentTextChar">
    <w:name w:val="Comment Text Char"/>
    <w:basedOn w:val="DefaultParagraphFont"/>
    <w:link w:val="CommentText"/>
    <w:rsid w:val="00682754"/>
    <w:rPr>
      <w:rFonts w:eastAsiaTheme="minorHAnsi"/>
      <w:sz w:val="20"/>
      <w:szCs w:val="20"/>
      <w:lang w:eastAsia="en-US"/>
    </w:rPr>
  </w:style>
  <w:style w:type="paragraph" w:styleId="CommentSubject">
    <w:name w:val="annotation subject"/>
    <w:basedOn w:val="CommentText"/>
    <w:next w:val="CommentText"/>
    <w:link w:val="CommentSubjectChar"/>
    <w:unhideWhenUsed/>
    <w:rsid w:val="00682754"/>
    <w:rPr>
      <w:b/>
      <w:bCs/>
    </w:rPr>
  </w:style>
  <w:style w:type="character" w:customStyle="1" w:styleId="CommentSubjectChar">
    <w:name w:val="Comment Subject Char"/>
    <w:basedOn w:val="CommentTextChar"/>
    <w:link w:val="CommentSubject"/>
    <w:rsid w:val="00682754"/>
    <w:rPr>
      <w:rFonts w:eastAsiaTheme="minorHAnsi"/>
      <w:b/>
      <w:bCs/>
      <w:sz w:val="20"/>
      <w:szCs w:val="20"/>
      <w:lang w:eastAsia="en-US"/>
    </w:rPr>
  </w:style>
  <w:style w:type="character" w:customStyle="1" w:styleId="field-validation-error">
    <w:name w:val="field-validation-error"/>
    <w:basedOn w:val="DefaultParagraphFont"/>
    <w:rsid w:val="00682754"/>
  </w:style>
  <w:style w:type="paragraph" w:styleId="PlainText">
    <w:name w:val="Plain Text"/>
    <w:basedOn w:val="Normal"/>
    <w:link w:val="PlainTextChar"/>
    <w:uiPriority w:val="99"/>
    <w:unhideWhenUsed/>
    <w:rsid w:val="00682754"/>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682754"/>
    <w:rPr>
      <w:rFonts w:ascii="Consolas" w:hAnsi="Consolas"/>
      <w:sz w:val="21"/>
      <w:szCs w:val="21"/>
    </w:rPr>
  </w:style>
  <w:style w:type="paragraph" w:customStyle="1" w:styleId="font5">
    <w:name w:val="font5"/>
    <w:basedOn w:val="Normal"/>
    <w:rsid w:val="00682754"/>
    <w:pPr>
      <w:spacing w:before="100" w:beforeAutospacing="1" w:after="100" w:afterAutospacing="1" w:line="240" w:lineRule="auto"/>
    </w:pPr>
    <w:rPr>
      <w:rFonts w:ascii="Tahoma" w:eastAsia="Times New Roman" w:hAnsi="Tahoma" w:cs="Tahoma"/>
      <w:sz w:val="20"/>
      <w:szCs w:val="20"/>
      <w:lang w:eastAsia="ja-JP"/>
    </w:rPr>
  </w:style>
  <w:style w:type="paragraph" w:customStyle="1" w:styleId="font6">
    <w:name w:val="font6"/>
    <w:basedOn w:val="Normal"/>
    <w:rsid w:val="00682754"/>
    <w:pPr>
      <w:spacing w:before="100" w:beforeAutospacing="1" w:after="100" w:afterAutospacing="1" w:line="240" w:lineRule="auto"/>
    </w:pPr>
    <w:rPr>
      <w:rFonts w:ascii="Tahoma" w:eastAsia="Times New Roman" w:hAnsi="Tahoma" w:cs="Tahoma"/>
      <w:b/>
      <w:bCs/>
      <w:sz w:val="20"/>
      <w:szCs w:val="20"/>
      <w:lang w:eastAsia="ja-JP"/>
    </w:rPr>
  </w:style>
  <w:style w:type="paragraph" w:customStyle="1" w:styleId="font7">
    <w:name w:val="font7"/>
    <w:basedOn w:val="Normal"/>
    <w:rsid w:val="00682754"/>
    <w:pPr>
      <w:spacing w:before="100" w:beforeAutospacing="1" w:after="100" w:afterAutospacing="1" w:line="240" w:lineRule="auto"/>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682754"/>
    <w:pPr>
      <w:shd w:val="clear" w:color="FFFFCC" w:fill="FFFFFF"/>
      <w:spacing w:before="100" w:beforeAutospacing="1" w:after="100" w:afterAutospacing="1" w:line="240" w:lineRule="auto"/>
    </w:pPr>
    <w:rPr>
      <w:rFonts w:ascii="Tahoma" w:eastAsia="Times New Roman" w:hAnsi="Tahoma" w:cs="Tahoma"/>
      <w:sz w:val="20"/>
      <w:szCs w:val="20"/>
      <w:lang w:eastAsia="ja-JP"/>
    </w:rPr>
  </w:style>
  <w:style w:type="paragraph" w:customStyle="1" w:styleId="xl69">
    <w:name w:val="xl69"/>
    <w:basedOn w:val="Normal"/>
    <w:rsid w:val="00682754"/>
    <w:pPr>
      <w:shd w:val="clear" w:color="FFFFCC" w:fill="FFFFFF"/>
      <w:spacing w:before="100" w:beforeAutospacing="1" w:after="100" w:afterAutospacing="1" w:line="240" w:lineRule="auto"/>
    </w:pPr>
    <w:rPr>
      <w:rFonts w:ascii="Tahoma" w:eastAsia="Times New Roman" w:hAnsi="Tahoma" w:cs="Tahoma"/>
      <w:color w:val="000000"/>
      <w:sz w:val="20"/>
      <w:szCs w:val="20"/>
      <w:lang w:eastAsia="ja-JP"/>
    </w:rPr>
  </w:style>
  <w:style w:type="paragraph" w:customStyle="1" w:styleId="xl70">
    <w:name w:val="xl70"/>
    <w:basedOn w:val="Normal"/>
    <w:rsid w:val="00682754"/>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682754"/>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682754"/>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3">
    <w:name w:val="xl73"/>
    <w:basedOn w:val="Normal"/>
    <w:rsid w:val="00682754"/>
    <w:pPr>
      <w:pBdr>
        <w:top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4">
    <w:name w:val="xl74"/>
    <w:basedOn w:val="Normal"/>
    <w:rsid w:val="00682754"/>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5">
    <w:name w:val="xl75"/>
    <w:basedOn w:val="Normal"/>
    <w:rsid w:val="00682754"/>
    <w:pPr>
      <w:shd w:val="clear" w:color="FFFFCC" w:fill="FFFFFF"/>
      <w:spacing w:before="100" w:beforeAutospacing="1" w:after="100" w:afterAutospacing="1" w:line="240" w:lineRule="auto"/>
      <w:textAlignment w:val="top"/>
    </w:pPr>
    <w:rPr>
      <w:rFonts w:ascii="Tahoma" w:eastAsia="Times New Roman" w:hAnsi="Tahoma" w:cs="Tahoma"/>
      <w:color w:val="000000"/>
      <w:sz w:val="20"/>
      <w:szCs w:val="20"/>
      <w:lang w:eastAsia="ja-JP"/>
    </w:rPr>
  </w:style>
  <w:style w:type="paragraph" w:customStyle="1" w:styleId="xl76">
    <w:name w:val="xl76"/>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7">
    <w:name w:val="xl77"/>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8">
    <w:name w:val="xl78"/>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color w:val="000000"/>
      <w:sz w:val="20"/>
      <w:szCs w:val="20"/>
      <w:lang w:eastAsia="ja-JP"/>
    </w:rPr>
  </w:style>
  <w:style w:type="paragraph" w:customStyle="1" w:styleId="xl79">
    <w:name w:val="xl79"/>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0">
    <w:name w:val="xl80"/>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1">
    <w:name w:val="xl81"/>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2">
    <w:name w:val="xl82"/>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3">
    <w:name w:val="xl83"/>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4">
    <w:name w:val="xl84"/>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5">
    <w:name w:val="xl85"/>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6">
    <w:name w:val="xl86"/>
    <w:basedOn w:val="Normal"/>
    <w:rsid w:val="00682754"/>
    <w:pPr>
      <w:pBdr>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87">
    <w:name w:val="xl87"/>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8">
    <w:name w:val="xl88"/>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9">
    <w:name w:val="xl89"/>
    <w:basedOn w:val="Normal"/>
    <w:rsid w:val="00682754"/>
    <w:pPr>
      <w:pBdr>
        <w:top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0">
    <w:name w:val="xl90"/>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1">
    <w:name w:val="xl91"/>
    <w:basedOn w:val="Normal"/>
    <w:rsid w:val="00682754"/>
    <w:pPr>
      <w:pBdr>
        <w:top w:val="single" w:sz="4" w:space="0" w:color="auto"/>
        <w:left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2">
    <w:name w:val="xl92"/>
    <w:basedOn w:val="Normal"/>
    <w:rsid w:val="00682754"/>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3">
    <w:name w:val="xl93"/>
    <w:basedOn w:val="Normal"/>
    <w:rsid w:val="00682754"/>
    <w:pPr>
      <w:pBdr>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4">
    <w:name w:val="xl94"/>
    <w:basedOn w:val="Normal"/>
    <w:rsid w:val="00682754"/>
    <w:pPr>
      <w:pBdr>
        <w:left w:val="single" w:sz="4" w:space="0" w:color="000000"/>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5">
    <w:name w:val="xl95"/>
    <w:basedOn w:val="Normal"/>
    <w:rsid w:val="00682754"/>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6">
    <w:name w:val="xl96"/>
    <w:basedOn w:val="Normal"/>
    <w:rsid w:val="00682754"/>
    <w:pPr>
      <w:pBdr>
        <w:top w:val="single" w:sz="4" w:space="0" w:color="auto"/>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7">
    <w:name w:val="xl97"/>
    <w:basedOn w:val="Normal"/>
    <w:rsid w:val="00682754"/>
    <w:pPr>
      <w:pBdr>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8">
    <w:name w:val="xl98"/>
    <w:basedOn w:val="Normal"/>
    <w:rsid w:val="00682754"/>
    <w:pPr>
      <w:pBdr>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9">
    <w:name w:val="xl99"/>
    <w:basedOn w:val="Normal"/>
    <w:rsid w:val="00682754"/>
    <w:pPr>
      <w:pBdr>
        <w:top w:val="single" w:sz="4" w:space="0" w:color="auto"/>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0">
    <w:name w:val="xl100"/>
    <w:basedOn w:val="Normal"/>
    <w:rsid w:val="00682754"/>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1">
    <w:name w:val="xl101"/>
    <w:basedOn w:val="Normal"/>
    <w:rsid w:val="00682754"/>
    <w:pPr>
      <w:pBdr>
        <w:top w:val="single" w:sz="4" w:space="0" w:color="000000"/>
        <w:lef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character" w:styleId="PlaceholderText">
    <w:name w:val="Placeholder Text"/>
    <w:basedOn w:val="DefaultParagraphFont"/>
    <w:uiPriority w:val="99"/>
    <w:semiHidden/>
    <w:rsid w:val="00682754"/>
    <w:rPr>
      <w:color w:val="808080"/>
    </w:rPr>
  </w:style>
  <w:style w:type="table" w:styleId="MediumShading2-Accent1">
    <w:name w:val="Medium Shading 2 Accent 1"/>
    <w:basedOn w:val="TableNormal"/>
    <w:uiPriority w:val="64"/>
    <w:rsid w:val="00682754"/>
    <w:pPr>
      <w:spacing w:after="0" w:line="240" w:lineRule="auto"/>
    </w:pPr>
    <w:rPr>
      <w:rFonts w:eastAsiaTheme="minorHAnsi"/>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noindent">
    <w:name w:val="Body-no indent"/>
    <w:link w:val="Body-noindentChar"/>
    <w:rsid w:val="00682754"/>
    <w:pPr>
      <w:widowControl w:val="0"/>
      <w:tabs>
        <w:tab w:val="left" w:pos="7920"/>
      </w:tabs>
      <w:spacing w:after="120" w:line="280" w:lineRule="exact"/>
      <w:ind w:right="-14"/>
    </w:pPr>
    <w:rPr>
      <w:rFonts w:ascii="Arial" w:eastAsia="Times New Roman" w:hAnsi="Arial" w:cs="Times New Roman"/>
      <w:sz w:val="19"/>
      <w:szCs w:val="20"/>
      <w:lang w:eastAsia="en-US"/>
    </w:rPr>
  </w:style>
  <w:style w:type="paragraph" w:customStyle="1" w:styleId="Bullet1">
    <w:name w:val="Bullet 1"/>
    <w:basedOn w:val="Normal"/>
    <w:link w:val="Bullet1Char"/>
    <w:rsid w:val="00682754"/>
    <w:pPr>
      <w:widowControl w:val="0"/>
      <w:numPr>
        <w:numId w:val="7"/>
      </w:numPr>
      <w:tabs>
        <w:tab w:val="left" w:pos="7920"/>
      </w:tabs>
      <w:spacing w:after="0" w:line="280" w:lineRule="exact"/>
    </w:pPr>
    <w:rPr>
      <w:rFonts w:ascii="Arial" w:eastAsia="Times New Roman" w:hAnsi="Arial" w:cs="Times New Roman"/>
      <w:sz w:val="19"/>
      <w:szCs w:val="20"/>
    </w:rPr>
  </w:style>
  <w:style w:type="paragraph" w:customStyle="1" w:styleId="Code0">
    <w:name w:val="Code"/>
    <w:basedOn w:val="Normal"/>
    <w:link w:val="CodeChar"/>
    <w:rsid w:val="00682754"/>
    <w:pPr>
      <w:spacing w:after="0" w:line="180" w:lineRule="exact"/>
    </w:pPr>
    <w:rPr>
      <w:rFonts w:ascii="Lucida Console" w:eastAsia="Times New Roman" w:hAnsi="Lucida Console" w:cs="Times New Roman"/>
      <w:sz w:val="18"/>
      <w:szCs w:val="20"/>
    </w:rPr>
  </w:style>
  <w:style w:type="character" w:customStyle="1" w:styleId="Bullet1Char">
    <w:name w:val="Bullet 1 Char"/>
    <w:basedOn w:val="DefaultParagraphFont"/>
    <w:link w:val="Bullet1"/>
    <w:rsid w:val="00682754"/>
    <w:rPr>
      <w:rFonts w:ascii="Arial" w:eastAsia="Times New Roman" w:hAnsi="Arial" w:cs="Times New Roman"/>
      <w:sz w:val="19"/>
      <w:szCs w:val="20"/>
      <w:lang w:eastAsia="en-US"/>
    </w:rPr>
  </w:style>
  <w:style w:type="character" w:customStyle="1" w:styleId="CodeChar">
    <w:name w:val="Code Char"/>
    <w:basedOn w:val="DefaultParagraphFont"/>
    <w:link w:val="Code0"/>
    <w:rsid w:val="00682754"/>
    <w:rPr>
      <w:rFonts w:ascii="Lucida Console" w:eastAsia="Times New Roman" w:hAnsi="Lucida Console" w:cs="Times New Roman"/>
      <w:sz w:val="18"/>
      <w:szCs w:val="20"/>
      <w:lang w:eastAsia="en-US"/>
    </w:rPr>
  </w:style>
  <w:style w:type="character" w:customStyle="1" w:styleId="Body-noindentChar">
    <w:name w:val="Body-no indent Char"/>
    <w:basedOn w:val="DefaultParagraphFont"/>
    <w:link w:val="Body-noindent"/>
    <w:rsid w:val="00682754"/>
    <w:rPr>
      <w:rFonts w:ascii="Arial" w:eastAsia="Times New Roman" w:hAnsi="Arial" w:cs="Times New Roman"/>
      <w:sz w:val="19"/>
      <w:szCs w:val="20"/>
      <w:lang w:eastAsia="en-US"/>
    </w:rPr>
  </w:style>
  <w:style w:type="paragraph" w:customStyle="1" w:styleId="TableBody2">
    <w:name w:val="Table Body 2"/>
    <w:basedOn w:val="Normal"/>
    <w:rsid w:val="00682754"/>
    <w:pPr>
      <w:spacing w:before="40" w:after="40" w:line="240" w:lineRule="auto"/>
      <w:ind w:right="115"/>
    </w:pPr>
    <w:rPr>
      <w:rFonts w:ascii="Arial" w:eastAsia="Times New Roman" w:hAnsi="Arial" w:cs="Times New Roman"/>
      <w:sz w:val="16"/>
      <w:szCs w:val="20"/>
    </w:rPr>
  </w:style>
  <w:style w:type="paragraph" w:customStyle="1" w:styleId="TableBody">
    <w:name w:val="Table Body"/>
    <w:basedOn w:val="Normal"/>
    <w:rsid w:val="00682754"/>
    <w:pPr>
      <w:spacing w:before="40" w:after="40" w:line="250" w:lineRule="exact"/>
      <w:ind w:right="115"/>
    </w:pPr>
    <w:rPr>
      <w:rFonts w:ascii="Arial" w:eastAsia="Times New Roman" w:hAnsi="Arial" w:cs="Times New Roman"/>
      <w:b/>
      <w:sz w:val="16"/>
      <w:szCs w:val="20"/>
    </w:rPr>
  </w:style>
  <w:style w:type="paragraph" w:customStyle="1" w:styleId="Body-NoIndent0">
    <w:name w:val="Body-No Indent"/>
    <w:next w:val="Normal"/>
    <w:rsid w:val="00682754"/>
    <w:pPr>
      <w:widowControl w:val="0"/>
      <w:tabs>
        <w:tab w:val="left" w:pos="7920"/>
      </w:tabs>
      <w:spacing w:after="0" w:line="280" w:lineRule="exact"/>
      <w:ind w:right="-19"/>
    </w:pPr>
    <w:rPr>
      <w:rFonts w:ascii="Arial" w:eastAsia="Times New Roman" w:hAnsi="Arial" w:cs="Times New Roman"/>
      <w:sz w:val="19"/>
      <w:szCs w:val="20"/>
      <w:lang w:eastAsia="en-US"/>
    </w:rPr>
  </w:style>
  <w:style w:type="paragraph" w:customStyle="1" w:styleId="Body-indent">
    <w:name w:val="Body-indent"/>
    <w:basedOn w:val="Normal"/>
    <w:link w:val="Body-indentChar"/>
    <w:rsid w:val="00682754"/>
    <w:pPr>
      <w:widowControl w:val="0"/>
      <w:spacing w:after="0" w:line="240" w:lineRule="auto"/>
      <w:ind w:right="-19" w:firstLine="240"/>
    </w:pPr>
    <w:rPr>
      <w:rFonts w:ascii="Arial" w:eastAsia="Times New Roman" w:hAnsi="Arial" w:cs="Times New Roman"/>
      <w:sz w:val="19"/>
      <w:szCs w:val="20"/>
    </w:rPr>
  </w:style>
  <w:style w:type="paragraph" w:customStyle="1" w:styleId="NormalWeb2">
    <w:name w:val="Normal (Web)2"/>
    <w:basedOn w:val="Normal"/>
    <w:rsid w:val="00682754"/>
    <w:pPr>
      <w:spacing w:before="48" w:after="100" w:afterAutospacing="1" w:line="300" w:lineRule="atLeast"/>
    </w:pPr>
    <w:rPr>
      <w:rFonts w:ascii="Times New Roman" w:eastAsia="Times New Roman" w:hAnsi="Times New Roman" w:cs="Times New Roman"/>
      <w:sz w:val="24"/>
      <w:szCs w:val="24"/>
    </w:rPr>
  </w:style>
  <w:style w:type="character" w:customStyle="1" w:styleId="Body-indentChar">
    <w:name w:val="Body-indent Char"/>
    <w:basedOn w:val="DefaultParagraphFont"/>
    <w:link w:val="Body-indent"/>
    <w:rsid w:val="00682754"/>
    <w:rPr>
      <w:rFonts w:ascii="Arial" w:eastAsia="Times New Roman" w:hAnsi="Arial" w:cs="Times New Roman"/>
      <w:sz w:val="19"/>
      <w:szCs w:val="20"/>
      <w:lang w:eastAsia="en-US"/>
    </w:rPr>
  </w:style>
  <w:style w:type="character" w:customStyle="1" w:styleId="hps">
    <w:name w:val="hps"/>
    <w:basedOn w:val="DefaultParagraphFont"/>
    <w:rsid w:val="00682754"/>
  </w:style>
  <w:style w:type="paragraph" w:styleId="Caption">
    <w:name w:val="caption"/>
    <w:basedOn w:val="Normal"/>
    <w:next w:val="Normal"/>
    <w:link w:val="CaptionChar"/>
    <w:unhideWhenUsed/>
    <w:qFormat/>
    <w:rsid w:val="00A4553F"/>
    <w:pPr>
      <w:spacing w:line="240" w:lineRule="auto"/>
    </w:pPr>
    <w:rPr>
      <w:rFonts w:ascii="Arial" w:hAnsi="Arial"/>
      <w:bCs/>
      <w:i/>
      <w:color w:val="000000" w:themeColor="text1"/>
      <w:szCs w:val="18"/>
    </w:rPr>
  </w:style>
  <w:style w:type="paragraph" w:styleId="TableofFigures">
    <w:name w:val="table of figures"/>
    <w:basedOn w:val="Normal"/>
    <w:next w:val="Normal"/>
    <w:uiPriority w:val="99"/>
    <w:unhideWhenUsed/>
    <w:rsid w:val="00D63197"/>
    <w:pPr>
      <w:spacing w:after="0"/>
    </w:pPr>
  </w:style>
  <w:style w:type="paragraph" w:customStyle="1" w:styleId="NormalTB">
    <w:name w:val="NormalTB"/>
    <w:rsid w:val="005E0E76"/>
    <w:pPr>
      <w:spacing w:after="0" w:line="240" w:lineRule="auto"/>
      <w:jc w:val="center"/>
    </w:pPr>
    <w:rPr>
      <w:rFonts w:ascii=".VnTime" w:eastAsia="Times New Roman" w:hAnsi=".VnTime" w:cs="Times New Roman"/>
      <w:sz w:val="20"/>
      <w:szCs w:val="20"/>
      <w:lang w:val="en-GB" w:eastAsia="en-US"/>
    </w:rPr>
  </w:style>
  <w:style w:type="paragraph" w:customStyle="1" w:styleId="NormalH">
    <w:name w:val="NormalH"/>
    <w:basedOn w:val="Normal"/>
    <w:autoRedefine/>
    <w:rsid w:val="005E0E76"/>
    <w:pPr>
      <w:pageBreakBefore/>
      <w:tabs>
        <w:tab w:val="left" w:pos="180"/>
        <w:tab w:val="left" w:pos="2160"/>
        <w:tab w:val="right" w:pos="5040"/>
        <w:tab w:val="left" w:pos="5760"/>
        <w:tab w:val="right" w:pos="8640"/>
      </w:tabs>
      <w:spacing w:before="360" w:after="240" w:line="264" w:lineRule="auto"/>
    </w:pPr>
    <w:rPr>
      <w:rFonts w:ascii="Verdana" w:eastAsia="Times New Roman" w:hAnsi="Verdana" w:cs="Times New Roman"/>
      <w:b/>
      <w:caps/>
      <w:color w:val="033103"/>
      <w:sz w:val="20"/>
      <w:szCs w:val="32"/>
      <w:lang w:val="en-GB"/>
    </w:rPr>
  </w:style>
  <w:style w:type="character" w:styleId="PageNumber">
    <w:name w:val="page number"/>
    <w:basedOn w:val="DefaultParagraphFont"/>
    <w:rsid w:val="005E0E76"/>
  </w:style>
  <w:style w:type="paragraph" w:customStyle="1" w:styleId="Bang">
    <w:name w:val="Bang"/>
    <w:basedOn w:val="Normal"/>
    <w:autoRedefine/>
    <w:rsid w:val="005E0E76"/>
    <w:pPr>
      <w:tabs>
        <w:tab w:val="left" w:pos="180"/>
      </w:tabs>
      <w:spacing w:before="80" w:after="80" w:line="264" w:lineRule="auto"/>
    </w:pPr>
    <w:rPr>
      <w:rFonts w:ascii="Times New Roman" w:eastAsia="Times New Roman" w:hAnsi="Times New Roman" w:cs="Tahoma"/>
      <w:sz w:val="18"/>
      <w:szCs w:val="18"/>
      <w:lang w:val="en-AU"/>
    </w:rPr>
  </w:style>
  <w:style w:type="paragraph" w:customStyle="1" w:styleId="HeadingBig">
    <w:name w:val="Heading Big"/>
    <w:basedOn w:val="NormalTB"/>
    <w:autoRedefine/>
    <w:rsid w:val="005E0E76"/>
    <w:pPr>
      <w:widowControl w:val="0"/>
      <w:spacing w:before="120"/>
    </w:pPr>
    <w:rPr>
      <w:rFonts w:ascii="Times New Roman" w:hAnsi="Times New Roman"/>
      <w:b/>
      <w:snapToGrid w:val="0"/>
      <w:sz w:val="24"/>
      <w:szCs w:val="24"/>
      <w:lang w:val="en-US"/>
    </w:rPr>
  </w:style>
  <w:style w:type="paragraph" w:customStyle="1" w:styleId="HeadingLv1">
    <w:name w:val="Heading Lv1"/>
    <w:basedOn w:val="Normal"/>
    <w:autoRedefine/>
    <w:rsid w:val="005E0E76"/>
    <w:pPr>
      <w:widowControl w:val="0"/>
      <w:tabs>
        <w:tab w:val="left" w:pos="180"/>
      </w:tabs>
      <w:spacing w:after="160" w:line="264" w:lineRule="auto"/>
      <w:jc w:val="center"/>
    </w:pPr>
    <w:rPr>
      <w:rFonts w:ascii="Times New Roman" w:eastAsia="Times New Roman" w:hAnsi="Times New Roman" w:cs="Tahoma"/>
      <w:b/>
      <w:snapToGrid w:val="0"/>
      <w:color w:val="6E2500"/>
      <w:sz w:val="20"/>
      <w:szCs w:val="24"/>
      <w:lang w:val="en-AU"/>
    </w:rPr>
  </w:style>
  <w:style w:type="paragraph" w:customStyle="1" w:styleId="NormalT">
    <w:name w:val="NormalT"/>
    <w:basedOn w:val="Normal"/>
    <w:rsid w:val="005E0E76"/>
    <w:pPr>
      <w:tabs>
        <w:tab w:val="left" w:pos="180"/>
      </w:tabs>
      <w:spacing w:after="160" w:line="264" w:lineRule="auto"/>
      <w:ind w:left="90"/>
    </w:pPr>
    <w:rPr>
      <w:rFonts w:ascii="Times New Roman" w:eastAsia="Times New Roman" w:hAnsi="Times New Roman" w:cs="Times New Roman"/>
      <w:sz w:val="20"/>
      <w:szCs w:val="24"/>
      <w:lang w:val="en-AU"/>
    </w:rPr>
  </w:style>
  <w:style w:type="paragraph" w:styleId="DocumentMap">
    <w:name w:val="Document Map"/>
    <w:basedOn w:val="Normal"/>
    <w:link w:val="DocumentMapChar"/>
    <w:semiHidden/>
    <w:unhideWhenUsed/>
    <w:rsid w:val="005E0E76"/>
    <w:pPr>
      <w:tabs>
        <w:tab w:val="left" w:pos="180"/>
      </w:tabs>
      <w:spacing w:after="160" w:line="264" w:lineRule="auto"/>
      <w:ind w:left="90"/>
    </w:pPr>
    <w:rPr>
      <w:rFonts w:ascii="Times New Roman" w:eastAsia="Times New Roman" w:hAnsi="Times New Roman" w:cs="Tahoma"/>
      <w:sz w:val="16"/>
      <w:szCs w:val="16"/>
      <w:lang w:val="en-AU"/>
    </w:rPr>
  </w:style>
  <w:style w:type="character" w:customStyle="1" w:styleId="DocumentMapChar">
    <w:name w:val="Document Map Char"/>
    <w:basedOn w:val="DefaultParagraphFont"/>
    <w:link w:val="DocumentMap"/>
    <w:uiPriority w:val="99"/>
    <w:semiHidden/>
    <w:rsid w:val="005E0E76"/>
    <w:rPr>
      <w:rFonts w:ascii="Times New Roman" w:eastAsia="Times New Roman" w:hAnsi="Times New Roman" w:cs="Tahoma"/>
      <w:sz w:val="16"/>
      <w:szCs w:val="16"/>
      <w:lang w:val="en-AU" w:eastAsia="en-US"/>
    </w:rPr>
  </w:style>
  <w:style w:type="character" w:styleId="LineNumber">
    <w:name w:val="line number"/>
    <w:basedOn w:val="DefaultParagraphFont"/>
    <w:uiPriority w:val="99"/>
    <w:semiHidden/>
    <w:unhideWhenUsed/>
    <w:rsid w:val="005E0E76"/>
  </w:style>
  <w:style w:type="paragraph" w:customStyle="1" w:styleId="TableContents">
    <w:name w:val="Table Contents"/>
    <w:basedOn w:val="Normal"/>
    <w:rsid w:val="005E0E76"/>
    <w:pPr>
      <w:widowControl w:val="0"/>
      <w:suppressLineNumbers/>
      <w:tabs>
        <w:tab w:val="left" w:pos="180"/>
      </w:tabs>
      <w:suppressAutoHyphens/>
      <w:snapToGrid w:val="0"/>
      <w:spacing w:after="160" w:line="264" w:lineRule="auto"/>
      <w:ind w:left="144"/>
    </w:pPr>
    <w:rPr>
      <w:rFonts w:ascii="Arial" w:eastAsia="Times New Roman" w:hAnsi="Arial" w:cs="Times New Roman"/>
      <w:sz w:val="20"/>
      <w:szCs w:val="20"/>
      <w:lang w:val="en-AU" w:eastAsia="ar-SA"/>
    </w:rPr>
  </w:style>
  <w:style w:type="character" w:customStyle="1" w:styleId="EmailStyle16">
    <w:name w:val="EmailStyle16"/>
    <w:basedOn w:val="DefaultParagraphFont"/>
    <w:semiHidden/>
    <w:rsid w:val="00771246"/>
    <w:rPr>
      <w:rFonts w:ascii="Arial" w:hAnsi="Arial" w:cs="Arial" w:hint="default"/>
      <w:color w:val="000080"/>
      <w:sz w:val="20"/>
      <w:szCs w:val="20"/>
    </w:rPr>
  </w:style>
  <w:style w:type="paragraph" w:customStyle="1" w:styleId="Figure1">
    <w:name w:val="Figure 1"/>
    <w:basedOn w:val="Normal"/>
    <w:rsid w:val="00771246"/>
    <w:pPr>
      <w:spacing w:after="0" w:line="260" w:lineRule="atLeast"/>
      <w:jc w:val="center"/>
    </w:pPr>
    <w:rPr>
      <w:rFonts w:ascii="Arial" w:eastAsia="MS Mincho" w:hAnsi="Arial" w:cs="Times New Roman"/>
      <w:b/>
      <w:color w:val="000080"/>
      <w:sz w:val="18"/>
      <w:szCs w:val="24"/>
      <w:lang w:eastAsia="ja-JP"/>
    </w:rPr>
  </w:style>
  <w:style w:type="paragraph" w:customStyle="1" w:styleId="Normal13pt">
    <w:name w:val="Normal + 13 pt"/>
    <w:aliases w:val="Bold,Green,Left:  2.5&quot; + 11 pt + 12 pt + 12.5 pt,Left:  2.25&quot;"/>
    <w:basedOn w:val="Normal"/>
    <w:rsid w:val="00771246"/>
    <w:pPr>
      <w:spacing w:after="0" w:line="260" w:lineRule="atLeast"/>
      <w:ind w:left="3600"/>
    </w:pPr>
    <w:rPr>
      <w:rFonts w:ascii="Arial" w:eastAsia="MS Mincho" w:hAnsi="Arial" w:cs="Times New Roman"/>
      <w:b/>
      <w:color w:val="008000"/>
      <w:sz w:val="26"/>
      <w:szCs w:val="26"/>
      <w:lang w:eastAsia="ja-JP"/>
    </w:rPr>
  </w:style>
  <w:style w:type="paragraph" w:customStyle="1" w:styleId="Normal8">
    <w:name w:val="Normal+8"/>
    <w:basedOn w:val="Normal"/>
    <w:rsid w:val="00771246"/>
    <w:pPr>
      <w:spacing w:before="60" w:after="60" w:line="260" w:lineRule="atLeast"/>
    </w:pPr>
    <w:rPr>
      <w:rFonts w:ascii="Arial" w:eastAsia="MS Mincho" w:hAnsi="Arial" w:cs="Arial"/>
      <w:sz w:val="16"/>
      <w:szCs w:val="16"/>
      <w:lang w:eastAsia="ja-JP"/>
    </w:rPr>
  </w:style>
  <w:style w:type="paragraph" w:customStyle="1" w:styleId="NormalBold">
    <w:name w:val="NormalBold"/>
    <w:basedOn w:val="Normal"/>
    <w:next w:val="Normal"/>
    <w:rsid w:val="00771246"/>
    <w:pPr>
      <w:spacing w:before="160" w:after="0" w:line="260" w:lineRule="atLeast"/>
    </w:pPr>
    <w:rPr>
      <w:rFonts w:ascii="Arial" w:eastAsia="MS Mincho" w:hAnsi="Arial" w:cs="Times New Roman"/>
      <w:b/>
      <w:color w:val="008000"/>
      <w:sz w:val="18"/>
      <w:szCs w:val="20"/>
      <w:lang w:eastAsia="ja-JP"/>
    </w:rPr>
  </w:style>
  <w:style w:type="paragraph" w:customStyle="1" w:styleId="NormalBI">
    <w:name w:val="NormalBI"/>
    <w:basedOn w:val="NormalBold"/>
    <w:rsid w:val="00771246"/>
    <w:rPr>
      <w:i/>
      <w:sz w:val="16"/>
      <w:szCs w:val="18"/>
    </w:rPr>
  </w:style>
  <w:style w:type="paragraph" w:customStyle="1" w:styleId="TableText">
    <w:name w:val="TableText"/>
    <w:basedOn w:val="Normal"/>
    <w:rsid w:val="00771246"/>
    <w:pPr>
      <w:spacing w:before="40" w:after="40" w:line="240" w:lineRule="auto"/>
    </w:pPr>
    <w:rPr>
      <w:rFonts w:ascii="Arial" w:eastAsia="Times New Roman" w:hAnsi="Arial" w:cs="Times New Roman"/>
      <w:sz w:val="20"/>
      <w:szCs w:val="20"/>
    </w:rPr>
  </w:style>
  <w:style w:type="paragraph" w:customStyle="1" w:styleId="NormalIndent">
    <w:name w:val="NormalIndent"/>
    <w:basedOn w:val="Normal"/>
    <w:rsid w:val="00771246"/>
    <w:pPr>
      <w:tabs>
        <w:tab w:val="left" w:pos="10080"/>
      </w:tabs>
      <w:spacing w:after="0" w:line="260" w:lineRule="atLeast"/>
      <w:ind w:left="200"/>
    </w:pPr>
    <w:rPr>
      <w:rFonts w:ascii="Arial" w:eastAsia="MS Mincho" w:hAnsi="Arial" w:cs="Arial"/>
      <w:sz w:val="20"/>
      <w:szCs w:val="20"/>
      <w:lang w:eastAsia="ja-JP"/>
    </w:rPr>
  </w:style>
  <w:style w:type="paragraph" w:customStyle="1" w:styleId="NormalBigBold">
    <w:name w:val="NormalBigBold"/>
    <w:basedOn w:val="Normal"/>
    <w:rsid w:val="00771246"/>
    <w:pPr>
      <w:spacing w:after="0" w:line="260" w:lineRule="atLeast"/>
      <w:jc w:val="center"/>
    </w:pPr>
    <w:rPr>
      <w:rFonts w:ascii="Arial" w:eastAsia="MS Mincho" w:hAnsi="Arial" w:cs="Times New Roman"/>
      <w:b/>
      <w:color w:val="008000"/>
      <w:sz w:val="20"/>
      <w:szCs w:val="20"/>
      <w:lang w:eastAsia="ja-JP"/>
    </w:rPr>
  </w:style>
  <w:style w:type="paragraph" w:customStyle="1" w:styleId="MyTitle">
    <w:name w:val="My Title"/>
    <w:basedOn w:val="Title"/>
    <w:rsid w:val="00771246"/>
    <w:pPr>
      <w:pBdr>
        <w:bottom w:val="single" w:sz="12" w:space="1" w:color="003366"/>
      </w:pBdr>
      <w:spacing w:line="240" w:lineRule="atLeast"/>
      <w:ind w:left="3600"/>
      <w:jc w:val="left"/>
    </w:pPr>
    <w:rPr>
      <w:rFonts w:ascii="Verdana" w:hAnsi="Verdana"/>
      <w:snapToGrid w:val="0"/>
      <w:color w:val="FF6600"/>
      <w:kern w:val="0"/>
      <w:lang w:val="en-GB" w:eastAsia="en-US"/>
    </w:rPr>
  </w:style>
  <w:style w:type="paragraph" w:styleId="Title">
    <w:name w:val="Title"/>
    <w:basedOn w:val="Normal"/>
    <w:link w:val="TitleChar"/>
    <w:qFormat/>
    <w:rsid w:val="00771246"/>
    <w:pPr>
      <w:spacing w:before="240" w:after="60" w:line="260" w:lineRule="atLeast"/>
      <w:jc w:val="center"/>
      <w:outlineLvl w:val="0"/>
    </w:pPr>
    <w:rPr>
      <w:rFonts w:ascii="Arial" w:eastAsia="MS Mincho" w:hAnsi="Arial" w:cs="Times New Roman"/>
      <w:b/>
      <w:bCs/>
      <w:kern w:val="28"/>
      <w:sz w:val="32"/>
      <w:szCs w:val="32"/>
      <w:lang w:eastAsia="ja-JP"/>
    </w:rPr>
  </w:style>
  <w:style w:type="character" w:customStyle="1" w:styleId="TitleChar">
    <w:name w:val="Title Char"/>
    <w:basedOn w:val="DefaultParagraphFont"/>
    <w:link w:val="Title"/>
    <w:rsid w:val="00771246"/>
    <w:rPr>
      <w:rFonts w:ascii="Arial" w:eastAsia="MS Mincho" w:hAnsi="Arial" w:cs="Times New Roman"/>
      <w:b/>
      <w:bCs/>
      <w:kern w:val="28"/>
      <w:sz w:val="32"/>
      <w:szCs w:val="32"/>
    </w:rPr>
  </w:style>
  <w:style w:type="paragraph" w:customStyle="1" w:styleId="MySubTitle">
    <w:name w:val="My SubTitle"/>
    <w:basedOn w:val="Normal"/>
    <w:rsid w:val="00771246"/>
    <w:pPr>
      <w:tabs>
        <w:tab w:val="left" w:pos="5040"/>
        <w:tab w:val="left" w:leader="dot" w:pos="9000"/>
      </w:tabs>
      <w:spacing w:after="0" w:line="300" w:lineRule="atLeast"/>
      <w:ind w:left="3600"/>
    </w:pPr>
    <w:rPr>
      <w:rFonts w:ascii="Arial" w:eastAsia="MS Mincho" w:hAnsi="Arial" w:cs="Times New Roman"/>
      <w:sz w:val="20"/>
      <w:szCs w:val="24"/>
      <w:lang w:val="en-GB"/>
    </w:rPr>
  </w:style>
  <w:style w:type="paragraph" w:customStyle="1" w:styleId="ADTitle">
    <w:name w:val="AD Title"/>
    <w:basedOn w:val="MyTitle"/>
    <w:rsid w:val="00771246"/>
    <w:pPr>
      <w:ind w:left="3240"/>
    </w:pPr>
    <w:rPr>
      <w:sz w:val="30"/>
      <w:szCs w:val="28"/>
    </w:rPr>
  </w:style>
  <w:style w:type="paragraph" w:customStyle="1" w:styleId="ADSubTitle">
    <w:name w:val="AD SubTitle"/>
    <w:basedOn w:val="MySubTitle"/>
    <w:rsid w:val="00771246"/>
    <w:pPr>
      <w:tabs>
        <w:tab w:val="clear" w:pos="5040"/>
        <w:tab w:val="left" w:pos="4500"/>
      </w:tabs>
      <w:ind w:left="3240"/>
    </w:pPr>
  </w:style>
  <w:style w:type="paragraph" w:styleId="FootnoteText">
    <w:name w:val="footnote text"/>
    <w:basedOn w:val="Normal"/>
    <w:link w:val="FootnoteTextChar"/>
    <w:semiHidden/>
    <w:rsid w:val="00771246"/>
    <w:pPr>
      <w:spacing w:after="0" w:line="300" w:lineRule="atLeast"/>
    </w:pPr>
    <w:rPr>
      <w:rFonts w:ascii="Arial" w:eastAsia="MS Mincho" w:hAnsi="Arial" w:cs="Times New Roman"/>
      <w:sz w:val="20"/>
      <w:szCs w:val="20"/>
      <w:lang w:val="en-GB"/>
    </w:rPr>
  </w:style>
  <w:style w:type="character" w:customStyle="1" w:styleId="FootnoteTextChar">
    <w:name w:val="Footnote Text Char"/>
    <w:basedOn w:val="DefaultParagraphFont"/>
    <w:link w:val="FootnoteText"/>
    <w:semiHidden/>
    <w:rsid w:val="00771246"/>
    <w:rPr>
      <w:rFonts w:ascii="Arial" w:eastAsia="MS Mincho" w:hAnsi="Arial" w:cs="Times New Roman"/>
      <w:sz w:val="20"/>
      <w:szCs w:val="20"/>
      <w:lang w:val="en-GB" w:eastAsia="en-US"/>
    </w:rPr>
  </w:style>
  <w:style w:type="character" w:styleId="FootnoteReference">
    <w:name w:val="footnote reference"/>
    <w:basedOn w:val="DefaultParagraphFont"/>
    <w:semiHidden/>
    <w:rsid w:val="00771246"/>
    <w:rPr>
      <w:vertAlign w:val="superscript"/>
    </w:rPr>
  </w:style>
  <w:style w:type="paragraph" w:customStyle="1" w:styleId="ADTable">
    <w:name w:val="AD Table"/>
    <w:basedOn w:val="Normal"/>
    <w:rsid w:val="00771246"/>
    <w:pPr>
      <w:spacing w:after="0" w:line="260" w:lineRule="atLeast"/>
    </w:pPr>
    <w:rPr>
      <w:rFonts w:ascii="Arial" w:eastAsia="Arial Unicode MS" w:hAnsi="Arial" w:cs="Arial"/>
      <w:sz w:val="20"/>
      <w:szCs w:val="20"/>
      <w:lang w:eastAsia="ja-JP"/>
    </w:rPr>
  </w:style>
  <w:style w:type="paragraph" w:customStyle="1" w:styleId="ADTableHeader">
    <w:name w:val="AD TableHeader"/>
    <w:basedOn w:val="Normal"/>
    <w:rsid w:val="00771246"/>
    <w:pPr>
      <w:spacing w:after="60" w:line="260" w:lineRule="atLeast"/>
      <w:jc w:val="center"/>
    </w:pPr>
    <w:rPr>
      <w:rFonts w:ascii="Arial" w:eastAsia="MS Mincho" w:hAnsi="Arial" w:cs="Arial"/>
      <w:b/>
      <w:color w:val="008000"/>
      <w:sz w:val="18"/>
      <w:szCs w:val="20"/>
      <w:lang w:eastAsia="ja-JP"/>
    </w:rPr>
  </w:style>
  <w:style w:type="paragraph" w:customStyle="1" w:styleId="Heading0">
    <w:name w:val="Heading 0"/>
    <w:basedOn w:val="Normal"/>
    <w:rsid w:val="00771246"/>
    <w:pPr>
      <w:spacing w:after="0" w:line="260" w:lineRule="atLeast"/>
      <w:jc w:val="center"/>
    </w:pPr>
    <w:rPr>
      <w:rFonts w:ascii="Arial" w:eastAsia="MS Mincho" w:hAnsi="Arial" w:cs="Times New Roman"/>
      <w:b/>
      <w:bCs/>
      <w:color w:val="000080"/>
      <w:sz w:val="28"/>
      <w:szCs w:val="28"/>
      <w:lang w:eastAsia="ja-JP"/>
    </w:rPr>
  </w:style>
  <w:style w:type="paragraph" w:customStyle="1" w:styleId="Explanatory">
    <w:name w:val="Explanatory"/>
    <w:basedOn w:val="Normal"/>
    <w:rsid w:val="00771246"/>
    <w:pPr>
      <w:spacing w:after="0" w:line="260" w:lineRule="atLeast"/>
    </w:pPr>
    <w:rPr>
      <w:rFonts w:ascii="Times New Roman" w:eastAsia="MS Mincho" w:hAnsi="Times New Roman" w:cs="Times New Roman"/>
      <w:color w:val="0000FF"/>
      <w:sz w:val="20"/>
      <w:szCs w:val="20"/>
      <w:lang w:eastAsia="ja-JP"/>
    </w:rPr>
  </w:style>
  <w:style w:type="paragraph" w:customStyle="1" w:styleId="Indent-2">
    <w:name w:val="Indent-2"/>
    <w:basedOn w:val="Normal"/>
    <w:rsid w:val="00771246"/>
    <w:pPr>
      <w:spacing w:after="0" w:line="260" w:lineRule="atLeast"/>
    </w:pPr>
    <w:rPr>
      <w:rFonts w:ascii="Arial" w:eastAsia="MS Mincho" w:hAnsi="Arial" w:cs="Times New Roman"/>
      <w:sz w:val="20"/>
      <w:szCs w:val="24"/>
      <w:lang w:eastAsia="ja-JP"/>
    </w:rPr>
  </w:style>
  <w:style w:type="paragraph" w:customStyle="1" w:styleId="MyBullet1">
    <w:name w:val="My Bullet 1"/>
    <w:basedOn w:val="Indent-2"/>
    <w:rsid w:val="00771246"/>
    <w:pPr>
      <w:numPr>
        <w:numId w:val="93"/>
      </w:numPr>
    </w:pPr>
  </w:style>
  <w:style w:type="paragraph" w:customStyle="1" w:styleId="MyBullet2">
    <w:name w:val="My Bullet 2"/>
    <w:basedOn w:val="MyBullet1"/>
    <w:rsid w:val="00771246"/>
    <w:pPr>
      <w:numPr>
        <w:ilvl w:val="1"/>
      </w:numPr>
    </w:pPr>
  </w:style>
  <w:style w:type="paragraph" w:customStyle="1" w:styleId="Body">
    <w:name w:val="Body"/>
    <w:basedOn w:val="Normal"/>
    <w:link w:val="BodyChar"/>
    <w:autoRedefine/>
    <w:qFormat/>
    <w:rsid w:val="00771246"/>
    <w:pPr>
      <w:spacing w:before="120" w:after="120"/>
      <w:ind w:right="27"/>
    </w:pPr>
    <w:rPr>
      <w:rFonts w:ascii="Arial" w:eastAsia="Calibri" w:hAnsi="Arial" w:cs="Arial"/>
      <w:sz w:val="20"/>
    </w:rPr>
  </w:style>
  <w:style w:type="paragraph" w:customStyle="1" w:styleId="CoverHeading1">
    <w:name w:val="Cover Heading 1"/>
    <w:basedOn w:val="Normal"/>
    <w:next w:val="Normal"/>
    <w:uiPriority w:val="99"/>
    <w:rsid w:val="00771246"/>
    <w:pPr>
      <w:spacing w:after="120"/>
      <w:ind w:left="-357"/>
    </w:pPr>
    <w:rPr>
      <w:rFonts w:ascii="Calibri" w:eastAsia="Calibri" w:hAnsi="Calibri" w:cs="Calibri"/>
      <w:b/>
      <w:bCs/>
      <w:color w:val="4F81BD"/>
      <w:sz w:val="32"/>
      <w:szCs w:val="32"/>
      <w:lang w:val="en-AU" w:eastAsia="ja-JP"/>
    </w:rPr>
  </w:style>
  <w:style w:type="table" w:customStyle="1" w:styleId="LightList-Accent11">
    <w:name w:val="Light List - Accent 11"/>
    <w:basedOn w:val="TableNormal"/>
    <w:uiPriority w:val="61"/>
    <w:rsid w:val="00771246"/>
    <w:pPr>
      <w:spacing w:after="0"/>
      <w:contextualSpacing/>
    </w:pPr>
    <w:rPr>
      <w:rFonts w:ascii="Arial" w:eastAsia="Calibri" w:hAnsi="Arial" w:cs="Arial"/>
      <w:sz w:val="20"/>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CoverHeading2">
    <w:name w:val="Cover Heading 2"/>
    <w:basedOn w:val="Normal"/>
    <w:uiPriority w:val="99"/>
    <w:rsid w:val="00771246"/>
    <w:pPr>
      <w:spacing w:before="360" w:after="120"/>
      <w:ind w:left="-357"/>
    </w:pPr>
    <w:rPr>
      <w:rFonts w:ascii="Calibri" w:eastAsia="Calibri" w:hAnsi="Calibri" w:cs="Calibri"/>
      <w:b/>
      <w:bCs/>
      <w:color w:val="4F81BD"/>
      <w:sz w:val="28"/>
      <w:szCs w:val="28"/>
      <w:lang w:val="en-AU" w:eastAsia="ja-JP"/>
    </w:rPr>
  </w:style>
  <w:style w:type="paragraph" w:customStyle="1" w:styleId="MinLaw-Body">
    <w:name w:val="MinLaw-Body"/>
    <w:basedOn w:val="Normal"/>
    <w:link w:val="MinLaw-BodyChar"/>
    <w:qFormat/>
    <w:rsid w:val="00771246"/>
    <w:pPr>
      <w:spacing w:before="120" w:after="120"/>
    </w:pPr>
    <w:rPr>
      <w:rFonts w:ascii="Arial" w:eastAsia="MS Mincho" w:hAnsi="Arial" w:cs="Times New Roman"/>
      <w:sz w:val="20"/>
      <w:szCs w:val="24"/>
      <w:lang w:eastAsia="ja-JP"/>
    </w:rPr>
  </w:style>
  <w:style w:type="character" w:customStyle="1" w:styleId="MinLaw-BodyChar">
    <w:name w:val="MinLaw-Body Char"/>
    <w:basedOn w:val="DefaultParagraphFont"/>
    <w:link w:val="MinLaw-Body"/>
    <w:rsid w:val="00771246"/>
    <w:rPr>
      <w:rFonts w:ascii="Arial" w:eastAsia="MS Mincho" w:hAnsi="Arial" w:cs="Times New Roman"/>
      <w:sz w:val="20"/>
      <w:szCs w:val="24"/>
    </w:rPr>
  </w:style>
  <w:style w:type="paragraph" w:customStyle="1" w:styleId="VisibleGuidance">
    <w:name w:val="Visible Guidance"/>
    <w:basedOn w:val="Normal"/>
    <w:link w:val="VisibleGuidanceChar"/>
    <w:qFormat/>
    <w:rsid w:val="00771246"/>
    <w:pPr>
      <w:shd w:val="clear" w:color="auto" w:fill="FDE9D9" w:themeFill="accent6" w:themeFillTint="33"/>
      <w:spacing w:before="120" w:after="0"/>
    </w:pPr>
    <w:rPr>
      <w:rFonts w:ascii="Arial" w:eastAsia="Calibri" w:hAnsi="Arial" w:cs="Arial"/>
      <w:color w:val="0000FF"/>
      <w:sz w:val="20"/>
    </w:rPr>
  </w:style>
  <w:style w:type="paragraph" w:customStyle="1" w:styleId="BulletList1">
    <w:name w:val="Bullet List 1"/>
    <w:basedOn w:val="Body"/>
    <w:link w:val="BulletList1Char"/>
    <w:qFormat/>
    <w:rsid w:val="00771246"/>
    <w:pPr>
      <w:numPr>
        <w:numId w:val="95"/>
      </w:numPr>
    </w:pPr>
  </w:style>
  <w:style w:type="character" w:customStyle="1" w:styleId="VisibleGuidanceChar">
    <w:name w:val="Visible Guidance Char"/>
    <w:basedOn w:val="DefaultParagraphFont"/>
    <w:link w:val="VisibleGuidance"/>
    <w:rsid w:val="00771246"/>
    <w:rPr>
      <w:rFonts w:ascii="Arial" w:eastAsia="Calibri" w:hAnsi="Arial" w:cs="Arial"/>
      <w:color w:val="0000FF"/>
      <w:sz w:val="20"/>
      <w:shd w:val="clear" w:color="auto" w:fill="FDE9D9" w:themeFill="accent6" w:themeFillTint="33"/>
      <w:lang w:eastAsia="en-US"/>
    </w:rPr>
  </w:style>
  <w:style w:type="paragraph" w:customStyle="1" w:styleId="TableFigureCaption">
    <w:name w:val="Table/Figure Caption"/>
    <w:basedOn w:val="Caption"/>
    <w:link w:val="TableFigureCaptionChar"/>
    <w:qFormat/>
    <w:rsid w:val="00771246"/>
    <w:pPr>
      <w:spacing w:before="40" w:after="0" w:line="260" w:lineRule="atLeast"/>
      <w:jc w:val="center"/>
    </w:pPr>
    <w:rPr>
      <w:rFonts w:eastAsia="MS Mincho" w:cs="Times New Roman"/>
      <w:sz w:val="20"/>
      <w:szCs w:val="20"/>
    </w:rPr>
  </w:style>
  <w:style w:type="character" w:customStyle="1" w:styleId="BodyChar">
    <w:name w:val="Body Char"/>
    <w:basedOn w:val="DefaultParagraphFont"/>
    <w:link w:val="Body"/>
    <w:rsid w:val="00771246"/>
    <w:rPr>
      <w:rFonts w:ascii="Arial" w:eastAsia="Calibri" w:hAnsi="Arial" w:cs="Arial"/>
      <w:sz w:val="20"/>
      <w:lang w:eastAsia="en-US"/>
    </w:rPr>
  </w:style>
  <w:style w:type="character" w:customStyle="1" w:styleId="BulletList1Char">
    <w:name w:val="Bullet List 1 Char"/>
    <w:basedOn w:val="BodyChar"/>
    <w:link w:val="BulletList1"/>
    <w:rsid w:val="00771246"/>
    <w:rPr>
      <w:rFonts w:ascii="Arial" w:eastAsia="Calibri" w:hAnsi="Arial" w:cs="Arial"/>
      <w:sz w:val="20"/>
      <w:lang w:eastAsia="en-US"/>
    </w:rPr>
  </w:style>
  <w:style w:type="paragraph" w:customStyle="1" w:styleId="DiagramFigure">
    <w:name w:val="Diagram/Figure"/>
    <w:basedOn w:val="Body"/>
    <w:link w:val="DiagramFigureChar"/>
    <w:qFormat/>
    <w:rsid w:val="00771246"/>
    <w:pPr>
      <w:jc w:val="center"/>
    </w:pPr>
  </w:style>
  <w:style w:type="character" w:customStyle="1" w:styleId="CaptionChar">
    <w:name w:val="Caption Char"/>
    <w:basedOn w:val="DefaultParagraphFont"/>
    <w:link w:val="Caption"/>
    <w:rsid w:val="00771246"/>
    <w:rPr>
      <w:rFonts w:ascii="Arial" w:eastAsiaTheme="minorHAnsi" w:hAnsi="Arial"/>
      <w:bCs/>
      <w:i/>
      <w:color w:val="000000" w:themeColor="text1"/>
      <w:szCs w:val="18"/>
      <w:lang w:eastAsia="en-US"/>
    </w:rPr>
  </w:style>
  <w:style w:type="character" w:customStyle="1" w:styleId="TableFigureCaptionChar">
    <w:name w:val="Table/Figure Caption Char"/>
    <w:basedOn w:val="CaptionChar"/>
    <w:link w:val="TableFigureCaption"/>
    <w:rsid w:val="00771246"/>
    <w:rPr>
      <w:rFonts w:ascii="Arial" w:eastAsia="MS Mincho" w:hAnsi="Arial" w:cs="Times New Roman"/>
      <w:bCs/>
      <w:i/>
      <w:color w:val="000000" w:themeColor="text1"/>
      <w:sz w:val="20"/>
      <w:szCs w:val="20"/>
      <w:lang w:eastAsia="en-US"/>
    </w:rPr>
  </w:style>
  <w:style w:type="paragraph" w:customStyle="1" w:styleId="BRTitle">
    <w:name w:val="BR Title"/>
    <w:basedOn w:val="Body"/>
    <w:link w:val="BRTitleChar"/>
    <w:qFormat/>
    <w:rsid w:val="00771246"/>
    <w:pPr>
      <w:contextualSpacing/>
    </w:pPr>
    <w:rPr>
      <w:b/>
    </w:rPr>
  </w:style>
  <w:style w:type="character" w:customStyle="1" w:styleId="DiagramFigureChar">
    <w:name w:val="Diagram/Figure Char"/>
    <w:basedOn w:val="BodyChar"/>
    <w:link w:val="DiagramFigure"/>
    <w:rsid w:val="00771246"/>
    <w:rPr>
      <w:rFonts w:ascii="Arial" w:eastAsia="Calibri" w:hAnsi="Arial" w:cs="Arial"/>
      <w:sz w:val="20"/>
      <w:lang w:eastAsia="en-US"/>
    </w:rPr>
  </w:style>
  <w:style w:type="paragraph" w:customStyle="1" w:styleId="template">
    <w:name w:val="template"/>
    <w:basedOn w:val="Normal"/>
    <w:rsid w:val="00771246"/>
    <w:pPr>
      <w:spacing w:after="0" w:line="240" w:lineRule="exact"/>
    </w:pPr>
    <w:rPr>
      <w:rFonts w:ascii="Arial" w:eastAsia="Times New Roman" w:hAnsi="Arial" w:cs="Times New Roman"/>
      <w:i/>
      <w:szCs w:val="20"/>
    </w:rPr>
  </w:style>
  <w:style w:type="character" w:customStyle="1" w:styleId="BRTitleChar">
    <w:name w:val="BR Title Char"/>
    <w:basedOn w:val="BodyChar"/>
    <w:link w:val="BRTitle"/>
    <w:rsid w:val="00771246"/>
    <w:rPr>
      <w:rFonts w:ascii="Arial" w:eastAsia="Calibri" w:hAnsi="Arial" w:cs="Arial"/>
      <w:b/>
      <w:sz w:val="20"/>
      <w:lang w:eastAsia="en-US"/>
    </w:rPr>
  </w:style>
  <w:style w:type="numbering" w:customStyle="1" w:styleId="NumberedListTable">
    <w:name w:val="Numbered List Table"/>
    <w:basedOn w:val="NoList"/>
    <w:rsid w:val="00771246"/>
    <w:pPr>
      <w:numPr>
        <w:numId w:val="97"/>
      </w:numPr>
    </w:pPr>
  </w:style>
  <w:style w:type="table" w:styleId="TableClassic1">
    <w:name w:val="Table Classic 1"/>
    <w:basedOn w:val="TableNormal"/>
    <w:rsid w:val="00771246"/>
    <w:rPr>
      <w:rFonts w:ascii="Calibri" w:eastAsia="MS Mincho" w:hAnsi="Calibri" w:cs="Arial"/>
      <w:lang w:val="en-AU" w:eastAsia="en-AU"/>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1">
    <w:name w:val="Light Grid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List-Accent12">
    <w:name w:val="Light List - Accent 12"/>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CustomStyle">
    <w:name w:val="Custom Style"/>
    <w:basedOn w:val="TableNormal"/>
    <w:uiPriority w:val="99"/>
    <w:qFormat/>
    <w:rsid w:val="00771246"/>
    <w:pPr>
      <w:spacing w:after="0" w:line="240" w:lineRule="auto"/>
    </w:pPr>
    <w:rPr>
      <w:rFonts w:ascii="Times New Roman" w:eastAsia="MS Mincho" w:hAnsi="Times New Roman" w:cs="Times New Roman"/>
      <w:sz w:val="20"/>
      <w:szCs w:val="20"/>
      <w:lang w:eastAsia="en-US"/>
    </w:rPr>
    <w:tblPr>
      <w:tblInd w:w="0" w:type="dxa"/>
      <w:tblCellMar>
        <w:top w:w="0" w:type="dxa"/>
        <w:left w:w="108" w:type="dxa"/>
        <w:bottom w:w="0" w:type="dxa"/>
        <w:right w:w="108" w:type="dxa"/>
      </w:tblCellMar>
    </w:tblPr>
  </w:style>
  <w:style w:type="paragraph" w:styleId="BodyText2">
    <w:name w:val="Body Text 2"/>
    <w:basedOn w:val="Normal"/>
    <w:link w:val="BodyText2Char"/>
    <w:uiPriority w:val="99"/>
    <w:rsid w:val="00771246"/>
    <w:pPr>
      <w:numPr>
        <w:numId w:val="110"/>
      </w:numPr>
      <w:spacing w:after="120" w:line="480" w:lineRule="auto"/>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771246"/>
    <w:rPr>
      <w:rFonts w:ascii="Arial" w:eastAsia="Times New Roman" w:hAnsi="Arial" w:cs="Times New Roman"/>
      <w:sz w:val="20"/>
      <w:szCs w:val="20"/>
      <w:lang w:eastAsia="en-US"/>
    </w:rPr>
  </w:style>
  <w:style w:type="paragraph" w:customStyle="1" w:styleId="CharChar1Char">
    <w:name w:val="Char Char1 Char"/>
    <w:basedOn w:val="Normal"/>
    <w:rsid w:val="00771246"/>
    <w:pPr>
      <w:spacing w:after="160" w:line="240" w:lineRule="exact"/>
    </w:pPr>
    <w:rPr>
      <w:rFonts w:ascii="Verdana" w:eastAsia="MS Mincho" w:hAnsi="Verdana" w:cs="Times New Roman"/>
      <w:sz w:val="20"/>
      <w:szCs w:val="20"/>
      <w:lang w:val="en-GB"/>
    </w:rPr>
  </w:style>
  <w:style w:type="paragraph" w:customStyle="1" w:styleId="Items">
    <w:name w:val="Items"/>
    <w:basedOn w:val="Normal"/>
    <w:rsid w:val="00771246"/>
    <w:pPr>
      <w:tabs>
        <w:tab w:val="num" w:pos="795"/>
        <w:tab w:val="left" w:pos="851"/>
      </w:tabs>
      <w:spacing w:before="60" w:after="60" w:line="312" w:lineRule="auto"/>
      <w:ind w:left="795" w:hanging="360"/>
    </w:pPr>
    <w:rPr>
      <w:rFonts w:ascii="Tahoma" w:eastAsia="PMingLiU" w:hAnsi="Tahoma" w:cs="Times New Roman"/>
      <w:sz w:val="20"/>
      <w:szCs w:val="24"/>
      <w:lang w:eastAsia="zh-TW"/>
    </w:rPr>
  </w:style>
  <w:style w:type="character" w:customStyle="1" w:styleId="emph1">
    <w:name w:val="emph1"/>
    <w:basedOn w:val="DefaultParagraphFont"/>
    <w:rsid w:val="00771246"/>
    <w:rPr>
      <w:b/>
      <w:bCs/>
      <w:i/>
      <w:iCs/>
    </w:rPr>
  </w:style>
  <w:style w:type="character" w:customStyle="1" w:styleId="postbody">
    <w:name w:val="postbody"/>
    <w:basedOn w:val="DefaultParagraphFont"/>
    <w:rsid w:val="00771246"/>
  </w:style>
  <w:style w:type="paragraph" w:styleId="Revision">
    <w:name w:val="Revision"/>
    <w:hidden/>
    <w:uiPriority w:val="99"/>
    <w:semiHidden/>
    <w:rsid w:val="00771246"/>
    <w:pPr>
      <w:spacing w:after="0" w:line="240" w:lineRule="auto"/>
    </w:pPr>
    <w:rPr>
      <w:rFonts w:ascii="Arial" w:eastAsia="MS Mincho" w:hAnsi="Arial"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oleObject" Target="embeddings/oleObject138.bin"/><Relationship Id="rId303" Type="http://schemas.openxmlformats.org/officeDocument/2006/relationships/oleObject" Target="embeddings/oleObject140.bin"/><Relationship Id="rId21" Type="http://schemas.openxmlformats.org/officeDocument/2006/relationships/oleObject" Target="embeddings/oleObject5.bin"/><Relationship Id="rId42" Type="http://schemas.openxmlformats.org/officeDocument/2006/relationships/image" Target="media/image18.emf"/><Relationship Id="rId63" Type="http://schemas.openxmlformats.org/officeDocument/2006/relationships/oleObject" Target="embeddings/oleObject26.bin"/><Relationship Id="rId84" Type="http://schemas.openxmlformats.org/officeDocument/2006/relationships/image" Target="media/image39.emf"/><Relationship Id="rId138" Type="http://schemas.openxmlformats.org/officeDocument/2006/relationships/image" Target="media/image66.emf"/><Relationship Id="rId159" Type="http://schemas.openxmlformats.org/officeDocument/2006/relationships/image" Target="media/image78.emf"/><Relationship Id="rId324" Type="http://schemas.openxmlformats.org/officeDocument/2006/relationships/image" Target="media/image164.png"/><Relationship Id="rId170" Type="http://schemas.openxmlformats.org/officeDocument/2006/relationships/image" Target="media/image88.emf"/><Relationship Id="rId191" Type="http://schemas.openxmlformats.org/officeDocument/2006/relationships/oleObject" Target="embeddings/oleObject83.bin"/><Relationship Id="rId205" Type="http://schemas.openxmlformats.org/officeDocument/2006/relationships/oleObject" Target="embeddings/oleObject90.bin"/><Relationship Id="rId226" Type="http://schemas.openxmlformats.org/officeDocument/2006/relationships/image" Target="media/image115.emf"/><Relationship Id="rId247" Type="http://schemas.openxmlformats.org/officeDocument/2006/relationships/oleObject" Target="embeddings/oleObject112.bin"/><Relationship Id="rId107" Type="http://schemas.openxmlformats.org/officeDocument/2006/relationships/oleObject" Target="embeddings/oleObject48.bin"/><Relationship Id="rId268" Type="http://schemas.openxmlformats.org/officeDocument/2006/relationships/image" Target="media/image136.emf"/><Relationship Id="rId289" Type="http://schemas.openxmlformats.org/officeDocument/2006/relationships/oleObject" Target="embeddings/oleObject133.bin"/><Relationship Id="rId11" Type="http://schemas.openxmlformats.org/officeDocument/2006/relationships/comments" Target="comments.xml"/><Relationship Id="rId32" Type="http://schemas.openxmlformats.org/officeDocument/2006/relationships/image" Target="media/image13.emf"/><Relationship Id="rId53" Type="http://schemas.openxmlformats.org/officeDocument/2006/relationships/oleObject" Target="embeddings/oleObject21.bin"/><Relationship Id="rId74" Type="http://schemas.openxmlformats.org/officeDocument/2006/relationships/image" Target="media/image34.emf"/><Relationship Id="rId128" Type="http://schemas.openxmlformats.org/officeDocument/2006/relationships/image" Target="media/image61.emf"/><Relationship Id="rId149" Type="http://schemas.openxmlformats.org/officeDocument/2006/relationships/oleObject" Target="embeddings/oleObject69.bin"/><Relationship Id="rId314" Type="http://schemas.openxmlformats.org/officeDocument/2006/relationships/image" Target="media/image159.emf"/><Relationship Id="rId5" Type="http://schemas.openxmlformats.org/officeDocument/2006/relationships/settings" Target="settings.xml"/><Relationship Id="rId95" Type="http://schemas.openxmlformats.org/officeDocument/2006/relationships/oleObject" Target="embeddings/oleObject42.bin"/><Relationship Id="rId160" Type="http://schemas.openxmlformats.org/officeDocument/2006/relationships/oleObject" Target="embeddings/oleObject72.bin"/><Relationship Id="rId181" Type="http://schemas.openxmlformats.org/officeDocument/2006/relationships/oleObject" Target="embeddings/oleObject78.bin"/><Relationship Id="rId216" Type="http://schemas.openxmlformats.org/officeDocument/2006/relationships/image" Target="media/image110.emf"/><Relationship Id="rId237" Type="http://schemas.openxmlformats.org/officeDocument/2006/relationships/oleObject" Target="embeddings/oleObject107.bin"/><Relationship Id="rId258" Type="http://schemas.openxmlformats.org/officeDocument/2006/relationships/image" Target="media/image131.emf"/><Relationship Id="rId279" Type="http://schemas.openxmlformats.org/officeDocument/2006/relationships/oleObject" Target="embeddings/oleObject128.bin"/><Relationship Id="rId22" Type="http://schemas.openxmlformats.org/officeDocument/2006/relationships/image" Target="media/image8.emf"/><Relationship Id="rId43" Type="http://schemas.openxmlformats.org/officeDocument/2006/relationships/oleObject" Target="embeddings/oleObject16.bin"/><Relationship Id="rId64" Type="http://schemas.openxmlformats.org/officeDocument/2006/relationships/image" Target="media/image29.emf"/><Relationship Id="rId118" Type="http://schemas.openxmlformats.org/officeDocument/2006/relationships/image" Target="media/image56.emf"/><Relationship Id="rId139" Type="http://schemas.openxmlformats.org/officeDocument/2006/relationships/oleObject" Target="embeddings/oleObject64.bin"/><Relationship Id="rId290" Type="http://schemas.openxmlformats.org/officeDocument/2006/relationships/image" Target="media/image147.emf"/><Relationship Id="rId304" Type="http://schemas.openxmlformats.org/officeDocument/2006/relationships/image" Target="media/image154.emf"/><Relationship Id="rId325" Type="http://schemas.openxmlformats.org/officeDocument/2006/relationships/image" Target="media/image165.png"/><Relationship Id="rId85" Type="http://schemas.openxmlformats.org/officeDocument/2006/relationships/oleObject" Target="embeddings/oleObject37.bin"/><Relationship Id="rId150" Type="http://schemas.openxmlformats.org/officeDocument/2006/relationships/image" Target="media/image72.emf"/><Relationship Id="rId171" Type="http://schemas.openxmlformats.org/officeDocument/2006/relationships/oleObject" Target="embeddings/oleObject73.bin"/><Relationship Id="rId192" Type="http://schemas.openxmlformats.org/officeDocument/2006/relationships/image" Target="media/image99.emf"/><Relationship Id="rId206" Type="http://schemas.openxmlformats.org/officeDocument/2006/relationships/oleObject" Target="embeddings/oleObject91.bin"/><Relationship Id="rId227" Type="http://schemas.openxmlformats.org/officeDocument/2006/relationships/oleObject" Target="embeddings/oleObject102.bin"/><Relationship Id="rId248" Type="http://schemas.openxmlformats.org/officeDocument/2006/relationships/image" Target="media/image126.emf"/><Relationship Id="rId269" Type="http://schemas.openxmlformats.org/officeDocument/2006/relationships/oleObject" Target="embeddings/oleObject123.bin"/><Relationship Id="rId12" Type="http://schemas.openxmlformats.org/officeDocument/2006/relationships/image" Target="media/image3.emf"/><Relationship Id="rId33" Type="http://schemas.openxmlformats.org/officeDocument/2006/relationships/oleObject" Target="embeddings/oleObject11.bin"/><Relationship Id="rId108" Type="http://schemas.openxmlformats.org/officeDocument/2006/relationships/image" Target="media/image51.emf"/><Relationship Id="rId129" Type="http://schemas.openxmlformats.org/officeDocument/2006/relationships/oleObject" Target="embeddings/oleObject59.bin"/><Relationship Id="rId280" Type="http://schemas.openxmlformats.org/officeDocument/2006/relationships/image" Target="media/image142.emf"/><Relationship Id="rId315" Type="http://schemas.openxmlformats.org/officeDocument/2006/relationships/oleObject" Target="embeddings/oleObject146.bin"/><Relationship Id="rId54" Type="http://schemas.openxmlformats.org/officeDocument/2006/relationships/image" Target="media/image24.emf"/><Relationship Id="rId75" Type="http://schemas.openxmlformats.org/officeDocument/2006/relationships/oleObject" Target="embeddings/oleObject32.bin"/><Relationship Id="rId96" Type="http://schemas.openxmlformats.org/officeDocument/2006/relationships/image" Target="media/image45.emf"/><Relationship Id="rId140" Type="http://schemas.openxmlformats.org/officeDocument/2006/relationships/image" Target="media/image67.emf"/><Relationship Id="rId161" Type="http://schemas.openxmlformats.org/officeDocument/2006/relationships/image" Target="media/image79.gif"/><Relationship Id="rId182" Type="http://schemas.openxmlformats.org/officeDocument/2006/relationships/image" Target="media/image94.emf"/><Relationship Id="rId217" Type="http://schemas.openxmlformats.org/officeDocument/2006/relationships/oleObject" Target="embeddings/oleObject97.bin"/><Relationship Id="rId6" Type="http://schemas.openxmlformats.org/officeDocument/2006/relationships/webSettings" Target="webSettings.xml"/><Relationship Id="rId238" Type="http://schemas.openxmlformats.org/officeDocument/2006/relationships/image" Target="media/image121.emf"/><Relationship Id="rId259" Type="http://schemas.openxmlformats.org/officeDocument/2006/relationships/oleObject" Target="embeddings/oleObject118.bin"/><Relationship Id="rId23" Type="http://schemas.openxmlformats.org/officeDocument/2006/relationships/oleObject" Target="embeddings/oleObject6.bin"/><Relationship Id="rId119" Type="http://schemas.openxmlformats.org/officeDocument/2006/relationships/oleObject" Target="embeddings/oleObject54.bin"/><Relationship Id="rId270" Type="http://schemas.openxmlformats.org/officeDocument/2006/relationships/image" Target="media/image137.emf"/><Relationship Id="rId291" Type="http://schemas.openxmlformats.org/officeDocument/2006/relationships/oleObject" Target="embeddings/oleObject134.bin"/><Relationship Id="rId305" Type="http://schemas.openxmlformats.org/officeDocument/2006/relationships/oleObject" Target="embeddings/oleObject141.bin"/><Relationship Id="rId326" Type="http://schemas.openxmlformats.org/officeDocument/2006/relationships/image" Target="media/image166.png"/><Relationship Id="rId44" Type="http://schemas.openxmlformats.org/officeDocument/2006/relationships/image" Target="media/image19.emf"/><Relationship Id="rId65" Type="http://schemas.openxmlformats.org/officeDocument/2006/relationships/oleObject" Target="embeddings/oleObject27.bin"/><Relationship Id="rId86" Type="http://schemas.openxmlformats.org/officeDocument/2006/relationships/image" Target="media/image40.emf"/><Relationship Id="rId130" Type="http://schemas.openxmlformats.org/officeDocument/2006/relationships/image" Target="media/image62.emf"/><Relationship Id="rId151" Type="http://schemas.openxmlformats.org/officeDocument/2006/relationships/oleObject" Target="embeddings/oleObject70.bin"/><Relationship Id="rId172" Type="http://schemas.openxmlformats.org/officeDocument/2006/relationships/image" Target="media/image89.emf"/><Relationship Id="rId193" Type="http://schemas.openxmlformats.org/officeDocument/2006/relationships/oleObject" Target="embeddings/oleObject84.bin"/><Relationship Id="rId207" Type="http://schemas.openxmlformats.org/officeDocument/2006/relationships/oleObject" Target="embeddings/oleObject92.bin"/><Relationship Id="rId228" Type="http://schemas.openxmlformats.org/officeDocument/2006/relationships/image" Target="media/image116.emf"/><Relationship Id="rId249" Type="http://schemas.openxmlformats.org/officeDocument/2006/relationships/oleObject" Target="embeddings/oleObject113.bin"/><Relationship Id="rId13" Type="http://schemas.openxmlformats.org/officeDocument/2006/relationships/oleObject" Target="embeddings/oleObject1.bin"/><Relationship Id="rId109" Type="http://schemas.openxmlformats.org/officeDocument/2006/relationships/oleObject" Target="embeddings/oleObject49.bin"/><Relationship Id="rId260" Type="http://schemas.openxmlformats.org/officeDocument/2006/relationships/image" Target="media/image132.emf"/><Relationship Id="rId281" Type="http://schemas.openxmlformats.org/officeDocument/2006/relationships/oleObject" Target="embeddings/oleObject129.bin"/><Relationship Id="rId316" Type="http://schemas.openxmlformats.org/officeDocument/2006/relationships/image" Target="media/image160.emf"/><Relationship Id="rId34" Type="http://schemas.openxmlformats.org/officeDocument/2006/relationships/image" Target="media/image14.emf"/><Relationship Id="rId55" Type="http://schemas.openxmlformats.org/officeDocument/2006/relationships/oleObject" Target="embeddings/oleObject22.bin"/><Relationship Id="rId76" Type="http://schemas.openxmlformats.org/officeDocument/2006/relationships/image" Target="media/image35.emf"/><Relationship Id="rId97" Type="http://schemas.openxmlformats.org/officeDocument/2006/relationships/oleObject" Target="embeddings/oleObject43.bin"/><Relationship Id="rId120" Type="http://schemas.openxmlformats.org/officeDocument/2006/relationships/image" Target="media/image57.emf"/><Relationship Id="rId141" Type="http://schemas.openxmlformats.org/officeDocument/2006/relationships/oleObject" Target="embeddings/oleObject65.bin"/><Relationship Id="rId7" Type="http://schemas.openxmlformats.org/officeDocument/2006/relationships/footnotes" Target="footnotes.xml"/><Relationship Id="rId162" Type="http://schemas.openxmlformats.org/officeDocument/2006/relationships/image" Target="media/image80.gif"/><Relationship Id="rId183" Type="http://schemas.openxmlformats.org/officeDocument/2006/relationships/oleObject" Target="embeddings/oleObject79.bin"/><Relationship Id="rId218" Type="http://schemas.openxmlformats.org/officeDocument/2006/relationships/image" Target="media/image111.emf"/><Relationship Id="rId239" Type="http://schemas.openxmlformats.org/officeDocument/2006/relationships/oleObject" Target="embeddings/oleObject108.bin"/><Relationship Id="rId250" Type="http://schemas.openxmlformats.org/officeDocument/2006/relationships/image" Target="media/image127.emf"/><Relationship Id="rId271" Type="http://schemas.openxmlformats.org/officeDocument/2006/relationships/oleObject" Target="embeddings/oleObject124.bin"/><Relationship Id="rId292" Type="http://schemas.openxmlformats.org/officeDocument/2006/relationships/image" Target="media/image148.emf"/><Relationship Id="rId306" Type="http://schemas.openxmlformats.org/officeDocument/2006/relationships/image" Target="media/image155.emf"/><Relationship Id="rId24" Type="http://schemas.openxmlformats.org/officeDocument/2006/relationships/image" Target="media/image9.emf"/><Relationship Id="rId45" Type="http://schemas.openxmlformats.org/officeDocument/2006/relationships/oleObject" Target="embeddings/oleObject17.bin"/><Relationship Id="rId66" Type="http://schemas.openxmlformats.org/officeDocument/2006/relationships/image" Target="media/image30.emf"/><Relationship Id="rId87" Type="http://schemas.openxmlformats.org/officeDocument/2006/relationships/oleObject" Target="embeddings/oleObject38.bin"/><Relationship Id="rId110" Type="http://schemas.openxmlformats.org/officeDocument/2006/relationships/image" Target="media/image52.emf"/><Relationship Id="rId131" Type="http://schemas.openxmlformats.org/officeDocument/2006/relationships/oleObject" Target="embeddings/oleObject60.bin"/><Relationship Id="rId327" Type="http://schemas.openxmlformats.org/officeDocument/2006/relationships/image" Target="media/image167.png"/><Relationship Id="rId152" Type="http://schemas.openxmlformats.org/officeDocument/2006/relationships/image" Target="media/image73.png"/><Relationship Id="rId173" Type="http://schemas.openxmlformats.org/officeDocument/2006/relationships/oleObject" Target="embeddings/oleObject74.bin"/><Relationship Id="rId194" Type="http://schemas.openxmlformats.org/officeDocument/2006/relationships/image" Target="media/image100.emf"/><Relationship Id="rId208" Type="http://schemas.openxmlformats.org/officeDocument/2006/relationships/image" Target="media/image106.emf"/><Relationship Id="rId229" Type="http://schemas.openxmlformats.org/officeDocument/2006/relationships/oleObject" Target="embeddings/oleObject103.bin"/><Relationship Id="rId240" Type="http://schemas.openxmlformats.org/officeDocument/2006/relationships/image" Target="media/image122.emf"/><Relationship Id="rId261" Type="http://schemas.openxmlformats.org/officeDocument/2006/relationships/oleObject" Target="embeddings/oleObject119.bin"/><Relationship Id="rId14" Type="http://schemas.openxmlformats.org/officeDocument/2006/relationships/image" Target="media/image4.emf"/><Relationship Id="rId35" Type="http://schemas.openxmlformats.org/officeDocument/2006/relationships/oleObject" Target="embeddings/oleObject12.bin"/><Relationship Id="rId56" Type="http://schemas.openxmlformats.org/officeDocument/2006/relationships/image" Target="media/image25.emf"/><Relationship Id="rId77" Type="http://schemas.openxmlformats.org/officeDocument/2006/relationships/oleObject" Target="embeddings/oleObject33.bin"/><Relationship Id="rId100" Type="http://schemas.openxmlformats.org/officeDocument/2006/relationships/image" Target="media/image47.emf"/><Relationship Id="rId282" Type="http://schemas.openxmlformats.org/officeDocument/2006/relationships/image" Target="media/image143.emf"/><Relationship Id="rId317" Type="http://schemas.openxmlformats.org/officeDocument/2006/relationships/oleObject" Target="embeddings/oleObject14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image" Target="media/image33.emf"/><Relationship Id="rId93" Type="http://schemas.openxmlformats.org/officeDocument/2006/relationships/oleObject" Target="embeddings/oleObject41.bin"/><Relationship Id="rId98" Type="http://schemas.openxmlformats.org/officeDocument/2006/relationships/image" Target="media/image46.emf"/><Relationship Id="rId121" Type="http://schemas.openxmlformats.org/officeDocument/2006/relationships/oleObject" Target="embeddings/oleObject55.bin"/><Relationship Id="rId142" Type="http://schemas.openxmlformats.org/officeDocument/2006/relationships/image" Target="media/image68.emf"/><Relationship Id="rId163" Type="http://schemas.openxmlformats.org/officeDocument/2006/relationships/image" Target="media/image81.gif"/><Relationship Id="rId184" Type="http://schemas.openxmlformats.org/officeDocument/2006/relationships/image" Target="media/image95.emf"/><Relationship Id="rId189" Type="http://schemas.openxmlformats.org/officeDocument/2006/relationships/oleObject" Target="embeddings/oleObject82.bin"/><Relationship Id="rId219" Type="http://schemas.openxmlformats.org/officeDocument/2006/relationships/oleObject" Target="embeddings/oleObject98.bin"/><Relationship Id="rId3" Type="http://schemas.openxmlformats.org/officeDocument/2006/relationships/styles" Target="styles.xml"/><Relationship Id="rId214" Type="http://schemas.openxmlformats.org/officeDocument/2006/relationships/image" Target="media/image109.emf"/><Relationship Id="rId230" Type="http://schemas.openxmlformats.org/officeDocument/2006/relationships/image" Target="media/image117.emf"/><Relationship Id="rId235" Type="http://schemas.openxmlformats.org/officeDocument/2006/relationships/oleObject" Target="embeddings/oleObject106.bin"/><Relationship Id="rId251" Type="http://schemas.openxmlformats.org/officeDocument/2006/relationships/oleObject" Target="embeddings/oleObject114.bin"/><Relationship Id="rId256" Type="http://schemas.openxmlformats.org/officeDocument/2006/relationships/image" Target="media/image130.emf"/><Relationship Id="rId277" Type="http://schemas.openxmlformats.org/officeDocument/2006/relationships/oleObject" Target="embeddings/oleObject127.bin"/><Relationship Id="rId298" Type="http://schemas.openxmlformats.org/officeDocument/2006/relationships/image" Target="media/image151.emf"/><Relationship Id="rId25" Type="http://schemas.openxmlformats.org/officeDocument/2006/relationships/oleObject" Target="embeddings/oleObject7.bin"/><Relationship Id="rId46" Type="http://schemas.openxmlformats.org/officeDocument/2006/relationships/image" Target="media/image20.emf"/><Relationship Id="rId67" Type="http://schemas.openxmlformats.org/officeDocument/2006/relationships/oleObject" Target="embeddings/oleObject28.bin"/><Relationship Id="rId116" Type="http://schemas.openxmlformats.org/officeDocument/2006/relationships/image" Target="media/image55.emf"/><Relationship Id="rId137" Type="http://schemas.openxmlformats.org/officeDocument/2006/relationships/oleObject" Target="embeddings/oleObject63.bin"/><Relationship Id="rId158" Type="http://schemas.openxmlformats.org/officeDocument/2006/relationships/oleObject" Target="embeddings/oleObject71.bin"/><Relationship Id="rId272" Type="http://schemas.openxmlformats.org/officeDocument/2006/relationships/image" Target="media/image138.emf"/><Relationship Id="rId293" Type="http://schemas.openxmlformats.org/officeDocument/2006/relationships/oleObject" Target="embeddings/oleObject135.bin"/><Relationship Id="rId302" Type="http://schemas.openxmlformats.org/officeDocument/2006/relationships/image" Target="media/image153.emf"/><Relationship Id="rId307" Type="http://schemas.openxmlformats.org/officeDocument/2006/relationships/oleObject" Target="embeddings/oleObject142.bin"/><Relationship Id="rId323" Type="http://schemas.openxmlformats.org/officeDocument/2006/relationships/oleObject" Target="embeddings/oleObject150.bin"/><Relationship Id="rId328" Type="http://schemas.openxmlformats.org/officeDocument/2006/relationships/image" Target="media/image168.png"/><Relationship Id="rId20" Type="http://schemas.openxmlformats.org/officeDocument/2006/relationships/image" Target="media/image7.emf"/><Relationship Id="rId41" Type="http://schemas.openxmlformats.org/officeDocument/2006/relationships/oleObject" Target="embeddings/oleObject15.bin"/><Relationship Id="rId62" Type="http://schemas.openxmlformats.org/officeDocument/2006/relationships/image" Target="media/image28.emf"/><Relationship Id="rId83" Type="http://schemas.openxmlformats.org/officeDocument/2006/relationships/oleObject" Target="embeddings/oleObject36.bin"/><Relationship Id="rId88" Type="http://schemas.openxmlformats.org/officeDocument/2006/relationships/image" Target="media/image41.emf"/><Relationship Id="rId111" Type="http://schemas.openxmlformats.org/officeDocument/2006/relationships/oleObject" Target="embeddings/oleObject50.bin"/><Relationship Id="rId132" Type="http://schemas.openxmlformats.org/officeDocument/2006/relationships/image" Target="media/image63.emf"/><Relationship Id="rId153" Type="http://schemas.openxmlformats.org/officeDocument/2006/relationships/image" Target="media/image74.png"/><Relationship Id="rId174" Type="http://schemas.openxmlformats.org/officeDocument/2006/relationships/image" Target="media/image90.emf"/><Relationship Id="rId179" Type="http://schemas.openxmlformats.org/officeDocument/2006/relationships/oleObject" Target="embeddings/oleObject77.bin"/><Relationship Id="rId195" Type="http://schemas.openxmlformats.org/officeDocument/2006/relationships/oleObject" Target="embeddings/oleObject85.bin"/><Relationship Id="rId209" Type="http://schemas.openxmlformats.org/officeDocument/2006/relationships/oleObject" Target="embeddings/oleObject93.bin"/><Relationship Id="rId190" Type="http://schemas.openxmlformats.org/officeDocument/2006/relationships/image" Target="media/image98.emf"/><Relationship Id="rId204" Type="http://schemas.openxmlformats.org/officeDocument/2006/relationships/image" Target="media/image105.emf"/><Relationship Id="rId220" Type="http://schemas.openxmlformats.org/officeDocument/2006/relationships/image" Target="media/image112.emf"/><Relationship Id="rId225" Type="http://schemas.openxmlformats.org/officeDocument/2006/relationships/oleObject" Target="embeddings/oleObject101.bin"/><Relationship Id="rId241" Type="http://schemas.openxmlformats.org/officeDocument/2006/relationships/oleObject" Target="embeddings/oleObject109.bin"/><Relationship Id="rId246" Type="http://schemas.openxmlformats.org/officeDocument/2006/relationships/image" Target="media/image125.emf"/><Relationship Id="rId267" Type="http://schemas.openxmlformats.org/officeDocument/2006/relationships/oleObject" Target="embeddings/oleObject122.bin"/><Relationship Id="rId288" Type="http://schemas.openxmlformats.org/officeDocument/2006/relationships/image" Target="media/image146.emf"/><Relationship Id="rId15" Type="http://schemas.openxmlformats.org/officeDocument/2006/relationships/oleObject" Target="embeddings/oleObject2.bin"/><Relationship Id="rId36" Type="http://schemas.openxmlformats.org/officeDocument/2006/relationships/image" Target="media/image15.emf"/><Relationship Id="rId57" Type="http://schemas.openxmlformats.org/officeDocument/2006/relationships/oleObject" Target="embeddings/oleObject23.bin"/><Relationship Id="rId106" Type="http://schemas.openxmlformats.org/officeDocument/2006/relationships/image" Target="media/image50.emf"/><Relationship Id="rId127" Type="http://schemas.openxmlformats.org/officeDocument/2006/relationships/oleObject" Target="embeddings/oleObject58.bin"/><Relationship Id="rId262" Type="http://schemas.openxmlformats.org/officeDocument/2006/relationships/image" Target="media/image133.emf"/><Relationship Id="rId283" Type="http://schemas.openxmlformats.org/officeDocument/2006/relationships/oleObject" Target="embeddings/oleObject130.bin"/><Relationship Id="rId313" Type="http://schemas.openxmlformats.org/officeDocument/2006/relationships/oleObject" Target="embeddings/oleObject145.bin"/><Relationship Id="rId318" Type="http://schemas.openxmlformats.org/officeDocument/2006/relationships/image" Target="media/image161.emf"/><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image" Target="media/image23.emf"/><Relationship Id="rId73" Type="http://schemas.openxmlformats.org/officeDocument/2006/relationships/oleObject" Target="embeddings/oleObject31.bin"/><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image" Target="media/image58.emf"/><Relationship Id="rId143" Type="http://schemas.openxmlformats.org/officeDocument/2006/relationships/oleObject" Target="embeddings/oleObject66.bin"/><Relationship Id="rId148" Type="http://schemas.openxmlformats.org/officeDocument/2006/relationships/image" Target="media/image71.emf"/><Relationship Id="rId164" Type="http://schemas.openxmlformats.org/officeDocument/2006/relationships/image" Target="media/image82.gif"/><Relationship Id="rId169" Type="http://schemas.openxmlformats.org/officeDocument/2006/relationships/image" Target="media/image87.gif"/><Relationship Id="rId185" Type="http://schemas.openxmlformats.org/officeDocument/2006/relationships/oleObject" Target="embeddings/oleObject80.bin"/><Relationship Id="rId33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93.emf"/><Relationship Id="rId210" Type="http://schemas.openxmlformats.org/officeDocument/2006/relationships/image" Target="media/image107.emf"/><Relationship Id="rId215" Type="http://schemas.openxmlformats.org/officeDocument/2006/relationships/oleObject" Target="embeddings/oleObject96.bin"/><Relationship Id="rId236" Type="http://schemas.openxmlformats.org/officeDocument/2006/relationships/image" Target="media/image120.emf"/><Relationship Id="rId257" Type="http://schemas.openxmlformats.org/officeDocument/2006/relationships/oleObject" Target="embeddings/oleObject117.bin"/><Relationship Id="rId278" Type="http://schemas.openxmlformats.org/officeDocument/2006/relationships/image" Target="media/image141.emf"/><Relationship Id="rId26" Type="http://schemas.openxmlformats.org/officeDocument/2006/relationships/image" Target="media/image10.emf"/><Relationship Id="rId231" Type="http://schemas.openxmlformats.org/officeDocument/2006/relationships/oleObject" Target="embeddings/oleObject104.bin"/><Relationship Id="rId252" Type="http://schemas.openxmlformats.org/officeDocument/2006/relationships/image" Target="media/image128.emf"/><Relationship Id="rId273" Type="http://schemas.openxmlformats.org/officeDocument/2006/relationships/oleObject" Target="embeddings/oleObject125.bin"/><Relationship Id="rId294" Type="http://schemas.openxmlformats.org/officeDocument/2006/relationships/image" Target="media/image149.emf"/><Relationship Id="rId308" Type="http://schemas.openxmlformats.org/officeDocument/2006/relationships/image" Target="media/image156.emf"/><Relationship Id="rId329" Type="http://schemas.openxmlformats.org/officeDocument/2006/relationships/image" Target="media/image169.png"/><Relationship Id="rId47" Type="http://schemas.openxmlformats.org/officeDocument/2006/relationships/oleObject" Target="embeddings/oleObject18.bin"/><Relationship Id="rId68" Type="http://schemas.openxmlformats.org/officeDocument/2006/relationships/image" Target="media/image31.emf"/><Relationship Id="rId89" Type="http://schemas.openxmlformats.org/officeDocument/2006/relationships/oleObject" Target="embeddings/oleObject39.bin"/><Relationship Id="rId112" Type="http://schemas.openxmlformats.org/officeDocument/2006/relationships/image" Target="media/image53.emf"/><Relationship Id="rId133" Type="http://schemas.openxmlformats.org/officeDocument/2006/relationships/oleObject" Target="embeddings/oleObject61.bin"/><Relationship Id="rId154" Type="http://schemas.openxmlformats.org/officeDocument/2006/relationships/image" Target="media/image75.emf"/><Relationship Id="rId175" Type="http://schemas.openxmlformats.org/officeDocument/2006/relationships/oleObject" Target="embeddings/oleObject75.bin"/><Relationship Id="rId196" Type="http://schemas.openxmlformats.org/officeDocument/2006/relationships/image" Target="media/image101.emf"/><Relationship Id="rId200" Type="http://schemas.openxmlformats.org/officeDocument/2006/relationships/image" Target="media/image103.emf"/><Relationship Id="rId16" Type="http://schemas.openxmlformats.org/officeDocument/2006/relationships/image" Target="media/image5.emf"/><Relationship Id="rId221" Type="http://schemas.openxmlformats.org/officeDocument/2006/relationships/oleObject" Target="embeddings/oleObject99.bin"/><Relationship Id="rId242" Type="http://schemas.openxmlformats.org/officeDocument/2006/relationships/image" Target="media/image123.emf"/><Relationship Id="rId263" Type="http://schemas.openxmlformats.org/officeDocument/2006/relationships/oleObject" Target="embeddings/oleObject120.bin"/><Relationship Id="rId284" Type="http://schemas.openxmlformats.org/officeDocument/2006/relationships/image" Target="media/image144.emf"/><Relationship Id="rId319" Type="http://schemas.openxmlformats.org/officeDocument/2006/relationships/oleObject" Target="embeddings/oleObject148.bin"/><Relationship Id="rId37" Type="http://schemas.openxmlformats.org/officeDocument/2006/relationships/oleObject" Target="embeddings/oleObject13.bin"/><Relationship Id="rId58" Type="http://schemas.openxmlformats.org/officeDocument/2006/relationships/image" Target="media/image26.emf"/><Relationship Id="rId79" Type="http://schemas.openxmlformats.org/officeDocument/2006/relationships/oleObject" Target="embeddings/oleObject34.bin"/><Relationship Id="rId102" Type="http://schemas.openxmlformats.org/officeDocument/2006/relationships/image" Target="media/image48.emf"/><Relationship Id="rId123" Type="http://schemas.openxmlformats.org/officeDocument/2006/relationships/oleObject" Target="embeddings/oleObject56.bin"/><Relationship Id="rId144" Type="http://schemas.openxmlformats.org/officeDocument/2006/relationships/image" Target="media/image69.emf"/><Relationship Id="rId330" Type="http://schemas.openxmlformats.org/officeDocument/2006/relationships/header" Target="header1.xml"/><Relationship Id="rId90" Type="http://schemas.openxmlformats.org/officeDocument/2006/relationships/image" Target="media/image42.emf"/><Relationship Id="rId165" Type="http://schemas.openxmlformats.org/officeDocument/2006/relationships/image" Target="media/image83.gif"/><Relationship Id="rId186" Type="http://schemas.openxmlformats.org/officeDocument/2006/relationships/image" Target="media/image96.emf"/><Relationship Id="rId211" Type="http://schemas.openxmlformats.org/officeDocument/2006/relationships/oleObject" Target="embeddings/oleObject94.bin"/><Relationship Id="rId232" Type="http://schemas.openxmlformats.org/officeDocument/2006/relationships/image" Target="media/image118.emf"/><Relationship Id="rId253" Type="http://schemas.openxmlformats.org/officeDocument/2006/relationships/oleObject" Target="embeddings/oleObject115.bin"/><Relationship Id="rId274" Type="http://schemas.openxmlformats.org/officeDocument/2006/relationships/image" Target="media/image139.emf"/><Relationship Id="rId295" Type="http://schemas.openxmlformats.org/officeDocument/2006/relationships/oleObject" Target="embeddings/oleObject136.bin"/><Relationship Id="rId309" Type="http://schemas.openxmlformats.org/officeDocument/2006/relationships/oleObject" Target="embeddings/oleObject143.bin"/><Relationship Id="rId27" Type="http://schemas.openxmlformats.org/officeDocument/2006/relationships/oleObject" Target="embeddings/oleObject8.bin"/><Relationship Id="rId48" Type="http://schemas.openxmlformats.org/officeDocument/2006/relationships/image" Target="media/image21.emf"/><Relationship Id="rId69" Type="http://schemas.openxmlformats.org/officeDocument/2006/relationships/oleObject" Target="embeddings/oleObject29.bin"/><Relationship Id="rId113" Type="http://schemas.openxmlformats.org/officeDocument/2006/relationships/oleObject" Target="embeddings/oleObject51.bin"/><Relationship Id="rId134" Type="http://schemas.openxmlformats.org/officeDocument/2006/relationships/image" Target="media/image64.emf"/><Relationship Id="rId320" Type="http://schemas.openxmlformats.org/officeDocument/2006/relationships/image" Target="media/image162.emf"/><Relationship Id="rId80" Type="http://schemas.openxmlformats.org/officeDocument/2006/relationships/image" Target="media/image37.emf"/><Relationship Id="rId155" Type="http://schemas.openxmlformats.org/officeDocument/2006/relationships/package" Target="embeddings/Microsoft_Excel_Worksheet1.xlsx"/><Relationship Id="rId176" Type="http://schemas.openxmlformats.org/officeDocument/2006/relationships/image" Target="media/image91.emf"/><Relationship Id="rId197" Type="http://schemas.openxmlformats.org/officeDocument/2006/relationships/oleObject" Target="embeddings/oleObject86.bin"/><Relationship Id="rId201" Type="http://schemas.openxmlformats.org/officeDocument/2006/relationships/oleObject" Target="embeddings/oleObject88.bin"/><Relationship Id="rId222" Type="http://schemas.openxmlformats.org/officeDocument/2006/relationships/image" Target="media/image113.emf"/><Relationship Id="rId243" Type="http://schemas.openxmlformats.org/officeDocument/2006/relationships/oleObject" Target="embeddings/oleObject110.bin"/><Relationship Id="rId264" Type="http://schemas.openxmlformats.org/officeDocument/2006/relationships/image" Target="media/image134.emf"/><Relationship Id="rId285" Type="http://schemas.openxmlformats.org/officeDocument/2006/relationships/oleObject" Target="embeddings/oleObject131.bin"/><Relationship Id="rId17" Type="http://schemas.openxmlformats.org/officeDocument/2006/relationships/oleObject" Target="embeddings/oleObject3.bin"/><Relationship Id="rId38" Type="http://schemas.openxmlformats.org/officeDocument/2006/relationships/image" Target="media/image16.emf"/><Relationship Id="rId59" Type="http://schemas.openxmlformats.org/officeDocument/2006/relationships/oleObject" Target="embeddings/oleObject24.bin"/><Relationship Id="rId103" Type="http://schemas.openxmlformats.org/officeDocument/2006/relationships/oleObject" Target="embeddings/oleObject46.bin"/><Relationship Id="rId124" Type="http://schemas.openxmlformats.org/officeDocument/2006/relationships/image" Target="media/image59.emf"/><Relationship Id="rId310" Type="http://schemas.openxmlformats.org/officeDocument/2006/relationships/image" Target="media/image157.emf"/><Relationship Id="rId70" Type="http://schemas.openxmlformats.org/officeDocument/2006/relationships/image" Target="media/image32.emf"/><Relationship Id="rId91" Type="http://schemas.openxmlformats.org/officeDocument/2006/relationships/oleObject" Target="embeddings/oleObject40.bin"/><Relationship Id="rId145" Type="http://schemas.openxmlformats.org/officeDocument/2006/relationships/oleObject" Target="embeddings/oleObject67.bin"/><Relationship Id="rId166" Type="http://schemas.openxmlformats.org/officeDocument/2006/relationships/image" Target="media/image84.gif"/><Relationship Id="rId187" Type="http://schemas.openxmlformats.org/officeDocument/2006/relationships/oleObject" Target="embeddings/oleObject81.bin"/><Relationship Id="rId331"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108.emf"/><Relationship Id="rId233" Type="http://schemas.openxmlformats.org/officeDocument/2006/relationships/oleObject" Target="embeddings/oleObject105.bin"/><Relationship Id="rId254" Type="http://schemas.openxmlformats.org/officeDocument/2006/relationships/image" Target="media/image129.emf"/><Relationship Id="rId28" Type="http://schemas.openxmlformats.org/officeDocument/2006/relationships/image" Target="media/image11.emf"/><Relationship Id="rId49" Type="http://schemas.openxmlformats.org/officeDocument/2006/relationships/oleObject" Target="embeddings/oleObject19.bin"/><Relationship Id="rId114" Type="http://schemas.openxmlformats.org/officeDocument/2006/relationships/image" Target="media/image54.emf"/><Relationship Id="rId275" Type="http://schemas.openxmlformats.org/officeDocument/2006/relationships/oleObject" Target="embeddings/oleObject126.bin"/><Relationship Id="rId296" Type="http://schemas.openxmlformats.org/officeDocument/2006/relationships/image" Target="media/image150.emf"/><Relationship Id="rId300" Type="http://schemas.openxmlformats.org/officeDocument/2006/relationships/image" Target="media/image152.emf"/><Relationship Id="rId60" Type="http://schemas.openxmlformats.org/officeDocument/2006/relationships/image" Target="media/image27.emf"/><Relationship Id="rId81" Type="http://schemas.openxmlformats.org/officeDocument/2006/relationships/oleObject" Target="embeddings/oleObject35.bin"/><Relationship Id="rId135" Type="http://schemas.openxmlformats.org/officeDocument/2006/relationships/oleObject" Target="embeddings/oleObject62.bin"/><Relationship Id="rId156" Type="http://schemas.openxmlformats.org/officeDocument/2006/relationships/image" Target="media/image76.gif"/><Relationship Id="rId177" Type="http://schemas.openxmlformats.org/officeDocument/2006/relationships/oleObject" Target="embeddings/oleObject76.bin"/><Relationship Id="rId198" Type="http://schemas.openxmlformats.org/officeDocument/2006/relationships/image" Target="media/image102.emf"/><Relationship Id="rId321" Type="http://schemas.openxmlformats.org/officeDocument/2006/relationships/oleObject" Target="embeddings/oleObject149.bin"/><Relationship Id="rId202" Type="http://schemas.openxmlformats.org/officeDocument/2006/relationships/image" Target="media/image104.emf"/><Relationship Id="rId223" Type="http://schemas.openxmlformats.org/officeDocument/2006/relationships/oleObject" Target="embeddings/oleObject100.bin"/><Relationship Id="rId244" Type="http://schemas.openxmlformats.org/officeDocument/2006/relationships/image" Target="media/image124.emf"/><Relationship Id="rId18" Type="http://schemas.openxmlformats.org/officeDocument/2006/relationships/image" Target="media/image6.emf"/><Relationship Id="rId39" Type="http://schemas.openxmlformats.org/officeDocument/2006/relationships/oleObject" Target="embeddings/oleObject14.bin"/><Relationship Id="rId265" Type="http://schemas.openxmlformats.org/officeDocument/2006/relationships/oleObject" Target="embeddings/oleObject121.bin"/><Relationship Id="rId286" Type="http://schemas.openxmlformats.org/officeDocument/2006/relationships/image" Target="media/image145.emf"/><Relationship Id="rId50" Type="http://schemas.openxmlformats.org/officeDocument/2006/relationships/image" Target="media/image22.emf"/><Relationship Id="rId104" Type="http://schemas.openxmlformats.org/officeDocument/2006/relationships/image" Target="media/image49.emf"/><Relationship Id="rId125" Type="http://schemas.openxmlformats.org/officeDocument/2006/relationships/oleObject" Target="embeddings/oleObject57.bin"/><Relationship Id="rId146" Type="http://schemas.openxmlformats.org/officeDocument/2006/relationships/image" Target="media/image70.emf"/><Relationship Id="rId167" Type="http://schemas.openxmlformats.org/officeDocument/2006/relationships/image" Target="media/image85.gif"/><Relationship Id="rId188" Type="http://schemas.openxmlformats.org/officeDocument/2006/relationships/image" Target="media/image97.emf"/><Relationship Id="rId311" Type="http://schemas.openxmlformats.org/officeDocument/2006/relationships/oleObject" Target="embeddings/oleObject144.bin"/><Relationship Id="rId332" Type="http://schemas.openxmlformats.org/officeDocument/2006/relationships/footer" Target="footer2.xml"/><Relationship Id="rId71" Type="http://schemas.openxmlformats.org/officeDocument/2006/relationships/oleObject" Target="embeddings/oleObject30.bin"/><Relationship Id="rId92" Type="http://schemas.openxmlformats.org/officeDocument/2006/relationships/image" Target="media/image43.emf"/><Relationship Id="rId213" Type="http://schemas.openxmlformats.org/officeDocument/2006/relationships/oleObject" Target="embeddings/oleObject95.bin"/><Relationship Id="rId234" Type="http://schemas.openxmlformats.org/officeDocument/2006/relationships/image" Target="media/image119.emf"/><Relationship Id="rId2" Type="http://schemas.openxmlformats.org/officeDocument/2006/relationships/numbering" Target="numbering.xml"/><Relationship Id="rId29" Type="http://schemas.openxmlformats.org/officeDocument/2006/relationships/oleObject" Target="embeddings/oleObject9.bin"/><Relationship Id="rId255" Type="http://schemas.openxmlformats.org/officeDocument/2006/relationships/oleObject" Target="embeddings/oleObject116.bin"/><Relationship Id="rId276" Type="http://schemas.openxmlformats.org/officeDocument/2006/relationships/image" Target="media/image140.emf"/><Relationship Id="rId297" Type="http://schemas.openxmlformats.org/officeDocument/2006/relationships/oleObject" Target="embeddings/oleObject137.bin"/><Relationship Id="rId40" Type="http://schemas.openxmlformats.org/officeDocument/2006/relationships/image" Target="media/image17.emf"/><Relationship Id="rId115" Type="http://schemas.openxmlformats.org/officeDocument/2006/relationships/oleObject" Target="embeddings/oleObject52.bin"/><Relationship Id="rId136" Type="http://schemas.openxmlformats.org/officeDocument/2006/relationships/image" Target="media/image65.emf"/><Relationship Id="rId157" Type="http://schemas.openxmlformats.org/officeDocument/2006/relationships/image" Target="media/image77.emf"/><Relationship Id="rId178" Type="http://schemas.openxmlformats.org/officeDocument/2006/relationships/image" Target="media/image92.emf"/><Relationship Id="rId301" Type="http://schemas.openxmlformats.org/officeDocument/2006/relationships/oleObject" Target="embeddings/oleObject139.bin"/><Relationship Id="rId322" Type="http://schemas.openxmlformats.org/officeDocument/2006/relationships/image" Target="media/image163.emf"/><Relationship Id="rId61" Type="http://schemas.openxmlformats.org/officeDocument/2006/relationships/oleObject" Target="embeddings/oleObject25.bin"/><Relationship Id="rId82" Type="http://schemas.openxmlformats.org/officeDocument/2006/relationships/image" Target="media/image38.emf"/><Relationship Id="rId199" Type="http://schemas.openxmlformats.org/officeDocument/2006/relationships/oleObject" Target="embeddings/oleObject87.bin"/><Relationship Id="rId203" Type="http://schemas.openxmlformats.org/officeDocument/2006/relationships/oleObject" Target="embeddings/oleObject89.bin"/><Relationship Id="rId19" Type="http://schemas.openxmlformats.org/officeDocument/2006/relationships/oleObject" Target="embeddings/oleObject4.bin"/><Relationship Id="rId224" Type="http://schemas.openxmlformats.org/officeDocument/2006/relationships/image" Target="media/image114.emf"/><Relationship Id="rId245" Type="http://schemas.openxmlformats.org/officeDocument/2006/relationships/oleObject" Target="embeddings/oleObject111.bin"/><Relationship Id="rId266" Type="http://schemas.openxmlformats.org/officeDocument/2006/relationships/image" Target="media/image135.emf"/><Relationship Id="rId287" Type="http://schemas.openxmlformats.org/officeDocument/2006/relationships/oleObject" Target="embeddings/oleObject132.bin"/><Relationship Id="rId30" Type="http://schemas.openxmlformats.org/officeDocument/2006/relationships/image" Target="media/image12.emf"/><Relationship Id="rId105" Type="http://schemas.openxmlformats.org/officeDocument/2006/relationships/oleObject" Target="embeddings/oleObject47.bin"/><Relationship Id="rId126" Type="http://schemas.openxmlformats.org/officeDocument/2006/relationships/image" Target="media/image60.emf"/><Relationship Id="rId147" Type="http://schemas.openxmlformats.org/officeDocument/2006/relationships/oleObject" Target="embeddings/oleObject68.bin"/><Relationship Id="rId168" Type="http://schemas.openxmlformats.org/officeDocument/2006/relationships/image" Target="media/image86.gif"/><Relationship Id="rId312" Type="http://schemas.openxmlformats.org/officeDocument/2006/relationships/image" Target="media/image158.emf"/><Relationship Id="rId3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3D35F0-87AA-49EA-B9CE-A4D13ECCA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2122</TotalTime>
  <Pages>202</Pages>
  <Words>22274</Words>
  <Characters>126966</Characters>
  <Application>Microsoft Office Word</Application>
  <DocSecurity>0</DocSecurity>
  <Lines>1058</Lines>
  <Paragraphs>297</Paragraphs>
  <ScaleCrop>false</ScaleCrop>
  <HeadingPairs>
    <vt:vector size="2" baseType="variant">
      <vt:variant>
        <vt:lpstr>Title</vt:lpstr>
      </vt:variant>
      <vt:variant>
        <vt:i4>1</vt:i4>
      </vt:variant>
    </vt:vector>
  </HeadingPairs>
  <TitlesOfParts>
    <vt:vector size="1" baseType="lpstr">
      <vt:lpstr/>
    </vt:vector>
  </TitlesOfParts>
  <Company>OOPMS Team</Company>
  <LinksUpToDate>false</LinksUpToDate>
  <CharactersWithSpaces>148943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MINHTRUC</dc:creator>
  <cp:lastModifiedBy>DuyNgo</cp:lastModifiedBy>
  <cp:revision>366</cp:revision>
  <cp:lastPrinted>2012-04-20T05:26:00Z</cp:lastPrinted>
  <dcterms:created xsi:type="dcterms:W3CDTF">2012-04-14T08:29:00Z</dcterms:created>
  <dcterms:modified xsi:type="dcterms:W3CDTF">2012-08-10T03:22:00Z</dcterms:modified>
</cp:coreProperties>
</file>